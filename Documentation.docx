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5214FD"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rsidP="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rsidP="007E7879">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rsidP="007E7879">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F346F23" w14:textId="67687C1A" w:rsidR="00AC40B0" w:rsidRDefault="00AC40B0">
      <w:pPr>
        <w:rPr>
          <w:ins w:id="108" w:author="Στάθης Καπ" w:date="2023-02-25T14:54:00Z"/>
          <w:rFonts w:ascii="Arial Black" w:eastAsiaTheme="majorEastAsia" w:hAnsi="Arial Black" w:cstheme="majorBidi"/>
          <w:sz w:val="24"/>
          <w:szCs w:val="32"/>
          <w:lang w:val="el-GR"/>
        </w:rPr>
      </w:pPr>
      <w:ins w:id="109" w:author="Στάθης Καπ" w:date="2023-02-25T14:54:00Z">
        <w:r>
          <w:rPr>
            <w:lang w:val="el-GR"/>
          </w:rPr>
          <w:br w:type="page"/>
        </w:r>
      </w:ins>
    </w:p>
    <w:p w14:paraId="3FA8EA83" w14:textId="6A378BFA" w:rsidR="002716FD" w:rsidRPr="002707EF" w:rsidDel="00AC40B0" w:rsidRDefault="005C41CB">
      <w:pPr>
        <w:rPr>
          <w:del w:id="110" w:author="Στάθης Καπ" w:date="2023-02-25T14:54:00Z"/>
          <w:rFonts w:ascii="Arial Black" w:hAnsi="Arial Black" w:cs="Arial Black"/>
          <w:lang w:val="el-GR"/>
          <w:rPrChange w:id="111" w:author="Στάθης Καπ" w:date="2023-02-26T01:33:00Z">
            <w:rPr>
              <w:del w:id="112" w:author="Στάθης Καπ" w:date="2023-02-25T14:54:00Z"/>
            </w:rPr>
          </w:rPrChange>
        </w:rPr>
        <w:pPrChange w:id="113" w:author="Στάθης Καπ" w:date="2023-02-26T01:12:00Z">
          <w:pPr>
            <w:jc w:val="center"/>
          </w:pPr>
        </w:pPrChange>
      </w:pPr>
      <w:ins w:id="114" w:author="Στάθης Καπ" w:date="2023-02-26T01:12:00Z">
        <w:r w:rsidRPr="002707EF">
          <w:rPr>
            <w:rFonts w:ascii="Arial Black" w:hAnsi="Arial Black" w:cs="Arial Black"/>
            <w:lang w:val="el-GR"/>
            <w:rPrChange w:id="1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16" w:author="Στάθης Καπ" w:date="2023-02-25T14:54:00Z"/>
          <w:rFonts w:cs="Arial Black"/>
          <w:lang w:val="el-GR"/>
          <w:rPrChange w:id="117" w:author="Στάθης Καπ" w:date="2023-02-25T14:55:00Z">
            <w:rPr>
              <w:del w:id="118" w:author="Στάθης Καπ" w:date="2023-02-25T14:54:00Z"/>
              <w:rFonts w:ascii="Arial Black" w:hAnsi="Arial Black" w:cs="Arial Black"/>
            </w:rPr>
          </w:rPrChange>
        </w:rPr>
        <w:pPrChange w:id="119" w:author="Στάθης Καπ" w:date="2023-02-26T01:12:00Z">
          <w:pPr>
            <w:jc w:val="center"/>
          </w:pPr>
        </w:pPrChange>
      </w:pPr>
    </w:p>
    <w:p w14:paraId="3053A6BA" w14:textId="77777777" w:rsidR="002716FD" w:rsidRPr="00AC40B0" w:rsidDel="00AC40B0" w:rsidRDefault="002716FD">
      <w:pPr>
        <w:rPr>
          <w:del w:id="120" w:author="Στάθης Καπ" w:date="2023-02-25T14:54:00Z"/>
          <w:rFonts w:cs="Arial Black"/>
          <w:lang w:val="el-GR"/>
          <w:rPrChange w:id="121" w:author="Στάθης Καπ" w:date="2023-02-25T14:55:00Z">
            <w:rPr>
              <w:del w:id="122" w:author="Στάθης Καπ" w:date="2023-02-25T14:54:00Z"/>
              <w:rFonts w:ascii="Arial Black" w:hAnsi="Arial Black" w:cs="Arial Black"/>
            </w:rPr>
          </w:rPrChange>
        </w:rPr>
        <w:pPrChange w:id="123" w:author="Στάθης Καπ" w:date="2023-02-26T01:12:00Z">
          <w:pPr>
            <w:jc w:val="center"/>
          </w:pPr>
        </w:pPrChange>
      </w:pPr>
    </w:p>
    <w:p w14:paraId="142FEB64" w14:textId="7B4E2266" w:rsidR="003B0EB5" w:rsidRPr="00AC40B0" w:rsidRDefault="003B0EB5">
      <w:pPr>
        <w:rPr>
          <w:lang w:val="el-GR"/>
          <w:rPrChange w:id="124" w:author="Στάθης Καπ" w:date="2023-02-25T14:55:00Z">
            <w:rPr/>
          </w:rPrChange>
        </w:rPr>
        <w:pPrChange w:id="125" w:author="Στάθης Καπ" w:date="2023-02-26T01:12:00Z">
          <w:pPr>
            <w:jc w:val="center"/>
          </w:pPr>
        </w:pPrChange>
      </w:pPr>
    </w:p>
    <w:p w14:paraId="2C497534" w14:textId="6A434E3A" w:rsidR="00AC40B0" w:rsidRPr="00904325" w:rsidRDefault="00AC40B0" w:rsidP="00AC40B0">
      <w:pPr>
        <w:rPr>
          <w:ins w:id="126" w:author="Στάθης Καπ" w:date="2023-02-25T14:55:00Z"/>
          <w:lang w:val="el-GR"/>
          <w:rPrChange w:id="127" w:author="Στάθης Καπ" w:date="2023-03-04T16:49:00Z">
            <w:rPr>
              <w:ins w:id="128" w:author="Στάθης Καπ" w:date="2023-02-25T14:55:00Z"/>
              <w:rFonts w:ascii="Arial Black" w:hAnsi="Arial Black" w:cs="Arial Black"/>
            </w:rPr>
          </w:rPrChange>
        </w:rPr>
      </w:pPr>
      <w:ins w:id="129" w:author="Στάθης Καπ" w:date="2023-02-25T14:57:00Z">
        <w:r>
          <w:rPr>
            <w:lang w:val="el-GR"/>
          </w:rPr>
          <w:t>Η τρέχουσα εργασία μελετά εκτενώς το</w:t>
        </w:r>
      </w:ins>
      <w:ins w:id="1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31" w:author="Στάθης Καπ" w:date="2023-02-25T14:59:00Z">
              <w:rPr/>
            </w:rPrChange>
          </w:rPr>
          <w:t>-</w:t>
        </w:r>
        <w:r>
          <w:t>hard</w:t>
        </w:r>
        <w:r w:rsidRPr="00AC40B0">
          <w:rPr>
            <w:lang w:val="el-GR"/>
            <w:rPrChange w:id="132" w:author="Στάθης Καπ" w:date="2023-02-25T14:59:00Z">
              <w:rPr/>
            </w:rPrChange>
          </w:rPr>
          <w:t xml:space="preserve"> </w:t>
        </w:r>
        <w:r>
          <w:rPr>
            <w:lang w:val="el-GR"/>
          </w:rPr>
          <w:t>προβλήματα,</w:t>
        </w:r>
      </w:ins>
      <w:ins w:id="1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34" w:author="Στάθης Καπ" w:date="2023-02-25T15:01:00Z">
        <w:r>
          <w:rPr>
            <w:lang w:val="el-GR"/>
          </w:rPr>
          <w:t xml:space="preserve">και προσεγγιστικών </w:t>
        </w:r>
      </w:ins>
      <w:ins w:id="135" w:author="Στάθης Καπ" w:date="2023-02-25T15:00:00Z">
        <w:r>
          <w:rPr>
            <w:lang w:val="el-GR"/>
          </w:rPr>
          <w:t>αλγορ</w:t>
        </w:r>
      </w:ins>
      <w:ins w:id="136" w:author="Στάθης Καπ" w:date="2023-02-25T15:01:00Z">
        <w:r>
          <w:rPr>
            <w:lang w:val="el-GR"/>
          </w:rPr>
          <w:t xml:space="preserve">ίθμων καθίσταται αναγκαία για την εύρεση ικανοποιητικών λύσεων </w:t>
        </w:r>
      </w:ins>
      <w:ins w:id="137" w:author="Στάθης Καπ" w:date="2023-02-25T15:02:00Z">
        <w:r w:rsidR="001D3145">
          <w:rPr>
            <w:lang w:val="el-GR"/>
          </w:rPr>
          <w:t xml:space="preserve">σε μικρό χρονικό διάστημα. </w:t>
        </w:r>
      </w:ins>
      <w:ins w:id="138" w:author="Στάθης Καπ" w:date="2023-02-25T15:03:00Z">
        <w:r w:rsidR="001D3145">
          <w:rPr>
            <w:lang w:val="el-GR"/>
          </w:rPr>
          <w:t>Για το Πρόβλημα Προσανατολισμού έχουν ήδη υλοποιηθεί αρκετοί αλγόριθμο</w:t>
        </w:r>
      </w:ins>
      <w:ins w:id="139" w:author="Στάθης Καπ" w:date="2023-02-25T15:04:00Z">
        <w:r w:rsidR="001D3145">
          <w:rPr>
            <w:lang w:val="el-GR"/>
          </w:rPr>
          <w:t>ι, ένας από τους οποίους είναι και ο αλγόριθμος Επαναλαμβανόμενης Τοπικής Αναζήτησης</w:t>
        </w:r>
      </w:ins>
      <w:ins w:id="140" w:author="Στάθης Καπ" w:date="2023-02-25T16:28:00Z">
        <w:r w:rsidR="001740C5">
          <w:rPr>
            <w:lang w:val="el-GR"/>
          </w:rPr>
          <w:t xml:space="preserve"> </w:t>
        </w:r>
        <w:r w:rsidR="001740C5" w:rsidRPr="001740C5">
          <w:rPr>
            <w:lang w:val="el-GR"/>
            <w:rPrChange w:id="141" w:author="Στάθης Καπ" w:date="2023-02-25T16:28:00Z">
              <w:rPr/>
            </w:rPrChange>
          </w:rPr>
          <w:t>(</w:t>
        </w:r>
        <w:r w:rsidR="001740C5">
          <w:t>ILS</w:t>
        </w:r>
        <w:r w:rsidR="001740C5" w:rsidRPr="001740C5">
          <w:rPr>
            <w:lang w:val="el-GR"/>
            <w:rPrChange w:id="142" w:author="Στάθης Καπ" w:date="2023-02-25T16:28:00Z">
              <w:rPr/>
            </w:rPrChange>
          </w:rPr>
          <w:t>)</w:t>
        </w:r>
      </w:ins>
      <w:ins w:id="143" w:author="Στάθης Καπ" w:date="2023-02-25T15:04:00Z">
        <w:r w:rsidR="001D3145">
          <w:rPr>
            <w:lang w:val="el-GR"/>
          </w:rPr>
          <w:t>. Σκοπός της παρούσ</w:t>
        </w:r>
      </w:ins>
      <w:ins w:id="144" w:author="Στάθης Καπ" w:date="2023-02-25T16:28:00Z">
        <w:r w:rsidR="001740C5">
          <w:rPr>
            <w:lang w:val="el-GR"/>
          </w:rPr>
          <w:t>α</w:t>
        </w:r>
      </w:ins>
      <w:ins w:id="145" w:author="Στάθης Καπ" w:date="2023-02-25T15:04:00Z">
        <w:r w:rsidR="001D3145">
          <w:rPr>
            <w:lang w:val="el-GR"/>
          </w:rPr>
          <w:t xml:space="preserve">ς </w:t>
        </w:r>
      </w:ins>
      <w:ins w:id="146" w:author="Στάθης Καπ" w:date="2023-02-25T15:05:00Z">
        <w:r w:rsidR="001D3145">
          <w:rPr>
            <w:lang w:val="el-GR"/>
          </w:rPr>
          <w:t>εργασίας είναι</w:t>
        </w:r>
      </w:ins>
      <w:ins w:id="147" w:author="Στάθης Καπ" w:date="2023-02-25T15:07:00Z">
        <w:r w:rsidR="001D3145">
          <w:rPr>
            <w:lang w:val="el-GR"/>
          </w:rPr>
          <w:t xml:space="preserve"> να μειώσει το χρόνο εκτέλεσης του </w:t>
        </w:r>
      </w:ins>
      <w:ins w:id="148" w:author="Στάθης Καπ" w:date="2023-02-25T15:09:00Z">
        <w:r w:rsidR="001D3145">
          <w:t>ILS</w:t>
        </w:r>
      </w:ins>
      <w:ins w:id="149" w:author="Στάθης Καπ" w:date="2023-02-25T15:07:00Z">
        <w:r w:rsidR="001D3145">
          <w:rPr>
            <w:lang w:val="el-GR"/>
          </w:rPr>
          <w:t>,</w:t>
        </w:r>
      </w:ins>
      <w:ins w:id="150" w:author="Στάθης Καπ" w:date="2023-02-25T15:05:00Z">
        <w:r w:rsidR="001D3145">
          <w:rPr>
            <w:lang w:val="el-GR"/>
          </w:rPr>
          <w:t xml:space="preserve"> </w:t>
        </w:r>
      </w:ins>
      <w:ins w:id="151" w:author="Στάθης Καπ" w:date="2023-02-25T15:07:00Z">
        <w:r w:rsidR="001D3145">
          <w:rPr>
            <w:lang w:val="el-GR"/>
          </w:rPr>
          <w:t>διαχωρίζοντας</w:t>
        </w:r>
      </w:ins>
      <w:ins w:id="152" w:author="Στάθης Καπ" w:date="2023-02-25T15:05:00Z">
        <w:r w:rsidR="001D3145">
          <w:rPr>
            <w:lang w:val="el-GR"/>
          </w:rPr>
          <w:t xml:space="preserve"> το γράφημα του προβλήματος με ικανοποιητικό τρό</w:t>
        </w:r>
      </w:ins>
      <w:ins w:id="153" w:author="Στάθης Καπ" w:date="2023-02-25T15:07:00Z">
        <w:r w:rsidR="001D3145">
          <w:rPr>
            <w:lang w:val="el-GR"/>
          </w:rPr>
          <w:t xml:space="preserve">πο, εφαρμόζοντας </w:t>
        </w:r>
      </w:ins>
      <w:ins w:id="154" w:author="Στάθης Καπ" w:date="2023-02-25T15:05:00Z">
        <w:r w:rsidR="001D3145">
          <w:rPr>
            <w:lang w:val="el-GR"/>
          </w:rPr>
          <w:t xml:space="preserve">μια διαχωρισμένη Τοπική Αναζήτηση στα επιμέρους </w:t>
        </w:r>
      </w:ins>
      <w:ins w:id="155" w:author="Στάθης Καπ" w:date="2023-02-25T15:09:00Z">
        <w:r w:rsidR="001D3145">
          <w:rPr>
            <w:lang w:val="el-GR"/>
          </w:rPr>
          <w:t>υπο-</w:t>
        </w:r>
      </w:ins>
      <w:ins w:id="156" w:author="Στάθης Καπ" w:date="2023-02-25T15:05:00Z">
        <w:r w:rsidR="001D3145">
          <w:rPr>
            <w:lang w:val="el-GR"/>
          </w:rPr>
          <w:t xml:space="preserve">γραφήματα, </w:t>
        </w:r>
      </w:ins>
      <w:ins w:id="157" w:author="Στάθης Καπ" w:date="2023-02-25T15:06:00Z">
        <w:r w:rsidR="001D3145">
          <w:rPr>
            <w:lang w:val="el-GR"/>
          </w:rPr>
          <w:t>και</w:t>
        </w:r>
      </w:ins>
      <w:ins w:id="158" w:author="Στάθης Καπ" w:date="2023-02-25T15:07:00Z">
        <w:r w:rsidR="001D3145">
          <w:rPr>
            <w:lang w:val="el-GR"/>
          </w:rPr>
          <w:t xml:space="preserve"> αντιμετωπίζοντας </w:t>
        </w:r>
      </w:ins>
      <w:ins w:id="159" w:author="Στάθης Καπ" w:date="2023-02-25T15:06:00Z">
        <w:r w:rsidR="001D3145">
          <w:rPr>
            <w:lang w:val="el-GR"/>
          </w:rPr>
          <w:t>τα προβλήματα που προκύπτουν από αυτόν τον διαχωρισμό. Τα πειραματικά αποτελέσματα</w:t>
        </w:r>
      </w:ins>
      <w:ins w:id="160" w:author="Στάθης Καπ" w:date="2023-02-25T15:07:00Z">
        <w:r w:rsidR="001D3145">
          <w:rPr>
            <w:lang w:val="el-GR"/>
          </w:rPr>
          <w:t xml:space="preserve"> δεί</w:t>
        </w:r>
      </w:ins>
      <w:ins w:id="161" w:author="Στάθης Καπ" w:date="2023-02-25T15:08:00Z">
        <w:r w:rsidR="001D3145">
          <w:rPr>
            <w:lang w:val="el-GR"/>
          </w:rPr>
          <w:t xml:space="preserve">χνουν τη μείωση του χρόνου εκτέλεσης του αλγορίθμου </w:t>
        </w:r>
      </w:ins>
      <w:ins w:id="162" w:author="Στάθης Καπ" w:date="2023-02-25T15:09:00Z">
        <w:r w:rsidR="001D3145">
          <w:rPr>
            <w:lang w:val="el-GR"/>
          </w:rPr>
          <w:t xml:space="preserve">ειδικά σε παραδείγματα με </w:t>
        </w:r>
      </w:ins>
      <w:ins w:id="163" w:author="Στάθης Καπ" w:date="2023-02-25T15:10:00Z">
        <w:r w:rsidR="001D3145">
          <w:rPr>
            <w:lang w:val="el-GR"/>
          </w:rPr>
          <w:t>μεγάλα δεδομένα εισόδου</w:t>
        </w:r>
      </w:ins>
      <w:ins w:id="164" w:author="Στάθης Καπ" w:date="2023-02-25T15:09:00Z">
        <w:r w:rsidR="001D3145">
          <w:rPr>
            <w:lang w:val="el-GR"/>
          </w:rPr>
          <w:t xml:space="preserve">, </w:t>
        </w:r>
      </w:ins>
      <w:ins w:id="165" w:author="Στάθης Καπ" w:date="2023-02-25T15:10:00Z">
        <w:r w:rsidR="001D3145">
          <w:rPr>
            <w:lang w:val="el-GR"/>
          </w:rPr>
          <w:t>με αντίκτυπο όμως τη μείωση της βαθμολογίας των λύσεων. Παρ</w:t>
        </w:r>
      </w:ins>
      <w:ins w:id="1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67" w:author="Στάθης Καπ" w:date="2023-02-25T15:12:00Z">
        <w:r w:rsidR="00992445">
          <w:rPr>
            <w:lang w:val="el-GR"/>
          </w:rPr>
          <w:t xml:space="preserve">και περαιτέρω </w:t>
        </w:r>
      </w:ins>
      <w:ins w:id="168" w:author="Στάθης Καπ" w:date="2023-02-25T15:11:00Z">
        <w:r w:rsidR="00992445">
          <w:rPr>
            <w:lang w:val="el-GR"/>
          </w:rPr>
          <w:t>περιθώρια βελτίωσης.</w:t>
        </w:r>
      </w:ins>
      <w:ins w:id="169" w:author="Στάθης Καπ" w:date="2023-02-25T15:12:00Z">
        <w:r w:rsidR="00992445">
          <w:rPr>
            <w:lang w:val="el-GR"/>
          </w:rPr>
          <w:t xml:space="preserve"> </w:t>
        </w:r>
      </w:ins>
    </w:p>
    <w:p w14:paraId="61C10F4E" w14:textId="77777777" w:rsidR="00AC40B0" w:rsidRPr="00AC40B0" w:rsidRDefault="00AC40B0">
      <w:pPr>
        <w:rPr>
          <w:ins w:id="170" w:author="Στάθης Καπ" w:date="2023-02-25T14:55:00Z"/>
          <w:rFonts w:ascii="Arial Black" w:hAnsi="Arial Black" w:cs="Arial Black"/>
          <w:lang w:val="el-GR"/>
          <w:rPrChange w:id="171" w:author="Στάθης Καπ" w:date="2023-02-25T14:55:00Z">
            <w:rPr>
              <w:ins w:id="172" w:author="Στάθης Καπ" w:date="2023-02-25T14:55:00Z"/>
              <w:rFonts w:ascii="Arial Black" w:hAnsi="Arial Black" w:cs="Arial Black"/>
            </w:rPr>
          </w:rPrChange>
        </w:rPr>
      </w:pPr>
      <w:ins w:id="173" w:author="Στάθης Καπ" w:date="2023-02-25T14:55:00Z">
        <w:r w:rsidRPr="00AC40B0">
          <w:rPr>
            <w:rFonts w:ascii="Arial Black" w:hAnsi="Arial Black" w:cs="Arial Black"/>
            <w:lang w:val="el-GR"/>
            <w:rPrChange w:id="174" w:author="Στάθης Καπ" w:date="2023-02-25T14:55:00Z">
              <w:rPr>
                <w:rFonts w:ascii="Arial Black" w:hAnsi="Arial Black" w:cs="Arial Black"/>
              </w:rPr>
            </w:rPrChange>
          </w:rPr>
          <w:br w:type="page"/>
        </w:r>
      </w:ins>
    </w:p>
    <w:p w14:paraId="506AEF06" w14:textId="416A2C4F" w:rsidR="00AC40B0" w:rsidRPr="002707EF" w:rsidRDefault="00A94451">
      <w:pPr>
        <w:rPr>
          <w:ins w:id="175" w:author="Στάθης Καπ" w:date="2023-02-25T14:55:00Z"/>
          <w:rFonts w:ascii="Arial Black" w:hAnsi="Arial Black" w:cs="Arial Black"/>
        </w:rPr>
      </w:pPr>
      <w:ins w:id="176" w:author="Στάθης Καπ" w:date="2023-02-26T01:13:00Z">
        <w:r w:rsidRPr="002707EF">
          <w:rPr>
            <w:rFonts w:ascii="Arial Black" w:hAnsi="Arial Black" w:cs="Arial Black"/>
            <w:rPrChange w:id="1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78" w:author="Στάθης Καπ" w:date="2023-02-25T14:55:00Z"/>
          <w:rPrChange w:id="179" w:author="Στάθης Καπ" w:date="2023-02-25T16:32:00Z">
            <w:rPr>
              <w:ins w:id="180" w:author="Στάθης Καπ" w:date="2023-02-25T14:55:00Z"/>
              <w:rFonts w:ascii="Arial Black" w:hAnsi="Arial Black" w:cs="Arial Black"/>
            </w:rPr>
          </w:rPrChange>
        </w:rPr>
      </w:pPr>
      <w:ins w:id="181" w:author="Στάθης Καπ" w:date="2023-02-25T16:31:00Z">
        <w:r w:rsidRPr="00282A41">
          <w:rPr>
            <w:rPrChange w:id="182" w:author="Στάθης Καπ" w:date="2023-02-25T16:31:00Z">
              <w:rPr>
                <w:lang w:val="el-GR"/>
              </w:rPr>
            </w:rPrChange>
          </w:rPr>
          <w:t xml:space="preserve">The current work extensively studies the </w:t>
        </w:r>
        <w:r w:rsidR="00282A41">
          <w:t>Team</w:t>
        </w:r>
        <w:r w:rsidRPr="00282A41">
          <w:rPr>
            <w:rPrChange w:id="183" w:author="Στάθης Καπ" w:date="2023-02-25T16:31:00Z">
              <w:rPr>
                <w:lang w:val="el-GR"/>
              </w:rPr>
            </w:rPrChange>
          </w:rPr>
          <w:t xml:space="preserve"> Orie</w:t>
        </w:r>
        <w:r w:rsidR="00282A41">
          <w:t>nteering</w:t>
        </w:r>
        <w:r w:rsidRPr="00282A41">
          <w:rPr>
            <w:rPrChange w:id="184" w:author="Στάθης Καπ" w:date="2023-02-25T16:31:00Z">
              <w:rPr>
                <w:lang w:val="el-GR"/>
              </w:rPr>
            </w:rPrChange>
          </w:rPr>
          <w:t xml:space="preserve"> Problem with Time Windows, which is an extension of the </w:t>
        </w:r>
      </w:ins>
      <w:ins w:id="185" w:author="Στάθης Καπ" w:date="2023-02-25T16:32:00Z">
        <w:r w:rsidR="00282A41">
          <w:t>Orienteering</w:t>
        </w:r>
      </w:ins>
      <w:ins w:id="186" w:author="Στάθης Καπ" w:date="2023-02-25T16:31:00Z">
        <w:r w:rsidRPr="00282A41">
          <w:rPr>
            <w:rPrChange w:id="187" w:author="Στάθης Καπ" w:date="2023-02-25T16:31:00Z">
              <w:rPr>
                <w:lang w:val="el-GR"/>
              </w:rPr>
            </w:rPrChange>
          </w:rPr>
          <w:t xml:space="preserve"> Problem. </w:t>
        </w:r>
        <w:r w:rsidRPr="00282A41">
          <w:rPr>
            <w:rPrChange w:id="188" w:author="Στάθης Καπ" w:date="2023-02-25T16:32:00Z">
              <w:rPr>
                <w:lang w:val="el-GR"/>
              </w:rPr>
            </w:rPrChange>
          </w:rPr>
          <w:t xml:space="preserve">The </w:t>
        </w:r>
      </w:ins>
      <w:ins w:id="189" w:author="Στάθης Καπ" w:date="2023-02-25T16:32:00Z">
        <w:r w:rsidR="00282A41">
          <w:t>Orienteering</w:t>
        </w:r>
        <w:r w:rsidR="00282A41" w:rsidRPr="00130858">
          <w:t xml:space="preserve"> </w:t>
        </w:r>
      </w:ins>
      <w:ins w:id="190" w:author="Στάθης Καπ" w:date="2023-02-25T16:31:00Z">
        <w:r w:rsidRPr="00282A41">
          <w:rPr>
            <w:rPrChange w:id="1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92" w:author="Στάθης Καπ" w:date="2023-02-25T16:32:00Z">
        <w:r w:rsidR="00282A41">
          <w:t>Orienteering</w:t>
        </w:r>
      </w:ins>
      <w:ins w:id="193" w:author="Στάθης Καπ" w:date="2023-02-25T16:31:00Z">
        <w:r w:rsidRPr="00282A41">
          <w:rPr>
            <w:rPrChange w:id="1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95" w:author="Στάθης Καπ" w:date="2023-02-26T01:07:00Z">
              <w:pPr>
                <w:pStyle w:val="TOCHeading"/>
              </w:pPr>
            </w:pPrChange>
          </w:pPr>
          <w:r w:rsidRPr="00935E3B">
            <w:rPr>
              <w:color w:val="000000" w:themeColor="text1"/>
              <w:lang w:val="el-GR"/>
            </w:rPr>
            <w:t>Περιεχόμενα</w:t>
          </w:r>
        </w:p>
        <w:p w14:paraId="2C7215AD" w14:textId="509810CC" w:rsidR="004B7EF5" w:rsidRDefault="003B0EB5">
          <w:pPr>
            <w:pStyle w:val="TOC1"/>
            <w:rPr>
              <w:ins w:id="196" w:author="Στάθης Καπ" w:date="2023-03-07T05:00:00Z"/>
              <w:rFonts w:eastAsiaTheme="minorEastAsia"/>
              <w:noProof/>
            </w:rPr>
          </w:pPr>
          <w:r>
            <w:fldChar w:fldCharType="begin"/>
          </w:r>
          <w:r>
            <w:instrText xml:space="preserve"> TOC \o "1-3" \h \z \u </w:instrText>
          </w:r>
          <w:r>
            <w:fldChar w:fldCharType="separate"/>
          </w:r>
          <w:ins w:id="197" w:author="Στάθης Καπ" w:date="2023-03-07T05:00:00Z">
            <w:r w:rsidR="004B7EF5" w:rsidRPr="009B3512">
              <w:rPr>
                <w:rStyle w:val="Hyperlink"/>
                <w:noProof/>
              </w:rPr>
              <w:fldChar w:fldCharType="begin"/>
            </w:r>
            <w:r w:rsidR="004B7EF5" w:rsidRPr="009B3512">
              <w:rPr>
                <w:rStyle w:val="Hyperlink"/>
                <w:noProof/>
              </w:rPr>
              <w:instrText xml:space="preserve"> </w:instrText>
            </w:r>
            <w:r w:rsidR="004B7EF5">
              <w:rPr>
                <w:noProof/>
              </w:rPr>
              <w:instrText>HYPERLINK \l "_Toc129057659"</w:instrText>
            </w:r>
            <w:r w:rsidR="004B7EF5" w:rsidRPr="009B3512">
              <w:rPr>
                <w:rStyle w:val="Hyperlink"/>
                <w:noProof/>
              </w:rPr>
              <w:instrText xml:space="preserve"> </w:instrText>
            </w:r>
            <w:r w:rsidR="004B7EF5" w:rsidRPr="009B3512">
              <w:rPr>
                <w:rStyle w:val="Hyperlink"/>
                <w:noProof/>
              </w:rPr>
            </w:r>
            <w:r w:rsidR="004B7EF5" w:rsidRPr="009B3512">
              <w:rPr>
                <w:rStyle w:val="Hyperlink"/>
                <w:noProof/>
              </w:rPr>
              <w:fldChar w:fldCharType="separate"/>
            </w:r>
            <w:r w:rsidR="004B7EF5" w:rsidRPr="009B3512">
              <w:rPr>
                <w:rStyle w:val="Hyperlink"/>
                <w:noProof/>
                <w:lang w:val="el-GR"/>
              </w:rPr>
              <w:t>1.</w:t>
            </w:r>
            <w:r w:rsidR="004B7EF5">
              <w:rPr>
                <w:rFonts w:eastAsiaTheme="minorEastAsia"/>
                <w:noProof/>
              </w:rPr>
              <w:tab/>
            </w:r>
            <w:r w:rsidR="004B7EF5" w:rsidRPr="009B3512">
              <w:rPr>
                <w:rStyle w:val="Hyperlink"/>
                <w:noProof/>
              </w:rPr>
              <w:t>Εισαγωγή</w:t>
            </w:r>
            <w:r w:rsidR="004B7EF5">
              <w:rPr>
                <w:noProof/>
                <w:webHidden/>
              </w:rPr>
              <w:tab/>
            </w:r>
            <w:r w:rsidR="004B7EF5">
              <w:rPr>
                <w:noProof/>
                <w:webHidden/>
              </w:rPr>
              <w:fldChar w:fldCharType="begin"/>
            </w:r>
            <w:r w:rsidR="004B7EF5">
              <w:rPr>
                <w:noProof/>
                <w:webHidden/>
              </w:rPr>
              <w:instrText xml:space="preserve"> PAGEREF _Toc129057659 \h </w:instrText>
            </w:r>
          </w:ins>
          <w:r w:rsidR="004B7EF5">
            <w:rPr>
              <w:noProof/>
              <w:webHidden/>
            </w:rPr>
          </w:r>
          <w:r w:rsidR="004B7EF5">
            <w:rPr>
              <w:noProof/>
              <w:webHidden/>
            </w:rPr>
            <w:fldChar w:fldCharType="separate"/>
          </w:r>
          <w:ins w:id="198" w:author="Στάθης Καπ" w:date="2023-03-07T16:43:00Z">
            <w:r w:rsidR="002C131C">
              <w:rPr>
                <w:noProof/>
                <w:webHidden/>
              </w:rPr>
              <w:t>7</w:t>
            </w:r>
          </w:ins>
          <w:ins w:id="199" w:author="Στάθης Καπ" w:date="2023-03-07T05:00:00Z">
            <w:r w:rsidR="004B7EF5">
              <w:rPr>
                <w:noProof/>
                <w:webHidden/>
              </w:rPr>
              <w:fldChar w:fldCharType="end"/>
            </w:r>
            <w:r w:rsidR="004B7EF5" w:rsidRPr="009B3512">
              <w:rPr>
                <w:rStyle w:val="Hyperlink"/>
                <w:noProof/>
              </w:rPr>
              <w:fldChar w:fldCharType="end"/>
            </w:r>
          </w:ins>
        </w:p>
        <w:p w14:paraId="2FB658DA" w14:textId="09A9A84E" w:rsidR="004B7EF5" w:rsidRDefault="004B7EF5">
          <w:pPr>
            <w:pStyle w:val="TOC1"/>
            <w:rPr>
              <w:ins w:id="200" w:author="Στάθης Καπ" w:date="2023-03-07T05:00:00Z"/>
              <w:rFonts w:eastAsiaTheme="minorEastAsia"/>
              <w:noProof/>
            </w:rPr>
          </w:pPr>
          <w:ins w:id="20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w:t>
            </w:r>
            <w:r>
              <w:rPr>
                <w:rFonts w:eastAsiaTheme="minorEastAsia"/>
                <w:noProof/>
              </w:rPr>
              <w:tab/>
            </w:r>
            <w:r w:rsidRPr="009B3512">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_Toc129057662 \h </w:instrText>
            </w:r>
          </w:ins>
          <w:r>
            <w:rPr>
              <w:noProof/>
              <w:webHidden/>
            </w:rPr>
          </w:r>
          <w:r>
            <w:rPr>
              <w:noProof/>
              <w:webHidden/>
            </w:rPr>
            <w:fldChar w:fldCharType="separate"/>
          </w:r>
          <w:ins w:id="202" w:author="Στάθης Καπ" w:date="2023-03-07T16:43:00Z">
            <w:r w:rsidR="002C131C">
              <w:rPr>
                <w:noProof/>
                <w:webHidden/>
              </w:rPr>
              <w:t>10</w:t>
            </w:r>
          </w:ins>
          <w:ins w:id="203" w:author="Στάθης Καπ" w:date="2023-03-07T05:00:00Z">
            <w:r>
              <w:rPr>
                <w:noProof/>
                <w:webHidden/>
              </w:rPr>
              <w:fldChar w:fldCharType="end"/>
            </w:r>
            <w:r w:rsidRPr="009B3512">
              <w:rPr>
                <w:rStyle w:val="Hyperlink"/>
                <w:noProof/>
              </w:rPr>
              <w:fldChar w:fldCharType="end"/>
            </w:r>
          </w:ins>
        </w:p>
        <w:p w14:paraId="017B7638" w14:textId="3F532F1E" w:rsidR="004B7EF5" w:rsidRDefault="004B7EF5">
          <w:pPr>
            <w:pStyle w:val="TOC2"/>
            <w:tabs>
              <w:tab w:val="left" w:pos="880"/>
              <w:tab w:val="right" w:leader="dot" w:pos="8828"/>
            </w:tabs>
            <w:rPr>
              <w:ins w:id="204" w:author="Στάθης Καπ" w:date="2023-03-07T05:00:00Z"/>
              <w:rFonts w:eastAsiaTheme="minorEastAsia"/>
              <w:noProof/>
            </w:rPr>
          </w:pPr>
          <w:ins w:id="20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2.1</w:t>
            </w:r>
            <w:r>
              <w:rPr>
                <w:rFonts w:eastAsiaTheme="minorEastAsia"/>
                <w:noProof/>
              </w:rPr>
              <w:tab/>
            </w:r>
            <w:r w:rsidRPr="009B3512">
              <w:rPr>
                <w:rStyle w:val="Hyperlink"/>
                <w:noProof/>
                <w:lang w:val="el-GR"/>
              </w:rPr>
              <w:t>Το πρόβλημα Προσανατολισμού με Χρονικά Παράθυρα (</w:t>
            </w:r>
            <w:r w:rsidRPr="009B3512">
              <w:rPr>
                <w:rStyle w:val="Hyperlink"/>
                <w:noProof/>
              </w:rPr>
              <w:t>OPTW</w:t>
            </w:r>
            <w:r w:rsidRPr="009B3512">
              <w:rPr>
                <w:rStyle w:val="Hyperlink"/>
                <w:noProof/>
                <w:lang w:val="el-GR"/>
              </w:rPr>
              <w:t>)</w:t>
            </w:r>
            <w:r>
              <w:rPr>
                <w:noProof/>
                <w:webHidden/>
              </w:rPr>
              <w:tab/>
            </w:r>
            <w:r>
              <w:rPr>
                <w:noProof/>
                <w:webHidden/>
              </w:rPr>
              <w:fldChar w:fldCharType="begin"/>
            </w:r>
            <w:r>
              <w:rPr>
                <w:noProof/>
                <w:webHidden/>
              </w:rPr>
              <w:instrText xml:space="preserve"> PAGEREF _Toc129057663 \h </w:instrText>
            </w:r>
          </w:ins>
          <w:r>
            <w:rPr>
              <w:noProof/>
              <w:webHidden/>
            </w:rPr>
          </w:r>
          <w:r>
            <w:rPr>
              <w:noProof/>
              <w:webHidden/>
            </w:rPr>
            <w:fldChar w:fldCharType="separate"/>
          </w:r>
          <w:ins w:id="206" w:author="Στάθης Καπ" w:date="2023-03-07T16:43:00Z">
            <w:r w:rsidR="002C131C">
              <w:rPr>
                <w:noProof/>
                <w:webHidden/>
              </w:rPr>
              <w:t>12</w:t>
            </w:r>
          </w:ins>
          <w:ins w:id="207" w:author="Στάθης Καπ" w:date="2023-03-07T05:00:00Z">
            <w:r>
              <w:rPr>
                <w:noProof/>
                <w:webHidden/>
              </w:rPr>
              <w:fldChar w:fldCharType="end"/>
            </w:r>
            <w:r w:rsidRPr="009B3512">
              <w:rPr>
                <w:rStyle w:val="Hyperlink"/>
                <w:noProof/>
              </w:rPr>
              <w:fldChar w:fldCharType="end"/>
            </w:r>
          </w:ins>
        </w:p>
        <w:p w14:paraId="7872FFB5" w14:textId="34A6190F" w:rsidR="004B7EF5" w:rsidRDefault="004B7EF5">
          <w:pPr>
            <w:pStyle w:val="TOC2"/>
            <w:tabs>
              <w:tab w:val="left" w:pos="880"/>
              <w:tab w:val="right" w:leader="dot" w:pos="8828"/>
            </w:tabs>
            <w:rPr>
              <w:ins w:id="208" w:author="Στάθης Καπ" w:date="2023-03-07T05:00:00Z"/>
              <w:rFonts w:eastAsiaTheme="minorEastAsia"/>
              <w:noProof/>
            </w:rPr>
          </w:pPr>
          <w:ins w:id="20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2.2</w:t>
            </w:r>
            <w:r>
              <w:rPr>
                <w:rFonts w:eastAsiaTheme="minorEastAsia"/>
                <w:noProof/>
              </w:rPr>
              <w:tab/>
            </w:r>
            <w:r w:rsidRPr="009B3512">
              <w:rPr>
                <w:rStyle w:val="Hyperlink"/>
                <w:noProof/>
                <w:lang w:val="el-GR"/>
              </w:rPr>
              <w:t>Το Χρονικά Εξαρτώμενο Πρόβλημα Προσανατολισμού (</w:t>
            </w:r>
            <w:r w:rsidRPr="009B3512">
              <w:rPr>
                <w:rStyle w:val="Hyperlink"/>
                <w:noProof/>
              </w:rPr>
              <w:t>TDOP</w:t>
            </w:r>
            <w:r w:rsidRPr="009B3512">
              <w:rPr>
                <w:rStyle w:val="Hyperlink"/>
                <w:noProof/>
                <w:lang w:val="el-GR"/>
              </w:rPr>
              <w:t>)</w:t>
            </w:r>
            <w:r>
              <w:rPr>
                <w:noProof/>
                <w:webHidden/>
              </w:rPr>
              <w:tab/>
            </w:r>
            <w:r>
              <w:rPr>
                <w:noProof/>
                <w:webHidden/>
              </w:rPr>
              <w:fldChar w:fldCharType="begin"/>
            </w:r>
            <w:r>
              <w:rPr>
                <w:noProof/>
                <w:webHidden/>
              </w:rPr>
              <w:instrText xml:space="preserve"> PAGEREF _Toc129057664 \h </w:instrText>
            </w:r>
          </w:ins>
          <w:r>
            <w:rPr>
              <w:noProof/>
              <w:webHidden/>
            </w:rPr>
          </w:r>
          <w:r>
            <w:rPr>
              <w:noProof/>
              <w:webHidden/>
            </w:rPr>
            <w:fldChar w:fldCharType="separate"/>
          </w:r>
          <w:ins w:id="210" w:author="Στάθης Καπ" w:date="2023-03-07T16:43:00Z">
            <w:r w:rsidR="002C131C">
              <w:rPr>
                <w:noProof/>
                <w:webHidden/>
              </w:rPr>
              <w:t>13</w:t>
            </w:r>
          </w:ins>
          <w:ins w:id="211" w:author="Στάθης Καπ" w:date="2023-03-07T05:00:00Z">
            <w:r>
              <w:rPr>
                <w:noProof/>
                <w:webHidden/>
              </w:rPr>
              <w:fldChar w:fldCharType="end"/>
            </w:r>
            <w:r w:rsidRPr="009B3512">
              <w:rPr>
                <w:rStyle w:val="Hyperlink"/>
                <w:noProof/>
              </w:rPr>
              <w:fldChar w:fldCharType="end"/>
            </w:r>
          </w:ins>
        </w:p>
        <w:p w14:paraId="6EC8B9E3" w14:textId="4B621BF8" w:rsidR="004B7EF5" w:rsidRDefault="004B7EF5">
          <w:pPr>
            <w:pStyle w:val="TOC2"/>
            <w:tabs>
              <w:tab w:val="left" w:pos="880"/>
              <w:tab w:val="right" w:leader="dot" w:pos="8828"/>
            </w:tabs>
            <w:rPr>
              <w:ins w:id="212" w:author="Στάθης Καπ" w:date="2023-03-07T05:00:00Z"/>
              <w:rFonts w:eastAsiaTheme="minorEastAsia"/>
              <w:noProof/>
            </w:rPr>
          </w:pPr>
          <w:ins w:id="21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2.3</w:t>
            </w:r>
            <w:r>
              <w:rPr>
                <w:rFonts w:eastAsiaTheme="minorEastAsia"/>
                <w:noProof/>
              </w:rPr>
              <w:tab/>
            </w:r>
            <w:r w:rsidRPr="009B3512">
              <w:rPr>
                <w:rStyle w:val="Hyperlink"/>
                <w:noProof/>
                <w:lang w:val="el-GR"/>
              </w:rPr>
              <w:t>Το πρόβλημα Ομαδικού Προσανατολισμού (</w:t>
            </w:r>
            <w:r w:rsidRPr="009B3512">
              <w:rPr>
                <w:rStyle w:val="Hyperlink"/>
                <w:noProof/>
              </w:rPr>
              <w:t>TOP</w:t>
            </w:r>
            <w:r w:rsidRPr="009B3512">
              <w:rPr>
                <w:rStyle w:val="Hyperlink"/>
                <w:noProof/>
                <w:lang w:val="el-GR"/>
              </w:rPr>
              <w:t>)</w:t>
            </w:r>
            <w:r>
              <w:rPr>
                <w:noProof/>
                <w:webHidden/>
              </w:rPr>
              <w:tab/>
            </w:r>
            <w:r>
              <w:rPr>
                <w:noProof/>
                <w:webHidden/>
              </w:rPr>
              <w:fldChar w:fldCharType="begin"/>
            </w:r>
            <w:r>
              <w:rPr>
                <w:noProof/>
                <w:webHidden/>
              </w:rPr>
              <w:instrText xml:space="preserve"> PAGEREF _Toc129057665 \h </w:instrText>
            </w:r>
          </w:ins>
          <w:r>
            <w:rPr>
              <w:noProof/>
              <w:webHidden/>
            </w:rPr>
          </w:r>
          <w:r>
            <w:rPr>
              <w:noProof/>
              <w:webHidden/>
            </w:rPr>
            <w:fldChar w:fldCharType="separate"/>
          </w:r>
          <w:ins w:id="214" w:author="Στάθης Καπ" w:date="2023-03-07T16:43:00Z">
            <w:r w:rsidR="002C131C">
              <w:rPr>
                <w:noProof/>
                <w:webHidden/>
              </w:rPr>
              <w:t>18</w:t>
            </w:r>
          </w:ins>
          <w:ins w:id="215" w:author="Στάθης Καπ" w:date="2023-03-07T05:00:00Z">
            <w:r>
              <w:rPr>
                <w:noProof/>
                <w:webHidden/>
              </w:rPr>
              <w:fldChar w:fldCharType="end"/>
            </w:r>
            <w:r w:rsidRPr="009B3512">
              <w:rPr>
                <w:rStyle w:val="Hyperlink"/>
                <w:noProof/>
              </w:rPr>
              <w:fldChar w:fldCharType="end"/>
            </w:r>
          </w:ins>
        </w:p>
        <w:p w14:paraId="25903DDD" w14:textId="2AD8371A" w:rsidR="004B7EF5" w:rsidRDefault="004B7EF5">
          <w:pPr>
            <w:pStyle w:val="TOC2"/>
            <w:tabs>
              <w:tab w:val="left" w:pos="880"/>
              <w:tab w:val="right" w:leader="dot" w:pos="8828"/>
            </w:tabs>
            <w:rPr>
              <w:ins w:id="216" w:author="Στάθης Καπ" w:date="2023-03-07T05:00:00Z"/>
              <w:rFonts w:eastAsiaTheme="minorEastAsia"/>
              <w:noProof/>
            </w:rPr>
          </w:pPr>
          <w:ins w:id="21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"_Toc129057666"</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2.4</w:t>
            </w:r>
            <w:r>
              <w:rPr>
                <w:rFonts w:eastAsiaTheme="minorEastAsia"/>
                <w:noProof/>
              </w:rPr>
              <w:tab/>
            </w:r>
            <w:r w:rsidRPr="009B3512">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_Toc129057666 \h </w:instrText>
            </w:r>
          </w:ins>
          <w:r>
            <w:rPr>
              <w:noProof/>
              <w:webHidden/>
            </w:rPr>
          </w:r>
          <w:r>
            <w:rPr>
              <w:noProof/>
              <w:webHidden/>
            </w:rPr>
            <w:fldChar w:fldCharType="separate"/>
          </w:r>
          <w:ins w:id="218" w:author="Στάθης Καπ" w:date="2023-03-07T16:43:00Z">
            <w:r w:rsidR="002C131C">
              <w:rPr>
                <w:noProof/>
                <w:webHidden/>
              </w:rPr>
              <w:t>21</w:t>
            </w:r>
          </w:ins>
          <w:ins w:id="219" w:author="Στάθης Καπ" w:date="2023-03-07T05:00:00Z">
            <w:r>
              <w:rPr>
                <w:noProof/>
                <w:webHidden/>
              </w:rPr>
              <w:fldChar w:fldCharType="end"/>
            </w:r>
            <w:r w:rsidRPr="009B3512">
              <w:rPr>
                <w:rStyle w:val="Hyperlink"/>
                <w:noProof/>
              </w:rPr>
              <w:fldChar w:fldCharType="end"/>
            </w:r>
          </w:ins>
        </w:p>
        <w:p w14:paraId="29A21FA1" w14:textId="38BA61A4" w:rsidR="004B7EF5" w:rsidRDefault="004B7EF5">
          <w:pPr>
            <w:pStyle w:val="TOC2"/>
            <w:tabs>
              <w:tab w:val="left" w:pos="880"/>
              <w:tab w:val="right" w:leader="dot" w:pos="8828"/>
            </w:tabs>
            <w:rPr>
              <w:ins w:id="220" w:author="Στάθης Καπ" w:date="2023-03-07T05:00:00Z"/>
              <w:rFonts w:eastAsiaTheme="minorEastAsia"/>
              <w:noProof/>
            </w:rPr>
          </w:pPr>
          <w:ins w:id="22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2.5</w:t>
            </w:r>
            <w:r>
              <w:rPr>
                <w:rFonts w:eastAsiaTheme="minorEastAsia"/>
                <w:noProof/>
              </w:rPr>
              <w:tab/>
            </w:r>
            <w:r w:rsidRPr="009B3512">
              <w:rPr>
                <w:rStyle w:val="Hyperlink"/>
                <w:noProof/>
                <w:lang w:val="el-GR"/>
              </w:rPr>
              <w:t>Το Πρόβλημα Χρονικά Εξαρτώμενου Ομαδικού Προσανατολισμού με Χρονικά Παράθυρα (</w:t>
            </w:r>
            <w:r w:rsidRPr="009B3512">
              <w:rPr>
                <w:rStyle w:val="Hyperlink"/>
                <w:noProof/>
              </w:rPr>
              <w:t>TDTOPTW</w:t>
            </w:r>
            <w:r w:rsidRPr="009B3512">
              <w:rPr>
                <w:rStyle w:val="Hyperlink"/>
                <w:noProof/>
                <w:lang w:val="el-GR"/>
              </w:rPr>
              <w:t>)</w:t>
            </w:r>
            <w:r>
              <w:rPr>
                <w:noProof/>
                <w:webHidden/>
              </w:rPr>
              <w:tab/>
            </w:r>
            <w:r>
              <w:rPr>
                <w:noProof/>
                <w:webHidden/>
              </w:rPr>
              <w:fldChar w:fldCharType="begin"/>
            </w:r>
            <w:r>
              <w:rPr>
                <w:noProof/>
                <w:webHidden/>
              </w:rPr>
              <w:instrText xml:space="preserve"> PAGEREF _Toc129057667 \h </w:instrText>
            </w:r>
          </w:ins>
          <w:r>
            <w:rPr>
              <w:noProof/>
              <w:webHidden/>
            </w:rPr>
          </w:r>
          <w:r>
            <w:rPr>
              <w:noProof/>
              <w:webHidden/>
            </w:rPr>
            <w:fldChar w:fldCharType="separate"/>
          </w:r>
          <w:ins w:id="222" w:author="Στάθης Καπ" w:date="2023-03-07T16:43:00Z">
            <w:r w:rsidR="002C131C">
              <w:rPr>
                <w:noProof/>
                <w:webHidden/>
              </w:rPr>
              <w:t>26</w:t>
            </w:r>
          </w:ins>
          <w:ins w:id="223" w:author="Στάθης Καπ" w:date="2023-03-07T05:00:00Z">
            <w:r>
              <w:rPr>
                <w:noProof/>
                <w:webHidden/>
              </w:rPr>
              <w:fldChar w:fldCharType="end"/>
            </w:r>
            <w:r w:rsidRPr="009B3512">
              <w:rPr>
                <w:rStyle w:val="Hyperlink"/>
                <w:noProof/>
              </w:rPr>
              <w:fldChar w:fldCharType="end"/>
            </w:r>
          </w:ins>
        </w:p>
        <w:p w14:paraId="4BA41CE2" w14:textId="09C251F1" w:rsidR="004B7EF5" w:rsidRDefault="004B7EF5">
          <w:pPr>
            <w:pStyle w:val="TOC1"/>
            <w:rPr>
              <w:ins w:id="224" w:author="Στάθης Καπ" w:date="2023-03-07T05:00:00Z"/>
              <w:rFonts w:eastAsiaTheme="minorEastAsia"/>
              <w:noProof/>
            </w:rPr>
          </w:pPr>
          <w:ins w:id="22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3.</w:t>
            </w:r>
            <w:r>
              <w:rPr>
                <w:rFonts w:eastAsiaTheme="minorEastAsia"/>
                <w:noProof/>
              </w:rPr>
              <w:tab/>
            </w:r>
            <w:r w:rsidRPr="009B3512">
              <w:rPr>
                <w:rStyle w:val="Hyperlink"/>
                <w:noProof/>
                <w:lang w:val="el-GR"/>
              </w:rPr>
              <w:t>Αλγόριθμος ε</w:t>
            </w:r>
            <w:r w:rsidRPr="009B3512">
              <w:rPr>
                <w:rStyle w:val="Hyperlink"/>
                <w:noProof/>
              </w:rPr>
              <w:t>πίλυσης</w:t>
            </w:r>
            <w:r w:rsidRPr="009B3512">
              <w:rPr>
                <w:rStyle w:val="Hyperlink"/>
                <w:noProof/>
                <w:lang w:val="el-GR"/>
              </w:rPr>
              <w:t xml:space="preserve"> του </w:t>
            </w:r>
            <w:r w:rsidRPr="009B3512">
              <w:rPr>
                <w:rStyle w:val="Hyperlink"/>
                <w:noProof/>
              </w:rPr>
              <w:t>TOPTW</w:t>
            </w:r>
            <w:r>
              <w:rPr>
                <w:noProof/>
                <w:webHidden/>
              </w:rPr>
              <w:tab/>
            </w:r>
            <w:r>
              <w:rPr>
                <w:noProof/>
                <w:webHidden/>
              </w:rPr>
              <w:fldChar w:fldCharType="begin"/>
            </w:r>
            <w:r>
              <w:rPr>
                <w:noProof/>
                <w:webHidden/>
              </w:rPr>
              <w:instrText xml:space="preserve"> PAGEREF _Toc129057668 \h </w:instrText>
            </w:r>
          </w:ins>
          <w:r>
            <w:rPr>
              <w:noProof/>
              <w:webHidden/>
            </w:rPr>
          </w:r>
          <w:r>
            <w:rPr>
              <w:noProof/>
              <w:webHidden/>
            </w:rPr>
            <w:fldChar w:fldCharType="separate"/>
          </w:r>
          <w:ins w:id="226" w:author="Στάθης Καπ" w:date="2023-03-07T16:43:00Z">
            <w:r w:rsidR="002C131C">
              <w:rPr>
                <w:noProof/>
                <w:webHidden/>
              </w:rPr>
              <w:t>35</w:t>
            </w:r>
          </w:ins>
          <w:ins w:id="227" w:author="Στάθης Καπ" w:date="2023-03-07T05:00:00Z">
            <w:r>
              <w:rPr>
                <w:noProof/>
                <w:webHidden/>
              </w:rPr>
              <w:fldChar w:fldCharType="end"/>
            </w:r>
            <w:r w:rsidRPr="009B3512">
              <w:rPr>
                <w:rStyle w:val="Hyperlink"/>
                <w:noProof/>
              </w:rPr>
              <w:fldChar w:fldCharType="end"/>
            </w:r>
          </w:ins>
        </w:p>
        <w:p w14:paraId="71F4E92F" w14:textId="4A36D851" w:rsidR="004B7EF5" w:rsidRDefault="004B7EF5">
          <w:pPr>
            <w:pStyle w:val="TOC2"/>
            <w:tabs>
              <w:tab w:val="left" w:pos="660"/>
              <w:tab w:val="right" w:leader="dot" w:pos="8828"/>
            </w:tabs>
            <w:rPr>
              <w:ins w:id="228" w:author="Στάθης Καπ" w:date="2023-03-07T05:00:00Z"/>
              <w:rFonts w:eastAsiaTheme="minorEastAsia"/>
              <w:noProof/>
            </w:rPr>
          </w:pPr>
          <w:ins w:id="22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Pr>
                <w:rFonts w:eastAsiaTheme="minorEastAsia"/>
                <w:noProof/>
              </w:rPr>
              <w:tab/>
            </w:r>
            <w:r w:rsidRPr="009B3512">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_Toc129057669 \h </w:instrText>
            </w:r>
          </w:ins>
          <w:r>
            <w:rPr>
              <w:noProof/>
              <w:webHidden/>
            </w:rPr>
          </w:r>
          <w:r>
            <w:rPr>
              <w:noProof/>
              <w:webHidden/>
            </w:rPr>
            <w:fldChar w:fldCharType="separate"/>
          </w:r>
          <w:ins w:id="230" w:author="Στάθης Καπ" w:date="2023-03-07T16:43:00Z">
            <w:r w:rsidR="002C131C">
              <w:rPr>
                <w:noProof/>
                <w:webHidden/>
              </w:rPr>
              <w:t>35</w:t>
            </w:r>
          </w:ins>
          <w:ins w:id="231" w:author="Στάθης Καπ" w:date="2023-03-07T05:00:00Z">
            <w:r>
              <w:rPr>
                <w:noProof/>
                <w:webHidden/>
              </w:rPr>
              <w:fldChar w:fldCharType="end"/>
            </w:r>
            <w:r w:rsidRPr="009B3512">
              <w:rPr>
                <w:rStyle w:val="Hyperlink"/>
                <w:noProof/>
              </w:rPr>
              <w:fldChar w:fldCharType="end"/>
            </w:r>
          </w:ins>
        </w:p>
        <w:p w14:paraId="5BA29D2B" w14:textId="13E17C23" w:rsidR="004B7EF5" w:rsidRDefault="004B7EF5">
          <w:pPr>
            <w:pStyle w:val="TOC2"/>
            <w:tabs>
              <w:tab w:val="right" w:leader="dot" w:pos="8828"/>
            </w:tabs>
            <w:rPr>
              <w:ins w:id="232" w:author="Στάθης Καπ" w:date="2023-03-07T05:00:00Z"/>
              <w:rFonts w:eastAsiaTheme="minorEastAsia"/>
              <w:noProof/>
            </w:rPr>
          </w:pPr>
          <w:ins w:id="23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"_Toc129057671"</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w:t>
            </w:r>
            <w:r>
              <w:rPr>
                <w:noProof/>
                <w:webHidden/>
              </w:rPr>
              <w:tab/>
            </w:r>
            <w:r>
              <w:rPr>
                <w:noProof/>
                <w:webHidden/>
              </w:rPr>
              <w:fldChar w:fldCharType="begin"/>
            </w:r>
            <w:r>
              <w:rPr>
                <w:noProof/>
                <w:webHidden/>
              </w:rPr>
              <w:instrText xml:space="preserve"> PAGEREF _Toc129057671 \h </w:instrText>
            </w:r>
          </w:ins>
          <w:r>
            <w:rPr>
              <w:noProof/>
              <w:webHidden/>
            </w:rPr>
          </w:r>
          <w:r>
            <w:rPr>
              <w:noProof/>
              <w:webHidden/>
            </w:rPr>
            <w:fldChar w:fldCharType="separate"/>
          </w:r>
          <w:ins w:id="234" w:author="Στάθης Καπ" w:date="2023-03-07T16:43:00Z">
            <w:r w:rsidR="002C131C">
              <w:rPr>
                <w:noProof/>
                <w:webHidden/>
              </w:rPr>
              <w:t>35</w:t>
            </w:r>
          </w:ins>
          <w:ins w:id="235" w:author="Στάθης Καπ" w:date="2023-03-07T05:00:00Z">
            <w:r>
              <w:rPr>
                <w:noProof/>
                <w:webHidden/>
              </w:rPr>
              <w:fldChar w:fldCharType="end"/>
            </w:r>
            <w:r w:rsidRPr="009B3512">
              <w:rPr>
                <w:rStyle w:val="Hyperlink"/>
                <w:noProof/>
              </w:rPr>
              <w:fldChar w:fldCharType="end"/>
            </w:r>
          </w:ins>
        </w:p>
        <w:p w14:paraId="08746672" w14:textId="32F33149" w:rsidR="004B7EF5" w:rsidRDefault="004B7EF5">
          <w:pPr>
            <w:pStyle w:val="TOC3"/>
            <w:tabs>
              <w:tab w:val="left" w:pos="1320"/>
              <w:tab w:val="right" w:leader="dot" w:pos="8828"/>
            </w:tabs>
            <w:rPr>
              <w:ins w:id="236" w:author="Στάθης Καπ" w:date="2023-03-07T05:00:00Z"/>
              <w:rFonts w:eastAsiaTheme="minorEastAsia"/>
              <w:noProof/>
            </w:rPr>
          </w:pPr>
          <w:ins w:id="23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3.1.1</w:t>
            </w:r>
            <w:r>
              <w:rPr>
                <w:rFonts w:eastAsiaTheme="minorEastAsia"/>
                <w:noProof/>
              </w:rPr>
              <w:tab/>
            </w:r>
            <w:r w:rsidRPr="009B3512">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_Toc129057672 \h </w:instrText>
            </w:r>
          </w:ins>
          <w:r>
            <w:rPr>
              <w:noProof/>
              <w:webHidden/>
            </w:rPr>
          </w:r>
          <w:r>
            <w:rPr>
              <w:noProof/>
              <w:webHidden/>
            </w:rPr>
            <w:fldChar w:fldCharType="separate"/>
          </w:r>
          <w:ins w:id="238" w:author="Στάθης Καπ" w:date="2023-03-07T16:43:00Z">
            <w:r w:rsidR="002C131C">
              <w:rPr>
                <w:noProof/>
                <w:webHidden/>
              </w:rPr>
              <w:t>36</w:t>
            </w:r>
          </w:ins>
          <w:ins w:id="239" w:author="Στάθης Καπ" w:date="2023-03-07T05:00:00Z">
            <w:r>
              <w:rPr>
                <w:noProof/>
                <w:webHidden/>
              </w:rPr>
              <w:fldChar w:fldCharType="end"/>
            </w:r>
            <w:r w:rsidRPr="009B3512">
              <w:rPr>
                <w:rStyle w:val="Hyperlink"/>
                <w:noProof/>
              </w:rPr>
              <w:fldChar w:fldCharType="end"/>
            </w:r>
          </w:ins>
        </w:p>
        <w:p w14:paraId="748AE57F" w14:textId="12EE17B9" w:rsidR="004B7EF5" w:rsidRDefault="004B7EF5">
          <w:pPr>
            <w:pStyle w:val="TOC3"/>
            <w:tabs>
              <w:tab w:val="left" w:pos="1320"/>
              <w:tab w:val="right" w:leader="dot" w:pos="8828"/>
            </w:tabs>
            <w:rPr>
              <w:ins w:id="240" w:author="Στάθης Καπ" w:date="2023-03-07T05:00:00Z"/>
              <w:rFonts w:eastAsiaTheme="minorEastAsia"/>
              <w:noProof/>
            </w:rPr>
          </w:pPr>
          <w:ins w:id="24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3.1.2</w:t>
            </w:r>
            <w:r>
              <w:rPr>
                <w:rFonts w:eastAsiaTheme="minorEastAsia"/>
                <w:noProof/>
              </w:rPr>
              <w:tab/>
            </w:r>
            <w:r w:rsidRPr="009B3512">
              <w:rPr>
                <w:rStyle w:val="Hyperlink"/>
                <w:noProof/>
                <w:lang w:val="el-GR"/>
              </w:rPr>
              <w:t>Τοπική Αναζήτηση</w:t>
            </w:r>
            <w:r>
              <w:rPr>
                <w:noProof/>
                <w:webHidden/>
              </w:rPr>
              <w:tab/>
            </w:r>
            <w:r>
              <w:rPr>
                <w:noProof/>
                <w:webHidden/>
              </w:rPr>
              <w:fldChar w:fldCharType="begin"/>
            </w:r>
            <w:r>
              <w:rPr>
                <w:noProof/>
                <w:webHidden/>
              </w:rPr>
              <w:instrText xml:space="preserve"> PAGEREF _Toc129057673 \h </w:instrText>
            </w:r>
          </w:ins>
          <w:r>
            <w:rPr>
              <w:noProof/>
              <w:webHidden/>
            </w:rPr>
          </w:r>
          <w:r>
            <w:rPr>
              <w:noProof/>
              <w:webHidden/>
            </w:rPr>
            <w:fldChar w:fldCharType="separate"/>
          </w:r>
          <w:ins w:id="242" w:author="Στάθης Καπ" w:date="2023-03-07T16:43:00Z">
            <w:r w:rsidR="002C131C">
              <w:rPr>
                <w:noProof/>
                <w:webHidden/>
              </w:rPr>
              <w:t>37</w:t>
            </w:r>
          </w:ins>
          <w:ins w:id="243" w:author="Στάθης Καπ" w:date="2023-03-07T05:00:00Z">
            <w:r>
              <w:rPr>
                <w:noProof/>
                <w:webHidden/>
              </w:rPr>
              <w:fldChar w:fldCharType="end"/>
            </w:r>
            <w:r w:rsidRPr="009B3512">
              <w:rPr>
                <w:rStyle w:val="Hyperlink"/>
                <w:noProof/>
              </w:rPr>
              <w:fldChar w:fldCharType="end"/>
            </w:r>
          </w:ins>
        </w:p>
        <w:p w14:paraId="0F934149" w14:textId="45509BAE" w:rsidR="004B7EF5" w:rsidRDefault="004B7EF5">
          <w:pPr>
            <w:pStyle w:val="TOC3"/>
            <w:tabs>
              <w:tab w:val="left" w:pos="1320"/>
              <w:tab w:val="right" w:leader="dot" w:pos="8828"/>
            </w:tabs>
            <w:rPr>
              <w:ins w:id="244" w:author="Στάθης Καπ" w:date="2023-03-07T05:00:00Z"/>
              <w:rFonts w:eastAsiaTheme="minorEastAsia"/>
              <w:noProof/>
            </w:rPr>
          </w:pPr>
          <w:ins w:id="24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3.1.3</w:t>
            </w:r>
            <w:r>
              <w:rPr>
                <w:rFonts w:eastAsiaTheme="minorEastAsia"/>
                <w:noProof/>
              </w:rPr>
              <w:tab/>
            </w:r>
            <w:r w:rsidRPr="009B3512">
              <w:rPr>
                <w:rStyle w:val="Hyperlink"/>
                <w:noProof/>
                <w:lang w:val="el-GR"/>
              </w:rPr>
              <w:t>Διαταραχή</w:t>
            </w:r>
            <w:r>
              <w:rPr>
                <w:noProof/>
                <w:webHidden/>
              </w:rPr>
              <w:tab/>
            </w:r>
            <w:r>
              <w:rPr>
                <w:noProof/>
                <w:webHidden/>
              </w:rPr>
              <w:fldChar w:fldCharType="begin"/>
            </w:r>
            <w:r>
              <w:rPr>
                <w:noProof/>
                <w:webHidden/>
              </w:rPr>
              <w:instrText xml:space="preserve"> PAGEREF _Toc129057674 \h </w:instrText>
            </w:r>
          </w:ins>
          <w:r>
            <w:rPr>
              <w:noProof/>
              <w:webHidden/>
            </w:rPr>
          </w:r>
          <w:r>
            <w:rPr>
              <w:noProof/>
              <w:webHidden/>
            </w:rPr>
            <w:fldChar w:fldCharType="separate"/>
          </w:r>
          <w:ins w:id="246" w:author="Στάθης Καπ" w:date="2023-03-07T16:43:00Z">
            <w:r w:rsidR="002C131C">
              <w:rPr>
                <w:noProof/>
                <w:webHidden/>
              </w:rPr>
              <w:t>37</w:t>
            </w:r>
          </w:ins>
          <w:ins w:id="247" w:author="Στάθης Καπ" w:date="2023-03-07T05:00:00Z">
            <w:r>
              <w:rPr>
                <w:noProof/>
                <w:webHidden/>
              </w:rPr>
              <w:fldChar w:fldCharType="end"/>
            </w:r>
            <w:r w:rsidRPr="009B3512">
              <w:rPr>
                <w:rStyle w:val="Hyperlink"/>
                <w:noProof/>
              </w:rPr>
              <w:fldChar w:fldCharType="end"/>
            </w:r>
          </w:ins>
        </w:p>
        <w:p w14:paraId="1F3C42A5" w14:textId="5039B180" w:rsidR="004B7EF5" w:rsidRDefault="004B7EF5">
          <w:pPr>
            <w:pStyle w:val="TOC3"/>
            <w:tabs>
              <w:tab w:val="left" w:pos="1320"/>
              <w:tab w:val="right" w:leader="dot" w:pos="8828"/>
            </w:tabs>
            <w:rPr>
              <w:ins w:id="248" w:author="Στάθης Καπ" w:date="2023-03-07T05:00:00Z"/>
              <w:rFonts w:eastAsiaTheme="minorEastAsia"/>
              <w:noProof/>
            </w:rPr>
          </w:pPr>
          <w:ins w:id="24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3.1.4</w:t>
            </w:r>
            <w:r>
              <w:rPr>
                <w:rFonts w:eastAsiaTheme="minorEastAsia"/>
                <w:noProof/>
              </w:rPr>
              <w:tab/>
            </w:r>
            <w:r w:rsidRPr="009B3512">
              <w:rPr>
                <w:rStyle w:val="Hyperlink"/>
                <w:noProof/>
                <w:lang w:val="el-GR"/>
              </w:rPr>
              <w:t>Κριτήριο αποδοχής</w:t>
            </w:r>
            <w:r>
              <w:rPr>
                <w:noProof/>
                <w:webHidden/>
              </w:rPr>
              <w:tab/>
            </w:r>
            <w:r>
              <w:rPr>
                <w:noProof/>
                <w:webHidden/>
              </w:rPr>
              <w:fldChar w:fldCharType="begin"/>
            </w:r>
            <w:r>
              <w:rPr>
                <w:noProof/>
                <w:webHidden/>
              </w:rPr>
              <w:instrText xml:space="preserve"> PAGEREF _Toc129057675 \h </w:instrText>
            </w:r>
          </w:ins>
          <w:r>
            <w:rPr>
              <w:noProof/>
              <w:webHidden/>
            </w:rPr>
          </w:r>
          <w:r>
            <w:rPr>
              <w:noProof/>
              <w:webHidden/>
            </w:rPr>
            <w:fldChar w:fldCharType="separate"/>
          </w:r>
          <w:ins w:id="250" w:author="Στάθης Καπ" w:date="2023-03-07T16:43:00Z">
            <w:r w:rsidR="002C131C">
              <w:rPr>
                <w:noProof/>
                <w:webHidden/>
              </w:rPr>
              <w:t>37</w:t>
            </w:r>
          </w:ins>
          <w:ins w:id="251" w:author="Στάθης Καπ" w:date="2023-03-07T05:00:00Z">
            <w:r>
              <w:rPr>
                <w:noProof/>
                <w:webHidden/>
              </w:rPr>
              <w:fldChar w:fldCharType="end"/>
            </w:r>
            <w:r w:rsidRPr="009B3512">
              <w:rPr>
                <w:rStyle w:val="Hyperlink"/>
                <w:noProof/>
              </w:rPr>
              <w:fldChar w:fldCharType="end"/>
            </w:r>
          </w:ins>
        </w:p>
        <w:p w14:paraId="65D58576" w14:textId="5DB45BF2" w:rsidR="004B7EF5" w:rsidRDefault="004B7EF5">
          <w:pPr>
            <w:pStyle w:val="TOC2"/>
            <w:tabs>
              <w:tab w:val="left" w:pos="880"/>
              <w:tab w:val="right" w:leader="dot" w:pos="8828"/>
            </w:tabs>
            <w:rPr>
              <w:ins w:id="252" w:author="Στάθης Καπ" w:date="2023-03-07T05:00:00Z"/>
              <w:rFonts w:eastAsiaTheme="minorEastAsia"/>
              <w:noProof/>
            </w:rPr>
          </w:pPr>
          <w:ins w:id="25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w:t>
            </w:r>
            <w:r>
              <w:rPr>
                <w:rFonts w:eastAsiaTheme="minorEastAsia"/>
                <w:noProof/>
              </w:rPr>
              <w:tab/>
            </w:r>
            <w:r w:rsidRPr="009B3512">
              <w:rPr>
                <w:rStyle w:val="Hyperlink"/>
                <w:noProof/>
                <w:lang w:val="el-GR"/>
              </w:rPr>
              <w:t xml:space="preserve">Υλοποίηση Επαναλαμβανόμενης Τοπικής Αναζήτησης για το </w:t>
            </w:r>
            <w:r w:rsidRPr="009B3512">
              <w:rPr>
                <w:rStyle w:val="Hyperlink"/>
                <w:noProof/>
              </w:rPr>
              <w:t>TOPTW</w:t>
            </w:r>
            <w:r>
              <w:rPr>
                <w:noProof/>
                <w:webHidden/>
              </w:rPr>
              <w:tab/>
            </w:r>
            <w:r>
              <w:rPr>
                <w:noProof/>
                <w:webHidden/>
              </w:rPr>
              <w:fldChar w:fldCharType="begin"/>
            </w:r>
            <w:r>
              <w:rPr>
                <w:noProof/>
                <w:webHidden/>
              </w:rPr>
              <w:instrText xml:space="preserve"> PAGEREF _Toc129057677 \h </w:instrText>
            </w:r>
          </w:ins>
          <w:r>
            <w:rPr>
              <w:noProof/>
              <w:webHidden/>
            </w:rPr>
          </w:r>
          <w:r>
            <w:rPr>
              <w:noProof/>
              <w:webHidden/>
            </w:rPr>
            <w:fldChar w:fldCharType="separate"/>
          </w:r>
          <w:ins w:id="254" w:author="Στάθης Καπ" w:date="2023-03-07T16:43:00Z">
            <w:r w:rsidR="002C131C">
              <w:rPr>
                <w:noProof/>
                <w:webHidden/>
              </w:rPr>
              <w:t>38</w:t>
            </w:r>
          </w:ins>
          <w:ins w:id="255" w:author="Στάθης Καπ" w:date="2023-03-07T05:00:00Z">
            <w:r>
              <w:rPr>
                <w:noProof/>
                <w:webHidden/>
              </w:rPr>
              <w:fldChar w:fldCharType="end"/>
            </w:r>
            <w:r w:rsidRPr="009B3512">
              <w:rPr>
                <w:rStyle w:val="Hyperlink"/>
                <w:noProof/>
              </w:rPr>
              <w:fldChar w:fldCharType="end"/>
            </w:r>
          </w:ins>
        </w:p>
        <w:p w14:paraId="4B6DF1AF" w14:textId="65DD30FD" w:rsidR="004B7EF5" w:rsidRDefault="004B7EF5">
          <w:pPr>
            <w:pStyle w:val="TOC3"/>
            <w:tabs>
              <w:tab w:val="left" w:pos="1320"/>
              <w:tab w:val="right" w:leader="dot" w:pos="8828"/>
            </w:tabs>
            <w:rPr>
              <w:ins w:id="256" w:author="Στάθης Καπ" w:date="2023-03-07T05:00:00Z"/>
              <w:rFonts w:eastAsiaTheme="minorEastAsia"/>
              <w:noProof/>
            </w:rPr>
          </w:pPr>
          <w:ins w:id="25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3.2.1</w:t>
            </w:r>
            <w:r>
              <w:rPr>
                <w:rFonts w:eastAsiaTheme="minorEastAsia"/>
                <w:noProof/>
              </w:rPr>
              <w:tab/>
            </w:r>
            <w:r w:rsidRPr="009B3512">
              <w:rPr>
                <w:rStyle w:val="Hyperlink"/>
                <w:noProof/>
                <w:lang w:val="el-GR"/>
              </w:rPr>
              <w:t>Βήμα Εισαγωγής</w:t>
            </w:r>
            <w:r>
              <w:rPr>
                <w:noProof/>
                <w:webHidden/>
              </w:rPr>
              <w:tab/>
            </w:r>
            <w:r>
              <w:rPr>
                <w:noProof/>
                <w:webHidden/>
              </w:rPr>
              <w:fldChar w:fldCharType="begin"/>
            </w:r>
            <w:r>
              <w:rPr>
                <w:noProof/>
                <w:webHidden/>
              </w:rPr>
              <w:instrText xml:space="preserve"> PAGEREF _Toc129057678 \h </w:instrText>
            </w:r>
          </w:ins>
          <w:r>
            <w:rPr>
              <w:noProof/>
              <w:webHidden/>
            </w:rPr>
          </w:r>
          <w:r>
            <w:rPr>
              <w:noProof/>
              <w:webHidden/>
            </w:rPr>
            <w:fldChar w:fldCharType="separate"/>
          </w:r>
          <w:ins w:id="258" w:author="Στάθης Καπ" w:date="2023-03-07T16:43:00Z">
            <w:r w:rsidR="002C131C">
              <w:rPr>
                <w:noProof/>
                <w:webHidden/>
              </w:rPr>
              <w:t>39</w:t>
            </w:r>
          </w:ins>
          <w:ins w:id="259" w:author="Στάθης Καπ" w:date="2023-03-07T05:00:00Z">
            <w:r>
              <w:rPr>
                <w:noProof/>
                <w:webHidden/>
              </w:rPr>
              <w:fldChar w:fldCharType="end"/>
            </w:r>
            <w:r w:rsidRPr="009B3512">
              <w:rPr>
                <w:rStyle w:val="Hyperlink"/>
                <w:noProof/>
              </w:rPr>
              <w:fldChar w:fldCharType="end"/>
            </w:r>
          </w:ins>
        </w:p>
        <w:p w14:paraId="53DD9D0A" w14:textId="209AF0E7" w:rsidR="004B7EF5" w:rsidRDefault="004B7EF5">
          <w:pPr>
            <w:pStyle w:val="TOC3"/>
            <w:tabs>
              <w:tab w:val="left" w:pos="1320"/>
              <w:tab w:val="right" w:leader="dot" w:pos="8828"/>
            </w:tabs>
            <w:rPr>
              <w:ins w:id="260" w:author="Στάθης Καπ" w:date="2023-03-07T05:00:00Z"/>
              <w:rFonts w:eastAsiaTheme="minorEastAsia"/>
              <w:noProof/>
            </w:rPr>
          </w:pPr>
          <w:ins w:id="26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3.2.2</w:t>
            </w:r>
            <w:r>
              <w:rPr>
                <w:rFonts w:eastAsiaTheme="minorEastAsia"/>
                <w:noProof/>
              </w:rPr>
              <w:tab/>
            </w:r>
            <w:r w:rsidRPr="009B3512">
              <w:rPr>
                <w:rStyle w:val="Hyperlink"/>
                <w:noProof/>
                <w:lang w:val="el-GR"/>
              </w:rPr>
              <w:t>Βήμα Διαταραχής</w:t>
            </w:r>
            <w:r>
              <w:rPr>
                <w:noProof/>
                <w:webHidden/>
              </w:rPr>
              <w:tab/>
            </w:r>
            <w:r>
              <w:rPr>
                <w:noProof/>
                <w:webHidden/>
              </w:rPr>
              <w:fldChar w:fldCharType="begin"/>
            </w:r>
            <w:r>
              <w:rPr>
                <w:noProof/>
                <w:webHidden/>
              </w:rPr>
              <w:instrText xml:space="preserve"> PAGEREF _Toc129057679 \h </w:instrText>
            </w:r>
          </w:ins>
          <w:r>
            <w:rPr>
              <w:noProof/>
              <w:webHidden/>
            </w:rPr>
          </w:r>
          <w:r>
            <w:rPr>
              <w:noProof/>
              <w:webHidden/>
            </w:rPr>
            <w:fldChar w:fldCharType="separate"/>
          </w:r>
          <w:ins w:id="262" w:author="Στάθης Καπ" w:date="2023-03-07T16:43:00Z">
            <w:r w:rsidR="002C131C">
              <w:rPr>
                <w:noProof/>
                <w:webHidden/>
              </w:rPr>
              <w:t>41</w:t>
            </w:r>
          </w:ins>
          <w:ins w:id="263" w:author="Στάθης Καπ" w:date="2023-03-07T05:00:00Z">
            <w:r>
              <w:rPr>
                <w:noProof/>
                <w:webHidden/>
              </w:rPr>
              <w:fldChar w:fldCharType="end"/>
            </w:r>
            <w:r w:rsidRPr="009B3512">
              <w:rPr>
                <w:rStyle w:val="Hyperlink"/>
                <w:noProof/>
              </w:rPr>
              <w:fldChar w:fldCharType="end"/>
            </w:r>
          </w:ins>
        </w:p>
        <w:p w14:paraId="77DE79FF" w14:textId="0F314578" w:rsidR="004B7EF5" w:rsidRDefault="004B7EF5">
          <w:pPr>
            <w:pStyle w:val="TOC3"/>
            <w:tabs>
              <w:tab w:val="left" w:pos="1320"/>
              <w:tab w:val="right" w:leader="dot" w:pos="8828"/>
            </w:tabs>
            <w:rPr>
              <w:ins w:id="264" w:author="Στάθης Καπ" w:date="2023-03-07T05:00:00Z"/>
              <w:rFonts w:eastAsiaTheme="minorEastAsia"/>
              <w:noProof/>
            </w:rPr>
          </w:pPr>
          <w:ins w:id="26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"_Toc129057680"</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3.2.3</w:t>
            </w:r>
            <w:r>
              <w:rPr>
                <w:rFonts w:eastAsiaTheme="minorEastAsia"/>
                <w:noProof/>
              </w:rPr>
              <w:tab/>
            </w:r>
            <w:r w:rsidRPr="009B3512">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_Toc129057680 \h </w:instrText>
            </w:r>
          </w:ins>
          <w:r>
            <w:rPr>
              <w:noProof/>
              <w:webHidden/>
            </w:rPr>
          </w:r>
          <w:r>
            <w:rPr>
              <w:noProof/>
              <w:webHidden/>
            </w:rPr>
            <w:fldChar w:fldCharType="separate"/>
          </w:r>
          <w:ins w:id="266" w:author="Στάθης Καπ" w:date="2023-03-07T16:43:00Z">
            <w:r w:rsidR="002C131C">
              <w:rPr>
                <w:noProof/>
                <w:webHidden/>
              </w:rPr>
              <w:t>42</w:t>
            </w:r>
          </w:ins>
          <w:ins w:id="267" w:author="Στάθης Καπ" w:date="2023-03-07T05:00:00Z">
            <w:r>
              <w:rPr>
                <w:noProof/>
                <w:webHidden/>
              </w:rPr>
              <w:fldChar w:fldCharType="end"/>
            </w:r>
            <w:r w:rsidRPr="009B3512">
              <w:rPr>
                <w:rStyle w:val="Hyperlink"/>
                <w:noProof/>
              </w:rPr>
              <w:fldChar w:fldCharType="end"/>
            </w:r>
          </w:ins>
        </w:p>
        <w:p w14:paraId="2CFB2506" w14:textId="4C703CF8" w:rsidR="004B7EF5" w:rsidRDefault="004B7EF5">
          <w:pPr>
            <w:pStyle w:val="TOC1"/>
            <w:rPr>
              <w:ins w:id="268" w:author="Στάθης Καπ" w:date="2023-03-07T05:00:00Z"/>
              <w:rFonts w:eastAsiaTheme="minorEastAsia"/>
              <w:noProof/>
            </w:rPr>
          </w:pPr>
          <w:ins w:id="26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"_Toc129057681"</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w:t>
            </w:r>
            <w:r>
              <w:rPr>
                <w:rFonts w:eastAsiaTheme="minorEastAsia"/>
                <w:noProof/>
              </w:rPr>
              <w:tab/>
            </w:r>
            <w:r w:rsidRPr="009B3512">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_Toc129057681 \h </w:instrText>
            </w:r>
          </w:ins>
          <w:r>
            <w:rPr>
              <w:noProof/>
              <w:webHidden/>
            </w:rPr>
          </w:r>
          <w:r>
            <w:rPr>
              <w:noProof/>
              <w:webHidden/>
            </w:rPr>
            <w:fldChar w:fldCharType="separate"/>
          </w:r>
          <w:ins w:id="270" w:author="Στάθης Καπ" w:date="2023-03-07T16:43:00Z">
            <w:r w:rsidR="002C131C">
              <w:rPr>
                <w:noProof/>
                <w:webHidden/>
              </w:rPr>
              <w:t>44</w:t>
            </w:r>
          </w:ins>
          <w:ins w:id="271" w:author="Στάθης Καπ" w:date="2023-03-07T05:00:00Z">
            <w:r>
              <w:rPr>
                <w:noProof/>
                <w:webHidden/>
              </w:rPr>
              <w:fldChar w:fldCharType="end"/>
            </w:r>
            <w:r w:rsidRPr="009B3512">
              <w:rPr>
                <w:rStyle w:val="Hyperlink"/>
                <w:noProof/>
              </w:rPr>
              <w:fldChar w:fldCharType="end"/>
            </w:r>
          </w:ins>
        </w:p>
        <w:p w14:paraId="39C8148C" w14:textId="0D16570D" w:rsidR="004B7EF5" w:rsidRDefault="004B7EF5">
          <w:pPr>
            <w:pStyle w:val="TOC2"/>
            <w:tabs>
              <w:tab w:val="left" w:pos="880"/>
              <w:tab w:val="right" w:leader="dot" w:pos="8828"/>
            </w:tabs>
            <w:rPr>
              <w:ins w:id="272" w:author="Στάθης Καπ" w:date="2023-03-07T05:00:00Z"/>
              <w:rFonts w:eastAsiaTheme="minorEastAsia"/>
              <w:noProof/>
            </w:rPr>
          </w:pPr>
          <w:ins w:id="27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4.1</w:t>
            </w:r>
            <w:r>
              <w:rPr>
                <w:rFonts w:eastAsiaTheme="minorEastAsia"/>
                <w:noProof/>
              </w:rPr>
              <w:tab/>
            </w:r>
            <w:r w:rsidRPr="009B3512">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_Toc129057682 \h </w:instrText>
            </w:r>
          </w:ins>
          <w:r>
            <w:rPr>
              <w:noProof/>
              <w:webHidden/>
            </w:rPr>
          </w:r>
          <w:r>
            <w:rPr>
              <w:noProof/>
              <w:webHidden/>
            </w:rPr>
            <w:fldChar w:fldCharType="separate"/>
          </w:r>
          <w:ins w:id="274" w:author="Στάθης Καπ" w:date="2023-03-07T16:43:00Z">
            <w:r w:rsidR="002C131C">
              <w:rPr>
                <w:noProof/>
                <w:webHidden/>
              </w:rPr>
              <w:t>47</w:t>
            </w:r>
          </w:ins>
          <w:ins w:id="275" w:author="Στάθης Καπ" w:date="2023-03-07T05:00:00Z">
            <w:r>
              <w:rPr>
                <w:noProof/>
                <w:webHidden/>
              </w:rPr>
              <w:fldChar w:fldCharType="end"/>
            </w:r>
            <w:r w:rsidRPr="009B3512">
              <w:rPr>
                <w:rStyle w:val="Hyperlink"/>
                <w:noProof/>
              </w:rPr>
              <w:fldChar w:fldCharType="end"/>
            </w:r>
          </w:ins>
        </w:p>
        <w:p w14:paraId="4BC90FA2" w14:textId="4B6840D6" w:rsidR="004B7EF5" w:rsidRDefault="004B7EF5">
          <w:pPr>
            <w:pStyle w:val="TOC2"/>
            <w:tabs>
              <w:tab w:val="left" w:pos="880"/>
              <w:tab w:val="right" w:leader="dot" w:pos="8828"/>
            </w:tabs>
            <w:rPr>
              <w:ins w:id="276" w:author="Στάθης Καπ" w:date="2023-03-07T05:00:00Z"/>
              <w:rFonts w:eastAsiaTheme="minorEastAsia"/>
              <w:noProof/>
            </w:rPr>
          </w:pPr>
          <w:ins w:id="27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4.2</w:t>
            </w:r>
            <w:r>
              <w:rPr>
                <w:rFonts w:eastAsiaTheme="minorEastAsia"/>
                <w:noProof/>
              </w:rPr>
              <w:tab/>
            </w:r>
            <w:r w:rsidRPr="009B3512">
              <w:rPr>
                <w:rStyle w:val="Hyperlink"/>
                <w:noProof/>
                <w:lang w:val="el-GR"/>
              </w:rPr>
              <w:t xml:space="preserve">Διαχωρισμός των </w:t>
            </w:r>
            <w:r w:rsidRPr="009B3512">
              <w:rPr>
                <w:rStyle w:val="Hyperlink"/>
                <w:noProof/>
              </w:rPr>
              <w:t xml:space="preserve">Unvisited </w:t>
            </w:r>
            <w:r w:rsidRPr="009B3512">
              <w:rPr>
                <w:rStyle w:val="Hyperlink"/>
                <w:noProof/>
                <w:lang w:val="el-GR"/>
              </w:rPr>
              <w:t>κόμβων</w:t>
            </w:r>
            <w:r>
              <w:rPr>
                <w:noProof/>
                <w:webHidden/>
              </w:rPr>
              <w:tab/>
            </w:r>
            <w:r>
              <w:rPr>
                <w:noProof/>
                <w:webHidden/>
              </w:rPr>
              <w:fldChar w:fldCharType="begin"/>
            </w:r>
            <w:r>
              <w:rPr>
                <w:noProof/>
                <w:webHidden/>
              </w:rPr>
              <w:instrText xml:space="preserve"> PAGEREF _Toc129057683 \h </w:instrText>
            </w:r>
          </w:ins>
          <w:r>
            <w:rPr>
              <w:noProof/>
              <w:webHidden/>
            </w:rPr>
          </w:r>
          <w:r>
            <w:rPr>
              <w:noProof/>
              <w:webHidden/>
            </w:rPr>
            <w:fldChar w:fldCharType="separate"/>
          </w:r>
          <w:ins w:id="278" w:author="Στάθης Καπ" w:date="2023-03-07T16:43:00Z">
            <w:r w:rsidR="002C131C">
              <w:rPr>
                <w:noProof/>
                <w:webHidden/>
              </w:rPr>
              <w:t>48</w:t>
            </w:r>
          </w:ins>
          <w:ins w:id="279" w:author="Στάθης Καπ" w:date="2023-03-07T05:00:00Z">
            <w:r>
              <w:rPr>
                <w:noProof/>
                <w:webHidden/>
              </w:rPr>
              <w:fldChar w:fldCharType="end"/>
            </w:r>
            <w:r w:rsidRPr="009B3512">
              <w:rPr>
                <w:rStyle w:val="Hyperlink"/>
                <w:noProof/>
              </w:rPr>
              <w:fldChar w:fldCharType="end"/>
            </w:r>
          </w:ins>
        </w:p>
        <w:p w14:paraId="7B698C58" w14:textId="0FE9D664" w:rsidR="004B7EF5" w:rsidRDefault="004B7EF5">
          <w:pPr>
            <w:pStyle w:val="TOC2"/>
            <w:tabs>
              <w:tab w:val="left" w:pos="880"/>
              <w:tab w:val="right" w:leader="dot" w:pos="8828"/>
            </w:tabs>
            <w:rPr>
              <w:ins w:id="280" w:author="Στάθης Καπ" w:date="2023-03-07T05:00:00Z"/>
              <w:rFonts w:eastAsiaTheme="minorEastAsia"/>
              <w:noProof/>
            </w:rPr>
          </w:pPr>
          <w:ins w:id="28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4.3</w:t>
            </w:r>
            <w:r>
              <w:rPr>
                <w:rFonts w:eastAsiaTheme="minorEastAsia"/>
                <w:noProof/>
              </w:rPr>
              <w:tab/>
            </w:r>
            <w:r w:rsidRPr="009B3512">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_Toc129057684 \h </w:instrText>
            </w:r>
          </w:ins>
          <w:r>
            <w:rPr>
              <w:noProof/>
              <w:webHidden/>
            </w:rPr>
          </w:r>
          <w:r>
            <w:rPr>
              <w:noProof/>
              <w:webHidden/>
            </w:rPr>
            <w:fldChar w:fldCharType="separate"/>
          </w:r>
          <w:ins w:id="282" w:author="Στάθης Καπ" w:date="2023-03-07T16:43:00Z">
            <w:r w:rsidR="002C131C">
              <w:rPr>
                <w:noProof/>
                <w:webHidden/>
              </w:rPr>
              <w:t>49</w:t>
            </w:r>
          </w:ins>
          <w:ins w:id="283" w:author="Στάθης Καπ" w:date="2023-03-07T05:00:00Z">
            <w:r>
              <w:rPr>
                <w:noProof/>
                <w:webHidden/>
              </w:rPr>
              <w:fldChar w:fldCharType="end"/>
            </w:r>
            <w:r w:rsidRPr="009B3512">
              <w:rPr>
                <w:rStyle w:val="Hyperlink"/>
                <w:noProof/>
              </w:rPr>
              <w:fldChar w:fldCharType="end"/>
            </w:r>
          </w:ins>
        </w:p>
        <w:p w14:paraId="1B3A0BA6" w14:textId="5F40A1AC" w:rsidR="004B7EF5" w:rsidRDefault="004B7EF5">
          <w:pPr>
            <w:pStyle w:val="TOC3"/>
            <w:tabs>
              <w:tab w:val="left" w:pos="1320"/>
              <w:tab w:val="right" w:leader="dot" w:pos="8828"/>
            </w:tabs>
            <w:rPr>
              <w:ins w:id="284" w:author="Στάθης Καπ" w:date="2023-03-07T05:00:00Z"/>
              <w:rFonts w:eastAsiaTheme="minorEastAsia"/>
              <w:noProof/>
            </w:rPr>
          </w:pPr>
          <w:ins w:id="28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4.3.1</w:t>
            </w:r>
            <w:r>
              <w:rPr>
                <w:rFonts w:eastAsiaTheme="minorEastAsia"/>
                <w:noProof/>
              </w:rPr>
              <w:tab/>
            </w:r>
            <w:r w:rsidRPr="009B3512">
              <w:rPr>
                <w:rStyle w:val="Hyperlink"/>
                <w:noProof/>
              </w:rPr>
              <w:t>Προσθήκη</w:t>
            </w:r>
            <w:r w:rsidRPr="009B3512">
              <w:rPr>
                <w:rStyle w:val="Hyperlink"/>
                <w:noProof/>
                <w:lang w:val="el-GR"/>
              </w:rPr>
              <w:t xml:space="preserve"> στόχων</w:t>
            </w:r>
            <w:r>
              <w:rPr>
                <w:noProof/>
                <w:webHidden/>
              </w:rPr>
              <w:tab/>
            </w:r>
            <w:r>
              <w:rPr>
                <w:noProof/>
                <w:webHidden/>
              </w:rPr>
              <w:fldChar w:fldCharType="begin"/>
            </w:r>
            <w:r>
              <w:rPr>
                <w:noProof/>
                <w:webHidden/>
              </w:rPr>
              <w:instrText xml:space="preserve"> PAGEREF _Toc129057685 \h </w:instrText>
            </w:r>
          </w:ins>
          <w:r>
            <w:rPr>
              <w:noProof/>
              <w:webHidden/>
            </w:rPr>
          </w:r>
          <w:r>
            <w:rPr>
              <w:noProof/>
              <w:webHidden/>
            </w:rPr>
            <w:fldChar w:fldCharType="separate"/>
          </w:r>
          <w:ins w:id="286" w:author="Στάθης Καπ" w:date="2023-03-07T16:43:00Z">
            <w:r w:rsidR="002C131C">
              <w:rPr>
                <w:noProof/>
                <w:webHidden/>
              </w:rPr>
              <w:t>51</w:t>
            </w:r>
          </w:ins>
          <w:ins w:id="287" w:author="Στάθης Καπ" w:date="2023-03-07T05:00:00Z">
            <w:r>
              <w:rPr>
                <w:noProof/>
                <w:webHidden/>
              </w:rPr>
              <w:fldChar w:fldCharType="end"/>
            </w:r>
            <w:r w:rsidRPr="009B3512">
              <w:rPr>
                <w:rStyle w:val="Hyperlink"/>
                <w:noProof/>
              </w:rPr>
              <w:fldChar w:fldCharType="end"/>
            </w:r>
          </w:ins>
        </w:p>
        <w:p w14:paraId="1CDDA690" w14:textId="58ACCF13" w:rsidR="004B7EF5" w:rsidRDefault="004B7EF5">
          <w:pPr>
            <w:pStyle w:val="TOC3"/>
            <w:tabs>
              <w:tab w:val="left" w:pos="1320"/>
              <w:tab w:val="right" w:leader="dot" w:pos="8828"/>
            </w:tabs>
            <w:rPr>
              <w:ins w:id="288" w:author="Στάθης Καπ" w:date="2023-03-07T05:00:00Z"/>
              <w:rFonts w:eastAsiaTheme="minorEastAsia"/>
              <w:noProof/>
            </w:rPr>
          </w:pPr>
          <w:ins w:id="28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"_Toc129057686"</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4.3.2</w:t>
            </w:r>
            <w:r>
              <w:rPr>
                <w:rFonts w:eastAsiaTheme="minorEastAsia"/>
                <w:noProof/>
              </w:rPr>
              <w:tab/>
            </w:r>
            <w:r w:rsidRPr="009B3512">
              <w:rPr>
                <w:rStyle w:val="Hyperlink"/>
                <w:noProof/>
              </w:rPr>
              <w:t>Προσθήκη</w:t>
            </w:r>
            <w:r w:rsidRPr="009B3512">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_Toc129057686 \h </w:instrText>
            </w:r>
          </w:ins>
          <w:r>
            <w:rPr>
              <w:noProof/>
              <w:webHidden/>
            </w:rPr>
          </w:r>
          <w:r>
            <w:rPr>
              <w:noProof/>
              <w:webHidden/>
            </w:rPr>
            <w:fldChar w:fldCharType="separate"/>
          </w:r>
          <w:ins w:id="290" w:author="Στάθης Καπ" w:date="2023-03-07T16:43:00Z">
            <w:r w:rsidR="002C131C">
              <w:rPr>
                <w:noProof/>
                <w:webHidden/>
              </w:rPr>
              <w:t>54</w:t>
            </w:r>
          </w:ins>
          <w:ins w:id="291" w:author="Στάθης Καπ" w:date="2023-03-07T05:00:00Z">
            <w:r>
              <w:rPr>
                <w:noProof/>
                <w:webHidden/>
              </w:rPr>
              <w:fldChar w:fldCharType="end"/>
            </w:r>
            <w:r w:rsidRPr="009B3512">
              <w:rPr>
                <w:rStyle w:val="Hyperlink"/>
                <w:noProof/>
              </w:rPr>
              <w:fldChar w:fldCharType="end"/>
            </w:r>
          </w:ins>
        </w:p>
        <w:p w14:paraId="7E4BB22F" w14:textId="6BDB63E6" w:rsidR="004B7EF5" w:rsidRDefault="004B7EF5">
          <w:pPr>
            <w:pStyle w:val="TOC2"/>
            <w:tabs>
              <w:tab w:val="left" w:pos="880"/>
              <w:tab w:val="right" w:leader="dot" w:pos="8828"/>
            </w:tabs>
            <w:rPr>
              <w:ins w:id="292" w:author="Στάθης Καπ" w:date="2023-03-07T05:00:00Z"/>
              <w:rFonts w:eastAsiaTheme="minorEastAsia"/>
              <w:noProof/>
            </w:rPr>
          </w:pPr>
          <w:ins w:id="29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4.4</w:t>
            </w:r>
            <w:r>
              <w:rPr>
                <w:rFonts w:eastAsiaTheme="minorEastAsia"/>
                <w:noProof/>
              </w:rPr>
              <w:tab/>
            </w:r>
            <w:r w:rsidRPr="009B3512">
              <w:rPr>
                <w:rStyle w:val="Hyperlink"/>
                <w:noProof/>
              </w:rPr>
              <w:t>Υπερχείλιση</w:t>
            </w:r>
            <w:r w:rsidRPr="009B3512">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_Toc129057687 \h </w:instrText>
            </w:r>
          </w:ins>
          <w:r>
            <w:rPr>
              <w:noProof/>
              <w:webHidden/>
            </w:rPr>
          </w:r>
          <w:r>
            <w:rPr>
              <w:noProof/>
              <w:webHidden/>
            </w:rPr>
            <w:fldChar w:fldCharType="separate"/>
          </w:r>
          <w:ins w:id="294" w:author="Στάθης Καπ" w:date="2023-03-07T16:43:00Z">
            <w:r w:rsidR="002C131C">
              <w:rPr>
                <w:noProof/>
                <w:webHidden/>
              </w:rPr>
              <w:t>57</w:t>
            </w:r>
          </w:ins>
          <w:ins w:id="295" w:author="Στάθης Καπ" w:date="2023-03-07T05:00:00Z">
            <w:r>
              <w:rPr>
                <w:noProof/>
                <w:webHidden/>
              </w:rPr>
              <w:fldChar w:fldCharType="end"/>
            </w:r>
            <w:r w:rsidRPr="009B3512">
              <w:rPr>
                <w:rStyle w:val="Hyperlink"/>
                <w:noProof/>
              </w:rPr>
              <w:fldChar w:fldCharType="end"/>
            </w:r>
          </w:ins>
        </w:p>
        <w:p w14:paraId="38FFA70A" w14:textId="06F78D71" w:rsidR="004B7EF5" w:rsidRDefault="004B7EF5">
          <w:pPr>
            <w:pStyle w:val="TOC1"/>
            <w:rPr>
              <w:ins w:id="296" w:author="Στάθης Καπ" w:date="2023-03-07T05:00:00Z"/>
              <w:rFonts w:eastAsiaTheme="minorEastAsia"/>
              <w:noProof/>
            </w:rPr>
          </w:pPr>
          <w:ins w:id="29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w:t>
            </w:r>
            <w:r>
              <w:rPr>
                <w:rFonts w:eastAsiaTheme="minorEastAsia"/>
                <w:noProof/>
              </w:rPr>
              <w:tab/>
            </w:r>
            <w:r w:rsidRPr="009B3512">
              <w:rPr>
                <w:rStyle w:val="Hyperlink"/>
                <w:noProof/>
                <w:lang w:val="el-GR"/>
              </w:rPr>
              <w:t xml:space="preserve">Πειραματικά </w:t>
            </w:r>
            <w:r w:rsidRPr="009B3512">
              <w:rPr>
                <w:rStyle w:val="Hyperlink"/>
                <w:noProof/>
              </w:rPr>
              <w:t>Αποτελέσματα</w:t>
            </w:r>
            <w:r>
              <w:rPr>
                <w:noProof/>
                <w:webHidden/>
              </w:rPr>
              <w:tab/>
            </w:r>
            <w:r>
              <w:rPr>
                <w:noProof/>
                <w:webHidden/>
              </w:rPr>
              <w:fldChar w:fldCharType="begin"/>
            </w:r>
            <w:r>
              <w:rPr>
                <w:noProof/>
                <w:webHidden/>
              </w:rPr>
              <w:instrText xml:space="preserve"> PAGEREF _Toc129057688 \h </w:instrText>
            </w:r>
          </w:ins>
          <w:r>
            <w:rPr>
              <w:noProof/>
              <w:webHidden/>
            </w:rPr>
          </w:r>
          <w:r>
            <w:rPr>
              <w:noProof/>
              <w:webHidden/>
            </w:rPr>
            <w:fldChar w:fldCharType="separate"/>
          </w:r>
          <w:ins w:id="298" w:author="Στάθης Καπ" w:date="2023-03-07T16:43:00Z">
            <w:r w:rsidR="002C131C">
              <w:rPr>
                <w:noProof/>
                <w:webHidden/>
              </w:rPr>
              <w:t>59</w:t>
            </w:r>
          </w:ins>
          <w:ins w:id="299" w:author="Στάθης Καπ" w:date="2023-03-07T05:00:00Z">
            <w:r>
              <w:rPr>
                <w:noProof/>
                <w:webHidden/>
              </w:rPr>
              <w:fldChar w:fldCharType="end"/>
            </w:r>
            <w:r w:rsidRPr="009B3512">
              <w:rPr>
                <w:rStyle w:val="Hyperlink"/>
                <w:noProof/>
              </w:rPr>
              <w:fldChar w:fldCharType="end"/>
            </w:r>
          </w:ins>
        </w:p>
        <w:p w14:paraId="42B80F1D" w14:textId="47BB4EFC" w:rsidR="004B7EF5" w:rsidRDefault="004B7EF5">
          <w:pPr>
            <w:pStyle w:val="TOC2"/>
            <w:tabs>
              <w:tab w:val="left" w:pos="880"/>
              <w:tab w:val="right" w:leader="dot" w:pos="8828"/>
            </w:tabs>
            <w:rPr>
              <w:ins w:id="300" w:author="Στάθης Καπ" w:date="2023-03-07T05:00:00Z"/>
              <w:rFonts w:eastAsiaTheme="minorEastAsia"/>
              <w:noProof/>
            </w:rPr>
          </w:pPr>
          <w:ins w:id="30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5.1</w:t>
            </w:r>
            <w:r>
              <w:rPr>
                <w:rFonts w:eastAsiaTheme="minorEastAsia"/>
                <w:noProof/>
              </w:rPr>
              <w:tab/>
            </w:r>
            <w:r w:rsidRPr="009B3512">
              <w:rPr>
                <w:rStyle w:val="Hyperlink"/>
                <w:noProof/>
                <w:lang w:val="el-GR"/>
              </w:rPr>
              <w:t xml:space="preserve">Σύγκριση αποτελεσμάτων για διαφορετικά </w:t>
            </w:r>
            <w:r w:rsidRPr="009B3512">
              <w:rPr>
                <w:rStyle w:val="Hyperlink"/>
                <w:noProof/>
              </w:rPr>
              <w:t>S</w:t>
            </w:r>
            <w:r>
              <w:rPr>
                <w:noProof/>
                <w:webHidden/>
              </w:rPr>
              <w:tab/>
            </w:r>
            <w:r>
              <w:rPr>
                <w:noProof/>
                <w:webHidden/>
              </w:rPr>
              <w:fldChar w:fldCharType="begin"/>
            </w:r>
            <w:r>
              <w:rPr>
                <w:noProof/>
                <w:webHidden/>
              </w:rPr>
              <w:instrText xml:space="preserve"> PAGEREF _Toc129057689 \h </w:instrText>
            </w:r>
          </w:ins>
          <w:r>
            <w:rPr>
              <w:noProof/>
              <w:webHidden/>
            </w:rPr>
          </w:r>
          <w:r>
            <w:rPr>
              <w:noProof/>
              <w:webHidden/>
            </w:rPr>
            <w:fldChar w:fldCharType="separate"/>
          </w:r>
          <w:ins w:id="302" w:author="Στάθης Καπ" w:date="2023-03-07T16:43:00Z">
            <w:r w:rsidR="002C131C">
              <w:rPr>
                <w:noProof/>
                <w:webHidden/>
              </w:rPr>
              <w:t>61</w:t>
            </w:r>
          </w:ins>
          <w:ins w:id="303" w:author="Στάθης Καπ" w:date="2023-03-07T05:00:00Z">
            <w:r>
              <w:rPr>
                <w:noProof/>
                <w:webHidden/>
              </w:rPr>
              <w:fldChar w:fldCharType="end"/>
            </w:r>
            <w:r w:rsidRPr="009B3512">
              <w:rPr>
                <w:rStyle w:val="Hyperlink"/>
                <w:noProof/>
              </w:rPr>
              <w:fldChar w:fldCharType="end"/>
            </w:r>
          </w:ins>
        </w:p>
        <w:p w14:paraId="2A289544" w14:textId="4C6A4F06" w:rsidR="004B7EF5" w:rsidRDefault="004B7EF5">
          <w:pPr>
            <w:pStyle w:val="TOC2"/>
            <w:tabs>
              <w:tab w:val="left" w:pos="880"/>
              <w:tab w:val="right" w:leader="dot" w:pos="8828"/>
            </w:tabs>
            <w:rPr>
              <w:ins w:id="304" w:author="Στάθης Καπ" w:date="2023-03-07T05:00:00Z"/>
              <w:rFonts w:eastAsiaTheme="minorEastAsia"/>
              <w:noProof/>
            </w:rPr>
          </w:pPr>
          <w:ins w:id="30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"_Toc129057690"</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5.2</w:t>
            </w:r>
            <w:r>
              <w:rPr>
                <w:rFonts w:eastAsiaTheme="minorEastAsia"/>
                <w:noProof/>
              </w:rPr>
              <w:tab/>
            </w:r>
            <w:r w:rsidRPr="009B3512">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_Toc129057690 \h </w:instrText>
            </w:r>
          </w:ins>
          <w:r>
            <w:rPr>
              <w:noProof/>
              <w:webHidden/>
            </w:rPr>
          </w:r>
          <w:r>
            <w:rPr>
              <w:noProof/>
              <w:webHidden/>
            </w:rPr>
            <w:fldChar w:fldCharType="separate"/>
          </w:r>
          <w:ins w:id="306" w:author="Στάθης Καπ" w:date="2023-03-07T16:43:00Z">
            <w:r w:rsidR="002C131C">
              <w:rPr>
                <w:noProof/>
                <w:webHidden/>
              </w:rPr>
              <w:t>68</w:t>
            </w:r>
          </w:ins>
          <w:ins w:id="307" w:author="Στάθης Καπ" w:date="2023-03-07T05:00:00Z">
            <w:r>
              <w:rPr>
                <w:noProof/>
                <w:webHidden/>
              </w:rPr>
              <w:fldChar w:fldCharType="end"/>
            </w:r>
            <w:r w:rsidRPr="009B3512">
              <w:rPr>
                <w:rStyle w:val="Hyperlink"/>
                <w:noProof/>
              </w:rPr>
              <w:fldChar w:fldCharType="end"/>
            </w:r>
          </w:ins>
        </w:p>
        <w:p w14:paraId="71F32159" w14:textId="682343CB" w:rsidR="004B7EF5" w:rsidRDefault="004B7EF5">
          <w:pPr>
            <w:pStyle w:val="TOC2"/>
            <w:tabs>
              <w:tab w:val="left" w:pos="880"/>
              <w:tab w:val="right" w:leader="dot" w:pos="8828"/>
            </w:tabs>
            <w:rPr>
              <w:ins w:id="308" w:author="Στάθης Καπ" w:date="2023-03-07T05:00:00Z"/>
              <w:rFonts w:eastAsiaTheme="minorEastAsia"/>
              <w:noProof/>
            </w:rPr>
          </w:pPr>
          <w:ins w:id="30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"_Toc129058043"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5.3</w:t>
            </w:r>
            <w:r>
              <w:rPr>
                <w:rFonts w:eastAsiaTheme="minorEastAsia"/>
                <w:noProof/>
              </w:rPr>
              <w:tab/>
            </w:r>
            <w:r w:rsidRPr="009B3512">
              <w:rPr>
                <w:rStyle w:val="Hyperlink"/>
                <w:noProof/>
                <w:lang w:val="el-GR"/>
              </w:rPr>
              <w:t xml:space="preserve">Στιγμιότυπο εισόδου της Αθήνας για το </w:t>
            </w:r>
            <w:r w:rsidRPr="009B3512">
              <w:rPr>
                <w:rStyle w:val="Hyperlink"/>
                <w:noProof/>
              </w:rPr>
              <w:t>TTDP</w:t>
            </w:r>
            <w:r>
              <w:rPr>
                <w:noProof/>
                <w:webHidden/>
              </w:rPr>
              <w:tab/>
            </w:r>
            <w:r>
              <w:rPr>
                <w:noProof/>
                <w:webHidden/>
              </w:rPr>
              <w:fldChar w:fldCharType="begin"/>
            </w:r>
            <w:r>
              <w:rPr>
                <w:noProof/>
                <w:webHidden/>
              </w:rPr>
              <w:instrText xml:space="preserve"> PAGEREF _Toc129058043 \h </w:instrText>
            </w:r>
          </w:ins>
          <w:r>
            <w:rPr>
              <w:noProof/>
              <w:webHidden/>
            </w:rPr>
          </w:r>
          <w:r>
            <w:rPr>
              <w:noProof/>
              <w:webHidden/>
            </w:rPr>
            <w:fldChar w:fldCharType="separate"/>
          </w:r>
          <w:ins w:id="310" w:author="Στάθης Καπ" w:date="2023-03-07T16:43:00Z">
            <w:r w:rsidR="002C131C">
              <w:rPr>
                <w:noProof/>
                <w:webHidden/>
              </w:rPr>
              <w:t>92</w:t>
            </w:r>
          </w:ins>
          <w:ins w:id="311" w:author="Στάθης Καπ" w:date="2023-03-07T05:00:00Z">
            <w:r>
              <w:rPr>
                <w:noProof/>
                <w:webHidden/>
              </w:rPr>
              <w:fldChar w:fldCharType="end"/>
            </w:r>
            <w:r w:rsidRPr="009B3512">
              <w:rPr>
                <w:rStyle w:val="Hyperlink"/>
                <w:noProof/>
              </w:rPr>
              <w:fldChar w:fldCharType="end"/>
            </w:r>
          </w:ins>
        </w:p>
        <w:p w14:paraId="175356C2" w14:textId="33DA8324" w:rsidR="004B7EF5" w:rsidRDefault="004B7EF5">
          <w:pPr>
            <w:pStyle w:val="TOC1"/>
            <w:rPr>
              <w:ins w:id="312" w:author="Στάθης Καπ" w:date="2023-03-07T05:00:00Z"/>
              <w:rFonts w:eastAsiaTheme="minorEastAsia"/>
              <w:noProof/>
            </w:rPr>
          </w:pPr>
          <w:ins w:id="31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"_Toc129058044"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6.</w:t>
            </w:r>
            <w:r>
              <w:rPr>
                <w:rFonts w:eastAsiaTheme="minorEastAsia"/>
                <w:noProof/>
              </w:rPr>
              <w:tab/>
            </w:r>
            <w:r w:rsidRPr="009B3512">
              <w:rPr>
                <w:rStyle w:val="Hyperlink"/>
                <w:noProof/>
                <w:lang w:val="el-GR"/>
              </w:rPr>
              <w:t>Βιβλιογραφία</w:t>
            </w:r>
            <w:r>
              <w:rPr>
                <w:noProof/>
                <w:webHidden/>
              </w:rPr>
              <w:tab/>
            </w:r>
            <w:r>
              <w:rPr>
                <w:noProof/>
                <w:webHidden/>
              </w:rPr>
              <w:fldChar w:fldCharType="begin"/>
            </w:r>
            <w:r>
              <w:rPr>
                <w:noProof/>
                <w:webHidden/>
              </w:rPr>
              <w:instrText xml:space="preserve"> PAGEREF _Toc129058044 \h </w:instrText>
            </w:r>
          </w:ins>
          <w:r>
            <w:rPr>
              <w:noProof/>
              <w:webHidden/>
            </w:rPr>
          </w:r>
          <w:r>
            <w:rPr>
              <w:noProof/>
              <w:webHidden/>
            </w:rPr>
            <w:fldChar w:fldCharType="separate"/>
          </w:r>
          <w:ins w:id="314" w:author="Στάθης Καπ" w:date="2023-03-07T16:43:00Z">
            <w:r w:rsidR="002C131C">
              <w:rPr>
                <w:noProof/>
                <w:webHidden/>
              </w:rPr>
              <w:t>97</w:t>
            </w:r>
          </w:ins>
          <w:ins w:id="315" w:author="Στάθης Καπ" w:date="2023-03-07T05:00:00Z">
            <w:r>
              <w:rPr>
                <w:noProof/>
                <w:webHidden/>
              </w:rPr>
              <w:fldChar w:fldCharType="end"/>
            </w:r>
            <w:r w:rsidRPr="009B3512">
              <w:rPr>
                <w:rStyle w:val="Hyperlink"/>
                <w:noProof/>
              </w:rPr>
              <w:fldChar w:fldCharType="end"/>
            </w:r>
          </w:ins>
        </w:p>
        <w:p w14:paraId="78363958" w14:textId="73341B07" w:rsidR="00DB73A8" w:rsidDel="00AE1D80" w:rsidRDefault="00DB73A8">
          <w:pPr>
            <w:pStyle w:val="TOC2"/>
            <w:tabs>
              <w:tab w:val="left" w:pos="660"/>
              <w:tab w:val="right" w:leader="dot" w:pos="8828"/>
            </w:tabs>
            <w:rPr>
              <w:del w:id="316" w:author="Στάθης Καπ" w:date="2023-02-25T23:43:00Z"/>
              <w:rFonts w:eastAsiaTheme="minorEastAsia"/>
              <w:noProof/>
            </w:rPr>
          </w:pPr>
          <w:del w:id="317" w:author="Στάθης Καπ" w:date="2023-02-25T23:43:00Z">
            <w:r w:rsidRPr="00AE1D80" w:rsidDel="00AE1D80">
              <w:rPr>
                <w:rPrChange w:id="318"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19"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20" w:author="Στάθης Καπ" w:date="2023-02-25T23:43:00Z"/>
              <w:rFonts w:eastAsiaTheme="minorEastAsia"/>
              <w:noProof/>
            </w:rPr>
          </w:pPr>
          <w:del w:id="321" w:author="Στάθης Καπ" w:date="2023-02-25T23:43:00Z">
            <w:r w:rsidRPr="00AE1D80" w:rsidDel="00AE1D80">
              <w:rPr>
                <w:rPrChange w:id="322"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23"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24" w:author="Στάθης Καπ" w:date="2023-02-25T23:43:00Z"/>
              <w:rFonts w:eastAsiaTheme="minorEastAsia"/>
              <w:noProof/>
            </w:rPr>
          </w:pPr>
          <w:del w:id="325" w:author="Στάθης Καπ" w:date="2023-02-25T23:43:00Z">
            <w:r w:rsidRPr="00AE1D80" w:rsidDel="00AE1D80">
              <w:rPr>
                <w:rPrChange w:id="326"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27"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28" w:author="Στάθης Καπ" w:date="2023-02-25T23:43:00Z"/>
              <w:rFonts w:eastAsiaTheme="minorEastAsia"/>
              <w:noProof/>
            </w:rPr>
          </w:pPr>
          <w:del w:id="329" w:author="Στάθης Καπ" w:date="2023-02-25T23:43:00Z">
            <w:r w:rsidRPr="00AE1D80" w:rsidDel="00AE1D80">
              <w:rPr>
                <w:rPrChange w:id="330"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31"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32" w:author="Στάθης Καπ" w:date="2023-02-25T23:43:00Z">
                  <w:rPr>
                    <w:rStyle w:val="Hyperlink"/>
                    <w:noProof/>
                  </w:rPr>
                </w:rPrChange>
              </w:rPr>
              <w:delText>OPTW</w:delText>
            </w:r>
            <w:r w:rsidRPr="00AE1D80" w:rsidDel="00AE1D80">
              <w:rPr>
                <w:rPrChange w:id="333" w:author="Στάθης Καπ" w:date="2023-02-25T23:43:00Z">
                  <w:rPr>
                    <w:rStyle w:val="Hyperlink"/>
                    <w:noProof/>
                    <w:lang w:val="el-GR"/>
                  </w:rPr>
                </w:rPrChange>
              </w:rPr>
              <w:delText>)</w:delText>
            </w:r>
            <w:r w:rsidDel="00AE1D80">
              <w:rPr>
                <w:noProof/>
                <w:webHidden/>
              </w:rPr>
              <w:tab/>
            </w:r>
          </w:del>
          <w:del w:id="334"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35" w:author="Στάθης Καπ" w:date="2023-02-25T23:43:00Z"/>
              <w:rFonts w:eastAsiaTheme="minorEastAsia"/>
              <w:noProof/>
            </w:rPr>
          </w:pPr>
          <w:del w:id="336" w:author="Στάθης Καπ" w:date="2023-02-25T23:43:00Z">
            <w:r w:rsidRPr="00AE1D80" w:rsidDel="00AE1D80">
              <w:rPr>
                <w:rPrChange w:id="337"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38"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39" w:author="Στάθης Καπ" w:date="2023-02-25T23:43:00Z">
                  <w:rPr>
                    <w:rStyle w:val="Hyperlink"/>
                    <w:noProof/>
                  </w:rPr>
                </w:rPrChange>
              </w:rPr>
              <w:delText>TDOP</w:delText>
            </w:r>
            <w:r w:rsidRPr="00AE1D80" w:rsidDel="00AE1D80">
              <w:rPr>
                <w:rPrChange w:id="340" w:author="Στάθης Καπ" w:date="2023-02-25T23:43:00Z">
                  <w:rPr>
                    <w:rStyle w:val="Hyperlink"/>
                    <w:noProof/>
                    <w:lang w:val="el-GR"/>
                  </w:rPr>
                </w:rPrChange>
              </w:rPr>
              <w:delText>)</w:delText>
            </w:r>
            <w:r w:rsidDel="00AE1D80">
              <w:rPr>
                <w:noProof/>
                <w:webHidden/>
              </w:rPr>
              <w:tab/>
            </w:r>
          </w:del>
          <w:del w:id="341"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Το πρόβλημα Ομαδικού Προσανατολισμού (</w:delText>
            </w:r>
            <w:r w:rsidRPr="00AE1D80" w:rsidDel="00AE1D80">
              <w:rPr>
                <w:rPrChange w:id="346" w:author="Στάθης Καπ" w:date="2023-02-25T23:43:00Z">
                  <w:rPr>
                    <w:rStyle w:val="Hyperlink"/>
                    <w:noProof/>
                  </w:rPr>
                </w:rPrChange>
              </w:rPr>
              <w:delText>TOP</w:delText>
            </w:r>
            <w:r w:rsidRPr="00AE1D80" w:rsidDel="00AE1D80">
              <w:rPr>
                <w:rPrChange w:id="347" w:author="Στάθης Καπ" w:date="2023-02-25T23:43:00Z">
                  <w:rPr>
                    <w:rStyle w:val="Hyperlink"/>
                    <w:noProof/>
                    <w:lang w:val="el-GR"/>
                  </w:rPr>
                </w:rPrChange>
              </w:rPr>
              <w:delText>)</w:delText>
            </w:r>
            <w:r w:rsidDel="00AE1D80">
              <w:rPr>
                <w:noProof/>
                <w:webHidden/>
              </w:rPr>
              <w:tab/>
            </w:r>
          </w:del>
          <w:del w:id="348"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49" w:author="Στάθης Καπ" w:date="2023-02-25T23:43:00Z"/>
              <w:rFonts w:eastAsiaTheme="minorEastAsia"/>
              <w:noProof/>
            </w:rPr>
          </w:pPr>
          <w:del w:id="350" w:author="Στάθης Καπ" w:date="2023-02-25T23:43:00Z">
            <w:r w:rsidRPr="00AE1D80" w:rsidDel="00AE1D80">
              <w:rPr>
                <w:rPrChange w:id="351"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52"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53"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54" w:author="Στάθης Καπ" w:date="2023-02-25T23:43:00Z"/>
              <w:rFonts w:eastAsiaTheme="minorEastAsia"/>
              <w:noProof/>
            </w:rPr>
          </w:pPr>
          <w:del w:id="355" w:author="Στάθης Καπ" w:date="2023-02-25T23:43:00Z">
            <w:r w:rsidRPr="00AE1D80" w:rsidDel="00AE1D80">
              <w:rPr>
                <w:rPrChange w:id="356"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57"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58" w:author="Στάθης Καπ" w:date="2023-02-25T23:43:00Z">
                  <w:rPr>
                    <w:rStyle w:val="Hyperlink"/>
                    <w:noProof/>
                  </w:rPr>
                </w:rPrChange>
              </w:rPr>
              <w:delText>TDTOPTW</w:delText>
            </w:r>
            <w:r w:rsidRPr="00AE1D80" w:rsidDel="00AE1D80">
              <w:rPr>
                <w:rPrChange w:id="359" w:author="Στάθης Καπ" w:date="2023-02-25T23:43:00Z">
                  <w:rPr>
                    <w:rStyle w:val="Hyperlink"/>
                    <w:noProof/>
                    <w:lang w:val="el-GR"/>
                  </w:rPr>
                </w:rPrChange>
              </w:rPr>
              <w:delText>)</w:delText>
            </w:r>
            <w:r w:rsidDel="00AE1D80">
              <w:rPr>
                <w:noProof/>
                <w:webHidden/>
              </w:rPr>
              <w:tab/>
            </w:r>
          </w:del>
          <w:del w:id="360"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61" w:author="Στάθης Καπ" w:date="2023-02-25T23:43:00Z"/>
              <w:rFonts w:eastAsiaTheme="minorEastAsia"/>
              <w:noProof/>
            </w:rPr>
          </w:pPr>
          <w:del w:id="362" w:author="Στάθης Καπ" w:date="2023-02-25T23:43:00Z">
            <w:r w:rsidRPr="00AE1D80" w:rsidDel="00AE1D80">
              <w:rPr>
                <w:rPrChange w:id="363"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64" w:author="Στάθης Καπ" w:date="2023-02-25T23:43:00Z">
                  <w:rPr>
                    <w:rStyle w:val="Hyperlink"/>
                    <w:noProof/>
                    <w:lang w:val="el-GR"/>
                  </w:rPr>
                </w:rPrChange>
              </w:rPr>
              <w:delText>Το πρόβλημα Δρομολόγησης Οχημάτων</w:delText>
            </w:r>
            <w:r w:rsidDel="00AE1D80">
              <w:rPr>
                <w:noProof/>
                <w:webHidden/>
              </w:rPr>
              <w:tab/>
            </w:r>
          </w:del>
          <w:del w:id="365"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66" w:author="Στάθης Καπ" w:date="2023-02-25T23:43:00Z"/>
              <w:rFonts w:eastAsiaTheme="minorEastAsia"/>
              <w:noProof/>
            </w:rPr>
          </w:pPr>
          <w:del w:id="367" w:author="Στάθης Καπ" w:date="2023-02-25T23:43:00Z">
            <w:r w:rsidRPr="00AE1D80" w:rsidDel="00AE1D80">
              <w:rPr>
                <w:rPrChange w:id="368"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69" w:author="Στάθης Καπ" w:date="2023-02-25T23:43:00Z">
                  <w:rPr>
                    <w:rStyle w:val="Hyperlink"/>
                    <w:noProof/>
                  </w:rPr>
                </w:rPrChange>
              </w:rPr>
              <w:delText>DVRP</w:delText>
            </w:r>
            <w:r w:rsidRPr="00AE1D80" w:rsidDel="00AE1D80">
              <w:rPr>
                <w:rPrChange w:id="370" w:author="Στάθης Καπ" w:date="2023-02-25T23:43:00Z">
                  <w:rPr>
                    <w:rStyle w:val="Hyperlink"/>
                    <w:noProof/>
                    <w:lang w:val="el-GR"/>
                  </w:rPr>
                </w:rPrChange>
              </w:rPr>
              <w:delText>)</w:delText>
            </w:r>
            <w:r w:rsidDel="00AE1D80">
              <w:rPr>
                <w:noProof/>
                <w:webHidden/>
              </w:rPr>
              <w:tab/>
            </w:r>
          </w:del>
          <w:del w:id="371" w:author="Στάθης Καπ" w:date="2023-02-12T05:59:00Z">
            <w:r w:rsidR="003760EA" w:rsidDel="00237FE3">
              <w:rPr>
                <w:noProof/>
                <w:webHidden/>
              </w:rPr>
              <w:delText>21</w:delText>
            </w:r>
          </w:del>
        </w:p>
        <w:p w14:paraId="07E10112" w14:textId="1D3A7A97" w:rsidR="00DB73A8" w:rsidDel="00AE1D80" w:rsidRDefault="00DB73A8">
          <w:pPr>
            <w:pStyle w:val="TOC1"/>
            <w:rPr>
              <w:del w:id="372" w:author="Στάθης Καπ" w:date="2023-02-25T23:43:00Z"/>
              <w:rFonts w:eastAsiaTheme="minorEastAsia"/>
              <w:noProof/>
            </w:rPr>
          </w:pPr>
          <w:del w:id="373" w:author="Στάθης Καπ" w:date="2023-02-25T23:43:00Z">
            <w:r w:rsidRPr="00AE1D80" w:rsidDel="00AE1D80">
              <w:rPr>
                <w:rPrChange w:id="374" w:author="Στάθης Καπ" w:date="2023-02-25T23:43:00Z">
                  <w:rPr>
                    <w:rStyle w:val="Hyperlink"/>
                    <w:noProof/>
                  </w:rPr>
                </w:rPrChange>
              </w:rPr>
              <w:delText>3.</w:delText>
            </w:r>
            <w:r w:rsidDel="00AE1D80">
              <w:rPr>
                <w:rFonts w:eastAsiaTheme="minorEastAsia"/>
                <w:noProof/>
              </w:rPr>
              <w:tab/>
            </w:r>
            <w:r w:rsidRPr="00AE1D80" w:rsidDel="00AE1D80">
              <w:rPr>
                <w:rPrChange w:id="375" w:author="Στάθης Καπ" w:date="2023-02-25T23:43:00Z">
                  <w:rPr>
                    <w:rStyle w:val="Hyperlink"/>
                    <w:noProof/>
                    <w:lang w:val="el-GR"/>
                  </w:rPr>
                </w:rPrChange>
              </w:rPr>
              <w:delText xml:space="preserve">Αλγόριθμος Επίλυσης </w:delText>
            </w:r>
            <w:r w:rsidRPr="00AE1D80" w:rsidDel="00AE1D80">
              <w:rPr>
                <w:rPrChange w:id="376" w:author="Στάθης Καπ" w:date="2023-02-25T23:43:00Z">
                  <w:rPr>
                    <w:rStyle w:val="Hyperlink"/>
                    <w:noProof/>
                  </w:rPr>
                </w:rPrChange>
              </w:rPr>
              <w:delText>TOPTW</w:delText>
            </w:r>
            <w:r w:rsidDel="00AE1D80">
              <w:rPr>
                <w:noProof/>
                <w:webHidden/>
              </w:rPr>
              <w:tab/>
            </w:r>
          </w:del>
          <w:del w:id="377"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78" w:author="Στάθης Καπ" w:date="2023-02-25T23:43:00Z"/>
              <w:rFonts w:eastAsiaTheme="minorEastAsia"/>
              <w:noProof/>
            </w:rPr>
          </w:pPr>
          <w:del w:id="379" w:author="Στάθης Καπ" w:date="2023-02-25T23:43:00Z">
            <w:r w:rsidRPr="00AE1D80" w:rsidDel="00AE1D80">
              <w:rPr>
                <w:rPrChange w:id="380"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81"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382"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386" w:author="Στάθης Καπ" w:date="2023-02-25T23:43:00Z">
                  <w:rPr>
                    <w:rStyle w:val="Hyperlink"/>
                    <w:noProof/>
                  </w:rPr>
                </w:rPrChange>
              </w:rPr>
              <w:delText>TOPTW</w:delText>
            </w:r>
            <w:r w:rsidDel="00AE1D80">
              <w:rPr>
                <w:noProof/>
                <w:webHidden/>
              </w:rPr>
              <w:tab/>
            </w:r>
          </w:del>
          <w:del w:id="387"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3.2.1 Βήμα Εισαγωγής</w:delText>
            </w:r>
            <w:r w:rsidDel="00AE1D80">
              <w:rPr>
                <w:noProof/>
                <w:webHidden/>
              </w:rPr>
              <w:tab/>
            </w:r>
          </w:del>
          <w:del w:id="391"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392" w:author="Στάθης Καπ" w:date="2023-02-25T23:43:00Z"/>
              <w:rFonts w:eastAsiaTheme="minorEastAsia"/>
              <w:noProof/>
            </w:rPr>
          </w:pPr>
          <w:del w:id="393" w:author="Στάθης Καπ" w:date="2023-02-25T23:43:00Z">
            <w:r w:rsidRPr="00AE1D80" w:rsidDel="00AE1D80">
              <w:rPr>
                <w:rPrChange w:id="394" w:author="Στάθης Καπ" w:date="2023-02-25T23:43:00Z">
                  <w:rPr>
                    <w:rStyle w:val="Hyperlink"/>
                    <w:noProof/>
                    <w:lang w:val="el-GR"/>
                  </w:rPr>
                </w:rPrChange>
              </w:rPr>
              <w:delText>3.2.2 Βήμα Διαταραχής</w:delText>
            </w:r>
            <w:r w:rsidDel="00AE1D80">
              <w:rPr>
                <w:noProof/>
                <w:webHidden/>
              </w:rPr>
              <w:tab/>
            </w:r>
          </w:del>
          <w:del w:id="395"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396" w:author="Στάθης Καπ" w:date="2023-02-25T23:43:00Z"/>
              <w:rFonts w:eastAsiaTheme="minorEastAsia"/>
              <w:noProof/>
            </w:rPr>
          </w:pPr>
          <w:del w:id="397" w:author="Στάθης Καπ" w:date="2023-02-25T23:43:00Z">
            <w:r w:rsidRPr="00AE1D80" w:rsidDel="00AE1D80">
              <w:rPr>
                <w:rPrChange w:id="398"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399" w:author="Στάθης Καπ" w:date="2023-02-12T05:59:00Z">
            <w:r w:rsidR="003760EA" w:rsidDel="00237FE3">
              <w:rPr>
                <w:noProof/>
                <w:webHidden/>
              </w:rPr>
              <w:delText>32</w:delText>
            </w:r>
          </w:del>
        </w:p>
        <w:p w14:paraId="3121B315" w14:textId="1ED3B229" w:rsidR="00DB73A8" w:rsidDel="00AE1D80" w:rsidRDefault="00DB73A8">
          <w:pPr>
            <w:pStyle w:val="TOC1"/>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Διαχωρισμός Τοπικής Αναζήτησης</w:delText>
            </w:r>
            <w:r w:rsidDel="00AE1D80">
              <w:rPr>
                <w:noProof/>
                <w:webHidden/>
              </w:rPr>
              <w:tab/>
            </w:r>
          </w:del>
          <w:del w:id="404"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08"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09"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rPr>
                </w:rPrChange>
              </w:rPr>
              <w:delText>4.2</w:delText>
            </w:r>
            <w:r w:rsidDel="00AE1D80">
              <w:rPr>
                <w:rFonts w:eastAsiaTheme="minorEastAsia"/>
                <w:noProof/>
              </w:rPr>
              <w:tab/>
            </w:r>
            <w:r w:rsidRPr="00AE1D80" w:rsidDel="00AE1D80">
              <w:rPr>
                <w:rPrChange w:id="413" w:author="Στάθης Καπ" w:date="2023-02-25T23:43:00Z">
                  <w:rPr>
                    <w:rStyle w:val="Hyperlink"/>
                    <w:noProof/>
                    <w:lang w:val="el-GR"/>
                  </w:rPr>
                </w:rPrChange>
              </w:rPr>
              <w:delText xml:space="preserve">Διαχωρισμός των </w:delText>
            </w:r>
            <w:r w:rsidRPr="00AE1D80" w:rsidDel="00AE1D80">
              <w:rPr>
                <w:rPrChange w:id="414" w:author="Στάθης Καπ" w:date="2023-02-25T23:43:00Z">
                  <w:rPr>
                    <w:rStyle w:val="Hyperlink"/>
                    <w:noProof/>
                  </w:rPr>
                </w:rPrChange>
              </w:rPr>
              <w:delText xml:space="preserve">Unvisited </w:delText>
            </w:r>
            <w:r w:rsidRPr="00AE1D80" w:rsidDel="00AE1D80">
              <w:rPr>
                <w:rPrChange w:id="415" w:author="Στάθης Καπ" w:date="2023-02-25T23:43:00Z">
                  <w:rPr>
                    <w:rStyle w:val="Hyperlink"/>
                    <w:noProof/>
                    <w:lang w:val="el-GR"/>
                  </w:rPr>
                </w:rPrChange>
              </w:rPr>
              <w:delText>κόμβων</w:delText>
            </w:r>
            <w:r w:rsidDel="00AE1D80">
              <w:rPr>
                <w:noProof/>
                <w:webHidden/>
              </w:rPr>
              <w:tab/>
            </w:r>
          </w:del>
          <w:del w:id="416"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17" w:author="Στάθης Καπ" w:date="2023-02-25T23:43:00Z"/>
              <w:rFonts w:eastAsiaTheme="minorEastAsia"/>
              <w:noProof/>
            </w:rPr>
          </w:pPr>
          <w:del w:id="418" w:author="Στάθης Καπ" w:date="2023-02-25T23:43:00Z">
            <w:r w:rsidRPr="00AE1D80" w:rsidDel="00AE1D80">
              <w:rPr>
                <w:rPrChange w:id="419" w:author="Στάθης Καπ" w:date="2023-02-25T23:43:00Z">
                  <w:rPr>
                    <w:rStyle w:val="Hyperlink"/>
                    <w:noProof/>
                  </w:rPr>
                </w:rPrChange>
              </w:rPr>
              <w:delText>4.3</w:delText>
            </w:r>
            <w:r w:rsidDel="00AE1D80">
              <w:rPr>
                <w:rFonts w:eastAsiaTheme="minorEastAsia"/>
                <w:noProof/>
              </w:rPr>
              <w:tab/>
            </w:r>
            <w:r w:rsidRPr="00AE1D80" w:rsidDel="00AE1D80">
              <w:rPr>
                <w:rPrChange w:id="420" w:author="Στάθης Καπ" w:date="2023-02-25T23:43:00Z">
                  <w:rPr>
                    <w:rStyle w:val="Hyperlink"/>
                    <w:noProof/>
                    <w:lang w:val="el-GR"/>
                  </w:rPr>
                </w:rPrChange>
              </w:rPr>
              <w:delText>Διαχωρισμένη Τοπική Αναζήτηση</w:delText>
            </w:r>
            <w:r w:rsidDel="00AE1D80">
              <w:rPr>
                <w:noProof/>
                <w:webHidden/>
              </w:rPr>
              <w:tab/>
            </w:r>
          </w:del>
          <w:del w:id="421"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Προσθήκη τελικών κόμβων</w:delText>
            </w:r>
            <w:r w:rsidDel="00AE1D80">
              <w:rPr>
                <w:noProof/>
                <w:webHidden/>
              </w:rPr>
              <w:tab/>
            </w:r>
          </w:del>
          <w:del w:id="426"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Προσθήκη αρχικών κόμβων</w:delText>
            </w:r>
            <w:r w:rsidDel="00AE1D80">
              <w:rPr>
                <w:noProof/>
                <w:webHidden/>
              </w:rPr>
              <w:tab/>
            </w:r>
          </w:del>
          <w:del w:id="431"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32" w:author="Στάθης Καπ" w:date="2023-02-26T01:12:00Z">
          <w:pPr>
            <w:pStyle w:val="Heading2"/>
            <w:numPr>
              <w:numId w:val="4"/>
            </w:numPr>
            <w:ind w:left="720" w:hanging="360"/>
          </w:pPr>
        </w:pPrChange>
      </w:pPr>
      <w:bookmarkStart w:id="433" w:name="_Toc129057659"/>
      <w:proofErr w:type="spellStart"/>
      <w:r w:rsidRPr="00EB2C44">
        <w:rPr>
          <w:rPrChange w:id="434" w:author="Στάθης Καπ" w:date="2023-02-26T01:08:00Z">
            <w:rPr>
              <w:lang w:val="el-GR"/>
            </w:rPr>
          </w:rPrChange>
        </w:rPr>
        <w:t>Εισ</w:t>
      </w:r>
      <w:proofErr w:type="spellEnd"/>
      <w:r w:rsidRPr="00EB2C44">
        <w:rPr>
          <w:rPrChange w:id="435" w:author="Στάθης Καπ" w:date="2023-02-26T01:08:00Z">
            <w:rPr>
              <w:lang w:val="el-GR"/>
            </w:rPr>
          </w:rPrChange>
        </w:rPr>
        <w:t>αγωγή</w:t>
      </w:r>
      <w:bookmarkEnd w:id="433"/>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36" w:author="Στάθης Καπ" w:date="2023-03-01T04:19:00Z"/>
      <w:sdt>
        <w:sdtPr>
          <w:rPr>
            <w:rFonts w:cstheme="minorHAnsi"/>
            <w:lang w:val="el-GR"/>
          </w:rPr>
          <w:id w:val="-1685045688"/>
          <w:citation/>
        </w:sdtPr>
        <w:sdtEndPr/>
        <w:sdtContent>
          <w:customXmlInsRangeEnd w:id="436"/>
          <w:ins w:id="437" w:author="Στάθης Καπ" w:date="2023-03-01T04:19:00Z">
            <w:r w:rsidR="00742E23">
              <w:rPr>
                <w:rFonts w:cstheme="minorHAnsi"/>
                <w:lang w:val="el-GR"/>
              </w:rPr>
              <w:fldChar w:fldCharType="begin"/>
            </w:r>
            <w:r w:rsidR="00742E23" w:rsidRPr="00742E23">
              <w:rPr>
                <w:rFonts w:cstheme="minorHAnsi"/>
                <w:lang w:val="el-GR"/>
                <w:rPrChange w:id="438"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39"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40"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41"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442" w:author="Στάθης Καπ" w:date="2023-03-07T05:02:00Z">
                <w:rPr>
                  <w:rFonts w:cstheme="minorHAnsi"/>
                  <w:noProof/>
                </w:rPr>
              </w:rPrChange>
            </w:rPr>
            <w:t xml:space="preserve"> [1]</w:t>
          </w:r>
          <w:ins w:id="443" w:author="Στάθης Καπ" w:date="2023-03-01T04:19:00Z">
            <w:r w:rsidR="00742E23">
              <w:rPr>
                <w:rFonts w:cstheme="minorHAnsi"/>
                <w:lang w:val="el-GR"/>
              </w:rPr>
              <w:fldChar w:fldCharType="end"/>
            </w:r>
          </w:ins>
          <w:customXmlInsRangeStart w:id="444" w:author="Στάθης Καπ" w:date="2023-03-01T04:19:00Z"/>
        </w:sdtContent>
      </w:sdt>
      <w:customXmlInsRangeEnd w:id="444"/>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45" w:author="Στάθης Καπ" w:date="2023-03-01T04:24:00Z"/>
      <w:sdt>
        <w:sdtPr>
          <w:rPr>
            <w:rFonts w:cstheme="minorHAnsi"/>
            <w:lang w:val="el-GR"/>
          </w:rPr>
          <w:id w:val="-1543439071"/>
          <w:citation/>
        </w:sdtPr>
        <w:sdtEndPr/>
        <w:sdtContent>
          <w:customXmlInsRangeEnd w:id="445"/>
          <w:ins w:id="446" w:author="Στάθης Καπ" w:date="2023-03-01T04:24:00Z">
            <w:r w:rsidR="009C6EF9">
              <w:rPr>
                <w:rFonts w:cstheme="minorHAnsi"/>
                <w:lang w:val="el-GR"/>
              </w:rPr>
              <w:fldChar w:fldCharType="begin"/>
            </w:r>
            <w:r w:rsidR="009C6EF9" w:rsidRPr="009C6EF9">
              <w:rPr>
                <w:rFonts w:cstheme="minorHAnsi"/>
                <w:lang w:val="el-GR"/>
                <w:rPrChange w:id="44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48"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49"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50"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51" w:author="Στάθης Καπ" w:date="2023-03-07T05:02:00Z">
                <w:rPr>
                  <w:rFonts w:cstheme="minorHAnsi"/>
                  <w:noProof/>
                </w:rPr>
              </w:rPrChange>
            </w:rPr>
            <w:t xml:space="preserve"> [2]</w:t>
          </w:r>
          <w:ins w:id="452" w:author="Στάθης Καπ" w:date="2023-03-01T04:24:00Z">
            <w:r w:rsidR="009C6EF9">
              <w:rPr>
                <w:rFonts w:cstheme="minorHAnsi"/>
                <w:lang w:val="el-GR"/>
              </w:rPr>
              <w:fldChar w:fldCharType="end"/>
            </w:r>
          </w:ins>
          <w:customXmlInsRangeStart w:id="453" w:author="Στάθης Καπ" w:date="2023-03-01T04:24:00Z"/>
        </w:sdtContent>
      </w:sdt>
      <w:customXmlInsRangeEnd w:id="453"/>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54" w:author="Στάθης Καπ" w:date="2023-03-01T04:24:00Z"/>
      <w:sdt>
        <w:sdtPr>
          <w:rPr>
            <w:rFonts w:cstheme="minorHAnsi"/>
            <w:lang w:val="el-GR"/>
          </w:rPr>
          <w:id w:val="1326775661"/>
          <w:citation/>
        </w:sdtPr>
        <w:sdtEndPr/>
        <w:sdtContent>
          <w:customXmlInsRangeEnd w:id="454"/>
          <w:ins w:id="455" w:author="Στάθης Καπ" w:date="2023-03-01T04:24:00Z">
            <w:r w:rsidR="009C6EF9">
              <w:rPr>
                <w:rFonts w:cstheme="minorHAnsi"/>
                <w:lang w:val="el-GR"/>
              </w:rPr>
              <w:fldChar w:fldCharType="begin"/>
            </w:r>
            <w:r w:rsidR="009C6EF9" w:rsidRPr="009C6EF9">
              <w:rPr>
                <w:rFonts w:cstheme="minorHAnsi"/>
                <w:lang w:val="el-GR"/>
                <w:rPrChange w:id="456"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7"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58"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59"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0" w:author="Στάθης Καπ" w:date="2023-03-07T05:02:00Z">
                <w:rPr>
                  <w:rFonts w:cstheme="minorHAnsi"/>
                  <w:noProof/>
                </w:rPr>
              </w:rPrChange>
            </w:rPr>
            <w:t xml:space="preserve"> [3]</w:t>
          </w:r>
          <w:ins w:id="461" w:author="Στάθης Καπ" w:date="2023-03-01T04:24:00Z">
            <w:r w:rsidR="009C6EF9">
              <w:rPr>
                <w:rFonts w:cstheme="minorHAnsi"/>
                <w:lang w:val="el-GR"/>
              </w:rPr>
              <w:fldChar w:fldCharType="end"/>
            </w:r>
          </w:ins>
          <w:customXmlInsRangeStart w:id="462" w:author="Στάθης Καπ" w:date="2023-03-01T04:24:00Z"/>
        </w:sdtContent>
      </w:sdt>
      <w:customXmlInsRangeEnd w:id="462"/>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63" w:author="Στάθης Καπ" w:date="2023-03-01T04:25:00Z"/>
      <w:sdt>
        <w:sdtPr>
          <w:rPr>
            <w:rFonts w:cstheme="minorHAnsi"/>
            <w:lang w:val="el-GR"/>
          </w:rPr>
          <w:id w:val="1462390449"/>
          <w:citation/>
        </w:sdtPr>
        <w:sdtEndPr/>
        <w:sdtContent>
          <w:customXmlInsRangeEnd w:id="463"/>
          <w:ins w:id="464" w:author="Στάθης Καπ" w:date="2023-03-01T04:25:00Z">
            <w:r w:rsidR="009C6EF9">
              <w:rPr>
                <w:rFonts w:cstheme="minorHAnsi"/>
                <w:lang w:val="el-GR"/>
              </w:rPr>
              <w:fldChar w:fldCharType="begin"/>
            </w:r>
            <w:r w:rsidR="009C6EF9" w:rsidRPr="009C6EF9">
              <w:rPr>
                <w:rFonts w:cstheme="minorHAnsi"/>
                <w:lang w:val="el-GR"/>
                <w:rPrChange w:id="465"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6"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67"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68"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9" w:author="Στάθης Καπ" w:date="2023-03-07T05:03:00Z">
                <w:rPr>
                  <w:rFonts w:cstheme="minorHAnsi"/>
                  <w:noProof/>
                </w:rPr>
              </w:rPrChange>
            </w:rPr>
            <w:t xml:space="preserve"> [4]</w:t>
          </w:r>
          <w:ins w:id="470" w:author="Στάθης Καπ" w:date="2023-03-01T04:25:00Z">
            <w:r w:rsidR="009C6EF9">
              <w:rPr>
                <w:rFonts w:cstheme="minorHAnsi"/>
                <w:lang w:val="el-GR"/>
              </w:rPr>
              <w:fldChar w:fldCharType="end"/>
            </w:r>
          </w:ins>
          <w:customXmlInsRangeStart w:id="471" w:author="Στάθης Καπ" w:date="2023-03-01T04:25:00Z"/>
        </w:sdtContent>
      </w:sdt>
      <w:customXmlInsRangeEnd w:id="471"/>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472" w:author="Στάθης Καπ" w:date="2023-03-01T04:28:00Z"/>
      <w:sdt>
        <w:sdtPr>
          <w:rPr>
            <w:rFonts w:cstheme="minorHAnsi"/>
            <w:lang w:val="el-GR"/>
          </w:rPr>
          <w:id w:val="1528363506"/>
          <w:citation/>
        </w:sdtPr>
        <w:sdtEndPr/>
        <w:sdtContent>
          <w:customXmlInsRangeEnd w:id="472"/>
          <w:ins w:id="473" w:author="Στάθης Καπ" w:date="2023-03-01T04:28:00Z">
            <w:r w:rsidR="009C6EF9">
              <w:rPr>
                <w:rFonts w:cstheme="minorHAnsi"/>
                <w:lang w:val="el-GR"/>
              </w:rPr>
              <w:fldChar w:fldCharType="begin"/>
            </w:r>
            <w:r w:rsidR="009C6EF9" w:rsidRPr="009C6EF9">
              <w:rPr>
                <w:rFonts w:cstheme="minorHAnsi"/>
                <w:lang w:val="el-GR"/>
                <w:rPrChange w:id="47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76"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77"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78" w:author="Στάθης Καπ" w:date="2023-03-07T05:03:00Z">
                <w:rPr>
                  <w:rFonts w:cstheme="minorHAnsi"/>
                  <w:noProof/>
                </w:rPr>
              </w:rPrChange>
            </w:rPr>
            <w:t xml:space="preserve"> [5]</w:t>
          </w:r>
          <w:ins w:id="479" w:author="Στάθης Καπ" w:date="2023-03-01T04:28:00Z">
            <w:r w:rsidR="009C6EF9">
              <w:rPr>
                <w:rFonts w:cstheme="minorHAnsi"/>
                <w:lang w:val="el-GR"/>
              </w:rPr>
              <w:fldChar w:fldCharType="end"/>
            </w:r>
          </w:ins>
          <w:customXmlInsRangeStart w:id="480" w:author="Στάθης Καπ" w:date="2023-03-01T04:28:00Z"/>
        </w:sdtContent>
      </w:sdt>
      <w:customXmlInsRangeEnd w:id="480"/>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81" w:author="Στάθης Καπ" w:date="2023-03-01T04:27:00Z"/>
      <w:sdt>
        <w:sdtPr>
          <w:rPr>
            <w:rFonts w:cstheme="minorHAnsi"/>
            <w:lang w:val="el-GR"/>
          </w:rPr>
          <w:id w:val="223724715"/>
          <w:citation/>
        </w:sdtPr>
        <w:sdtEndPr/>
        <w:sdtContent>
          <w:customXmlInsRangeEnd w:id="481"/>
          <w:ins w:id="482" w:author="Στάθης Καπ" w:date="2023-03-01T04:27:00Z">
            <w:r w:rsidR="009C6EF9">
              <w:rPr>
                <w:rFonts w:cstheme="minorHAnsi"/>
                <w:lang w:val="el-GR"/>
              </w:rPr>
              <w:fldChar w:fldCharType="begin"/>
            </w:r>
            <w:r w:rsidR="009C6EF9" w:rsidRPr="009C6EF9">
              <w:rPr>
                <w:rFonts w:cstheme="minorHAnsi"/>
                <w:lang w:val="el-GR"/>
                <w:rPrChange w:id="483"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4"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485"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486"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87" w:author="Στάθης Καπ" w:date="2023-03-07T05:03:00Z">
                <w:rPr>
                  <w:rFonts w:cstheme="minorHAnsi"/>
                  <w:noProof/>
                </w:rPr>
              </w:rPrChange>
            </w:rPr>
            <w:t xml:space="preserve"> [6]</w:t>
          </w:r>
          <w:ins w:id="488" w:author="Στάθης Καπ" w:date="2023-03-01T04:27:00Z">
            <w:r w:rsidR="009C6EF9">
              <w:rPr>
                <w:rFonts w:cstheme="minorHAnsi"/>
                <w:lang w:val="el-GR"/>
              </w:rPr>
              <w:fldChar w:fldCharType="end"/>
            </w:r>
          </w:ins>
          <w:customXmlInsRangeStart w:id="489" w:author="Στάθης Καπ" w:date="2023-03-01T04:27:00Z"/>
        </w:sdtContent>
      </w:sdt>
      <w:customXmlInsRangeEnd w:id="489"/>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490"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491"/>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491"/>
        <w:r w:rsidR="00D17D06" w:rsidDel="00282A41">
          <w:rPr>
            <w:rStyle w:val="CommentReference"/>
          </w:rPr>
          <w:commentReference w:id="491"/>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492"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493" w:author="Στάθης Καπ" w:date="2023-02-28T17:21:00Z">
        <w:r w:rsidR="00783411">
          <w:rPr>
            <w:rFonts w:cstheme="minorHAnsi"/>
            <w:lang w:val="el-GR"/>
          </w:rPr>
          <w:t>τ</w:t>
        </w:r>
      </w:ins>
      <w:ins w:id="494" w:author="Στάθης Καπ" w:date="2023-02-28T17:22:00Z">
        <w:r w:rsidR="00783411">
          <w:rPr>
            <w:rFonts w:cstheme="minorHAnsi"/>
            <w:lang w:val="el-GR"/>
          </w:rPr>
          <w:t>ο πρόβλημα</w:t>
        </w:r>
      </w:ins>
      <w:del w:id="495"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496" w:author="Στάθης Καπ" w:date="2023-02-28T17:21:00Z">
        <w:r w:rsidR="00783411">
          <w:rPr>
            <w:rFonts w:cstheme="minorHAnsi"/>
            <w:lang w:val="el-GR"/>
          </w:rPr>
          <w:t xml:space="preserve"> </w:t>
        </w:r>
      </w:ins>
      <w:del w:id="497"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498" w:author="Στάθης Καπ" w:date="2023-02-28T17:22:00Z">
        <w:r w:rsidR="00783411">
          <w:rPr>
            <w:rFonts w:cstheme="minorHAnsi"/>
            <w:lang w:val="el-GR"/>
          </w:rPr>
          <w:t xml:space="preserve">και </w:t>
        </w:r>
      </w:ins>
      <w:ins w:id="499" w:author="Στάθης Καπ" w:date="2023-02-28T17:24:00Z">
        <w:r w:rsidR="004C16F9">
          <w:rPr>
            <w:rFonts w:cstheme="minorHAnsi"/>
            <w:lang w:val="el-GR"/>
          </w:rPr>
          <w:t xml:space="preserve">μερικών επεκτάσεών </w:t>
        </w:r>
      </w:ins>
      <w:ins w:id="500" w:author="Στάθης Καπ" w:date="2023-02-28T17:22:00Z">
        <w:r w:rsidR="00783411">
          <w:rPr>
            <w:rFonts w:cstheme="minorHAnsi"/>
            <w:lang w:val="el-GR"/>
          </w:rPr>
          <w:t>του</w:t>
        </w:r>
      </w:ins>
      <w:ins w:id="501" w:author="Στάθης Καπ" w:date="2023-02-25T16:34:00Z">
        <w:r w:rsidR="00282A41">
          <w:rPr>
            <w:rFonts w:cstheme="minorHAnsi"/>
            <w:lang w:val="el-GR"/>
          </w:rPr>
          <w:t xml:space="preserve"> </w:t>
        </w:r>
      </w:ins>
      <w:del w:id="502" w:author="Στάθης Καπ" w:date="2023-02-25T16:34:00Z">
        <w:r w:rsidRPr="00DC4423" w:rsidDel="00282A41">
          <w:rPr>
            <w:rFonts w:cstheme="minorHAnsi"/>
            <w:lang w:val="el-GR"/>
          </w:rPr>
          <w:delText xml:space="preserve">και </w:delText>
        </w:r>
        <w:r w:rsidRPr="00D17D06" w:rsidDel="00282A41">
          <w:rPr>
            <w:highlight w:val="yellow"/>
            <w:rPrChange w:id="503"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04" w:author="Στάθης Καπ" w:date="2023-03-01T04:28:00Z"/>
      <w:sdt>
        <w:sdtPr>
          <w:rPr>
            <w:rFonts w:cstheme="minorHAnsi"/>
            <w:lang w:val="el-GR"/>
          </w:rPr>
          <w:id w:val="626818093"/>
          <w:citation/>
        </w:sdtPr>
        <w:sdtEndPr/>
        <w:sdtContent>
          <w:customXmlInsRangeEnd w:id="504"/>
          <w:ins w:id="505" w:author="Στάθης Καπ" w:date="2023-03-01T04:28:00Z">
            <w:r w:rsidR="009C6EF9">
              <w:rPr>
                <w:rFonts w:cstheme="minorHAnsi"/>
                <w:lang w:val="el-GR"/>
              </w:rPr>
              <w:fldChar w:fldCharType="begin"/>
            </w:r>
            <w:r w:rsidR="009C6EF9" w:rsidRPr="009C6EF9">
              <w:rPr>
                <w:rFonts w:cstheme="minorHAnsi"/>
                <w:lang w:val="el-GR"/>
                <w:rPrChange w:id="506"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7"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08"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09"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510" w:author="Στάθης Καπ" w:date="2023-03-07T05:03:00Z">
                <w:rPr>
                  <w:rFonts w:cstheme="minorHAnsi"/>
                  <w:noProof/>
                </w:rPr>
              </w:rPrChange>
            </w:rPr>
            <w:t xml:space="preserve"> [6]</w:t>
          </w:r>
          <w:ins w:id="511" w:author="Στάθης Καπ" w:date="2023-03-01T04:28:00Z">
            <w:r w:rsidR="009C6EF9">
              <w:rPr>
                <w:rFonts w:cstheme="minorHAnsi"/>
                <w:lang w:val="el-GR"/>
              </w:rPr>
              <w:fldChar w:fldCharType="end"/>
            </w:r>
          </w:ins>
          <w:customXmlInsRangeStart w:id="512" w:author="Στάθης Καπ" w:date="2023-03-01T04:28:00Z"/>
        </w:sdtContent>
      </w:sdt>
      <w:customXmlInsRangeEnd w:id="512"/>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13" w:author="Στάθης Καπ" w:date="2023-02-25T16:35:00Z">
        <w:r w:rsidRPr="00DC4423" w:rsidDel="00F94449">
          <w:rPr>
            <w:rFonts w:cstheme="minorHAnsi"/>
            <w:lang w:val="el-GR"/>
          </w:rPr>
          <w:delText xml:space="preserve">ενός </w:delText>
        </w:r>
      </w:del>
      <w:del w:id="514" w:author="Στάθης Καπ" w:date="2023-02-25T19:09:00Z">
        <w:r w:rsidR="004D10C1" w:rsidRPr="00DC4423" w:rsidDel="00BF72BD">
          <w:rPr>
            <w:rFonts w:cstheme="minorHAnsi"/>
            <w:lang w:val="el-GR"/>
          </w:rPr>
          <w:delText>στιγμι</w:delText>
        </w:r>
      </w:del>
      <w:ins w:id="515" w:author="Στάθης Καπ" w:date="2023-02-25T19:09:00Z">
        <w:r w:rsidR="00BF72BD">
          <w:rPr>
            <w:rFonts w:cstheme="minorHAnsi"/>
            <w:lang w:val="el-GR"/>
          </w:rPr>
          <w:t>περιπτώσεων</w:t>
        </w:r>
      </w:ins>
      <w:ins w:id="516" w:author="Στάθης Καπ" w:date="2023-02-25T16:35:00Z">
        <w:r w:rsidR="00F94449">
          <w:rPr>
            <w:rFonts w:cstheme="minorHAnsi"/>
            <w:lang w:val="el-GR"/>
          </w:rPr>
          <w:t xml:space="preserve"> </w:t>
        </w:r>
      </w:ins>
      <w:del w:id="517"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18" w:author="Στάθης Καπ" w:date="2023-02-25T16:35:00Z">
        <w:r w:rsidR="00E1196A" w:rsidDel="009608ED">
          <w:rPr>
            <w:rFonts w:cstheme="minorHAnsi"/>
            <w:lang w:val="el-GR"/>
          </w:rPr>
          <w:delText>Τέλος,</w:delText>
        </w:r>
      </w:del>
      <w:r w:rsidR="00E1196A">
        <w:rPr>
          <w:rFonts w:cstheme="minorHAnsi"/>
          <w:lang w:val="el-GR"/>
        </w:rPr>
        <w:t xml:space="preserve"> </w:t>
      </w:r>
      <w:ins w:id="519" w:author="Στάθης Καπ" w:date="2023-02-25T16:35:00Z">
        <w:r w:rsidR="009608ED">
          <w:rPr>
            <w:rFonts w:cstheme="minorHAnsi"/>
            <w:lang w:val="el-GR"/>
          </w:rPr>
          <w:t>Σ</w:t>
        </w:r>
      </w:ins>
      <w:del w:id="520" w:author="Στάθης Καπ" w:date="2023-02-25T16:35:00Z">
        <w:r w:rsidR="00E1196A" w:rsidDel="009608ED">
          <w:rPr>
            <w:rFonts w:cstheme="minorHAnsi"/>
            <w:lang w:val="el-GR"/>
          </w:rPr>
          <w:delText>σ</w:delText>
        </w:r>
      </w:del>
      <w:r w:rsidR="00E1196A">
        <w:rPr>
          <w:rFonts w:cstheme="minorHAnsi"/>
          <w:lang w:val="el-GR"/>
        </w:rPr>
        <w:t xml:space="preserve">το </w:t>
      </w:r>
      <w:del w:id="521" w:author="Στάθης Καπ" w:date="2023-02-25T16:37:00Z">
        <w:r w:rsidR="00E1196A" w:rsidDel="009608ED">
          <w:rPr>
            <w:rFonts w:cstheme="minorHAnsi"/>
            <w:lang w:val="el-GR"/>
          </w:rPr>
          <w:delText xml:space="preserve">κεφάλαιο </w:delText>
        </w:r>
      </w:del>
      <w:ins w:id="522" w:author="Στάθης Καπ" w:date="2023-02-25T16:37:00Z">
        <w:r w:rsidR="009608ED">
          <w:rPr>
            <w:rFonts w:cstheme="minorHAnsi"/>
            <w:lang w:val="el-GR"/>
          </w:rPr>
          <w:t>Κε</w:t>
        </w:r>
      </w:ins>
      <w:ins w:id="523" w:author="Στάθης Καπ" w:date="2023-02-25T16:38:00Z">
        <w:r w:rsidR="009608ED">
          <w:rPr>
            <w:rFonts w:cstheme="minorHAnsi"/>
            <w:lang w:val="el-GR"/>
          </w:rPr>
          <w:t>φάλαιο</w:t>
        </w:r>
      </w:ins>
      <w:ins w:id="524" w:author="Στάθης Καπ" w:date="2023-02-25T16:37:00Z">
        <w:r w:rsidR="009608ED">
          <w:rPr>
            <w:rFonts w:cstheme="minorHAnsi"/>
            <w:lang w:val="el-GR"/>
          </w:rPr>
          <w:t xml:space="preserve"> </w:t>
        </w:r>
      </w:ins>
      <w:r w:rsidR="00E1196A">
        <w:rPr>
          <w:rFonts w:cstheme="minorHAnsi"/>
          <w:lang w:val="el-GR"/>
        </w:rPr>
        <w:t xml:space="preserve">4, </w:t>
      </w:r>
      <w:del w:id="525" w:author="Στάθης Καπ" w:date="2023-02-25T16:35:00Z">
        <w:r w:rsidR="00E1196A" w:rsidDel="009608ED">
          <w:rPr>
            <w:rFonts w:cstheme="minorHAnsi"/>
            <w:lang w:val="el-GR"/>
          </w:rPr>
          <w:delText xml:space="preserve">περιγράφεται </w:delText>
        </w:r>
      </w:del>
      <w:ins w:id="526" w:author="Στάθης Καπ" w:date="2023-02-25T16:35:00Z">
        <w:r w:rsidR="009608ED">
          <w:rPr>
            <w:rFonts w:cstheme="minorHAnsi"/>
            <w:lang w:val="el-GR"/>
          </w:rPr>
          <w:t xml:space="preserve">αναλύεται </w:t>
        </w:r>
      </w:ins>
      <w:del w:id="527"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28" w:author="Στάθης Καπ" w:date="2023-02-25T16:36:00Z">
        <w:r w:rsidR="00E1196A" w:rsidDel="009608ED">
          <w:rPr>
            <w:rFonts w:cstheme="minorHAnsi"/>
            <w:lang w:val="el-GR"/>
          </w:rPr>
          <w:delText xml:space="preserve">και </w:delText>
        </w:r>
      </w:del>
      <w:ins w:id="529"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30" w:author="Στάθης Καπ" w:date="2023-02-25T16:38:00Z">
        <w:r w:rsidR="009608ED">
          <w:rPr>
            <w:rFonts w:cstheme="minorHAnsi"/>
            <w:lang w:val="el-GR"/>
          </w:rPr>
          <w:t>. Σ</w:t>
        </w:r>
      </w:ins>
      <w:ins w:id="531" w:author="Στάθης Καπ" w:date="2023-02-25T16:36:00Z">
        <w:r w:rsidR="009608ED">
          <w:rPr>
            <w:rFonts w:cstheme="minorHAnsi"/>
            <w:lang w:val="el-GR"/>
          </w:rPr>
          <w:t>το Κεφάλαιο 5 παρουσιάζονται τα πειραματικά αποτελέσματα</w:t>
        </w:r>
      </w:ins>
      <w:ins w:id="532" w:author="Στάθης Καπ" w:date="2023-02-25T16:37:00Z">
        <w:r w:rsidR="009608ED">
          <w:rPr>
            <w:rFonts w:cstheme="minorHAnsi"/>
            <w:lang w:val="el-GR"/>
          </w:rPr>
          <w:t xml:space="preserve"> </w:t>
        </w:r>
      </w:ins>
      <w:ins w:id="533" w:author="Στάθης Καπ" w:date="2023-02-25T16:38:00Z">
        <w:r w:rsidR="009608ED">
          <w:rPr>
            <w:rFonts w:cstheme="minorHAnsi"/>
            <w:lang w:val="el-GR"/>
          </w:rPr>
          <w:t xml:space="preserve">του </w:t>
        </w:r>
      </w:ins>
      <w:ins w:id="534" w:author="Στάθης Καπ" w:date="2023-02-25T16:39:00Z">
        <w:r w:rsidR="009608ED">
          <w:rPr>
            <w:rFonts w:cstheme="minorHAnsi"/>
            <w:lang w:val="el-GR"/>
          </w:rPr>
          <w:t>τροποποιημένου</w:t>
        </w:r>
      </w:ins>
      <w:ins w:id="535" w:author="Στάθης Καπ" w:date="2023-02-25T16:38:00Z">
        <w:r w:rsidR="009608ED">
          <w:rPr>
            <w:rFonts w:cstheme="minorHAnsi"/>
            <w:lang w:val="el-GR"/>
          </w:rPr>
          <w:t xml:space="preserve"> αλγορίθμου για διάφο</w:t>
        </w:r>
      </w:ins>
      <w:ins w:id="536" w:author="Στάθης Καπ" w:date="2023-02-25T16:50:00Z">
        <w:r w:rsidR="00EA5199">
          <w:rPr>
            <w:rFonts w:cstheme="minorHAnsi"/>
            <w:lang w:val="el-GR"/>
          </w:rPr>
          <w:t xml:space="preserve">ρες περιπτώσεις </w:t>
        </w:r>
      </w:ins>
      <w:ins w:id="537"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38" w:author="Στάθης Καπ" w:date="2023-02-25T16:39:00Z">
        <w:r w:rsidR="009608ED">
          <w:rPr>
            <w:rFonts w:cstheme="minorHAnsi"/>
            <w:lang w:val="el-GR"/>
          </w:rPr>
          <w:t xml:space="preserve"> πιο</w:t>
        </w:r>
      </w:ins>
      <w:ins w:id="539" w:author="Στάθης Καπ" w:date="2023-02-25T16:38:00Z">
        <w:r w:rsidR="009608ED">
          <w:rPr>
            <w:rFonts w:cstheme="minorHAnsi"/>
            <w:lang w:val="el-GR"/>
          </w:rPr>
          <w:t xml:space="preserve"> ρεαλιστικό παράδειγμα με φόντο </w:t>
        </w:r>
      </w:ins>
      <w:ins w:id="540" w:author="Στάθης Καπ" w:date="2023-02-25T16:39:00Z">
        <w:r w:rsidR="009608ED">
          <w:rPr>
            <w:rFonts w:cstheme="minorHAnsi"/>
            <w:lang w:val="el-GR"/>
          </w:rPr>
          <w:t xml:space="preserve">την περιοχή της Αθήνας. </w:t>
        </w:r>
      </w:ins>
      <w:ins w:id="541" w:author="Στάθης Καπ" w:date="2023-02-25T16:51:00Z">
        <w:r w:rsidR="006B5DFD">
          <w:rPr>
            <w:rFonts w:cstheme="minorHAnsi"/>
            <w:lang w:val="el-GR"/>
          </w:rPr>
          <w:t xml:space="preserve">Τέλος στο Κεφάλαιο 6 </w:t>
        </w:r>
      </w:ins>
      <w:ins w:id="542" w:author="Στάθης Καπ" w:date="2023-02-25T19:09:00Z">
        <w:r w:rsidR="00BF72BD">
          <w:rPr>
            <w:rFonts w:cstheme="minorHAnsi"/>
            <w:lang w:val="el-GR"/>
          </w:rPr>
          <w:t xml:space="preserve">παρουσιάζονται μερικά συμπεράσματα </w:t>
        </w:r>
      </w:ins>
      <w:ins w:id="543"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44" w:author="Στάθης Καπ" w:date="2023-02-25T19:10:00Z">
              <w:rPr>
                <w:rFonts w:cstheme="minorHAnsi"/>
              </w:rPr>
            </w:rPrChange>
          </w:rPr>
          <w:t xml:space="preserve"> </w:t>
        </w:r>
        <w:r w:rsidR="00BF72BD">
          <w:rPr>
            <w:rFonts w:cstheme="minorHAnsi"/>
            <w:lang w:val="el-GR"/>
          </w:rPr>
          <w:t xml:space="preserve">ενώ </w:t>
        </w:r>
      </w:ins>
      <w:ins w:id="545" w:author="Στάθης Καπ" w:date="2023-02-25T19:11:00Z">
        <w:r w:rsidR="00BF72BD">
          <w:rPr>
            <w:rFonts w:cstheme="minorHAnsi"/>
            <w:lang w:val="el-GR"/>
          </w:rPr>
          <w:t>αναφέρονται</w:t>
        </w:r>
      </w:ins>
      <w:ins w:id="546" w:author="Στάθης Καπ" w:date="2023-02-25T19:10:00Z">
        <w:r w:rsidR="00BF72BD">
          <w:rPr>
            <w:rFonts w:cstheme="minorHAnsi"/>
            <w:lang w:val="el-GR"/>
          </w:rPr>
          <w:t xml:space="preserve"> και μερικές </w:t>
        </w:r>
      </w:ins>
      <w:ins w:id="547" w:author="Στάθης Καπ" w:date="2023-02-25T19:11:00Z">
        <w:r w:rsidR="00BF72BD">
          <w:rPr>
            <w:rFonts w:cstheme="minorHAnsi"/>
            <w:lang w:val="el-GR"/>
          </w:rPr>
          <w:t>προσθήκες που θα μπορούσαν να βελτιώσουν περαιτέρω τις λύσεις.</w:t>
        </w:r>
      </w:ins>
      <w:del w:id="548" w:author="Στάθης Καπ" w:date="2023-02-25T16:36:00Z">
        <w:r w:rsidR="00E1196A" w:rsidDel="009608ED">
          <w:rPr>
            <w:rFonts w:cstheme="minorHAnsi"/>
            <w:lang w:val="el-GR"/>
          </w:rPr>
          <w:delText xml:space="preserve">. </w:delText>
        </w:r>
      </w:del>
    </w:p>
    <w:p w14:paraId="2CB0BB23" w14:textId="77777777" w:rsidR="00534ED3" w:rsidRDefault="00534ED3">
      <w:pPr>
        <w:rPr>
          <w:ins w:id="549" w:author="Στάθης Καπ" w:date="2023-02-26T01:40:00Z"/>
          <w:rFonts w:cstheme="minorHAnsi"/>
          <w:lang w:val="el-GR"/>
        </w:rPr>
      </w:pPr>
    </w:p>
    <w:p w14:paraId="73D7A36A" w14:textId="658837DA" w:rsidR="00534ED3" w:rsidRDefault="00534ED3">
      <w:pPr>
        <w:rPr>
          <w:ins w:id="550" w:author="Στάθης Καπ" w:date="2023-02-26T01:40:00Z"/>
          <w:lang w:val="el-GR"/>
        </w:rPr>
      </w:pPr>
      <w:bookmarkStart w:id="551" w:name="_Toc128265410"/>
      <w:bookmarkStart w:id="552" w:name="_Toc128266126"/>
      <w:bookmarkStart w:id="553" w:name="_Toc128266211"/>
      <w:bookmarkStart w:id="554" w:name="_Toc128266332"/>
      <w:bookmarkStart w:id="555" w:name="_Toc128266360"/>
      <w:bookmarkStart w:id="556" w:name="_Toc128266419"/>
      <w:bookmarkStart w:id="557" w:name="_Toc128266445"/>
      <w:bookmarkStart w:id="558" w:name="_Toc128267624"/>
      <w:bookmarkStart w:id="559" w:name="_Toc128267752"/>
      <w:bookmarkEnd w:id="551"/>
      <w:bookmarkEnd w:id="552"/>
      <w:bookmarkEnd w:id="553"/>
      <w:bookmarkEnd w:id="554"/>
      <w:bookmarkEnd w:id="555"/>
      <w:bookmarkEnd w:id="556"/>
      <w:bookmarkEnd w:id="557"/>
      <w:bookmarkEnd w:id="558"/>
      <w:bookmarkEnd w:id="559"/>
      <w:ins w:id="560"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61" w:author="Στάθης Καπ" w:date="2023-02-25T23:45:00Z"/>
          <w:lang w:val="el-GR"/>
        </w:rPr>
      </w:pPr>
      <w:bookmarkStart w:id="562" w:name="_Toc128497589"/>
      <w:bookmarkStart w:id="563" w:name="_Toc128774269"/>
      <w:bookmarkStart w:id="564" w:name="_Toc129057660"/>
      <w:bookmarkEnd w:id="562"/>
      <w:bookmarkEnd w:id="563"/>
      <w:bookmarkEnd w:id="564"/>
    </w:p>
    <w:p w14:paraId="4D04659B" w14:textId="6D2DF3EB" w:rsidR="009917AD" w:rsidDel="00AE1D80" w:rsidRDefault="009917AD">
      <w:pPr>
        <w:pStyle w:val="Heading1"/>
        <w:rPr>
          <w:del w:id="565" w:author="Στάθης Καπ" w:date="2023-02-25T23:45:00Z"/>
          <w:lang w:val="el-GR"/>
        </w:rPr>
        <w:pPrChange w:id="566" w:author="Στάθης Καπ" w:date="2023-02-26T01:38:00Z">
          <w:pPr/>
        </w:pPrChange>
      </w:pPr>
      <w:del w:id="567" w:author="Στάθης Καπ" w:date="2023-02-25T23:45:00Z">
        <w:r w:rsidDel="00AE1D80">
          <w:rPr>
            <w:lang w:val="el-GR"/>
          </w:rPr>
          <w:br w:type="page"/>
        </w:r>
      </w:del>
    </w:p>
    <w:p w14:paraId="3CBAC479" w14:textId="5C643C01" w:rsidR="009917AD" w:rsidDel="002044CC" w:rsidRDefault="009917AD">
      <w:pPr>
        <w:pStyle w:val="Heading1"/>
        <w:rPr>
          <w:del w:id="568" w:author="Στάθης Καπ" w:date="2023-02-25T23:30:00Z"/>
        </w:rPr>
        <w:pPrChange w:id="569" w:author="Στάθης Καπ" w:date="2023-02-26T01:38:00Z">
          <w:pPr>
            <w:pStyle w:val="Heading1"/>
            <w:numPr>
              <w:numId w:val="0"/>
            </w:numPr>
            <w:ind w:left="0" w:firstLine="0"/>
          </w:pPr>
        </w:pPrChange>
      </w:pPr>
      <w:commentRangeStart w:id="570"/>
      <w:del w:id="571" w:author="Στάθης Καπ" w:date="2023-02-25T23:24:00Z">
        <w:r w:rsidRPr="00E3250E" w:rsidDel="001708F5">
          <w:rPr>
            <w:rPrChange w:id="572" w:author="Στάθης Καπ" w:date="2023-02-26T00:40:00Z">
              <w:rPr>
                <w:lang w:val="el-GR"/>
              </w:rPr>
            </w:rPrChange>
          </w:rPr>
          <w:delText>Ανασκόπηση της Βιβλιογραφίας</w:delText>
        </w:r>
        <w:commentRangeEnd w:id="570"/>
        <w:r w:rsidR="007D3A10" w:rsidRPr="002044CC" w:rsidDel="001708F5">
          <w:rPr>
            <w:rStyle w:val="CommentReference"/>
            <w:sz w:val="24"/>
            <w:szCs w:val="32"/>
          </w:rPr>
          <w:commentReference w:id="570"/>
        </w:r>
      </w:del>
      <w:bookmarkStart w:id="573" w:name="_Toc128267907"/>
      <w:bookmarkStart w:id="574" w:name="_Toc128268081"/>
      <w:bookmarkStart w:id="575" w:name="_Toc128497590"/>
      <w:bookmarkStart w:id="576" w:name="_Toc128774270"/>
      <w:bookmarkStart w:id="577" w:name="_Toc129057661"/>
      <w:bookmarkEnd w:id="573"/>
      <w:bookmarkEnd w:id="574"/>
      <w:bookmarkEnd w:id="575"/>
      <w:bookmarkEnd w:id="576"/>
      <w:bookmarkEnd w:id="577"/>
    </w:p>
    <w:p w14:paraId="711A552E" w14:textId="58C196DB" w:rsidR="002044CC" w:rsidRPr="002044CC" w:rsidRDefault="002044CC">
      <w:pPr>
        <w:pStyle w:val="Heading1"/>
        <w:rPr>
          <w:ins w:id="578" w:author="Στάθης Καπ" w:date="2023-02-25T23:30:00Z"/>
          <w:lang w:val="el-GR"/>
        </w:rPr>
        <w:pPrChange w:id="579" w:author="Στάθης Καπ" w:date="2023-02-26T01:38:00Z">
          <w:pPr>
            <w:pStyle w:val="Heading1"/>
            <w:numPr>
              <w:numId w:val="4"/>
            </w:numPr>
            <w:ind w:left="720"/>
          </w:pPr>
        </w:pPrChange>
      </w:pPr>
      <w:bookmarkStart w:id="580" w:name="_Toc129057662"/>
      <w:ins w:id="581" w:author="Στάθης Καπ" w:date="2023-02-26T01:37:00Z">
        <w:r>
          <w:rPr>
            <w:lang w:val="el-GR"/>
          </w:rPr>
          <w:t>Το Πρόβλημα Προσανατολισμού</w:t>
        </w:r>
      </w:ins>
      <w:bookmarkEnd w:id="580"/>
    </w:p>
    <w:p w14:paraId="641035A3" w14:textId="08602B85" w:rsidR="00DD6480" w:rsidDel="001708F5" w:rsidRDefault="00DD6480" w:rsidP="00DD6480">
      <w:pPr>
        <w:pStyle w:val="Heading2"/>
        <w:numPr>
          <w:ilvl w:val="1"/>
          <w:numId w:val="4"/>
        </w:numPr>
        <w:rPr>
          <w:del w:id="582" w:author="Στάθης Καπ" w:date="2023-02-25T23:24:00Z"/>
          <w:lang w:val="el-GR"/>
        </w:rPr>
      </w:pPr>
      <w:del w:id="583"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584" w:author="Στάθης Καπ" w:date="2023-03-01T04:44:00Z">
        <w:r w:rsidR="00C52C7D">
          <w:t>et</w:t>
        </w:r>
        <w:r w:rsidR="00C52C7D" w:rsidRPr="00C52C7D">
          <w:rPr>
            <w:lang w:val="el-GR"/>
            <w:rPrChange w:id="585" w:author="Στάθης Καπ" w:date="2023-03-01T04:44:00Z">
              <w:rPr/>
            </w:rPrChange>
          </w:rPr>
          <w:t xml:space="preserve"> </w:t>
        </w:r>
        <w:r w:rsidR="00C52C7D">
          <w:t>al</w:t>
        </w:r>
        <w:r w:rsidR="00C52C7D" w:rsidRPr="00C52C7D">
          <w:rPr>
            <w:lang w:val="el-GR"/>
            <w:rPrChange w:id="586" w:author="Στάθης Καπ" w:date="2023-03-01T04:44:00Z">
              <w:rPr/>
            </w:rPrChange>
          </w:rPr>
          <w:t>.</w:t>
        </w:r>
      </w:ins>
      <w:del w:id="587" w:author="Στάθης Καπ" w:date="2023-03-01T04:44:00Z">
        <w:r w:rsidRPr="00034A6B" w:rsidDel="00C52C7D">
          <w:rPr>
            <w:lang w:val="el-GR"/>
          </w:rPr>
          <w:delText>κ.α.</w:delText>
        </w:r>
      </w:del>
      <w:r w:rsidRPr="00034A6B">
        <w:rPr>
          <w:lang w:val="el-GR"/>
        </w:rPr>
        <w:t xml:space="preserve"> 2011</w:t>
      </w:r>
      <w:customXmlInsRangeStart w:id="588" w:author="Στάθης Καπ" w:date="2023-03-01T04:30:00Z"/>
      <w:sdt>
        <w:sdtPr>
          <w:rPr>
            <w:lang w:val="el-GR"/>
          </w:rPr>
          <w:id w:val="230664968"/>
          <w:citation/>
        </w:sdtPr>
        <w:sdtEndPr/>
        <w:sdtContent>
          <w:customXmlInsRangeEnd w:id="588"/>
          <w:ins w:id="589" w:author="Στάθης Καπ" w:date="2023-03-01T04:30:00Z">
            <w:r w:rsidR="009C6EF9">
              <w:rPr>
                <w:lang w:val="el-GR"/>
              </w:rPr>
              <w:fldChar w:fldCharType="begin"/>
            </w:r>
            <w:r w:rsidR="009C6EF9" w:rsidRPr="009C6EF9">
              <w:rPr>
                <w:lang w:val="el-GR"/>
                <w:rPrChange w:id="590" w:author="Στάθης Καπ" w:date="2023-03-01T04:30:00Z">
                  <w:rPr/>
                </w:rPrChange>
              </w:rPr>
              <w:instrText xml:space="preserve"> </w:instrText>
            </w:r>
            <w:r w:rsidR="009C6EF9">
              <w:instrText>CITATION</w:instrText>
            </w:r>
            <w:r w:rsidR="009C6EF9" w:rsidRPr="009C6EF9">
              <w:rPr>
                <w:lang w:val="el-GR"/>
                <w:rPrChange w:id="591" w:author="Στάθης Καπ" w:date="2023-03-01T04:30:00Z">
                  <w:rPr/>
                </w:rPrChange>
              </w:rPr>
              <w:instrText xml:space="preserve"> </w:instrText>
            </w:r>
            <w:r w:rsidR="009C6EF9">
              <w:instrText>PVa</w:instrText>
            </w:r>
            <w:r w:rsidR="009C6EF9" w:rsidRPr="009C6EF9">
              <w:rPr>
                <w:lang w:val="el-GR"/>
                <w:rPrChange w:id="592" w:author="Στάθης Καπ" w:date="2023-03-01T04:30:00Z">
                  <w:rPr/>
                </w:rPrChange>
              </w:rPr>
              <w:instrText>11 \</w:instrText>
            </w:r>
            <w:r w:rsidR="009C6EF9">
              <w:instrText>l</w:instrText>
            </w:r>
            <w:r w:rsidR="009C6EF9" w:rsidRPr="009C6EF9">
              <w:rPr>
                <w:lang w:val="el-GR"/>
                <w:rPrChange w:id="593"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594" w:author="Στάθης Καπ" w:date="2023-03-01T04:30:00Z">
            <w:r w:rsidR="009C6EF9">
              <w:rPr>
                <w:lang w:val="el-GR"/>
              </w:rPr>
              <w:fldChar w:fldCharType="end"/>
            </w:r>
          </w:ins>
          <w:customXmlInsRangeStart w:id="595" w:author="Στάθης Καπ" w:date="2023-03-01T04:30:00Z"/>
        </w:sdtContent>
      </w:sdt>
      <w:customXmlInsRangeEnd w:id="595"/>
      <w:r w:rsidRPr="00034A6B">
        <w:rPr>
          <w:lang w:val="el-GR"/>
        </w:rPr>
        <w:t>)</w:t>
      </w:r>
      <w:del w:id="596"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7E787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7E787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7E787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w:t>
      </w:r>
      <w:proofErr w:type="spellStart"/>
      <w:r w:rsidR="00034A6B" w:rsidRPr="00034A6B">
        <w:rPr>
          <w:lang w:val="el-GR"/>
        </w:rPr>
        <w:t>ίσκεψη</w:t>
      </w:r>
      <w:proofErr w:type="spellEnd"/>
      <w:r w:rsidR="00034A6B" w:rsidRPr="00034A6B">
        <w:rPr>
          <w:lang w:val="el-GR"/>
        </w:rPr>
        <w:t xml:space="preserve">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597"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599">
          <w:tblGrid>
            <w:gridCol w:w="618"/>
            <w:gridCol w:w="7601"/>
            <w:gridCol w:w="619"/>
          </w:tblGrid>
        </w:tblGridChange>
      </w:tblGrid>
      <w:tr w:rsidR="00010B95" w14:paraId="2E73BE02" w14:textId="77777777" w:rsidTr="00603993">
        <w:trPr>
          <w:ins w:id="600" w:author="Στάθης Καπ" w:date="2023-02-01T06:28:00Z"/>
        </w:trPr>
        <w:tc>
          <w:tcPr>
            <w:tcW w:w="350" w:type="pct"/>
            <w:tcPrChange w:id="601" w:author="Στάθης Καπ" w:date="2023-02-01T08:48:00Z">
              <w:tcPr>
                <w:tcW w:w="350" w:type="pct"/>
              </w:tcPr>
            </w:tcPrChange>
          </w:tcPr>
          <w:p w14:paraId="53F8304C" w14:textId="77777777" w:rsidR="004650B7" w:rsidRDefault="004650B7">
            <w:pPr>
              <w:spacing w:after="160"/>
              <w:rPr>
                <w:ins w:id="602" w:author="Στάθης Καπ" w:date="2023-02-01T06:28:00Z"/>
                <w:lang w:val="el-GR"/>
              </w:rPr>
              <w:pPrChange w:id="603" w:author="Στάθης Καπ" w:date="2023-02-01T08:46:00Z">
                <w:pPr/>
              </w:pPrChange>
            </w:pPr>
          </w:p>
        </w:tc>
        <w:tc>
          <w:tcPr>
            <w:tcW w:w="4300" w:type="pct"/>
            <w:tcPrChange w:id="604" w:author="Στάθης Καπ" w:date="2023-02-01T08:48:00Z">
              <w:tcPr>
                <w:tcW w:w="4300" w:type="pct"/>
              </w:tcPr>
            </w:tcPrChange>
          </w:tcPr>
          <w:p w14:paraId="7361ACEC" w14:textId="5853188E" w:rsidR="004650B7" w:rsidRPr="005846FF" w:rsidRDefault="002708DF">
            <w:pPr>
              <w:spacing w:after="160"/>
              <w:rPr>
                <w:ins w:id="605" w:author="Στάθης Καπ" w:date="2023-02-01T06:28:00Z"/>
                <w:lang w:val="el-GR"/>
              </w:rPr>
              <w:pPrChange w:id="606" w:author="Στάθης Καπ" w:date="2023-02-01T08:46:00Z">
                <w:pPr/>
              </w:pPrChange>
            </w:pPr>
            <m:oMathPara>
              <m:oMath>
                <m:r>
                  <w:ins w:id="607" w:author="Στάθης Καπ" w:date="2023-02-01T08:21:00Z">
                    <w:rPr>
                      <w:rFonts w:ascii="Cambria Math" w:hAnsi="Cambria Math"/>
                    </w:rPr>
                    <m:t>maximize</m:t>
                  </w:ins>
                </m:r>
                <m:nary>
                  <m:naryPr>
                    <m:chr m:val="∑"/>
                    <m:limLoc m:val="undOvr"/>
                    <m:ctrlPr>
                      <w:ins w:id="608" w:author="Στάθης Καπ" w:date="2023-02-01T08:21:00Z">
                        <w:rPr>
                          <w:rFonts w:ascii="Cambria Math" w:hAnsi="Cambria Math"/>
                          <w:i/>
                        </w:rPr>
                      </w:ins>
                    </m:ctrlPr>
                  </m:naryPr>
                  <m:sub>
                    <m:r>
                      <w:ins w:id="609" w:author="Στάθης Καπ" w:date="2023-02-01T08:21:00Z">
                        <w:rPr>
                          <w:rFonts w:ascii="Cambria Math" w:hAnsi="Cambria Math"/>
                        </w:rPr>
                        <m:t>i=2</m:t>
                      </w:ins>
                    </m:r>
                  </m:sub>
                  <m:sup>
                    <m:r>
                      <w:ins w:id="610" w:author="Στάθης Καπ" w:date="2023-02-01T08:21:00Z">
                        <w:rPr>
                          <w:rFonts w:ascii="Cambria Math" w:hAnsi="Cambria Math"/>
                        </w:rPr>
                        <m:t>N-1</m:t>
                      </w:ins>
                    </m:r>
                  </m:sup>
                  <m:e>
                    <m:nary>
                      <m:naryPr>
                        <m:chr m:val="∑"/>
                        <m:limLoc m:val="undOvr"/>
                        <m:ctrlPr>
                          <w:ins w:id="611" w:author="Στάθης Καπ" w:date="2023-02-01T08:21:00Z">
                            <w:rPr>
                              <w:rFonts w:ascii="Cambria Math" w:hAnsi="Cambria Math"/>
                              <w:i/>
                            </w:rPr>
                          </w:ins>
                        </m:ctrlPr>
                      </m:naryPr>
                      <m:sub>
                        <m:r>
                          <w:ins w:id="612" w:author="Στάθης Καπ" w:date="2023-02-01T08:21:00Z">
                            <w:rPr>
                              <w:rFonts w:ascii="Cambria Math" w:hAnsi="Cambria Math"/>
                            </w:rPr>
                            <m:t>j=2</m:t>
                          </w:ins>
                        </m:r>
                      </m:sub>
                      <m:sup>
                        <m:r>
                          <w:ins w:id="613" w:author="Στάθης Καπ" w:date="2023-02-01T08:21:00Z">
                            <w:rPr>
                              <w:rFonts w:ascii="Cambria Math" w:hAnsi="Cambria Math"/>
                            </w:rPr>
                            <m:t>N</m:t>
                          </w:ins>
                        </m:r>
                      </m:sup>
                      <m:e>
                        <m:sSub>
                          <m:sSubPr>
                            <m:ctrlPr>
                              <w:ins w:id="614" w:author="Στάθης Καπ" w:date="2023-02-01T08:21:00Z">
                                <w:rPr>
                                  <w:rFonts w:ascii="Cambria Math" w:hAnsi="Cambria Math"/>
                                  <w:i/>
                                </w:rPr>
                              </w:ins>
                            </m:ctrlPr>
                          </m:sSubPr>
                          <m:e>
                            <m:r>
                              <w:ins w:id="615" w:author="Στάθης Καπ" w:date="2023-02-01T08:21:00Z">
                                <w:rPr>
                                  <w:rFonts w:ascii="Cambria Math" w:hAnsi="Cambria Math"/>
                                </w:rPr>
                                <m:t>S</m:t>
                              </w:ins>
                            </m:r>
                          </m:e>
                          <m:sub>
                            <m:r>
                              <w:ins w:id="616" w:author="Στάθης Καπ" w:date="2023-02-01T08:21:00Z">
                                <w:rPr>
                                  <w:rFonts w:ascii="Cambria Math" w:hAnsi="Cambria Math"/>
                                </w:rPr>
                                <m:t>i</m:t>
                              </w:ins>
                            </m:r>
                          </m:sub>
                        </m:sSub>
                        <m:sSub>
                          <m:sSubPr>
                            <m:ctrlPr>
                              <w:ins w:id="617" w:author="Στάθης Καπ" w:date="2023-02-01T08:21:00Z">
                                <w:rPr>
                                  <w:rFonts w:ascii="Cambria Math" w:hAnsi="Cambria Math"/>
                                  <w:i/>
                                </w:rPr>
                              </w:ins>
                            </m:ctrlPr>
                          </m:sSubPr>
                          <m:e>
                            <m:r>
                              <w:ins w:id="618" w:author="Στάθης Καπ" w:date="2023-02-01T08:21:00Z">
                                <w:rPr>
                                  <w:rFonts w:ascii="Cambria Math" w:hAnsi="Cambria Math"/>
                                </w:rPr>
                                <m:t>X</m:t>
                              </w:ins>
                            </m:r>
                          </m:e>
                          <m:sub>
                            <m:r>
                              <w:ins w:id="619" w:author="Στάθης Καπ" w:date="2023-02-01T08:21:00Z">
                                <w:rPr>
                                  <w:rFonts w:ascii="Cambria Math" w:hAnsi="Cambria Math"/>
                                </w:rPr>
                                <m:t>ij</m:t>
                              </w:ins>
                            </m:r>
                          </m:sub>
                        </m:sSub>
                      </m:e>
                    </m:nary>
                  </m:e>
                </m:nary>
              </m:oMath>
            </m:oMathPara>
          </w:p>
        </w:tc>
        <w:tc>
          <w:tcPr>
            <w:tcW w:w="350" w:type="pct"/>
            <w:vAlign w:val="center"/>
            <w:tcPrChange w:id="620" w:author="Στάθης Καπ" w:date="2023-02-01T08:48:00Z">
              <w:tcPr>
                <w:tcW w:w="350" w:type="pct"/>
                <w:vAlign w:val="bottom"/>
              </w:tcPr>
            </w:tcPrChange>
          </w:tcPr>
          <w:p w14:paraId="0533C75C" w14:textId="0EFD2EF9" w:rsidR="004650B7" w:rsidRPr="00603993" w:rsidRDefault="00603993">
            <w:pPr>
              <w:pStyle w:val="Caption"/>
              <w:spacing w:after="160"/>
              <w:rPr>
                <w:ins w:id="621" w:author="Στάθης Καπ" w:date="2023-02-01T06:28:00Z"/>
                <w:rPrChange w:id="622" w:author="Στάθης Καπ" w:date="2023-02-01T08:49:00Z">
                  <w:rPr>
                    <w:ins w:id="623" w:author="Στάθης Καπ" w:date="2023-02-01T06:28:00Z"/>
                    <w:lang w:val="el-GR"/>
                  </w:rPr>
                </w:rPrChange>
              </w:rPr>
              <w:pPrChange w:id="624" w:author="Στάθης Καπ" w:date="2023-02-01T08:47:00Z">
                <w:pPr/>
              </w:pPrChange>
            </w:pPr>
            <w:ins w:id="625" w:author="Στάθης Καπ" w:date="2023-02-01T08:49:00Z">
              <w:r>
                <w:t>(</w:t>
              </w:r>
            </w:ins>
            <w:ins w:id="626"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C131C">
              <w:rPr>
                <w:noProof/>
                <w:lang w:val="el-GR"/>
              </w:rPr>
              <w:t>2</w:t>
            </w:r>
            <w:ins w:id="627"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28" w:author="Στάθης Καπ" w:date="2023-03-07T16:43:00Z">
              <w:r w:rsidR="002C131C">
                <w:rPr>
                  <w:noProof/>
                  <w:lang w:val="el-GR"/>
                </w:rPr>
                <w:t>1</w:t>
              </w:r>
            </w:ins>
            <w:ins w:id="629" w:author="Στάθης Καπ" w:date="2023-02-01T08:23:00Z">
              <w:r w:rsidR="002708DF">
                <w:rPr>
                  <w:lang w:val="el-GR"/>
                </w:rPr>
                <w:fldChar w:fldCharType="end"/>
              </w:r>
            </w:ins>
            <w:ins w:id="630" w:author="Στάθης Καπ" w:date="2023-02-01T08:49:00Z">
              <w:r>
                <w:t>)</w:t>
              </w:r>
            </w:ins>
          </w:p>
        </w:tc>
      </w:tr>
      <w:tr w:rsidR="00A94912" w14:paraId="3DE46F8B" w14:textId="77777777" w:rsidTr="00237FE3">
        <w:trPr>
          <w:ins w:id="631" w:author="Στάθης Καπ" w:date="2023-02-01T08:49:00Z"/>
        </w:trPr>
        <w:tc>
          <w:tcPr>
            <w:tcW w:w="350" w:type="pct"/>
          </w:tcPr>
          <w:p w14:paraId="054157E0" w14:textId="77777777" w:rsidR="00A94912" w:rsidRDefault="00A94912">
            <w:pPr>
              <w:spacing w:after="160"/>
              <w:rPr>
                <w:ins w:id="632" w:author="Στάθης Καπ" w:date="2023-02-01T08:49:00Z"/>
                <w:lang w:val="el-GR"/>
              </w:rPr>
              <w:pPrChange w:id="633" w:author="Στάθης Καπ" w:date="2023-02-01T08:46:00Z">
                <w:pPr/>
              </w:pPrChange>
            </w:pPr>
          </w:p>
        </w:tc>
        <w:tc>
          <w:tcPr>
            <w:tcW w:w="4300" w:type="pct"/>
          </w:tcPr>
          <w:p w14:paraId="36D4EBD7" w14:textId="372858F1" w:rsidR="00A94912" w:rsidRPr="005846FF" w:rsidRDefault="007E7879">
            <w:pPr>
              <w:spacing w:after="160"/>
              <w:rPr>
                <w:ins w:id="634" w:author="Στάθης Καπ" w:date="2023-02-01T08:49:00Z"/>
                <w:lang w:val="el-GR"/>
              </w:rPr>
              <w:pPrChange w:id="635" w:author="Στάθης Καπ" w:date="2023-02-01T08:46:00Z">
                <w:pPr/>
              </w:pPrChange>
            </w:pPr>
            <m:oMathPara>
              <m:oMath>
                <m:nary>
                  <m:naryPr>
                    <m:chr m:val="∑"/>
                    <m:limLoc m:val="undOvr"/>
                    <m:ctrlPr>
                      <w:ins w:id="636" w:author="Στάθης Καπ" w:date="2023-02-01T08:49:00Z">
                        <w:rPr>
                          <w:rFonts w:ascii="Cambria Math" w:hAnsi="Cambria Math"/>
                          <w:i/>
                        </w:rPr>
                      </w:ins>
                    </m:ctrlPr>
                  </m:naryPr>
                  <m:sub>
                    <m:r>
                      <w:ins w:id="637" w:author="Στάθης Καπ" w:date="2023-02-01T08:49:00Z">
                        <w:rPr>
                          <w:rFonts w:ascii="Cambria Math" w:hAnsi="Cambria Math"/>
                        </w:rPr>
                        <m:t>j=2</m:t>
                      </w:ins>
                    </m:r>
                  </m:sub>
                  <m:sup>
                    <m:r>
                      <w:ins w:id="638" w:author="Στάθης Καπ" w:date="2023-02-01T08:49:00Z">
                        <w:rPr>
                          <w:rFonts w:ascii="Cambria Math" w:hAnsi="Cambria Math"/>
                        </w:rPr>
                        <m:t>N</m:t>
                      </w:ins>
                    </m:r>
                  </m:sup>
                  <m:e>
                    <m:sSub>
                      <m:sSubPr>
                        <m:ctrlPr>
                          <w:ins w:id="639" w:author="Στάθης Καπ" w:date="2023-02-01T08:49:00Z">
                            <w:rPr>
                              <w:rFonts w:ascii="Cambria Math" w:hAnsi="Cambria Math"/>
                              <w:i/>
                            </w:rPr>
                          </w:ins>
                        </m:ctrlPr>
                      </m:sSubPr>
                      <m:e>
                        <m:r>
                          <w:ins w:id="640" w:author="Στάθης Καπ" w:date="2023-02-01T08:49:00Z">
                            <w:rPr>
                              <w:rFonts w:ascii="Cambria Math" w:hAnsi="Cambria Math"/>
                            </w:rPr>
                            <m:t>X</m:t>
                          </w:ins>
                        </m:r>
                      </m:e>
                      <m:sub>
                        <m:r>
                          <w:ins w:id="641" w:author="Στάθης Καπ" w:date="2023-02-01T08:49:00Z">
                            <w:rPr>
                              <w:rFonts w:ascii="Cambria Math" w:hAnsi="Cambria Math"/>
                            </w:rPr>
                            <m:t>1j</m:t>
                          </w:ins>
                        </m:r>
                      </m:sub>
                    </m:sSub>
                  </m:e>
                </m:nary>
                <m:r>
                  <w:ins w:id="642" w:author="Στάθης Καπ" w:date="2023-02-01T08:49:00Z">
                    <w:rPr>
                      <w:rFonts w:ascii="Cambria Math" w:hAnsi="Cambria Math"/>
                    </w:rPr>
                    <m:t>=</m:t>
                  </w:ins>
                </m:r>
                <m:nary>
                  <m:naryPr>
                    <m:chr m:val="∑"/>
                    <m:limLoc m:val="undOvr"/>
                    <m:ctrlPr>
                      <w:ins w:id="643" w:author="Στάθης Καπ" w:date="2023-02-01T08:49:00Z">
                        <w:rPr>
                          <w:rFonts w:ascii="Cambria Math" w:hAnsi="Cambria Math"/>
                          <w:i/>
                        </w:rPr>
                      </w:ins>
                    </m:ctrlPr>
                  </m:naryPr>
                  <m:sub>
                    <m:r>
                      <w:ins w:id="644" w:author="Στάθης Καπ" w:date="2023-02-01T08:49:00Z">
                        <w:rPr>
                          <w:rFonts w:ascii="Cambria Math" w:hAnsi="Cambria Math"/>
                        </w:rPr>
                        <m:t>i=1</m:t>
                      </w:ins>
                    </m:r>
                  </m:sub>
                  <m:sup>
                    <m:r>
                      <w:ins w:id="645" w:author="Στάθης Καπ" w:date="2023-02-01T08:49:00Z">
                        <w:rPr>
                          <w:rFonts w:ascii="Cambria Math" w:hAnsi="Cambria Math"/>
                        </w:rPr>
                        <m:t>N-1</m:t>
                      </w:ins>
                    </m:r>
                  </m:sup>
                  <m:e>
                    <m:sSub>
                      <m:sSubPr>
                        <m:ctrlPr>
                          <w:ins w:id="646" w:author="Στάθης Καπ" w:date="2023-02-01T08:49:00Z">
                            <w:rPr>
                              <w:rFonts w:ascii="Cambria Math" w:hAnsi="Cambria Math"/>
                              <w:i/>
                            </w:rPr>
                          </w:ins>
                        </m:ctrlPr>
                      </m:sSubPr>
                      <m:e>
                        <m:r>
                          <w:ins w:id="647" w:author="Στάθης Καπ" w:date="2023-02-01T08:49:00Z">
                            <w:rPr>
                              <w:rFonts w:ascii="Cambria Math" w:hAnsi="Cambria Math"/>
                            </w:rPr>
                            <m:t>X</m:t>
                          </w:ins>
                        </m:r>
                      </m:e>
                      <m:sub>
                        <m:r>
                          <w:ins w:id="648" w:author="Στάθης Καπ" w:date="2023-02-01T08:49:00Z">
                            <w:rPr>
                              <w:rFonts w:ascii="Cambria Math" w:hAnsi="Cambria Math"/>
                            </w:rPr>
                            <m:t>iN</m:t>
                          </w:ins>
                        </m:r>
                      </m:sub>
                    </m:sSub>
                  </m:e>
                </m:nary>
                <m:r>
                  <w:ins w:id="649" w:author="Στάθης Καπ" w:date="2023-02-01T08:49:00Z">
                    <w:rPr>
                      <w:rFonts w:ascii="Cambria Math" w:hAnsi="Cambria Math"/>
                    </w:rPr>
                    <m:t>=1</m:t>
                  </w:ins>
                </m:r>
              </m:oMath>
            </m:oMathPara>
          </w:p>
        </w:tc>
        <w:tc>
          <w:tcPr>
            <w:tcW w:w="350" w:type="pct"/>
            <w:vAlign w:val="center"/>
          </w:tcPr>
          <w:p w14:paraId="21686B2D" w14:textId="7AC2FB95" w:rsidR="00A94912" w:rsidRPr="00603993" w:rsidRDefault="00A94912" w:rsidP="00237FE3">
            <w:pPr>
              <w:pStyle w:val="Caption"/>
              <w:spacing w:after="160"/>
              <w:rPr>
                <w:ins w:id="650" w:author="Στάθης Καπ" w:date="2023-02-01T08:49:00Z"/>
                <w:rPrChange w:id="651" w:author="Στάθης Καπ" w:date="2023-02-01T08:49:00Z">
                  <w:rPr>
                    <w:ins w:id="652" w:author="Στάθης Καπ" w:date="2023-02-01T08:49:00Z"/>
                    <w:lang w:val="el-GR"/>
                  </w:rPr>
                </w:rPrChange>
              </w:rPr>
            </w:pPr>
            <w:ins w:id="653"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654"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w:t>
            </w:r>
            <w:ins w:id="655" w:author="Στάθης Καπ" w:date="2023-02-01T08:49:00Z">
              <w:r>
                <w:rPr>
                  <w:lang w:val="el-GR"/>
                </w:rPr>
                <w:fldChar w:fldCharType="end"/>
              </w:r>
              <w:r>
                <w:t>)</w:t>
              </w:r>
            </w:ins>
          </w:p>
        </w:tc>
      </w:tr>
      <w:tr w:rsidR="005D5E16" w14:paraId="22C3734D" w14:textId="77777777" w:rsidTr="00237FE3">
        <w:trPr>
          <w:ins w:id="656" w:author="Στάθης Καπ" w:date="2023-02-01T08:50:00Z"/>
        </w:trPr>
        <w:tc>
          <w:tcPr>
            <w:tcW w:w="350" w:type="pct"/>
          </w:tcPr>
          <w:p w14:paraId="6A69D999" w14:textId="77777777" w:rsidR="005D5E16" w:rsidRDefault="005D5E16">
            <w:pPr>
              <w:spacing w:after="160"/>
              <w:rPr>
                <w:ins w:id="657" w:author="Στάθης Καπ" w:date="2023-02-01T08:50:00Z"/>
                <w:lang w:val="el-GR"/>
              </w:rPr>
              <w:pPrChange w:id="658" w:author="Στάθης Καπ" w:date="2023-02-01T08:46:00Z">
                <w:pPr/>
              </w:pPrChange>
            </w:pPr>
          </w:p>
        </w:tc>
        <w:tc>
          <w:tcPr>
            <w:tcW w:w="4300" w:type="pct"/>
          </w:tcPr>
          <w:p w14:paraId="79CDAA6E" w14:textId="000C6BC6" w:rsidR="005D5E16" w:rsidRPr="005846FF" w:rsidRDefault="007E7879">
            <w:pPr>
              <w:spacing w:after="160"/>
              <w:rPr>
                <w:ins w:id="659" w:author="Στάθης Καπ" w:date="2023-02-01T08:50:00Z"/>
                <w:lang w:val="el-GR"/>
              </w:rPr>
              <w:pPrChange w:id="660" w:author="Στάθης Καπ" w:date="2023-02-01T08:46:00Z">
                <w:pPr/>
              </w:pPrChange>
            </w:pPr>
            <m:oMathPara>
              <m:oMath>
                <m:nary>
                  <m:naryPr>
                    <m:chr m:val="∑"/>
                    <m:limLoc m:val="undOvr"/>
                    <m:ctrlPr>
                      <w:ins w:id="661" w:author="Στάθης Καπ" w:date="2023-02-01T08:50:00Z">
                        <w:rPr>
                          <w:rFonts w:ascii="Cambria Math" w:hAnsi="Cambria Math"/>
                          <w:i/>
                        </w:rPr>
                      </w:ins>
                    </m:ctrlPr>
                  </m:naryPr>
                  <m:sub>
                    <m:r>
                      <w:ins w:id="662" w:author="Στάθης Καπ" w:date="2023-02-01T08:50:00Z">
                        <w:rPr>
                          <w:rFonts w:ascii="Cambria Math" w:hAnsi="Cambria Math"/>
                        </w:rPr>
                        <m:t>i=1</m:t>
                      </w:ins>
                    </m:r>
                  </m:sub>
                  <m:sup>
                    <m:r>
                      <w:ins w:id="663" w:author="Στάθης Καπ" w:date="2023-02-01T08:50:00Z">
                        <w:rPr>
                          <w:rFonts w:ascii="Cambria Math" w:hAnsi="Cambria Math"/>
                        </w:rPr>
                        <m:t>N-1</m:t>
                      </w:ins>
                    </m:r>
                  </m:sup>
                  <m:e>
                    <m:sSub>
                      <m:sSubPr>
                        <m:ctrlPr>
                          <w:ins w:id="664" w:author="Στάθης Καπ" w:date="2023-02-01T08:50:00Z">
                            <w:rPr>
                              <w:rFonts w:ascii="Cambria Math" w:hAnsi="Cambria Math"/>
                              <w:i/>
                            </w:rPr>
                          </w:ins>
                        </m:ctrlPr>
                      </m:sSubPr>
                      <m:e>
                        <m:r>
                          <w:ins w:id="665" w:author="Στάθης Καπ" w:date="2023-02-01T08:50:00Z">
                            <w:rPr>
                              <w:rFonts w:ascii="Cambria Math" w:hAnsi="Cambria Math"/>
                            </w:rPr>
                            <m:t>X</m:t>
                          </w:ins>
                        </m:r>
                      </m:e>
                      <m:sub>
                        <m:r>
                          <w:ins w:id="666" w:author="Στάθης Καπ" w:date="2023-02-01T08:50:00Z">
                            <w:rPr>
                              <w:rFonts w:ascii="Cambria Math" w:hAnsi="Cambria Math"/>
                            </w:rPr>
                            <m:t>ik</m:t>
                          </w:ins>
                        </m:r>
                      </m:sub>
                    </m:sSub>
                  </m:e>
                </m:nary>
                <m:r>
                  <w:ins w:id="667" w:author="Στάθης Καπ" w:date="2023-02-01T08:50:00Z">
                    <w:rPr>
                      <w:rFonts w:ascii="Cambria Math" w:hAnsi="Cambria Math"/>
                    </w:rPr>
                    <m:t>=</m:t>
                  </w:ins>
                </m:r>
                <m:nary>
                  <m:naryPr>
                    <m:chr m:val="∑"/>
                    <m:limLoc m:val="undOvr"/>
                    <m:ctrlPr>
                      <w:ins w:id="668" w:author="Στάθης Καπ" w:date="2023-02-01T08:50:00Z">
                        <w:rPr>
                          <w:rFonts w:ascii="Cambria Math" w:hAnsi="Cambria Math"/>
                          <w:i/>
                        </w:rPr>
                      </w:ins>
                    </m:ctrlPr>
                  </m:naryPr>
                  <m:sub>
                    <m:r>
                      <w:ins w:id="669" w:author="Στάθης Καπ" w:date="2023-02-01T08:50:00Z">
                        <w:rPr>
                          <w:rFonts w:ascii="Cambria Math" w:hAnsi="Cambria Math"/>
                        </w:rPr>
                        <m:t>j=2</m:t>
                      </w:ins>
                    </m:r>
                  </m:sub>
                  <m:sup>
                    <m:r>
                      <w:ins w:id="670" w:author="Στάθης Καπ" w:date="2023-02-01T08:50:00Z">
                        <w:rPr>
                          <w:rFonts w:ascii="Cambria Math" w:hAnsi="Cambria Math"/>
                        </w:rPr>
                        <m:t>N</m:t>
                      </w:ins>
                    </m:r>
                  </m:sup>
                  <m:e>
                    <m:sSub>
                      <m:sSubPr>
                        <m:ctrlPr>
                          <w:ins w:id="671" w:author="Στάθης Καπ" w:date="2023-02-01T08:50:00Z">
                            <w:rPr>
                              <w:rFonts w:ascii="Cambria Math" w:hAnsi="Cambria Math"/>
                              <w:i/>
                            </w:rPr>
                          </w:ins>
                        </m:ctrlPr>
                      </m:sSubPr>
                      <m:e>
                        <m:r>
                          <w:ins w:id="672" w:author="Στάθης Καπ" w:date="2023-02-01T08:50:00Z">
                            <w:rPr>
                              <w:rFonts w:ascii="Cambria Math" w:hAnsi="Cambria Math"/>
                            </w:rPr>
                            <m:t>X</m:t>
                          </w:ins>
                        </m:r>
                      </m:e>
                      <m:sub>
                        <m:r>
                          <w:ins w:id="673" w:author="Στάθης Καπ" w:date="2023-02-01T08:50:00Z">
                            <w:rPr>
                              <w:rFonts w:ascii="Cambria Math" w:hAnsi="Cambria Math"/>
                            </w:rPr>
                            <m:t>kj</m:t>
                          </w:ins>
                        </m:r>
                      </m:sub>
                    </m:sSub>
                  </m:e>
                </m:nary>
                <m:r>
                  <w:ins w:id="674" w:author="Στάθης Καπ" w:date="2023-02-01T08:50:00Z">
                    <w:rPr>
                      <w:rFonts w:ascii="Cambria Math" w:hAnsi="Cambria Math"/>
                    </w:rPr>
                    <m:t>≤1 ∀k=2,⋯, (N-1)</m:t>
                  </w:ins>
                </m:r>
              </m:oMath>
            </m:oMathPara>
          </w:p>
        </w:tc>
        <w:tc>
          <w:tcPr>
            <w:tcW w:w="350" w:type="pct"/>
            <w:vAlign w:val="center"/>
          </w:tcPr>
          <w:p w14:paraId="621034B8" w14:textId="0612D082" w:rsidR="005D5E16" w:rsidRPr="00603993" w:rsidRDefault="005D5E16" w:rsidP="00237FE3">
            <w:pPr>
              <w:pStyle w:val="Caption"/>
              <w:spacing w:after="160"/>
              <w:rPr>
                <w:ins w:id="675" w:author="Στάθης Καπ" w:date="2023-02-01T08:50:00Z"/>
                <w:rPrChange w:id="676" w:author="Στάθης Καπ" w:date="2023-02-01T08:49:00Z">
                  <w:rPr>
                    <w:ins w:id="677" w:author="Στάθης Καπ" w:date="2023-02-01T08:50:00Z"/>
                    <w:lang w:val="el-GR"/>
                  </w:rPr>
                </w:rPrChange>
              </w:rPr>
            </w:pPr>
            <w:ins w:id="678"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679"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w:t>
            </w:r>
            <w:ins w:id="680" w:author="Στάθης Καπ" w:date="2023-02-01T08:50:00Z">
              <w:r>
                <w:rPr>
                  <w:lang w:val="el-GR"/>
                </w:rPr>
                <w:fldChar w:fldCharType="end"/>
              </w:r>
              <w:r>
                <w:t>)</w:t>
              </w:r>
            </w:ins>
          </w:p>
        </w:tc>
      </w:tr>
      <w:tr w:rsidR="00901EE4" w14:paraId="213877CA" w14:textId="77777777" w:rsidTr="00237FE3">
        <w:trPr>
          <w:ins w:id="681" w:author="Στάθης Καπ" w:date="2023-02-01T08:51:00Z"/>
        </w:trPr>
        <w:tc>
          <w:tcPr>
            <w:tcW w:w="350" w:type="pct"/>
          </w:tcPr>
          <w:p w14:paraId="6AA5EF30" w14:textId="77777777" w:rsidR="00901EE4" w:rsidRDefault="00901EE4">
            <w:pPr>
              <w:spacing w:after="160"/>
              <w:rPr>
                <w:ins w:id="682" w:author="Στάθης Καπ" w:date="2023-02-01T08:51:00Z"/>
                <w:lang w:val="el-GR"/>
              </w:rPr>
              <w:pPrChange w:id="683" w:author="Στάθης Καπ" w:date="2023-02-01T08:46:00Z">
                <w:pPr/>
              </w:pPrChange>
            </w:pPr>
          </w:p>
        </w:tc>
        <w:tc>
          <w:tcPr>
            <w:tcW w:w="4300" w:type="pct"/>
          </w:tcPr>
          <w:p w14:paraId="7AD5F99F" w14:textId="6A8011E2" w:rsidR="00901EE4" w:rsidRPr="005846FF" w:rsidRDefault="007E7879">
            <w:pPr>
              <w:spacing w:after="160"/>
              <w:rPr>
                <w:ins w:id="684" w:author="Στάθης Καπ" w:date="2023-02-01T08:51:00Z"/>
                <w:lang w:val="el-GR"/>
              </w:rPr>
              <w:pPrChange w:id="685" w:author="Στάθης Καπ" w:date="2023-02-01T08:46:00Z">
                <w:pPr/>
              </w:pPrChange>
            </w:pPr>
            <m:oMathPara>
              <m:oMath>
                <m:nary>
                  <m:naryPr>
                    <m:chr m:val="∑"/>
                    <m:limLoc m:val="undOvr"/>
                    <m:ctrlPr>
                      <w:ins w:id="686" w:author="Στάθης Καπ" w:date="2023-02-01T08:51:00Z">
                        <w:rPr>
                          <w:rFonts w:ascii="Cambria Math" w:hAnsi="Cambria Math"/>
                          <w:i/>
                        </w:rPr>
                      </w:ins>
                    </m:ctrlPr>
                  </m:naryPr>
                  <m:sub>
                    <m:r>
                      <w:ins w:id="687" w:author="Στάθης Καπ" w:date="2023-02-01T08:51:00Z">
                        <w:rPr>
                          <w:rFonts w:ascii="Cambria Math" w:hAnsi="Cambria Math"/>
                        </w:rPr>
                        <m:t>i=1</m:t>
                      </w:ins>
                    </m:r>
                  </m:sub>
                  <m:sup>
                    <m:r>
                      <w:ins w:id="688" w:author="Στάθης Καπ" w:date="2023-02-01T08:51:00Z">
                        <w:rPr>
                          <w:rFonts w:ascii="Cambria Math" w:hAnsi="Cambria Math"/>
                        </w:rPr>
                        <m:t>N-1</m:t>
                      </w:ins>
                    </m:r>
                  </m:sup>
                  <m:e>
                    <m:nary>
                      <m:naryPr>
                        <m:chr m:val="∑"/>
                        <m:limLoc m:val="undOvr"/>
                        <m:ctrlPr>
                          <w:ins w:id="689" w:author="Στάθης Καπ" w:date="2023-02-01T08:51:00Z">
                            <w:rPr>
                              <w:rFonts w:ascii="Cambria Math" w:hAnsi="Cambria Math"/>
                              <w:i/>
                            </w:rPr>
                          </w:ins>
                        </m:ctrlPr>
                      </m:naryPr>
                      <m:sub>
                        <m:r>
                          <w:ins w:id="690" w:author="Στάθης Καπ" w:date="2023-02-01T08:51:00Z">
                            <w:rPr>
                              <w:rFonts w:ascii="Cambria Math" w:hAnsi="Cambria Math"/>
                            </w:rPr>
                            <m:t>j=2</m:t>
                          </w:ins>
                        </m:r>
                      </m:sub>
                      <m:sup>
                        <m:r>
                          <w:ins w:id="691" w:author="Στάθης Καπ" w:date="2023-02-01T08:51:00Z">
                            <w:rPr>
                              <w:rFonts w:ascii="Cambria Math" w:hAnsi="Cambria Math"/>
                            </w:rPr>
                            <m:t>N</m:t>
                          </w:ins>
                        </m:r>
                      </m:sup>
                      <m:e>
                        <m:sSub>
                          <m:sSubPr>
                            <m:ctrlPr>
                              <w:ins w:id="692" w:author="Στάθης Καπ" w:date="2023-02-01T08:51:00Z">
                                <w:rPr>
                                  <w:rFonts w:ascii="Cambria Math" w:hAnsi="Cambria Math"/>
                                  <w:i/>
                                </w:rPr>
                              </w:ins>
                            </m:ctrlPr>
                          </m:sSubPr>
                          <m:e>
                            <m:r>
                              <w:ins w:id="693" w:author="Στάθης Καπ" w:date="2023-02-01T08:51:00Z">
                                <w:rPr>
                                  <w:rFonts w:ascii="Cambria Math" w:hAnsi="Cambria Math"/>
                                </w:rPr>
                                <m:t>t</m:t>
                              </w:ins>
                            </m:r>
                          </m:e>
                          <m:sub>
                            <m:r>
                              <w:ins w:id="694" w:author="Στάθης Καπ" w:date="2023-02-01T08:51:00Z">
                                <w:rPr>
                                  <w:rFonts w:ascii="Cambria Math" w:hAnsi="Cambria Math"/>
                                </w:rPr>
                                <m:t>ij</m:t>
                              </w:ins>
                            </m:r>
                          </m:sub>
                        </m:sSub>
                        <m:sSub>
                          <m:sSubPr>
                            <m:ctrlPr>
                              <w:ins w:id="695" w:author="Στάθης Καπ" w:date="2023-02-01T08:51:00Z">
                                <w:rPr>
                                  <w:rFonts w:ascii="Cambria Math" w:hAnsi="Cambria Math"/>
                                  <w:i/>
                                </w:rPr>
                              </w:ins>
                            </m:ctrlPr>
                          </m:sSubPr>
                          <m:e>
                            <m:r>
                              <w:ins w:id="696" w:author="Στάθης Καπ" w:date="2023-02-01T08:51:00Z">
                                <w:rPr>
                                  <w:rFonts w:ascii="Cambria Math" w:hAnsi="Cambria Math"/>
                                </w:rPr>
                                <m:t>X</m:t>
                              </w:ins>
                            </m:r>
                          </m:e>
                          <m:sub>
                            <m:r>
                              <w:ins w:id="697" w:author="Στάθης Καπ" w:date="2023-02-01T08:51:00Z">
                                <w:rPr>
                                  <w:rFonts w:ascii="Cambria Math" w:hAnsi="Cambria Math"/>
                                </w:rPr>
                                <m:t>ij</m:t>
                              </w:ins>
                            </m:r>
                          </m:sub>
                        </m:sSub>
                      </m:e>
                    </m:nary>
                  </m:e>
                </m:nary>
                <m:r>
                  <w:ins w:id="698" w:author="Στάθης Καπ" w:date="2023-02-01T08:51:00Z">
                    <w:rPr>
                      <w:rFonts w:ascii="Cambria Math" w:hAnsi="Cambria Math"/>
                    </w:rPr>
                    <m:t>≤</m:t>
                  </w:ins>
                </m:r>
                <m:sSub>
                  <m:sSubPr>
                    <m:ctrlPr>
                      <w:ins w:id="699" w:author="Στάθης Καπ" w:date="2023-02-01T08:51:00Z">
                        <w:rPr>
                          <w:rFonts w:ascii="Cambria Math" w:hAnsi="Cambria Math"/>
                          <w:i/>
                        </w:rPr>
                      </w:ins>
                    </m:ctrlPr>
                  </m:sSubPr>
                  <m:e>
                    <m:r>
                      <w:ins w:id="700" w:author="Στάθης Καπ" w:date="2023-02-01T08:51:00Z">
                        <w:rPr>
                          <w:rFonts w:ascii="Cambria Math" w:hAnsi="Cambria Math"/>
                        </w:rPr>
                        <m:t>T</m:t>
                      </w:ins>
                    </m:r>
                  </m:e>
                  <m:sub>
                    <m:r>
                      <w:ins w:id="701" w:author="Στάθης Καπ" w:date="2023-02-01T08:51:00Z">
                        <w:rPr>
                          <w:rFonts w:ascii="Cambria Math" w:hAnsi="Cambria Math"/>
                        </w:rPr>
                        <m:t>max</m:t>
                      </w:ins>
                    </m:r>
                  </m:sub>
                </m:sSub>
              </m:oMath>
            </m:oMathPara>
          </w:p>
        </w:tc>
        <w:tc>
          <w:tcPr>
            <w:tcW w:w="350" w:type="pct"/>
            <w:vAlign w:val="center"/>
          </w:tcPr>
          <w:p w14:paraId="7DD64C42" w14:textId="659CD785" w:rsidR="00901EE4" w:rsidRPr="00603993" w:rsidRDefault="00901EE4" w:rsidP="00237FE3">
            <w:pPr>
              <w:pStyle w:val="Caption"/>
              <w:spacing w:after="160"/>
              <w:rPr>
                <w:ins w:id="702" w:author="Στάθης Καπ" w:date="2023-02-01T08:51:00Z"/>
                <w:rPrChange w:id="703" w:author="Στάθης Καπ" w:date="2023-02-01T08:49:00Z">
                  <w:rPr>
                    <w:ins w:id="704" w:author="Στάθης Καπ" w:date="2023-02-01T08:51:00Z"/>
                    <w:lang w:val="el-GR"/>
                  </w:rPr>
                </w:rPrChange>
              </w:rPr>
            </w:pPr>
            <w:ins w:id="70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70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4</w:t>
            </w:r>
            <w:ins w:id="707" w:author="Στάθης Καπ" w:date="2023-02-01T08:51:00Z">
              <w:r>
                <w:rPr>
                  <w:lang w:val="el-GR"/>
                </w:rPr>
                <w:fldChar w:fldCharType="end"/>
              </w:r>
              <w:r>
                <w:t>)</w:t>
              </w:r>
            </w:ins>
          </w:p>
        </w:tc>
      </w:tr>
      <w:tr w:rsidR="00E56ECE" w14:paraId="589991B1" w14:textId="77777777" w:rsidTr="00237FE3">
        <w:trPr>
          <w:ins w:id="708" w:author="Στάθης Καπ" w:date="2023-02-01T08:51:00Z"/>
        </w:trPr>
        <w:tc>
          <w:tcPr>
            <w:tcW w:w="350" w:type="pct"/>
          </w:tcPr>
          <w:p w14:paraId="45F2127C" w14:textId="77777777" w:rsidR="00E56ECE" w:rsidRDefault="00E56ECE">
            <w:pPr>
              <w:spacing w:after="160"/>
              <w:rPr>
                <w:ins w:id="709" w:author="Στάθης Καπ" w:date="2023-02-01T08:51:00Z"/>
                <w:lang w:val="el-GR"/>
              </w:rPr>
              <w:pPrChange w:id="710" w:author="Στάθης Καπ" w:date="2023-02-01T08:46:00Z">
                <w:pPr/>
              </w:pPrChange>
            </w:pPr>
          </w:p>
        </w:tc>
        <w:tc>
          <w:tcPr>
            <w:tcW w:w="4300" w:type="pct"/>
          </w:tcPr>
          <w:p w14:paraId="72BBF25D" w14:textId="6B01F0AA" w:rsidR="00E56ECE" w:rsidRPr="005846FF" w:rsidRDefault="00E56ECE">
            <w:pPr>
              <w:spacing w:after="160"/>
              <w:rPr>
                <w:ins w:id="711" w:author="Στάθης Καπ" w:date="2023-02-01T08:51:00Z"/>
                <w:lang w:val="el-GR"/>
              </w:rPr>
              <w:pPrChange w:id="712" w:author="Στάθης Καπ" w:date="2023-02-01T08:46:00Z">
                <w:pPr/>
              </w:pPrChange>
            </w:pPr>
            <m:oMathPara>
              <m:oMath>
                <m:r>
                  <w:ins w:id="713" w:author="Στάθης Καπ" w:date="2023-02-01T08:51:00Z">
                    <w:rPr>
                      <w:rFonts w:ascii="Cambria Math" w:hAnsi="Cambria Math"/>
                    </w:rPr>
                    <m:t>2≤</m:t>
                  </w:ins>
                </m:r>
                <m:sSub>
                  <m:sSubPr>
                    <m:ctrlPr>
                      <w:ins w:id="714" w:author="Στάθης Καπ" w:date="2023-02-01T08:51:00Z">
                        <w:rPr>
                          <w:rFonts w:ascii="Cambria Math" w:hAnsi="Cambria Math"/>
                          <w:i/>
                        </w:rPr>
                      </w:ins>
                    </m:ctrlPr>
                  </m:sSubPr>
                  <m:e>
                    <m:r>
                      <w:ins w:id="715" w:author="Στάθης Καπ" w:date="2023-02-01T08:51:00Z">
                        <w:rPr>
                          <w:rFonts w:ascii="Cambria Math" w:hAnsi="Cambria Math"/>
                        </w:rPr>
                        <m:t>u</m:t>
                      </w:ins>
                    </m:r>
                  </m:e>
                  <m:sub>
                    <m:r>
                      <w:ins w:id="716" w:author="Στάθης Καπ" w:date="2023-02-01T08:51:00Z">
                        <w:rPr>
                          <w:rFonts w:ascii="Cambria Math" w:hAnsi="Cambria Math"/>
                        </w:rPr>
                        <m:t>i</m:t>
                      </w:ins>
                    </m:r>
                  </m:sub>
                </m:sSub>
                <m:r>
                  <w:ins w:id="717" w:author="Στάθης Καπ" w:date="2023-02-01T08:51:00Z">
                    <w:rPr>
                      <w:rFonts w:ascii="Cambria Math" w:hAnsi="Cambria Math"/>
                    </w:rPr>
                    <m:t>≤N ∀i=2, ⋯, N</m:t>
                  </w:ins>
                </m:r>
              </m:oMath>
            </m:oMathPara>
          </w:p>
        </w:tc>
        <w:tc>
          <w:tcPr>
            <w:tcW w:w="350" w:type="pct"/>
            <w:vAlign w:val="center"/>
          </w:tcPr>
          <w:p w14:paraId="2F4DD964" w14:textId="5158953C" w:rsidR="00E56ECE" w:rsidRPr="00603993" w:rsidRDefault="00E56ECE" w:rsidP="00237FE3">
            <w:pPr>
              <w:pStyle w:val="Caption"/>
              <w:spacing w:after="160"/>
              <w:rPr>
                <w:ins w:id="718" w:author="Στάθης Καπ" w:date="2023-02-01T08:51:00Z"/>
                <w:rPrChange w:id="719" w:author="Στάθης Καπ" w:date="2023-02-01T08:49:00Z">
                  <w:rPr>
                    <w:ins w:id="720" w:author="Στάθης Καπ" w:date="2023-02-01T08:51:00Z"/>
                    <w:lang w:val="el-GR"/>
                  </w:rPr>
                </w:rPrChange>
              </w:rPr>
            </w:pPr>
            <w:ins w:id="721"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722"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5</w:t>
            </w:r>
            <w:ins w:id="723" w:author="Στάθης Καπ" w:date="2023-02-01T08:51:00Z">
              <w:r>
                <w:rPr>
                  <w:lang w:val="el-GR"/>
                </w:rPr>
                <w:fldChar w:fldCharType="end"/>
              </w:r>
              <w:r>
                <w:t>)</w:t>
              </w:r>
            </w:ins>
          </w:p>
        </w:tc>
      </w:tr>
      <w:tr w:rsidR="00A554A7" w14:paraId="7E66A5D0" w14:textId="77777777" w:rsidTr="00237FE3">
        <w:trPr>
          <w:ins w:id="724" w:author="Στάθης Καπ" w:date="2023-02-01T08:51:00Z"/>
        </w:trPr>
        <w:tc>
          <w:tcPr>
            <w:tcW w:w="350" w:type="pct"/>
          </w:tcPr>
          <w:p w14:paraId="70A64A25" w14:textId="77777777" w:rsidR="00A554A7" w:rsidRDefault="00A554A7">
            <w:pPr>
              <w:spacing w:after="160"/>
              <w:rPr>
                <w:ins w:id="725" w:author="Στάθης Καπ" w:date="2023-02-01T08:51:00Z"/>
                <w:lang w:val="el-GR"/>
              </w:rPr>
              <w:pPrChange w:id="726" w:author="Στάθης Καπ" w:date="2023-02-01T08:46:00Z">
                <w:pPr/>
              </w:pPrChange>
            </w:pPr>
          </w:p>
        </w:tc>
        <w:tc>
          <w:tcPr>
            <w:tcW w:w="4300" w:type="pct"/>
          </w:tcPr>
          <w:p w14:paraId="3677596A" w14:textId="5BA8671C" w:rsidR="00A554A7" w:rsidRPr="005846FF" w:rsidRDefault="007E7879">
            <w:pPr>
              <w:spacing w:after="160"/>
              <w:rPr>
                <w:ins w:id="727" w:author="Στάθης Καπ" w:date="2023-02-01T08:51:00Z"/>
                <w:lang w:val="el-GR"/>
              </w:rPr>
              <w:pPrChange w:id="728" w:author="Στάθης Καπ" w:date="2023-02-01T08:46:00Z">
                <w:pPr/>
              </w:pPrChange>
            </w:pPr>
            <m:oMathPara>
              <m:oMath>
                <m:sSub>
                  <m:sSubPr>
                    <m:ctrlPr>
                      <w:ins w:id="729" w:author="Στάθης Καπ" w:date="2023-02-01T08:51:00Z">
                        <w:rPr>
                          <w:rFonts w:ascii="Cambria Math" w:hAnsi="Cambria Math"/>
                          <w:i/>
                        </w:rPr>
                      </w:ins>
                    </m:ctrlPr>
                  </m:sSubPr>
                  <m:e>
                    <m:r>
                      <w:ins w:id="730" w:author="Στάθης Καπ" w:date="2023-02-01T08:51:00Z">
                        <w:rPr>
                          <w:rFonts w:ascii="Cambria Math" w:hAnsi="Cambria Math"/>
                        </w:rPr>
                        <m:t>u</m:t>
                      </w:ins>
                    </m:r>
                  </m:e>
                  <m:sub>
                    <m:r>
                      <w:ins w:id="731" w:author="Στάθης Καπ" w:date="2023-02-01T08:51:00Z">
                        <w:rPr>
                          <w:rFonts w:ascii="Cambria Math" w:hAnsi="Cambria Math"/>
                        </w:rPr>
                        <m:t>i</m:t>
                      </w:ins>
                    </m:r>
                  </m:sub>
                </m:sSub>
                <m:r>
                  <w:ins w:id="732" w:author="Στάθης Καπ" w:date="2023-02-01T08:51:00Z">
                    <w:rPr>
                      <w:rFonts w:ascii="Cambria Math" w:hAnsi="Cambria Math"/>
                    </w:rPr>
                    <m:t>-</m:t>
                  </w:ins>
                </m:r>
                <m:sSub>
                  <m:sSubPr>
                    <m:ctrlPr>
                      <w:ins w:id="733" w:author="Στάθης Καπ" w:date="2023-02-01T08:51:00Z">
                        <w:rPr>
                          <w:rFonts w:ascii="Cambria Math" w:hAnsi="Cambria Math"/>
                          <w:i/>
                        </w:rPr>
                      </w:ins>
                    </m:ctrlPr>
                  </m:sSubPr>
                  <m:e>
                    <m:r>
                      <w:ins w:id="734" w:author="Στάθης Καπ" w:date="2023-02-01T08:51:00Z">
                        <w:rPr>
                          <w:rFonts w:ascii="Cambria Math" w:hAnsi="Cambria Math"/>
                        </w:rPr>
                        <m:t>u</m:t>
                      </w:ins>
                    </m:r>
                  </m:e>
                  <m:sub>
                    <m:r>
                      <w:ins w:id="735" w:author="Στάθης Καπ" w:date="2023-02-01T08:51:00Z">
                        <w:rPr>
                          <w:rFonts w:ascii="Cambria Math" w:hAnsi="Cambria Math"/>
                        </w:rPr>
                        <m:t>j</m:t>
                      </w:ins>
                    </m:r>
                  </m:sub>
                </m:sSub>
                <m:r>
                  <w:ins w:id="736" w:author="Στάθης Καπ" w:date="2023-02-01T08:51:00Z">
                    <w:rPr>
                      <w:rFonts w:ascii="Cambria Math" w:hAnsi="Cambria Math"/>
                    </w:rPr>
                    <m:t>+1≤</m:t>
                  </w:ins>
                </m:r>
                <m:d>
                  <m:dPr>
                    <m:ctrlPr>
                      <w:ins w:id="737" w:author="Στάθης Καπ" w:date="2023-02-01T08:51:00Z">
                        <w:rPr>
                          <w:rFonts w:ascii="Cambria Math" w:hAnsi="Cambria Math"/>
                          <w:i/>
                        </w:rPr>
                      </w:ins>
                    </m:ctrlPr>
                  </m:dPr>
                  <m:e>
                    <m:r>
                      <w:ins w:id="738" w:author="Στάθης Καπ" w:date="2023-02-01T08:51:00Z">
                        <w:rPr>
                          <w:rFonts w:ascii="Cambria Math" w:hAnsi="Cambria Math"/>
                        </w:rPr>
                        <m:t>N-1</m:t>
                      </w:ins>
                    </m:r>
                  </m:e>
                </m:d>
                <m:d>
                  <m:dPr>
                    <m:ctrlPr>
                      <w:ins w:id="739" w:author="Στάθης Καπ" w:date="2023-02-01T08:51:00Z">
                        <w:rPr>
                          <w:rFonts w:ascii="Cambria Math" w:hAnsi="Cambria Math"/>
                          <w:i/>
                        </w:rPr>
                      </w:ins>
                    </m:ctrlPr>
                  </m:dPr>
                  <m:e>
                    <m:r>
                      <w:ins w:id="740" w:author="Στάθης Καπ" w:date="2023-02-01T08:51:00Z">
                        <w:rPr>
                          <w:rFonts w:ascii="Cambria Math" w:hAnsi="Cambria Math"/>
                        </w:rPr>
                        <m:t>1-</m:t>
                      </w:ins>
                    </m:r>
                    <m:sSub>
                      <m:sSubPr>
                        <m:ctrlPr>
                          <w:ins w:id="741" w:author="Στάθης Καπ" w:date="2023-02-01T08:51:00Z">
                            <w:rPr>
                              <w:rFonts w:ascii="Cambria Math" w:hAnsi="Cambria Math"/>
                              <w:i/>
                            </w:rPr>
                          </w:ins>
                        </m:ctrlPr>
                      </m:sSubPr>
                      <m:e>
                        <m:r>
                          <w:ins w:id="742" w:author="Στάθης Καπ" w:date="2023-02-01T08:51:00Z">
                            <w:rPr>
                              <w:rFonts w:ascii="Cambria Math" w:hAnsi="Cambria Math"/>
                            </w:rPr>
                            <m:t>X</m:t>
                          </w:ins>
                        </m:r>
                      </m:e>
                      <m:sub>
                        <m:r>
                          <w:ins w:id="743" w:author="Στάθης Καπ" w:date="2023-02-01T08:51:00Z">
                            <w:rPr>
                              <w:rFonts w:ascii="Cambria Math" w:hAnsi="Cambria Math"/>
                            </w:rPr>
                            <m:t>ij</m:t>
                          </w:ins>
                        </m:r>
                      </m:sub>
                    </m:sSub>
                  </m:e>
                </m:d>
                <m:r>
                  <w:ins w:id="744" w:author="Στάθης Καπ" w:date="2023-02-01T08:51:00Z">
                    <w:rPr>
                      <w:rFonts w:ascii="Cambria Math" w:hAnsi="Cambria Math"/>
                    </w:rPr>
                    <m:t>∀i=2, ⋯, N</m:t>
                  </w:ins>
                </m:r>
              </m:oMath>
            </m:oMathPara>
          </w:p>
        </w:tc>
        <w:tc>
          <w:tcPr>
            <w:tcW w:w="350" w:type="pct"/>
            <w:vAlign w:val="center"/>
          </w:tcPr>
          <w:p w14:paraId="1BAE079C" w14:textId="04BAAEA3" w:rsidR="00A554A7" w:rsidRPr="00603993" w:rsidRDefault="00A554A7" w:rsidP="00237FE3">
            <w:pPr>
              <w:pStyle w:val="Caption"/>
              <w:spacing w:after="160"/>
              <w:rPr>
                <w:ins w:id="745" w:author="Στάθης Καπ" w:date="2023-02-01T08:51:00Z"/>
                <w:rPrChange w:id="746" w:author="Στάθης Καπ" w:date="2023-02-01T08:49:00Z">
                  <w:rPr>
                    <w:ins w:id="747" w:author="Στάθης Καπ" w:date="2023-02-01T08:51:00Z"/>
                    <w:lang w:val="el-GR"/>
                  </w:rPr>
                </w:rPrChange>
              </w:rPr>
            </w:pPr>
            <w:ins w:id="74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74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6</w:t>
            </w:r>
            <w:ins w:id="750" w:author="Στάθης Καπ" w:date="2023-02-01T08:51:00Z">
              <w:r>
                <w:rPr>
                  <w:lang w:val="el-GR"/>
                </w:rPr>
                <w:fldChar w:fldCharType="end"/>
              </w:r>
              <w:r>
                <w:t>)</w:t>
              </w:r>
            </w:ins>
          </w:p>
        </w:tc>
      </w:tr>
    </w:tbl>
    <w:p w14:paraId="0B706C9F" w14:textId="014B523B" w:rsidR="0044278E" w:rsidDel="00603993" w:rsidRDefault="0044278E" w:rsidP="000D140A">
      <w:pPr>
        <w:rPr>
          <w:del w:id="751" w:author="Στάθης Καπ" w:date="2023-02-01T08:23:00Z"/>
          <w:lang w:val="el-GR"/>
        </w:rPr>
      </w:pPr>
    </w:p>
    <w:p w14:paraId="42C6F81A" w14:textId="6090B78D" w:rsidR="00034A6B" w:rsidRPr="00034A6B" w:rsidDel="005846FF" w:rsidRDefault="00034A6B" w:rsidP="00034A6B">
      <w:pPr>
        <w:rPr>
          <w:del w:id="752" w:author="Στάθης Καπ" w:date="2023-02-01T08:29:00Z"/>
          <w:rFonts w:eastAsiaTheme="minorEastAsia"/>
        </w:rPr>
      </w:pPr>
    </w:p>
    <w:p w14:paraId="6628D82E" w14:textId="5937DA4B" w:rsidR="00034A6B" w:rsidRPr="00A65E3F" w:rsidDel="008C16C2" w:rsidRDefault="007E7879" w:rsidP="00034A6B">
      <w:pPr>
        <w:rPr>
          <w:del w:id="753" w:author="Στάθης Καπ" w:date="2023-02-01T08:31:00Z"/>
          <w:rFonts w:eastAsiaTheme="minorEastAsia"/>
        </w:rPr>
      </w:pPr>
      <m:oMathPara>
        <m:oMath>
          <m:nary>
            <m:naryPr>
              <m:chr m:val="∑"/>
              <m:limLoc m:val="undOvr"/>
              <m:ctrlPr>
                <w:del w:id="754" w:author="Στάθης Καπ" w:date="2023-02-01T08:31:00Z">
                  <w:rPr>
                    <w:rFonts w:ascii="Cambria Math" w:hAnsi="Cambria Math"/>
                    <w:i/>
                  </w:rPr>
                </w:del>
              </m:ctrlPr>
            </m:naryPr>
            <m:sub>
              <m:r>
                <w:del w:id="755" w:author="Στάθης Καπ" w:date="2023-02-01T08:31:00Z">
                  <w:rPr>
                    <w:rFonts w:ascii="Cambria Math" w:hAnsi="Cambria Math"/>
                  </w:rPr>
                  <m:t>j=2</m:t>
                </w:del>
              </m:r>
            </m:sub>
            <m:sup>
              <m:r>
                <w:del w:id="756" w:author="Στάθης Καπ" w:date="2023-02-01T08:31:00Z">
                  <w:rPr>
                    <w:rFonts w:ascii="Cambria Math" w:hAnsi="Cambria Math"/>
                  </w:rPr>
                  <m:t>N</m:t>
                </w:del>
              </m:r>
            </m:sup>
            <m:e>
              <m:sSub>
                <m:sSubPr>
                  <m:ctrlPr>
                    <w:del w:id="757" w:author="Στάθης Καπ" w:date="2023-02-01T08:31:00Z">
                      <w:rPr>
                        <w:rFonts w:ascii="Cambria Math" w:hAnsi="Cambria Math"/>
                        <w:i/>
                      </w:rPr>
                    </w:del>
                  </m:ctrlPr>
                </m:sSubPr>
                <m:e>
                  <m:r>
                    <w:del w:id="758" w:author="Στάθης Καπ" w:date="2023-02-01T08:31:00Z">
                      <w:rPr>
                        <w:rFonts w:ascii="Cambria Math" w:hAnsi="Cambria Math"/>
                      </w:rPr>
                      <m:t>X</m:t>
                    </w:del>
                  </m:r>
                </m:e>
                <m:sub>
                  <m:r>
                    <w:del w:id="759" w:author="Στάθης Καπ" w:date="2023-02-01T08:31:00Z">
                      <w:rPr>
                        <w:rFonts w:ascii="Cambria Math" w:hAnsi="Cambria Math"/>
                      </w:rPr>
                      <m:t>1j</m:t>
                    </w:del>
                  </m:r>
                </m:sub>
              </m:sSub>
            </m:e>
          </m:nary>
          <m:r>
            <w:del w:id="760" w:author="Στάθης Καπ" w:date="2023-02-01T08:31:00Z">
              <w:rPr>
                <w:rFonts w:ascii="Cambria Math" w:hAnsi="Cambria Math"/>
              </w:rPr>
              <m:t>=</m:t>
            </w:del>
          </m:r>
          <m:nary>
            <m:naryPr>
              <m:chr m:val="∑"/>
              <m:limLoc m:val="undOvr"/>
              <m:ctrlPr>
                <w:del w:id="761" w:author="Στάθης Καπ" w:date="2023-02-01T08:31:00Z">
                  <w:rPr>
                    <w:rFonts w:ascii="Cambria Math" w:hAnsi="Cambria Math"/>
                    <w:i/>
                  </w:rPr>
                </w:del>
              </m:ctrlPr>
            </m:naryPr>
            <m:sub>
              <m:r>
                <w:del w:id="762" w:author="Στάθης Καπ" w:date="2023-02-01T08:31:00Z">
                  <w:rPr>
                    <w:rFonts w:ascii="Cambria Math" w:hAnsi="Cambria Math"/>
                  </w:rPr>
                  <m:t>i=1</m:t>
                </w:del>
              </m:r>
            </m:sub>
            <m:sup>
              <m:r>
                <w:del w:id="763" w:author="Στάθης Καπ" w:date="2023-02-01T08:31:00Z">
                  <w:rPr>
                    <w:rFonts w:ascii="Cambria Math" w:hAnsi="Cambria Math"/>
                  </w:rPr>
                  <m:t>N-1</m:t>
                </w:del>
              </m:r>
            </m:sup>
            <m:e>
              <m:sSub>
                <m:sSubPr>
                  <m:ctrlPr>
                    <w:del w:id="764" w:author="Στάθης Καπ" w:date="2023-02-01T08:31:00Z">
                      <w:rPr>
                        <w:rFonts w:ascii="Cambria Math" w:hAnsi="Cambria Math"/>
                        <w:i/>
                      </w:rPr>
                    </w:del>
                  </m:ctrlPr>
                </m:sSubPr>
                <m:e>
                  <m:r>
                    <w:del w:id="765" w:author="Στάθης Καπ" w:date="2023-02-01T08:31:00Z">
                      <w:rPr>
                        <w:rFonts w:ascii="Cambria Math" w:hAnsi="Cambria Math"/>
                      </w:rPr>
                      <m:t>X</m:t>
                    </w:del>
                  </m:r>
                </m:e>
                <m:sub>
                  <m:r>
                    <w:del w:id="766" w:author="Στάθης Καπ" w:date="2023-02-01T08:31:00Z">
                      <w:rPr>
                        <w:rFonts w:ascii="Cambria Math" w:hAnsi="Cambria Math"/>
                      </w:rPr>
                      <m:t>iN</m:t>
                    </w:del>
                  </m:r>
                </m:sub>
              </m:sSub>
            </m:e>
          </m:nary>
          <m:r>
            <w:del w:id="767" w:author="Στάθης Καπ" w:date="2023-02-01T08:31:00Z">
              <w:rPr>
                <w:rFonts w:ascii="Cambria Math" w:hAnsi="Cambria Math"/>
              </w:rPr>
              <m:t>=1</m:t>
            </w:del>
          </m:r>
        </m:oMath>
      </m:oMathPara>
    </w:p>
    <w:p w14:paraId="47FA5BA4" w14:textId="74F1713A" w:rsidR="00A65E3F" w:rsidRPr="009D1003" w:rsidDel="008C16C2" w:rsidRDefault="007E7879" w:rsidP="000D140A">
      <w:pPr>
        <w:rPr>
          <w:del w:id="768" w:author="Στάθης Καπ" w:date="2023-02-01T08:31:00Z"/>
          <w:rFonts w:eastAsiaTheme="minorEastAsia"/>
        </w:rPr>
      </w:pPr>
      <m:oMathPara>
        <m:oMath>
          <m:nary>
            <m:naryPr>
              <m:chr m:val="∑"/>
              <m:limLoc m:val="undOvr"/>
              <m:ctrlPr>
                <w:del w:id="769" w:author="Στάθης Καπ" w:date="2023-02-01T08:31:00Z">
                  <w:rPr>
                    <w:rFonts w:ascii="Cambria Math" w:hAnsi="Cambria Math"/>
                    <w:i/>
                  </w:rPr>
                </w:del>
              </m:ctrlPr>
            </m:naryPr>
            <m:sub>
              <m:r>
                <w:del w:id="770" w:author="Στάθης Καπ" w:date="2023-02-01T08:31:00Z">
                  <w:rPr>
                    <w:rFonts w:ascii="Cambria Math" w:hAnsi="Cambria Math"/>
                  </w:rPr>
                  <m:t>i=1</m:t>
                </w:del>
              </m:r>
            </m:sub>
            <m:sup>
              <m:r>
                <w:del w:id="771" w:author="Στάθης Καπ" w:date="2023-02-01T08:31:00Z">
                  <w:rPr>
                    <w:rFonts w:ascii="Cambria Math" w:hAnsi="Cambria Math"/>
                  </w:rPr>
                  <m:t>N-1</m:t>
                </w:del>
              </m:r>
            </m:sup>
            <m:e>
              <m:sSub>
                <m:sSubPr>
                  <m:ctrlPr>
                    <w:del w:id="772" w:author="Στάθης Καπ" w:date="2023-02-01T08:31:00Z">
                      <w:rPr>
                        <w:rFonts w:ascii="Cambria Math" w:hAnsi="Cambria Math"/>
                        <w:i/>
                      </w:rPr>
                    </w:del>
                  </m:ctrlPr>
                </m:sSubPr>
                <m:e>
                  <m:r>
                    <w:del w:id="773" w:author="Στάθης Καπ" w:date="2023-02-01T08:31:00Z">
                      <w:rPr>
                        <w:rFonts w:ascii="Cambria Math" w:hAnsi="Cambria Math"/>
                      </w:rPr>
                      <m:t>X</m:t>
                    </w:del>
                  </m:r>
                </m:e>
                <m:sub>
                  <m:r>
                    <w:del w:id="774" w:author="Στάθης Καπ" w:date="2023-02-01T08:31:00Z">
                      <w:rPr>
                        <w:rFonts w:ascii="Cambria Math" w:hAnsi="Cambria Math"/>
                      </w:rPr>
                      <m:t>ik</m:t>
                    </w:del>
                  </m:r>
                </m:sub>
              </m:sSub>
            </m:e>
          </m:nary>
          <m:r>
            <w:del w:id="775" w:author="Στάθης Καπ" w:date="2023-02-01T08:31:00Z">
              <w:rPr>
                <w:rFonts w:ascii="Cambria Math" w:hAnsi="Cambria Math"/>
              </w:rPr>
              <m:t>=</m:t>
            </w:del>
          </m:r>
          <m:nary>
            <m:naryPr>
              <m:chr m:val="∑"/>
              <m:limLoc m:val="undOvr"/>
              <m:ctrlPr>
                <w:del w:id="776" w:author="Στάθης Καπ" w:date="2023-02-01T08:31:00Z">
                  <w:rPr>
                    <w:rFonts w:ascii="Cambria Math" w:hAnsi="Cambria Math"/>
                    <w:i/>
                  </w:rPr>
                </w:del>
              </m:ctrlPr>
            </m:naryPr>
            <m:sub>
              <m:r>
                <w:del w:id="777" w:author="Στάθης Καπ" w:date="2023-02-01T08:31:00Z">
                  <w:rPr>
                    <w:rFonts w:ascii="Cambria Math" w:hAnsi="Cambria Math"/>
                  </w:rPr>
                  <m:t>j=2</m:t>
                </w:del>
              </m:r>
            </m:sub>
            <m:sup>
              <m:r>
                <w:del w:id="778" w:author="Στάθης Καπ" w:date="2023-02-01T08:31:00Z">
                  <w:rPr>
                    <w:rFonts w:ascii="Cambria Math" w:hAnsi="Cambria Math"/>
                  </w:rPr>
                  <m:t>N</m:t>
                </w:del>
              </m:r>
            </m:sup>
            <m:e>
              <m:sSub>
                <m:sSubPr>
                  <m:ctrlPr>
                    <w:del w:id="779" w:author="Στάθης Καπ" w:date="2023-02-01T08:31:00Z">
                      <w:rPr>
                        <w:rFonts w:ascii="Cambria Math" w:hAnsi="Cambria Math"/>
                        <w:i/>
                      </w:rPr>
                    </w:del>
                  </m:ctrlPr>
                </m:sSubPr>
                <m:e>
                  <m:r>
                    <w:del w:id="780" w:author="Στάθης Καπ" w:date="2023-02-01T08:31:00Z">
                      <w:rPr>
                        <w:rFonts w:ascii="Cambria Math" w:hAnsi="Cambria Math"/>
                      </w:rPr>
                      <m:t>X</m:t>
                    </w:del>
                  </m:r>
                </m:e>
                <m:sub>
                  <m:r>
                    <w:del w:id="781" w:author="Στάθης Καπ" w:date="2023-02-01T08:31:00Z">
                      <w:rPr>
                        <w:rFonts w:ascii="Cambria Math" w:hAnsi="Cambria Math"/>
                      </w:rPr>
                      <m:t>kj</m:t>
                    </w:del>
                  </m:r>
                </m:sub>
              </m:sSub>
            </m:e>
          </m:nary>
          <m:r>
            <w:del w:id="782" w:author="Στάθης Καπ" w:date="2023-02-01T08:31:00Z">
              <w:rPr>
                <w:rFonts w:ascii="Cambria Math" w:hAnsi="Cambria Math"/>
              </w:rPr>
              <m:t>≤1 ∀k=2,⋯, (N-1)</m:t>
            </w:del>
          </m:r>
        </m:oMath>
      </m:oMathPara>
    </w:p>
    <w:p w14:paraId="6A9A70E0" w14:textId="1ADCE964" w:rsidR="009D1003" w:rsidRPr="009D1003" w:rsidDel="008C16C2" w:rsidRDefault="007E7879" w:rsidP="000D140A">
      <w:pPr>
        <w:rPr>
          <w:del w:id="783" w:author="Στάθης Καπ" w:date="2023-02-01T08:31:00Z"/>
          <w:rFonts w:eastAsiaTheme="minorEastAsia"/>
        </w:rPr>
      </w:pPr>
      <m:oMathPara>
        <m:oMath>
          <m:nary>
            <m:naryPr>
              <m:chr m:val="∑"/>
              <m:limLoc m:val="undOvr"/>
              <m:ctrlPr>
                <w:del w:id="784" w:author="Στάθης Καπ" w:date="2023-02-01T08:31:00Z">
                  <w:rPr>
                    <w:rFonts w:ascii="Cambria Math" w:hAnsi="Cambria Math"/>
                    <w:i/>
                  </w:rPr>
                </w:del>
              </m:ctrlPr>
            </m:naryPr>
            <m:sub>
              <m:r>
                <w:del w:id="785" w:author="Στάθης Καπ" w:date="2023-02-01T08:31:00Z">
                  <w:rPr>
                    <w:rFonts w:ascii="Cambria Math" w:hAnsi="Cambria Math"/>
                  </w:rPr>
                  <m:t>i=1</m:t>
                </w:del>
              </m:r>
            </m:sub>
            <m:sup>
              <m:r>
                <w:del w:id="786" w:author="Στάθης Καπ" w:date="2023-02-01T08:31:00Z">
                  <w:rPr>
                    <w:rFonts w:ascii="Cambria Math" w:hAnsi="Cambria Math"/>
                  </w:rPr>
                  <m:t>N-1</m:t>
                </w:del>
              </m:r>
            </m:sup>
            <m:e>
              <m:nary>
                <m:naryPr>
                  <m:chr m:val="∑"/>
                  <m:limLoc m:val="undOvr"/>
                  <m:ctrlPr>
                    <w:del w:id="787" w:author="Στάθης Καπ" w:date="2023-02-01T08:31:00Z">
                      <w:rPr>
                        <w:rFonts w:ascii="Cambria Math" w:hAnsi="Cambria Math"/>
                        <w:i/>
                      </w:rPr>
                    </w:del>
                  </m:ctrlPr>
                </m:naryPr>
                <m:sub>
                  <m:r>
                    <w:del w:id="788" w:author="Στάθης Καπ" w:date="2023-02-01T08:31:00Z">
                      <w:rPr>
                        <w:rFonts w:ascii="Cambria Math" w:hAnsi="Cambria Math"/>
                      </w:rPr>
                      <m:t>j=2</m:t>
                    </w:del>
                  </m:r>
                </m:sub>
                <m:sup>
                  <m:r>
                    <w:del w:id="789" w:author="Στάθης Καπ" w:date="2023-02-01T08:31:00Z">
                      <w:rPr>
                        <w:rFonts w:ascii="Cambria Math" w:hAnsi="Cambria Math"/>
                      </w:rPr>
                      <m:t>N</m:t>
                    </w:del>
                  </m:r>
                </m:sup>
                <m:e>
                  <m:sSub>
                    <m:sSubPr>
                      <m:ctrlPr>
                        <w:del w:id="790" w:author="Στάθης Καπ" w:date="2023-02-01T08:31:00Z">
                          <w:rPr>
                            <w:rFonts w:ascii="Cambria Math" w:hAnsi="Cambria Math"/>
                            <w:i/>
                          </w:rPr>
                        </w:del>
                      </m:ctrlPr>
                    </m:sSubPr>
                    <m:e>
                      <m:r>
                        <w:del w:id="791" w:author="Στάθης Καπ" w:date="2023-02-01T08:31:00Z">
                          <w:rPr>
                            <w:rFonts w:ascii="Cambria Math" w:hAnsi="Cambria Math"/>
                          </w:rPr>
                          <m:t>t</m:t>
                        </w:del>
                      </m:r>
                    </m:e>
                    <m:sub>
                      <m:r>
                        <w:del w:id="792" w:author="Στάθης Καπ" w:date="2023-02-01T08:31:00Z">
                          <w:rPr>
                            <w:rFonts w:ascii="Cambria Math" w:hAnsi="Cambria Math"/>
                          </w:rPr>
                          <m:t>ij</m:t>
                        </w:del>
                      </m:r>
                    </m:sub>
                  </m:sSub>
                  <m:sSub>
                    <m:sSubPr>
                      <m:ctrlPr>
                        <w:del w:id="793" w:author="Στάθης Καπ" w:date="2023-02-01T08:31:00Z">
                          <w:rPr>
                            <w:rFonts w:ascii="Cambria Math" w:hAnsi="Cambria Math"/>
                            <w:i/>
                          </w:rPr>
                        </w:del>
                      </m:ctrlPr>
                    </m:sSubPr>
                    <m:e>
                      <m:r>
                        <w:del w:id="794" w:author="Στάθης Καπ" w:date="2023-02-01T08:31:00Z">
                          <w:rPr>
                            <w:rFonts w:ascii="Cambria Math" w:hAnsi="Cambria Math"/>
                          </w:rPr>
                          <m:t>X</m:t>
                        </w:del>
                      </m:r>
                    </m:e>
                    <m:sub>
                      <m:r>
                        <w:del w:id="795" w:author="Στάθης Καπ" w:date="2023-02-01T08:31:00Z">
                          <w:rPr>
                            <w:rFonts w:ascii="Cambria Math" w:hAnsi="Cambria Math"/>
                          </w:rPr>
                          <m:t>ij</m:t>
                        </w:del>
                      </m:r>
                    </m:sub>
                  </m:sSub>
                </m:e>
              </m:nary>
            </m:e>
          </m:nary>
          <m:r>
            <w:del w:id="796" w:author="Στάθης Καπ" w:date="2023-02-01T08:31:00Z">
              <w:rPr>
                <w:rFonts w:ascii="Cambria Math" w:hAnsi="Cambria Math"/>
              </w:rPr>
              <m:t>≤</m:t>
            </w:del>
          </m:r>
          <m:sSub>
            <m:sSubPr>
              <m:ctrlPr>
                <w:del w:id="797" w:author="Στάθης Καπ" w:date="2023-02-01T08:31:00Z">
                  <w:rPr>
                    <w:rFonts w:ascii="Cambria Math" w:hAnsi="Cambria Math"/>
                    <w:i/>
                  </w:rPr>
                </w:del>
              </m:ctrlPr>
            </m:sSubPr>
            <m:e>
              <m:r>
                <w:del w:id="798" w:author="Στάθης Καπ" w:date="2023-02-01T08:31:00Z">
                  <w:rPr>
                    <w:rFonts w:ascii="Cambria Math" w:hAnsi="Cambria Math"/>
                  </w:rPr>
                  <m:t>T</m:t>
                </w:del>
              </m:r>
            </m:e>
            <m:sub>
              <m:r>
                <w:del w:id="799"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00" w:author="Στάθης Καπ" w:date="2023-02-01T08:31:00Z"/>
          <w:rFonts w:eastAsiaTheme="minorEastAsia"/>
        </w:rPr>
      </w:pPr>
      <m:oMathPara>
        <m:oMath>
          <m:r>
            <w:del w:id="801" w:author="Στάθης Καπ" w:date="2023-02-01T08:31:00Z">
              <w:rPr>
                <w:rFonts w:ascii="Cambria Math" w:hAnsi="Cambria Math"/>
              </w:rPr>
              <m:t>2≤</m:t>
            </w:del>
          </m:r>
          <m:sSub>
            <m:sSubPr>
              <m:ctrlPr>
                <w:del w:id="802" w:author="Στάθης Καπ" w:date="2023-02-01T08:31:00Z">
                  <w:rPr>
                    <w:rFonts w:ascii="Cambria Math" w:hAnsi="Cambria Math"/>
                    <w:i/>
                  </w:rPr>
                </w:del>
              </m:ctrlPr>
            </m:sSubPr>
            <m:e>
              <m:r>
                <w:del w:id="803" w:author="Στάθης Καπ" w:date="2023-02-01T08:31:00Z">
                  <w:rPr>
                    <w:rFonts w:ascii="Cambria Math" w:hAnsi="Cambria Math"/>
                  </w:rPr>
                  <m:t>u</m:t>
                </w:del>
              </m:r>
            </m:e>
            <m:sub>
              <m:r>
                <w:del w:id="804" w:author="Στάθης Καπ" w:date="2023-02-01T08:31:00Z">
                  <w:rPr>
                    <w:rFonts w:ascii="Cambria Math" w:hAnsi="Cambria Math"/>
                  </w:rPr>
                  <m:t>i</m:t>
                </w:del>
              </m:r>
            </m:sub>
          </m:sSub>
          <m:r>
            <w:del w:id="805" w:author="Στάθης Καπ" w:date="2023-02-01T08:31:00Z">
              <w:rPr>
                <w:rFonts w:ascii="Cambria Math" w:hAnsi="Cambria Math"/>
              </w:rPr>
              <m:t>≤N ∀i=2, ⋯, N</m:t>
            </w:del>
          </m:r>
        </m:oMath>
      </m:oMathPara>
    </w:p>
    <w:p w14:paraId="2B7488BA" w14:textId="2D3259DF" w:rsidR="0003129B" w:rsidRPr="0003129B" w:rsidDel="008C16C2" w:rsidRDefault="007E7879" w:rsidP="000D140A">
      <w:pPr>
        <w:rPr>
          <w:del w:id="806" w:author="Στάθης Καπ" w:date="2023-02-01T08:31:00Z"/>
          <w:rFonts w:eastAsiaTheme="minorEastAsia"/>
        </w:rPr>
      </w:pPr>
      <m:oMathPara>
        <m:oMath>
          <m:sSub>
            <m:sSubPr>
              <m:ctrlPr>
                <w:del w:id="807" w:author="Στάθης Καπ" w:date="2023-02-01T08:31:00Z">
                  <w:rPr>
                    <w:rFonts w:ascii="Cambria Math" w:hAnsi="Cambria Math"/>
                    <w:i/>
                  </w:rPr>
                </w:del>
              </m:ctrlPr>
            </m:sSubPr>
            <m:e>
              <m:r>
                <w:del w:id="808" w:author="Στάθης Καπ" w:date="2023-02-01T08:31:00Z">
                  <w:rPr>
                    <w:rFonts w:ascii="Cambria Math" w:hAnsi="Cambria Math"/>
                  </w:rPr>
                  <m:t>u</m:t>
                </w:del>
              </m:r>
            </m:e>
            <m:sub>
              <m:r>
                <w:del w:id="809" w:author="Στάθης Καπ" w:date="2023-02-01T08:31:00Z">
                  <w:rPr>
                    <w:rFonts w:ascii="Cambria Math" w:hAnsi="Cambria Math"/>
                  </w:rPr>
                  <m:t>i</m:t>
                </w:del>
              </m:r>
            </m:sub>
          </m:sSub>
          <m:r>
            <w:del w:id="810" w:author="Στάθης Καπ" w:date="2023-02-01T08:31:00Z">
              <w:rPr>
                <w:rFonts w:ascii="Cambria Math" w:hAnsi="Cambria Math"/>
              </w:rPr>
              <m:t>-</m:t>
            </w:del>
          </m:r>
          <m:sSub>
            <m:sSubPr>
              <m:ctrlPr>
                <w:del w:id="811" w:author="Στάθης Καπ" w:date="2023-02-01T08:31:00Z">
                  <w:rPr>
                    <w:rFonts w:ascii="Cambria Math" w:hAnsi="Cambria Math"/>
                    <w:i/>
                  </w:rPr>
                </w:del>
              </m:ctrlPr>
            </m:sSubPr>
            <m:e>
              <m:r>
                <w:del w:id="812" w:author="Στάθης Καπ" w:date="2023-02-01T08:31:00Z">
                  <w:rPr>
                    <w:rFonts w:ascii="Cambria Math" w:hAnsi="Cambria Math"/>
                  </w:rPr>
                  <m:t>u</m:t>
                </w:del>
              </m:r>
            </m:e>
            <m:sub>
              <m:r>
                <w:del w:id="813" w:author="Στάθης Καπ" w:date="2023-02-01T08:31:00Z">
                  <w:rPr>
                    <w:rFonts w:ascii="Cambria Math" w:hAnsi="Cambria Math"/>
                  </w:rPr>
                  <m:t>j</m:t>
                </w:del>
              </m:r>
            </m:sub>
          </m:sSub>
          <m:r>
            <w:del w:id="814" w:author="Στάθης Καπ" w:date="2023-02-01T08:31:00Z">
              <w:rPr>
                <w:rFonts w:ascii="Cambria Math" w:hAnsi="Cambria Math"/>
              </w:rPr>
              <m:t>+1≤</m:t>
            </w:del>
          </m:r>
          <m:d>
            <m:dPr>
              <m:ctrlPr>
                <w:del w:id="815" w:author="Στάθης Καπ" w:date="2023-02-01T08:31:00Z">
                  <w:rPr>
                    <w:rFonts w:ascii="Cambria Math" w:hAnsi="Cambria Math"/>
                    <w:i/>
                  </w:rPr>
                </w:del>
              </m:ctrlPr>
            </m:dPr>
            <m:e>
              <m:r>
                <w:del w:id="816" w:author="Στάθης Καπ" w:date="2023-02-01T08:31:00Z">
                  <w:rPr>
                    <w:rFonts w:ascii="Cambria Math" w:hAnsi="Cambria Math"/>
                  </w:rPr>
                  <m:t>N-1</m:t>
                </w:del>
              </m:r>
            </m:e>
          </m:d>
          <m:d>
            <m:dPr>
              <m:ctrlPr>
                <w:del w:id="817" w:author="Στάθης Καπ" w:date="2023-02-01T08:31:00Z">
                  <w:rPr>
                    <w:rFonts w:ascii="Cambria Math" w:hAnsi="Cambria Math"/>
                    <w:i/>
                  </w:rPr>
                </w:del>
              </m:ctrlPr>
            </m:dPr>
            <m:e>
              <m:r>
                <w:del w:id="818" w:author="Στάθης Καπ" w:date="2023-02-01T08:31:00Z">
                  <w:rPr>
                    <w:rFonts w:ascii="Cambria Math" w:hAnsi="Cambria Math"/>
                  </w:rPr>
                  <m:t>1-</m:t>
                </w:del>
              </m:r>
              <m:sSub>
                <m:sSubPr>
                  <m:ctrlPr>
                    <w:del w:id="819" w:author="Στάθης Καπ" w:date="2023-02-01T08:31:00Z">
                      <w:rPr>
                        <w:rFonts w:ascii="Cambria Math" w:hAnsi="Cambria Math"/>
                        <w:i/>
                      </w:rPr>
                    </w:del>
                  </m:ctrlPr>
                </m:sSubPr>
                <m:e>
                  <m:r>
                    <w:del w:id="820" w:author="Στάθης Καπ" w:date="2023-02-01T08:31:00Z">
                      <w:rPr>
                        <w:rFonts w:ascii="Cambria Math" w:hAnsi="Cambria Math"/>
                      </w:rPr>
                      <m:t>X</m:t>
                    </w:del>
                  </m:r>
                </m:e>
                <m:sub>
                  <m:r>
                    <w:del w:id="821" w:author="Στάθης Καπ" w:date="2023-02-01T08:31:00Z">
                      <w:rPr>
                        <w:rFonts w:ascii="Cambria Math" w:hAnsi="Cambria Math"/>
                      </w:rPr>
                      <m:t>ij</m:t>
                    </w:del>
                  </m:r>
                </m:sub>
              </m:sSub>
            </m:e>
          </m:d>
          <m:r>
            <w:del w:id="822"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823"/>
      <w:r w:rsidRPr="0003129B">
        <w:rPr>
          <w:lang w:val="el-GR"/>
        </w:rPr>
        <w:t xml:space="preserve">2.1 </w:t>
      </w:r>
      <w:commentRangeEnd w:id="823"/>
      <w:r w:rsidR="0070497F">
        <w:rPr>
          <w:rStyle w:val="CommentReference"/>
        </w:rPr>
        <w:commentReference w:id="823"/>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24" w:author="Στάθης Καπ" w:date="2023-03-01T04:31:00Z"/>
      <w:sdt>
        <w:sdtPr>
          <w:rPr>
            <w:lang w:val="el-GR"/>
          </w:rPr>
          <w:id w:val="-62102249"/>
          <w:citation/>
        </w:sdtPr>
        <w:sdtEndPr/>
        <w:sdtContent>
          <w:customXmlInsRangeEnd w:id="824"/>
          <w:ins w:id="825" w:author="Στάθης Καπ" w:date="2023-03-01T04:31:00Z">
            <w:r w:rsidR="009C6EF9">
              <w:rPr>
                <w:lang w:val="el-GR"/>
              </w:rPr>
              <w:fldChar w:fldCharType="begin"/>
            </w:r>
            <w:r w:rsidR="009C6EF9" w:rsidRPr="009C6EF9">
              <w:rPr>
                <w:lang w:val="el-GR"/>
                <w:rPrChange w:id="826" w:author="Στάθης Καπ" w:date="2023-03-01T04:31:00Z">
                  <w:rPr/>
                </w:rPrChange>
              </w:rPr>
              <w:instrText xml:space="preserve"> </w:instrText>
            </w:r>
            <w:r w:rsidR="009C6EF9">
              <w:instrText>CITATION</w:instrText>
            </w:r>
            <w:r w:rsidR="009C6EF9" w:rsidRPr="009C6EF9">
              <w:rPr>
                <w:lang w:val="el-GR"/>
                <w:rPrChange w:id="827" w:author="Στάθης Καπ" w:date="2023-03-01T04:31:00Z">
                  <w:rPr/>
                </w:rPrChange>
              </w:rPr>
              <w:instrText xml:space="preserve"> </w:instrText>
            </w:r>
            <w:r w:rsidR="009C6EF9">
              <w:instrText>CEM</w:instrText>
            </w:r>
            <w:r w:rsidR="009C6EF9" w:rsidRPr="009C6EF9">
              <w:rPr>
                <w:lang w:val="el-GR"/>
                <w:rPrChange w:id="828" w:author="Στάθης Καπ" w:date="2023-03-01T04:31:00Z">
                  <w:rPr/>
                </w:rPrChange>
              </w:rPr>
              <w:instrText>60 \</w:instrText>
            </w:r>
            <w:r w:rsidR="009C6EF9">
              <w:instrText>l</w:instrText>
            </w:r>
            <w:r w:rsidR="009C6EF9" w:rsidRPr="009C6EF9">
              <w:rPr>
                <w:lang w:val="el-GR"/>
                <w:rPrChange w:id="829" w:author="Στάθης Καπ" w:date="2023-03-01T04:31:00Z">
                  <w:rPr/>
                </w:rPrChange>
              </w:rPr>
              <w:instrText xml:space="preserve"> 1033 </w:instrText>
            </w:r>
          </w:ins>
          <w:r w:rsidR="009C6EF9">
            <w:rPr>
              <w:lang w:val="el-GR"/>
            </w:rPr>
            <w:fldChar w:fldCharType="separate"/>
          </w:r>
          <w:r w:rsidR="004B7EF5" w:rsidRPr="007866A8">
            <w:rPr>
              <w:noProof/>
              <w:lang w:val="el-GR"/>
              <w:rPrChange w:id="830" w:author="Στάθης Καπ" w:date="2023-03-07T06:10:00Z">
                <w:rPr>
                  <w:noProof/>
                </w:rPr>
              </w:rPrChange>
            </w:rPr>
            <w:t xml:space="preserve"> [8]</w:t>
          </w:r>
          <w:ins w:id="831" w:author="Στάθης Καπ" w:date="2023-03-01T04:31:00Z">
            <w:r w:rsidR="009C6EF9">
              <w:rPr>
                <w:lang w:val="el-GR"/>
              </w:rPr>
              <w:fldChar w:fldCharType="end"/>
            </w:r>
          </w:ins>
          <w:customXmlInsRangeStart w:id="832" w:author="Στάθης Καπ" w:date="2023-03-01T04:31:00Z"/>
        </w:sdtContent>
      </w:sdt>
      <w:customXmlInsRangeEnd w:id="832"/>
      <w:r w:rsidRPr="0003129B">
        <w:rPr>
          <w:lang w:val="el-GR"/>
        </w:rPr>
        <w:t>)</w:t>
      </w:r>
      <w:del w:id="833" w:author="Στάθης Καπ" w:date="2023-03-01T04:30:00Z">
        <w:r w:rsidRPr="009C6EF9" w:rsidDel="009C6EF9">
          <w:rPr>
            <w:lang w:val="el-GR"/>
          </w:rPr>
          <w:delText>[;]</w:delText>
        </w:r>
      </w:del>
      <w:ins w:id="834" w:author="Στάθης Καπ" w:date="2023-03-01T04:30:00Z">
        <w:r w:rsidR="009C6EF9" w:rsidRPr="009C6EF9">
          <w:rPr>
            <w:lang w:val="el-GR"/>
            <w:rPrChange w:id="835" w:author="Στάθης Καπ" w:date="2023-03-01T04:30:00Z">
              <w:rPr>
                <w:highlight w:val="yellow"/>
              </w:rPr>
            </w:rPrChange>
          </w:rPr>
          <w:t>.</w:t>
        </w:r>
      </w:ins>
      <w:del w:id="836" w:author="Στάθης Καπ" w:date="2023-03-01T04:30:00Z">
        <w:r w:rsidRPr="0070497F" w:rsidDel="009C6EF9">
          <w:rPr>
            <w:highlight w:val="yellow"/>
            <w:lang w:val="el-GR"/>
            <w:rPrChange w:id="837"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838" w:author="Στάθης Καπ" w:date="2023-03-01T04:32:00Z">
            <w:rPr>
              <w:lang w:val="el-GR"/>
            </w:rPr>
          </w:rPrChange>
        </w:rPr>
      </w:pPr>
      <w:r w:rsidRPr="00DD6480">
        <w:rPr>
          <w:lang w:val="el-GR"/>
        </w:rPr>
        <w:t>Το</w:t>
      </w:r>
      <w:r w:rsidRPr="009C6EF9">
        <w:rPr>
          <w:rPrChange w:id="839" w:author="Στάθης Καπ" w:date="2023-03-01T04:32:00Z">
            <w:rPr>
              <w:lang w:val="el-GR"/>
            </w:rPr>
          </w:rPrChange>
        </w:rPr>
        <w:t xml:space="preserve"> </w:t>
      </w:r>
      <w:r w:rsidRPr="00DD6480">
        <w:rPr>
          <w:lang w:val="el-GR"/>
        </w:rPr>
        <w:t>γράφημα</w:t>
      </w:r>
      <w:r w:rsidRPr="009C6EF9">
        <w:rPr>
          <w:rPrChange w:id="840" w:author="Στάθης Καπ" w:date="2023-03-01T04:32:00Z">
            <w:rPr>
              <w:lang w:val="el-GR"/>
            </w:rPr>
          </w:rPrChange>
        </w:rPr>
        <w:t xml:space="preserve"> </w:t>
      </w:r>
      <w:r w:rsidRPr="00DD6480">
        <w:rPr>
          <w:lang w:val="el-GR"/>
        </w:rPr>
        <w:t>μπορεί</w:t>
      </w:r>
      <w:r w:rsidRPr="009C6EF9">
        <w:rPr>
          <w:rPrChange w:id="841" w:author="Στάθης Καπ" w:date="2023-03-01T04:32:00Z">
            <w:rPr>
              <w:lang w:val="el-GR"/>
            </w:rPr>
          </w:rPrChange>
        </w:rPr>
        <w:t xml:space="preserve"> </w:t>
      </w:r>
      <w:r w:rsidRPr="00DD6480">
        <w:rPr>
          <w:lang w:val="el-GR"/>
        </w:rPr>
        <w:t>να</w:t>
      </w:r>
      <w:r w:rsidRPr="009C6EF9">
        <w:rPr>
          <w:rPrChange w:id="842" w:author="Στάθης Καπ" w:date="2023-03-01T04:32:00Z">
            <w:rPr>
              <w:lang w:val="el-GR"/>
            </w:rPr>
          </w:rPrChange>
        </w:rPr>
        <w:t xml:space="preserve"> </w:t>
      </w:r>
      <w:r w:rsidRPr="00DD6480">
        <w:rPr>
          <w:lang w:val="el-GR"/>
        </w:rPr>
        <w:t>είναι</w:t>
      </w:r>
      <w:r w:rsidRPr="009C6EF9">
        <w:rPr>
          <w:rPrChange w:id="843" w:author="Στάθης Καπ" w:date="2023-03-01T04:32:00Z">
            <w:rPr>
              <w:lang w:val="el-GR"/>
            </w:rPr>
          </w:rPrChange>
        </w:rPr>
        <w:t xml:space="preserve"> </w:t>
      </w:r>
      <w:r w:rsidRPr="00DD6480">
        <w:rPr>
          <w:lang w:val="el-GR"/>
        </w:rPr>
        <w:t>κατευθυνόμενο</w:t>
      </w:r>
      <w:r w:rsidRPr="009C6EF9">
        <w:rPr>
          <w:rPrChange w:id="844" w:author="Στάθης Καπ" w:date="2023-03-01T04:32:00Z">
            <w:rPr>
              <w:lang w:val="el-GR"/>
            </w:rPr>
          </w:rPrChange>
        </w:rPr>
        <w:t xml:space="preserve"> (</w:t>
      </w:r>
      <w:r>
        <w:t>directed</w:t>
      </w:r>
      <w:r w:rsidRPr="009C6EF9">
        <w:rPr>
          <w:rPrChange w:id="845" w:author="Στάθης Καπ" w:date="2023-03-01T04:32:00Z">
            <w:rPr>
              <w:lang w:val="el-GR"/>
            </w:rPr>
          </w:rPrChange>
        </w:rPr>
        <w:t xml:space="preserve"> </w:t>
      </w:r>
      <w:r>
        <w:t>OP</w:t>
      </w:r>
      <w:r w:rsidRPr="009C6EF9">
        <w:rPr>
          <w:rPrChange w:id="846" w:author="Στάθης Καπ" w:date="2023-03-01T04:32:00Z">
            <w:rPr>
              <w:lang w:val="el-GR"/>
            </w:rPr>
          </w:rPrChange>
        </w:rPr>
        <w:t>) (</w:t>
      </w:r>
      <w:r>
        <w:t>Nagarajan</w:t>
      </w:r>
      <w:r w:rsidRPr="009C6EF9">
        <w:rPr>
          <w:rPrChange w:id="847" w:author="Στάθης Καπ" w:date="2023-03-01T04:32:00Z">
            <w:rPr>
              <w:lang w:val="el-GR"/>
            </w:rPr>
          </w:rPrChange>
        </w:rPr>
        <w:t xml:space="preserve"> </w:t>
      </w:r>
      <w:r>
        <w:t>and</w:t>
      </w:r>
      <w:r w:rsidRPr="009C6EF9">
        <w:rPr>
          <w:rPrChange w:id="848" w:author="Στάθης Καπ" w:date="2023-03-01T04:32:00Z">
            <w:rPr>
              <w:lang w:val="el-GR"/>
            </w:rPr>
          </w:rPrChange>
        </w:rPr>
        <w:t xml:space="preserve"> </w:t>
      </w:r>
      <w:r>
        <w:t>Ravi</w:t>
      </w:r>
      <w:r w:rsidRPr="009C6EF9">
        <w:rPr>
          <w:rPrChange w:id="849" w:author="Στάθης Καπ" w:date="2023-03-01T04:32:00Z">
            <w:rPr>
              <w:lang w:val="el-GR"/>
            </w:rPr>
          </w:rPrChange>
        </w:rPr>
        <w:t xml:space="preserve"> 2011</w:t>
      </w:r>
      <w:customXmlInsRangeStart w:id="850" w:author="Στάθης Καπ" w:date="2023-03-01T04:36:00Z"/>
      <w:sdt>
        <w:sdtPr>
          <w:id w:val="1267354081"/>
          <w:citation/>
        </w:sdtPr>
        <w:sdtEndPr/>
        <w:sdtContent>
          <w:customXmlInsRangeEnd w:id="850"/>
          <w:ins w:id="851"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852" w:author="Στάθης Καπ" w:date="2023-03-01T04:36:00Z">
            <w:r w:rsidR="008F4724">
              <w:fldChar w:fldCharType="end"/>
            </w:r>
          </w:ins>
          <w:customXmlInsRangeStart w:id="853" w:author="Στάθης Καπ" w:date="2023-03-01T04:36:00Z"/>
        </w:sdtContent>
      </w:sdt>
      <w:customXmlInsRangeEnd w:id="853"/>
      <w:r w:rsidRPr="009C6EF9">
        <w:rPr>
          <w:rPrChange w:id="854" w:author="Στάθης Καπ" w:date="2023-03-01T04:32:00Z">
            <w:rPr>
              <w:lang w:val="el-GR"/>
            </w:rPr>
          </w:rPrChange>
        </w:rPr>
        <w:t xml:space="preserve">) </w:t>
      </w:r>
      <w:r w:rsidRPr="00DD6480">
        <w:rPr>
          <w:lang w:val="el-GR"/>
        </w:rPr>
        <w:t>ή</w:t>
      </w:r>
      <w:r w:rsidRPr="009C6EF9">
        <w:rPr>
          <w:rPrChange w:id="855" w:author="Στάθης Καπ" w:date="2023-03-01T04:32:00Z">
            <w:rPr>
              <w:lang w:val="el-GR"/>
            </w:rPr>
          </w:rPrChange>
        </w:rPr>
        <w:t xml:space="preserve"> </w:t>
      </w:r>
      <w:r w:rsidRPr="00DD6480">
        <w:rPr>
          <w:lang w:val="el-GR"/>
        </w:rPr>
        <w:t>μη</w:t>
      </w:r>
      <w:r w:rsidRPr="009C6EF9">
        <w:rPr>
          <w:rPrChange w:id="856" w:author="Στάθης Καπ" w:date="2023-03-01T04:32:00Z">
            <w:rPr>
              <w:lang w:val="el-GR"/>
            </w:rPr>
          </w:rPrChange>
        </w:rPr>
        <w:t xml:space="preserve"> </w:t>
      </w:r>
      <w:r w:rsidRPr="00DD6480">
        <w:rPr>
          <w:lang w:val="el-GR"/>
        </w:rPr>
        <w:t>κατευθυνόμενο</w:t>
      </w:r>
      <w:r w:rsidRPr="009C6EF9">
        <w:rPr>
          <w:rPrChange w:id="857" w:author="Στάθης Καπ" w:date="2023-03-01T04:32:00Z">
            <w:rPr>
              <w:lang w:val="el-GR"/>
            </w:rPr>
          </w:rPrChange>
        </w:rPr>
        <w:t xml:space="preserve"> (</w:t>
      </w:r>
      <w:r>
        <w:t>Tsiligirides</w:t>
      </w:r>
      <w:r w:rsidRPr="009C6EF9">
        <w:rPr>
          <w:rPrChange w:id="858" w:author="Στάθης Καπ" w:date="2023-03-01T04:32:00Z">
            <w:rPr>
              <w:lang w:val="el-GR"/>
            </w:rPr>
          </w:rPrChange>
        </w:rPr>
        <w:t xml:space="preserve"> 1984</w:t>
      </w:r>
      <w:customXmlInsRangeStart w:id="859" w:author="Στάθης Καπ" w:date="2023-03-01T04:31:00Z"/>
      <w:sdt>
        <w:sdtPr>
          <w:rPr>
            <w:lang w:val="el-GR"/>
          </w:rPr>
          <w:id w:val="1344208952"/>
          <w:citation/>
        </w:sdtPr>
        <w:sdtEndPr/>
        <w:sdtContent>
          <w:customXmlInsRangeEnd w:id="859"/>
          <w:ins w:id="860"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861" w:author="Στάθης Καπ" w:date="2023-03-01T04:31:00Z">
            <w:r w:rsidR="009C6EF9">
              <w:rPr>
                <w:lang w:val="el-GR"/>
              </w:rPr>
              <w:fldChar w:fldCharType="end"/>
            </w:r>
          </w:ins>
          <w:customXmlInsRangeStart w:id="862" w:author="Στάθης Καπ" w:date="2023-03-01T04:31:00Z"/>
        </w:sdtContent>
      </w:sdt>
      <w:customXmlInsRangeEnd w:id="862"/>
      <w:del w:id="863" w:author="Στάθης Καπ" w:date="2023-03-01T04:31:00Z">
        <w:r w:rsidRPr="009C6EF9" w:rsidDel="009C6EF9">
          <w:rPr>
            <w:highlight w:val="yellow"/>
            <w:rPrChange w:id="864" w:author="Στάθης Καπ" w:date="2023-03-01T04:32:00Z">
              <w:rPr>
                <w:lang w:val="el-GR"/>
              </w:rPr>
            </w:rPrChange>
          </w:rPr>
          <w:delText>[;</w:delText>
        </w:r>
        <w:r w:rsidRPr="009C6EF9" w:rsidDel="009C6EF9">
          <w:rPr>
            <w:rPrChange w:id="865" w:author="Στάθης Καπ" w:date="2023-03-01T04:32:00Z">
              <w:rPr>
                <w:lang w:val="el-GR"/>
              </w:rPr>
            </w:rPrChange>
          </w:rPr>
          <w:delText>]</w:delText>
        </w:r>
      </w:del>
      <w:r w:rsidRPr="009C6EF9">
        <w:rPr>
          <w:rPrChange w:id="866" w:author="Στάθης Καπ" w:date="2023-03-01T04:32:00Z">
            <w:rPr>
              <w:lang w:val="el-GR"/>
            </w:rPr>
          </w:rPrChange>
        </w:rPr>
        <w:t xml:space="preserve"> , </w:t>
      </w:r>
      <w:r>
        <w:t>Bansal</w:t>
      </w:r>
      <w:r w:rsidRPr="009C6EF9">
        <w:rPr>
          <w:rPrChange w:id="867" w:author="Στάθης Καπ" w:date="2023-03-01T04:32:00Z">
            <w:rPr>
              <w:lang w:val="el-GR"/>
            </w:rPr>
          </w:rPrChange>
        </w:rPr>
        <w:t xml:space="preserve"> </w:t>
      </w:r>
      <w:ins w:id="868" w:author="Στάθης Καπ" w:date="2023-03-01T04:32:00Z">
        <w:r w:rsidR="009C6EF9">
          <w:t>et al</w:t>
        </w:r>
      </w:ins>
      <w:ins w:id="869" w:author="Στάθης Καπ" w:date="2023-03-01T04:44:00Z">
        <w:r w:rsidR="00C52C7D">
          <w:t>.</w:t>
        </w:r>
      </w:ins>
      <w:del w:id="870" w:author="Στάθης Καπ" w:date="2023-03-01T04:32:00Z">
        <w:r w:rsidRPr="00DD6480" w:rsidDel="009C6EF9">
          <w:rPr>
            <w:lang w:val="el-GR"/>
          </w:rPr>
          <w:delText>κ</w:delText>
        </w:r>
        <w:r w:rsidRPr="009C6EF9" w:rsidDel="009C6EF9">
          <w:rPr>
            <w:rPrChange w:id="871" w:author="Στάθης Καπ" w:date="2023-03-01T04:32:00Z">
              <w:rPr>
                <w:lang w:val="el-GR"/>
              </w:rPr>
            </w:rPrChange>
          </w:rPr>
          <w:delText>.</w:delText>
        </w:r>
        <w:r w:rsidRPr="00DD6480" w:rsidDel="009C6EF9">
          <w:rPr>
            <w:lang w:val="el-GR"/>
          </w:rPr>
          <w:delText>α</w:delText>
        </w:r>
        <w:r w:rsidRPr="009C6EF9" w:rsidDel="009C6EF9">
          <w:rPr>
            <w:rPrChange w:id="872" w:author="Στάθης Καπ" w:date="2023-03-01T04:32:00Z">
              <w:rPr>
                <w:lang w:val="el-GR"/>
              </w:rPr>
            </w:rPrChange>
          </w:rPr>
          <w:delText>.</w:delText>
        </w:r>
      </w:del>
      <w:r w:rsidRPr="009C6EF9">
        <w:rPr>
          <w:rPrChange w:id="873" w:author="Στάθης Καπ" w:date="2023-03-01T04:32:00Z">
            <w:rPr>
              <w:lang w:val="el-GR"/>
            </w:rPr>
          </w:rPrChange>
        </w:rPr>
        <w:t xml:space="preserve"> 2004</w:t>
      </w:r>
      <w:customXmlInsRangeStart w:id="874" w:author="Στάθης Καπ" w:date="2023-03-01T04:33:00Z"/>
      <w:sdt>
        <w:sdtPr>
          <w:id w:val="-484392950"/>
          <w:citation/>
        </w:sdtPr>
        <w:sdtEndPr/>
        <w:sdtContent>
          <w:customXmlInsRangeEnd w:id="874"/>
          <w:ins w:id="875"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876" w:author="Στάθης Καπ" w:date="2023-03-01T04:33:00Z">
            <w:r w:rsidR="008F4724">
              <w:fldChar w:fldCharType="end"/>
            </w:r>
          </w:ins>
          <w:customXmlInsRangeStart w:id="877" w:author="Στάθης Καπ" w:date="2023-03-01T04:33:00Z"/>
        </w:sdtContent>
      </w:sdt>
      <w:customXmlInsRangeEnd w:id="877"/>
      <w:ins w:id="878" w:author="Στάθης Καπ" w:date="2023-03-01T04:32:00Z">
        <w:r w:rsidR="009C6EF9" w:rsidRPr="009C6EF9">
          <w:t>)</w:t>
        </w:r>
      </w:ins>
      <w:del w:id="879" w:author="Στάθης Καπ" w:date="2023-03-01T04:32:00Z">
        <w:r w:rsidRPr="009C6EF9" w:rsidDel="009C6EF9">
          <w:rPr>
            <w:rPrChange w:id="880" w:author="Στάθης Καπ" w:date="2023-03-01T04:32:00Z">
              <w:rPr>
                <w:lang w:val="el-GR"/>
              </w:rPr>
            </w:rPrChange>
          </w:rPr>
          <w:delText xml:space="preserve"> </w:delText>
        </w:r>
      </w:del>
      <w:del w:id="881" w:author="Στάθης Καπ" w:date="2023-03-01T04:31:00Z">
        <w:r w:rsidRPr="009C6EF9" w:rsidDel="009C6EF9">
          <w:rPr>
            <w:highlight w:val="yellow"/>
            <w:rPrChange w:id="882" w:author="Στάθης Καπ" w:date="2023-03-01T04:32:00Z">
              <w:rPr>
                <w:lang w:val="el-GR"/>
              </w:rPr>
            </w:rPrChange>
          </w:rPr>
          <w:delText>[;]</w:delText>
        </w:r>
      </w:del>
      <w:del w:id="883" w:author="Στάθης Καπ" w:date="2023-03-01T04:32:00Z">
        <w:r w:rsidRPr="009C6EF9" w:rsidDel="009C6EF9">
          <w:rPr>
            <w:highlight w:val="yellow"/>
            <w:rPrChange w:id="884"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885" w:author="Στάθης Καπ" w:date="2023-03-01T04:38:00Z">
        <w:r w:rsidR="00DD6480" w:rsidRPr="00DD6480" w:rsidDel="008F4724">
          <w:rPr>
            <w:lang w:val="el-GR"/>
          </w:rPr>
          <w:delText>κ.α.</w:delText>
        </w:r>
      </w:del>
      <w:ins w:id="886" w:author="Στάθης Καπ" w:date="2023-03-01T04:38:00Z">
        <w:r w:rsidR="008F4724">
          <w:t>et</w:t>
        </w:r>
        <w:r w:rsidR="008F4724" w:rsidRPr="008F4724">
          <w:rPr>
            <w:lang w:val="el-GR"/>
            <w:rPrChange w:id="887" w:author="Στάθης Καπ" w:date="2023-03-01T04:38:00Z">
              <w:rPr/>
            </w:rPrChange>
          </w:rPr>
          <w:t xml:space="preserve"> </w:t>
        </w:r>
        <w:r w:rsidR="008F4724">
          <w:t>al</w:t>
        </w:r>
      </w:ins>
      <w:ins w:id="888" w:author="Στάθης Καπ" w:date="2023-03-01T04:43:00Z">
        <w:r w:rsidR="00C52C7D" w:rsidRPr="00C52C7D">
          <w:rPr>
            <w:lang w:val="el-GR"/>
            <w:rPrChange w:id="889" w:author="Στάθης Καπ" w:date="2023-03-01T04:43:00Z">
              <w:rPr/>
            </w:rPrChange>
          </w:rPr>
          <w:t>.</w:t>
        </w:r>
      </w:ins>
      <w:r w:rsidR="00DD6480" w:rsidRPr="00DD6480">
        <w:rPr>
          <w:lang w:val="el-GR"/>
        </w:rPr>
        <w:t xml:space="preserve"> 1998</w:t>
      </w:r>
      <w:customXmlInsRangeStart w:id="890" w:author="Στάθης Καπ" w:date="2023-03-01T04:41:00Z"/>
      <w:sdt>
        <w:sdtPr>
          <w:rPr>
            <w:lang w:val="el-GR"/>
          </w:rPr>
          <w:id w:val="-1252111019"/>
          <w:citation/>
        </w:sdtPr>
        <w:sdtEndPr/>
        <w:sdtContent>
          <w:customXmlInsRangeEnd w:id="890"/>
          <w:ins w:id="891" w:author="Στάθης Καπ" w:date="2023-03-01T04:41:00Z">
            <w:r w:rsidR="008F4724">
              <w:rPr>
                <w:lang w:val="el-GR"/>
              </w:rPr>
              <w:fldChar w:fldCharType="begin"/>
            </w:r>
            <w:r w:rsidR="008F4724" w:rsidRPr="008F4724">
              <w:rPr>
                <w:lang w:val="el-GR"/>
                <w:rPrChange w:id="892" w:author="Στάθης Καπ" w:date="2023-03-01T04:41:00Z">
                  <w:rPr/>
                </w:rPrChange>
              </w:rPr>
              <w:instrText xml:space="preserve"> </w:instrText>
            </w:r>
            <w:r w:rsidR="008F4724">
              <w:instrText>CITATION</w:instrText>
            </w:r>
            <w:r w:rsidR="008F4724" w:rsidRPr="008F4724">
              <w:rPr>
                <w:lang w:val="el-GR"/>
                <w:rPrChange w:id="893" w:author="Στάθης Καπ" w:date="2023-03-01T04:41:00Z">
                  <w:rPr/>
                </w:rPrChange>
              </w:rPr>
              <w:instrText xml:space="preserve"> </w:instrText>
            </w:r>
            <w:r w:rsidR="008F4724">
              <w:instrText>EMA</w:instrText>
            </w:r>
            <w:r w:rsidR="008F4724" w:rsidRPr="008F4724">
              <w:rPr>
                <w:lang w:val="el-GR"/>
                <w:rPrChange w:id="894" w:author="Στάθης Καπ" w:date="2023-03-01T04:41:00Z">
                  <w:rPr/>
                </w:rPrChange>
              </w:rPr>
              <w:instrText>98 \</w:instrText>
            </w:r>
            <w:r w:rsidR="008F4724">
              <w:instrText>l</w:instrText>
            </w:r>
            <w:r w:rsidR="008F4724" w:rsidRPr="008F4724">
              <w:rPr>
                <w:lang w:val="el-GR"/>
                <w:rPrChange w:id="895" w:author="Στάθης Καπ" w:date="2023-03-01T04:41:00Z">
                  <w:rPr/>
                </w:rPrChange>
              </w:rPr>
              <w:instrText xml:space="preserve"> 1033 </w:instrText>
            </w:r>
          </w:ins>
          <w:r w:rsidR="008F4724">
            <w:rPr>
              <w:lang w:val="el-GR"/>
            </w:rPr>
            <w:fldChar w:fldCharType="separate"/>
          </w:r>
          <w:r w:rsidR="004B7EF5" w:rsidRPr="007866A8">
            <w:rPr>
              <w:noProof/>
              <w:lang w:val="el-GR"/>
              <w:rPrChange w:id="896" w:author="Στάθης Καπ" w:date="2023-03-07T06:10:00Z">
                <w:rPr>
                  <w:noProof/>
                </w:rPr>
              </w:rPrChange>
            </w:rPr>
            <w:t xml:space="preserve"> [11]</w:t>
          </w:r>
          <w:ins w:id="897" w:author="Στάθης Καπ" w:date="2023-03-01T04:41:00Z">
            <w:r w:rsidR="008F4724">
              <w:rPr>
                <w:lang w:val="el-GR"/>
              </w:rPr>
              <w:fldChar w:fldCharType="end"/>
            </w:r>
          </w:ins>
          <w:customXmlInsRangeStart w:id="898" w:author="Στάθης Καπ" w:date="2023-03-01T04:41:00Z"/>
        </w:sdtContent>
      </w:sdt>
      <w:customXmlInsRangeEnd w:id="898"/>
      <w:del w:id="899"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00" w:author="Στάθης Καπ" w:date="2023-03-01T04:41:00Z"/>
      <w:sdt>
        <w:sdtPr>
          <w:rPr>
            <w:lang w:val="el-GR"/>
          </w:rPr>
          <w:id w:val="-403682108"/>
          <w:citation/>
        </w:sdtPr>
        <w:sdtEndPr/>
        <w:sdtContent>
          <w:customXmlInsRangeEnd w:id="900"/>
          <w:ins w:id="901" w:author="Στάθης Καπ" w:date="2023-03-01T04:41:00Z">
            <w:r w:rsidR="008F4724">
              <w:rPr>
                <w:lang w:val="el-GR"/>
              </w:rPr>
              <w:fldChar w:fldCharType="begin"/>
            </w:r>
            <w:r w:rsidR="008F4724" w:rsidRPr="008F4724">
              <w:rPr>
                <w:lang w:val="el-GR"/>
                <w:rPrChange w:id="902" w:author="Στάθης Καπ" w:date="2023-03-01T04:41:00Z">
                  <w:rPr/>
                </w:rPrChange>
              </w:rPr>
              <w:instrText xml:space="preserve"> </w:instrText>
            </w:r>
            <w:r w:rsidR="008F4724">
              <w:instrText>CITATION</w:instrText>
            </w:r>
            <w:r w:rsidR="008F4724" w:rsidRPr="008F4724">
              <w:rPr>
                <w:lang w:val="el-GR"/>
                <w:rPrChange w:id="903" w:author="Στάθης Καπ" w:date="2023-03-01T04:41:00Z">
                  <w:rPr/>
                </w:rPrChange>
              </w:rPr>
              <w:instrText xml:space="preserve"> </w:instrText>
            </w:r>
            <w:r w:rsidR="008F4724">
              <w:instrText>KCh</w:instrText>
            </w:r>
            <w:r w:rsidR="008F4724" w:rsidRPr="008F4724">
              <w:rPr>
                <w:lang w:val="el-GR"/>
                <w:rPrChange w:id="904" w:author="Στάθης Καπ" w:date="2023-03-01T04:41:00Z">
                  <w:rPr/>
                </w:rPrChange>
              </w:rPr>
              <w:instrText>06 \</w:instrText>
            </w:r>
            <w:r w:rsidR="008F4724">
              <w:instrText>l</w:instrText>
            </w:r>
            <w:r w:rsidR="008F4724" w:rsidRPr="008F4724">
              <w:rPr>
                <w:lang w:val="el-GR"/>
                <w:rPrChange w:id="905" w:author="Στάθης Καπ" w:date="2023-03-01T04:41:00Z">
                  <w:rPr/>
                </w:rPrChange>
              </w:rPr>
              <w:instrText xml:space="preserve"> 1033 </w:instrText>
            </w:r>
          </w:ins>
          <w:r w:rsidR="008F4724">
            <w:rPr>
              <w:lang w:val="el-GR"/>
            </w:rPr>
            <w:fldChar w:fldCharType="separate"/>
          </w:r>
          <w:r w:rsidR="004B7EF5" w:rsidRPr="007866A8">
            <w:rPr>
              <w:noProof/>
              <w:lang w:val="el-GR"/>
              <w:rPrChange w:id="906" w:author="Στάθης Καπ" w:date="2023-03-07T06:10:00Z">
                <w:rPr>
                  <w:noProof/>
                </w:rPr>
              </w:rPrChange>
            </w:rPr>
            <w:t xml:space="preserve"> [12]</w:t>
          </w:r>
          <w:ins w:id="907" w:author="Στάθης Καπ" w:date="2023-03-01T04:41:00Z">
            <w:r w:rsidR="008F4724">
              <w:rPr>
                <w:lang w:val="el-GR"/>
              </w:rPr>
              <w:fldChar w:fldCharType="end"/>
            </w:r>
          </w:ins>
          <w:customXmlInsRangeStart w:id="908" w:author="Στάθης Καπ" w:date="2023-03-01T04:41:00Z"/>
        </w:sdtContent>
      </w:sdt>
      <w:customXmlInsRangeEnd w:id="908"/>
      <w:del w:id="909"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10" w:author="Στάθης Καπ" w:date="2023-03-01T04:36:00Z">
        <w:r w:rsidR="008F4724">
          <w:t>et</w:t>
        </w:r>
        <w:r w:rsidR="008F4724" w:rsidRPr="008F4724">
          <w:rPr>
            <w:lang w:val="el-GR"/>
            <w:rPrChange w:id="911" w:author="Στάθης Καπ" w:date="2023-03-01T04:36:00Z">
              <w:rPr/>
            </w:rPrChange>
          </w:rPr>
          <w:t xml:space="preserve"> </w:t>
        </w:r>
      </w:ins>
      <w:ins w:id="912" w:author="Στάθης Καπ" w:date="2023-03-01T04:37:00Z">
        <w:r w:rsidR="008F4724">
          <w:t>al</w:t>
        </w:r>
      </w:ins>
      <w:ins w:id="913" w:author="Στάθης Καπ" w:date="2023-03-01T04:44:00Z">
        <w:r w:rsidR="00C52C7D" w:rsidRPr="00C52C7D">
          <w:rPr>
            <w:lang w:val="el-GR"/>
            <w:rPrChange w:id="914" w:author="Στάθης Καπ" w:date="2023-03-01T04:44:00Z">
              <w:rPr/>
            </w:rPrChange>
          </w:rPr>
          <w:t>.</w:t>
        </w:r>
      </w:ins>
      <w:ins w:id="915" w:author="Στάθης Καπ" w:date="2023-03-01T04:36:00Z">
        <w:r w:rsidR="008F4724" w:rsidRPr="008F4724">
          <w:rPr>
            <w:lang w:val="el-GR"/>
            <w:rPrChange w:id="916" w:author="Στάθης Καπ" w:date="2023-03-01T04:38:00Z">
              <w:rPr/>
            </w:rPrChange>
          </w:rPr>
          <w:t xml:space="preserve"> </w:t>
        </w:r>
      </w:ins>
      <w:del w:id="917" w:author="Στάθης Καπ" w:date="2023-03-01T04:36:00Z">
        <w:r w:rsidRPr="00DD6480" w:rsidDel="008F4724">
          <w:rPr>
            <w:lang w:val="el-GR"/>
          </w:rPr>
          <w:delText xml:space="preserve">κ.α. </w:delText>
        </w:r>
      </w:del>
      <w:r w:rsidRPr="00DD6480">
        <w:rPr>
          <w:lang w:val="el-GR"/>
        </w:rPr>
        <w:t>199</w:t>
      </w:r>
      <w:ins w:id="918" w:author="Στάθης Καπ" w:date="2023-03-01T04:37:00Z">
        <w:r w:rsidR="008F4724" w:rsidRPr="008F4724">
          <w:rPr>
            <w:lang w:val="el-GR"/>
            <w:rPrChange w:id="919" w:author="Στάθης Καπ" w:date="2023-03-01T04:38:00Z">
              <w:rPr/>
            </w:rPrChange>
          </w:rPr>
          <w:t>8</w:t>
        </w:r>
      </w:ins>
      <w:customXmlInsRangeStart w:id="920" w:author="Στάθης Καπ" w:date="2023-03-01T04:42:00Z"/>
      <w:sdt>
        <w:sdtPr>
          <w:rPr>
            <w:lang w:val="el-GR"/>
          </w:rPr>
          <w:id w:val="1688861214"/>
          <w:citation/>
        </w:sdtPr>
        <w:sdtEndPr/>
        <w:sdtContent>
          <w:customXmlInsRangeEnd w:id="920"/>
          <w:ins w:id="921" w:author="Στάθης Καπ" w:date="2023-03-01T04:42:00Z">
            <w:r w:rsidR="008F4724">
              <w:rPr>
                <w:lang w:val="el-GR"/>
              </w:rPr>
              <w:fldChar w:fldCharType="begin"/>
            </w:r>
            <w:r w:rsidR="008F4724" w:rsidRPr="008F4724">
              <w:rPr>
                <w:lang w:val="el-GR"/>
                <w:rPrChange w:id="922" w:author="Στάθης Καπ" w:date="2023-03-01T04:42:00Z">
                  <w:rPr/>
                </w:rPrChange>
              </w:rPr>
              <w:instrText xml:space="preserve"> </w:instrText>
            </w:r>
            <w:r w:rsidR="008F4724">
              <w:instrText>CITATION</w:instrText>
            </w:r>
            <w:r w:rsidR="008F4724" w:rsidRPr="008F4724">
              <w:rPr>
                <w:lang w:val="el-GR"/>
                <w:rPrChange w:id="923" w:author="Στάθης Καπ" w:date="2023-03-01T04:42:00Z">
                  <w:rPr/>
                </w:rPrChange>
              </w:rPr>
              <w:instrText xml:space="preserve"> </w:instrText>
            </w:r>
            <w:r w:rsidR="008F4724">
              <w:instrText>MGe</w:instrText>
            </w:r>
            <w:r w:rsidR="008F4724" w:rsidRPr="008F4724">
              <w:rPr>
                <w:lang w:val="el-GR"/>
                <w:rPrChange w:id="924" w:author="Στάθης Καπ" w:date="2023-03-01T04:42:00Z">
                  <w:rPr/>
                </w:rPrChange>
              </w:rPr>
              <w:instrText>98 \</w:instrText>
            </w:r>
            <w:r w:rsidR="008F4724">
              <w:instrText>l</w:instrText>
            </w:r>
            <w:r w:rsidR="008F4724" w:rsidRPr="008F4724">
              <w:rPr>
                <w:lang w:val="el-GR"/>
                <w:rPrChange w:id="925"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926" w:author="Στάθης Καπ" w:date="2023-03-01T04:42:00Z">
            <w:r w:rsidR="008F4724">
              <w:rPr>
                <w:lang w:val="el-GR"/>
              </w:rPr>
              <w:fldChar w:fldCharType="end"/>
            </w:r>
          </w:ins>
          <w:customXmlInsRangeStart w:id="927" w:author="Στάθης Καπ" w:date="2023-03-01T04:42:00Z"/>
        </w:sdtContent>
      </w:sdt>
      <w:customXmlInsRangeEnd w:id="927"/>
      <w:customXmlInsRangeStart w:id="928" w:author="Στάθης Καπ" w:date="2023-03-01T04:42:00Z"/>
      <w:sdt>
        <w:sdtPr>
          <w:rPr>
            <w:lang w:val="el-GR"/>
          </w:rPr>
          <w:id w:val="1196509233"/>
          <w:citation/>
        </w:sdtPr>
        <w:sdtEndPr/>
        <w:sdtContent>
          <w:customXmlInsRangeEnd w:id="928"/>
          <w:ins w:id="929" w:author="Στάθης Καπ" w:date="2023-03-01T04:42:00Z">
            <w:r w:rsidR="008F4724">
              <w:rPr>
                <w:lang w:val="el-GR"/>
              </w:rPr>
              <w:fldChar w:fldCharType="begin"/>
            </w:r>
            <w:r w:rsidR="008F4724" w:rsidRPr="008F4724">
              <w:rPr>
                <w:lang w:val="el-GR"/>
                <w:rPrChange w:id="930" w:author="Στάθης Καπ" w:date="2023-03-01T04:42:00Z">
                  <w:rPr/>
                </w:rPrChange>
              </w:rPr>
              <w:instrText xml:space="preserve"> </w:instrText>
            </w:r>
            <w:r w:rsidR="008F4724">
              <w:instrText>CITATION</w:instrText>
            </w:r>
            <w:r w:rsidR="008F4724" w:rsidRPr="008F4724">
              <w:rPr>
                <w:lang w:val="el-GR"/>
                <w:rPrChange w:id="931" w:author="Στάθης Καπ" w:date="2023-03-01T04:42:00Z">
                  <w:rPr/>
                </w:rPrChange>
              </w:rPr>
              <w:instrText xml:space="preserve"> </w:instrText>
            </w:r>
            <w:r w:rsidR="008F4724">
              <w:instrText>Mic</w:instrText>
            </w:r>
            <w:r w:rsidR="008F4724" w:rsidRPr="008F4724">
              <w:rPr>
                <w:lang w:val="el-GR"/>
                <w:rPrChange w:id="932" w:author="Στάθης Καπ" w:date="2023-03-01T04:42:00Z">
                  <w:rPr/>
                </w:rPrChange>
              </w:rPr>
              <w:instrText>98 \</w:instrText>
            </w:r>
            <w:r w:rsidR="008F4724">
              <w:instrText>l</w:instrText>
            </w:r>
            <w:r w:rsidR="008F4724" w:rsidRPr="008F4724">
              <w:rPr>
                <w:lang w:val="el-GR"/>
                <w:rPrChange w:id="933"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934" w:author="Στάθης Καπ" w:date="2023-03-01T04:42:00Z">
            <w:r w:rsidR="008F4724">
              <w:rPr>
                <w:lang w:val="el-GR"/>
              </w:rPr>
              <w:fldChar w:fldCharType="end"/>
            </w:r>
          </w:ins>
          <w:customXmlInsRangeStart w:id="935" w:author="Στάθης Καπ" w:date="2023-03-01T04:42:00Z"/>
        </w:sdtContent>
      </w:sdt>
      <w:customXmlInsRangeEnd w:id="935"/>
      <w:ins w:id="936" w:author="Στάθης Καπ" w:date="2023-03-01T04:37:00Z">
        <w:r w:rsidR="008F4724" w:rsidRPr="008F4724">
          <w:rPr>
            <w:lang w:val="el-GR"/>
            <w:rPrChange w:id="937" w:author="Στάθης Καπ" w:date="2023-03-01T04:38:00Z">
              <w:rPr/>
            </w:rPrChange>
          </w:rPr>
          <w:t>)</w:t>
        </w:r>
      </w:ins>
      <w:del w:id="938" w:author="Στάθης Καπ" w:date="2023-03-01T04:36:00Z">
        <w:r w:rsidRPr="00DD6480" w:rsidDel="008F4724">
          <w:rPr>
            <w:lang w:val="el-GR"/>
          </w:rPr>
          <w:delText>8</w:delText>
        </w:r>
        <w:r w:rsidRPr="0070497F" w:rsidDel="008F4724">
          <w:rPr>
            <w:highlight w:val="yellow"/>
            <w:lang w:val="el-GR"/>
            <w:rPrChange w:id="939" w:author="Charalampos Konstantopoulos" w:date="2023-02-01T06:01:00Z">
              <w:rPr>
                <w:lang w:val="el-GR"/>
              </w:rPr>
            </w:rPrChange>
          </w:rPr>
          <w:delText>)[;, ;].</w:delText>
        </w:r>
      </w:del>
      <w:del w:id="940" w:author="Στάθης Καπ" w:date="2023-02-28T18:09:00Z">
        <w:r w:rsidRPr="00DD6480" w:rsidDel="00B865CA">
          <w:rPr>
            <w:lang w:val="el-GR"/>
          </w:rPr>
          <w:delText xml:space="preserve"> </w:delText>
        </w:r>
        <w:commentRangeStart w:id="941"/>
        <w:r w:rsidR="000A363C" w:rsidDel="00B865CA">
          <w:rPr>
            <w:lang w:val="el-GR"/>
          </w:rPr>
          <w:delText>Αποτελεί</w:delText>
        </w:r>
        <w:r w:rsidRPr="00AF58C6" w:rsidDel="00B865CA">
          <w:rPr>
            <w:lang w:val="el-GR"/>
            <w:rPrChange w:id="942"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43" w:author="Στάθης Καπ" w:date="2023-03-01T00:58:00Z">
              <w:rPr/>
            </w:rPrChange>
          </w:rPr>
          <w:delText xml:space="preserve"> </w:delText>
        </w:r>
        <w:r w:rsidR="008D0A70" w:rsidDel="00B865CA">
          <w:rPr>
            <w:lang w:val="el-GR"/>
          </w:rPr>
          <w:delText>περίπτωση</w:delText>
        </w:r>
        <w:r w:rsidRPr="00AF58C6" w:rsidDel="00B865CA">
          <w:rPr>
            <w:lang w:val="el-GR"/>
            <w:rPrChange w:id="944"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45" w:author="Στάθης Καπ" w:date="2023-03-01T00:58:00Z">
              <w:rPr/>
            </w:rPrChange>
          </w:rPr>
          <w:delText xml:space="preserve"> </w:delText>
        </w:r>
        <w:r w:rsidDel="00B865CA">
          <w:delText>OP</w:delText>
        </w:r>
        <w:commentRangeEnd w:id="941"/>
        <w:r w:rsidR="0070497F" w:rsidDel="00B865CA">
          <w:rPr>
            <w:rStyle w:val="CommentReference"/>
          </w:rPr>
          <w:commentReference w:id="941"/>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46" w:author="Στάθης Καπ" w:date="2023-03-01T04:44:00Z">
        <w:r w:rsidR="00C52C7D">
          <w:t>et</w:t>
        </w:r>
        <w:r w:rsidR="00C52C7D" w:rsidRPr="00C52C7D">
          <w:rPr>
            <w:lang w:val="el-GR"/>
            <w:rPrChange w:id="947" w:author="Στάθης Καπ" w:date="2023-03-01T04:44:00Z">
              <w:rPr/>
            </w:rPrChange>
          </w:rPr>
          <w:t xml:space="preserve"> </w:t>
        </w:r>
        <w:r w:rsidR="00C52C7D">
          <w:t>al</w:t>
        </w:r>
        <w:r w:rsidR="00C52C7D" w:rsidRPr="00C52C7D">
          <w:rPr>
            <w:lang w:val="el-GR"/>
            <w:rPrChange w:id="948" w:author="Στάθης Καπ" w:date="2023-03-01T04:44:00Z">
              <w:rPr/>
            </w:rPrChange>
          </w:rPr>
          <w:t>.</w:t>
        </w:r>
      </w:ins>
      <w:del w:id="949" w:author="Στάθης Καπ" w:date="2023-03-01T04:44:00Z">
        <w:r w:rsidRPr="00DD6480" w:rsidDel="00C52C7D">
          <w:rPr>
            <w:lang w:val="el-GR"/>
          </w:rPr>
          <w:delText>κ.α.</w:delText>
        </w:r>
      </w:del>
      <w:r w:rsidRPr="00DD6480">
        <w:rPr>
          <w:lang w:val="el-GR"/>
        </w:rPr>
        <w:t xml:space="preserve"> (1987)</w:t>
      </w:r>
      <w:customXmlInsRangeStart w:id="950" w:author="Στάθης Καπ" w:date="2023-03-01T04:45:00Z"/>
      <w:sdt>
        <w:sdtPr>
          <w:rPr>
            <w:lang w:val="el-GR"/>
          </w:rPr>
          <w:id w:val="99150930"/>
          <w:citation/>
        </w:sdtPr>
        <w:sdtEndPr/>
        <w:sdtContent>
          <w:customXmlInsRangeEnd w:id="950"/>
          <w:ins w:id="951" w:author="Στάθης Καπ" w:date="2023-03-01T04:45:00Z">
            <w:r w:rsidR="00777283">
              <w:rPr>
                <w:lang w:val="el-GR"/>
              </w:rPr>
              <w:fldChar w:fldCharType="begin"/>
            </w:r>
            <w:r w:rsidR="00777283" w:rsidRPr="00777283">
              <w:rPr>
                <w:lang w:val="el-GR"/>
                <w:rPrChange w:id="952" w:author="Στάθης Καπ" w:date="2023-03-01T04:45:00Z">
                  <w:rPr/>
                </w:rPrChange>
              </w:rPr>
              <w:instrText xml:space="preserve"> </w:instrText>
            </w:r>
            <w:r w:rsidR="00777283">
              <w:instrText>CITATION</w:instrText>
            </w:r>
            <w:r w:rsidR="00777283" w:rsidRPr="00777283">
              <w:rPr>
                <w:lang w:val="el-GR"/>
                <w:rPrChange w:id="953" w:author="Στάθης Καπ" w:date="2023-03-01T04:45:00Z">
                  <w:rPr/>
                </w:rPrChange>
              </w:rPr>
              <w:instrText xml:space="preserve"> </w:instrText>
            </w:r>
            <w:r w:rsidR="00777283">
              <w:instrText>Bru</w:instrText>
            </w:r>
            <w:r w:rsidR="00777283" w:rsidRPr="00777283">
              <w:rPr>
                <w:lang w:val="el-GR"/>
                <w:rPrChange w:id="954" w:author="Στάθης Καπ" w:date="2023-03-01T04:45:00Z">
                  <w:rPr/>
                </w:rPrChange>
              </w:rPr>
              <w:instrText>87 \</w:instrText>
            </w:r>
            <w:r w:rsidR="00777283">
              <w:instrText>l</w:instrText>
            </w:r>
            <w:r w:rsidR="00777283" w:rsidRPr="00777283">
              <w:rPr>
                <w:lang w:val="el-GR"/>
                <w:rPrChange w:id="955" w:author="Στάθης Καπ" w:date="2023-03-01T04:45:00Z">
                  <w:rPr/>
                </w:rPrChange>
              </w:rPr>
              <w:instrText xml:space="preserve"> 1033 </w:instrText>
            </w:r>
          </w:ins>
          <w:r w:rsidR="00777283">
            <w:rPr>
              <w:lang w:val="el-GR"/>
            </w:rPr>
            <w:fldChar w:fldCharType="separate"/>
          </w:r>
          <w:r w:rsidR="004B7EF5" w:rsidRPr="007866A8">
            <w:rPr>
              <w:noProof/>
              <w:lang w:val="el-GR"/>
              <w:rPrChange w:id="956" w:author="Στάθης Καπ" w:date="2023-03-07T06:11:00Z">
                <w:rPr>
                  <w:noProof/>
                </w:rPr>
              </w:rPrChange>
            </w:rPr>
            <w:t xml:space="preserve"> [15]</w:t>
          </w:r>
          <w:ins w:id="957" w:author="Στάθης Καπ" w:date="2023-03-01T04:45:00Z">
            <w:r w:rsidR="00777283">
              <w:rPr>
                <w:lang w:val="el-GR"/>
              </w:rPr>
              <w:fldChar w:fldCharType="end"/>
            </w:r>
          </w:ins>
          <w:customXmlInsRangeStart w:id="958" w:author="Στάθης Καπ" w:date="2023-03-01T04:45:00Z"/>
        </w:sdtContent>
      </w:sdt>
      <w:customXmlInsRangeEnd w:id="958"/>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59" w:author="Στάθης Καπ" w:date="2023-03-01T04:46:00Z"/>
      <w:sdt>
        <w:sdtPr>
          <w:rPr>
            <w:lang w:val="el-GR"/>
          </w:rPr>
          <w:id w:val="-2066320110"/>
          <w:citation/>
        </w:sdtPr>
        <w:sdtEndPr/>
        <w:sdtContent>
          <w:customXmlInsRangeEnd w:id="959"/>
          <w:ins w:id="960" w:author="Στάθης Καπ" w:date="2023-03-01T04:46:00Z">
            <w:r w:rsidR="00777283">
              <w:rPr>
                <w:lang w:val="el-GR"/>
              </w:rPr>
              <w:fldChar w:fldCharType="begin"/>
            </w:r>
            <w:r w:rsidR="00777283" w:rsidRPr="00777283">
              <w:rPr>
                <w:lang w:val="el-GR"/>
                <w:rPrChange w:id="961" w:author="Στάθης Καπ" w:date="2023-03-01T04:46:00Z">
                  <w:rPr/>
                </w:rPrChange>
              </w:rPr>
              <w:instrText xml:space="preserve"> </w:instrText>
            </w:r>
            <w:r w:rsidR="00777283">
              <w:instrText>CITATION</w:instrText>
            </w:r>
            <w:r w:rsidR="00777283" w:rsidRPr="00777283">
              <w:rPr>
                <w:lang w:val="el-GR"/>
                <w:rPrChange w:id="962" w:author="Στάθης Καπ" w:date="2023-03-01T04:46:00Z">
                  <w:rPr/>
                </w:rPrChange>
              </w:rPr>
              <w:instrText xml:space="preserve"> </w:instrText>
            </w:r>
            <w:r w:rsidR="00777283">
              <w:instrText>Gil</w:instrText>
            </w:r>
            <w:r w:rsidR="00777283" w:rsidRPr="00777283">
              <w:rPr>
                <w:lang w:val="el-GR"/>
                <w:rPrChange w:id="963" w:author="Στάθης Καπ" w:date="2023-03-01T04:46:00Z">
                  <w:rPr/>
                </w:rPrChange>
              </w:rPr>
              <w:instrText>90 \</w:instrText>
            </w:r>
            <w:r w:rsidR="00777283">
              <w:instrText>l</w:instrText>
            </w:r>
            <w:r w:rsidR="00777283" w:rsidRPr="00777283">
              <w:rPr>
                <w:lang w:val="el-GR"/>
                <w:rPrChange w:id="964" w:author="Στάθης Καπ" w:date="2023-03-01T04:46:00Z">
                  <w:rPr/>
                </w:rPrChange>
              </w:rPr>
              <w:instrText xml:space="preserve"> 1033 </w:instrText>
            </w:r>
          </w:ins>
          <w:r w:rsidR="00777283">
            <w:rPr>
              <w:lang w:val="el-GR"/>
            </w:rPr>
            <w:fldChar w:fldCharType="separate"/>
          </w:r>
          <w:r w:rsidR="004B7EF5" w:rsidRPr="007866A8">
            <w:rPr>
              <w:noProof/>
              <w:lang w:val="el-GR"/>
              <w:rPrChange w:id="965" w:author="Στάθης Καπ" w:date="2023-03-07T06:11:00Z">
                <w:rPr>
                  <w:noProof/>
                </w:rPr>
              </w:rPrChange>
            </w:rPr>
            <w:t xml:space="preserve"> [2]</w:t>
          </w:r>
          <w:ins w:id="966" w:author="Στάθης Καπ" w:date="2023-03-01T04:46:00Z">
            <w:r w:rsidR="00777283">
              <w:rPr>
                <w:lang w:val="el-GR"/>
              </w:rPr>
              <w:fldChar w:fldCharType="end"/>
            </w:r>
          </w:ins>
          <w:customXmlInsRangeStart w:id="967" w:author="Στάθης Καπ" w:date="2023-03-01T04:46:00Z"/>
        </w:sdtContent>
      </w:sdt>
      <w:customXmlInsRangeEnd w:id="967"/>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68" w:author="Στάθης Καπ" w:date="2023-03-01T04:46:00Z">
        <w:r w:rsidR="00777283">
          <w:t>et</w:t>
        </w:r>
        <w:r w:rsidR="00777283" w:rsidRPr="00777283">
          <w:rPr>
            <w:lang w:val="el-GR"/>
            <w:rPrChange w:id="969" w:author="Στάθης Καπ" w:date="2023-03-01T04:46:00Z">
              <w:rPr/>
            </w:rPrChange>
          </w:rPr>
          <w:t xml:space="preserve"> </w:t>
        </w:r>
        <w:r w:rsidR="00777283">
          <w:t>al</w:t>
        </w:r>
        <w:r w:rsidR="00777283" w:rsidRPr="00777283">
          <w:rPr>
            <w:lang w:val="el-GR"/>
            <w:rPrChange w:id="970" w:author="Στάθης Καπ" w:date="2023-03-01T04:46:00Z">
              <w:rPr/>
            </w:rPrChange>
          </w:rPr>
          <w:t>.</w:t>
        </w:r>
      </w:ins>
      <w:del w:id="971" w:author="Στάθης Καπ" w:date="2023-03-01T04:46:00Z">
        <w:r w:rsidRPr="00DD6480" w:rsidDel="00777283">
          <w:rPr>
            <w:lang w:val="el-GR"/>
          </w:rPr>
          <w:delText>κ.α.</w:delText>
        </w:r>
      </w:del>
      <w:r w:rsidRPr="00DD6480">
        <w:rPr>
          <w:lang w:val="el-GR"/>
        </w:rPr>
        <w:t xml:space="preserve"> </w:t>
      </w:r>
      <w:r w:rsidRPr="00777283">
        <w:rPr>
          <w:rPrChange w:id="972" w:author="Στάθης Καπ" w:date="2023-03-01T04:46:00Z">
            <w:rPr>
              <w:lang w:val="el-GR"/>
            </w:rPr>
          </w:rPrChange>
        </w:rPr>
        <w:t>(1998)</w:t>
      </w:r>
      <w:customXmlInsRangeStart w:id="973" w:author="Στάθης Καπ" w:date="2023-03-01T04:51:00Z"/>
      <w:sdt>
        <w:sdtPr>
          <w:id w:val="2089963122"/>
          <w:citation/>
        </w:sdtPr>
        <w:sdtEndPr/>
        <w:sdtContent>
          <w:customXmlInsRangeEnd w:id="973"/>
          <w:ins w:id="974"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975" w:author="Στάθης Καπ" w:date="2023-03-01T04:51:00Z">
            <w:r w:rsidR="002B26C8">
              <w:fldChar w:fldCharType="end"/>
            </w:r>
          </w:ins>
          <w:customXmlInsRangeStart w:id="976" w:author="Στάθης Καπ" w:date="2023-03-01T04:51:00Z"/>
        </w:sdtContent>
      </w:sdt>
      <w:customXmlInsRangeEnd w:id="976"/>
      <w:r w:rsidRPr="00777283">
        <w:rPr>
          <w:rPrChange w:id="977" w:author="Στάθης Καπ" w:date="2023-03-01T04:46:00Z">
            <w:rPr>
              <w:lang w:val="el-GR"/>
            </w:rPr>
          </w:rPrChange>
        </w:rPr>
        <w:t>,</w:t>
      </w:r>
      <w:r w:rsidR="00C70596" w:rsidRPr="00777283">
        <w:rPr>
          <w:rPrChange w:id="978" w:author="Στάθης Καπ" w:date="2023-03-01T04:46:00Z">
            <w:rPr>
              <w:lang w:val="el-GR"/>
            </w:rPr>
          </w:rPrChange>
        </w:rPr>
        <w:t xml:space="preserve"> </w:t>
      </w:r>
      <w:r>
        <w:t>Fischetti</w:t>
      </w:r>
      <w:r w:rsidRPr="00777283">
        <w:rPr>
          <w:rPrChange w:id="979" w:author="Στάθης Καπ" w:date="2023-03-01T04:46:00Z">
            <w:rPr>
              <w:lang w:val="el-GR"/>
            </w:rPr>
          </w:rPrChange>
        </w:rPr>
        <w:t xml:space="preserve"> </w:t>
      </w:r>
      <w:ins w:id="980" w:author="Στάθης Καπ" w:date="2023-03-01T04:46:00Z">
        <w:r w:rsidR="00777283">
          <w:t>et al.</w:t>
        </w:r>
      </w:ins>
      <w:del w:id="981" w:author="Στάθης Καπ" w:date="2023-03-01T04:46:00Z">
        <w:r w:rsidRPr="00DD6480" w:rsidDel="00777283">
          <w:rPr>
            <w:lang w:val="el-GR"/>
          </w:rPr>
          <w:delText>κ</w:delText>
        </w:r>
        <w:r w:rsidRPr="00777283" w:rsidDel="00777283">
          <w:rPr>
            <w:rPrChange w:id="982" w:author="Στάθης Καπ" w:date="2023-03-01T04:46:00Z">
              <w:rPr>
                <w:lang w:val="el-GR"/>
              </w:rPr>
            </w:rPrChange>
          </w:rPr>
          <w:delText>.</w:delText>
        </w:r>
        <w:r w:rsidRPr="00DD6480" w:rsidDel="00777283">
          <w:rPr>
            <w:lang w:val="el-GR"/>
          </w:rPr>
          <w:delText>α</w:delText>
        </w:r>
        <w:r w:rsidRPr="00777283" w:rsidDel="00777283">
          <w:rPr>
            <w:rPrChange w:id="983" w:author="Στάθης Καπ" w:date="2023-03-01T04:46:00Z">
              <w:rPr>
                <w:lang w:val="el-GR"/>
              </w:rPr>
            </w:rPrChange>
          </w:rPr>
          <w:delText>.</w:delText>
        </w:r>
      </w:del>
      <w:r w:rsidRPr="00777283">
        <w:rPr>
          <w:rPrChange w:id="984" w:author="Στάθης Καπ" w:date="2023-03-01T04:46:00Z">
            <w:rPr>
              <w:lang w:val="el-GR"/>
            </w:rPr>
          </w:rPrChange>
        </w:rPr>
        <w:t xml:space="preserve"> (1998)</w:t>
      </w:r>
      <w:customXmlInsRangeStart w:id="985" w:author="Στάθης Καπ" w:date="2023-03-01T04:52:00Z"/>
      <w:sdt>
        <w:sdtPr>
          <w:id w:val="-1843158906"/>
          <w:citation/>
        </w:sdtPr>
        <w:sdtEndPr/>
        <w:sdtContent>
          <w:customXmlInsRangeEnd w:id="985"/>
          <w:ins w:id="986"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987" w:author="Στάθης Καπ" w:date="2023-03-01T04:52:00Z">
            <w:r w:rsidR="002B26C8">
              <w:fldChar w:fldCharType="end"/>
            </w:r>
          </w:ins>
          <w:customXmlInsRangeStart w:id="988" w:author="Στάθης Καπ" w:date="2023-03-01T04:52:00Z"/>
        </w:sdtContent>
      </w:sdt>
      <w:customXmlInsRangeEnd w:id="988"/>
      <w:r w:rsidRPr="00777283">
        <w:rPr>
          <w:rPrChange w:id="989" w:author="Στάθης Καπ" w:date="2023-03-01T04:46:00Z">
            <w:rPr>
              <w:lang w:val="el-GR"/>
            </w:rPr>
          </w:rPrChange>
        </w:rPr>
        <w:t xml:space="preserve"> </w:t>
      </w:r>
      <w:r w:rsidRPr="00DD6480">
        <w:rPr>
          <w:lang w:val="el-GR"/>
        </w:rPr>
        <w:t>και</w:t>
      </w:r>
      <w:r w:rsidRPr="00777283">
        <w:rPr>
          <w:rPrChange w:id="990" w:author="Στάθης Καπ" w:date="2023-03-01T04:46:00Z">
            <w:rPr>
              <w:lang w:val="el-GR"/>
            </w:rPr>
          </w:rPrChange>
        </w:rPr>
        <w:t xml:space="preserve"> </w:t>
      </w:r>
      <w:r>
        <w:t>branch</w:t>
      </w:r>
      <w:r w:rsidRPr="00777283">
        <w:rPr>
          <w:rPrChange w:id="991" w:author="Στάθης Καπ" w:date="2023-03-01T04:46:00Z">
            <w:rPr>
              <w:lang w:val="el-GR"/>
            </w:rPr>
          </w:rPrChange>
        </w:rPr>
        <w:t>-</w:t>
      </w:r>
      <w:r>
        <w:t>and</w:t>
      </w:r>
      <w:r w:rsidRPr="00777283">
        <w:rPr>
          <w:rPrChange w:id="992" w:author="Στάθης Καπ" w:date="2023-03-01T04:46:00Z">
            <w:rPr>
              <w:lang w:val="el-GR"/>
            </w:rPr>
          </w:rPrChange>
        </w:rPr>
        <w:t>-</w:t>
      </w:r>
      <w:r>
        <w:t>bound</w:t>
      </w:r>
      <w:r w:rsidRPr="00777283">
        <w:rPr>
          <w:rPrChange w:id="993" w:author="Στάθης Καπ" w:date="2023-03-01T04:46:00Z">
            <w:rPr>
              <w:lang w:val="el-GR"/>
            </w:rPr>
          </w:rPrChange>
        </w:rPr>
        <w:t xml:space="preserve"> </w:t>
      </w:r>
      <w:r>
        <w:t>Laporte</w:t>
      </w:r>
      <w:r w:rsidRPr="00777283">
        <w:rPr>
          <w:rPrChange w:id="994" w:author="Στάθης Καπ" w:date="2023-03-01T04:46:00Z">
            <w:rPr>
              <w:lang w:val="el-GR"/>
            </w:rPr>
          </w:rPrChange>
        </w:rPr>
        <w:t xml:space="preserve"> </w:t>
      </w:r>
      <w:r>
        <w:t>and</w:t>
      </w:r>
      <w:r w:rsidRPr="00777283">
        <w:rPr>
          <w:rPrChange w:id="995" w:author="Στάθης Καπ" w:date="2023-03-01T04:46:00Z">
            <w:rPr>
              <w:lang w:val="el-GR"/>
            </w:rPr>
          </w:rPrChange>
        </w:rPr>
        <w:t xml:space="preserve"> </w:t>
      </w:r>
      <w:r>
        <w:t>Martello</w:t>
      </w:r>
      <w:r w:rsidRPr="00777283">
        <w:rPr>
          <w:rPrChange w:id="996" w:author="Στάθης Καπ" w:date="2023-03-01T04:46:00Z">
            <w:rPr>
              <w:lang w:val="el-GR"/>
            </w:rPr>
          </w:rPrChange>
        </w:rPr>
        <w:t xml:space="preserve"> (1990)</w:t>
      </w:r>
      <w:customXmlInsRangeStart w:id="997" w:author="Στάθης Καπ" w:date="2023-03-01T04:52:00Z"/>
      <w:sdt>
        <w:sdtPr>
          <w:id w:val="-214885016"/>
          <w:citation/>
        </w:sdtPr>
        <w:sdtEndPr/>
        <w:sdtContent>
          <w:customXmlInsRangeEnd w:id="997"/>
          <w:ins w:id="998"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999" w:author="Στάθης Καπ" w:date="2023-03-01T04:52:00Z">
            <w:r w:rsidR="002B26C8">
              <w:fldChar w:fldCharType="end"/>
            </w:r>
          </w:ins>
          <w:customXmlInsRangeStart w:id="1000" w:author="Στάθης Καπ" w:date="2023-03-01T04:52:00Z"/>
        </w:sdtContent>
      </w:sdt>
      <w:customXmlInsRangeEnd w:id="1000"/>
      <w:r w:rsidRPr="00777283">
        <w:rPr>
          <w:rPrChange w:id="1001" w:author="Στάθης Καπ" w:date="2023-03-01T04:46:00Z">
            <w:rPr>
              <w:lang w:val="el-GR"/>
            </w:rPr>
          </w:rPrChange>
        </w:rPr>
        <w:t xml:space="preserve">, </w:t>
      </w:r>
      <w:r>
        <w:t>Ramesh</w:t>
      </w:r>
      <w:r w:rsidRPr="00777283">
        <w:rPr>
          <w:rPrChange w:id="1002" w:author="Στάθης Καπ" w:date="2023-03-01T04:46:00Z">
            <w:rPr>
              <w:lang w:val="el-GR"/>
            </w:rPr>
          </w:rPrChange>
        </w:rPr>
        <w:t xml:space="preserve"> </w:t>
      </w:r>
      <w:ins w:id="1003" w:author="Στάθης Καπ" w:date="2023-03-01T04:47:00Z">
        <w:r w:rsidR="00777283">
          <w:t>et al.</w:t>
        </w:r>
      </w:ins>
      <w:del w:id="1004" w:author="Στάθης Καπ" w:date="2023-03-01T04:47:00Z">
        <w:r w:rsidRPr="00DD6480" w:rsidDel="00777283">
          <w:rPr>
            <w:lang w:val="el-GR"/>
          </w:rPr>
          <w:delText>κ</w:delText>
        </w:r>
        <w:r w:rsidRPr="00777283" w:rsidDel="00777283">
          <w:rPr>
            <w:rPrChange w:id="1005" w:author="Στάθης Καπ" w:date="2023-03-01T04:46:00Z">
              <w:rPr>
                <w:lang w:val="el-GR"/>
              </w:rPr>
            </w:rPrChange>
          </w:rPr>
          <w:delText>.</w:delText>
        </w:r>
        <w:r w:rsidRPr="00DD6480" w:rsidDel="00777283">
          <w:rPr>
            <w:lang w:val="el-GR"/>
          </w:rPr>
          <w:delText>α</w:delText>
        </w:r>
      </w:del>
      <w:del w:id="1006" w:author="Στάθης Καπ" w:date="2023-03-01T04:46:00Z">
        <w:r w:rsidRPr="00777283" w:rsidDel="00777283">
          <w:rPr>
            <w:rPrChange w:id="1007" w:author="Στάθης Καπ" w:date="2023-03-01T04:46:00Z">
              <w:rPr>
                <w:lang w:val="el-GR"/>
              </w:rPr>
            </w:rPrChange>
          </w:rPr>
          <w:delText>.</w:delText>
        </w:r>
      </w:del>
      <w:r w:rsidRPr="00777283">
        <w:rPr>
          <w:rPrChange w:id="1008" w:author="Στάθης Καπ" w:date="2023-03-01T04:46:00Z">
            <w:rPr>
              <w:lang w:val="el-GR"/>
            </w:rPr>
          </w:rPrChange>
        </w:rPr>
        <w:t xml:space="preserve"> </w:t>
      </w:r>
      <w:r w:rsidRPr="007535A9">
        <w:rPr>
          <w:lang w:val="el-GR"/>
        </w:rPr>
        <w:t>(1992)</w:t>
      </w:r>
      <w:customXmlInsRangeStart w:id="1009" w:author="Στάθης Καπ" w:date="2023-03-01T04:53:00Z"/>
      <w:sdt>
        <w:sdtPr>
          <w:id w:val="165986000"/>
          <w:citation/>
        </w:sdtPr>
        <w:sdtEndPr/>
        <w:sdtContent>
          <w:customXmlInsRangeEnd w:id="1009"/>
          <w:ins w:id="1010" w:author="Στάθης Καπ" w:date="2023-03-01T04:53:00Z">
            <w:r w:rsidR="002B26C8">
              <w:fldChar w:fldCharType="begin"/>
            </w:r>
            <w:r w:rsidR="002B26C8" w:rsidRPr="007535A9">
              <w:rPr>
                <w:lang w:val="el-GR"/>
                <w:rPrChange w:id="1011" w:author="Στάθης Καπ" w:date="2023-03-01T05:55:00Z">
                  <w:rPr/>
                </w:rPrChange>
              </w:rPr>
              <w:instrText xml:space="preserve"> </w:instrText>
            </w:r>
            <w:r w:rsidR="002B26C8">
              <w:instrText>CITATION</w:instrText>
            </w:r>
            <w:r w:rsidR="002B26C8" w:rsidRPr="007535A9">
              <w:rPr>
                <w:lang w:val="el-GR"/>
                <w:rPrChange w:id="1012" w:author="Στάθης Καπ" w:date="2023-03-01T05:55:00Z">
                  <w:rPr/>
                </w:rPrChange>
              </w:rPr>
              <w:instrText xml:space="preserve"> </w:instrText>
            </w:r>
            <w:r w:rsidR="002B26C8">
              <w:instrText>Ram</w:instrText>
            </w:r>
            <w:r w:rsidR="002B26C8" w:rsidRPr="007535A9">
              <w:rPr>
                <w:lang w:val="el-GR"/>
                <w:rPrChange w:id="1013" w:author="Στάθης Καπ" w:date="2023-03-01T05:55:00Z">
                  <w:rPr/>
                </w:rPrChange>
              </w:rPr>
              <w:instrText>92 \</w:instrText>
            </w:r>
            <w:r w:rsidR="002B26C8">
              <w:instrText>l</w:instrText>
            </w:r>
            <w:r w:rsidR="002B26C8" w:rsidRPr="007535A9">
              <w:rPr>
                <w:lang w:val="el-GR"/>
                <w:rPrChange w:id="1014" w:author="Στάθης Καπ" w:date="2023-03-01T05:55:00Z">
                  <w:rPr/>
                </w:rPrChange>
              </w:rPr>
              <w:instrText xml:space="preserve"> 1033 </w:instrText>
            </w:r>
          </w:ins>
          <w:r w:rsidR="002B26C8">
            <w:fldChar w:fldCharType="separate"/>
          </w:r>
          <w:r w:rsidR="004B7EF5" w:rsidRPr="00C73CE3">
            <w:rPr>
              <w:noProof/>
              <w:lang w:val="el-GR"/>
              <w:rPrChange w:id="1015" w:author="Στάθης Καπ" w:date="2023-03-07T16:58:00Z">
                <w:rPr>
                  <w:noProof/>
                </w:rPr>
              </w:rPrChange>
            </w:rPr>
            <w:t xml:space="preserve"> [17]</w:t>
          </w:r>
          <w:ins w:id="1016" w:author="Στάθης Καπ" w:date="2023-03-01T04:53:00Z">
            <w:r w:rsidR="002B26C8">
              <w:fldChar w:fldCharType="end"/>
            </w:r>
          </w:ins>
          <w:customXmlInsRangeStart w:id="1017" w:author="Στάθης Καπ" w:date="2023-03-01T04:53:00Z"/>
        </w:sdtContent>
      </w:sdt>
      <w:customXmlInsRangeEnd w:id="1017"/>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18" w:author="Στάθης Καπ" w:date="2023-03-01T04:54:00Z"/>
      <w:sdt>
        <w:sdtPr>
          <w:rPr>
            <w:lang w:val="el-GR"/>
          </w:rPr>
          <w:id w:val="-1731067859"/>
          <w:citation/>
        </w:sdtPr>
        <w:sdtEndPr/>
        <w:sdtContent>
          <w:customXmlInsRangeEnd w:id="1018"/>
          <w:ins w:id="1019" w:author="Στάθης Καπ" w:date="2023-03-01T04:54:00Z">
            <w:r w:rsidR="002B26C8">
              <w:rPr>
                <w:lang w:val="el-GR"/>
              </w:rPr>
              <w:fldChar w:fldCharType="begin"/>
            </w:r>
            <w:r w:rsidR="002B26C8" w:rsidRPr="002B26C8">
              <w:rPr>
                <w:lang w:val="el-GR"/>
                <w:rPrChange w:id="1020" w:author="Στάθης Καπ" w:date="2023-03-01T04:54:00Z">
                  <w:rPr/>
                </w:rPrChange>
              </w:rPr>
              <w:instrText xml:space="preserve"> </w:instrText>
            </w:r>
            <w:r w:rsidR="002B26C8">
              <w:instrText>CITATION</w:instrText>
            </w:r>
            <w:r w:rsidR="002B26C8" w:rsidRPr="002B26C8">
              <w:rPr>
                <w:lang w:val="el-GR"/>
                <w:rPrChange w:id="1021" w:author="Στάθης Καπ" w:date="2023-03-01T04:54:00Z">
                  <w:rPr/>
                </w:rPrChange>
              </w:rPr>
              <w:instrText xml:space="preserve"> </w:instrText>
            </w:r>
            <w:r w:rsidR="002B26C8">
              <w:instrText>TTs</w:instrText>
            </w:r>
            <w:r w:rsidR="002B26C8" w:rsidRPr="002B26C8">
              <w:rPr>
                <w:lang w:val="el-GR"/>
                <w:rPrChange w:id="1022" w:author="Στάθης Καπ" w:date="2023-03-01T04:54:00Z">
                  <w:rPr/>
                </w:rPrChange>
              </w:rPr>
              <w:instrText>84 \</w:instrText>
            </w:r>
            <w:r w:rsidR="002B26C8">
              <w:instrText>l</w:instrText>
            </w:r>
            <w:r w:rsidR="002B26C8" w:rsidRPr="002B26C8">
              <w:rPr>
                <w:lang w:val="el-GR"/>
                <w:rPrChange w:id="1023" w:author="Στάθης Καπ" w:date="2023-03-01T04:54:00Z">
                  <w:rPr/>
                </w:rPrChange>
              </w:rPr>
              <w:instrText xml:space="preserve"> 1033 </w:instrText>
            </w:r>
          </w:ins>
          <w:r w:rsidR="002B26C8">
            <w:rPr>
              <w:lang w:val="el-GR"/>
            </w:rPr>
            <w:fldChar w:fldCharType="separate"/>
          </w:r>
          <w:r w:rsidR="004B7EF5" w:rsidRPr="007866A8">
            <w:rPr>
              <w:noProof/>
              <w:lang w:val="el-GR"/>
              <w:rPrChange w:id="1024" w:author="Στάθης Καπ" w:date="2023-03-07T06:11:00Z">
                <w:rPr>
                  <w:noProof/>
                </w:rPr>
              </w:rPrChange>
            </w:rPr>
            <w:t xml:space="preserve"> [1]</w:t>
          </w:r>
          <w:ins w:id="1025" w:author="Στάθης Καπ" w:date="2023-03-01T04:54:00Z">
            <w:r w:rsidR="002B26C8">
              <w:rPr>
                <w:lang w:val="el-GR"/>
              </w:rPr>
              <w:fldChar w:fldCharType="end"/>
            </w:r>
          </w:ins>
          <w:customXmlInsRangeStart w:id="1026" w:author="Στάθης Καπ" w:date="2023-03-01T04:54:00Z"/>
        </w:sdtContent>
      </w:sdt>
      <w:customXmlInsRangeEnd w:id="102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1027"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28" w:author="Στάθης Καπ" w:date="2023-03-01T04:55:00Z"/>
      <w:sdt>
        <w:sdtPr>
          <w:rPr>
            <w:lang w:val="el-GR"/>
          </w:rPr>
          <w:id w:val="-2124379089"/>
          <w:citation/>
        </w:sdtPr>
        <w:sdtEndPr/>
        <w:sdtContent>
          <w:customXmlInsRangeEnd w:id="1028"/>
          <w:ins w:id="1029" w:author="Στάθης Καπ" w:date="2023-03-01T04:55:00Z">
            <w:r w:rsidR="00C93CCD">
              <w:rPr>
                <w:lang w:val="el-GR"/>
              </w:rPr>
              <w:fldChar w:fldCharType="begin"/>
            </w:r>
            <w:r w:rsidR="00C93CCD" w:rsidRPr="00C93CCD">
              <w:rPr>
                <w:lang w:val="el-GR"/>
                <w:rPrChange w:id="1030" w:author="Στάθης Καπ" w:date="2023-03-01T04:55:00Z">
                  <w:rPr/>
                </w:rPrChange>
              </w:rPr>
              <w:instrText xml:space="preserve"> </w:instrText>
            </w:r>
            <w:r w:rsidR="00C93CCD">
              <w:instrText>CITATION</w:instrText>
            </w:r>
            <w:r w:rsidR="00C93CCD" w:rsidRPr="00C93CCD">
              <w:rPr>
                <w:lang w:val="el-GR"/>
                <w:rPrChange w:id="1031" w:author="Στάθης Καπ" w:date="2023-03-01T04:55:00Z">
                  <w:rPr/>
                </w:rPrChange>
              </w:rPr>
              <w:instrText xml:space="preserve"> </w:instrText>
            </w:r>
            <w:r w:rsidR="00C93CCD">
              <w:instrText>Bru</w:instrText>
            </w:r>
            <w:r w:rsidR="00C93CCD" w:rsidRPr="00C93CCD">
              <w:rPr>
                <w:lang w:val="el-GR"/>
                <w:rPrChange w:id="1032" w:author="Στάθης Καπ" w:date="2023-03-01T04:55:00Z">
                  <w:rPr/>
                </w:rPrChange>
              </w:rPr>
              <w:instrText>87 \</w:instrText>
            </w:r>
            <w:r w:rsidR="00C93CCD">
              <w:instrText>l</w:instrText>
            </w:r>
            <w:r w:rsidR="00C93CCD" w:rsidRPr="00C93CCD">
              <w:rPr>
                <w:lang w:val="el-GR"/>
                <w:rPrChange w:id="1033" w:author="Στάθης Καπ" w:date="2023-03-01T04:55:00Z">
                  <w:rPr/>
                </w:rPrChange>
              </w:rPr>
              <w:instrText xml:space="preserve"> 1033 </w:instrText>
            </w:r>
          </w:ins>
          <w:r w:rsidR="00C93CCD">
            <w:rPr>
              <w:lang w:val="el-GR"/>
            </w:rPr>
            <w:fldChar w:fldCharType="separate"/>
          </w:r>
          <w:r w:rsidR="004B7EF5" w:rsidRPr="007866A8">
            <w:rPr>
              <w:noProof/>
              <w:lang w:val="el-GR"/>
              <w:rPrChange w:id="1034" w:author="Στάθης Καπ" w:date="2023-03-07T06:11:00Z">
                <w:rPr>
                  <w:noProof/>
                </w:rPr>
              </w:rPrChange>
            </w:rPr>
            <w:t xml:space="preserve"> [15]</w:t>
          </w:r>
          <w:ins w:id="1035" w:author="Στάθης Καπ" w:date="2023-03-01T04:55:00Z">
            <w:r w:rsidR="00C93CCD">
              <w:rPr>
                <w:lang w:val="el-GR"/>
              </w:rPr>
              <w:fldChar w:fldCharType="end"/>
            </w:r>
          </w:ins>
          <w:customXmlInsRangeStart w:id="1036" w:author="Στάθης Καπ" w:date="2023-03-01T04:55:00Z"/>
        </w:sdtContent>
      </w:sdt>
      <w:customXmlInsRangeEnd w:id="1036"/>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37" w:author="Στάθης Καπ" w:date="2023-02-25T23:30:00Z"/>
          <w:lang w:val="el-GR"/>
        </w:rPr>
      </w:pPr>
    </w:p>
    <w:p w14:paraId="112835CA" w14:textId="407545FD" w:rsidR="00DD6480" w:rsidRDefault="00DD6480">
      <w:pPr>
        <w:pStyle w:val="Heading2"/>
        <w:rPr>
          <w:lang w:val="el-GR"/>
        </w:rPr>
        <w:pPrChange w:id="1038" w:author="Στάθης Καπ" w:date="2023-02-26T01:10:00Z">
          <w:pPr>
            <w:pStyle w:val="Heading3"/>
            <w:numPr>
              <w:numId w:val="4"/>
            </w:numPr>
            <w:ind w:left="1080"/>
          </w:pPr>
        </w:pPrChange>
      </w:pPr>
      <w:bookmarkStart w:id="1039" w:name="_Toc129057663"/>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39"/>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1040" w:author="Στάθης Καπ" w:date="2023-03-01T04:55:00Z">
        <w:r w:rsidR="00C93CCD" w:rsidRPr="00C93CCD">
          <w:rPr>
            <w:lang w:val="el-GR"/>
            <w:rPrChange w:id="1041" w:author="Στάθης Καπ" w:date="2023-03-01T04:55:00Z">
              <w:rPr/>
            </w:rPrChange>
          </w:rPr>
          <w:t xml:space="preserve"> </w:t>
        </w:r>
      </w:ins>
      <w:del w:id="1042" w:author="Στάθης Καπ" w:date="2023-03-01T04:55:00Z">
        <w:r w:rsidRPr="006E6F52" w:rsidDel="00C93CCD">
          <w:rPr>
            <w:lang w:val="el-GR"/>
          </w:rPr>
          <w:delText>.</w:delText>
        </w:r>
      </w:del>
      <w:r>
        <w:t>al</w:t>
      </w:r>
      <w:ins w:id="1043" w:author="Στάθης Καπ" w:date="2023-03-01T04:55:00Z">
        <w:r w:rsidR="00C93CCD" w:rsidRPr="00C93CCD">
          <w:rPr>
            <w:lang w:val="el-GR"/>
            <w:rPrChange w:id="1044" w:author="Στάθης Καπ" w:date="2023-03-01T04:55:00Z">
              <w:rPr/>
            </w:rPrChange>
          </w:rPr>
          <w:t>.</w:t>
        </w:r>
      </w:ins>
      <w:r w:rsidRPr="006E6F52">
        <w:rPr>
          <w:lang w:val="el-GR"/>
        </w:rPr>
        <w:t>(201</w:t>
      </w:r>
      <w:ins w:id="1045" w:author="Στάθης Καπ" w:date="2023-03-01T04:57:00Z">
        <w:r w:rsidR="00C93CCD" w:rsidRPr="00C93CCD">
          <w:rPr>
            <w:lang w:val="el-GR"/>
            <w:rPrChange w:id="1046" w:author="Στάθης Καπ" w:date="2023-03-01T04:57:00Z">
              <w:rPr/>
            </w:rPrChange>
          </w:rPr>
          <w:t>5</w:t>
        </w:r>
      </w:ins>
      <w:del w:id="1047" w:author="Στάθης Καπ" w:date="2023-03-01T04:57:00Z">
        <w:r w:rsidRPr="006E6F52" w:rsidDel="00C93CCD">
          <w:rPr>
            <w:lang w:val="el-GR"/>
          </w:rPr>
          <w:delText>4</w:delText>
        </w:r>
      </w:del>
      <w:r w:rsidRPr="006E6F52">
        <w:rPr>
          <w:lang w:val="el-GR"/>
        </w:rPr>
        <w:t>)</w:t>
      </w:r>
      <w:customXmlInsRangeStart w:id="1048" w:author="Στάθης Καπ" w:date="2023-03-01T04:57:00Z"/>
      <w:sdt>
        <w:sdtPr>
          <w:rPr>
            <w:lang w:val="el-GR"/>
          </w:rPr>
          <w:id w:val="1361697276"/>
          <w:citation/>
        </w:sdtPr>
        <w:sdtEndPr/>
        <w:sdtContent>
          <w:customXmlInsRangeEnd w:id="1048"/>
          <w:ins w:id="1049" w:author="Στάθης Καπ" w:date="2023-03-01T04:57:00Z">
            <w:r w:rsidR="00C93CCD">
              <w:rPr>
                <w:lang w:val="el-GR"/>
              </w:rPr>
              <w:fldChar w:fldCharType="begin"/>
            </w:r>
            <w:r w:rsidR="00C93CCD" w:rsidRPr="00C93CCD">
              <w:rPr>
                <w:lang w:val="el-GR"/>
                <w:rPrChange w:id="1050" w:author="Στάθης Καπ" w:date="2023-03-01T04:57:00Z">
                  <w:rPr/>
                </w:rPrChange>
              </w:rPr>
              <w:instrText xml:space="preserve"> </w:instrText>
            </w:r>
            <w:r w:rsidR="00C93CCD">
              <w:instrText>CITATION</w:instrText>
            </w:r>
            <w:r w:rsidR="00C93CCD" w:rsidRPr="00C93CCD">
              <w:rPr>
                <w:lang w:val="el-GR"/>
                <w:rPrChange w:id="1051" w:author="Στάθης Καπ" w:date="2023-03-01T04:57:00Z">
                  <w:rPr/>
                </w:rPrChange>
              </w:rPr>
              <w:instrText xml:space="preserve"> </w:instrText>
            </w:r>
            <w:r w:rsidR="00C93CCD">
              <w:instrText>Dan</w:instrText>
            </w:r>
            <w:r w:rsidR="00C93CCD" w:rsidRPr="00C93CCD">
              <w:rPr>
                <w:lang w:val="el-GR"/>
                <w:rPrChange w:id="1052" w:author="Στάθης Καπ" w:date="2023-03-01T04:57:00Z">
                  <w:rPr/>
                </w:rPrChange>
              </w:rPr>
              <w:instrText>15 \</w:instrText>
            </w:r>
            <w:r w:rsidR="00C93CCD">
              <w:instrText>l</w:instrText>
            </w:r>
            <w:r w:rsidR="00C93CCD" w:rsidRPr="00C93CCD">
              <w:rPr>
                <w:lang w:val="el-GR"/>
                <w:rPrChange w:id="1053" w:author="Στάθης Καπ" w:date="2023-03-01T04:57:00Z">
                  <w:rPr/>
                </w:rPrChange>
              </w:rPr>
              <w:instrText xml:space="preserve"> 1033 </w:instrText>
            </w:r>
          </w:ins>
          <w:r w:rsidR="00C93CCD">
            <w:rPr>
              <w:lang w:val="el-GR"/>
            </w:rPr>
            <w:fldChar w:fldCharType="separate"/>
          </w:r>
          <w:r w:rsidR="004B7EF5" w:rsidRPr="007866A8">
            <w:rPr>
              <w:noProof/>
              <w:lang w:val="el-GR"/>
              <w:rPrChange w:id="1054" w:author="Στάθης Καπ" w:date="2023-03-07T06:12:00Z">
                <w:rPr>
                  <w:noProof/>
                </w:rPr>
              </w:rPrChange>
            </w:rPr>
            <w:t xml:space="preserve"> [18]</w:t>
          </w:r>
          <w:ins w:id="1055" w:author="Στάθης Καπ" w:date="2023-03-01T04:57:00Z">
            <w:r w:rsidR="00C93CCD">
              <w:rPr>
                <w:lang w:val="el-GR"/>
              </w:rPr>
              <w:fldChar w:fldCharType="end"/>
            </w:r>
          </w:ins>
          <w:customXmlInsRangeStart w:id="1056" w:author="Στάθης Καπ" w:date="2023-03-01T04:57:00Z"/>
        </w:sdtContent>
      </w:sdt>
      <w:customXmlInsRangeEnd w:id="1056"/>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57" w:author="Στάθης Καπ" w:date="2023-03-01T04:58:00Z"/>
      <w:sdt>
        <w:sdtPr>
          <w:rPr>
            <w:lang w:val="el-GR"/>
          </w:rPr>
          <w:id w:val="1624119533"/>
          <w:citation/>
        </w:sdtPr>
        <w:sdtEndPr/>
        <w:sdtContent>
          <w:customXmlInsRangeEnd w:id="1057"/>
          <w:ins w:id="1058" w:author="Στάθης Καπ" w:date="2023-03-01T04:58:00Z">
            <w:r w:rsidR="00C93CCD">
              <w:rPr>
                <w:lang w:val="el-GR"/>
              </w:rPr>
              <w:fldChar w:fldCharType="begin"/>
            </w:r>
            <w:r w:rsidR="00C93CCD" w:rsidRPr="00C93CCD">
              <w:rPr>
                <w:lang w:val="el-GR"/>
                <w:rPrChange w:id="1059" w:author="Στάθης Καπ" w:date="2023-03-01T04:58:00Z">
                  <w:rPr/>
                </w:rPrChange>
              </w:rPr>
              <w:instrText xml:space="preserve"> </w:instrText>
            </w:r>
            <w:r w:rsidR="00C93CCD">
              <w:instrText>CITATION</w:instrText>
            </w:r>
            <w:r w:rsidR="00C93CCD" w:rsidRPr="00C93CCD">
              <w:rPr>
                <w:lang w:val="el-GR"/>
                <w:rPrChange w:id="1060" w:author="Στάθης Καπ" w:date="2023-03-01T04:58:00Z">
                  <w:rPr/>
                </w:rPrChange>
              </w:rPr>
              <w:instrText xml:space="preserve"> </w:instrText>
            </w:r>
            <w:r w:rsidR="00C93CCD">
              <w:instrText>Leo</w:instrText>
            </w:r>
            <w:r w:rsidR="00C93CCD" w:rsidRPr="00C93CCD">
              <w:rPr>
                <w:lang w:val="el-GR"/>
                <w:rPrChange w:id="1061" w:author="Στάθης Καπ" w:date="2023-03-01T04:58:00Z">
                  <w:rPr/>
                </w:rPrChange>
              </w:rPr>
              <w:instrText>13 \</w:instrText>
            </w:r>
            <w:r w:rsidR="00C93CCD">
              <w:instrText>l</w:instrText>
            </w:r>
            <w:r w:rsidR="00C93CCD" w:rsidRPr="00C93CCD">
              <w:rPr>
                <w:lang w:val="el-GR"/>
                <w:rPrChange w:id="1062" w:author="Στάθης Καπ" w:date="2023-03-01T04:58:00Z">
                  <w:rPr/>
                </w:rPrChange>
              </w:rPr>
              <w:instrText xml:space="preserve"> 1033 </w:instrText>
            </w:r>
          </w:ins>
          <w:r w:rsidR="00C93CCD">
            <w:rPr>
              <w:lang w:val="el-GR"/>
            </w:rPr>
            <w:fldChar w:fldCharType="separate"/>
          </w:r>
          <w:r w:rsidR="004B7EF5" w:rsidRPr="007866A8">
            <w:rPr>
              <w:noProof/>
              <w:lang w:val="el-GR"/>
              <w:rPrChange w:id="1063" w:author="Στάθης Καπ" w:date="2023-03-07T06:12:00Z">
                <w:rPr>
                  <w:noProof/>
                </w:rPr>
              </w:rPrChange>
            </w:rPr>
            <w:t xml:space="preserve"> [19]</w:t>
          </w:r>
          <w:ins w:id="1064" w:author="Στάθης Καπ" w:date="2023-03-01T04:58:00Z">
            <w:r w:rsidR="00C93CCD">
              <w:rPr>
                <w:lang w:val="el-GR"/>
              </w:rPr>
              <w:fldChar w:fldCharType="end"/>
            </w:r>
          </w:ins>
          <w:customXmlInsRangeStart w:id="1065" w:author="Στάθης Καπ" w:date="2023-03-01T04:58:00Z"/>
        </w:sdtContent>
      </w:sdt>
      <w:customXmlInsRangeEnd w:id="1065"/>
      <w:r w:rsidRPr="006E6F52">
        <w:rPr>
          <w:lang w:val="el-GR"/>
        </w:rPr>
        <w:t xml:space="preserve">. Ο αλγόριθμος πυροδοτώντας έναν παλμό από τον αρχικό κόμβο </w:t>
      </w:r>
      <m:oMath>
        <m:sSub>
          <m:sSubPr>
            <m:ctrlPr>
              <w:ins w:id="1066" w:author="Στάθης Καπ" w:date="2023-02-02T05:51:00Z">
                <w:rPr>
                  <w:rFonts w:ascii="Cambria Math" w:hAnsi="Cambria Math"/>
                  <w:i/>
                  <w:lang w:val="el-GR"/>
                </w:rPr>
              </w:ins>
            </m:ctrlPr>
          </m:sSubPr>
          <m:e>
            <m:r>
              <w:ins w:id="1067" w:author="Στάθης Καπ" w:date="2023-02-02T05:51:00Z">
                <w:rPr>
                  <w:rFonts w:ascii="Cambria Math" w:hAnsi="Cambria Math"/>
                  <w:lang w:val="el-GR"/>
                </w:rPr>
                <m:t>v</m:t>
              </w:ins>
            </m:r>
          </m:e>
          <m:sub>
            <m:r>
              <w:ins w:id="1068" w:author="Στάθης Καπ" w:date="2023-02-02T05:51:00Z">
                <w:rPr>
                  <w:rFonts w:ascii="Cambria Math" w:hAnsi="Cambria Math"/>
                  <w:lang w:val="el-GR"/>
                </w:rPr>
                <m:t>s</m:t>
              </w:ins>
            </m:r>
          </m:sub>
        </m:sSub>
      </m:oMath>
      <w:del w:id="1069" w:author="Στάθης Καπ" w:date="2023-02-02T05:51:00Z">
        <w:r w:rsidR="00E072B7" w:rsidDel="00383A96">
          <w:delText>Vs</w:delText>
        </w:r>
      </w:del>
      <w:r w:rsidRPr="006E6F52">
        <w:rPr>
          <w:lang w:val="el-GR"/>
        </w:rPr>
        <w:t xml:space="preserve"> και ωθώντας τον προς τον τελικό</w:t>
      </w:r>
      <w:ins w:id="1070" w:author="Στάθης Καπ" w:date="2023-02-02T05:51:00Z">
        <w:r w:rsidR="00335422" w:rsidRPr="0067002F">
          <w:rPr>
            <w:lang w:val="el-GR"/>
            <w:rPrChange w:id="1071" w:author="Στάθης Καπ" w:date="2023-02-02T05:51:00Z">
              <w:rPr/>
            </w:rPrChange>
          </w:rPr>
          <w:t xml:space="preserve"> </w:t>
        </w:r>
      </w:ins>
      <w:del w:id="1072" w:author="Στάθης Καπ" w:date="2023-02-02T05:50:00Z">
        <w:r w:rsidRPr="006E6F52" w:rsidDel="00835D7F">
          <w:rPr>
            <w:lang w:val="el-GR"/>
          </w:rPr>
          <w:delText xml:space="preserve"> </w:delText>
        </w:r>
      </w:del>
      <m:oMath>
        <m:sSub>
          <m:sSubPr>
            <m:ctrlPr>
              <w:ins w:id="1073" w:author="Στάθης Καπ" w:date="2023-02-02T05:51:00Z">
                <w:rPr>
                  <w:rFonts w:ascii="Cambria Math" w:hAnsi="Cambria Math"/>
                  <w:i/>
                  <w:lang w:val="el-GR"/>
                </w:rPr>
              </w:ins>
            </m:ctrlPr>
          </m:sSubPr>
          <m:e>
            <m:r>
              <w:ins w:id="1074" w:author="Στάθης Καπ" w:date="2023-02-02T05:51:00Z">
                <w:rPr>
                  <w:rFonts w:ascii="Cambria Math" w:hAnsi="Cambria Math"/>
                  <w:lang w:val="el-GR"/>
                </w:rPr>
                <m:t>v</m:t>
              </w:ins>
            </m:r>
          </m:e>
          <m:sub>
            <m:r>
              <w:ins w:id="1075" w:author="Στάθης Καπ" w:date="2023-02-02T05:51:00Z">
                <w:rPr>
                  <w:rFonts w:ascii="Cambria Math" w:hAnsi="Cambria Math"/>
                  <w:lang w:val="el-GR"/>
                </w:rPr>
                <m:t>e</m:t>
              </w:ins>
            </m:r>
          </m:sub>
        </m:sSub>
      </m:oMath>
      <w:del w:id="1076"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077" w:author="Στάθης Καπ" w:date="2023-03-01T04:58:00Z">
        <w:r w:rsidR="00C93CCD" w:rsidRPr="00E366D9">
          <w:rPr>
            <w:lang w:val="el-GR"/>
            <w:rPrChange w:id="1078" w:author="Στάθης Καπ" w:date="2023-03-01T04:58:00Z">
              <w:rPr/>
            </w:rPrChange>
          </w:rPr>
          <w:t>.</w:t>
        </w:r>
      </w:ins>
      <w:del w:id="1079"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1080" w:author="Στάθης Καπ" w:date="2023-02-02T05:50:00Z">
        <w:r w:rsidR="00B660F2">
          <w:t>Gunawan</w:t>
        </w:r>
        <w:r w:rsidR="00B660F2" w:rsidRPr="00835D7F">
          <w:rPr>
            <w:lang w:val="el-GR"/>
            <w:rPrChange w:id="1081" w:author="Στάθης Καπ" w:date="2023-02-02T05:50:00Z">
              <w:rPr/>
            </w:rPrChange>
          </w:rPr>
          <w:t xml:space="preserve"> </w:t>
        </w:r>
        <w:r w:rsidR="00B660F2">
          <w:t>et</w:t>
        </w:r>
        <w:r w:rsidR="00B660F2" w:rsidRPr="00835D7F">
          <w:rPr>
            <w:lang w:val="el-GR"/>
            <w:rPrChange w:id="1082" w:author="Στάθης Καπ" w:date="2023-02-02T05:50:00Z">
              <w:rPr/>
            </w:rPrChange>
          </w:rPr>
          <w:t xml:space="preserve"> </w:t>
        </w:r>
        <w:r w:rsidR="00B660F2">
          <w:t>al</w:t>
        </w:r>
        <w:r w:rsidR="00B660F2" w:rsidRPr="00835D7F">
          <w:rPr>
            <w:lang w:val="el-GR"/>
            <w:rPrChange w:id="1083" w:author="Στάθης Καπ" w:date="2023-02-02T05:50:00Z">
              <w:rPr/>
            </w:rPrChange>
          </w:rPr>
          <w:t>.(2015)</w:t>
        </w:r>
      </w:ins>
      <w:customXmlInsRangeStart w:id="1084" w:author="Στάθης Καπ" w:date="2023-03-01T04:58:00Z"/>
      <w:sdt>
        <w:sdtPr>
          <w:rPr>
            <w:lang w:val="el-GR"/>
          </w:rPr>
          <w:id w:val="-1866124074"/>
          <w:citation/>
        </w:sdtPr>
        <w:sdtEndPr/>
        <w:sdtContent>
          <w:customXmlInsRangeEnd w:id="1084"/>
          <w:ins w:id="1085" w:author="Στάθης Καπ" w:date="2023-03-01T04:58:00Z">
            <w:r w:rsidR="00E366D9">
              <w:rPr>
                <w:lang w:val="el-GR"/>
              </w:rPr>
              <w:fldChar w:fldCharType="begin"/>
            </w:r>
            <w:r w:rsidR="00E366D9" w:rsidRPr="00E366D9">
              <w:rPr>
                <w:lang w:val="el-GR"/>
                <w:rPrChange w:id="1086" w:author="Στάθης Καπ" w:date="2023-03-01T04:59:00Z">
                  <w:rPr/>
                </w:rPrChange>
              </w:rPr>
              <w:instrText xml:space="preserve"> </w:instrText>
            </w:r>
            <w:r w:rsidR="00E366D9">
              <w:instrText>CITATION</w:instrText>
            </w:r>
            <w:r w:rsidR="00E366D9" w:rsidRPr="00E366D9">
              <w:rPr>
                <w:lang w:val="el-GR"/>
                <w:rPrChange w:id="1087" w:author="Στάθης Καπ" w:date="2023-03-01T04:59:00Z">
                  <w:rPr/>
                </w:rPrChange>
              </w:rPr>
              <w:instrText xml:space="preserve"> </w:instrText>
            </w:r>
            <w:r w:rsidR="00E366D9">
              <w:instrText>Ald</w:instrText>
            </w:r>
            <w:r w:rsidR="00E366D9" w:rsidRPr="00E366D9">
              <w:rPr>
                <w:lang w:val="el-GR"/>
                <w:rPrChange w:id="1088" w:author="Στάθης Καπ" w:date="2023-03-01T04:59:00Z">
                  <w:rPr/>
                </w:rPrChange>
              </w:rPr>
              <w:instrText>15 \</w:instrText>
            </w:r>
            <w:r w:rsidR="00E366D9">
              <w:instrText>l</w:instrText>
            </w:r>
            <w:r w:rsidR="00E366D9" w:rsidRPr="00E366D9">
              <w:rPr>
                <w:lang w:val="el-GR"/>
                <w:rPrChange w:id="1089" w:author="Στάθης Καπ" w:date="2023-03-01T04:59:00Z">
                  <w:rPr/>
                </w:rPrChange>
              </w:rPr>
              <w:instrText xml:space="preserve"> 1033 </w:instrText>
            </w:r>
          </w:ins>
          <w:r w:rsidR="00E366D9">
            <w:rPr>
              <w:lang w:val="el-GR"/>
            </w:rPr>
            <w:fldChar w:fldCharType="separate"/>
          </w:r>
          <w:r w:rsidR="004B7EF5" w:rsidRPr="007866A8">
            <w:rPr>
              <w:noProof/>
              <w:lang w:val="el-GR"/>
              <w:rPrChange w:id="1090" w:author="Στάθης Καπ" w:date="2023-03-07T06:12:00Z">
                <w:rPr>
                  <w:noProof/>
                </w:rPr>
              </w:rPrChange>
            </w:rPr>
            <w:t xml:space="preserve"> [20]</w:t>
          </w:r>
          <w:ins w:id="1091" w:author="Στάθης Καπ" w:date="2023-03-01T04:58:00Z">
            <w:r w:rsidR="00E366D9">
              <w:rPr>
                <w:lang w:val="el-GR"/>
              </w:rPr>
              <w:fldChar w:fldCharType="end"/>
            </w:r>
          </w:ins>
          <w:customXmlInsRangeStart w:id="1092" w:author="Στάθης Καπ" w:date="2023-03-01T04:58:00Z"/>
        </w:sdtContent>
      </w:sdt>
      <w:customXmlInsRangeEnd w:id="1092"/>
      <w:ins w:id="1093" w:author="Στάθης Καπ" w:date="2023-02-02T05:50:00Z">
        <w:r w:rsidR="001719C9">
          <w:rPr>
            <w:lang w:val="el-GR"/>
          </w:rPr>
          <w:t xml:space="preserve"> </w:t>
        </w:r>
      </w:ins>
      <w:commentRangeStart w:id="1094"/>
      <w:del w:id="1095"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094"/>
        <w:r w:rsidR="00A12A63" w:rsidDel="00B660F2">
          <w:rPr>
            <w:rStyle w:val="CommentReference"/>
          </w:rPr>
          <w:commentReference w:id="1094"/>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096" w:author="Στάθης Καπ" w:date="2023-03-01T04:59:00Z"/>
      <w:sdt>
        <w:sdtPr>
          <w:rPr>
            <w:lang w:val="el-GR"/>
          </w:rPr>
          <w:id w:val="-228457437"/>
          <w:citation/>
        </w:sdtPr>
        <w:sdtEndPr/>
        <w:sdtContent>
          <w:customXmlInsRangeEnd w:id="1096"/>
          <w:ins w:id="1097" w:author="Στάθης Καπ" w:date="2023-03-01T04:59:00Z">
            <w:r w:rsidR="00E366D9">
              <w:rPr>
                <w:lang w:val="el-GR"/>
              </w:rPr>
              <w:fldChar w:fldCharType="begin"/>
            </w:r>
            <w:r w:rsidR="00E366D9" w:rsidRPr="00E366D9">
              <w:rPr>
                <w:lang w:val="el-GR"/>
                <w:rPrChange w:id="1098" w:author="Στάθης Καπ" w:date="2023-03-01T05:00:00Z">
                  <w:rPr/>
                </w:rPrChange>
              </w:rPr>
              <w:instrText xml:space="preserve"> </w:instrText>
            </w:r>
            <w:r w:rsidR="00E366D9">
              <w:instrText>CITATION</w:instrText>
            </w:r>
            <w:r w:rsidR="00E366D9" w:rsidRPr="00E366D9">
              <w:rPr>
                <w:lang w:val="el-GR"/>
                <w:rPrChange w:id="1099" w:author="Στάθης Καπ" w:date="2023-03-01T05:00:00Z">
                  <w:rPr/>
                </w:rPrChange>
              </w:rPr>
              <w:instrText xml:space="preserve"> </w:instrText>
            </w:r>
            <w:r w:rsidR="00E366D9">
              <w:instrText>Pie</w:instrText>
            </w:r>
            <w:r w:rsidR="00E366D9" w:rsidRPr="00E366D9">
              <w:rPr>
                <w:lang w:val="el-GR"/>
                <w:rPrChange w:id="1100" w:author="Στάθης Καπ" w:date="2023-03-01T05:00:00Z">
                  <w:rPr/>
                </w:rPrChange>
              </w:rPr>
              <w:instrText>09 \</w:instrText>
            </w:r>
            <w:r w:rsidR="00E366D9">
              <w:instrText>l</w:instrText>
            </w:r>
            <w:r w:rsidR="00E366D9" w:rsidRPr="00E366D9">
              <w:rPr>
                <w:lang w:val="el-GR"/>
                <w:rPrChange w:id="1101" w:author="Στάθης Καπ" w:date="2023-03-01T05:00:00Z">
                  <w:rPr/>
                </w:rPrChange>
              </w:rPr>
              <w:instrText xml:space="preserve"> 1033 </w:instrText>
            </w:r>
          </w:ins>
          <w:r w:rsidR="00E366D9">
            <w:rPr>
              <w:lang w:val="el-GR"/>
            </w:rPr>
            <w:fldChar w:fldCharType="separate"/>
          </w:r>
          <w:r w:rsidR="004B7EF5" w:rsidRPr="007866A8">
            <w:rPr>
              <w:noProof/>
              <w:lang w:val="el-GR"/>
              <w:rPrChange w:id="1102" w:author="Στάθης Καπ" w:date="2023-03-07T06:12:00Z">
                <w:rPr>
                  <w:noProof/>
                </w:rPr>
              </w:rPrChange>
            </w:rPr>
            <w:t xml:space="preserve"> [6]</w:t>
          </w:r>
          <w:ins w:id="1103" w:author="Στάθης Καπ" w:date="2023-03-01T04:59:00Z">
            <w:r w:rsidR="00E366D9">
              <w:rPr>
                <w:lang w:val="el-GR"/>
              </w:rPr>
              <w:fldChar w:fldCharType="end"/>
            </w:r>
          </w:ins>
          <w:customXmlInsRangeStart w:id="1104" w:author="Στάθης Καπ" w:date="2023-03-01T04:59:00Z"/>
        </w:sdtContent>
      </w:sdt>
      <w:customXmlInsRangeEnd w:id="1104"/>
      <w:r w:rsidRPr="00AC148C">
        <w:rPr>
          <w:lang w:val="el-GR"/>
        </w:rPr>
        <w:t xml:space="preserve"> που θα αναλυθεί περαιτέρω στο 3ο Κεφάλαιο. Ο αλγόριθμος των </w:t>
      </w:r>
      <w:ins w:id="1105"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06" w:author="Στάθης Καπ" w:date="2023-03-01T05:00:00Z"/>
      <w:sdt>
        <w:sdtPr>
          <w:rPr>
            <w:lang w:val="el-GR"/>
          </w:rPr>
          <w:id w:val="-503517263"/>
          <w:citation/>
        </w:sdtPr>
        <w:sdtEndPr/>
        <w:sdtContent>
          <w:customXmlInsRangeEnd w:id="1106"/>
          <w:ins w:id="1107" w:author="Στάθης Καπ" w:date="2023-03-01T05:00:00Z">
            <w:r w:rsidR="00E366D9">
              <w:rPr>
                <w:lang w:val="el-GR"/>
              </w:rPr>
              <w:fldChar w:fldCharType="begin"/>
            </w:r>
            <w:r w:rsidR="00E366D9" w:rsidRPr="00E366D9">
              <w:rPr>
                <w:lang w:val="el-GR"/>
                <w:rPrChange w:id="1108" w:author="Στάθης Καπ" w:date="2023-03-01T05:00:00Z">
                  <w:rPr/>
                </w:rPrChange>
              </w:rPr>
              <w:instrText xml:space="preserve"> </w:instrText>
            </w:r>
            <w:r w:rsidR="00E366D9">
              <w:instrText>CITATION</w:instrText>
            </w:r>
            <w:r w:rsidR="00E366D9" w:rsidRPr="00E366D9">
              <w:rPr>
                <w:lang w:val="el-GR"/>
                <w:rPrChange w:id="1109" w:author="Στάθης Καπ" w:date="2023-03-01T05:00:00Z">
                  <w:rPr/>
                </w:rPrChange>
              </w:rPr>
              <w:instrText xml:space="preserve"> </w:instrText>
            </w:r>
            <w:r w:rsidR="00E366D9">
              <w:instrText>Ald</w:instrText>
            </w:r>
            <w:r w:rsidR="00E366D9" w:rsidRPr="00E366D9">
              <w:rPr>
                <w:lang w:val="el-GR"/>
                <w:rPrChange w:id="1110" w:author="Στάθης Καπ" w:date="2023-03-01T05:00:00Z">
                  <w:rPr/>
                </w:rPrChange>
              </w:rPr>
              <w:instrText>15 \</w:instrText>
            </w:r>
            <w:r w:rsidR="00E366D9">
              <w:instrText>l</w:instrText>
            </w:r>
            <w:r w:rsidR="00E366D9" w:rsidRPr="00E366D9">
              <w:rPr>
                <w:lang w:val="el-GR"/>
                <w:rPrChange w:id="1111" w:author="Στάθης Καπ" w:date="2023-03-01T05:00:00Z">
                  <w:rPr/>
                </w:rPrChange>
              </w:rPr>
              <w:instrText xml:space="preserve"> 1033 </w:instrText>
            </w:r>
          </w:ins>
          <w:r w:rsidR="00E366D9">
            <w:rPr>
              <w:lang w:val="el-GR"/>
            </w:rPr>
            <w:fldChar w:fldCharType="separate"/>
          </w:r>
          <w:r w:rsidR="004B7EF5" w:rsidRPr="007866A8">
            <w:rPr>
              <w:noProof/>
              <w:lang w:val="el-GR"/>
              <w:rPrChange w:id="1112" w:author="Στάθης Καπ" w:date="2023-03-07T06:12:00Z">
                <w:rPr>
                  <w:noProof/>
                </w:rPr>
              </w:rPrChange>
            </w:rPr>
            <w:t xml:space="preserve"> [20]</w:t>
          </w:r>
          <w:ins w:id="1113" w:author="Στάθης Καπ" w:date="2023-03-01T05:00:00Z">
            <w:r w:rsidR="00E366D9">
              <w:rPr>
                <w:lang w:val="el-GR"/>
              </w:rPr>
              <w:fldChar w:fldCharType="end"/>
            </w:r>
          </w:ins>
          <w:customXmlInsRangeStart w:id="1114" w:author="Στάθης Καπ" w:date="2023-03-01T05:00:00Z"/>
        </w:sdtContent>
      </w:sdt>
      <w:customXmlInsRangeEnd w:id="1114"/>
      <w:ins w:id="1115" w:author="Στάθης Καπ" w:date="2023-02-02T06:14:00Z">
        <w:r w:rsidR="00CA2EB9">
          <w:rPr>
            <w:lang w:val="el-GR"/>
          </w:rPr>
          <w:t xml:space="preserve"> </w:t>
        </w:r>
      </w:ins>
      <w:del w:id="1116"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117" w:author="Charalampos Konstantopoulos" w:date="2023-02-01T06:01:00Z">
            <w:rPr>
              <w:lang w:val="el-GR"/>
            </w:rPr>
          </w:rPrChange>
        </w:rPr>
        <w:t>{</w:t>
      </w:r>
      <w:r w:rsidRPr="00EE6D09">
        <w:rPr>
          <w:highlight w:val="yellow"/>
          <w:rPrChange w:id="1118" w:author="Charalampos Konstantopoulos" w:date="2023-02-01T06:01:00Z">
            <w:rPr/>
          </w:rPrChange>
        </w:rPr>
        <w:t>i</w:t>
      </w:r>
      <w:r w:rsidR="00FD4B37" w:rsidRPr="00EE6D09">
        <w:rPr>
          <w:highlight w:val="yellow"/>
          <w:lang w:val="el-GR"/>
          <w:rPrChange w:id="1119" w:author="Charalampos Konstantopoulos" w:date="2023-02-01T06:01:00Z">
            <w:rPr>
              <w:lang w:val="el-GR"/>
            </w:rPr>
          </w:rPrChange>
        </w:rPr>
        <w:t>}</w:t>
      </w:r>
      <w:r w:rsidRPr="00EE6D09">
        <w:rPr>
          <w:highlight w:val="yellow"/>
          <w:lang w:val="el-GR"/>
          <w:rPrChange w:id="1120" w:author="Charalampos Konstantopoulos" w:date="2023-02-01T06:01:00Z">
            <w:rPr>
              <w:lang w:val="el-GR"/>
            </w:rPr>
          </w:rPrChange>
        </w:rPr>
        <w:t>,</w:t>
      </w:r>
      <w:r w:rsidRPr="00EE6D09">
        <w:rPr>
          <w:highlight w:val="yellow"/>
          <w:rPrChange w:id="1121"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22"/>
      <w:r>
        <w:t>ratio</w:t>
      </w:r>
      <w:commentRangeEnd w:id="1122"/>
      <w:r w:rsidR="00A12A63">
        <w:rPr>
          <w:rStyle w:val="CommentReference"/>
        </w:rPr>
        <w:commentReference w:id="1122"/>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23" w:author="Στάθης Καπ" w:date="2023-03-01T05:00:00Z">
        <w:r w:rsidR="00E366D9" w:rsidRPr="00E366D9">
          <w:rPr>
            <w:lang w:val="el-GR"/>
            <w:rPrChange w:id="1124" w:author="Στάθης Καπ" w:date="2023-03-01T05:00:00Z">
              <w:rPr/>
            </w:rPrChange>
          </w:rPr>
          <w:t>(2015)</w:t>
        </w:r>
      </w:ins>
      <w:customXmlInsRangeStart w:id="1125" w:author="Στάθης Καπ" w:date="2023-03-01T05:00:00Z"/>
      <w:sdt>
        <w:sdtPr>
          <w:rPr>
            <w:lang w:val="el-GR"/>
          </w:rPr>
          <w:id w:val="215247056"/>
          <w:citation/>
        </w:sdtPr>
        <w:sdtEndPr/>
        <w:sdtContent>
          <w:customXmlInsRangeEnd w:id="1125"/>
          <w:ins w:id="1126" w:author="Στάθης Καπ" w:date="2023-03-01T05:00:00Z">
            <w:r w:rsidR="00E366D9">
              <w:rPr>
                <w:lang w:val="el-GR"/>
              </w:rPr>
              <w:fldChar w:fldCharType="begin"/>
            </w:r>
            <w:r w:rsidR="00E366D9" w:rsidRPr="00E366D9">
              <w:rPr>
                <w:lang w:val="el-GR"/>
                <w:rPrChange w:id="1127" w:author="Στάθης Καπ" w:date="2023-03-01T05:01:00Z">
                  <w:rPr/>
                </w:rPrChange>
              </w:rPr>
              <w:instrText xml:space="preserve"> </w:instrText>
            </w:r>
            <w:r w:rsidR="00E366D9">
              <w:instrText>CITATION</w:instrText>
            </w:r>
            <w:r w:rsidR="00E366D9" w:rsidRPr="00E366D9">
              <w:rPr>
                <w:lang w:val="el-GR"/>
                <w:rPrChange w:id="1128" w:author="Στάθης Καπ" w:date="2023-03-01T05:01:00Z">
                  <w:rPr/>
                </w:rPrChange>
              </w:rPr>
              <w:instrText xml:space="preserve"> </w:instrText>
            </w:r>
            <w:r w:rsidR="00E366D9">
              <w:instrText>Ald</w:instrText>
            </w:r>
            <w:r w:rsidR="00E366D9" w:rsidRPr="00E366D9">
              <w:rPr>
                <w:lang w:val="el-GR"/>
                <w:rPrChange w:id="1129" w:author="Στάθης Καπ" w:date="2023-03-01T05:01:00Z">
                  <w:rPr/>
                </w:rPrChange>
              </w:rPr>
              <w:instrText>15 \</w:instrText>
            </w:r>
            <w:r w:rsidR="00E366D9">
              <w:instrText>l</w:instrText>
            </w:r>
            <w:r w:rsidR="00E366D9" w:rsidRPr="00E366D9">
              <w:rPr>
                <w:lang w:val="el-GR"/>
                <w:rPrChange w:id="1130" w:author="Στάθης Καπ" w:date="2023-03-01T05:01:00Z">
                  <w:rPr/>
                </w:rPrChange>
              </w:rPr>
              <w:instrText xml:space="preserve"> 1033 </w:instrText>
            </w:r>
          </w:ins>
          <w:r w:rsidR="00E366D9">
            <w:rPr>
              <w:lang w:val="el-GR"/>
            </w:rPr>
            <w:fldChar w:fldCharType="separate"/>
          </w:r>
          <w:r w:rsidR="004B7EF5" w:rsidRPr="007866A8">
            <w:rPr>
              <w:noProof/>
              <w:lang w:val="el-GR"/>
              <w:rPrChange w:id="1131" w:author="Στάθης Καπ" w:date="2023-03-07T06:12:00Z">
                <w:rPr>
                  <w:noProof/>
                </w:rPr>
              </w:rPrChange>
            </w:rPr>
            <w:t xml:space="preserve"> [20]</w:t>
          </w:r>
          <w:ins w:id="1132" w:author="Στάθης Καπ" w:date="2023-03-01T05:00:00Z">
            <w:r w:rsidR="00E366D9">
              <w:rPr>
                <w:lang w:val="el-GR"/>
              </w:rPr>
              <w:fldChar w:fldCharType="end"/>
            </w:r>
          </w:ins>
          <w:customXmlInsRangeStart w:id="1133" w:author="Στάθης Καπ" w:date="2023-03-01T05:00:00Z"/>
        </w:sdtContent>
      </w:sdt>
      <w:customXmlInsRangeEnd w:id="1133"/>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34" w:author="Στάθης Καπ" w:date="2023-03-01T05:00:00Z">
        <w:r w:rsidR="00E366D9" w:rsidRPr="00E366D9">
          <w:rPr>
            <w:lang w:val="el-GR"/>
            <w:rPrChange w:id="1135" w:author="Στάθης Καπ" w:date="2023-03-01T05:00:00Z">
              <w:rPr/>
            </w:rPrChange>
          </w:rPr>
          <w:t>(2009)</w:t>
        </w:r>
      </w:ins>
      <w:customXmlInsRangeStart w:id="1136" w:author="Στάθης Καπ" w:date="2023-03-01T05:01:00Z"/>
      <w:sdt>
        <w:sdtPr>
          <w:rPr>
            <w:lang w:val="el-GR"/>
          </w:rPr>
          <w:id w:val="2009779215"/>
          <w:citation/>
        </w:sdtPr>
        <w:sdtEndPr/>
        <w:sdtContent>
          <w:customXmlInsRangeEnd w:id="1136"/>
          <w:ins w:id="1137" w:author="Στάθης Καπ" w:date="2023-03-01T05:01:00Z">
            <w:r w:rsidR="00E366D9">
              <w:rPr>
                <w:lang w:val="el-GR"/>
              </w:rPr>
              <w:fldChar w:fldCharType="begin"/>
            </w:r>
            <w:r w:rsidR="00E366D9" w:rsidRPr="00E366D9">
              <w:rPr>
                <w:lang w:val="el-GR"/>
                <w:rPrChange w:id="1138" w:author="Στάθης Καπ" w:date="2023-03-01T05:01:00Z">
                  <w:rPr/>
                </w:rPrChange>
              </w:rPr>
              <w:instrText xml:space="preserve"> </w:instrText>
            </w:r>
            <w:r w:rsidR="00E366D9">
              <w:instrText>CITATION</w:instrText>
            </w:r>
            <w:r w:rsidR="00E366D9" w:rsidRPr="00E366D9">
              <w:rPr>
                <w:lang w:val="el-GR"/>
                <w:rPrChange w:id="1139" w:author="Στάθης Καπ" w:date="2023-03-01T05:01:00Z">
                  <w:rPr/>
                </w:rPrChange>
              </w:rPr>
              <w:instrText xml:space="preserve"> </w:instrText>
            </w:r>
            <w:r w:rsidR="00E366D9">
              <w:instrText>Pie</w:instrText>
            </w:r>
            <w:r w:rsidR="00E366D9" w:rsidRPr="00E366D9">
              <w:rPr>
                <w:lang w:val="el-GR"/>
                <w:rPrChange w:id="1140" w:author="Στάθης Καπ" w:date="2023-03-01T05:01:00Z">
                  <w:rPr/>
                </w:rPrChange>
              </w:rPr>
              <w:instrText>09 \</w:instrText>
            </w:r>
            <w:r w:rsidR="00E366D9">
              <w:instrText>l</w:instrText>
            </w:r>
            <w:r w:rsidR="00E366D9" w:rsidRPr="00E366D9">
              <w:rPr>
                <w:lang w:val="el-GR"/>
                <w:rPrChange w:id="1141" w:author="Στάθης Καπ" w:date="2023-03-01T05:01:00Z">
                  <w:rPr/>
                </w:rPrChange>
              </w:rPr>
              <w:instrText xml:space="preserve"> 1033 </w:instrText>
            </w:r>
          </w:ins>
          <w:r w:rsidR="00E366D9">
            <w:rPr>
              <w:lang w:val="el-GR"/>
            </w:rPr>
            <w:fldChar w:fldCharType="separate"/>
          </w:r>
          <w:r w:rsidR="004B7EF5" w:rsidRPr="007866A8">
            <w:rPr>
              <w:noProof/>
              <w:lang w:val="el-GR"/>
              <w:rPrChange w:id="1142" w:author="Στάθης Καπ" w:date="2023-03-07T06:12:00Z">
                <w:rPr>
                  <w:noProof/>
                </w:rPr>
              </w:rPrChange>
            </w:rPr>
            <w:t xml:space="preserve"> [6]</w:t>
          </w:r>
          <w:ins w:id="1143" w:author="Στάθης Καπ" w:date="2023-03-01T05:01:00Z">
            <w:r w:rsidR="00E366D9">
              <w:rPr>
                <w:lang w:val="el-GR"/>
              </w:rPr>
              <w:fldChar w:fldCharType="end"/>
            </w:r>
          </w:ins>
          <w:customXmlInsRangeStart w:id="1144" w:author="Στάθης Καπ" w:date="2023-03-01T05:01:00Z"/>
        </w:sdtContent>
      </w:sdt>
      <w:customXmlInsRangeEnd w:id="1144"/>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45" w:author="Στάθης Καπ" w:date="2023-02-26T00:53:00Z">
          <w:pPr>
            <w:pStyle w:val="Heading3"/>
            <w:numPr>
              <w:numId w:val="4"/>
            </w:numPr>
            <w:ind w:left="1080"/>
          </w:pPr>
        </w:pPrChange>
      </w:pPr>
      <w:bookmarkStart w:id="1146" w:name="_Toc129057664"/>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46"/>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47" w:author="Στάθης Καπ" w:date="2023-03-01T05:01:00Z"/>
      <w:sdt>
        <w:sdtPr>
          <w:rPr>
            <w:lang w:val="el-GR"/>
          </w:rPr>
          <w:id w:val="-1853020093"/>
          <w:citation/>
        </w:sdtPr>
        <w:sdtEndPr/>
        <w:sdtContent>
          <w:customXmlInsRangeEnd w:id="1147"/>
          <w:ins w:id="1148" w:author="Στάθης Καπ" w:date="2023-03-01T05:01:00Z">
            <w:r w:rsidR="00E366D9">
              <w:rPr>
                <w:lang w:val="el-GR"/>
              </w:rPr>
              <w:fldChar w:fldCharType="begin"/>
            </w:r>
            <w:r w:rsidR="00E366D9" w:rsidRPr="00E366D9">
              <w:rPr>
                <w:lang w:val="el-GR"/>
                <w:rPrChange w:id="1149" w:author="Στάθης Καπ" w:date="2023-03-01T05:01:00Z">
                  <w:rPr/>
                </w:rPrChange>
              </w:rPr>
              <w:instrText xml:space="preserve"> </w:instrText>
            </w:r>
            <w:r w:rsidR="00E366D9">
              <w:instrText>CITATION</w:instrText>
            </w:r>
            <w:r w:rsidR="00E366D9" w:rsidRPr="00E366D9">
              <w:rPr>
                <w:lang w:val="el-GR"/>
                <w:rPrChange w:id="1150" w:author="Στάθης Καπ" w:date="2023-03-01T05:01:00Z">
                  <w:rPr/>
                </w:rPrChange>
              </w:rPr>
              <w:instrText xml:space="preserve"> </w:instrText>
            </w:r>
            <w:r w:rsidR="00E366D9">
              <w:instrText>Fed</w:instrText>
            </w:r>
            <w:r w:rsidR="00E366D9" w:rsidRPr="00E366D9">
              <w:rPr>
                <w:lang w:val="el-GR"/>
                <w:rPrChange w:id="1151" w:author="Στάθης Καπ" w:date="2023-03-01T05:01:00Z">
                  <w:rPr/>
                </w:rPrChange>
              </w:rPr>
              <w:instrText>02 \</w:instrText>
            </w:r>
            <w:r w:rsidR="00E366D9">
              <w:instrText>l</w:instrText>
            </w:r>
            <w:r w:rsidR="00E366D9" w:rsidRPr="00E366D9">
              <w:rPr>
                <w:lang w:val="el-GR"/>
                <w:rPrChange w:id="1152" w:author="Στάθης Καπ" w:date="2023-03-01T05:01:00Z">
                  <w:rPr/>
                </w:rPrChange>
              </w:rPr>
              <w:instrText xml:space="preserve"> 1033 </w:instrText>
            </w:r>
          </w:ins>
          <w:r w:rsidR="00E366D9">
            <w:rPr>
              <w:lang w:val="el-GR"/>
            </w:rPr>
            <w:fldChar w:fldCharType="separate"/>
          </w:r>
          <w:r w:rsidR="004B7EF5" w:rsidRPr="007866A8">
            <w:rPr>
              <w:noProof/>
              <w:lang w:val="el-GR"/>
              <w:rPrChange w:id="1153" w:author="Στάθης Καπ" w:date="2023-03-07T06:12:00Z">
                <w:rPr>
                  <w:noProof/>
                </w:rPr>
              </w:rPrChange>
            </w:rPr>
            <w:t xml:space="preserve"> [21]</w:t>
          </w:r>
          <w:ins w:id="1154" w:author="Στάθης Καπ" w:date="2023-03-01T05:01:00Z">
            <w:r w:rsidR="00E366D9">
              <w:rPr>
                <w:lang w:val="el-GR"/>
              </w:rPr>
              <w:fldChar w:fldCharType="end"/>
            </w:r>
          </w:ins>
          <w:customXmlInsRangeStart w:id="1155" w:author="Στάθης Καπ" w:date="2023-03-01T05:01:00Z"/>
        </w:sdtContent>
      </w:sdt>
      <w:customXmlInsRangeEnd w:id="1155"/>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56" w:author="Στάθης Καπ" w:date="2023-03-01T05:02:00Z"/>
      <w:sdt>
        <w:sdtPr>
          <w:rPr>
            <w:lang w:val="el-GR"/>
          </w:rPr>
          <w:id w:val="1516490764"/>
          <w:citation/>
        </w:sdtPr>
        <w:sdtEndPr/>
        <w:sdtContent>
          <w:customXmlInsRangeEnd w:id="1156"/>
          <w:ins w:id="1157" w:author="Στάθης Καπ" w:date="2023-03-01T05:02:00Z">
            <w:r w:rsidR="00E366D9">
              <w:rPr>
                <w:lang w:val="el-GR"/>
              </w:rPr>
              <w:fldChar w:fldCharType="begin"/>
            </w:r>
            <w:r w:rsidR="00E366D9" w:rsidRPr="00E366D9">
              <w:rPr>
                <w:lang w:val="el-GR"/>
                <w:rPrChange w:id="1158" w:author="Στάθης Καπ" w:date="2023-03-01T05:02:00Z">
                  <w:rPr/>
                </w:rPrChange>
              </w:rPr>
              <w:instrText xml:space="preserve"> </w:instrText>
            </w:r>
            <w:r w:rsidR="00E366D9">
              <w:instrText>CITATION</w:instrText>
            </w:r>
            <w:r w:rsidR="00E366D9" w:rsidRPr="00E366D9">
              <w:rPr>
                <w:lang w:val="el-GR"/>
                <w:rPrChange w:id="1159" w:author="Στάθης Καπ" w:date="2023-03-01T05:02:00Z">
                  <w:rPr/>
                </w:rPrChange>
              </w:rPr>
              <w:instrText xml:space="preserve"> </w:instrText>
            </w:r>
            <w:r w:rsidR="00E366D9">
              <w:instrText>CVe</w:instrText>
            </w:r>
            <w:r w:rsidR="00E366D9" w:rsidRPr="00E366D9">
              <w:rPr>
                <w:lang w:val="el-GR"/>
                <w:rPrChange w:id="1160" w:author="Στάθης Καπ" w:date="2023-03-01T05:02:00Z">
                  <w:rPr/>
                </w:rPrChange>
              </w:rPr>
              <w:instrText>14 \</w:instrText>
            </w:r>
            <w:r w:rsidR="00E366D9">
              <w:instrText>l</w:instrText>
            </w:r>
            <w:r w:rsidR="00E366D9" w:rsidRPr="00E366D9">
              <w:rPr>
                <w:lang w:val="el-GR"/>
                <w:rPrChange w:id="1161" w:author="Στάθης Καπ" w:date="2023-03-01T05:02:00Z">
                  <w:rPr/>
                </w:rPrChange>
              </w:rPr>
              <w:instrText xml:space="preserve"> 1033 </w:instrText>
            </w:r>
          </w:ins>
          <w:r w:rsidR="00E366D9">
            <w:rPr>
              <w:lang w:val="el-GR"/>
            </w:rPr>
            <w:fldChar w:fldCharType="separate"/>
          </w:r>
          <w:r w:rsidR="004B7EF5" w:rsidRPr="007866A8">
            <w:rPr>
              <w:noProof/>
              <w:lang w:val="el-GR"/>
              <w:rPrChange w:id="1162" w:author="Στάθης Καπ" w:date="2023-03-07T06:12:00Z">
                <w:rPr>
                  <w:noProof/>
                </w:rPr>
              </w:rPrChange>
            </w:rPr>
            <w:t xml:space="preserve"> [22]</w:t>
          </w:r>
          <w:ins w:id="1163" w:author="Στάθης Καπ" w:date="2023-03-01T05:02:00Z">
            <w:r w:rsidR="00E366D9">
              <w:rPr>
                <w:lang w:val="el-GR"/>
              </w:rPr>
              <w:fldChar w:fldCharType="end"/>
            </w:r>
          </w:ins>
          <w:customXmlInsRangeStart w:id="1164" w:author="Στάθης Καπ" w:date="2023-03-01T05:02:00Z"/>
        </w:sdtContent>
      </w:sdt>
      <w:customXmlInsRangeEnd w:id="1164"/>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65" w:author="Στάθης Καπ" w:date="2023-03-01T05:02:00Z"/>
      <w:sdt>
        <w:sdtPr>
          <w:rPr>
            <w:lang w:val="el-GR"/>
          </w:rPr>
          <w:id w:val="987910685"/>
          <w:citation/>
        </w:sdtPr>
        <w:sdtEndPr/>
        <w:sdtContent>
          <w:customXmlInsRangeEnd w:id="1165"/>
          <w:ins w:id="1166" w:author="Στάθης Καπ" w:date="2023-03-01T05:02:00Z">
            <w:r w:rsidR="00E366D9">
              <w:rPr>
                <w:lang w:val="el-GR"/>
              </w:rPr>
              <w:fldChar w:fldCharType="begin"/>
            </w:r>
            <w:r w:rsidR="00E366D9" w:rsidRPr="00E366D9">
              <w:rPr>
                <w:lang w:val="el-GR"/>
                <w:rPrChange w:id="1167" w:author="Στάθης Καπ" w:date="2023-03-01T05:02:00Z">
                  <w:rPr/>
                </w:rPrChange>
              </w:rPr>
              <w:instrText xml:space="preserve"> </w:instrText>
            </w:r>
            <w:r w:rsidR="00E366D9">
              <w:instrText>CITATION</w:instrText>
            </w:r>
            <w:r w:rsidR="00E366D9" w:rsidRPr="00E366D9">
              <w:rPr>
                <w:lang w:val="el-GR"/>
                <w:rPrChange w:id="1168" w:author="Στάθης Καπ" w:date="2023-03-01T05:02:00Z">
                  <w:rPr/>
                </w:rPrChange>
              </w:rPr>
              <w:instrText xml:space="preserve"> </w:instrText>
            </w:r>
            <w:r w:rsidR="00E366D9">
              <w:instrText>Pie</w:instrText>
            </w:r>
            <w:r w:rsidR="00E366D9" w:rsidRPr="00E366D9">
              <w:rPr>
                <w:lang w:val="el-GR"/>
                <w:rPrChange w:id="1169" w:author="Στάθης Καπ" w:date="2023-03-01T05:02:00Z">
                  <w:rPr/>
                </w:rPrChange>
              </w:rPr>
              <w:instrText>11 \</w:instrText>
            </w:r>
            <w:r w:rsidR="00E366D9">
              <w:instrText>l</w:instrText>
            </w:r>
            <w:r w:rsidR="00E366D9" w:rsidRPr="00E366D9">
              <w:rPr>
                <w:lang w:val="el-GR"/>
                <w:rPrChange w:id="1170" w:author="Στάθης Καπ" w:date="2023-03-01T05:02:00Z">
                  <w:rPr/>
                </w:rPrChange>
              </w:rPr>
              <w:instrText xml:space="preserve"> 1033 </w:instrText>
            </w:r>
          </w:ins>
          <w:r w:rsidR="00E366D9">
            <w:rPr>
              <w:lang w:val="el-GR"/>
            </w:rPr>
            <w:fldChar w:fldCharType="separate"/>
          </w:r>
          <w:r w:rsidR="004B7EF5" w:rsidRPr="007866A8">
            <w:rPr>
              <w:noProof/>
              <w:lang w:val="el-GR"/>
              <w:rPrChange w:id="1171" w:author="Στάθης Καπ" w:date="2023-03-07T06:12:00Z">
                <w:rPr>
                  <w:noProof/>
                </w:rPr>
              </w:rPrChange>
            </w:rPr>
            <w:t xml:space="preserve"> [23]</w:t>
          </w:r>
          <w:ins w:id="1172" w:author="Στάθης Καπ" w:date="2023-03-01T05:02:00Z">
            <w:r w:rsidR="00E366D9">
              <w:rPr>
                <w:lang w:val="el-GR"/>
              </w:rPr>
              <w:fldChar w:fldCharType="end"/>
            </w:r>
          </w:ins>
          <w:customXmlInsRangeStart w:id="1173" w:author="Στάθης Καπ" w:date="2023-03-01T05:02:00Z"/>
        </w:sdtContent>
      </w:sdt>
      <w:customXmlInsRangeEnd w:id="1173"/>
      <w:r w:rsidRPr="00D6236B">
        <w:rPr>
          <w:lang w:val="el-GR"/>
        </w:rPr>
        <w:t>).</w:t>
      </w:r>
    </w:p>
    <w:p w14:paraId="203C75C4" w14:textId="77777777" w:rsidR="0095492C"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7E7879"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7E787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174" w:author="Στάθης Καπ" w:date="2023-02-01T08:53:00Z"/>
        </w:trPr>
        <w:tc>
          <w:tcPr>
            <w:tcW w:w="350" w:type="pct"/>
          </w:tcPr>
          <w:p w14:paraId="22464DA9" w14:textId="77777777" w:rsidR="000A523F" w:rsidRDefault="000A523F">
            <w:pPr>
              <w:spacing w:after="160"/>
              <w:rPr>
                <w:ins w:id="1175" w:author="Στάθης Καπ" w:date="2023-02-01T08:53:00Z"/>
                <w:lang w:val="el-GR"/>
              </w:rPr>
              <w:pPrChange w:id="1176" w:author="Στάθης Καπ" w:date="2023-02-01T08:46:00Z">
                <w:pPr/>
              </w:pPrChange>
            </w:pPr>
          </w:p>
        </w:tc>
        <w:tc>
          <w:tcPr>
            <w:tcW w:w="4300" w:type="pct"/>
          </w:tcPr>
          <w:p w14:paraId="7E1E0483" w14:textId="49961BE7" w:rsidR="000A523F" w:rsidRPr="005846FF" w:rsidRDefault="000A523F">
            <w:pPr>
              <w:spacing w:after="160"/>
              <w:rPr>
                <w:ins w:id="1177" w:author="Στάθης Καπ" w:date="2023-02-01T08:53:00Z"/>
                <w:lang w:val="el-GR"/>
              </w:rPr>
              <w:pPrChange w:id="1178" w:author="Στάθης Καπ" w:date="2023-02-01T08:46:00Z">
                <w:pPr/>
              </w:pPrChange>
            </w:pPr>
            <m:oMathPara>
              <m:oMath>
                <m:r>
                  <w:ins w:id="1179" w:author="Στάθης Καπ" w:date="2023-02-01T08:53:00Z">
                    <w:rPr>
                      <w:rFonts w:ascii="Cambria Math" w:hAnsi="Cambria Math"/>
                      <w:lang w:val="el-GR"/>
                    </w:rPr>
                    <m:t xml:space="preserve">maximize </m:t>
                  </w:ins>
                </m:r>
                <m:nary>
                  <m:naryPr>
                    <m:chr m:val="∑"/>
                    <m:limLoc m:val="undOvr"/>
                    <m:ctrlPr>
                      <w:ins w:id="1180" w:author="Στάθης Καπ" w:date="2023-02-01T08:53:00Z">
                        <w:rPr>
                          <w:rFonts w:ascii="Cambria Math" w:hAnsi="Cambria Math"/>
                          <w:i/>
                          <w:lang w:val="el-GR"/>
                        </w:rPr>
                      </w:ins>
                    </m:ctrlPr>
                  </m:naryPr>
                  <m:sub>
                    <m:r>
                      <w:ins w:id="1181" w:author="Στάθης Καπ" w:date="2023-02-01T08:53:00Z">
                        <w:rPr>
                          <w:rFonts w:ascii="Cambria Math" w:hAnsi="Cambria Math"/>
                          <w:lang w:val="el-GR"/>
                        </w:rPr>
                        <m:t>i=2</m:t>
                      </w:ins>
                    </m:r>
                  </m:sub>
                  <m:sup>
                    <m:r>
                      <w:ins w:id="1182" w:author="Στάθης Καπ" w:date="2023-02-01T08:53:00Z">
                        <w:rPr>
                          <w:rFonts w:ascii="Cambria Math" w:hAnsi="Cambria Math"/>
                          <w:lang w:val="el-GR"/>
                        </w:rPr>
                        <m:t>N-1</m:t>
                      </w:ins>
                    </m:r>
                  </m:sup>
                  <m:e>
                    <m:nary>
                      <m:naryPr>
                        <m:chr m:val="∑"/>
                        <m:limLoc m:val="undOvr"/>
                        <m:ctrlPr>
                          <w:ins w:id="1183" w:author="Στάθης Καπ" w:date="2023-02-01T08:53:00Z">
                            <w:rPr>
                              <w:rFonts w:ascii="Cambria Math" w:hAnsi="Cambria Math"/>
                              <w:i/>
                              <w:lang w:val="el-GR"/>
                            </w:rPr>
                          </w:ins>
                        </m:ctrlPr>
                      </m:naryPr>
                      <m:sub>
                        <m:r>
                          <w:ins w:id="1184" w:author="Στάθης Καπ" w:date="2023-02-01T08:53:00Z">
                            <w:rPr>
                              <w:rFonts w:ascii="Cambria Math" w:hAnsi="Cambria Math"/>
                              <w:lang w:val="el-GR"/>
                            </w:rPr>
                            <m:t>j=2</m:t>
                          </w:ins>
                        </m:r>
                      </m:sub>
                      <m:sup>
                        <m:r>
                          <w:ins w:id="1185" w:author="Στάθης Καπ" w:date="2023-02-01T08:53:00Z">
                            <w:rPr>
                              <w:rFonts w:ascii="Cambria Math" w:hAnsi="Cambria Math"/>
                              <w:lang w:val="el-GR"/>
                            </w:rPr>
                            <m:t>N</m:t>
                          </w:ins>
                        </m:r>
                      </m:sup>
                      <m:e>
                        <m:nary>
                          <m:naryPr>
                            <m:chr m:val="∑"/>
                            <m:limLoc m:val="undOvr"/>
                            <m:ctrlPr>
                              <w:ins w:id="1186" w:author="Στάθης Καπ" w:date="2023-02-01T08:53:00Z">
                                <w:rPr>
                                  <w:rFonts w:ascii="Cambria Math" w:hAnsi="Cambria Math"/>
                                  <w:i/>
                                  <w:lang w:val="el-GR"/>
                                </w:rPr>
                              </w:ins>
                            </m:ctrlPr>
                          </m:naryPr>
                          <m:sub>
                            <m:r>
                              <w:ins w:id="1187" w:author="Στάθης Καπ" w:date="2023-02-01T08:53:00Z">
                                <w:rPr>
                                  <w:rFonts w:ascii="Cambria Math" w:hAnsi="Cambria Math"/>
                                  <w:lang w:val="el-GR"/>
                                </w:rPr>
                                <m:t>t=1</m:t>
                              </w:ins>
                            </m:r>
                          </m:sub>
                          <m:sup>
                            <m:sSub>
                              <m:sSubPr>
                                <m:ctrlPr>
                                  <w:ins w:id="1188" w:author="Στάθης Καπ" w:date="2023-02-01T08:53:00Z">
                                    <w:rPr>
                                      <w:rFonts w:ascii="Cambria Math" w:hAnsi="Cambria Math"/>
                                      <w:i/>
                                      <w:lang w:val="el-GR"/>
                                    </w:rPr>
                                  </w:ins>
                                </m:ctrlPr>
                              </m:sSubPr>
                              <m:e>
                                <m:r>
                                  <w:ins w:id="1189" w:author="Στάθης Καπ" w:date="2023-02-01T08:53:00Z">
                                    <w:rPr>
                                      <w:rFonts w:ascii="Cambria Math" w:hAnsi="Cambria Math"/>
                                      <w:lang w:val="el-GR"/>
                                    </w:rPr>
                                    <m:t>T</m:t>
                                  </w:ins>
                                </m:r>
                              </m:e>
                              <m:sub>
                                <m:r>
                                  <w:ins w:id="1190" w:author="Στάθης Καπ" w:date="2023-02-01T08:53:00Z">
                                    <w:rPr>
                                      <w:rFonts w:ascii="Cambria Math" w:hAnsi="Cambria Math"/>
                                      <w:lang w:val="el-GR"/>
                                    </w:rPr>
                                    <m:t>i,j</m:t>
                                  </w:ins>
                                </m:r>
                              </m:sub>
                            </m:sSub>
                          </m:sup>
                          <m:e>
                            <m:sSub>
                              <m:sSubPr>
                                <m:ctrlPr>
                                  <w:ins w:id="1191" w:author="Στάθης Καπ" w:date="2023-02-01T08:53:00Z">
                                    <w:rPr>
                                      <w:rFonts w:ascii="Cambria Math" w:hAnsi="Cambria Math"/>
                                      <w:i/>
                                      <w:lang w:val="el-GR"/>
                                    </w:rPr>
                                  </w:ins>
                                </m:ctrlPr>
                              </m:sSubPr>
                              <m:e>
                                <m:r>
                                  <w:ins w:id="1192" w:author="Στάθης Καπ" w:date="2023-02-01T08:53:00Z">
                                    <w:rPr>
                                      <w:rFonts w:ascii="Cambria Math" w:hAnsi="Cambria Math"/>
                                      <w:lang w:val="el-GR"/>
                                    </w:rPr>
                                    <m:t>S</m:t>
                                  </w:ins>
                                </m:r>
                              </m:e>
                              <m:sub>
                                <m:r>
                                  <w:ins w:id="1193" w:author="Στάθης Καπ" w:date="2023-02-01T08:53:00Z">
                                    <w:rPr>
                                      <w:rFonts w:ascii="Cambria Math" w:hAnsi="Cambria Math"/>
                                      <w:lang w:val="el-GR"/>
                                    </w:rPr>
                                    <m:t>i</m:t>
                                  </w:ins>
                                </m:r>
                              </m:sub>
                            </m:sSub>
                            <m:sSub>
                              <m:sSubPr>
                                <m:ctrlPr>
                                  <w:ins w:id="1194" w:author="Στάθης Καπ" w:date="2023-02-01T08:53:00Z">
                                    <w:rPr>
                                      <w:rFonts w:ascii="Cambria Math" w:hAnsi="Cambria Math"/>
                                      <w:i/>
                                      <w:lang w:val="el-GR"/>
                                    </w:rPr>
                                  </w:ins>
                                </m:ctrlPr>
                              </m:sSubPr>
                              <m:e>
                                <m:r>
                                  <w:ins w:id="1195" w:author="Στάθης Καπ" w:date="2023-02-01T08:53:00Z">
                                    <w:rPr>
                                      <w:rFonts w:ascii="Cambria Math" w:hAnsi="Cambria Math"/>
                                      <w:lang w:val="el-GR"/>
                                    </w:rPr>
                                    <m:t>x</m:t>
                                  </w:ins>
                                </m:r>
                              </m:e>
                              <m:sub>
                                <m:r>
                                  <w:ins w:id="1196" w:author="Στάθης Καπ" w:date="2023-02-01T08:53:00Z">
                                    <w:rPr>
                                      <w:rFonts w:ascii="Cambria Math" w:hAnsi="Cambria Math"/>
                                      <w:lang w:val="el-GR"/>
                                    </w:rPr>
                                    <m:t>i,j,t</m:t>
                                  </w:ins>
                                </m:r>
                              </m:sub>
                            </m:sSub>
                          </m:e>
                        </m:nary>
                      </m:e>
                    </m:nary>
                  </m:e>
                </m:nary>
                <m:r>
                  <w:ins w:id="1197" w:author="Στάθης Καπ" w:date="2023-02-01T08:53:00Z">
                    <w:rPr>
                      <w:rFonts w:ascii="Cambria Math" w:hAnsi="Cambria Math"/>
                    </w:rPr>
                    <m:t xml:space="preserve"> </m:t>
                  </w:ins>
                </m:r>
              </m:oMath>
            </m:oMathPara>
          </w:p>
        </w:tc>
        <w:tc>
          <w:tcPr>
            <w:tcW w:w="350" w:type="pct"/>
            <w:vAlign w:val="center"/>
          </w:tcPr>
          <w:p w14:paraId="60A017AA" w14:textId="072E9B58" w:rsidR="000A523F" w:rsidRPr="00603993" w:rsidRDefault="000A523F" w:rsidP="00237FE3">
            <w:pPr>
              <w:pStyle w:val="Caption"/>
              <w:spacing w:after="160"/>
              <w:rPr>
                <w:ins w:id="1198" w:author="Στάθης Καπ" w:date="2023-02-01T08:53:00Z"/>
                <w:rPrChange w:id="1199" w:author="Στάθης Καπ" w:date="2023-02-01T08:49:00Z">
                  <w:rPr>
                    <w:ins w:id="1200" w:author="Στάθης Καπ" w:date="2023-02-01T08:53:00Z"/>
                    <w:lang w:val="el-GR"/>
                  </w:rPr>
                </w:rPrChange>
              </w:rPr>
            </w:pPr>
            <w:ins w:id="1201"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202"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7</w:t>
            </w:r>
            <w:ins w:id="1203" w:author="Στάθης Καπ" w:date="2023-02-01T08:53:00Z">
              <w:r>
                <w:rPr>
                  <w:lang w:val="el-GR"/>
                </w:rPr>
                <w:fldChar w:fldCharType="end"/>
              </w:r>
              <w:r>
                <w:t>)</w:t>
              </w:r>
            </w:ins>
          </w:p>
        </w:tc>
      </w:tr>
      <w:tr w:rsidR="00DA7114" w14:paraId="54EEC811" w14:textId="77777777" w:rsidTr="00237FE3">
        <w:trPr>
          <w:ins w:id="1204" w:author="Στάθης Καπ" w:date="2023-02-01T08:53:00Z"/>
        </w:trPr>
        <w:tc>
          <w:tcPr>
            <w:tcW w:w="350" w:type="pct"/>
          </w:tcPr>
          <w:p w14:paraId="2562E5EA" w14:textId="77777777" w:rsidR="00DA7114" w:rsidRDefault="00DA7114">
            <w:pPr>
              <w:spacing w:after="160"/>
              <w:rPr>
                <w:ins w:id="1205" w:author="Στάθης Καπ" w:date="2023-02-01T08:53:00Z"/>
                <w:lang w:val="el-GR"/>
              </w:rPr>
              <w:pPrChange w:id="1206" w:author="Στάθης Καπ" w:date="2023-02-01T08:46:00Z">
                <w:pPr/>
              </w:pPrChange>
            </w:pPr>
          </w:p>
        </w:tc>
        <w:tc>
          <w:tcPr>
            <w:tcW w:w="4300" w:type="pct"/>
          </w:tcPr>
          <w:p w14:paraId="5E1B013F" w14:textId="161895C9" w:rsidR="00DA7114" w:rsidRPr="005846FF" w:rsidRDefault="007E7879">
            <w:pPr>
              <w:spacing w:after="160"/>
              <w:rPr>
                <w:ins w:id="1207" w:author="Στάθης Καπ" w:date="2023-02-01T08:53:00Z"/>
                <w:lang w:val="el-GR"/>
              </w:rPr>
              <w:pPrChange w:id="1208" w:author="Στάθης Καπ" w:date="2023-02-01T08:46:00Z">
                <w:pPr/>
              </w:pPrChange>
            </w:pPr>
            <m:oMathPara>
              <m:oMath>
                <m:nary>
                  <m:naryPr>
                    <m:chr m:val="∑"/>
                    <m:limLoc m:val="undOvr"/>
                    <m:ctrlPr>
                      <w:ins w:id="1209" w:author="Στάθης Καπ" w:date="2023-02-01T08:53:00Z">
                        <w:rPr>
                          <w:rFonts w:ascii="Cambria Math" w:hAnsi="Cambria Math"/>
                          <w:i/>
                          <w:iCs/>
                        </w:rPr>
                      </w:ins>
                    </m:ctrlPr>
                  </m:naryPr>
                  <m:sub>
                    <m:r>
                      <w:ins w:id="1210" w:author="Στάθης Καπ" w:date="2023-02-01T08:53:00Z">
                        <w:rPr>
                          <w:rFonts w:ascii="Cambria Math" w:hAnsi="Cambria Math"/>
                        </w:rPr>
                        <m:t>j=2</m:t>
                      </w:ins>
                    </m:r>
                  </m:sub>
                  <m:sup>
                    <m:r>
                      <w:ins w:id="1211" w:author="Στάθης Καπ" w:date="2023-02-01T08:53:00Z">
                        <w:rPr>
                          <w:rFonts w:ascii="Cambria Math" w:hAnsi="Cambria Math"/>
                        </w:rPr>
                        <m:t>N</m:t>
                      </w:ins>
                    </m:r>
                  </m:sup>
                  <m:e>
                    <m:sSub>
                      <m:sSubPr>
                        <m:ctrlPr>
                          <w:ins w:id="1212" w:author="Στάθης Καπ" w:date="2023-02-01T08:53:00Z">
                            <w:rPr>
                              <w:rFonts w:ascii="Cambria Math" w:hAnsi="Cambria Math"/>
                              <w:i/>
                              <w:iCs/>
                            </w:rPr>
                          </w:ins>
                        </m:ctrlPr>
                      </m:sSubPr>
                      <m:e>
                        <m:r>
                          <w:ins w:id="1213" w:author="Στάθης Καπ" w:date="2023-02-01T08:53:00Z">
                            <w:rPr>
                              <w:rFonts w:ascii="Cambria Math" w:hAnsi="Cambria Math"/>
                            </w:rPr>
                            <m:t>x</m:t>
                          </w:ins>
                        </m:r>
                      </m:e>
                      <m:sub>
                        <m:r>
                          <w:ins w:id="1214" w:author="Στάθης Καπ" w:date="2023-02-01T08:53:00Z">
                            <w:rPr>
                              <w:rFonts w:ascii="Cambria Math" w:hAnsi="Cambria Math"/>
                            </w:rPr>
                            <m:t>1,j,1</m:t>
                          </w:ins>
                        </m:r>
                      </m:sub>
                    </m:sSub>
                  </m:e>
                </m:nary>
                <m:r>
                  <w:ins w:id="1215" w:author="Στάθης Καπ" w:date="2023-02-01T08:53:00Z">
                    <w:rPr>
                      <w:rFonts w:ascii="Cambria Math" w:hAnsi="Cambria Math"/>
                    </w:rPr>
                    <m:t>=</m:t>
                  </w:ins>
                </m:r>
                <m:nary>
                  <m:naryPr>
                    <m:chr m:val="∑"/>
                    <m:limLoc m:val="undOvr"/>
                    <m:ctrlPr>
                      <w:ins w:id="1216" w:author="Στάθης Καπ" w:date="2023-02-01T08:53:00Z">
                        <w:rPr>
                          <w:rFonts w:ascii="Cambria Math" w:hAnsi="Cambria Math"/>
                          <w:i/>
                          <w:iCs/>
                        </w:rPr>
                      </w:ins>
                    </m:ctrlPr>
                  </m:naryPr>
                  <m:sub>
                    <m:r>
                      <w:ins w:id="1217" w:author="Στάθης Καπ" w:date="2023-02-01T08:53:00Z">
                        <w:rPr>
                          <w:rFonts w:ascii="Cambria Math" w:hAnsi="Cambria Math"/>
                        </w:rPr>
                        <m:t>i=1</m:t>
                      </w:ins>
                    </m:r>
                  </m:sub>
                  <m:sup>
                    <m:r>
                      <w:ins w:id="1218" w:author="Στάθης Καπ" w:date="2023-02-01T08:53:00Z">
                        <w:rPr>
                          <w:rFonts w:ascii="Cambria Math" w:hAnsi="Cambria Math"/>
                        </w:rPr>
                        <m:t>N-1</m:t>
                      </w:ins>
                    </m:r>
                  </m:sup>
                  <m:e>
                    <m:nary>
                      <m:naryPr>
                        <m:chr m:val="∑"/>
                        <m:limLoc m:val="undOvr"/>
                        <m:ctrlPr>
                          <w:ins w:id="1219" w:author="Στάθης Καπ" w:date="2023-02-01T08:53:00Z">
                            <w:rPr>
                              <w:rFonts w:ascii="Cambria Math" w:hAnsi="Cambria Math"/>
                              <w:i/>
                              <w:iCs/>
                            </w:rPr>
                          </w:ins>
                        </m:ctrlPr>
                      </m:naryPr>
                      <m:sub>
                        <m:r>
                          <w:ins w:id="1220" w:author="Στάθης Καπ" w:date="2023-02-01T08:53:00Z">
                            <w:rPr>
                              <w:rFonts w:ascii="Cambria Math" w:hAnsi="Cambria Math"/>
                            </w:rPr>
                            <m:t>t=1</m:t>
                          </w:ins>
                        </m:r>
                      </m:sub>
                      <m:sup>
                        <m:sSub>
                          <m:sSubPr>
                            <m:ctrlPr>
                              <w:ins w:id="1221" w:author="Στάθης Καπ" w:date="2023-02-01T08:53:00Z">
                                <w:rPr>
                                  <w:rFonts w:ascii="Cambria Math" w:hAnsi="Cambria Math"/>
                                  <w:i/>
                                  <w:iCs/>
                                </w:rPr>
                              </w:ins>
                            </m:ctrlPr>
                          </m:sSubPr>
                          <m:e>
                            <m:r>
                              <w:ins w:id="1222" w:author="Στάθης Καπ" w:date="2023-02-01T08:53:00Z">
                                <w:rPr>
                                  <w:rFonts w:ascii="Cambria Math" w:hAnsi="Cambria Math"/>
                                </w:rPr>
                                <m:t>T</m:t>
                              </w:ins>
                            </m:r>
                          </m:e>
                          <m:sub>
                            <m:r>
                              <w:ins w:id="1223" w:author="Στάθης Καπ" w:date="2023-02-01T08:53:00Z">
                                <w:rPr>
                                  <w:rFonts w:ascii="Cambria Math" w:hAnsi="Cambria Math"/>
                                </w:rPr>
                                <m:t>iN</m:t>
                              </w:ins>
                            </m:r>
                          </m:sub>
                        </m:sSub>
                      </m:sup>
                      <m:e>
                        <m:sSub>
                          <m:sSubPr>
                            <m:ctrlPr>
                              <w:ins w:id="1224" w:author="Στάθης Καπ" w:date="2023-02-01T08:53:00Z">
                                <w:rPr>
                                  <w:rFonts w:ascii="Cambria Math" w:hAnsi="Cambria Math"/>
                                  <w:i/>
                                  <w:iCs/>
                                </w:rPr>
                              </w:ins>
                            </m:ctrlPr>
                          </m:sSubPr>
                          <m:e>
                            <m:r>
                              <w:ins w:id="1225" w:author="Στάθης Καπ" w:date="2023-02-01T08:53:00Z">
                                <w:rPr>
                                  <w:rFonts w:ascii="Cambria Math" w:hAnsi="Cambria Math"/>
                                </w:rPr>
                                <m:t>x</m:t>
                              </w:ins>
                            </m:r>
                          </m:e>
                          <m:sub>
                            <m:r>
                              <w:ins w:id="1226" w:author="Στάθης Καπ" w:date="2023-02-01T08:53:00Z">
                                <w:rPr>
                                  <w:rFonts w:ascii="Cambria Math" w:hAnsi="Cambria Math"/>
                                </w:rPr>
                                <m:t>i,N,t</m:t>
                              </w:ins>
                            </m:r>
                          </m:sub>
                        </m:sSub>
                      </m:e>
                    </m:nary>
                  </m:e>
                </m:nary>
                <m:r>
                  <w:ins w:id="1227" w:author="Στάθης Καπ" w:date="2023-02-01T08:53:00Z">
                    <w:rPr>
                      <w:rFonts w:ascii="Cambria Math" w:hAnsi="Cambria Math"/>
                    </w:rPr>
                    <m:t>=1</m:t>
                  </w:ins>
                </m:r>
              </m:oMath>
            </m:oMathPara>
          </w:p>
        </w:tc>
        <w:tc>
          <w:tcPr>
            <w:tcW w:w="350" w:type="pct"/>
            <w:vAlign w:val="center"/>
          </w:tcPr>
          <w:p w14:paraId="4D0BB36A" w14:textId="6736916D" w:rsidR="00DA7114" w:rsidRPr="00603993" w:rsidRDefault="00DA7114" w:rsidP="00237FE3">
            <w:pPr>
              <w:pStyle w:val="Caption"/>
              <w:spacing w:after="160"/>
              <w:rPr>
                <w:ins w:id="1228" w:author="Στάθης Καπ" w:date="2023-02-01T08:53:00Z"/>
                <w:rPrChange w:id="1229" w:author="Στάθης Καπ" w:date="2023-02-01T08:49:00Z">
                  <w:rPr>
                    <w:ins w:id="1230" w:author="Στάθης Καπ" w:date="2023-02-01T08:53:00Z"/>
                    <w:lang w:val="el-GR"/>
                  </w:rPr>
                </w:rPrChange>
              </w:rPr>
            </w:pPr>
            <w:ins w:id="1231"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232"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8</w:t>
            </w:r>
            <w:ins w:id="1233" w:author="Στάθης Καπ" w:date="2023-02-01T08:53:00Z">
              <w:r>
                <w:rPr>
                  <w:lang w:val="el-GR"/>
                </w:rPr>
                <w:fldChar w:fldCharType="end"/>
              </w:r>
              <w:r>
                <w:t>)</w:t>
              </w:r>
            </w:ins>
          </w:p>
        </w:tc>
      </w:tr>
      <w:tr w:rsidR="00560AF7" w14:paraId="145FB3E7" w14:textId="77777777" w:rsidTr="00237FE3">
        <w:trPr>
          <w:ins w:id="1234" w:author="Στάθης Καπ" w:date="2023-02-01T08:53:00Z"/>
        </w:trPr>
        <w:tc>
          <w:tcPr>
            <w:tcW w:w="350" w:type="pct"/>
          </w:tcPr>
          <w:p w14:paraId="3622927C" w14:textId="77777777" w:rsidR="00560AF7" w:rsidRDefault="00560AF7">
            <w:pPr>
              <w:spacing w:after="160"/>
              <w:rPr>
                <w:ins w:id="1235" w:author="Στάθης Καπ" w:date="2023-02-01T08:53:00Z"/>
                <w:lang w:val="el-GR"/>
              </w:rPr>
              <w:pPrChange w:id="1236" w:author="Στάθης Καπ" w:date="2023-02-01T08:46:00Z">
                <w:pPr/>
              </w:pPrChange>
            </w:pPr>
          </w:p>
        </w:tc>
        <w:tc>
          <w:tcPr>
            <w:tcW w:w="4300" w:type="pct"/>
          </w:tcPr>
          <w:p w14:paraId="675A7EA8" w14:textId="2DA0FAF1" w:rsidR="00560AF7" w:rsidRPr="005846FF" w:rsidRDefault="007E7879">
            <w:pPr>
              <w:spacing w:after="160"/>
              <w:rPr>
                <w:ins w:id="1237" w:author="Στάθης Καπ" w:date="2023-02-01T08:53:00Z"/>
                <w:lang w:val="el-GR"/>
              </w:rPr>
              <w:pPrChange w:id="1238" w:author="Στάθης Καπ" w:date="2023-02-01T08:46:00Z">
                <w:pPr/>
              </w:pPrChange>
            </w:pPr>
            <m:oMathPara>
              <m:oMath>
                <m:nary>
                  <m:naryPr>
                    <m:chr m:val="∑"/>
                    <m:limLoc m:val="undOvr"/>
                    <m:ctrlPr>
                      <w:ins w:id="1239" w:author="Στάθης Καπ" w:date="2023-02-01T08:53:00Z">
                        <w:rPr>
                          <w:rFonts w:ascii="Cambria Math" w:hAnsi="Cambria Math"/>
                          <w:i/>
                          <w:iCs/>
                        </w:rPr>
                      </w:ins>
                    </m:ctrlPr>
                  </m:naryPr>
                  <m:sub>
                    <m:r>
                      <w:ins w:id="1240" w:author="Στάθης Καπ" w:date="2023-02-01T08:53:00Z">
                        <w:rPr>
                          <w:rFonts w:ascii="Cambria Math" w:hAnsi="Cambria Math"/>
                        </w:rPr>
                        <m:t>i=1</m:t>
                      </w:ins>
                    </m:r>
                  </m:sub>
                  <m:sup>
                    <m:r>
                      <w:ins w:id="1241" w:author="Στάθης Καπ" w:date="2023-02-01T08:53:00Z">
                        <w:rPr>
                          <w:rFonts w:ascii="Cambria Math" w:hAnsi="Cambria Math"/>
                        </w:rPr>
                        <m:t>N-1</m:t>
                      </w:ins>
                    </m:r>
                  </m:sup>
                  <m:e>
                    <m:nary>
                      <m:naryPr>
                        <m:chr m:val="∑"/>
                        <m:limLoc m:val="undOvr"/>
                        <m:ctrlPr>
                          <w:ins w:id="1242" w:author="Στάθης Καπ" w:date="2023-02-01T08:53:00Z">
                            <w:rPr>
                              <w:rFonts w:ascii="Cambria Math" w:hAnsi="Cambria Math"/>
                              <w:i/>
                              <w:iCs/>
                            </w:rPr>
                          </w:ins>
                        </m:ctrlPr>
                      </m:naryPr>
                      <m:sub>
                        <m:r>
                          <w:ins w:id="1243" w:author="Στάθης Καπ" w:date="2023-02-01T08:53:00Z">
                            <w:rPr>
                              <w:rFonts w:ascii="Cambria Math" w:hAnsi="Cambria Math"/>
                            </w:rPr>
                            <m:t>t=1</m:t>
                          </w:ins>
                        </m:r>
                      </m:sub>
                      <m:sup>
                        <m:sSub>
                          <m:sSubPr>
                            <m:ctrlPr>
                              <w:ins w:id="1244" w:author="Στάθης Καπ" w:date="2023-02-01T08:53:00Z">
                                <w:rPr>
                                  <w:rFonts w:ascii="Cambria Math" w:hAnsi="Cambria Math"/>
                                  <w:i/>
                                  <w:iCs/>
                                </w:rPr>
                              </w:ins>
                            </m:ctrlPr>
                          </m:sSubPr>
                          <m:e>
                            <m:r>
                              <w:ins w:id="1245" w:author="Στάθης Καπ" w:date="2023-02-01T08:53:00Z">
                                <w:rPr>
                                  <w:rFonts w:ascii="Cambria Math" w:hAnsi="Cambria Math"/>
                                </w:rPr>
                                <m:t>T</m:t>
                              </w:ins>
                            </m:r>
                          </m:e>
                          <m:sub>
                            <m:r>
                              <w:ins w:id="1246" w:author="Στάθης Καπ" w:date="2023-02-01T08:53:00Z">
                                <w:rPr>
                                  <w:rFonts w:ascii="Cambria Math" w:hAnsi="Cambria Math"/>
                                </w:rPr>
                                <m:t>i,h</m:t>
                              </w:ins>
                            </m:r>
                          </m:sub>
                        </m:sSub>
                      </m:sup>
                      <m:e>
                        <m:sSub>
                          <m:sSubPr>
                            <m:ctrlPr>
                              <w:ins w:id="1247" w:author="Στάθης Καπ" w:date="2023-02-01T08:53:00Z">
                                <w:rPr>
                                  <w:rFonts w:ascii="Cambria Math" w:hAnsi="Cambria Math"/>
                                  <w:i/>
                                  <w:iCs/>
                                </w:rPr>
                              </w:ins>
                            </m:ctrlPr>
                          </m:sSubPr>
                          <m:e>
                            <m:r>
                              <w:ins w:id="1248" w:author="Στάθης Καπ" w:date="2023-02-01T08:53:00Z">
                                <w:rPr>
                                  <w:rFonts w:ascii="Cambria Math" w:hAnsi="Cambria Math"/>
                                </w:rPr>
                                <m:t>x</m:t>
                              </w:ins>
                            </m:r>
                          </m:e>
                          <m:sub>
                            <m:r>
                              <w:ins w:id="1249" w:author="Στάθης Καπ" w:date="2023-02-01T08:53:00Z">
                                <w:rPr>
                                  <w:rFonts w:ascii="Cambria Math" w:hAnsi="Cambria Math"/>
                                </w:rPr>
                                <m:t>i,h,t</m:t>
                              </w:ins>
                            </m:r>
                          </m:sub>
                        </m:sSub>
                      </m:e>
                    </m:nary>
                  </m:e>
                </m:nary>
                <m:r>
                  <w:ins w:id="1250" w:author="Στάθης Καπ" w:date="2023-02-01T08:53:00Z">
                    <w:rPr>
                      <w:rFonts w:ascii="Cambria Math" w:hAnsi="Cambria Math"/>
                    </w:rPr>
                    <m:t>=</m:t>
                  </w:ins>
                </m:r>
                <m:nary>
                  <m:naryPr>
                    <m:chr m:val="∑"/>
                    <m:limLoc m:val="undOvr"/>
                    <m:ctrlPr>
                      <w:ins w:id="1251" w:author="Στάθης Καπ" w:date="2023-02-01T08:53:00Z">
                        <w:rPr>
                          <w:rFonts w:ascii="Cambria Math" w:hAnsi="Cambria Math"/>
                          <w:i/>
                          <w:iCs/>
                        </w:rPr>
                      </w:ins>
                    </m:ctrlPr>
                  </m:naryPr>
                  <m:sub>
                    <m:r>
                      <w:ins w:id="1252" w:author="Στάθης Καπ" w:date="2023-02-01T08:53:00Z">
                        <w:rPr>
                          <w:rFonts w:ascii="Cambria Math" w:hAnsi="Cambria Math"/>
                        </w:rPr>
                        <m:t>j=2</m:t>
                      </w:ins>
                    </m:r>
                  </m:sub>
                  <m:sup>
                    <m:r>
                      <w:ins w:id="1253" w:author="Στάθης Καπ" w:date="2023-02-01T08:53:00Z">
                        <w:rPr>
                          <w:rFonts w:ascii="Cambria Math" w:hAnsi="Cambria Math"/>
                        </w:rPr>
                        <m:t>N</m:t>
                      </w:ins>
                    </m:r>
                  </m:sup>
                  <m:e>
                    <m:nary>
                      <m:naryPr>
                        <m:chr m:val="∑"/>
                        <m:limLoc m:val="undOvr"/>
                        <m:ctrlPr>
                          <w:ins w:id="1254" w:author="Στάθης Καπ" w:date="2023-02-01T08:53:00Z">
                            <w:rPr>
                              <w:rFonts w:ascii="Cambria Math" w:hAnsi="Cambria Math"/>
                              <w:i/>
                              <w:iCs/>
                            </w:rPr>
                          </w:ins>
                        </m:ctrlPr>
                      </m:naryPr>
                      <m:sub>
                        <m:r>
                          <w:ins w:id="1255" w:author="Στάθης Καπ" w:date="2023-02-01T08:53:00Z">
                            <w:rPr>
                              <w:rFonts w:ascii="Cambria Math" w:hAnsi="Cambria Math"/>
                            </w:rPr>
                            <m:t>t=1</m:t>
                          </w:ins>
                        </m:r>
                      </m:sub>
                      <m:sup>
                        <m:sSub>
                          <m:sSubPr>
                            <m:ctrlPr>
                              <w:ins w:id="1256" w:author="Στάθης Καπ" w:date="2023-02-01T08:53:00Z">
                                <w:rPr>
                                  <w:rFonts w:ascii="Cambria Math" w:hAnsi="Cambria Math"/>
                                  <w:i/>
                                  <w:iCs/>
                                </w:rPr>
                              </w:ins>
                            </m:ctrlPr>
                          </m:sSubPr>
                          <m:e>
                            <m:r>
                              <w:ins w:id="1257" w:author="Στάθης Καπ" w:date="2023-02-01T08:53:00Z">
                                <w:rPr>
                                  <w:rFonts w:ascii="Cambria Math" w:hAnsi="Cambria Math"/>
                                </w:rPr>
                                <m:t>T</m:t>
                              </w:ins>
                            </m:r>
                          </m:e>
                          <m:sub>
                            <m:r>
                              <w:ins w:id="1258" w:author="Στάθης Καπ" w:date="2023-02-01T08:53:00Z">
                                <w:rPr>
                                  <w:rFonts w:ascii="Cambria Math" w:hAnsi="Cambria Math"/>
                                </w:rPr>
                                <m:t>h,j</m:t>
                              </w:ins>
                            </m:r>
                          </m:sub>
                        </m:sSub>
                      </m:sup>
                      <m:e>
                        <m:sSub>
                          <m:sSubPr>
                            <m:ctrlPr>
                              <w:ins w:id="1259" w:author="Στάθης Καπ" w:date="2023-02-01T08:53:00Z">
                                <w:rPr>
                                  <w:rFonts w:ascii="Cambria Math" w:hAnsi="Cambria Math"/>
                                  <w:i/>
                                  <w:iCs/>
                                </w:rPr>
                              </w:ins>
                            </m:ctrlPr>
                          </m:sSubPr>
                          <m:e>
                            <m:r>
                              <w:ins w:id="1260" w:author="Στάθης Καπ" w:date="2023-02-01T08:53:00Z">
                                <w:rPr>
                                  <w:rFonts w:ascii="Cambria Math" w:hAnsi="Cambria Math"/>
                                </w:rPr>
                                <m:t>x</m:t>
                              </w:ins>
                            </m:r>
                          </m:e>
                          <m:sub>
                            <m:r>
                              <w:ins w:id="1261" w:author="Στάθης Καπ" w:date="2023-02-01T08:53:00Z">
                                <w:rPr>
                                  <w:rFonts w:ascii="Cambria Math" w:hAnsi="Cambria Math"/>
                                </w:rPr>
                                <m:t>h,j,t</m:t>
                              </w:ins>
                            </m:r>
                          </m:sub>
                        </m:sSub>
                      </m:e>
                    </m:nary>
                  </m:e>
                </m:nary>
                <m:r>
                  <w:ins w:id="1262" w:author="Στάθης Καπ" w:date="2023-02-01T08:53:00Z">
                    <w:rPr>
                      <w:rFonts w:ascii="Cambria Math" w:hAnsi="Cambria Math"/>
                    </w:rPr>
                    <m:t>≤1∀</m:t>
                  </w:ins>
                </m:r>
                <m:r>
                  <w:ins w:id="1263" w:author="Στάθης Καπ" w:date="2023-02-01T08:53:00Z">
                    <w:rPr>
                      <w:rFonts w:ascii="Cambria Math" w:hAnsi="Cambria Math"/>
                    </w:rPr>
                    <m:t>h=2, ⋯, N-1</m:t>
                  </w:ins>
                </m:r>
              </m:oMath>
            </m:oMathPara>
          </w:p>
        </w:tc>
        <w:tc>
          <w:tcPr>
            <w:tcW w:w="350" w:type="pct"/>
            <w:vAlign w:val="center"/>
          </w:tcPr>
          <w:p w14:paraId="15B9CFA5" w14:textId="06E47F0B" w:rsidR="00560AF7" w:rsidRPr="00603993" w:rsidRDefault="00560AF7" w:rsidP="00237FE3">
            <w:pPr>
              <w:pStyle w:val="Caption"/>
              <w:spacing w:after="160"/>
              <w:rPr>
                <w:ins w:id="1264" w:author="Στάθης Καπ" w:date="2023-02-01T08:53:00Z"/>
                <w:rPrChange w:id="1265" w:author="Στάθης Καπ" w:date="2023-02-01T08:49:00Z">
                  <w:rPr>
                    <w:ins w:id="1266" w:author="Στάθης Καπ" w:date="2023-02-01T08:53:00Z"/>
                    <w:lang w:val="el-GR"/>
                  </w:rPr>
                </w:rPrChange>
              </w:rPr>
            </w:pPr>
            <w:ins w:id="126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26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9</w:t>
            </w:r>
            <w:ins w:id="1269" w:author="Στάθης Καπ" w:date="2023-02-01T08:53:00Z">
              <w:r>
                <w:rPr>
                  <w:lang w:val="el-GR"/>
                </w:rPr>
                <w:fldChar w:fldCharType="end"/>
              </w:r>
              <w:r>
                <w:t>)</w:t>
              </w:r>
            </w:ins>
          </w:p>
        </w:tc>
      </w:tr>
      <w:tr w:rsidR="00B13100" w14:paraId="3733416E" w14:textId="77777777" w:rsidTr="00237FE3">
        <w:trPr>
          <w:ins w:id="1270" w:author="Στάθης Καπ" w:date="2023-02-01T08:53:00Z"/>
        </w:trPr>
        <w:tc>
          <w:tcPr>
            <w:tcW w:w="350" w:type="pct"/>
          </w:tcPr>
          <w:p w14:paraId="62AC6DA9" w14:textId="77777777" w:rsidR="00B13100" w:rsidRDefault="00B13100">
            <w:pPr>
              <w:spacing w:after="160"/>
              <w:rPr>
                <w:ins w:id="1271" w:author="Στάθης Καπ" w:date="2023-02-01T08:53:00Z"/>
                <w:lang w:val="el-GR"/>
              </w:rPr>
              <w:pPrChange w:id="1272" w:author="Στάθης Καπ" w:date="2023-02-01T08:46:00Z">
                <w:pPr/>
              </w:pPrChange>
            </w:pPr>
          </w:p>
        </w:tc>
        <w:tc>
          <w:tcPr>
            <w:tcW w:w="4300" w:type="pct"/>
          </w:tcPr>
          <w:p w14:paraId="0BF7D453" w14:textId="39683E7F" w:rsidR="00B13100" w:rsidRPr="005846FF" w:rsidRDefault="007E7879">
            <w:pPr>
              <w:spacing w:after="160"/>
              <w:rPr>
                <w:ins w:id="1273" w:author="Στάθης Καπ" w:date="2023-02-01T08:53:00Z"/>
                <w:lang w:val="el-GR"/>
              </w:rPr>
              <w:pPrChange w:id="1274" w:author="Στάθης Καπ" w:date="2023-02-01T08:46:00Z">
                <w:pPr/>
              </w:pPrChange>
            </w:pPr>
            <m:oMathPara>
              <m:oMath>
                <m:nary>
                  <m:naryPr>
                    <m:chr m:val="∑"/>
                    <m:limLoc m:val="undOvr"/>
                    <m:ctrlPr>
                      <w:ins w:id="1275" w:author="Στάθης Καπ" w:date="2023-02-01T08:53:00Z">
                        <w:rPr>
                          <w:rFonts w:ascii="Cambria Math" w:eastAsiaTheme="minorEastAsia" w:hAnsi="Cambria Math"/>
                          <w:i/>
                          <w:iCs/>
                        </w:rPr>
                      </w:ins>
                    </m:ctrlPr>
                  </m:naryPr>
                  <m:sub>
                    <m:r>
                      <w:ins w:id="1276" w:author="Στάθης Καπ" w:date="2023-02-01T08:53:00Z">
                        <w:rPr>
                          <w:rFonts w:ascii="Cambria Math" w:eastAsiaTheme="minorEastAsia" w:hAnsi="Cambria Math"/>
                        </w:rPr>
                        <m:t>i=1</m:t>
                      </w:ins>
                    </m:r>
                  </m:sub>
                  <m:sup>
                    <m:r>
                      <w:ins w:id="1277" w:author="Στάθης Καπ" w:date="2023-02-01T08:53:00Z">
                        <w:rPr>
                          <w:rFonts w:ascii="Cambria Math" w:eastAsiaTheme="minorEastAsia" w:hAnsi="Cambria Math"/>
                        </w:rPr>
                        <m:t>N-1</m:t>
                      </w:ins>
                    </m:r>
                  </m:sup>
                  <m:e>
                    <m:nary>
                      <m:naryPr>
                        <m:chr m:val="∑"/>
                        <m:limLoc m:val="undOvr"/>
                        <m:ctrlPr>
                          <w:ins w:id="1278" w:author="Στάθης Καπ" w:date="2023-02-01T08:53:00Z">
                            <w:rPr>
                              <w:rFonts w:ascii="Cambria Math" w:eastAsiaTheme="minorEastAsia" w:hAnsi="Cambria Math"/>
                              <w:i/>
                              <w:iCs/>
                            </w:rPr>
                          </w:ins>
                        </m:ctrlPr>
                      </m:naryPr>
                      <m:sub>
                        <m:r>
                          <w:ins w:id="1279" w:author="Στάθης Καπ" w:date="2023-02-01T08:53:00Z">
                            <w:rPr>
                              <w:rFonts w:ascii="Cambria Math" w:eastAsiaTheme="minorEastAsia" w:hAnsi="Cambria Math"/>
                            </w:rPr>
                            <m:t>t=1</m:t>
                          </w:ins>
                        </m:r>
                      </m:sub>
                      <m:sup>
                        <m:sSub>
                          <m:sSubPr>
                            <m:ctrlPr>
                              <w:ins w:id="1280" w:author="Στάθης Καπ" w:date="2023-02-01T08:53:00Z">
                                <w:rPr>
                                  <w:rFonts w:ascii="Cambria Math" w:eastAsiaTheme="minorEastAsia" w:hAnsi="Cambria Math"/>
                                  <w:i/>
                                  <w:iCs/>
                                </w:rPr>
                              </w:ins>
                            </m:ctrlPr>
                          </m:sSubPr>
                          <m:e>
                            <m:r>
                              <w:ins w:id="1281" w:author="Στάθης Καπ" w:date="2023-02-01T08:53:00Z">
                                <w:rPr>
                                  <w:rFonts w:ascii="Cambria Math" w:eastAsiaTheme="minorEastAsia" w:hAnsi="Cambria Math"/>
                                </w:rPr>
                                <m:t>T</m:t>
                              </w:ins>
                            </m:r>
                          </m:e>
                          <m:sub>
                            <m:r>
                              <w:ins w:id="1282" w:author="Στάθης Καπ" w:date="2023-02-01T08:53:00Z">
                                <w:rPr>
                                  <w:rFonts w:ascii="Cambria Math" w:eastAsiaTheme="minorEastAsia" w:hAnsi="Cambria Math"/>
                                </w:rPr>
                                <m:t>i,h</m:t>
                              </w:ins>
                            </m:r>
                          </m:sub>
                        </m:sSub>
                      </m:sup>
                      <m:e>
                        <m:d>
                          <m:dPr>
                            <m:begChr m:val="["/>
                            <m:endChr m:val="]"/>
                            <m:ctrlPr>
                              <w:ins w:id="1283" w:author="Στάθης Καπ" w:date="2023-02-01T08:53:00Z">
                                <w:rPr>
                                  <w:rFonts w:ascii="Cambria Math" w:eastAsiaTheme="minorEastAsia" w:hAnsi="Cambria Math"/>
                                  <w:i/>
                                  <w:iCs/>
                                </w:rPr>
                              </w:ins>
                            </m:ctrlPr>
                          </m:dPr>
                          <m:e>
                            <m:sSub>
                              <m:sSubPr>
                                <m:ctrlPr>
                                  <w:ins w:id="1284" w:author="Στάθης Καπ" w:date="2023-02-01T08:53:00Z">
                                    <w:rPr>
                                      <w:rFonts w:ascii="Cambria Math" w:eastAsiaTheme="minorEastAsia" w:hAnsi="Cambria Math"/>
                                      <w:i/>
                                      <w:iCs/>
                                    </w:rPr>
                                  </w:ins>
                                </m:ctrlPr>
                              </m:sSubPr>
                              <m:e>
                                <m:r>
                                  <w:ins w:id="1285" w:author="Στάθης Καπ" w:date="2023-02-01T08:53:00Z">
                                    <w:rPr>
                                      <w:rFonts w:ascii="Cambria Math" w:eastAsiaTheme="minorEastAsia" w:hAnsi="Cambria Math"/>
                                    </w:rPr>
                                    <m:t>w</m:t>
                                  </w:ins>
                                </m:r>
                              </m:e>
                              <m:sub>
                                <m:r>
                                  <w:ins w:id="1286" w:author="Στάθης Καπ" w:date="2023-02-01T08:53:00Z">
                                    <w:rPr>
                                      <w:rFonts w:ascii="Cambria Math" w:eastAsiaTheme="minorEastAsia" w:hAnsi="Cambria Math"/>
                                    </w:rPr>
                                    <m:t>i,h,t</m:t>
                                  </w:ins>
                                </m:r>
                              </m:sub>
                            </m:sSub>
                            <m:r>
                              <w:ins w:id="1287" w:author="Στάθης Καπ" w:date="2023-02-01T08:53:00Z">
                                <w:rPr>
                                  <w:rFonts w:ascii="Cambria Math" w:eastAsiaTheme="minorEastAsia" w:hAnsi="Cambria Math"/>
                                </w:rPr>
                                <m:t>+(</m:t>
                              </w:ins>
                            </m:r>
                            <m:r>
                              <w:ins w:id="1288" w:author="Στάθης Καπ" w:date="2023-02-01T08:53:00Z">
                                <w:rPr>
                                  <w:rFonts w:ascii="Cambria Math" w:eastAsiaTheme="minorEastAsia" w:hAnsi="Cambria Math"/>
                                  <w:lang w:val="el-GR"/>
                                </w:rPr>
                                <m:t>θ∙</m:t>
                              </w:ins>
                            </m:r>
                            <m:sSub>
                              <m:sSubPr>
                                <m:ctrlPr>
                                  <w:ins w:id="1289" w:author="Στάθης Καπ" w:date="2023-02-01T08:53:00Z">
                                    <w:rPr>
                                      <w:rFonts w:ascii="Cambria Math" w:eastAsiaTheme="minorEastAsia" w:hAnsi="Cambria Math"/>
                                      <w:i/>
                                      <w:iCs/>
                                    </w:rPr>
                                  </w:ins>
                                </m:ctrlPr>
                              </m:sSubPr>
                              <m:e>
                                <m:r>
                                  <w:ins w:id="1290" w:author="Στάθης Καπ" w:date="2023-02-01T08:53:00Z">
                                    <w:rPr>
                                      <w:rFonts w:ascii="Cambria Math" w:eastAsiaTheme="minorEastAsia" w:hAnsi="Cambria Math"/>
                                    </w:rPr>
                                    <m:t>w</m:t>
                                  </w:ins>
                                </m:r>
                              </m:e>
                              <m:sub>
                                <m:r>
                                  <w:ins w:id="1291" w:author="Στάθης Καπ" w:date="2023-02-01T08:53:00Z">
                                    <w:rPr>
                                      <w:rFonts w:ascii="Cambria Math" w:eastAsiaTheme="minorEastAsia" w:hAnsi="Cambria Math"/>
                                    </w:rPr>
                                    <m:t>i,h,t</m:t>
                                  </w:ins>
                                </m:r>
                              </m:sub>
                            </m:sSub>
                            <m:r>
                              <w:ins w:id="1292" w:author="Στάθης Καπ" w:date="2023-02-01T08:53:00Z">
                                <w:rPr>
                                  <w:rFonts w:ascii="Cambria Math" w:eastAsiaTheme="minorEastAsia" w:hAnsi="Cambria Math"/>
                                </w:rPr>
                                <m:t>+</m:t>
                              </w:ins>
                            </m:r>
                            <m:sSub>
                              <m:sSubPr>
                                <m:ctrlPr>
                                  <w:ins w:id="1293" w:author="Στάθης Καπ" w:date="2023-02-01T08:53:00Z">
                                    <w:rPr>
                                      <w:rFonts w:ascii="Cambria Math" w:eastAsiaTheme="minorEastAsia" w:hAnsi="Cambria Math"/>
                                      <w:i/>
                                      <w:iCs/>
                                      <w:lang w:val="el-GR"/>
                                    </w:rPr>
                                  </w:ins>
                                </m:ctrlPr>
                              </m:sSubPr>
                              <m:e>
                                <m:r>
                                  <w:ins w:id="1294" w:author="Στάθης Καπ" w:date="2023-02-01T08:53:00Z">
                                    <w:rPr>
                                      <w:rFonts w:ascii="Cambria Math" w:eastAsiaTheme="minorEastAsia" w:hAnsi="Cambria Math"/>
                                      <w:lang w:val="el-GR"/>
                                    </w:rPr>
                                    <m:t>η</m:t>
                                  </w:ins>
                                </m:r>
                              </m:e>
                              <m:sub>
                                <m:r>
                                  <w:ins w:id="1295" w:author="Στάθης Καπ" w:date="2023-02-01T08:53:00Z">
                                    <w:rPr>
                                      <w:rFonts w:ascii="Cambria Math" w:eastAsiaTheme="minorEastAsia" w:hAnsi="Cambria Math"/>
                                    </w:rPr>
                                    <m:t>i,h,t</m:t>
                                  </w:ins>
                                </m:r>
                              </m:sub>
                            </m:sSub>
                            <m:r>
                              <w:ins w:id="1296" w:author="Στάθης Καπ" w:date="2023-02-01T08:53:00Z">
                                <w:rPr>
                                  <w:rFonts w:ascii="Cambria Math" w:eastAsiaTheme="minorEastAsia" w:hAnsi="Cambria Math"/>
                                </w:rPr>
                                <m:t>∙</m:t>
                              </w:ins>
                            </m:r>
                            <m:sSub>
                              <m:sSubPr>
                                <m:ctrlPr>
                                  <w:ins w:id="1297" w:author="Στάθης Καπ" w:date="2023-02-01T08:53:00Z">
                                    <w:rPr>
                                      <w:rFonts w:ascii="Cambria Math" w:eastAsiaTheme="minorEastAsia" w:hAnsi="Cambria Math"/>
                                      <w:i/>
                                      <w:iCs/>
                                    </w:rPr>
                                  </w:ins>
                                </m:ctrlPr>
                              </m:sSubPr>
                              <m:e>
                                <m:r>
                                  <w:ins w:id="1298" w:author="Στάθης Καπ" w:date="2023-02-01T08:53:00Z">
                                    <w:rPr>
                                      <w:rFonts w:ascii="Cambria Math" w:eastAsiaTheme="minorEastAsia" w:hAnsi="Cambria Math"/>
                                    </w:rPr>
                                    <m:t>x</m:t>
                                  </w:ins>
                                </m:r>
                              </m:e>
                              <m:sub>
                                <m:r>
                                  <w:ins w:id="1299" w:author="Στάθης Καπ" w:date="2023-02-01T08:53:00Z">
                                    <w:rPr>
                                      <w:rFonts w:ascii="Cambria Math" w:eastAsiaTheme="minorEastAsia" w:hAnsi="Cambria Math"/>
                                    </w:rPr>
                                    <m:t>i,h,t</m:t>
                                  </w:ins>
                                </m:r>
                              </m:sub>
                            </m:sSub>
                            <m:r>
                              <w:ins w:id="1300" w:author="Στάθης Καπ" w:date="2023-02-01T08:53:00Z">
                                <w:rPr>
                                  <w:rFonts w:ascii="Cambria Math" w:eastAsiaTheme="minorEastAsia" w:hAnsi="Cambria Math"/>
                                </w:rPr>
                                <m:t>)</m:t>
                              </w:ins>
                            </m:r>
                          </m:e>
                        </m:d>
                      </m:e>
                    </m:nary>
                  </m:e>
                </m:nary>
                <m:r>
                  <w:ins w:id="1301" w:author="Στάθης Καπ" w:date="2023-02-01T08:53:00Z">
                    <w:rPr>
                      <w:rFonts w:ascii="Cambria Math" w:eastAsiaTheme="minorEastAsia" w:hAnsi="Cambria Math"/>
                    </w:rPr>
                    <m:t>=</m:t>
                  </w:ins>
                </m:r>
                <m:nary>
                  <m:naryPr>
                    <m:chr m:val="∑"/>
                    <m:limLoc m:val="undOvr"/>
                    <m:ctrlPr>
                      <w:ins w:id="1302" w:author="Στάθης Καπ" w:date="2023-02-01T08:53:00Z">
                        <w:rPr>
                          <w:rFonts w:ascii="Cambria Math" w:eastAsiaTheme="minorEastAsia" w:hAnsi="Cambria Math"/>
                          <w:i/>
                          <w:iCs/>
                        </w:rPr>
                      </w:ins>
                    </m:ctrlPr>
                  </m:naryPr>
                  <m:sub>
                    <m:r>
                      <w:ins w:id="1303" w:author="Στάθης Καπ" w:date="2023-02-01T08:53:00Z">
                        <w:rPr>
                          <w:rFonts w:ascii="Cambria Math" w:eastAsiaTheme="minorEastAsia" w:hAnsi="Cambria Math"/>
                        </w:rPr>
                        <m:t>j=2</m:t>
                      </w:ins>
                    </m:r>
                  </m:sub>
                  <m:sup>
                    <m:r>
                      <w:ins w:id="1304" w:author="Στάθης Καπ" w:date="2023-02-01T08:53:00Z">
                        <w:rPr>
                          <w:rFonts w:ascii="Cambria Math" w:eastAsiaTheme="minorEastAsia" w:hAnsi="Cambria Math"/>
                        </w:rPr>
                        <m:t>N</m:t>
                      </w:ins>
                    </m:r>
                  </m:sup>
                  <m:e>
                    <m:nary>
                      <m:naryPr>
                        <m:chr m:val="∑"/>
                        <m:limLoc m:val="undOvr"/>
                        <m:ctrlPr>
                          <w:ins w:id="1305" w:author="Στάθης Καπ" w:date="2023-02-01T08:53:00Z">
                            <w:rPr>
                              <w:rFonts w:ascii="Cambria Math" w:eastAsiaTheme="minorEastAsia" w:hAnsi="Cambria Math"/>
                              <w:i/>
                              <w:iCs/>
                            </w:rPr>
                          </w:ins>
                        </m:ctrlPr>
                      </m:naryPr>
                      <m:sub>
                        <m:r>
                          <w:ins w:id="1306" w:author="Στάθης Καπ" w:date="2023-02-01T08:53:00Z">
                            <w:rPr>
                              <w:rFonts w:ascii="Cambria Math" w:eastAsiaTheme="minorEastAsia" w:hAnsi="Cambria Math"/>
                            </w:rPr>
                            <m:t>t=1</m:t>
                          </w:ins>
                        </m:r>
                      </m:sub>
                      <m:sup>
                        <m:sSub>
                          <m:sSubPr>
                            <m:ctrlPr>
                              <w:ins w:id="1307" w:author="Στάθης Καπ" w:date="2023-02-01T08:53:00Z">
                                <w:rPr>
                                  <w:rFonts w:ascii="Cambria Math" w:eastAsiaTheme="minorEastAsia" w:hAnsi="Cambria Math"/>
                                  <w:i/>
                                  <w:iCs/>
                                </w:rPr>
                              </w:ins>
                            </m:ctrlPr>
                          </m:sSubPr>
                          <m:e>
                            <m:r>
                              <w:ins w:id="1308" w:author="Στάθης Καπ" w:date="2023-02-01T08:53:00Z">
                                <w:rPr>
                                  <w:rFonts w:ascii="Cambria Math" w:eastAsiaTheme="minorEastAsia" w:hAnsi="Cambria Math"/>
                                </w:rPr>
                                <m:t>T</m:t>
                              </w:ins>
                            </m:r>
                          </m:e>
                          <m:sub>
                            <m:r>
                              <w:ins w:id="1309" w:author="Στάθης Καπ" w:date="2023-02-01T08:53:00Z">
                                <w:rPr>
                                  <w:rFonts w:ascii="Cambria Math" w:eastAsiaTheme="minorEastAsia" w:hAnsi="Cambria Math"/>
                                </w:rPr>
                                <m:t>h,j</m:t>
                              </w:ins>
                            </m:r>
                          </m:sub>
                        </m:sSub>
                      </m:sup>
                      <m:e>
                        <m:sSub>
                          <m:sSubPr>
                            <m:ctrlPr>
                              <w:ins w:id="1310" w:author="Στάθης Καπ" w:date="2023-02-01T08:53:00Z">
                                <w:rPr>
                                  <w:rFonts w:ascii="Cambria Math" w:eastAsiaTheme="minorEastAsia" w:hAnsi="Cambria Math"/>
                                  <w:i/>
                                  <w:iCs/>
                                </w:rPr>
                              </w:ins>
                            </m:ctrlPr>
                          </m:sSubPr>
                          <m:e>
                            <m:r>
                              <w:ins w:id="1311" w:author="Στάθης Καπ" w:date="2023-02-01T08:53:00Z">
                                <w:rPr>
                                  <w:rFonts w:ascii="Cambria Math" w:eastAsiaTheme="minorEastAsia" w:hAnsi="Cambria Math"/>
                                </w:rPr>
                                <m:t>w</m:t>
                              </w:ins>
                            </m:r>
                          </m:e>
                          <m:sub>
                            <m:r>
                              <w:ins w:id="1312" w:author="Στάθης Καπ" w:date="2023-02-01T08:53:00Z">
                                <w:rPr>
                                  <w:rFonts w:ascii="Cambria Math" w:eastAsiaTheme="minorEastAsia" w:hAnsi="Cambria Math"/>
                                </w:rPr>
                                <m:t>h,j,t</m:t>
                              </w:ins>
                            </m:r>
                          </m:sub>
                        </m:sSub>
                      </m:e>
                    </m:nary>
                  </m:e>
                </m:nary>
                <m:r>
                  <w:ins w:id="1313" w:author="Στάθης Καπ" w:date="2023-02-01T08:53:00Z">
                    <w:rPr>
                      <w:rFonts w:ascii="Cambria Math" w:eastAsiaTheme="minorEastAsia" w:hAnsi="Cambria Math"/>
                    </w:rPr>
                    <m:t>∀h=</m:t>
                  </w:ins>
                </m:r>
                <m:r>
                  <w:ins w:id="1314" w:author="Στάθης Καπ" w:date="2023-02-01T08:53:00Z">
                    <w:rPr>
                      <w:rFonts w:ascii="Cambria Math" w:eastAsiaTheme="minorEastAsia" w:hAnsi="Cambria Math"/>
                    </w:rPr>
                    <m:t>2, ⋯, N-1</m:t>
                  </w:ins>
                </m:r>
              </m:oMath>
            </m:oMathPara>
          </w:p>
        </w:tc>
        <w:tc>
          <w:tcPr>
            <w:tcW w:w="350" w:type="pct"/>
            <w:vAlign w:val="center"/>
          </w:tcPr>
          <w:p w14:paraId="3D992528" w14:textId="51081B44" w:rsidR="00B13100" w:rsidRPr="00603993" w:rsidRDefault="00B13100" w:rsidP="00237FE3">
            <w:pPr>
              <w:pStyle w:val="Caption"/>
              <w:spacing w:after="160"/>
              <w:rPr>
                <w:ins w:id="1315" w:author="Στάθης Καπ" w:date="2023-02-01T08:53:00Z"/>
                <w:rPrChange w:id="1316" w:author="Στάθης Καπ" w:date="2023-02-01T08:49:00Z">
                  <w:rPr>
                    <w:ins w:id="1317" w:author="Στάθης Καπ" w:date="2023-02-01T08:53:00Z"/>
                    <w:lang w:val="el-GR"/>
                  </w:rPr>
                </w:rPrChange>
              </w:rPr>
            </w:pPr>
            <w:ins w:id="131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31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10</w:t>
            </w:r>
            <w:ins w:id="1320" w:author="Στάθης Καπ" w:date="2023-02-01T08:53:00Z">
              <w:r>
                <w:rPr>
                  <w:lang w:val="el-GR"/>
                </w:rPr>
                <w:fldChar w:fldCharType="end"/>
              </w:r>
              <w:r>
                <w:t>)</w:t>
              </w:r>
            </w:ins>
          </w:p>
        </w:tc>
      </w:tr>
      <w:tr w:rsidR="00341F70" w14:paraId="36AB623C" w14:textId="77777777" w:rsidTr="00237FE3">
        <w:trPr>
          <w:ins w:id="1321" w:author="Στάθης Καπ" w:date="2023-02-01T08:54:00Z"/>
        </w:trPr>
        <w:tc>
          <w:tcPr>
            <w:tcW w:w="350" w:type="pct"/>
          </w:tcPr>
          <w:p w14:paraId="6C6E3C81" w14:textId="77777777" w:rsidR="00341F70" w:rsidRDefault="00341F70">
            <w:pPr>
              <w:spacing w:after="160"/>
              <w:rPr>
                <w:ins w:id="1322" w:author="Στάθης Καπ" w:date="2023-02-01T08:54:00Z"/>
                <w:lang w:val="el-GR"/>
              </w:rPr>
              <w:pPrChange w:id="1323" w:author="Στάθης Καπ" w:date="2023-02-01T08:46:00Z">
                <w:pPr/>
              </w:pPrChange>
            </w:pPr>
          </w:p>
        </w:tc>
        <w:tc>
          <w:tcPr>
            <w:tcW w:w="4300" w:type="pct"/>
          </w:tcPr>
          <w:p w14:paraId="5C140172" w14:textId="1EA354D9" w:rsidR="00341F70" w:rsidRPr="005846FF" w:rsidRDefault="007E7879">
            <w:pPr>
              <w:spacing w:after="160"/>
              <w:rPr>
                <w:ins w:id="1324" w:author="Στάθης Καπ" w:date="2023-02-01T08:54:00Z"/>
                <w:lang w:val="el-GR"/>
              </w:rPr>
              <w:pPrChange w:id="1325" w:author="Στάθης Καπ" w:date="2023-02-01T08:46:00Z">
                <w:pPr/>
              </w:pPrChange>
            </w:pPr>
            <m:oMathPara>
              <m:oMath>
                <m:sSub>
                  <m:sSubPr>
                    <m:ctrlPr>
                      <w:ins w:id="1326" w:author="Στάθης Καπ" w:date="2023-02-01T08:54:00Z">
                        <w:rPr>
                          <w:rFonts w:ascii="Cambria Math" w:eastAsiaTheme="minorEastAsia" w:hAnsi="Cambria Math"/>
                          <w:i/>
                          <w:iCs/>
                        </w:rPr>
                      </w:ins>
                    </m:ctrlPr>
                  </m:sSubPr>
                  <m:e>
                    <m:r>
                      <w:ins w:id="1327" w:author="Στάθης Καπ" w:date="2023-02-01T08:54:00Z">
                        <w:rPr>
                          <w:rFonts w:ascii="Cambria Math" w:eastAsiaTheme="minorEastAsia" w:hAnsi="Cambria Math"/>
                        </w:rPr>
                        <m:t>x</m:t>
                      </w:ins>
                    </m:r>
                  </m:e>
                  <m:sub>
                    <m:r>
                      <w:ins w:id="1328" w:author="Στάθης Καπ" w:date="2023-02-01T08:54:00Z">
                        <w:rPr>
                          <w:rFonts w:ascii="Cambria Math" w:eastAsiaTheme="minorEastAsia" w:hAnsi="Cambria Math"/>
                        </w:rPr>
                        <m:t>i,j,t</m:t>
                      </w:ins>
                    </m:r>
                  </m:sub>
                </m:sSub>
                <m:r>
                  <w:ins w:id="1329" w:author="Στάθης Καπ" w:date="2023-02-01T08:54:00Z">
                    <w:rPr>
                      <w:rFonts w:ascii="Cambria Math" w:eastAsiaTheme="minorEastAsia" w:hAnsi="Cambria Math"/>
                    </w:rPr>
                    <m:t>∙</m:t>
                  </w:ins>
                </m:r>
                <m:sSub>
                  <m:sSubPr>
                    <m:ctrlPr>
                      <w:ins w:id="1330" w:author="Στάθης Καπ" w:date="2023-02-01T08:54:00Z">
                        <w:rPr>
                          <w:rFonts w:ascii="Cambria Math" w:eastAsiaTheme="minorEastAsia" w:hAnsi="Cambria Math"/>
                          <w:i/>
                          <w:iCs/>
                          <w:lang w:val="el-GR"/>
                        </w:rPr>
                      </w:ins>
                    </m:ctrlPr>
                  </m:sSubPr>
                  <m:e>
                    <m:r>
                      <w:ins w:id="1331" w:author="Στάθης Καπ" w:date="2023-02-01T08:54:00Z">
                        <w:rPr>
                          <w:rFonts w:ascii="Cambria Math" w:eastAsiaTheme="minorEastAsia" w:hAnsi="Cambria Math"/>
                          <w:lang w:val="el-GR"/>
                        </w:rPr>
                        <m:t>τ</m:t>
                      </w:ins>
                    </m:r>
                  </m:e>
                  <m:sub>
                    <m:r>
                      <w:ins w:id="1332" w:author="Στάθης Καπ" w:date="2023-02-01T08:54:00Z">
                        <w:rPr>
                          <w:rFonts w:ascii="Cambria Math" w:eastAsiaTheme="minorEastAsia" w:hAnsi="Cambria Math"/>
                        </w:rPr>
                        <m:t>i,j,t</m:t>
                      </w:ins>
                    </m:r>
                  </m:sub>
                </m:sSub>
                <m:r>
                  <w:ins w:id="1333" w:author="Στάθης Καπ" w:date="2023-02-01T08:54:00Z">
                    <w:rPr>
                      <w:rFonts w:ascii="Cambria Math" w:eastAsiaTheme="minorEastAsia" w:hAnsi="Cambria Math"/>
                      <w:lang w:val="el-GR"/>
                    </w:rPr>
                    <m:t>≤</m:t>
                  </w:ins>
                </m:r>
                <m:sSub>
                  <m:sSubPr>
                    <m:ctrlPr>
                      <w:ins w:id="1334" w:author="Στάθης Καπ" w:date="2023-02-01T08:54:00Z">
                        <w:rPr>
                          <w:rFonts w:ascii="Cambria Math" w:eastAsiaTheme="minorEastAsia" w:hAnsi="Cambria Math"/>
                          <w:i/>
                          <w:iCs/>
                          <w:lang w:val="el-GR"/>
                        </w:rPr>
                      </w:ins>
                    </m:ctrlPr>
                  </m:sSubPr>
                  <m:e>
                    <m:r>
                      <w:ins w:id="1335" w:author="Στάθης Καπ" w:date="2023-02-01T08:54:00Z">
                        <w:rPr>
                          <w:rFonts w:ascii="Cambria Math" w:eastAsiaTheme="minorEastAsia" w:hAnsi="Cambria Math"/>
                          <w:lang w:val="el-GR"/>
                        </w:rPr>
                        <m:t>w</m:t>
                      </w:ins>
                    </m:r>
                  </m:e>
                  <m:sub>
                    <m:r>
                      <w:ins w:id="1336" w:author="Στάθης Καπ" w:date="2023-02-01T08:54:00Z">
                        <w:rPr>
                          <w:rFonts w:ascii="Cambria Math" w:eastAsiaTheme="minorEastAsia" w:hAnsi="Cambria Math"/>
                          <w:lang w:val="el-GR"/>
                        </w:rPr>
                        <m:t>i,j,t</m:t>
                      </w:ins>
                    </m:r>
                  </m:sub>
                </m:sSub>
                <m:r>
                  <w:ins w:id="1337" w:author="Στάθης Καπ" w:date="2023-02-01T08:54:00Z">
                    <w:rPr>
                      <w:rFonts w:ascii="Cambria Math" w:eastAsiaTheme="minorEastAsia" w:hAnsi="Cambria Math"/>
                      <w:lang w:val="el-GR"/>
                    </w:rPr>
                    <m:t>≤</m:t>
                  </w:ins>
                </m:r>
                <m:sSub>
                  <m:sSubPr>
                    <m:ctrlPr>
                      <w:ins w:id="1338" w:author="Στάθης Καπ" w:date="2023-02-01T08:54:00Z">
                        <w:rPr>
                          <w:rFonts w:ascii="Cambria Math" w:eastAsiaTheme="minorEastAsia" w:hAnsi="Cambria Math"/>
                          <w:i/>
                          <w:iCs/>
                        </w:rPr>
                      </w:ins>
                    </m:ctrlPr>
                  </m:sSubPr>
                  <m:e>
                    <m:r>
                      <w:ins w:id="1339" w:author="Στάθης Καπ" w:date="2023-02-01T08:54:00Z">
                        <w:rPr>
                          <w:rFonts w:ascii="Cambria Math" w:eastAsiaTheme="minorEastAsia" w:hAnsi="Cambria Math"/>
                        </w:rPr>
                        <m:t>x</m:t>
                      </w:ins>
                    </m:r>
                  </m:e>
                  <m:sub>
                    <m:r>
                      <w:ins w:id="1340" w:author="Στάθης Καπ" w:date="2023-02-01T08:54:00Z">
                        <w:rPr>
                          <w:rFonts w:ascii="Cambria Math" w:eastAsiaTheme="minorEastAsia" w:hAnsi="Cambria Math"/>
                        </w:rPr>
                        <m:t>i,j,t</m:t>
                      </w:ins>
                    </m:r>
                  </m:sub>
                </m:sSub>
                <m:r>
                  <w:ins w:id="1341" w:author="Στάθης Καπ" w:date="2023-02-01T08:54:00Z">
                    <w:rPr>
                      <w:rFonts w:ascii="Cambria Math" w:eastAsiaTheme="minorEastAsia" w:hAnsi="Cambria Math"/>
                    </w:rPr>
                    <m:t>∙</m:t>
                  </w:ins>
                </m:r>
                <m:sSub>
                  <m:sSubPr>
                    <m:ctrlPr>
                      <w:ins w:id="1342" w:author="Στάθης Καπ" w:date="2023-02-01T08:54:00Z">
                        <w:rPr>
                          <w:rFonts w:ascii="Cambria Math" w:eastAsiaTheme="minorEastAsia" w:hAnsi="Cambria Math"/>
                          <w:i/>
                          <w:iCs/>
                          <w:lang w:val="el-GR"/>
                        </w:rPr>
                      </w:ins>
                    </m:ctrlPr>
                  </m:sSubPr>
                  <m:e>
                    <m:r>
                      <w:ins w:id="1343" w:author="Στάθης Καπ" w:date="2023-02-01T08:54:00Z">
                        <w:rPr>
                          <w:rFonts w:ascii="Cambria Math" w:eastAsiaTheme="minorEastAsia" w:hAnsi="Cambria Math"/>
                          <w:lang w:val="el-GR"/>
                        </w:rPr>
                        <m:t>τ</m:t>
                      </w:ins>
                    </m:r>
                  </m:e>
                  <m:sub>
                    <m:r>
                      <w:ins w:id="1344" w:author="Στάθης Καπ" w:date="2023-02-01T08:54:00Z">
                        <w:rPr>
                          <w:rFonts w:ascii="Cambria Math" w:eastAsiaTheme="minorEastAsia" w:hAnsi="Cambria Math"/>
                        </w:rPr>
                        <m:t>i,j,t+1</m:t>
                      </w:ins>
                    </m:r>
                  </m:sub>
                </m:sSub>
                <m:r>
                  <w:ins w:id="1345"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38816332" w:rsidR="00341F70" w:rsidRPr="00603993" w:rsidRDefault="00341F70" w:rsidP="00237FE3">
            <w:pPr>
              <w:pStyle w:val="Caption"/>
              <w:spacing w:after="160"/>
              <w:rPr>
                <w:ins w:id="1346" w:author="Στάθης Καπ" w:date="2023-02-01T08:54:00Z"/>
                <w:rPrChange w:id="1347" w:author="Στάθης Καπ" w:date="2023-02-01T08:49:00Z">
                  <w:rPr>
                    <w:ins w:id="1348" w:author="Στάθης Καπ" w:date="2023-02-01T08:54:00Z"/>
                    <w:lang w:val="el-GR"/>
                  </w:rPr>
                </w:rPrChange>
              </w:rPr>
            </w:pPr>
            <w:ins w:id="134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35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11</w:t>
            </w:r>
            <w:ins w:id="1351" w:author="Στάθης Καπ" w:date="2023-02-01T08:54:00Z">
              <w:r>
                <w:rPr>
                  <w:lang w:val="el-GR"/>
                </w:rPr>
                <w:fldChar w:fldCharType="end"/>
              </w:r>
              <w:r>
                <w:t>)</w:t>
              </w:r>
            </w:ins>
          </w:p>
        </w:tc>
      </w:tr>
      <w:tr w:rsidR="00322760" w14:paraId="733C2D0A" w14:textId="77777777" w:rsidTr="00237FE3">
        <w:trPr>
          <w:ins w:id="1352" w:author="Στάθης Καπ" w:date="2023-02-01T08:54:00Z"/>
        </w:trPr>
        <w:tc>
          <w:tcPr>
            <w:tcW w:w="350" w:type="pct"/>
          </w:tcPr>
          <w:p w14:paraId="5BFC09C4" w14:textId="77777777" w:rsidR="00322760" w:rsidRDefault="00322760">
            <w:pPr>
              <w:spacing w:after="160"/>
              <w:rPr>
                <w:ins w:id="1353" w:author="Στάθης Καπ" w:date="2023-02-01T08:54:00Z"/>
                <w:lang w:val="el-GR"/>
              </w:rPr>
              <w:pPrChange w:id="1354" w:author="Στάθης Καπ" w:date="2023-02-01T08:46:00Z">
                <w:pPr/>
              </w:pPrChange>
            </w:pPr>
          </w:p>
        </w:tc>
        <w:tc>
          <w:tcPr>
            <w:tcW w:w="4300" w:type="pct"/>
          </w:tcPr>
          <w:p w14:paraId="6F0F8336" w14:textId="7ACFB887" w:rsidR="00322760" w:rsidRPr="005846FF" w:rsidRDefault="007E7879">
            <w:pPr>
              <w:spacing w:after="160"/>
              <w:rPr>
                <w:ins w:id="1355" w:author="Στάθης Καπ" w:date="2023-02-01T08:54:00Z"/>
                <w:lang w:val="el-GR"/>
              </w:rPr>
              <w:pPrChange w:id="1356" w:author="Στάθης Καπ" w:date="2023-02-01T08:46:00Z">
                <w:pPr/>
              </w:pPrChange>
            </w:pPr>
            <m:oMathPara>
              <m:oMath>
                <m:nary>
                  <m:naryPr>
                    <m:chr m:val="∑"/>
                    <m:limLoc m:val="undOvr"/>
                    <m:ctrlPr>
                      <w:ins w:id="1357" w:author="Στάθης Καπ" w:date="2023-02-01T08:54:00Z">
                        <w:rPr>
                          <w:rFonts w:ascii="Cambria Math" w:eastAsiaTheme="minorEastAsia" w:hAnsi="Cambria Math"/>
                          <w:i/>
                          <w:lang w:val="el-GR"/>
                        </w:rPr>
                      </w:ins>
                    </m:ctrlPr>
                  </m:naryPr>
                  <m:sub>
                    <m:r>
                      <w:ins w:id="1358" w:author="Στάθης Καπ" w:date="2023-02-01T08:54:00Z">
                        <w:rPr>
                          <w:rFonts w:ascii="Cambria Math" w:eastAsiaTheme="minorEastAsia" w:hAnsi="Cambria Math"/>
                          <w:lang w:val="el-GR"/>
                        </w:rPr>
                        <m:t>i=1</m:t>
                      </w:ins>
                    </m:r>
                  </m:sub>
                  <m:sup>
                    <m:r>
                      <w:ins w:id="1359" w:author="Στάθης Καπ" w:date="2023-02-01T08:54:00Z">
                        <w:rPr>
                          <w:rFonts w:ascii="Cambria Math" w:eastAsiaTheme="minorEastAsia" w:hAnsi="Cambria Math"/>
                          <w:lang w:val="el-GR"/>
                        </w:rPr>
                        <m:t>N-1</m:t>
                      </w:ins>
                    </m:r>
                  </m:sup>
                  <m:e>
                    <m:nary>
                      <m:naryPr>
                        <m:chr m:val="∑"/>
                        <m:limLoc m:val="undOvr"/>
                        <m:ctrlPr>
                          <w:ins w:id="1360" w:author="Στάθης Καπ" w:date="2023-02-01T08:54:00Z">
                            <w:rPr>
                              <w:rFonts w:ascii="Cambria Math" w:eastAsiaTheme="minorEastAsia" w:hAnsi="Cambria Math"/>
                              <w:i/>
                              <w:lang w:val="el-GR"/>
                            </w:rPr>
                          </w:ins>
                        </m:ctrlPr>
                      </m:naryPr>
                      <m:sub>
                        <m:r>
                          <w:ins w:id="1361" w:author="Στάθης Καπ" w:date="2023-02-01T08:54:00Z">
                            <w:rPr>
                              <w:rFonts w:ascii="Cambria Math" w:eastAsiaTheme="minorEastAsia" w:hAnsi="Cambria Math"/>
                              <w:lang w:val="el-GR"/>
                            </w:rPr>
                            <m:t>j=2</m:t>
                          </w:ins>
                        </m:r>
                      </m:sub>
                      <m:sup>
                        <m:r>
                          <w:ins w:id="1362" w:author="Στάθης Καπ" w:date="2023-02-01T08:54:00Z">
                            <w:rPr>
                              <w:rFonts w:ascii="Cambria Math" w:eastAsiaTheme="minorEastAsia" w:hAnsi="Cambria Math"/>
                              <w:lang w:val="el-GR"/>
                            </w:rPr>
                            <m:t>N</m:t>
                          </w:ins>
                        </m:r>
                      </m:sup>
                      <m:e>
                        <m:nary>
                          <m:naryPr>
                            <m:chr m:val="∑"/>
                            <m:limLoc m:val="undOvr"/>
                            <m:ctrlPr>
                              <w:ins w:id="1363" w:author="Στάθης Καπ" w:date="2023-02-01T08:54:00Z">
                                <w:rPr>
                                  <w:rFonts w:ascii="Cambria Math" w:eastAsiaTheme="minorEastAsia" w:hAnsi="Cambria Math"/>
                                  <w:i/>
                                  <w:lang w:val="el-GR"/>
                                </w:rPr>
                              </w:ins>
                            </m:ctrlPr>
                          </m:naryPr>
                          <m:sub>
                            <m:r>
                              <w:ins w:id="1364" w:author="Στάθης Καπ" w:date="2023-02-01T08:54:00Z">
                                <w:rPr>
                                  <w:rFonts w:ascii="Cambria Math" w:eastAsiaTheme="minorEastAsia" w:hAnsi="Cambria Math"/>
                                  <w:lang w:val="el-GR"/>
                                </w:rPr>
                                <m:t>t=1</m:t>
                              </w:ins>
                            </m:r>
                          </m:sub>
                          <m:sup>
                            <m:sSub>
                              <m:sSubPr>
                                <m:ctrlPr>
                                  <w:ins w:id="1365" w:author="Στάθης Καπ" w:date="2023-02-01T08:54:00Z">
                                    <w:rPr>
                                      <w:rFonts w:ascii="Cambria Math" w:eastAsiaTheme="minorEastAsia" w:hAnsi="Cambria Math"/>
                                      <w:i/>
                                      <w:lang w:val="el-GR"/>
                                    </w:rPr>
                                  </w:ins>
                                </m:ctrlPr>
                              </m:sSubPr>
                              <m:e>
                                <m:r>
                                  <w:ins w:id="1366" w:author="Στάθης Καπ" w:date="2023-02-01T08:54:00Z">
                                    <w:rPr>
                                      <w:rFonts w:ascii="Cambria Math" w:eastAsiaTheme="minorEastAsia" w:hAnsi="Cambria Math"/>
                                      <w:lang w:val="el-GR"/>
                                    </w:rPr>
                                    <m:t>T</m:t>
                                  </w:ins>
                                </m:r>
                              </m:e>
                              <m:sub>
                                <m:r>
                                  <w:ins w:id="1367" w:author="Στάθης Καπ" w:date="2023-02-01T08:54:00Z">
                                    <w:rPr>
                                      <w:rFonts w:ascii="Cambria Math" w:eastAsiaTheme="minorEastAsia" w:hAnsi="Cambria Math"/>
                                      <w:lang w:val="el-GR"/>
                                    </w:rPr>
                                    <m:t>ij</m:t>
                                  </w:ins>
                                </m:r>
                              </m:sub>
                            </m:sSub>
                          </m:sup>
                          <m:e>
                            <m:d>
                              <m:dPr>
                                <m:begChr m:val="["/>
                                <m:endChr m:val="]"/>
                                <m:ctrlPr>
                                  <w:ins w:id="1368" w:author="Στάθης Καπ" w:date="2023-02-01T08:54:00Z">
                                    <w:rPr>
                                      <w:rFonts w:ascii="Cambria Math" w:eastAsiaTheme="minorEastAsia" w:hAnsi="Cambria Math"/>
                                      <w:i/>
                                      <w:lang w:val="el-GR"/>
                                    </w:rPr>
                                  </w:ins>
                                </m:ctrlPr>
                              </m:dPr>
                              <m:e>
                                <m:sSub>
                                  <m:sSubPr>
                                    <m:ctrlPr>
                                      <w:ins w:id="1369" w:author="Στάθης Καπ" w:date="2023-02-01T08:54:00Z">
                                        <w:rPr>
                                          <w:rFonts w:ascii="Cambria Math" w:eastAsiaTheme="minorEastAsia" w:hAnsi="Cambria Math"/>
                                          <w:i/>
                                          <w:lang w:val="el-GR"/>
                                        </w:rPr>
                                      </w:ins>
                                    </m:ctrlPr>
                                  </m:sSubPr>
                                  <m:e>
                                    <m:r>
                                      <w:ins w:id="1370" w:author="Στάθης Καπ" w:date="2023-02-01T08:54:00Z">
                                        <w:rPr>
                                          <w:rFonts w:ascii="Cambria Math" w:eastAsiaTheme="minorEastAsia" w:hAnsi="Cambria Math"/>
                                          <w:lang w:val="el-GR"/>
                                        </w:rPr>
                                        <m:t>θ</m:t>
                                      </w:ins>
                                    </m:r>
                                  </m:e>
                                  <m:sub>
                                    <m:r>
                                      <w:ins w:id="1371" w:author="Στάθης Καπ" w:date="2023-02-01T08:54:00Z">
                                        <w:rPr>
                                          <w:rFonts w:ascii="Cambria Math" w:eastAsiaTheme="minorEastAsia" w:hAnsi="Cambria Math"/>
                                        </w:rPr>
                                        <m:t>i,j,t</m:t>
                                      </w:ins>
                                    </m:r>
                                  </m:sub>
                                </m:sSub>
                                <m:r>
                                  <w:ins w:id="1372" w:author="Στάθης Καπ" w:date="2023-02-01T08:54:00Z">
                                    <w:rPr>
                                      <w:rFonts w:ascii="Cambria Math" w:eastAsiaTheme="minorEastAsia" w:hAnsi="Cambria Math"/>
                                      <w:lang w:val="el-GR"/>
                                    </w:rPr>
                                    <m:t>∙</m:t>
                                  </w:ins>
                                </m:r>
                                <m:sSub>
                                  <m:sSubPr>
                                    <m:ctrlPr>
                                      <w:ins w:id="1373" w:author="Στάθης Καπ" w:date="2023-02-01T08:54:00Z">
                                        <w:rPr>
                                          <w:rFonts w:ascii="Cambria Math" w:eastAsiaTheme="minorEastAsia" w:hAnsi="Cambria Math"/>
                                          <w:i/>
                                        </w:rPr>
                                      </w:ins>
                                    </m:ctrlPr>
                                  </m:sSubPr>
                                  <m:e>
                                    <m:r>
                                      <w:ins w:id="1374" w:author="Στάθης Καπ" w:date="2023-02-01T08:54:00Z">
                                        <w:rPr>
                                          <w:rFonts w:ascii="Cambria Math" w:eastAsiaTheme="minorEastAsia" w:hAnsi="Cambria Math"/>
                                        </w:rPr>
                                        <m:t>w</m:t>
                                      </w:ins>
                                    </m:r>
                                  </m:e>
                                  <m:sub>
                                    <m:r>
                                      <w:ins w:id="1375" w:author="Στάθης Καπ" w:date="2023-02-01T08:54:00Z">
                                        <w:rPr>
                                          <w:rFonts w:ascii="Cambria Math" w:eastAsiaTheme="minorEastAsia" w:hAnsi="Cambria Math"/>
                                        </w:rPr>
                                        <m:t>i,j,t</m:t>
                                      </w:ins>
                                    </m:r>
                                  </m:sub>
                                </m:sSub>
                                <m:r>
                                  <w:ins w:id="1376" w:author="Στάθης Καπ" w:date="2023-02-01T08:54:00Z">
                                    <w:rPr>
                                      <w:rFonts w:ascii="Cambria Math" w:eastAsiaTheme="minorEastAsia" w:hAnsi="Cambria Math"/>
                                    </w:rPr>
                                    <m:t>+</m:t>
                                  </w:ins>
                                </m:r>
                                <m:sSub>
                                  <m:sSubPr>
                                    <m:ctrlPr>
                                      <w:ins w:id="1377" w:author="Στάθης Καπ" w:date="2023-02-01T08:54:00Z">
                                        <w:rPr>
                                          <w:rFonts w:ascii="Cambria Math" w:eastAsiaTheme="minorEastAsia" w:hAnsi="Cambria Math"/>
                                          <w:i/>
                                          <w:lang w:val="el-GR"/>
                                        </w:rPr>
                                      </w:ins>
                                    </m:ctrlPr>
                                  </m:sSubPr>
                                  <m:e>
                                    <m:r>
                                      <w:ins w:id="1378" w:author="Στάθης Καπ" w:date="2023-02-01T08:54:00Z">
                                        <w:rPr>
                                          <w:rFonts w:ascii="Cambria Math" w:eastAsiaTheme="minorEastAsia" w:hAnsi="Cambria Math"/>
                                          <w:lang w:val="el-GR"/>
                                        </w:rPr>
                                        <m:t>η</m:t>
                                      </w:ins>
                                    </m:r>
                                  </m:e>
                                  <m:sub>
                                    <m:r>
                                      <w:ins w:id="1379" w:author="Στάθης Καπ" w:date="2023-02-01T08:54:00Z">
                                        <w:rPr>
                                          <w:rFonts w:ascii="Cambria Math" w:eastAsiaTheme="minorEastAsia" w:hAnsi="Cambria Math"/>
                                        </w:rPr>
                                        <m:t>i,j,t</m:t>
                                      </w:ins>
                                    </m:r>
                                  </m:sub>
                                </m:sSub>
                                <m:r>
                                  <w:ins w:id="1380" w:author="Στάθης Καπ" w:date="2023-02-01T08:54:00Z">
                                    <w:rPr>
                                      <w:rFonts w:ascii="Cambria Math" w:eastAsiaTheme="minorEastAsia" w:hAnsi="Cambria Math"/>
                                      <w:lang w:val="el-GR"/>
                                    </w:rPr>
                                    <m:t>∙</m:t>
                                  </w:ins>
                                </m:r>
                                <m:sSub>
                                  <m:sSubPr>
                                    <m:ctrlPr>
                                      <w:ins w:id="1381" w:author="Στάθης Καπ" w:date="2023-02-01T08:54:00Z">
                                        <w:rPr>
                                          <w:rFonts w:ascii="Cambria Math" w:eastAsiaTheme="minorEastAsia" w:hAnsi="Cambria Math"/>
                                          <w:i/>
                                          <w:lang w:val="el-GR"/>
                                        </w:rPr>
                                      </w:ins>
                                    </m:ctrlPr>
                                  </m:sSubPr>
                                  <m:e>
                                    <m:r>
                                      <w:ins w:id="1382" w:author="Στάθης Καπ" w:date="2023-02-01T08:54:00Z">
                                        <w:rPr>
                                          <w:rFonts w:ascii="Cambria Math" w:eastAsiaTheme="minorEastAsia" w:hAnsi="Cambria Math"/>
                                          <w:lang w:val="el-GR"/>
                                        </w:rPr>
                                        <m:t>x</m:t>
                                      </w:ins>
                                    </m:r>
                                  </m:e>
                                  <m:sub>
                                    <m:r>
                                      <w:ins w:id="1383" w:author="Στάθης Καπ" w:date="2023-02-01T08:54:00Z">
                                        <w:rPr>
                                          <w:rFonts w:ascii="Cambria Math" w:eastAsiaTheme="minorEastAsia" w:hAnsi="Cambria Math"/>
                                          <w:lang w:val="el-GR"/>
                                        </w:rPr>
                                        <m:t>i,j,t</m:t>
                                      </w:ins>
                                    </m:r>
                                  </m:sub>
                                </m:sSub>
                              </m:e>
                            </m:d>
                          </m:e>
                        </m:nary>
                      </m:e>
                    </m:nary>
                  </m:e>
                </m:nary>
                <m:r>
                  <w:ins w:id="1384" w:author="Στάθης Καπ" w:date="2023-02-01T08:54:00Z">
                    <w:rPr>
                      <w:rFonts w:ascii="Cambria Math" w:eastAsiaTheme="minorEastAsia" w:hAnsi="Cambria Math"/>
                      <w:lang w:val="el-GR"/>
                    </w:rPr>
                    <m:t>≤</m:t>
                  </w:ins>
                </m:r>
                <m:sSub>
                  <m:sSubPr>
                    <m:ctrlPr>
                      <w:ins w:id="1385" w:author="Στάθης Καπ" w:date="2023-02-01T08:54:00Z">
                        <w:rPr>
                          <w:rFonts w:ascii="Cambria Math" w:eastAsiaTheme="minorEastAsia" w:hAnsi="Cambria Math"/>
                          <w:i/>
                          <w:lang w:val="el-GR"/>
                        </w:rPr>
                      </w:ins>
                    </m:ctrlPr>
                  </m:sSubPr>
                  <m:e>
                    <m:r>
                      <w:ins w:id="1386" w:author="Στάθης Καπ" w:date="2023-02-01T08:54:00Z">
                        <w:rPr>
                          <w:rFonts w:ascii="Cambria Math" w:eastAsiaTheme="minorEastAsia" w:hAnsi="Cambria Math"/>
                          <w:lang w:val="el-GR"/>
                        </w:rPr>
                        <m:t>t</m:t>
                      </w:ins>
                    </m:r>
                  </m:e>
                  <m:sub>
                    <m:r>
                      <w:ins w:id="1387"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4F291AAF" w:rsidR="00322760" w:rsidRPr="00603993" w:rsidRDefault="00322760" w:rsidP="00237FE3">
            <w:pPr>
              <w:pStyle w:val="Caption"/>
              <w:spacing w:after="160"/>
              <w:rPr>
                <w:ins w:id="1388" w:author="Στάθης Καπ" w:date="2023-02-01T08:54:00Z"/>
                <w:rPrChange w:id="1389" w:author="Στάθης Καπ" w:date="2023-02-01T08:49:00Z">
                  <w:rPr>
                    <w:ins w:id="1390" w:author="Στάθης Καπ" w:date="2023-02-01T08:54:00Z"/>
                    <w:lang w:val="el-GR"/>
                  </w:rPr>
                </w:rPrChange>
              </w:rPr>
            </w:pPr>
            <w:ins w:id="139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39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12</w:t>
            </w:r>
            <w:ins w:id="1393" w:author="Στάθης Καπ" w:date="2023-02-01T08:54:00Z">
              <w:r>
                <w:rPr>
                  <w:lang w:val="el-GR"/>
                </w:rPr>
                <w:fldChar w:fldCharType="end"/>
              </w:r>
              <w:r>
                <w:t>)</w:t>
              </w:r>
            </w:ins>
          </w:p>
        </w:tc>
      </w:tr>
      <w:tr w:rsidR="00C5697B" w14:paraId="700F6284" w14:textId="77777777" w:rsidTr="00237FE3">
        <w:trPr>
          <w:ins w:id="1394" w:author="Στάθης Καπ" w:date="2023-02-01T08:54:00Z"/>
        </w:trPr>
        <w:tc>
          <w:tcPr>
            <w:tcW w:w="350" w:type="pct"/>
          </w:tcPr>
          <w:p w14:paraId="492D09BB" w14:textId="77777777" w:rsidR="00C5697B" w:rsidRDefault="00C5697B">
            <w:pPr>
              <w:spacing w:after="160"/>
              <w:rPr>
                <w:ins w:id="1395" w:author="Στάθης Καπ" w:date="2023-02-01T08:54:00Z"/>
                <w:lang w:val="el-GR"/>
              </w:rPr>
              <w:pPrChange w:id="1396" w:author="Στάθης Καπ" w:date="2023-02-01T08:46:00Z">
                <w:pPr/>
              </w:pPrChange>
            </w:pPr>
          </w:p>
        </w:tc>
        <w:tc>
          <w:tcPr>
            <w:tcW w:w="4300" w:type="pct"/>
          </w:tcPr>
          <w:p w14:paraId="5FDB19AE" w14:textId="07BAE889" w:rsidR="00C5697B" w:rsidRPr="005846FF" w:rsidRDefault="007E7879">
            <w:pPr>
              <w:spacing w:after="160"/>
              <w:rPr>
                <w:ins w:id="1397" w:author="Στάθης Καπ" w:date="2023-02-01T08:54:00Z"/>
                <w:lang w:val="el-GR"/>
              </w:rPr>
              <w:pPrChange w:id="1398" w:author="Στάθης Καπ" w:date="2023-02-01T08:46:00Z">
                <w:pPr/>
              </w:pPrChange>
            </w:pPr>
            <m:oMathPara>
              <m:oMath>
                <m:sSub>
                  <m:sSubPr>
                    <m:ctrlPr>
                      <w:ins w:id="1399" w:author="Στάθης Καπ" w:date="2023-02-01T08:54:00Z">
                        <w:rPr>
                          <w:rFonts w:ascii="Cambria Math" w:eastAsiaTheme="minorEastAsia" w:hAnsi="Cambria Math"/>
                          <w:i/>
                          <w:lang w:val="el-GR"/>
                        </w:rPr>
                      </w:ins>
                    </m:ctrlPr>
                  </m:sSubPr>
                  <m:e>
                    <m:r>
                      <w:ins w:id="1400" w:author="Στάθης Καπ" w:date="2023-02-01T08:54:00Z">
                        <w:rPr>
                          <w:rFonts w:ascii="Cambria Math" w:eastAsiaTheme="minorEastAsia" w:hAnsi="Cambria Math"/>
                          <w:lang w:val="el-GR"/>
                        </w:rPr>
                        <m:t>w</m:t>
                      </w:ins>
                    </m:r>
                  </m:e>
                  <m:sub>
                    <m:r>
                      <w:ins w:id="1401" w:author="Στάθης Καπ" w:date="2023-02-01T08:54:00Z">
                        <w:rPr>
                          <w:rFonts w:ascii="Cambria Math" w:eastAsiaTheme="minorEastAsia" w:hAnsi="Cambria Math"/>
                          <w:lang w:val="el-GR"/>
                        </w:rPr>
                        <m:t>1,i,1</m:t>
                      </w:ins>
                    </m:r>
                  </m:sub>
                </m:sSub>
                <m:r>
                  <w:ins w:id="1402" w:author="Στάθης Καπ" w:date="2023-02-01T08:54:00Z">
                    <w:rPr>
                      <w:rFonts w:ascii="Cambria Math" w:eastAsiaTheme="minorEastAsia" w:hAnsi="Cambria Math"/>
                      <w:lang w:val="el-GR"/>
                    </w:rPr>
                    <m:t>=0 ∀1, ⋯, N</m:t>
                  </w:ins>
                </m:r>
              </m:oMath>
            </m:oMathPara>
          </w:p>
        </w:tc>
        <w:tc>
          <w:tcPr>
            <w:tcW w:w="350" w:type="pct"/>
            <w:vAlign w:val="center"/>
          </w:tcPr>
          <w:p w14:paraId="737524BD" w14:textId="69ADE11C" w:rsidR="00C5697B" w:rsidRPr="00603993" w:rsidRDefault="00C5697B" w:rsidP="00237FE3">
            <w:pPr>
              <w:pStyle w:val="Caption"/>
              <w:spacing w:after="160"/>
              <w:rPr>
                <w:ins w:id="1403" w:author="Στάθης Καπ" w:date="2023-02-01T08:54:00Z"/>
                <w:rPrChange w:id="1404" w:author="Στάθης Καπ" w:date="2023-02-01T08:49:00Z">
                  <w:rPr>
                    <w:ins w:id="1405" w:author="Στάθης Καπ" w:date="2023-02-01T08:54:00Z"/>
                    <w:lang w:val="el-GR"/>
                  </w:rPr>
                </w:rPrChange>
              </w:rPr>
            </w:pPr>
            <w:ins w:id="140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40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13</w:t>
            </w:r>
            <w:ins w:id="1408" w:author="Στάθης Καπ" w:date="2023-02-01T08:54:00Z">
              <w:r>
                <w:rPr>
                  <w:lang w:val="el-GR"/>
                </w:rPr>
                <w:fldChar w:fldCharType="end"/>
              </w:r>
              <w:r>
                <w:t>)</w:t>
              </w:r>
            </w:ins>
          </w:p>
        </w:tc>
      </w:tr>
      <w:tr w:rsidR="006C4E37" w14:paraId="4F12A82E" w14:textId="77777777" w:rsidTr="00237FE3">
        <w:trPr>
          <w:ins w:id="1409" w:author="Στάθης Καπ" w:date="2023-02-01T08:54:00Z"/>
        </w:trPr>
        <w:tc>
          <w:tcPr>
            <w:tcW w:w="350" w:type="pct"/>
          </w:tcPr>
          <w:p w14:paraId="41CA8296" w14:textId="77777777" w:rsidR="006C4E37" w:rsidRDefault="006C4E37">
            <w:pPr>
              <w:spacing w:after="160"/>
              <w:rPr>
                <w:ins w:id="1410" w:author="Στάθης Καπ" w:date="2023-02-01T08:54:00Z"/>
                <w:lang w:val="el-GR"/>
              </w:rPr>
              <w:pPrChange w:id="1411" w:author="Στάθης Καπ" w:date="2023-02-01T08:46:00Z">
                <w:pPr/>
              </w:pPrChange>
            </w:pPr>
          </w:p>
        </w:tc>
        <w:tc>
          <w:tcPr>
            <w:tcW w:w="4300" w:type="pct"/>
          </w:tcPr>
          <w:p w14:paraId="1100983A" w14:textId="1735EAFC" w:rsidR="006C4E37" w:rsidRPr="005846FF" w:rsidRDefault="007E7879">
            <w:pPr>
              <w:spacing w:after="160"/>
              <w:rPr>
                <w:ins w:id="1412" w:author="Στάθης Καπ" w:date="2023-02-01T08:54:00Z"/>
                <w:lang w:val="el-GR"/>
              </w:rPr>
              <w:pPrChange w:id="1413" w:author="Στάθης Καπ" w:date="2023-02-01T08:46:00Z">
                <w:pPr/>
              </w:pPrChange>
            </w:pPr>
            <m:oMathPara>
              <m:oMath>
                <m:sSub>
                  <m:sSubPr>
                    <m:ctrlPr>
                      <w:ins w:id="1414" w:author="Στάθης Καπ" w:date="2023-02-01T08:54:00Z">
                        <w:rPr>
                          <w:rFonts w:ascii="Cambria Math" w:eastAsiaTheme="minorEastAsia" w:hAnsi="Cambria Math"/>
                          <w:i/>
                          <w:lang w:val="el-GR"/>
                        </w:rPr>
                      </w:ins>
                    </m:ctrlPr>
                  </m:sSubPr>
                  <m:e>
                    <m:r>
                      <w:ins w:id="1415" w:author="Στάθης Καπ" w:date="2023-02-01T08:54:00Z">
                        <w:rPr>
                          <w:rFonts w:ascii="Cambria Math" w:eastAsiaTheme="minorEastAsia" w:hAnsi="Cambria Math"/>
                          <w:lang w:val="el-GR"/>
                        </w:rPr>
                        <m:t>x</m:t>
                      </w:ins>
                    </m:r>
                  </m:e>
                  <m:sub>
                    <m:r>
                      <w:ins w:id="1416" w:author="Στάθης Καπ" w:date="2023-02-01T08:54:00Z">
                        <w:rPr>
                          <w:rFonts w:ascii="Cambria Math" w:eastAsiaTheme="minorEastAsia" w:hAnsi="Cambria Math"/>
                          <w:lang w:val="el-GR"/>
                        </w:rPr>
                        <m:t>i,j,t</m:t>
                      </w:ins>
                    </m:r>
                  </m:sub>
                </m:sSub>
                <m:r>
                  <w:ins w:id="1417" w:author="Στάθης Καπ" w:date="2023-02-01T08:54:00Z">
                    <w:rPr>
                      <w:rFonts w:ascii="Cambria Math" w:eastAsiaTheme="minorEastAsia" w:hAnsi="Cambria Math"/>
                      <w:lang w:val="el-GR"/>
                    </w:rPr>
                    <m:t>∈</m:t>
                  </w:ins>
                </m:r>
                <m:d>
                  <m:dPr>
                    <m:ctrlPr>
                      <w:ins w:id="1418" w:author="Στάθης Καπ" w:date="2023-02-01T08:54:00Z">
                        <w:rPr>
                          <w:rFonts w:ascii="Cambria Math" w:eastAsiaTheme="minorEastAsia" w:hAnsi="Cambria Math"/>
                          <w:i/>
                          <w:lang w:val="el-GR"/>
                        </w:rPr>
                      </w:ins>
                    </m:ctrlPr>
                  </m:dPr>
                  <m:e>
                    <m:r>
                      <w:ins w:id="1419" w:author="Στάθης Καπ" w:date="2023-02-01T08:54:00Z">
                        <w:rPr>
                          <w:rFonts w:ascii="Cambria Math" w:eastAsiaTheme="minorEastAsia" w:hAnsi="Cambria Math"/>
                          <w:lang w:val="el-GR"/>
                        </w:rPr>
                        <m:t>0,1</m:t>
                      </w:ins>
                    </m:r>
                  </m:e>
                </m:d>
                <m:r>
                  <w:ins w:id="1420" w:author="Στάθης Καπ" w:date="2023-02-01T08:54:00Z">
                    <w:rPr>
                      <w:rFonts w:ascii="Cambria Math" w:eastAsiaTheme="minorEastAsia" w:hAnsi="Cambria Math"/>
                      <w:lang w:val="el-GR"/>
                    </w:rPr>
                    <m:t>; 0≤</m:t>
                  </w:ins>
                </m:r>
                <m:sSub>
                  <m:sSubPr>
                    <m:ctrlPr>
                      <w:ins w:id="1421" w:author="Στάθης Καπ" w:date="2023-02-01T08:54:00Z">
                        <w:rPr>
                          <w:rFonts w:ascii="Cambria Math" w:eastAsiaTheme="minorEastAsia" w:hAnsi="Cambria Math"/>
                          <w:i/>
                          <w:lang w:val="el-GR"/>
                        </w:rPr>
                      </w:ins>
                    </m:ctrlPr>
                  </m:sSubPr>
                  <m:e>
                    <m:r>
                      <w:ins w:id="1422" w:author="Στάθης Καπ" w:date="2023-02-01T08:54:00Z">
                        <w:rPr>
                          <w:rFonts w:ascii="Cambria Math" w:eastAsiaTheme="minorEastAsia" w:hAnsi="Cambria Math"/>
                          <w:lang w:val="el-GR"/>
                        </w:rPr>
                        <m:t>w</m:t>
                      </w:ins>
                    </m:r>
                  </m:e>
                  <m:sub>
                    <m:r>
                      <w:ins w:id="1423" w:author="Στάθης Καπ" w:date="2023-02-01T08:54:00Z">
                        <w:rPr>
                          <w:rFonts w:ascii="Cambria Math" w:eastAsiaTheme="minorEastAsia" w:hAnsi="Cambria Math"/>
                          <w:lang w:val="el-GR"/>
                        </w:rPr>
                        <m:t>i,j,t</m:t>
                      </w:ins>
                    </m:r>
                  </m:sub>
                </m:sSub>
                <m:r>
                  <w:ins w:id="1424" w:author="Στάθης Καπ" w:date="2023-02-01T08:54:00Z">
                    <w:rPr>
                      <w:rFonts w:ascii="Cambria Math" w:eastAsiaTheme="minorEastAsia" w:hAnsi="Cambria Math"/>
                      <w:lang w:val="el-GR"/>
                    </w:rPr>
                    <m:t>≤</m:t>
                  </w:ins>
                </m:r>
                <m:sSub>
                  <m:sSubPr>
                    <m:ctrlPr>
                      <w:ins w:id="1425" w:author="Στάθης Καπ" w:date="2023-02-01T08:54:00Z">
                        <w:rPr>
                          <w:rFonts w:ascii="Cambria Math" w:eastAsiaTheme="minorEastAsia" w:hAnsi="Cambria Math"/>
                          <w:i/>
                          <w:lang w:val="el-GR"/>
                        </w:rPr>
                      </w:ins>
                    </m:ctrlPr>
                  </m:sSubPr>
                  <m:e>
                    <m:r>
                      <w:ins w:id="1426" w:author="Στάθης Καπ" w:date="2023-02-01T08:54:00Z">
                        <w:rPr>
                          <w:rFonts w:ascii="Cambria Math" w:eastAsiaTheme="minorEastAsia" w:hAnsi="Cambria Math"/>
                          <w:lang w:val="el-GR"/>
                        </w:rPr>
                        <m:t>t</m:t>
                      </w:ins>
                    </m:r>
                  </m:e>
                  <m:sub>
                    <m:r>
                      <w:ins w:id="1427" w:author="Στάθης Καπ" w:date="2023-02-01T08:54:00Z">
                        <w:rPr>
                          <w:rFonts w:ascii="Cambria Math" w:eastAsiaTheme="minorEastAsia" w:hAnsi="Cambria Math"/>
                          <w:lang w:val="el-GR"/>
                        </w:rPr>
                        <m:t>max</m:t>
                      </w:ins>
                    </m:r>
                  </m:sub>
                </m:sSub>
                <m:r>
                  <w:ins w:id="1428"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0A2CA96B" w:rsidR="006C4E37" w:rsidRPr="00603993" w:rsidRDefault="006C4E37" w:rsidP="00237FE3">
            <w:pPr>
              <w:pStyle w:val="Caption"/>
              <w:spacing w:after="160"/>
              <w:rPr>
                <w:ins w:id="1429" w:author="Στάθης Καπ" w:date="2023-02-01T08:54:00Z"/>
                <w:rPrChange w:id="1430" w:author="Στάθης Καπ" w:date="2023-02-01T08:49:00Z">
                  <w:rPr>
                    <w:ins w:id="1431" w:author="Στάθης Καπ" w:date="2023-02-01T08:54:00Z"/>
                    <w:lang w:val="el-GR"/>
                  </w:rPr>
                </w:rPrChange>
              </w:rPr>
            </w:pPr>
            <w:ins w:id="143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43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14</w:t>
            </w:r>
            <w:ins w:id="1434"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35" w:author="Στάθης Καπ" w:date="2023-02-01T08:52:00Z"/>
          <w:rFonts w:eastAsiaTheme="minorEastAsia"/>
        </w:rPr>
      </w:pPr>
    </w:p>
    <w:p w14:paraId="70DDFD6E" w14:textId="382F67C1" w:rsidR="006703D1" w:rsidRPr="0050213B" w:rsidDel="000A523F" w:rsidRDefault="00D44642" w:rsidP="006703D1">
      <w:pPr>
        <w:rPr>
          <w:del w:id="1436" w:author="Στάθης Καπ" w:date="2023-02-01T08:52:00Z"/>
          <w:rFonts w:eastAsiaTheme="minorEastAsia"/>
        </w:rPr>
      </w:pPr>
      <m:oMathPara>
        <m:oMathParaPr>
          <m:jc m:val="left"/>
        </m:oMathParaPr>
        <m:oMath>
          <m:r>
            <w:del w:id="1437" w:author="Στάθης Καπ" w:date="2023-02-01T08:52:00Z">
              <w:rPr>
                <w:rFonts w:ascii="Cambria Math" w:hAnsi="Cambria Math"/>
                <w:lang w:val="el-GR"/>
              </w:rPr>
              <m:t xml:space="preserve">maximize </m:t>
            </w:del>
          </m:r>
          <m:nary>
            <m:naryPr>
              <m:chr m:val="∑"/>
              <m:limLoc m:val="undOvr"/>
              <m:ctrlPr>
                <w:del w:id="1438" w:author="Στάθης Καπ" w:date="2023-02-01T08:52:00Z">
                  <w:rPr>
                    <w:rFonts w:ascii="Cambria Math" w:hAnsi="Cambria Math"/>
                    <w:i/>
                    <w:lang w:val="el-GR"/>
                  </w:rPr>
                </w:del>
              </m:ctrlPr>
            </m:naryPr>
            <m:sub>
              <m:r>
                <w:del w:id="1439" w:author="Στάθης Καπ" w:date="2023-02-01T08:52:00Z">
                  <w:rPr>
                    <w:rFonts w:ascii="Cambria Math" w:hAnsi="Cambria Math"/>
                    <w:lang w:val="el-GR"/>
                  </w:rPr>
                  <m:t>i=2</m:t>
                </w:del>
              </m:r>
            </m:sub>
            <m:sup>
              <m:r>
                <w:del w:id="1440" w:author="Στάθης Καπ" w:date="2023-02-01T08:52:00Z">
                  <w:rPr>
                    <w:rFonts w:ascii="Cambria Math" w:hAnsi="Cambria Math"/>
                    <w:lang w:val="el-GR"/>
                  </w:rPr>
                  <m:t>N-1</m:t>
                </w:del>
              </m:r>
            </m:sup>
            <m:e>
              <m:nary>
                <m:naryPr>
                  <m:chr m:val="∑"/>
                  <m:limLoc m:val="undOvr"/>
                  <m:ctrlPr>
                    <w:del w:id="1441" w:author="Στάθης Καπ" w:date="2023-02-01T08:52:00Z">
                      <w:rPr>
                        <w:rFonts w:ascii="Cambria Math" w:hAnsi="Cambria Math"/>
                        <w:i/>
                        <w:lang w:val="el-GR"/>
                      </w:rPr>
                    </w:del>
                  </m:ctrlPr>
                </m:naryPr>
                <m:sub>
                  <m:r>
                    <w:del w:id="1442" w:author="Στάθης Καπ" w:date="2023-02-01T08:52:00Z">
                      <w:rPr>
                        <w:rFonts w:ascii="Cambria Math" w:hAnsi="Cambria Math"/>
                        <w:lang w:val="el-GR"/>
                      </w:rPr>
                      <m:t>j=2</m:t>
                    </w:del>
                  </m:r>
                </m:sub>
                <m:sup>
                  <m:r>
                    <w:del w:id="1443" w:author="Στάθης Καπ" w:date="2023-02-01T08:52:00Z">
                      <w:rPr>
                        <w:rFonts w:ascii="Cambria Math" w:hAnsi="Cambria Math"/>
                        <w:lang w:val="el-GR"/>
                      </w:rPr>
                      <m:t>N</m:t>
                    </w:del>
                  </m:r>
                </m:sup>
                <m:e>
                  <m:nary>
                    <m:naryPr>
                      <m:chr m:val="∑"/>
                      <m:limLoc m:val="undOvr"/>
                      <m:ctrlPr>
                        <w:del w:id="1444" w:author="Στάθης Καπ" w:date="2023-02-01T08:52:00Z">
                          <w:rPr>
                            <w:rFonts w:ascii="Cambria Math" w:hAnsi="Cambria Math"/>
                            <w:i/>
                            <w:lang w:val="el-GR"/>
                          </w:rPr>
                        </w:del>
                      </m:ctrlPr>
                    </m:naryPr>
                    <m:sub>
                      <m:r>
                        <w:del w:id="1445" w:author="Στάθης Καπ" w:date="2023-02-01T08:52:00Z">
                          <w:rPr>
                            <w:rFonts w:ascii="Cambria Math" w:hAnsi="Cambria Math"/>
                            <w:lang w:val="el-GR"/>
                          </w:rPr>
                          <m:t>t=1</m:t>
                        </w:del>
                      </m:r>
                    </m:sub>
                    <m:sup>
                      <m:sSub>
                        <m:sSubPr>
                          <m:ctrlPr>
                            <w:del w:id="1446" w:author="Στάθης Καπ" w:date="2023-02-01T08:52:00Z">
                              <w:rPr>
                                <w:rFonts w:ascii="Cambria Math" w:hAnsi="Cambria Math"/>
                                <w:i/>
                                <w:lang w:val="el-GR"/>
                              </w:rPr>
                            </w:del>
                          </m:ctrlPr>
                        </m:sSubPr>
                        <m:e>
                          <m:r>
                            <w:del w:id="1447" w:author="Στάθης Καπ" w:date="2023-02-01T08:52:00Z">
                              <w:rPr>
                                <w:rFonts w:ascii="Cambria Math" w:hAnsi="Cambria Math"/>
                                <w:lang w:val="el-GR"/>
                              </w:rPr>
                              <m:t>T</m:t>
                            </w:del>
                          </m:r>
                        </m:e>
                        <m:sub>
                          <m:r>
                            <w:del w:id="1448" w:author="Στάθης Καπ" w:date="2023-02-01T08:52:00Z">
                              <w:rPr>
                                <w:rFonts w:ascii="Cambria Math" w:hAnsi="Cambria Math"/>
                                <w:lang w:val="el-GR"/>
                              </w:rPr>
                              <m:t>i,j</m:t>
                            </w:del>
                          </m:r>
                        </m:sub>
                      </m:sSub>
                    </m:sup>
                    <m:e>
                      <m:sSub>
                        <m:sSubPr>
                          <m:ctrlPr>
                            <w:del w:id="1449" w:author="Στάθης Καπ" w:date="2023-02-01T08:52:00Z">
                              <w:rPr>
                                <w:rFonts w:ascii="Cambria Math" w:hAnsi="Cambria Math"/>
                                <w:i/>
                                <w:lang w:val="el-GR"/>
                              </w:rPr>
                            </w:del>
                          </m:ctrlPr>
                        </m:sSubPr>
                        <m:e>
                          <m:r>
                            <w:del w:id="1450" w:author="Στάθης Καπ" w:date="2023-02-01T08:52:00Z">
                              <w:rPr>
                                <w:rFonts w:ascii="Cambria Math" w:hAnsi="Cambria Math"/>
                                <w:lang w:val="el-GR"/>
                              </w:rPr>
                              <m:t>S</m:t>
                            </w:del>
                          </m:r>
                        </m:e>
                        <m:sub>
                          <m:r>
                            <w:del w:id="1451" w:author="Στάθης Καπ" w:date="2023-02-01T08:52:00Z">
                              <w:rPr>
                                <w:rFonts w:ascii="Cambria Math" w:hAnsi="Cambria Math"/>
                                <w:lang w:val="el-GR"/>
                              </w:rPr>
                              <m:t>i</m:t>
                            </w:del>
                          </m:r>
                        </m:sub>
                      </m:sSub>
                      <m:sSub>
                        <m:sSubPr>
                          <m:ctrlPr>
                            <w:del w:id="1452" w:author="Στάθης Καπ" w:date="2023-02-01T08:52:00Z">
                              <w:rPr>
                                <w:rFonts w:ascii="Cambria Math" w:hAnsi="Cambria Math"/>
                                <w:i/>
                                <w:lang w:val="el-GR"/>
                              </w:rPr>
                            </w:del>
                          </m:ctrlPr>
                        </m:sSubPr>
                        <m:e>
                          <m:r>
                            <w:del w:id="1453" w:author="Στάθης Καπ" w:date="2023-02-01T08:52:00Z">
                              <w:rPr>
                                <w:rFonts w:ascii="Cambria Math" w:hAnsi="Cambria Math"/>
                                <w:lang w:val="el-GR"/>
                              </w:rPr>
                              <m:t>x</m:t>
                            </w:del>
                          </m:r>
                        </m:e>
                        <m:sub>
                          <m:r>
                            <w:del w:id="1454" w:author="Στάθης Καπ" w:date="2023-02-01T08:52:00Z">
                              <w:rPr>
                                <w:rFonts w:ascii="Cambria Math" w:hAnsi="Cambria Math"/>
                                <w:lang w:val="el-GR"/>
                              </w:rPr>
                              <m:t>i,j,t</m:t>
                            </w:del>
                          </m:r>
                        </m:sub>
                      </m:sSub>
                    </m:e>
                  </m:nary>
                </m:e>
              </m:nary>
            </m:e>
          </m:nary>
          <m:r>
            <w:del w:id="1455" w:author="Στάθης Καπ" w:date="2023-02-01T08:52:00Z">
              <w:rPr>
                <w:rFonts w:ascii="Cambria Math" w:hAnsi="Cambria Math"/>
              </w:rPr>
              <m:t xml:space="preserve"> </m:t>
            </w:del>
          </m:r>
        </m:oMath>
      </m:oMathPara>
    </w:p>
    <w:p w14:paraId="0F50483F" w14:textId="308C1E21" w:rsidR="00D57DBB" w:rsidRPr="0050213B" w:rsidDel="000A523F" w:rsidRDefault="007E7879" w:rsidP="006703D1">
      <w:pPr>
        <w:rPr>
          <w:del w:id="1456" w:author="Στάθης Καπ" w:date="2023-02-01T08:52:00Z"/>
          <w:rFonts w:eastAsiaTheme="minorEastAsia"/>
          <w:iCs/>
        </w:rPr>
      </w:pPr>
      <m:oMathPara>
        <m:oMathParaPr>
          <m:jc m:val="left"/>
        </m:oMathParaPr>
        <m:oMath>
          <m:nary>
            <m:naryPr>
              <m:chr m:val="∑"/>
              <m:limLoc m:val="undOvr"/>
              <m:ctrlPr>
                <w:del w:id="1457" w:author="Στάθης Καπ" w:date="2023-02-01T08:52:00Z">
                  <w:rPr>
                    <w:rFonts w:ascii="Cambria Math" w:hAnsi="Cambria Math"/>
                    <w:i/>
                    <w:iCs/>
                  </w:rPr>
                </w:del>
              </m:ctrlPr>
            </m:naryPr>
            <m:sub>
              <m:r>
                <w:del w:id="1458" w:author="Στάθης Καπ" w:date="2023-02-01T08:52:00Z">
                  <w:rPr>
                    <w:rFonts w:ascii="Cambria Math" w:hAnsi="Cambria Math"/>
                  </w:rPr>
                  <m:t>j=2</m:t>
                </w:del>
              </m:r>
            </m:sub>
            <m:sup>
              <m:r>
                <w:del w:id="1459" w:author="Στάθης Καπ" w:date="2023-02-01T08:52:00Z">
                  <w:rPr>
                    <w:rFonts w:ascii="Cambria Math" w:hAnsi="Cambria Math"/>
                  </w:rPr>
                  <m:t>N</m:t>
                </w:del>
              </m:r>
            </m:sup>
            <m:e>
              <m:sSub>
                <m:sSubPr>
                  <m:ctrlPr>
                    <w:del w:id="1460" w:author="Στάθης Καπ" w:date="2023-02-01T08:52:00Z">
                      <w:rPr>
                        <w:rFonts w:ascii="Cambria Math" w:hAnsi="Cambria Math"/>
                        <w:i/>
                        <w:iCs/>
                      </w:rPr>
                    </w:del>
                  </m:ctrlPr>
                </m:sSubPr>
                <m:e>
                  <m:r>
                    <w:del w:id="1461" w:author="Στάθης Καπ" w:date="2023-02-01T08:52:00Z">
                      <w:rPr>
                        <w:rFonts w:ascii="Cambria Math" w:hAnsi="Cambria Math"/>
                      </w:rPr>
                      <m:t>x</m:t>
                    </w:del>
                  </m:r>
                </m:e>
                <m:sub>
                  <m:r>
                    <w:del w:id="1462" w:author="Στάθης Καπ" w:date="2023-02-01T08:52:00Z">
                      <w:rPr>
                        <w:rFonts w:ascii="Cambria Math" w:hAnsi="Cambria Math"/>
                      </w:rPr>
                      <m:t>1,j,1</m:t>
                    </w:del>
                  </m:r>
                </m:sub>
              </m:sSub>
            </m:e>
          </m:nary>
          <m:r>
            <w:del w:id="1463" w:author="Στάθης Καπ" w:date="2023-02-01T08:52:00Z">
              <w:rPr>
                <w:rFonts w:ascii="Cambria Math" w:hAnsi="Cambria Math"/>
              </w:rPr>
              <m:t>=</m:t>
            </w:del>
          </m:r>
          <m:nary>
            <m:naryPr>
              <m:chr m:val="∑"/>
              <m:limLoc m:val="undOvr"/>
              <m:ctrlPr>
                <w:del w:id="1464" w:author="Στάθης Καπ" w:date="2023-02-01T08:52:00Z">
                  <w:rPr>
                    <w:rFonts w:ascii="Cambria Math" w:hAnsi="Cambria Math"/>
                    <w:i/>
                    <w:iCs/>
                  </w:rPr>
                </w:del>
              </m:ctrlPr>
            </m:naryPr>
            <m:sub>
              <m:r>
                <w:del w:id="1465" w:author="Στάθης Καπ" w:date="2023-02-01T08:52:00Z">
                  <w:rPr>
                    <w:rFonts w:ascii="Cambria Math" w:hAnsi="Cambria Math"/>
                  </w:rPr>
                  <m:t>i=1</m:t>
                </w:del>
              </m:r>
            </m:sub>
            <m:sup>
              <m:r>
                <w:del w:id="1466" w:author="Στάθης Καπ" w:date="2023-02-01T08:52:00Z">
                  <w:rPr>
                    <w:rFonts w:ascii="Cambria Math" w:hAnsi="Cambria Math"/>
                  </w:rPr>
                  <m:t>N-1</m:t>
                </w:del>
              </m:r>
            </m:sup>
            <m:e>
              <m:nary>
                <m:naryPr>
                  <m:chr m:val="∑"/>
                  <m:limLoc m:val="undOvr"/>
                  <m:ctrlPr>
                    <w:del w:id="1467" w:author="Στάθης Καπ" w:date="2023-02-01T08:52:00Z">
                      <w:rPr>
                        <w:rFonts w:ascii="Cambria Math" w:hAnsi="Cambria Math"/>
                        <w:i/>
                        <w:iCs/>
                      </w:rPr>
                    </w:del>
                  </m:ctrlPr>
                </m:naryPr>
                <m:sub>
                  <m:r>
                    <w:del w:id="1468" w:author="Στάθης Καπ" w:date="2023-02-01T08:52:00Z">
                      <w:rPr>
                        <w:rFonts w:ascii="Cambria Math" w:hAnsi="Cambria Math"/>
                      </w:rPr>
                      <m:t>t=1</m:t>
                    </w:del>
                  </m:r>
                </m:sub>
                <m:sup>
                  <m:sSub>
                    <m:sSubPr>
                      <m:ctrlPr>
                        <w:del w:id="1469" w:author="Στάθης Καπ" w:date="2023-02-01T08:52:00Z">
                          <w:rPr>
                            <w:rFonts w:ascii="Cambria Math" w:hAnsi="Cambria Math"/>
                            <w:i/>
                            <w:iCs/>
                          </w:rPr>
                        </w:del>
                      </m:ctrlPr>
                    </m:sSubPr>
                    <m:e>
                      <m:r>
                        <w:del w:id="1470" w:author="Στάθης Καπ" w:date="2023-02-01T08:52:00Z">
                          <w:rPr>
                            <w:rFonts w:ascii="Cambria Math" w:hAnsi="Cambria Math"/>
                          </w:rPr>
                          <m:t>T</m:t>
                        </w:del>
                      </m:r>
                    </m:e>
                    <m:sub>
                      <m:r>
                        <w:del w:id="1471" w:author="Στάθης Καπ" w:date="2023-02-01T08:52:00Z">
                          <w:rPr>
                            <w:rFonts w:ascii="Cambria Math" w:hAnsi="Cambria Math"/>
                          </w:rPr>
                          <m:t>iN</m:t>
                        </w:del>
                      </m:r>
                    </m:sub>
                  </m:sSub>
                </m:sup>
                <m:e>
                  <m:sSub>
                    <m:sSubPr>
                      <m:ctrlPr>
                        <w:del w:id="1472" w:author="Στάθης Καπ" w:date="2023-02-01T08:52:00Z">
                          <w:rPr>
                            <w:rFonts w:ascii="Cambria Math" w:hAnsi="Cambria Math"/>
                            <w:i/>
                            <w:iCs/>
                          </w:rPr>
                        </w:del>
                      </m:ctrlPr>
                    </m:sSubPr>
                    <m:e>
                      <m:r>
                        <w:del w:id="1473" w:author="Στάθης Καπ" w:date="2023-02-01T08:52:00Z">
                          <w:rPr>
                            <w:rFonts w:ascii="Cambria Math" w:hAnsi="Cambria Math"/>
                          </w:rPr>
                          <m:t>x</m:t>
                        </w:del>
                      </m:r>
                    </m:e>
                    <m:sub>
                      <m:r>
                        <w:del w:id="1474" w:author="Στάθης Καπ" w:date="2023-02-01T08:52:00Z">
                          <w:rPr>
                            <w:rFonts w:ascii="Cambria Math" w:hAnsi="Cambria Math"/>
                          </w:rPr>
                          <m:t>i,N,t</m:t>
                        </w:del>
                      </m:r>
                    </m:sub>
                  </m:sSub>
                </m:e>
              </m:nary>
            </m:e>
          </m:nary>
          <m:r>
            <w:del w:id="1475" w:author="Στάθης Καπ" w:date="2023-02-01T08:52:00Z">
              <w:rPr>
                <w:rFonts w:ascii="Cambria Math" w:hAnsi="Cambria Math"/>
              </w:rPr>
              <m:t>=1</m:t>
            </w:del>
          </m:r>
        </m:oMath>
      </m:oMathPara>
    </w:p>
    <w:p w14:paraId="15F03FED" w14:textId="43ADCE4E" w:rsidR="00D57DBB" w:rsidRPr="0050213B" w:rsidDel="000A523F" w:rsidRDefault="007E7879" w:rsidP="006703D1">
      <w:pPr>
        <w:rPr>
          <w:del w:id="1476" w:author="Στάθης Καπ" w:date="2023-02-01T08:52:00Z"/>
          <w:rFonts w:eastAsiaTheme="minorEastAsia"/>
          <w:iCs/>
        </w:rPr>
      </w:pPr>
      <m:oMathPara>
        <m:oMathParaPr>
          <m:jc m:val="left"/>
        </m:oMathParaPr>
        <m:oMath>
          <m:nary>
            <m:naryPr>
              <m:chr m:val="∑"/>
              <m:limLoc m:val="undOvr"/>
              <m:ctrlPr>
                <w:del w:id="1477" w:author="Στάθης Καπ" w:date="2023-02-01T08:52:00Z">
                  <w:rPr>
                    <w:rFonts w:ascii="Cambria Math" w:hAnsi="Cambria Math"/>
                    <w:i/>
                    <w:iCs/>
                  </w:rPr>
                </w:del>
              </m:ctrlPr>
            </m:naryPr>
            <m:sub>
              <m:r>
                <w:del w:id="1478" w:author="Στάθης Καπ" w:date="2023-02-01T08:52:00Z">
                  <w:rPr>
                    <w:rFonts w:ascii="Cambria Math" w:hAnsi="Cambria Math"/>
                  </w:rPr>
                  <m:t>i=1</m:t>
                </w:del>
              </m:r>
            </m:sub>
            <m:sup>
              <m:r>
                <w:del w:id="1479" w:author="Στάθης Καπ" w:date="2023-02-01T08:52:00Z">
                  <w:rPr>
                    <w:rFonts w:ascii="Cambria Math" w:hAnsi="Cambria Math"/>
                  </w:rPr>
                  <m:t>N-1</m:t>
                </w:del>
              </m:r>
            </m:sup>
            <m:e>
              <m:nary>
                <m:naryPr>
                  <m:chr m:val="∑"/>
                  <m:limLoc m:val="undOvr"/>
                  <m:ctrlPr>
                    <w:del w:id="1480" w:author="Στάθης Καπ" w:date="2023-02-01T08:52:00Z">
                      <w:rPr>
                        <w:rFonts w:ascii="Cambria Math" w:hAnsi="Cambria Math"/>
                        <w:i/>
                        <w:iCs/>
                      </w:rPr>
                    </w:del>
                  </m:ctrlPr>
                </m:naryPr>
                <m:sub>
                  <m:r>
                    <w:del w:id="1481" w:author="Στάθης Καπ" w:date="2023-02-01T08:52:00Z">
                      <w:rPr>
                        <w:rFonts w:ascii="Cambria Math" w:hAnsi="Cambria Math"/>
                      </w:rPr>
                      <m:t>t=1</m:t>
                    </w:del>
                  </m:r>
                </m:sub>
                <m:sup>
                  <m:sSub>
                    <m:sSubPr>
                      <m:ctrlPr>
                        <w:del w:id="1482" w:author="Στάθης Καπ" w:date="2023-02-01T08:52:00Z">
                          <w:rPr>
                            <w:rFonts w:ascii="Cambria Math" w:hAnsi="Cambria Math"/>
                            <w:i/>
                            <w:iCs/>
                          </w:rPr>
                        </w:del>
                      </m:ctrlPr>
                    </m:sSubPr>
                    <m:e>
                      <m:r>
                        <w:del w:id="1483" w:author="Στάθης Καπ" w:date="2023-02-01T08:52:00Z">
                          <w:rPr>
                            <w:rFonts w:ascii="Cambria Math" w:hAnsi="Cambria Math"/>
                          </w:rPr>
                          <m:t>T</m:t>
                        </w:del>
                      </m:r>
                    </m:e>
                    <m:sub>
                      <m:r>
                        <w:del w:id="1484" w:author="Στάθης Καπ" w:date="2023-02-01T08:52:00Z">
                          <w:rPr>
                            <w:rFonts w:ascii="Cambria Math" w:hAnsi="Cambria Math"/>
                          </w:rPr>
                          <m:t>i,h</m:t>
                        </w:del>
                      </m:r>
                    </m:sub>
                  </m:sSub>
                </m:sup>
                <m:e>
                  <m:sSub>
                    <m:sSubPr>
                      <m:ctrlPr>
                        <w:del w:id="1485" w:author="Στάθης Καπ" w:date="2023-02-01T08:52:00Z">
                          <w:rPr>
                            <w:rFonts w:ascii="Cambria Math" w:hAnsi="Cambria Math"/>
                            <w:i/>
                            <w:iCs/>
                          </w:rPr>
                        </w:del>
                      </m:ctrlPr>
                    </m:sSubPr>
                    <m:e>
                      <m:r>
                        <w:del w:id="1486" w:author="Στάθης Καπ" w:date="2023-02-01T08:52:00Z">
                          <w:rPr>
                            <w:rFonts w:ascii="Cambria Math" w:hAnsi="Cambria Math"/>
                          </w:rPr>
                          <m:t>x</m:t>
                        </w:del>
                      </m:r>
                    </m:e>
                    <m:sub>
                      <m:r>
                        <w:del w:id="1487" w:author="Στάθης Καπ" w:date="2023-02-01T08:52:00Z">
                          <w:rPr>
                            <w:rFonts w:ascii="Cambria Math" w:hAnsi="Cambria Math"/>
                          </w:rPr>
                          <m:t>i,h,t</m:t>
                        </w:del>
                      </m:r>
                    </m:sub>
                  </m:sSub>
                </m:e>
              </m:nary>
            </m:e>
          </m:nary>
          <m:r>
            <w:del w:id="1488" w:author="Στάθης Καπ" w:date="2023-02-01T08:52:00Z">
              <w:rPr>
                <w:rFonts w:ascii="Cambria Math" w:hAnsi="Cambria Math"/>
              </w:rPr>
              <m:t>=</m:t>
            </w:del>
          </m:r>
          <m:nary>
            <m:naryPr>
              <m:chr m:val="∑"/>
              <m:limLoc m:val="undOvr"/>
              <m:ctrlPr>
                <w:del w:id="1489" w:author="Στάθης Καπ" w:date="2023-02-01T08:52:00Z">
                  <w:rPr>
                    <w:rFonts w:ascii="Cambria Math" w:hAnsi="Cambria Math"/>
                    <w:i/>
                    <w:iCs/>
                  </w:rPr>
                </w:del>
              </m:ctrlPr>
            </m:naryPr>
            <m:sub>
              <m:r>
                <w:del w:id="1490" w:author="Στάθης Καπ" w:date="2023-02-01T08:52:00Z">
                  <w:rPr>
                    <w:rFonts w:ascii="Cambria Math" w:hAnsi="Cambria Math"/>
                  </w:rPr>
                  <m:t>j=2</m:t>
                </w:del>
              </m:r>
            </m:sub>
            <m:sup>
              <m:r>
                <w:del w:id="1491" w:author="Στάθης Καπ" w:date="2023-02-01T08:52:00Z">
                  <w:rPr>
                    <w:rFonts w:ascii="Cambria Math" w:hAnsi="Cambria Math"/>
                  </w:rPr>
                  <m:t>N</m:t>
                </w:del>
              </m:r>
            </m:sup>
            <m:e>
              <m:nary>
                <m:naryPr>
                  <m:chr m:val="∑"/>
                  <m:limLoc m:val="undOvr"/>
                  <m:ctrlPr>
                    <w:del w:id="1492" w:author="Στάθης Καπ" w:date="2023-02-01T08:52:00Z">
                      <w:rPr>
                        <w:rFonts w:ascii="Cambria Math" w:hAnsi="Cambria Math"/>
                        <w:i/>
                        <w:iCs/>
                      </w:rPr>
                    </w:del>
                  </m:ctrlPr>
                </m:naryPr>
                <m:sub>
                  <m:r>
                    <w:del w:id="1493" w:author="Στάθης Καπ" w:date="2023-02-01T08:52:00Z">
                      <w:rPr>
                        <w:rFonts w:ascii="Cambria Math" w:hAnsi="Cambria Math"/>
                      </w:rPr>
                      <m:t>t=1</m:t>
                    </w:del>
                  </m:r>
                </m:sub>
                <m:sup>
                  <m:sSub>
                    <m:sSubPr>
                      <m:ctrlPr>
                        <w:del w:id="1494" w:author="Στάθης Καπ" w:date="2023-02-01T08:52:00Z">
                          <w:rPr>
                            <w:rFonts w:ascii="Cambria Math" w:hAnsi="Cambria Math"/>
                            <w:i/>
                            <w:iCs/>
                          </w:rPr>
                        </w:del>
                      </m:ctrlPr>
                    </m:sSubPr>
                    <m:e>
                      <m:r>
                        <w:del w:id="1495" w:author="Στάθης Καπ" w:date="2023-02-01T08:52:00Z">
                          <w:rPr>
                            <w:rFonts w:ascii="Cambria Math" w:hAnsi="Cambria Math"/>
                          </w:rPr>
                          <m:t>T</m:t>
                        </w:del>
                      </m:r>
                    </m:e>
                    <m:sub>
                      <m:r>
                        <w:del w:id="1496" w:author="Στάθης Καπ" w:date="2023-02-01T08:52:00Z">
                          <w:rPr>
                            <w:rFonts w:ascii="Cambria Math" w:hAnsi="Cambria Math"/>
                          </w:rPr>
                          <m:t>h,j</m:t>
                        </w:del>
                      </m:r>
                    </m:sub>
                  </m:sSub>
                </m:sup>
                <m:e>
                  <m:sSub>
                    <m:sSubPr>
                      <m:ctrlPr>
                        <w:del w:id="1497" w:author="Στάθης Καπ" w:date="2023-02-01T08:52:00Z">
                          <w:rPr>
                            <w:rFonts w:ascii="Cambria Math" w:hAnsi="Cambria Math"/>
                            <w:i/>
                            <w:iCs/>
                          </w:rPr>
                        </w:del>
                      </m:ctrlPr>
                    </m:sSubPr>
                    <m:e>
                      <m:r>
                        <w:del w:id="1498" w:author="Στάθης Καπ" w:date="2023-02-01T08:52:00Z">
                          <w:rPr>
                            <w:rFonts w:ascii="Cambria Math" w:hAnsi="Cambria Math"/>
                          </w:rPr>
                          <m:t>x</m:t>
                        </w:del>
                      </m:r>
                    </m:e>
                    <m:sub>
                      <m:r>
                        <w:del w:id="1499" w:author="Στάθης Καπ" w:date="2023-02-01T08:52:00Z">
                          <w:rPr>
                            <w:rFonts w:ascii="Cambria Math" w:hAnsi="Cambria Math"/>
                          </w:rPr>
                          <m:t>h,j,t</m:t>
                        </w:del>
                      </m:r>
                    </m:sub>
                  </m:sSub>
                </m:e>
              </m:nary>
            </m:e>
          </m:nary>
          <m:r>
            <w:del w:id="1500" w:author="Στάθης Καπ" w:date="2023-02-01T08:52:00Z">
              <w:rPr>
                <w:rFonts w:ascii="Cambria Math" w:hAnsi="Cambria Math"/>
              </w:rPr>
              <m:t>≤1∀</m:t>
            </w:del>
          </m:r>
          <m:r>
            <w:del w:id="1501" w:author="Στάθης Καπ" w:date="2023-02-01T08:52:00Z">
              <w:rPr>
                <w:rFonts w:ascii="Cambria Math" w:hAnsi="Cambria Math"/>
              </w:rPr>
              <m:t>h=</m:t>
            </w:del>
          </m:r>
          <m:r>
            <w:del w:id="1502" w:author="Στάθης Καπ" w:date="2023-02-01T08:52:00Z">
              <w:rPr>
                <w:rFonts w:ascii="Cambria Math" w:hAnsi="Cambria Math"/>
              </w:rPr>
              <m:t>2, ⋯, N-1</m:t>
            </w:del>
          </m:r>
        </m:oMath>
      </m:oMathPara>
    </w:p>
    <w:p w14:paraId="3CD132ED" w14:textId="28B316FB" w:rsidR="0050213B" w:rsidRPr="0050213B" w:rsidDel="000A523F" w:rsidRDefault="007E7879" w:rsidP="006703D1">
      <w:pPr>
        <w:rPr>
          <w:del w:id="1503" w:author="Στάθης Καπ" w:date="2023-02-01T08:52:00Z"/>
          <w:rFonts w:eastAsiaTheme="minorEastAsia"/>
          <w:iCs/>
        </w:rPr>
      </w:pPr>
      <m:oMathPara>
        <m:oMathParaPr>
          <m:jc m:val="left"/>
        </m:oMathParaPr>
        <m:oMath>
          <m:nary>
            <m:naryPr>
              <m:chr m:val="∑"/>
              <m:limLoc m:val="undOvr"/>
              <m:ctrlPr>
                <w:del w:id="1504" w:author="Στάθης Καπ" w:date="2023-02-01T08:52:00Z">
                  <w:rPr>
                    <w:rFonts w:ascii="Cambria Math" w:eastAsiaTheme="minorEastAsia" w:hAnsi="Cambria Math"/>
                    <w:i/>
                    <w:iCs/>
                  </w:rPr>
                </w:del>
              </m:ctrlPr>
            </m:naryPr>
            <m:sub>
              <m:r>
                <w:del w:id="1505" w:author="Στάθης Καπ" w:date="2023-02-01T08:52:00Z">
                  <w:rPr>
                    <w:rFonts w:ascii="Cambria Math" w:eastAsiaTheme="minorEastAsia" w:hAnsi="Cambria Math"/>
                  </w:rPr>
                  <m:t>i=1</m:t>
                </w:del>
              </m:r>
            </m:sub>
            <m:sup>
              <m:r>
                <w:del w:id="1506" w:author="Στάθης Καπ" w:date="2023-02-01T08:52:00Z">
                  <w:rPr>
                    <w:rFonts w:ascii="Cambria Math" w:eastAsiaTheme="minorEastAsia" w:hAnsi="Cambria Math"/>
                  </w:rPr>
                  <m:t>N-1</m:t>
                </w:del>
              </m:r>
            </m:sup>
            <m:e>
              <m:nary>
                <m:naryPr>
                  <m:chr m:val="∑"/>
                  <m:limLoc m:val="undOvr"/>
                  <m:ctrlPr>
                    <w:del w:id="1507" w:author="Στάθης Καπ" w:date="2023-02-01T08:52:00Z">
                      <w:rPr>
                        <w:rFonts w:ascii="Cambria Math" w:eastAsiaTheme="minorEastAsia" w:hAnsi="Cambria Math"/>
                        <w:i/>
                        <w:iCs/>
                      </w:rPr>
                    </w:del>
                  </m:ctrlPr>
                </m:naryPr>
                <m:sub>
                  <m:r>
                    <w:del w:id="1508" w:author="Στάθης Καπ" w:date="2023-02-01T08:52:00Z">
                      <w:rPr>
                        <w:rFonts w:ascii="Cambria Math" w:eastAsiaTheme="minorEastAsia" w:hAnsi="Cambria Math"/>
                      </w:rPr>
                      <m:t>t=1</m:t>
                    </w:del>
                  </m:r>
                </m:sub>
                <m:sup>
                  <m:sSub>
                    <m:sSubPr>
                      <m:ctrlPr>
                        <w:del w:id="1509" w:author="Στάθης Καπ" w:date="2023-02-01T08:52:00Z">
                          <w:rPr>
                            <w:rFonts w:ascii="Cambria Math" w:eastAsiaTheme="minorEastAsia" w:hAnsi="Cambria Math"/>
                            <w:i/>
                            <w:iCs/>
                          </w:rPr>
                        </w:del>
                      </m:ctrlPr>
                    </m:sSubPr>
                    <m:e>
                      <m:r>
                        <w:del w:id="1510" w:author="Στάθης Καπ" w:date="2023-02-01T08:52:00Z">
                          <w:rPr>
                            <w:rFonts w:ascii="Cambria Math" w:eastAsiaTheme="minorEastAsia" w:hAnsi="Cambria Math"/>
                          </w:rPr>
                          <m:t>T</m:t>
                        </w:del>
                      </m:r>
                    </m:e>
                    <m:sub>
                      <m:r>
                        <w:del w:id="1511" w:author="Στάθης Καπ" w:date="2023-02-01T08:52:00Z">
                          <w:rPr>
                            <w:rFonts w:ascii="Cambria Math" w:eastAsiaTheme="minorEastAsia" w:hAnsi="Cambria Math"/>
                          </w:rPr>
                          <m:t>i,h</m:t>
                        </w:del>
                      </m:r>
                    </m:sub>
                  </m:sSub>
                </m:sup>
                <m:e>
                  <m:d>
                    <m:dPr>
                      <m:begChr m:val="["/>
                      <m:endChr m:val="]"/>
                      <m:ctrlPr>
                        <w:del w:id="1512" w:author="Στάθης Καπ" w:date="2023-02-01T08:52:00Z">
                          <w:rPr>
                            <w:rFonts w:ascii="Cambria Math" w:eastAsiaTheme="minorEastAsia" w:hAnsi="Cambria Math"/>
                            <w:i/>
                            <w:iCs/>
                          </w:rPr>
                        </w:del>
                      </m:ctrlPr>
                    </m:dPr>
                    <m:e>
                      <m:sSub>
                        <m:sSubPr>
                          <m:ctrlPr>
                            <w:del w:id="1513" w:author="Στάθης Καπ" w:date="2023-02-01T08:52:00Z">
                              <w:rPr>
                                <w:rFonts w:ascii="Cambria Math" w:eastAsiaTheme="minorEastAsia" w:hAnsi="Cambria Math"/>
                                <w:i/>
                                <w:iCs/>
                              </w:rPr>
                            </w:del>
                          </m:ctrlPr>
                        </m:sSubPr>
                        <m:e>
                          <m:r>
                            <w:del w:id="1514" w:author="Στάθης Καπ" w:date="2023-02-01T08:52:00Z">
                              <w:rPr>
                                <w:rFonts w:ascii="Cambria Math" w:eastAsiaTheme="minorEastAsia" w:hAnsi="Cambria Math"/>
                              </w:rPr>
                              <m:t>w</m:t>
                            </w:del>
                          </m:r>
                        </m:e>
                        <m:sub>
                          <m:r>
                            <w:del w:id="1515" w:author="Στάθης Καπ" w:date="2023-02-01T08:52:00Z">
                              <w:rPr>
                                <w:rFonts w:ascii="Cambria Math" w:eastAsiaTheme="minorEastAsia" w:hAnsi="Cambria Math"/>
                              </w:rPr>
                              <m:t>i,h,t</m:t>
                            </w:del>
                          </m:r>
                        </m:sub>
                      </m:sSub>
                      <m:r>
                        <w:del w:id="1516" w:author="Στάθης Καπ" w:date="2023-02-01T08:52:00Z">
                          <w:rPr>
                            <w:rFonts w:ascii="Cambria Math" w:eastAsiaTheme="minorEastAsia" w:hAnsi="Cambria Math"/>
                          </w:rPr>
                          <m:t>+(</m:t>
                        </w:del>
                      </m:r>
                      <m:r>
                        <w:del w:id="1517" w:author="Στάθης Καπ" w:date="2023-02-01T08:52:00Z">
                          <w:rPr>
                            <w:rFonts w:ascii="Cambria Math" w:eastAsiaTheme="minorEastAsia" w:hAnsi="Cambria Math"/>
                            <w:lang w:val="el-GR"/>
                          </w:rPr>
                          <m:t>θ∙</m:t>
                        </w:del>
                      </m:r>
                      <m:sSub>
                        <m:sSubPr>
                          <m:ctrlPr>
                            <w:del w:id="1518" w:author="Στάθης Καπ" w:date="2023-02-01T08:52:00Z">
                              <w:rPr>
                                <w:rFonts w:ascii="Cambria Math" w:eastAsiaTheme="minorEastAsia" w:hAnsi="Cambria Math"/>
                                <w:i/>
                                <w:iCs/>
                              </w:rPr>
                            </w:del>
                          </m:ctrlPr>
                        </m:sSubPr>
                        <m:e>
                          <m:r>
                            <w:del w:id="1519" w:author="Στάθης Καπ" w:date="2023-02-01T08:52:00Z">
                              <w:rPr>
                                <w:rFonts w:ascii="Cambria Math" w:eastAsiaTheme="minorEastAsia" w:hAnsi="Cambria Math"/>
                              </w:rPr>
                              <m:t>w</m:t>
                            </w:del>
                          </m:r>
                        </m:e>
                        <m:sub>
                          <m:r>
                            <w:del w:id="1520" w:author="Στάθης Καπ" w:date="2023-02-01T08:52:00Z">
                              <w:rPr>
                                <w:rFonts w:ascii="Cambria Math" w:eastAsiaTheme="minorEastAsia" w:hAnsi="Cambria Math"/>
                              </w:rPr>
                              <m:t>i,h,t</m:t>
                            </w:del>
                          </m:r>
                        </m:sub>
                      </m:sSub>
                      <m:r>
                        <w:del w:id="1521" w:author="Στάθης Καπ" w:date="2023-02-01T08:52:00Z">
                          <w:rPr>
                            <w:rFonts w:ascii="Cambria Math" w:eastAsiaTheme="minorEastAsia" w:hAnsi="Cambria Math"/>
                          </w:rPr>
                          <m:t>+</m:t>
                        </w:del>
                      </m:r>
                      <m:sSub>
                        <m:sSubPr>
                          <m:ctrlPr>
                            <w:del w:id="1522" w:author="Στάθης Καπ" w:date="2023-02-01T08:52:00Z">
                              <w:rPr>
                                <w:rFonts w:ascii="Cambria Math" w:eastAsiaTheme="minorEastAsia" w:hAnsi="Cambria Math"/>
                                <w:i/>
                                <w:iCs/>
                                <w:lang w:val="el-GR"/>
                              </w:rPr>
                            </w:del>
                          </m:ctrlPr>
                        </m:sSubPr>
                        <m:e>
                          <m:r>
                            <w:del w:id="1523" w:author="Στάθης Καπ" w:date="2023-02-01T08:52:00Z">
                              <w:rPr>
                                <w:rFonts w:ascii="Cambria Math" w:eastAsiaTheme="minorEastAsia" w:hAnsi="Cambria Math"/>
                                <w:lang w:val="el-GR"/>
                              </w:rPr>
                              <m:t>η</m:t>
                            </w:del>
                          </m:r>
                        </m:e>
                        <m:sub>
                          <m:r>
                            <w:del w:id="1524" w:author="Στάθης Καπ" w:date="2023-02-01T08:52:00Z">
                              <w:rPr>
                                <w:rFonts w:ascii="Cambria Math" w:eastAsiaTheme="minorEastAsia" w:hAnsi="Cambria Math"/>
                              </w:rPr>
                              <m:t>i,h,t</m:t>
                            </w:del>
                          </m:r>
                        </m:sub>
                      </m:sSub>
                      <m:r>
                        <w:del w:id="1525" w:author="Στάθης Καπ" w:date="2023-02-01T08:52:00Z">
                          <w:rPr>
                            <w:rFonts w:ascii="Cambria Math" w:eastAsiaTheme="minorEastAsia" w:hAnsi="Cambria Math"/>
                          </w:rPr>
                          <m:t>∙</m:t>
                        </w:del>
                      </m:r>
                      <m:sSub>
                        <m:sSubPr>
                          <m:ctrlPr>
                            <w:del w:id="1526" w:author="Στάθης Καπ" w:date="2023-02-01T08:52:00Z">
                              <w:rPr>
                                <w:rFonts w:ascii="Cambria Math" w:eastAsiaTheme="minorEastAsia" w:hAnsi="Cambria Math"/>
                                <w:i/>
                                <w:iCs/>
                              </w:rPr>
                            </w:del>
                          </m:ctrlPr>
                        </m:sSubPr>
                        <m:e>
                          <m:r>
                            <w:del w:id="1527" w:author="Στάθης Καπ" w:date="2023-02-01T08:52:00Z">
                              <w:rPr>
                                <w:rFonts w:ascii="Cambria Math" w:eastAsiaTheme="minorEastAsia" w:hAnsi="Cambria Math"/>
                              </w:rPr>
                              <m:t>x</m:t>
                            </w:del>
                          </m:r>
                        </m:e>
                        <m:sub>
                          <m:r>
                            <w:del w:id="1528" w:author="Στάθης Καπ" w:date="2023-02-01T08:52:00Z">
                              <w:rPr>
                                <w:rFonts w:ascii="Cambria Math" w:eastAsiaTheme="minorEastAsia" w:hAnsi="Cambria Math"/>
                              </w:rPr>
                              <m:t>i,h,t</m:t>
                            </w:del>
                          </m:r>
                        </m:sub>
                      </m:sSub>
                      <m:r>
                        <w:del w:id="1529" w:author="Στάθης Καπ" w:date="2023-02-01T08:52:00Z">
                          <w:rPr>
                            <w:rFonts w:ascii="Cambria Math" w:eastAsiaTheme="minorEastAsia" w:hAnsi="Cambria Math"/>
                          </w:rPr>
                          <m:t>)</m:t>
                        </w:del>
                      </m:r>
                    </m:e>
                  </m:d>
                </m:e>
              </m:nary>
            </m:e>
          </m:nary>
          <m:r>
            <w:del w:id="1530" w:author="Στάθης Καπ" w:date="2023-02-01T08:52:00Z">
              <w:rPr>
                <w:rFonts w:ascii="Cambria Math" w:eastAsiaTheme="minorEastAsia" w:hAnsi="Cambria Math"/>
              </w:rPr>
              <m:t>=</m:t>
            </w:del>
          </m:r>
          <m:nary>
            <m:naryPr>
              <m:chr m:val="∑"/>
              <m:limLoc m:val="undOvr"/>
              <m:ctrlPr>
                <w:del w:id="1531" w:author="Στάθης Καπ" w:date="2023-02-01T08:52:00Z">
                  <w:rPr>
                    <w:rFonts w:ascii="Cambria Math" w:eastAsiaTheme="minorEastAsia" w:hAnsi="Cambria Math"/>
                    <w:i/>
                    <w:iCs/>
                  </w:rPr>
                </w:del>
              </m:ctrlPr>
            </m:naryPr>
            <m:sub>
              <m:r>
                <w:del w:id="1532" w:author="Στάθης Καπ" w:date="2023-02-01T08:52:00Z">
                  <w:rPr>
                    <w:rFonts w:ascii="Cambria Math" w:eastAsiaTheme="minorEastAsia" w:hAnsi="Cambria Math"/>
                  </w:rPr>
                  <m:t>j=2</m:t>
                </w:del>
              </m:r>
            </m:sub>
            <m:sup>
              <m:r>
                <w:del w:id="1533" w:author="Στάθης Καπ" w:date="2023-02-01T08:52:00Z">
                  <w:rPr>
                    <w:rFonts w:ascii="Cambria Math" w:eastAsiaTheme="minorEastAsia" w:hAnsi="Cambria Math"/>
                  </w:rPr>
                  <m:t>N</m:t>
                </w:del>
              </m:r>
            </m:sup>
            <m:e>
              <m:nary>
                <m:naryPr>
                  <m:chr m:val="∑"/>
                  <m:limLoc m:val="undOvr"/>
                  <m:ctrlPr>
                    <w:del w:id="1534" w:author="Στάθης Καπ" w:date="2023-02-01T08:52:00Z">
                      <w:rPr>
                        <w:rFonts w:ascii="Cambria Math" w:eastAsiaTheme="minorEastAsia" w:hAnsi="Cambria Math"/>
                        <w:i/>
                        <w:iCs/>
                      </w:rPr>
                    </w:del>
                  </m:ctrlPr>
                </m:naryPr>
                <m:sub>
                  <m:r>
                    <w:del w:id="1535" w:author="Στάθης Καπ" w:date="2023-02-01T08:52:00Z">
                      <w:rPr>
                        <w:rFonts w:ascii="Cambria Math" w:eastAsiaTheme="minorEastAsia" w:hAnsi="Cambria Math"/>
                      </w:rPr>
                      <m:t>t=1</m:t>
                    </w:del>
                  </m:r>
                </m:sub>
                <m:sup>
                  <m:sSub>
                    <m:sSubPr>
                      <m:ctrlPr>
                        <w:del w:id="1536" w:author="Στάθης Καπ" w:date="2023-02-01T08:52:00Z">
                          <w:rPr>
                            <w:rFonts w:ascii="Cambria Math" w:eastAsiaTheme="minorEastAsia" w:hAnsi="Cambria Math"/>
                            <w:i/>
                            <w:iCs/>
                          </w:rPr>
                        </w:del>
                      </m:ctrlPr>
                    </m:sSubPr>
                    <m:e>
                      <m:r>
                        <w:del w:id="1537" w:author="Στάθης Καπ" w:date="2023-02-01T08:52:00Z">
                          <w:rPr>
                            <w:rFonts w:ascii="Cambria Math" w:eastAsiaTheme="minorEastAsia" w:hAnsi="Cambria Math"/>
                          </w:rPr>
                          <m:t>T</m:t>
                        </w:del>
                      </m:r>
                    </m:e>
                    <m:sub>
                      <m:r>
                        <w:del w:id="1538" w:author="Στάθης Καπ" w:date="2023-02-01T08:52:00Z">
                          <w:rPr>
                            <w:rFonts w:ascii="Cambria Math" w:eastAsiaTheme="minorEastAsia" w:hAnsi="Cambria Math"/>
                          </w:rPr>
                          <m:t>h,j</m:t>
                        </w:del>
                      </m:r>
                    </m:sub>
                  </m:sSub>
                </m:sup>
                <m:e>
                  <m:sSub>
                    <m:sSubPr>
                      <m:ctrlPr>
                        <w:del w:id="1539" w:author="Στάθης Καπ" w:date="2023-02-01T08:52:00Z">
                          <w:rPr>
                            <w:rFonts w:ascii="Cambria Math" w:eastAsiaTheme="minorEastAsia" w:hAnsi="Cambria Math"/>
                            <w:i/>
                            <w:iCs/>
                          </w:rPr>
                        </w:del>
                      </m:ctrlPr>
                    </m:sSubPr>
                    <m:e>
                      <m:r>
                        <w:del w:id="1540" w:author="Στάθης Καπ" w:date="2023-02-01T08:52:00Z">
                          <w:rPr>
                            <w:rFonts w:ascii="Cambria Math" w:eastAsiaTheme="minorEastAsia" w:hAnsi="Cambria Math"/>
                          </w:rPr>
                          <m:t>w</m:t>
                        </w:del>
                      </m:r>
                    </m:e>
                    <m:sub>
                      <m:r>
                        <w:del w:id="1541" w:author="Στάθης Καπ" w:date="2023-02-01T08:52:00Z">
                          <w:rPr>
                            <w:rFonts w:ascii="Cambria Math" w:eastAsiaTheme="minorEastAsia" w:hAnsi="Cambria Math"/>
                          </w:rPr>
                          <m:t>h,j,t</m:t>
                        </w:del>
                      </m:r>
                    </m:sub>
                  </m:sSub>
                </m:e>
              </m:nary>
            </m:e>
          </m:nary>
          <m:r>
            <w:del w:id="1542" w:author="Στάθης Καπ" w:date="2023-02-01T08:52:00Z">
              <w:rPr>
                <w:rFonts w:ascii="Cambria Math" w:eastAsiaTheme="minorEastAsia" w:hAnsi="Cambria Math"/>
              </w:rPr>
              <m:t>∀h=</m:t>
            </w:del>
          </m:r>
          <m:r>
            <w:del w:id="1543" w:author="Στάθης Καπ" w:date="2023-02-01T08:52:00Z">
              <w:rPr>
                <w:rFonts w:ascii="Cambria Math" w:eastAsiaTheme="minorEastAsia" w:hAnsi="Cambria Math"/>
              </w:rPr>
              <m:t>2, ⋯, N-1</m:t>
            </w:del>
          </m:r>
        </m:oMath>
      </m:oMathPara>
    </w:p>
    <w:p w14:paraId="409B810B" w14:textId="7BE0C2FA" w:rsidR="0050213B" w:rsidRPr="001B72DC" w:rsidDel="000A523F" w:rsidRDefault="007E7879" w:rsidP="006703D1">
      <w:pPr>
        <w:rPr>
          <w:del w:id="1544" w:author="Στάθης Καπ" w:date="2023-02-01T08:52:00Z"/>
          <w:rFonts w:eastAsiaTheme="minorEastAsia"/>
          <w:iCs/>
          <w:lang w:val="el-GR"/>
        </w:rPr>
      </w:pPr>
      <m:oMathPara>
        <m:oMathParaPr>
          <m:jc m:val="left"/>
        </m:oMathParaPr>
        <m:oMath>
          <m:sSub>
            <m:sSubPr>
              <m:ctrlPr>
                <w:del w:id="1545" w:author="Στάθης Καπ" w:date="2023-02-01T08:52:00Z">
                  <w:rPr>
                    <w:rFonts w:ascii="Cambria Math" w:eastAsiaTheme="minorEastAsia" w:hAnsi="Cambria Math"/>
                    <w:i/>
                    <w:iCs/>
                  </w:rPr>
                </w:del>
              </m:ctrlPr>
            </m:sSubPr>
            <m:e>
              <m:r>
                <w:del w:id="1546" w:author="Στάθης Καπ" w:date="2023-02-01T08:52:00Z">
                  <w:rPr>
                    <w:rFonts w:ascii="Cambria Math" w:eastAsiaTheme="minorEastAsia" w:hAnsi="Cambria Math"/>
                  </w:rPr>
                  <m:t>x</m:t>
                </w:del>
              </m:r>
            </m:e>
            <m:sub>
              <m:r>
                <w:del w:id="1547" w:author="Στάθης Καπ" w:date="2023-02-01T08:52:00Z">
                  <w:rPr>
                    <w:rFonts w:ascii="Cambria Math" w:eastAsiaTheme="minorEastAsia" w:hAnsi="Cambria Math"/>
                  </w:rPr>
                  <m:t>i,j,t</m:t>
                </w:del>
              </m:r>
            </m:sub>
          </m:sSub>
          <m:r>
            <w:del w:id="1548" w:author="Στάθης Καπ" w:date="2023-02-01T08:52:00Z">
              <w:rPr>
                <w:rFonts w:ascii="Cambria Math" w:eastAsiaTheme="minorEastAsia" w:hAnsi="Cambria Math"/>
              </w:rPr>
              <m:t>∙</m:t>
            </w:del>
          </m:r>
          <m:sSub>
            <m:sSubPr>
              <m:ctrlPr>
                <w:del w:id="1549" w:author="Στάθης Καπ" w:date="2023-02-01T08:52:00Z">
                  <w:rPr>
                    <w:rFonts w:ascii="Cambria Math" w:eastAsiaTheme="minorEastAsia" w:hAnsi="Cambria Math"/>
                    <w:i/>
                    <w:iCs/>
                    <w:lang w:val="el-GR"/>
                  </w:rPr>
                </w:del>
              </m:ctrlPr>
            </m:sSubPr>
            <m:e>
              <m:r>
                <w:del w:id="1550" w:author="Στάθης Καπ" w:date="2023-02-01T08:52:00Z">
                  <w:rPr>
                    <w:rFonts w:ascii="Cambria Math" w:eastAsiaTheme="minorEastAsia" w:hAnsi="Cambria Math"/>
                    <w:lang w:val="el-GR"/>
                  </w:rPr>
                  <m:t>τ</m:t>
                </w:del>
              </m:r>
            </m:e>
            <m:sub>
              <m:r>
                <w:del w:id="1551" w:author="Στάθης Καπ" w:date="2023-02-01T08:52:00Z">
                  <w:rPr>
                    <w:rFonts w:ascii="Cambria Math" w:eastAsiaTheme="minorEastAsia" w:hAnsi="Cambria Math"/>
                  </w:rPr>
                  <m:t>i,j,t</m:t>
                </w:del>
              </m:r>
            </m:sub>
          </m:sSub>
          <m:r>
            <w:del w:id="1552" w:author="Στάθης Καπ" w:date="2023-02-01T08:52:00Z">
              <w:rPr>
                <w:rFonts w:ascii="Cambria Math" w:eastAsiaTheme="minorEastAsia" w:hAnsi="Cambria Math"/>
                <w:lang w:val="el-GR"/>
              </w:rPr>
              <m:t>≤</m:t>
            </w:del>
          </m:r>
          <m:sSub>
            <m:sSubPr>
              <m:ctrlPr>
                <w:del w:id="1553" w:author="Στάθης Καπ" w:date="2023-02-01T08:52:00Z">
                  <w:rPr>
                    <w:rFonts w:ascii="Cambria Math" w:eastAsiaTheme="minorEastAsia" w:hAnsi="Cambria Math"/>
                    <w:i/>
                    <w:iCs/>
                    <w:lang w:val="el-GR"/>
                  </w:rPr>
                </w:del>
              </m:ctrlPr>
            </m:sSubPr>
            <m:e>
              <m:r>
                <w:del w:id="1554" w:author="Στάθης Καπ" w:date="2023-02-01T08:52:00Z">
                  <w:rPr>
                    <w:rFonts w:ascii="Cambria Math" w:eastAsiaTheme="minorEastAsia" w:hAnsi="Cambria Math"/>
                    <w:lang w:val="el-GR"/>
                  </w:rPr>
                  <m:t>w</m:t>
                </w:del>
              </m:r>
            </m:e>
            <m:sub>
              <m:r>
                <w:del w:id="1555" w:author="Στάθης Καπ" w:date="2023-02-01T08:52:00Z">
                  <w:rPr>
                    <w:rFonts w:ascii="Cambria Math" w:eastAsiaTheme="minorEastAsia" w:hAnsi="Cambria Math"/>
                    <w:lang w:val="el-GR"/>
                  </w:rPr>
                  <m:t>i,j,t</m:t>
                </w:del>
              </m:r>
            </m:sub>
          </m:sSub>
          <m:r>
            <w:del w:id="1556" w:author="Στάθης Καπ" w:date="2023-02-01T08:52:00Z">
              <w:rPr>
                <w:rFonts w:ascii="Cambria Math" w:eastAsiaTheme="minorEastAsia" w:hAnsi="Cambria Math"/>
                <w:lang w:val="el-GR"/>
              </w:rPr>
              <m:t>≤</m:t>
            </w:del>
          </m:r>
          <m:sSub>
            <m:sSubPr>
              <m:ctrlPr>
                <w:del w:id="1557" w:author="Στάθης Καπ" w:date="2023-02-01T08:52:00Z">
                  <w:rPr>
                    <w:rFonts w:ascii="Cambria Math" w:eastAsiaTheme="minorEastAsia" w:hAnsi="Cambria Math"/>
                    <w:i/>
                    <w:iCs/>
                  </w:rPr>
                </w:del>
              </m:ctrlPr>
            </m:sSubPr>
            <m:e>
              <m:r>
                <w:del w:id="1558" w:author="Στάθης Καπ" w:date="2023-02-01T08:52:00Z">
                  <w:rPr>
                    <w:rFonts w:ascii="Cambria Math" w:eastAsiaTheme="minorEastAsia" w:hAnsi="Cambria Math"/>
                  </w:rPr>
                  <m:t>x</m:t>
                </w:del>
              </m:r>
            </m:e>
            <m:sub>
              <m:r>
                <w:del w:id="1559" w:author="Στάθης Καπ" w:date="2023-02-01T08:52:00Z">
                  <w:rPr>
                    <w:rFonts w:ascii="Cambria Math" w:eastAsiaTheme="minorEastAsia" w:hAnsi="Cambria Math"/>
                  </w:rPr>
                  <m:t>i,j,t</m:t>
                </w:del>
              </m:r>
            </m:sub>
          </m:sSub>
          <m:r>
            <w:del w:id="1560" w:author="Στάθης Καπ" w:date="2023-02-01T08:52:00Z">
              <w:rPr>
                <w:rFonts w:ascii="Cambria Math" w:eastAsiaTheme="minorEastAsia" w:hAnsi="Cambria Math"/>
              </w:rPr>
              <m:t>∙</m:t>
            </w:del>
          </m:r>
          <m:sSub>
            <m:sSubPr>
              <m:ctrlPr>
                <w:del w:id="1561" w:author="Στάθης Καπ" w:date="2023-02-01T08:52:00Z">
                  <w:rPr>
                    <w:rFonts w:ascii="Cambria Math" w:eastAsiaTheme="minorEastAsia" w:hAnsi="Cambria Math"/>
                    <w:i/>
                    <w:iCs/>
                    <w:lang w:val="el-GR"/>
                  </w:rPr>
                </w:del>
              </m:ctrlPr>
            </m:sSubPr>
            <m:e>
              <m:r>
                <w:del w:id="1562" w:author="Στάθης Καπ" w:date="2023-02-01T08:52:00Z">
                  <w:rPr>
                    <w:rFonts w:ascii="Cambria Math" w:eastAsiaTheme="minorEastAsia" w:hAnsi="Cambria Math"/>
                    <w:lang w:val="el-GR"/>
                  </w:rPr>
                  <m:t>τ</m:t>
                </w:del>
              </m:r>
            </m:e>
            <m:sub>
              <m:r>
                <w:del w:id="1563" w:author="Στάθης Καπ" w:date="2023-02-01T08:52:00Z">
                  <w:rPr>
                    <w:rFonts w:ascii="Cambria Math" w:eastAsiaTheme="minorEastAsia" w:hAnsi="Cambria Math"/>
                  </w:rPr>
                  <m:t>i,j,t+1</m:t>
                </w:del>
              </m:r>
            </m:sub>
          </m:sSub>
          <m:r>
            <w:del w:id="1564"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7E7879" w:rsidP="006703D1">
      <w:pPr>
        <w:rPr>
          <w:del w:id="1565" w:author="Στάθης Καπ" w:date="2023-02-01T08:52:00Z"/>
          <w:rFonts w:eastAsiaTheme="minorEastAsia"/>
          <w:lang w:val="el-GR"/>
        </w:rPr>
      </w:pPr>
      <m:oMathPara>
        <m:oMathParaPr>
          <m:jc m:val="left"/>
        </m:oMathParaPr>
        <m:oMath>
          <m:nary>
            <m:naryPr>
              <m:chr m:val="∑"/>
              <m:limLoc m:val="undOvr"/>
              <m:ctrlPr>
                <w:del w:id="1566" w:author="Στάθης Καπ" w:date="2023-02-01T08:52:00Z">
                  <w:rPr>
                    <w:rFonts w:ascii="Cambria Math" w:eastAsiaTheme="minorEastAsia" w:hAnsi="Cambria Math"/>
                    <w:i/>
                    <w:lang w:val="el-GR"/>
                  </w:rPr>
                </w:del>
              </m:ctrlPr>
            </m:naryPr>
            <m:sub>
              <m:r>
                <w:del w:id="1567" w:author="Στάθης Καπ" w:date="2023-02-01T08:52:00Z">
                  <w:rPr>
                    <w:rFonts w:ascii="Cambria Math" w:eastAsiaTheme="minorEastAsia" w:hAnsi="Cambria Math"/>
                    <w:lang w:val="el-GR"/>
                  </w:rPr>
                  <m:t>i=1</m:t>
                </w:del>
              </m:r>
            </m:sub>
            <m:sup>
              <m:r>
                <w:del w:id="1568" w:author="Στάθης Καπ" w:date="2023-02-01T08:52:00Z">
                  <w:rPr>
                    <w:rFonts w:ascii="Cambria Math" w:eastAsiaTheme="minorEastAsia" w:hAnsi="Cambria Math"/>
                    <w:lang w:val="el-GR"/>
                  </w:rPr>
                  <m:t>N-1</m:t>
                </w:del>
              </m:r>
            </m:sup>
            <m:e>
              <m:nary>
                <m:naryPr>
                  <m:chr m:val="∑"/>
                  <m:limLoc m:val="undOvr"/>
                  <m:ctrlPr>
                    <w:del w:id="1569" w:author="Στάθης Καπ" w:date="2023-02-01T08:52:00Z">
                      <w:rPr>
                        <w:rFonts w:ascii="Cambria Math" w:eastAsiaTheme="minorEastAsia" w:hAnsi="Cambria Math"/>
                        <w:i/>
                        <w:lang w:val="el-GR"/>
                      </w:rPr>
                    </w:del>
                  </m:ctrlPr>
                </m:naryPr>
                <m:sub>
                  <m:r>
                    <w:del w:id="1570" w:author="Στάθης Καπ" w:date="2023-02-01T08:52:00Z">
                      <w:rPr>
                        <w:rFonts w:ascii="Cambria Math" w:eastAsiaTheme="minorEastAsia" w:hAnsi="Cambria Math"/>
                        <w:lang w:val="el-GR"/>
                      </w:rPr>
                      <m:t>j=2</m:t>
                    </w:del>
                  </m:r>
                </m:sub>
                <m:sup>
                  <m:r>
                    <w:del w:id="1571" w:author="Στάθης Καπ" w:date="2023-02-01T08:52:00Z">
                      <w:rPr>
                        <w:rFonts w:ascii="Cambria Math" w:eastAsiaTheme="minorEastAsia" w:hAnsi="Cambria Math"/>
                        <w:lang w:val="el-GR"/>
                      </w:rPr>
                      <m:t>N</m:t>
                    </w:del>
                  </m:r>
                </m:sup>
                <m:e>
                  <m:nary>
                    <m:naryPr>
                      <m:chr m:val="∑"/>
                      <m:limLoc m:val="undOvr"/>
                      <m:ctrlPr>
                        <w:del w:id="1572" w:author="Στάθης Καπ" w:date="2023-02-01T08:52:00Z">
                          <w:rPr>
                            <w:rFonts w:ascii="Cambria Math" w:eastAsiaTheme="minorEastAsia" w:hAnsi="Cambria Math"/>
                            <w:i/>
                            <w:lang w:val="el-GR"/>
                          </w:rPr>
                        </w:del>
                      </m:ctrlPr>
                    </m:naryPr>
                    <m:sub>
                      <m:r>
                        <w:del w:id="1573" w:author="Στάθης Καπ" w:date="2023-02-01T08:52:00Z">
                          <w:rPr>
                            <w:rFonts w:ascii="Cambria Math" w:eastAsiaTheme="minorEastAsia" w:hAnsi="Cambria Math"/>
                            <w:lang w:val="el-GR"/>
                          </w:rPr>
                          <m:t>t=1</m:t>
                        </w:del>
                      </m:r>
                    </m:sub>
                    <m:sup>
                      <m:sSub>
                        <m:sSubPr>
                          <m:ctrlPr>
                            <w:del w:id="1574" w:author="Στάθης Καπ" w:date="2023-02-01T08:52:00Z">
                              <w:rPr>
                                <w:rFonts w:ascii="Cambria Math" w:eastAsiaTheme="minorEastAsia" w:hAnsi="Cambria Math"/>
                                <w:i/>
                                <w:lang w:val="el-GR"/>
                              </w:rPr>
                            </w:del>
                          </m:ctrlPr>
                        </m:sSubPr>
                        <m:e>
                          <m:r>
                            <w:del w:id="1575" w:author="Στάθης Καπ" w:date="2023-02-01T08:52:00Z">
                              <w:rPr>
                                <w:rFonts w:ascii="Cambria Math" w:eastAsiaTheme="minorEastAsia" w:hAnsi="Cambria Math"/>
                                <w:lang w:val="el-GR"/>
                              </w:rPr>
                              <m:t>T</m:t>
                            </w:del>
                          </m:r>
                        </m:e>
                        <m:sub>
                          <m:r>
                            <w:del w:id="1576" w:author="Στάθης Καπ" w:date="2023-02-01T08:52:00Z">
                              <w:rPr>
                                <w:rFonts w:ascii="Cambria Math" w:eastAsiaTheme="minorEastAsia" w:hAnsi="Cambria Math"/>
                                <w:lang w:val="el-GR"/>
                              </w:rPr>
                              <m:t>ij</m:t>
                            </w:del>
                          </m:r>
                        </m:sub>
                      </m:sSub>
                    </m:sup>
                    <m:e>
                      <m:d>
                        <m:dPr>
                          <m:begChr m:val="["/>
                          <m:endChr m:val="]"/>
                          <m:ctrlPr>
                            <w:del w:id="1577" w:author="Στάθης Καπ" w:date="2023-02-01T08:52:00Z">
                              <w:rPr>
                                <w:rFonts w:ascii="Cambria Math" w:eastAsiaTheme="minorEastAsia" w:hAnsi="Cambria Math"/>
                                <w:i/>
                                <w:lang w:val="el-GR"/>
                              </w:rPr>
                            </w:del>
                          </m:ctrlPr>
                        </m:dPr>
                        <m:e>
                          <m:sSub>
                            <m:sSubPr>
                              <m:ctrlPr>
                                <w:del w:id="1578" w:author="Στάθης Καπ" w:date="2023-02-01T08:52:00Z">
                                  <w:rPr>
                                    <w:rFonts w:ascii="Cambria Math" w:eastAsiaTheme="minorEastAsia" w:hAnsi="Cambria Math"/>
                                    <w:i/>
                                    <w:lang w:val="el-GR"/>
                                  </w:rPr>
                                </w:del>
                              </m:ctrlPr>
                            </m:sSubPr>
                            <m:e>
                              <m:r>
                                <w:del w:id="1579" w:author="Στάθης Καπ" w:date="2023-02-01T08:52:00Z">
                                  <w:rPr>
                                    <w:rFonts w:ascii="Cambria Math" w:eastAsiaTheme="minorEastAsia" w:hAnsi="Cambria Math"/>
                                    <w:lang w:val="el-GR"/>
                                  </w:rPr>
                                  <m:t>θ</m:t>
                                </w:del>
                              </m:r>
                            </m:e>
                            <m:sub>
                              <m:r>
                                <w:del w:id="1580" w:author="Στάθης Καπ" w:date="2023-02-01T08:52:00Z">
                                  <w:rPr>
                                    <w:rFonts w:ascii="Cambria Math" w:eastAsiaTheme="minorEastAsia" w:hAnsi="Cambria Math"/>
                                  </w:rPr>
                                  <m:t>i,j,t</m:t>
                                </w:del>
                              </m:r>
                            </m:sub>
                          </m:sSub>
                          <m:r>
                            <w:del w:id="1581" w:author="Στάθης Καπ" w:date="2023-02-01T08:52:00Z">
                              <w:rPr>
                                <w:rFonts w:ascii="Cambria Math" w:eastAsiaTheme="minorEastAsia" w:hAnsi="Cambria Math"/>
                                <w:lang w:val="el-GR"/>
                              </w:rPr>
                              <m:t>∙</m:t>
                            </w:del>
                          </m:r>
                          <m:sSub>
                            <m:sSubPr>
                              <m:ctrlPr>
                                <w:del w:id="1582" w:author="Στάθης Καπ" w:date="2023-02-01T08:52:00Z">
                                  <w:rPr>
                                    <w:rFonts w:ascii="Cambria Math" w:eastAsiaTheme="minorEastAsia" w:hAnsi="Cambria Math"/>
                                    <w:i/>
                                  </w:rPr>
                                </w:del>
                              </m:ctrlPr>
                            </m:sSubPr>
                            <m:e>
                              <m:r>
                                <w:del w:id="1583" w:author="Στάθης Καπ" w:date="2023-02-01T08:52:00Z">
                                  <w:rPr>
                                    <w:rFonts w:ascii="Cambria Math" w:eastAsiaTheme="minorEastAsia" w:hAnsi="Cambria Math"/>
                                  </w:rPr>
                                  <m:t>w</m:t>
                                </w:del>
                              </m:r>
                            </m:e>
                            <m:sub>
                              <m:r>
                                <w:del w:id="1584" w:author="Στάθης Καπ" w:date="2023-02-01T08:52:00Z">
                                  <w:rPr>
                                    <w:rFonts w:ascii="Cambria Math" w:eastAsiaTheme="minorEastAsia" w:hAnsi="Cambria Math"/>
                                  </w:rPr>
                                  <m:t>i,j,t</m:t>
                                </w:del>
                              </m:r>
                            </m:sub>
                          </m:sSub>
                          <m:r>
                            <w:del w:id="1585" w:author="Στάθης Καπ" w:date="2023-02-01T08:52:00Z">
                              <w:rPr>
                                <w:rFonts w:ascii="Cambria Math" w:eastAsiaTheme="minorEastAsia" w:hAnsi="Cambria Math"/>
                              </w:rPr>
                              <m:t>+</m:t>
                            </w:del>
                          </m:r>
                          <m:sSub>
                            <m:sSubPr>
                              <m:ctrlPr>
                                <w:del w:id="1586" w:author="Στάθης Καπ" w:date="2023-02-01T08:52:00Z">
                                  <w:rPr>
                                    <w:rFonts w:ascii="Cambria Math" w:eastAsiaTheme="minorEastAsia" w:hAnsi="Cambria Math"/>
                                    <w:i/>
                                    <w:lang w:val="el-GR"/>
                                  </w:rPr>
                                </w:del>
                              </m:ctrlPr>
                            </m:sSubPr>
                            <m:e>
                              <m:r>
                                <w:del w:id="1587" w:author="Στάθης Καπ" w:date="2023-02-01T08:52:00Z">
                                  <w:rPr>
                                    <w:rFonts w:ascii="Cambria Math" w:eastAsiaTheme="minorEastAsia" w:hAnsi="Cambria Math"/>
                                    <w:lang w:val="el-GR"/>
                                  </w:rPr>
                                  <m:t>η</m:t>
                                </w:del>
                              </m:r>
                            </m:e>
                            <m:sub>
                              <m:r>
                                <w:del w:id="1588" w:author="Στάθης Καπ" w:date="2023-02-01T08:52:00Z">
                                  <w:rPr>
                                    <w:rFonts w:ascii="Cambria Math" w:eastAsiaTheme="minorEastAsia" w:hAnsi="Cambria Math"/>
                                  </w:rPr>
                                  <m:t>i,j,t</m:t>
                                </w:del>
                              </m:r>
                            </m:sub>
                          </m:sSub>
                          <m:r>
                            <w:del w:id="1589" w:author="Στάθης Καπ" w:date="2023-02-01T08:52:00Z">
                              <w:rPr>
                                <w:rFonts w:ascii="Cambria Math" w:eastAsiaTheme="minorEastAsia" w:hAnsi="Cambria Math"/>
                                <w:lang w:val="el-GR"/>
                              </w:rPr>
                              <m:t>∙</m:t>
                            </w:del>
                          </m:r>
                          <m:sSub>
                            <m:sSubPr>
                              <m:ctrlPr>
                                <w:del w:id="1590" w:author="Στάθης Καπ" w:date="2023-02-01T08:52:00Z">
                                  <w:rPr>
                                    <w:rFonts w:ascii="Cambria Math" w:eastAsiaTheme="minorEastAsia" w:hAnsi="Cambria Math"/>
                                    <w:i/>
                                    <w:lang w:val="el-GR"/>
                                  </w:rPr>
                                </w:del>
                              </m:ctrlPr>
                            </m:sSubPr>
                            <m:e>
                              <m:r>
                                <w:del w:id="1591" w:author="Στάθης Καπ" w:date="2023-02-01T08:52:00Z">
                                  <w:rPr>
                                    <w:rFonts w:ascii="Cambria Math" w:eastAsiaTheme="minorEastAsia" w:hAnsi="Cambria Math"/>
                                    <w:lang w:val="el-GR"/>
                                  </w:rPr>
                                  <m:t>x</m:t>
                                </w:del>
                              </m:r>
                            </m:e>
                            <m:sub>
                              <m:r>
                                <w:del w:id="1592" w:author="Στάθης Καπ" w:date="2023-02-01T08:52:00Z">
                                  <w:rPr>
                                    <w:rFonts w:ascii="Cambria Math" w:eastAsiaTheme="minorEastAsia" w:hAnsi="Cambria Math"/>
                                    <w:lang w:val="el-GR"/>
                                  </w:rPr>
                                  <m:t>i,j,t</m:t>
                                </w:del>
                              </m:r>
                            </m:sub>
                          </m:sSub>
                        </m:e>
                      </m:d>
                    </m:e>
                  </m:nary>
                </m:e>
              </m:nary>
            </m:e>
          </m:nary>
          <m:r>
            <w:del w:id="1593" w:author="Στάθης Καπ" w:date="2023-02-01T08:52:00Z">
              <w:rPr>
                <w:rFonts w:ascii="Cambria Math" w:eastAsiaTheme="minorEastAsia" w:hAnsi="Cambria Math"/>
                <w:lang w:val="el-GR"/>
              </w:rPr>
              <m:t>≤</m:t>
            </w:del>
          </m:r>
          <m:sSub>
            <m:sSubPr>
              <m:ctrlPr>
                <w:del w:id="1594" w:author="Στάθης Καπ" w:date="2023-02-01T08:52:00Z">
                  <w:rPr>
                    <w:rFonts w:ascii="Cambria Math" w:eastAsiaTheme="minorEastAsia" w:hAnsi="Cambria Math"/>
                    <w:i/>
                    <w:lang w:val="el-GR"/>
                  </w:rPr>
                </w:del>
              </m:ctrlPr>
            </m:sSubPr>
            <m:e>
              <m:r>
                <w:del w:id="1595" w:author="Στάθης Καπ" w:date="2023-02-01T08:52:00Z">
                  <w:rPr>
                    <w:rFonts w:ascii="Cambria Math" w:eastAsiaTheme="minorEastAsia" w:hAnsi="Cambria Math"/>
                    <w:lang w:val="el-GR"/>
                  </w:rPr>
                  <m:t>t</m:t>
                </w:del>
              </m:r>
            </m:e>
            <m:sub>
              <m:r>
                <w:del w:id="1596"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7E7879" w:rsidP="006703D1">
      <w:pPr>
        <w:rPr>
          <w:del w:id="1597" w:author="Στάθης Καπ" w:date="2023-02-01T08:52:00Z"/>
          <w:rFonts w:eastAsiaTheme="minorEastAsia"/>
          <w:i/>
          <w:lang w:val="el-GR"/>
        </w:rPr>
      </w:pPr>
      <m:oMathPara>
        <m:oMathParaPr>
          <m:jc m:val="left"/>
        </m:oMathParaPr>
        <m:oMath>
          <m:sSub>
            <m:sSubPr>
              <m:ctrlPr>
                <w:del w:id="1598" w:author="Στάθης Καπ" w:date="2023-02-01T08:52:00Z">
                  <w:rPr>
                    <w:rFonts w:ascii="Cambria Math" w:eastAsiaTheme="minorEastAsia" w:hAnsi="Cambria Math"/>
                    <w:i/>
                    <w:lang w:val="el-GR"/>
                  </w:rPr>
                </w:del>
              </m:ctrlPr>
            </m:sSubPr>
            <m:e>
              <m:r>
                <w:del w:id="1599" w:author="Στάθης Καπ" w:date="2023-02-01T08:52:00Z">
                  <w:rPr>
                    <w:rFonts w:ascii="Cambria Math" w:eastAsiaTheme="minorEastAsia" w:hAnsi="Cambria Math"/>
                    <w:lang w:val="el-GR"/>
                  </w:rPr>
                  <m:t>w</m:t>
                </w:del>
              </m:r>
            </m:e>
            <m:sub>
              <m:r>
                <w:del w:id="1600" w:author="Στάθης Καπ" w:date="2023-02-01T08:52:00Z">
                  <w:rPr>
                    <w:rFonts w:ascii="Cambria Math" w:eastAsiaTheme="minorEastAsia" w:hAnsi="Cambria Math"/>
                    <w:lang w:val="el-GR"/>
                  </w:rPr>
                  <m:t>1,i,1</m:t>
                </w:del>
              </m:r>
            </m:sub>
          </m:sSub>
          <m:r>
            <w:del w:id="1601"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7E7879" w:rsidP="006703D1">
      <w:pPr>
        <w:rPr>
          <w:del w:id="1602" w:author="Στάθης Καπ" w:date="2023-02-01T08:52:00Z"/>
          <w:rFonts w:eastAsiaTheme="minorEastAsia"/>
          <w:i/>
          <w:lang w:val="el-GR"/>
        </w:rPr>
      </w:pPr>
      <m:oMathPara>
        <m:oMathParaPr>
          <m:jc m:val="left"/>
        </m:oMathParaPr>
        <m:oMath>
          <m:sSub>
            <m:sSubPr>
              <m:ctrlPr>
                <w:del w:id="1603" w:author="Στάθης Καπ" w:date="2023-02-01T08:52:00Z">
                  <w:rPr>
                    <w:rFonts w:ascii="Cambria Math" w:eastAsiaTheme="minorEastAsia" w:hAnsi="Cambria Math"/>
                    <w:i/>
                    <w:lang w:val="el-GR"/>
                  </w:rPr>
                </w:del>
              </m:ctrlPr>
            </m:sSubPr>
            <m:e>
              <m:r>
                <w:del w:id="1604" w:author="Στάθης Καπ" w:date="2023-02-01T08:52:00Z">
                  <w:rPr>
                    <w:rFonts w:ascii="Cambria Math" w:eastAsiaTheme="minorEastAsia" w:hAnsi="Cambria Math"/>
                    <w:lang w:val="el-GR"/>
                  </w:rPr>
                  <m:t>x</m:t>
                </w:del>
              </m:r>
            </m:e>
            <m:sub>
              <m:r>
                <w:del w:id="1605" w:author="Στάθης Καπ" w:date="2023-02-01T08:52:00Z">
                  <w:rPr>
                    <w:rFonts w:ascii="Cambria Math" w:eastAsiaTheme="minorEastAsia" w:hAnsi="Cambria Math"/>
                    <w:lang w:val="el-GR"/>
                  </w:rPr>
                  <m:t>i,j,t</m:t>
                </w:del>
              </m:r>
            </m:sub>
          </m:sSub>
          <m:r>
            <w:del w:id="1606" w:author="Στάθης Καπ" w:date="2023-02-01T08:52:00Z">
              <w:rPr>
                <w:rFonts w:ascii="Cambria Math" w:eastAsiaTheme="minorEastAsia" w:hAnsi="Cambria Math"/>
                <w:lang w:val="el-GR"/>
              </w:rPr>
              <m:t>∈</m:t>
            </w:del>
          </m:r>
          <m:d>
            <m:dPr>
              <m:ctrlPr>
                <w:del w:id="1607" w:author="Στάθης Καπ" w:date="2023-02-01T08:52:00Z">
                  <w:rPr>
                    <w:rFonts w:ascii="Cambria Math" w:eastAsiaTheme="minorEastAsia" w:hAnsi="Cambria Math"/>
                    <w:i/>
                    <w:lang w:val="el-GR"/>
                  </w:rPr>
                </w:del>
              </m:ctrlPr>
            </m:dPr>
            <m:e>
              <m:r>
                <w:del w:id="1608" w:author="Στάθης Καπ" w:date="2023-02-01T08:52:00Z">
                  <w:rPr>
                    <w:rFonts w:ascii="Cambria Math" w:eastAsiaTheme="minorEastAsia" w:hAnsi="Cambria Math"/>
                    <w:lang w:val="el-GR"/>
                  </w:rPr>
                  <m:t>0,1</m:t>
                </w:del>
              </m:r>
            </m:e>
          </m:d>
          <m:r>
            <w:del w:id="1609" w:author="Στάθης Καπ" w:date="2023-02-01T08:52:00Z">
              <w:rPr>
                <w:rFonts w:ascii="Cambria Math" w:eastAsiaTheme="minorEastAsia" w:hAnsi="Cambria Math"/>
                <w:lang w:val="el-GR"/>
              </w:rPr>
              <m:t>; 0≤</m:t>
            </w:del>
          </m:r>
          <m:sSub>
            <m:sSubPr>
              <m:ctrlPr>
                <w:del w:id="1610" w:author="Στάθης Καπ" w:date="2023-02-01T08:52:00Z">
                  <w:rPr>
                    <w:rFonts w:ascii="Cambria Math" w:eastAsiaTheme="minorEastAsia" w:hAnsi="Cambria Math"/>
                    <w:i/>
                    <w:lang w:val="el-GR"/>
                  </w:rPr>
                </w:del>
              </m:ctrlPr>
            </m:sSubPr>
            <m:e>
              <m:r>
                <w:del w:id="1611" w:author="Στάθης Καπ" w:date="2023-02-01T08:52:00Z">
                  <w:rPr>
                    <w:rFonts w:ascii="Cambria Math" w:eastAsiaTheme="minorEastAsia" w:hAnsi="Cambria Math"/>
                    <w:lang w:val="el-GR"/>
                  </w:rPr>
                  <m:t>w</m:t>
                </w:del>
              </m:r>
            </m:e>
            <m:sub>
              <m:r>
                <w:del w:id="1612" w:author="Στάθης Καπ" w:date="2023-02-01T08:52:00Z">
                  <w:rPr>
                    <w:rFonts w:ascii="Cambria Math" w:eastAsiaTheme="minorEastAsia" w:hAnsi="Cambria Math"/>
                    <w:lang w:val="el-GR"/>
                  </w:rPr>
                  <m:t>i,j,t</m:t>
                </w:del>
              </m:r>
            </m:sub>
          </m:sSub>
          <m:r>
            <w:del w:id="1613" w:author="Στάθης Καπ" w:date="2023-02-01T08:52:00Z">
              <w:rPr>
                <w:rFonts w:ascii="Cambria Math" w:eastAsiaTheme="minorEastAsia" w:hAnsi="Cambria Math"/>
                <w:lang w:val="el-GR"/>
              </w:rPr>
              <m:t>≤</m:t>
            </w:del>
          </m:r>
          <m:sSub>
            <m:sSubPr>
              <m:ctrlPr>
                <w:del w:id="1614" w:author="Στάθης Καπ" w:date="2023-02-01T08:52:00Z">
                  <w:rPr>
                    <w:rFonts w:ascii="Cambria Math" w:eastAsiaTheme="minorEastAsia" w:hAnsi="Cambria Math"/>
                    <w:i/>
                    <w:lang w:val="el-GR"/>
                  </w:rPr>
                </w:del>
              </m:ctrlPr>
            </m:sSubPr>
            <m:e>
              <m:r>
                <w:del w:id="1615" w:author="Στάθης Καπ" w:date="2023-02-01T08:52:00Z">
                  <w:rPr>
                    <w:rFonts w:ascii="Cambria Math" w:eastAsiaTheme="minorEastAsia" w:hAnsi="Cambria Math"/>
                    <w:lang w:val="el-GR"/>
                  </w:rPr>
                  <m:t>t</m:t>
                </w:del>
              </m:r>
            </m:e>
            <m:sub>
              <m:r>
                <w:del w:id="1616" w:author="Στάθης Καπ" w:date="2023-02-01T08:52:00Z">
                  <w:rPr>
                    <w:rFonts w:ascii="Cambria Math" w:eastAsiaTheme="minorEastAsia" w:hAnsi="Cambria Math"/>
                    <w:lang w:val="el-GR"/>
                  </w:rPr>
                  <m:t>max</m:t>
                </w:del>
              </m:r>
            </m:sub>
          </m:sSub>
          <m:r>
            <w:del w:id="1617"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18"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19" w:author="Στάθης Καπ" w:date="2023-02-02T05:47:00Z">
        <w:r w:rsidR="00026518" w:rsidRPr="002B26C8">
          <w:rPr>
            <w:lang w:val="el-GR"/>
            <w:rPrChange w:id="1620"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21"/>
      <w:r w:rsidRPr="003C3C99">
        <w:rPr>
          <w:lang w:val="el-GR"/>
        </w:rPr>
        <w:t xml:space="preserve">είναι </w:t>
      </w:r>
      <w:del w:id="1622" w:author="Στάθης Καπ" w:date="2023-02-02T05:48:00Z">
        <w:r w:rsidRPr="003C3C99" w:rsidDel="006D5D13">
          <w:rPr>
            <w:lang w:val="el-GR"/>
          </w:rPr>
          <w:delText xml:space="preserve">μεγαλύτερες </w:delText>
        </w:r>
      </w:del>
      <w:commentRangeEnd w:id="1621"/>
      <w:ins w:id="1623"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21"/>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7E7879"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7E7879"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24" w:author="Στάθης Καπ" w:date="2023-03-01T05:03:00Z"/>
      <w:sdt>
        <w:sdtPr>
          <w:rPr>
            <w:lang w:val="el-GR"/>
          </w:rPr>
          <w:id w:val="-1145882244"/>
          <w:citation/>
        </w:sdtPr>
        <w:sdtEndPr/>
        <w:sdtContent>
          <w:customXmlInsRangeEnd w:id="1624"/>
          <w:ins w:id="1625" w:author="Στάθης Καπ" w:date="2023-03-01T05:03:00Z">
            <w:r w:rsidR="00E366D9">
              <w:rPr>
                <w:lang w:val="el-GR"/>
              </w:rPr>
              <w:fldChar w:fldCharType="begin"/>
            </w:r>
            <w:r w:rsidR="00E366D9" w:rsidRPr="00E366D9">
              <w:rPr>
                <w:lang w:val="el-GR"/>
                <w:rPrChange w:id="1626" w:author="Στάθης Καπ" w:date="2023-03-01T05:03:00Z">
                  <w:rPr/>
                </w:rPrChange>
              </w:rPr>
              <w:instrText xml:space="preserve"> </w:instrText>
            </w:r>
            <w:r w:rsidR="00E366D9">
              <w:instrText>CITATION</w:instrText>
            </w:r>
            <w:r w:rsidR="00E366D9" w:rsidRPr="00E366D9">
              <w:rPr>
                <w:lang w:val="el-GR"/>
                <w:rPrChange w:id="1627" w:author="Στάθης Καπ" w:date="2023-03-01T05:03:00Z">
                  <w:rPr/>
                </w:rPrChange>
              </w:rPr>
              <w:instrText xml:space="preserve"> </w:instrText>
            </w:r>
            <w:r w:rsidR="00E366D9">
              <w:instrText>CVe</w:instrText>
            </w:r>
            <w:r w:rsidR="00E366D9" w:rsidRPr="00E366D9">
              <w:rPr>
                <w:lang w:val="el-GR"/>
                <w:rPrChange w:id="1628" w:author="Στάθης Καπ" w:date="2023-03-01T05:03:00Z">
                  <w:rPr/>
                </w:rPrChange>
              </w:rPr>
              <w:instrText>14 \</w:instrText>
            </w:r>
            <w:r w:rsidR="00E366D9">
              <w:instrText>l</w:instrText>
            </w:r>
            <w:r w:rsidR="00E366D9" w:rsidRPr="00E366D9">
              <w:rPr>
                <w:lang w:val="el-GR"/>
                <w:rPrChange w:id="1629" w:author="Στάθης Καπ" w:date="2023-03-01T05:03:00Z">
                  <w:rPr/>
                </w:rPrChange>
              </w:rPr>
              <w:instrText xml:space="preserve"> 1033 </w:instrText>
            </w:r>
          </w:ins>
          <w:r w:rsidR="00E366D9">
            <w:rPr>
              <w:lang w:val="el-GR"/>
            </w:rPr>
            <w:fldChar w:fldCharType="separate"/>
          </w:r>
          <w:r w:rsidR="004B7EF5" w:rsidRPr="00F36367">
            <w:rPr>
              <w:noProof/>
              <w:lang w:val="el-GR"/>
              <w:rPrChange w:id="1630" w:author="Στάθης Καπ" w:date="2023-03-07T06:15:00Z">
                <w:rPr>
                  <w:noProof/>
                </w:rPr>
              </w:rPrChange>
            </w:rPr>
            <w:t xml:space="preserve"> [22]</w:t>
          </w:r>
          <w:ins w:id="1631" w:author="Στάθης Καπ" w:date="2023-03-01T05:03:00Z">
            <w:r w:rsidR="00E366D9">
              <w:rPr>
                <w:lang w:val="el-GR"/>
              </w:rPr>
              <w:fldChar w:fldCharType="end"/>
            </w:r>
          </w:ins>
          <w:customXmlInsRangeStart w:id="1632" w:author="Στάθης Καπ" w:date="2023-03-01T05:03:00Z"/>
        </w:sdtContent>
      </w:sdt>
      <w:customXmlInsRangeEnd w:id="1632"/>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633" w:author="Στάθης Καπ" w:date="2023-02-25T19:12:00Z">
        <w:r w:rsidRPr="005A3107" w:rsidDel="000D7069">
          <w:rPr>
            <w:highlight w:val="yellow"/>
            <w:lang w:val="el-GR"/>
            <w:rPrChange w:id="1634" w:author="Charalampos Konstantopoulos" w:date="2023-02-01T06:01:00Z">
              <w:rPr>
                <w:lang w:val="el-GR"/>
              </w:rPr>
            </w:rPrChange>
          </w:rPr>
          <w:delText>κατανάλωσης</w:delText>
        </w:r>
        <w:r w:rsidRPr="00A77AA4" w:rsidDel="000D7069">
          <w:rPr>
            <w:lang w:val="el-GR"/>
          </w:rPr>
          <w:delText xml:space="preserve"> </w:delText>
        </w:r>
      </w:del>
      <w:ins w:id="1635"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36" w:author="Στάθης Καπ" w:date="2023-03-01T05:03:00Z">
        <w:r w:rsidRPr="005A3107" w:rsidDel="00E366D9">
          <w:rPr>
            <w:highlight w:val="yellow"/>
            <w:lang w:val="el-GR"/>
            <w:rPrChange w:id="1637" w:author="Charalampos Konstantopoulos" w:date="2023-02-01T06:01:00Z">
              <w:rPr>
                <w:lang w:val="el-GR"/>
              </w:rPr>
            </w:rPrChange>
          </w:rPr>
          <w:delText>σύγχυσης</w:delText>
        </w:r>
        <w:r w:rsidRPr="00A77AA4" w:rsidDel="00E366D9">
          <w:rPr>
            <w:lang w:val="el-GR"/>
          </w:rPr>
          <w:delText xml:space="preserve"> </w:delText>
        </w:r>
      </w:del>
      <w:ins w:id="1638"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39" w:author="Στάθης Καπ" w:date="2023-03-01T05:03:00Z">
        <w:r w:rsidRPr="005A3107" w:rsidDel="00E366D9">
          <w:rPr>
            <w:highlight w:val="yellow"/>
            <w:lang w:val="el-GR"/>
            <w:rPrChange w:id="1640" w:author="Charalampos Konstantopoulos" w:date="2023-02-01T06:01:00Z">
              <w:rPr>
                <w:lang w:val="el-GR"/>
              </w:rPr>
            </w:rPrChange>
          </w:rPr>
          <w:delText>σύγχυσης</w:delText>
        </w:r>
      </w:del>
      <w:ins w:id="1641"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42" w:author="Στάθης Καπ" w:date="2023-02-25T19:23:00Z">
        <w:r w:rsidR="0098717D">
          <w:rPr>
            <w:lang w:val="el-GR"/>
          </w:rPr>
          <w:t xml:space="preserve"> μια ανέφικτη τροχιά</w:t>
        </w:r>
      </w:ins>
      <w:del w:id="1643"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44" w:author="Στάθης Καπ" w:date="2023-02-25T19:22:00Z">
        <w:r w:rsidR="001945D1" w:rsidRPr="008D35A6" w:rsidDel="0098717D">
          <w:rPr>
            <w:lang w:val="el-GR"/>
          </w:rPr>
          <w:delText xml:space="preserve"> </w:delText>
        </w:r>
      </w:del>
      <w:ins w:id="1645" w:author="Στάθης Καπ" w:date="2023-02-25T19:22:00Z">
        <w:r w:rsidR="0098717D">
          <w:rPr>
            <w:lang w:val="el-GR"/>
          </w:rPr>
          <w:t xml:space="preserve"> κατά </w:t>
        </w:r>
      </w:ins>
      <w:ins w:id="1646" w:author="Στάθης Καπ" w:date="2023-02-25T19:23:00Z">
        <w:r w:rsidR="0098717D">
          <w:rPr>
            <w:lang w:val="el-GR"/>
          </w:rPr>
          <w:t>τη διάρκεια της μέρας</w:t>
        </w:r>
      </w:ins>
      <w:del w:id="1647"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48"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49" w:author="Στάθης Καπ" w:date="2023-03-01T05:04:00Z"/>
      <w:sdt>
        <w:sdtPr>
          <w:rPr>
            <w:lang w:val="el-GR"/>
          </w:rPr>
          <w:id w:val="1627590403"/>
          <w:citation/>
        </w:sdtPr>
        <w:sdtEndPr/>
        <w:sdtContent>
          <w:customXmlInsRangeEnd w:id="1649"/>
          <w:ins w:id="165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651" w:author="Στάθης Καπ" w:date="2023-03-01T05:04:00Z">
            <w:r w:rsidR="003553FF">
              <w:rPr>
                <w:lang w:val="el-GR"/>
              </w:rPr>
              <w:fldChar w:fldCharType="end"/>
            </w:r>
          </w:ins>
          <w:customXmlInsRangeStart w:id="1652" w:author="Στάθης Καπ" w:date="2023-03-01T05:04:00Z"/>
        </w:sdtContent>
      </w:sdt>
      <w:customXmlInsRangeEnd w:id="1652"/>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7E787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7E787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7E787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7E787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653" w:author="Στάθης Καπ" w:date="2023-02-01T08:58:00Z"/>
        </w:trPr>
        <w:tc>
          <w:tcPr>
            <w:tcW w:w="350" w:type="pct"/>
          </w:tcPr>
          <w:p w14:paraId="32FCCB08" w14:textId="77777777" w:rsidR="00EA6FB8" w:rsidRDefault="00EA6FB8">
            <w:pPr>
              <w:spacing w:after="160"/>
              <w:rPr>
                <w:ins w:id="1654" w:author="Στάθης Καπ" w:date="2023-02-01T08:58:00Z"/>
                <w:lang w:val="el-GR"/>
              </w:rPr>
              <w:pPrChange w:id="1655" w:author="Στάθης Καπ" w:date="2023-02-01T08:46:00Z">
                <w:pPr/>
              </w:pPrChange>
            </w:pPr>
          </w:p>
        </w:tc>
        <w:tc>
          <w:tcPr>
            <w:tcW w:w="4300" w:type="pct"/>
          </w:tcPr>
          <w:p w14:paraId="2705B3FF" w14:textId="29F3EA98" w:rsidR="00EA6FB8" w:rsidRPr="005846FF" w:rsidRDefault="00EA6FB8">
            <w:pPr>
              <w:spacing w:after="160"/>
              <w:rPr>
                <w:ins w:id="1656" w:author="Στάθης Καπ" w:date="2023-02-01T08:58:00Z"/>
                <w:lang w:val="el-GR"/>
              </w:rPr>
              <w:pPrChange w:id="1657" w:author="Στάθης Καπ" w:date="2023-02-01T08:46:00Z">
                <w:pPr/>
              </w:pPrChange>
            </w:pPr>
            <m:oMathPara>
              <m:oMath>
                <m:r>
                  <w:ins w:id="1658" w:author="Στάθης Καπ" w:date="2023-02-01T08:58:00Z">
                    <w:rPr>
                      <w:rFonts w:ascii="Cambria Math" w:hAnsi="Cambria Math"/>
                      <w:lang w:val="el-GR"/>
                    </w:rPr>
                    <m:t xml:space="preserve">Maximize </m:t>
                  </w:ins>
                </m:r>
                <m:nary>
                  <m:naryPr>
                    <m:chr m:val="∑"/>
                    <m:limLoc m:val="undOvr"/>
                    <m:ctrlPr>
                      <w:ins w:id="1659" w:author="Στάθης Καπ" w:date="2023-02-01T08:58:00Z">
                        <w:rPr>
                          <w:rFonts w:ascii="Cambria Math" w:hAnsi="Cambria Math"/>
                          <w:i/>
                          <w:lang w:val="el-GR"/>
                        </w:rPr>
                      </w:ins>
                    </m:ctrlPr>
                  </m:naryPr>
                  <m:sub>
                    <m:r>
                      <w:ins w:id="1660" w:author="Στάθης Καπ" w:date="2023-02-01T08:58:00Z">
                        <w:rPr>
                          <w:rFonts w:ascii="Cambria Math" w:hAnsi="Cambria Math"/>
                          <w:lang w:val="el-GR"/>
                        </w:rPr>
                        <m:t>i=1</m:t>
                      </w:ins>
                    </m:r>
                  </m:sub>
                  <m:sup>
                    <m:r>
                      <w:ins w:id="1661" w:author="Στάθης Καπ" w:date="2023-02-01T08:58:00Z">
                        <w:rPr>
                          <w:rFonts w:ascii="Cambria Math" w:hAnsi="Cambria Math"/>
                          <w:lang w:val="el-GR"/>
                        </w:rPr>
                        <m:t>n</m:t>
                      </w:ins>
                    </m:r>
                  </m:sup>
                  <m:e>
                    <m:nary>
                      <m:naryPr>
                        <m:chr m:val="∑"/>
                        <m:limLoc m:val="undOvr"/>
                        <m:ctrlPr>
                          <w:ins w:id="1662" w:author="Στάθης Καπ" w:date="2023-02-01T08:58:00Z">
                            <w:rPr>
                              <w:rFonts w:ascii="Cambria Math" w:hAnsi="Cambria Math"/>
                              <w:i/>
                              <w:lang w:val="el-GR"/>
                            </w:rPr>
                          </w:ins>
                        </m:ctrlPr>
                      </m:naryPr>
                      <m:sub>
                        <m:r>
                          <w:ins w:id="1663" w:author="Στάθης Καπ" w:date="2023-02-01T08:58:00Z">
                            <w:rPr>
                              <w:rFonts w:ascii="Cambria Math" w:hAnsi="Cambria Math"/>
                              <w:lang w:val="el-GR"/>
                            </w:rPr>
                            <m:t>j=1,j≠i</m:t>
                          </w:ins>
                        </m:r>
                      </m:sub>
                      <m:sup>
                        <m:r>
                          <w:ins w:id="1664" w:author="Στάθης Καπ" w:date="2023-02-01T08:58:00Z">
                            <w:rPr>
                              <w:rFonts w:ascii="Cambria Math" w:hAnsi="Cambria Math"/>
                              <w:lang w:val="el-GR"/>
                            </w:rPr>
                            <m:t>n</m:t>
                          </w:ins>
                        </m:r>
                      </m:sup>
                      <m:e>
                        <m:nary>
                          <m:naryPr>
                            <m:chr m:val="∑"/>
                            <m:limLoc m:val="undOvr"/>
                            <m:ctrlPr>
                              <w:ins w:id="1665" w:author="Στάθης Καπ" w:date="2023-02-01T08:58:00Z">
                                <w:rPr>
                                  <w:rFonts w:ascii="Cambria Math" w:hAnsi="Cambria Math"/>
                                  <w:i/>
                                  <w:lang w:val="el-GR"/>
                                </w:rPr>
                              </w:ins>
                            </m:ctrlPr>
                          </m:naryPr>
                          <m:sub>
                            <m:r>
                              <w:ins w:id="1666" w:author="Στάθης Καπ" w:date="2023-02-01T08:58:00Z">
                                <w:rPr>
                                  <w:rFonts w:ascii="Cambria Math" w:hAnsi="Cambria Math"/>
                                  <w:lang w:val="el-GR"/>
                                </w:rPr>
                                <m:t>t=1</m:t>
                              </w:ins>
                            </m:r>
                          </m:sub>
                          <m:sup>
                            <m:sSub>
                              <m:sSubPr>
                                <m:ctrlPr>
                                  <w:ins w:id="1667" w:author="Στάθης Καπ" w:date="2023-02-01T08:58:00Z">
                                    <w:rPr>
                                      <w:rFonts w:ascii="Cambria Math" w:hAnsi="Cambria Math"/>
                                      <w:i/>
                                      <w:lang w:val="el-GR"/>
                                    </w:rPr>
                                  </w:ins>
                                </m:ctrlPr>
                              </m:sSubPr>
                              <m:e>
                                <m:r>
                                  <w:ins w:id="1668" w:author="Στάθης Καπ" w:date="2023-02-01T08:58:00Z">
                                    <w:rPr>
                                      <w:rFonts w:ascii="Cambria Math" w:hAnsi="Cambria Math"/>
                                      <w:lang w:val="el-GR"/>
                                    </w:rPr>
                                    <m:t>T</m:t>
                                  </w:ins>
                                </m:r>
                              </m:e>
                              <m:sub>
                                <m:r>
                                  <w:ins w:id="1669" w:author="Στάθης Καπ" w:date="2023-02-01T08:58:00Z">
                                    <w:rPr>
                                      <w:rFonts w:ascii="Cambria Math" w:hAnsi="Cambria Math"/>
                                      <w:lang w:val="el-GR"/>
                                    </w:rPr>
                                    <m:t>max</m:t>
                                  </w:ins>
                                </m:r>
                              </m:sub>
                            </m:sSub>
                          </m:sup>
                          <m:e>
                            <m:sSub>
                              <m:sSubPr>
                                <m:ctrlPr>
                                  <w:ins w:id="1670" w:author="Στάθης Καπ" w:date="2023-02-01T08:58:00Z">
                                    <w:rPr>
                                      <w:rFonts w:ascii="Cambria Math" w:hAnsi="Cambria Math"/>
                                      <w:i/>
                                      <w:lang w:val="el-GR"/>
                                    </w:rPr>
                                  </w:ins>
                                </m:ctrlPr>
                              </m:sSubPr>
                              <m:e>
                                <m:r>
                                  <w:ins w:id="1671" w:author="Στάθης Καπ" w:date="2023-02-01T08:58:00Z">
                                    <w:rPr>
                                      <w:rFonts w:ascii="Cambria Math" w:hAnsi="Cambria Math"/>
                                      <w:lang w:val="el-GR"/>
                                    </w:rPr>
                                    <m:t>u</m:t>
                                  </w:ins>
                                </m:r>
                              </m:e>
                              <m:sub>
                                <m:r>
                                  <w:ins w:id="1672" w:author="Στάθης Καπ" w:date="2023-02-01T08:58:00Z">
                                    <w:rPr>
                                      <w:rFonts w:ascii="Cambria Math" w:hAnsi="Cambria Math"/>
                                      <w:lang w:val="el-GR"/>
                                    </w:rPr>
                                    <m:t>i</m:t>
                                  </w:ins>
                                </m:r>
                              </m:sub>
                            </m:sSub>
                            <m:sSub>
                              <m:sSubPr>
                                <m:ctrlPr>
                                  <w:ins w:id="1673" w:author="Στάθης Καπ" w:date="2023-02-01T08:58:00Z">
                                    <w:rPr>
                                      <w:rFonts w:ascii="Cambria Math" w:hAnsi="Cambria Math"/>
                                      <w:i/>
                                      <w:lang w:val="el-GR"/>
                                    </w:rPr>
                                  </w:ins>
                                </m:ctrlPr>
                              </m:sSubPr>
                              <m:e>
                                <m:r>
                                  <w:ins w:id="1674" w:author="Στάθης Καπ" w:date="2023-02-01T08:58:00Z">
                                    <w:rPr>
                                      <w:rFonts w:ascii="Cambria Math" w:hAnsi="Cambria Math"/>
                                      <w:lang w:val="el-GR"/>
                                    </w:rPr>
                                    <m:t>X</m:t>
                                  </w:ins>
                                </m:r>
                              </m:e>
                              <m:sub>
                                <m:r>
                                  <w:ins w:id="1675"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47765935" w:rsidR="00EA6FB8" w:rsidRPr="00603993" w:rsidRDefault="00EA6FB8" w:rsidP="00237FE3">
            <w:pPr>
              <w:pStyle w:val="Caption"/>
              <w:spacing w:after="160"/>
              <w:rPr>
                <w:ins w:id="1676" w:author="Στάθης Καπ" w:date="2023-02-01T08:58:00Z"/>
                <w:rPrChange w:id="1677" w:author="Στάθης Καπ" w:date="2023-02-01T08:49:00Z">
                  <w:rPr>
                    <w:ins w:id="1678" w:author="Στάθης Καπ" w:date="2023-02-01T08:58:00Z"/>
                    <w:lang w:val="el-GR"/>
                  </w:rPr>
                </w:rPrChange>
              </w:rPr>
            </w:pPr>
            <w:ins w:id="167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68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15</w:t>
            </w:r>
            <w:ins w:id="1681" w:author="Στάθης Καπ" w:date="2023-02-01T08:58:00Z">
              <w:r>
                <w:rPr>
                  <w:lang w:val="el-GR"/>
                </w:rPr>
                <w:fldChar w:fldCharType="end"/>
              </w:r>
              <w:r>
                <w:t>)</w:t>
              </w:r>
            </w:ins>
          </w:p>
        </w:tc>
      </w:tr>
      <w:tr w:rsidR="00226D8C" w14:paraId="55F49C62" w14:textId="77777777" w:rsidTr="00237FE3">
        <w:trPr>
          <w:ins w:id="1682" w:author="Στάθης Καπ" w:date="2023-02-01T08:58:00Z"/>
        </w:trPr>
        <w:tc>
          <w:tcPr>
            <w:tcW w:w="350" w:type="pct"/>
          </w:tcPr>
          <w:p w14:paraId="09458E38" w14:textId="77777777" w:rsidR="00226D8C" w:rsidRDefault="00226D8C">
            <w:pPr>
              <w:spacing w:after="160"/>
              <w:rPr>
                <w:ins w:id="1683" w:author="Στάθης Καπ" w:date="2023-02-01T08:58:00Z"/>
                <w:lang w:val="el-GR"/>
              </w:rPr>
              <w:pPrChange w:id="1684" w:author="Στάθης Καπ" w:date="2023-02-01T08:46:00Z">
                <w:pPr/>
              </w:pPrChange>
            </w:pPr>
          </w:p>
        </w:tc>
        <w:tc>
          <w:tcPr>
            <w:tcW w:w="4300" w:type="pct"/>
          </w:tcPr>
          <w:p w14:paraId="4C6DB0D1" w14:textId="54837DA1" w:rsidR="00226D8C" w:rsidRPr="005846FF" w:rsidRDefault="007E7879">
            <w:pPr>
              <w:spacing w:after="160"/>
              <w:rPr>
                <w:ins w:id="1685" w:author="Στάθης Καπ" w:date="2023-02-01T08:58:00Z"/>
                <w:lang w:val="el-GR"/>
              </w:rPr>
              <w:pPrChange w:id="1686" w:author="Στάθης Καπ" w:date="2023-02-01T08:46:00Z">
                <w:pPr/>
              </w:pPrChange>
            </w:pPr>
            <m:oMathPara>
              <m:oMath>
                <m:nary>
                  <m:naryPr>
                    <m:chr m:val="∑"/>
                    <m:limLoc m:val="undOvr"/>
                    <m:ctrlPr>
                      <w:ins w:id="1687" w:author="Στάθης Καπ" w:date="2023-02-01T08:58:00Z">
                        <w:rPr>
                          <w:rFonts w:ascii="Cambria Math" w:hAnsi="Cambria Math"/>
                          <w:i/>
                          <w:lang w:val="el-GR"/>
                        </w:rPr>
                      </w:ins>
                    </m:ctrlPr>
                  </m:naryPr>
                  <m:sub>
                    <m:r>
                      <w:ins w:id="1688" w:author="Στάθης Καπ" w:date="2023-02-01T08:58:00Z">
                        <w:rPr>
                          <w:rFonts w:ascii="Cambria Math" w:hAnsi="Cambria Math"/>
                          <w:lang w:val="el-GR"/>
                        </w:rPr>
                        <m:t>i&gt;1</m:t>
                      </w:ins>
                    </m:r>
                  </m:sub>
                  <m:sup>
                    <m:r>
                      <w:ins w:id="1689" w:author="Στάθης Καπ" w:date="2023-02-01T08:58:00Z">
                        <w:rPr>
                          <w:rFonts w:ascii="Cambria Math" w:hAnsi="Cambria Math"/>
                          <w:lang w:val="el-GR"/>
                        </w:rPr>
                        <m:t>n</m:t>
                      </w:ins>
                    </m:r>
                  </m:sup>
                  <m:e>
                    <m:nary>
                      <m:naryPr>
                        <m:chr m:val="∑"/>
                        <m:limLoc m:val="undOvr"/>
                        <m:ctrlPr>
                          <w:ins w:id="1690" w:author="Στάθης Καπ" w:date="2023-02-01T08:58:00Z">
                            <w:rPr>
                              <w:rFonts w:ascii="Cambria Math" w:hAnsi="Cambria Math"/>
                              <w:i/>
                              <w:lang w:val="el-GR"/>
                            </w:rPr>
                          </w:ins>
                        </m:ctrlPr>
                      </m:naryPr>
                      <m:sub>
                        <m:r>
                          <w:ins w:id="1691" w:author="Στάθης Καπ" w:date="2023-02-01T08:58:00Z">
                            <w:rPr>
                              <w:rFonts w:ascii="Cambria Math" w:hAnsi="Cambria Math"/>
                              <w:lang w:val="el-GR"/>
                            </w:rPr>
                            <m:t>t=1</m:t>
                          </w:ins>
                        </m:r>
                      </m:sub>
                      <m:sup>
                        <m:sSub>
                          <m:sSubPr>
                            <m:ctrlPr>
                              <w:ins w:id="1692" w:author="Στάθης Καπ" w:date="2023-02-01T08:58:00Z">
                                <w:rPr>
                                  <w:rFonts w:ascii="Cambria Math" w:hAnsi="Cambria Math"/>
                                  <w:i/>
                                  <w:lang w:val="el-GR"/>
                                </w:rPr>
                              </w:ins>
                            </m:ctrlPr>
                          </m:sSubPr>
                          <m:e>
                            <m:r>
                              <w:ins w:id="1693" w:author="Στάθης Καπ" w:date="2023-02-01T08:58:00Z">
                                <w:rPr>
                                  <w:rFonts w:ascii="Cambria Math" w:hAnsi="Cambria Math"/>
                                  <w:lang w:val="el-GR"/>
                                </w:rPr>
                                <m:t>T</m:t>
                              </w:ins>
                            </m:r>
                          </m:e>
                          <m:sub>
                            <m:r>
                              <w:ins w:id="1694" w:author="Στάθης Καπ" w:date="2023-02-01T08:58:00Z">
                                <w:rPr>
                                  <w:rFonts w:ascii="Cambria Math" w:hAnsi="Cambria Math"/>
                                  <w:lang w:val="el-GR"/>
                                </w:rPr>
                                <m:t>max</m:t>
                              </w:ins>
                            </m:r>
                          </m:sub>
                        </m:sSub>
                      </m:sup>
                      <m:e>
                        <m:sSub>
                          <m:sSubPr>
                            <m:ctrlPr>
                              <w:ins w:id="1695" w:author="Στάθης Καπ" w:date="2023-02-01T08:58:00Z">
                                <w:rPr>
                                  <w:rFonts w:ascii="Cambria Math" w:hAnsi="Cambria Math"/>
                                  <w:i/>
                                  <w:lang w:val="el-GR"/>
                                </w:rPr>
                              </w:ins>
                            </m:ctrlPr>
                          </m:sSubPr>
                          <m:e>
                            <m:r>
                              <w:ins w:id="1696" w:author="Στάθης Καπ" w:date="2023-02-01T08:58:00Z">
                                <w:rPr>
                                  <w:rFonts w:ascii="Cambria Math" w:hAnsi="Cambria Math"/>
                                  <w:lang w:val="el-GR"/>
                                </w:rPr>
                                <m:t>X</m:t>
                              </w:ins>
                            </m:r>
                          </m:e>
                          <m:sub>
                            <m:r>
                              <w:ins w:id="1697" w:author="Στάθης Καπ" w:date="2023-02-01T08:58:00Z">
                                <w:rPr>
                                  <w:rFonts w:ascii="Cambria Math" w:hAnsi="Cambria Math"/>
                                  <w:lang w:val="el-GR"/>
                                </w:rPr>
                                <m:t>i,1,t</m:t>
                              </w:ins>
                            </m:r>
                          </m:sub>
                        </m:sSub>
                      </m:e>
                    </m:nary>
                  </m:e>
                </m:nary>
                <m:r>
                  <w:ins w:id="1698" w:author="Στάθης Καπ" w:date="2023-02-01T08:58:00Z">
                    <w:rPr>
                      <w:rFonts w:ascii="Cambria Math" w:hAnsi="Cambria Math"/>
                      <w:lang w:val="el-GR"/>
                    </w:rPr>
                    <m:t>=0</m:t>
                  </w:ins>
                </m:r>
              </m:oMath>
            </m:oMathPara>
          </w:p>
        </w:tc>
        <w:tc>
          <w:tcPr>
            <w:tcW w:w="350" w:type="pct"/>
            <w:vAlign w:val="center"/>
          </w:tcPr>
          <w:p w14:paraId="27251DCA" w14:textId="7D6AA8B1" w:rsidR="00226D8C" w:rsidRPr="00603993" w:rsidRDefault="00226D8C" w:rsidP="00237FE3">
            <w:pPr>
              <w:pStyle w:val="Caption"/>
              <w:spacing w:after="160"/>
              <w:rPr>
                <w:ins w:id="1699" w:author="Στάθης Καπ" w:date="2023-02-01T08:58:00Z"/>
                <w:rPrChange w:id="1700" w:author="Στάθης Καπ" w:date="2023-02-01T08:49:00Z">
                  <w:rPr>
                    <w:ins w:id="1701" w:author="Στάθης Καπ" w:date="2023-02-01T08:58:00Z"/>
                    <w:lang w:val="el-GR"/>
                  </w:rPr>
                </w:rPrChange>
              </w:rPr>
            </w:pPr>
            <w:ins w:id="170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0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16</w:t>
            </w:r>
            <w:ins w:id="1704" w:author="Στάθης Καπ" w:date="2023-02-01T08:58:00Z">
              <w:r>
                <w:rPr>
                  <w:lang w:val="el-GR"/>
                </w:rPr>
                <w:fldChar w:fldCharType="end"/>
              </w:r>
              <w:r>
                <w:t>)</w:t>
              </w:r>
            </w:ins>
          </w:p>
        </w:tc>
      </w:tr>
      <w:tr w:rsidR="00EF0CAA" w14:paraId="39631582" w14:textId="77777777" w:rsidTr="00237FE3">
        <w:trPr>
          <w:ins w:id="1705" w:author="Στάθης Καπ" w:date="2023-02-01T08:58:00Z"/>
        </w:trPr>
        <w:tc>
          <w:tcPr>
            <w:tcW w:w="350" w:type="pct"/>
          </w:tcPr>
          <w:p w14:paraId="3888DF29" w14:textId="77777777" w:rsidR="00EF0CAA" w:rsidRDefault="00EF0CAA">
            <w:pPr>
              <w:spacing w:after="160"/>
              <w:rPr>
                <w:ins w:id="1706" w:author="Στάθης Καπ" w:date="2023-02-01T08:58:00Z"/>
                <w:lang w:val="el-GR"/>
              </w:rPr>
              <w:pPrChange w:id="1707" w:author="Στάθης Καπ" w:date="2023-02-01T08:46:00Z">
                <w:pPr/>
              </w:pPrChange>
            </w:pPr>
          </w:p>
        </w:tc>
        <w:tc>
          <w:tcPr>
            <w:tcW w:w="4300" w:type="pct"/>
          </w:tcPr>
          <w:p w14:paraId="75E5FDE9" w14:textId="3DAD620E" w:rsidR="00EF0CAA" w:rsidRPr="005846FF" w:rsidRDefault="007E7879">
            <w:pPr>
              <w:spacing w:after="160"/>
              <w:rPr>
                <w:ins w:id="1708" w:author="Στάθης Καπ" w:date="2023-02-01T08:58:00Z"/>
                <w:lang w:val="el-GR"/>
              </w:rPr>
              <w:pPrChange w:id="1709" w:author="Στάθης Καπ" w:date="2023-02-01T08:46:00Z">
                <w:pPr/>
              </w:pPrChange>
            </w:pPr>
            <m:oMathPara>
              <m:oMath>
                <m:nary>
                  <m:naryPr>
                    <m:chr m:val="∑"/>
                    <m:limLoc m:val="undOvr"/>
                    <m:ctrlPr>
                      <w:ins w:id="1710" w:author="Στάθης Καπ" w:date="2023-02-01T08:58:00Z">
                        <w:rPr>
                          <w:rFonts w:ascii="Cambria Math" w:hAnsi="Cambria Math"/>
                          <w:i/>
                          <w:lang w:val="el-GR"/>
                        </w:rPr>
                      </w:ins>
                    </m:ctrlPr>
                  </m:naryPr>
                  <m:sub>
                    <m:r>
                      <w:ins w:id="1711" w:author="Στάθης Καπ" w:date="2023-02-01T08:58:00Z">
                        <w:rPr>
                          <w:rFonts w:ascii="Cambria Math" w:hAnsi="Cambria Math"/>
                          <w:lang w:val="el-GR"/>
                        </w:rPr>
                        <m:t>j&gt;1</m:t>
                      </w:ins>
                    </m:r>
                  </m:sub>
                  <m:sup>
                    <m:r>
                      <w:ins w:id="1712" w:author="Στάθης Καπ" w:date="2023-02-01T08:58:00Z">
                        <w:rPr>
                          <w:rFonts w:ascii="Cambria Math" w:hAnsi="Cambria Math"/>
                          <w:lang w:val="el-GR"/>
                        </w:rPr>
                        <m:t>n</m:t>
                      </w:ins>
                    </m:r>
                  </m:sup>
                  <m:e>
                    <m:nary>
                      <m:naryPr>
                        <m:chr m:val="∑"/>
                        <m:limLoc m:val="undOvr"/>
                        <m:ctrlPr>
                          <w:ins w:id="1713" w:author="Στάθης Καπ" w:date="2023-02-01T08:58:00Z">
                            <w:rPr>
                              <w:rFonts w:ascii="Cambria Math" w:hAnsi="Cambria Math"/>
                              <w:i/>
                              <w:lang w:val="el-GR"/>
                            </w:rPr>
                          </w:ins>
                        </m:ctrlPr>
                      </m:naryPr>
                      <m:sub>
                        <m:r>
                          <w:ins w:id="1714" w:author="Στάθης Καπ" w:date="2023-02-01T08:58:00Z">
                            <w:rPr>
                              <w:rFonts w:ascii="Cambria Math" w:hAnsi="Cambria Math"/>
                              <w:lang w:val="el-GR"/>
                            </w:rPr>
                            <m:t>t=1</m:t>
                          </w:ins>
                        </m:r>
                      </m:sub>
                      <m:sup>
                        <m:sSub>
                          <m:sSubPr>
                            <m:ctrlPr>
                              <w:ins w:id="1715" w:author="Στάθης Καπ" w:date="2023-02-01T08:58:00Z">
                                <w:rPr>
                                  <w:rFonts w:ascii="Cambria Math" w:hAnsi="Cambria Math"/>
                                  <w:i/>
                                  <w:lang w:val="el-GR"/>
                                </w:rPr>
                              </w:ins>
                            </m:ctrlPr>
                          </m:sSubPr>
                          <m:e>
                            <m:r>
                              <w:ins w:id="1716" w:author="Στάθης Καπ" w:date="2023-02-01T08:58:00Z">
                                <w:rPr>
                                  <w:rFonts w:ascii="Cambria Math" w:hAnsi="Cambria Math"/>
                                  <w:lang w:val="el-GR"/>
                                </w:rPr>
                                <m:t>T</m:t>
                              </w:ins>
                            </m:r>
                          </m:e>
                          <m:sub>
                            <m:r>
                              <w:ins w:id="1717" w:author="Στάθης Καπ" w:date="2023-02-01T08:58:00Z">
                                <w:rPr>
                                  <w:rFonts w:ascii="Cambria Math" w:hAnsi="Cambria Math"/>
                                  <w:lang w:val="el-GR"/>
                                </w:rPr>
                                <m:t>max</m:t>
                              </w:ins>
                            </m:r>
                          </m:sub>
                        </m:sSub>
                      </m:sup>
                      <m:e>
                        <m:sSub>
                          <m:sSubPr>
                            <m:ctrlPr>
                              <w:ins w:id="1718" w:author="Στάθης Καπ" w:date="2023-02-01T08:58:00Z">
                                <w:rPr>
                                  <w:rFonts w:ascii="Cambria Math" w:hAnsi="Cambria Math"/>
                                  <w:i/>
                                  <w:lang w:val="el-GR"/>
                                </w:rPr>
                              </w:ins>
                            </m:ctrlPr>
                          </m:sSubPr>
                          <m:e>
                            <m:r>
                              <w:ins w:id="1719" w:author="Στάθης Καπ" w:date="2023-02-01T08:58:00Z">
                                <w:rPr>
                                  <w:rFonts w:ascii="Cambria Math" w:hAnsi="Cambria Math"/>
                                  <w:lang w:val="el-GR"/>
                                </w:rPr>
                                <m:t>X</m:t>
                              </w:ins>
                            </m:r>
                          </m:e>
                          <m:sub>
                            <m:r>
                              <w:ins w:id="1720" w:author="Στάθης Καπ" w:date="2023-02-01T08:58:00Z">
                                <w:rPr>
                                  <w:rFonts w:ascii="Cambria Math" w:hAnsi="Cambria Math"/>
                                  <w:lang w:val="el-GR"/>
                                </w:rPr>
                                <m:t>1,j,t</m:t>
                              </w:ins>
                            </m:r>
                          </m:sub>
                        </m:sSub>
                      </m:e>
                    </m:nary>
                  </m:e>
                </m:nary>
                <m:r>
                  <w:ins w:id="1721" w:author="Στάθης Καπ" w:date="2023-02-01T08:58:00Z">
                    <w:rPr>
                      <w:rFonts w:ascii="Cambria Math" w:hAnsi="Cambria Math"/>
                      <w:lang w:val="el-GR"/>
                    </w:rPr>
                    <m:t>=1</m:t>
                  </w:ins>
                </m:r>
              </m:oMath>
            </m:oMathPara>
          </w:p>
        </w:tc>
        <w:tc>
          <w:tcPr>
            <w:tcW w:w="350" w:type="pct"/>
            <w:vAlign w:val="center"/>
          </w:tcPr>
          <w:p w14:paraId="134AD892" w14:textId="7D6828B3" w:rsidR="00EF0CAA" w:rsidRPr="00603993" w:rsidRDefault="00EF0CAA" w:rsidP="00237FE3">
            <w:pPr>
              <w:pStyle w:val="Caption"/>
              <w:spacing w:after="160"/>
              <w:rPr>
                <w:ins w:id="1722" w:author="Στάθης Καπ" w:date="2023-02-01T08:58:00Z"/>
                <w:rPrChange w:id="1723" w:author="Στάθης Καπ" w:date="2023-02-01T08:49:00Z">
                  <w:rPr>
                    <w:ins w:id="1724" w:author="Στάθης Καπ" w:date="2023-02-01T08:58:00Z"/>
                    <w:lang w:val="el-GR"/>
                  </w:rPr>
                </w:rPrChange>
              </w:rPr>
            </w:pPr>
            <w:ins w:id="172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2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17</w:t>
            </w:r>
            <w:ins w:id="1727" w:author="Στάθης Καπ" w:date="2023-02-01T08:58:00Z">
              <w:r>
                <w:rPr>
                  <w:lang w:val="el-GR"/>
                </w:rPr>
                <w:fldChar w:fldCharType="end"/>
              </w:r>
              <w:r>
                <w:t>)</w:t>
              </w:r>
            </w:ins>
          </w:p>
        </w:tc>
      </w:tr>
      <w:tr w:rsidR="00746C35" w14:paraId="366C1BFD" w14:textId="77777777" w:rsidTr="00237FE3">
        <w:trPr>
          <w:ins w:id="1728" w:author="Στάθης Καπ" w:date="2023-02-01T08:58:00Z"/>
        </w:trPr>
        <w:tc>
          <w:tcPr>
            <w:tcW w:w="350" w:type="pct"/>
          </w:tcPr>
          <w:p w14:paraId="286026C6" w14:textId="77777777" w:rsidR="00746C35" w:rsidRDefault="00746C35">
            <w:pPr>
              <w:spacing w:after="160"/>
              <w:rPr>
                <w:ins w:id="1729" w:author="Στάθης Καπ" w:date="2023-02-01T08:58:00Z"/>
                <w:lang w:val="el-GR"/>
              </w:rPr>
              <w:pPrChange w:id="1730" w:author="Στάθης Καπ" w:date="2023-02-01T08:46:00Z">
                <w:pPr/>
              </w:pPrChange>
            </w:pPr>
          </w:p>
        </w:tc>
        <w:tc>
          <w:tcPr>
            <w:tcW w:w="4300" w:type="pct"/>
          </w:tcPr>
          <w:p w14:paraId="0BBC5379" w14:textId="73F78A2F" w:rsidR="00746C35" w:rsidRPr="00CC5DDF" w:rsidRDefault="007E7879">
            <w:pPr>
              <w:spacing w:after="160"/>
              <w:rPr>
                <w:ins w:id="1731" w:author="Στάθης Καπ" w:date="2023-02-01T08:58:00Z"/>
                <w:i/>
                <w:lang w:val="el-GR"/>
                <w:rPrChange w:id="1732" w:author="Στάθης Καπ" w:date="2023-02-01T08:59:00Z">
                  <w:rPr>
                    <w:ins w:id="1733" w:author="Στάθης Καπ" w:date="2023-02-01T08:58:00Z"/>
                    <w:lang w:val="el-GR"/>
                  </w:rPr>
                </w:rPrChange>
              </w:rPr>
              <w:pPrChange w:id="1734" w:author="Στάθης Καπ" w:date="2023-02-01T08:46:00Z">
                <w:pPr/>
              </w:pPrChange>
            </w:pPr>
            <m:oMathPara>
              <m:oMath>
                <m:nary>
                  <m:naryPr>
                    <m:chr m:val="∑"/>
                    <m:limLoc m:val="undOvr"/>
                    <m:ctrlPr>
                      <w:ins w:id="1735" w:author="Στάθης Καπ" w:date="2023-02-01T08:59:00Z">
                        <w:rPr>
                          <w:rFonts w:ascii="Cambria Math" w:hAnsi="Cambria Math"/>
                          <w:i/>
                          <w:lang w:val="el-GR"/>
                        </w:rPr>
                      </w:ins>
                    </m:ctrlPr>
                  </m:naryPr>
                  <m:sub>
                    <m:r>
                      <w:ins w:id="1736" w:author="Στάθης Καπ" w:date="2023-02-01T08:59:00Z">
                        <w:rPr>
                          <w:rFonts w:ascii="Cambria Math" w:hAnsi="Cambria Math"/>
                          <w:lang w:val="el-GR"/>
                        </w:rPr>
                        <m:t>j=1</m:t>
                      </w:ins>
                    </m:r>
                  </m:sub>
                  <m:sup>
                    <m:r>
                      <w:ins w:id="1737" w:author="Στάθης Καπ" w:date="2023-02-01T08:59:00Z">
                        <w:rPr>
                          <w:rFonts w:ascii="Cambria Math" w:hAnsi="Cambria Math"/>
                          <w:lang w:val="el-GR"/>
                        </w:rPr>
                        <m:t>n-1</m:t>
                      </w:ins>
                    </m:r>
                  </m:sup>
                  <m:e>
                    <m:nary>
                      <m:naryPr>
                        <m:chr m:val="∑"/>
                        <m:limLoc m:val="undOvr"/>
                        <m:ctrlPr>
                          <w:ins w:id="1738" w:author="Στάθης Καπ" w:date="2023-02-01T08:59:00Z">
                            <w:rPr>
                              <w:rFonts w:ascii="Cambria Math" w:hAnsi="Cambria Math"/>
                              <w:i/>
                              <w:lang w:val="el-GR"/>
                            </w:rPr>
                          </w:ins>
                        </m:ctrlPr>
                      </m:naryPr>
                      <m:sub>
                        <m:r>
                          <w:ins w:id="1739" w:author="Στάθης Καπ" w:date="2023-02-01T08:59:00Z">
                            <w:rPr>
                              <w:rFonts w:ascii="Cambria Math" w:hAnsi="Cambria Math"/>
                              <w:lang w:val="el-GR"/>
                            </w:rPr>
                            <m:t>t=1</m:t>
                          </w:ins>
                        </m:r>
                      </m:sub>
                      <m:sup>
                        <m:sSub>
                          <m:sSubPr>
                            <m:ctrlPr>
                              <w:ins w:id="1740" w:author="Στάθης Καπ" w:date="2023-02-01T08:59:00Z">
                                <w:rPr>
                                  <w:rFonts w:ascii="Cambria Math" w:hAnsi="Cambria Math"/>
                                  <w:i/>
                                  <w:lang w:val="el-GR"/>
                                </w:rPr>
                              </w:ins>
                            </m:ctrlPr>
                          </m:sSubPr>
                          <m:e>
                            <m:r>
                              <w:ins w:id="1741" w:author="Στάθης Καπ" w:date="2023-02-01T08:59:00Z">
                                <w:rPr>
                                  <w:rFonts w:ascii="Cambria Math" w:hAnsi="Cambria Math"/>
                                  <w:lang w:val="el-GR"/>
                                </w:rPr>
                                <m:t>T</m:t>
                              </w:ins>
                            </m:r>
                          </m:e>
                          <m:sub>
                            <m:r>
                              <w:ins w:id="1742" w:author="Στάθης Καπ" w:date="2023-02-01T08:59:00Z">
                                <w:rPr>
                                  <w:rFonts w:ascii="Cambria Math" w:hAnsi="Cambria Math"/>
                                  <w:lang w:val="el-GR"/>
                                </w:rPr>
                                <m:t>max</m:t>
                              </w:ins>
                            </m:r>
                          </m:sub>
                        </m:sSub>
                      </m:sup>
                      <m:e>
                        <m:sSub>
                          <m:sSubPr>
                            <m:ctrlPr>
                              <w:ins w:id="1743" w:author="Στάθης Καπ" w:date="2023-02-01T08:59:00Z">
                                <w:rPr>
                                  <w:rFonts w:ascii="Cambria Math" w:hAnsi="Cambria Math"/>
                                  <w:i/>
                                  <w:lang w:val="el-GR"/>
                                </w:rPr>
                              </w:ins>
                            </m:ctrlPr>
                          </m:sSubPr>
                          <m:e>
                            <m:r>
                              <w:ins w:id="1744" w:author="Στάθης Καπ" w:date="2023-02-01T08:59:00Z">
                                <w:rPr>
                                  <w:rFonts w:ascii="Cambria Math" w:hAnsi="Cambria Math"/>
                                  <w:lang w:val="el-GR"/>
                                </w:rPr>
                                <m:t>X</m:t>
                              </w:ins>
                            </m:r>
                          </m:e>
                          <m:sub>
                            <m:r>
                              <w:ins w:id="1745" w:author="Στάθης Καπ" w:date="2023-02-01T08:59:00Z">
                                <w:rPr>
                                  <w:rFonts w:ascii="Cambria Math" w:hAnsi="Cambria Math"/>
                                  <w:lang w:val="el-GR"/>
                                </w:rPr>
                                <m:t>n,j,t</m:t>
                              </w:ins>
                            </m:r>
                          </m:sub>
                        </m:sSub>
                      </m:e>
                    </m:nary>
                  </m:e>
                </m:nary>
                <m:r>
                  <w:ins w:id="1746" w:author="Στάθης Καπ" w:date="2023-02-01T08:59:00Z">
                    <w:rPr>
                      <w:rFonts w:ascii="Cambria Math" w:hAnsi="Cambria Math"/>
                      <w:lang w:val="el-GR"/>
                    </w:rPr>
                    <m:t>=0s</m:t>
                  </w:ins>
                </m:r>
              </m:oMath>
            </m:oMathPara>
          </w:p>
        </w:tc>
        <w:tc>
          <w:tcPr>
            <w:tcW w:w="350" w:type="pct"/>
            <w:vAlign w:val="center"/>
          </w:tcPr>
          <w:p w14:paraId="52DAFEC1" w14:textId="26D9B868" w:rsidR="00746C35" w:rsidRPr="00603993" w:rsidRDefault="00746C35" w:rsidP="00237FE3">
            <w:pPr>
              <w:pStyle w:val="Caption"/>
              <w:spacing w:after="160"/>
              <w:rPr>
                <w:ins w:id="1747" w:author="Στάθης Καπ" w:date="2023-02-01T08:58:00Z"/>
                <w:rPrChange w:id="1748" w:author="Στάθης Καπ" w:date="2023-02-01T08:49:00Z">
                  <w:rPr>
                    <w:ins w:id="1749" w:author="Στάθης Καπ" w:date="2023-02-01T08:58:00Z"/>
                    <w:lang w:val="el-GR"/>
                  </w:rPr>
                </w:rPrChange>
              </w:rPr>
            </w:pPr>
            <w:ins w:id="175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5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18</w:t>
            </w:r>
            <w:ins w:id="1752" w:author="Στάθης Καπ" w:date="2023-02-01T08:58:00Z">
              <w:r>
                <w:rPr>
                  <w:lang w:val="el-GR"/>
                </w:rPr>
                <w:fldChar w:fldCharType="end"/>
              </w:r>
              <w:r>
                <w:t>)</w:t>
              </w:r>
            </w:ins>
          </w:p>
        </w:tc>
      </w:tr>
      <w:tr w:rsidR="00CC5DDF" w14:paraId="6F141FAD" w14:textId="77777777" w:rsidTr="00237FE3">
        <w:trPr>
          <w:ins w:id="1753" w:author="Στάθης Καπ" w:date="2023-02-01T08:59:00Z"/>
        </w:trPr>
        <w:tc>
          <w:tcPr>
            <w:tcW w:w="350" w:type="pct"/>
          </w:tcPr>
          <w:p w14:paraId="21F903DD" w14:textId="77777777" w:rsidR="00CC5DDF" w:rsidRDefault="00CC5DDF">
            <w:pPr>
              <w:spacing w:after="160"/>
              <w:rPr>
                <w:ins w:id="1754" w:author="Στάθης Καπ" w:date="2023-02-01T08:59:00Z"/>
                <w:lang w:val="el-GR"/>
              </w:rPr>
              <w:pPrChange w:id="1755" w:author="Στάθης Καπ" w:date="2023-02-01T08:46:00Z">
                <w:pPr/>
              </w:pPrChange>
            </w:pPr>
          </w:p>
        </w:tc>
        <w:tc>
          <w:tcPr>
            <w:tcW w:w="4300" w:type="pct"/>
          </w:tcPr>
          <w:p w14:paraId="6915FCD7" w14:textId="7F48BB0C" w:rsidR="00CC5DDF" w:rsidRPr="007575C9" w:rsidRDefault="007E7879">
            <w:pPr>
              <w:spacing w:after="160"/>
              <w:rPr>
                <w:ins w:id="1756" w:author="Στάθης Καπ" w:date="2023-02-01T08:59:00Z"/>
                <w:rPrChange w:id="1757" w:author="Στάθης Καπ" w:date="2023-02-26T06:30:00Z">
                  <w:rPr>
                    <w:ins w:id="1758" w:author="Στάθης Καπ" w:date="2023-02-01T08:59:00Z"/>
                    <w:lang w:val="el-GR"/>
                  </w:rPr>
                </w:rPrChange>
              </w:rPr>
              <w:pPrChange w:id="1759" w:author="Στάθης Καπ" w:date="2023-02-01T08:46:00Z">
                <w:pPr/>
              </w:pPrChange>
            </w:pPr>
            <m:oMathPara>
              <m:oMath>
                <m:nary>
                  <m:naryPr>
                    <m:chr m:val="∑"/>
                    <m:limLoc m:val="undOvr"/>
                    <m:ctrlPr>
                      <w:ins w:id="1760" w:author="Στάθης Καπ" w:date="2023-02-01T08:59:00Z">
                        <w:rPr>
                          <w:rFonts w:ascii="Cambria Math" w:hAnsi="Cambria Math"/>
                          <w:i/>
                          <w:lang w:val="el-GR"/>
                        </w:rPr>
                      </w:ins>
                    </m:ctrlPr>
                  </m:naryPr>
                  <m:sub>
                    <m:r>
                      <w:ins w:id="1761" w:author="Στάθης Καπ" w:date="2023-02-01T08:59:00Z">
                        <w:rPr>
                          <w:rFonts w:ascii="Cambria Math" w:hAnsi="Cambria Math"/>
                          <w:lang w:val="el-GR"/>
                        </w:rPr>
                        <m:t>i=1</m:t>
                      </w:ins>
                    </m:r>
                  </m:sub>
                  <m:sup>
                    <m:r>
                      <w:ins w:id="1762" w:author="Στάθης Καπ" w:date="2023-02-01T08:59:00Z">
                        <w:rPr>
                          <w:rFonts w:ascii="Cambria Math" w:hAnsi="Cambria Math"/>
                          <w:lang w:val="el-GR"/>
                        </w:rPr>
                        <m:t>n-1</m:t>
                      </w:ins>
                    </m:r>
                  </m:sup>
                  <m:e>
                    <m:nary>
                      <m:naryPr>
                        <m:chr m:val="∑"/>
                        <m:limLoc m:val="undOvr"/>
                        <m:ctrlPr>
                          <w:ins w:id="1763" w:author="Στάθης Καπ" w:date="2023-02-01T08:59:00Z">
                            <w:rPr>
                              <w:rFonts w:ascii="Cambria Math" w:hAnsi="Cambria Math"/>
                              <w:i/>
                              <w:lang w:val="el-GR"/>
                            </w:rPr>
                          </w:ins>
                        </m:ctrlPr>
                      </m:naryPr>
                      <m:sub>
                        <m:r>
                          <w:ins w:id="1764" w:author="Στάθης Καπ" w:date="2023-02-01T08:59:00Z">
                            <w:rPr>
                              <w:rFonts w:ascii="Cambria Math" w:hAnsi="Cambria Math"/>
                              <w:lang w:val="el-GR"/>
                            </w:rPr>
                            <m:t>t=1</m:t>
                          </w:ins>
                        </m:r>
                      </m:sub>
                      <m:sup>
                        <m:sSub>
                          <m:sSubPr>
                            <m:ctrlPr>
                              <w:ins w:id="1765" w:author="Στάθης Καπ" w:date="2023-02-01T08:59:00Z">
                                <w:rPr>
                                  <w:rFonts w:ascii="Cambria Math" w:hAnsi="Cambria Math"/>
                                  <w:i/>
                                  <w:lang w:val="el-GR"/>
                                </w:rPr>
                              </w:ins>
                            </m:ctrlPr>
                          </m:sSubPr>
                          <m:e>
                            <m:r>
                              <w:ins w:id="1766" w:author="Στάθης Καπ" w:date="2023-02-01T08:59:00Z">
                                <w:rPr>
                                  <w:rFonts w:ascii="Cambria Math" w:hAnsi="Cambria Math"/>
                                  <w:lang w:val="el-GR"/>
                                </w:rPr>
                                <m:t>T</m:t>
                              </w:ins>
                            </m:r>
                          </m:e>
                          <m:sub>
                            <m:r>
                              <w:ins w:id="1767" w:author="Στάθης Καπ" w:date="2023-02-01T08:59:00Z">
                                <w:rPr>
                                  <w:rFonts w:ascii="Cambria Math" w:hAnsi="Cambria Math"/>
                                  <w:lang w:val="el-GR"/>
                                </w:rPr>
                                <m:t>max</m:t>
                              </w:ins>
                            </m:r>
                          </m:sub>
                        </m:sSub>
                      </m:sup>
                      <m:e>
                        <m:sSub>
                          <m:sSubPr>
                            <m:ctrlPr>
                              <w:ins w:id="1768" w:author="Στάθης Καπ" w:date="2023-02-01T08:59:00Z">
                                <w:rPr>
                                  <w:rFonts w:ascii="Cambria Math" w:hAnsi="Cambria Math"/>
                                  <w:i/>
                                  <w:lang w:val="el-GR"/>
                                </w:rPr>
                              </w:ins>
                            </m:ctrlPr>
                          </m:sSubPr>
                          <m:e>
                            <m:r>
                              <w:ins w:id="1769" w:author="Στάθης Καπ" w:date="2023-02-01T08:59:00Z">
                                <w:rPr>
                                  <w:rFonts w:ascii="Cambria Math" w:hAnsi="Cambria Math"/>
                                  <w:lang w:val="el-GR"/>
                                </w:rPr>
                                <m:t>X</m:t>
                              </w:ins>
                            </m:r>
                          </m:e>
                          <m:sub>
                            <m:r>
                              <w:ins w:id="1770" w:author="Στάθης Καπ" w:date="2023-02-01T08:59:00Z">
                                <w:rPr>
                                  <w:rFonts w:ascii="Cambria Math" w:hAnsi="Cambria Math"/>
                                  <w:lang w:val="el-GR"/>
                                </w:rPr>
                                <m:t>i,n,t</m:t>
                              </w:ins>
                            </m:r>
                          </m:sub>
                        </m:sSub>
                      </m:e>
                    </m:nary>
                  </m:e>
                </m:nary>
                <m:r>
                  <w:ins w:id="1771" w:author="Στάθης Καπ" w:date="2023-02-01T08:59:00Z">
                    <w:rPr>
                      <w:rFonts w:ascii="Cambria Math" w:hAnsi="Cambria Math"/>
                      <w:lang w:val="el-GR"/>
                    </w:rPr>
                    <m:t>=1</m:t>
                  </w:ins>
                </m:r>
              </m:oMath>
            </m:oMathPara>
          </w:p>
        </w:tc>
        <w:tc>
          <w:tcPr>
            <w:tcW w:w="350" w:type="pct"/>
            <w:vAlign w:val="center"/>
          </w:tcPr>
          <w:p w14:paraId="0B91AFDB" w14:textId="32EFC488" w:rsidR="00CC5DDF" w:rsidRPr="00603993" w:rsidRDefault="00CC5DDF" w:rsidP="00237FE3">
            <w:pPr>
              <w:pStyle w:val="Caption"/>
              <w:spacing w:after="160"/>
              <w:rPr>
                <w:ins w:id="1772" w:author="Στάθης Καπ" w:date="2023-02-01T08:59:00Z"/>
                <w:rPrChange w:id="1773" w:author="Στάθης Καπ" w:date="2023-02-01T08:49:00Z">
                  <w:rPr>
                    <w:ins w:id="1774" w:author="Στάθης Καπ" w:date="2023-02-01T08:59:00Z"/>
                    <w:lang w:val="el-GR"/>
                  </w:rPr>
                </w:rPrChange>
              </w:rPr>
            </w:pPr>
            <w:ins w:id="177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7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19</w:t>
            </w:r>
            <w:ins w:id="1777" w:author="Στάθης Καπ" w:date="2023-02-01T08:59:00Z">
              <w:r>
                <w:rPr>
                  <w:lang w:val="el-GR"/>
                </w:rPr>
                <w:fldChar w:fldCharType="end"/>
              </w:r>
              <w:r>
                <w:t>)</w:t>
              </w:r>
            </w:ins>
          </w:p>
        </w:tc>
      </w:tr>
      <w:tr w:rsidR="006E12A8" w14:paraId="26AA09E0" w14:textId="77777777" w:rsidTr="00237FE3">
        <w:trPr>
          <w:ins w:id="1778" w:author="Στάθης Καπ" w:date="2023-02-01T08:59:00Z"/>
        </w:trPr>
        <w:tc>
          <w:tcPr>
            <w:tcW w:w="350" w:type="pct"/>
          </w:tcPr>
          <w:p w14:paraId="29429F79" w14:textId="77777777" w:rsidR="006E12A8" w:rsidRDefault="006E12A8">
            <w:pPr>
              <w:spacing w:after="160"/>
              <w:rPr>
                <w:ins w:id="1779" w:author="Στάθης Καπ" w:date="2023-02-01T08:59:00Z"/>
                <w:lang w:val="el-GR"/>
              </w:rPr>
              <w:pPrChange w:id="1780" w:author="Στάθης Καπ" w:date="2023-02-01T08:46:00Z">
                <w:pPr/>
              </w:pPrChange>
            </w:pPr>
          </w:p>
        </w:tc>
        <w:tc>
          <w:tcPr>
            <w:tcW w:w="4300" w:type="pct"/>
          </w:tcPr>
          <w:p w14:paraId="7BECAC83" w14:textId="42D30DA0" w:rsidR="006E12A8" w:rsidRPr="005846FF" w:rsidRDefault="007E7879">
            <w:pPr>
              <w:spacing w:after="160"/>
              <w:rPr>
                <w:ins w:id="1781" w:author="Στάθης Καπ" w:date="2023-02-01T08:59:00Z"/>
                <w:lang w:val="el-GR"/>
              </w:rPr>
              <w:pPrChange w:id="1782" w:author="Στάθης Καπ" w:date="2023-02-01T08:46:00Z">
                <w:pPr/>
              </w:pPrChange>
            </w:pPr>
            <m:oMathPara>
              <m:oMath>
                <m:nary>
                  <m:naryPr>
                    <m:chr m:val="∑"/>
                    <m:limLoc m:val="undOvr"/>
                    <m:ctrlPr>
                      <w:ins w:id="1783" w:author="Στάθης Καπ" w:date="2023-02-01T08:59:00Z">
                        <w:rPr>
                          <w:rFonts w:ascii="Cambria Math" w:hAnsi="Cambria Math"/>
                          <w:i/>
                          <w:lang w:val="el-GR"/>
                        </w:rPr>
                      </w:ins>
                    </m:ctrlPr>
                  </m:naryPr>
                  <m:sub>
                    <m:r>
                      <w:ins w:id="1784" w:author="Στάθης Καπ" w:date="2023-02-01T08:59:00Z">
                        <w:rPr>
                          <w:rFonts w:ascii="Cambria Math" w:hAnsi="Cambria Math"/>
                          <w:lang w:val="el-GR"/>
                        </w:rPr>
                        <m:t>i=1,i≠e</m:t>
                      </w:ins>
                    </m:r>
                  </m:sub>
                  <m:sup>
                    <m:r>
                      <w:ins w:id="1785" w:author="Στάθης Καπ" w:date="2023-02-01T08:59:00Z">
                        <w:rPr>
                          <w:rFonts w:ascii="Cambria Math" w:hAnsi="Cambria Math"/>
                          <w:lang w:val="el-GR"/>
                        </w:rPr>
                        <m:t>n-1</m:t>
                      </w:ins>
                    </m:r>
                  </m:sup>
                  <m:e>
                    <m:nary>
                      <m:naryPr>
                        <m:chr m:val="∑"/>
                        <m:limLoc m:val="undOvr"/>
                        <m:ctrlPr>
                          <w:ins w:id="1786" w:author="Στάθης Καπ" w:date="2023-02-01T08:59:00Z">
                            <w:rPr>
                              <w:rFonts w:ascii="Cambria Math" w:hAnsi="Cambria Math"/>
                              <w:i/>
                              <w:lang w:val="el-GR"/>
                            </w:rPr>
                          </w:ins>
                        </m:ctrlPr>
                      </m:naryPr>
                      <m:sub>
                        <m:r>
                          <w:ins w:id="1787" w:author="Στάθης Καπ" w:date="2023-02-01T08:59:00Z">
                            <m:rPr>
                              <m:sty m:val="p"/>
                            </m:rPr>
                            <w:rPr>
                              <w:rFonts w:ascii="Cambria Math" w:hAnsi="Cambria Math"/>
                            </w:rPr>
                            <m:t>t=1,</m:t>
                          </w:ins>
                        </m:r>
                        <m:sSub>
                          <m:sSubPr>
                            <m:ctrlPr>
                              <w:ins w:id="1788" w:author="Στάθης Καπ" w:date="2023-02-01T08:59:00Z">
                                <w:rPr>
                                  <w:rFonts w:ascii="Cambria Math" w:hAnsi="Cambria Math"/>
                                </w:rPr>
                              </w:ins>
                            </m:ctrlPr>
                          </m:sSubPr>
                          <m:e>
                            <m:r>
                              <w:ins w:id="1789" w:author="Στάθης Καπ" w:date="2023-02-01T08:59:00Z">
                                <w:rPr>
                                  <w:rFonts w:ascii="Cambria Math" w:hAnsi="Cambria Math"/>
                                </w:rPr>
                                <m:t>T</m:t>
                              </w:ins>
                            </m:r>
                          </m:e>
                          <m:sub>
                            <m:r>
                              <w:ins w:id="1790" w:author="Στάθης Καπ" w:date="2023-02-01T08:59:00Z">
                                <w:rPr>
                                  <w:rFonts w:ascii="Cambria Math" w:hAnsi="Cambria Math"/>
                                </w:rPr>
                                <m:t>max</m:t>
                              </w:ins>
                            </m:r>
                          </m:sub>
                        </m:sSub>
                      </m:sub>
                      <m:sup>
                        <m:r>
                          <w:ins w:id="1791" w:author="Στάθης Καπ" w:date="2023-02-01T08:59:00Z">
                            <w:rPr>
                              <w:rFonts w:ascii="Cambria Math" w:hAnsi="Cambria Math"/>
                              <w:lang w:val="el-GR"/>
                            </w:rPr>
                            <m:t>n</m:t>
                          </w:ins>
                        </m:r>
                      </m:sup>
                      <m:e>
                        <m:sSub>
                          <m:sSubPr>
                            <m:ctrlPr>
                              <w:ins w:id="1792" w:author="Στάθης Καπ" w:date="2023-02-01T08:59:00Z">
                                <w:rPr>
                                  <w:rFonts w:ascii="Cambria Math" w:hAnsi="Cambria Math"/>
                                  <w:i/>
                                  <w:lang w:val="el-GR"/>
                                </w:rPr>
                              </w:ins>
                            </m:ctrlPr>
                          </m:sSubPr>
                          <m:e>
                            <m:r>
                              <w:ins w:id="1793" w:author="Στάθης Καπ" w:date="2023-02-01T08:59:00Z">
                                <w:rPr>
                                  <w:rFonts w:ascii="Cambria Math" w:hAnsi="Cambria Math"/>
                                  <w:lang w:val="el-GR"/>
                                </w:rPr>
                                <m:t>X</m:t>
                              </w:ins>
                            </m:r>
                          </m:e>
                          <m:sub>
                            <m:r>
                              <w:ins w:id="1794" w:author="Στάθης Καπ" w:date="2023-02-01T08:59:00Z">
                                <w:rPr>
                                  <w:rFonts w:ascii="Cambria Math" w:hAnsi="Cambria Math"/>
                                  <w:lang w:val="el-GR"/>
                                </w:rPr>
                                <m:t>i,e,t</m:t>
                              </w:ins>
                            </m:r>
                          </m:sub>
                        </m:sSub>
                      </m:e>
                    </m:nary>
                  </m:e>
                </m:nary>
                <m:r>
                  <w:ins w:id="1795" w:author="Στάθης Καπ" w:date="2023-02-01T08:59:00Z">
                    <w:rPr>
                      <w:rFonts w:ascii="Cambria Math" w:hAnsi="Cambria Math"/>
                      <w:lang w:val="el-GR"/>
                    </w:rPr>
                    <m:t>=</m:t>
                  </w:ins>
                </m:r>
                <m:nary>
                  <m:naryPr>
                    <m:chr m:val="∑"/>
                    <m:limLoc m:val="undOvr"/>
                    <m:ctrlPr>
                      <w:ins w:id="1796" w:author="Στάθης Καπ" w:date="2023-02-01T08:59:00Z">
                        <w:rPr>
                          <w:rFonts w:ascii="Cambria Math" w:hAnsi="Cambria Math"/>
                          <w:i/>
                          <w:lang w:val="el-GR"/>
                        </w:rPr>
                      </w:ins>
                    </m:ctrlPr>
                  </m:naryPr>
                  <m:sub>
                    <m:r>
                      <w:ins w:id="1797" w:author="Στάθης Καπ" w:date="2023-02-01T08:59:00Z">
                        <m:rPr>
                          <m:sty m:val="p"/>
                        </m:rPr>
                        <w:rPr>
                          <w:rFonts w:ascii="Cambria Math" w:hAnsi="Cambria Math"/>
                        </w:rPr>
                        <m:t>j=2,j≠e</m:t>
                      </w:ins>
                    </m:r>
                  </m:sub>
                  <m:sup>
                    <m:r>
                      <w:ins w:id="1798" w:author="Στάθης Καπ" w:date="2023-02-01T08:59:00Z">
                        <w:rPr>
                          <w:rFonts w:ascii="Cambria Math" w:hAnsi="Cambria Math"/>
                          <w:lang w:val="el-GR"/>
                        </w:rPr>
                        <m:t>n</m:t>
                      </w:ins>
                    </m:r>
                  </m:sup>
                  <m:e>
                    <m:nary>
                      <m:naryPr>
                        <m:chr m:val="∑"/>
                        <m:limLoc m:val="undOvr"/>
                        <m:ctrlPr>
                          <w:ins w:id="1799" w:author="Στάθης Καπ" w:date="2023-02-01T08:59:00Z">
                            <w:rPr>
                              <w:rFonts w:ascii="Cambria Math" w:hAnsi="Cambria Math"/>
                              <w:i/>
                              <w:lang w:val="el-GR"/>
                            </w:rPr>
                          </w:ins>
                        </m:ctrlPr>
                      </m:naryPr>
                      <m:sub>
                        <m:r>
                          <w:ins w:id="1800" w:author="Στάθης Καπ" w:date="2023-02-01T08:59:00Z">
                            <w:rPr>
                              <w:rFonts w:ascii="Cambria Math" w:hAnsi="Cambria Math"/>
                              <w:lang w:val="el-GR"/>
                            </w:rPr>
                            <m:t>T=1</m:t>
                          </w:ins>
                        </m:r>
                      </m:sub>
                      <m:sup>
                        <m:sSub>
                          <m:sSubPr>
                            <m:ctrlPr>
                              <w:ins w:id="1801" w:author="Στάθης Καπ" w:date="2023-02-01T08:59:00Z">
                                <w:rPr>
                                  <w:rFonts w:ascii="Cambria Math" w:hAnsi="Cambria Math"/>
                                  <w:i/>
                                  <w:lang w:val="el-GR"/>
                                </w:rPr>
                              </w:ins>
                            </m:ctrlPr>
                          </m:sSubPr>
                          <m:e>
                            <m:r>
                              <w:ins w:id="1802" w:author="Στάθης Καπ" w:date="2023-02-01T08:59:00Z">
                                <w:rPr>
                                  <w:rFonts w:ascii="Cambria Math" w:hAnsi="Cambria Math"/>
                                  <w:lang w:val="el-GR"/>
                                </w:rPr>
                                <m:t>T</m:t>
                              </w:ins>
                            </m:r>
                          </m:e>
                          <m:sub>
                            <m:r>
                              <w:ins w:id="1803" w:author="Στάθης Καπ" w:date="2023-02-01T08:59:00Z">
                                <w:rPr>
                                  <w:rFonts w:ascii="Cambria Math" w:hAnsi="Cambria Math"/>
                                  <w:lang w:val="el-GR"/>
                                </w:rPr>
                                <m:t>max</m:t>
                              </w:ins>
                            </m:r>
                          </m:sub>
                        </m:sSub>
                      </m:sup>
                      <m:e>
                        <m:sSub>
                          <m:sSubPr>
                            <m:ctrlPr>
                              <w:ins w:id="1804" w:author="Στάθης Καπ" w:date="2023-02-01T08:59:00Z">
                                <w:rPr>
                                  <w:rFonts w:ascii="Cambria Math" w:hAnsi="Cambria Math"/>
                                  <w:i/>
                                  <w:lang w:val="el-GR"/>
                                </w:rPr>
                              </w:ins>
                            </m:ctrlPr>
                          </m:sSubPr>
                          <m:e>
                            <m:r>
                              <w:ins w:id="1805" w:author="Στάθης Καπ" w:date="2023-02-01T08:59:00Z">
                                <w:rPr>
                                  <w:rFonts w:ascii="Cambria Math" w:hAnsi="Cambria Math"/>
                                  <w:lang w:val="el-GR"/>
                                </w:rPr>
                                <m:t>X</m:t>
                              </w:ins>
                            </m:r>
                          </m:e>
                          <m:sub>
                            <m:r>
                              <w:ins w:id="1806" w:author="Στάθης Καπ" w:date="2023-02-01T08:59:00Z">
                                <w:rPr>
                                  <w:rFonts w:ascii="Cambria Math" w:hAnsi="Cambria Math"/>
                                  <w:lang w:val="el-GR"/>
                                </w:rPr>
                                <m:t>e,j,t</m:t>
                              </w:ins>
                            </m:r>
                          </m:sub>
                        </m:sSub>
                      </m:e>
                    </m:nary>
                  </m:e>
                </m:nary>
                <m:r>
                  <w:ins w:id="1807" w:author="Στάθης Καπ" w:date="2023-02-01T08:59:00Z">
                    <w:rPr>
                      <w:rFonts w:ascii="Cambria Math" w:hAnsi="Cambria Math"/>
                      <w:lang w:val="el-GR"/>
                    </w:rPr>
                    <m:t xml:space="preserve"> ∀e=2, 3, ⋯, (n-1)</m:t>
                  </w:ins>
                </m:r>
              </m:oMath>
            </m:oMathPara>
          </w:p>
        </w:tc>
        <w:tc>
          <w:tcPr>
            <w:tcW w:w="350" w:type="pct"/>
            <w:vAlign w:val="center"/>
          </w:tcPr>
          <w:p w14:paraId="41A30956" w14:textId="125CC801" w:rsidR="006E12A8" w:rsidRPr="00603993" w:rsidRDefault="006E12A8" w:rsidP="00237FE3">
            <w:pPr>
              <w:pStyle w:val="Caption"/>
              <w:spacing w:after="160"/>
              <w:rPr>
                <w:ins w:id="1808" w:author="Στάθης Καπ" w:date="2023-02-01T08:59:00Z"/>
                <w:rPrChange w:id="1809" w:author="Στάθης Καπ" w:date="2023-02-01T08:49:00Z">
                  <w:rPr>
                    <w:ins w:id="1810" w:author="Στάθης Καπ" w:date="2023-02-01T08:59:00Z"/>
                    <w:lang w:val="el-GR"/>
                  </w:rPr>
                </w:rPrChange>
              </w:rPr>
            </w:pPr>
            <w:ins w:id="1811"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812"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20</w:t>
            </w:r>
            <w:ins w:id="1813" w:author="Στάθης Καπ" w:date="2023-02-01T08:59:00Z">
              <w:r>
                <w:rPr>
                  <w:lang w:val="el-GR"/>
                </w:rPr>
                <w:fldChar w:fldCharType="end"/>
              </w:r>
              <w:r>
                <w:t>)</w:t>
              </w:r>
            </w:ins>
          </w:p>
        </w:tc>
      </w:tr>
      <w:tr w:rsidR="001A3B97" w14:paraId="7E974024" w14:textId="77777777" w:rsidTr="00237FE3">
        <w:trPr>
          <w:ins w:id="1814" w:author="Στάθης Καπ" w:date="2023-02-01T09:00:00Z"/>
        </w:trPr>
        <w:tc>
          <w:tcPr>
            <w:tcW w:w="350" w:type="pct"/>
          </w:tcPr>
          <w:p w14:paraId="7F8502DD" w14:textId="77777777" w:rsidR="001A3B97" w:rsidRDefault="001A3B97">
            <w:pPr>
              <w:spacing w:after="160"/>
              <w:rPr>
                <w:ins w:id="1815" w:author="Στάθης Καπ" w:date="2023-02-01T09:00:00Z"/>
                <w:lang w:val="el-GR"/>
              </w:rPr>
              <w:pPrChange w:id="1816" w:author="Στάθης Καπ" w:date="2023-02-01T08:46:00Z">
                <w:pPr/>
              </w:pPrChange>
            </w:pPr>
          </w:p>
        </w:tc>
        <w:tc>
          <w:tcPr>
            <w:tcW w:w="4300" w:type="pct"/>
          </w:tcPr>
          <w:p w14:paraId="2CCBE347" w14:textId="22A3ACD2" w:rsidR="001A3B97" w:rsidRPr="005846FF" w:rsidRDefault="007E7879">
            <w:pPr>
              <w:spacing w:after="160"/>
              <w:rPr>
                <w:ins w:id="1817" w:author="Στάθης Καπ" w:date="2023-02-01T09:00:00Z"/>
                <w:lang w:val="el-GR"/>
              </w:rPr>
              <w:pPrChange w:id="1818" w:author="Στάθης Καπ" w:date="2023-02-01T08:46:00Z">
                <w:pPr/>
              </w:pPrChange>
            </w:pPr>
            <m:oMathPara>
              <m:oMath>
                <m:nary>
                  <m:naryPr>
                    <m:chr m:val="∑"/>
                    <m:limLoc m:val="undOvr"/>
                    <m:ctrlPr>
                      <w:ins w:id="1819" w:author="Στάθης Καπ" w:date="2023-02-01T09:00:00Z">
                        <w:rPr>
                          <w:rFonts w:ascii="Cambria Math" w:hAnsi="Cambria Math"/>
                          <w:i/>
                          <w:lang w:val="el-GR"/>
                        </w:rPr>
                      </w:ins>
                    </m:ctrlPr>
                  </m:naryPr>
                  <m:sub>
                    <m:r>
                      <w:ins w:id="1820" w:author="Στάθης Καπ" w:date="2023-02-01T09:00:00Z">
                        <w:rPr>
                          <w:rFonts w:ascii="Cambria Math" w:hAnsi="Cambria Math"/>
                          <w:lang w:val="el-GR"/>
                        </w:rPr>
                        <m:t>j=2,j≠i</m:t>
                      </w:ins>
                    </m:r>
                  </m:sub>
                  <m:sup>
                    <m:r>
                      <w:ins w:id="1821" w:author="Στάθης Καπ" w:date="2023-02-01T09:00:00Z">
                        <w:rPr>
                          <w:rFonts w:ascii="Cambria Math" w:hAnsi="Cambria Math"/>
                          <w:lang w:val="el-GR"/>
                        </w:rPr>
                        <m:t>n</m:t>
                      </w:ins>
                    </m:r>
                  </m:sup>
                  <m:e>
                    <m:nary>
                      <m:naryPr>
                        <m:chr m:val="∑"/>
                        <m:limLoc m:val="undOvr"/>
                        <m:ctrlPr>
                          <w:ins w:id="1822" w:author="Στάθης Καπ" w:date="2023-02-01T09:00:00Z">
                            <w:rPr>
                              <w:rFonts w:ascii="Cambria Math" w:hAnsi="Cambria Math"/>
                              <w:i/>
                              <w:lang w:val="el-GR"/>
                            </w:rPr>
                          </w:ins>
                        </m:ctrlPr>
                      </m:naryPr>
                      <m:sub>
                        <m:r>
                          <w:ins w:id="1823" w:author="Στάθης Καπ" w:date="2023-02-01T09:00:00Z">
                            <w:rPr>
                              <w:rFonts w:ascii="Cambria Math" w:hAnsi="Cambria Math"/>
                              <w:lang w:val="el-GR"/>
                            </w:rPr>
                            <m:t>t=1</m:t>
                          </w:ins>
                        </m:r>
                      </m:sub>
                      <m:sup>
                        <m:sSub>
                          <m:sSubPr>
                            <m:ctrlPr>
                              <w:ins w:id="1824" w:author="Στάθης Καπ" w:date="2023-02-01T09:00:00Z">
                                <w:rPr>
                                  <w:rFonts w:ascii="Cambria Math" w:hAnsi="Cambria Math"/>
                                  <w:i/>
                                  <w:lang w:val="el-GR"/>
                                </w:rPr>
                              </w:ins>
                            </m:ctrlPr>
                          </m:sSubPr>
                          <m:e>
                            <m:r>
                              <w:ins w:id="1825" w:author="Στάθης Καπ" w:date="2023-02-01T09:00:00Z">
                                <w:rPr>
                                  <w:rFonts w:ascii="Cambria Math" w:hAnsi="Cambria Math"/>
                                  <w:lang w:val="el-GR"/>
                                </w:rPr>
                                <m:t>T</m:t>
                              </w:ins>
                            </m:r>
                          </m:e>
                          <m:sub>
                            <m:r>
                              <w:ins w:id="1826" w:author="Στάθης Καπ" w:date="2023-02-01T09:00:00Z">
                                <w:rPr>
                                  <w:rFonts w:ascii="Cambria Math" w:hAnsi="Cambria Math"/>
                                  <w:lang w:val="el-GR"/>
                                </w:rPr>
                                <m:t>max</m:t>
                              </w:ins>
                            </m:r>
                          </m:sub>
                        </m:sSub>
                      </m:sup>
                      <m:e>
                        <m:sSub>
                          <m:sSubPr>
                            <m:ctrlPr>
                              <w:ins w:id="1827" w:author="Στάθης Καπ" w:date="2023-02-01T09:00:00Z">
                                <w:rPr>
                                  <w:rFonts w:ascii="Cambria Math" w:hAnsi="Cambria Math"/>
                                  <w:i/>
                                  <w:lang w:val="el-GR"/>
                                </w:rPr>
                              </w:ins>
                            </m:ctrlPr>
                          </m:sSubPr>
                          <m:e>
                            <m:r>
                              <w:ins w:id="1828" w:author="Στάθης Καπ" w:date="2023-02-01T09:00:00Z">
                                <w:rPr>
                                  <w:rFonts w:ascii="Cambria Math" w:hAnsi="Cambria Math"/>
                                  <w:lang w:val="el-GR"/>
                                </w:rPr>
                                <m:t>X</m:t>
                              </w:ins>
                            </m:r>
                          </m:e>
                          <m:sub>
                            <m:r>
                              <w:ins w:id="1829" w:author="Στάθης Καπ" w:date="2023-02-01T09:00:00Z">
                                <w:rPr>
                                  <w:rFonts w:ascii="Cambria Math" w:hAnsi="Cambria Math"/>
                                  <w:lang w:val="el-GR"/>
                                </w:rPr>
                                <m:t>i,j,t</m:t>
                              </w:ins>
                            </m:r>
                          </m:sub>
                        </m:sSub>
                      </m:e>
                    </m:nary>
                  </m:e>
                </m:nary>
                <m:r>
                  <w:ins w:id="1830" w:author="Στάθης Καπ" w:date="2023-02-01T09:00:00Z">
                    <w:rPr>
                      <w:rFonts w:ascii="Cambria Math" w:hAnsi="Cambria Math"/>
                      <w:lang w:val="el-GR"/>
                    </w:rPr>
                    <m:t>≤1 ∀ 2, 3, ⋯, (n-1)</m:t>
                  </w:ins>
                </m:r>
              </m:oMath>
            </m:oMathPara>
          </w:p>
        </w:tc>
        <w:tc>
          <w:tcPr>
            <w:tcW w:w="350" w:type="pct"/>
            <w:vAlign w:val="center"/>
          </w:tcPr>
          <w:p w14:paraId="24DAF289" w14:textId="07F38256" w:rsidR="001A3B97" w:rsidRPr="00603993" w:rsidRDefault="001A3B97" w:rsidP="00237FE3">
            <w:pPr>
              <w:pStyle w:val="Caption"/>
              <w:spacing w:after="160"/>
              <w:rPr>
                <w:ins w:id="1831" w:author="Στάθης Καπ" w:date="2023-02-01T09:00:00Z"/>
                <w:rPrChange w:id="1832" w:author="Στάθης Καπ" w:date="2023-02-01T08:49:00Z">
                  <w:rPr>
                    <w:ins w:id="1833" w:author="Στάθης Καπ" w:date="2023-02-01T09:00:00Z"/>
                    <w:lang w:val="el-GR"/>
                  </w:rPr>
                </w:rPrChange>
              </w:rPr>
            </w:pPr>
            <w:ins w:id="183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83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21</w:t>
            </w:r>
            <w:ins w:id="1836" w:author="Στάθης Καπ" w:date="2023-02-01T09:00:00Z">
              <w:r>
                <w:rPr>
                  <w:lang w:val="el-GR"/>
                </w:rPr>
                <w:fldChar w:fldCharType="end"/>
              </w:r>
              <w:r>
                <w:t>)</w:t>
              </w:r>
            </w:ins>
          </w:p>
        </w:tc>
      </w:tr>
      <w:tr w:rsidR="007D7F13" w14:paraId="71ECD460" w14:textId="77777777" w:rsidTr="00237FE3">
        <w:trPr>
          <w:ins w:id="1837" w:author="Στάθης Καπ" w:date="2023-02-01T09:00:00Z"/>
        </w:trPr>
        <w:tc>
          <w:tcPr>
            <w:tcW w:w="350" w:type="pct"/>
          </w:tcPr>
          <w:p w14:paraId="47D399F1" w14:textId="77777777" w:rsidR="007D7F13" w:rsidRDefault="007D7F13">
            <w:pPr>
              <w:spacing w:after="160"/>
              <w:rPr>
                <w:ins w:id="1838" w:author="Στάθης Καπ" w:date="2023-02-01T09:00:00Z"/>
                <w:lang w:val="el-GR"/>
              </w:rPr>
              <w:pPrChange w:id="1839" w:author="Στάθης Καπ" w:date="2023-02-01T08:46:00Z">
                <w:pPr/>
              </w:pPrChange>
            </w:pPr>
          </w:p>
        </w:tc>
        <w:tc>
          <w:tcPr>
            <w:tcW w:w="4300" w:type="pct"/>
          </w:tcPr>
          <w:p w14:paraId="1BC5954F" w14:textId="16104904" w:rsidR="007D7F13" w:rsidRPr="005846FF" w:rsidRDefault="007E7879">
            <w:pPr>
              <w:spacing w:after="160"/>
              <w:rPr>
                <w:ins w:id="1840" w:author="Στάθης Καπ" w:date="2023-02-01T09:00:00Z"/>
                <w:lang w:val="el-GR"/>
              </w:rPr>
              <w:pPrChange w:id="1841" w:author="Στάθης Καπ" w:date="2023-02-01T08:46:00Z">
                <w:pPr/>
              </w:pPrChange>
            </w:pPr>
            <m:oMathPara>
              <m:oMath>
                <m:nary>
                  <m:naryPr>
                    <m:chr m:val="∑"/>
                    <m:limLoc m:val="undOvr"/>
                    <m:ctrlPr>
                      <w:ins w:id="1842" w:author="Στάθης Καπ" w:date="2023-02-01T09:00:00Z">
                        <w:rPr>
                          <w:rFonts w:ascii="Cambria Math" w:hAnsi="Cambria Math"/>
                          <w:i/>
                          <w:iCs/>
                          <w:lang w:val="el-GR"/>
                        </w:rPr>
                      </w:ins>
                    </m:ctrlPr>
                  </m:naryPr>
                  <m:sub>
                    <m:r>
                      <w:ins w:id="1843" w:author="Στάθης Καπ" w:date="2023-02-01T09:00:00Z">
                        <w:rPr>
                          <w:rFonts w:ascii="Cambria Math" w:hAnsi="Cambria Math"/>
                          <w:lang w:val="el-GR"/>
                        </w:rPr>
                        <m:t>e≠i,j</m:t>
                      </w:ins>
                    </m:r>
                  </m:sub>
                  <m:sup/>
                  <m:e>
                    <m:nary>
                      <m:naryPr>
                        <m:chr m:val="∑"/>
                        <m:limLoc m:val="undOvr"/>
                        <m:ctrlPr>
                          <w:ins w:id="1844" w:author="Στάθης Καπ" w:date="2023-02-01T09:00:00Z">
                            <w:rPr>
                              <w:rFonts w:ascii="Cambria Math" w:hAnsi="Cambria Math"/>
                              <w:i/>
                              <w:iCs/>
                              <w:lang w:val="el-GR"/>
                            </w:rPr>
                          </w:ins>
                        </m:ctrlPr>
                      </m:naryPr>
                      <m:sub>
                        <m:r>
                          <w:ins w:id="1845" w:author="Στάθης Καπ" w:date="2023-02-01T09:00:00Z">
                            <w:rPr>
                              <w:rFonts w:ascii="Cambria Math" w:hAnsi="Cambria Math"/>
                              <w:lang w:val="el-GR"/>
                            </w:rPr>
                            <m:t>u=t+</m:t>
                          </w:ins>
                        </m:r>
                        <m:sSub>
                          <m:sSubPr>
                            <m:ctrlPr>
                              <w:ins w:id="1846" w:author="Στάθης Καπ" w:date="2023-02-01T09:00:00Z">
                                <w:rPr>
                                  <w:rFonts w:ascii="Cambria Math" w:hAnsi="Cambria Math"/>
                                  <w:i/>
                                  <w:iCs/>
                                  <w:lang w:val="el-GR"/>
                                </w:rPr>
                              </w:ins>
                            </m:ctrlPr>
                          </m:sSubPr>
                          <m:e>
                            <m:r>
                              <w:ins w:id="1847" w:author="Στάθης Καπ" w:date="2023-02-01T09:00:00Z">
                                <w:rPr>
                                  <w:rFonts w:ascii="Cambria Math" w:hAnsi="Cambria Math"/>
                                  <w:lang w:val="el-GR"/>
                                </w:rPr>
                                <m:t>d</m:t>
                              </w:ins>
                            </m:r>
                          </m:e>
                          <m:sub>
                            <m:r>
                              <w:ins w:id="1848" w:author="Στάθης Καπ" w:date="2023-02-01T09:00:00Z">
                                <w:rPr>
                                  <w:rFonts w:ascii="Cambria Math" w:hAnsi="Cambria Math"/>
                                  <w:lang w:val="el-GR"/>
                                </w:rPr>
                                <m:t>i,j,t</m:t>
                              </w:ins>
                            </m:r>
                          </m:sub>
                        </m:sSub>
                      </m:sub>
                      <m:sup>
                        <m:sSub>
                          <m:sSubPr>
                            <m:ctrlPr>
                              <w:ins w:id="1849" w:author="Στάθης Καπ" w:date="2023-02-01T09:00:00Z">
                                <w:rPr>
                                  <w:rFonts w:ascii="Cambria Math" w:hAnsi="Cambria Math"/>
                                  <w:i/>
                                  <w:iCs/>
                                  <w:lang w:val="el-GR"/>
                                </w:rPr>
                              </w:ins>
                            </m:ctrlPr>
                          </m:sSubPr>
                          <m:e>
                            <m:r>
                              <w:ins w:id="1850" w:author="Στάθης Καπ" w:date="2023-02-01T09:00:00Z">
                                <w:rPr>
                                  <w:rFonts w:ascii="Cambria Math" w:hAnsi="Cambria Math"/>
                                  <w:lang w:val="el-GR"/>
                                </w:rPr>
                                <m:t>T</m:t>
                              </w:ins>
                            </m:r>
                          </m:e>
                          <m:sub>
                            <m:r>
                              <w:ins w:id="1851" w:author="Στάθης Καπ" w:date="2023-02-01T09:00:00Z">
                                <w:rPr>
                                  <w:rFonts w:ascii="Cambria Math" w:hAnsi="Cambria Math"/>
                                  <w:lang w:val="el-GR"/>
                                </w:rPr>
                                <m:t>max</m:t>
                              </w:ins>
                            </m:r>
                          </m:sub>
                        </m:sSub>
                      </m:sup>
                      <m:e>
                        <m:sSub>
                          <m:sSubPr>
                            <m:ctrlPr>
                              <w:ins w:id="1852" w:author="Στάθης Καπ" w:date="2023-02-01T09:00:00Z">
                                <w:rPr>
                                  <w:rFonts w:ascii="Cambria Math" w:hAnsi="Cambria Math"/>
                                  <w:i/>
                                  <w:iCs/>
                                  <w:lang w:val="el-GR"/>
                                </w:rPr>
                              </w:ins>
                            </m:ctrlPr>
                          </m:sSubPr>
                          <m:e>
                            <m:r>
                              <w:ins w:id="1853" w:author="Στάθης Καπ" w:date="2023-02-01T09:00:00Z">
                                <w:rPr>
                                  <w:rFonts w:ascii="Cambria Math" w:hAnsi="Cambria Math"/>
                                  <w:lang w:val="el-GR"/>
                                </w:rPr>
                                <m:t>X</m:t>
                              </w:ins>
                            </m:r>
                          </m:e>
                          <m:sub>
                            <m:r>
                              <w:ins w:id="1854" w:author="Στάθης Καπ" w:date="2023-02-01T09:00:00Z">
                                <w:rPr>
                                  <w:rFonts w:ascii="Cambria Math" w:hAnsi="Cambria Math"/>
                                  <w:lang w:val="el-GR"/>
                                </w:rPr>
                                <m:t>j,e,u</m:t>
                              </w:ins>
                            </m:r>
                          </m:sub>
                        </m:sSub>
                      </m:e>
                    </m:nary>
                  </m:e>
                </m:nary>
                <m:r>
                  <w:ins w:id="1855" w:author="Στάθης Καπ" w:date="2023-02-01T09:00:00Z">
                    <w:rPr>
                      <w:rFonts w:ascii="Cambria Math" w:hAnsi="Cambria Math"/>
                      <w:lang w:val="el-GR"/>
                    </w:rPr>
                    <m:t>≤</m:t>
                  </w:ins>
                </m:r>
                <m:sSub>
                  <m:sSubPr>
                    <m:ctrlPr>
                      <w:ins w:id="1856" w:author="Στάθης Καπ" w:date="2023-02-01T09:00:00Z">
                        <w:rPr>
                          <w:rFonts w:ascii="Cambria Math" w:hAnsi="Cambria Math"/>
                          <w:i/>
                          <w:iCs/>
                          <w:lang w:val="el-GR"/>
                        </w:rPr>
                      </w:ins>
                    </m:ctrlPr>
                  </m:sSubPr>
                  <m:e>
                    <m:r>
                      <w:ins w:id="1857" w:author="Στάθης Καπ" w:date="2023-02-01T09:00:00Z">
                        <w:rPr>
                          <w:rFonts w:ascii="Cambria Math" w:hAnsi="Cambria Math"/>
                          <w:lang w:val="el-GR"/>
                        </w:rPr>
                        <m:t>X</m:t>
                      </w:ins>
                    </m:r>
                  </m:e>
                  <m:sub>
                    <m:r>
                      <w:ins w:id="1858" w:author="Στάθης Καπ" w:date="2023-02-01T09:00:00Z">
                        <w:rPr>
                          <w:rFonts w:ascii="Cambria Math" w:hAnsi="Cambria Math"/>
                          <w:lang w:val="el-GR"/>
                        </w:rPr>
                        <m:t>i,j,t</m:t>
                      </w:ins>
                    </m:r>
                  </m:sub>
                </m:sSub>
                <m:r>
                  <w:ins w:id="1859" w:author="Στάθης Καπ" w:date="2023-02-01T09:00:00Z">
                    <w:rPr>
                      <w:rFonts w:ascii="Cambria Math" w:hAnsi="Cambria Math"/>
                      <w:lang w:val="el-GR"/>
                    </w:rPr>
                    <m:t xml:space="preserve"> ∀i,j=1, ⋯, n-1, i≠j, j≠1, t≤</m:t>
                  </w:ins>
                </m:r>
                <m:sSub>
                  <m:sSubPr>
                    <m:ctrlPr>
                      <w:ins w:id="1860" w:author="Στάθης Καπ" w:date="2023-02-01T09:00:00Z">
                        <w:rPr>
                          <w:rFonts w:ascii="Cambria Math" w:hAnsi="Cambria Math"/>
                          <w:i/>
                          <w:iCs/>
                          <w:lang w:val="el-GR"/>
                        </w:rPr>
                      </w:ins>
                    </m:ctrlPr>
                  </m:sSubPr>
                  <m:e>
                    <m:r>
                      <w:ins w:id="1861" w:author="Στάθης Καπ" w:date="2023-02-01T09:00:00Z">
                        <w:rPr>
                          <w:rFonts w:ascii="Cambria Math" w:hAnsi="Cambria Math"/>
                          <w:lang w:val="el-GR"/>
                        </w:rPr>
                        <m:t>T</m:t>
                      </w:ins>
                    </m:r>
                  </m:e>
                  <m:sub>
                    <m:r>
                      <w:ins w:id="1862" w:author="Στάθης Καπ" w:date="2023-02-01T09:00:00Z">
                        <w:rPr>
                          <w:rFonts w:ascii="Cambria Math" w:hAnsi="Cambria Math"/>
                          <w:lang w:val="el-GR"/>
                        </w:rPr>
                        <m:t>max</m:t>
                      </w:ins>
                    </m:r>
                  </m:sub>
                </m:sSub>
                <m:r>
                  <w:ins w:id="1863" w:author="Στάθης Καπ" w:date="2023-02-01T09:00:00Z">
                    <w:rPr>
                      <w:rFonts w:ascii="Cambria Math" w:hAnsi="Cambria Math"/>
                      <w:lang w:val="el-GR"/>
                    </w:rPr>
                    <m:t>-</m:t>
                  </w:ins>
                </m:r>
                <m:sSub>
                  <m:sSubPr>
                    <m:ctrlPr>
                      <w:ins w:id="1864" w:author="Στάθης Καπ" w:date="2023-02-01T09:00:00Z">
                        <w:rPr>
                          <w:rFonts w:ascii="Cambria Math" w:hAnsi="Cambria Math"/>
                          <w:i/>
                          <w:iCs/>
                          <w:lang w:val="el-GR"/>
                        </w:rPr>
                      </w:ins>
                    </m:ctrlPr>
                  </m:sSubPr>
                  <m:e>
                    <m:r>
                      <w:ins w:id="1865" w:author="Στάθης Καπ" w:date="2023-02-01T09:00:00Z">
                        <w:rPr>
                          <w:rFonts w:ascii="Cambria Math" w:hAnsi="Cambria Math"/>
                          <w:lang w:val="el-GR"/>
                        </w:rPr>
                        <m:t>d</m:t>
                      </w:ins>
                    </m:r>
                  </m:e>
                  <m:sub>
                    <m:r>
                      <w:ins w:id="1866" w:author="Στάθης Καπ" w:date="2023-02-01T09:00:00Z">
                        <w:rPr>
                          <w:rFonts w:ascii="Cambria Math" w:hAnsi="Cambria Math"/>
                          <w:lang w:val="el-GR"/>
                        </w:rPr>
                        <m:t>i,j,t</m:t>
                      </w:ins>
                    </m:r>
                  </m:sub>
                </m:sSub>
              </m:oMath>
            </m:oMathPara>
          </w:p>
        </w:tc>
        <w:tc>
          <w:tcPr>
            <w:tcW w:w="350" w:type="pct"/>
            <w:vAlign w:val="center"/>
          </w:tcPr>
          <w:p w14:paraId="05FDBA9D" w14:textId="09E33B6A" w:rsidR="007D7F13" w:rsidRPr="00603993" w:rsidRDefault="007D7F13" w:rsidP="00237FE3">
            <w:pPr>
              <w:pStyle w:val="Caption"/>
              <w:spacing w:after="160"/>
              <w:rPr>
                <w:ins w:id="1867" w:author="Στάθης Καπ" w:date="2023-02-01T09:00:00Z"/>
                <w:rPrChange w:id="1868" w:author="Στάθης Καπ" w:date="2023-02-01T08:49:00Z">
                  <w:rPr>
                    <w:ins w:id="1869" w:author="Στάθης Καπ" w:date="2023-02-01T09:00:00Z"/>
                    <w:lang w:val="el-GR"/>
                  </w:rPr>
                </w:rPrChange>
              </w:rPr>
            </w:pPr>
            <w:ins w:id="187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87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22</w:t>
            </w:r>
            <w:ins w:id="1872" w:author="Στάθης Καπ" w:date="2023-02-01T09:00:00Z">
              <w:r>
                <w:rPr>
                  <w:lang w:val="el-GR"/>
                </w:rPr>
                <w:fldChar w:fldCharType="end"/>
              </w:r>
              <w:r>
                <w:t>)</w:t>
              </w:r>
            </w:ins>
          </w:p>
        </w:tc>
      </w:tr>
      <w:tr w:rsidR="0065571E" w14:paraId="0D1DB037" w14:textId="77777777" w:rsidTr="00237FE3">
        <w:trPr>
          <w:ins w:id="1873" w:author="Στάθης Καπ" w:date="2023-02-01T09:00:00Z"/>
        </w:trPr>
        <w:tc>
          <w:tcPr>
            <w:tcW w:w="350" w:type="pct"/>
          </w:tcPr>
          <w:p w14:paraId="32FB801A" w14:textId="77777777" w:rsidR="0065571E" w:rsidRDefault="0065571E">
            <w:pPr>
              <w:spacing w:after="160"/>
              <w:rPr>
                <w:ins w:id="1874" w:author="Στάθης Καπ" w:date="2023-02-01T09:00:00Z"/>
                <w:lang w:val="el-GR"/>
              </w:rPr>
              <w:pPrChange w:id="1875" w:author="Στάθης Καπ" w:date="2023-02-01T08:46:00Z">
                <w:pPr/>
              </w:pPrChange>
            </w:pPr>
          </w:p>
        </w:tc>
        <w:tc>
          <w:tcPr>
            <w:tcW w:w="4300" w:type="pct"/>
          </w:tcPr>
          <w:p w14:paraId="756E2D73" w14:textId="74A13BB8" w:rsidR="0065571E" w:rsidRPr="005846FF" w:rsidRDefault="007E7879">
            <w:pPr>
              <w:spacing w:after="160"/>
              <w:rPr>
                <w:ins w:id="1876" w:author="Στάθης Καπ" w:date="2023-02-01T09:00:00Z"/>
                <w:lang w:val="el-GR"/>
              </w:rPr>
              <w:pPrChange w:id="1877" w:author="Στάθης Καπ" w:date="2023-02-01T08:46:00Z">
                <w:pPr/>
              </w:pPrChange>
            </w:pPr>
            <m:oMathPara>
              <m:oMath>
                <m:sSub>
                  <m:sSubPr>
                    <m:ctrlPr>
                      <w:ins w:id="1878" w:author="Στάθης Καπ" w:date="2023-02-01T09:00:00Z">
                        <w:rPr>
                          <w:rFonts w:ascii="Cambria Math" w:hAnsi="Cambria Math"/>
                          <w:i/>
                          <w:lang w:val="el-GR"/>
                        </w:rPr>
                      </w:ins>
                    </m:ctrlPr>
                  </m:sSubPr>
                  <m:e>
                    <m:r>
                      <w:ins w:id="1879" w:author="Στάθης Καπ" w:date="2023-02-01T09:00:00Z">
                        <w:rPr>
                          <w:rFonts w:ascii="Cambria Math" w:hAnsi="Cambria Math"/>
                          <w:lang w:val="el-GR"/>
                        </w:rPr>
                        <m:t>X</m:t>
                      </w:ins>
                    </m:r>
                  </m:e>
                  <m:sub>
                    <m:r>
                      <w:ins w:id="1880" w:author="Στάθης Καπ" w:date="2023-02-01T09:00:00Z">
                        <w:rPr>
                          <w:rFonts w:ascii="Cambria Math" w:hAnsi="Cambria Math"/>
                          <w:lang w:val="el-GR"/>
                        </w:rPr>
                        <m:t>i,j,t</m:t>
                      </w:ins>
                    </m:r>
                  </m:sub>
                </m:sSub>
                <m:r>
                  <w:ins w:id="1881" w:author="Στάθης Καπ" w:date="2023-02-01T09:00:00Z">
                    <w:rPr>
                      <w:rFonts w:ascii="Cambria Math" w:eastAsiaTheme="minorEastAsia" w:hAnsi="Cambria Math"/>
                      <w:lang w:val="el-GR"/>
                    </w:rPr>
                    <m:t xml:space="preserve">=0 ∀i≠j, t&gt; </m:t>
                  </w:ins>
                </m:r>
                <m:sSub>
                  <m:sSubPr>
                    <m:ctrlPr>
                      <w:ins w:id="1882" w:author="Στάθης Καπ" w:date="2023-02-01T09:00:00Z">
                        <w:rPr>
                          <w:rFonts w:ascii="Cambria Math" w:eastAsiaTheme="minorEastAsia" w:hAnsi="Cambria Math"/>
                          <w:i/>
                          <w:lang w:val="el-GR"/>
                        </w:rPr>
                      </w:ins>
                    </m:ctrlPr>
                  </m:sSubPr>
                  <m:e>
                    <m:r>
                      <w:ins w:id="1883" w:author="Στάθης Καπ" w:date="2023-02-01T09:00:00Z">
                        <w:rPr>
                          <w:rFonts w:ascii="Cambria Math" w:eastAsiaTheme="minorEastAsia" w:hAnsi="Cambria Math"/>
                          <w:lang w:val="el-GR"/>
                        </w:rPr>
                        <m:t>T</m:t>
                      </w:ins>
                    </m:r>
                  </m:e>
                  <m:sub>
                    <m:r>
                      <w:ins w:id="1884" w:author="Στάθης Καπ" w:date="2023-02-01T09:00:00Z">
                        <w:rPr>
                          <w:rFonts w:ascii="Cambria Math" w:eastAsiaTheme="minorEastAsia" w:hAnsi="Cambria Math"/>
                          <w:lang w:val="el-GR"/>
                        </w:rPr>
                        <m:t>max</m:t>
                      </w:ins>
                    </m:r>
                  </m:sub>
                </m:sSub>
                <m:r>
                  <w:ins w:id="1885" w:author="Στάθης Καπ" w:date="2023-02-01T09:00:00Z">
                    <w:rPr>
                      <w:rFonts w:ascii="Cambria Math" w:eastAsiaTheme="minorEastAsia" w:hAnsi="Cambria Math"/>
                      <w:lang w:val="el-GR"/>
                    </w:rPr>
                    <m:t>-</m:t>
                  </w:ins>
                </m:r>
                <m:sSub>
                  <m:sSubPr>
                    <m:ctrlPr>
                      <w:ins w:id="1886" w:author="Στάθης Καπ" w:date="2023-02-01T09:00:00Z">
                        <w:rPr>
                          <w:rFonts w:ascii="Cambria Math" w:eastAsiaTheme="minorEastAsia" w:hAnsi="Cambria Math"/>
                          <w:i/>
                          <w:lang w:val="el-GR"/>
                        </w:rPr>
                      </w:ins>
                    </m:ctrlPr>
                  </m:sSubPr>
                  <m:e>
                    <m:r>
                      <w:ins w:id="1887" w:author="Στάθης Καπ" w:date="2023-02-01T09:00:00Z">
                        <w:rPr>
                          <w:rFonts w:ascii="Cambria Math" w:eastAsiaTheme="minorEastAsia" w:hAnsi="Cambria Math"/>
                          <w:lang w:val="el-GR"/>
                        </w:rPr>
                        <m:t>d</m:t>
                      </w:ins>
                    </m:r>
                  </m:e>
                  <m:sub>
                    <m:r>
                      <w:ins w:id="1888"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4D9BD1CF" w:rsidR="0065571E" w:rsidRPr="00603993" w:rsidRDefault="0065571E" w:rsidP="00237FE3">
            <w:pPr>
              <w:pStyle w:val="Caption"/>
              <w:spacing w:after="160"/>
              <w:rPr>
                <w:ins w:id="1889" w:author="Στάθης Καπ" w:date="2023-02-01T09:00:00Z"/>
                <w:rPrChange w:id="1890" w:author="Στάθης Καπ" w:date="2023-02-01T08:49:00Z">
                  <w:rPr>
                    <w:ins w:id="1891" w:author="Στάθης Καπ" w:date="2023-02-01T09:00:00Z"/>
                    <w:lang w:val="el-GR"/>
                  </w:rPr>
                </w:rPrChange>
              </w:rPr>
            </w:pPr>
            <w:ins w:id="189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89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23</w:t>
            </w:r>
            <w:ins w:id="1894"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895" w:author="Στάθης Καπ" w:date="2023-02-01T08:58:00Z"/>
          <w:rFonts w:eastAsiaTheme="minorEastAsia"/>
          <w:lang w:val="el-GR"/>
        </w:rPr>
      </w:pPr>
    </w:p>
    <w:p w14:paraId="7C4A4E17" w14:textId="7738CB26" w:rsidR="00550D86" w:rsidRPr="00EA6FB8" w:rsidDel="00EA6FB8" w:rsidRDefault="001827A8" w:rsidP="00550D86">
      <w:pPr>
        <w:rPr>
          <w:del w:id="1896" w:author="Στάθης Καπ" w:date="2023-02-01T08:58:00Z"/>
          <w:rFonts w:eastAsiaTheme="minorEastAsia"/>
          <w:lang w:val="el-GR"/>
          <w:rPrChange w:id="1897" w:author="Στάθης Καπ" w:date="2023-02-01T08:58:00Z">
            <w:rPr>
              <w:del w:id="1898" w:author="Στάθης Καπ" w:date="2023-02-01T08:58:00Z"/>
              <w:rFonts w:ascii="Cambria Math" w:hAnsi="Cambria Math"/>
              <w:i/>
              <w:lang w:val="el-GR"/>
            </w:rPr>
          </w:rPrChange>
        </w:rPr>
      </w:pPr>
      <m:oMathPara>
        <m:oMath>
          <m:r>
            <w:del w:id="1899" w:author="Στάθης Καπ" w:date="2023-02-01T08:58:00Z">
              <w:rPr>
                <w:rFonts w:ascii="Cambria Math" w:hAnsi="Cambria Math"/>
                <w:lang w:val="el-GR"/>
              </w:rPr>
              <m:t xml:space="preserve">Maximize </m:t>
            </w:del>
          </m:r>
          <m:nary>
            <m:naryPr>
              <m:chr m:val="∑"/>
              <m:limLoc m:val="undOvr"/>
              <m:ctrlPr>
                <w:del w:id="1900" w:author="Στάθης Καπ" w:date="2023-02-01T08:58:00Z">
                  <w:rPr>
                    <w:rFonts w:ascii="Cambria Math" w:hAnsi="Cambria Math"/>
                    <w:i/>
                    <w:lang w:val="el-GR"/>
                  </w:rPr>
                </w:del>
              </m:ctrlPr>
            </m:naryPr>
            <m:sub>
              <m:r>
                <w:del w:id="1901" w:author="Στάθης Καπ" w:date="2023-02-01T08:58:00Z">
                  <w:rPr>
                    <w:rFonts w:ascii="Cambria Math" w:hAnsi="Cambria Math"/>
                    <w:lang w:val="el-GR"/>
                  </w:rPr>
                  <m:t>i=1</m:t>
                </w:del>
              </m:r>
            </m:sub>
            <m:sup>
              <m:r>
                <w:del w:id="1902" w:author="Στάθης Καπ" w:date="2023-02-01T08:58:00Z">
                  <w:rPr>
                    <w:rFonts w:ascii="Cambria Math" w:hAnsi="Cambria Math"/>
                    <w:lang w:val="el-GR"/>
                  </w:rPr>
                  <m:t>n</m:t>
                </w:del>
              </m:r>
            </m:sup>
            <m:e>
              <m:nary>
                <m:naryPr>
                  <m:chr m:val="∑"/>
                  <m:limLoc m:val="undOvr"/>
                  <m:ctrlPr>
                    <w:del w:id="1903" w:author="Στάθης Καπ" w:date="2023-02-01T08:58:00Z">
                      <w:rPr>
                        <w:rFonts w:ascii="Cambria Math" w:hAnsi="Cambria Math"/>
                        <w:i/>
                        <w:lang w:val="el-GR"/>
                      </w:rPr>
                    </w:del>
                  </m:ctrlPr>
                </m:naryPr>
                <m:sub>
                  <m:r>
                    <w:del w:id="1904" w:author="Στάθης Καπ" w:date="2023-02-01T08:58:00Z">
                      <w:rPr>
                        <w:rFonts w:ascii="Cambria Math" w:hAnsi="Cambria Math"/>
                        <w:lang w:val="el-GR"/>
                      </w:rPr>
                      <m:t>j=1,j≠i</m:t>
                    </w:del>
                  </m:r>
                </m:sub>
                <m:sup>
                  <m:r>
                    <w:del w:id="1905" w:author="Στάθης Καπ" w:date="2023-02-01T08:58:00Z">
                      <w:rPr>
                        <w:rFonts w:ascii="Cambria Math" w:hAnsi="Cambria Math"/>
                        <w:lang w:val="el-GR"/>
                      </w:rPr>
                      <m:t>n</m:t>
                    </w:del>
                  </m:r>
                </m:sup>
                <m:e>
                  <m:nary>
                    <m:naryPr>
                      <m:chr m:val="∑"/>
                      <m:limLoc m:val="undOvr"/>
                      <m:ctrlPr>
                        <w:del w:id="1906" w:author="Στάθης Καπ" w:date="2023-02-01T08:58:00Z">
                          <w:rPr>
                            <w:rFonts w:ascii="Cambria Math" w:hAnsi="Cambria Math"/>
                            <w:i/>
                            <w:lang w:val="el-GR"/>
                          </w:rPr>
                        </w:del>
                      </m:ctrlPr>
                    </m:naryPr>
                    <m:sub>
                      <m:r>
                        <w:del w:id="1907" w:author="Στάθης Καπ" w:date="2023-02-01T08:58:00Z">
                          <w:rPr>
                            <w:rFonts w:ascii="Cambria Math" w:hAnsi="Cambria Math"/>
                            <w:lang w:val="el-GR"/>
                          </w:rPr>
                          <m:t>t=1</m:t>
                        </w:del>
                      </m:r>
                    </m:sub>
                    <m:sup>
                      <m:sSub>
                        <m:sSubPr>
                          <m:ctrlPr>
                            <w:del w:id="1908" w:author="Στάθης Καπ" w:date="2023-02-01T08:58:00Z">
                              <w:rPr>
                                <w:rFonts w:ascii="Cambria Math" w:hAnsi="Cambria Math"/>
                                <w:i/>
                                <w:lang w:val="el-GR"/>
                              </w:rPr>
                            </w:del>
                          </m:ctrlPr>
                        </m:sSubPr>
                        <m:e>
                          <m:r>
                            <w:del w:id="1909" w:author="Στάθης Καπ" w:date="2023-02-01T08:58:00Z">
                              <w:rPr>
                                <w:rFonts w:ascii="Cambria Math" w:hAnsi="Cambria Math"/>
                                <w:lang w:val="el-GR"/>
                              </w:rPr>
                              <m:t>T</m:t>
                            </w:del>
                          </m:r>
                        </m:e>
                        <m:sub>
                          <m:r>
                            <w:del w:id="1910" w:author="Στάθης Καπ" w:date="2023-02-01T08:58:00Z">
                              <w:rPr>
                                <w:rFonts w:ascii="Cambria Math" w:hAnsi="Cambria Math"/>
                                <w:lang w:val="el-GR"/>
                              </w:rPr>
                              <m:t>max</m:t>
                            </w:del>
                          </m:r>
                        </m:sub>
                      </m:sSub>
                    </m:sup>
                    <m:e>
                      <m:sSub>
                        <m:sSubPr>
                          <m:ctrlPr>
                            <w:del w:id="1911" w:author="Στάθης Καπ" w:date="2023-02-01T08:58:00Z">
                              <w:rPr>
                                <w:rFonts w:ascii="Cambria Math" w:hAnsi="Cambria Math"/>
                                <w:i/>
                                <w:lang w:val="el-GR"/>
                              </w:rPr>
                            </w:del>
                          </m:ctrlPr>
                        </m:sSubPr>
                        <m:e>
                          <m:r>
                            <w:del w:id="1912" w:author="Στάθης Καπ" w:date="2023-02-01T08:58:00Z">
                              <w:rPr>
                                <w:rFonts w:ascii="Cambria Math" w:hAnsi="Cambria Math"/>
                                <w:lang w:val="el-GR"/>
                              </w:rPr>
                              <m:t>u</m:t>
                            </w:del>
                          </m:r>
                        </m:e>
                        <m:sub>
                          <m:r>
                            <w:del w:id="1913" w:author="Στάθης Καπ" w:date="2023-02-01T08:58:00Z">
                              <w:rPr>
                                <w:rFonts w:ascii="Cambria Math" w:hAnsi="Cambria Math"/>
                                <w:lang w:val="el-GR"/>
                              </w:rPr>
                              <m:t>i</m:t>
                            </w:del>
                          </m:r>
                        </m:sub>
                      </m:sSub>
                      <m:sSub>
                        <m:sSubPr>
                          <m:ctrlPr>
                            <w:del w:id="1914" w:author="Στάθης Καπ" w:date="2023-02-01T08:58:00Z">
                              <w:rPr>
                                <w:rFonts w:ascii="Cambria Math" w:hAnsi="Cambria Math"/>
                                <w:i/>
                                <w:lang w:val="el-GR"/>
                              </w:rPr>
                            </w:del>
                          </m:ctrlPr>
                        </m:sSubPr>
                        <m:e>
                          <m:r>
                            <w:del w:id="1915" w:author="Στάθης Καπ" w:date="2023-02-01T08:58:00Z">
                              <w:rPr>
                                <w:rFonts w:ascii="Cambria Math" w:hAnsi="Cambria Math"/>
                                <w:lang w:val="el-GR"/>
                              </w:rPr>
                              <m:t>X</m:t>
                            </w:del>
                          </m:r>
                        </m:e>
                        <m:sub>
                          <m:r>
                            <w:del w:id="1916"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7E7879" w:rsidP="00550D86">
      <w:pPr>
        <w:rPr>
          <w:del w:id="1917" w:author="Στάθης Καπ" w:date="2023-02-01T08:58:00Z"/>
          <w:rFonts w:eastAsiaTheme="minorEastAsia"/>
          <w:lang w:val="el-GR"/>
        </w:rPr>
      </w:pPr>
      <m:oMathPara>
        <m:oMath>
          <m:nary>
            <m:naryPr>
              <m:chr m:val="∑"/>
              <m:limLoc m:val="undOvr"/>
              <m:ctrlPr>
                <w:del w:id="1918" w:author="Στάθης Καπ" w:date="2023-02-01T08:58:00Z">
                  <w:rPr>
                    <w:rFonts w:ascii="Cambria Math" w:hAnsi="Cambria Math"/>
                    <w:i/>
                    <w:lang w:val="el-GR"/>
                  </w:rPr>
                </w:del>
              </m:ctrlPr>
            </m:naryPr>
            <m:sub>
              <m:r>
                <w:del w:id="1919" w:author="Στάθης Καπ" w:date="2023-02-01T08:58:00Z">
                  <w:rPr>
                    <w:rFonts w:ascii="Cambria Math" w:hAnsi="Cambria Math"/>
                    <w:lang w:val="el-GR"/>
                  </w:rPr>
                  <m:t>i&gt;1</m:t>
                </w:del>
              </m:r>
            </m:sub>
            <m:sup>
              <m:r>
                <w:del w:id="1920" w:author="Στάθης Καπ" w:date="2023-02-01T08:58:00Z">
                  <w:rPr>
                    <w:rFonts w:ascii="Cambria Math" w:hAnsi="Cambria Math"/>
                    <w:lang w:val="el-GR"/>
                  </w:rPr>
                  <m:t>n</m:t>
                </w:del>
              </m:r>
            </m:sup>
            <m:e>
              <m:nary>
                <m:naryPr>
                  <m:chr m:val="∑"/>
                  <m:limLoc m:val="undOvr"/>
                  <m:ctrlPr>
                    <w:del w:id="1921" w:author="Στάθης Καπ" w:date="2023-02-01T08:58:00Z">
                      <w:rPr>
                        <w:rFonts w:ascii="Cambria Math" w:hAnsi="Cambria Math"/>
                        <w:i/>
                        <w:lang w:val="el-GR"/>
                      </w:rPr>
                    </w:del>
                  </m:ctrlPr>
                </m:naryPr>
                <m:sub>
                  <m:r>
                    <w:del w:id="1922" w:author="Στάθης Καπ" w:date="2023-02-01T08:58:00Z">
                      <w:rPr>
                        <w:rFonts w:ascii="Cambria Math" w:hAnsi="Cambria Math"/>
                        <w:lang w:val="el-GR"/>
                      </w:rPr>
                      <m:t>t=1</m:t>
                    </w:del>
                  </m:r>
                </m:sub>
                <m:sup>
                  <m:sSub>
                    <m:sSubPr>
                      <m:ctrlPr>
                        <w:del w:id="1923" w:author="Στάθης Καπ" w:date="2023-02-01T08:58:00Z">
                          <w:rPr>
                            <w:rFonts w:ascii="Cambria Math" w:hAnsi="Cambria Math"/>
                            <w:i/>
                            <w:lang w:val="el-GR"/>
                          </w:rPr>
                        </w:del>
                      </m:ctrlPr>
                    </m:sSubPr>
                    <m:e>
                      <m:r>
                        <w:del w:id="1924" w:author="Στάθης Καπ" w:date="2023-02-01T08:58:00Z">
                          <w:rPr>
                            <w:rFonts w:ascii="Cambria Math" w:hAnsi="Cambria Math"/>
                            <w:lang w:val="el-GR"/>
                          </w:rPr>
                          <m:t>T</m:t>
                        </w:del>
                      </m:r>
                    </m:e>
                    <m:sub>
                      <m:r>
                        <w:del w:id="1925" w:author="Στάθης Καπ" w:date="2023-02-01T08:58:00Z">
                          <w:rPr>
                            <w:rFonts w:ascii="Cambria Math" w:hAnsi="Cambria Math"/>
                            <w:lang w:val="el-GR"/>
                          </w:rPr>
                          <m:t>max</m:t>
                        </w:del>
                      </m:r>
                    </m:sub>
                  </m:sSub>
                </m:sup>
                <m:e>
                  <m:sSub>
                    <m:sSubPr>
                      <m:ctrlPr>
                        <w:del w:id="1926" w:author="Στάθης Καπ" w:date="2023-02-01T08:58:00Z">
                          <w:rPr>
                            <w:rFonts w:ascii="Cambria Math" w:hAnsi="Cambria Math"/>
                            <w:i/>
                            <w:lang w:val="el-GR"/>
                          </w:rPr>
                        </w:del>
                      </m:ctrlPr>
                    </m:sSubPr>
                    <m:e>
                      <m:r>
                        <w:del w:id="1927" w:author="Στάθης Καπ" w:date="2023-02-01T08:58:00Z">
                          <w:rPr>
                            <w:rFonts w:ascii="Cambria Math" w:hAnsi="Cambria Math"/>
                            <w:lang w:val="el-GR"/>
                          </w:rPr>
                          <m:t>X</m:t>
                        </w:del>
                      </m:r>
                    </m:e>
                    <m:sub>
                      <m:r>
                        <w:del w:id="1928" w:author="Στάθης Καπ" w:date="2023-02-01T08:58:00Z">
                          <w:rPr>
                            <w:rFonts w:ascii="Cambria Math" w:hAnsi="Cambria Math"/>
                            <w:lang w:val="el-GR"/>
                          </w:rPr>
                          <m:t>i,1,t</m:t>
                        </w:del>
                      </m:r>
                    </m:sub>
                  </m:sSub>
                </m:e>
              </m:nary>
            </m:e>
          </m:nary>
          <m:r>
            <w:del w:id="1929" w:author="Στάθης Καπ" w:date="2023-02-01T08:58:00Z">
              <w:rPr>
                <w:rFonts w:ascii="Cambria Math" w:hAnsi="Cambria Math"/>
                <w:lang w:val="el-GR"/>
              </w:rPr>
              <m:t>=0</m:t>
            </w:del>
          </m:r>
        </m:oMath>
      </m:oMathPara>
    </w:p>
    <w:p w14:paraId="68A901A5" w14:textId="75D3BB71" w:rsidR="003333E5" w:rsidDel="00EA6FB8" w:rsidRDefault="007E7879" w:rsidP="00550D86">
      <w:pPr>
        <w:rPr>
          <w:del w:id="1930" w:author="Στάθης Καπ" w:date="2023-02-01T08:58:00Z"/>
          <w:lang w:val="el-GR"/>
        </w:rPr>
      </w:pPr>
      <m:oMathPara>
        <m:oMath>
          <m:nary>
            <m:naryPr>
              <m:chr m:val="∑"/>
              <m:limLoc m:val="undOvr"/>
              <m:ctrlPr>
                <w:del w:id="1931" w:author="Στάθης Καπ" w:date="2023-02-01T08:58:00Z">
                  <w:rPr>
                    <w:rFonts w:ascii="Cambria Math" w:hAnsi="Cambria Math"/>
                    <w:i/>
                    <w:lang w:val="el-GR"/>
                  </w:rPr>
                </w:del>
              </m:ctrlPr>
            </m:naryPr>
            <m:sub>
              <m:r>
                <w:del w:id="1932" w:author="Στάθης Καπ" w:date="2023-02-01T08:58:00Z">
                  <w:rPr>
                    <w:rFonts w:ascii="Cambria Math" w:hAnsi="Cambria Math"/>
                    <w:lang w:val="el-GR"/>
                  </w:rPr>
                  <m:t>j&gt;1</m:t>
                </w:del>
              </m:r>
            </m:sub>
            <m:sup>
              <m:r>
                <w:del w:id="1933" w:author="Στάθης Καπ" w:date="2023-02-01T08:58:00Z">
                  <w:rPr>
                    <w:rFonts w:ascii="Cambria Math" w:hAnsi="Cambria Math"/>
                    <w:lang w:val="el-GR"/>
                  </w:rPr>
                  <m:t>n</m:t>
                </w:del>
              </m:r>
            </m:sup>
            <m:e>
              <m:nary>
                <m:naryPr>
                  <m:chr m:val="∑"/>
                  <m:limLoc m:val="undOvr"/>
                  <m:ctrlPr>
                    <w:del w:id="1934" w:author="Στάθης Καπ" w:date="2023-02-01T08:58:00Z">
                      <w:rPr>
                        <w:rFonts w:ascii="Cambria Math" w:hAnsi="Cambria Math"/>
                        <w:i/>
                        <w:lang w:val="el-GR"/>
                      </w:rPr>
                    </w:del>
                  </m:ctrlPr>
                </m:naryPr>
                <m:sub>
                  <m:r>
                    <w:del w:id="1935" w:author="Στάθης Καπ" w:date="2023-02-01T08:58:00Z">
                      <w:rPr>
                        <w:rFonts w:ascii="Cambria Math" w:hAnsi="Cambria Math"/>
                        <w:lang w:val="el-GR"/>
                      </w:rPr>
                      <m:t>t=1</m:t>
                    </w:del>
                  </m:r>
                </m:sub>
                <m:sup>
                  <m:sSub>
                    <m:sSubPr>
                      <m:ctrlPr>
                        <w:del w:id="1936" w:author="Στάθης Καπ" w:date="2023-02-01T08:58:00Z">
                          <w:rPr>
                            <w:rFonts w:ascii="Cambria Math" w:hAnsi="Cambria Math"/>
                            <w:i/>
                            <w:lang w:val="el-GR"/>
                          </w:rPr>
                        </w:del>
                      </m:ctrlPr>
                    </m:sSubPr>
                    <m:e>
                      <m:r>
                        <w:del w:id="1937" w:author="Στάθης Καπ" w:date="2023-02-01T08:58:00Z">
                          <w:rPr>
                            <w:rFonts w:ascii="Cambria Math" w:hAnsi="Cambria Math"/>
                            <w:lang w:val="el-GR"/>
                          </w:rPr>
                          <m:t>T</m:t>
                        </w:del>
                      </m:r>
                    </m:e>
                    <m:sub>
                      <m:r>
                        <w:del w:id="1938" w:author="Στάθης Καπ" w:date="2023-02-01T08:58:00Z">
                          <w:rPr>
                            <w:rFonts w:ascii="Cambria Math" w:hAnsi="Cambria Math"/>
                            <w:lang w:val="el-GR"/>
                          </w:rPr>
                          <m:t>max</m:t>
                        </w:del>
                      </m:r>
                    </m:sub>
                  </m:sSub>
                </m:sup>
                <m:e>
                  <m:sSub>
                    <m:sSubPr>
                      <m:ctrlPr>
                        <w:del w:id="1939" w:author="Στάθης Καπ" w:date="2023-02-01T08:58:00Z">
                          <w:rPr>
                            <w:rFonts w:ascii="Cambria Math" w:hAnsi="Cambria Math"/>
                            <w:i/>
                            <w:lang w:val="el-GR"/>
                          </w:rPr>
                        </w:del>
                      </m:ctrlPr>
                    </m:sSubPr>
                    <m:e>
                      <m:r>
                        <w:del w:id="1940" w:author="Στάθης Καπ" w:date="2023-02-01T08:58:00Z">
                          <w:rPr>
                            <w:rFonts w:ascii="Cambria Math" w:hAnsi="Cambria Math"/>
                            <w:lang w:val="el-GR"/>
                          </w:rPr>
                          <m:t>X</m:t>
                        </w:del>
                      </m:r>
                    </m:e>
                    <m:sub>
                      <m:r>
                        <w:del w:id="1941" w:author="Στάθης Καπ" w:date="2023-02-01T08:58:00Z">
                          <w:rPr>
                            <w:rFonts w:ascii="Cambria Math" w:hAnsi="Cambria Math"/>
                            <w:lang w:val="el-GR"/>
                          </w:rPr>
                          <m:t>1,j,t</m:t>
                        </w:del>
                      </m:r>
                    </m:sub>
                  </m:sSub>
                </m:e>
              </m:nary>
            </m:e>
          </m:nary>
          <m:r>
            <w:del w:id="1942" w:author="Στάθης Καπ" w:date="2023-02-01T08:58:00Z">
              <w:rPr>
                <w:rFonts w:ascii="Cambria Math" w:hAnsi="Cambria Math"/>
                <w:lang w:val="el-GR"/>
              </w:rPr>
              <m:t>=1</m:t>
            </w:del>
          </m:r>
        </m:oMath>
      </m:oMathPara>
    </w:p>
    <w:p w14:paraId="55A175B6" w14:textId="1263AE4E" w:rsidR="003E05E5" w:rsidRPr="008330DD" w:rsidDel="00EA6FB8" w:rsidRDefault="007E7879" w:rsidP="00550D86">
      <w:pPr>
        <w:rPr>
          <w:del w:id="1943" w:author="Στάθης Καπ" w:date="2023-02-01T08:58:00Z"/>
          <w:rFonts w:eastAsiaTheme="minorEastAsia"/>
          <w:lang w:val="el-GR"/>
        </w:rPr>
      </w:pPr>
      <m:oMathPara>
        <m:oMath>
          <m:nary>
            <m:naryPr>
              <m:chr m:val="∑"/>
              <m:limLoc m:val="undOvr"/>
              <m:ctrlPr>
                <w:del w:id="1944" w:author="Στάθης Καπ" w:date="2023-02-01T08:58:00Z">
                  <w:rPr>
                    <w:rFonts w:ascii="Cambria Math" w:hAnsi="Cambria Math"/>
                    <w:i/>
                    <w:lang w:val="el-GR"/>
                  </w:rPr>
                </w:del>
              </m:ctrlPr>
            </m:naryPr>
            <m:sub>
              <m:r>
                <w:del w:id="1945" w:author="Στάθης Καπ" w:date="2023-02-01T08:58:00Z">
                  <w:rPr>
                    <w:rFonts w:ascii="Cambria Math" w:hAnsi="Cambria Math"/>
                    <w:lang w:val="el-GR"/>
                  </w:rPr>
                  <m:t>j=1</m:t>
                </w:del>
              </m:r>
            </m:sub>
            <m:sup>
              <m:r>
                <w:del w:id="1946" w:author="Στάθης Καπ" w:date="2023-02-01T08:58:00Z">
                  <w:rPr>
                    <w:rFonts w:ascii="Cambria Math" w:hAnsi="Cambria Math"/>
                    <w:lang w:val="el-GR"/>
                  </w:rPr>
                  <m:t>n-1</m:t>
                </w:del>
              </m:r>
            </m:sup>
            <m:e>
              <m:nary>
                <m:naryPr>
                  <m:chr m:val="∑"/>
                  <m:limLoc m:val="undOvr"/>
                  <m:ctrlPr>
                    <w:del w:id="1947" w:author="Στάθης Καπ" w:date="2023-02-01T08:58:00Z">
                      <w:rPr>
                        <w:rFonts w:ascii="Cambria Math" w:hAnsi="Cambria Math"/>
                        <w:i/>
                        <w:lang w:val="el-GR"/>
                      </w:rPr>
                    </w:del>
                  </m:ctrlPr>
                </m:naryPr>
                <m:sub>
                  <m:r>
                    <w:del w:id="1948" w:author="Στάθης Καπ" w:date="2023-02-01T08:58:00Z">
                      <w:rPr>
                        <w:rFonts w:ascii="Cambria Math" w:hAnsi="Cambria Math"/>
                        <w:lang w:val="el-GR"/>
                      </w:rPr>
                      <m:t>t=1</m:t>
                    </w:del>
                  </m:r>
                </m:sub>
                <m:sup>
                  <m:sSub>
                    <m:sSubPr>
                      <m:ctrlPr>
                        <w:del w:id="1949" w:author="Στάθης Καπ" w:date="2023-02-01T08:58:00Z">
                          <w:rPr>
                            <w:rFonts w:ascii="Cambria Math" w:hAnsi="Cambria Math"/>
                            <w:i/>
                            <w:lang w:val="el-GR"/>
                          </w:rPr>
                        </w:del>
                      </m:ctrlPr>
                    </m:sSubPr>
                    <m:e>
                      <m:r>
                        <w:del w:id="1950" w:author="Στάθης Καπ" w:date="2023-02-01T08:58:00Z">
                          <w:rPr>
                            <w:rFonts w:ascii="Cambria Math" w:hAnsi="Cambria Math"/>
                            <w:lang w:val="el-GR"/>
                          </w:rPr>
                          <m:t>T</m:t>
                        </w:del>
                      </m:r>
                    </m:e>
                    <m:sub>
                      <m:r>
                        <w:del w:id="1951" w:author="Στάθης Καπ" w:date="2023-02-01T08:58:00Z">
                          <w:rPr>
                            <w:rFonts w:ascii="Cambria Math" w:hAnsi="Cambria Math"/>
                            <w:lang w:val="el-GR"/>
                          </w:rPr>
                          <m:t>max</m:t>
                        </w:del>
                      </m:r>
                    </m:sub>
                  </m:sSub>
                </m:sup>
                <m:e>
                  <m:sSub>
                    <m:sSubPr>
                      <m:ctrlPr>
                        <w:del w:id="1952" w:author="Στάθης Καπ" w:date="2023-02-01T08:58:00Z">
                          <w:rPr>
                            <w:rFonts w:ascii="Cambria Math" w:hAnsi="Cambria Math"/>
                            <w:i/>
                            <w:lang w:val="el-GR"/>
                          </w:rPr>
                        </w:del>
                      </m:ctrlPr>
                    </m:sSubPr>
                    <m:e>
                      <m:r>
                        <w:del w:id="1953" w:author="Στάθης Καπ" w:date="2023-02-01T08:58:00Z">
                          <w:rPr>
                            <w:rFonts w:ascii="Cambria Math" w:hAnsi="Cambria Math"/>
                            <w:lang w:val="el-GR"/>
                          </w:rPr>
                          <m:t>X</m:t>
                        </w:del>
                      </m:r>
                    </m:e>
                    <m:sub>
                      <m:r>
                        <w:del w:id="1954" w:author="Στάθης Καπ" w:date="2023-02-01T08:58:00Z">
                          <w:rPr>
                            <w:rFonts w:ascii="Cambria Math" w:hAnsi="Cambria Math"/>
                            <w:lang w:val="el-GR"/>
                          </w:rPr>
                          <m:t>n,j,t</m:t>
                        </w:del>
                      </m:r>
                    </m:sub>
                  </m:sSub>
                </m:e>
              </m:nary>
            </m:e>
          </m:nary>
          <m:r>
            <w:del w:id="1955" w:author="Στάθης Καπ" w:date="2023-02-01T08:58:00Z">
              <w:rPr>
                <w:rFonts w:ascii="Cambria Math" w:hAnsi="Cambria Math"/>
                <w:lang w:val="el-GR"/>
              </w:rPr>
              <m:t>=0</m:t>
            </w:del>
          </m:r>
        </m:oMath>
      </m:oMathPara>
    </w:p>
    <w:p w14:paraId="4FBC366E" w14:textId="09A316EA" w:rsidR="008330DD" w:rsidRPr="004D76B9" w:rsidDel="00EA6FB8" w:rsidRDefault="007E7879" w:rsidP="00550D86">
      <w:pPr>
        <w:rPr>
          <w:del w:id="1956" w:author="Στάθης Καπ" w:date="2023-02-01T08:58:00Z"/>
          <w:rFonts w:eastAsiaTheme="minorEastAsia"/>
          <w:lang w:val="el-GR"/>
        </w:rPr>
      </w:pPr>
      <m:oMathPara>
        <m:oMath>
          <m:nary>
            <m:naryPr>
              <m:chr m:val="∑"/>
              <m:limLoc m:val="undOvr"/>
              <m:ctrlPr>
                <w:del w:id="1957" w:author="Στάθης Καπ" w:date="2023-02-01T08:58:00Z">
                  <w:rPr>
                    <w:rFonts w:ascii="Cambria Math" w:hAnsi="Cambria Math"/>
                    <w:i/>
                    <w:lang w:val="el-GR"/>
                  </w:rPr>
                </w:del>
              </m:ctrlPr>
            </m:naryPr>
            <m:sub>
              <m:r>
                <w:del w:id="1958" w:author="Στάθης Καπ" w:date="2023-02-01T08:58:00Z">
                  <w:rPr>
                    <w:rFonts w:ascii="Cambria Math" w:hAnsi="Cambria Math"/>
                    <w:lang w:val="el-GR"/>
                  </w:rPr>
                  <m:t>i=1</m:t>
                </w:del>
              </m:r>
            </m:sub>
            <m:sup>
              <m:r>
                <w:del w:id="1959" w:author="Στάθης Καπ" w:date="2023-02-01T08:58:00Z">
                  <w:rPr>
                    <w:rFonts w:ascii="Cambria Math" w:hAnsi="Cambria Math"/>
                    <w:lang w:val="el-GR"/>
                  </w:rPr>
                  <m:t>n-1</m:t>
                </w:del>
              </m:r>
            </m:sup>
            <m:e>
              <m:nary>
                <m:naryPr>
                  <m:chr m:val="∑"/>
                  <m:limLoc m:val="undOvr"/>
                  <m:ctrlPr>
                    <w:del w:id="1960" w:author="Στάθης Καπ" w:date="2023-02-01T08:58:00Z">
                      <w:rPr>
                        <w:rFonts w:ascii="Cambria Math" w:hAnsi="Cambria Math"/>
                        <w:i/>
                        <w:lang w:val="el-GR"/>
                      </w:rPr>
                    </w:del>
                  </m:ctrlPr>
                </m:naryPr>
                <m:sub>
                  <m:r>
                    <w:del w:id="1961" w:author="Στάθης Καπ" w:date="2023-02-01T08:58:00Z">
                      <w:rPr>
                        <w:rFonts w:ascii="Cambria Math" w:hAnsi="Cambria Math"/>
                        <w:lang w:val="el-GR"/>
                      </w:rPr>
                      <m:t>t=1</m:t>
                    </w:del>
                  </m:r>
                </m:sub>
                <m:sup>
                  <m:sSub>
                    <m:sSubPr>
                      <m:ctrlPr>
                        <w:del w:id="1962" w:author="Στάθης Καπ" w:date="2023-02-01T08:58:00Z">
                          <w:rPr>
                            <w:rFonts w:ascii="Cambria Math" w:hAnsi="Cambria Math"/>
                            <w:i/>
                            <w:lang w:val="el-GR"/>
                          </w:rPr>
                        </w:del>
                      </m:ctrlPr>
                    </m:sSubPr>
                    <m:e>
                      <m:r>
                        <w:del w:id="1963" w:author="Στάθης Καπ" w:date="2023-02-01T08:58:00Z">
                          <w:rPr>
                            <w:rFonts w:ascii="Cambria Math" w:hAnsi="Cambria Math"/>
                            <w:lang w:val="el-GR"/>
                          </w:rPr>
                          <m:t>T</m:t>
                        </w:del>
                      </m:r>
                    </m:e>
                    <m:sub>
                      <m:r>
                        <w:del w:id="1964" w:author="Στάθης Καπ" w:date="2023-02-01T08:58:00Z">
                          <w:rPr>
                            <w:rFonts w:ascii="Cambria Math" w:hAnsi="Cambria Math"/>
                            <w:lang w:val="el-GR"/>
                          </w:rPr>
                          <m:t>max</m:t>
                        </w:del>
                      </m:r>
                    </m:sub>
                  </m:sSub>
                </m:sup>
                <m:e>
                  <m:sSub>
                    <m:sSubPr>
                      <m:ctrlPr>
                        <w:del w:id="1965" w:author="Στάθης Καπ" w:date="2023-02-01T08:58:00Z">
                          <w:rPr>
                            <w:rFonts w:ascii="Cambria Math" w:hAnsi="Cambria Math"/>
                            <w:i/>
                            <w:lang w:val="el-GR"/>
                          </w:rPr>
                        </w:del>
                      </m:ctrlPr>
                    </m:sSubPr>
                    <m:e>
                      <m:r>
                        <w:del w:id="1966" w:author="Στάθης Καπ" w:date="2023-02-01T08:58:00Z">
                          <w:rPr>
                            <w:rFonts w:ascii="Cambria Math" w:hAnsi="Cambria Math"/>
                            <w:lang w:val="el-GR"/>
                          </w:rPr>
                          <m:t>X</m:t>
                        </w:del>
                      </m:r>
                    </m:e>
                    <m:sub>
                      <m:r>
                        <w:del w:id="1967" w:author="Στάθης Καπ" w:date="2023-02-01T08:58:00Z">
                          <w:rPr>
                            <w:rFonts w:ascii="Cambria Math" w:hAnsi="Cambria Math"/>
                            <w:lang w:val="el-GR"/>
                          </w:rPr>
                          <m:t>i,n,t</m:t>
                        </w:del>
                      </m:r>
                    </m:sub>
                  </m:sSub>
                </m:e>
              </m:nary>
            </m:e>
          </m:nary>
          <m:r>
            <w:del w:id="1968" w:author="Στάθης Καπ" w:date="2023-02-01T08:58:00Z">
              <w:rPr>
                <w:rFonts w:ascii="Cambria Math" w:hAnsi="Cambria Math"/>
                <w:lang w:val="el-GR"/>
              </w:rPr>
              <m:t>=1</m:t>
            </w:del>
          </m:r>
        </m:oMath>
      </m:oMathPara>
    </w:p>
    <w:p w14:paraId="69329B39" w14:textId="7646B38A" w:rsidR="004D76B9" w:rsidRPr="007D5C32" w:rsidDel="00EA6FB8" w:rsidRDefault="007E7879" w:rsidP="00550D86">
      <w:pPr>
        <w:rPr>
          <w:del w:id="1969" w:author="Στάθης Καπ" w:date="2023-02-01T08:58:00Z"/>
          <w:i/>
          <w:lang w:val="el-GR"/>
        </w:rPr>
      </w:pPr>
      <m:oMathPara>
        <m:oMath>
          <m:nary>
            <m:naryPr>
              <m:chr m:val="∑"/>
              <m:limLoc m:val="undOvr"/>
              <m:ctrlPr>
                <w:del w:id="1970" w:author="Στάθης Καπ" w:date="2023-02-01T08:58:00Z">
                  <w:rPr>
                    <w:rFonts w:ascii="Cambria Math" w:hAnsi="Cambria Math"/>
                    <w:i/>
                    <w:lang w:val="el-GR"/>
                  </w:rPr>
                </w:del>
              </m:ctrlPr>
            </m:naryPr>
            <m:sub>
              <m:r>
                <w:del w:id="1971" w:author="Στάθης Καπ" w:date="2023-02-01T08:58:00Z">
                  <w:rPr>
                    <w:rFonts w:ascii="Cambria Math" w:hAnsi="Cambria Math"/>
                    <w:lang w:val="el-GR"/>
                  </w:rPr>
                  <m:t>i=1,i≠e</m:t>
                </w:del>
              </m:r>
            </m:sub>
            <m:sup>
              <m:r>
                <w:del w:id="1972" w:author="Στάθης Καπ" w:date="2023-02-01T08:58:00Z">
                  <w:rPr>
                    <w:rFonts w:ascii="Cambria Math" w:hAnsi="Cambria Math"/>
                    <w:lang w:val="el-GR"/>
                  </w:rPr>
                  <m:t>n-1</m:t>
                </w:del>
              </m:r>
            </m:sup>
            <m:e>
              <m:nary>
                <m:naryPr>
                  <m:chr m:val="∑"/>
                  <m:limLoc m:val="undOvr"/>
                  <m:ctrlPr>
                    <w:del w:id="1973" w:author="Στάθης Καπ" w:date="2023-02-01T08:58:00Z">
                      <w:rPr>
                        <w:rFonts w:ascii="Cambria Math" w:hAnsi="Cambria Math"/>
                        <w:i/>
                        <w:lang w:val="el-GR"/>
                      </w:rPr>
                    </w:del>
                  </m:ctrlPr>
                </m:naryPr>
                <m:sub>
                  <m:r>
                    <w:del w:id="1974" w:author="Στάθης Καπ" w:date="2023-02-01T08:58:00Z">
                      <m:rPr>
                        <m:sty m:val="p"/>
                      </m:rPr>
                      <w:rPr>
                        <w:rFonts w:ascii="Cambria Math" w:hAnsi="Cambria Math"/>
                      </w:rPr>
                      <m:t>t=1,</m:t>
                    </w:del>
                  </m:r>
                  <m:sSub>
                    <m:sSubPr>
                      <m:ctrlPr>
                        <w:del w:id="1975" w:author="Στάθης Καπ" w:date="2023-02-01T08:58:00Z">
                          <w:rPr>
                            <w:rFonts w:ascii="Cambria Math" w:hAnsi="Cambria Math"/>
                          </w:rPr>
                        </w:del>
                      </m:ctrlPr>
                    </m:sSubPr>
                    <m:e>
                      <m:r>
                        <w:del w:id="1976" w:author="Στάθης Καπ" w:date="2023-02-01T08:58:00Z">
                          <w:rPr>
                            <w:rFonts w:ascii="Cambria Math" w:hAnsi="Cambria Math"/>
                          </w:rPr>
                          <m:t>T</m:t>
                        </w:del>
                      </m:r>
                    </m:e>
                    <m:sub>
                      <m:r>
                        <w:del w:id="1977" w:author="Στάθης Καπ" w:date="2023-02-01T08:58:00Z">
                          <w:rPr>
                            <w:rFonts w:ascii="Cambria Math" w:hAnsi="Cambria Math"/>
                          </w:rPr>
                          <m:t>max</m:t>
                        </w:del>
                      </m:r>
                    </m:sub>
                  </m:sSub>
                </m:sub>
                <m:sup>
                  <m:r>
                    <w:del w:id="1978" w:author="Στάθης Καπ" w:date="2023-02-01T08:58:00Z">
                      <w:rPr>
                        <w:rFonts w:ascii="Cambria Math" w:hAnsi="Cambria Math"/>
                        <w:lang w:val="el-GR"/>
                      </w:rPr>
                      <m:t>n</m:t>
                    </w:del>
                  </m:r>
                </m:sup>
                <m:e>
                  <m:sSub>
                    <m:sSubPr>
                      <m:ctrlPr>
                        <w:del w:id="1979" w:author="Στάθης Καπ" w:date="2023-02-01T08:58:00Z">
                          <w:rPr>
                            <w:rFonts w:ascii="Cambria Math" w:hAnsi="Cambria Math"/>
                            <w:i/>
                            <w:lang w:val="el-GR"/>
                          </w:rPr>
                        </w:del>
                      </m:ctrlPr>
                    </m:sSubPr>
                    <m:e>
                      <m:r>
                        <w:del w:id="1980" w:author="Στάθης Καπ" w:date="2023-02-01T08:58:00Z">
                          <w:rPr>
                            <w:rFonts w:ascii="Cambria Math" w:hAnsi="Cambria Math"/>
                            <w:lang w:val="el-GR"/>
                          </w:rPr>
                          <m:t>X</m:t>
                        </w:del>
                      </m:r>
                    </m:e>
                    <m:sub>
                      <m:r>
                        <w:del w:id="1981" w:author="Στάθης Καπ" w:date="2023-02-01T08:58:00Z">
                          <w:rPr>
                            <w:rFonts w:ascii="Cambria Math" w:hAnsi="Cambria Math"/>
                            <w:lang w:val="el-GR"/>
                          </w:rPr>
                          <m:t>i,e,t</m:t>
                        </w:del>
                      </m:r>
                    </m:sub>
                  </m:sSub>
                </m:e>
              </m:nary>
            </m:e>
          </m:nary>
          <m:r>
            <w:del w:id="1982" w:author="Στάθης Καπ" w:date="2023-02-01T08:58:00Z">
              <w:rPr>
                <w:rFonts w:ascii="Cambria Math" w:hAnsi="Cambria Math"/>
                <w:lang w:val="el-GR"/>
              </w:rPr>
              <m:t>=</m:t>
            </w:del>
          </m:r>
          <m:nary>
            <m:naryPr>
              <m:chr m:val="∑"/>
              <m:limLoc m:val="undOvr"/>
              <m:ctrlPr>
                <w:del w:id="1983" w:author="Στάθης Καπ" w:date="2023-02-01T08:58:00Z">
                  <w:rPr>
                    <w:rFonts w:ascii="Cambria Math" w:hAnsi="Cambria Math"/>
                    <w:i/>
                    <w:lang w:val="el-GR"/>
                  </w:rPr>
                </w:del>
              </m:ctrlPr>
            </m:naryPr>
            <m:sub>
              <m:r>
                <w:del w:id="1984" w:author="Στάθης Καπ" w:date="2023-02-01T08:58:00Z">
                  <m:rPr>
                    <m:sty m:val="p"/>
                  </m:rPr>
                  <w:rPr>
                    <w:rFonts w:ascii="Cambria Math" w:hAnsi="Cambria Math"/>
                  </w:rPr>
                  <m:t>j=2,j≠e</m:t>
                </w:del>
              </m:r>
            </m:sub>
            <m:sup>
              <m:r>
                <w:del w:id="1985" w:author="Στάθης Καπ" w:date="2023-02-01T08:58:00Z">
                  <w:rPr>
                    <w:rFonts w:ascii="Cambria Math" w:hAnsi="Cambria Math"/>
                    <w:lang w:val="el-GR"/>
                  </w:rPr>
                  <m:t>n</m:t>
                </w:del>
              </m:r>
            </m:sup>
            <m:e>
              <m:nary>
                <m:naryPr>
                  <m:chr m:val="∑"/>
                  <m:limLoc m:val="undOvr"/>
                  <m:ctrlPr>
                    <w:del w:id="1986" w:author="Στάθης Καπ" w:date="2023-02-01T08:58:00Z">
                      <w:rPr>
                        <w:rFonts w:ascii="Cambria Math" w:hAnsi="Cambria Math"/>
                        <w:i/>
                        <w:lang w:val="el-GR"/>
                      </w:rPr>
                    </w:del>
                  </m:ctrlPr>
                </m:naryPr>
                <m:sub>
                  <m:r>
                    <w:del w:id="1987" w:author="Στάθης Καπ" w:date="2023-02-01T08:58:00Z">
                      <w:rPr>
                        <w:rFonts w:ascii="Cambria Math" w:hAnsi="Cambria Math"/>
                        <w:lang w:val="el-GR"/>
                      </w:rPr>
                      <m:t>T=1</m:t>
                    </w:del>
                  </m:r>
                </m:sub>
                <m:sup>
                  <m:sSub>
                    <m:sSubPr>
                      <m:ctrlPr>
                        <w:del w:id="1988" w:author="Στάθης Καπ" w:date="2023-02-01T08:58:00Z">
                          <w:rPr>
                            <w:rFonts w:ascii="Cambria Math" w:hAnsi="Cambria Math"/>
                            <w:i/>
                            <w:lang w:val="el-GR"/>
                          </w:rPr>
                        </w:del>
                      </m:ctrlPr>
                    </m:sSubPr>
                    <m:e>
                      <m:r>
                        <w:del w:id="1989" w:author="Στάθης Καπ" w:date="2023-02-01T08:58:00Z">
                          <w:rPr>
                            <w:rFonts w:ascii="Cambria Math" w:hAnsi="Cambria Math"/>
                            <w:lang w:val="el-GR"/>
                          </w:rPr>
                          <m:t>T</m:t>
                        </w:del>
                      </m:r>
                    </m:e>
                    <m:sub>
                      <m:r>
                        <w:del w:id="1990" w:author="Στάθης Καπ" w:date="2023-02-01T08:58:00Z">
                          <w:rPr>
                            <w:rFonts w:ascii="Cambria Math" w:hAnsi="Cambria Math"/>
                            <w:lang w:val="el-GR"/>
                          </w:rPr>
                          <m:t>max</m:t>
                        </w:del>
                      </m:r>
                    </m:sub>
                  </m:sSub>
                </m:sup>
                <m:e>
                  <m:sSub>
                    <m:sSubPr>
                      <m:ctrlPr>
                        <w:del w:id="1991" w:author="Στάθης Καπ" w:date="2023-02-01T08:58:00Z">
                          <w:rPr>
                            <w:rFonts w:ascii="Cambria Math" w:hAnsi="Cambria Math"/>
                            <w:i/>
                            <w:lang w:val="el-GR"/>
                          </w:rPr>
                        </w:del>
                      </m:ctrlPr>
                    </m:sSubPr>
                    <m:e>
                      <m:r>
                        <w:del w:id="1992" w:author="Στάθης Καπ" w:date="2023-02-01T08:58:00Z">
                          <w:rPr>
                            <w:rFonts w:ascii="Cambria Math" w:hAnsi="Cambria Math"/>
                            <w:lang w:val="el-GR"/>
                          </w:rPr>
                          <m:t>X</m:t>
                        </w:del>
                      </m:r>
                    </m:e>
                    <m:sub>
                      <m:r>
                        <w:del w:id="1993" w:author="Στάθης Καπ" w:date="2023-02-01T08:58:00Z">
                          <w:rPr>
                            <w:rFonts w:ascii="Cambria Math" w:hAnsi="Cambria Math"/>
                            <w:lang w:val="el-GR"/>
                          </w:rPr>
                          <m:t>e,j,t</m:t>
                        </w:del>
                      </m:r>
                    </m:sub>
                  </m:sSub>
                </m:e>
              </m:nary>
            </m:e>
          </m:nary>
          <m:r>
            <w:del w:id="1994"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7E7879" w:rsidP="00550D86">
      <w:pPr>
        <w:rPr>
          <w:del w:id="1995" w:author="Στάθης Καπ" w:date="2023-02-01T08:58:00Z"/>
          <w:rFonts w:eastAsiaTheme="minorEastAsia"/>
          <w:i/>
          <w:lang w:val="el-GR"/>
        </w:rPr>
      </w:pPr>
      <m:oMathPara>
        <m:oMath>
          <m:nary>
            <m:naryPr>
              <m:chr m:val="∑"/>
              <m:limLoc m:val="undOvr"/>
              <m:ctrlPr>
                <w:del w:id="1996" w:author="Στάθης Καπ" w:date="2023-02-01T08:58:00Z">
                  <w:rPr>
                    <w:rFonts w:ascii="Cambria Math" w:hAnsi="Cambria Math"/>
                    <w:i/>
                    <w:lang w:val="el-GR"/>
                  </w:rPr>
                </w:del>
              </m:ctrlPr>
            </m:naryPr>
            <m:sub>
              <m:r>
                <w:del w:id="1997" w:author="Στάθης Καπ" w:date="2023-02-01T08:58:00Z">
                  <w:rPr>
                    <w:rFonts w:ascii="Cambria Math" w:hAnsi="Cambria Math"/>
                    <w:lang w:val="el-GR"/>
                  </w:rPr>
                  <m:t>j=2,j≠i</m:t>
                </w:del>
              </m:r>
            </m:sub>
            <m:sup>
              <m:r>
                <w:del w:id="1998" w:author="Στάθης Καπ" w:date="2023-02-01T08:58:00Z">
                  <w:rPr>
                    <w:rFonts w:ascii="Cambria Math" w:hAnsi="Cambria Math"/>
                    <w:lang w:val="el-GR"/>
                  </w:rPr>
                  <m:t>n</m:t>
                </w:del>
              </m:r>
            </m:sup>
            <m:e>
              <m:nary>
                <m:naryPr>
                  <m:chr m:val="∑"/>
                  <m:limLoc m:val="undOvr"/>
                  <m:ctrlPr>
                    <w:del w:id="1999" w:author="Στάθης Καπ" w:date="2023-02-01T08:58:00Z">
                      <w:rPr>
                        <w:rFonts w:ascii="Cambria Math" w:hAnsi="Cambria Math"/>
                        <w:i/>
                        <w:lang w:val="el-GR"/>
                      </w:rPr>
                    </w:del>
                  </m:ctrlPr>
                </m:naryPr>
                <m:sub>
                  <m:r>
                    <w:del w:id="2000" w:author="Στάθης Καπ" w:date="2023-02-01T08:58:00Z">
                      <w:rPr>
                        <w:rFonts w:ascii="Cambria Math" w:hAnsi="Cambria Math"/>
                        <w:lang w:val="el-GR"/>
                      </w:rPr>
                      <m:t>t=1</m:t>
                    </w:del>
                  </m:r>
                </m:sub>
                <m:sup>
                  <m:sSub>
                    <m:sSubPr>
                      <m:ctrlPr>
                        <w:del w:id="2001" w:author="Στάθης Καπ" w:date="2023-02-01T08:58:00Z">
                          <w:rPr>
                            <w:rFonts w:ascii="Cambria Math" w:hAnsi="Cambria Math"/>
                            <w:i/>
                            <w:lang w:val="el-GR"/>
                          </w:rPr>
                        </w:del>
                      </m:ctrlPr>
                    </m:sSubPr>
                    <m:e>
                      <m:r>
                        <w:del w:id="2002" w:author="Στάθης Καπ" w:date="2023-02-01T08:58:00Z">
                          <w:rPr>
                            <w:rFonts w:ascii="Cambria Math" w:hAnsi="Cambria Math"/>
                            <w:lang w:val="el-GR"/>
                          </w:rPr>
                          <m:t>T</m:t>
                        </w:del>
                      </m:r>
                    </m:e>
                    <m:sub>
                      <m:r>
                        <w:del w:id="2003" w:author="Στάθης Καπ" w:date="2023-02-01T08:58:00Z">
                          <w:rPr>
                            <w:rFonts w:ascii="Cambria Math" w:hAnsi="Cambria Math"/>
                            <w:lang w:val="el-GR"/>
                          </w:rPr>
                          <m:t>max</m:t>
                        </w:del>
                      </m:r>
                    </m:sub>
                  </m:sSub>
                </m:sup>
                <m:e>
                  <m:sSub>
                    <m:sSubPr>
                      <m:ctrlPr>
                        <w:del w:id="2004" w:author="Στάθης Καπ" w:date="2023-02-01T08:58:00Z">
                          <w:rPr>
                            <w:rFonts w:ascii="Cambria Math" w:hAnsi="Cambria Math"/>
                            <w:i/>
                            <w:lang w:val="el-GR"/>
                          </w:rPr>
                        </w:del>
                      </m:ctrlPr>
                    </m:sSubPr>
                    <m:e>
                      <m:r>
                        <w:del w:id="2005" w:author="Στάθης Καπ" w:date="2023-02-01T08:58:00Z">
                          <w:rPr>
                            <w:rFonts w:ascii="Cambria Math" w:hAnsi="Cambria Math"/>
                            <w:lang w:val="el-GR"/>
                          </w:rPr>
                          <m:t>X</m:t>
                        </w:del>
                      </m:r>
                    </m:e>
                    <m:sub>
                      <m:r>
                        <w:del w:id="2006" w:author="Στάθης Καπ" w:date="2023-02-01T08:58:00Z">
                          <w:rPr>
                            <w:rFonts w:ascii="Cambria Math" w:hAnsi="Cambria Math"/>
                            <w:lang w:val="el-GR"/>
                          </w:rPr>
                          <m:t>i,j,t</m:t>
                        </w:del>
                      </m:r>
                    </m:sub>
                  </m:sSub>
                </m:e>
              </m:nary>
            </m:e>
          </m:nary>
          <m:r>
            <w:del w:id="2007" w:author="Στάθης Καπ" w:date="2023-02-01T08:58:00Z">
              <w:rPr>
                <w:rFonts w:ascii="Cambria Math" w:hAnsi="Cambria Math"/>
                <w:lang w:val="el-GR"/>
              </w:rPr>
              <m:t>≤1 ∀ 2, 3, ⋯, (n-1)</m:t>
            </w:del>
          </m:r>
        </m:oMath>
      </m:oMathPara>
    </w:p>
    <w:p w14:paraId="7801ED54" w14:textId="46B66D91" w:rsidR="00A23AFE" w:rsidRPr="00401236" w:rsidDel="00EA6FB8" w:rsidRDefault="007E7879" w:rsidP="00550D86">
      <w:pPr>
        <w:rPr>
          <w:del w:id="2008" w:author="Στάθης Καπ" w:date="2023-02-01T08:58:00Z"/>
          <w:rFonts w:eastAsiaTheme="minorEastAsia"/>
          <w:i/>
          <w:iCs/>
          <w:lang w:val="el-GR"/>
        </w:rPr>
      </w:pPr>
      <m:oMathPara>
        <m:oMath>
          <m:nary>
            <m:naryPr>
              <m:chr m:val="∑"/>
              <m:limLoc m:val="undOvr"/>
              <m:ctrlPr>
                <w:del w:id="2009" w:author="Στάθης Καπ" w:date="2023-02-01T08:58:00Z">
                  <w:rPr>
                    <w:rFonts w:ascii="Cambria Math" w:hAnsi="Cambria Math"/>
                    <w:i/>
                    <w:iCs/>
                    <w:lang w:val="el-GR"/>
                  </w:rPr>
                </w:del>
              </m:ctrlPr>
            </m:naryPr>
            <m:sub>
              <m:r>
                <w:del w:id="2010" w:author="Στάθης Καπ" w:date="2023-02-01T08:58:00Z">
                  <w:rPr>
                    <w:rFonts w:ascii="Cambria Math" w:hAnsi="Cambria Math"/>
                    <w:lang w:val="el-GR"/>
                  </w:rPr>
                  <m:t>e≠i,j</m:t>
                </w:del>
              </m:r>
            </m:sub>
            <m:sup/>
            <m:e>
              <m:nary>
                <m:naryPr>
                  <m:chr m:val="∑"/>
                  <m:limLoc m:val="undOvr"/>
                  <m:ctrlPr>
                    <w:del w:id="2011" w:author="Στάθης Καπ" w:date="2023-02-01T08:58:00Z">
                      <w:rPr>
                        <w:rFonts w:ascii="Cambria Math" w:hAnsi="Cambria Math"/>
                        <w:i/>
                        <w:iCs/>
                        <w:lang w:val="el-GR"/>
                      </w:rPr>
                    </w:del>
                  </m:ctrlPr>
                </m:naryPr>
                <m:sub>
                  <m:r>
                    <w:del w:id="2012" w:author="Στάθης Καπ" w:date="2023-02-01T08:58:00Z">
                      <w:rPr>
                        <w:rFonts w:ascii="Cambria Math" w:hAnsi="Cambria Math"/>
                        <w:lang w:val="el-GR"/>
                      </w:rPr>
                      <m:t>u=t+</m:t>
                    </w:del>
                  </m:r>
                  <m:sSub>
                    <m:sSubPr>
                      <m:ctrlPr>
                        <w:del w:id="2013" w:author="Στάθης Καπ" w:date="2023-02-01T08:58:00Z">
                          <w:rPr>
                            <w:rFonts w:ascii="Cambria Math" w:hAnsi="Cambria Math"/>
                            <w:i/>
                            <w:iCs/>
                            <w:lang w:val="el-GR"/>
                          </w:rPr>
                        </w:del>
                      </m:ctrlPr>
                    </m:sSubPr>
                    <m:e>
                      <m:r>
                        <w:del w:id="2014" w:author="Στάθης Καπ" w:date="2023-02-01T08:58:00Z">
                          <w:rPr>
                            <w:rFonts w:ascii="Cambria Math" w:hAnsi="Cambria Math"/>
                            <w:lang w:val="el-GR"/>
                          </w:rPr>
                          <m:t>d</m:t>
                        </w:del>
                      </m:r>
                    </m:e>
                    <m:sub>
                      <m:r>
                        <w:del w:id="2015" w:author="Στάθης Καπ" w:date="2023-02-01T08:58:00Z">
                          <w:rPr>
                            <w:rFonts w:ascii="Cambria Math" w:hAnsi="Cambria Math"/>
                            <w:lang w:val="el-GR"/>
                          </w:rPr>
                          <m:t>i,j,t</m:t>
                        </w:del>
                      </m:r>
                    </m:sub>
                  </m:sSub>
                </m:sub>
                <m:sup>
                  <m:sSub>
                    <m:sSubPr>
                      <m:ctrlPr>
                        <w:del w:id="2016" w:author="Στάθης Καπ" w:date="2023-02-01T08:58:00Z">
                          <w:rPr>
                            <w:rFonts w:ascii="Cambria Math" w:hAnsi="Cambria Math"/>
                            <w:i/>
                            <w:iCs/>
                            <w:lang w:val="el-GR"/>
                          </w:rPr>
                        </w:del>
                      </m:ctrlPr>
                    </m:sSubPr>
                    <m:e>
                      <m:r>
                        <w:del w:id="2017" w:author="Στάθης Καπ" w:date="2023-02-01T08:58:00Z">
                          <w:rPr>
                            <w:rFonts w:ascii="Cambria Math" w:hAnsi="Cambria Math"/>
                            <w:lang w:val="el-GR"/>
                          </w:rPr>
                          <m:t>T</m:t>
                        </w:del>
                      </m:r>
                    </m:e>
                    <m:sub>
                      <m:r>
                        <w:del w:id="2018" w:author="Στάθης Καπ" w:date="2023-02-01T08:58:00Z">
                          <w:rPr>
                            <w:rFonts w:ascii="Cambria Math" w:hAnsi="Cambria Math"/>
                            <w:lang w:val="el-GR"/>
                          </w:rPr>
                          <m:t>max</m:t>
                        </w:del>
                      </m:r>
                    </m:sub>
                  </m:sSub>
                </m:sup>
                <m:e>
                  <m:sSub>
                    <m:sSubPr>
                      <m:ctrlPr>
                        <w:del w:id="2019" w:author="Στάθης Καπ" w:date="2023-02-01T08:58:00Z">
                          <w:rPr>
                            <w:rFonts w:ascii="Cambria Math" w:hAnsi="Cambria Math"/>
                            <w:i/>
                            <w:iCs/>
                            <w:lang w:val="el-GR"/>
                          </w:rPr>
                        </w:del>
                      </m:ctrlPr>
                    </m:sSubPr>
                    <m:e>
                      <m:r>
                        <w:del w:id="2020" w:author="Στάθης Καπ" w:date="2023-02-01T08:58:00Z">
                          <w:rPr>
                            <w:rFonts w:ascii="Cambria Math" w:hAnsi="Cambria Math"/>
                            <w:lang w:val="el-GR"/>
                          </w:rPr>
                          <m:t>X</m:t>
                        </w:del>
                      </m:r>
                    </m:e>
                    <m:sub>
                      <m:r>
                        <w:del w:id="2021" w:author="Στάθης Καπ" w:date="2023-02-01T08:58:00Z">
                          <w:rPr>
                            <w:rFonts w:ascii="Cambria Math" w:hAnsi="Cambria Math"/>
                            <w:lang w:val="el-GR"/>
                          </w:rPr>
                          <m:t>j,e,u</m:t>
                        </w:del>
                      </m:r>
                    </m:sub>
                  </m:sSub>
                </m:e>
              </m:nary>
            </m:e>
          </m:nary>
          <m:r>
            <w:del w:id="2022" w:author="Στάθης Καπ" w:date="2023-02-01T08:58:00Z">
              <w:rPr>
                <w:rFonts w:ascii="Cambria Math" w:hAnsi="Cambria Math"/>
                <w:lang w:val="el-GR"/>
              </w:rPr>
              <m:t>≤</m:t>
            </w:del>
          </m:r>
          <m:sSub>
            <m:sSubPr>
              <m:ctrlPr>
                <w:del w:id="2023" w:author="Στάθης Καπ" w:date="2023-02-01T08:58:00Z">
                  <w:rPr>
                    <w:rFonts w:ascii="Cambria Math" w:hAnsi="Cambria Math"/>
                    <w:i/>
                    <w:iCs/>
                    <w:lang w:val="el-GR"/>
                  </w:rPr>
                </w:del>
              </m:ctrlPr>
            </m:sSubPr>
            <m:e>
              <m:r>
                <w:del w:id="2024" w:author="Στάθης Καπ" w:date="2023-02-01T08:58:00Z">
                  <w:rPr>
                    <w:rFonts w:ascii="Cambria Math" w:hAnsi="Cambria Math"/>
                    <w:lang w:val="el-GR"/>
                  </w:rPr>
                  <m:t>X</m:t>
                </w:del>
              </m:r>
            </m:e>
            <m:sub>
              <m:r>
                <w:del w:id="2025" w:author="Στάθης Καπ" w:date="2023-02-01T08:58:00Z">
                  <w:rPr>
                    <w:rFonts w:ascii="Cambria Math" w:hAnsi="Cambria Math"/>
                    <w:lang w:val="el-GR"/>
                  </w:rPr>
                  <m:t>i,j,t</m:t>
                </w:del>
              </m:r>
            </m:sub>
          </m:sSub>
          <m:r>
            <w:del w:id="2026" w:author="Στάθης Καπ" w:date="2023-02-01T08:58:00Z">
              <w:rPr>
                <w:rFonts w:ascii="Cambria Math" w:hAnsi="Cambria Math"/>
                <w:lang w:val="el-GR"/>
              </w:rPr>
              <m:t xml:space="preserve"> ∀i,j=1, ⋯, n-1, i≠j, j≠1, t≤</m:t>
            </w:del>
          </m:r>
          <m:sSub>
            <m:sSubPr>
              <m:ctrlPr>
                <w:del w:id="2027" w:author="Στάθης Καπ" w:date="2023-02-01T08:58:00Z">
                  <w:rPr>
                    <w:rFonts w:ascii="Cambria Math" w:hAnsi="Cambria Math"/>
                    <w:i/>
                    <w:iCs/>
                    <w:lang w:val="el-GR"/>
                  </w:rPr>
                </w:del>
              </m:ctrlPr>
            </m:sSubPr>
            <m:e>
              <m:r>
                <w:del w:id="2028" w:author="Στάθης Καπ" w:date="2023-02-01T08:58:00Z">
                  <w:rPr>
                    <w:rFonts w:ascii="Cambria Math" w:hAnsi="Cambria Math"/>
                    <w:lang w:val="el-GR"/>
                  </w:rPr>
                  <m:t>T</m:t>
                </w:del>
              </m:r>
            </m:e>
            <m:sub>
              <m:r>
                <w:del w:id="2029" w:author="Στάθης Καπ" w:date="2023-02-01T08:58:00Z">
                  <w:rPr>
                    <w:rFonts w:ascii="Cambria Math" w:hAnsi="Cambria Math"/>
                    <w:lang w:val="el-GR"/>
                  </w:rPr>
                  <m:t>max</m:t>
                </w:del>
              </m:r>
            </m:sub>
          </m:sSub>
          <m:r>
            <w:del w:id="2030" w:author="Στάθης Καπ" w:date="2023-02-01T08:58:00Z">
              <w:rPr>
                <w:rFonts w:ascii="Cambria Math" w:hAnsi="Cambria Math"/>
                <w:lang w:val="el-GR"/>
              </w:rPr>
              <m:t>-</m:t>
            </w:del>
          </m:r>
          <m:sSub>
            <m:sSubPr>
              <m:ctrlPr>
                <w:del w:id="2031" w:author="Στάθης Καπ" w:date="2023-02-01T08:58:00Z">
                  <w:rPr>
                    <w:rFonts w:ascii="Cambria Math" w:hAnsi="Cambria Math"/>
                    <w:i/>
                    <w:iCs/>
                    <w:lang w:val="el-GR"/>
                  </w:rPr>
                </w:del>
              </m:ctrlPr>
            </m:sSubPr>
            <m:e>
              <m:r>
                <w:del w:id="2032" w:author="Στάθης Καπ" w:date="2023-02-01T08:58:00Z">
                  <w:rPr>
                    <w:rFonts w:ascii="Cambria Math" w:hAnsi="Cambria Math"/>
                    <w:lang w:val="el-GR"/>
                  </w:rPr>
                  <m:t>d</m:t>
                </w:del>
              </m:r>
            </m:e>
            <m:sub>
              <m:r>
                <w:del w:id="2033" w:author="Στάθης Καπ" w:date="2023-02-01T08:58:00Z">
                  <w:rPr>
                    <w:rFonts w:ascii="Cambria Math" w:hAnsi="Cambria Math"/>
                    <w:lang w:val="el-GR"/>
                  </w:rPr>
                  <m:t>i,j,t</m:t>
                </w:del>
              </m:r>
            </m:sub>
          </m:sSub>
        </m:oMath>
      </m:oMathPara>
    </w:p>
    <w:p w14:paraId="40F3BAAD" w14:textId="500A887B" w:rsidR="00401236" w:rsidDel="00EA6FB8" w:rsidRDefault="007E7879" w:rsidP="00550D86">
      <w:pPr>
        <w:rPr>
          <w:del w:id="2034" w:author="Στάθης Καπ" w:date="2023-02-01T08:58:00Z"/>
          <w:lang w:val="el-GR"/>
        </w:rPr>
      </w:pPr>
      <m:oMathPara>
        <m:oMath>
          <m:sSub>
            <m:sSubPr>
              <m:ctrlPr>
                <w:del w:id="2035" w:author="Στάθης Καπ" w:date="2023-02-01T08:58:00Z">
                  <w:rPr>
                    <w:rFonts w:ascii="Cambria Math" w:hAnsi="Cambria Math"/>
                    <w:i/>
                    <w:lang w:val="el-GR"/>
                  </w:rPr>
                </w:del>
              </m:ctrlPr>
            </m:sSubPr>
            <m:e>
              <m:r>
                <w:del w:id="2036" w:author="Στάθης Καπ" w:date="2023-02-01T08:58:00Z">
                  <w:rPr>
                    <w:rFonts w:ascii="Cambria Math" w:hAnsi="Cambria Math"/>
                    <w:lang w:val="el-GR"/>
                  </w:rPr>
                  <m:t>X</m:t>
                </w:del>
              </m:r>
            </m:e>
            <m:sub>
              <m:r>
                <w:del w:id="2037" w:author="Στάθης Καπ" w:date="2023-02-01T08:58:00Z">
                  <w:rPr>
                    <w:rFonts w:ascii="Cambria Math" w:hAnsi="Cambria Math"/>
                    <w:lang w:val="el-GR"/>
                  </w:rPr>
                  <m:t>i,j,t</m:t>
                </w:del>
              </m:r>
            </m:sub>
          </m:sSub>
          <m:r>
            <w:del w:id="2038" w:author="Στάθης Καπ" w:date="2023-02-01T08:58:00Z">
              <w:rPr>
                <w:rFonts w:ascii="Cambria Math" w:eastAsiaTheme="minorEastAsia" w:hAnsi="Cambria Math"/>
                <w:lang w:val="el-GR"/>
              </w:rPr>
              <m:t xml:space="preserve">=0 ∀i≠j, t&gt; </m:t>
            </w:del>
          </m:r>
          <m:sSub>
            <m:sSubPr>
              <m:ctrlPr>
                <w:del w:id="2039" w:author="Στάθης Καπ" w:date="2023-02-01T08:58:00Z">
                  <w:rPr>
                    <w:rFonts w:ascii="Cambria Math" w:eastAsiaTheme="minorEastAsia" w:hAnsi="Cambria Math"/>
                    <w:i/>
                    <w:lang w:val="el-GR"/>
                  </w:rPr>
                </w:del>
              </m:ctrlPr>
            </m:sSubPr>
            <m:e>
              <m:r>
                <w:del w:id="2040" w:author="Στάθης Καπ" w:date="2023-02-01T08:58:00Z">
                  <w:rPr>
                    <w:rFonts w:ascii="Cambria Math" w:eastAsiaTheme="minorEastAsia" w:hAnsi="Cambria Math"/>
                    <w:lang w:val="el-GR"/>
                  </w:rPr>
                  <m:t>T</m:t>
                </w:del>
              </m:r>
            </m:e>
            <m:sub>
              <m:r>
                <w:del w:id="2041" w:author="Στάθης Καπ" w:date="2023-02-01T08:58:00Z">
                  <w:rPr>
                    <w:rFonts w:ascii="Cambria Math" w:eastAsiaTheme="minorEastAsia" w:hAnsi="Cambria Math"/>
                    <w:lang w:val="el-GR"/>
                  </w:rPr>
                  <m:t>max</m:t>
                </w:del>
              </m:r>
            </m:sub>
          </m:sSub>
          <m:r>
            <w:del w:id="2042" w:author="Στάθης Καπ" w:date="2023-02-01T08:58:00Z">
              <w:rPr>
                <w:rFonts w:ascii="Cambria Math" w:eastAsiaTheme="minorEastAsia" w:hAnsi="Cambria Math"/>
                <w:lang w:val="el-GR"/>
              </w:rPr>
              <m:t>-</m:t>
            </w:del>
          </m:r>
          <m:sSub>
            <m:sSubPr>
              <m:ctrlPr>
                <w:del w:id="2043" w:author="Στάθης Καπ" w:date="2023-02-01T08:58:00Z">
                  <w:rPr>
                    <w:rFonts w:ascii="Cambria Math" w:eastAsiaTheme="minorEastAsia" w:hAnsi="Cambria Math"/>
                    <w:i/>
                    <w:lang w:val="el-GR"/>
                  </w:rPr>
                </w:del>
              </m:ctrlPr>
            </m:sSubPr>
            <m:e>
              <m:r>
                <w:del w:id="2044" w:author="Στάθης Καπ" w:date="2023-02-01T08:58:00Z">
                  <w:rPr>
                    <w:rFonts w:ascii="Cambria Math" w:eastAsiaTheme="minorEastAsia" w:hAnsi="Cambria Math"/>
                    <w:lang w:val="el-GR"/>
                  </w:rPr>
                  <m:t>d</m:t>
                </w:del>
              </m:r>
            </m:e>
            <m:sub>
              <m:r>
                <w:del w:id="2045"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46" w:author="Στάθης Καπ" w:date="2023-03-01T05:04:00Z"/>
      <w:sdt>
        <w:sdtPr>
          <w:rPr>
            <w:lang w:val="el-GR"/>
          </w:rPr>
          <w:id w:val="-2097782113"/>
          <w:citation/>
        </w:sdtPr>
        <w:sdtEndPr/>
        <w:sdtContent>
          <w:customXmlInsRangeEnd w:id="2046"/>
          <w:ins w:id="2047"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2048" w:author="Στάθης Καπ" w:date="2023-03-01T05:04:00Z">
            <w:r w:rsidR="003553FF">
              <w:rPr>
                <w:lang w:val="el-GR"/>
              </w:rPr>
              <w:fldChar w:fldCharType="end"/>
            </w:r>
          </w:ins>
          <w:customXmlInsRangeStart w:id="2049" w:author="Στάθης Καπ" w:date="2023-03-01T05:04:00Z"/>
        </w:sdtContent>
      </w:sdt>
      <w:customXmlInsRangeEnd w:id="2049"/>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w:t>
      </w:r>
      <w:proofErr w:type="spellStart"/>
      <w:r w:rsidRPr="00EC1380">
        <w:rPr>
          <w:lang w:val="el-GR"/>
        </w:rPr>
        <w:t>ναχώρησης</w:t>
      </w:r>
      <w:proofErr w:type="spellEnd"/>
      <w:r w:rsidRPr="00EC1380">
        <w:rPr>
          <w:lang w:val="el-GR"/>
        </w:rPr>
        <w:t xml:space="preserve">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50" w:author="Στάθης Καπ" w:date="2023-02-26T00:53:00Z">
          <w:pPr>
            <w:pStyle w:val="Heading3"/>
            <w:numPr>
              <w:numId w:val="4"/>
            </w:numPr>
            <w:ind w:left="1080"/>
          </w:pPr>
        </w:pPrChange>
      </w:pPr>
      <w:bookmarkStart w:id="2051" w:name="_Toc129057665"/>
      <w:r>
        <w:rPr>
          <w:lang w:val="el-GR"/>
        </w:rPr>
        <w:t xml:space="preserve">Το πρόβλημα Ομαδικού Προσανατολισμού </w:t>
      </w:r>
      <w:r w:rsidRPr="00D52943">
        <w:rPr>
          <w:lang w:val="el-GR"/>
        </w:rPr>
        <w:t>(</w:t>
      </w:r>
      <w:r>
        <w:t>TOP</w:t>
      </w:r>
      <w:r w:rsidRPr="00D52943">
        <w:rPr>
          <w:lang w:val="el-GR"/>
        </w:rPr>
        <w:t>)</w:t>
      </w:r>
      <w:bookmarkEnd w:id="2051"/>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52"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53" w:author="Στάθης Καπ" w:date="2023-03-01T05:07:00Z"/>
      <w:sdt>
        <w:sdtPr>
          <w:rPr>
            <w:lang w:val="el-GR"/>
          </w:rPr>
          <w:id w:val="1234668033"/>
          <w:citation/>
        </w:sdtPr>
        <w:sdtEndPr/>
        <w:sdtContent>
          <w:customXmlInsRangeEnd w:id="2053"/>
          <w:ins w:id="2054"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2055" w:author="Στάθης Καπ" w:date="2023-03-01T05:07:00Z">
            <w:r w:rsidR="0045051E">
              <w:rPr>
                <w:lang w:val="el-GR"/>
              </w:rPr>
              <w:fldChar w:fldCharType="end"/>
            </w:r>
          </w:ins>
          <w:customXmlInsRangeStart w:id="2056" w:author="Στάθης Καπ" w:date="2023-03-01T05:07:00Z"/>
        </w:sdtContent>
      </w:sdt>
      <w:customXmlInsRangeEnd w:id="2056"/>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7E787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7E787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7E787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2057" w:author="Στάθης Καπ" w:date="2023-02-01T09:01:00Z"/>
        </w:trPr>
        <w:tc>
          <w:tcPr>
            <w:tcW w:w="350" w:type="pct"/>
          </w:tcPr>
          <w:p w14:paraId="574E6DF2" w14:textId="77777777" w:rsidR="002D79E5" w:rsidRDefault="002D79E5">
            <w:pPr>
              <w:spacing w:after="160"/>
              <w:rPr>
                <w:ins w:id="2058" w:author="Στάθης Καπ" w:date="2023-02-01T09:01:00Z"/>
                <w:lang w:val="el-GR"/>
              </w:rPr>
              <w:pPrChange w:id="2059" w:author="Στάθης Καπ" w:date="2023-02-01T08:46:00Z">
                <w:pPr/>
              </w:pPrChange>
            </w:pPr>
          </w:p>
        </w:tc>
        <w:tc>
          <w:tcPr>
            <w:tcW w:w="4300" w:type="pct"/>
          </w:tcPr>
          <w:p w14:paraId="76DCC895" w14:textId="5EE80C8F" w:rsidR="002D79E5" w:rsidRPr="005846FF" w:rsidRDefault="002D79E5">
            <w:pPr>
              <w:spacing w:after="160"/>
              <w:rPr>
                <w:ins w:id="2060" w:author="Στάθης Καπ" w:date="2023-02-01T09:01:00Z"/>
                <w:lang w:val="el-GR"/>
              </w:rPr>
              <w:pPrChange w:id="2061" w:author="Στάθης Καπ" w:date="2023-02-01T08:46:00Z">
                <w:pPr/>
              </w:pPrChange>
            </w:pPr>
            <m:oMathPara>
              <m:oMath>
                <m:r>
                  <w:ins w:id="2062" w:author="Στάθης Καπ" w:date="2023-02-01T09:01:00Z">
                    <w:rPr>
                      <w:rFonts w:ascii="Cambria Math" w:hAnsi="Cambria Math"/>
                    </w:rPr>
                    <m:t xml:space="preserve">maximize </m:t>
                  </w:ins>
                </m:r>
                <m:nary>
                  <m:naryPr>
                    <m:chr m:val="∑"/>
                    <m:limLoc m:val="undOvr"/>
                    <m:ctrlPr>
                      <w:ins w:id="2063" w:author="Στάθης Καπ" w:date="2023-02-01T09:01:00Z">
                        <w:rPr>
                          <w:rFonts w:ascii="Cambria Math" w:hAnsi="Cambria Math"/>
                          <w:i/>
                        </w:rPr>
                      </w:ins>
                    </m:ctrlPr>
                  </m:naryPr>
                  <m:sub>
                    <m:r>
                      <w:ins w:id="2064" w:author="Στάθης Καπ" w:date="2023-02-01T09:01:00Z">
                        <w:rPr>
                          <w:rFonts w:ascii="Cambria Math" w:hAnsi="Cambria Math"/>
                        </w:rPr>
                        <m:t>m=1</m:t>
                      </w:ins>
                    </m:r>
                  </m:sub>
                  <m:sup>
                    <m:r>
                      <w:ins w:id="2065" w:author="Στάθης Καπ" w:date="2023-02-01T09:01:00Z">
                        <w:rPr>
                          <w:rFonts w:ascii="Cambria Math" w:hAnsi="Cambria Math"/>
                        </w:rPr>
                        <m:t>k</m:t>
                      </w:ins>
                    </m:r>
                  </m:sup>
                  <m:e>
                    <m:nary>
                      <m:naryPr>
                        <m:chr m:val="∑"/>
                        <m:limLoc m:val="undOvr"/>
                        <m:ctrlPr>
                          <w:ins w:id="2066" w:author="Στάθης Καπ" w:date="2023-02-01T09:01:00Z">
                            <w:rPr>
                              <w:rFonts w:ascii="Cambria Math" w:hAnsi="Cambria Math"/>
                              <w:i/>
                            </w:rPr>
                          </w:ins>
                        </m:ctrlPr>
                      </m:naryPr>
                      <m:sub>
                        <m:r>
                          <w:ins w:id="2067" w:author="Στάθης Καπ" w:date="2023-02-01T09:01:00Z">
                            <w:rPr>
                              <w:rFonts w:ascii="Cambria Math" w:hAnsi="Cambria Math"/>
                            </w:rPr>
                            <m:t>i=2</m:t>
                          </w:ins>
                        </m:r>
                      </m:sub>
                      <m:sup>
                        <m:r>
                          <w:ins w:id="2068" w:author="Στάθης Καπ" w:date="2023-02-01T09:01:00Z">
                            <w:rPr>
                              <w:rFonts w:ascii="Cambria Math" w:hAnsi="Cambria Math"/>
                            </w:rPr>
                            <m:t>N-1</m:t>
                          </w:ins>
                        </m:r>
                      </m:sup>
                      <m:e>
                        <m:sSub>
                          <m:sSubPr>
                            <m:ctrlPr>
                              <w:ins w:id="2069" w:author="Στάθης Καπ" w:date="2023-02-01T09:01:00Z">
                                <w:rPr>
                                  <w:rFonts w:ascii="Cambria Math" w:hAnsi="Cambria Math"/>
                                  <w:i/>
                                </w:rPr>
                              </w:ins>
                            </m:ctrlPr>
                          </m:sSubPr>
                          <m:e>
                            <m:r>
                              <w:ins w:id="2070" w:author="Στάθης Καπ" w:date="2023-02-01T09:01:00Z">
                                <w:rPr>
                                  <w:rFonts w:ascii="Cambria Math" w:hAnsi="Cambria Math"/>
                                </w:rPr>
                                <m:t>p</m:t>
                              </w:ins>
                            </m:r>
                          </m:e>
                          <m:sub>
                            <m:r>
                              <w:ins w:id="2071" w:author="Στάθης Καπ" w:date="2023-02-01T09:01:00Z">
                                <w:rPr>
                                  <w:rFonts w:ascii="Cambria Math" w:hAnsi="Cambria Math"/>
                                </w:rPr>
                                <m:t>i</m:t>
                              </w:ins>
                            </m:r>
                          </m:sub>
                        </m:sSub>
                        <m:sSub>
                          <m:sSubPr>
                            <m:ctrlPr>
                              <w:ins w:id="2072" w:author="Στάθης Καπ" w:date="2023-02-01T09:01:00Z">
                                <w:rPr>
                                  <w:rFonts w:ascii="Cambria Math" w:hAnsi="Cambria Math"/>
                                  <w:i/>
                                </w:rPr>
                              </w:ins>
                            </m:ctrlPr>
                          </m:sSubPr>
                          <m:e>
                            <m:r>
                              <w:ins w:id="2073" w:author="Στάθης Καπ" w:date="2023-02-01T09:01:00Z">
                                <w:rPr>
                                  <w:rFonts w:ascii="Cambria Math" w:hAnsi="Cambria Math"/>
                                </w:rPr>
                                <m:t>y</m:t>
                              </w:ins>
                            </m:r>
                          </m:e>
                          <m:sub>
                            <m:r>
                              <w:ins w:id="2074" w:author="Στάθης Καπ" w:date="2023-02-01T09:01:00Z">
                                <w:rPr>
                                  <w:rFonts w:ascii="Cambria Math" w:hAnsi="Cambria Math"/>
                                </w:rPr>
                                <m:t>im</m:t>
                              </w:ins>
                            </m:r>
                          </m:sub>
                        </m:sSub>
                      </m:e>
                    </m:nary>
                  </m:e>
                </m:nary>
              </m:oMath>
            </m:oMathPara>
          </w:p>
        </w:tc>
        <w:tc>
          <w:tcPr>
            <w:tcW w:w="350" w:type="pct"/>
            <w:vAlign w:val="center"/>
          </w:tcPr>
          <w:p w14:paraId="0F07FD02" w14:textId="1C6875AA" w:rsidR="002D79E5" w:rsidRPr="00603993" w:rsidRDefault="002D79E5" w:rsidP="00237FE3">
            <w:pPr>
              <w:pStyle w:val="Caption"/>
              <w:spacing w:after="160"/>
              <w:rPr>
                <w:ins w:id="2075" w:author="Στάθης Καπ" w:date="2023-02-01T09:01:00Z"/>
                <w:rPrChange w:id="2076" w:author="Στάθης Καπ" w:date="2023-02-01T08:49:00Z">
                  <w:rPr>
                    <w:ins w:id="2077" w:author="Στάθης Καπ" w:date="2023-02-01T09:01:00Z"/>
                    <w:lang w:val="el-GR"/>
                  </w:rPr>
                </w:rPrChange>
              </w:rPr>
            </w:pPr>
            <w:ins w:id="207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07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24</w:t>
            </w:r>
            <w:ins w:id="2080" w:author="Στάθης Καπ" w:date="2023-02-01T09:01:00Z">
              <w:r>
                <w:rPr>
                  <w:lang w:val="el-GR"/>
                </w:rPr>
                <w:fldChar w:fldCharType="end"/>
              </w:r>
              <w:r>
                <w:t>)</w:t>
              </w:r>
            </w:ins>
          </w:p>
        </w:tc>
      </w:tr>
      <w:tr w:rsidR="00CB1312" w14:paraId="5474F71B" w14:textId="77777777" w:rsidTr="00237FE3">
        <w:trPr>
          <w:ins w:id="2081" w:author="Στάθης Καπ" w:date="2023-02-01T09:01:00Z"/>
        </w:trPr>
        <w:tc>
          <w:tcPr>
            <w:tcW w:w="350" w:type="pct"/>
          </w:tcPr>
          <w:p w14:paraId="7B95117A" w14:textId="77777777" w:rsidR="00CB1312" w:rsidRDefault="00CB1312">
            <w:pPr>
              <w:spacing w:after="160"/>
              <w:rPr>
                <w:ins w:id="2082" w:author="Στάθης Καπ" w:date="2023-02-01T09:01:00Z"/>
                <w:lang w:val="el-GR"/>
              </w:rPr>
              <w:pPrChange w:id="2083" w:author="Στάθης Καπ" w:date="2023-02-01T08:46:00Z">
                <w:pPr/>
              </w:pPrChange>
            </w:pPr>
          </w:p>
        </w:tc>
        <w:tc>
          <w:tcPr>
            <w:tcW w:w="4300" w:type="pct"/>
          </w:tcPr>
          <w:p w14:paraId="20CC6916" w14:textId="0A257C30" w:rsidR="00CB1312" w:rsidRPr="005846FF" w:rsidRDefault="007E7879">
            <w:pPr>
              <w:spacing w:after="160"/>
              <w:rPr>
                <w:ins w:id="2084" w:author="Στάθης Καπ" w:date="2023-02-01T09:01:00Z"/>
                <w:lang w:val="el-GR"/>
              </w:rPr>
              <w:pPrChange w:id="2085" w:author="Στάθης Καπ" w:date="2023-02-01T08:46:00Z">
                <w:pPr/>
              </w:pPrChange>
            </w:pPr>
            <m:oMathPara>
              <m:oMath>
                <m:nary>
                  <m:naryPr>
                    <m:chr m:val="∑"/>
                    <m:limLoc m:val="undOvr"/>
                    <m:ctrlPr>
                      <w:ins w:id="2086" w:author="Στάθης Καπ" w:date="2023-02-01T09:01:00Z">
                        <w:rPr>
                          <w:rFonts w:ascii="Cambria Math" w:hAnsi="Cambria Math"/>
                          <w:i/>
                        </w:rPr>
                      </w:ins>
                    </m:ctrlPr>
                  </m:naryPr>
                  <m:sub>
                    <m:r>
                      <w:ins w:id="2087" w:author="Στάθης Καπ" w:date="2023-02-01T09:01:00Z">
                        <w:rPr>
                          <w:rFonts w:ascii="Cambria Math" w:hAnsi="Cambria Math"/>
                        </w:rPr>
                        <m:t>m=1</m:t>
                      </w:ins>
                    </m:r>
                  </m:sub>
                  <m:sup>
                    <m:r>
                      <w:ins w:id="2088" w:author="Στάθης Καπ" w:date="2023-02-01T09:01:00Z">
                        <w:rPr>
                          <w:rFonts w:ascii="Cambria Math" w:hAnsi="Cambria Math"/>
                        </w:rPr>
                        <m:t>k</m:t>
                      </w:ins>
                    </m:r>
                  </m:sup>
                  <m:e>
                    <m:nary>
                      <m:naryPr>
                        <m:chr m:val="∑"/>
                        <m:limLoc m:val="undOvr"/>
                        <m:ctrlPr>
                          <w:ins w:id="2089" w:author="Στάθης Καπ" w:date="2023-02-01T09:01:00Z">
                            <w:rPr>
                              <w:rFonts w:ascii="Cambria Math" w:hAnsi="Cambria Math"/>
                              <w:i/>
                            </w:rPr>
                          </w:ins>
                        </m:ctrlPr>
                      </m:naryPr>
                      <m:sub>
                        <m:r>
                          <w:ins w:id="2090" w:author="Στάθης Καπ" w:date="2023-02-01T09:01:00Z">
                            <w:rPr>
                              <w:rFonts w:ascii="Cambria Math" w:hAnsi="Cambria Math"/>
                            </w:rPr>
                            <m:t>j=2</m:t>
                          </w:ins>
                        </m:r>
                      </m:sub>
                      <m:sup>
                        <m:r>
                          <w:ins w:id="2091" w:author="Στάθης Καπ" w:date="2023-02-01T09:01:00Z">
                            <w:rPr>
                              <w:rFonts w:ascii="Cambria Math" w:hAnsi="Cambria Math"/>
                            </w:rPr>
                            <m:t>N</m:t>
                          </w:ins>
                        </m:r>
                      </m:sup>
                      <m:e>
                        <m:sSub>
                          <m:sSubPr>
                            <m:ctrlPr>
                              <w:ins w:id="2092" w:author="Στάθης Καπ" w:date="2023-02-01T09:01:00Z">
                                <w:rPr>
                                  <w:rFonts w:ascii="Cambria Math" w:hAnsi="Cambria Math"/>
                                  <w:i/>
                                </w:rPr>
                              </w:ins>
                            </m:ctrlPr>
                          </m:sSubPr>
                          <m:e>
                            <m:r>
                              <w:ins w:id="2093" w:author="Στάθης Καπ" w:date="2023-02-01T09:01:00Z">
                                <w:rPr>
                                  <w:rFonts w:ascii="Cambria Math" w:hAnsi="Cambria Math"/>
                                </w:rPr>
                                <m:t>x</m:t>
                              </w:ins>
                            </m:r>
                          </m:e>
                          <m:sub>
                            <m:r>
                              <w:ins w:id="2094" w:author="Στάθης Καπ" w:date="2023-02-01T09:01:00Z">
                                <w:rPr>
                                  <w:rFonts w:ascii="Cambria Math" w:hAnsi="Cambria Math"/>
                                </w:rPr>
                                <m:t>1jm</m:t>
                              </w:ins>
                            </m:r>
                          </m:sub>
                        </m:sSub>
                      </m:e>
                    </m:nary>
                  </m:e>
                </m:nary>
                <m:r>
                  <w:ins w:id="2095" w:author="Στάθης Καπ" w:date="2023-02-01T09:01:00Z">
                    <w:rPr>
                      <w:rFonts w:ascii="Cambria Math" w:hAnsi="Cambria Math"/>
                    </w:rPr>
                    <m:t>=</m:t>
                  </w:ins>
                </m:r>
                <m:nary>
                  <m:naryPr>
                    <m:chr m:val="∑"/>
                    <m:limLoc m:val="undOvr"/>
                    <m:ctrlPr>
                      <w:ins w:id="2096" w:author="Στάθης Καπ" w:date="2023-02-01T09:01:00Z">
                        <w:rPr>
                          <w:rFonts w:ascii="Cambria Math" w:hAnsi="Cambria Math"/>
                          <w:i/>
                        </w:rPr>
                      </w:ins>
                    </m:ctrlPr>
                  </m:naryPr>
                  <m:sub>
                    <m:r>
                      <w:ins w:id="2097" w:author="Στάθης Καπ" w:date="2023-02-01T09:01:00Z">
                        <w:rPr>
                          <w:rFonts w:ascii="Cambria Math" w:hAnsi="Cambria Math"/>
                        </w:rPr>
                        <m:t>m=1</m:t>
                      </w:ins>
                    </m:r>
                  </m:sub>
                  <m:sup>
                    <m:r>
                      <w:ins w:id="2098" w:author="Στάθης Καπ" w:date="2023-02-01T09:01:00Z">
                        <w:rPr>
                          <w:rFonts w:ascii="Cambria Math" w:hAnsi="Cambria Math"/>
                        </w:rPr>
                        <m:t>k</m:t>
                      </w:ins>
                    </m:r>
                  </m:sup>
                  <m:e>
                    <m:nary>
                      <m:naryPr>
                        <m:chr m:val="∑"/>
                        <m:limLoc m:val="undOvr"/>
                        <m:ctrlPr>
                          <w:ins w:id="2099" w:author="Στάθης Καπ" w:date="2023-02-01T09:01:00Z">
                            <w:rPr>
                              <w:rFonts w:ascii="Cambria Math" w:hAnsi="Cambria Math"/>
                              <w:i/>
                            </w:rPr>
                          </w:ins>
                        </m:ctrlPr>
                      </m:naryPr>
                      <m:sub>
                        <m:r>
                          <w:ins w:id="2100" w:author="Στάθης Καπ" w:date="2023-02-01T09:01:00Z">
                            <w:rPr>
                              <w:rFonts w:ascii="Cambria Math" w:hAnsi="Cambria Math"/>
                            </w:rPr>
                            <m:t>i=1</m:t>
                          </w:ins>
                        </m:r>
                      </m:sub>
                      <m:sup>
                        <m:r>
                          <w:ins w:id="2101" w:author="Στάθης Καπ" w:date="2023-02-01T09:01:00Z">
                            <w:rPr>
                              <w:rFonts w:ascii="Cambria Math" w:hAnsi="Cambria Math"/>
                            </w:rPr>
                            <m:t>N-1</m:t>
                          </w:ins>
                        </m:r>
                      </m:sup>
                      <m:e>
                        <m:sSub>
                          <m:sSubPr>
                            <m:ctrlPr>
                              <w:ins w:id="2102" w:author="Στάθης Καπ" w:date="2023-02-01T09:01:00Z">
                                <w:rPr>
                                  <w:rFonts w:ascii="Cambria Math" w:hAnsi="Cambria Math"/>
                                  <w:i/>
                                </w:rPr>
                              </w:ins>
                            </m:ctrlPr>
                          </m:sSubPr>
                          <m:e>
                            <m:r>
                              <w:ins w:id="2103" w:author="Στάθης Καπ" w:date="2023-02-01T09:01:00Z">
                                <w:rPr>
                                  <w:rFonts w:ascii="Cambria Math" w:hAnsi="Cambria Math"/>
                                </w:rPr>
                                <m:t>x</m:t>
                              </w:ins>
                            </m:r>
                          </m:e>
                          <m:sub>
                            <m:r>
                              <w:ins w:id="2104" w:author="Στάθης Καπ" w:date="2023-02-01T09:01:00Z">
                                <w:rPr>
                                  <w:rFonts w:ascii="Cambria Math" w:hAnsi="Cambria Math"/>
                                </w:rPr>
                                <m:t>iNm</m:t>
                              </w:ins>
                            </m:r>
                          </m:sub>
                        </m:sSub>
                      </m:e>
                    </m:nary>
                  </m:e>
                </m:nary>
                <m:r>
                  <w:ins w:id="2105" w:author="Στάθης Καπ" w:date="2023-02-01T09:01:00Z">
                    <w:rPr>
                      <w:rFonts w:ascii="Cambria Math" w:hAnsi="Cambria Math"/>
                    </w:rPr>
                    <m:t>=k</m:t>
                  </w:ins>
                </m:r>
              </m:oMath>
            </m:oMathPara>
          </w:p>
        </w:tc>
        <w:tc>
          <w:tcPr>
            <w:tcW w:w="350" w:type="pct"/>
            <w:vAlign w:val="center"/>
          </w:tcPr>
          <w:p w14:paraId="5CE83CE5" w14:textId="520A7E00" w:rsidR="00CB1312" w:rsidRPr="00603993" w:rsidRDefault="00CB1312" w:rsidP="00237FE3">
            <w:pPr>
              <w:pStyle w:val="Caption"/>
              <w:spacing w:after="160"/>
              <w:rPr>
                <w:ins w:id="2106" w:author="Στάθης Καπ" w:date="2023-02-01T09:01:00Z"/>
                <w:rPrChange w:id="2107" w:author="Στάθης Καπ" w:date="2023-02-01T08:49:00Z">
                  <w:rPr>
                    <w:ins w:id="2108" w:author="Στάθης Καπ" w:date="2023-02-01T09:01:00Z"/>
                    <w:lang w:val="el-GR"/>
                  </w:rPr>
                </w:rPrChange>
              </w:rPr>
            </w:pPr>
            <w:ins w:id="210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1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25</w:t>
            </w:r>
            <w:ins w:id="2111" w:author="Στάθης Καπ" w:date="2023-02-01T09:01:00Z">
              <w:r>
                <w:rPr>
                  <w:lang w:val="el-GR"/>
                </w:rPr>
                <w:fldChar w:fldCharType="end"/>
              </w:r>
              <w:r>
                <w:t>)</w:t>
              </w:r>
            </w:ins>
          </w:p>
        </w:tc>
      </w:tr>
      <w:tr w:rsidR="008157A1" w14:paraId="7805DB87" w14:textId="77777777" w:rsidTr="00237FE3">
        <w:trPr>
          <w:ins w:id="2112" w:author="Στάθης Καπ" w:date="2023-02-01T09:01:00Z"/>
        </w:trPr>
        <w:tc>
          <w:tcPr>
            <w:tcW w:w="350" w:type="pct"/>
          </w:tcPr>
          <w:p w14:paraId="1D3DC243" w14:textId="77777777" w:rsidR="008157A1" w:rsidRDefault="008157A1">
            <w:pPr>
              <w:spacing w:after="160"/>
              <w:rPr>
                <w:ins w:id="2113" w:author="Στάθης Καπ" w:date="2023-02-01T09:01:00Z"/>
                <w:lang w:val="el-GR"/>
              </w:rPr>
              <w:pPrChange w:id="2114" w:author="Στάθης Καπ" w:date="2023-02-01T08:46:00Z">
                <w:pPr/>
              </w:pPrChange>
            </w:pPr>
          </w:p>
        </w:tc>
        <w:tc>
          <w:tcPr>
            <w:tcW w:w="4300" w:type="pct"/>
          </w:tcPr>
          <w:p w14:paraId="65523351" w14:textId="7614555F" w:rsidR="008157A1" w:rsidRPr="005846FF" w:rsidRDefault="007E7879">
            <w:pPr>
              <w:spacing w:after="160"/>
              <w:rPr>
                <w:ins w:id="2115" w:author="Στάθης Καπ" w:date="2023-02-01T09:01:00Z"/>
                <w:lang w:val="el-GR"/>
              </w:rPr>
              <w:pPrChange w:id="2116" w:author="Στάθης Καπ" w:date="2023-02-01T08:46:00Z">
                <w:pPr/>
              </w:pPrChange>
            </w:pPr>
            <m:oMathPara>
              <m:oMath>
                <m:nary>
                  <m:naryPr>
                    <m:chr m:val="∑"/>
                    <m:limLoc m:val="undOvr"/>
                    <m:ctrlPr>
                      <w:ins w:id="2117" w:author="Στάθης Καπ" w:date="2023-02-01T09:01:00Z">
                        <w:rPr>
                          <w:rFonts w:ascii="Cambria Math" w:hAnsi="Cambria Math"/>
                          <w:i/>
                        </w:rPr>
                      </w:ins>
                    </m:ctrlPr>
                  </m:naryPr>
                  <m:sub>
                    <m:r>
                      <w:ins w:id="2118" w:author="Στάθης Καπ" w:date="2023-02-01T09:01:00Z">
                        <w:rPr>
                          <w:rFonts w:ascii="Cambria Math" w:hAnsi="Cambria Math"/>
                        </w:rPr>
                        <m:t>m=1</m:t>
                      </w:ins>
                    </m:r>
                  </m:sub>
                  <m:sup>
                    <m:r>
                      <w:ins w:id="2119" w:author="Στάθης Καπ" w:date="2023-02-01T09:01:00Z">
                        <w:rPr>
                          <w:rFonts w:ascii="Cambria Math" w:hAnsi="Cambria Math"/>
                        </w:rPr>
                        <m:t>k</m:t>
                      </w:ins>
                    </m:r>
                  </m:sup>
                  <m:e>
                    <m:sSub>
                      <m:sSubPr>
                        <m:ctrlPr>
                          <w:ins w:id="2120" w:author="Στάθης Καπ" w:date="2023-02-01T09:01:00Z">
                            <w:rPr>
                              <w:rFonts w:ascii="Cambria Math" w:hAnsi="Cambria Math"/>
                              <w:i/>
                            </w:rPr>
                          </w:ins>
                        </m:ctrlPr>
                      </m:sSubPr>
                      <m:e>
                        <m:r>
                          <w:ins w:id="2121" w:author="Στάθης Καπ" w:date="2023-02-01T09:01:00Z">
                            <w:rPr>
                              <w:rFonts w:ascii="Cambria Math" w:hAnsi="Cambria Math"/>
                            </w:rPr>
                            <m:t>y</m:t>
                          </w:ins>
                        </m:r>
                      </m:e>
                      <m:sub>
                        <m:r>
                          <w:ins w:id="2122" w:author="Στάθης Καπ" w:date="2023-02-01T09:01:00Z">
                            <w:rPr>
                              <w:rFonts w:ascii="Cambria Math" w:hAnsi="Cambria Math"/>
                            </w:rPr>
                            <m:t>rm</m:t>
                          </w:ins>
                        </m:r>
                      </m:sub>
                    </m:sSub>
                  </m:e>
                </m:nary>
                <m:r>
                  <w:ins w:id="2123" w:author="Στάθης Καπ" w:date="2023-02-01T09:01:00Z">
                    <w:rPr>
                      <w:rFonts w:ascii="Cambria Math" w:hAnsi="Cambria Math"/>
                    </w:rPr>
                    <m:t>≤1 ∀r=2, ⋯, N-1</m:t>
                  </w:ins>
                </m:r>
              </m:oMath>
            </m:oMathPara>
          </w:p>
        </w:tc>
        <w:tc>
          <w:tcPr>
            <w:tcW w:w="350" w:type="pct"/>
            <w:vAlign w:val="center"/>
          </w:tcPr>
          <w:p w14:paraId="1D87A65C" w14:textId="7C068EBE" w:rsidR="008157A1" w:rsidRPr="00603993" w:rsidRDefault="008157A1" w:rsidP="00237FE3">
            <w:pPr>
              <w:pStyle w:val="Caption"/>
              <w:spacing w:after="160"/>
              <w:rPr>
                <w:ins w:id="2124" w:author="Στάθης Καπ" w:date="2023-02-01T09:01:00Z"/>
                <w:rPrChange w:id="2125" w:author="Στάθης Καπ" w:date="2023-02-01T08:49:00Z">
                  <w:rPr>
                    <w:ins w:id="2126" w:author="Στάθης Καπ" w:date="2023-02-01T09:01:00Z"/>
                    <w:lang w:val="el-GR"/>
                  </w:rPr>
                </w:rPrChange>
              </w:rPr>
            </w:pPr>
            <w:ins w:id="212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2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26</w:t>
            </w:r>
            <w:ins w:id="2129" w:author="Στάθης Καπ" w:date="2023-02-01T09:01:00Z">
              <w:r>
                <w:rPr>
                  <w:lang w:val="el-GR"/>
                </w:rPr>
                <w:fldChar w:fldCharType="end"/>
              </w:r>
              <w:r>
                <w:t>)</w:t>
              </w:r>
            </w:ins>
          </w:p>
        </w:tc>
      </w:tr>
      <w:tr w:rsidR="00F7187A" w14:paraId="21F8A166" w14:textId="77777777" w:rsidTr="00237FE3">
        <w:trPr>
          <w:ins w:id="2130" w:author="Στάθης Καπ" w:date="2023-02-01T09:01:00Z"/>
        </w:trPr>
        <w:tc>
          <w:tcPr>
            <w:tcW w:w="350" w:type="pct"/>
          </w:tcPr>
          <w:p w14:paraId="6DA30E5C" w14:textId="77777777" w:rsidR="00F7187A" w:rsidRDefault="00F7187A">
            <w:pPr>
              <w:spacing w:after="160"/>
              <w:rPr>
                <w:ins w:id="2131" w:author="Στάθης Καπ" w:date="2023-02-01T09:01:00Z"/>
                <w:lang w:val="el-GR"/>
              </w:rPr>
              <w:pPrChange w:id="2132" w:author="Στάθης Καπ" w:date="2023-02-01T08:46:00Z">
                <w:pPr/>
              </w:pPrChange>
            </w:pPr>
          </w:p>
        </w:tc>
        <w:tc>
          <w:tcPr>
            <w:tcW w:w="4300" w:type="pct"/>
          </w:tcPr>
          <w:p w14:paraId="236AD762" w14:textId="6BBF1807" w:rsidR="00F7187A" w:rsidRPr="005846FF" w:rsidRDefault="007E7879">
            <w:pPr>
              <w:spacing w:after="160"/>
              <w:rPr>
                <w:ins w:id="2133" w:author="Στάθης Καπ" w:date="2023-02-01T09:01:00Z"/>
                <w:lang w:val="el-GR"/>
              </w:rPr>
              <w:pPrChange w:id="2134" w:author="Στάθης Καπ" w:date="2023-02-01T08:46:00Z">
                <w:pPr/>
              </w:pPrChange>
            </w:pPr>
            <m:oMathPara>
              <m:oMath>
                <m:nary>
                  <m:naryPr>
                    <m:chr m:val="∑"/>
                    <m:limLoc m:val="undOvr"/>
                    <m:ctrlPr>
                      <w:ins w:id="2135" w:author="Στάθης Καπ" w:date="2023-02-01T09:01:00Z">
                        <w:rPr>
                          <w:rFonts w:ascii="Cambria Math" w:hAnsi="Cambria Math"/>
                          <w:i/>
                        </w:rPr>
                      </w:ins>
                    </m:ctrlPr>
                  </m:naryPr>
                  <m:sub>
                    <m:r>
                      <w:ins w:id="2136" w:author="Στάθης Καπ" w:date="2023-02-01T09:01:00Z">
                        <w:rPr>
                          <w:rFonts w:ascii="Cambria Math" w:hAnsi="Cambria Math"/>
                        </w:rPr>
                        <m:t>i=1</m:t>
                      </w:ins>
                    </m:r>
                  </m:sub>
                  <m:sup>
                    <m:r>
                      <w:ins w:id="2137" w:author="Στάθης Καπ" w:date="2023-02-01T09:01:00Z">
                        <w:rPr>
                          <w:rFonts w:ascii="Cambria Math" w:hAnsi="Cambria Math"/>
                        </w:rPr>
                        <m:t>N-1</m:t>
                      </w:ins>
                    </m:r>
                  </m:sup>
                  <m:e>
                    <m:sSub>
                      <m:sSubPr>
                        <m:ctrlPr>
                          <w:ins w:id="2138" w:author="Στάθης Καπ" w:date="2023-02-01T09:01:00Z">
                            <w:rPr>
                              <w:rFonts w:ascii="Cambria Math" w:hAnsi="Cambria Math"/>
                              <w:i/>
                            </w:rPr>
                          </w:ins>
                        </m:ctrlPr>
                      </m:sSubPr>
                      <m:e>
                        <m:r>
                          <w:ins w:id="2139" w:author="Στάθης Καπ" w:date="2023-02-01T09:01:00Z">
                            <w:rPr>
                              <w:rFonts w:ascii="Cambria Math" w:hAnsi="Cambria Math"/>
                            </w:rPr>
                            <m:t>x</m:t>
                          </w:ins>
                        </m:r>
                      </m:e>
                      <m:sub>
                        <m:r>
                          <w:ins w:id="2140" w:author="Στάθης Καπ" w:date="2023-02-01T09:01:00Z">
                            <w:rPr>
                              <w:rFonts w:ascii="Cambria Math" w:hAnsi="Cambria Math"/>
                            </w:rPr>
                            <m:t>irm</m:t>
                          </w:ins>
                        </m:r>
                      </m:sub>
                    </m:sSub>
                  </m:e>
                </m:nary>
                <m:r>
                  <w:ins w:id="2141" w:author="Στάθης Καπ" w:date="2023-02-01T09:01:00Z">
                    <w:rPr>
                      <w:rFonts w:ascii="Cambria Math" w:hAnsi="Cambria Math"/>
                    </w:rPr>
                    <m:t>=</m:t>
                  </w:ins>
                </m:r>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j=2</m:t>
                      </w:ins>
                    </m:r>
                  </m:sub>
                  <m:sup>
                    <m:r>
                      <w:ins w:id="2144" w:author="Στάθης Καπ" w:date="2023-02-01T09:01:00Z">
                        <w:rPr>
                          <w:rFonts w:ascii="Cambria Math" w:hAnsi="Cambria Math"/>
                        </w:rPr>
                        <m:t>N</m:t>
                      </w:ins>
                    </m:r>
                  </m:sup>
                  <m:e>
                    <m:sSub>
                      <m:sSubPr>
                        <m:ctrlPr>
                          <w:ins w:id="2145" w:author="Στάθης Καπ" w:date="2023-02-01T09:01:00Z">
                            <w:rPr>
                              <w:rFonts w:ascii="Cambria Math" w:hAnsi="Cambria Math"/>
                              <w:i/>
                            </w:rPr>
                          </w:ins>
                        </m:ctrlPr>
                      </m:sSubPr>
                      <m:e>
                        <m:r>
                          <w:ins w:id="2146" w:author="Στάθης Καπ" w:date="2023-02-01T09:01:00Z">
                            <w:rPr>
                              <w:rFonts w:ascii="Cambria Math" w:hAnsi="Cambria Math"/>
                            </w:rPr>
                            <m:t>x</m:t>
                          </w:ins>
                        </m:r>
                      </m:e>
                      <m:sub>
                        <m:r>
                          <w:ins w:id="2147" w:author="Στάθης Καπ" w:date="2023-02-01T09:01:00Z">
                            <w:rPr>
                              <w:rFonts w:ascii="Cambria Math" w:hAnsi="Cambria Math"/>
                            </w:rPr>
                            <m:t>rjm</m:t>
                          </w:ins>
                        </m:r>
                      </m:sub>
                    </m:sSub>
                  </m:e>
                </m:nary>
                <m:r>
                  <w:ins w:id="2148" w:author="Στάθης Καπ" w:date="2023-02-01T09:01:00Z">
                    <w:rPr>
                      <w:rFonts w:ascii="Cambria Math" w:hAnsi="Cambria Math"/>
                    </w:rPr>
                    <m:t>=</m:t>
                  </w:ins>
                </m:r>
                <m:sSub>
                  <m:sSubPr>
                    <m:ctrlPr>
                      <w:ins w:id="2149" w:author="Στάθης Καπ" w:date="2023-02-01T09:01:00Z">
                        <w:rPr>
                          <w:rFonts w:ascii="Cambria Math" w:hAnsi="Cambria Math"/>
                          <w:i/>
                        </w:rPr>
                      </w:ins>
                    </m:ctrlPr>
                  </m:sSubPr>
                  <m:e>
                    <m:r>
                      <w:ins w:id="2150" w:author="Στάθης Καπ" w:date="2023-02-01T09:01:00Z">
                        <w:rPr>
                          <w:rFonts w:ascii="Cambria Math" w:hAnsi="Cambria Math"/>
                        </w:rPr>
                        <m:t>y</m:t>
                      </w:ins>
                    </m:r>
                  </m:e>
                  <m:sub>
                    <m:r>
                      <w:ins w:id="2151" w:author="Στάθης Καπ" w:date="2023-02-01T09:01:00Z">
                        <w:rPr>
                          <w:rFonts w:ascii="Cambria Math" w:hAnsi="Cambria Math"/>
                        </w:rPr>
                        <m:t>rm</m:t>
                      </w:ins>
                    </m:r>
                  </m:sub>
                </m:sSub>
                <m:r>
                  <w:ins w:id="2152" w:author="Στάθης Καπ" w:date="2023-02-01T09:01:00Z">
                    <w:rPr>
                      <w:rFonts w:ascii="Cambria Math" w:hAnsi="Cambria Math"/>
                    </w:rPr>
                    <m:t xml:space="preserve"> ∀r=2, ⋯, N  m=1, ⋯, k</m:t>
                  </w:ins>
                </m:r>
              </m:oMath>
            </m:oMathPara>
          </w:p>
        </w:tc>
        <w:tc>
          <w:tcPr>
            <w:tcW w:w="350" w:type="pct"/>
            <w:vAlign w:val="center"/>
          </w:tcPr>
          <w:p w14:paraId="54D59D19" w14:textId="03D2EF5C" w:rsidR="00F7187A" w:rsidRPr="00603993" w:rsidRDefault="00F7187A" w:rsidP="00237FE3">
            <w:pPr>
              <w:pStyle w:val="Caption"/>
              <w:spacing w:after="160"/>
              <w:rPr>
                <w:ins w:id="2153" w:author="Στάθης Καπ" w:date="2023-02-01T09:01:00Z"/>
                <w:rPrChange w:id="2154" w:author="Στάθης Καπ" w:date="2023-02-01T08:49:00Z">
                  <w:rPr>
                    <w:ins w:id="2155" w:author="Στάθης Καπ" w:date="2023-02-01T09:01:00Z"/>
                    <w:lang w:val="el-GR"/>
                  </w:rPr>
                </w:rPrChange>
              </w:rPr>
            </w:pPr>
            <w:ins w:id="215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5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27</w:t>
            </w:r>
            <w:ins w:id="2158" w:author="Στάθης Καπ" w:date="2023-02-01T09:01:00Z">
              <w:r>
                <w:rPr>
                  <w:lang w:val="el-GR"/>
                </w:rPr>
                <w:fldChar w:fldCharType="end"/>
              </w:r>
              <w:r>
                <w:t>)</w:t>
              </w:r>
            </w:ins>
          </w:p>
        </w:tc>
      </w:tr>
      <w:tr w:rsidR="0014488F" w14:paraId="7E8011F8" w14:textId="77777777" w:rsidTr="00237FE3">
        <w:trPr>
          <w:ins w:id="2159" w:author="Στάθης Καπ" w:date="2023-02-01T09:02:00Z"/>
        </w:trPr>
        <w:tc>
          <w:tcPr>
            <w:tcW w:w="350" w:type="pct"/>
          </w:tcPr>
          <w:p w14:paraId="50F68AA4" w14:textId="77777777" w:rsidR="0014488F" w:rsidRDefault="0014488F">
            <w:pPr>
              <w:spacing w:after="160"/>
              <w:rPr>
                <w:ins w:id="2160" w:author="Στάθης Καπ" w:date="2023-02-01T09:02:00Z"/>
                <w:lang w:val="el-GR"/>
              </w:rPr>
              <w:pPrChange w:id="2161" w:author="Στάθης Καπ" w:date="2023-02-01T08:46:00Z">
                <w:pPr/>
              </w:pPrChange>
            </w:pPr>
          </w:p>
        </w:tc>
        <w:tc>
          <w:tcPr>
            <w:tcW w:w="4300" w:type="pct"/>
          </w:tcPr>
          <w:p w14:paraId="1D318514" w14:textId="2D5E9F52" w:rsidR="0014488F" w:rsidRPr="005846FF" w:rsidRDefault="007E7879">
            <w:pPr>
              <w:spacing w:after="160"/>
              <w:rPr>
                <w:ins w:id="2162" w:author="Στάθης Καπ" w:date="2023-02-01T09:02:00Z"/>
                <w:lang w:val="el-GR"/>
              </w:rPr>
              <w:pPrChange w:id="2163" w:author="Στάθης Καπ" w:date="2023-02-01T08:46:00Z">
                <w:pPr/>
              </w:pPrChange>
            </w:pPr>
            <m:oMathPara>
              <m:oMath>
                <m:nary>
                  <m:naryPr>
                    <m:chr m:val="∑"/>
                    <m:limLoc m:val="undOvr"/>
                    <m:ctrlPr>
                      <w:ins w:id="2164" w:author="Στάθης Καπ" w:date="2023-02-01T09:02:00Z">
                        <w:rPr>
                          <w:rFonts w:ascii="Cambria Math" w:hAnsi="Cambria Math"/>
                          <w:i/>
                        </w:rPr>
                      </w:ins>
                    </m:ctrlPr>
                  </m:naryPr>
                  <m:sub>
                    <m:r>
                      <w:ins w:id="2165" w:author="Στάθης Καπ" w:date="2023-02-01T09:02:00Z">
                        <w:rPr>
                          <w:rFonts w:ascii="Cambria Math" w:hAnsi="Cambria Math"/>
                        </w:rPr>
                        <m:t>i=1</m:t>
                      </w:ins>
                    </m:r>
                  </m:sub>
                  <m:sup>
                    <m:r>
                      <w:ins w:id="2166" w:author="Στάθης Καπ" w:date="2023-02-01T09:02:00Z">
                        <w:rPr>
                          <w:rFonts w:ascii="Cambria Math" w:hAnsi="Cambria Math"/>
                        </w:rPr>
                        <m:t>N-1</m:t>
                      </w:ins>
                    </m:r>
                  </m:sup>
                  <m:e>
                    <m:nary>
                      <m:naryPr>
                        <m:chr m:val="∑"/>
                        <m:limLoc m:val="undOvr"/>
                        <m:ctrlPr>
                          <w:ins w:id="2167" w:author="Στάθης Καπ" w:date="2023-02-01T09:02:00Z">
                            <w:rPr>
                              <w:rFonts w:ascii="Cambria Math" w:hAnsi="Cambria Math"/>
                              <w:i/>
                            </w:rPr>
                          </w:ins>
                        </m:ctrlPr>
                      </m:naryPr>
                      <m:sub>
                        <m:r>
                          <w:ins w:id="2168" w:author="Στάθης Καπ" w:date="2023-02-01T09:02:00Z">
                            <w:rPr>
                              <w:rFonts w:ascii="Cambria Math" w:hAnsi="Cambria Math"/>
                            </w:rPr>
                            <m:t>j=2</m:t>
                          </w:ins>
                        </m:r>
                      </m:sub>
                      <m:sup>
                        <m:r>
                          <w:ins w:id="2169" w:author="Στάθης Καπ" w:date="2023-02-01T09:02:00Z">
                            <w:rPr>
                              <w:rFonts w:ascii="Cambria Math" w:hAnsi="Cambria Math"/>
                            </w:rPr>
                            <m:t>N</m:t>
                          </w:ins>
                        </m:r>
                      </m:sup>
                      <m:e>
                        <m:sSub>
                          <m:sSubPr>
                            <m:ctrlPr>
                              <w:ins w:id="2170" w:author="Στάθης Καπ" w:date="2023-02-01T09:02:00Z">
                                <w:rPr>
                                  <w:rFonts w:ascii="Cambria Math" w:hAnsi="Cambria Math"/>
                                  <w:i/>
                                </w:rPr>
                              </w:ins>
                            </m:ctrlPr>
                          </m:sSubPr>
                          <m:e>
                            <m:r>
                              <w:ins w:id="2171" w:author="Στάθης Καπ" w:date="2023-02-01T09:02:00Z">
                                <w:rPr>
                                  <w:rFonts w:ascii="Cambria Math" w:hAnsi="Cambria Math"/>
                                </w:rPr>
                                <m:t>c</m:t>
                              </w:ins>
                            </m:r>
                          </m:e>
                          <m:sub>
                            <m:r>
                              <w:ins w:id="2172" w:author="Στάθης Καπ" w:date="2023-02-01T09:02:00Z">
                                <w:rPr>
                                  <w:rFonts w:ascii="Cambria Math" w:hAnsi="Cambria Math"/>
                                </w:rPr>
                                <m:t>ij</m:t>
                              </w:ins>
                            </m:r>
                          </m:sub>
                        </m:sSub>
                        <m:sSub>
                          <m:sSubPr>
                            <m:ctrlPr>
                              <w:ins w:id="2173" w:author="Στάθης Καπ" w:date="2023-02-01T09:02:00Z">
                                <w:rPr>
                                  <w:rFonts w:ascii="Cambria Math" w:hAnsi="Cambria Math"/>
                                  <w:i/>
                                </w:rPr>
                              </w:ins>
                            </m:ctrlPr>
                          </m:sSubPr>
                          <m:e>
                            <m:r>
                              <w:ins w:id="2174" w:author="Στάθης Καπ" w:date="2023-02-01T09:02:00Z">
                                <w:rPr>
                                  <w:rFonts w:ascii="Cambria Math" w:hAnsi="Cambria Math"/>
                                </w:rPr>
                                <m:t>x</m:t>
                              </w:ins>
                            </m:r>
                          </m:e>
                          <m:sub>
                            <m:r>
                              <w:ins w:id="2175" w:author="Στάθης Καπ" w:date="2023-02-01T09:02:00Z">
                                <w:rPr>
                                  <w:rFonts w:ascii="Cambria Math" w:hAnsi="Cambria Math"/>
                                </w:rPr>
                                <m:t>ijm</m:t>
                              </w:ins>
                            </m:r>
                          </m:sub>
                        </m:sSub>
                      </m:e>
                    </m:nary>
                  </m:e>
                </m:nary>
                <m:r>
                  <w:ins w:id="2176" w:author="Στάθης Καπ" w:date="2023-02-01T09:02:00Z">
                    <w:rPr>
                      <w:rFonts w:ascii="Cambria Math" w:hAnsi="Cambria Math"/>
                    </w:rPr>
                    <m:t>≤B  ∀m=1, ⋯, k</m:t>
                  </w:ins>
                </m:r>
              </m:oMath>
            </m:oMathPara>
          </w:p>
        </w:tc>
        <w:tc>
          <w:tcPr>
            <w:tcW w:w="350" w:type="pct"/>
            <w:vAlign w:val="center"/>
          </w:tcPr>
          <w:p w14:paraId="0FCB1F65" w14:textId="62A509BB" w:rsidR="0014488F" w:rsidRPr="00603993" w:rsidRDefault="0014488F" w:rsidP="00237FE3">
            <w:pPr>
              <w:pStyle w:val="Caption"/>
              <w:spacing w:after="160"/>
              <w:rPr>
                <w:ins w:id="2177" w:author="Στάθης Καπ" w:date="2023-02-01T09:02:00Z"/>
                <w:rPrChange w:id="2178" w:author="Στάθης Καπ" w:date="2023-02-01T08:49:00Z">
                  <w:rPr>
                    <w:ins w:id="2179" w:author="Στάθης Καπ" w:date="2023-02-01T09:02:00Z"/>
                    <w:lang w:val="el-GR"/>
                  </w:rPr>
                </w:rPrChange>
              </w:rPr>
            </w:pPr>
            <w:ins w:id="218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8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28</w:t>
            </w:r>
            <w:ins w:id="2182" w:author="Στάθης Καπ" w:date="2023-02-01T09:02:00Z">
              <w:r>
                <w:rPr>
                  <w:lang w:val="el-GR"/>
                </w:rPr>
                <w:fldChar w:fldCharType="end"/>
              </w:r>
              <w:r>
                <w:t>)</w:t>
              </w:r>
            </w:ins>
          </w:p>
        </w:tc>
      </w:tr>
      <w:tr w:rsidR="0052346E" w14:paraId="5109E733" w14:textId="77777777" w:rsidTr="00237FE3">
        <w:trPr>
          <w:ins w:id="2183" w:author="Στάθης Καπ" w:date="2023-02-01T09:02:00Z"/>
        </w:trPr>
        <w:tc>
          <w:tcPr>
            <w:tcW w:w="350" w:type="pct"/>
          </w:tcPr>
          <w:p w14:paraId="2E388C9E" w14:textId="77777777" w:rsidR="0052346E" w:rsidRDefault="0052346E">
            <w:pPr>
              <w:spacing w:after="160"/>
              <w:rPr>
                <w:ins w:id="2184" w:author="Στάθης Καπ" w:date="2023-02-01T09:02:00Z"/>
                <w:lang w:val="el-GR"/>
              </w:rPr>
              <w:pPrChange w:id="2185" w:author="Στάθης Καπ" w:date="2023-02-01T08:46:00Z">
                <w:pPr/>
              </w:pPrChange>
            </w:pPr>
          </w:p>
        </w:tc>
        <w:tc>
          <w:tcPr>
            <w:tcW w:w="4300" w:type="pct"/>
          </w:tcPr>
          <w:p w14:paraId="4A775959" w14:textId="6AB2C93B" w:rsidR="0052346E" w:rsidRPr="005846FF" w:rsidRDefault="0052346E">
            <w:pPr>
              <w:spacing w:after="160"/>
              <w:rPr>
                <w:ins w:id="2186" w:author="Στάθης Καπ" w:date="2023-02-01T09:02:00Z"/>
                <w:lang w:val="el-GR"/>
              </w:rPr>
              <w:pPrChange w:id="2187" w:author="Στάθης Καπ" w:date="2023-02-01T08:46:00Z">
                <w:pPr/>
              </w:pPrChange>
            </w:pPr>
            <m:oMathPara>
              <m:oMath>
                <m:r>
                  <w:ins w:id="2188" w:author="Στάθης Καπ" w:date="2023-02-01T09:02:00Z">
                    <w:rPr>
                      <w:rFonts w:ascii="Cambria Math" w:hAnsi="Cambria Math"/>
                    </w:rPr>
                    <m:t>2≤</m:t>
                  </w:ins>
                </m:r>
                <m:sSub>
                  <m:sSubPr>
                    <m:ctrlPr>
                      <w:ins w:id="2189" w:author="Στάθης Καπ" w:date="2023-02-01T09:02:00Z">
                        <w:rPr>
                          <w:rFonts w:ascii="Cambria Math" w:hAnsi="Cambria Math"/>
                          <w:i/>
                        </w:rPr>
                      </w:ins>
                    </m:ctrlPr>
                  </m:sSubPr>
                  <m:e>
                    <m:r>
                      <w:ins w:id="2190" w:author="Στάθης Καπ" w:date="2023-02-01T09:02:00Z">
                        <w:rPr>
                          <w:rFonts w:ascii="Cambria Math" w:hAnsi="Cambria Math"/>
                        </w:rPr>
                        <m:t>u</m:t>
                      </w:ins>
                    </m:r>
                  </m:e>
                  <m:sub>
                    <m:r>
                      <w:ins w:id="2191" w:author="Στάθης Καπ" w:date="2023-02-01T09:02:00Z">
                        <w:rPr>
                          <w:rFonts w:ascii="Cambria Math" w:hAnsi="Cambria Math"/>
                        </w:rPr>
                        <m:t>im</m:t>
                      </w:ins>
                    </m:r>
                  </m:sub>
                </m:sSub>
                <m:r>
                  <w:ins w:id="2192" w:author="Στάθης Καπ" w:date="2023-02-01T09:02:00Z">
                    <w:rPr>
                      <w:rFonts w:ascii="Cambria Math" w:hAnsi="Cambria Math"/>
                    </w:rPr>
                    <m:t>≤N  ∀i=1, ⋯,N m=1,⋯, k</m:t>
                  </w:ins>
                </m:r>
              </m:oMath>
            </m:oMathPara>
          </w:p>
        </w:tc>
        <w:tc>
          <w:tcPr>
            <w:tcW w:w="350" w:type="pct"/>
            <w:vAlign w:val="center"/>
          </w:tcPr>
          <w:p w14:paraId="5FAB7DE7" w14:textId="25C695AE" w:rsidR="0052346E" w:rsidRPr="00603993" w:rsidRDefault="0052346E" w:rsidP="00237FE3">
            <w:pPr>
              <w:pStyle w:val="Caption"/>
              <w:spacing w:after="160"/>
              <w:rPr>
                <w:ins w:id="2193" w:author="Στάθης Καπ" w:date="2023-02-01T09:02:00Z"/>
                <w:rPrChange w:id="2194" w:author="Στάθης Καπ" w:date="2023-02-01T08:49:00Z">
                  <w:rPr>
                    <w:ins w:id="2195" w:author="Στάθης Καπ" w:date="2023-02-01T09:02:00Z"/>
                    <w:lang w:val="el-GR"/>
                  </w:rPr>
                </w:rPrChange>
              </w:rPr>
            </w:pPr>
            <w:ins w:id="219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9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29</w:t>
            </w:r>
            <w:ins w:id="2198" w:author="Στάθης Καπ" w:date="2023-02-01T09:02:00Z">
              <w:r>
                <w:rPr>
                  <w:lang w:val="el-GR"/>
                </w:rPr>
                <w:fldChar w:fldCharType="end"/>
              </w:r>
              <w:r>
                <w:t>)</w:t>
              </w:r>
            </w:ins>
          </w:p>
        </w:tc>
      </w:tr>
      <w:tr w:rsidR="00455B40" w14:paraId="43FE5EB1" w14:textId="77777777" w:rsidTr="00237FE3">
        <w:trPr>
          <w:ins w:id="2199" w:author="Στάθης Καπ" w:date="2023-02-01T09:02:00Z"/>
        </w:trPr>
        <w:tc>
          <w:tcPr>
            <w:tcW w:w="350" w:type="pct"/>
          </w:tcPr>
          <w:p w14:paraId="6817EAC5" w14:textId="77777777" w:rsidR="00455B40" w:rsidRDefault="00455B40">
            <w:pPr>
              <w:spacing w:after="160"/>
              <w:rPr>
                <w:ins w:id="2200" w:author="Στάθης Καπ" w:date="2023-02-01T09:02:00Z"/>
                <w:lang w:val="el-GR"/>
              </w:rPr>
              <w:pPrChange w:id="2201" w:author="Στάθης Καπ" w:date="2023-02-01T08:46:00Z">
                <w:pPr/>
              </w:pPrChange>
            </w:pPr>
          </w:p>
        </w:tc>
        <w:tc>
          <w:tcPr>
            <w:tcW w:w="4300" w:type="pct"/>
          </w:tcPr>
          <w:p w14:paraId="78966E5D" w14:textId="3BEF2843" w:rsidR="00455B40" w:rsidRPr="005846FF" w:rsidRDefault="007E7879">
            <w:pPr>
              <w:spacing w:after="160"/>
              <w:rPr>
                <w:ins w:id="2202" w:author="Στάθης Καπ" w:date="2023-02-01T09:02:00Z"/>
                <w:lang w:val="el-GR"/>
              </w:rPr>
              <w:pPrChange w:id="2203" w:author="Στάθης Καπ" w:date="2023-02-01T08:46:00Z">
                <w:pPr/>
              </w:pPrChange>
            </w:pPr>
            <m:oMathPara>
              <m:oMath>
                <m:sSub>
                  <m:sSubPr>
                    <m:ctrlPr>
                      <w:ins w:id="2204" w:author="Στάθης Καπ" w:date="2023-02-01T09:02:00Z">
                        <w:rPr>
                          <w:rFonts w:ascii="Cambria Math" w:hAnsi="Cambria Math"/>
                          <w:i/>
                        </w:rPr>
                      </w:ins>
                    </m:ctrlPr>
                  </m:sSubPr>
                  <m:e>
                    <m:r>
                      <w:ins w:id="2205" w:author="Στάθης Καπ" w:date="2023-02-01T09:02:00Z">
                        <w:rPr>
                          <w:rFonts w:ascii="Cambria Math" w:hAnsi="Cambria Math"/>
                        </w:rPr>
                        <m:t>u</m:t>
                      </w:ins>
                    </m:r>
                  </m:e>
                  <m:sub>
                    <m:r>
                      <w:ins w:id="2206" w:author="Στάθης Καπ" w:date="2023-02-01T09:02:00Z">
                        <w:rPr>
                          <w:rFonts w:ascii="Cambria Math" w:hAnsi="Cambria Math"/>
                        </w:rPr>
                        <m:t>im</m:t>
                      </w:ins>
                    </m:r>
                  </m:sub>
                </m:sSub>
                <m:r>
                  <w:ins w:id="2207" w:author="Στάθης Καπ" w:date="2023-02-01T09:02:00Z">
                    <w:rPr>
                      <w:rFonts w:ascii="Cambria Math" w:hAnsi="Cambria Math"/>
                    </w:rPr>
                    <m:t>-</m:t>
                  </w:ins>
                </m:r>
                <m:sSub>
                  <m:sSubPr>
                    <m:ctrlPr>
                      <w:ins w:id="2208" w:author="Στάθης Καπ" w:date="2023-02-01T09:02:00Z">
                        <w:rPr>
                          <w:rFonts w:ascii="Cambria Math" w:hAnsi="Cambria Math"/>
                          <w:i/>
                        </w:rPr>
                      </w:ins>
                    </m:ctrlPr>
                  </m:sSubPr>
                  <m:e>
                    <m:r>
                      <w:ins w:id="2209" w:author="Στάθης Καπ" w:date="2023-02-01T09:02:00Z">
                        <w:rPr>
                          <w:rFonts w:ascii="Cambria Math" w:hAnsi="Cambria Math"/>
                        </w:rPr>
                        <m:t>u</m:t>
                      </w:ins>
                    </m:r>
                  </m:e>
                  <m:sub>
                    <m:r>
                      <w:ins w:id="2210" w:author="Στάθης Καπ" w:date="2023-02-01T09:02:00Z">
                        <w:rPr>
                          <w:rFonts w:ascii="Cambria Math" w:hAnsi="Cambria Math"/>
                        </w:rPr>
                        <m:t>jm</m:t>
                      </w:ins>
                    </m:r>
                  </m:sub>
                </m:sSub>
                <m:r>
                  <w:ins w:id="2211" w:author="Στάθης Καπ" w:date="2023-02-01T09:02:00Z">
                    <w:rPr>
                      <w:rFonts w:ascii="Cambria Math" w:hAnsi="Cambria Math"/>
                    </w:rPr>
                    <m:t>+1≤</m:t>
                  </w:ins>
                </m:r>
                <m:d>
                  <m:dPr>
                    <m:ctrlPr>
                      <w:ins w:id="2212" w:author="Στάθης Καπ" w:date="2023-02-01T09:02:00Z">
                        <w:rPr>
                          <w:rFonts w:ascii="Cambria Math" w:hAnsi="Cambria Math"/>
                          <w:i/>
                        </w:rPr>
                      </w:ins>
                    </m:ctrlPr>
                  </m:dPr>
                  <m:e>
                    <m:r>
                      <w:ins w:id="2213" w:author="Στάθης Καπ" w:date="2023-02-01T09:02:00Z">
                        <w:rPr>
                          <w:rFonts w:ascii="Cambria Math" w:hAnsi="Cambria Math"/>
                        </w:rPr>
                        <m:t>N-1</m:t>
                      </w:ins>
                    </m:r>
                  </m:e>
                </m:d>
                <m:d>
                  <m:dPr>
                    <m:ctrlPr>
                      <w:ins w:id="2214" w:author="Στάθης Καπ" w:date="2023-02-01T09:02:00Z">
                        <w:rPr>
                          <w:rFonts w:ascii="Cambria Math" w:hAnsi="Cambria Math"/>
                          <w:i/>
                        </w:rPr>
                      </w:ins>
                    </m:ctrlPr>
                  </m:dPr>
                  <m:e>
                    <m:r>
                      <w:ins w:id="2215" w:author="Στάθης Καπ" w:date="2023-02-01T09:02:00Z">
                        <w:rPr>
                          <w:rFonts w:ascii="Cambria Math" w:hAnsi="Cambria Math"/>
                        </w:rPr>
                        <m:t>1-</m:t>
                      </w:ins>
                    </m:r>
                    <m:sSub>
                      <m:sSubPr>
                        <m:ctrlPr>
                          <w:ins w:id="2216" w:author="Στάθης Καπ" w:date="2023-02-01T09:02:00Z">
                            <w:rPr>
                              <w:rFonts w:ascii="Cambria Math" w:hAnsi="Cambria Math"/>
                              <w:i/>
                            </w:rPr>
                          </w:ins>
                        </m:ctrlPr>
                      </m:sSubPr>
                      <m:e>
                        <m:r>
                          <w:ins w:id="2217" w:author="Στάθης Καπ" w:date="2023-02-01T09:02:00Z">
                            <w:rPr>
                              <w:rFonts w:ascii="Cambria Math" w:hAnsi="Cambria Math"/>
                            </w:rPr>
                            <m:t>x</m:t>
                          </w:ins>
                        </m:r>
                      </m:e>
                      <m:sub>
                        <m:r>
                          <w:ins w:id="2218" w:author="Στάθης Καπ" w:date="2023-02-01T09:02:00Z">
                            <w:rPr>
                              <w:rFonts w:ascii="Cambria Math" w:hAnsi="Cambria Math"/>
                            </w:rPr>
                            <m:t>ijm</m:t>
                          </w:ins>
                        </m:r>
                      </m:sub>
                    </m:sSub>
                  </m:e>
                </m:d>
                <m:r>
                  <w:ins w:id="2219" w:author="Στάθης Καπ" w:date="2023-02-01T09:02:00Z">
                    <w:rPr>
                      <w:rFonts w:ascii="Cambria Math" w:hAnsi="Cambria Math"/>
                    </w:rPr>
                    <m:t xml:space="preserve"> ∀i,j=2, ⋯, N m=1, ⋯, k</m:t>
                  </w:ins>
                </m:r>
              </m:oMath>
            </m:oMathPara>
          </w:p>
        </w:tc>
        <w:tc>
          <w:tcPr>
            <w:tcW w:w="350" w:type="pct"/>
            <w:vAlign w:val="center"/>
          </w:tcPr>
          <w:p w14:paraId="3E14EE15" w14:textId="28CF3797" w:rsidR="00455B40" w:rsidRPr="00603993" w:rsidRDefault="00455B40" w:rsidP="00237FE3">
            <w:pPr>
              <w:pStyle w:val="Caption"/>
              <w:spacing w:after="160"/>
              <w:rPr>
                <w:ins w:id="2220" w:author="Στάθης Καπ" w:date="2023-02-01T09:02:00Z"/>
                <w:rPrChange w:id="2221" w:author="Στάθης Καπ" w:date="2023-02-01T08:49:00Z">
                  <w:rPr>
                    <w:ins w:id="2222" w:author="Στάθης Καπ" w:date="2023-02-01T09:02:00Z"/>
                    <w:lang w:val="el-GR"/>
                  </w:rPr>
                </w:rPrChange>
              </w:rPr>
            </w:pPr>
            <w:ins w:id="222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22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30</w:t>
            </w:r>
            <w:ins w:id="2225" w:author="Στάθης Καπ" w:date="2023-02-01T09:02:00Z">
              <w:r>
                <w:rPr>
                  <w:lang w:val="el-GR"/>
                </w:rPr>
                <w:fldChar w:fldCharType="end"/>
              </w:r>
              <w:r>
                <w:t>)</w:t>
              </w:r>
            </w:ins>
          </w:p>
        </w:tc>
      </w:tr>
      <w:tr w:rsidR="000D147C" w14:paraId="17B7A812" w14:textId="77777777" w:rsidTr="00237FE3">
        <w:trPr>
          <w:ins w:id="2226" w:author="Στάθης Καπ" w:date="2023-02-01T09:02:00Z"/>
        </w:trPr>
        <w:tc>
          <w:tcPr>
            <w:tcW w:w="350" w:type="pct"/>
          </w:tcPr>
          <w:p w14:paraId="071C79EE" w14:textId="77777777" w:rsidR="000D147C" w:rsidRDefault="000D147C">
            <w:pPr>
              <w:spacing w:after="160"/>
              <w:rPr>
                <w:ins w:id="2227" w:author="Στάθης Καπ" w:date="2023-02-01T09:02:00Z"/>
                <w:lang w:val="el-GR"/>
              </w:rPr>
              <w:pPrChange w:id="2228" w:author="Στάθης Καπ" w:date="2023-02-01T08:46:00Z">
                <w:pPr/>
              </w:pPrChange>
            </w:pPr>
          </w:p>
        </w:tc>
        <w:tc>
          <w:tcPr>
            <w:tcW w:w="4300" w:type="pct"/>
          </w:tcPr>
          <w:p w14:paraId="6A7E601F" w14:textId="202A740D" w:rsidR="000D147C" w:rsidRPr="005846FF" w:rsidRDefault="007E7879">
            <w:pPr>
              <w:spacing w:after="160"/>
              <w:rPr>
                <w:ins w:id="2229" w:author="Στάθης Καπ" w:date="2023-02-01T09:02:00Z"/>
                <w:lang w:val="el-GR"/>
              </w:rPr>
              <w:pPrChange w:id="2230" w:author="Στάθης Καπ" w:date="2023-02-01T08:46:00Z">
                <w:pPr/>
              </w:pPrChange>
            </w:pPr>
            <m:oMathPara>
              <m:oMath>
                <m:sSub>
                  <m:sSubPr>
                    <m:ctrlPr>
                      <w:ins w:id="2231" w:author="Στάθης Καπ" w:date="2023-02-01T09:02:00Z">
                        <w:rPr>
                          <w:rFonts w:ascii="Cambria Math" w:hAnsi="Cambria Math"/>
                          <w:i/>
                        </w:rPr>
                      </w:ins>
                    </m:ctrlPr>
                  </m:sSubPr>
                  <m:e>
                    <m:r>
                      <w:ins w:id="2232" w:author="Στάθης Καπ" w:date="2023-02-01T09:02:00Z">
                        <w:rPr>
                          <w:rFonts w:ascii="Cambria Math" w:hAnsi="Cambria Math"/>
                        </w:rPr>
                        <m:t>x</m:t>
                      </w:ins>
                    </m:r>
                  </m:e>
                  <m:sub>
                    <m:r>
                      <w:ins w:id="2233" w:author="Στάθης Καπ" w:date="2023-02-01T09:02:00Z">
                        <w:rPr>
                          <w:rFonts w:ascii="Cambria Math" w:hAnsi="Cambria Math"/>
                        </w:rPr>
                        <m:t>ijm</m:t>
                      </w:ins>
                    </m:r>
                  </m:sub>
                </m:sSub>
                <m:r>
                  <w:ins w:id="2234" w:author="Στάθης Καπ" w:date="2023-02-01T09:02:00Z">
                    <w:rPr>
                      <w:rFonts w:ascii="Cambria Math" w:hAnsi="Cambria Math"/>
                    </w:rPr>
                    <m:t>,</m:t>
                  </w:ins>
                </m:r>
                <m:sSub>
                  <m:sSubPr>
                    <m:ctrlPr>
                      <w:ins w:id="2235" w:author="Στάθης Καπ" w:date="2023-02-01T09:02:00Z">
                        <w:rPr>
                          <w:rFonts w:ascii="Cambria Math" w:hAnsi="Cambria Math"/>
                          <w:i/>
                        </w:rPr>
                      </w:ins>
                    </m:ctrlPr>
                  </m:sSubPr>
                  <m:e>
                    <m:r>
                      <w:ins w:id="2236" w:author="Στάθης Καπ" w:date="2023-02-01T09:02:00Z">
                        <w:rPr>
                          <w:rFonts w:ascii="Cambria Math" w:hAnsi="Cambria Math"/>
                        </w:rPr>
                        <m:t>y</m:t>
                      </w:ins>
                    </m:r>
                  </m:e>
                  <m:sub>
                    <m:r>
                      <w:ins w:id="2237" w:author="Στάθης Καπ" w:date="2023-02-01T09:02:00Z">
                        <w:rPr>
                          <w:rFonts w:ascii="Cambria Math" w:hAnsi="Cambria Math"/>
                        </w:rPr>
                        <m:t>im</m:t>
                      </w:ins>
                    </m:r>
                  </m:sub>
                </m:sSub>
                <m:r>
                  <w:ins w:id="2238" w:author="Στάθης Καπ" w:date="2023-02-01T09:02:00Z">
                    <w:rPr>
                      <w:rFonts w:ascii="Cambria Math" w:hAnsi="Cambria Math"/>
                    </w:rPr>
                    <m:t>∈</m:t>
                  </w:ins>
                </m:r>
                <m:d>
                  <m:dPr>
                    <m:begChr m:val="{"/>
                    <m:endChr m:val="}"/>
                    <m:ctrlPr>
                      <w:ins w:id="2239" w:author="Στάθης Καπ" w:date="2023-02-01T09:02:00Z">
                        <w:rPr>
                          <w:rFonts w:ascii="Cambria Math" w:hAnsi="Cambria Math"/>
                          <w:i/>
                        </w:rPr>
                      </w:ins>
                    </m:ctrlPr>
                  </m:dPr>
                  <m:e>
                    <m:r>
                      <w:ins w:id="2240" w:author="Στάθης Καπ" w:date="2023-02-01T09:02:00Z">
                        <w:rPr>
                          <w:rFonts w:ascii="Cambria Math" w:hAnsi="Cambria Math"/>
                        </w:rPr>
                        <m:t>0,1</m:t>
                      </w:ins>
                    </m:r>
                  </m:e>
                </m:d>
                <m:r>
                  <w:ins w:id="2241" w:author="Στάθης Καπ" w:date="2023-02-01T09:02:00Z">
                    <w:rPr>
                      <w:rFonts w:ascii="Cambria Math" w:hAnsi="Cambria Math"/>
                    </w:rPr>
                    <m:t xml:space="preserve"> ∀i,j=1, ⋯, N m=1, ⋯, k</m:t>
                  </w:ins>
                </m:r>
              </m:oMath>
            </m:oMathPara>
          </w:p>
        </w:tc>
        <w:tc>
          <w:tcPr>
            <w:tcW w:w="350" w:type="pct"/>
            <w:vAlign w:val="center"/>
          </w:tcPr>
          <w:p w14:paraId="0D3A7C1A" w14:textId="1E484606" w:rsidR="000D147C" w:rsidRPr="00603993" w:rsidRDefault="000D147C" w:rsidP="00237FE3">
            <w:pPr>
              <w:pStyle w:val="Caption"/>
              <w:spacing w:after="160"/>
              <w:rPr>
                <w:ins w:id="2242" w:author="Στάθης Καπ" w:date="2023-02-01T09:02:00Z"/>
                <w:rPrChange w:id="2243" w:author="Στάθης Καπ" w:date="2023-02-01T08:49:00Z">
                  <w:rPr>
                    <w:ins w:id="2244" w:author="Στάθης Καπ" w:date="2023-02-01T09:02:00Z"/>
                    <w:lang w:val="el-GR"/>
                  </w:rPr>
                </w:rPrChange>
              </w:rPr>
            </w:pPr>
            <w:ins w:id="2245"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246"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31</w:t>
            </w:r>
            <w:ins w:id="2247"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48" w:author="Στάθης Καπ" w:date="2023-02-01T09:00:00Z"/>
          <w:rFonts w:eastAsiaTheme="minorEastAsia"/>
        </w:rPr>
      </w:pPr>
    </w:p>
    <w:p w14:paraId="5C666342" w14:textId="58C02404" w:rsidR="00B964E4" w:rsidRPr="002D79E5" w:rsidDel="002D79E5" w:rsidRDefault="00B964E4" w:rsidP="00061121">
      <w:pPr>
        <w:rPr>
          <w:del w:id="2249" w:author="Στάθης Καπ" w:date="2023-02-01T09:00:00Z"/>
          <w:rFonts w:eastAsiaTheme="minorEastAsia"/>
          <w:rPrChange w:id="2250" w:author="Στάθης Καπ" w:date="2023-02-01T09:00:00Z">
            <w:rPr>
              <w:del w:id="2251" w:author="Στάθης Καπ" w:date="2023-02-01T09:00:00Z"/>
              <w:rFonts w:ascii="Cambria Math" w:hAnsi="Cambria Math"/>
              <w:i/>
            </w:rPr>
          </w:rPrChange>
        </w:rPr>
      </w:pPr>
      <m:oMathPara>
        <m:oMath>
          <m:r>
            <w:del w:id="2252" w:author="Στάθης Καπ" w:date="2023-02-01T09:00:00Z">
              <w:rPr>
                <w:rFonts w:ascii="Cambria Math" w:hAnsi="Cambria Math"/>
              </w:rPr>
              <m:t xml:space="preserve">maximize </m:t>
            </w:del>
          </m:r>
          <m:nary>
            <m:naryPr>
              <m:chr m:val="∑"/>
              <m:limLoc m:val="undOvr"/>
              <m:ctrlPr>
                <w:del w:id="2253" w:author="Στάθης Καπ" w:date="2023-02-01T09:00:00Z">
                  <w:rPr>
                    <w:rFonts w:ascii="Cambria Math" w:hAnsi="Cambria Math"/>
                    <w:i/>
                  </w:rPr>
                </w:del>
              </m:ctrlPr>
            </m:naryPr>
            <m:sub>
              <m:r>
                <w:del w:id="2254" w:author="Στάθης Καπ" w:date="2023-02-01T09:00:00Z">
                  <w:rPr>
                    <w:rFonts w:ascii="Cambria Math" w:hAnsi="Cambria Math"/>
                  </w:rPr>
                  <m:t>m=1</m:t>
                </w:del>
              </m:r>
            </m:sub>
            <m:sup>
              <m:r>
                <w:del w:id="2255" w:author="Στάθης Καπ" w:date="2023-02-01T09:00:00Z">
                  <w:rPr>
                    <w:rFonts w:ascii="Cambria Math" w:hAnsi="Cambria Math"/>
                  </w:rPr>
                  <m:t>k</m:t>
                </w:del>
              </m:r>
            </m:sup>
            <m:e>
              <m:nary>
                <m:naryPr>
                  <m:chr m:val="∑"/>
                  <m:limLoc m:val="undOvr"/>
                  <m:ctrlPr>
                    <w:del w:id="2256" w:author="Στάθης Καπ" w:date="2023-02-01T09:00:00Z">
                      <w:rPr>
                        <w:rFonts w:ascii="Cambria Math" w:hAnsi="Cambria Math"/>
                        <w:i/>
                      </w:rPr>
                    </w:del>
                  </m:ctrlPr>
                </m:naryPr>
                <m:sub>
                  <m:r>
                    <w:del w:id="2257" w:author="Στάθης Καπ" w:date="2023-02-01T09:00:00Z">
                      <w:rPr>
                        <w:rFonts w:ascii="Cambria Math" w:hAnsi="Cambria Math"/>
                      </w:rPr>
                      <m:t>i=2</m:t>
                    </w:del>
                  </m:r>
                </m:sub>
                <m:sup>
                  <m:r>
                    <w:del w:id="2258" w:author="Στάθης Καπ" w:date="2023-02-01T09:00:00Z">
                      <w:rPr>
                        <w:rFonts w:ascii="Cambria Math" w:hAnsi="Cambria Math"/>
                      </w:rPr>
                      <m:t>N-1</m:t>
                    </w:del>
                  </m:r>
                </m:sup>
                <m:e>
                  <m:sSub>
                    <m:sSubPr>
                      <m:ctrlPr>
                        <w:del w:id="2259" w:author="Στάθης Καπ" w:date="2023-02-01T09:00:00Z">
                          <w:rPr>
                            <w:rFonts w:ascii="Cambria Math" w:hAnsi="Cambria Math"/>
                            <w:i/>
                          </w:rPr>
                        </w:del>
                      </m:ctrlPr>
                    </m:sSubPr>
                    <m:e>
                      <m:r>
                        <w:del w:id="2260" w:author="Στάθης Καπ" w:date="2023-02-01T09:00:00Z">
                          <w:rPr>
                            <w:rFonts w:ascii="Cambria Math" w:hAnsi="Cambria Math"/>
                          </w:rPr>
                          <m:t>p</m:t>
                        </w:del>
                      </m:r>
                    </m:e>
                    <m:sub>
                      <m:r>
                        <w:del w:id="2261" w:author="Στάθης Καπ" w:date="2023-02-01T09:00:00Z">
                          <w:rPr>
                            <w:rFonts w:ascii="Cambria Math" w:hAnsi="Cambria Math"/>
                          </w:rPr>
                          <m:t>i</m:t>
                        </w:del>
                      </m:r>
                    </m:sub>
                  </m:sSub>
                  <m:sSub>
                    <m:sSubPr>
                      <m:ctrlPr>
                        <w:del w:id="2262" w:author="Στάθης Καπ" w:date="2023-02-01T09:00:00Z">
                          <w:rPr>
                            <w:rFonts w:ascii="Cambria Math" w:hAnsi="Cambria Math"/>
                            <w:i/>
                          </w:rPr>
                        </w:del>
                      </m:ctrlPr>
                    </m:sSubPr>
                    <m:e>
                      <m:r>
                        <w:del w:id="2263" w:author="Στάθης Καπ" w:date="2023-02-01T09:00:00Z">
                          <w:rPr>
                            <w:rFonts w:ascii="Cambria Math" w:hAnsi="Cambria Math"/>
                          </w:rPr>
                          <m:t>y</m:t>
                        </w:del>
                      </m:r>
                    </m:e>
                    <m:sub>
                      <m:r>
                        <w:del w:id="2264" w:author="Στάθης Καπ" w:date="2023-02-01T09:00:00Z">
                          <w:rPr>
                            <w:rFonts w:ascii="Cambria Math" w:hAnsi="Cambria Math"/>
                          </w:rPr>
                          <m:t>im</m:t>
                        </w:del>
                      </m:r>
                    </m:sub>
                  </m:sSub>
                </m:e>
              </m:nary>
            </m:e>
          </m:nary>
        </m:oMath>
      </m:oMathPara>
    </w:p>
    <w:p w14:paraId="20BC191A" w14:textId="14457A4E" w:rsidR="00071DE9" w:rsidRPr="0081214E" w:rsidDel="002D79E5" w:rsidRDefault="007E7879" w:rsidP="00061121">
      <w:pPr>
        <w:rPr>
          <w:del w:id="2265" w:author="Στάθης Καπ" w:date="2023-02-01T09:00:00Z"/>
          <w:rFonts w:eastAsiaTheme="minorEastAsia"/>
        </w:rPr>
      </w:pPr>
      <m:oMathPara>
        <m:oMath>
          <m:nary>
            <m:naryPr>
              <m:chr m:val="∑"/>
              <m:limLoc m:val="undOvr"/>
              <m:ctrlPr>
                <w:del w:id="2266" w:author="Στάθης Καπ" w:date="2023-02-01T09:00:00Z">
                  <w:rPr>
                    <w:rFonts w:ascii="Cambria Math" w:hAnsi="Cambria Math"/>
                    <w:i/>
                  </w:rPr>
                </w:del>
              </m:ctrlPr>
            </m:naryPr>
            <m:sub>
              <m:r>
                <w:del w:id="2267" w:author="Στάθης Καπ" w:date="2023-02-01T09:00:00Z">
                  <w:rPr>
                    <w:rFonts w:ascii="Cambria Math" w:hAnsi="Cambria Math"/>
                  </w:rPr>
                  <m:t>m=1</m:t>
                </w:del>
              </m:r>
            </m:sub>
            <m:sup>
              <m:r>
                <w:del w:id="2268" w:author="Στάθης Καπ" w:date="2023-02-01T09:00:00Z">
                  <w:rPr>
                    <w:rFonts w:ascii="Cambria Math" w:hAnsi="Cambria Math"/>
                  </w:rPr>
                  <m:t>k</m:t>
                </w:del>
              </m:r>
            </m:sup>
            <m:e>
              <m:nary>
                <m:naryPr>
                  <m:chr m:val="∑"/>
                  <m:limLoc m:val="undOvr"/>
                  <m:ctrlPr>
                    <w:del w:id="2269" w:author="Στάθης Καπ" w:date="2023-02-01T09:00:00Z">
                      <w:rPr>
                        <w:rFonts w:ascii="Cambria Math" w:hAnsi="Cambria Math"/>
                        <w:i/>
                      </w:rPr>
                    </w:del>
                  </m:ctrlPr>
                </m:naryPr>
                <m:sub>
                  <m:r>
                    <w:del w:id="2270" w:author="Στάθης Καπ" w:date="2023-02-01T09:00:00Z">
                      <w:rPr>
                        <w:rFonts w:ascii="Cambria Math" w:hAnsi="Cambria Math"/>
                      </w:rPr>
                      <m:t>j=2</m:t>
                    </w:del>
                  </m:r>
                </m:sub>
                <m:sup>
                  <m:r>
                    <w:del w:id="2271" w:author="Στάθης Καπ" w:date="2023-02-01T09:00:00Z">
                      <w:rPr>
                        <w:rFonts w:ascii="Cambria Math" w:hAnsi="Cambria Math"/>
                      </w:rPr>
                      <m:t>N</m:t>
                    </w:del>
                  </m:r>
                </m:sup>
                <m:e>
                  <m:sSub>
                    <m:sSubPr>
                      <m:ctrlPr>
                        <w:del w:id="2272" w:author="Στάθης Καπ" w:date="2023-02-01T09:00:00Z">
                          <w:rPr>
                            <w:rFonts w:ascii="Cambria Math" w:hAnsi="Cambria Math"/>
                            <w:i/>
                          </w:rPr>
                        </w:del>
                      </m:ctrlPr>
                    </m:sSubPr>
                    <m:e>
                      <m:r>
                        <w:del w:id="2273" w:author="Στάθης Καπ" w:date="2023-02-01T09:00:00Z">
                          <w:rPr>
                            <w:rFonts w:ascii="Cambria Math" w:hAnsi="Cambria Math"/>
                          </w:rPr>
                          <m:t>x</m:t>
                        </w:del>
                      </m:r>
                    </m:e>
                    <m:sub>
                      <m:r>
                        <w:del w:id="2274" w:author="Στάθης Καπ" w:date="2023-02-01T09:00:00Z">
                          <w:rPr>
                            <w:rFonts w:ascii="Cambria Math" w:hAnsi="Cambria Math"/>
                          </w:rPr>
                          <m:t>1jm</m:t>
                        </w:del>
                      </m:r>
                    </m:sub>
                  </m:sSub>
                </m:e>
              </m:nary>
            </m:e>
          </m:nary>
          <m:r>
            <w:del w:id="2275" w:author="Στάθης Καπ" w:date="2023-02-01T09:00:00Z">
              <w:rPr>
                <w:rFonts w:ascii="Cambria Math" w:hAnsi="Cambria Math"/>
              </w:rPr>
              <m:t>=</m:t>
            </w:del>
          </m:r>
          <m:nary>
            <m:naryPr>
              <m:chr m:val="∑"/>
              <m:limLoc m:val="undOvr"/>
              <m:ctrlPr>
                <w:del w:id="2276" w:author="Στάθης Καπ" w:date="2023-02-01T09:00:00Z">
                  <w:rPr>
                    <w:rFonts w:ascii="Cambria Math" w:hAnsi="Cambria Math"/>
                    <w:i/>
                  </w:rPr>
                </w:del>
              </m:ctrlPr>
            </m:naryPr>
            <m:sub>
              <m:r>
                <w:del w:id="2277" w:author="Στάθης Καπ" w:date="2023-02-01T09:00:00Z">
                  <w:rPr>
                    <w:rFonts w:ascii="Cambria Math" w:hAnsi="Cambria Math"/>
                  </w:rPr>
                  <m:t>m=1</m:t>
                </w:del>
              </m:r>
            </m:sub>
            <m:sup>
              <m:r>
                <w:del w:id="2278" w:author="Στάθης Καπ" w:date="2023-02-01T09:00:00Z">
                  <w:rPr>
                    <w:rFonts w:ascii="Cambria Math" w:hAnsi="Cambria Math"/>
                  </w:rPr>
                  <m:t>k</m:t>
                </w:del>
              </m:r>
            </m:sup>
            <m:e>
              <m:nary>
                <m:naryPr>
                  <m:chr m:val="∑"/>
                  <m:limLoc m:val="undOvr"/>
                  <m:ctrlPr>
                    <w:del w:id="2279" w:author="Στάθης Καπ" w:date="2023-02-01T09:00:00Z">
                      <w:rPr>
                        <w:rFonts w:ascii="Cambria Math" w:hAnsi="Cambria Math"/>
                        <w:i/>
                      </w:rPr>
                    </w:del>
                  </m:ctrlPr>
                </m:naryPr>
                <m:sub>
                  <m:r>
                    <w:del w:id="2280" w:author="Στάθης Καπ" w:date="2023-02-01T09:00:00Z">
                      <w:rPr>
                        <w:rFonts w:ascii="Cambria Math" w:hAnsi="Cambria Math"/>
                      </w:rPr>
                      <m:t>i=1</m:t>
                    </w:del>
                  </m:r>
                </m:sub>
                <m:sup>
                  <m:r>
                    <w:del w:id="2281" w:author="Στάθης Καπ" w:date="2023-02-01T09:00:00Z">
                      <w:rPr>
                        <w:rFonts w:ascii="Cambria Math" w:hAnsi="Cambria Math"/>
                      </w:rPr>
                      <m:t>N-1</m:t>
                    </w:del>
                  </m:r>
                </m:sup>
                <m:e>
                  <m:sSub>
                    <m:sSubPr>
                      <m:ctrlPr>
                        <w:del w:id="2282" w:author="Στάθης Καπ" w:date="2023-02-01T09:00:00Z">
                          <w:rPr>
                            <w:rFonts w:ascii="Cambria Math" w:hAnsi="Cambria Math"/>
                            <w:i/>
                          </w:rPr>
                        </w:del>
                      </m:ctrlPr>
                    </m:sSubPr>
                    <m:e>
                      <m:r>
                        <w:del w:id="2283" w:author="Στάθης Καπ" w:date="2023-02-01T09:00:00Z">
                          <w:rPr>
                            <w:rFonts w:ascii="Cambria Math" w:hAnsi="Cambria Math"/>
                          </w:rPr>
                          <m:t>x</m:t>
                        </w:del>
                      </m:r>
                    </m:e>
                    <m:sub>
                      <m:r>
                        <w:del w:id="2284" w:author="Στάθης Καπ" w:date="2023-02-01T09:00:00Z">
                          <w:rPr>
                            <w:rFonts w:ascii="Cambria Math" w:hAnsi="Cambria Math"/>
                          </w:rPr>
                          <m:t>iNm</m:t>
                        </w:del>
                      </m:r>
                    </m:sub>
                  </m:sSub>
                </m:e>
              </m:nary>
            </m:e>
          </m:nary>
          <m:r>
            <w:del w:id="2285" w:author="Στάθης Καπ" w:date="2023-02-01T09:00:00Z">
              <w:rPr>
                <w:rFonts w:ascii="Cambria Math" w:hAnsi="Cambria Math"/>
              </w:rPr>
              <m:t>=k</m:t>
            </w:del>
          </m:r>
        </m:oMath>
      </m:oMathPara>
    </w:p>
    <w:p w14:paraId="4068D571" w14:textId="6D33CC7C" w:rsidR="0081214E" w:rsidRPr="00964068" w:rsidDel="002D79E5" w:rsidRDefault="007E7879" w:rsidP="00061121">
      <w:pPr>
        <w:rPr>
          <w:del w:id="2286" w:author="Στάθης Καπ" w:date="2023-02-01T09:00:00Z"/>
          <w:rFonts w:eastAsiaTheme="minorEastAsia"/>
        </w:rPr>
      </w:pPr>
      <m:oMathPara>
        <m:oMath>
          <m:nary>
            <m:naryPr>
              <m:chr m:val="∑"/>
              <m:limLoc m:val="undOvr"/>
              <m:ctrlPr>
                <w:del w:id="2287" w:author="Στάθης Καπ" w:date="2023-02-01T09:00:00Z">
                  <w:rPr>
                    <w:rFonts w:ascii="Cambria Math" w:hAnsi="Cambria Math"/>
                    <w:i/>
                  </w:rPr>
                </w:del>
              </m:ctrlPr>
            </m:naryPr>
            <m:sub>
              <m:r>
                <w:del w:id="2288" w:author="Στάθης Καπ" w:date="2023-02-01T09:00:00Z">
                  <w:rPr>
                    <w:rFonts w:ascii="Cambria Math" w:hAnsi="Cambria Math"/>
                  </w:rPr>
                  <m:t>m=1</m:t>
                </w:del>
              </m:r>
            </m:sub>
            <m:sup>
              <m:r>
                <w:del w:id="2289" w:author="Στάθης Καπ" w:date="2023-02-01T09:00:00Z">
                  <w:rPr>
                    <w:rFonts w:ascii="Cambria Math" w:hAnsi="Cambria Math"/>
                  </w:rPr>
                  <m:t>k</m:t>
                </w:del>
              </m:r>
            </m:sup>
            <m:e>
              <m:sSub>
                <m:sSubPr>
                  <m:ctrlPr>
                    <w:del w:id="2290" w:author="Στάθης Καπ" w:date="2023-02-01T09:00:00Z">
                      <w:rPr>
                        <w:rFonts w:ascii="Cambria Math" w:hAnsi="Cambria Math"/>
                        <w:i/>
                      </w:rPr>
                    </w:del>
                  </m:ctrlPr>
                </m:sSubPr>
                <m:e>
                  <m:r>
                    <w:del w:id="2291" w:author="Στάθης Καπ" w:date="2023-02-01T09:00:00Z">
                      <w:rPr>
                        <w:rFonts w:ascii="Cambria Math" w:hAnsi="Cambria Math"/>
                      </w:rPr>
                      <m:t>y</m:t>
                    </w:del>
                  </m:r>
                </m:e>
                <m:sub>
                  <m:r>
                    <w:del w:id="2292" w:author="Στάθης Καπ" w:date="2023-02-01T09:00:00Z">
                      <w:rPr>
                        <w:rFonts w:ascii="Cambria Math" w:hAnsi="Cambria Math"/>
                      </w:rPr>
                      <m:t>rm</m:t>
                    </w:del>
                  </m:r>
                </m:sub>
              </m:sSub>
            </m:e>
          </m:nary>
          <m:r>
            <w:del w:id="2293" w:author="Στάθης Καπ" w:date="2023-02-01T09:00:00Z">
              <w:rPr>
                <w:rFonts w:ascii="Cambria Math" w:hAnsi="Cambria Math"/>
              </w:rPr>
              <m:t>≤1 ∀r=2, ⋯, N-1</m:t>
            </w:del>
          </m:r>
        </m:oMath>
      </m:oMathPara>
    </w:p>
    <w:p w14:paraId="6E262482" w14:textId="1DDF3431" w:rsidR="00964068" w:rsidRPr="00BE6C3B" w:rsidDel="002D79E5" w:rsidRDefault="007E7879" w:rsidP="00061121">
      <w:pPr>
        <w:rPr>
          <w:del w:id="2294" w:author="Στάθης Καπ" w:date="2023-02-01T09:00:00Z"/>
          <w:rFonts w:eastAsiaTheme="minorEastAsia"/>
        </w:rPr>
      </w:pPr>
      <m:oMathPara>
        <m:oMath>
          <m:nary>
            <m:naryPr>
              <m:chr m:val="∑"/>
              <m:limLoc m:val="undOvr"/>
              <m:ctrlPr>
                <w:del w:id="2295" w:author="Στάθης Καπ" w:date="2023-02-01T09:00:00Z">
                  <w:rPr>
                    <w:rFonts w:ascii="Cambria Math" w:hAnsi="Cambria Math"/>
                    <w:i/>
                  </w:rPr>
                </w:del>
              </m:ctrlPr>
            </m:naryPr>
            <m:sub>
              <m:r>
                <w:del w:id="2296" w:author="Στάθης Καπ" w:date="2023-02-01T09:00:00Z">
                  <w:rPr>
                    <w:rFonts w:ascii="Cambria Math" w:hAnsi="Cambria Math"/>
                  </w:rPr>
                  <m:t>i=1</m:t>
                </w:del>
              </m:r>
            </m:sub>
            <m:sup>
              <m:r>
                <w:del w:id="2297" w:author="Στάθης Καπ" w:date="2023-02-01T09:00:00Z">
                  <w:rPr>
                    <w:rFonts w:ascii="Cambria Math" w:hAnsi="Cambria Math"/>
                  </w:rPr>
                  <m:t>N-1</m:t>
                </w:del>
              </m:r>
            </m:sup>
            <m:e>
              <m:sSub>
                <m:sSubPr>
                  <m:ctrlPr>
                    <w:del w:id="2298" w:author="Στάθης Καπ" w:date="2023-02-01T09:00:00Z">
                      <w:rPr>
                        <w:rFonts w:ascii="Cambria Math" w:hAnsi="Cambria Math"/>
                        <w:i/>
                      </w:rPr>
                    </w:del>
                  </m:ctrlPr>
                </m:sSubPr>
                <m:e>
                  <m:r>
                    <w:del w:id="2299" w:author="Στάθης Καπ" w:date="2023-02-01T09:00:00Z">
                      <w:rPr>
                        <w:rFonts w:ascii="Cambria Math" w:hAnsi="Cambria Math"/>
                      </w:rPr>
                      <m:t>x</m:t>
                    </w:del>
                  </m:r>
                </m:e>
                <m:sub>
                  <m:r>
                    <w:del w:id="2300" w:author="Στάθης Καπ" w:date="2023-02-01T09:00:00Z">
                      <w:rPr>
                        <w:rFonts w:ascii="Cambria Math" w:hAnsi="Cambria Math"/>
                      </w:rPr>
                      <m:t>irm</m:t>
                    </w:del>
                  </m:r>
                </m:sub>
              </m:sSub>
            </m:e>
          </m:nary>
          <m:r>
            <w:del w:id="2301" w:author="Στάθης Καπ" w:date="2023-02-01T09:00:00Z">
              <w:rPr>
                <w:rFonts w:ascii="Cambria Math" w:hAnsi="Cambria Math"/>
              </w:rPr>
              <m:t>=</m:t>
            </w:del>
          </m:r>
          <m:nary>
            <m:naryPr>
              <m:chr m:val="∑"/>
              <m:limLoc m:val="undOvr"/>
              <m:ctrlPr>
                <w:del w:id="2302" w:author="Στάθης Καπ" w:date="2023-02-01T09:00:00Z">
                  <w:rPr>
                    <w:rFonts w:ascii="Cambria Math" w:hAnsi="Cambria Math"/>
                    <w:i/>
                  </w:rPr>
                </w:del>
              </m:ctrlPr>
            </m:naryPr>
            <m:sub>
              <m:r>
                <w:del w:id="2303" w:author="Στάθης Καπ" w:date="2023-02-01T09:00:00Z">
                  <w:rPr>
                    <w:rFonts w:ascii="Cambria Math" w:hAnsi="Cambria Math"/>
                  </w:rPr>
                  <m:t>j=2</m:t>
                </w:del>
              </m:r>
            </m:sub>
            <m:sup>
              <m:r>
                <w:del w:id="2304" w:author="Στάθης Καπ" w:date="2023-02-01T09:00:00Z">
                  <w:rPr>
                    <w:rFonts w:ascii="Cambria Math" w:hAnsi="Cambria Math"/>
                  </w:rPr>
                  <m:t>N</m:t>
                </w:del>
              </m:r>
            </m:sup>
            <m:e>
              <m:sSub>
                <m:sSubPr>
                  <m:ctrlPr>
                    <w:del w:id="2305" w:author="Στάθης Καπ" w:date="2023-02-01T09:00:00Z">
                      <w:rPr>
                        <w:rFonts w:ascii="Cambria Math" w:hAnsi="Cambria Math"/>
                        <w:i/>
                      </w:rPr>
                    </w:del>
                  </m:ctrlPr>
                </m:sSubPr>
                <m:e>
                  <m:r>
                    <w:del w:id="2306" w:author="Στάθης Καπ" w:date="2023-02-01T09:00:00Z">
                      <w:rPr>
                        <w:rFonts w:ascii="Cambria Math" w:hAnsi="Cambria Math"/>
                      </w:rPr>
                      <m:t>x</m:t>
                    </w:del>
                  </m:r>
                </m:e>
                <m:sub>
                  <m:r>
                    <w:del w:id="2307" w:author="Στάθης Καπ" w:date="2023-02-01T09:00:00Z">
                      <w:rPr>
                        <w:rFonts w:ascii="Cambria Math" w:hAnsi="Cambria Math"/>
                      </w:rPr>
                      <m:t>rjm</m:t>
                    </w:del>
                  </m:r>
                </m:sub>
              </m:sSub>
            </m:e>
          </m:nary>
          <m:r>
            <w:del w:id="2308" w:author="Στάθης Καπ" w:date="2023-02-01T09:00:00Z">
              <w:rPr>
                <w:rFonts w:ascii="Cambria Math" w:hAnsi="Cambria Math"/>
              </w:rPr>
              <m:t>=</m:t>
            </w:del>
          </m:r>
          <m:sSub>
            <m:sSubPr>
              <m:ctrlPr>
                <w:del w:id="2309" w:author="Στάθης Καπ" w:date="2023-02-01T09:00:00Z">
                  <w:rPr>
                    <w:rFonts w:ascii="Cambria Math" w:hAnsi="Cambria Math"/>
                    <w:i/>
                  </w:rPr>
                </w:del>
              </m:ctrlPr>
            </m:sSubPr>
            <m:e>
              <m:r>
                <w:del w:id="2310" w:author="Στάθης Καπ" w:date="2023-02-01T09:00:00Z">
                  <w:rPr>
                    <w:rFonts w:ascii="Cambria Math" w:hAnsi="Cambria Math"/>
                  </w:rPr>
                  <m:t>y</m:t>
                </w:del>
              </m:r>
            </m:e>
            <m:sub>
              <m:r>
                <w:del w:id="2311" w:author="Στάθης Καπ" w:date="2023-02-01T09:00:00Z">
                  <w:rPr>
                    <w:rFonts w:ascii="Cambria Math" w:hAnsi="Cambria Math"/>
                  </w:rPr>
                  <m:t>rm</m:t>
                </w:del>
              </m:r>
            </m:sub>
          </m:sSub>
          <m:r>
            <w:del w:id="2312" w:author="Στάθης Καπ" w:date="2023-02-01T09:00:00Z">
              <w:rPr>
                <w:rFonts w:ascii="Cambria Math" w:hAnsi="Cambria Math"/>
              </w:rPr>
              <m:t xml:space="preserve"> ∀r=2, ⋯, N  m=1, ⋯, k</m:t>
            </w:del>
          </m:r>
        </m:oMath>
      </m:oMathPara>
    </w:p>
    <w:p w14:paraId="4DC45D96" w14:textId="0C1BB95F" w:rsidR="00BE6C3B" w:rsidRPr="00145662" w:rsidDel="002D79E5" w:rsidRDefault="007E7879" w:rsidP="00061121">
      <w:pPr>
        <w:rPr>
          <w:del w:id="2313" w:author="Στάθης Καπ" w:date="2023-02-01T09:00:00Z"/>
          <w:rFonts w:eastAsiaTheme="minorEastAsia"/>
        </w:rPr>
      </w:pPr>
      <m:oMathPara>
        <m:oMath>
          <m:nary>
            <m:naryPr>
              <m:chr m:val="∑"/>
              <m:limLoc m:val="undOvr"/>
              <m:ctrlPr>
                <w:del w:id="2314" w:author="Στάθης Καπ" w:date="2023-02-01T09:00:00Z">
                  <w:rPr>
                    <w:rFonts w:ascii="Cambria Math" w:hAnsi="Cambria Math"/>
                    <w:i/>
                  </w:rPr>
                </w:del>
              </m:ctrlPr>
            </m:naryPr>
            <m:sub>
              <m:r>
                <w:del w:id="2315" w:author="Στάθης Καπ" w:date="2023-02-01T09:00:00Z">
                  <w:rPr>
                    <w:rFonts w:ascii="Cambria Math" w:hAnsi="Cambria Math"/>
                  </w:rPr>
                  <m:t>i=1</m:t>
                </w:del>
              </m:r>
            </m:sub>
            <m:sup>
              <m:r>
                <w:del w:id="2316" w:author="Στάθης Καπ" w:date="2023-02-01T09:00:00Z">
                  <w:rPr>
                    <w:rFonts w:ascii="Cambria Math" w:hAnsi="Cambria Math"/>
                  </w:rPr>
                  <m:t>N-1</m:t>
                </w:del>
              </m:r>
            </m:sup>
            <m:e>
              <m:nary>
                <m:naryPr>
                  <m:chr m:val="∑"/>
                  <m:limLoc m:val="undOvr"/>
                  <m:ctrlPr>
                    <w:del w:id="2317" w:author="Στάθης Καπ" w:date="2023-02-01T09:00:00Z">
                      <w:rPr>
                        <w:rFonts w:ascii="Cambria Math" w:hAnsi="Cambria Math"/>
                        <w:i/>
                      </w:rPr>
                    </w:del>
                  </m:ctrlPr>
                </m:naryPr>
                <m:sub>
                  <m:r>
                    <w:del w:id="2318" w:author="Στάθης Καπ" w:date="2023-02-01T09:00:00Z">
                      <w:rPr>
                        <w:rFonts w:ascii="Cambria Math" w:hAnsi="Cambria Math"/>
                      </w:rPr>
                      <m:t>j=2</m:t>
                    </w:del>
                  </m:r>
                </m:sub>
                <m:sup>
                  <m:r>
                    <w:del w:id="2319" w:author="Στάθης Καπ" w:date="2023-02-01T09:00:00Z">
                      <w:rPr>
                        <w:rFonts w:ascii="Cambria Math" w:hAnsi="Cambria Math"/>
                      </w:rPr>
                      <m:t>N</m:t>
                    </w:del>
                  </m:r>
                </m:sup>
                <m:e>
                  <m:sSub>
                    <m:sSubPr>
                      <m:ctrlPr>
                        <w:del w:id="2320" w:author="Στάθης Καπ" w:date="2023-02-01T09:00:00Z">
                          <w:rPr>
                            <w:rFonts w:ascii="Cambria Math" w:hAnsi="Cambria Math"/>
                            <w:i/>
                          </w:rPr>
                        </w:del>
                      </m:ctrlPr>
                    </m:sSubPr>
                    <m:e>
                      <m:r>
                        <w:del w:id="2321" w:author="Στάθης Καπ" w:date="2023-02-01T09:00:00Z">
                          <w:rPr>
                            <w:rFonts w:ascii="Cambria Math" w:hAnsi="Cambria Math"/>
                          </w:rPr>
                          <m:t>c</m:t>
                        </w:del>
                      </m:r>
                    </m:e>
                    <m:sub>
                      <m:r>
                        <w:del w:id="2322" w:author="Στάθης Καπ" w:date="2023-02-01T09:00:00Z">
                          <w:rPr>
                            <w:rFonts w:ascii="Cambria Math" w:hAnsi="Cambria Math"/>
                          </w:rPr>
                          <m:t>ij</m:t>
                        </w:del>
                      </m:r>
                    </m:sub>
                  </m:sSub>
                  <m:sSub>
                    <m:sSubPr>
                      <m:ctrlPr>
                        <w:del w:id="2323" w:author="Στάθης Καπ" w:date="2023-02-01T09:00:00Z">
                          <w:rPr>
                            <w:rFonts w:ascii="Cambria Math" w:hAnsi="Cambria Math"/>
                            <w:i/>
                          </w:rPr>
                        </w:del>
                      </m:ctrlPr>
                    </m:sSubPr>
                    <m:e>
                      <m:r>
                        <w:del w:id="2324" w:author="Στάθης Καπ" w:date="2023-02-01T09:00:00Z">
                          <w:rPr>
                            <w:rFonts w:ascii="Cambria Math" w:hAnsi="Cambria Math"/>
                          </w:rPr>
                          <m:t>x</m:t>
                        </w:del>
                      </m:r>
                    </m:e>
                    <m:sub>
                      <m:r>
                        <w:del w:id="2325" w:author="Στάθης Καπ" w:date="2023-02-01T09:00:00Z">
                          <w:rPr>
                            <w:rFonts w:ascii="Cambria Math" w:hAnsi="Cambria Math"/>
                          </w:rPr>
                          <m:t>ijm</m:t>
                        </w:del>
                      </m:r>
                    </m:sub>
                  </m:sSub>
                </m:e>
              </m:nary>
            </m:e>
          </m:nary>
          <m:r>
            <w:del w:id="2326"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27" w:author="Στάθης Καπ" w:date="2023-02-01T09:00:00Z"/>
          <w:rFonts w:eastAsiaTheme="minorEastAsia"/>
        </w:rPr>
      </w:pPr>
      <m:oMathPara>
        <m:oMath>
          <m:r>
            <w:del w:id="2328" w:author="Στάθης Καπ" w:date="2023-02-01T09:00:00Z">
              <w:rPr>
                <w:rFonts w:ascii="Cambria Math" w:hAnsi="Cambria Math"/>
              </w:rPr>
              <m:t>2≤</m:t>
            </w:del>
          </m:r>
          <m:sSub>
            <m:sSubPr>
              <m:ctrlPr>
                <w:del w:id="2329" w:author="Στάθης Καπ" w:date="2023-02-01T09:00:00Z">
                  <w:rPr>
                    <w:rFonts w:ascii="Cambria Math" w:hAnsi="Cambria Math"/>
                    <w:i/>
                  </w:rPr>
                </w:del>
              </m:ctrlPr>
            </m:sSubPr>
            <m:e>
              <m:r>
                <w:del w:id="2330" w:author="Στάθης Καπ" w:date="2023-02-01T09:00:00Z">
                  <w:rPr>
                    <w:rFonts w:ascii="Cambria Math" w:hAnsi="Cambria Math"/>
                  </w:rPr>
                  <m:t>u</m:t>
                </w:del>
              </m:r>
            </m:e>
            <m:sub>
              <m:r>
                <w:del w:id="2331" w:author="Στάθης Καπ" w:date="2023-02-01T09:00:00Z">
                  <w:rPr>
                    <w:rFonts w:ascii="Cambria Math" w:hAnsi="Cambria Math"/>
                  </w:rPr>
                  <m:t>im</m:t>
                </w:del>
              </m:r>
            </m:sub>
          </m:sSub>
          <m:r>
            <w:del w:id="2332" w:author="Στάθης Καπ" w:date="2023-02-01T09:00:00Z">
              <w:rPr>
                <w:rFonts w:ascii="Cambria Math" w:hAnsi="Cambria Math"/>
              </w:rPr>
              <m:t>≤N  ∀i=1, ⋯,N m=1,⋯, k</m:t>
            </w:del>
          </m:r>
        </m:oMath>
      </m:oMathPara>
    </w:p>
    <w:p w14:paraId="6286D8F5" w14:textId="3193AD55" w:rsidR="00B34F42" w:rsidRPr="004E115B" w:rsidDel="002D79E5" w:rsidRDefault="007E7879" w:rsidP="00061121">
      <w:pPr>
        <w:rPr>
          <w:del w:id="2333" w:author="Στάθης Καπ" w:date="2023-02-01T09:00:00Z"/>
          <w:rFonts w:eastAsiaTheme="minorEastAsia"/>
        </w:rPr>
      </w:pPr>
      <m:oMathPara>
        <m:oMath>
          <m:sSub>
            <m:sSubPr>
              <m:ctrlPr>
                <w:del w:id="2334" w:author="Στάθης Καπ" w:date="2023-02-01T09:00:00Z">
                  <w:rPr>
                    <w:rFonts w:ascii="Cambria Math" w:hAnsi="Cambria Math"/>
                    <w:i/>
                  </w:rPr>
                </w:del>
              </m:ctrlPr>
            </m:sSubPr>
            <m:e>
              <m:r>
                <w:del w:id="2335" w:author="Στάθης Καπ" w:date="2023-02-01T09:00:00Z">
                  <w:rPr>
                    <w:rFonts w:ascii="Cambria Math" w:hAnsi="Cambria Math"/>
                  </w:rPr>
                  <m:t>u</m:t>
                </w:del>
              </m:r>
            </m:e>
            <m:sub>
              <m:r>
                <w:del w:id="2336" w:author="Στάθης Καπ" w:date="2023-02-01T09:00:00Z">
                  <w:rPr>
                    <w:rFonts w:ascii="Cambria Math" w:hAnsi="Cambria Math"/>
                  </w:rPr>
                  <m:t>im</m:t>
                </w:del>
              </m:r>
            </m:sub>
          </m:sSub>
          <m:r>
            <w:del w:id="2337" w:author="Στάθης Καπ" w:date="2023-02-01T09:00:00Z">
              <w:rPr>
                <w:rFonts w:ascii="Cambria Math" w:hAnsi="Cambria Math"/>
              </w:rPr>
              <m:t>-</m:t>
            </w:del>
          </m:r>
          <m:sSub>
            <m:sSubPr>
              <m:ctrlPr>
                <w:del w:id="2338" w:author="Στάθης Καπ" w:date="2023-02-01T09:00:00Z">
                  <w:rPr>
                    <w:rFonts w:ascii="Cambria Math" w:hAnsi="Cambria Math"/>
                    <w:i/>
                  </w:rPr>
                </w:del>
              </m:ctrlPr>
            </m:sSubPr>
            <m:e>
              <m:r>
                <w:del w:id="2339" w:author="Στάθης Καπ" w:date="2023-02-01T09:00:00Z">
                  <w:rPr>
                    <w:rFonts w:ascii="Cambria Math" w:hAnsi="Cambria Math"/>
                  </w:rPr>
                  <m:t>u</m:t>
                </w:del>
              </m:r>
            </m:e>
            <m:sub>
              <m:r>
                <w:del w:id="2340" w:author="Στάθης Καπ" w:date="2023-02-01T09:00:00Z">
                  <w:rPr>
                    <w:rFonts w:ascii="Cambria Math" w:hAnsi="Cambria Math"/>
                  </w:rPr>
                  <m:t>jm</m:t>
                </w:del>
              </m:r>
            </m:sub>
          </m:sSub>
          <m:r>
            <w:del w:id="2341" w:author="Στάθης Καπ" w:date="2023-02-01T09:00:00Z">
              <w:rPr>
                <w:rFonts w:ascii="Cambria Math" w:hAnsi="Cambria Math"/>
              </w:rPr>
              <m:t>+1≤</m:t>
            </w:del>
          </m:r>
          <m:d>
            <m:dPr>
              <m:ctrlPr>
                <w:del w:id="2342" w:author="Στάθης Καπ" w:date="2023-02-01T09:00:00Z">
                  <w:rPr>
                    <w:rFonts w:ascii="Cambria Math" w:hAnsi="Cambria Math"/>
                    <w:i/>
                  </w:rPr>
                </w:del>
              </m:ctrlPr>
            </m:dPr>
            <m:e>
              <m:r>
                <w:del w:id="2343" w:author="Στάθης Καπ" w:date="2023-02-01T09:00:00Z">
                  <w:rPr>
                    <w:rFonts w:ascii="Cambria Math" w:hAnsi="Cambria Math"/>
                  </w:rPr>
                  <m:t>N-1</m:t>
                </w:del>
              </m:r>
            </m:e>
          </m:d>
          <m:d>
            <m:dPr>
              <m:ctrlPr>
                <w:del w:id="2344" w:author="Στάθης Καπ" w:date="2023-02-01T09:00:00Z">
                  <w:rPr>
                    <w:rFonts w:ascii="Cambria Math" w:hAnsi="Cambria Math"/>
                    <w:i/>
                  </w:rPr>
                </w:del>
              </m:ctrlPr>
            </m:dPr>
            <m:e>
              <m:r>
                <w:del w:id="2345" w:author="Στάθης Καπ" w:date="2023-02-01T09:00:00Z">
                  <w:rPr>
                    <w:rFonts w:ascii="Cambria Math" w:hAnsi="Cambria Math"/>
                  </w:rPr>
                  <m:t>1-</m:t>
                </w:del>
              </m:r>
              <m:sSub>
                <m:sSubPr>
                  <m:ctrlPr>
                    <w:del w:id="2346" w:author="Στάθης Καπ" w:date="2023-02-01T09:00:00Z">
                      <w:rPr>
                        <w:rFonts w:ascii="Cambria Math" w:hAnsi="Cambria Math"/>
                        <w:i/>
                      </w:rPr>
                    </w:del>
                  </m:ctrlPr>
                </m:sSubPr>
                <m:e>
                  <m:r>
                    <w:del w:id="2347" w:author="Στάθης Καπ" w:date="2023-02-01T09:00:00Z">
                      <w:rPr>
                        <w:rFonts w:ascii="Cambria Math" w:hAnsi="Cambria Math"/>
                      </w:rPr>
                      <m:t>x</m:t>
                    </w:del>
                  </m:r>
                </m:e>
                <m:sub>
                  <m:r>
                    <w:del w:id="2348" w:author="Στάθης Καπ" w:date="2023-02-01T09:00:00Z">
                      <w:rPr>
                        <w:rFonts w:ascii="Cambria Math" w:hAnsi="Cambria Math"/>
                      </w:rPr>
                      <m:t>ijm</m:t>
                    </w:del>
                  </m:r>
                </m:sub>
              </m:sSub>
            </m:e>
          </m:d>
          <m:r>
            <w:del w:id="2349" w:author="Στάθης Καπ" w:date="2023-02-01T09:00:00Z">
              <w:rPr>
                <w:rFonts w:ascii="Cambria Math" w:hAnsi="Cambria Math"/>
              </w:rPr>
              <m:t xml:space="preserve"> ∀i,j=2, ⋯, N m=1, ⋯, k</m:t>
            </w:del>
          </m:r>
        </m:oMath>
      </m:oMathPara>
    </w:p>
    <w:p w14:paraId="4DD97184" w14:textId="543E8267" w:rsidR="004E115B" w:rsidRPr="0000361D" w:rsidDel="002D79E5" w:rsidRDefault="007E7879" w:rsidP="00061121">
      <w:pPr>
        <w:rPr>
          <w:del w:id="2350" w:author="Στάθης Καπ" w:date="2023-02-01T09:00:00Z"/>
          <w:rFonts w:eastAsiaTheme="minorEastAsia"/>
        </w:rPr>
      </w:pPr>
      <m:oMathPara>
        <m:oMath>
          <m:sSub>
            <m:sSubPr>
              <m:ctrlPr>
                <w:del w:id="2351" w:author="Στάθης Καπ" w:date="2023-02-01T09:00:00Z">
                  <w:rPr>
                    <w:rFonts w:ascii="Cambria Math" w:hAnsi="Cambria Math"/>
                    <w:i/>
                  </w:rPr>
                </w:del>
              </m:ctrlPr>
            </m:sSubPr>
            <m:e>
              <m:r>
                <w:del w:id="2352" w:author="Στάθης Καπ" w:date="2023-02-01T09:00:00Z">
                  <w:rPr>
                    <w:rFonts w:ascii="Cambria Math" w:hAnsi="Cambria Math"/>
                  </w:rPr>
                  <m:t>x</m:t>
                </w:del>
              </m:r>
            </m:e>
            <m:sub>
              <m:r>
                <w:del w:id="2353" w:author="Στάθης Καπ" w:date="2023-02-01T09:00:00Z">
                  <w:rPr>
                    <w:rFonts w:ascii="Cambria Math" w:hAnsi="Cambria Math"/>
                  </w:rPr>
                  <m:t>ijm</m:t>
                </w:del>
              </m:r>
            </m:sub>
          </m:sSub>
          <m:r>
            <w:del w:id="2354" w:author="Στάθης Καπ" w:date="2023-02-01T09:00:00Z">
              <w:rPr>
                <w:rFonts w:ascii="Cambria Math" w:hAnsi="Cambria Math"/>
              </w:rPr>
              <m:t>,</m:t>
            </w:del>
          </m:r>
          <m:sSub>
            <m:sSubPr>
              <m:ctrlPr>
                <w:del w:id="2355" w:author="Στάθης Καπ" w:date="2023-02-01T09:00:00Z">
                  <w:rPr>
                    <w:rFonts w:ascii="Cambria Math" w:hAnsi="Cambria Math"/>
                    <w:i/>
                  </w:rPr>
                </w:del>
              </m:ctrlPr>
            </m:sSubPr>
            <m:e>
              <m:r>
                <w:del w:id="2356" w:author="Στάθης Καπ" w:date="2023-02-01T09:00:00Z">
                  <w:rPr>
                    <w:rFonts w:ascii="Cambria Math" w:hAnsi="Cambria Math"/>
                  </w:rPr>
                  <m:t>y</m:t>
                </w:del>
              </m:r>
            </m:e>
            <m:sub>
              <m:r>
                <w:del w:id="2357" w:author="Στάθης Καπ" w:date="2023-02-01T09:00:00Z">
                  <w:rPr>
                    <w:rFonts w:ascii="Cambria Math" w:hAnsi="Cambria Math"/>
                  </w:rPr>
                  <m:t>im</m:t>
                </w:del>
              </m:r>
            </m:sub>
          </m:sSub>
          <m:r>
            <w:del w:id="2358" w:author="Στάθης Καπ" w:date="2023-02-01T09:00:00Z">
              <w:rPr>
                <w:rFonts w:ascii="Cambria Math" w:hAnsi="Cambria Math"/>
              </w:rPr>
              <m:t>∈</m:t>
            </w:del>
          </m:r>
          <m:d>
            <m:dPr>
              <m:begChr m:val="{"/>
              <m:endChr m:val="}"/>
              <m:ctrlPr>
                <w:del w:id="2359" w:author="Στάθης Καπ" w:date="2023-02-01T09:00:00Z">
                  <w:rPr>
                    <w:rFonts w:ascii="Cambria Math" w:hAnsi="Cambria Math"/>
                    <w:i/>
                  </w:rPr>
                </w:del>
              </m:ctrlPr>
            </m:dPr>
            <m:e>
              <m:r>
                <w:del w:id="2360" w:author="Στάθης Καπ" w:date="2023-02-01T09:00:00Z">
                  <w:rPr>
                    <w:rFonts w:ascii="Cambria Math" w:hAnsi="Cambria Math"/>
                  </w:rPr>
                  <m:t>0,1</m:t>
                </w:del>
              </m:r>
            </m:e>
          </m:d>
          <m:r>
            <w:del w:id="2361"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62" w:author="Στάθης Καπ" w:date="2023-03-01T05:08:00Z"/>
      <w:sdt>
        <w:sdtPr>
          <w:rPr>
            <w:lang w:val="el-GR"/>
          </w:rPr>
          <w:id w:val="198131422"/>
          <w:citation/>
        </w:sdtPr>
        <w:sdtEndPr/>
        <w:sdtContent>
          <w:customXmlInsRangeEnd w:id="2362"/>
          <w:ins w:id="2363"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364" w:author="Στάθης Καπ" w:date="2023-03-01T05:08:00Z">
            <w:r w:rsidR="0045051E">
              <w:rPr>
                <w:lang w:val="el-GR"/>
              </w:rPr>
              <w:fldChar w:fldCharType="end"/>
            </w:r>
          </w:ins>
          <w:customXmlInsRangeStart w:id="2365" w:author="Στάθης Καπ" w:date="2023-03-01T05:08:00Z"/>
        </w:sdtContent>
      </w:sdt>
      <w:customXmlInsRangeEnd w:id="2365"/>
      <w:r w:rsidR="00E03DA4" w:rsidRPr="00E03DA4">
        <w:rPr>
          <w:lang w:val="el-GR"/>
        </w:rPr>
        <w:t>).</w:t>
      </w:r>
    </w:p>
    <w:p w14:paraId="4DA5A56B" w14:textId="25CC2E88" w:rsidR="000E51CA" w:rsidRPr="000E51CA" w:rsidDel="0045051E" w:rsidRDefault="000E51CA" w:rsidP="00061121">
      <w:pPr>
        <w:rPr>
          <w:del w:id="2366" w:author="Στάθης Καπ" w:date="2023-03-01T05:08:00Z"/>
          <w:lang w:val="el-GR"/>
        </w:rPr>
      </w:pPr>
      <w:del w:id="2367"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368" w:author="Στάθης Καπ" w:date="2023-03-01T05:08:00Z">
        <w:r w:rsidR="00554673" w:rsidRPr="007535A9" w:rsidDel="0045051E">
          <w:rPr>
            <w:lang w:val="el-GR"/>
            <w:rPrChange w:id="2369" w:author="Στάθης Καπ" w:date="2023-03-01T05:56:00Z">
              <w:rPr/>
            </w:rPrChange>
          </w:rPr>
          <w:delText xml:space="preserve"> </w:delText>
        </w:r>
        <w:r w:rsidR="00554673" w:rsidDel="0045051E">
          <w:delText>Liangjun</w:delText>
        </w:r>
      </w:del>
      <w:r w:rsidR="00554673" w:rsidRPr="007535A9">
        <w:rPr>
          <w:lang w:val="el-GR"/>
          <w:rPrChange w:id="2370" w:author="Στάθης Καπ" w:date="2023-03-01T05:56:00Z">
            <w:rPr/>
          </w:rPrChange>
        </w:rPr>
        <w:t xml:space="preserve"> </w:t>
      </w:r>
      <w:r w:rsidR="00554673">
        <w:t>Ke</w:t>
      </w:r>
      <w:r w:rsidR="00554673" w:rsidRPr="007535A9">
        <w:rPr>
          <w:lang w:val="el-GR"/>
          <w:rPrChange w:id="2371" w:author="Στάθης Καπ" w:date="2023-03-01T05:56:00Z">
            <w:rPr/>
          </w:rPrChange>
        </w:rPr>
        <w:t xml:space="preserve"> </w:t>
      </w:r>
      <w:r w:rsidR="00554673">
        <w:t>et</w:t>
      </w:r>
      <w:r w:rsidR="00554673" w:rsidRPr="007535A9">
        <w:rPr>
          <w:lang w:val="el-GR"/>
          <w:rPrChange w:id="2372" w:author="Στάθης Καπ" w:date="2023-03-01T05:56:00Z">
            <w:rPr/>
          </w:rPrChange>
        </w:rPr>
        <w:t xml:space="preserve"> </w:t>
      </w:r>
      <w:r w:rsidR="00554673">
        <w:t>al</w:t>
      </w:r>
      <w:r w:rsidR="00554673" w:rsidRPr="007535A9">
        <w:rPr>
          <w:lang w:val="el-GR"/>
          <w:rPrChange w:id="2373" w:author="Στάθης Καπ" w:date="2023-03-01T05:56:00Z">
            <w:rPr/>
          </w:rPrChange>
        </w:rPr>
        <w:t xml:space="preserve">. </w:t>
      </w:r>
      <w:r w:rsidR="00554673" w:rsidRPr="00D61FD5">
        <w:rPr>
          <w:lang w:val="el-GR"/>
        </w:rPr>
        <w:t>(200</w:t>
      </w:r>
      <w:ins w:id="2374" w:author="Στάθης Καπ" w:date="2023-03-01T05:09:00Z">
        <w:r w:rsidR="0045051E">
          <w:rPr>
            <w:lang w:val="el-GR"/>
          </w:rPr>
          <w:t>8</w:t>
        </w:r>
      </w:ins>
      <w:del w:id="2375" w:author="Στάθης Καπ" w:date="2023-03-01T05:09:00Z">
        <w:r w:rsidR="00554673" w:rsidRPr="00D61FD5" w:rsidDel="0045051E">
          <w:rPr>
            <w:lang w:val="el-GR"/>
          </w:rPr>
          <w:delText>7</w:delText>
        </w:r>
      </w:del>
      <w:r w:rsidR="00554673" w:rsidRPr="00D61FD5">
        <w:rPr>
          <w:lang w:val="el-GR"/>
        </w:rPr>
        <w:t>)</w:t>
      </w:r>
      <w:customXmlInsRangeStart w:id="2376" w:author="Στάθης Καπ" w:date="2023-03-01T05:09:00Z"/>
      <w:sdt>
        <w:sdtPr>
          <w:rPr>
            <w:lang w:val="el-GR"/>
          </w:rPr>
          <w:id w:val="1906337630"/>
          <w:citation/>
        </w:sdtPr>
        <w:sdtEndPr/>
        <w:sdtContent>
          <w:customXmlInsRangeEnd w:id="2376"/>
          <w:ins w:id="2377"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378" w:author="Στάθης Καπ" w:date="2023-03-01T05:09:00Z">
            <w:r w:rsidR="0045051E">
              <w:rPr>
                <w:lang w:val="el-GR"/>
              </w:rPr>
              <w:fldChar w:fldCharType="end"/>
            </w:r>
          </w:ins>
          <w:customXmlInsRangeStart w:id="2379" w:author="Στάθης Καπ" w:date="2023-03-01T05:09:00Z"/>
        </w:sdtContent>
      </w:sdt>
      <w:customXmlInsRangeEnd w:id="2379"/>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380" w:author="Charalampos Konstantopoulos" w:date="2023-01-26T15:38:00Z">
        <w:r w:rsidR="003063C4">
          <w:rPr>
            <w:lang w:val="el-GR"/>
          </w:rPr>
          <w:t xml:space="preserve">συνεχώς </w:t>
        </w:r>
      </w:ins>
      <w:del w:id="2381" w:author="Charalampos Konstantopoulos" w:date="2023-01-26T15:38:00Z">
        <w:r w:rsidR="00554673" w:rsidRPr="00D61FD5" w:rsidDel="003063C4">
          <w:rPr>
            <w:lang w:val="el-GR"/>
          </w:rPr>
          <w:delText xml:space="preserve">όλο </w:delText>
        </w:r>
      </w:del>
      <w:del w:id="2382" w:author="Charalampos Konstantopoulos" w:date="2023-01-26T15:37:00Z">
        <w:r w:rsidR="00D61FD5" w:rsidDel="003063C4">
          <w:rPr>
            <w:lang w:val="el-GR"/>
          </w:rPr>
          <w:delText xml:space="preserve">ένα </w:delText>
        </w:r>
      </w:del>
      <w:del w:id="2383"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84" w:author="Στάθης Καπ" w:date="2023-03-01T05:11:00Z"/>
      <w:sdt>
        <w:sdtPr>
          <w:rPr>
            <w:lang w:val="el-GR"/>
          </w:rPr>
          <w:id w:val="402196513"/>
          <w:citation/>
        </w:sdtPr>
        <w:sdtEndPr/>
        <w:sdtContent>
          <w:customXmlInsRangeEnd w:id="2384"/>
          <w:ins w:id="2385" w:author="Στάθης Καπ" w:date="2023-03-01T05:11:00Z">
            <w:r w:rsidR="00FD7ECA">
              <w:rPr>
                <w:lang w:val="el-GR"/>
              </w:rPr>
              <w:fldChar w:fldCharType="begin"/>
            </w:r>
            <w:r w:rsidR="00FD7ECA" w:rsidRPr="00FD7ECA">
              <w:rPr>
                <w:lang w:val="el-GR"/>
                <w:rPrChange w:id="2386" w:author="Στάθης Καπ" w:date="2023-03-01T05:11:00Z">
                  <w:rPr/>
                </w:rPrChange>
              </w:rPr>
              <w:instrText xml:space="preserve"> </w:instrText>
            </w:r>
            <w:r w:rsidR="00FD7ECA">
              <w:instrText>CITATION</w:instrText>
            </w:r>
            <w:r w:rsidR="00FD7ECA" w:rsidRPr="00FD7ECA">
              <w:rPr>
                <w:lang w:val="el-GR"/>
                <w:rPrChange w:id="2387" w:author="Στάθης Καπ" w:date="2023-03-01T05:11:00Z">
                  <w:rPr/>
                </w:rPrChange>
              </w:rPr>
              <w:instrText xml:space="preserve"> </w:instrText>
            </w:r>
            <w:r w:rsidR="00FD7ECA">
              <w:instrText>Wou</w:instrText>
            </w:r>
            <w:r w:rsidR="00FD7ECA" w:rsidRPr="00FD7ECA">
              <w:rPr>
                <w:lang w:val="el-GR"/>
                <w:rPrChange w:id="2388" w:author="Στάθης Καπ" w:date="2023-03-01T05:11:00Z">
                  <w:rPr/>
                </w:rPrChange>
              </w:rPr>
              <w:instrText>08 \</w:instrText>
            </w:r>
            <w:r w:rsidR="00FD7ECA">
              <w:instrText>l</w:instrText>
            </w:r>
            <w:r w:rsidR="00FD7ECA" w:rsidRPr="00FD7ECA">
              <w:rPr>
                <w:lang w:val="el-GR"/>
                <w:rPrChange w:id="2389" w:author="Στάθης Καπ" w:date="2023-03-01T05:11:00Z">
                  <w:rPr/>
                </w:rPrChange>
              </w:rPr>
              <w:instrText xml:space="preserve"> 1033 </w:instrText>
            </w:r>
          </w:ins>
          <w:r w:rsidR="00FD7ECA">
            <w:rPr>
              <w:lang w:val="el-GR"/>
            </w:rPr>
            <w:fldChar w:fldCharType="separate"/>
          </w:r>
          <w:r w:rsidR="004B7EF5" w:rsidRPr="00A34C96">
            <w:rPr>
              <w:noProof/>
              <w:lang w:val="el-GR"/>
              <w:rPrChange w:id="2390" w:author="Στάθης Καπ" w:date="2023-03-07T06:23:00Z">
                <w:rPr>
                  <w:noProof/>
                </w:rPr>
              </w:rPrChange>
            </w:rPr>
            <w:t xml:space="preserve"> [26]</w:t>
          </w:r>
          <w:ins w:id="2391" w:author="Στάθης Καπ" w:date="2023-03-01T05:11:00Z">
            <w:r w:rsidR="00FD7ECA">
              <w:rPr>
                <w:lang w:val="el-GR"/>
              </w:rPr>
              <w:fldChar w:fldCharType="end"/>
            </w:r>
          </w:ins>
          <w:customXmlInsRangeStart w:id="2392" w:author="Στάθης Καπ" w:date="2023-03-01T05:11:00Z"/>
        </w:sdtContent>
      </w:sdt>
      <w:customXmlInsRangeEnd w:id="2392"/>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393" w:author=" " w:date="2023-01-26T15:39:00Z">
        <w:r w:rsidR="00455DE4">
          <w:rPr>
            <w:lang w:val="el-GR"/>
          </w:rPr>
          <w:t>στη</w:t>
        </w:r>
      </w:ins>
      <w:del w:id="2394"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95" w:author="Στάθης Καπ" w:date="2023-03-01T05:11:00Z"/>
      <w:sdt>
        <w:sdtPr>
          <w:rPr>
            <w:lang w:val="el-GR"/>
          </w:rPr>
          <w:id w:val="-1961095056"/>
          <w:citation/>
        </w:sdtPr>
        <w:sdtEndPr/>
        <w:sdtContent>
          <w:customXmlInsRangeEnd w:id="2395"/>
          <w:ins w:id="2396" w:author="Στάθης Καπ" w:date="2023-03-01T05:11:00Z">
            <w:r w:rsidR="00FD7ECA">
              <w:rPr>
                <w:lang w:val="el-GR"/>
              </w:rPr>
              <w:fldChar w:fldCharType="begin"/>
            </w:r>
            <w:r w:rsidR="00FD7ECA" w:rsidRPr="00FD7ECA">
              <w:rPr>
                <w:lang w:val="el-GR"/>
                <w:rPrChange w:id="2397" w:author="Στάθης Καπ" w:date="2023-03-01T05:11:00Z">
                  <w:rPr/>
                </w:rPrChange>
              </w:rPr>
              <w:instrText xml:space="preserve"> </w:instrText>
            </w:r>
            <w:r w:rsidR="00FD7ECA">
              <w:instrText>CITATION</w:instrText>
            </w:r>
            <w:r w:rsidR="00FD7ECA" w:rsidRPr="00FD7ECA">
              <w:rPr>
                <w:lang w:val="el-GR"/>
                <w:rPrChange w:id="2398" w:author="Στάθης Καπ" w:date="2023-03-01T05:11:00Z">
                  <w:rPr/>
                </w:rPrChange>
              </w:rPr>
              <w:instrText xml:space="preserve"> </w:instrText>
            </w:r>
            <w:r w:rsidR="00FD7ECA">
              <w:instrText>Wou</w:instrText>
            </w:r>
            <w:r w:rsidR="00FD7ECA" w:rsidRPr="00FD7ECA">
              <w:rPr>
                <w:lang w:val="el-GR"/>
                <w:rPrChange w:id="2399" w:author="Στάθης Καπ" w:date="2023-03-01T05:11:00Z">
                  <w:rPr/>
                </w:rPrChange>
              </w:rPr>
              <w:instrText>08 \</w:instrText>
            </w:r>
            <w:r w:rsidR="00FD7ECA">
              <w:instrText>l</w:instrText>
            </w:r>
            <w:r w:rsidR="00FD7ECA" w:rsidRPr="00FD7ECA">
              <w:rPr>
                <w:lang w:val="el-GR"/>
                <w:rPrChange w:id="2400" w:author="Στάθης Καπ" w:date="2023-03-01T05:11:00Z">
                  <w:rPr/>
                </w:rPrChange>
              </w:rPr>
              <w:instrText xml:space="preserve"> 1033 </w:instrText>
            </w:r>
          </w:ins>
          <w:r w:rsidR="00FD7ECA">
            <w:rPr>
              <w:lang w:val="el-GR"/>
            </w:rPr>
            <w:fldChar w:fldCharType="separate"/>
          </w:r>
          <w:r w:rsidR="004B7EF5" w:rsidRPr="00A34C96">
            <w:rPr>
              <w:noProof/>
              <w:lang w:val="el-GR"/>
              <w:rPrChange w:id="2401" w:author="Στάθης Καπ" w:date="2023-03-07T06:23:00Z">
                <w:rPr>
                  <w:noProof/>
                </w:rPr>
              </w:rPrChange>
            </w:rPr>
            <w:t xml:space="preserve"> [26]</w:t>
          </w:r>
          <w:ins w:id="2402" w:author="Στάθης Καπ" w:date="2023-03-01T05:11:00Z">
            <w:r w:rsidR="00FD7ECA">
              <w:rPr>
                <w:lang w:val="el-GR"/>
              </w:rPr>
              <w:fldChar w:fldCharType="end"/>
            </w:r>
          </w:ins>
          <w:customXmlInsRangeStart w:id="2403" w:author="Στάθης Καπ" w:date="2023-03-01T05:11:00Z"/>
        </w:sdtContent>
      </w:sdt>
      <w:customXmlInsRangeEnd w:id="2403"/>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04" w:author="Στάθης Καπ" w:date="2023-03-01T05:11:00Z"/>
      <w:sdt>
        <w:sdtPr>
          <w:rPr>
            <w:lang w:val="el-GR"/>
          </w:rPr>
          <w:id w:val="1789698081"/>
          <w:citation/>
        </w:sdtPr>
        <w:sdtEndPr/>
        <w:sdtContent>
          <w:customXmlInsRangeEnd w:id="2404"/>
          <w:ins w:id="2405" w:author="Στάθης Καπ" w:date="2023-03-01T05:11:00Z">
            <w:r w:rsidR="00FD7ECA">
              <w:rPr>
                <w:lang w:val="el-GR"/>
              </w:rPr>
              <w:fldChar w:fldCharType="begin"/>
            </w:r>
            <w:r w:rsidR="00FD7ECA" w:rsidRPr="00FD7ECA">
              <w:rPr>
                <w:lang w:val="el-GR"/>
                <w:rPrChange w:id="2406" w:author="Στάθης Καπ" w:date="2023-03-01T05:11:00Z">
                  <w:rPr/>
                </w:rPrChange>
              </w:rPr>
              <w:instrText xml:space="preserve"> </w:instrText>
            </w:r>
            <w:r w:rsidR="00FD7ECA">
              <w:instrText>CITATION</w:instrText>
            </w:r>
            <w:r w:rsidR="00FD7ECA" w:rsidRPr="00FD7ECA">
              <w:rPr>
                <w:lang w:val="el-GR"/>
                <w:rPrChange w:id="2407" w:author="Στάθης Καπ" w:date="2023-03-01T05:11:00Z">
                  <w:rPr/>
                </w:rPrChange>
              </w:rPr>
              <w:instrText xml:space="preserve"> </w:instrText>
            </w:r>
            <w:r w:rsidR="00FD7ECA">
              <w:instrText>Her</w:instrText>
            </w:r>
            <w:r w:rsidR="00FD7ECA" w:rsidRPr="00FD7ECA">
              <w:rPr>
                <w:lang w:val="el-GR"/>
                <w:rPrChange w:id="2408" w:author="Στάθης Καπ" w:date="2023-03-01T05:11:00Z">
                  <w:rPr/>
                </w:rPrChange>
              </w:rPr>
              <w:instrText>10 \</w:instrText>
            </w:r>
            <w:r w:rsidR="00FD7ECA">
              <w:instrText>l</w:instrText>
            </w:r>
            <w:r w:rsidR="00FD7ECA" w:rsidRPr="00FD7ECA">
              <w:rPr>
                <w:lang w:val="el-GR"/>
                <w:rPrChange w:id="2409" w:author="Στάθης Καπ" w:date="2023-03-01T05:11:00Z">
                  <w:rPr/>
                </w:rPrChange>
              </w:rPr>
              <w:instrText xml:space="preserve"> 1033 </w:instrText>
            </w:r>
          </w:ins>
          <w:r w:rsidR="00FD7ECA">
            <w:rPr>
              <w:lang w:val="el-GR"/>
            </w:rPr>
            <w:fldChar w:fldCharType="separate"/>
          </w:r>
          <w:r w:rsidR="004B7EF5" w:rsidRPr="00A34C96">
            <w:rPr>
              <w:noProof/>
              <w:lang w:val="el-GR"/>
              <w:rPrChange w:id="2410" w:author="Στάθης Καπ" w:date="2023-03-07T06:23:00Z">
                <w:rPr>
                  <w:noProof/>
                </w:rPr>
              </w:rPrChange>
            </w:rPr>
            <w:t xml:space="preserve"> [27]</w:t>
          </w:r>
          <w:ins w:id="2411" w:author="Στάθης Καπ" w:date="2023-03-01T05:11:00Z">
            <w:r w:rsidR="00FD7ECA">
              <w:rPr>
                <w:lang w:val="el-GR"/>
              </w:rPr>
              <w:fldChar w:fldCharType="end"/>
            </w:r>
          </w:ins>
          <w:customXmlInsRangeStart w:id="2412" w:author="Στάθης Καπ" w:date="2023-03-01T05:11:00Z"/>
        </w:sdtContent>
      </w:sdt>
      <w:customXmlInsRangeEnd w:id="2412"/>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13" w:author=" " w:date="2023-01-26T15:43:00Z">
        <w:r w:rsidR="00455DE4">
          <w:rPr>
            <w:lang w:val="el-GR"/>
          </w:rPr>
          <w:t xml:space="preserve">βέλτιστου διαχωρισμού </w:t>
        </w:r>
      </w:ins>
      <w:del w:id="241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415" w:author="Στάθης Καπ" w:date="2023-03-01T05:12:00Z"/>
      <w:sdt>
        <w:sdtPr>
          <w:rPr>
            <w:lang w:val="el-GR"/>
          </w:rPr>
          <w:id w:val="1502389100"/>
          <w:citation/>
        </w:sdtPr>
        <w:sdtEndPr/>
        <w:sdtContent>
          <w:customXmlInsRangeEnd w:id="2415"/>
          <w:ins w:id="2416" w:author="Στάθης Καπ" w:date="2023-03-01T05:12:00Z">
            <w:r w:rsidR="00FD7ECA">
              <w:rPr>
                <w:lang w:val="el-GR"/>
              </w:rPr>
              <w:fldChar w:fldCharType="begin"/>
            </w:r>
            <w:r w:rsidR="00FD7ECA" w:rsidRPr="00FD7ECA">
              <w:rPr>
                <w:lang w:val="el-GR"/>
                <w:rPrChange w:id="2417" w:author="Στάθης Καπ" w:date="2023-03-01T05:12:00Z">
                  <w:rPr/>
                </w:rPrChange>
              </w:rPr>
              <w:instrText xml:space="preserve"> </w:instrText>
            </w:r>
            <w:r w:rsidR="00FD7ECA">
              <w:instrText>CITATION</w:instrText>
            </w:r>
            <w:r w:rsidR="00FD7ECA" w:rsidRPr="00FD7ECA">
              <w:rPr>
                <w:lang w:val="el-GR"/>
                <w:rPrChange w:id="2418" w:author="Στάθης Καπ" w:date="2023-03-01T05:12:00Z">
                  <w:rPr/>
                </w:rPrChange>
              </w:rPr>
              <w:instrText xml:space="preserve"> </w:instrText>
            </w:r>
            <w:r w:rsidR="00FD7ECA">
              <w:instrText>Shi</w:instrText>
            </w:r>
            <w:r w:rsidR="00FD7ECA" w:rsidRPr="00FD7ECA">
              <w:rPr>
                <w:lang w:val="el-GR"/>
                <w:rPrChange w:id="2419" w:author="Στάθης Καπ" w:date="2023-03-01T05:12:00Z">
                  <w:rPr/>
                </w:rPrChange>
              </w:rPr>
              <w:instrText>13 \</w:instrText>
            </w:r>
            <w:r w:rsidR="00FD7ECA">
              <w:instrText>l</w:instrText>
            </w:r>
            <w:r w:rsidR="00FD7ECA" w:rsidRPr="00FD7ECA">
              <w:rPr>
                <w:lang w:val="el-GR"/>
                <w:rPrChange w:id="2420" w:author="Στάθης Καπ" w:date="2023-03-01T05:12:00Z">
                  <w:rPr/>
                </w:rPrChange>
              </w:rPr>
              <w:instrText xml:space="preserve"> 1033 </w:instrText>
            </w:r>
          </w:ins>
          <w:r w:rsidR="00FD7ECA">
            <w:rPr>
              <w:lang w:val="el-GR"/>
            </w:rPr>
            <w:fldChar w:fldCharType="separate"/>
          </w:r>
          <w:r w:rsidR="004B7EF5" w:rsidRPr="00A34C96">
            <w:rPr>
              <w:noProof/>
              <w:lang w:val="el-GR"/>
              <w:rPrChange w:id="2421" w:author="Στάθης Καπ" w:date="2023-03-07T06:23:00Z">
                <w:rPr>
                  <w:noProof/>
                </w:rPr>
              </w:rPrChange>
            </w:rPr>
            <w:t xml:space="preserve"> [28]</w:t>
          </w:r>
          <w:ins w:id="2422" w:author="Στάθης Καπ" w:date="2023-03-01T05:12:00Z">
            <w:r w:rsidR="00FD7ECA">
              <w:rPr>
                <w:lang w:val="el-GR"/>
              </w:rPr>
              <w:fldChar w:fldCharType="end"/>
            </w:r>
          </w:ins>
          <w:customXmlInsRangeStart w:id="2423" w:author="Στάθης Καπ" w:date="2023-03-01T05:12:00Z"/>
        </w:sdtContent>
      </w:sdt>
      <w:customXmlInsRangeEnd w:id="2423"/>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24" w:author="Στάθης Καπ" w:date="2023-02-02T04:52:00Z">
            <w:rPr>
              <w:rFonts w:ascii="Cambria Math" w:hAnsi="Cambria Math"/>
              <w:highlight w:val="yellow"/>
              <w:lang w:val="el-GR"/>
            </w:rPr>
            <m:t>σκ</m:t>
          </w:del>
        </m:r>
        <m:sSub>
          <m:sSubPr>
            <m:ctrlPr>
              <w:ins w:id="2425" w:author="Στάθης Καπ" w:date="2023-02-02T04:52:00Z">
                <w:rPr>
                  <w:rFonts w:ascii="Cambria Math" w:hAnsi="Cambria Math"/>
                  <w:i/>
                  <w:lang w:val="el-GR"/>
                </w:rPr>
              </w:ins>
            </m:ctrlPr>
          </m:sSubPr>
          <m:e>
            <m:r>
              <w:ins w:id="2426" w:author="Στάθης Καπ" w:date="2023-02-02T04:52:00Z">
                <w:rPr>
                  <w:rFonts w:ascii="Cambria Math" w:hAnsi="Cambria Math"/>
                  <w:lang w:val="el-GR"/>
                </w:rPr>
                <m:t>σ</m:t>
              </w:ins>
            </m:r>
          </m:e>
          <m:sub>
            <m:r>
              <w:ins w:id="2427"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28" w:author="Στάθης Καπ" w:date="2023-03-01T05:13:00Z">
        <w:r w:rsidR="00FD7ECA" w:rsidRPr="007B61BA">
          <w:rPr>
            <w:lang w:val="el-GR"/>
            <w:rPrChange w:id="2429" w:author="Στάθης Καπ" w:date="2023-03-01T05:14:00Z">
              <w:rPr/>
            </w:rPrChange>
          </w:rPr>
          <w:t>3</w:t>
        </w:r>
      </w:ins>
      <w:del w:id="2430" w:author="Στάθης Καπ" w:date="2023-03-01T05:13:00Z">
        <w:r w:rsidRPr="00AC3320" w:rsidDel="00FD7ECA">
          <w:rPr>
            <w:lang w:val="el-GR"/>
          </w:rPr>
          <w:delText>4</w:delText>
        </w:r>
      </w:del>
      <w:r w:rsidRPr="00AC3320">
        <w:rPr>
          <w:lang w:val="el-GR"/>
        </w:rPr>
        <w:t>)</w:t>
      </w:r>
      <w:customXmlInsRangeStart w:id="2431" w:author="Στάθης Καπ" w:date="2023-03-01T05:13:00Z"/>
      <w:sdt>
        <w:sdtPr>
          <w:rPr>
            <w:lang w:val="el-GR"/>
          </w:rPr>
          <w:id w:val="-692380001"/>
          <w:citation/>
        </w:sdtPr>
        <w:sdtEndPr/>
        <w:sdtContent>
          <w:customXmlInsRangeEnd w:id="2431"/>
          <w:ins w:id="2432" w:author="Στάθης Καπ" w:date="2023-03-01T05:13:00Z">
            <w:r w:rsidR="00FD7ECA">
              <w:rPr>
                <w:lang w:val="el-GR"/>
              </w:rPr>
              <w:fldChar w:fldCharType="begin"/>
            </w:r>
            <w:r w:rsidR="00FD7ECA" w:rsidRPr="007B61BA">
              <w:rPr>
                <w:lang w:val="el-GR"/>
                <w:rPrChange w:id="2433" w:author="Στάθης Καπ" w:date="2023-03-01T05:14:00Z">
                  <w:rPr/>
                </w:rPrChange>
              </w:rPr>
              <w:instrText xml:space="preserve"> </w:instrText>
            </w:r>
            <w:r w:rsidR="00FD7ECA">
              <w:instrText>CITATION</w:instrText>
            </w:r>
            <w:r w:rsidR="00FD7ECA" w:rsidRPr="007B61BA">
              <w:rPr>
                <w:lang w:val="el-GR"/>
                <w:rPrChange w:id="2434" w:author="Στάθης Καπ" w:date="2023-03-01T05:14:00Z">
                  <w:rPr/>
                </w:rPrChange>
              </w:rPr>
              <w:instrText xml:space="preserve"> </w:instrText>
            </w:r>
            <w:r w:rsidR="00FD7ECA">
              <w:instrText>Jo</w:instrText>
            </w:r>
            <w:r w:rsidR="00FD7ECA" w:rsidRPr="007B61BA">
              <w:rPr>
                <w:lang w:val="el-GR"/>
                <w:rPrChange w:id="2435" w:author="Στάθης Καπ" w:date="2023-03-01T05:14:00Z">
                  <w:rPr/>
                </w:rPrChange>
              </w:rPr>
              <w:instrText>ã13 \</w:instrText>
            </w:r>
            <w:r w:rsidR="00FD7ECA">
              <w:instrText>l</w:instrText>
            </w:r>
            <w:r w:rsidR="00FD7ECA" w:rsidRPr="007B61BA">
              <w:rPr>
                <w:lang w:val="el-GR"/>
                <w:rPrChange w:id="2436" w:author="Στάθης Καπ" w:date="2023-03-01T05:14:00Z">
                  <w:rPr/>
                </w:rPrChange>
              </w:rPr>
              <w:instrText xml:space="preserve"> 1033 </w:instrText>
            </w:r>
          </w:ins>
          <w:r w:rsidR="00FD7ECA">
            <w:rPr>
              <w:lang w:val="el-GR"/>
            </w:rPr>
            <w:fldChar w:fldCharType="separate"/>
          </w:r>
          <w:r w:rsidR="004B7EF5" w:rsidRPr="00A34C96">
            <w:rPr>
              <w:noProof/>
              <w:lang w:val="el-GR"/>
              <w:rPrChange w:id="2437" w:author="Στάθης Καπ" w:date="2023-03-07T06:23:00Z">
                <w:rPr>
                  <w:noProof/>
                </w:rPr>
              </w:rPrChange>
            </w:rPr>
            <w:t xml:space="preserve"> [29]</w:t>
          </w:r>
          <w:ins w:id="2438" w:author="Στάθης Καπ" w:date="2023-03-01T05:13:00Z">
            <w:r w:rsidR="00FD7ECA">
              <w:rPr>
                <w:lang w:val="el-GR"/>
              </w:rPr>
              <w:fldChar w:fldCharType="end"/>
            </w:r>
          </w:ins>
          <w:customXmlInsRangeStart w:id="2439" w:author="Στάθης Καπ" w:date="2023-03-01T05:13:00Z"/>
        </w:sdtContent>
      </w:sdt>
      <w:customXmlInsRangeEnd w:id="2439"/>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40" w:author="Στάθης Καπ" w:date="2023-02-26T00:53:00Z">
          <w:pPr>
            <w:pStyle w:val="Heading3"/>
            <w:numPr>
              <w:numId w:val="4"/>
            </w:numPr>
            <w:ind w:left="1080"/>
          </w:pPr>
        </w:pPrChange>
      </w:pPr>
      <w:bookmarkStart w:id="2441" w:name="_Toc129057666"/>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41"/>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7E787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7E787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7E787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442" w:author="Στάθης Καπ" w:date="2023-02-01T09:03:00Z"/>
        </w:trPr>
        <w:tc>
          <w:tcPr>
            <w:tcW w:w="350" w:type="pct"/>
          </w:tcPr>
          <w:p w14:paraId="7F65F62E" w14:textId="77777777" w:rsidR="00C961DB" w:rsidRDefault="00C961DB">
            <w:pPr>
              <w:spacing w:after="160"/>
              <w:rPr>
                <w:ins w:id="2443" w:author="Στάθης Καπ" w:date="2023-02-01T09:03:00Z"/>
                <w:lang w:val="el-GR"/>
              </w:rPr>
              <w:pPrChange w:id="2444" w:author="Στάθης Καπ" w:date="2023-02-01T08:46:00Z">
                <w:pPr/>
              </w:pPrChange>
            </w:pPr>
          </w:p>
        </w:tc>
        <w:tc>
          <w:tcPr>
            <w:tcW w:w="4300" w:type="pct"/>
          </w:tcPr>
          <w:p w14:paraId="05A24BD5" w14:textId="005D3B41" w:rsidR="00C961DB" w:rsidRPr="005846FF" w:rsidRDefault="00C961DB">
            <w:pPr>
              <w:spacing w:after="160"/>
              <w:rPr>
                <w:ins w:id="2445" w:author="Στάθης Καπ" w:date="2023-02-01T09:03:00Z"/>
                <w:lang w:val="el-GR"/>
              </w:rPr>
              <w:pPrChange w:id="2446" w:author="Στάθης Καπ" w:date="2023-02-01T08:46:00Z">
                <w:pPr/>
              </w:pPrChange>
            </w:pPr>
            <m:oMathPara>
              <m:oMath>
                <m:r>
                  <w:ins w:id="2447" w:author="Στάθης Καπ" w:date="2023-02-01T09:03:00Z">
                    <w:rPr>
                      <w:rFonts w:ascii="Cambria Math" w:hAnsi="Cambria Math"/>
                      <w:lang w:val="el-GR"/>
                    </w:rPr>
                    <m:t xml:space="preserve">maximize </m:t>
                  </w:ins>
                </m:r>
                <m:nary>
                  <m:naryPr>
                    <m:chr m:val="∑"/>
                    <m:limLoc m:val="undOvr"/>
                    <m:ctrlPr>
                      <w:ins w:id="2448" w:author="Στάθης Καπ" w:date="2023-02-01T09:03:00Z">
                        <w:rPr>
                          <w:rFonts w:ascii="Cambria Math" w:hAnsi="Cambria Math"/>
                          <w:i/>
                          <w:lang w:val="el-GR"/>
                        </w:rPr>
                      </w:ins>
                    </m:ctrlPr>
                  </m:naryPr>
                  <m:sub>
                    <m:r>
                      <w:ins w:id="2449" w:author="Στάθης Καπ" w:date="2023-02-01T09:03:00Z">
                        <w:rPr>
                          <w:rFonts w:ascii="Cambria Math" w:hAnsi="Cambria Math"/>
                          <w:lang w:val="el-GR"/>
                        </w:rPr>
                        <m:t>d=1</m:t>
                      </w:ins>
                    </m:r>
                  </m:sub>
                  <m:sup>
                    <m:r>
                      <w:ins w:id="2450" w:author="Στάθης Καπ" w:date="2023-02-01T09:03:00Z">
                        <w:rPr>
                          <w:rFonts w:ascii="Cambria Math" w:hAnsi="Cambria Math"/>
                          <w:lang w:val="el-GR"/>
                        </w:rPr>
                        <m:t>m</m:t>
                      </w:ins>
                    </m:r>
                  </m:sup>
                  <m:e>
                    <m:nary>
                      <m:naryPr>
                        <m:chr m:val="∑"/>
                        <m:limLoc m:val="undOvr"/>
                        <m:ctrlPr>
                          <w:ins w:id="2451" w:author="Στάθης Καπ" w:date="2023-02-01T09:03:00Z">
                            <w:rPr>
                              <w:rFonts w:ascii="Cambria Math" w:hAnsi="Cambria Math"/>
                              <w:i/>
                              <w:lang w:val="el-GR"/>
                            </w:rPr>
                          </w:ins>
                        </m:ctrlPr>
                      </m:naryPr>
                      <m:sub>
                        <m:r>
                          <w:ins w:id="2452" w:author="Στάθης Καπ" w:date="2023-02-01T09:03:00Z">
                            <w:rPr>
                              <w:rFonts w:ascii="Cambria Math" w:hAnsi="Cambria Math"/>
                              <w:lang w:val="el-GR"/>
                            </w:rPr>
                            <m:t>i=2</m:t>
                          </w:ins>
                        </m:r>
                      </m:sub>
                      <m:sup>
                        <m:r>
                          <w:ins w:id="2453" w:author="Στάθης Καπ" w:date="2023-02-01T09:03:00Z">
                            <w:rPr>
                              <w:rFonts w:ascii="Cambria Math" w:hAnsi="Cambria Math"/>
                              <w:lang w:val="el-GR"/>
                            </w:rPr>
                            <m:t>n-1</m:t>
                          </w:ins>
                        </m:r>
                      </m:sup>
                      <m:e>
                        <m:sSub>
                          <m:sSubPr>
                            <m:ctrlPr>
                              <w:ins w:id="2454" w:author="Στάθης Καπ" w:date="2023-02-01T09:03:00Z">
                                <w:rPr>
                                  <w:rFonts w:ascii="Cambria Math" w:hAnsi="Cambria Math"/>
                                  <w:i/>
                                  <w:lang w:val="el-GR"/>
                                </w:rPr>
                              </w:ins>
                            </m:ctrlPr>
                          </m:sSubPr>
                          <m:e>
                            <m:r>
                              <w:ins w:id="2455" w:author="Στάθης Καπ" w:date="2023-02-01T09:03:00Z">
                                <w:rPr>
                                  <w:rFonts w:ascii="Cambria Math" w:hAnsi="Cambria Math"/>
                                  <w:lang w:val="el-GR"/>
                                </w:rPr>
                                <m:t>S</m:t>
                              </w:ins>
                            </m:r>
                          </m:e>
                          <m:sub>
                            <m:r>
                              <w:ins w:id="2456" w:author="Στάθης Καπ" w:date="2023-02-01T09:03:00Z">
                                <w:rPr>
                                  <w:rFonts w:ascii="Cambria Math" w:hAnsi="Cambria Math"/>
                                  <w:lang w:val="el-GR"/>
                                </w:rPr>
                                <m:t>i</m:t>
                              </w:ins>
                            </m:r>
                          </m:sub>
                        </m:sSub>
                        <m:sSub>
                          <m:sSubPr>
                            <m:ctrlPr>
                              <w:ins w:id="2457" w:author="Στάθης Καπ" w:date="2023-02-01T09:03:00Z">
                                <w:rPr>
                                  <w:rFonts w:ascii="Cambria Math" w:hAnsi="Cambria Math"/>
                                  <w:i/>
                                  <w:lang w:val="el-GR"/>
                                </w:rPr>
                              </w:ins>
                            </m:ctrlPr>
                          </m:sSubPr>
                          <m:e>
                            <m:r>
                              <w:ins w:id="2458" w:author="Στάθης Καπ" w:date="2023-02-01T09:03:00Z">
                                <w:rPr>
                                  <w:rFonts w:ascii="Cambria Math" w:hAnsi="Cambria Math"/>
                                  <w:lang w:val="el-GR"/>
                                </w:rPr>
                                <m:t>y</m:t>
                              </w:ins>
                            </m:r>
                          </m:e>
                          <m:sub>
                            <m:r>
                              <w:ins w:id="2459" w:author="Στάθης Καπ" w:date="2023-02-01T09:03:00Z">
                                <w:rPr>
                                  <w:rFonts w:ascii="Cambria Math" w:hAnsi="Cambria Math"/>
                                  <w:lang w:val="el-GR"/>
                                </w:rPr>
                                <m:t>id</m:t>
                              </w:ins>
                            </m:r>
                          </m:sub>
                        </m:sSub>
                      </m:e>
                    </m:nary>
                  </m:e>
                </m:nary>
              </m:oMath>
            </m:oMathPara>
          </w:p>
        </w:tc>
        <w:tc>
          <w:tcPr>
            <w:tcW w:w="350" w:type="pct"/>
            <w:vAlign w:val="center"/>
          </w:tcPr>
          <w:p w14:paraId="3E43ED71" w14:textId="7C38CE00" w:rsidR="00C961DB" w:rsidRPr="00603993" w:rsidRDefault="00C961DB" w:rsidP="00237FE3">
            <w:pPr>
              <w:pStyle w:val="Caption"/>
              <w:spacing w:after="160"/>
              <w:rPr>
                <w:ins w:id="2460" w:author="Στάθης Καπ" w:date="2023-02-01T09:03:00Z"/>
                <w:rPrChange w:id="2461" w:author="Στάθης Καπ" w:date="2023-02-01T08:49:00Z">
                  <w:rPr>
                    <w:ins w:id="2462" w:author="Στάθης Καπ" w:date="2023-02-01T09:03:00Z"/>
                    <w:lang w:val="el-GR"/>
                  </w:rPr>
                </w:rPrChange>
              </w:rPr>
            </w:pPr>
            <w:ins w:id="246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46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32</w:t>
            </w:r>
            <w:ins w:id="2465" w:author="Στάθης Καπ" w:date="2023-02-01T09:03:00Z">
              <w:r>
                <w:rPr>
                  <w:lang w:val="el-GR"/>
                </w:rPr>
                <w:fldChar w:fldCharType="end"/>
              </w:r>
              <w:r>
                <w:t>)</w:t>
              </w:r>
            </w:ins>
          </w:p>
        </w:tc>
      </w:tr>
      <w:tr w:rsidR="00F3235E" w14:paraId="0AF13268" w14:textId="77777777" w:rsidTr="00237FE3">
        <w:trPr>
          <w:ins w:id="2466" w:author="Στάθης Καπ" w:date="2023-02-01T09:03:00Z"/>
        </w:trPr>
        <w:tc>
          <w:tcPr>
            <w:tcW w:w="350" w:type="pct"/>
          </w:tcPr>
          <w:p w14:paraId="323B6508" w14:textId="77777777" w:rsidR="00F3235E" w:rsidRDefault="00F3235E">
            <w:pPr>
              <w:spacing w:after="160"/>
              <w:rPr>
                <w:ins w:id="2467" w:author="Στάθης Καπ" w:date="2023-02-01T09:03:00Z"/>
                <w:lang w:val="el-GR"/>
              </w:rPr>
              <w:pPrChange w:id="2468" w:author="Στάθης Καπ" w:date="2023-02-01T08:46:00Z">
                <w:pPr/>
              </w:pPrChange>
            </w:pPr>
          </w:p>
        </w:tc>
        <w:tc>
          <w:tcPr>
            <w:tcW w:w="4300" w:type="pct"/>
          </w:tcPr>
          <w:p w14:paraId="2B9FBE0C" w14:textId="3218E8DD" w:rsidR="00F3235E" w:rsidRPr="005846FF" w:rsidRDefault="007E7879">
            <w:pPr>
              <w:spacing w:after="160"/>
              <w:rPr>
                <w:ins w:id="2469" w:author="Στάθης Καπ" w:date="2023-02-01T09:03:00Z"/>
                <w:lang w:val="el-GR"/>
              </w:rPr>
              <w:pPrChange w:id="2470" w:author="Στάθης Καπ" w:date="2023-02-01T08:46:00Z">
                <w:pPr/>
              </w:pPrChange>
            </w:pPr>
            <m:oMathPara>
              <m:oMath>
                <m:nary>
                  <m:naryPr>
                    <m:chr m:val="∑"/>
                    <m:limLoc m:val="undOvr"/>
                    <m:ctrlPr>
                      <w:ins w:id="2471" w:author="Στάθης Καπ" w:date="2023-02-01T09:03:00Z">
                        <w:rPr>
                          <w:rFonts w:ascii="Cambria Math" w:eastAsiaTheme="minorEastAsia" w:hAnsi="Cambria Math"/>
                          <w:i/>
                          <w:lang w:val="el-GR"/>
                        </w:rPr>
                      </w:ins>
                    </m:ctrlPr>
                  </m:naryPr>
                  <m:sub>
                    <m:r>
                      <w:ins w:id="2472" w:author="Στάθης Καπ" w:date="2023-02-01T09:03:00Z">
                        <w:rPr>
                          <w:rFonts w:ascii="Cambria Math" w:eastAsiaTheme="minorEastAsia" w:hAnsi="Cambria Math"/>
                          <w:lang w:val="el-GR"/>
                        </w:rPr>
                        <m:t>d=1</m:t>
                      </w:ins>
                    </m:r>
                  </m:sub>
                  <m:sup>
                    <m:r>
                      <w:ins w:id="2473" w:author="Στάθης Καπ" w:date="2023-02-01T09:03:00Z">
                        <w:rPr>
                          <w:rFonts w:ascii="Cambria Math" w:eastAsiaTheme="minorEastAsia" w:hAnsi="Cambria Math"/>
                          <w:lang w:val="el-GR"/>
                        </w:rPr>
                        <m:t>m</m:t>
                      </w:ins>
                    </m:r>
                  </m:sup>
                  <m:e>
                    <m:nary>
                      <m:naryPr>
                        <m:chr m:val="∑"/>
                        <m:limLoc m:val="undOvr"/>
                        <m:ctrlPr>
                          <w:ins w:id="2474" w:author="Στάθης Καπ" w:date="2023-02-01T09:03:00Z">
                            <w:rPr>
                              <w:rFonts w:ascii="Cambria Math" w:eastAsiaTheme="minorEastAsia" w:hAnsi="Cambria Math"/>
                              <w:i/>
                              <w:lang w:val="el-GR"/>
                            </w:rPr>
                          </w:ins>
                        </m:ctrlPr>
                      </m:naryPr>
                      <m:sub>
                        <m:r>
                          <w:ins w:id="2475" w:author="Στάθης Καπ" w:date="2023-02-01T09:03:00Z">
                            <w:rPr>
                              <w:rFonts w:ascii="Cambria Math" w:eastAsiaTheme="minorEastAsia" w:hAnsi="Cambria Math"/>
                              <w:lang w:val="el-GR"/>
                            </w:rPr>
                            <m:t>j=2</m:t>
                          </w:ins>
                        </m:r>
                      </m:sub>
                      <m:sup>
                        <m:r>
                          <w:ins w:id="2476" w:author="Στάθης Καπ" w:date="2023-02-01T09:03:00Z">
                            <w:rPr>
                              <w:rFonts w:ascii="Cambria Math" w:eastAsiaTheme="minorEastAsia" w:hAnsi="Cambria Math"/>
                              <w:lang w:val="el-GR"/>
                            </w:rPr>
                            <m:t>n-1</m:t>
                          </w:ins>
                        </m:r>
                      </m:sup>
                      <m:e>
                        <m:sSub>
                          <m:sSubPr>
                            <m:ctrlPr>
                              <w:ins w:id="2477" w:author="Στάθης Καπ" w:date="2023-02-01T09:03:00Z">
                                <w:rPr>
                                  <w:rFonts w:ascii="Cambria Math" w:eastAsiaTheme="minorEastAsia" w:hAnsi="Cambria Math"/>
                                  <w:i/>
                                  <w:lang w:val="el-GR"/>
                                </w:rPr>
                              </w:ins>
                            </m:ctrlPr>
                          </m:sSubPr>
                          <m:e>
                            <m:r>
                              <w:ins w:id="2478" w:author="Στάθης Καπ" w:date="2023-02-01T09:03:00Z">
                                <w:rPr>
                                  <w:rFonts w:ascii="Cambria Math" w:eastAsiaTheme="minorEastAsia" w:hAnsi="Cambria Math"/>
                                  <w:lang w:val="el-GR"/>
                                </w:rPr>
                                <m:t>x</m:t>
                              </w:ins>
                            </m:r>
                          </m:e>
                          <m:sub>
                            <m:r>
                              <w:ins w:id="2479" w:author="Στάθης Καπ" w:date="2023-02-01T09:03:00Z">
                                <w:rPr>
                                  <w:rFonts w:ascii="Cambria Math" w:eastAsiaTheme="minorEastAsia" w:hAnsi="Cambria Math"/>
                                  <w:lang w:val="el-GR"/>
                                </w:rPr>
                                <m:t>1jd</m:t>
                              </w:ins>
                            </m:r>
                          </m:sub>
                        </m:sSub>
                      </m:e>
                    </m:nary>
                  </m:e>
                </m:nary>
                <m:r>
                  <w:ins w:id="2480" w:author="Στάθης Καπ" w:date="2023-02-01T09:03:00Z">
                    <w:rPr>
                      <w:rFonts w:ascii="Cambria Math" w:eastAsiaTheme="minorEastAsia" w:hAnsi="Cambria Math"/>
                      <w:lang w:val="el-GR"/>
                    </w:rPr>
                    <m:t>=</m:t>
                  </w:ins>
                </m:r>
                <m:nary>
                  <m:naryPr>
                    <m:chr m:val="∑"/>
                    <m:limLoc m:val="undOvr"/>
                    <m:ctrlPr>
                      <w:ins w:id="2481" w:author="Στάθης Καπ" w:date="2023-02-01T09:03:00Z">
                        <w:rPr>
                          <w:rFonts w:ascii="Cambria Math" w:eastAsiaTheme="minorEastAsia" w:hAnsi="Cambria Math"/>
                          <w:i/>
                          <w:lang w:val="el-GR"/>
                        </w:rPr>
                      </w:ins>
                    </m:ctrlPr>
                  </m:naryPr>
                  <m:sub>
                    <m:r>
                      <w:ins w:id="2482" w:author="Στάθης Καπ" w:date="2023-02-01T09:03:00Z">
                        <w:rPr>
                          <w:rFonts w:ascii="Cambria Math" w:eastAsiaTheme="minorEastAsia" w:hAnsi="Cambria Math"/>
                          <w:lang w:val="el-GR"/>
                        </w:rPr>
                        <m:t>d=1</m:t>
                      </w:ins>
                    </m:r>
                  </m:sub>
                  <m:sup>
                    <m:r>
                      <w:ins w:id="2483" w:author="Στάθης Καπ" w:date="2023-02-01T09:03:00Z">
                        <w:rPr>
                          <w:rFonts w:ascii="Cambria Math" w:eastAsiaTheme="minorEastAsia" w:hAnsi="Cambria Math"/>
                          <w:lang w:val="el-GR"/>
                        </w:rPr>
                        <m:t>m</m:t>
                      </w:ins>
                    </m:r>
                  </m:sup>
                  <m:e>
                    <m:nary>
                      <m:naryPr>
                        <m:chr m:val="∑"/>
                        <m:limLoc m:val="undOvr"/>
                        <m:ctrlPr>
                          <w:ins w:id="2484" w:author="Στάθης Καπ" w:date="2023-02-01T09:03:00Z">
                            <w:rPr>
                              <w:rFonts w:ascii="Cambria Math" w:eastAsiaTheme="minorEastAsia" w:hAnsi="Cambria Math"/>
                              <w:i/>
                              <w:lang w:val="el-GR"/>
                            </w:rPr>
                          </w:ins>
                        </m:ctrlPr>
                      </m:naryPr>
                      <m:sub>
                        <m:r>
                          <w:ins w:id="2485" w:author="Στάθης Καπ" w:date="2023-02-01T09:03:00Z">
                            <w:rPr>
                              <w:rFonts w:ascii="Cambria Math" w:eastAsiaTheme="minorEastAsia" w:hAnsi="Cambria Math"/>
                              <w:lang w:val="el-GR"/>
                            </w:rPr>
                            <m:t>i=2</m:t>
                          </w:ins>
                        </m:r>
                      </m:sub>
                      <m:sup>
                        <m:r>
                          <w:ins w:id="2486" w:author="Στάθης Καπ" w:date="2023-02-01T09:03:00Z">
                            <w:rPr>
                              <w:rFonts w:ascii="Cambria Math" w:eastAsiaTheme="minorEastAsia" w:hAnsi="Cambria Math"/>
                              <w:lang w:val="el-GR"/>
                            </w:rPr>
                            <m:t>n-1</m:t>
                          </w:ins>
                        </m:r>
                      </m:sup>
                      <m:e>
                        <m:sSub>
                          <m:sSubPr>
                            <m:ctrlPr>
                              <w:ins w:id="2487" w:author="Στάθης Καπ" w:date="2023-02-01T09:03:00Z">
                                <w:rPr>
                                  <w:rFonts w:ascii="Cambria Math" w:eastAsiaTheme="minorEastAsia" w:hAnsi="Cambria Math"/>
                                  <w:i/>
                                  <w:lang w:val="el-GR"/>
                                </w:rPr>
                              </w:ins>
                            </m:ctrlPr>
                          </m:sSubPr>
                          <m:e>
                            <m:r>
                              <w:ins w:id="2488" w:author="Στάθης Καπ" w:date="2023-02-01T09:03:00Z">
                                <w:rPr>
                                  <w:rFonts w:ascii="Cambria Math" w:eastAsiaTheme="minorEastAsia" w:hAnsi="Cambria Math"/>
                                  <w:lang w:val="el-GR"/>
                                </w:rPr>
                                <m:t>x</m:t>
                              </w:ins>
                            </m:r>
                          </m:e>
                          <m:sub>
                            <m:r>
                              <w:ins w:id="2489" w:author="Στάθης Καπ" w:date="2023-02-01T09:03:00Z">
                                <w:rPr>
                                  <w:rFonts w:ascii="Cambria Math" w:eastAsiaTheme="minorEastAsia" w:hAnsi="Cambria Math"/>
                                  <w:lang w:val="el-GR"/>
                                </w:rPr>
                                <m:t>ind</m:t>
                              </w:ins>
                            </m:r>
                          </m:sub>
                        </m:sSub>
                      </m:e>
                    </m:nary>
                  </m:e>
                </m:nary>
                <m:r>
                  <w:ins w:id="2490" w:author="Στάθης Καπ" w:date="2023-02-01T09:03:00Z">
                    <w:rPr>
                      <w:rFonts w:ascii="Cambria Math" w:eastAsiaTheme="minorEastAsia" w:hAnsi="Cambria Math"/>
                      <w:lang w:val="el-GR"/>
                    </w:rPr>
                    <m:t>=m</m:t>
                  </w:ins>
                </m:r>
              </m:oMath>
            </m:oMathPara>
          </w:p>
        </w:tc>
        <w:tc>
          <w:tcPr>
            <w:tcW w:w="350" w:type="pct"/>
            <w:vAlign w:val="center"/>
          </w:tcPr>
          <w:p w14:paraId="2A4A998B" w14:textId="7C8EF8AA" w:rsidR="00F3235E" w:rsidRPr="00603993" w:rsidRDefault="00F3235E" w:rsidP="00237FE3">
            <w:pPr>
              <w:pStyle w:val="Caption"/>
              <w:spacing w:after="160"/>
              <w:rPr>
                <w:ins w:id="2491" w:author="Στάθης Καπ" w:date="2023-02-01T09:03:00Z"/>
                <w:rPrChange w:id="2492" w:author="Στάθης Καπ" w:date="2023-02-01T08:49:00Z">
                  <w:rPr>
                    <w:ins w:id="2493" w:author="Στάθης Καπ" w:date="2023-02-01T09:03:00Z"/>
                    <w:lang w:val="el-GR"/>
                  </w:rPr>
                </w:rPrChange>
              </w:rPr>
            </w:pPr>
            <w:ins w:id="249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49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33</w:t>
            </w:r>
            <w:ins w:id="2496" w:author="Στάθης Καπ" w:date="2023-02-01T09:03:00Z">
              <w:r>
                <w:rPr>
                  <w:lang w:val="el-GR"/>
                </w:rPr>
                <w:fldChar w:fldCharType="end"/>
              </w:r>
              <w:r>
                <w:t>)</w:t>
              </w:r>
            </w:ins>
          </w:p>
        </w:tc>
      </w:tr>
      <w:tr w:rsidR="007740BF" w14:paraId="0D70A02F" w14:textId="77777777" w:rsidTr="00237FE3">
        <w:trPr>
          <w:ins w:id="2497" w:author="Στάθης Καπ" w:date="2023-02-01T09:03:00Z"/>
        </w:trPr>
        <w:tc>
          <w:tcPr>
            <w:tcW w:w="350" w:type="pct"/>
          </w:tcPr>
          <w:p w14:paraId="4183B855" w14:textId="77777777" w:rsidR="007740BF" w:rsidRDefault="007740BF">
            <w:pPr>
              <w:spacing w:after="160"/>
              <w:rPr>
                <w:ins w:id="2498" w:author="Στάθης Καπ" w:date="2023-02-01T09:03:00Z"/>
                <w:lang w:val="el-GR"/>
              </w:rPr>
              <w:pPrChange w:id="2499" w:author="Στάθης Καπ" w:date="2023-02-01T08:46:00Z">
                <w:pPr/>
              </w:pPrChange>
            </w:pPr>
          </w:p>
        </w:tc>
        <w:tc>
          <w:tcPr>
            <w:tcW w:w="4300" w:type="pct"/>
          </w:tcPr>
          <w:p w14:paraId="7543632D" w14:textId="515740D4" w:rsidR="007740BF" w:rsidRPr="005846FF" w:rsidRDefault="007E7879">
            <w:pPr>
              <w:spacing w:after="160"/>
              <w:rPr>
                <w:ins w:id="2500" w:author="Στάθης Καπ" w:date="2023-02-01T09:03:00Z"/>
                <w:lang w:val="el-GR"/>
              </w:rPr>
              <w:pPrChange w:id="2501" w:author="Στάθης Καπ" w:date="2023-02-01T08:46:00Z">
                <w:pPr/>
              </w:pPrChange>
            </w:pPr>
            <m:oMathPara>
              <m:oMath>
                <m:nary>
                  <m:naryPr>
                    <m:chr m:val="∑"/>
                    <m:limLoc m:val="undOvr"/>
                    <m:ctrlPr>
                      <w:ins w:id="2502" w:author="Στάθης Καπ" w:date="2023-02-01T09:03:00Z">
                        <w:rPr>
                          <w:rFonts w:ascii="Cambria Math" w:eastAsiaTheme="minorEastAsia" w:hAnsi="Cambria Math"/>
                          <w:i/>
                          <w:lang w:val="el-GR"/>
                        </w:rPr>
                      </w:ins>
                    </m:ctrlPr>
                  </m:naryPr>
                  <m:sub>
                    <m:r>
                      <w:ins w:id="2503" w:author="Στάθης Καπ" w:date="2023-02-01T09:03:00Z">
                        <w:rPr>
                          <w:rFonts w:ascii="Cambria Math" w:eastAsiaTheme="minorEastAsia" w:hAnsi="Cambria Math"/>
                          <w:lang w:val="el-GR"/>
                        </w:rPr>
                        <m:t>i=1</m:t>
                      </w:ins>
                    </m:r>
                  </m:sub>
                  <m:sup>
                    <m:r>
                      <w:ins w:id="2504" w:author="Στάθης Καπ" w:date="2023-02-01T09:03:00Z">
                        <w:rPr>
                          <w:rFonts w:ascii="Cambria Math" w:eastAsiaTheme="minorEastAsia" w:hAnsi="Cambria Math"/>
                          <w:lang w:val="el-GR"/>
                        </w:rPr>
                        <m:t>n-1</m:t>
                      </w:ins>
                    </m:r>
                  </m:sup>
                  <m:e>
                    <m:sSub>
                      <m:sSubPr>
                        <m:ctrlPr>
                          <w:ins w:id="2505" w:author="Στάθης Καπ" w:date="2023-02-01T09:03:00Z">
                            <w:rPr>
                              <w:rFonts w:ascii="Cambria Math" w:eastAsiaTheme="minorEastAsia" w:hAnsi="Cambria Math"/>
                              <w:i/>
                              <w:lang w:val="el-GR"/>
                            </w:rPr>
                          </w:ins>
                        </m:ctrlPr>
                      </m:sSubPr>
                      <m:e>
                        <m:r>
                          <w:ins w:id="2506" w:author="Στάθης Καπ" w:date="2023-02-01T09:03:00Z">
                            <w:rPr>
                              <w:rFonts w:ascii="Cambria Math" w:eastAsiaTheme="minorEastAsia" w:hAnsi="Cambria Math"/>
                              <w:lang w:val="el-GR"/>
                            </w:rPr>
                            <m:t>x</m:t>
                          </w:ins>
                        </m:r>
                      </m:e>
                      <m:sub>
                        <m:r>
                          <w:ins w:id="2507" w:author="Στάθης Καπ" w:date="2023-02-01T09:03:00Z">
                            <w:rPr>
                              <w:rFonts w:ascii="Cambria Math" w:eastAsiaTheme="minorEastAsia" w:hAnsi="Cambria Math"/>
                              <w:lang w:val="el-GR"/>
                            </w:rPr>
                            <m:t>ikd</m:t>
                          </w:ins>
                        </m:r>
                      </m:sub>
                    </m:sSub>
                  </m:e>
                </m:nary>
                <m:r>
                  <w:ins w:id="2508" w:author="Στάθης Καπ" w:date="2023-02-01T09:03:00Z">
                    <w:rPr>
                      <w:rFonts w:ascii="Cambria Math" w:eastAsiaTheme="minorEastAsia" w:hAnsi="Cambria Math"/>
                      <w:lang w:val="el-GR"/>
                    </w:rPr>
                    <m:t>=</m:t>
                  </w:ins>
                </m:r>
                <m:nary>
                  <m:naryPr>
                    <m:chr m:val="∑"/>
                    <m:limLoc m:val="undOvr"/>
                    <m:ctrlPr>
                      <w:ins w:id="2509" w:author="Στάθης Καπ" w:date="2023-02-01T09:03:00Z">
                        <w:rPr>
                          <w:rFonts w:ascii="Cambria Math" w:eastAsiaTheme="minorEastAsia" w:hAnsi="Cambria Math"/>
                          <w:i/>
                          <w:lang w:val="el-GR"/>
                        </w:rPr>
                      </w:ins>
                    </m:ctrlPr>
                  </m:naryPr>
                  <m:sub>
                    <m:r>
                      <w:ins w:id="2510" w:author="Στάθης Καπ" w:date="2023-02-01T09:03:00Z">
                        <w:rPr>
                          <w:rFonts w:ascii="Cambria Math" w:eastAsiaTheme="minorEastAsia" w:hAnsi="Cambria Math"/>
                          <w:lang w:val="el-GR"/>
                        </w:rPr>
                        <m:t>j=2</m:t>
                      </w:ins>
                    </m:r>
                  </m:sub>
                  <m:sup>
                    <m:r>
                      <w:ins w:id="2511" w:author="Στάθης Καπ" w:date="2023-02-01T09:03:00Z">
                        <w:rPr>
                          <w:rFonts w:ascii="Cambria Math" w:eastAsiaTheme="minorEastAsia" w:hAnsi="Cambria Math"/>
                          <w:lang w:val="el-GR"/>
                        </w:rPr>
                        <m:t>n</m:t>
                      </w:ins>
                    </m:r>
                  </m:sup>
                  <m:e>
                    <m:sSub>
                      <m:sSubPr>
                        <m:ctrlPr>
                          <w:ins w:id="2512" w:author="Στάθης Καπ" w:date="2023-02-01T09:03:00Z">
                            <w:rPr>
                              <w:rFonts w:ascii="Cambria Math" w:eastAsiaTheme="minorEastAsia" w:hAnsi="Cambria Math"/>
                              <w:i/>
                              <w:lang w:val="el-GR"/>
                            </w:rPr>
                          </w:ins>
                        </m:ctrlPr>
                      </m:sSubPr>
                      <m:e>
                        <m:r>
                          <w:ins w:id="2513" w:author="Στάθης Καπ" w:date="2023-02-01T09:03:00Z">
                            <w:rPr>
                              <w:rFonts w:ascii="Cambria Math" w:eastAsiaTheme="minorEastAsia" w:hAnsi="Cambria Math"/>
                              <w:lang w:val="el-GR"/>
                            </w:rPr>
                            <m:t>x</m:t>
                          </w:ins>
                        </m:r>
                      </m:e>
                      <m:sub>
                        <m:r>
                          <w:ins w:id="2514" w:author="Στάθης Καπ" w:date="2023-02-01T09:03:00Z">
                            <w:rPr>
                              <w:rFonts w:ascii="Cambria Math" w:eastAsiaTheme="minorEastAsia" w:hAnsi="Cambria Math"/>
                              <w:lang w:val="el-GR"/>
                            </w:rPr>
                            <m:t>kjd</m:t>
                          </w:ins>
                        </m:r>
                      </m:sub>
                    </m:sSub>
                  </m:e>
                </m:nary>
                <m:r>
                  <w:ins w:id="2515" w:author="Στάθης Καπ" w:date="2023-02-01T09:03:00Z">
                    <w:rPr>
                      <w:rFonts w:ascii="Cambria Math" w:eastAsiaTheme="minorEastAsia" w:hAnsi="Cambria Math"/>
                      <w:lang w:val="el-GR"/>
                    </w:rPr>
                    <m:t>=</m:t>
                  </w:ins>
                </m:r>
                <m:sSub>
                  <m:sSubPr>
                    <m:ctrlPr>
                      <w:ins w:id="2516" w:author="Στάθης Καπ" w:date="2023-02-01T09:03:00Z">
                        <w:rPr>
                          <w:rFonts w:ascii="Cambria Math" w:eastAsiaTheme="minorEastAsia" w:hAnsi="Cambria Math"/>
                          <w:i/>
                          <w:lang w:val="el-GR"/>
                        </w:rPr>
                      </w:ins>
                    </m:ctrlPr>
                  </m:sSubPr>
                  <m:e>
                    <m:r>
                      <w:ins w:id="2517" w:author="Στάθης Καπ" w:date="2023-02-01T09:03:00Z">
                        <w:rPr>
                          <w:rFonts w:ascii="Cambria Math" w:eastAsiaTheme="minorEastAsia" w:hAnsi="Cambria Math"/>
                          <w:lang w:val="el-GR"/>
                        </w:rPr>
                        <m:t>y</m:t>
                      </w:ins>
                    </m:r>
                  </m:e>
                  <m:sub>
                    <m:r>
                      <w:ins w:id="2518" w:author="Στάθης Καπ" w:date="2023-02-01T09:03:00Z">
                        <w:rPr>
                          <w:rFonts w:ascii="Cambria Math" w:eastAsiaTheme="minorEastAsia" w:hAnsi="Cambria Math"/>
                          <w:lang w:val="el-GR"/>
                        </w:rPr>
                        <m:t>kd</m:t>
                      </w:ins>
                    </m:r>
                  </m:sub>
                </m:sSub>
                <m:r>
                  <w:ins w:id="2519"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73806F90" w:rsidR="007740BF" w:rsidRPr="00603993" w:rsidRDefault="007740BF" w:rsidP="00237FE3">
            <w:pPr>
              <w:pStyle w:val="Caption"/>
              <w:spacing w:after="160"/>
              <w:rPr>
                <w:ins w:id="2520" w:author="Στάθης Καπ" w:date="2023-02-01T09:03:00Z"/>
                <w:rPrChange w:id="2521" w:author="Στάθης Καπ" w:date="2023-02-01T08:49:00Z">
                  <w:rPr>
                    <w:ins w:id="2522" w:author="Στάθης Καπ" w:date="2023-02-01T09:03:00Z"/>
                    <w:lang w:val="el-GR"/>
                  </w:rPr>
                </w:rPrChange>
              </w:rPr>
            </w:pPr>
            <w:ins w:id="252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2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34</w:t>
            </w:r>
            <w:ins w:id="2525" w:author="Στάθης Καπ" w:date="2023-02-01T09:03:00Z">
              <w:r>
                <w:rPr>
                  <w:lang w:val="el-GR"/>
                </w:rPr>
                <w:fldChar w:fldCharType="end"/>
              </w:r>
              <w:r>
                <w:t>)</w:t>
              </w:r>
            </w:ins>
          </w:p>
        </w:tc>
      </w:tr>
      <w:tr w:rsidR="00A24578" w14:paraId="4703F83E" w14:textId="77777777" w:rsidTr="00237FE3">
        <w:trPr>
          <w:ins w:id="2526" w:author="Στάθης Καπ" w:date="2023-02-01T09:03:00Z"/>
        </w:trPr>
        <w:tc>
          <w:tcPr>
            <w:tcW w:w="350" w:type="pct"/>
          </w:tcPr>
          <w:p w14:paraId="5256D8B8" w14:textId="77777777" w:rsidR="00A24578" w:rsidRDefault="00A24578">
            <w:pPr>
              <w:spacing w:after="160"/>
              <w:rPr>
                <w:ins w:id="2527" w:author="Στάθης Καπ" w:date="2023-02-01T09:03:00Z"/>
                <w:lang w:val="el-GR"/>
              </w:rPr>
              <w:pPrChange w:id="2528" w:author="Στάθης Καπ" w:date="2023-02-01T08:46:00Z">
                <w:pPr/>
              </w:pPrChange>
            </w:pPr>
          </w:p>
        </w:tc>
        <w:tc>
          <w:tcPr>
            <w:tcW w:w="4300" w:type="pct"/>
          </w:tcPr>
          <w:p w14:paraId="68C4FF6E" w14:textId="2A21AD98" w:rsidR="00A24578" w:rsidRPr="005846FF" w:rsidRDefault="007E7879">
            <w:pPr>
              <w:spacing w:after="160"/>
              <w:rPr>
                <w:ins w:id="2529" w:author="Στάθης Καπ" w:date="2023-02-01T09:03:00Z"/>
                <w:lang w:val="el-GR"/>
              </w:rPr>
              <w:pPrChange w:id="2530" w:author="Στάθης Καπ" w:date="2023-02-01T08:46:00Z">
                <w:pPr/>
              </w:pPrChange>
            </w:pPr>
            <m:oMathPara>
              <m:oMath>
                <m:sSub>
                  <m:sSubPr>
                    <m:ctrlPr>
                      <w:ins w:id="2531" w:author="Στάθης Καπ" w:date="2023-02-01T09:03:00Z">
                        <w:rPr>
                          <w:rFonts w:ascii="Cambria Math" w:eastAsiaTheme="minorEastAsia" w:hAnsi="Cambria Math"/>
                          <w:i/>
                          <w:iCs/>
                          <w:lang w:val="el-GR"/>
                        </w:rPr>
                      </w:ins>
                    </m:ctrlPr>
                  </m:sSubPr>
                  <m:e>
                    <m:r>
                      <w:ins w:id="2532" w:author="Στάθης Καπ" w:date="2023-02-01T09:03:00Z">
                        <w:rPr>
                          <w:rFonts w:ascii="Cambria Math" w:eastAsiaTheme="minorEastAsia" w:hAnsi="Cambria Math"/>
                          <w:lang w:val="el-GR"/>
                        </w:rPr>
                        <m:t>s</m:t>
                      </w:ins>
                    </m:r>
                  </m:e>
                  <m:sub>
                    <m:r>
                      <w:ins w:id="2533" w:author="Στάθης Καπ" w:date="2023-02-01T09:03:00Z">
                        <w:rPr>
                          <w:rFonts w:ascii="Cambria Math" w:eastAsiaTheme="minorEastAsia" w:hAnsi="Cambria Math"/>
                          <w:lang w:val="el-GR"/>
                        </w:rPr>
                        <m:t>id</m:t>
                      </w:ins>
                    </m:r>
                  </m:sub>
                </m:sSub>
                <m:r>
                  <w:ins w:id="2534" w:author="Στάθης Καπ" w:date="2023-02-01T09:03:00Z">
                    <w:rPr>
                      <w:rFonts w:ascii="Cambria Math" w:eastAsiaTheme="minorEastAsia" w:hAnsi="Cambria Math"/>
                      <w:lang w:val="el-GR"/>
                    </w:rPr>
                    <m:t>+</m:t>
                  </w:ins>
                </m:r>
                <m:sSub>
                  <m:sSubPr>
                    <m:ctrlPr>
                      <w:ins w:id="2535" w:author="Στάθης Καπ" w:date="2023-02-01T09:03:00Z">
                        <w:rPr>
                          <w:rFonts w:ascii="Cambria Math" w:eastAsiaTheme="minorEastAsia" w:hAnsi="Cambria Math"/>
                          <w:i/>
                          <w:iCs/>
                          <w:lang w:val="el-GR"/>
                        </w:rPr>
                      </w:ins>
                    </m:ctrlPr>
                  </m:sSubPr>
                  <m:e>
                    <m:r>
                      <w:ins w:id="2536" w:author="Στάθης Καπ" w:date="2023-02-01T09:03:00Z">
                        <w:rPr>
                          <w:rFonts w:ascii="Cambria Math" w:eastAsiaTheme="minorEastAsia" w:hAnsi="Cambria Math"/>
                          <w:lang w:val="el-GR"/>
                        </w:rPr>
                        <m:t>T</m:t>
                      </w:ins>
                    </m:r>
                  </m:e>
                  <m:sub>
                    <m:r>
                      <w:ins w:id="2537" w:author="Στάθης Καπ" w:date="2023-02-01T09:03:00Z">
                        <w:rPr>
                          <w:rFonts w:ascii="Cambria Math" w:eastAsiaTheme="minorEastAsia" w:hAnsi="Cambria Math"/>
                          <w:lang w:val="el-GR"/>
                        </w:rPr>
                        <m:t>i</m:t>
                      </w:ins>
                    </m:r>
                  </m:sub>
                </m:sSub>
                <m:r>
                  <w:ins w:id="2538" w:author="Στάθης Καπ" w:date="2023-02-01T09:03:00Z">
                    <w:rPr>
                      <w:rFonts w:ascii="Cambria Math" w:eastAsiaTheme="minorEastAsia" w:hAnsi="Cambria Math"/>
                      <w:lang w:val="el-GR"/>
                    </w:rPr>
                    <m:t>+</m:t>
                  </w:ins>
                </m:r>
                <m:sSub>
                  <m:sSubPr>
                    <m:ctrlPr>
                      <w:ins w:id="2539" w:author="Στάθης Καπ" w:date="2023-02-01T09:03:00Z">
                        <w:rPr>
                          <w:rFonts w:ascii="Cambria Math" w:eastAsiaTheme="minorEastAsia" w:hAnsi="Cambria Math"/>
                          <w:i/>
                          <w:iCs/>
                          <w:lang w:val="el-GR"/>
                        </w:rPr>
                      </w:ins>
                    </m:ctrlPr>
                  </m:sSubPr>
                  <m:e>
                    <m:r>
                      <w:ins w:id="2540" w:author="Στάθης Καπ" w:date="2023-02-01T09:03:00Z">
                        <w:rPr>
                          <w:rFonts w:ascii="Cambria Math" w:eastAsiaTheme="minorEastAsia" w:hAnsi="Cambria Math"/>
                          <w:lang w:val="el-GR"/>
                        </w:rPr>
                        <m:t>c</m:t>
                      </w:ins>
                    </m:r>
                  </m:e>
                  <m:sub>
                    <m:r>
                      <w:ins w:id="2541" w:author="Στάθης Καπ" w:date="2023-02-01T09:03:00Z">
                        <w:rPr>
                          <w:rFonts w:ascii="Cambria Math" w:eastAsiaTheme="minorEastAsia" w:hAnsi="Cambria Math"/>
                          <w:lang w:val="el-GR"/>
                        </w:rPr>
                        <m:t>ij</m:t>
                      </w:ins>
                    </m:r>
                  </m:sub>
                </m:sSub>
                <m:r>
                  <w:ins w:id="2542" w:author="Στάθης Καπ" w:date="2023-02-01T09:03:00Z">
                    <w:rPr>
                      <w:rFonts w:ascii="Cambria Math" w:eastAsiaTheme="minorEastAsia" w:hAnsi="Cambria Math"/>
                      <w:lang w:val="el-GR"/>
                    </w:rPr>
                    <m:t>-</m:t>
                  </w:ins>
                </m:r>
                <m:sSub>
                  <m:sSubPr>
                    <m:ctrlPr>
                      <w:ins w:id="2543" w:author="Στάθης Καπ" w:date="2023-02-01T09:03:00Z">
                        <w:rPr>
                          <w:rFonts w:ascii="Cambria Math" w:eastAsiaTheme="minorEastAsia" w:hAnsi="Cambria Math"/>
                          <w:i/>
                          <w:iCs/>
                          <w:lang w:val="el-GR"/>
                        </w:rPr>
                      </w:ins>
                    </m:ctrlPr>
                  </m:sSubPr>
                  <m:e>
                    <m:r>
                      <w:ins w:id="2544" w:author="Στάθης Καπ" w:date="2023-02-01T09:03:00Z">
                        <w:rPr>
                          <w:rFonts w:ascii="Cambria Math" w:eastAsiaTheme="minorEastAsia" w:hAnsi="Cambria Math"/>
                          <w:lang w:val="el-GR"/>
                        </w:rPr>
                        <m:t>s</m:t>
                      </w:ins>
                    </m:r>
                  </m:e>
                  <m:sub>
                    <m:r>
                      <w:ins w:id="2545" w:author="Στάθης Καπ" w:date="2023-02-01T09:03:00Z">
                        <w:rPr>
                          <w:rFonts w:ascii="Cambria Math" w:eastAsiaTheme="minorEastAsia" w:hAnsi="Cambria Math"/>
                          <w:lang w:val="el-GR"/>
                        </w:rPr>
                        <m:t>jd</m:t>
                      </w:ins>
                    </m:r>
                  </m:sub>
                </m:sSub>
                <m:r>
                  <w:ins w:id="2546" w:author="Στάθης Καπ" w:date="2023-02-01T09:03:00Z">
                    <w:rPr>
                      <w:rFonts w:ascii="Cambria Math" w:eastAsiaTheme="minorEastAsia" w:hAnsi="Cambria Math"/>
                      <w:lang w:val="el-GR"/>
                    </w:rPr>
                    <m:t>≤M</m:t>
                  </w:ins>
                </m:r>
                <m:d>
                  <m:dPr>
                    <m:ctrlPr>
                      <w:ins w:id="2547" w:author="Στάθης Καπ" w:date="2023-02-01T09:03:00Z">
                        <w:rPr>
                          <w:rFonts w:ascii="Cambria Math" w:eastAsiaTheme="minorEastAsia" w:hAnsi="Cambria Math"/>
                          <w:i/>
                          <w:iCs/>
                          <w:lang w:val="el-GR"/>
                        </w:rPr>
                      </w:ins>
                    </m:ctrlPr>
                  </m:dPr>
                  <m:e>
                    <m:r>
                      <w:ins w:id="2548" w:author="Στάθης Καπ" w:date="2023-02-01T09:03:00Z">
                        <w:rPr>
                          <w:rFonts w:ascii="Cambria Math" w:eastAsiaTheme="minorEastAsia" w:hAnsi="Cambria Math"/>
                          <w:lang w:val="el-GR"/>
                        </w:rPr>
                        <m:t>1-</m:t>
                      </w:ins>
                    </m:r>
                    <m:sSub>
                      <m:sSubPr>
                        <m:ctrlPr>
                          <w:ins w:id="2549" w:author="Στάθης Καπ" w:date="2023-02-01T09:03:00Z">
                            <w:rPr>
                              <w:rFonts w:ascii="Cambria Math" w:eastAsiaTheme="minorEastAsia" w:hAnsi="Cambria Math"/>
                              <w:i/>
                              <w:iCs/>
                              <w:lang w:val="el-GR"/>
                            </w:rPr>
                          </w:ins>
                        </m:ctrlPr>
                      </m:sSubPr>
                      <m:e>
                        <m:r>
                          <w:ins w:id="2550" w:author="Στάθης Καπ" w:date="2023-02-01T09:03:00Z">
                            <w:rPr>
                              <w:rFonts w:ascii="Cambria Math" w:eastAsiaTheme="minorEastAsia" w:hAnsi="Cambria Math"/>
                              <w:lang w:val="el-GR"/>
                            </w:rPr>
                            <m:t>x</m:t>
                          </w:ins>
                        </m:r>
                      </m:e>
                      <m:sub>
                        <m:r>
                          <w:ins w:id="2551" w:author="Στάθης Καπ" w:date="2023-02-01T09:03:00Z">
                            <w:rPr>
                              <w:rFonts w:ascii="Cambria Math" w:eastAsiaTheme="minorEastAsia" w:hAnsi="Cambria Math"/>
                              <w:lang w:val="el-GR"/>
                            </w:rPr>
                            <m:t>ijd</m:t>
                          </w:ins>
                        </m:r>
                      </m:sub>
                    </m:sSub>
                  </m:e>
                </m:d>
                <m:r>
                  <w:ins w:id="2552"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885FCB0" w:rsidR="00A24578" w:rsidRPr="00603993" w:rsidRDefault="00A24578" w:rsidP="00237FE3">
            <w:pPr>
              <w:pStyle w:val="Caption"/>
              <w:spacing w:after="160"/>
              <w:rPr>
                <w:ins w:id="2553" w:author="Στάθης Καπ" w:date="2023-02-01T09:03:00Z"/>
                <w:rPrChange w:id="2554" w:author="Στάθης Καπ" w:date="2023-02-01T08:49:00Z">
                  <w:rPr>
                    <w:ins w:id="2555" w:author="Στάθης Καπ" w:date="2023-02-01T09:03:00Z"/>
                    <w:lang w:val="el-GR"/>
                  </w:rPr>
                </w:rPrChange>
              </w:rPr>
            </w:pPr>
            <w:ins w:id="255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5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35</w:t>
            </w:r>
            <w:ins w:id="2558" w:author="Στάθης Καπ" w:date="2023-02-01T09:03:00Z">
              <w:r>
                <w:rPr>
                  <w:lang w:val="el-GR"/>
                </w:rPr>
                <w:fldChar w:fldCharType="end"/>
              </w:r>
              <w:r>
                <w:t>)</w:t>
              </w:r>
            </w:ins>
          </w:p>
        </w:tc>
      </w:tr>
      <w:tr w:rsidR="00F05267" w14:paraId="66C69748" w14:textId="77777777" w:rsidTr="00237FE3">
        <w:trPr>
          <w:ins w:id="2559" w:author="Στάθης Καπ" w:date="2023-02-01T09:04:00Z"/>
        </w:trPr>
        <w:tc>
          <w:tcPr>
            <w:tcW w:w="350" w:type="pct"/>
          </w:tcPr>
          <w:p w14:paraId="7C793F4F" w14:textId="77777777" w:rsidR="00F05267" w:rsidRDefault="00F05267">
            <w:pPr>
              <w:spacing w:after="160"/>
              <w:rPr>
                <w:ins w:id="2560" w:author="Στάθης Καπ" w:date="2023-02-01T09:04:00Z"/>
                <w:lang w:val="el-GR"/>
              </w:rPr>
              <w:pPrChange w:id="2561" w:author="Στάθης Καπ" w:date="2023-02-01T08:46:00Z">
                <w:pPr/>
              </w:pPrChange>
            </w:pPr>
          </w:p>
        </w:tc>
        <w:tc>
          <w:tcPr>
            <w:tcW w:w="4300" w:type="pct"/>
          </w:tcPr>
          <w:p w14:paraId="527EBD1F" w14:textId="554AA13A" w:rsidR="00F05267" w:rsidRPr="005846FF" w:rsidRDefault="007E7879">
            <w:pPr>
              <w:spacing w:after="160"/>
              <w:rPr>
                <w:ins w:id="2562" w:author="Στάθης Καπ" w:date="2023-02-01T09:04:00Z"/>
                <w:lang w:val="el-GR"/>
              </w:rPr>
              <w:pPrChange w:id="2563" w:author="Στάθης Καπ" w:date="2023-02-01T08:46:00Z">
                <w:pPr/>
              </w:pPrChange>
            </w:pPr>
            <m:oMathPara>
              <m:oMath>
                <m:nary>
                  <m:naryPr>
                    <m:chr m:val="∑"/>
                    <m:limLoc m:val="undOvr"/>
                    <m:ctrlPr>
                      <w:ins w:id="2564" w:author="Στάθης Καπ" w:date="2023-02-01T09:04:00Z">
                        <w:rPr>
                          <w:rFonts w:ascii="Cambria Math" w:hAnsi="Cambria Math"/>
                          <w:i/>
                          <w:lang w:val="el-GR"/>
                        </w:rPr>
                      </w:ins>
                    </m:ctrlPr>
                  </m:naryPr>
                  <m:sub>
                    <m:r>
                      <w:ins w:id="2565" w:author="Στάθης Καπ" w:date="2023-02-01T09:04:00Z">
                        <w:rPr>
                          <w:rFonts w:ascii="Cambria Math" w:hAnsi="Cambria Math"/>
                          <w:lang w:val="el-GR"/>
                        </w:rPr>
                        <m:t>d=1</m:t>
                      </w:ins>
                    </m:r>
                  </m:sub>
                  <m:sup>
                    <m:r>
                      <w:ins w:id="2566" w:author="Στάθης Καπ" w:date="2023-02-01T09:04:00Z">
                        <w:rPr>
                          <w:rFonts w:ascii="Cambria Math" w:hAnsi="Cambria Math"/>
                          <w:lang w:val="el-GR"/>
                        </w:rPr>
                        <m:t>m</m:t>
                      </w:ins>
                    </m:r>
                  </m:sup>
                  <m:e>
                    <m:sSub>
                      <m:sSubPr>
                        <m:ctrlPr>
                          <w:ins w:id="2567" w:author="Στάθης Καπ" w:date="2023-02-01T09:04:00Z">
                            <w:rPr>
                              <w:rFonts w:ascii="Cambria Math" w:hAnsi="Cambria Math"/>
                              <w:i/>
                              <w:lang w:val="el-GR"/>
                            </w:rPr>
                          </w:ins>
                        </m:ctrlPr>
                      </m:sSubPr>
                      <m:e>
                        <m:r>
                          <w:ins w:id="2568" w:author="Στάθης Καπ" w:date="2023-02-01T09:04:00Z">
                            <w:rPr>
                              <w:rFonts w:ascii="Cambria Math" w:hAnsi="Cambria Math"/>
                              <w:lang w:val="el-GR"/>
                            </w:rPr>
                            <m:t>y</m:t>
                          </w:ins>
                        </m:r>
                      </m:e>
                      <m:sub>
                        <m:r>
                          <w:ins w:id="2569" w:author="Στάθης Καπ" w:date="2023-02-01T09:04:00Z">
                            <w:rPr>
                              <w:rFonts w:ascii="Cambria Math" w:hAnsi="Cambria Math"/>
                              <w:lang w:val="el-GR"/>
                            </w:rPr>
                            <m:t>kd</m:t>
                          </w:ins>
                        </m:r>
                      </m:sub>
                    </m:sSub>
                  </m:e>
                </m:nary>
                <m:r>
                  <w:ins w:id="2570" w:author="Στάθης Καπ" w:date="2023-02-01T09:04:00Z">
                    <w:rPr>
                      <w:rFonts w:ascii="Cambria Math" w:hAnsi="Cambria Math"/>
                      <w:lang w:val="el-GR"/>
                    </w:rPr>
                    <m:t>≤1 ∀k=2,⋯,n-1</m:t>
                  </w:ins>
                </m:r>
              </m:oMath>
            </m:oMathPara>
          </w:p>
        </w:tc>
        <w:tc>
          <w:tcPr>
            <w:tcW w:w="350" w:type="pct"/>
            <w:vAlign w:val="center"/>
          </w:tcPr>
          <w:p w14:paraId="632A3F2D" w14:textId="008F52E1" w:rsidR="00F05267" w:rsidRPr="00603993" w:rsidRDefault="00F05267" w:rsidP="00237FE3">
            <w:pPr>
              <w:pStyle w:val="Caption"/>
              <w:spacing w:after="160"/>
              <w:rPr>
                <w:ins w:id="2571" w:author="Στάθης Καπ" w:date="2023-02-01T09:04:00Z"/>
                <w:rPrChange w:id="2572" w:author="Στάθης Καπ" w:date="2023-02-01T08:49:00Z">
                  <w:rPr>
                    <w:ins w:id="2573" w:author="Στάθης Καπ" w:date="2023-02-01T09:04:00Z"/>
                    <w:lang w:val="el-GR"/>
                  </w:rPr>
                </w:rPrChange>
              </w:rPr>
            </w:pPr>
            <w:ins w:id="2574"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75"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36</w:t>
            </w:r>
            <w:ins w:id="2576" w:author="Στάθης Καπ" w:date="2023-02-01T09:04:00Z">
              <w:r>
                <w:rPr>
                  <w:lang w:val="el-GR"/>
                </w:rPr>
                <w:fldChar w:fldCharType="end"/>
              </w:r>
              <w:r>
                <w:t>)</w:t>
              </w:r>
            </w:ins>
          </w:p>
        </w:tc>
      </w:tr>
      <w:tr w:rsidR="00966A77" w14:paraId="3A072015" w14:textId="77777777" w:rsidTr="00237FE3">
        <w:trPr>
          <w:ins w:id="2577" w:author="Στάθης Καπ" w:date="2023-02-01T09:04:00Z"/>
        </w:trPr>
        <w:tc>
          <w:tcPr>
            <w:tcW w:w="350" w:type="pct"/>
          </w:tcPr>
          <w:p w14:paraId="253ADBBF" w14:textId="77777777" w:rsidR="00966A77" w:rsidRDefault="00966A77">
            <w:pPr>
              <w:spacing w:after="160"/>
              <w:rPr>
                <w:ins w:id="2578" w:author="Στάθης Καπ" w:date="2023-02-01T09:04:00Z"/>
                <w:lang w:val="el-GR"/>
              </w:rPr>
              <w:pPrChange w:id="2579" w:author="Στάθης Καπ" w:date="2023-02-01T08:46:00Z">
                <w:pPr/>
              </w:pPrChange>
            </w:pPr>
          </w:p>
        </w:tc>
        <w:tc>
          <w:tcPr>
            <w:tcW w:w="4300" w:type="pct"/>
          </w:tcPr>
          <w:p w14:paraId="5E0CFEDC" w14:textId="727A5798" w:rsidR="00966A77" w:rsidRPr="005846FF" w:rsidRDefault="007E7879">
            <w:pPr>
              <w:spacing w:after="160"/>
              <w:rPr>
                <w:ins w:id="2580" w:author="Στάθης Καπ" w:date="2023-02-01T09:04:00Z"/>
                <w:lang w:val="el-GR"/>
              </w:rPr>
              <w:pPrChange w:id="2581" w:author="Στάθης Καπ" w:date="2023-02-01T08:46:00Z">
                <w:pPr/>
              </w:pPrChange>
            </w:pPr>
            <m:oMathPara>
              <m:oMath>
                <m:nary>
                  <m:naryPr>
                    <m:chr m:val="∑"/>
                    <m:limLoc m:val="undOvr"/>
                    <m:ctrlPr>
                      <w:ins w:id="2582" w:author="Στάθης Καπ" w:date="2023-02-01T09:04:00Z">
                        <w:rPr>
                          <w:rFonts w:ascii="Cambria Math" w:hAnsi="Cambria Math"/>
                          <w:i/>
                          <w:iCs/>
                          <w:lang w:val="el-GR"/>
                        </w:rPr>
                      </w:ins>
                    </m:ctrlPr>
                  </m:naryPr>
                  <m:sub>
                    <m:r>
                      <w:ins w:id="2583" w:author="Στάθης Καπ" w:date="2023-02-01T09:04:00Z">
                        <w:rPr>
                          <w:rFonts w:ascii="Cambria Math" w:hAnsi="Cambria Math"/>
                          <w:lang w:val="el-GR"/>
                        </w:rPr>
                        <m:t>i=1</m:t>
                      </w:ins>
                    </m:r>
                  </m:sub>
                  <m:sup>
                    <m:r>
                      <w:ins w:id="2584" w:author="Στάθης Καπ" w:date="2023-02-01T09:04:00Z">
                        <w:rPr>
                          <w:rFonts w:ascii="Cambria Math" w:hAnsi="Cambria Math"/>
                          <w:lang w:val="el-GR"/>
                        </w:rPr>
                        <m:t>n-1</m:t>
                      </w:ins>
                    </m:r>
                  </m:sup>
                  <m:e>
                    <m:r>
                      <w:ins w:id="2585" w:author="Στάθης Καπ" w:date="2023-02-01T09:04:00Z">
                        <w:rPr>
                          <w:rFonts w:ascii="Cambria Math" w:hAnsi="Cambria Math"/>
                          <w:lang w:val="el-GR"/>
                        </w:rPr>
                        <m:t>(</m:t>
                      </w:ins>
                    </m:r>
                    <m:sSub>
                      <m:sSubPr>
                        <m:ctrlPr>
                          <w:ins w:id="2586" w:author="Στάθης Καπ" w:date="2023-02-01T09:04:00Z">
                            <w:rPr>
                              <w:rFonts w:ascii="Cambria Math" w:hAnsi="Cambria Math"/>
                              <w:i/>
                              <w:iCs/>
                              <w:lang w:val="el-GR"/>
                            </w:rPr>
                          </w:ins>
                        </m:ctrlPr>
                      </m:sSubPr>
                      <m:e>
                        <m:r>
                          <w:ins w:id="2587" w:author="Στάθης Καπ" w:date="2023-02-01T09:04:00Z">
                            <w:rPr>
                              <w:rFonts w:ascii="Cambria Math" w:hAnsi="Cambria Math"/>
                              <w:lang w:val="el-GR"/>
                            </w:rPr>
                            <m:t>T</m:t>
                          </w:ins>
                        </m:r>
                      </m:e>
                      <m:sub>
                        <m:r>
                          <w:ins w:id="2588" w:author="Στάθης Καπ" w:date="2023-02-01T09:04:00Z">
                            <w:rPr>
                              <w:rFonts w:ascii="Cambria Math" w:hAnsi="Cambria Math"/>
                              <w:lang w:val="el-GR"/>
                            </w:rPr>
                            <m:t>i</m:t>
                          </w:ins>
                        </m:r>
                      </m:sub>
                    </m:sSub>
                    <m:sSub>
                      <m:sSubPr>
                        <m:ctrlPr>
                          <w:ins w:id="2589" w:author="Στάθης Καπ" w:date="2023-02-01T09:04:00Z">
                            <w:rPr>
                              <w:rFonts w:ascii="Cambria Math" w:hAnsi="Cambria Math"/>
                              <w:i/>
                              <w:iCs/>
                              <w:lang w:val="el-GR"/>
                            </w:rPr>
                          </w:ins>
                        </m:ctrlPr>
                      </m:sSubPr>
                      <m:e>
                        <m:r>
                          <w:ins w:id="2590" w:author="Στάθης Καπ" w:date="2023-02-01T09:04:00Z">
                            <w:rPr>
                              <w:rFonts w:ascii="Cambria Math" w:hAnsi="Cambria Math"/>
                              <w:lang w:val="el-GR"/>
                            </w:rPr>
                            <m:t>y</m:t>
                          </w:ins>
                        </m:r>
                      </m:e>
                      <m:sub>
                        <m:r>
                          <w:ins w:id="2591" w:author="Στάθης Καπ" w:date="2023-02-01T09:04:00Z">
                            <w:rPr>
                              <w:rFonts w:ascii="Cambria Math" w:hAnsi="Cambria Math"/>
                              <w:lang w:val="el-GR"/>
                            </w:rPr>
                            <m:t>id</m:t>
                          </w:ins>
                        </m:r>
                      </m:sub>
                    </m:sSub>
                    <m:r>
                      <w:ins w:id="2592" w:author="Στάθης Καπ" w:date="2023-02-01T09:04:00Z">
                        <w:rPr>
                          <w:rFonts w:ascii="Cambria Math" w:hAnsi="Cambria Math"/>
                          <w:lang w:val="el-GR"/>
                        </w:rPr>
                        <m:t>+</m:t>
                      </w:ins>
                    </m:r>
                    <m:nary>
                      <m:naryPr>
                        <m:chr m:val="∑"/>
                        <m:limLoc m:val="undOvr"/>
                        <m:ctrlPr>
                          <w:ins w:id="2593" w:author="Στάθης Καπ" w:date="2023-02-01T09:04:00Z">
                            <w:rPr>
                              <w:rFonts w:ascii="Cambria Math" w:hAnsi="Cambria Math"/>
                              <w:i/>
                              <w:iCs/>
                              <w:lang w:val="el-GR"/>
                            </w:rPr>
                          </w:ins>
                        </m:ctrlPr>
                      </m:naryPr>
                      <m:sub>
                        <m:r>
                          <w:ins w:id="2594" w:author="Στάθης Καπ" w:date="2023-02-01T09:04:00Z">
                            <w:rPr>
                              <w:rFonts w:ascii="Cambria Math" w:hAnsi="Cambria Math"/>
                              <w:lang w:val="el-GR"/>
                            </w:rPr>
                            <m:t>y=2</m:t>
                          </w:ins>
                        </m:r>
                      </m:sub>
                      <m:sup>
                        <m:r>
                          <w:ins w:id="2595" w:author="Στάθης Καπ" w:date="2023-02-01T09:04:00Z">
                            <w:rPr>
                              <w:rFonts w:ascii="Cambria Math" w:hAnsi="Cambria Math"/>
                              <w:lang w:val="el-GR"/>
                            </w:rPr>
                            <m:t>n</m:t>
                          </w:ins>
                        </m:r>
                      </m:sup>
                      <m:e>
                        <m:sSub>
                          <m:sSubPr>
                            <m:ctrlPr>
                              <w:ins w:id="2596" w:author="Στάθης Καπ" w:date="2023-02-01T09:04:00Z">
                                <w:rPr>
                                  <w:rFonts w:ascii="Cambria Math" w:hAnsi="Cambria Math"/>
                                  <w:i/>
                                  <w:iCs/>
                                  <w:lang w:val="el-GR"/>
                                </w:rPr>
                              </w:ins>
                            </m:ctrlPr>
                          </m:sSubPr>
                          <m:e>
                            <m:r>
                              <w:ins w:id="2597" w:author="Στάθης Καπ" w:date="2023-02-01T09:04:00Z">
                                <w:rPr>
                                  <w:rFonts w:ascii="Cambria Math" w:hAnsi="Cambria Math"/>
                                  <w:lang w:val="el-GR"/>
                                </w:rPr>
                                <m:t>c</m:t>
                              </w:ins>
                            </m:r>
                          </m:e>
                          <m:sub>
                            <m:r>
                              <w:ins w:id="2598" w:author="Στάθης Καπ" w:date="2023-02-01T09:04:00Z">
                                <w:rPr>
                                  <w:rFonts w:ascii="Cambria Math" w:hAnsi="Cambria Math"/>
                                  <w:lang w:val="el-GR"/>
                                </w:rPr>
                                <m:t>ij</m:t>
                              </w:ins>
                            </m:r>
                          </m:sub>
                        </m:sSub>
                        <m:sSub>
                          <m:sSubPr>
                            <m:ctrlPr>
                              <w:ins w:id="2599" w:author="Στάθης Καπ" w:date="2023-02-01T09:04:00Z">
                                <w:rPr>
                                  <w:rFonts w:ascii="Cambria Math" w:hAnsi="Cambria Math"/>
                                  <w:i/>
                                  <w:iCs/>
                                  <w:lang w:val="el-GR"/>
                                </w:rPr>
                              </w:ins>
                            </m:ctrlPr>
                          </m:sSubPr>
                          <m:e>
                            <m:r>
                              <w:ins w:id="2600" w:author="Στάθης Καπ" w:date="2023-02-01T09:04:00Z">
                                <w:rPr>
                                  <w:rFonts w:ascii="Cambria Math" w:hAnsi="Cambria Math"/>
                                  <w:lang w:val="el-GR"/>
                                </w:rPr>
                                <m:t>x</m:t>
                              </w:ins>
                            </m:r>
                          </m:e>
                          <m:sub>
                            <m:r>
                              <w:ins w:id="2601" w:author="Στάθης Καπ" w:date="2023-02-01T09:04:00Z">
                                <w:rPr>
                                  <w:rFonts w:ascii="Cambria Math" w:hAnsi="Cambria Math"/>
                                  <w:lang w:val="el-GR"/>
                                </w:rPr>
                                <m:t>ijd</m:t>
                              </w:ins>
                            </m:r>
                          </m:sub>
                        </m:sSub>
                      </m:e>
                    </m:nary>
                    <m:r>
                      <w:ins w:id="2602" w:author="Στάθης Καπ" w:date="2023-02-01T09:04:00Z">
                        <w:rPr>
                          <w:rFonts w:ascii="Cambria Math" w:hAnsi="Cambria Math"/>
                          <w:lang w:val="el-GR"/>
                        </w:rPr>
                        <m:t>)</m:t>
                      </w:ins>
                    </m:r>
                  </m:e>
                </m:nary>
                <m:r>
                  <w:ins w:id="2603" w:author="Στάθης Καπ" w:date="2023-02-01T09:04:00Z">
                    <w:rPr>
                      <w:rFonts w:ascii="Cambria Math" w:hAnsi="Cambria Math"/>
                      <w:lang w:val="el-GR"/>
                    </w:rPr>
                    <m:t>≤</m:t>
                  </w:ins>
                </m:r>
                <m:sSub>
                  <m:sSubPr>
                    <m:ctrlPr>
                      <w:ins w:id="2604" w:author="Στάθης Καπ" w:date="2023-02-01T09:04:00Z">
                        <w:rPr>
                          <w:rFonts w:ascii="Cambria Math" w:hAnsi="Cambria Math"/>
                          <w:i/>
                          <w:iCs/>
                          <w:lang w:val="el-GR"/>
                        </w:rPr>
                      </w:ins>
                    </m:ctrlPr>
                  </m:sSubPr>
                  <m:e>
                    <m:r>
                      <w:ins w:id="2605" w:author="Στάθης Καπ" w:date="2023-02-01T09:04:00Z">
                        <w:rPr>
                          <w:rFonts w:ascii="Cambria Math" w:hAnsi="Cambria Math"/>
                          <w:lang w:val="el-GR"/>
                        </w:rPr>
                        <m:t>T</m:t>
                      </w:ins>
                    </m:r>
                  </m:e>
                  <m:sub>
                    <m:r>
                      <w:ins w:id="2606" w:author="Στάθης Καπ" w:date="2023-02-01T09:04:00Z">
                        <w:rPr>
                          <w:rFonts w:ascii="Cambria Math" w:hAnsi="Cambria Math"/>
                          <w:lang w:val="el-GR"/>
                        </w:rPr>
                        <m:t>max</m:t>
                      </w:ins>
                    </m:r>
                  </m:sub>
                </m:sSub>
                <m:r>
                  <w:ins w:id="2607" w:author="Στάθης Καπ" w:date="2023-02-01T09:04:00Z">
                    <w:rPr>
                      <w:rFonts w:ascii="Cambria Math" w:hAnsi="Cambria Math"/>
                      <w:lang w:val="el-GR"/>
                    </w:rPr>
                    <m:t xml:space="preserve"> ∀d=1,⋯, m</m:t>
                  </w:ins>
                </m:r>
              </m:oMath>
            </m:oMathPara>
          </w:p>
        </w:tc>
        <w:tc>
          <w:tcPr>
            <w:tcW w:w="350" w:type="pct"/>
            <w:vAlign w:val="center"/>
          </w:tcPr>
          <w:p w14:paraId="339A1AE9" w14:textId="4061C865" w:rsidR="00966A77" w:rsidRPr="00603993" w:rsidRDefault="00966A77" w:rsidP="00237FE3">
            <w:pPr>
              <w:pStyle w:val="Caption"/>
              <w:spacing w:after="160"/>
              <w:rPr>
                <w:ins w:id="2608" w:author="Στάθης Καπ" w:date="2023-02-01T09:04:00Z"/>
                <w:rPrChange w:id="2609" w:author="Στάθης Καπ" w:date="2023-02-01T08:49:00Z">
                  <w:rPr>
                    <w:ins w:id="2610" w:author="Στάθης Καπ" w:date="2023-02-01T09:04:00Z"/>
                    <w:lang w:val="el-GR"/>
                  </w:rPr>
                </w:rPrChange>
              </w:rPr>
            </w:pPr>
            <w:ins w:id="261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61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37</w:t>
            </w:r>
            <w:ins w:id="2613" w:author="Στάθης Καπ" w:date="2023-02-01T09:04:00Z">
              <w:r>
                <w:rPr>
                  <w:lang w:val="el-GR"/>
                </w:rPr>
                <w:fldChar w:fldCharType="end"/>
              </w:r>
              <w:r>
                <w:t>)</w:t>
              </w:r>
            </w:ins>
          </w:p>
        </w:tc>
      </w:tr>
      <w:tr w:rsidR="0064104A" w14:paraId="730D6D9B" w14:textId="77777777" w:rsidTr="00237FE3">
        <w:trPr>
          <w:ins w:id="2614" w:author="Στάθης Καπ" w:date="2023-02-01T09:04:00Z"/>
        </w:trPr>
        <w:tc>
          <w:tcPr>
            <w:tcW w:w="350" w:type="pct"/>
          </w:tcPr>
          <w:p w14:paraId="678E0962" w14:textId="77777777" w:rsidR="0064104A" w:rsidRDefault="0064104A">
            <w:pPr>
              <w:spacing w:after="160"/>
              <w:rPr>
                <w:ins w:id="2615" w:author="Στάθης Καπ" w:date="2023-02-01T09:04:00Z"/>
                <w:lang w:val="el-GR"/>
              </w:rPr>
              <w:pPrChange w:id="2616" w:author="Στάθης Καπ" w:date="2023-02-01T08:46:00Z">
                <w:pPr/>
              </w:pPrChange>
            </w:pPr>
          </w:p>
        </w:tc>
        <w:tc>
          <w:tcPr>
            <w:tcW w:w="4300" w:type="pct"/>
          </w:tcPr>
          <w:p w14:paraId="4F0AE66B" w14:textId="6A33EC13" w:rsidR="0064104A" w:rsidRPr="005846FF" w:rsidRDefault="007E7879">
            <w:pPr>
              <w:spacing w:after="160"/>
              <w:rPr>
                <w:ins w:id="2617" w:author="Στάθης Καπ" w:date="2023-02-01T09:04:00Z"/>
                <w:lang w:val="el-GR"/>
              </w:rPr>
              <w:pPrChange w:id="2618" w:author="Στάθης Καπ" w:date="2023-02-01T08:46:00Z">
                <w:pPr/>
              </w:pPrChange>
            </w:pPr>
            <m:oMathPara>
              <m:oMath>
                <m:sSub>
                  <m:sSubPr>
                    <m:ctrlPr>
                      <w:ins w:id="2619" w:author="Στάθης Καπ" w:date="2023-02-01T09:04:00Z">
                        <w:rPr>
                          <w:rFonts w:ascii="Cambria Math" w:hAnsi="Cambria Math"/>
                          <w:i/>
                          <w:lang w:val="el-GR"/>
                        </w:rPr>
                      </w:ins>
                    </m:ctrlPr>
                  </m:sSubPr>
                  <m:e>
                    <m:r>
                      <w:ins w:id="2620" w:author="Στάθης Καπ" w:date="2023-02-01T09:04:00Z">
                        <w:rPr>
                          <w:rFonts w:ascii="Cambria Math" w:hAnsi="Cambria Math"/>
                          <w:lang w:val="el-GR"/>
                        </w:rPr>
                        <m:t>O</m:t>
                      </w:ins>
                    </m:r>
                  </m:e>
                  <m:sub>
                    <m:r>
                      <w:ins w:id="2621" w:author="Στάθης Καπ" w:date="2023-02-01T09:04:00Z">
                        <w:rPr>
                          <w:rFonts w:ascii="Cambria Math" w:hAnsi="Cambria Math"/>
                          <w:lang w:val="el-GR"/>
                        </w:rPr>
                        <m:t>i</m:t>
                      </w:ins>
                    </m:r>
                  </m:sub>
                </m:sSub>
                <m:r>
                  <w:ins w:id="2622" w:author="Στάθης Καπ" w:date="2023-02-01T09:04:00Z">
                    <w:rPr>
                      <w:rFonts w:ascii="Cambria Math" w:hAnsi="Cambria Math"/>
                      <w:lang w:val="el-GR"/>
                    </w:rPr>
                    <m:t>≤</m:t>
                  </w:ins>
                </m:r>
                <m:sSub>
                  <m:sSubPr>
                    <m:ctrlPr>
                      <w:ins w:id="2623" w:author="Στάθης Καπ" w:date="2023-02-01T09:04:00Z">
                        <w:rPr>
                          <w:rFonts w:ascii="Cambria Math" w:hAnsi="Cambria Math"/>
                          <w:i/>
                          <w:lang w:val="el-GR"/>
                        </w:rPr>
                      </w:ins>
                    </m:ctrlPr>
                  </m:sSubPr>
                  <m:e>
                    <m:r>
                      <w:ins w:id="2624" w:author="Στάθης Καπ" w:date="2023-02-01T09:04:00Z">
                        <w:rPr>
                          <w:rFonts w:ascii="Cambria Math" w:hAnsi="Cambria Math"/>
                          <w:lang w:val="el-GR"/>
                        </w:rPr>
                        <m:t>s</m:t>
                      </w:ins>
                    </m:r>
                  </m:e>
                  <m:sub>
                    <m:r>
                      <w:ins w:id="2625" w:author="Στάθης Καπ" w:date="2023-02-01T09:04:00Z">
                        <w:rPr>
                          <w:rFonts w:ascii="Cambria Math" w:hAnsi="Cambria Math"/>
                          <w:lang w:val="el-GR"/>
                        </w:rPr>
                        <m:t>id</m:t>
                      </w:ins>
                    </m:r>
                  </m:sub>
                </m:sSub>
                <m:r>
                  <w:ins w:id="2626" w:author="Στάθης Καπ" w:date="2023-02-01T09:04:00Z">
                    <w:rPr>
                      <w:rFonts w:ascii="Cambria Math" w:hAnsi="Cambria Math"/>
                      <w:lang w:val="el-GR"/>
                    </w:rPr>
                    <m:t xml:space="preserve">  ∀i=1,⋯,n d=1,⋯,m</m:t>
                  </w:ins>
                </m:r>
              </m:oMath>
            </m:oMathPara>
          </w:p>
        </w:tc>
        <w:tc>
          <w:tcPr>
            <w:tcW w:w="350" w:type="pct"/>
            <w:vAlign w:val="center"/>
          </w:tcPr>
          <w:p w14:paraId="70366D56" w14:textId="49CBC02D" w:rsidR="0064104A" w:rsidRPr="00603993" w:rsidRDefault="0064104A" w:rsidP="00237FE3">
            <w:pPr>
              <w:pStyle w:val="Caption"/>
              <w:spacing w:after="160"/>
              <w:rPr>
                <w:ins w:id="2627" w:author="Στάθης Καπ" w:date="2023-02-01T09:04:00Z"/>
                <w:rPrChange w:id="2628" w:author="Στάθης Καπ" w:date="2023-02-01T08:49:00Z">
                  <w:rPr>
                    <w:ins w:id="2629" w:author="Στάθης Καπ" w:date="2023-02-01T09:04:00Z"/>
                    <w:lang w:val="el-GR"/>
                  </w:rPr>
                </w:rPrChange>
              </w:rPr>
            </w:pPr>
            <w:ins w:id="263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63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38</w:t>
            </w:r>
            <w:ins w:id="2632" w:author="Στάθης Καπ" w:date="2023-02-01T09:04:00Z">
              <w:r>
                <w:rPr>
                  <w:lang w:val="el-GR"/>
                </w:rPr>
                <w:fldChar w:fldCharType="end"/>
              </w:r>
              <w:r>
                <w:t>)</w:t>
              </w:r>
            </w:ins>
          </w:p>
        </w:tc>
      </w:tr>
      <w:tr w:rsidR="00DA3515" w14:paraId="427D8C3F" w14:textId="77777777" w:rsidTr="00237FE3">
        <w:trPr>
          <w:ins w:id="2633" w:author="Στάθης Καπ" w:date="2023-02-01T09:04:00Z"/>
        </w:trPr>
        <w:tc>
          <w:tcPr>
            <w:tcW w:w="350" w:type="pct"/>
          </w:tcPr>
          <w:p w14:paraId="4A90F065" w14:textId="77777777" w:rsidR="00DA3515" w:rsidRDefault="00DA3515">
            <w:pPr>
              <w:spacing w:after="160"/>
              <w:rPr>
                <w:ins w:id="2634" w:author="Στάθης Καπ" w:date="2023-02-01T09:04:00Z"/>
                <w:lang w:val="el-GR"/>
              </w:rPr>
              <w:pPrChange w:id="2635" w:author="Στάθης Καπ" w:date="2023-02-01T08:46:00Z">
                <w:pPr/>
              </w:pPrChange>
            </w:pPr>
          </w:p>
        </w:tc>
        <w:tc>
          <w:tcPr>
            <w:tcW w:w="4300" w:type="pct"/>
          </w:tcPr>
          <w:p w14:paraId="35632962" w14:textId="287C915E" w:rsidR="00DA3515" w:rsidRPr="005846FF" w:rsidRDefault="007E7879">
            <w:pPr>
              <w:spacing w:after="160"/>
              <w:rPr>
                <w:ins w:id="2636" w:author="Στάθης Καπ" w:date="2023-02-01T09:04:00Z"/>
                <w:lang w:val="el-GR"/>
              </w:rPr>
              <w:pPrChange w:id="2637" w:author="Στάθης Καπ" w:date="2023-02-01T08:46:00Z">
                <w:pPr/>
              </w:pPrChange>
            </w:pPr>
            <m:oMathPara>
              <m:oMath>
                <m:sSub>
                  <m:sSubPr>
                    <m:ctrlPr>
                      <w:ins w:id="2638" w:author="Στάθης Καπ" w:date="2023-02-01T09:04:00Z">
                        <w:rPr>
                          <w:rFonts w:ascii="Cambria Math" w:hAnsi="Cambria Math"/>
                          <w:i/>
                          <w:iCs/>
                          <w:lang w:val="el-GR"/>
                        </w:rPr>
                      </w:ins>
                    </m:ctrlPr>
                  </m:sSubPr>
                  <m:e>
                    <m:r>
                      <w:ins w:id="2639" w:author="Στάθης Καπ" w:date="2023-02-01T09:04:00Z">
                        <w:rPr>
                          <w:rFonts w:ascii="Cambria Math" w:hAnsi="Cambria Math"/>
                          <w:lang w:val="el-GR"/>
                        </w:rPr>
                        <m:t>s</m:t>
                      </w:ins>
                    </m:r>
                  </m:e>
                  <m:sub>
                    <m:r>
                      <w:ins w:id="2640" w:author="Στάθης Καπ" w:date="2023-02-01T09:04:00Z">
                        <w:rPr>
                          <w:rFonts w:ascii="Cambria Math" w:hAnsi="Cambria Math"/>
                          <w:lang w:val="el-GR"/>
                        </w:rPr>
                        <m:t>id</m:t>
                      </w:ins>
                    </m:r>
                  </m:sub>
                </m:sSub>
                <m:r>
                  <w:ins w:id="2641" w:author="Στάθης Καπ" w:date="2023-02-01T09:04:00Z">
                    <w:rPr>
                      <w:rFonts w:ascii="Cambria Math" w:hAnsi="Cambria Math"/>
                      <w:lang w:val="el-GR"/>
                    </w:rPr>
                    <m:t>≤</m:t>
                  </w:ins>
                </m:r>
                <m:sSub>
                  <m:sSubPr>
                    <m:ctrlPr>
                      <w:ins w:id="2642" w:author="Στάθης Καπ" w:date="2023-02-01T09:04:00Z">
                        <w:rPr>
                          <w:rFonts w:ascii="Cambria Math" w:hAnsi="Cambria Math"/>
                          <w:i/>
                          <w:iCs/>
                          <w:lang w:val="el-GR"/>
                        </w:rPr>
                      </w:ins>
                    </m:ctrlPr>
                  </m:sSubPr>
                  <m:e>
                    <m:r>
                      <w:ins w:id="2643" w:author="Στάθης Καπ" w:date="2023-02-01T09:04:00Z">
                        <w:rPr>
                          <w:rFonts w:ascii="Cambria Math" w:hAnsi="Cambria Math"/>
                          <w:lang w:val="el-GR"/>
                        </w:rPr>
                        <m:t>C</m:t>
                      </w:ins>
                    </m:r>
                  </m:e>
                  <m:sub>
                    <m:r>
                      <w:ins w:id="2644" w:author="Στάθης Καπ" w:date="2023-02-01T09:04:00Z">
                        <w:rPr>
                          <w:rFonts w:ascii="Cambria Math" w:hAnsi="Cambria Math"/>
                          <w:lang w:val="el-GR"/>
                        </w:rPr>
                        <m:t>i</m:t>
                      </w:ins>
                    </m:r>
                  </m:sub>
                </m:sSub>
                <m:r>
                  <w:ins w:id="2645" w:author="Στάθης Καπ" w:date="2023-02-01T09:04:00Z">
                    <w:rPr>
                      <w:rFonts w:ascii="Cambria Math" w:hAnsi="Cambria Math"/>
                      <w:lang w:val="el-GR"/>
                    </w:rPr>
                    <m:t xml:space="preserve"> ∀i=1,⋯,n d=1,⋯,m</m:t>
                  </w:ins>
                </m:r>
              </m:oMath>
            </m:oMathPara>
          </w:p>
        </w:tc>
        <w:tc>
          <w:tcPr>
            <w:tcW w:w="350" w:type="pct"/>
            <w:vAlign w:val="center"/>
          </w:tcPr>
          <w:p w14:paraId="38377483" w14:textId="1D9FEEE2" w:rsidR="00DA3515" w:rsidRPr="00603993" w:rsidRDefault="00DA3515" w:rsidP="00237FE3">
            <w:pPr>
              <w:pStyle w:val="Caption"/>
              <w:spacing w:after="160"/>
              <w:rPr>
                <w:ins w:id="2646" w:author="Στάθης Καπ" w:date="2023-02-01T09:04:00Z"/>
                <w:rPrChange w:id="2647" w:author="Στάθης Καπ" w:date="2023-02-01T08:49:00Z">
                  <w:rPr>
                    <w:ins w:id="2648" w:author="Στάθης Καπ" w:date="2023-02-01T09:04:00Z"/>
                    <w:lang w:val="el-GR"/>
                  </w:rPr>
                </w:rPrChange>
              </w:rPr>
            </w:pPr>
            <w:ins w:id="264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65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39</w:t>
            </w:r>
            <w:ins w:id="2651" w:author="Στάθης Καπ" w:date="2023-02-01T09:04:00Z">
              <w:r>
                <w:rPr>
                  <w:lang w:val="el-GR"/>
                </w:rPr>
                <w:fldChar w:fldCharType="end"/>
              </w:r>
              <w:r>
                <w:t>)</w:t>
              </w:r>
            </w:ins>
          </w:p>
        </w:tc>
      </w:tr>
      <w:tr w:rsidR="001D126F" w14:paraId="610BE061" w14:textId="77777777" w:rsidTr="00237FE3">
        <w:trPr>
          <w:ins w:id="2652" w:author="Στάθης Καπ" w:date="2023-02-01T09:04:00Z"/>
        </w:trPr>
        <w:tc>
          <w:tcPr>
            <w:tcW w:w="350" w:type="pct"/>
          </w:tcPr>
          <w:p w14:paraId="46A6C8D2" w14:textId="77777777" w:rsidR="001D126F" w:rsidRDefault="001D126F">
            <w:pPr>
              <w:spacing w:after="160"/>
              <w:rPr>
                <w:ins w:id="2653" w:author="Στάθης Καπ" w:date="2023-02-01T09:04:00Z"/>
                <w:lang w:val="el-GR"/>
              </w:rPr>
              <w:pPrChange w:id="2654" w:author="Στάθης Καπ" w:date="2023-02-01T08:46:00Z">
                <w:pPr/>
              </w:pPrChange>
            </w:pPr>
          </w:p>
        </w:tc>
        <w:tc>
          <w:tcPr>
            <w:tcW w:w="4300" w:type="pct"/>
          </w:tcPr>
          <w:p w14:paraId="07730093" w14:textId="6E4449FE" w:rsidR="001D126F" w:rsidRPr="005846FF" w:rsidRDefault="007E7879">
            <w:pPr>
              <w:spacing w:after="160"/>
              <w:rPr>
                <w:ins w:id="2655" w:author="Στάθης Καπ" w:date="2023-02-01T09:04:00Z"/>
                <w:lang w:val="el-GR"/>
              </w:rPr>
              <w:pPrChange w:id="2656" w:author="Στάθης Καπ" w:date="2023-02-01T08:46:00Z">
                <w:pPr/>
              </w:pPrChange>
            </w:pPr>
            <m:oMathPara>
              <m:oMath>
                <m:sSub>
                  <m:sSubPr>
                    <m:ctrlPr>
                      <w:ins w:id="2657" w:author="Στάθης Καπ" w:date="2023-02-01T09:04:00Z">
                        <w:rPr>
                          <w:rFonts w:ascii="Cambria Math" w:hAnsi="Cambria Math"/>
                          <w:i/>
                          <w:iCs/>
                          <w:lang w:val="el-GR"/>
                        </w:rPr>
                      </w:ins>
                    </m:ctrlPr>
                  </m:sSubPr>
                  <m:e>
                    <m:r>
                      <w:ins w:id="2658" w:author="Στάθης Καπ" w:date="2023-02-01T09:04:00Z">
                        <w:rPr>
                          <w:rFonts w:ascii="Cambria Math" w:hAnsi="Cambria Math"/>
                          <w:lang w:val="el-GR"/>
                        </w:rPr>
                        <m:t>x</m:t>
                      </w:ins>
                    </m:r>
                  </m:e>
                  <m:sub>
                    <m:r>
                      <w:ins w:id="2659" w:author="Στάθης Καπ" w:date="2023-02-01T09:04:00Z">
                        <w:rPr>
                          <w:rFonts w:ascii="Cambria Math" w:hAnsi="Cambria Math"/>
                          <w:lang w:val="el-GR"/>
                        </w:rPr>
                        <m:t>ijd</m:t>
                      </w:ins>
                    </m:r>
                  </m:sub>
                </m:sSub>
                <m:r>
                  <w:ins w:id="2660" w:author="Στάθης Καπ" w:date="2023-02-01T09:04:00Z">
                    <w:rPr>
                      <w:rFonts w:ascii="Cambria Math" w:hAnsi="Cambria Math"/>
                      <w:lang w:val="el-GR"/>
                    </w:rPr>
                    <m:t>,</m:t>
                  </w:ins>
                </m:r>
                <m:sSub>
                  <m:sSubPr>
                    <m:ctrlPr>
                      <w:ins w:id="2661" w:author="Στάθης Καπ" w:date="2023-02-01T09:04:00Z">
                        <w:rPr>
                          <w:rFonts w:ascii="Cambria Math" w:hAnsi="Cambria Math"/>
                          <w:i/>
                          <w:iCs/>
                          <w:lang w:val="el-GR"/>
                        </w:rPr>
                      </w:ins>
                    </m:ctrlPr>
                  </m:sSubPr>
                  <m:e>
                    <m:r>
                      <w:ins w:id="2662" w:author="Στάθης Καπ" w:date="2023-02-01T09:04:00Z">
                        <w:rPr>
                          <w:rFonts w:ascii="Cambria Math" w:hAnsi="Cambria Math"/>
                          <w:lang w:val="el-GR"/>
                        </w:rPr>
                        <m:t>y</m:t>
                      </w:ins>
                    </m:r>
                  </m:e>
                  <m:sub>
                    <m:r>
                      <w:ins w:id="2663" w:author="Στάθης Καπ" w:date="2023-02-01T09:04:00Z">
                        <w:rPr>
                          <w:rFonts w:ascii="Cambria Math" w:hAnsi="Cambria Math"/>
                          <w:lang w:val="el-GR"/>
                        </w:rPr>
                        <m:t>id</m:t>
                      </w:ins>
                    </m:r>
                  </m:sub>
                </m:sSub>
                <m:r>
                  <w:ins w:id="2664" w:author="Στάθης Καπ" w:date="2023-02-01T09:04:00Z">
                    <w:rPr>
                      <w:rFonts w:ascii="Cambria Math" w:hAnsi="Cambria Math"/>
                      <w:lang w:val="el-GR"/>
                    </w:rPr>
                    <m:t>∈</m:t>
                  </w:ins>
                </m:r>
                <m:d>
                  <m:dPr>
                    <m:begChr m:val="{"/>
                    <m:endChr m:val="}"/>
                    <m:ctrlPr>
                      <w:ins w:id="2665" w:author="Στάθης Καπ" w:date="2023-02-01T09:04:00Z">
                        <w:rPr>
                          <w:rFonts w:ascii="Cambria Math" w:hAnsi="Cambria Math"/>
                          <w:i/>
                          <w:iCs/>
                          <w:lang w:val="el-GR"/>
                        </w:rPr>
                      </w:ins>
                    </m:ctrlPr>
                  </m:dPr>
                  <m:e>
                    <m:r>
                      <w:ins w:id="2666" w:author="Στάθης Καπ" w:date="2023-02-01T09:04:00Z">
                        <w:rPr>
                          <w:rFonts w:ascii="Cambria Math" w:hAnsi="Cambria Math"/>
                          <w:lang w:val="el-GR"/>
                        </w:rPr>
                        <m:t>0,1</m:t>
                      </w:ins>
                    </m:r>
                  </m:e>
                </m:d>
                <m:r>
                  <w:ins w:id="2667" w:author="Στάθης Καπ" w:date="2023-02-01T09:04:00Z">
                    <w:rPr>
                      <w:rFonts w:ascii="Cambria Math" w:hAnsi="Cambria Math"/>
                      <w:lang w:val="el-GR"/>
                    </w:rPr>
                    <m:t xml:space="preserve"> ∀i,j=1,⋯,n d=1,⋯,m</m:t>
                  </w:ins>
                </m:r>
              </m:oMath>
            </m:oMathPara>
          </w:p>
        </w:tc>
        <w:tc>
          <w:tcPr>
            <w:tcW w:w="350" w:type="pct"/>
            <w:vAlign w:val="center"/>
          </w:tcPr>
          <w:p w14:paraId="61E9CA89" w14:textId="53B43D13" w:rsidR="001D126F" w:rsidRPr="00603993" w:rsidRDefault="001D126F" w:rsidP="00237FE3">
            <w:pPr>
              <w:pStyle w:val="Caption"/>
              <w:spacing w:after="160"/>
              <w:rPr>
                <w:ins w:id="2668" w:author="Στάθης Καπ" w:date="2023-02-01T09:04:00Z"/>
                <w:rPrChange w:id="2669" w:author="Στάθης Καπ" w:date="2023-02-01T08:49:00Z">
                  <w:rPr>
                    <w:ins w:id="2670" w:author="Στάθης Καπ" w:date="2023-02-01T09:04:00Z"/>
                    <w:lang w:val="el-GR"/>
                  </w:rPr>
                </w:rPrChange>
              </w:rPr>
            </w:pPr>
            <w:ins w:id="267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67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40</w:t>
            </w:r>
            <w:ins w:id="2673"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674" w:author="Στάθης Καπ" w:date="2023-02-01T09:03:00Z"/>
          <w:rFonts w:eastAsiaTheme="minorEastAsia"/>
          <w:lang w:val="el-GR"/>
        </w:rPr>
      </w:pPr>
    </w:p>
    <w:p w14:paraId="2DAC1E66" w14:textId="686302E3" w:rsidR="005A0419" w:rsidRPr="00C961DB" w:rsidDel="00C961DB" w:rsidRDefault="00841477" w:rsidP="00DD5D88">
      <w:pPr>
        <w:rPr>
          <w:del w:id="2675" w:author="Στάθης Καπ" w:date="2023-02-01T09:03:00Z"/>
          <w:rFonts w:eastAsiaTheme="minorEastAsia"/>
          <w:lang w:val="el-GR"/>
          <w:rPrChange w:id="2676" w:author="Στάθης Καπ" w:date="2023-02-01T09:03:00Z">
            <w:rPr>
              <w:del w:id="2677" w:author="Στάθης Καπ" w:date="2023-02-01T09:03:00Z"/>
              <w:rFonts w:ascii="Cambria Math" w:hAnsi="Cambria Math"/>
              <w:i/>
              <w:lang w:val="el-GR"/>
            </w:rPr>
          </w:rPrChange>
        </w:rPr>
      </w:pPr>
      <m:oMathPara>
        <m:oMath>
          <m:r>
            <w:del w:id="2678" w:author="Στάθης Καπ" w:date="2023-02-01T09:03:00Z">
              <w:rPr>
                <w:rFonts w:ascii="Cambria Math" w:hAnsi="Cambria Math"/>
                <w:lang w:val="el-GR"/>
              </w:rPr>
              <m:t xml:space="preserve">maximize </m:t>
            </w:del>
          </m:r>
          <m:nary>
            <m:naryPr>
              <m:chr m:val="∑"/>
              <m:limLoc m:val="undOvr"/>
              <m:ctrlPr>
                <w:del w:id="2679" w:author="Στάθης Καπ" w:date="2023-02-01T09:03:00Z">
                  <w:rPr>
                    <w:rFonts w:ascii="Cambria Math" w:hAnsi="Cambria Math"/>
                    <w:i/>
                    <w:lang w:val="el-GR"/>
                  </w:rPr>
                </w:del>
              </m:ctrlPr>
            </m:naryPr>
            <m:sub>
              <m:r>
                <w:del w:id="2680" w:author="Στάθης Καπ" w:date="2023-02-01T09:03:00Z">
                  <w:rPr>
                    <w:rFonts w:ascii="Cambria Math" w:hAnsi="Cambria Math"/>
                    <w:lang w:val="el-GR"/>
                  </w:rPr>
                  <m:t>d=1</m:t>
                </w:del>
              </m:r>
            </m:sub>
            <m:sup>
              <m:r>
                <w:del w:id="2681" w:author="Στάθης Καπ" w:date="2023-02-01T09:03:00Z">
                  <w:rPr>
                    <w:rFonts w:ascii="Cambria Math" w:hAnsi="Cambria Math"/>
                    <w:lang w:val="el-GR"/>
                  </w:rPr>
                  <m:t>m</m:t>
                </w:del>
              </m:r>
            </m:sup>
            <m:e>
              <m:nary>
                <m:naryPr>
                  <m:chr m:val="∑"/>
                  <m:limLoc m:val="undOvr"/>
                  <m:ctrlPr>
                    <w:del w:id="2682" w:author="Στάθης Καπ" w:date="2023-02-01T09:03:00Z">
                      <w:rPr>
                        <w:rFonts w:ascii="Cambria Math" w:hAnsi="Cambria Math"/>
                        <w:i/>
                        <w:lang w:val="el-GR"/>
                      </w:rPr>
                    </w:del>
                  </m:ctrlPr>
                </m:naryPr>
                <m:sub>
                  <m:r>
                    <w:del w:id="2683" w:author="Στάθης Καπ" w:date="2023-02-01T09:03:00Z">
                      <w:rPr>
                        <w:rFonts w:ascii="Cambria Math" w:hAnsi="Cambria Math"/>
                        <w:lang w:val="el-GR"/>
                      </w:rPr>
                      <m:t>i=2</m:t>
                    </w:del>
                  </m:r>
                </m:sub>
                <m:sup>
                  <m:r>
                    <w:del w:id="2684" w:author="Στάθης Καπ" w:date="2023-02-01T09:03:00Z">
                      <w:rPr>
                        <w:rFonts w:ascii="Cambria Math" w:hAnsi="Cambria Math"/>
                        <w:lang w:val="el-GR"/>
                      </w:rPr>
                      <m:t>n-1</m:t>
                    </w:del>
                  </m:r>
                </m:sup>
                <m:e>
                  <m:sSub>
                    <m:sSubPr>
                      <m:ctrlPr>
                        <w:del w:id="2685" w:author="Στάθης Καπ" w:date="2023-02-01T09:03:00Z">
                          <w:rPr>
                            <w:rFonts w:ascii="Cambria Math" w:hAnsi="Cambria Math"/>
                            <w:i/>
                            <w:lang w:val="el-GR"/>
                          </w:rPr>
                        </w:del>
                      </m:ctrlPr>
                    </m:sSubPr>
                    <m:e>
                      <m:r>
                        <w:del w:id="2686" w:author="Στάθης Καπ" w:date="2023-02-01T09:03:00Z">
                          <w:rPr>
                            <w:rFonts w:ascii="Cambria Math" w:hAnsi="Cambria Math"/>
                            <w:lang w:val="el-GR"/>
                          </w:rPr>
                          <m:t>S</m:t>
                        </w:del>
                      </m:r>
                    </m:e>
                    <m:sub>
                      <m:r>
                        <w:del w:id="2687" w:author="Στάθης Καπ" w:date="2023-02-01T09:03:00Z">
                          <w:rPr>
                            <w:rFonts w:ascii="Cambria Math" w:hAnsi="Cambria Math"/>
                            <w:lang w:val="el-GR"/>
                          </w:rPr>
                          <m:t>i</m:t>
                        </w:del>
                      </m:r>
                    </m:sub>
                  </m:sSub>
                  <m:sSub>
                    <m:sSubPr>
                      <m:ctrlPr>
                        <w:del w:id="2688" w:author="Στάθης Καπ" w:date="2023-02-01T09:03:00Z">
                          <w:rPr>
                            <w:rFonts w:ascii="Cambria Math" w:hAnsi="Cambria Math"/>
                            <w:i/>
                            <w:lang w:val="el-GR"/>
                          </w:rPr>
                        </w:del>
                      </m:ctrlPr>
                    </m:sSubPr>
                    <m:e>
                      <m:r>
                        <w:del w:id="2689" w:author="Στάθης Καπ" w:date="2023-02-01T09:03:00Z">
                          <w:rPr>
                            <w:rFonts w:ascii="Cambria Math" w:hAnsi="Cambria Math"/>
                            <w:lang w:val="el-GR"/>
                          </w:rPr>
                          <m:t>y</m:t>
                        </w:del>
                      </m:r>
                    </m:e>
                    <m:sub>
                      <m:r>
                        <w:del w:id="2690"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7E7879" w:rsidP="00DD5D88">
      <w:pPr>
        <w:rPr>
          <w:del w:id="2691" w:author="Στάθης Καπ" w:date="2023-02-01T09:03:00Z"/>
          <w:rFonts w:eastAsiaTheme="minorEastAsia"/>
          <w:i/>
          <w:lang w:val="el-GR"/>
        </w:rPr>
      </w:pPr>
      <m:oMathPara>
        <m:oMath>
          <m:nary>
            <m:naryPr>
              <m:chr m:val="∑"/>
              <m:limLoc m:val="undOvr"/>
              <m:ctrlPr>
                <w:del w:id="2692" w:author="Στάθης Καπ" w:date="2023-02-01T09:03:00Z">
                  <w:rPr>
                    <w:rFonts w:ascii="Cambria Math" w:eastAsiaTheme="minorEastAsia" w:hAnsi="Cambria Math"/>
                    <w:i/>
                    <w:lang w:val="el-GR"/>
                  </w:rPr>
                </w:del>
              </m:ctrlPr>
            </m:naryPr>
            <m:sub>
              <m:r>
                <w:del w:id="2693" w:author="Στάθης Καπ" w:date="2023-02-01T09:03:00Z">
                  <w:rPr>
                    <w:rFonts w:ascii="Cambria Math" w:eastAsiaTheme="minorEastAsia" w:hAnsi="Cambria Math"/>
                    <w:lang w:val="el-GR"/>
                  </w:rPr>
                  <m:t>d=1</m:t>
                </w:del>
              </m:r>
            </m:sub>
            <m:sup>
              <m:r>
                <w:del w:id="2694" w:author="Στάθης Καπ" w:date="2023-02-01T09:03:00Z">
                  <w:rPr>
                    <w:rFonts w:ascii="Cambria Math" w:eastAsiaTheme="minorEastAsia" w:hAnsi="Cambria Math"/>
                    <w:lang w:val="el-GR"/>
                  </w:rPr>
                  <m:t>m</m:t>
                </w:del>
              </m:r>
            </m:sup>
            <m:e>
              <m:nary>
                <m:naryPr>
                  <m:chr m:val="∑"/>
                  <m:limLoc m:val="undOvr"/>
                  <m:ctrlPr>
                    <w:del w:id="2695" w:author="Στάθης Καπ" w:date="2023-02-01T09:03:00Z">
                      <w:rPr>
                        <w:rFonts w:ascii="Cambria Math" w:eastAsiaTheme="minorEastAsia" w:hAnsi="Cambria Math"/>
                        <w:i/>
                        <w:lang w:val="el-GR"/>
                      </w:rPr>
                    </w:del>
                  </m:ctrlPr>
                </m:naryPr>
                <m:sub>
                  <m:r>
                    <w:del w:id="2696" w:author="Στάθης Καπ" w:date="2023-02-01T09:03:00Z">
                      <w:rPr>
                        <w:rFonts w:ascii="Cambria Math" w:eastAsiaTheme="minorEastAsia" w:hAnsi="Cambria Math"/>
                        <w:lang w:val="el-GR"/>
                      </w:rPr>
                      <m:t>j=2</m:t>
                    </w:del>
                  </m:r>
                </m:sub>
                <m:sup>
                  <m:r>
                    <w:del w:id="2697" w:author="Στάθης Καπ" w:date="2023-02-01T09:03:00Z">
                      <w:rPr>
                        <w:rFonts w:ascii="Cambria Math" w:eastAsiaTheme="minorEastAsia" w:hAnsi="Cambria Math"/>
                        <w:lang w:val="el-GR"/>
                      </w:rPr>
                      <m:t>n-1</m:t>
                    </w:del>
                  </m:r>
                </m:sup>
                <m:e>
                  <m:sSub>
                    <m:sSubPr>
                      <m:ctrlPr>
                        <w:del w:id="2698" w:author="Στάθης Καπ" w:date="2023-02-01T09:03:00Z">
                          <w:rPr>
                            <w:rFonts w:ascii="Cambria Math" w:eastAsiaTheme="minorEastAsia" w:hAnsi="Cambria Math"/>
                            <w:i/>
                            <w:lang w:val="el-GR"/>
                          </w:rPr>
                        </w:del>
                      </m:ctrlPr>
                    </m:sSubPr>
                    <m:e>
                      <m:r>
                        <w:del w:id="2699" w:author="Στάθης Καπ" w:date="2023-02-01T09:03:00Z">
                          <w:rPr>
                            <w:rFonts w:ascii="Cambria Math" w:eastAsiaTheme="minorEastAsia" w:hAnsi="Cambria Math"/>
                            <w:lang w:val="el-GR"/>
                          </w:rPr>
                          <m:t>x</m:t>
                        </w:del>
                      </m:r>
                    </m:e>
                    <m:sub>
                      <m:r>
                        <w:del w:id="2700" w:author="Στάθης Καπ" w:date="2023-02-01T09:03:00Z">
                          <w:rPr>
                            <w:rFonts w:ascii="Cambria Math" w:eastAsiaTheme="minorEastAsia" w:hAnsi="Cambria Math"/>
                            <w:lang w:val="el-GR"/>
                          </w:rPr>
                          <m:t>1jd</m:t>
                        </w:del>
                      </m:r>
                    </m:sub>
                  </m:sSub>
                </m:e>
              </m:nary>
            </m:e>
          </m:nary>
          <m:r>
            <w:del w:id="2701" w:author="Στάθης Καπ" w:date="2023-02-01T09:03:00Z">
              <w:rPr>
                <w:rFonts w:ascii="Cambria Math" w:eastAsiaTheme="minorEastAsia" w:hAnsi="Cambria Math"/>
                <w:lang w:val="el-GR"/>
              </w:rPr>
              <m:t>=</m:t>
            </w:del>
          </m:r>
          <m:nary>
            <m:naryPr>
              <m:chr m:val="∑"/>
              <m:limLoc m:val="undOvr"/>
              <m:ctrlPr>
                <w:del w:id="2702" w:author="Στάθης Καπ" w:date="2023-02-01T09:03:00Z">
                  <w:rPr>
                    <w:rFonts w:ascii="Cambria Math" w:eastAsiaTheme="minorEastAsia" w:hAnsi="Cambria Math"/>
                    <w:i/>
                    <w:lang w:val="el-GR"/>
                  </w:rPr>
                </w:del>
              </m:ctrlPr>
            </m:naryPr>
            <m:sub>
              <m:r>
                <w:del w:id="2703" w:author="Στάθης Καπ" w:date="2023-02-01T09:03:00Z">
                  <w:rPr>
                    <w:rFonts w:ascii="Cambria Math" w:eastAsiaTheme="minorEastAsia" w:hAnsi="Cambria Math"/>
                    <w:lang w:val="el-GR"/>
                  </w:rPr>
                  <m:t>d=1</m:t>
                </w:del>
              </m:r>
            </m:sub>
            <m:sup>
              <m:r>
                <w:del w:id="2704" w:author="Στάθης Καπ" w:date="2023-02-01T09:03:00Z">
                  <w:rPr>
                    <w:rFonts w:ascii="Cambria Math" w:eastAsiaTheme="minorEastAsia" w:hAnsi="Cambria Math"/>
                    <w:lang w:val="el-GR"/>
                  </w:rPr>
                  <m:t>m</m:t>
                </w:del>
              </m:r>
            </m:sup>
            <m:e>
              <m:nary>
                <m:naryPr>
                  <m:chr m:val="∑"/>
                  <m:limLoc m:val="undOvr"/>
                  <m:ctrlPr>
                    <w:del w:id="2705" w:author="Στάθης Καπ" w:date="2023-02-01T09:03:00Z">
                      <w:rPr>
                        <w:rFonts w:ascii="Cambria Math" w:eastAsiaTheme="minorEastAsia" w:hAnsi="Cambria Math"/>
                        <w:i/>
                        <w:lang w:val="el-GR"/>
                      </w:rPr>
                    </w:del>
                  </m:ctrlPr>
                </m:naryPr>
                <m:sub>
                  <m:r>
                    <w:del w:id="2706" w:author="Στάθης Καπ" w:date="2023-02-01T09:03:00Z">
                      <w:rPr>
                        <w:rFonts w:ascii="Cambria Math" w:eastAsiaTheme="minorEastAsia" w:hAnsi="Cambria Math"/>
                        <w:lang w:val="el-GR"/>
                      </w:rPr>
                      <m:t>i=2</m:t>
                    </w:del>
                  </m:r>
                </m:sub>
                <m:sup>
                  <m:r>
                    <w:del w:id="2707" w:author="Στάθης Καπ" w:date="2023-02-01T09:03:00Z">
                      <w:rPr>
                        <w:rFonts w:ascii="Cambria Math" w:eastAsiaTheme="minorEastAsia" w:hAnsi="Cambria Math"/>
                        <w:lang w:val="el-GR"/>
                      </w:rPr>
                      <m:t>n-1</m:t>
                    </w:del>
                  </m:r>
                </m:sup>
                <m:e>
                  <m:sSub>
                    <m:sSubPr>
                      <m:ctrlPr>
                        <w:del w:id="2708" w:author="Στάθης Καπ" w:date="2023-02-01T09:03:00Z">
                          <w:rPr>
                            <w:rFonts w:ascii="Cambria Math" w:eastAsiaTheme="minorEastAsia" w:hAnsi="Cambria Math"/>
                            <w:i/>
                            <w:lang w:val="el-GR"/>
                          </w:rPr>
                        </w:del>
                      </m:ctrlPr>
                    </m:sSubPr>
                    <m:e>
                      <m:r>
                        <w:del w:id="2709" w:author="Στάθης Καπ" w:date="2023-02-01T09:03:00Z">
                          <w:rPr>
                            <w:rFonts w:ascii="Cambria Math" w:eastAsiaTheme="minorEastAsia" w:hAnsi="Cambria Math"/>
                            <w:lang w:val="el-GR"/>
                          </w:rPr>
                          <m:t>x</m:t>
                        </w:del>
                      </m:r>
                    </m:e>
                    <m:sub>
                      <m:r>
                        <w:del w:id="2710" w:author="Στάθης Καπ" w:date="2023-02-01T09:03:00Z">
                          <w:rPr>
                            <w:rFonts w:ascii="Cambria Math" w:eastAsiaTheme="minorEastAsia" w:hAnsi="Cambria Math"/>
                            <w:lang w:val="el-GR"/>
                          </w:rPr>
                          <m:t>ind</m:t>
                        </w:del>
                      </m:r>
                    </m:sub>
                  </m:sSub>
                </m:e>
              </m:nary>
            </m:e>
          </m:nary>
          <m:r>
            <w:del w:id="2711"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7E7879" w:rsidP="00DD5D88">
      <w:pPr>
        <w:rPr>
          <w:del w:id="2712" w:author="Στάθης Καπ" w:date="2023-02-01T09:03:00Z"/>
          <w:rFonts w:eastAsiaTheme="minorEastAsia"/>
          <w:i/>
          <w:lang w:val="el-GR"/>
        </w:rPr>
      </w:pPr>
      <m:oMathPara>
        <m:oMath>
          <m:nary>
            <m:naryPr>
              <m:chr m:val="∑"/>
              <m:limLoc m:val="undOvr"/>
              <m:ctrlPr>
                <w:del w:id="2713" w:author="Στάθης Καπ" w:date="2023-02-01T09:03:00Z">
                  <w:rPr>
                    <w:rFonts w:ascii="Cambria Math" w:eastAsiaTheme="minorEastAsia" w:hAnsi="Cambria Math"/>
                    <w:i/>
                    <w:lang w:val="el-GR"/>
                  </w:rPr>
                </w:del>
              </m:ctrlPr>
            </m:naryPr>
            <m:sub>
              <m:r>
                <w:del w:id="2714" w:author="Στάθης Καπ" w:date="2023-02-01T09:03:00Z">
                  <w:rPr>
                    <w:rFonts w:ascii="Cambria Math" w:eastAsiaTheme="minorEastAsia" w:hAnsi="Cambria Math"/>
                    <w:lang w:val="el-GR"/>
                  </w:rPr>
                  <m:t>i=1</m:t>
                </w:del>
              </m:r>
            </m:sub>
            <m:sup>
              <m:r>
                <w:del w:id="2715" w:author="Στάθης Καπ" w:date="2023-02-01T09:03:00Z">
                  <w:rPr>
                    <w:rFonts w:ascii="Cambria Math" w:eastAsiaTheme="minorEastAsia" w:hAnsi="Cambria Math"/>
                    <w:lang w:val="el-GR"/>
                  </w:rPr>
                  <m:t>n-1</m:t>
                </w:del>
              </m:r>
            </m:sup>
            <m:e>
              <m:sSub>
                <m:sSubPr>
                  <m:ctrlPr>
                    <w:del w:id="2716" w:author="Στάθης Καπ" w:date="2023-02-01T09:03:00Z">
                      <w:rPr>
                        <w:rFonts w:ascii="Cambria Math" w:eastAsiaTheme="minorEastAsia" w:hAnsi="Cambria Math"/>
                        <w:i/>
                        <w:lang w:val="el-GR"/>
                      </w:rPr>
                    </w:del>
                  </m:ctrlPr>
                </m:sSubPr>
                <m:e>
                  <m:r>
                    <w:del w:id="2717" w:author="Στάθης Καπ" w:date="2023-02-01T09:03:00Z">
                      <w:rPr>
                        <w:rFonts w:ascii="Cambria Math" w:eastAsiaTheme="minorEastAsia" w:hAnsi="Cambria Math"/>
                        <w:lang w:val="el-GR"/>
                      </w:rPr>
                      <m:t>x</m:t>
                    </w:del>
                  </m:r>
                </m:e>
                <m:sub>
                  <m:r>
                    <w:del w:id="2718" w:author="Στάθης Καπ" w:date="2023-02-01T09:03:00Z">
                      <w:rPr>
                        <w:rFonts w:ascii="Cambria Math" w:eastAsiaTheme="minorEastAsia" w:hAnsi="Cambria Math"/>
                        <w:lang w:val="el-GR"/>
                      </w:rPr>
                      <m:t>ikd</m:t>
                    </w:del>
                  </m:r>
                </m:sub>
              </m:sSub>
            </m:e>
          </m:nary>
          <m:r>
            <w:del w:id="2719" w:author="Στάθης Καπ" w:date="2023-02-01T09:03:00Z">
              <w:rPr>
                <w:rFonts w:ascii="Cambria Math" w:eastAsiaTheme="minorEastAsia" w:hAnsi="Cambria Math"/>
                <w:lang w:val="el-GR"/>
              </w:rPr>
              <m:t>=</m:t>
            </w:del>
          </m:r>
          <m:nary>
            <m:naryPr>
              <m:chr m:val="∑"/>
              <m:limLoc m:val="undOvr"/>
              <m:ctrlPr>
                <w:del w:id="2720" w:author="Στάθης Καπ" w:date="2023-02-01T09:03:00Z">
                  <w:rPr>
                    <w:rFonts w:ascii="Cambria Math" w:eastAsiaTheme="minorEastAsia" w:hAnsi="Cambria Math"/>
                    <w:i/>
                    <w:lang w:val="el-GR"/>
                  </w:rPr>
                </w:del>
              </m:ctrlPr>
            </m:naryPr>
            <m:sub>
              <m:r>
                <w:del w:id="2721" w:author="Στάθης Καπ" w:date="2023-02-01T09:03:00Z">
                  <w:rPr>
                    <w:rFonts w:ascii="Cambria Math" w:eastAsiaTheme="minorEastAsia" w:hAnsi="Cambria Math"/>
                    <w:lang w:val="el-GR"/>
                  </w:rPr>
                  <m:t>j=2</m:t>
                </w:del>
              </m:r>
            </m:sub>
            <m:sup>
              <m:r>
                <w:del w:id="2722" w:author="Στάθης Καπ" w:date="2023-02-01T09:03:00Z">
                  <w:rPr>
                    <w:rFonts w:ascii="Cambria Math" w:eastAsiaTheme="minorEastAsia" w:hAnsi="Cambria Math"/>
                    <w:lang w:val="el-GR"/>
                  </w:rPr>
                  <m:t>n</m:t>
                </w:del>
              </m:r>
            </m:sup>
            <m:e>
              <m:sSub>
                <m:sSubPr>
                  <m:ctrlPr>
                    <w:del w:id="2723" w:author="Στάθης Καπ" w:date="2023-02-01T09:03:00Z">
                      <w:rPr>
                        <w:rFonts w:ascii="Cambria Math" w:eastAsiaTheme="minorEastAsia" w:hAnsi="Cambria Math"/>
                        <w:i/>
                        <w:lang w:val="el-GR"/>
                      </w:rPr>
                    </w:del>
                  </m:ctrlPr>
                </m:sSubPr>
                <m:e>
                  <m:r>
                    <w:del w:id="2724" w:author="Στάθης Καπ" w:date="2023-02-01T09:03:00Z">
                      <w:rPr>
                        <w:rFonts w:ascii="Cambria Math" w:eastAsiaTheme="minorEastAsia" w:hAnsi="Cambria Math"/>
                        <w:lang w:val="el-GR"/>
                      </w:rPr>
                      <m:t>x</m:t>
                    </w:del>
                  </m:r>
                </m:e>
                <m:sub>
                  <m:r>
                    <w:del w:id="2725" w:author="Στάθης Καπ" w:date="2023-02-01T09:03:00Z">
                      <w:rPr>
                        <w:rFonts w:ascii="Cambria Math" w:eastAsiaTheme="minorEastAsia" w:hAnsi="Cambria Math"/>
                        <w:lang w:val="el-GR"/>
                      </w:rPr>
                      <m:t>kjd</m:t>
                    </w:del>
                  </m:r>
                </m:sub>
              </m:sSub>
            </m:e>
          </m:nary>
          <m:r>
            <w:del w:id="2726" w:author="Στάθης Καπ" w:date="2023-02-01T09:03:00Z">
              <w:rPr>
                <w:rFonts w:ascii="Cambria Math" w:eastAsiaTheme="minorEastAsia" w:hAnsi="Cambria Math"/>
                <w:lang w:val="el-GR"/>
              </w:rPr>
              <m:t>=</m:t>
            </w:del>
          </m:r>
          <m:sSub>
            <m:sSubPr>
              <m:ctrlPr>
                <w:del w:id="2727" w:author="Στάθης Καπ" w:date="2023-02-01T09:03:00Z">
                  <w:rPr>
                    <w:rFonts w:ascii="Cambria Math" w:eastAsiaTheme="minorEastAsia" w:hAnsi="Cambria Math"/>
                    <w:i/>
                    <w:lang w:val="el-GR"/>
                  </w:rPr>
                </w:del>
              </m:ctrlPr>
            </m:sSubPr>
            <m:e>
              <m:r>
                <w:del w:id="2728" w:author="Στάθης Καπ" w:date="2023-02-01T09:03:00Z">
                  <w:rPr>
                    <w:rFonts w:ascii="Cambria Math" w:eastAsiaTheme="minorEastAsia" w:hAnsi="Cambria Math"/>
                    <w:lang w:val="el-GR"/>
                  </w:rPr>
                  <m:t>y</m:t>
                </w:del>
              </m:r>
            </m:e>
            <m:sub>
              <m:r>
                <w:del w:id="2729" w:author="Στάθης Καπ" w:date="2023-02-01T09:03:00Z">
                  <w:rPr>
                    <w:rFonts w:ascii="Cambria Math" w:eastAsiaTheme="minorEastAsia" w:hAnsi="Cambria Math"/>
                    <w:lang w:val="el-GR"/>
                  </w:rPr>
                  <m:t>kd</m:t>
                </w:del>
              </m:r>
            </m:sub>
          </m:sSub>
          <m:r>
            <w:del w:id="2730"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7E7879" w:rsidP="00DD5D88">
      <w:pPr>
        <w:rPr>
          <w:del w:id="2731" w:author="Στάθης Καπ" w:date="2023-02-01T09:03:00Z"/>
          <w:rFonts w:eastAsiaTheme="minorEastAsia"/>
          <w:i/>
          <w:iCs/>
          <w:lang w:val="el-GR"/>
        </w:rPr>
      </w:pPr>
      <m:oMathPara>
        <m:oMath>
          <m:sSub>
            <m:sSubPr>
              <m:ctrlPr>
                <w:del w:id="2732" w:author="Στάθης Καπ" w:date="2023-02-01T09:03:00Z">
                  <w:rPr>
                    <w:rFonts w:ascii="Cambria Math" w:eastAsiaTheme="minorEastAsia" w:hAnsi="Cambria Math"/>
                    <w:i/>
                    <w:iCs/>
                    <w:lang w:val="el-GR"/>
                  </w:rPr>
                </w:del>
              </m:ctrlPr>
            </m:sSubPr>
            <m:e>
              <m:r>
                <w:del w:id="2733" w:author="Στάθης Καπ" w:date="2023-02-01T09:03:00Z">
                  <w:rPr>
                    <w:rFonts w:ascii="Cambria Math" w:eastAsiaTheme="minorEastAsia" w:hAnsi="Cambria Math"/>
                    <w:lang w:val="el-GR"/>
                  </w:rPr>
                  <m:t>s</m:t>
                </w:del>
              </m:r>
            </m:e>
            <m:sub>
              <m:r>
                <w:del w:id="2734" w:author="Στάθης Καπ" w:date="2023-02-01T09:03:00Z">
                  <w:rPr>
                    <w:rFonts w:ascii="Cambria Math" w:eastAsiaTheme="minorEastAsia" w:hAnsi="Cambria Math"/>
                    <w:lang w:val="el-GR"/>
                  </w:rPr>
                  <m:t>id</m:t>
                </w:del>
              </m:r>
            </m:sub>
          </m:sSub>
          <m:r>
            <w:del w:id="2735" w:author="Στάθης Καπ" w:date="2023-02-01T09:03:00Z">
              <w:rPr>
                <w:rFonts w:ascii="Cambria Math" w:eastAsiaTheme="minorEastAsia" w:hAnsi="Cambria Math"/>
                <w:lang w:val="el-GR"/>
              </w:rPr>
              <m:t>+</m:t>
            </w:del>
          </m:r>
          <m:sSub>
            <m:sSubPr>
              <m:ctrlPr>
                <w:del w:id="2736" w:author="Στάθης Καπ" w:date="2023-02-01T09:03:00Z">
                  <w:rPr>
                    <w:rFonts w:ascii="Cambria Math" w:eastAsiaTheme="minorEastAsia" w:hAnsi="Cambria Math"/>
                    <w:i/>
                    <w:iCs/>
                    <w:lang w:val="el-GR"/>
                  </w:rPr>
                </w:del>
              </m:ctrlPr>
            </m:sSubPr>
            <m:e>
              <m:r>
                <w:del w:id="2737" w:author="Στάθης Καπ" w:date="2023-02-01T09:03:00Z">
                  <w:rPr>
                    <w:rFonts w:ascii="Cambria Math" w:eastAsiaTheme="minorEastAsia" w:hAnsi="Cambria Math"/>
                    <w:lang w:val="el-GR"/>
                  </w:rPr>
                  <m:t>T</m:t>
                </w:del>
              </m:r>
            </m:e>
            <m:sub>
              <m:r>
                <w:del w:id="2738" w:author="Στάθης Καπ" w:date="2023-02-01T09:03:00Z">
                  <w:rPr>
                    <w:rFonts w:ascii="Cambria Math" w:eastAsiaTheme="minorEastAsia" w:hAnsi="Cambria Math"/>
                    <w:lang w:val="el-GR"/>
                  </w:rPr>
                  <m:t>i</m:t>
                </w:del>
              </m:r>
            </m:sub>
          </m:sSub>
          <m:r>
            <w:del w:id="2739" w:author="Στάθης Καπ" w:date="2023-02-01T09:03:00Z">
              <w:rPr>
                <w:rFonts w:ascii="Cambria Math" w:eastAsiaTheme="minorEastAsia" w:hAnsi="Cambria Math"/>
                <w:lang w:val="el-GR"/>
              </w:rPr>
              <m:t>+</m:t>
            </w:del>
          </m:r>
          <m:sSub>
            <m:sSubPr>
              <m:ctrlPr>
                <w:del w:id="2740" w:author="Στάθης Καπ" w:date="2023-02-01T09:03:00Z">
                  <w:rPr>
                    <w:rFonts w:ascii="Cambria Math" w:eastAsiaTheme="minorEastAsia" w:hAnsi="Cambria Math"/>
                    <w:i/>
                    <w:iCs/>
                    <w:lang w:val="el-GR"/>
                  </w:rPr>
                </w:del>
              </m:ctrlPr>
            </m:sSubPr>
            <m:e>
              <m:r>
                <w:del w:id="2741" w:author="Στάθης Καπ" w:date="2023-02-01T09:03:00Z">
                  <w:rPr>
                    <w:rFonts w:ascii="Cambria Math" w:eastAsiaTheme="minorEastAsia" w:hAnsi="Cambria Math"/>
                    <w:lang w:val="el-GR"/>
                  </w:rPr>
                  <m:t>c</m:t>
                </w:del>
              </m:r>
            </m:e>
            <m:sub>
              <m:r>
                <w:del w:id="2742" w:author="Στάθης Καπ" w:date="2023-02-01T09:03:00Z">
                  <w:rPr>
                    <w:rFonts w:ascii="Cambria Math" w:eastAsiaTheme="minorEastAsia" w:hAnsi="Cambria Math"/>
                    <w:lang w:val="el-GR"/>
                  </w:rPr>
                  <m:t>ij</m:t>
                </w:del>
              </m:r>
            </m:sub>
          </m:sSub>
          <m:r>
            <w:del w:id="2743" w:author="Στάθης Καπ" w:date="2023-02-01T09:03:00Z">
              <w:rPr>
                <w:rFonts w:ascii="Cambria Math" w:eastAsiaTheme="minorEastAsia" w:hAnsi="Cambria Math"/>
                <w:lang w:val="el-GR"/>
              </w:rPr>
              <m:t>-</m:t>
            </w:del>
          </m:r>
          <m:sSub>
            <m:sSubPr>
              <m:ctrlPr>
                <w:del w:id="2744" w:author="Στάθης Καπ" w:date="2023-02-01T09:03:00Z">
                  <w:rPr>
                    <w:rFonts w:ascii="Cambria Math" w:eastAsiaTheme="minorEastAsia" w:hAnsi="Cambria Math"/>
                    <w:i/>
                    <w:iCs/>
                    <w:lang w:val="el-GR"/>
                  </w:rPr>
                </w:del>
              </m:ctrlPr>
            </m:sSubPr>
            <m:e>
              <m:r>
                <w:del w:id="2745" w:author="Στάθης Καπ" w:date="2023-02-01T09:03:00Z">
                  <w:rPr>
                    <w:rFonts w:ascii="Cambria Math" w:eastAsiaTheme="minorEastAsia" w:hAnsi="Cambria Math"/>
                    <w:lang w:val="el-GR"/>
                  </w:rPr>
                  <m:t>s</m:t>
                </w:del>
              </m:r>
            </m:e>
            <m:sub>
              <m:r>
                <w:del w:id="2746" w:author="Στάθης Καπ" w:date="2023-02-01T09:03:00Z">
                  <w:rPr>
                    <w:rFonts w:ascii="Cambria Math" w:eastAsiaTheme="minorEastAsia" w:hAnsi="Cambria Math"/>
                    <w:lang w:val="el-GR"/>
                  </w:rPr>
                  <m:t>jd</m:t>
                </w:del>
              </m:r>
            </m:sub>
          </m:sSub>
          <m:r>
            <w:del w:id="2747" w:author="Στάθης Καπ" w:date="2023-02-01T09:03:00Z">
              <w:rPr>
                <w:rFonts w:ascii="Cambria Math" w:eastAsiaTheme="minorEastAsia" w:hAnsi="Cambria Math"/>
                <w:lang w:val="el-GR"/>
              </w:rPr>
              <m:t>≤M</m:t>
            </w:del>
          </m:r>
          <m:d>
            <m:dPr>
              <m:ctrlPr>
                <w:del w:id="2748" w:author="Στάθης Καπ" w:date="2023-02-01T09:03:00Z">
                  <w:rPr>
                    <w:rFonts w:ascii="Cambria Math" w:eastAsiaTheme="minorEastAsia" w:hAnsi="Cambria Math"/>
                    <w:i/>
                    <w:iCs/>
                    <w:lang w:val="el-GR"/>
                  </w:rPr>
                </w:del>
              </m:ctrlPr>
            </m:dPr>
            <m:e>
              <m:r>
                <w:del w:id="2749" w:author="Στάθης Καπ" w:date="2023-02-01T09:03:00Z">
                  <w:rPr>
                    <w:rFonts w:ascii="Cambria Math" w:eastAsiaTheme="minorEastAsia" w:hAnsi="Cambria Math"/>
                    <w:lang w:val="el-GR"/>
                  </w:rPr>
                  <m:t>1-</m:t>
                </w:del>
              </m:r>
              <m:sSub>
                <m:sSubPr>
                  <m:ctrlPr>
                    <w:del w:id="2750" w:author="Στάθης Καπ" w:date="2023-02-01T09:03:00Z">
                      <w:rPr>
                        <w:rFonts w:ascii="Cambria Math" w:eastAsiaTheme="minorEastAsia" w:hAnsi="Cambria Math"/>
                        <w:i/>
                        <w:iCs/>
                        <w:lang w:val="el-GR"/>
                      </w:rPr>
                    </w:del>
                  </m:ctrlPr>
                </m:sSubPr>
                <m:e>
                  <m:r>
                    <w:del w:id="2751" w:author="Στάθης Καπ" w:date="2023-02-01T09:03:00Z">
                      <w:rPr>
                        <w:rFonts w:ascii="Cambria Math" w:eastAsiaTheme="minorEastAsia" w:hAnsi="Cambria Math"/>
                        <w:lang w:val="el-GR"/>
                      </w:rPr>
                      <m:t>x</m:t>
                    </w:del>
                  </m:r>
                </m:e>
                <m:sub>
                  <m:r>
                    <w:del w:id="2752" w:author="Στάθης Καπ" w:date="2023-02-01T09:03:00Z">
                      <w:rPr>
                        <w:rFonts w:ascii="Cambria Math" w:eastAsiaTheme="minorEastAsia" w:hAnsi="Cambria Math"/>
                        <w:lang w:val="el-GR"/>
                      </w:rPr>
                      <m:t>ijd</m:t>
                    </w:del>
                  </m:r>
                </m:sub>
              </m:sSub>
            </m:e>
          </m:d>
          <m:r>
            <w:del w:id="2753"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7E7879" w:rsidP="00DD5D88">
      <w:pPr>
        <w:rPr>
          <w:del w:id="2754" w:author="Στάθης Καπ" w:date="2023-02-01T09:03:00Z"/>
          <w:rFonts w:eastAsiaTheme="minorEastAsia"/>
          <w:i/>
          <w:lang w:val="el-GR"/>
        </w:rPr>
      </w:pPr>
      <m:oMathPara>
        <m:oMath>
          <m:nary>
            <m:naryPr>
              <m:chr m:val="∑"/>
              <m:limLoc m:val="undOvr"/>
              <m:ctrlPr>
                <w:del w:id="2755" w:author="Στάθης Καπ" w:date="2023-02-01T09:03:00Z">
                  <w:rPr>
                    <w:rFonts w:ascii="Cambria Math" w:hAnsi="Cambria Math"/>
                    <w:i/>
                    <w:lang w:val="el-GR"/>
                  </w:rPr>
                </w:del>
              </m:ctrlPr>
            </m:naryPr>
            <m:sub>
              <m:r>
                <w:del w:id="2756" w:author="Στάθης Καπ" w:date="2023-02-01T09:03:00Z">
                  <w:rPr>
                    <w:rFonts w:ascii="Cambria Math" w:hAnsi="Cambria Math"/>
                    <w:lang w:val="el-GR"/>
                  </w:rPr>
                  <m:t>d=1</m:t>
                </w:del>
              </m:r>
            </m:sub>
            <m:sup>
              <m:r>
                <w:del w:id="2757" w:author="Στάθης Καπ" w:date="2023-02-01T09:03:00Z">
                  <w:rPr>
                    <w:rFonts w:ascii="Cambria Math" w:hAnsi="Cambria Math"/>
                    <w:lang w:val="el-GR"/>
                  </w:rPr>
                  <m:t>m</m:t>
                </w:del>
              </m:r>
            </m:sup>
            <m:e>
              <m:sSub>
                <m:sSubPr>
                  <m:ctrlPr>
                    <w:del w:id="2758" w:author="Στάθης Καπ" w:date="2023-02-01T09:03:00Z">
                      <w:rPr>
                        <w:rFonts w:ascii="Cambria Math" w:hAnsi="Cambria Math"/>
                        <w:i/>
                        <w:lang w:val="el-GR"/>
                      </w:rPr>
                    </w:del>
                  </m:ctrlPr>
                </m:sSubPr>
                <m:e>
                  <m:r>
                    <w:del w:id="2759" w:author="Στάθης Καπ" w:date="2023-02-01T09:03:00Z">
                      <w:rPr>
                        <w:rFonts w:ascii="Cambria Math" w:hAnsi="Cambria Math"/>
                        <w:lang w:val="el-GR"/>
                      </w:rPr>
                      <m:t>y</m:t>
                    </w:del>
                  </m:r>
                </m:e>
                <m:sub>
                  <m:r>
                    <w:del w:id="2760" w:author="Στάθης Καπ" w:date="2023-02-01T09:03:00Z">
                      <w:rPr>
                        <w:rFonts w:ascii="Cambria Math" w:hAnsi="Cambria Math"/>
                        <w:lang w:val="el-GR"/>
                      </w:rPr>
                      <m:t>kd</m:t>
                    </w:del>
                  </m:r>
                </m:sub>
              </m:sSub>
            </m:e>
          </m:nary>
          <m:r>
            <w:del w:id="2761" w:author="Στάθης Καπ" w:date="2023-02-01T09:03:00Z">
              <w:rPr>
                <w:rFonts w:ascii="Cambria Math" w:hAnsi="Cambria Math"/>
                <w:lang w:val="el-GR"/>
              </w:rPr>
              <m:t>≤1 ∀k=2,⋯,n-1</m:t>
            </w:del>
          </m:r>
        </m:oMath>
      </m:oMathPara>
    </w:p>
    <w:p w14:paraId="7A125DBD" w14:textId="7CC93862" w:rsidR="00F51F97" w:rsidRPr="004805CE" w:rsidDel="00C961DB" w:rsidRDefault="007E7879" w:rsidP="00DD5D88">
      <w:pPr>
        <w:rPr>
          <w:del w:id="2762" w:author="Στάθης Καπ" w:date="2023-02-01T09:03:00Z"/>
          <w:rFonts w:eastAsiaTheme="minorEastAsia"/>
          <w:i/>
          <w:iCs/>
          <w:lang w:val="el-GR"/>
        </w:rPr>
      </w:pPr>
      <m:oMathPara>
        <m:oMath>
          <m:nary>
            <m:naryPr>
              <m:chr m:val="∑"/>
              <m:limLoc m:val="undOvr"/>
              <m:ctrlPr>
                <w:del w:id="2763" w:author="Στάθης Καπ" w:date="2023-02-01T09:03:00Z">
                  <w:rPr>
                    <w:rFonts w:ascii="Cambria Math" w:hAnsi="Cambria Math"/>
                    <w:i/>
                    <w:iCs/>
                    <w:lang w:val="el-GR"/>
                  </w:rPr>
                </w:del>
              </m:ctrlPr>
            </m:naryPr>
            <m:sub>
              <m:r>
                <w:del w:id="2764" w:author="Στάθης Καπ" w:date="2023-02-01T09:03:00Z">
                  <w:rPr>
                    <w:rFonts w:ascii="Cambria Math" w:hAnsi="Cambria Math"/>
                    <w:lang w:val="el-GR"/>
                  </w:rPr>
                  <m:t>i=1</m:t>
                </w:del>
              </m:r>
            </m:sub>
            <m:sup>
              <m:r>
                <w:del w:id="2765" w:author="Στάθης Καπ" w:date="2023-02-01T09:03:00Z">
                  <w:rPr>
                    <w:rFonts w:ascii="Cambria Math" w:hAnsi="Cambria Math"/>
                    <w:lang w:val="el-GR"/>
                  </w:rPr>
                  <m:t>n-1</m:t>
                </w:del>
              </m:r>
            </m:sup>
            <m:e>
              <m:r>
                <w:del w:id="2766" w:author="Στάθης Καπ" w:date="2023-02-01T09:03:00Z">
                  <w:rPr>
                    <w:rFonts w:ascii="Cambria Math" w:hAnsi="Cambria Math"/>
                    <w:lang w:val="el-GR"/>
                  </w:rPr>
                  <m:t>(</m:t>
                </w:del>
              </m:r>
              <m:sSub>
                <m:sSubPr>
                  <m:ctrlPr>
                    <w:del w:id="2767" w:author="Στάθης Καπ" w:date="2023-02-01T09:03:00Z">
                      <w:rPr>
                        <w:rFonts w:ascii="Cambria Math" w:hAnsi="Cambria Math"/>
                        <w:i/>
                        <w:iCs/>
                        <w:lang w:val="el-GR"/>
                      </w:rPr>
                    </w:del>
                  </m:ctrlPr>
                </m:sSubPr>
                <m:e>
                  <m:r>
                    <w:del w:id="2768" w:author="Στάθης Καπ" w:date="2023-02-01T09:03:00Z">
                      <w:rPr>
                        <w:rFonts w:ascii="Cambria Math" w:hAnsi="Cambria Math"/>
                        <w:lang w:val="el-GR"/>
                      </w:rPr>
                      <m:t>T</m:t>
                    </w:del>
                  </m:r>
                </m:e>
                <m:sub>
                  <m:r>
                    <w:del w:id="2769" w:author="Στάθης Καπ" w:date="2023-02-01T09:03:00Z">
                      <w:rPr>
                        <w:rFonts w:ascii="Cambria Math" w:hAnsi="Cambria Math"/>
                        <w:lang w:val="el-GR"/>
                      </w:rPr>
                      <m:t>i</m:t>
                    </w:del>
                  </m:r>
                </m:sub>
              </m:sSub>
              <m:sSub>
                <m:sSubPr>
                  <m:ctrlPr>
                    <w:del w:id="2770" w:author="Στάθης Καπ" w:date="2023-02-01T09:03:00Z">
                      <w:rPr>
                        <w:rFonts w:ascii="Cambria Math" w:hAnsi="Cambria Math"/>
                        <w:i/>
                        <w:iCs/>
                        <w:lang w:val="el-GR"/>
                      </w:rPr>
                    </w:del>
                  </m:ctrlPr>
                </m:sSubPr>
                <m:e>
                  <m:r>
                    <w:del w:id="2771" w:author="Στάθης Καπ" w:date="2023-02-01T09:03:00Z">
                      <w:rPr>
                        <w:rFonts w:ascii="Cambria Math" w:hAnsi="Cambria Math"/>
                        <w:lang w:val="el-GR"/>
                      </w:rPr>
                      <m:t>y</m:t>
                    </w:del>
                  </m:r>
                </m:e>
                <m:sub>
                  <m:r>
                    <w:del w:id="2772" w:author="Στάθης Καπ" w:date="2023-02-01T09:03:00Z">
                      <w:rPr>
                        <w:rFonts w:ascii="Cambria Math" w:hAnsi="Cambria Math"/>
                        <w:lang w:val="el-GR"/>
                      </w:rPr>
                      <m:t>id</m:t>
                    </w:del>
                  </m:r>
                </m:sub>
              </m:sSub>
              <m:r>
                <w:del w:id="2773" w:author="Στάθης Καπ" w:date="2023-02-01T09:03:00Z">
                  <w:rPr>
                    <w:rFonts w:ascii="Cambria Math" w:hAnsi="Cambria Math"/>
                    <w:lang w:val="el-GR"/>
                  </w:rPr>
                  <m:t>+</m:t>
                </w:del>
              </m:r>
              <m:nary>
                <m:naryPr>
                  <m:chr m:val="∑"/>
                  <m:limLoc m:val="undOvr"/>
                  <m:ctrlPr>
                    <w:del w:id="2774" w:author="Στάθης Καπ" w:date="2023-02-01T09:03:00Z">
                      <w:rPr>
                        <w:rFonts w:ascii="Cambria Math" w:hAnsi="Cambria Math"/>
                        <w:i/>
                        <w:iCs/>
                        <w:lang w:val="el-GR"/>
                      </w:rPr>
                    </w:del>
                  </m:ctrlPr>
                </m:naryPr>
                <m:sub>
                  <m:r>
                    <w:del w:id="2775" w:author="Στάθης Καπ" w:date="2023-02-01T09:03:00Z">
                      <w:rPr>
                        <w:rFonts w:ascii="Cambria Math" w:hAnsi="Cambria Math"/>
                        <w:lang w:val="el-GR"/>
                      </w:rPr>
                      <m:t>y=2</m:t>
                    </w:del>
                  </m:r>
                </m:sub>
                <m:sup>
                  <m:r>
                    <w:del w:id="2776" w:author="Στάθης Καπ" w:date="2023-02-01T09:03:00Z">
                      <w:rPr>
                        <w:rFonts w:ascii="Cambria Math" w:hAnsi="Cambria Math"/>
                        <w:lang w:val="el-GR"/>
                      </w:rPr>
                      <m:t>n</m:t>
                    </w:del>
                  </m:r>
                </m:sup>
                <m:e>
                  <m:sSub>
                    <m:sSubPr>
                      <m:ctrlPr>
                        <w:del w:id="2777" w:author="Στάθης Καπ" w:date="2023-02-01T09:03:00Z">
                          <w:rPr>
                            <w:rFonts w:ascii="Cambria Math" w:hAnsi="Cambria Math"/>
                            <w:i/>
                            <w:iCs/>
                            <w:lang w:val="el-GR"/>
                          </w:rPr>
                        </w:del>
                      </m:ctrlPr>
                    </m:sSubPr>
                    <m:e>
                      <m:r>
                        <w:del w:id="2778" w:author="Στάθης Καπ" w:date="2023-02-01T09:03:00Z">
                          <w:rPr>
                            <w:rFonts w:ascii="Cambria Math" w:hAnsi="Cambria Math"/>
                            <w:lang w:val="el-GR"/>
                          </w:rPr>
                          <m:t>c</m:t>
                        </w:del>
                      </m:r>
                    </m:e>
                    <m:sub>
                      <m:r>
                        <w:del w:id="2779" w:author="Στάθης Καπ" w:date="2023-02-01T09:03:00Z">
                          <w:rPr>
                            <w:rFonts w:ascii="Cambria Math" w:hAnsi="Cambria Math"/>
                            <w:lang w:val="el-GR"/>
                          </w:rPr>
                          <m:t>ij</m:t>
                        </w:del>
                      </m:r>
                    </m:sub>
                  </m:sSub>
                  <m:sSub>
                    <m:sSubPr>
                      <m:ctrlPr>
                        <w:del w:id="2780" w:author="Στάθης Καπ" w:date="2023-02-01T09:03:00Z">
                          <w:rPr>
                            <w:rFonts w:ascii="Cambria Math" w:hAnsi="Cambria Math"/>
                            <w:i/>
                            <w:iCs/>
                            <w:lang w:val="el-GR"/>
                          </w:rPr>
                        </w:del>
                      </m:ctrlPr>
                    </m:sSubPr>
                    <m:e>
                      <m:r>
                        <w:del w:id="2781" w:author="Στάθης Καπ" w:date="2023-02-01T09:03:00Z">
                          <w:rPr>
                            <w:rFonts w:ascii="Cambria Math" w:hAnsi="Cambria Math"/>
                            <w:lang w:val="el-GR"/>
                          </w:rPr>
                          <m:t>x</m:t>
                        </w:del>
                      </m:r>
                    </m:e>
                    <m:sub>
                      <m:r>
                        <w:del w:id="2782" w:author="Στάθης Καπ" w:date="2023-02-01T09:03:00Z">
                          <w:rPr>
                            <w:rFonts w:ascii="Cambria Math" w:hAnsi="Cambria Math"/>
                            <w:lang w:val="el-GR"/>
                          </w:rPr>
                          <m:t>ijd</m:t>
                        </w:del>
                      </m:r>
                    </m:sub>
                  </m:sSub>
                </m:e>
              </m:nary>
              <m:r>
                <w:del w:id="2783" w:author="Στάθης Καπ" w:date="2023-02-01T09:03:00Z">
                  <w:rPr>
                    <w:rFonts w:ascii="Cambria Math" w:hAnsi="Cambria Math"/>
                    <w:lang w:val="el-GR"/>
                  </w:rPr>
                  <m:t>)</m:t>
                </w:del>
              </m:r>
            </m:e>
          </m:nary>
          <m:r>
            <w:del w:id="2784" w:author="Στάθης Καπ" w:date="2023-02-01T09:03:00Z">
              <w:rPr>
                <w:rFonts w:ascii="Cambria Math" w:hAnsi="Cambria Math"/>
                <w:lang w:val="el-GR"/>
              </w:rPr>
              <m:t>≤</m:t>
            </w:del>
          </m:r>
          <m:sSub>
            <m:sSubPr>
              <m:ctrlPr>
                <w:del w:id="2785" w:author="Στάθης Καπ" w:date="2023-02-01T09:03:00Z">
                  <w:rPr>
                    <w:rFonts w:ascii="Cambria Math" w:hAnsi="Cambria Math"/>
                    <w:i/>
                    <w:iCs/>
                    <w:lang w:val="el-GR"/>
                  </w:rPr>
                </w:del>
              </m:ctrlPr>
            </m:sSubPr>
            <m:e>
              <m:r>
                <w:del w:id="2786" w:author="Στάθης Καπ" w:date="2023-02-01T09:03:00Z">
                  <w:rPr>
                    <w:rFonts w:ascii="Cambria Math" w:hAnsi="Cambria Math"/>
                    <w:lang w:val="el-GR"/>
                  </w:rPr>
                  <m:t>T</m:t>
                </w:del>
              </m:r>
            </m:e>
            <m:sub>
              <m:r>
                <w:del w:id="2787" w:author="Στάθης Καπ" w:date="2023-02-01T09:03:00Z">
                  <w:rPr>
                    <w:rFonts w:ascii="Cambria Math" w:hAnsi="Cambria Math"/>
                    <w:lang w:val="el-GR"/>
                  </w:rPr>
                  <m:t>max</m:t>
                </w:del>
              </m:r>
            </m:sub>
          </m:sSub>
          <m:r>
            <w:del w:id="2788"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7E7879" w:rsidP="00DD5D88">
      <w:pPr>
        <w:rPr>
          <w:del w:id="2789" w:author="Στάθης Καπ" w:date="2023-02-01T09:03:00Z"/>
          <w:i/>
          <w:lang w:val="el-GR"/>
        </w:rPr>
      </w:pPr>
      <m:oMathPara>
        <m:oMath>
          <m:sSub>
            <m:sSubPr>
              <m:ctrlPr>
                <w:del w:id="2790" w:author="Στάθης Καπ" w:date="2023-02-01T09:03:00Z">
                  <w:rPr>
                    <w:rFonts w:ascii="Cambria Math" w:hAnsi="Cambria Math"/>
                    <w:i/>
                    <w:lang w:val="el-GR"/>
                  </w:rPr>
                </w:del>
              </m:ctrlPr>
            </m:sSubPr>
            <m:e>
              <m:r>
                <w:del w:id="2791" w:author="Στάθης Καπ" w:date="2023-02-01T09:03:00Z">
                  <w:rPr>
                    <w:rFonts w:ascii="Cambria Math" w:hAnsi="Cambria Math"/>
                    <w:lang w:val="el-GR"/>
                  </w:rPr>
                  <m:t>O</m:t>
                </w:del>
              </m:r>
            </m:e>
            <m:sub>
              <m:r>
                <w:del w:id="2792" w:author="Στάθης Καπ" w:date="2023-02-01T09:03:00Z">
                  <w:rPr>
                    <w:rFonts w:ascii="Cambria Math" w:hAnsi="Cambria Math"/>
                    <w:lang w:val="el-GR"/>
                  </w:rPr>
                  <m:t>i</m:t>
                </w:del>
              </m:r>
            </m:sub>
          </m:sSub>
          <m:r>
            <w:del w:id="2793" w:author="Στάθης Καπ" w:date="2023-02-01T09:03:00Z">
              <w:rPr>
                <w:rFonts w:ascii="Cambria Math" w:hAnsi="Cambria Math"/>
                <w:lang w:val="el-GR"/>
              </w:rPr>
              <m:t>≤</m:t>
            </w:del>
          </m:r>
          <m:sSub>
            <m:sSubPr>
              <m:ctrlPr>
                <w:del w:id="2794" w:author="Στάθης Καπ" w:date="2023-02-01T09:03:00Z">
                  <w:rPr>
                    <w:rFonts w:ascii="Cambria Math" w:hAnsi="Cambria Math"/>
                    <w:i/>
                    <w:lang w:val="el-GR"/>
                  </w:rPr>
                </w:del>
              </m:ctrlPr>
            </m:sSubPr>
            <m:e>
              <m:r>
                <w:del w:id="2795" w:author="Στάθης Καπ" w:date="2023-02-01T09:03:00Z">
                  <w:rPr>
                    <w:rFonts w:ascii="Cambria Math" w:hAnsi="Cambria Math"/>
                    <w:lang w:val="el-GR"/>
                  </w:rPr>
                  <m:t>s</m:t>
                </w:del>
              </m:r>
            </m:e>
            <m:sub>
              <m:r>
                <w:del w:id="2796" w:author="Στάθης Καπ" w:date="2023-02-01T09:03:00Z">
                  <w:rPr>
                    <w:rFonts w:ascii="Cambria Math" w:hAnsi="Cambria Math"/>
                    <w:lang w:val="el-GR"/>
                  </w:rPr>
                  <m:t>id</m:t>
                </w:del>
              </m:r>
            </m:sub>
          </m:sSub>
          <m:r>
            <w:del w:id="2797"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7E7879" w:rsidP="00DD5D88">
      <w:pPr>
        <w:rPr>
          <w:del w:id="2798" w:author="Στάθης Καπ" w:date="2023-02-01T09:03:00Z"/>
          <w:i/>
          <w:iCs/>
          <w:lang w:val="el-GR"/>
        </w:rPr>
      </w:pPr>
      <m:oMathPara>
        <m:oMath>
          <m:sSub>
            <m:sSubPr>
              <m:ctrlPr>
                <w:del w:id="2799" w:author="Στάθης Καπ" w:date="2023-02-01T09:03:00Z">
                  <w:rPr>
                    <w:rFonts w:ascii="Cambria Math" w:hAnsi="Cambria Math"/>
                    <w:i/>
                    <w:iCs/>
                    <w:lang w:val="el-GR"/>
                  </w:rPr>
                </w:del>
              </m:ctrlPr>
            </m:sSubPr>
            <m:e>
              <m:r>
                <w:del w:id="2800" w:author="Στάθης Καπ" w:date="2023-02-01T09:03:00Z">
                  <w:rPr>
                    <w:rFonts w:ascii="Cambria Math" w:hAnsi="Cambria Math"/>
                    <w:lang w:val="el-GR"/>
                  </w:rPr>
                  <m:t>s</m:t>
                </w:del>
              </m:r>
            </m:e>
            <m:sub>
              <m:r>
                <w:del w:id="2801" w:author="Στάθης Καπ" w:date="2023-02-01T09:03:00Z">
                  <w:rPr>
                    <w:rFonts w:ascii="Cambria Math" w:hAnsi="Cambria Math"/>
                    <w:lang w:val="el-GR"/>
                  </w:rPr>
                  <m:t>id</m:t>
                </w:del>
              </m:r>
            </m:sub>
          </m:sSub>
          <m:r>
            <w:del w:id="2802" w:author="Στάθης Καπ" w:date="2023-02-01T09:03:00Z">
              <w:rPr>
                <w:rFonts w:ascii="Cambria Math" w:hAnsi="Cambria Math"/>
                <w:lang w:val="el-GR"/>
              </w:rPr>
              <m:t>≤</m:t>
            </w:del>
          </m:r>
          <m:sSub>
            <m:sSubPr>
              <m:ctrlPr>
                <w:del w:id="2803" w:author="Στάθης Καπ" w:date="2023-02-01T09:03:00Z">
                  <w:rPr>
                    <w:rFonts w:ascii="Cambria Math" w:hAnsi="Cambria Math"/>
                    <w:i/>
                    <w:iCs/>
                    <w:lang w:val="el-GR"/>
                  </w:rPr>
                </w:del>
              </m:ctrlPr>
            </m:sSubPr>
            <m:e>
              <m:r>
                <w:del w:id="2804" w:author="Στάθης Καπ" w:date="2023-02-01T09:03:00Z">
                  <w:rPr>
                    <w:rFonts w:ascii="Cambria Math" w:hAnsi="Cambria Math"/>
                    <w:lang w:val="el-GR"/>
                  </w:rPr>
                  <m:t>C</m:t>
                </w:del>
              </m:r>
            </m:e>
            <m:sub>
              <m:r>
                <w:del w:id="2805" w:author="Στάθης Καπ" w:date="2023-02-01T09:03:00Z">
                  <w:rPr>
                    <w:rFonts w:ascii="Cambria Math" w:hAnsi="Cambria Math"/>
                    <w:lang w:val="el-GR"/>
                  </w:rPr>
                  <m:t>i</m:t>
                </w:del>
              </m:r>
            </m:sub>
          </m:sSub>
          <m:r>
            <w:del w:id="2806"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7E7879" w:rsidP="00DD5D88">
      <w:pPr>
        <w:rPr>
          <w:del w:id="2807" w:author="Στάθης Καπ" w:date="2023-02-01T09:03:00Z"/>
          <w:i/>
          <w:iCs/>
          <w:lang w:val="el-GR"/>
        </w:rPr>
      </w:pPr>
      <m:oMathPara>
        <m:oMath>
          <m:sSub>
            <m:sSubPr>
              <m:ctrlPr>
                <w:del w:id="2808" w:author="Στάθης Καπ" w:date="2023-02-01T09:03:00Z">
                  <w:rPr>
                    <w:rFonts w:ascii="Cambria Math" w:hAnsi="Cambria Math"/>
                    <w:i/>
                    <w:iCs/>
                    <w:lang w:val="el-GR"/>
                  </w:rPr>
                </w:del>
              </m:ctrlPr>
            </m:sSubPr>
            <m:e>
              <m:r>
                <w:del w:id="2809" w:author="Στάθης Καπ" w:date="2023-02-01T09:03:00Z">
                  <w:rPr>
                    <w:rFonts w:ascii="Cambria Math" w:hAnsi="Cambria Math"/>
                    <w:lang w:val="el-GR"/>
                  </w:rPr>
                  <m:t>x</m:t>
                </w:del>
              </m:r>
            </m:e>
            <m:sub>
              <m:r>
                <w:del w:id="2810" w:author="Στάθης Καπ" w:date="2023-02-01T09:03:00Z">
                  <w:rPr>
                    <w:rFonts w:ascii="Cambria Math" w:hAnsi="Cambria Math"/>
                    <w:lang w:val="el-GR"/>
                  </w:rPr>
                  <m:t>ijd</m:t>
                </w:del>
              </m:r>
            </m:sub>
          </m:sSub>
          <m:r>
            <w:del w:id="2811" w:author="Στάθης Καπ" w:date="2023-02-01T09:03:00Z">
              <w:rPr>
                <w:rFonts w:ascii="Cambria Math" w:hAnsi="Cambria Math"/>
                <w:lang w:val="el-GR"/>
              </w:rPr>
              <m:t>,</m:t>
            </w:del>
          </m:r>
          <m:sSub>
            <m:sSubPr>
              <m:ctrlPr>
                <w:del w:id="2812" w:author="Στάθης Καπ" w:date="2023-02-01T09:03:00Z">
                  <w:rPr>
                    <w:rFonts w:ascii="Cambria Math" w:hAnsi="Cambria Math"/>
                    <w:i/>
                    <w:iCs/>
                    <w:lang w:val="el-GR"/>
                  </w:rPr>
                </w:del>
              </m:ctrlPr>
            </m:sSubPr>
            <m:e>
              <m:r>
                <w:del w:id="2813" w:author="Στάθης Καπ" w:date="2023-02-01T09:03:00Z">
                  <w:rPr>
                    <w:rFonts w:ascii="Cambria Math" w:hAnsi="Cambria Math"/>
                    <w:lang w:val="el-GR"/>
                  </w:rPr>
                  <m:t>y</m:t>
                </w:del>
              </m:r>
            </m:e>
            <m:sub>
              <m:r>
                <w:del w:id="2814" w:author="Στάθης Καπ" w:date="2023-02-01T09:03:00Z">
                  <w:rPr>
                    <w:rFonts w:ascii="Cambria Math" w:hAnsi="Cambria Math"/>
                    <w:lang w:val="el-GR"/>
                  </w:rPr>
                  <m:t>id</m:t>
                </w:del>
              </m:r>
            </m:sub>
          </m:sSub>
          <m:r>
            <w:del w:id="2815" w:author="Στάθης Καπ" w:date="2023-02-01T09:03:00Z">
              <w:rPr>
                <w:rFonts w:ascii="Cambria Math" w:hAnsi="Cambria Math"/>
                <w:lang w:val="el-GR"/>
              </w:rPr>
              <m:t>∈</m:t>
            </w:del>
          </m:r>
          <m:d>
            <m:dPr>
              <m:begChr m:val="{"/>
              <m:endChr m:val="}"/>
              <m:ctrlPr>
                <w:del w:id="2816" w:author="Στάθης Καπ" w:date="2023-02-01T09:03:00Z">
                  <w:rPr>
                    <w:rFonts w:ascii="Cambria Math" w:hAnsi="Cambria Math"/>
                    <w:i/>
                    <w:iCs/>
                    <w:lang w:val="el-GR"/>
                  </w:rPr>
                </w:del>
              </m:ctrlPr>
            </m:dPr>
            <m:e>
              <m:r>
                <w:del w:id="2817" w:author="Στάθης Καπ" w:date="2023-02-01T09:03:00Z">
                  <w:rPr>
                    <w:rFonts w:ascii="Cambria Math" w:hAnsi="Cambria Math"/>
                    <w:lang w:val="el-GR"/>
                  </w:rPr>
                  <m:t>0,1</m:t>
                </w:del>
              </m:r>
            </m:e>
          </m:d>
          <m:r>
            <w:del w:id="2818"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19" w:author="Στάθης Καπ" w:date="2023-03-01T05:14:00Z"/>
      <w:sdt>
        <w:sdtPr>
          <w:rPr>
            <w:lang w:val="el-GR"/>
          </w:rPr>
          <w:id w:val="-1368522960"/>
          <w:citation/>
        </w:sdtPr>
        <w:sdtEndPr/>
        <w:sdtContent>
          <w:customXmlInsRangeEnd w:id="2819"/>
          <w:ins w:id="2820" w:author="Στάθης Καπ" w:date="2023-03-01T05:14:00Z">
            <w:r w:rsidR="007B61BA">
              <w:rPr>
                <w:lang w:val="el-GR"/>
              </w:rPr>
              <w:fldChar w:fldCharType="begin"/>
            </w:r>
            <w:r w:rsidR="007B61BA" w:rsidRPr="007B61BA">
              <w:rPr>
                <w:lang w:val="el-GR"/>
                <w:rPrChange w:id="2821" w:author="Στάθης Καπ" w:date="2023-03-01T05:14:00Z">
                  <w:rPr/>
                </w:rPrChange>
              </w:rPr>
              <w:instrText xml:space="preserve"> </w:instrText>
            </w:r>
            <w:r w:rsidR="007B61BA">
              <w:instrText>CITATION</w:instrText>
            </w:r>
            <w:r w:rsidR="007B61BA" w:rsidRPr="007B61BA">
              <w:rPr>
                <w:lang w:val="el-GR"/>
                <w:rPrChange w:id="2822" w:author="Στάθης Καπ" w:date="2023-03-01T05:14:00Z">
                  <w:rPr/>
                </w:rPrChange>
              </w:rPr>
              <w:instrText xml:space="preserve"> </w:instrText>
            </w:r>
            <w:r w:rsidR="007B61BA">
              <w:instrText>Rob</w:instrText>
            </w:r>
            <w:r w:rsidR="007B61BA" w:rsidRPr="007B61BA">
              <w:rPr>
                <w:lang w:val="el-GR"/>
                <w:rPrChange w:id="2823" w:author="Στάθης Καπ" w:date="2023-03-01T05:14:00Z">
                  <w:rPr/>
                </w:rPrChange>
              </w:rPr>
              <w:instrText>09 \</w:instrText>
            </w:r>
            <w:r w:rsidR="007B61BA">
              <w:instrText>l</w:instrText>
            </w:r>
            <w:r w:rsidR="007B61BA" w:rsidRPr="007B61BA">
              <w:rPr>
                <w:lang w:val="el-GR"/>
                <w:rPrChange w:id="2824" w:author="Στάθης Καπ" w:date="2023-03-01T05:14:00Z">
                  <w:rPr/>
                </w:rPrChange>
              </w:rPr>
              <w:instrText xml:space="preserve"> 1033 </w:instrText>
            </w:r>
          </w:ins>
          <w:r w:rsidR="007B61BA">
            <w:rPr>
              <w:lang w:val="el-GR"/>
            </w:rPr>
            <w:fldChar w:fldCharType="separate"/>
          </w:r>
          <w:r w:rsidR="004B7EF5" w:rsidRPr="00A34C96">
            <w:rPr>
              <w:noProof/>
              <w:lang w:val="el-GR"/>
              <w:rPrChange w:id="2825" w:author="Στάθης Καπ" w:date="2023-03-07T06:24:00Z">
                <w:rPr>
                  <w:noProof/>
                </w:rPr>
              </w:rPrChange>
            </w:rPr>
            <w:t xml:space="preserve"> [30]</w:t>
          </w:r>
          <w:ins w:id="2826" w:author="Στάθης Καπ" w:date="2023-03-01T05:14:00Z">
            <w:r w:rsidR="007B61BA">
              <w:rPr>
                <w:lang w:val="el-GR"/>
              </w:rPr>
              <w:fldChar w:fldCharType="end"/>
            </w:r>
          </w:ins>
          <w:customXmlInsRangeStart w:id="2827" w:author="Στάθης Καπ" w:date="2023-03-01T05:14:00Z"/>
        </w:sdtContent>
      </w:sdt>
      <w:customXmlInsRangeEnd w:id="2827"/>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28" w:author="Charalampos Konstantopoulos" w:date="2023-01-27T11:10:00Z">
        <w:r>
          <w:rPr>
            <w:lang w:val="el-GR"/>
          </w:rPr>
          <w:t>Ο βαθμός επ</w:t>
        </w:r>
      </w:ins>
      <w:ins w:id="2829" w:author="Charalampos Konstantopoulos" w:date="2023-01-27T11:11:00Z">
        <w:r>
          <w:rPr>
            <w:lang w:val="el-GR"/>
          </w:rPr>
          <w:t xml:space="preserve">ιθυμίας </w:t>
        </w:r>
      </w:ins>
      <w:del w:id="2830"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31" w:author="Charalampos Konstantopoulos" w:date="2023-02-01T06:01:00Z">
        <w:r w:rsidR="001F33F3" w:rsidRPr="00B72F20">
          <w:rPr>
            <w:lang w:val="el-GR"/>
          </w:rPr>
          <w:delText>την οποία</w:delText>
        </w:r>
      </w:del>
      <w:ins w:id="2832" w:author="Charalampos Konstantopoulos" w:date="2023-02-01T06:01:00Z">
        <w:r w:rsidR="001F33F3" w:rsidRPr="00B72F20">
          <w:rPr>
            <w:lang w:val="el-GR"/>
          </w:rPr>
          <w:t>τ</w:t>
        </w:r>
      </w:ins>
      <w:ins w:id="2833" w:author="Charalampos Konstantopoulos" w:date="2023-01-27T11:11:00Z">
        <w:r w:rsidR="00704E3C">
          <w:rPr>
            <w:lang w:val="el-GR"/>
          </w:rPr>
          <w:t>ο</w:t>
        </w:r>
      </w:ins>
      <w:del w:id="2834" w:author="Charalampos Konstantopoulos" w:date="2023-01-27T11:11:00Z">
        <w:r w:rsidR="001F33F3" w:rsidRPr="00B72F20" w:rsidDel="00704E3C">
          <w:rPr>
            <w:lang w:val="el-GR"/>
          </w:rPr>
          <w:delText>η</w:delText>
        </w:r>
      </w:del>
      <w:ins w:id="2835" w:author="Charalampos Konstantopoulos" w:date="2023-02-01T06:01:00Z">
        <w:r w:rsidR="001F33F3" w:rsidRPr="00B72F20">
          <w:rPr>
            <w:lang w:val="el-GR"/>
          </w:rPr>
          <w:t>ν οποί</w:t>
        </w:r>
      </w:ins>
      <w:ins w:id="2836" w:author="Charalampos Konstantopoulos" w:date="2023-01-27T11:11:00Z">
        <w:r w:rsidR="00704E3C">
          <w:rPr>
            <w:lang w:val="el-GR"/>
          </w:rPr>
          <w:t>ο</w:t>
        </w:r>
      </w:ins>
      <w:del w:id="2837"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38" w:author="Στάθης Καπ" w:date="2023-03-01T05:14:00Z"/>
      <w:sdt>
        <w:sdtPr>
          <w:rPr>
            <w:lang w:val="el-GR"/>
          </w:rPr>
          <w:id w:val="-739251777"/>
          <w:citation/>
        </w:sdtPr>
        <w:sdtEndPr/>
        <w:sdtContent>
          <w:customXmlInsRangeEnd w:id="2838"/>
          <w:ins w:id="2839" w:author="Στάθης Καπ" w:date="2023-03-01T05:14:00Z">
            <w:r w:rsidR="007B61BA">
              <w:rPr>
                <w:lang w:val="el-GR"/>
              </w:rPr>
              <w:fldChar w:fldCharType="begin"/>
            </w:r>
            <w:r w:rsidR="007B61BA" w:rsidRPr="007B61BA">
              <w:rPr>
                <w:lang w:val="el-GR"/>
                <w:rPrChange w:id="2840" w:author="Στάθης Καπ" w:date="2023-03-01T05:14:00Z">
                  <w:rPr/>
                </w:rPrChange>
              </w:rPr>
              <w:instrText xml:space="preserve"> </w:instrText>
            </w:r>
            <w:r w:rsidR="007B61BA">
              <w:instrText>CITATION</w:instrText>
            </w:r>
            <w:r w:rsidR="007B61BA" w:rsidRPr="007B61BA">
              <w:rPr>
                <w:lang w:val="el-GR"/>
                <w:rPrChange w:id="2841" w:author="Στάθης Καπ" w:date="2023-03-01T05:14:00Z">
                  <w:rPr/>
                </w:rPrChange>
              </w:rPr>
              <w:instrText xml:space="preserve"> </w:instrText>
            </w:r>
            <w:r w:rsidR="007B61BA">
              <w:instrText>Rob</w:instrText>
            </w:r>
            <w:r w:rsidR="007B61BA" w:rsidRPr="007B61BA">
              <w:rPr>
                <w:lang w:val="el-GR"/>
                <w:rPrChange w:id="2842" w:author="Στάθης Καπ" w:date="2023-03-01T05:14:00Z">
                  <w:rPr/>
                </w:rPrChange>
              </w:rPr>
              <w:instrText>09 \</w:instrText>
            </w:r>
            <w:r w:rsidR="007B61BA">
              <w:instrText>l</w:instrText>
            </w:r>
            <w:r w:rsidR="007B61BA" w:rsidRPr="007B61BA">
              <w:rPr>
                <w:lang w:val="el-GR"/>
                <w:rPrChange w:id="2843" w:author="Στάθης Καπ" w:date="2023-03-01T05:14:00Z">
                  <w:rPr/>
                </w:rPrChange>
              </w:rPr>
              <w:instrText xml:space="preserve"> 1033 </w:instrText>
            </w:r>
          </w:ins>
          <w:r w:rsidR="007B61BA">
            <w:rPr>
              <w:lang w:val="el-GR"/>
            </w:rPr>
            <w:fldChar w:fldCharType="separate"/>
          </w:r>
          <w:r w:rsidR="004B7EF5" w:rsidRPr="00A34C96">
            <w:rPr>
              <w:noProof/>
              <w:lang w:val="el-GR"/>
              <w:rPrChange w:id="2844" w:author="Στάθης Καπ" w:date="2023-03-07T06:24:00Z">
                <w:rPr>
                  <w:noProof/>
                </w:rPr>
              </w:rPrChange>
            </w:rPr>
            <w:t xml:space="preserve"> [30]</w:t>
          </w:r>
          <w:ins w:id="2845" w:author="Στάθης Καπ" w:date="2023-03-01T05:14:00Z">
            <w:r w:rsidR="007B61BA">
              <w:rPr>
                <w:lang w:val="el-GR"/>
              </w:rPr>
              <w:fldChar w:fldCharType="end"/>
            </w:r>
          </w:ins>
          <w:customXmlInsRangeStart w:id="2846" w:author="Στάθης Καπ" w:date="2023-03-01T05:14:00Z"/>
        </w:sdtContent>
      </w:sdt>
      <w:customXmlInsRangeEnd w:id="2846"/>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47" w:author="Στάθης Καπ" w:date="2023-03-01T05:15:00Z"/>
      <w:sdt>
        <w:sdtPr>
          <w:rPr>
            <w:lang w:val="el-GR"/>
          </w:rPr>
          <w:id w:val="693422568"/>
          <w:citation/>
        </w:sdtPr>
        <w:sdtEndPr/>
        <w:sdtContent>
          <w:customXmlInsRangeEnd w:id="2847"/>
          <w:ins w:id="2848" w:author="Στάθης Καπ" w:date="2023-03-01T05:15:00Z">
            <w:r w:rsidR="007B61BA">
              <w:rPr>
                <w:lang w:val="el-GR"/>
              </w:rPr>
              <w:fldChar w:fldCharType="begin"/>
            </w:r>
            <w:r w:rsidR="007B61BA" w:rsidRPr="007B61BA">
              <w:rPr>
                <w:lang w:val="el-GR"/>
                <w:rPrChange w:id="2849" w:author="Στάθης Καπ" w:date="2023-03-01T05:15:00Z">
                  <w:rPr/>
                </w:rPrChange>
              </w:rPr>
              <w:instrText xml:space="preserve"> </w:instrText>
            </w:r>
            <w:r w:rsidR="007B61BA">
              <w:instrText>CITATION</w:instrText>
            </w:r>
            <w:r w:rsidR="007B61BA" w:rsidRPr="007B61BA">
              <w:rPr>
                <w:lang w:val="el-GR"/>
                <w:rPrChange w:id="2850" w:author="Στάθης Καπ" w:date="2023-03-01T05:15:00Z">
                  <w:rPr/>
                </w:rPrChange>
              </w:rPr>
              <w:instrText xml:space="preserve"> </w:instrText>
            </w:r>
            <w:r w:rsidR="007B61BA">
              <w:instrText>Rob</w:instrText>
            </w:r>
            <w:r w:rsidR="007B61BA" w:rsidRPr="007B61BA">
              <w:rPr>
                <w:lang w:val="el-GR"/>
                <w:rPrChange w:id="2851" w:author="Στάθης Καπ" w:date="2023-03-01T05:15:00Z">
                  <w:rPr/>
                </w:rPrChange>
              </w:rPr>
              <w:instrText>09 \</w:instrText>
            </w:r>
            <w:r w:rsidR="007B61BA">
              <w:instrText>l</w:instrText>
            </w:r>
            <w:r w:rsidR="007B61BA" w:rsidRPr="007B61BA">
              <w:rPr>
                <w:lang w:val="el-GR"/>
                <w:rPrChange w:id="2852" w:author="Στάθης Καπ" w:date="2023-03-01T05:15:00Z">
                  <w:rPr/>
                </w:rPrChange>
              </w:rPr>
              <w:instrText xml:space="preserve"> 1033 </w:instrText>
            </w:r>
          </w:ins>
          <w:r w:rsidR="007B61BA">
            <w:rPr>
              <w:lang w:val="el-GR"/>
            </w:rPr>
            <w:fldChar w:fldCharType="separate"/>
          </w:r>
          <w:r w:rsidR="004B7EF5" w:rsidRPr="00A34C96">
            <w:rPr>
              <w:noProof/>
              <w:lang w:val="el-GR"/>
              <w:rPrChange w:id="2853" w:author="Στάθης Καπ" w:date="2023-03-07T06:24:00Z">
                <w:rPr>
                  <w:noProof/>
                </w:rPr>
              </w:rPrChange>
            </w:rPr>
            <w:t xml:space="preserve"> [30]</w:t>
          </w:r>
          <w:ins w:id="2854" w:author="Στάθης Καπ" w:date="2023-03-01T05:15:00Z">
            <w:r w:rsidR="007B61BA">
              <w:rPr>
                <w:lang w:val="el-GR"/>
              </w:rPr>
              <w:fldChar w:fldCharType="end"/>
            </w:r>
          </w:ins>
          <w:customXmlInsRangeStart w:id="2855" w:author="Στάθης Καπ" w:date="2023-03-01T05:15:00Z"/>
        </w:sdtContent>
      </w:sdt>
      <w:customXmlInsRangeEnd w:id="2855"/>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56" w:author="Στάθης Καπ" w:date="2023-03-01T05:19:00Z"/>
      <w:sdt>
        <w:sdtPr>
          <w:rPr>
            <w:lang w:val="el-GR"/>
          </w:rPr>
          <w:id w:val="-468131295"/>
          <w:citation/>
        </w:sdtPr>
        <w:sdtEndPr/>
        <w:sdtContent>
          <w:customXmlInsRangeEnd w:id="2856"/>
          <w:ins w:id="2857" w:author="Στάθης Καπ" w:date="2023-03-01T05:19:00Z">
            <w:r w:rsidR="00242EA7">
              <w:rPr>
                <w:lang w:val="el-GR"/>
              </w:rPr>
              <w:fldChar w:fldCharType="begin"/>
            </w:r>
            <w:r w:rsidR="00242EA7" w:rsidRPr="00242EA7">
              <w:rPr>
                <w:lang w:val="el-GR"/>
                <w:rPrChange w:id="2858" w:author="Στάθης Καπ" w:date="2023-03-01T05:19:00Z">
                  <w:rPr/>
                </w:rPrChange>
              </w:rPr>
              <w:instrText xml:space="preserve"> </w:instrText>
            </w:r>
            <w:r w:rsidR="00242EA7">
              <w:instrText>CITATION</w:instrText>
            </w:r>
            <w:r w:rsidR="00242EA7" w:rsidRPr="00242EA7">
              <w:rPr>
                <w:lang w:val="el-GR"/>
                <w:rPrChange w:id="2859" w:author="Στάθης Καπ" w:date="2023-03-01T05:19:00Z">
                  <w:rPr/>
                </w:rPrChange>
              </w:rPr>
              <w:instrText xml:space="preserve"> </w:instrText>
            </w:r>
            <w:r w:rsidR="00242EA7">
              <w:instrText>Pie</w:instrText>
            </w:r>
            <w:r w:rsidR="00242EA7" w:rsidRPr="00242EA7">
              <w:rPr>
                <w:lang w:val="el-GR"/>
                <w:rPrChange w:id="2860" w:author="Στάθης Καπ" w:date="2023-03-01T05:19:00Z">
                  <w:rPr/>
                </w:rPrChange>
              </w:rPr>
              <w:instrText>09 \</w:instrText>
            </w:r>
            <w:r w:rsidR="00242EA7">
              <w:instrText>l</w:instrText>
            </w:r>
            <w:r w:rsidR="00242EA7" w:rsidRPr="00242EA7">
              <w:rPr>
                <w:lang w:val="el-GR"/>
                <w:rPrChange w:id="2861" w:author="Στάθης Καπ" w:date="2023-03-01T05:19:00Z">
                  <w:rPr/>
                </w:rPrChange>
              </w:rPr>
              <w:instrText xml:space="preserve"> 1033 </w:instrText>
            </w:r>
          </w:ins>
          <w:r w:rsidR="00242EA7">
            <w:rPr>
              <w:lang w:val="el-GR"/>
            </w:rPr>
            <w:fldChar w:fldCharType="separate"/>
          </w:r>
          <w:r w:rsidR="004B7EF5" w:rsidRPr="00A34C96">
            <w:rPr>
              <w:noProof/>
              <w:lang w:val="el-GR"/>
              <w:rPrChange w:id="2862" w:author="Στάθης Καπ" w:date="2023-03-07T06:24:00Z">
                <w:rPr>
                  <w:noProof/>
                </w:rPr>
              </w:rPrChange>
            </w:rPr>
            <w:t xml:space="preserve"> [6]</w:t>
          </w:r>
          <w:ins w:id="2863" w:author="Στάθης Καπ" w:date="2023-03-01T05:19:00Z">
            <w:r w:rsidR="00242EA7">
              <w:rPr>
                <w:lang w:val="el-GR"/>
              </w:rPr>
              <w:fldChar w:fldCharType="end"/>
            </w:r>
          </w:ins>
          <w:customXmlInsRangeStart w:id="2864" w:author="Στάθης Καπ" w:date="2023-03-01T05:19:00Z"/>
        </w:sdtContent>
      </w:sdt>
      <w:customXmlInsRangeEnd w:id="2864"/>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865"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66" w:author="Στάθης Καπ" w:date="2023-03-01T05:20:00Z"/>
      <w:sdt>
        <w:sdtPr>
          <w:rPr>
            <w:lang w:val="el-GR"/>
          </w:rPr>
          <w:id w:val="2128272905"/>
          <w:citation/>
        </w:sdtPr>
        <w:sdtEndPr/>
        <w:sdtContent>
          <w:customXmlInsRangeEnd w:id="2866"/>
          <w:ins w:id="2867" w:author="Στάθης Καπ" w:date="2023-03-01T05:20:00Z">
            <w:r w:rsidR="00242EA7">
              <w:rPr>
                <w:lang w:val="el-GR"/>
              </w:rPr>
              <w:fldChar w:fldCharType="begin"/>
            </w:r>
            <w:r w:rsidR="00242EA7" w:rsidRPr="00242EA7">
              <w:rPr>
                <w:lang w:val="el-GR"/>
                <w:rPrChange w:id="2868" w:author="Στάθης Καπ" w:date="2023-03-01T05:20:00Z">
                  <w:rPr/>
                </w:rPrChange>
              </w:rPr>
              <w:instrText xml:space="preserve"> </w:instrText>
            </w:r>
            <w:r w:rsidR="00242EA7">
              <w:instrText>CITATION</w:instrText>
            </w:r>
            <w:r w:rsidR="00242EA7" w:rsidRPr="00242EA7">
              <w:rPr>
                <w:lang w:val="el-GR"/>
                <w:rPrChange w:id="2869" w:author="Στάθης Καπ" w:date="2023-03-01T05:20:00Z">
                  <w:rPr/>
                </w:rPrChange>
              </w:rPr>
              <w:instrText xml:space="preserve"> </w:instrText>
            </w:r>
            <w:r w:rsidR="00242EA7">
              <w:instrText>Shi</w:instrText>
            </w:r>
            <w:r w:rsidR="00242EA7" w:rsidRPr="00242EA7">
              <w:rPr>
                <w:lang w:val="el-GR"/>
                <w:rPrChange w:id="2870" w:author="Στάθης Καπ" w:date="2023-03-01T05:20:00Z">
                  <w:rPr/>
                </w:rPrChange>
              </w:rPr>
              <w:instrText>12 \</w:instrText>
            </w:r>
            <w:r w:rsidR="00242EA7">
              <w:instrText>l</w:instrText>
            </w:r>
            <w:r w:rsidR="00242EA7" w:rsidRPr="00242EA7">
              <w:rPr>
                <w:lang w:val="el-GR"/>
                <w:rPrChange w:id="2871" w:author="Στάθης Καπ" w:date="2023-03-01T05:20:00Z">
                  <w:rPr/>
                </w:rPrChange>
              </w:rPr>
              <w:instrText xml:space="preserve"> 1033 </w:instrText>
            </w:r>
          </w:ins>
          <w:r w:rsidR="00242EA7">
            <w:rPr>
              <w:lang w:val="el-GR"/>
            </w:rPr>
            <w:fldChar w:fldCharType="separate"/>
          </w:r>
          <w:r w:rsidR="004B7EF5" w:rsidRPr="00A34C96">
            <w:rPr>
              <w:noProof/>
              <w:lang w:val="el-GR"/>
              <w:rPrChange w:id="2872" w:author="Στάθης Καπ" w:date="2023-03-07T06:24:00Z">
                <w:rPr>
                  <w:noProof/>
                </w:rPr>
              </w:rPrChange>
            </w:rPr>
            <w:t xml:space="preserve"> [31]</w:t>
          </w:r>
          <w:ins w:id="2873" w:author="Στάθης Καπ" w:date="2023-03-01T05:20:00Z">
            <w:r w:rsidR="00242EA7">
              <w:rPr>
                <w:lang w:val="el-GR"/>
              </w:rPr>
              <w:fldChar w:fldCharType="end"/>
            </w:r>
          </w:ins>
          <w:customXmlInsRangeStart w:id="2874" w:author="Στάθης Καπ" w:date="2023-03-01T05:20:00Z"/>
        </w:sdtContent>
      </w:sdt>
      <w:customXmlInsRangeEnd w:id="2874"/>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875" w:author="Στάθης Καπ" w:date="2023-03-01T05:18:00Z"/>
      <w:sdt>
        <w:sdtPr>
          <w:rPr>
            <w:lang w:val="el-GR"/>
          </w:rPr>
          <w:id w:val="834346245"/>
          <w:citation/>
        </w:sdtPr>
        <w:sdtEndPr/>
        <w:sdtContent>
          <w:customXmlInsRangeEnd w:id="2875"/>
          <w:ins w:id="2876" w:author="Στάθης Καπ" w:date="2023-03-01T05:18:00Z">
            <w:r w:rsidR="0093342D">
              <w:rPr>
                <w:lang w:val="el-GR"/>
              </w:rPr>
              <w:fldChar w:fldCharType="begin"/>
            </w:r>
            <w:r w:rsidR="0093342D" w:rsidRPr="0093342D">
              <w:rPr>
                <w:lang w:val="el-GR"/>
                <w:rPrChange w:id="2877" w:author="Στάθης Καπ" w:date="2023-03-01T05:18:00Z">
                  <w:rPr/>
                </w:rPrChange>
              </w:rPr>
              <w:instrText xml:space="preserve"> </w:instrText>
            </w:r>
            <w:r w:rsidR="0093342D">
              <w:instrText>CITATION</w:instrText>
            </w:r>
            <w:r w:rsidR="0093342D" w:rsidRPr="0093342D">
              <w:rPr>
                <w:lang w:val="el-GR"/>
                <w:rPrChange w:id="2878" w:author="Στάθης Καπ" w:date="2023-03-01T05:18:00Z">
                  <w:rPr/>
                </w:rPrChange>
              </w:rPr>
              <w:instrText xml:space="preserve"> </w:instrText>
            </w:r>
            <w:r w:rsidR="0093342D">
              <w:instrText>Nac</w:instrText>
            </w:r>
            <w:r w:rsidR="0093342D" w:rsidRPr="0093342D">
              <w:rPr>
                <w:lang w:val="el-GR"/>
                <w:rPrChange w:id="2879" w:author="Στάθης Καπ" w:date="2023-03-01T05:18:00Z">
                  <w:rPr/>
                </w:rPrChange>
              </w:rPr>
              <w:instrText>12 \</w:instrText>
            </w:r>
            <w:r w:rsidR="0093342D">
              <w:instrText>l</w:instrText>
            </w:r>
            <w:r w:rsidR="0093342D" w:rsidRPr="0093342D">
              <w:rPr>
                <w:lang w:val="el-GR"/>
                <w:rPrChange w:id="2880" w:author="Στάθης Καπ" w:date="2023-03-01T05:18:00Z">
                  <w:rPr/>
                </w:rPrChange>
              </w:rPr>
              <w:instrText xml:space="preserve"> 1033 </w:instrText>
            </w:r>
          </w:ins>
          <w:r w:rsidR="0093342D">
            <w:rPr>
              <w:lang w:val="el-GR"/>
            </w:rPr>
            <w:fldChar w:fldCharType="separate"/>
          </w:r>
          <w:r w:rsidR="004B7EF5" w:rsidRPr="00A34C96">
            <w:rPr>
              <w:noProof/>
              <w:lang w:val="el-GR"/>
              <w:rPrChange w:id="2881" w:author="Στάθης Καπ" w:date="2023-03-07T06:24:00Z">
                <w:rPr>
                  <w:noProof/>
                </w:rPr>
              </w:rPrChange>
            </w:rPr>
            <w:t xml:space="preserve"> [32]</w:t>
          </w:r>
          <w:ins w:id="2882" w:author="Στάθης Καπ" w:date="2023-03-01T05:18:00Z">
            <w:r w:rsidR="0093342D">
              <w:rPr>
                <w:lang w:val="el-GR"/>
              </w:rPr>
              <w:fldChar w:fldCharType="end"/>
            </w:r>
          </w:ins>
          <w:customXmlInsRangeStart w:id="2883" w:author="Στάθης Καπ" w:date="2023-03-01T05:18:00Z"/>
        </w:sdtContent>
      </w:sdt>
      <w:customXmlInsRangeEnd w:id="2883"/>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884"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885" w:author="Στάθης Καπ" w:date="2023-03-01T05:17:00Z"/>
      <w:sdt>
        <w:sdtPr>
          <w:rPr>
            <w:lang w:val="el-GR"/>
          </w:rPr>
          <w:id w:val="300580649"/>
          <w:citation/>
        </w:sdtPr>
        <w:sdtEndPr/>
        <w:sdtContent>
          <w:customXmlInsRangeEnd w:id="2885"/>
          <w:ins w:id="2886" w:author="Στάθης Καπ" w:date="2023-03-01T05:17:00Z">
            <w:r w:rsidR="0093342D">
              <w:rPr>
                <w:lang w:val="el-GR"/>
              </w:rPr>
              <w:fldChar w:fldCharType="begin"/>
            </w:r>
            <w:r w:rsidR="0093342D" w:rsidRPr="0093342D">
              <w:rPr>
                <w:lang w:val="el-GR"/>
                <w:rPrChange w:id="2887" w:author="Στάθης Καπ" w:date="2023-03-01T05:17:00Z">
                  <w:rPr/>
                </w:rPrChange>
              </w:rPr>
              <w:instrText xml:space="preserve"> </w:instrText>
            </w:r>
            <w:r w:rsidR="0093342D">
              <w:instrText>CITATION</w:instrText>
            </w:r>
            <w:r w:rsidR="0093342D" w:rsidRPr="0093342D">
              <w:rPr>
                <w:lang w:val="el-GR"/>
                <w:rPrChange w:id="2888" w:author="Στάθης Καπ" w:date="2023-03-01T05:17:00Z">
                  <w:rPr/>
                </w:rPrChange>
              </w:rPr>
              <w:instrText xml:space="preserve"> </w:instrText>
            </w:r>
            <w:r w:rsidR="0093342D">
              <w:instrText>Dam</w:instrText>
            </w:r>
            <w:r w:rsidR="0093342D" w:rsidRPr="0093342D">
              <w:rPr>
                <w:lang w:val="el-GR"/>
                <w:rPrChange w:id="2889" w:author="Στάθης Καπ" w:date="2023-03-01T05:17:00Z">
                  <w:rPr/>
                </w:rPrChange>
              </w:rPr>
              <w:instrText>13 \</w:instrText>
            </w:r>
            <w:r w:rsidR="0093342D">
              <w:instrText>l</w:instrText>
            </w:r>
            <w:r w:rsidR="0093342D" w:rsidRPr="0093342D">
              <w:rPr>
                <w:lang w:val="el-GR"/>
                <w:rPrChange w:id="2890" w:author="Στάθης Καπ" w:date="2023-03-01T05:17:00Z">
                  <w:rPr/>
                </w:rPrChange>
              </w:rPr>
              <w:instrText xml:space="preserve"> 1033 </w:instrText>
            </w:r>
          </w:ins>
          <w:r w:rsidR="0093342D">
            <w:rPr>
              <w:lang w:val="el-GR"/>
            </w:rPr>
            <w:fldChar w:fldCharType="separate"/>
          </w:r>
          <w:r w:rsidR="004B7EF5" w:rsidRPr="00A34C96">
            <w:rPr>
              <w:noProof/>
              <w:lang w:val="el-GR"/>
              <w:rPrChange w:id="2891" w:author="Στάθης Καπ" w:date="2023-03-07T06:25:00Z">
                <w:rPr>
                  <w:noProof/>
                </w:rPr>
              </w:rPrChange>
            </w:rPr>
            <w:t xml:space="preserve"> [33]</w:t>
          </w:r>
          <w:ins w:id="2892" w:author="Στάθης Καπ" w:date="2023-03-01T05:17:00Z">
            <w:r w:rsidR="0093342D">
              <w:rPr>
                <w:lang w:val="el-GR"/>
              </w:rPr>
              <w:fldChar w:fldCharType="end"/>
            </w:r>
          </w:ins>
          <w:customXmlInsRangeStart w:id="2893" w:author="Στάθης Καπ" w:date="2023-03-01T05:17:00Z"/>
        </w:sdtContent>
      </w:sdt>
      <w:customXmlInsRangeEnd w:id="2893"/>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894" w:author="Charalampos Konstantopoulos" w:date="2023-01-27T12:20:00Z">
        <w:r w:rsidR="001B6034">
          <w:rPr>
            <w:lang w:val="el-GR"/>
          </w:rPr>
          <w:t xml:space="preserve">συστάδες </w:t>
        </w:r>
      </w:ins>
      <w:del w:id="2895"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896" w:author="Charalampos Konstantopoulos" w:date="2023-01-27T12:19:00Z">
        <w:r w:rsidR="008E1DDD" w:rsidRPr="008E1DDD">
          <w:rPr>
            <w:lang w:val="el-GR"/>
            <w:rPrChange w:id="2897" w:author="Charalampos Konstantopoulos" w:date="2023-01-27T12:19:00Z">
              <w:rPr/>
            </w:rPrChange>
          </w:rPr>
          <w:t>(</w:t>
        </w:r>
        <w:r w:rsidR="008E1DDD">
          <w:t>k</w:t>
        </w:r>
        <w:r w:rsidR="008E1DDD" w:rsidRPr="008E1DDD">
          <w:rPr>
            <w:lang w:val="el-GR"/>
            <w:rPrChange w:id="2898" w:author="Charalampos Konstantopoulos" w:date="2023-01-27T12:19:00Z">
              <w:rPr/>
            </w:rPrChange>
          </w:rPr>
          <w:t>-</w:t>
        </w:r>
        <w:r w:rsidR="008E1DDD">
          <w:t>means</w:t>
        </w:r>
        <w:r w:rsidR="008E1DDD" w:rsidRPr="008E1DDD">
          <w:rPr>
            <w:lang w:val="el-GR"/>
            <w:rPrChange w:id="2899"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00" w:author="Charalampos Konstantopoulos" w:date="2023-01-27T12:20:00Z">
        <w:r w:rsidR="008F60EE">
          <w:rPr>
            <w:lang w:val="el-GR"/>
          </w:rPr>
          <w:t>συστάδα</w:t>
        </w:r>
      </w:ins>
      <w:del w:id="2901"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02" w:author="Charalampos Konstantopoulos" w:date="2023-01-27T12:21:00Z">
        <w:r w:rsidR="008F60EE">
          <w:rPr>
            <w:lang w:val="el-GR"/>
          </w:rPr>
          <w:t>συστάδων</w:t>
        </w:r>
      </w:ins>
      <w:del w:id="2903"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04" w:author="Charalampos Konstantopoulos" w:date="2023-01-27T12:21:00Z">
        <w:r w:rsidR="008F60EE">
          <w:rPr>
            <w:lang w:val="el-GR"/>
          </w:rPr>
          <w:t xml:space="preserve">συστάδα </w:t>
        </w:r>
      </w:ins>
      <w:del w:id="2905"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06" w:author="Charalampos Konstantopoulos" w:date="2023-01-27T12:22:00Z">
        <w:r w:rsidR="00437E60">
          <w:rPr>
            <w:lang w:val="el-GR"/>
          </w:rPr>
          <w:t>συστάδα</w:t>
        </w:r>
      </w:ins>
      <w:del w:id="2907"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08" w:author="Charalampos Konstantopoulos" w:date="2023-01-27T12:22:00Z">
        <w:r w:rsidR="004F3ECF">
          <w:rPr>
            <w:lang w:val="el-GR"/>
          </w:rPr>
          <w:t>συστάδας</w:t>
        </w:r>
      </w:ins>
      <w:del w:id="2909"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10" w:author="Charalampos Konstantopoulos" w:date="2023-02-01T06:01:00Z">
        <w:r w:rsidRPr="0058654C">
          <w:rPr>
            <w:lang w:val="el-GR"/>
          </w:rPr>
          <w:delText xml:space="preserve">ίδια </w:delText>
        </w:r>
      </w:del>
      <w:ins w:id="2911" w:author="Charalampos Konstantopoulos" w:date="2023-02-01T06:01:00Z">
        <w:r w:rsidRPr="0058654C">
          <w:rPr>
            <w:lang w:val="el-GR"/>
          </w:rPr>
          <w:t>ίδια</w:t>
        </w:r>
      </w:ins>
      <w:ins w:id="2912" w:author="Charalampos Konstantopoulos" w:date="2023-01-27T12:23:00Z">
        <w:r w:rsidR="00202E2D">
          <w:rPr>
            <w:lang w:val="el-GR"/>
          </w:rPr>
          <w:t>ς</w:t>
        </w:r>
      </w:ins>
      <w:ins w:id="2913" w:author="Charalampos Konstantopoulos" w:date="2023-02-01T06:01:00Z">
        <w:r w:rsidRPr="0058654C">
          <w:rPr>
            <w:lang w:val="el-GR"/>
          </w:rPr>
          <w:t xml:space="preserve"> </w:t>
        </w:r>
      </w:ins>
      <w:ins w:id="2914" w:author="Charalampos Konstantopoulos" w:date="2023-01-27T12:23:00Z">
        <w:r w:rsidR="004F3ECF">
          <w:rPr>
            <w:lang w:val="el-GR"/>
          </w:rPr>
          <w:t>συστάδας</w:t>
        </w:r>
      </w:ins>
      <w:del w:id="2915"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16" w:author="Στάθης Καπ" w:date="2023-03-01T05:17:00Z"/>
      <w:sdt>
        <w:sdtPr>
          <w:rPr>
            <w:lang w:val="el-GR"/>
          </w:rPr>
          <w:id w:val="-1090305061"/>
          <w:citation/>
        </w:sdtPr>
        <w:sdtEndPr/>
        <w:sdtContent>
          <w:customXmlInsRangeEnd w:id="2916"/>
          <w:ins w:id="2917" w:author="Στάθης Καπ" w:date="2023-03-01T05:17:00Z">
            <w:r w:rsidR="0093342D">
              <w:rPr>
                <w:lang w:val="el-GR"/>
              </w:rPr>
              <w:fldChar w:fldCharType="begin"/>
            </w:r>
            <w:r w:rsidR="0093342D" w:rsidRPr="0093342D">
              <w:rPr>
                <w:lang w:val="el-GR"/>
                <w:rPrChange w:id="2918" w:author="Στάθης Καπ" w:date="2023-03-01T05:17:00Z">
                  <w:rPr/>
                </w:rPrChange>
              </w:rPr>
              <w:instrText xml:space="preserve"> </w:instrText>
            </w:r>
            <w:r w:rsidR="0093342D">
              <w:instrText>CITATION</w:instrText>
            </w:r>
            <w:r w:rsidR="0093342D" w:rsidRPr="0093342D">
              <w:rPr>
                <w:lang w:val="el-GR"/>
                <w:rPrChange w:id="2919" w:author="Στάθης Καπ" w:date="2023-03-01T05:17:00Z">
                  <w:rPr/>
                </w:rPrChange>
              </w:rPr>
              <w:instrText xml:space="preserve"> </w:instrText>
            </w:r>
            <w:r w:rsidR="0093342D">
              <w:instrText>Qia</w:instrText>
            </w:r>
            <w:r w:rsidR="0093342D" w:rsidRPr="0093342D">
              <w:rPr>
                <w:lang w:val="el-GR"/>
                <w:rPrChange w:id="2920" w:author="Στάθης Καπ" w:date="2023-03-01T05:17:00Z">
                  <w:rPr/>
                </w:rPrChange>
              </w:rPr>
              <w:instrText>14 \</w:instrText>
            </w:r>
            <w:r w:rsidR="0093342D">
              <w:instrText>l</w:instrText>
            </w:r>
            <w:r w:rsidR="0093342D" w:rsidRPr="0093342D">
              <w:rPr>
                <w:lang w:val="el-GR"/>
                <w:rPrChange w:id="2921" w:author="Στάθης Καπ" w:date="2023-03-01T05:17:00Z">
                  <w:rPr/>
                </w:rPrChange>
              </w:rPr>
              <w:instrText xml:space="preserve"> 1033 </w:instrText>
            </w:r>
          </w:ins>
          <w:r w:rsidR="0093342D">
            <w:rPr>
              <w:lang w:val="el-GR"/>
            </w:rPr>
            <w:fldChar w:fldCharType="separate"/>
          </w:r>
          <w:r w:rsidR="004B7EF5" w:rsidRPr="00AA5058">
            <w:rPr>
              <w:noProof/>
              <w:lang w:val="el-GR"/>
              <w:rPrChange w:id="2922" w:author="Στάθης Καπ" w:date="2023-03-07T06:27:00Z">
                <w:rPr>
                  <w:noProof/>
                </w:rPr>
              </w:rPrChange>
            </w:rPr>
            <w:t xml:space="preserve"> [34]</w:t>
          </w:r>
          <w:ins w:id="2923" w:author="Στάθης Καπ" w:date="2023-03-01T05:17:00Z">
            <w:r w:rsidR="0093342D">
              <w:rPr>
                <w:lang w:val="el-GR"/>
              </w:rPr>
              <w:fldChar w:fldCharType="end"/>
            </w:r>
          </w:ins>
          <w:customXmlInsRangeStart w:id="2924" w:author="Στάθης Καπ" w:date="2023-03-01T05:17:00Z"/>
        </w:sdtContent>
      </w:sdt>
      <w:customXmlInsRangeEnd w:id="2924"/>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25" w:author="Στάθης Καπ" w:date="2023-03-06T06:24:00Z"/>
          <w:lang w:val="el-GR"/>
        </w:rPr>
      </w:pPr>
      <w:r w:rsidRPr="007A017F">
        <w:rPr>
          <w:lang w:val="el-GR"/>
        </w:rPr>
        <w:t>Για την κατασκευή γειτονικών λύσεων χρησιμοποιείται</w:t>
      </w:r>
      <w:del w:id="2926" w:author="Στάθης Καπ" w:date="2023-02-25T19:54:00Z">
        <w:r w:rsidRPr="007A017F" w:rsidDel="00CE5A1D">
          <w:rPr>
            <w:lang w:val="el-GR"/>
          </w:rPr>
          <w:delText xml:space="preserve"> ο</w:delText>
        </w:r>
      </w:del>
      <w:r w:rsidRPr="007A017F">
        <w:rPr>
          <w:lang w:val="el-GR"/>
        </w:rPr>
        <w:t xml:space="preserve"> </w:t>
      </w:r>
      <w:commentRangeStart w:id="2927"/>
      <w:del w:id="2928" w:author="Στάθης Καπ" w:date="2023-02-25T19:54:00Z">
        <w:r w:rsidRPr="007A017F" w:rsidDel="00CE5A1D">
          <w:rPr>
            <w:lang w:val="el-GR"/>
          </w:rPr>
          <w:delText xml:space="preserve">χειριστής </w:delText>
        </w:r>
      </w:del>
      <w:commentRangeEnd w:id="2927"/>
      <w:ins w:id="2929"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27"/>
      </w:r>
      <w:del w:id="2930" w:author="Στάθης Καπ" w:date="2023-03-01T05:15:00Z">
        <w:r w:rsidRPr="007A017F" w:rsidDel="0093342D">
          <w:rPr>
            <w:lang w:val="el-GR"/>
          </w:rPr>
          <w:delText>«</w:delText>
        </w:r>
        <w:r w:rsidDel="0093342D">
          <w:delText>eliminator</w:delText>
        </w:r>
        <w:r w:rsidRPr="007A017F" w:rsidDel="0093342D">
          <w:rPr>
            <w:lang w:val="el-GR"/>
          </w:rPr>
          <w:delText>»</w:delText>
        </w:r>
      </w:del>
      <w:ins w:id="2931" w:author="Στάθης Καπ" w:date="2023-03-06T06:52:00Z">
        <w:r w:rsidR="005A7C20" w:rsidRPr="00EA414C">
          <w:rPr>
            <w:lang w:val="el-GR"/>
            <w:rPrChange w:id="2932" w:author="Στάθης Καπ" w:date="2023-03-06T06:56:00Z">
              <w:rPr/>
            </w:rPrChange>
          </w:rPr>
          <w:t>(</w:t>
        </w:r>
      </w:ins>
      <w:ins w:id="2933" w:author="Στάθης Καπ" w:date="2023-03-01T05:15:00Z">
        <w:r w:rsidR="0093342D">
          <w:t>eliminator</w:t>
        </w:r>
      </w:ins>
      <w:ins w:id="2934" w:author="Στάθης Καπ" w:date="2023-03-06T06:52:00Z">
        <w:r w:rsidR="005A7C20" w:rsidRPr="00EA414C">
          <w:rPr>
            <w:lang w:val="el-GR"/>
            <w:rPrChange w:id="2935" w:author="Στάθης Καπ" w:date="2023-03-06T06:56:00Z">
              <w:rPr/>
            </w:rPrChange>
          </w:rPr>
          <w:t>)</w:t>
        </w:r>
      </w:ins>
      <w:r w:rsidRPr="007A017F">
        <w:rPr>
          <w:lang w:val="el-GR"/>
        </w:rPr>
        <w:t xml:space="preserve"> </w:t>
      </w:r>
      <w:ins w:id="2936" w:author="Στάθης Καπ" w:date="2023-02-25T19:55:00Z">
        <w:r w:rsidR="00CE5A1D">
          <w:rPr>
            <w:lang w:val="el-GR"/>
          </w:rPr>
          <w:t xml:space="preserve">ή οποία </w:t>
        </w:r>
      </w:ins>
      <w:del w:id="2937"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38" w:author="Στάθης Καπ" w:date="2023-02-25T20:01:00Z">
        <w:r w:rsidR="00CE5A1D">
          <w:rPr>
            <w:lang w:val="el-GR"/>
          </w:rPr>
          <w:t>επιπλέον επεξεργαστική διαδικασία</w:t>
        </w:r>
        <w:r w:rsidR="002460B9">
          <w:rPr>
            <w:lang w:val="el-GR"/>
          </w:rPr>
          <w:t>,</w:t>
        </w:r>
      </w:ins>
      <w:commentRangeStart w:id="2939"/>
      <w:del w:id="2940" w:author="Στάθης Καπ" w:date="2023-02-25T20:01:00Z">
        <w:r w:rsidDel="00CE5A1D">
          <w:delText>post</w:delText>
        </w:r>
        <w:r w:rsidRPr="007A017F" w:rsidDel="00CE5A1D">
          <w:rPr>
            <w:lang w:val="el-GR"/>
          </w:rPr>
          <w:delText>-</w:delText>
        </w:r>
      </w:del>
      <w:ins w:id="2941" w:author="Στάθης Καπ" w:date="2023-02-25T20:01:00Z">
        <w:r w:rsidR="00CE5A1D">
          <w:rPr>
            <w:lang w:val="el-GR"/>
          </w:rPr>
          <w:t xml:space="preserve"> </w:t>
        </w:r>
        <w:r w:rsidR="002A1501">
          <w:rPr>
            <w:lang w:val="el-GR"/>
          </w:rPr>
          <w:t>η</w:t>
        </w:r>
      </w:ins>
      <w:del w:id="2942" w:author="Στάθης Καπ" w:date="2023-02-25T20:01:00Z">
        <w:r w:rsidDel="00CE5A1D">
          <w:delText>processing</w:delText>
        </w:r>
        <w:r w:rsidRPr="007A017F" w:rsidDel="00CE5A1D">
          <w:rPr>
            <w:lang w:val="el-GR"/>
          </w:rPr>
          <w:delText xml:space="preserve"> </w:delText>
        </w:r>
        <w:commentRangeEnd w:id="2939"/>
        <w:r w:rsidR="000C049E" w:rsidDel="00CE5A1D">
          <w:rPr>
            <w:rStyle w:val="CommentReference"/>
          </w:rPr>
          <w:commentReference w:id="2939"/>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943" w:author="Στάθης Καπ" w:date="2023-03-06T06:44:00Z"/>
          <w:lang w:val="el-GR"/>
        </w:rPr>
      </w:pPr>
      <w:ins w:id="2944" w:author="Στάθης Καπ" w:date="2023-03-06T06:24:00Z">
        <w:r>
          <w:rPr>
            <w:lang w:val="el-GR"/>
          </w:rPr>
          <w:t>Οι</w:t>
        </w:r>
        <w:r w:rsidRPr="008209B8">
          <w:rPr>
            <w:rPrChange w:id="2945" w:author="Στάθης Καπ" w:date="2023-03-06T06:27:00Z">
              <w:rPr>
                <w:lang w:val="el-GR"/>
              </w:rPr>
            </w:rPrChange>
          </w:rPr>
          <w:t xml:space="preserve"> </w:t>
        </w:r>
      </w:ins>
      <w:ins w:id="2946" w:author="Στάθης Καπ" w:date="2023-03-06T06:27:00Z">
        <w:r w:rsidRPr="008209B8">
          <w:t>José</w:t>
        </w:r>
        <w:r w:rsidRPr="008209B8">
          <w:rPr>
            <w:u w:val="single"/>
          </w:rPr>
          <w:t> </w:t>
        </w:r>
        <w:r w:rsidRPr="008209B8">
          <w:t>Ruiz-Meza</w:t>
        </w:r>
        <w:r w:rsidRPr="008209B8">
          <w:rPr>
            <w:rPrChange w:id="2947" w:author="Στάθης Καπ" w:date="2023-03-06T06:27:00Z">
              <w:rPr>
                <w:lang w:val="el-GR"/>
              </w:rPr>
            </w:rPrChange>
          </w:rPr>
          <w:t xml:space="preserve"> </w:t>
        </w:r>
        <w:r>
          <w:t xml:space="preserve">et al. </w:t>
        </w:r>
        <w:r w:rsidRPr="00BD11A9">
          <w:t>(2021)</w:t>
        </w:r>
      </w:ins>
      <w:customXmlInsRangeStart w:id="2948" w:author="Στάθης Καπ" w:date="2023-03-06T06:28:00Z"/>
      <w:sdt>
        <w:sdtPr>
          <w:id w:val="371430128"/>
          <w:citation/>
        </w:sdtPr>
        <w:sdtEndPr/>
        <w:sdtContent>
          <w:customXmlInsRangeEnd w:id="2948"/>
          <w:ins w:id="2949"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950" w:author="Στάθης Καπ" w:date="2023-03-06T06:28:00Z">
            <w:r>
              <w:fldChar w:fldCharType="end"/>
            </w:r>
          </w:ins>
          <w:customXmlInsRangeStart w:id="2951" w:author="Στάθης Καπ" w:date="2023-03-06T06:28:00Z"/>
        </w:sdtContent>
      </w:sdt>
      <w:customXmlInsRangeEnd w:id="2951"/>
      <w:ins w:id="2952" w:author="Στάθης Καπ" w:date="2023-03-06T06:28:00Z">
        <w:r w:rsidRPr="00BD11A9">
          <w:t xml:space="preserve"> </w:t>
        </w:r>
        <w:r>
          <w:rPr>
            <w:lang w:val="el-GR"/>
          </w:rPr>
          <w:t>μελέτησαν</w:t>
        </w:r>
        <w:r w:rsidRPr="00BD11A9">
          <w:rPr>
            <w:rPrChange w:id="2953" w:author="Στάθης Καπ" w:date="2023-03-06T06:30:00Z">
              <w:rPr>
                <w:lang w:val="el-GR"/>
              </w:rPr>
            </w:rPrChange>
          </w:rPr>
          <w:t xml:space="preserve"> </w:t>
        </w:r>
      </w:ins>
      <w:ins w:id="2954" w:author="Στάθης Καπ" w:date="2023-03-06T06:30:00Z">
        <w:r w:rsidR="00BD11A9">
          <w:rPr>
            <w:lang w:val="el-GR"/>
          </w:rPr>
          <w:t>μια</w:t>
        </w:r>
        <w:r w:rsidR="00BD11A9" w:rsidRPr="00BD11A9">
          <w:rPr>
            <w:rPrChange w:id="2955" w:author="Στάθης Καπ" w:date="2023-03-06T06:30:00Z">
              <w:rPr>
                <w:lang w:val="el-GR"/>
              </w:rPr>
            </w:rPrChange>
          </w:rPr>
          <w:t xml:space="preserve"> </w:t>
        </w:r>
        <w:r w:rsidR="00BD11A9">
          <w:rPr>
            <w:lang w:val="el-GR"/>
          </w:rPr>
          <w:t>πιο</w:t>
        </w:r>
        <w:r w:rsidR="00BD11A9" w:rsidRPr="00BD11A9">
          <w:rPr>
            <w:rPrChange w:id="2956" w:author="Στάθης Καπ" w:date="2023-03-06T06:30:00Z">
              <w:rPr>
                <w:lang w:val="el-GR"/>
              </w:rPr>
            </w:rPrChange>
          </w:rPr>
          <w:t xml:space="preserve"> </w:t>
        </w:r>
        <w:r w:rsidR="00BD11A9">
          <w:rPr>
            <w:lang w:val="el-GR"/>
          </w:rPr>
          <w:t>εξειδικευμένη</w:t>
        </w:r>
        <w:r w:rsidR="00BD11A9" w:rsidRPr="00BD11A9">
          <w:rPr>
            <w:rPrChange w:id="2957" w:author="Στάθης Καπ" w:date="2023-03-06T06:30:00Z">
              <w:rPr>
                <w:lang w:val="el-GR"/>
              </w:rPr>
            </w:rPrChange>
          </w:rPr>
          <w:t xml:space="preserve"> </w:t>
        </w:r>
        <w:r w:rsidR="00BD11A9">
          <w:rPr>
            <w:lang w:val="el-GR"/>
          </w:rPr>
          <w:t>περίπτωση</w:t>
        </w:r>
        <w:r w:rsidR="00BD11A9" w:rsidRPr="00BD11A9">
          <w:rPr>
            <w:rPrChange w:id="2958" w:author="Στάθης Καπ" w:date="2023-03-06T06:30:00Z">
              <w:rPr>
                <w:lang w:val="el-GR"/>
              </w:rPr>
            </w:rPrChange>
          </w:rPr>
          <w:t xml:space="preserve"> </w:t>
        </w:r>
        <w:r w:rsidR="00BD11A9">
          <w:rPr>
            <w:lang w:val="el-GR"/>
          </w:rPr>
          <w:t>του</w:t>
        </w:r>
        <w:r w:rsidR="00BD11A9" w:rsidRPr="00BD11A9">
          <w:rPr>
            <w:rPrChange w:id="2959" w:author="Στάθης Καπ" w:date="2023-03-06T06:30:00Z">
              <w:rPr>
                <w:lang w:val="el-GR"/>
              </w:rPr>
            </w:rPrChange>
          </w:rPr>
          <w:t xml:space="preserve"> </w:t>
        </w:r>
        <w:r w:rsidR="00BD11A9">
          <w:t xml:space="preserve">TOPTW, </w:t>
        </w:r>
        <w:r w:rsidR="00BD11A9">
          <w:rPr>
            <w:lang w:val="el-GR"/>
          </w:rPr>
          <w:t>το</w:t>
        </w:r>
        <w:r w:rsidR="00BD11A9" w:rsidRPr="00BD11A9">
          <w:rPr>
            <w:rPrChange w:id="2960"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61" w:author="Στάθης Καπ" w:date="2023-03-06T06:31:00Z">
        <w:r w:rsidR="00BD11A9" w:rsidRPr="00BD11A9">
          <w:rPr>
            <w:rPrChange w:id="2962" w:author="Στάθης Καπ" w:date="2023-03-06T06:31:00Z">
              <w:rPr>
                <w:lang w:val="el-GR"/>
              </w:rPr>
            </w:rPrChange>
          </w:rPr>
          <w:t xml:space="preserve"> (</w:t>
        </w:r>
        <w:r w:rsidR="00BD11A9">
          <w:t>MCM-TOPT-GHP</w:t>
        </w:r>
        <w:r w:rsidR="00BD11A9" w:rsidRPr="00BD11A9">
          <w:rPr>
            <w:rPrChange w:id="2963" w:author="Στάθης Καπ" w:date="2023-03-06T06:31:00Z">
              <w:rPr>
                <w:lang w:val="el-GR"/>
              </w:rPr>
            </w:rPrChange>
          </w:rPr>
          <w:t>)</w:t>
        </w:r>
      </w:ins>
      <w:ins w:id="2964" w:author="Στάθης Καπ" w:date="2023-03-06T06:30:00Z">
        <w:r w:rsidR="00BD11A9">
          <w:t>,</w:t>
        </w:r>
      </w:ins>
      <w:ins w:id="2965" w:author="Στάθης Καπ" w:date="2023-03-06T06:31:00Z">
        <w:r w:rsidR="00BD11A9">
          <w:t xml:space="preserve"> </w:t>
        </w:r>
      </w:ins>
      <w:ins w:id="2966" w:author="Στάθης Καπ" w:date="2023-03-06T06:32:00Z">
        <w:r w:rsidR="00BD11A9">
          <w:rPr>
            <w:lang w:val="el-GR"/>
          </w:rPr>
          <w:t>στο</w:t>
        </w:r>
        <w:r w:rsidR="00BD11A9" w:rsidRPr="00BD11A9">
          <w:rPr>
            <w:rPrChange w:id="2967" w:author="Στάθης Καπ" w:date="2023-03-06T06:32:00Z">
              <w:rPr>
                <w:lang w:val="el-GR"/>
              </w:rPr>
            </w:rPrChange>
          </w:rPr>
          <w:t xml:space="preserve"> </w:t>
        </w:r>
        <w:r w:rsidR="00BD11A9">
          <w:rPr>
            <w:lang w:val="el-GR"/>
          </w:rPr>
          <w:t>οποίο</w:t>
        </w:r>
        <w:r w:rsidR="00BD11A9" w:rsidRPr="00BD11A9">
          <w:rPr>
            <w:rPrChange w:id="2968" w:author="Στάθης Καπ" w:date="2023-03-06T06:32:00Z">
              <w:rPr>
                <w:lang w:val="el-GR"/>
              </w:rPr>
            </w:rPrChange>
          </w:rPr>
          <w:t xml:space="preserve"> </w:t>
        </w:r>
        <w:r w:rsidR="00BD11A9">
          <w:rPr>
            <w:lang w:val="el-GR"/>
          </w:rPr>
          <w:t>μια</w:t>
        </w:r>
        <w:r w:rsidR="00BD11A9" w:rsidRPr="00BD11A9">
          <w:rPr>
            <w:rPrChange w:id="2969" w:author="Στάθης Καπ" w:date="2023-03-06T06:32:00Z">
              <w:rPr>
                <w:lang w:val="el-GR"/>
              </w:rPr>
            </w:rPrChange>
          </w:rPr>
          <w:t xml:space="preserve"> </w:t>
        </w:r>
        <w:r w:rsidR="00BD11A9">
          <w:rPr>
            <w:lang w:val="el-GR"/>
          </w:rPr>
          <w:t>ομάδα</w:t>
        </w:r>
        <w:r w:rsidR="00BD11A9" w:rsidRPr="00BD11A9">
          <w:rPr>
            <w:rPrChange w:id="2970" w:author="Στάθης Καπ" w:date="2023-03-06T06:32:00Z">
              <w:rPr>
                <w:lang w:val="el-GR"/>
              </w:rPr>
            </w:rPrChange>
          </w:rPr>
          <w:t xml:space="preserve"> </w:t>
        </w:r>
        <w:r w:rsidR="00BD11A9">
          <w:rPr>
            <w:lang w:val="el-GR"/>
          </w:rPr>
          <w:t>ατόμων</w:t>
        </w:r>
      </w:ins>
      <w:ins w:id="2971" w:author="Στάθης Καπ" w:date="2023-03-06T06:33:00Z">
        <w:r w:rsidR="00BD11A9" w:rsidRPr="002D2339">
          <w:rPr>
            <w:rPrChange w:id="2972" w:author="Στάθης Καπ" w:date="2023-03-06T06:35:00Z">
              <w:rPr>
                <w:lang w:val="el-GR"/>
              </w:rPr>
            </w:rPrChange>
          </w:rPr>
          <w:t>,</w:t>
        </w:r>
      </w:ins>
      <w:ins w:id="2973" w:author="Στάθης Καπ" w:date="2023-03-06T06:32:00Z">
        <w:r w:rsidR="00BD11A9" w:rsidRPr="00BD11A9">
          <w:rPr>
            <w:rPrChange w:id="2974" w:author="Στάθης Καπ" w:date="2023-03-06T06:32:00Z">
              <w:rPr>
                <w:lang w:val="el-GR"/>
              </w:rPr>
            </w:rPrChange>
          </w:rPr>
          <w:t xml:space="preserve"> </w:t>
        </w:r>
        <w:r w:rsidR="00BD11A9">
          <w:rPr>
            <w:lang w:val="el-GR"/>
          </w:rPr>
          <w:t>με</w:t>
        </w:r>
        <w:r w:rsidR="00BD11A9" w:rsidRPr="00BD11A9">
          <w:rPr>
            <w:rPrChange w:id="2975" w:author="Στάθης Καπ" w:date="2023-03-06T06:32:00Z">
              <w:rPr>
                <w:lang w:val="el-GR"/>
              </w:rPr>
            </w:rPrChange>
          </w:rPr>
          <w:t xml:space="preserve"> </w:t>
        </w:r>
        <w:r w:rsidR="00BD11A9">
          <w:rPr>
            <w:lang w:val="el-GR"/>
          </w:rPr>
          <w:t>διαφορε</w:t>
        </w:r>
      </w:ins>
      <w:ins w:id="2976" w:author="Στάθης Καπ" w:date="2023-03-06T06:35:00Z">
        <w:r w:rsidR="002D2339">
          <w:rPr>
            <w:lang w:val="el-GR"/>
          </w:rPr>
          <w:t>τικές</w:t>
        </w:r>
        <w:r w:rsidR="002D2339" w:rsidRPr="002D2339">
          <w:rPr>
            <w:rPrChange w:id="2977" w:author="Στάθης Καπ" w:date="2023-03-06T06:35:00Z">
              <w:rPr>
                <w:lang w:val="el-GR"/>
              </w:rPr>
            </w:rPrChange>
          </w:rPr>
          <w:t xml:space="preserve"> </w:t>
        </w:r>
        <w:r w:rsidR="002D2339">
          <w:rPr>
            <w:lang w:val="el-GR"/>
          </w:rPr>
          <w:t>προτιμήσεις</w:t>
        </w:r>
        <w:r w:rsidR="002D2339" w:rsidRPr="002D2339">
          <w:rPr>
            <w:rPrChange w:id="2978" w:author="Στάθης Καπ" w:date="2023-03-06T06:35:00Z">
              <w:rPr>
                <w:lang w:val="el-GR"/>
              </w:rPr>
            </w:rPrChange>
          </w:rPr>
          <w:t xml:space="preserve"> </w:t>
        </w:r>
      </w:ins>
      <w:ins w:id="2979" w:author="Στάθης Καπ" w:date="2023-03-06T06:33:00Z">
        <w:r w:rsidR="00BD11A9">
          <w:rPr>
            <w:lang w:val="el-GR"/>
          </w:rPr>
          <w:t>και</w:t>
        </w:r>
        <w:r w:rsidR="00BD11A9" w:rsidRPr="00BD11A9">
          <w:rPr>
            <w:rPrChange w:id="2980" w:author="Στάθης Καπ" w:date="2023-03-06T06:33:00Z">
              <w:rPr>
                <w:lang w:val="el-GR"/>
              </w:rPr>
            </w:rPrChange>
          </w:rPr>
          <w:t xml:space="preserve"> </w:t>
        </w:r>
        <w:r w:rsidR="00BD11A9">
          <w:rPr>
            <w:lang w:val="el-GR"/>
          </w:rPr>
          <w:t>περιορισμούς</w:t>
        </w:r>
        <w:r w:rsidR="00BD11A9" w:rsidRPr="002D2339">
          <w:rPr>
            <w:rPrChange w:id="2981" w:author="Στάθης Καπ" w:date="2023-03-06T06:35:00Z">
              <w:rPr>
                <w:lang w:val="el-GR"/>
              </w:rPr>
            </w:rPrChange>
          </w:rPr>
          <w:t xml:space="preserve">, </w:t>
        </w:r>
        <w:r w:rsidR="00BD11A9">
          <w:rPr>
            <w:lang w:val="el-GR"/>
          </w:rPr>
          <w:t>θέλει</w:t>
        </w:r>
        <w:r w:rsidR="00BD11A9" w:rsidRPr="002D2339">
          <w:rPr>
            <w:rPrChange w:id="2982" w:author="Στάθης Καπ" w:date="2023-03-06T06:35:00Z">
              <w:rPr>
                <w:lang w:val="el-GR"/>
              </w:rPr>
            </w:rPrChange>
          </w:rPr>
          <w:t xml:space="preserve"> </w:t>
        </w:r>
        <w:r w:rsidR="00BD11A9">
          <w:rPr>
            <w:lang w:val="el-GR"/>
          </w:rPr>
          <w:t>να</w:t>
        </w:r>
        <w:r w:rsidR="00BD11A9" w:rsidRPr="002D2339">
          <w:rPr>
            <w:rPrChange w:id="2983" w:author="Στάθης Καπ" w:date="2023-03-06T06:35:00Z">
              <w:rPr>
                <w:lang w:val="el-GR"/>
              </w:rPr>
            </w:rPrChange>
          </w:rPr>
          <w:t xml:space="preserve"> </w:t>
        </w:r>
        <w:r w:rsidR="00BD11A9">
          <w:rPr>
            <w:lang w:val="el-GR"/>
          </w:rPr>
          <w:t>επισκεφθεί</w:t>
        </w:r>
        <w:r w:rsidR="00BD11A9" w:rsidRPr="002D2339">
          <w:rPr>
            <w:rPrChange w:id="2984" w:author="Στάθης Καπ" w:date="2023-03-06T06:35:00Z">
              <w:rPr>
                <w:lang w:val="el-GR"/>
              </w:rPr>
            </w:rPrChange>
          </w:rPr>
          <w:t xml:space="preserve"> </w:t>
        </w:r>
        <w:r w:rsidR="00BD11A9">
          <w:rPr>
            <w:lang w:val="el-GR"/>
          </w:rPr>
          <w:t>ένα</w:t>
        </w:r>
        <w:r w:rsidR="00BD11A9" w:rsidRPr="002D2339">
          <w:rPr>
            <w:rPrChange w:id="2985" w:author="Στάθης Καπ" w:date="2023-03-06T06:35:00Z">
              <w:rPr>
                <w:lang w:val="el-GR"/>
              </w:rPr>
            </w:rPrChange>
          </w:rPr>
          <w:t xml:space="preserve"> </w:t>
        </w:r>
        <w:r w:rsidR="00BD11A9">
          <w:rPr>
            <w:lang w:val="el-GR"/>
          </w:rPr>
          <w:t>πλήθος</w:t>
        </w:r>
        <w:r w:rsidR="00BD11A9" w:rsidRPr="002D2339">
          <w:rPr>
            <w:rPrChange w:id="2986" w:author="Στάθης Καπ" w:date="2023-03-06T06:35:00Z">
              <w:rPr>
                <w:lang w:val="el-GR"/>
              </w:rPr>
            </w:rPrChange>
          </w:rPr>
          <w:t xml:space="preserve"> </w:t>
        </w:r>
        <w:r w:rsidR="00BD11A9">
          <w:rPr>
            <w:lang w:val="el-GR"/>
          </w:rPr>
          <w:t>σημείων</w:t>
        </w:r>
        <w:r w:rsidR="00BD11A9" w:rsidRPr="002D2339">
          <w:rPr>
            <w:rPrChange w:id="2987" w:author="Στάθης Καπ" w:date="2023-03-06T06:35:00Z">
              <w:rPr>
                <w:lang w:val="el-GR"/>
              </w:rPr>
            </w:rPrChange>
          </w:rPr>
          <w:t>/</w:t>
        </w:r>
      </w:ins>
      <w:ins w:id="2988" w:author="Στάθης Καπ" w:date="2023-03-06T06:34:00Z">
        <w:r w:rsidR="002D2339">
          <w:rPr>
            <w:lang w:val="el-GR"/>
          </w:rPr>
          <w:t>αξιοθέατων</w:t>
        </w:r>
      </w:ins>
      <w:ins w:id="2989" w:author="Στάθης Καπ" w:date="2023-03-06T06:33:00Z">
        <w:r w:rsidR="00BD11A9" w:rsidRPr="002D2339">
          <w:rPr>
            <w:rPrChange w:id="2990" w:author="Στάθης Καπ" w:date="2023-03-06T06:35:00Z">
              <w:rPr>
                <w:lang w:val="el-GR"/>
              </w:rPr>
            </w:rPrChange>
          </w:rPr>
          <w:t xml:space="preserve"> </w:t>
        </w:r>
      </w:ins>
      <w:ins w:id="2991" w:author="Στάθης Καπ" w:date="2023-03-06T06:34:00Z">
        <w:r w:rsidR="00BD11A9">
          <w:rPr>
            <w:lang w:val="el-GR"/>
          </w:rPr>
          <w:t>με</w:t>
        </w:r>
        <w:r w:rsidR="00BD11A9" w:rsidRPr="002D2339">
          <w:rPr>
            <w:rPrChange w:id="2992" w:author="Στάθης Καπ" w:date="2023-03-06T06:35:00Z">
              <w:rPr>
                <w:lang w:val="el-GR"/>
              </w:rPr>
            </w:rPrChange>
          </w:rPr>
          <w:t xml:space="preserve"> </w:t>
        </w:r>
        <w:r w:rsidR="00BD11A9">
          <w:rPr>
            <w:lang w:val="el-GR"/>
          </w:rPr>
          <w:t>χρονικά</w:t>
        </w:r>
        <w:r w:rsidR="00BD11A9" w:rsidRPr="002D2339">
          <w:rPr>
            <w:rPrChange w:id="2993" w:author="Στάθης Καπ" w:date="2023-03-06T06:35:00Z">
              <w:rPr>
                <w:lang w:val="el-GR"/>
              </w:rPr>
            </w:rPrChange>
          </w:rPr>
          <w:t xml:space="preserve"> </w:t>
        </w:r>
        <w:r w:rsidR="00BD11A9">
          <w:rPr>
            <w:lang w:val="el-GR"/>
          </w:rPr>
          <w:t>παράθυρα</w:t>
        </w:r>
        <w:r w:rsidR="00BD11A9" w:rsidRPr="002D2339">
          <w:rPr>
            <w:rPrChange w:id="2994" w:author="Στάθης Καπ" w:date="2023-03-06T06:35:00Z">
              <w:rPr>
                <w:lang w:val="el-GR"/>
              </w:rPr>
            </w:rPrChange>
          </w:rPr>
          <w:t>.</w:t>
        </w:r>
      </w:ins>
      <w:ins w:id="2995" w:author="Στάθης Καπ" w:date="2023-03-06T06:35:00Z">
        <w:r w:rsidR="00987C7A" w:rsidRPr="00987C7A">
          <w:rPr>
            <w:rPrChange w:id="2996"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2997" w:author="Στάθης Καπ" w:date="2023-03-06T06:36:00Z">
              <w:rPr/>
            </w:rPrChange>
          </w:rPr>
          <w:t>-</w:t>
        </w:r>
        <w:r w:rsidR="00987C7A">
          <w:t>TOPT</w:t>
        </w:r>
        <w:r w:rsidR="00987C7A" w:rsidRPr="00987C7A">
          <w:rPr>
            <w:lang w:val="el-GR"/>
            <w:rPrChange w:id="2998" w:author="Στάθης Καπ" w:date="2023-03-06T06:36:00Z">
              <w:rPr/>
            </w:rPrChange>
          </w:rPr>
          <w:t>-</w:t>
        </w:r>
        <w:r w:rsidR="00987C7A">
          <w:t>G</w:t>
        </w:r>
      </w:ins>
      <w:ins w:id="2999" w:author="Στάθης Καπ" w:date="2023-03-06T06:36:00Z">
        <w:r w:rsidR="00987C7A">
          <w:t>HP</w:t>
        </w:r>
        <w:r w:rsidR="00987C7A" w:rsidRPr="00987C7A">
          <w:rPr>
            <w:lang w:val="el-GR"/>
            <w:rPrChange w:id="3000"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01" w:author="Στάθης Καπ" w:date="2023-03-06T06:36:00Z">
              <w:rPr/>
            </w:rPrChange>
          </w:rPr>
          <w:t xml:space="preserve"> </w:t>
        </w:r>
        <w:r w:rsidR="00987C7A">
          <w:rPr>
            <w:lang w:val="el-GR"/>
          </w:rPr>
          <w:t>αλγόριθμο</w:t>
        </w:r>
      </w:ins>
      <w:ins w:id="3002" w:author="Στάθης Καπ" w:date="2023-03-06T06:37:00Z">
        <w:r w:rsidR="00987C7A" w:rsidRPr="00987C7A">
          <w:rPr>
            <w:lang w:val="el-GR"/>
            <w:rPrChange w:id="3003"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04" w:author="Στάθης Καπ" w:date="2023-03-06T06:38:00Z">
        <w:r w:rsidR="00987C7A">
          <w:rPr>
            <w:lang w:val="el-GR"/>
          </w:rPr>
          <w:t xml:space="preserve">της </w:t>
        </w:r>
      </w:ins>
      <w:ins w:id="3005" w:author="Στάθης Καπ" w:date="2023-03-06T06:37:00Z">
        <w:r w:rsidR="00987C7A">
          <w:rPr>
            <w:lang w:val="el-GR"/>
          </w:rPr>
          <w:t>τοπικής αναζήτησης</w:t>
        </w:r>
      </w:ins>
      <w:ins w:id="3006" w:author="Στάθης Καπ" w:date="2023-03-06T06:57:00Z">
        <w:r w:rsidR="00EA414C">
          <w:rPr>
            <w:lang w:val="el-GR"/>
          </w:rPr>
          <w:t>. Στη φάσ</w:t>
        </w:r>
      </w:ins>
      <w:ins w:id="3007"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08" w:author="Στάθης Καπ" w:date="2023-03-06T07:01:00Z">
        <w:r w:rsidR="00517F78">
          <w:rPr>
            <w:lang w:val="el-GR"/>
          </w:rPr>
          <w:t xml:space="preserve">προς εισαγωγή από τους οποίους επιλέγει </w:t>
        </w:r>
      </w:ins>
      <w:ins w:id="3009" w:author="Στάθης Καπ" w:date="2023-03-06T06:59:00Z">
        <w:r w:rsidR="00EA414C">
          <w:rPr>
            <w:lang w:val="el-GR"/>
          </w:rPr>
          <w:t>με τυχαίο τρόπο</w:t>
        </w:r>
      </w:ins>
      <w:ins w:id="3010"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11"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12" w:author="Στάθης Καπ" w:date="2023-03-06T06:38:00Z">
        <w:r w:rsidR="00987C7A">
          <w:rPr>
            <w:lang w:val="el-GR"/>
          </w:rPr>
          <w:t>αποτε</w:t>
        </w:r>
      </w:ins>
      <w:ins w:id="3013" w:author="Στάθης Καπ" w:date="2023-03-06T06:59:00Z">
        <w:r w:rsidR="00EA414C">
          <w:rPr>
            <w:lang w:val="el-GR"/>
          </w:rPr>
          <w:t>λείται</w:t>
        </w:r>
      </w:ins>
      <w:ins w:id="3014" w:author="Στάθης Καπ" w:date="2023-03-06T06:42:00Z">
        <w:r w:rsidR="00BB65C8">
          <w:rPr>
            <w:lang w:val="el-GR"/>
          </w:rPr>
          <w:t xml:space="preserve"> από</w:t>
        </w:r>
        <w:r w:rsidR="00BB65C8" w:rsidRPr="008D5980">
          <w:rPr>
            <w:lang w:val="el-GR"/>
            <w:rPrChange w:id="3015"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16" w:author="Στάθης Καπ" w:date="2023-03-06T06:45:00Z"/>
          <w:lang w:val="el-GR"/>
        </w:rPr>
      </w:pPr>
      <w:ins w:id="3017" w:author="Στάθης Καπ" w:date="2023-03-06T06:49:00Z">
        <w:r>
          <w:rPr>
            <w:lang w:val="el-GR"/>
          </w:rPr>
          <w:t>Εισαγωγή</w:t>
        </w:r>
      </w:ins>
      <w:ins w:id="3018" w:author="Στάθης Καπ" w:date="2023-03-06T06:50:00Z">
        <w:r>
          <w:rPr>
            <w:lang w:val="el-GR"/>
          </w:rPr>
          <w:t xml:space="preserve"> κόμβων που δεν έχουν μπει ακόμη στη λύση και ικανοποιούν κάποιες συνθήκες</w:t>
        </w:r>
      </w:ins>
      <w:ins w:id="3019" w:author="Στάθης Καπ" w:date="2023-03-06T06:52:00Z">
        <w:r w:rsidR="00010319">
          <w:rPr>
            <w:lang w:val="el-GR"/>
          </w:rPr>
          <w:t xml:space="preserve"> </w:t>
        </w:r>
        <w:r w:rsidR="00010319" w:rsidRPr="00010319">
          <w:rPr>
            <w:lang w:val="el-GR"/>
            <w:rPrChange w:id="3020" w:author="Στάθης Καπ" w:date="2023-03-06T06:52:00Z">
              <w:rPr/>
            </w:rPrChange>
          </w:rPr>
          <w:t>(</w:t>
        </w:r>
        <w:r w:rsidR="00010319">
          <w:t>insert</w:t>
        </w:r>
        <w:r w:rsidR="00010319" w:rsidRPr="00010319">
          <w:rPr>
            <w:lang w:val="el-GR"/>
            <w:rPrChange w:id="3021"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22" w:author="Στάθης Καπ" w:date="2023-03-06T06:47:00Z"/>
          <w:lang w:val="el-GR"/>
        </w:rPr>
      </w:pPr>
      <w:ins w:id="3023" w:author="Στάθης Καπ" w:date="2023-03-06T06:50:00Z">
        <w:r>
          <w:rPr>
            <w:lang w:val="el-GR"/>
          </w:rPr>
          <w:t xml:space="preserve">Αντικατάσταση ενός κόμβου της λύσης με έναν πιο επικερδή κόμβο που </w:t>
        </w:r>
      </w:ins>
      <w:ins w:id="3024" w:author="Στάθης Καπ" w:date="2023-03-06T06:51:00Z">
        <w:r w:rsidR="008D1290">
          <w:rPr>
            <w:lang w:val="el-GR"/>
          </w:rPr>
          <w:t>δεν έχει ακόμη εισαχθεί</w:t>
        </w:r>
      </w:ins>
      <w:ins w:id="3025" w:author="Στάθης Καπ" w:date="2023-03-06T06:52:00Z">
        <w:r w:rsidR="00010319" w:rsidRPr="005A7C20">
          <w:rPr>
            <w:lang w:val="el-GR"/>
            <w:rPrChange w:id="3026" w:author="Στάθης Καπ" w:date="2023-03-06T06:52:00Z">
              <w:rPr/>
            </w:rPrChange>
          </w:rPr>
          <w:t xml:space="preserve"> (</w:t>
        </w:r>
        <w:r w:rsidR="00010319">
          <w:t>replace</w:t>
        </w:r>
        <w:r w:rsidR="00010319" w:rsidRPr="005A7C20">
          <w:rPr>
            <w:lang w:val="el-GR"/>
            <w:rPrChange w:id="3027" w:author="Στάθης Καπ" w:date="2023-03-06T06:52:00Z">
              <w:rPr/>
            </w:rPrChange>
          </w:rPr>
          <w:t>)</w:t>
        </w:r>
      </w:ins>
    </w:p>
    <w:p w14:paraId="60199D60" w14:textId="04376563" w:rsidR="00A01998" w:rsidRDefault="00A01998" w:rsidP="008D5980">
      <w:pPr>
        <w:pStyle w:val="ListParagraph"/>
        <w:numPr>
          <w:ilvl w:val="0"/>
          <w:numId w:val="63"/>
        </w:numPr>
        <w:rPr>
          <w:ins w:id="3028" w:author="Στάθης Καπ" w:date="2023-03-06T06:52:00Z"/>
          <w:lang w:val="el-GR"/>
        </w:rPr>
      </w:pPr>
      <w:ins w:id="3029" w:author="Στάθης Καπ" w:date="2023-03-06T06:49:00Z">
        <w:r>
          <w:rPr>
            <w:lang w:val="el-GR"/>
          </w:rPr>
          <w:t>Ανταλλαγή</w:t>
        </w:r>
      </w:ins>
      <w:ins w:id="3030" w:author="Στάθης Καπ" w:date="2023-03-06T06:50:00Z">
        <w:r>
          <w:rPr>
            <w:lang w:val="el-GR"/>
          </w:rPr>
          <w:t xml:space="preserve"> δύο κόμβων μεταξύ δύο διαδρομών</w:t>
        </w:r>
      </w:ins>
      <w:ins w:id="3031" w:author="Στάθης Καπ" w:date="2023-03-06T06:52:00Z">
        <w:r w:rsidR="00010319" w:rsidRPr="00EA414C">
          <w:rPr>
            <w:lang w:val="el-GR"/>
            <w:rPrChange w:id="3032" w:author="Στάθης Καπ" w:date="2023-03-06T06:53:00Z">
              <w:rPr/>
            </w:rPrChange>
          </w:rPr>
          <w:t xml:space="preserve"> (</w:t>
        </w:r>
        <w:r w:rsidR="00010319">
          <w:t>swap</w:t>
        </w:r>
        <w:r w:rsidR="00010319" w:rsidRPr="00EA414C">
          <w:rPr>
            <w:lang w:val="el-GR"/>
            <w:rPrChange w:id="3033"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34" w:author="Στάθης Καπ" w:date="2023-02-26T00:53:00Z">
          <w:pPr>
            <w:pStyle w:val="Heading3"/>
            <w:numPr>
              <w:numId w:val="4"/>
            </w:numPr>
            <w:ind w:left="1080"/>
          </w:pPr>
        </w:pPrChange>
      </w:pPr>
      <w:bookmarkStart w:id="3035" w:name="_Toc129057667"/>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35"/>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36" w:author="Στάθης Καπ" w:date="2023-03-01T05:16:00Z"/>
      <w:sdt>
        <w:sdtPr>
          <w:rPr>
            <w:lang w:val="el-GR"/>
          </w:rPr>
          <w:id w:val="-200481196"/>
          <w:citation/>
        </w:sdtPr>
        <w:sdtEndPr/>
        <w:sdtContent>
          <w:customXmlInsRangeEnd w:id="3036"/>
          <w:ins w:id="3037" w:author="Στάθης Καπ" w:date="2023-03-01T05:16:00Z">
            <w:r w:rsidR="0093342D">
              <w:rPr>
                <w:lang w:val="el-GR"/>
              </w:rPr>
              <w:fldChar w:fldCharType="begin"/>
            </w:r>
            <w:r w:rsidR="0093342D" w:rsidRPr="0093342D">
              <w:rPr>
                <w:lang w:val="el-GR"/>
                <w:rPrChange w:id="3038" w:author="Στάθης Καπ" w:date="2023-03-01T05:16:00Z">
                  <w:rPr/>
                </w:rPrChange>
              </w:rPr>
              <w:instrText xml:space="preserve"> </w:instrText>
            </w:r>
            <w:r w:rsidR="0093342D">
              <w:instrText>CITATION</w:instrText>
            </w:r>
            <w:r w:rsidR="0093342D" w:rsidRPr="0093342D">
              <w:rPr>
                <w:lang w:val="el-GR"/>
                <w:rPrChange w:id="3039" w:author="Στάθης Καπ" w:date="2023-03-01T05:16:00Z">
                  <w:rPr/>
                </w:rPrChange>
              </w:rPr>
              <w:instrText xml:space="preserve"> </w:instrText>
            </w:r>
            <w:r w:rsidR="0093342D">
              <w:instrText>Dam</w:instrText>
            </w:r>
            <w:r w:rsidR="0093342D" w:rsidRPr="0093342D">
              <w:rPr>
                <w:lang w:val="el-GR"/>
                <w:rPrChange w:id="3040" w:author="Στάθης Καπ" w:date="2023-03-01T05:16:00Z">
                  <w:rPr/>
                </w:rPrChange>
              </w:rPr>
              <w:instrText>15 \</w:instrText>
            </w:r>
            <w:r w:rsidR="0093342D">
              <w:instrText>l</w:instrText>
            </w:r>
            <w:r w:rsidR="0093342D" w:rsidRPr="0093342D">
              <w:rPr>
                <w:lang w:val="el-GR"/>
                <w:rPrChange w:id="3041" w:author="Στάθης Καπ" w:date="2023-03-01T05:16:00Z">
                  <w:rPr/>
                </w:rPrChange>
              </w:rPr>
              <w:instrText xml:space="preserve"> 1033 </w:instrText>
            </w:r>
          </w:ins>
          <w:r w:rsidR="0093342D">
            <w:rPr>
              <w:lang w:val="el-GR"/>
            </w:rPr>
            <w:fldChar w:fldCharType="separate"/>
          </w:r>
          <w:r w:rsidR="004B7EF5" w:rsidRPr="00406DF0">
            <w:rPr>
              <w:noProof/>
              <w:lang w:val="el-GR"/>
              <w:rPrChange w:id="3042" w:author="Στάθης Καπ" w:date="2023-03-07T14:56:00Z">
                <w:rPr>
                  <w:noProof/>
                </w:rPr>
              </w:rPrChange>
            </w:rPr>
            <w:t xml:space="preserve"> [36]</w:t>
          </w:r>
          <w:ins w:id="3043" w:author="Στάθης Καπ" w:date="2023-03-01T05:16:00Z">
            <w:r w:rsidR="0093342D">
              <w:rPr>
                <w:lang w:val="el-GR"/>
              </w:rPr>
              <w:fldChar w:fldCharType="end"/>
            </w:r>
          </w:ins>
          <w:customXmlInsRangeStart w:id="3044" w:author="Στάθης Καπ" w:date="2023-03-01T05:16:00Z"/>
        </w:sdtContent>
      </w:sdt>
      <w:customXmlInsRangeEnd w:id="3044"/>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45" w:author="Στάθης Καπ" w:date="2023-02-02T04:52:00Z">
        <w:r w:rsidR="00C0397B" w:rsidRPr="0088218A">
          <w:rPr>
            <w:lang w:val="el-GR"/>
            <w:rPrChange w:id="3046" w:author="Στάθης Καπ" w:date="2023-02-02T04:52:00Z">
              <w:rPr/>
            </w:rPrChange>
          </w:rPr>
          <w:t xml:space="preserve"> </w:t>
        </w:r>
      </w:ins>
      <w:del w:id="3047" w:author=" " w:date="2023-01-27T18:03:00Z">
        <w:r w:rsidR="00484A01" w:rsidDel="000C049E">
          <w:rPr>
            <w:lang w:val="el-GR"/>
          </w:rPr>
          <w:delText xml:space="preserve"> </w:delText>
        </w:r>
      </w:del>
      <w:ins w:id="3048" w:author=" " w:date="2023-01-27T18:03:00Z">
        <w:r w:rsidR="000C049E">
          <w:rPr>
            <w:lang w:val="el-GR"/>
          </w:rPr>
          <w:t>συστάδα</w:t>
        </w:r>
      </w:ins>
      <w:del w:id="3049"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50" w:author=" " w:date="2023-01-27T18:03:00Z">
        <w:r w:rsidR="000C049E">
          <w:rPr>
            <w:lang w:val="el-GR"/>
          </w:rPr>
          <w:t>συστάδα</w:t>
        </w:r>
      </w:ins>
      <w:del w:id="3051"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52" w:author="Στάθης Καπ" w:date="2023-02-25T23:19:00Z"/>
          <w:lang w:val="el-GR"/>
        </w:rPr>
      </w:pPr>
      <w:del w:id="3053"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54" w:author="Στάθης Καπ" w:date="2023-02-25T23:19:00Z"/>
          <w:lang w:val="el-GR"/>
        </w:rPr>
      </w:pPr>
      <w:del w:id="3055"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56" w:author="Στάθης Καπ" w:date="2023-02-25T23:19:00Z"/>
          <w:lang w:val="el-GR"/>
        </w:rPr>
      </w:pPr>
      <w:del w:id="3057"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58" w:author="Στάθης Καπ" w:date="2023-02-25T23:19:00Z">
                <w:rPr>
                  <w:rFonts w:ascii="Cambria Math" w:hAnsi="Cambria Math"/>
                  <w:i/>
                  <w:lang w:val="el-GR"/>
                </w:rPr>
              </w:del>
            </m:ctrlPr>
          </m:sSubPr>
          <m:e>
            <m:r>
              <w:del w:id="3059" w:author="Στάθης Καπ" w:date="2023-02-25T23:19:00Z">
                <w:rPr>
                  <w:rFonts w:ascii="Cambria Math" w:hAnsi="Cambria Math"/>
                  <w:lang w:val="el-GR"/>
                </w:rPr>
                <m:t>q</m:t>
              </w:del>
            </m:r>
          </m:e>
          <m:sub>
            <m:r>
              <w:del w:id="3060" w:author="Στάθης Καπ" w:date="2023-02-25T23:19:00Z">
                <w:rPr>
                  <w:rFonts w:ascii="Cambria Math" w:hAnsi="Cambria Math"/>
                  <w:lang w:val="el-GR"/>
                </w:rPr>
                <m:t>i</m:t>
              </w:del>
            </m:r>
          </m:sub>
        </m:sSub>
      </m:oMath>
      <w:del w:id="3061"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62" w:author="Στάθης Καπ" w:date="2023-02-25T23:19:00Z">
            <w:rPr>
              <w:rFonts w:ascii="Cambria Math" w:hAnsi="Cambria Math"/>
              <w:lang w:val="el-GR"/>
            </w:rPr>
            <m:t xml:space="preserve"> </m:t>
          </w:del>
        </m:r>
        <m:sSub>
          <m:sSubPr>
            <m:ctrlPr>
              <w:del w:id="3063" w:author="Στάθης Καπ" w:date="2023-02-25T23:19:00Z">
                <w:rPr>
                  <w:rFonts w:ascii="Cambria Math" w:hAnsi="Cambria Math"/>
                  <w:i/>
                  <w:lang w:val="el-GR"/>
                </w:rPr>
              </w:del>
            </m:ctrlPr>
          </m:sSubPr>
          <m:e>
            <m:r>
              <w:del w:id="3064" w:author="Στάθης Καπ" w:date="2023-02-25T23:19:00Z">
                <w:rPr>
                  <w:rFonts w:ascii="Cambria Math" w:hAnsi="Cambria Math"/>
                  <w:lang w:val="el-GR"/>
                </w:rPr>
                <m:t>c</m:t>
              </w:del>
            </m:r>
          </m:e>
          <m:sub>
            <m:r>
              <w:del w:id="3065" w:author="Στάθης Καπ" w:date="2023-02-25T23:19:00Z">
                <w:rPr>
                  <w:rFonts w:ascii="Cambria Math" w:hAnsi="Cambria Math"/>
                  <w:lang w:val="el-GR"/>
                </w:rPr>
                <m:t>ij</m:t>
              </w:del>
            </m:r>
          </m:sub>
        </m:sSub>
        <m:r>
          <w:del w:id="3066" w:author="Στάθης Καπ" w:date="2023-02-25T23:19:00Z">
            <w:rPr>
              <w:rFonts w:ascii="Cambria Math" w:hAnsi="Cambria Math"/>
              <w:lang w:val="el-GR"/>
            </w:rPr>
            <m:t>=</m:t>
          </w:del>
        </m:r>
        <m:sSub>
          <m:sSubPr>
            <m:ctrlPr>
              <w:del w:id="3067" w:author="Στάθης Καπ" w:date="2023-02-25T23:19:00Z">
                <w:rPr>
                  <w:rFonts w:ascii="Cambria Math" w:hAnsi="Cambria Math"/>
                  <w:i/>
                  <w:lang w:val="el-GR"/>
                </w:rPr>
              </w:del>
            </m:ctrlPr>
          </m:sSubPr>
          <m:e>
            <m:r>
              <w:del w:id="3068" w:author="Στάθης Καπ" w:date="2023-02-25T23:19:00Z">
                <w:rPr>
                  <w:rFonts w:ascii="Cambria Math" w:hAnsi="Cambria Math"/>
                  <w:lang w:val="el-GR"/>
                </w:rPr>
                <m:t>c</m:t>
              </w:del>
            </m:r>
          </m:e>
          <m:sub>
            <m:r>
              <w:del w:id="3069" w:author="Στάθης Καπ" w:date="2023-02-25T23:19:00Z">
                <w:rPr>
                  <w:rFonts w:ascii="Cambria Math" w:hAnsi="Cambria Math"/>
                  <w:lang w:val="el-GR"/>
                </w:rPr>
                <m:t>ji</m:t>
              </w:del>
            </m:r>
          </m:sub>
        </m:sSub>
      </m:oMath>
      <w:del w:id="3070"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71" w:author="Στάθης Καπ" w:date="2023-02-25T23:19:00Z"/>
          <w:lang w:val="el-GR"/>
        </w:rPr>
      </w:pPr>
      <w:del w:id="3072"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73" w:author="Στάθης Καπ" w:date="2023-02-25T23:19:00Z"/>
          <w:lang w:val="el-GR"/>
        </w:rPr>
      </w:pPr>
      <w:del w:id="3074"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75" w:author="Στάθης Καπ" w:date="2023-02-25T23:19:00Z"/>
          <w:lang w:val="el-GR"/>
        </w:rPr>
      </w:pPr>
      <w:del w:id="3076"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77" w:author="Στάθης Καπ" w:date="2023-02-25T23:19:00Z"/>
          <w:lang w:val="el-GR"/>
        </w:rPr>
      </w:pPr>
      <w:del w:id="3078"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79" w:author="Στάθης Καπ" w:date="2023-02-25T23:19:00Z"/>
          <w:lang w:val="el-GR"/>
        </w:rPr>
      </w:pPr>
      <w:del w:id="3080"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81" w:author="Στάθης Καπ" w:date="2023-02-25T23:19:00Z"/>
          <w:lang w:val="el-GR"/>
        </w:rPr>
      </w:pPr>
      <w:del w:id="3082"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83"/>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83"/>
        <w:r w:rsidR="00FC40B8" w:rsidDel="00364561">
          <w:rPr>
            <w:rStyle w:val="CommentReference"/>
          </w:rPr>
          <w:commentReference w:id="3083"/>
        </w:r>
      </w:del>
    </w:p>
    <w:p w14:paraId="3B9568F1" w14:textId="7DDD8888" w:rsidR="00905095" w:rsidDel="00364561" w:rsidRDefault="00905095" w:rsidP="000D3212">
      <w:pPr>
        <w:pStyle w:val="ListParagraph"/>
        <w:numPr>
          <w:ilvl w:val="0"/>
          <w:numId w:val="28"/>
        </w:numPr>
        <w:rPr>
          <w:del w:id="3084" w:author="Στάθης Καπ" w:date="2023-02-25T23:19:00Z"/>
          <w:lang w:val="el-GR"/>
        </w:rPr>
      </w:pPr>
      <w:del w:id="3085"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86" w:author=" " w:date="2023-01-27T18:27:00Z">
        <w:del w:id="3087" w:author="Στάθης Καπ" w:date="2023-02-02T04:49:00Z">
          <w:r w:rsidR="00FC40B8" w:rsidDel="00E6380C">
            <w:rPr>
              <w:lang w:val="el-GR"/>
            </w:rPr>
            <w:delText>καθε</w:delText>
          </w:r>
        </w:del>
      </w:ins>
      <w:del w:id="3088"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89" w:author="Στάθης Καπ" w:date="2023-02-25T23:19:00Z"/>
          <w:lang w:val="el-GR"/>
        </w:rPr>
      </w:pPr>
      <w:del w:id="3090"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91" w:author="Στάθης Καπ" w:date="2023-02-25T23:19:00Z"/>
          <w:lang w:val="el-GR"/>
        </w:rPr>
      </w:pPr>
      <w:del w:id="3092"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093" w:author="Στάθης Καπ" w:date="2023-02-25T23:19:00Z"/>
          <w:lang w:val="el-GR"/>
        </w:rPr>
      </w:pPr>
      <w:del w:id="3094"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095" w:author="Στάθης Καπ" w:date="2023-02-25T23:19:00Z"/>
          <w:lang w:val="el-GR"/>
        </w:rPr>
      </w:pPr>
      <w:del w:id="3096"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097" w:author="Στάθης Καπ" w:date="2023-02-25T23:19:00Z"/>
          <w:lang w:val="el-GR"/>
          <w:rPrChange w:id="3098" w:author="Στάθης Καπ" w:date="2023-02-25T23:42:00Z">
            <w:rPr>
              <w:del w:id="3099" w:author="Στάθης Καπ" w:date="2023-02-25T23:19:00Z"/>
            </w:rPr>
          </w:rPrChange>
        </w:rPr>
      </w:pPr>
      <w:del w:id="3100" w:author="Στάθης Καπ" w:date="2023-02-25T23:19:00Z">
        <w:r w:rsidDel="00364561">
          <w:rPr>
            <w:noProof/>
            <w:rPrChange w:id="3101"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02" w:author="Στάθης Καπ" w:date="2023-02-25T23:19:00Z"/>
          <w:lang w:val="el-GR"/>
        </w:rPr>
      </w:pPr>
      <w:del w:id="3103" w:author="Στάθης Καπ" w:date="2023-02-25T23:19:00Z">
        <w:r w:rsidRPr="00C34B4C" w:rsidDel="00364561">
          <w:rPr>
            <w:lang w:val="el-GR"/>
          </w:rPr>
          <w:delText xml:space="preserve">Εικόνα </w:delText>
        </w:r>
        <w:r w:rsidDel="00364561">
          <w:rPr>
            <w:b w:val="0"/>
            <w:iCs w:val="0"/>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rPr>
          <w:fldChar w:fldCharType="separate"/>
        </w:r>
      </w:del>
      <w:del w:id="3104" w:author="Στάθης Καπ" w:date="2023-02-07T22:28:00Z">
        <w:r w:rsidR="003760EA" w:rsidRPr="003760EA" w:rsidDel="008D021C">
          <w:rPr>
            <w:noProof/>
            <w:lang w:val="el-GR"/>
          </w:rPr>
          <w:delText>1</w:delText>
        </w:r>
      </w:del>
      <w:del w:id="3105" w:author="Στάθης Καπ" w:date="2023-02-25T23:19:00Z">
        <w:r w:rsidDel="00364561">
          <w:rPr>
            <w:b w:val="0"/>
            <w:iCs w:val="0"/>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06" w:author="Στάθης Καπ" w:date="2023-02-25T23:19:00Z"/>
          <w:lang w:val="el-GR"/>
        </w:rPr>
      </w:pPr>
      <w:del w:id="3107"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08" w:author="Στάθης Καπ" w:date="2023-02-25T23:19:00Z"/>
          <w:lang w:val="el-GR"/>
        </w:rPr>
      </w:pPr>
      <w:del w:id="3109"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10" w:author="Στάθης Καπ" w:date="2023-02-25T23:19:00Z"/>
          <w:lang w:val="el-GR"/>
        </w:rPr>
      </w:pPr>
      <w:del w:id="3111"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12" w:author="Στάθης Καπ" w:date="2023-02-25T23:19:00Z"/>
          <w:lang w:val="el-GR"/>
        </w:rPr>
      </w:pPr>
      <w:del w:id="3113"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14" w:author="Στάθης Καπ" w:date="2023-02-25T23:19:00Z"/>
          <w:lang w:val="el-GR"/>
        </w:rPr>
      </w:pPr>
      <w:del w:id="3115" w:author="Στάθης Καπ" w:date="2023-02-25T23:19:00Z">
        <w:r w:rsidDel="00364561">
          <w:rPr>
            <w:lang w:val="el-GR"/>
          </w:rPr>
          <w:delText>στατικό</w:delText>
        </w:r>
        <w:r w:rsidR="00A074BC" w:rsidRPr="00707910" w:rsidDel="00364561">
          <w:rPr>
            <w:lang w:val="el-GR"/>
            <w:rPrChange w:id="3116"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17"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18" w:author="Στάθης Καπ" w:date="2023-02-25T23:19:00Z"/>
          <w:lang w:val="el-GR"/>
        </w:rPr>
      </w:pPr>
      <w:del w:id="3119" w:author="Στάθης Καπ" w:date="2023-02-25T23:19:00Z">
        <w:r w:rsidDel="00364561">
          <w:rPr>
            <w:lang w:val="el-GR"/>
          </w:rPr>
          <w:delText>στατικό</w:delText>
        </w:r>
        <w:r w:rsidR="007F65DF" w:rsidRPr="00707910" w:rsidDel="00364561">
          <w:rPr>
            <w:lang w:val="el-GR"/>
            <w:rPrChange w:id="3120"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21" w:author="Στάθης Καπ" w:date="2023-02-25T23:42:00Z">
              <w:rPr/>
            </w:rPrChange>
          </w:rPr>
          <w:delText xml:space="preserve"> (</w:delText>
        </w:r>
        <w:r w:rsidR="007F65DF" w:rsidDel="00364561">
          <w:delText>SS</w:delText>
        </w:r>
        <w:r w:rsidR="007F65DF" w:rsidRPr="00707910" w:rsidDel="00364561">
          <w:rPr>
            <w:lang w:val="el-GR"/>
            <w:rPrChange w:id="3122"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23" w:author="Στάθης Καπ" w:date="2023-02-25T23:19:00Z"/>
          <w:lang w:val="el-GR"/>
        </w:rPr>
      </w:pPr>
      <w:del w:id="3124" w:author="Στάθης Καπ" w:date="2023-02-25T23:19:00Z">
        <w:r w:rsidDel="00364561">
          <w:rPr>
            <w:lang w:val="el-GR"/>
          </w:rPr>
          <w:delText>δυναμικό</w:delText>
        </w:r>
        <w:r w:rsidR="00F835EB" w:rsidRPr="00707910" w:rsidDel="00364561">
          <w:rPr>
            <w:lang w:val="el-GR"/>
            <w:rPrChange w:id="3125"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26"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27" w:author="Στάθης Καπ" w:date="2023-02-25T23:19:00Z"/>
          <w:lang w:val="el-GR"/>
        </w:rPr>
      </w:pPr>
      <w:del w:id="3128" w:author="Στάθης Καπ" w:date="2023-02-25T23:19:00Z">
        <w:r w:rsidDel="00364561">
          <w:rPr>
            <w:lang w:val="el-GR"/>
          </w:rPr>
          <w:delText>δυναμικό</w:delText>
        </w:r>
        <w:r w:rsidR="0035299C" w:rsidRPr="00707910" w:rsidDel="00364561">
          <w:rPr>
            <w:lang w:val="el-GR"/>
            <w:rPrChange w:id="3129"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30" w:author="Στάθης Καπ" w:date="2023-02-25T23:42:00Z">
              <w:rPr/>
            </w:rPrChange>
          </w:rPr>
          <w:delText xml:space="preserve"> (</w:delText>
        </w:r>
        <w:r w:rsidR="0035299C" w:rsidDel="00364561">
          <w:delText>DS</w:delText>
        </w:r>
        <w:r w:rsidR="0035299C" w:rsidRPr="00707910" w:rsidDel="00364561">
          <w:rPr>
            <w:lang w:val="el-GR"/>
            <w:rPrChange w:id="3131" w:author="Στάθης Καπ" w:date="2023-02-25T23:42:00Z">
              <w:rPr/>
            </w:rPrChange>
          </w:rPr>
          <w:delText>)</w:delText>
        </w:r>
      </w:del>
    </w:p>
    <w:p w14:paraId="5B2CB6A9" w14:textId="5BAA8592" w:rsidR="003A3900" w:rsidRPr="0024511E" w:rsidDel="00364561" w:rsidRDefault="003A3900" w:rsidP="003A3900">
      <w:pPr>
        <w:ind w:left="720"/>
        <w:rPr>
          <w:del w:id="3132" w:author="Στάθης Καπ" w:date="2023-02-25T23:19:00Z"/>
          <w:lang w:val="el-GR"/>
        </w:rPr>
      </w:pPr>
      <w:del w:id="3133"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34" w:author="Στάθης Καπ" w:date="2023-02-25T23:19:00Z"/>
          <w:lang w:val="el-GR"/>
        </w:rPr>
      </w:pPr>
      <w:del w:id="3135" w:author="Στάθης Καπ" w:date="2023-02-25T23:19:00Z">
        <w:r w:rsidRPr="001E47BE" w:rsidDel="00364561">
          <w:rPr>
            <w:lang w:val="el-GR"/>
          </w:rPr>
          <w:delText>Η διαφορά μεταξύ των δυναμικών και των στατιστικών</w:delText>
        </w:r>
      </w:del>
      <w:ins w:id="3136" w:author="Charalampos Konstantopoulos" w:date="2023-02-01T06:01:00Z">
        <w:del w:id="3137" w:author="Στάθης Καπ" w:date="2023-02-25T23:19:00Z">
          <w:r w:rsidRPr="001E47BE" w:rsidDel="00364561">
            <w:rPr>
              <w:lang w:val="el-GR"/>
            </w:rPr>
            <w:delText>στατι</w:delText>
          </w:r>
        </w:del>
      </w:ins>
      <w:ins w:id="3138" w:author=" " w:date="2023-01-27T18:34:00Z">
        <w:del w:id="3139" w:author="Στάθης Καπ" w:date="2023-02-25T23:19:00Z">
          <w:r w:rsidR="00FC40B8" w:rsidDel="00364561">
            <w:rPr>
              <w:lang w:val="el-GR"/>
            </w:rPr>
            <w:delText>κών</w:delText>
          </w:r>
        </w:del>
      </w:ins>
      <w:del w:id="3140"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41" w:author="Στάθης Καπ" w:date="2023-02-25T23:19:00Z"/>
          <w:b/>
          <w:bCs/>
          <w:lang w:val="el-GR"/>
        </w:rPr>
      </w:pPr>
      <w:commentRangeStart w:id="3142"/>
      <w:del w:id="3143"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44" w:author="Στάθης Καπ" w:date="2023-02-25T23:19:00Z">
        <w:r w:rsidR="003624DC" w:rsidRPr="003624DC" w:rsidDel="00364561">
          <w:rPr>
            <w:b/>
            <w:bCs/>
            <w:lang w:val="el-GR"/>
          </w:rPr>
          <w:delText>πλαίσιο</w:delText>
        </w:r>
        <w:commentRangeEnd w:id="3142"/>
        <w:r w:rsidR="00FC40B8" w:rsidDel="00364561">
          <w:rPr>
            <w:rStyle w:val="CommentReference"/>
          </w:rPr>
          <w:commentReference w:id="3142"/>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45" w:author=" " w:date="2023-02-01T06:01:00Z">
              <w:rPr>
                <w:lang w:val="el-GR"/>
              </w:rPr>
            </w:rPrChange>
          </w:rPr>
          <w:delText xml:space="preserve">Το </w:delText>
        </w:r>
      </w:del>
      <w:del w:id="3146" w:author="Στάθης Καπ" w:date="2023-02-02T04:48:00Z">
        <w:r w:rsidR="003624DC" w:rsidRPr="00FC40B8" w:rsidDel="0033399D">
          <w:rPr>
            <w:highlight w:val="yellow"/>
            <w:lang w:val="el-GR"/>
            <w:rPrChange w:id="3147" w:author=" " w:date="2023-02-01T06:01:00Z">
              <w:rPr>
                <w:lang w:val="el-GR"/>
              </w:rPr>
            </w:rPrChange>
          </w:rPr>
          <w:delText>διοικητικό</w:delText>
        </w:r>
      </w:del>
      <w:del w:id="3148" w:author="Στάθης Καπ" w:date="2023-02-25T23:19:00Z">
        <w:r w:rsidR="003624DC" w:rsidRPr="00FC40B8" w:rsidDel="00364561">
          <w:rPr>
            <w:highlight w:val="yellow"/>
            <w:lang w:val="el-GR"/>
            <w:rPrChange w:id="3149"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50" w:author="Στάθης Καπ" w:date="2023-02-02T04:48:00Z">
        <w:r w:rsidR="003624DC" w:rsidRPr="002C1FF0" w:rsidDel="006E537B">
          <w:rPr>
            <w:lang w:val="el-GR"/>
          </w:rPr>
          <w:delText xml:space="preserve">προσδίδει επιπλέον </w:delText>
        </w:r>
      </w:del>
      <w:del w:id="3151"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52"/>
      <w:ins w:id="3153" w:author="Charalampos Konstantopoulos" w:date="2023-02-01T06:01:00Z">
        <w:del w:id="3154" w:author="Στάθης Καπ" w:date="2023-02-25T23:19:00Z">
          <w:r w:rsidR="003624DC" w:rsidRPr="002C1FF0" w:rsidDel="00364561">
            <w:rPr>
              <w:lang w:val="el-GR"/>
            </w:rPr>
            <w:delText>*</w:delText>
          </w:r>
          <w:commentRangeEnd w:id="3152"/>
          <w:r w:rsidR="000527AB" w:rsidDel="00364561">
            <w:rPr>
              <w:rStyle w:val="CommentReference"/>
            </w:rPr>
            <w:commentReference w:id="3152"/>
          </w:r>
          <w:r w:rsidR="003624DC" w:rsidRPr="002C1FF0" w:rsidDel="00364561">
            <w:rPr>
              <w:lang w:val="el-GR"/>
            </w:rPr>
            <w:delText>),</w:delText>
          </w:r>
        </w:del>
      </w:ins>
      <w:del w:id="3155"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56" w:author="Στάθης Καπ" w:date="2023-02-25T23:19:00Z"/>
          <w:b/>
          <w:bCs/>
          <w:lang w:val="el-GR"/>
        </w:rPr>
      </w:pPr>
      <w:del w:id="3157"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58" w:author="Στάθης Καπ" w:date="2023-02-25T23:19:00Z"/>
          <w:b/>
          <w:bCs/>
          <w:lang w:val="el-GR"/>
        </w:rPr>
      </w:pPr>
      <w:del w:id="3159"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60" w:author="Στάθης Καπ" w:date="2023-02-25T23:19:00Z"/>
          <w:b/>
          <w:bCs/>
          <w:lang w:val="el-GR"/>
        </w:rPr>
      </w:pPr>
      <w:del w:id="3161"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62" w:author="Στάθης Καπ" w:date="2023-02-25T23:19:00Z"/>
          <w:b/>
          <w:bCs/>
          <w:lang w:val="el-GR"/>
        </w:rPr>
      </w:pPr>
      <w:del w:id="3163"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64" w:author="Στάθης Καπ" w:date="2023-02-25T23:19:00Z"/>
          <w:b/>
          <w:bCs/>
          <w:lang w:val="el-GR"/>
        </w:rPr>
      </w:pPr>
      <w:del w:id="3165"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66" w:author="Στάθης Καπ" w:date="2023-02-25T23:19:00Z"/>
          <w:b/>
          <w:bCs/>
          <w:lang w:val="el-GR"/>
        </w:rPr>
      </w:pPr>
      <w:del w:id="3167"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68" w:author="Στάθης Καπ" w:date="2023-02-25T23:19:00Z"/>
          <w:b/>
          <w:bCs/>
          <w:lang w:val="el-GR"/>
        </w:rPr>
      </w:pPr>
      <w:del w:id="3169"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70" w:author="Στάθης Καπ" w:date="2023-02-25T23:19:00Z"/>
          <w:b/>
          <w:bCs/>
          <w:lang w:val="el-GR"/>
        </w:rPr>
      </w:pPr>
      <w:del w:id="3171"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72" w:author="Στάθης Καπ" w:date="2023-02-25T23:19:00Z"/>
          <w:b/>
          <w:bCs/>
          <w:lang w:val="el-GR"/>
        </w:rPr>
      </w:pPr>
      <w:del w:id="3173"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74" w:author="Στάθης Καπ" w:date="2023-02-25T23:19:00Z"/>
          <w:b/>
          <w:bCs/>
          <w:lang w:val="el-GR"/>
        </w:rPr>
      </w:pPr>
      <w:del w:id="3175"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76" w:author="Στάθης Καπ" w:date="2023-02-25T23:19:00Z"/>
          <w:b/>
          <w:bCs/>
          <w:lang w:val="el-GR"/>
        </w:rPr>
      </w:pPr>
      <w:del w:id="3177"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78" w:author="Στάθης Καπ" w:date="2023-02-25T23:19:00Z"/>
          <w:b/>
          <w:bCs/>
          <w:lang w:val="el-GR"/>
        </w:rPr>
      </w:pPr>
      <w:del w:id="3179"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80" w:author="Στάθης Καπ" w:date="2023-02-25T23:19:00Z"/>
          <w:b/>
          <w:bCs/>
          <w:lang w:val="el-GR"/>
        </w:rPr>
      </w:pPr>
      <w:del w:id="3181"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82" w:author="Στάθης Καπ" w:date="2023-02-25T23:19:00Z"/>
          <w:b/>
          <w:bCs/>
          <w:lang w:val="el-GR"/>
        </w:rPr>
      </w:pPr>
      <w:del w:id="3183"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84" w:author="Στάθης Καπ" w:date="2023-02-25T23:19:00Z"/>
          <w:b/>
          <w:bCs/>
          <w:lang w:val="el-GR"/>
        </w:rPr>
      </w:pPr>
      <w:del w:id="3185"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86" w:author="Στάθης Καπ" w:date="2023-02-25T23:19:00Z"/>
          <w:b/>
          <w:bCs/>
          <w:lang w:val="el-GR"/>
        </w:rPr>
      </w:pPr>
      <w:del w:id="3187"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88" w:author="Στάθης Καπ" w:date="2023-02-25T23:19:00Z"/>
          <w:b/>
          <w:bCs/>
          <w:lang w:val="el-GR"/>
        </w:rPr>
      </w:pPr>
      <w:del w:id="3189"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90" w:author="Στάθης Καπ" w:date="2023-02-25T23:19:00Z"/>
          <w:b/>
          <w:bCs/>
          <w:lang w:val="el-GR"/>
        </w:rPr>
      </w:pPr>
      <w:del w:id="3191"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92" w:author="Στάθης Καπ" w:date="2023-02-25T23:19:00Z"/>
          <w:b/>
          <w:bCs/>
          <w:lang w:val="el-GR"/>
        </w:rPr>
      </w:pPr>
      <w:del w:id="3193"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194"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195" w:author="Στάθης Καπ" w:date="2023-02-25T23:19:00Z"/>
          <w:b/>
          <w:bCs/>
          <w:lang w:val="el-GR"/>
        </w:rPr>
      </w:pPr>
      <w:del w:id="3196"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197" w:author="Στάθης Καπ" w:date="2023-02-25T23:19:00Z"/>
          <w:b/>
          <w:bCs/>
          <w:lang w:val="el-GR"/>
        </w:rPr>
      </w:pPr>
      <w:del w:id="3198"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99" w:author="Στάθης Καπ" w:date="2023-02-25T23:19:00Z"/>
          <w:b/>
          <w:bCs/>
          <w:lang w:val="el-GR"/>
        </w:rPr>
      </w:pPr>
      <w:del w:id="3200"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01" w:author="Στάθης Καπ" w:date="2023-02-25T23:19:00Z"/>
          <w:b/>
          <w:bCs/>
          <w:lang w:val="el-GR"/>
        </w:rPr>
      </w:pPr>
      <w:del w:id="3202"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03" w:author="Στάθης Καπ" w:date="2023-02-25T23:19:00Z"/>
          <w:lang w:val="el-GR"/>
        </w:rPr>
      </w:pPr>
      <w:del w:id="3204"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05" w:author="Στάθης Καπ" w:date="2023-02-25T23:19:00Z"/>
          <w:b/>
          <w:bCs/>
          <w:lang w:val="el-GR"/>
        </w:rPr>
      </w:pPr>
      <w:del w:id="3206"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07" w:author="Στάθης Καπ" w:date="2023-02-25T23:19:00Z"/>
          <w:b/>
          <w:bCs/>
          <w:lang w:val="el-GR"/>
        </w:rPr>
      </w:pPr>
      <w:del w:id="3208"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09" w:author="Στάθης Καπ" w:date="2023-02-25T23:19:00Z"/>
          <w:b/>
          <w:bCs/>
          <w:lang w:val="el-GR"/>
        </w:rPr>
      </w:pPr>
      <w:del w:id="3210"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11" w:author="Στάθης Καπ" w:date="2023-02-25T23:19:00Z"/>
          <w:b/>
          <w:bCs/>
          <w:lang w:val="el-GR"/>
        </w:rPr>
      </w:pPr>
      <w:del w:id="3212"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13" w:author="Στάθης Καπ" w:date="2023-02-25T23:19:00Z"/>
          <w:lang w:val="el-GR"/>
        </w:rPr>
      </w:pPr>
      <w:del w:id="3214"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15" w:author="Στάθης Καπ" w:date="2023-02-25T23:19:00Z"/>
          <w:lang w:val="el-GR"/>
        </w:rPr>
      </w:pPr>
      <w:del w:id="3216"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17" w:author="Στάθης Καπ" w:date="2023-02-25T23:19:00Z"/>
          <w:b/>
          <w:bCs/>
          <w:lang w:val="el-GR"/>
        </w:rPr>
      </w:pPr>
      <w:del w:id="3218"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19" w:author="Στάθης Καπ" w:date="2023-02-25T23:19:00Z"/>
          <w:lang w:val="el-GR"/>
        </w:rPr>
      </w:pPr>
      <w:del w:id="3220"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21" w:author="Στάθης Καπ" w:date="2023-02-25T23:19:00Z"/>
          <w:lang w:val="el-GR"/>
        </w:rPr>
      </w:pPr>
      <w:del w:id="3222"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23" w:author="Στάθης Καπ" w:date="2023-02-25T23:19:00Z"/>
          <w:lang w:val="el-GR"/>
        </w:rPr>
      </w:pPr>
      <w:del w:id="3224"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25" w:author="Στάθης Καπ" w:date="2023-02-25T23:19:00Z"/>
          <w:lang w:val="el-GR"/>
        </w:rPr>
      </w:pPr>
      <w:del w:id="3226"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27" w:author="Στάθης Καπ" w:date="2023-02-25T23:19:00Z"/>
          <w:lang w:val="el-GR"/>
          <w:rPrChange w:id="3228" w:author="Στάθης Καπ" w:date="2023-02-25T23:42:00Z">
            <w:rPr>
              <w:del w:id="3229" w:author="Στάθης Καπ" w:date="2023-02-25T23:19:00Z"/>
            </w:rPr>
          </w:rPrChange>
        </w:rPr>
      </w:pPr>
      <w:del w:id="3230" w:author="Στάθης Καπ" w:date="2023-02-25T23:19:00Z">
        <w:r w:rsidDel="00364561">
          <w:delText>Tabu</w:delText>
        </w:r>
        <w:r w:rsidRPr="00707910" w:rsidDel="00364561">
          <w:rPr>
            <w:lang w:val="el-GR"/>
            <w:rPrChange w:id="3231" w:author="Στάθης Καπ" w:date="2023-02-25T23:42:00Z">
              <w:rPr/>
            </w:rPrChange>
          </w:rPr>
          <w:delText xml:space="preserve"> </w:delText>
        </w:r>
        <w:r w:rsidDel="00364561">
          <w:delText>search</w:delText>
        </w:r>
        <w:r w:rsidRPr="00707910" w:rsidDel="00364561">
          <w:rPr>
            <w:lang w:val="el-GR"/>
            <w:rPrChange w:id="3232" w:author="Στάθης Καπ" w:date="2023-02-25T23:42:00Z">
              <w:rPr/>
            </w:rPrChange>
          </w:rPr>
          <w:delText xml:space="preserve"> (</w:delText>
        </w:r>
        <w:r w:rsidDel="00364561">
          <w:delText>TS</w:delText>
        </w:r>
        <w:r w:rsidRPr="00707910" w:rsidDel="00364561">
          <w:rPr>
            <w:lang w:val="el-GR"/>
            <w:rPrChange w:id="3233" w:author="Στάθης Καπ" w:date="2023-02-25T23:42:00Z">
              <w:rPr/>
            </w:rPrChange>
          </w:rPr>
          <w:delText xml:space="preserve">) </w:delText>
        </w:r>
        <w:r w:rsidDel="00364561">
          <w:delText>Including</w:delText>
        </w:r>
        <w:r w:rsidRPr="00707910" w:rsidDel="00364561">
          <w:rPr>
            <w:lang w:val="el-GR"/>
            <w:rPrChange w:id="3234" w:author="Στάθης Καπ" w:date="2023-02-25T23:42:00Z">
              <w:rPr/>
            </w:rPrChange>
          </w:rPr>
          <w:delText xml:space="preserve"> </w:delText>
        </w:r>
        <w:r w:rsidDel="00364561">
          <w:delText>Parallel</w:delText>
        </w:r>
        <w:r w:rsidRPr="00707910" w:rsidDel="00364561">
          <w:rPr>
            <w:lang w:val="el-GR"/>
            <w:rPrChange w:id="3235"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36" w:author="Στάθης Καπ" w:date="2023-02-25T23:19:00Z"/>
          <w:lang w:val="el-GR"/>
          <w:rPrChange w:id="3237" w:author="Στάθης Καπ" w:date="2023-02-25T23:42:00Z">
            <w:rPr>
              <w:del w:id="3238" w:author="Στάθης Καπ" w:date="2023-02-25T23:19:00Z"/>
            </w:rPr>
          </w:rPrChange>
        </w:rPr>
      </w:pPr>
      <w:del w:id="3239" w:author="Στάθης Καπ" w:date="2023-02-25T23:19:00Z">
        <w:r w:rsidDel="00364561">
          <w:delText>Various</w:delText>
        </w:r>
        <w:r w:rsidRPr="00707910" w:rsidDel="00364561">
          <w:rPr>
            <w:lang w:val="el-GR"/>
            <w:rPrChange w:id="3240" w:author="Στάθης Καπ" w:date="2023-02-25T23:42:00Z">
              <w:rPr/>
            </w:rPrChange>
          </w:rPr>
          <w:delText xml:space="preserve"> </w:delText>
        </w:r>
        <w:r w:rsidDel="00364561">
          <w:delText>Neighborhood</w:delText>
        </w:r>
        <w:r w:rsidRPr="00707910" w:rsidDel="00364561">
          <w:rPr>
            <w:lang w:val="el-GR"/>
            <w:rPrChange w:id="3241" w:author="Στάθης Καπ" w:date="2023-02-25T23:42:00Z">
              <w:rPr/>
            </w:rPrChange>
          </w:rPr>
          <w:delText xml:space="preserve"> </w:delText>
        </w:r>
        <w:r w:rsidDel="00364561">
          <w:delText>Search</w:delText>
        </w:r>
        <w:r w:rsidRPr="00707910" w:rsidDel="00364561">
          <w:rPr>
            <w:lang w:val="el-GR"/>
            <w:rPrChange w:id="3242" w:author="Στάθης Καπ" w:date="2023-02-25T23:42:00Z">
              <w:rPr/>
            </w:rPrChange>
          </w:rPr>
          <w:delText xml:space="preserve"> (</w:delText>
        </w:r>
        <w:r w:rsidDel="00364561">
          <w:delText>NS</w:delText>
        </w:r>
        <w:r w:rsidRPr="00707910" w:rsidDel="00364561">
          <w:rPr>
            <w:lang w:val="el-GR"/>
            <w:rPrChange w:id="3243" w:author="Στάθης Καπ" w:date="2023-02-25T23:42:00Z">
              <w:rPr/>
            </w:rPrChange>
          </w:rPr>
          <w:delText xml:space="preserve">) </w:delText>
        </w:r>
        <w:r w:rsidDel="00364561">
          <w:delText>approaches</w:delText>
        </w:r>
        <w:r w:rsidRPr="00707910" w:rsidDel="00364561">
          <w:rPr>
            <w:lang w:val="el-GR"/>
            <w:rPrChange w:id="3244" w:author="Στάθης Καπ" w:date="2023-02-25T23:42:00Z">
              <w:rPr/>
            </w:rPrChange>
          </w:rPr>
          <w:delText xml:space="preserve">, </w:delText>
        </w:r>
        <w:r w:rsidDel="00364561">
          <w:delText>including</w:delText>
        </w:r>
        <w:r w:rsidRPr="00707910" w:rsidDel="00364561">
          <w:rPr>
            <w:lang w:val="el-GR"/>
            <w:rPrChange w:id="3245" w:author="Στάθης Καπ" w:date="2023-02-25T23:42:00Z">
              <w:rPr/>
            </w:rPrChange>
          </w:rPr>
          <w:delText xml:space="preserve"> </w:delText>
        </w:r>
        <w:r w:rsidDel="00364561">
          <w:delText>Adaptive</w:delText>
        </w:r>
        <w:r w:rsidRPr="00707910" w:rsidDel="00364561">
          <w:rPr>
            <w:lang w:val="el-GR"/>
            <w:rPrChange w:id="3246" w:author="Στάθης Καπ" w:date="2023-02-25T23:42:00Z">
              <w:rPr/>
            </w:rPrChange>
          </w:rPr>
          <w:delText xml:space="preserve"> </w:delText>
        </w:r>
        <w:r w:rsidDel="00364561">
          <w:delText>NS</w:delText>
        </w:r>
        <w:r w:rsidRPr="00707910" w:rsidDel="00364561">
          <w:rPr>
            <w:lang w:val="el-GR"/>
            <w:rPrChange w:id="3247" w:author="Στάθης Καπ" w:date="2023-02-25T23:42:00Z">
              <w:rPr/>
            </w:rPrChange>
          </w:rPr>
          <w:delText xml:space="preserve">, </w:delText>
        </w:r>
        <w:r w:rsidDel="00364561">
          <w:delText>Variable</w:delText>
        </w:r>
        <w:r w:rsidRPr="00707910" w:rsidDel="00364561">
          <w:rPr>
            <w:lang w:val="el-GR"/>
            <w:rPrChange w:id="3248" w:author="Στάθης Καπ" w:date="2023-02-25T23:42:00Z">
              <w:rPr/>
            </w:rPrChange>
          </w:rPr>
          <w:delText xml:space="preserve"> </w:delText>
        </w:r>
        <w:r w:rsidDel="00364561">
          <w:delText>NS</w:delText>
        </w:r>
        <w:r w:rsidRPr="00707910" w:rsidDel="00364561">
          <w:rPr>
            <w:lang w:val="el-GR"/>
            <w:rPrChange w:id="3249" w:author="Στάθης Καπ" w:date="2023-02-25T23:42:00Z">
              <w:rPr/>
            </w:rPrChange>
          </w:rPr>
          <w:delText xml:space="preserve">, </w:delText>
        </w:r>
        <w:r w:rsidDel="00364561">
          <w:delText>Large</w:delText>
        </w:r>
        <w:r w:rsidRPr="00707910" w:rsidDel="00364561">
          <w:rPr>
            <w:lang w:val="el-GR"/>
            <w:rPrChange w:id="3250" w:author="Στάθης Καπ" w:date="2023-02-25T23:42:00Z">
              <w:rPr/>
            </w:rPrChange>
          </w:rPr>
          <w:delText xml:space="preserve"> </w:delText>
        </w:r>
        <w:r w:rsidDel="00364561">
          <w:delText>NS</w:delText>
        </w:r>
        <w:r w:rsidRPr="00707910" w:rsidDel="00364561">
          <w:rPr>
            <w:lang w:val="el-GR"/>
            <w:rPrChange w:id="3251" w:author="Στάθης Καπ" w:date="2023-02-25T23:42:00Z">
              <w:rPr/>
            </w:rPrChange>
          </w:rPr>
          <w:delText xml:space="preserve">, </w:delText>
        </w:r>
        <w:r w:rsidDel="00364561">
          <w:delText>etc</w:delText>
        </w:r>
        <w:r w:rsidRPr="00707910" w:rsidDel="00364561">
          <w:rPr>
            <w:lang w:val="el-GR"/>
            <w:rPrChange w:id="3252"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53" w:author="Στάθης Καπ" w:date="2023-02-25T23:19:00Z"/>
          <w:lang w:val="el-GR"/>
          <w:rPrChange w:id="3254" w:author="Στάθης Καπ" w:date="2023-02-25T23:42:00Z">
            <w:rPr>
              <w:del w:id="3255" w:author="Στάθης Καπ" w:date="2023-02-25T23:19:00Z"/>
            </w:rPr>
          </w:rPrChange>
        </w:rPr>
      </w:pPr>
      <w:del w:id="3256" w:author="Στάθης Καπ" w:date="2023-02-25T23:19:00Z">
        <w:r w:rsidDel="00364561">
          <w:delText>Insertion</w:delText>
        </w:r>
        <w:r w:rsidRPr="00707910" w:rsidDel="00364561">
          <w:rPr>
            <w:lang w:val="el-GR"/>
            <w:rPrChange w:id="3257"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58" w:author="Στάθης Καπ" w:date="2023-02-25T23:19:00Z"/>
          <w:lang w:val="el-GR"/>
          <w:rPrChange w:id="3259" w:author="Στάθης Καπ" w:date="2023-02-25T23:42:00Z">
            <w:rPr>
              <w:del w:id="3260" w:author="Στάθης Καπ" w:date="2023-02-25T23:19:00Z"/>
            </w:rPr>
          </w:rPrChange>
        </w:rPr>
      </w:pPr>
      <w:del w:id="3261" w:author="Στάθης Καπ" w:date="2023-02-25T23:19:00Z">
        <w:r w:rsidDel="00364561">
          <w:delText>Nearest</w:delText>
        </w:r>
        <w:r w:rsidRPr="00707910" w:rsidDel="00364561">
          <w:rPr>
            <w:lang w:val="el-GR"/>
            <w:rPrChange w:id="3262" w:author="Στάθης Καπ" w:date="2023-02-25T23:42:00Z">
              <w:rPr/>
            </w:rPrChange>
          </w:rPr>
          <w:delText xml:space="preserve"> </w:delText>
        </w:r>
        <w:r w:rsidDel="00364561">
          <w:delText>Neighbor</w:delText>
        </w:r>
        <w:r w:rsidRPr="00707910" w:rsidDel="00364561">
          <w:rPr>
            <w:lang w:val="el-GR"/>
            <w:rPrChange w:id="3263" w:author="Στάθης Καπ" w:date="2023-02-25T23:42:00Z">
              <w:rPr/>
            </w:rPrChange>
          </w:rPr>
          <w:delText xml:space="preserve"> (</w:delText>
        </w:r>
        <w:r w:rsidDel="00364561">
          <w:delText>NN</w:delText>
        </w:r>
        <w:r w:rsidRPr="00707910" w:rsidDel="00364561">
          <w:rPr>
            <w:lang w:val="el-GR"/>
            <w:rPrChange w:id="3264"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65" w:author="Στάθης Καπ" w:date="2023-02-25T23:19:00Z"/>
          <w:lang w:val="el-GR"/>
          <w:rPrChange w:id="3266" w:author="Στάθης Καπ" w:date="2023-02-25T23:42:00Z">
            <w:rPr>
              <w:del w:id="3267" w:author="Στάθης Καπ" w:date="2023-02-25T23:19:00Z"/>
            </w:rPr>
          </w:rPrChange>
        </w:rPr>
      </w:pPr>
      <w:del w:id="3268" w:author="Στάθης Καπ" w:date="2023-02-25T23:19:00Z">
        <w:r w:rsidDel="00364561">
          <w:delText>Column</w:delText>
        </w:r>
        <w:r w:rsidRPr="00707910" w:rsidDel="00364561">
          <w:rPr>
            <w:lang w:val="el-GR"/>
            <w:rPrChange w:id="3269" w:author="Στάθης Καπ" w:date="2023-02-25T23:42:00Z">
              <w:rPr/>
            </w:rPrChange>
          </w:rPr>
          <w:delText xml:space="preserve"> </w:delText>
        </w:r>
        <w:r w:rsidDel="00364561">
          <w:delText>Generation</w:delText>
        </w:r>
        <w:r w:rsidRPr="00707910" w:rsidDel="00364561">
          <w:rPr>
            <w:lang w:val="el-GR"/>
            <w:rPrChange w:id="3270" w:author="Στάθης Καπ" w:date="2023-02-25T23:42:00Z">
              <w:rPr/>
            </w:rPrChange>
          </w:rPr>
          <w:delText xml:space="preserve"> (</w:delText>
        </w:r>
        <w:r w:rsidDel="00364561">
          <w:delText>CG</w:delText>
        </w:r>
        <w:r w:rsidRPr="00707910" w:rsidDel="00364561">
          <w:rPr>
            <w:lang w:val="el-GR"/>
            <w:rPrChange w:id="3271"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72" w:author="Στάθης Καπ" w:date="2023-02-25T23:19:00Z"/>
          <w:lang w:val="el-GR"/>
          <w:rPrChange w:id="3273" w:author="Στάθης Καπ" w:date="2023-02-25T23:42:00Z">
            <w:rPr>
              <w:del w:id="3274" w:author="Στάθης Καπ" w:date="2023-02-25T23:19:00Z"/>
            </w:rPr>
          </w:rPrChange>
        </w:rPr>
      </w:pPr>
      <w:del w:id="3275" w:author="Στάθης Καπ" w:date="2023-02-25T23:19:00Z">
        <w:r w:rsidDel="00364561">
          <w:delText>Genetic</w:delText>
        </w:r>
        <w:r w:rsidRPr="00707910" w:rsidDel="00364561">
          <w:rPr>
            <w:lang w:val="el-GR"/>
            <w:rPrChange w:id="3276" w:author="Στάθης Καπ" w:date="2023-02-25T23:42:00Z">
              <w:rPr/>
            </w:rPrChange>
          </w:rPr>
          <w:delText xml:space="preserve"> </w:delText>
        </w:r>
        <w:r w:rsidDel="00364561">
          <w:delText>Algorithms</w:delText>
        </w:r>
        <w:r w:rsidRPr="00707910" w:rsidDel="00364561">
          <w:rPr>
            <w:lang w:val="el-GR"/>
            <w:rPrChange w:id="3277" w:author="Στάθης Καπ" w:date="2023-02-25T23:42:00Z">
              <w:rPr/>
            </w:rPrChange>
          </w:rPr>
          <w:delText xml:space="preserve"> (</w:delText>
        </w:r>
        <w:r w:rsidDel="00364561">
          <w:delText>GA</w:delText>
        </w:r>
        <w:r w:rsidRPr="00707910" w:rsidDel="00364561">
          <w:rPr>
            <w:lang w:val="el-GR"/>
            <w:rPrChange w:id="3278"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79" w:author="Στάθης Καπ" w:date="2023-02-25T23:19:00Z"/>
          <w:lang w:val="el-GR"/>
          <w:rPrChange w:id="3280" w:author="Στάθης Καπ" w:date="2023-02-25T23:42:00Z">
            <w:rPr>
              <w:del w:id="3281" w:author="Στάθης Καπ" w:date="2023-02-25T23:19:00Z"/>
            </w:rPr>
          </w:rPrChange>
        </w:rPr>
      </w:pPr>
      <w:del w:id="3282" w:author="Στάθης Καπ" w:date="2023-02-25T23:19:00Z">
        <w:r w:rsidDel="00364561">
          <w:delText>Ant</w:delText>
        </w:r>
        <w:r w:rsidRPr="00707910" w:rsidDel="00364561">
          <w:rPr>
            <w:lang w:val="el-GR"/>
            <w:rPrChange w:id="3283" w:author="Στάθης Καπ" w:date="2023-02-25T23:42:00Z">
              <w:rPr/>
            </w:rPrChange>
          </w:rPr>
          <w:delText xml:space="preserve"> </w:delText>
        </w:r>
        <w:r w:rsidDel="00364561">
          <w:delText>Colony</w:delText>
        </w:r>
        <w:r w:rsidRPr="00707910" w:rsidDel="00364561">
          <w:rPr>
            <w:lang w:val="el-GR"/>
            <w:rPrChange w:id="3284" w:author="Στάθης Καπ" w:date="2023-02-25T23:42:00Z">
              <w:rPr/>
            </w:rPrChange>
          </w:rPr>
          <w:delText xml:space="preserve"> </w:delText>
        </w:r>
        <w:r w:rsidDel="00364561">
          <w:delText>Optimization</w:delText>
        </w:r>
        <w:r w:rsidRPr="00707910" w:rsidDel="00364561">
          <w:rPr>
            <w:lang w:val="el-GR"/>
            <w:rPrChange w:id="3285" w:author="Στάθης Καπ" w:date="2023-02-25T23:42:00Z">
              <w:rPr/>
            </w:rPrChange>
          </w:rPr>
          <w:delText xml:space="preserve"> (</w:delText>
        </w:r>
        <w:r w:rsidDel="00364561">
          <w:delText>ACO</w:delText>
        </w:r>
        <w:r w:rsidRPr="00707910" w:rsidDel="00364561">
          <w:rPr>
            <w:lang w:val="el-GR"/>
            <w:rPrChange w:id="3286"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87" w:author="Στάθης Καπ" w:date="2023-02-25T23:19:00Z"/>
          <w:lang w:val="el-GR"/>
          <w:rPrChange w:id="3288" w:author="Στάθης Καπ" w:date="2023-02-25T23:42:00Z">
            <w:rPr>
              <w:del w:id="3289" w:author="Στάθης Καπ" w:date="2023-02-25T23:19:00Z"/>
            </w:rPr>
          </w:rPrChange>
        </w:rPr>
      </w:pPr>
      <w:del w:id="3290" w:author="Στάθης Καπ" w:date="2023-02-25T23:19:00Z">
        <w:r w:rsidDel="00364561">
          <w:delText>Particle</w:delText>
        </w:r>
        <w:r w:rsidRPr="00707910" w:rsidDel="00364561">
          <w:rPr>
            <w:lang w:val="el-GR"/>
            <w:rPrChange w:id="3291" w:author="Στάθης Καπ" w:date="2023-02-25T23:42:00Z">
              <w:rPr/>
            </w:rPrChange>
          </w:rPr>
          <w:delText xml:space="preserve"> </w:delText>
        </w:r>
        <w:r w:rsidDel="00364561">
          <w:delText>Swarm</w:delText>
        </w:r>
        <w:r w:rsidRPr="00707910" w:rsidDel="00364561">
          <w:rPr>
            <w:lang w:val="el-GR"/>
            <w:rPrChange w:id="3292" w:author="Στάθης Καπ" w:date="2023-02-25T23:42:00Z">
              <w:rPr/>
            </w:rPrChange>
          </w:rPr>
          <w:delText xml:space="preserve"> </w:delText>
        </w:r>
        <w:r w:rsidDel="00364561">
          <w:delText>Optimization</w:delText>
        </w:r>
        <w:r w:rsidRPr="00707910" w:rsidDel="00364561">
          <w:rPr>
            <w:lang w:val="el-GR"/>
            <w:rPrChange w:id="3293" w:author="Στάθης Καπ" w:date="2023-02-25T23:42:00Z">
              <w:rPr/>
            </w:rPrChange>
          </w:rPr>
          <w:delText xml:space="preserve"> (</w:delText>
        </w:r>
        <w:r w:rsidDel="00364561">
          <w:delText>PSO</w:delText>
        </w:r>
        <w:r w:rsidRPr="00707910" w:rsidDel="00364561">
          <w:rPr>
            <w:lang w:val="el-GR"/>
            <w:rPrChange w:id="3294"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295" w:author="Στάθης Καπ" w:date="2023-02-25T23:19:00Z"/>
          <w:lang w:val="el-GR"/>
          <w:rPrChange w:id="3296" w:author="Στάθης Καπ" w:date="2023-02-25T23:42:00Z">
            <w:rPr>
              <w:del w:id="3297" w:author="Στάθης Καπ" w:date="2023-02-25T23:19:00Z"/>
            </w:rPr>
          </w:rPrChange>
        </w:rPr>
      </w:pPr>
      <w:del w:id="3298" w:author="Στάθης Καπ" w:date="2023-02-25T23:19:00Z">
        <w:r w:rsidDel="00364561">
          <w:delText>Waiting</w:delText>
        </w:r>
        <w:r w:rsidRPr="00707910" w:rsidDel="00364561">
          <w:rPr>
            <w:lang w:val="el-GR"/>
            <w:rPrChange w:id="3299" w:author="Στάθης Καπ" w:date="2023-02-25T23:42:00Z">
              <w:rPr/>
            </w:rPrChange>
          </w:rPr>
          <w:delText>-</w:delText>
        </w:r>
        <w:r w:rsidDel="00364561">
          <w:delText>Relocation</w:delText>
        </w:r>
        <w:r w:rsidRPr="00707910" w:rsidDel="00364561">
          <w:rPr>
            <w:lang w:val="el-GR"/>
            <w:rPrChange w:id="3300"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01" w:author="Στάθης Καπ" w:date="2023-02-25T23:19:00Z"/>
          <w:lang w:val="el-GR"/>
          <w:rPrChange w:id="3302" w:author="Στάθης Καπ" w:date="2023-02-25T23:42:00Z">
            <w:rPr>
              <w:del w:id="3303" w:author="Στάθης Καπ" w:date="2023-02-25T23:19:00Z"/>
            </w:rPr>
          </w:rPrChange>
        </w:rPr>
      </w:pPr>
      <w:del w:id="3304" w:author="Στάθης Καπ" w:date="2023-02-25T23:19:00Z">
        <w:r w:rsidDel="00364561">
          <w:delText>Markov</w:delText>
        </w:r>
        <w:r w:rsidRPr="00707910" w:rsidDel="00364561">
          <w:rPr>
            <w:lang w:val="el-GR"/>
            <w:rPrChange w:id="3305" w:author="Στάθης Καπ" w:date="2023-02-25T23:42:00Z">
              <w:rPr/>
            </w:rPrChange>
          </w:rPr>
          <w:delText xml:space="preserve"> </w:delText>
        </w:r>
        <w:r w:rsidDel="00364561">
          <w:delText>Decision</w:delText>
        </w:r>
        <w:r w:rsidRPr="00707910" w:rsidDel="00364561">
          <w:rPr>
            <w:lang w:val="el-GR"/>
            <w:rPrChange w:id="3306"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07" w:author="Στάθης Καπ" w:date="2023-02-25T23:19:00Z"/>
          <w:lang w:val="el-GR"/>
          <w:rPrChange w:id="3308" w:author="Στάθης Καπ" w:date="2023-02-25T23:42:00Z">
            <w:rPr>
              <w:del w:id="3309" w:author="Στάθης Καπ" w:date="2023-02-25T23:19:00Z"/>
            </w:rPr>
          </w:rPrChange>
        </w:rPr>
      </w:pPr>
      <w:del w:id="3310" w:author="Στάθης Καπ" w:date="2023-02-25T23:19:00Z">
        <w:r w:rsidDel="00364561">
          <w:delText>Dynamic</w:delText>
        </w:r>
        <w:r w:rsidRPr="00707910" w:rsidDel="00364561">
          <w:rPr>
            <w:lang w:val="el-GR"/>
            <w:rPrChange w:id="3311" w:author="Στάθης Καπ" w:date="2023-02-25T23:42:00Z">
              <w:rPr/>
            </w:rPrChange>
          </w:rPr>
          <w:delText xml:space="preserve"> </w:delText>
        </w:r>
        <w:r w:rsidDel="00364561">
          <w:delText>Programming</w:delText>
        </w:r>
        <w:r w:rsidRPr="00707910" w:rsidDel="00364561">
          <w:rPr>
            <w:lang w:val="el-GR"/>
            <w:rPrChange w:id="3312" w:author="Στάθης Καπ" w:date="2023-02-25T23:42:00Z">
              <w:rPr/>
            </w:rPrChange>
          </w:rPr>
          <w:delText xml:space="preserve"> (</w:delText>
        </w:r>
        <w:r w:rsidDel="00364561">
          <w:delText>DP</w:delText>
        </w:r>
        <w:r w:rsidRPr="00707910" w:rsidDel="00364561">
          <w:rPr>
            <w:lang w:val="el-GR"/>
            <w:rPrChange w:id="3313"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14" w:author="Στάθης Καπ" w:date="2023-02-25T23:19:00Z"/>
          <w:lang w:val="el-GR"/>
          <w:rPrChange w:id="3315" w:author="Στάθης Καπ" w:date="2023-02-25T23:42:00Z">
            <w:rPr>
              <w:del w:id="3316" w:author="Στάθης Καπ" w:date="2023-02-25T23:19:00Z"/>
            </w:rPr>
          </w:rPrChange>
        </w:rPr>
      </w:pPr>
      <w:del w:id="3317" w:author="Στάθης Καπ" w:date="2023-02-25T23:19:00Z">
        <w:r w:rsidDel="00364561">
          <w:delText>Queueing</w:delText>
        </w:r>
        <w:r w:rsidRPr="00707910" w:rsidDel="00364561">
          <w:rPr>
            <w:lang w:val="el-GR"/>
            <w:rPrChange w:id="3318" w:author="Στάθης Καπ" w:date="2023-02-25T23:42:00Z">
              <w:rPr/>
            </w:rPrChange>
          </w:rPr>
          <w:delText>-</w:delText>
        </w:r>
        <w:r w:rsidDel="00364561">
          <w:delText>Polling</w:delText>
        </w:r>
        <w:r w:rsidRPr="00707910" w:rsidDel="00364561">
          <w:rPr>
            <w:lang w:val="el-GR"/>
            <w:rPrChange w:id="3319"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20" w:author="Στάθης Καπ" w:date="2023-02-25T23:19:00Z"/>
          <w:lang w:val="el-GR"/>
        </w:rPr>
      </w:pPr>
      <w:del w:id="3321"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22" w:author="Στάθης Καπ" w:date="2023-02-25T23:19:00Z"/>
          <w:rFonts w:eastAsiaTheme="minorEastAsia"/>
          <w:lang w:val="el-GR"/>
        </w:rPr>
      </w:pPr>
      <w:del w:id="3323"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24" w:author="Στάθης Καπ" w:date="2023-02-25T23:19:00Z">
                <w:rPr>
                  <w:rFonts w:ascii="Cambria Math" w:hAnsi="Cambria Math"/>
                  <w:i/>
                  <w:lang w:val="el-GR"/>
                </w:rPr>
              </w:del>
            </m:ctrlPr>
          </m:sSubPr>
          <m:e>
            <m:r>
              <w:del w:id="3325" w:author="Στάθης Καπ" w:date="2023-02-25T23:19:00Z">
                <w:rPr>
                  <w:rFonts w:ascii="Cambria Math" w:hAnsi="Cambria Math"/>
                  <w:lang w:val="el-GR"/>
                </w:rPr>
                <m:t>s</m:t>
              </w:del>
            </m:r>
          </m:e>
          <m:sub>
            <m:r>
              <w:del w:id="3326" w:author="Στάθης Καπ" w:date="2023-02-25T23:19:00Z">
                <w:rPr>
                  <w:rFonts w:ascii="Cambria Math" w:hAnsi="Cambria Math"/>
                  <w:lang w:val="el-GR"/>
                </w:rPr>
                <m:t>t</m:t>
              </w:del>
            </m:r>
          </m:sub>
        </m:sSub>
      </m:oMath>
      <w:del w:id="3327"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28" w:author="Στάθης Καπ" w:date="2023-02-25T23:19:00Z">
                <w:rPr>
                  <w:rFonts w:ascii="Cambria Math" w:hAnsi="Cambria Math"/>
                  <w:i/>
                  <w:lang w:val="el-GR"/>
                </w:rPr>
              </w:del>
            </m:ctrlPr>
          </m:sSubPr>
          <m:e>
            <m:r>
              <w:del w:id="3329" w:author="Στάθης Καπ" w:date="2023-02-25T23:19:00Z">
                <w:rPr>
                  <w:rFonts w:ascii="Cambria Math" w:hAnsi="Cambria Math"/>
                  <w:lang w:val="el-GR"/>
                </w:rPr>
                <m:t>s</m:t>
              </w:del>
            </m:r>
          </m:e>
          <m:sub>
            <m:r>
              <w:del w:id="3330" w:author="Στάθης Καπ" w:date="2023-02-25T23:19:00Z">
                <w:rPr>
                  <w:rFonts w:ascii="Cambria Math" w:hAnsi="Cambria Math"/>
                  <w:lang w:val="el-GR"/>
                </w:rPr>
                <m:t>t</m:t>
              </w:del>
            </m:r>
          </m:sub>
        </m:sSub>
      </m:oMath>
      <w:del w:id="3331"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32"/>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32"/>
        <w:r w:rsidR="002451D2" w:rsidDel="00364561">
          <w:rPr>
            <w:rStyle w:val="CommentReference"/>
          </w:rPr>
          <w:commentReference w:id="3332"/>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33" w:author="Στάθης Καπ" w:date="2023-02-25T23:19:00Z"/>
          <w:lang w:val="el-GR"/>
        </w:rPr>
      </w:pPr>
      <w:del w:id="3334"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35" w:author="Στάθης Καπ" w:date="2023-02-25T23:19:00Z"/>
          <w:lang w:val="el-GR"/>
        </w:rPr>
      </w:pPr>
      <w:del w:id="3336"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37" w:author="Charalampos Konstantopoulos" w:date="2023-02-01T06:01:00Z">
        <w:del w:id="3338" w:author="Στάθης Καπ" w:date="2023-02-25T23:19:00Z">
          <w:r w:rsidDel="00364561">
            <w:rPr>
              <w:lang w:val="el-GR"/>
            </w:rPr>
            <w:delText>στρατηγικ</w:delText>
          </w:r>
        </w:del>
      </w:ins>
      <w:ins w:id="3339" w:author=" " w:date="2023-01-27T19:00:00Z">
        <w:del w:id="3340" w:author="Στάθης Καπ" w:date="2023-02-25T23:19:00Z">
          <w:r w:rsidR="002451D2" w:rsidDel="00364561">
            <w:rPr>
              <w:lang w:val="el-GR"/>
            </w:rPr>
            <w:delText>ής</w:delText>
          </w:r>
        </w:del>
      </w:ins>
      <w:del w:id="3341"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42" w:author="Στάθης Καπ" w:date="2023-02-25T23:19:00Z"/>
          <w:lang w:val="el-GR"/>
        </w:rPr>
      </w:pPr>
      <w:del w:id="3343"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44" w:author="Στάθης Καπ" w:date="2023-02-25T23:19:00Z"/>
          <w:lang w:val="el-GR"/>
        </w:rPr>
      </w:pPr>
      <w:del w:id="3345"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46" w:author="Charalampos Konstantopoulos" w:date="2023-02-01T06:01:00Z">
        <w:del w:id="3347" w:author="Στάθης Καπ" w:date="2023-02-25T23:19:00Z">
          <w:r w:rsidRPr="00E64A9A" w:rsidDel="00364561">
            <w:rPr>
              <w:lang w:val="el-GR"/>
            </w:rPr>
            <w:delText>200</w:delText>
          </w:r>
        </w:del>
      </w:ins>
      <w:del w:id="3348" w:author="Στάθης Καπ" w:date="2023-02-25T23:19:00Z">
        <w:r w:rsidR="00D17D06" w:rsidRPr="00D17D06" w:rsidDel="00364561">
          <w:rPr>
            <w:lang w:val="el-GR"/>
          </w:rPr>
          <w:delText>/</w:delText>
        </w:r>
      </w:del>
      <w:ins w:id="3349" w:author="Charalampos Konstantopoulos" w:date="2023-02-01T06:01:00Z">
        <w:del w:id="3350" w:author="Στάθης Καπ" w:date="2023-02-25T23:19:00Z">
          <w:r w:rsidRPr="00E64A9A" w:rsidDel="00364561">
            <w:rPr>
              <w:lang w:val="el-GR"/>
            </w:rPr>
            <w:delText>6</w:delText>
          </w:r>
        </w:del>
      </w:ins>
      <w:del w:id="3351"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52" w:author="Στάθης Καπ" w:date="2023-02-25T23:19:00Z"/>
          <w:lang w:val="el-GR"/>
        </w:rPr>
      </w:pPr>
      <w:del w:id="3353"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54" w:author="Στάθης Καπ" w:date="2023-02-25T23:19:00Z"/>
          <w:lang w:val="el-GR"/>
        </w:rPr>
      </w:pPr>
      <w:del w:id="3355"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56"/>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57" w:author="Στάθης Καπ" w:date="2023-02-25T23:19:00Z">
                <w:rPr>
                  <w:rFonts w:ascii="Cambria Math" w:hAnsi="Cambria Math"/>
                  <w:i/>
                  <w:lang w:val="el-GR"/>
                </w:rPr>
              </w:del>
            </m:ctrlPr>
          </m:sSupPr>
          <m:e>
            <m:r>
              <w:del w:id="3358" w:author="Στάθης Καπ" w:date="2023-02-25T23:19:00Z">
                <w:rPr>
                  <w:rFonts w:ascii="Cambria Math" w:hAnsi="Cambria Math"/>
                  <w:lang w:val="el-GR"/>
                </w:rPr>
                <m:t>j</m:t>
              </w:del>
            </m:r>
          </m:e>
          <m:sup>
            <m:r>
              <w:del w:id="3359" w:author="Στάθης Καπ" w:date="2023-02-25T23:19:00Z">
                <w:rPr>
                  <w:rFonts w:ascii="Cambria Math" w:hAnsi="Cambria Math"/>
                  <w:lang w:val="el-GR"/>
                </w:rPr>
                <m:t>k</m:t>
              </w:del>
            </m:r>
          </m:sup>
        </m:sSup>
      </m:oMath>
      <w:del w:id="3360"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61" w:author="Στάθης Καπ" w:date="2023-02-25T23:19:00Z">
                <w:rPr>
                  <w:rFonts w:ascii="Cambria Math" w:hAnsi="Cambria Math"/>
                  <w:i/>
                  <w:lang w:val="el-GR"/>
                </w:rPr>
              </w:del>
            </m:ctrlPr>
          </m:sSupPr>
          <m:e>
            <m:r>
              <w:del w:id="3362" w:author="Στάθης Καπ" w:date="2023-02-25T23:19:00Z">
                <w:rPr>
                  <w:rFonts w:ascii="Cambria Math" w:hAnsi="Cambria Math"/>
                  <w:lang w:val="el-GR"/>
                </w:rPr>
                <m:t>i</m:t>
              </w:del>
            </m:r>
          </m:e>
          <m:sup>
            <m:r>
              <w:del w:id="3363" w:author="Στάθης Καπ" w:date="2023-02-25T23:19:00Z">
                <w:rPr>
                  <w:rFonts w:ascii="Cambria Math" w:hAnsi="Cambria Math"/>
                  <w:lang w:val="el-GR"/>
                </w:rPr>
                <m:t>k</m:t>
              </w:del>
            </m:r>
          </m:sup>
        </m:sSup>
        <m:r>
          <w:del w:id="3364" w:author="Στάθης Καπ" w:date="2023-02-25T23:19:00Z">
            <w:rPr>
              <w:rFonts w:ascii="Cambria Math" w:hAnsi="Cambria Math"/>
              <w:lang w:val="el-GR"/>
            </w:rPr>
            <m:t>-τρέχων προορισμός</m:t>
          </w:del>
        </m:r>
      </m:oMath>
      <w:del w:id="3365"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66" w:author="Στάθης Καπ" w:date="2023-02-25T23:19:00Z">
                <w:rPr>
                  <w:rFonts w:ascii="Cambria Math" w:hAnsi="Cambria Math"/>
                  <w:i/>
                  <w:lang w:val="el-GR"/>
                </w:rPr>
              </w:del>
            </m:ctrlPr>
          </m:sSupPr>
          <m:e>
            <m:r>
              <w:del w:id="3367" w:author="Στάθης Καπ" w:date="2023-02-25T23:19:00Z">
                <w:rPr>
                  <w:rFonts w:ascii="Cambria Math" w:hAnsi="Cambria Math"/>
                  <w:lang w:val="el-GR"/>
                </w:rPr>
                <m:t>j</m:t>
              </w:del>
            </m:r>
          </m:e>
          <m:sup>
            <m:r>
              <w:del w:id="3368" w:author="Στάθης Καπ" w:date="2023-02-25T23:19:00Z">
                <w:rPr>
                  <w:rFonts w:ascii="Cambria Math" w:hAnsi="Cambria Math"/>
                  <w:lang w:val="el-GR"/>
                </w:rPr>
                <m:t>k</m:t>
              </w:del>
            </m:r>
          </m:sup>
        </m:sSup>
        <m:r>
          <w:del w:id="3369" w:author="Στάθης Καπ" w:date="2023-02-25T23:19:00Z">
            <w:rPr>
              <w:rFonts w:ascii="Cambria Math" w:hAnsi="Cambria Math"/>
              <w:lang w:val="el-GR"/>
            </w:rPr>
            <m:t>←</m:t>
          </w:del>
        </m:r>
        <m:sSup>
          <m:sSupPr>
            <m:ctrlPr>
              <w:del w:id="3370" w:author="Στάθης Καπ" w:date="2023-02-25T23:19:00Z">
                <w:rPr>
                  <w:rFonts w:ascii="Cambria Math" w:hAnsi="Cambria Math"/>
                  <w:i/>
                  <w:lang w:val="el-GR"/>
                </w:rPr>
              </w:del>
            </m:ctrlPr>
          </m:sSupPr>
          <m:e>
            <m:d>
              <m:dPr>
                <m:ctrlPr>
                  <w:del w:id="3371" w:author="Στάθης Καπ" w:date="2023-02-25T23:19:00Z">
                    <w:rPr>
                      <w:rFonts w:ascii="Cambria Math" w:hAnsi="Cambria Math"/>
                      <w:i/>
                      <w:lang w:val="el-GR"/>
                    </w:rPr>
                  </w:del>
                </m:ctrlPr>
              </m:dPr>
              <m:e>
                <m:r>
                  <w:del w:id="3372" w:author="Στάθης Καπ" w:date="2023-02-25T23:19:00Z">
                    <w:rPr>
                      <w:rFonts w:ascii="Cambria Math" w:hAnsi="Cambria Math"/>
                      <w:lang w:val="el-GR"/>
                    </w:rPr>
                    <m:t>j+1</m:t>
                  </w:del>
                </m:r>
              </m:e>
            </m:d>
          </m:e>
          <m:sup>
            <m:r>
              <w:del w:id="3373" w:author="Στάθης Καπ" w:date="2023-02-25T23:19:00Z">
                <w:rPr>
                  <w:rFonts w:ascii="Cambria Math" w:hAnsi="Cambria Math"/>
                  <w:lang w:val="el-GR"/>
                </w:rPr>
                <m:t>k</m:t>
              </w:del>
            </m:r>
          </m:sup>
        </m:sSup>
      </m:oMath>
      <w:del w:id="3374" w:author="Στάθης Καπ" w:date="2023-02-25T23:19:00Z">
        <w:r w:rsidR="00D72AC7" w:rsidRPr="00D72AC7" w:rsidDel="00364561">
          <w:rPr>
            <w:rFonts w:eastAsiaTheme="minorEastAsia"/>
            <w:lang w:val="el-GR"/>
          </w:rPr>
          <w:delText xml:space="preserve">. </w:delText>
        </w:r>
        <w:commentRangeEnd w:id="3356"/>
        <w:r w:rsidR="007B3493" w:rsidDel="00364561">
          <w:rPr>
            <w:rStyle w:val="CommentReference"/>
          </w:rPr>
          <w:commentReference w:id="3356"/>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75" w:author="Στάθης Καπ" w:date="2023-02-25T23:19:00Z"/>
          <w:lang w:val="el-GR"/>
        </w:rPr>
      </w:pPr>
      <w:del w:id="3376"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77" w:author="Στάθης Καπ" w:date="2023-02-25T23:19:00Z"/>
          <w:lang w:val="el-GR"/>
        </w:rPr>
      </w:pPr>
      <w:del w:id="3378"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79" w:author="Στάθης Καπ" w:date="2023-02-25T23:19:00Z"/>
          <w:lang w:val="el-GR"/>
        </w:rPr>
      </w:pPr>
      <w:del w:id="3380"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81" w:author="Στάθης Καπ" w:date="2023-02-25T23:19:00Z"/>
          <w:lang w:val="el-GR"/>
        </w:rPr>
      </w:pPr>
      <w:del w:id="3382"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83" w:author="Στάθης Καπ" w:date="2023-02-25T23:19:00Z"/>
          <w:lang w:val="el-GR"/>
        </w:rPr>
      </w:pPr>
      <w:del w:id="3384"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85" w:author="Στάθης Καπ" w:date="2023-02-25T23:19:00Z"/>
          <w:lang w:val="el-GR"/>
        </w:rPr>
      </w:pPr>
      <w:del w:id="3386"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87" w:author="Στάθης Καπ" w:date="2023-02-25T23:19:00Z"/>
          <w:lang w:val="el-GR"/>
        </w:rPr>
      </w:pPr>
      <w:del w:id="3388"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89" w:author="Στάθης Καπ" w:date="2023-02-25T23:19:00Z"/>
          <w:lang w:val="el-GR"/>
        </w:rPr>
      </w:pPr>
      <w:del w:id="3390"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91" w:author="Στάθης Καπ" w:date="2023-02-25T23:19:00Z"/>
          <w:lang w:val="el-GR"/>
        </w:rPr>
      </w:pPr>
      <w:del w:id="3392"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393" w:author="Στάθης Καπ" w:date="2023-02-25T23:19:00Z"/>
          <w:lang w:val="el-GR"/>
        </w:rPr>
      </w:pPr>
      <w:del w:id="3394"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395" w:author="Στάθης Καπ" w:date="2023-02-25T23:19:00Z"/>
          <w:lang w:val="el-GR"/>
        </w:rPr>
      </w:pPr>
      <w:del w:id="3396"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397" w:author="Στάθης Καπ" w:date="2023-02-25T23:19:00Z">
            <w:rPr>
              <w:rFonts w:ascii="Cambria Math" w:hAnsi="Cambria Math"/>
              <w:lang w:val="el-GR"/>
            </w:rPr>
            <m:t>slac</m:t>
          </w:del>
        </m:r>
        <m:sSub>
          <m:sSubPr>
            <m:ctrlPr>
              <w:del w:id="3398" w:author="Στάθης Καπ" w:date="2023-02-25T23:19:00Z">
                <w:rPr>
                  <w:rFonts w:ascii="Cambria Math" w:hAnsi="Cambria Math"/>
                  <w:i/>
                  <w:lang w:val="el-GR"/>
                </w:rPr>
              </w:del>
            </m:ctrlPr>
          </m:sSubPr>
          <m:e>
            <m:r>
              <w:del w:id="3399" w:author="Στάθης Καπ" w:date="2023-02-25T23:19:00Z">
                <w:rPr>
                  <w:rFonts w:ascii="Cambria Math" w:hAnsi="Cambria Math"/>
                  <w:lang w:val="el-GR"/>
                </w:rPr>
                <m:t>k</m:t>
              </w:del>
            </m:r>
          </m:e>
          <m:sub>
            <m:r>
              <w:del w:id="3400" w:author="Στάθης Καπ" w:date="2023-02-25T23:19:00Z">
                <w:rPr>
                  <w:rFonts w:ascii="Cambria Math" w:hAnsi="Cambria Math"/>
                  <w:lang w:val="el-GR"/>
                </w:rPr>
                <m:t>i</m:t>
              </w:del>
            </m:r>
          </m:sub>
        </m:sSub>
        <m:r>
          <w:del w:id="3401" w:author="Στάθης Καπ" w:date="2023-02-25T23:19:00Z">
            <w:rPr>
              <w:rFonts w:ascii="Cambria Math" w:hAnsi="Cambria Math"/>
              <w:lang w:val="el-GR"/>
            </w:rPr>
            <m:t>=lates</m:t>
          </w:del>
        </m:r>
        <m:sSub>
          <m:sSubPr>
            <m:ctrlPr>
              <w:del w:id="3402" w:author="Στάθης Καπ" w:date="2023-02-25T23:19:00Z">
                <w:rPr>
                  <w:rFonts w:ascii="Cambria Math" w:hAnsi="Cambria Math"/>
                  <w:i/>
                  <w:lang w:val="el-GR"/>
                </w:rPr>
              </w:del>
            </m:ctrlPr>
          </m:sSubPr>
          <m:e>
            <m:r>
              <w:del w:id="3403" w:author="Στάθης Καπ" w:date="2023-02-25T23:19:00Z">
                <w:rPr>
                  <w:rFonts w:ascii="Cambria Math" w:hAnsi="Cambria Math"/>
                  <w:lang w:val="el-GR"/>
                </w:rPr>
                <m:t>t</m:t>
              </w:del>
            </m:r>
          </m:e>
          <m:sub>
            <m:r>
              <w:del w:id="3404" w:author="Στάθης Καπ" w:date="2023-02-25T23:19:00Z">
                <w:rPr>
                  <w:rFonts w:ascii="Cambria Math" w:hAnsi="Cambria Math"/>
                  <w:lang w:val="el-GR"/>
                </w:rPr>
                <m:t>star</m:t>
              </w:del>
            </m:r>
            <m:sSub>
              <m:sSubPr>
                <m:ctrlPr>
                  <w:del w:id="3405" w:author="Στάθης Καπ" w:date="2023-02-25T23:19:00Z">
                    <w:rPr>
                      <w:rFonts w:ascii="Cambria Math" w:hAnsi="Cambria Math"/>
                      <w:i/>
                      <w:lang w:val="el-GR"/>
                    </w:rPr>
                  </w:del>
                </m:ctrlPr>
              </m:sSubPr>
              <m:e>
                <m:r>
                  <w:del w:id="3406" w:author="Στάθης Καπ" w:date="2023-02-25T23:19:00Z">
                    <w:rPr>
                      <w:rFonts w:ascii="Cambria Math" w:hAnsi="Cambria Math"/>
                      <w:lang w:val="el-GR"/>
                    </w:rPr>
                    <m:t>t</m:t>
                  </w:del>
                </m:r>
              </m:e>
              <m:sub>
                <m:r>
                  <w:del w:id="3407" w:author="Στάθης Καπ" w:date="2023-02-25T23:19:00Z">
                    <w:rPr>
                      <w:rFonts w:ascii="Cambria Math" w:hAnsi="Cambria Math"/>
                      <w:lang w:val="el-GR"/>
                    </w:rPr>
                    <m:t>tim</m:t>
                  </w:del>
                </m:r>
                <m:sSub>
                  <m:sSubPr>
                    <m:ctrlPr>
                      <w:del w:id="3408" w:author="Στάθης Καπ" w:date="2023-02-25T23:19:00Z">
                        <w:rPr>
                          <w:rFonts w:ascii="Cambria Math" w:hAnsi="Cambria Math"/>
                          <w:i/>
                          <w:lang w:val="el-GR"/>
                        </w:rPr>
                      </w:del>
                    </m:ctrlPr>
                  </m:sSubPr>
                  <m:e>
                    <m:r>
                      <w:del w:id="3409" w:author="Στάθης Καπ" w:date="2023-02-25T23:19:00Z">
                        <w:rPr>
                          <w:rFonts w:ascii="Cambria Math" w:hAnsi="Cambria Math"/>
                          <w:lang w:val="el-GR"/>
                        </w:rPr>
                        <m:t>e</m:t>
                      </w:del>
                    </m:r>
                  </m:e>
                  <m:sub>
                    <m:r>
                      <w:del w:id="3410" w:author="Στάθης Καπ" w:date="2023-02-25T23:19:00Z">
                        <w:rPr>
                          <w:rFonts w:ascii="Cambria Math" w:hAnsi="Cambria Math"/>
                          <w:lang w:val="el-GR"/>
                        </w:rPr>
                        <m:t>i</m:t>
                      </w:del>
                    </m:r>
                  </m:sub>
                </m:sSub>
              </m:sub>
            </m:sSub>
          </m:sub>
        </m:sSub>
        <m:r>
          <w:del w:id="3411" w:author="Στάθης Καπ" w:date="2023-02-25T23:19:00Z">
            <w:rPr>
              <w:rFonts w:ascii="Cambria Math" w:hAnsi="Cambria Math"/>
              <w:lang w:val="el-GR"/>
            </w:rPr>
            <m:t>-earliest_feasible_start_tim</m:t>
          </w:del>
        </m:r>
        <m:sSub>
          <m:sSubPr>
            <m:ctrlPr>
              <w:del w:id="3412" w:author="Στάθης Καπ" w:date="2023-02-25T23:19:00Z">
                <w:rPr>
                  <w:rFonts w:ascii="Cambria Math" w:hAnsi="Cambria Math"/>
                  <w:i/>
                  <w:lang w:val="el-GR"/>
                </w:rPr>
              </w:del>
            </m:ctrlPr>
          </m:sSubPr>
          <m:e>
            <m:r>
              <w:del w:id="3413" w:author="Στάθης Καπ" w:date="2023-02-25T23:19:00Z">
                <w:rPr>
                  <w:rFonts w:ascii="Cambria Math" w:hAnsi="Cambria Math"/>
                  <w:lang w:val="el-GR"/>
                </w:rPr>
                <m:t>e</m:t>
              </w:del>
            </m:r>
          </m:e>
          <m:sub>
            <m:r>
              <w:del w:id="3414" w:author="Στάθης Καπ" w:date="2023-02-25T23:19:00Z">
                <w:rPr>
                  <w:rFonts w:ascii="Cambria Math" w:hAnsi="Cambria Math"/>
                  <w:lang w:val="el-GR"/>
                </w:rPr>
                <m:t>i</m:t>
              </w:del>
            </m:r>
          </m:sub>
        </m:sSub>
      </m:oMath>
      <w:del w:id="3415" w:author="Στάθης Καπ" w:date="2023-02-25T23:19:00Z">
        <w:r w:rsidDel="00364561">
          <w:rPr>
            <w:lang w:val="el-GR"/>
          </w:rPr>
          <w:delText>)</w:delText>
        </w:r>
      </w:del>
    </w:p>
    <w:p w14:paraId="6DCC3D14" w14:textId="282AC238" w:rsidR="00751DBA" w:rsidDel="00364561" w:rsidRDefault="008B7982" w:rsidP="00751DBA">
      <w:pPr>
        <w:rPr>
          <w:del w:id="3416" w:author="Στάθης Καπ" w:date="2023-02-25T23:19:00Z"/>
          <w:lang w:val="el-GR"/>
        </w:rPr>
      </w:pPr>
      <w:del w:id="3417"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18" w:author="Στάθης Καπ" w:date="2023-02-25T23:19:00Z"/>
          <w:lang w:val="el-GR"/>
        </w:rPr>
      </w:pPr>
      <w:del w:id="3419"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20" w:author="Στάθης Καπ" w:date="2023-02-25T23:19:00Z"/>
          <w:lang w:val="el-GR"/>
        </w:rPr>
      </w:pPr>
      <w:del w:id="342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22" w:author="Στάθης Καπ" w:date="2023-02-25T23:19:00Z"/>
          <w:lang w:val="el-GR"/>
        </w:rPr>
      </w:pPr>
      <w:del w:id="3423"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24" w:author="Στάθης Καπ" w:date="2023-02-25T23:19:00Z"/>
          <w:lang w:val="el-GR"/>
        </w:rPr>
      </w:pPr>
      <w:del w:id="3425"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26" w:author="Στάθης Καπ" w:date="2023-02-25T23:19:00Z"/>
          <w:lang w:val="el-GR"/>
        </w:rPr>
      </w:pPr>
      <w:del w:id="3427"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28" w:author="Στάθης Καπ" w:date="2023-02-25T23:19:00Z"/>
          <w:lang w:val="el-GR"/>
        </w:rPr>
      </w:pPr>
      <w:del w:id="3429"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30"/>
        <w:r w:rsidRPr="000D1A68" w:rsidDel="00364561">
          <w:rPr>
            <w:lang w:val="el-GR"/>
          </w:rPr>
          <w:delText xml:space="preserve">ένα </w:delText>
        </w:r>
      </w:del>
      <w:del w:id="3431" w:author="Στάθης Καπ" w:date="2023-02-02T04:21:00Z">
        <w:r w:rsidDel="00AC22F3">
          <w:delText>delivery</w:delText>
        </w:r>
        <w:r w:rsidRPr="000D1A68" w:rsidDel="00AC22F3">
          <w:rPr>
            <w:lang w:val="el-GR"/>
          </w:rPr>
          <w:delText xml:space="preserve"> </w:delText>
        </w:r>
        <w:commentRangeEnd w:id="3430"/>
        <w:r w:rsidR="00605442" w:rsidDel="00AC22F3">
          <w:rPr>
            <w:rStyle w:val="CommentReference"/>
          </w:rPr>
          <w:commentReference w:id="3430"/>
        </w:r>
        <w:r w:rsidRPr="000D1A68" w:rsidDel="00AC22F3">
          <w:rPr>
            <w:lang w:val="el-GR"/>
          </w:rPr>
          <w:delText xml:space="preserve">πρόβλημα </w:delText>
        </w:r>
      </w:del>
      <w:del w:id="3432"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33"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34" w:author="Στάθης Καπ" w:date="2023-03-02T04:42:00Z"/>
        </w:rPr>
      </w:pPr>
      <w:bookmarkStart w:id="3435" w:name="_Toc129057668"/>
      <w:r>
        <w:rPr>
          <w:lang w:val="el-GR"/>
        </w:rPr>
        <w:t xml:space="preserve">Αλγόριθμος </w:t>
      </w:r>
      <w:ins w:id="3436" w:author="Στάθης Καπ" w:date="2023-03-03T22:18:00Z">
        <w:r w:rsidR="00DC5514">
          <w:rPr>
            <w:lang w:val="el-GR"/>
          </w:rPr>
          <w:t>ε</w:t>
        </w:r>
      </w:ins>
      <w:del w:id="3437" w:author="Στάθης Καπ" w:date="2023-03-03T22:18:00Z">
        <w:r w:rsidRPr="00D8528C" w:rsidDel="00DC5514">
          <w:rPr>
            <w:rPrChange w:id="3438" w:author="Στάθης Καπ" w:date="2023-02-26T00:53:00Z">
              <w:rPr>
                <w:lang w:val="el-GR"/>
              </w:rPr>
            </w:rPrChange>
          </w:rPr>
          <w:delText>Ε</w:delText>
        </w:r>
      </w:del>
      <w:r w:rsidRPr="00D8528C">
        <w:rPr>
          <w:rPrChange w:id="3439" w:author="Στάθης Καπ" w:date="2023-02-26T00:53:00Z">
            <w:rPr>
              <w:lang w:val="el-GR"/>
            </w:rPr>
          </w:rPrChange>
        </w:rPr>
        <w:t>π</w:t>
      </w:r>
      <w:proofErr w:type="spellStart"/>
      <w:r w:rsidRPr="00D8528C">
        <w:rPr>
          <w:rPrChange w:id="3440" w:author="Στάθης Καπ" w:date="2023-02-26T00:53:00Z">
            <w:rPr>
              <w:lang w:val="el-GR"/>
            </w:rPr>
          </w:rPrChange>
        </w:rPr>
        <w:t>ίλυσης</w:t>
      </w:r>
      <w:proofErr w:type="spellEnd"/>
      <w:r>
        <w:rPr>
          <w:lang w:val="el-GR"/>
        </w:rPr>
        <w:t xml:space="preserve"> </w:t>
      </w:r>
      <w:ins w:id="3441" w:author="Στάθης Καπ" w:date="2023-03-03T22:18:00Z">
        <w:r w:rsidR="00DC5514">
          <w:rPr>
            <w:lang w:val="el-GR"/>
          </w:rPr>
          <w:t xml:space="preserve">του </w:t>
        </w:r>
      </w:ins>
      <w:r>
        <w:t>TOPTW</w:t>
      </w:r>
      <w:bookmarkEnd w:id="3435"/>
    </w:p>
    <w:p w14:paraId="14AC17FF" w14:textId="3A5FC1AC" w:rsidR="0077130F" w:rsidRPr="0077130F" w:rsidDel="00AA5058" w:rsidRDefault="0077130F">
      <w:pPr>
        <w:rPr>
          <w:del w:id="3442" w:author="Στάθης Καπ" w:date="2023-03-07T06:28:00Z"/>
          <w:lang w:val="el-GR"/>
          <w:rPrChange w:id="3443" w:author="Στάθης Καπ" w:date="2023-03-02T04:46:00Z">
            <w:rPr>
              <w:del w:id="3444" w:author="Στάθης Καπ" w:date="2023-03-07T06:28:00Z"/>
            </w:rPr>
          </w:rPrChange>
        </w:rPr>
        <w:pPrChange w:id="3445" w:author="Στάθης Καπ" w:date="2023-03-02T04:42:00Z">
          <w:pPr>
            <w:pStyle w:val="Heading1"/>
            <w:numPr>
              <w:numId w:val="4"/>
            </w:numPr>
            <w:ind w:left="720"/>
          </w:pPr>
        </w:pPrChange>
      </w:pPr>
      <w:ins w:id="3446"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47" w:author="Στάθης Καπ" w:date="2023-03-02T04:43:00Z">
              <w:rPr/>
            </w:rPrChange>
          </w:rPr>
          <w:t>(</w:t>
        </w:r>
        <w:r>
          <w:t>ILS</w:t>
        </w:r>
        <w:r w:rsidRPr="0077130F">
          <w:rPr>
            <w:lang w:val="el-GR"/>
            <w:rPrChange w:id="3448" w:author="Στάθης Καπ" w:date="2023-03-02T04:43:00Z">
              <w:rPr/>
            </w:rPrChange>
          </w:rPr>
          <w:t>)</w:t>
        </w:r>
      </w:ins>
      <w:ins w:id="3449" w:author="Στάθης Καπ" w:date="2023-03-07T06:28:00Z">
        <w:r w:rsidR="00AA5058">
          <w:rPr>
            <w:lang w:val="el-GR"/>
          </w:rPr>
          <w:t xml:space="preserve"> και συγκεκριμένα ο</w:t>
        </w:r>
        <w:r w:rsidR="00AA5058" w:rsidRPr="00AA5058">
          <w:rPr>
            <w:lang w:val="el-GR"/>
            <w:rPrChange w:id="3450"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51" w:author="Στάθης Καπ" w:date="2023-03-07T06:28:00Z"/>
      <w:sdt>
        <w:sdtPr>
          <w:rPr>
            <w:lang w:val="el-GR"/>
          </w:rPr>
          <w:id w:val="-1571963154"/>
          <w:citation/>
        </w:sdtPr>
        <w:sdtEndPr/>
        <w:sdtContent>
          <w:customXmlInsRangeEnd w:id="3451"/>
          <w:ins w:id="3452"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453" w:author="Στάθης Καπ" w:date="2023-03-07T06:28:00Z"/>
        </w:sdtContent>
      </w:sdt>
      <w:customXmlInsRangeEnd w:id="3453"/>
      <w:ins w:id="3454" w:author="Στάθης Καπ" w:date="2023-03-02T04:42:00Z">
        <w:r w:rsidRPr="0077130F">
          <w:rPr>
            <w:lang w:val="el-GR"/>
            <w:rPrChange w:id="3455" w:author="Στάθης Καπ" w:date="2023-03-02T04:43:00Z">
              <w:rPr/>
            </w:rPrChange>
          </w:rPr>
          <w:t xml:space="preserve">. </w:t>
        </w:r>
        <w:r>
          <w:rPr>
            <w:lang w:val="el-GR"/>
          </w:rPr>
          <w:t xml:space="preserve">Οι μεταευρετικοί </w:t>
        </w:r>
      </w:ins>
      <w:ins w:id="3456" w:author="Στάθης Καπ" w:date="2023-03-02T04:43:00Z">
        <w:r>
          <w:rPr>
            <w:lang w:val="el-GR"/>
          </w:rPr>
          <w:t>αλγόριθμοι</w:t>
        </w:r>
      </w:ins>
      <w:ins w:id="3457" w:author="Στάθης Καπ" w:date="2023-03-02T04:45:00Z">
        <w:r>
          <w:rPr>
            <w:lang w:val="el-GR"/>
          </w:rPr>
          <w:t xml:space="preserve"> είναι </w:t>
        </w:r>
      </w:ins>
      <w:ins w:id="3458" w:author="Στάθης Καπ" w:date="2023-03-02T04:43:00Z">
        <w:r>
          <w:rPr>
            <w:lang w:val="el-GR"/>
          </w:rPr>
          <w:t xml:space="preserve">αλγόριθμοι </w:t>
        </w:r>
      </w:ins>
      <w:ins w:id="3459"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60" w:author="Στάθης Καπ" w:date="2023-03-02T04:47:00Z">
        <w:r>
          <w:rPr>
            <w:lang w:val="el-GR"/>
          </w:rPr>
          <w:t>βελτιστοποίησης</w:t>
        </w:r>
      </w:ins>
      <w:ins w:id="3461" w:author="Στάθης Καπ" w:date="2023-03-02T04:46:00Z">
        <w:r>
          <w:rPr>
            <w:lang w:val="el-GR"/>
          </w:rPr>
          <w:t>, σε σύντομο χρονικ</w:t>
        </w:r>
      </w:ins>
      <w:ins w:id="3462"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63" w:author="Στάθης Καπ" w:date="2023-02-25T23:43:00Z"/>
          <w:lang w:val="el-GR"/>
        </w:rPr>
      </w:pPr>
      <w:del w:id="3464" w:author="Στάθης Καπ" w:date="2023-03-02T04:47:00Z">
        <w:r w:rsidRPr="0003662A" w:rsidDel="00736294">
          <w:rPr>
            <w:lang w:val="el-GR"/>
          </w:rPr>
          <w:delText>Για τη παρούσα εργασία,</w:delText>
        </w:r>
      </w:del>
      <w:del w:id="3465" w:author="Στάθης Καπ" w:date="2023-03-05T04:21:00Z">
        <w:r w:rsidRPr="0003662A" w:rsidDel="004A219C">
          <w:rPr>
            <w:lang w:val="el-GR"/>
          </w:rPr>
          <w:delText xml:space="preserve"> ο </w:delText>
        </w:r>
      </w:del>
      <w:del w:id="3466" w:author="Στάθης Καπ" w:date="2023-03-02T04:49:00Z">
        <w:r w:rsidRPr="0003662A" w:rsidDel="00736294">
          <w:rPr>
            <w:lang w:val="el-GR"/>
          </w:rPr>
          <w:delText xml:space="preserve">αλγόριθμος που </w:delText>
        </w:r>
      </w:del>
      <w:del w:id="3467" w:author="Στάθης Καπ" w:date="2023-03-02T04:47:00Z">
        <w:r w:rsidRPr="0003662A" w:rsidDel="00736294">
          <w:rPr>
            <w:lang w:val="el-GR"/>
          </w:rPr>
          <w:delText xml:space="preserve">χρησιμοποιήθηκε </w:delText>
        </w:r>
      </w:del>
      <w:del w:id="3468" w:author="Στάθης Καπ" w:date="2023-03-02T04:49:00Z">
        <w:r w:rsidRPr="0003662A" w:rsidDel="00736294">
          <w:rPr>
            <w:lang w:val="el-GR"/>
          </w:rPr>
          <w:delText xml:space="preserve">για την επίλυση </w:delText>
        </w:r>
      </w:del>
      <w:del w:id="3469" w:author="Στάθης Καπ" w:date="2023-03-01T05:26:00Z">
        <w:r w:rsidRPr="0003662A" w:rsidDel="00572358">
          <w:rPr>
            <w:lang w:val="el-GR"/>
          </w:rPr>
          <w:delText>του</w:delText>
        </w:r>
        <w:r w:rsidDel="00572358">
          <w:rPr>
            <w:lang w:val="el-GR"/>
          </w:rPr>
          <w:delText xml:space="preserve"> </w:delText>
        </w:r>
      </w:del>
      <w:del w:id="3470" w:author="Στάθης Καπ" w:date="2023-03-02T04:49:00Z">
        <w:r w:rsidDel="00736294">
          <w:delText>TOPTW</w:delText>
        </w:r>
        <w:r w:rsidRPr="0003662A" w:rsidDel="00736294">
          <w:rPr>
            <w:lang w:val="el-GR"/>
          </w:rPr>
          <w:delText xml:space="preserve"> είναι ο </w:delText>
        </w:r>
      </w:del>
      <w:del w:id="3471"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472" w:author="Στάθης Καπ" w:date="2023-03-02T04:49:00Z">
        <w:r w:rsidRPr="0003662A" w:rsidDel="00736294">
          <w:rPr>
            <w:lang w:val="el-GR"/>
          </w:rPr>
          <w:delText xml:space="preserve"> </w:delText>
        </w:r>
      </w:del>
      <w:del w:id="3473" w:author="Στάθης Καπ" w:date="2023-03-01T05:25:00Z">
        <w:r w:rsidRPr="0003662A" w:rsidDel="0095051E">
          <w:rPr>
            <w:lang w:val="el-GR"/>
          </w:rPr>
          <w:delText>(</w:delText>
        </w:r>
      </w:del>
      <w:del w:id="3474"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475" w:author="Στάθης Καπ" w:date="2023-03-01T05:25:00Z">
        <w:r w:rsidRPr="0003662A" w:rsidDel="0095051E">
          <w:rPr>
            <w:lang w:val="el-GR"/>
          </w:rPr>
          <w:delText>)</w:delText>
        </w:r>
      </w:del>
      <w:del w:id="3476" w:author="Στάθης Καπ" w:date="2023-03-05T04:21:00Z">
        <w:r w:rsidRPr="0003662A" w:rsidDel="004A219C">
          <w:rPr>
            <w:lang w:val="el-GR"/>
          </w:rPr>
          <w:delText xml:space="preserve"> </w:delText>
        </w:r>
      </w:del>
      <w:del w:id="3477"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478" w:author="Στάθης Καπ" w:date="2023-02-25T23:43:00Z"/>
          <w:lang w:val="el-GR"/>
          <w:rPrChange w:id="3479" w:author="Στάθης Καπ" w:date="2023-02-25T23:42:00Z">
            <w:rPr>
              <w:ins w:id="3480" w:author="Στάθης Καπ" w:date="2023-02-25T23:43:00Z"/>
            </w:rPr>
          </w:rPrChange>
        </w:rPr>
      </w:pPr>
    </w:p>
    <w:p w14:paraId="2E82DFB6" w14:textId="2F79ECFD" w:rsidR="0003662A" w:rsidDel="0095051E" w:rsidRDefault="0003662A">
      <w:pPr>
        <w:pStyle w:val="Heading2"/>
        <w:rPr>
          <w:del w:id="3481" w:author="Στάθης Καπ" w:date="2023-03-01T05:25:00Z"/>
          <w:lang w:val="el-GR"/>
        </w:rPr>
        <w:pPrChange w:id="3482" w:author="Στάθης Καπ" w:date="2023-02-26T00:54:00Z">
          <w:pPr>
            <w:pStyle w:val="Heading2"/>
            <w:numPr>
              <w:numId w:val="4"/>
            </w:numPr>
            <w:ind w:left="960" w:hanging="600"/>
          </w:pPr>
        </w:pPrChange>
      </w:pPr>
      <w:del w:id="3483" w:author="Στάθης Καπ" w:date="2023-03-01T05:27:00Z">
        <w:r w:rsidRPr="00D8528C" w:rsidDel="00572358">
          <w:rPr>
            <w:lang w:val="el-GR"/>
          </w:rPr>
          <w:delText>Τεχνική</w:delText>
        </w:r>
      </w:del>
      <w:bookmarkStart w:id="3484" w:name="_Toc129057669"/>
      <w:ins w:id="3485" w:author="Στάθης Καπ" w:date="2023-03-05T04:26:00Z">
        <w:r w:rsidR="00414331">
          <w:rPr>
            <w:lang w:val="el-GR"/>
          </w:rPr>
          <w:t>Μεταευρετικός αλγόριθμος</w:t>
        </w:r>
      </w:ins>
      <w:del w:id="3486" w:author="Στάθης Καπ" w:date="2023-03-01T05:27:00Z">
        <w:r w:rsidDel="00572358">
          <w:rPr>
            <w:lang w:val="el-GR"/>
          </w:rPr>
          <w:delText xml:space="preserve"> </w:delText>
        </w:r>
      </w:del>
      <w:ins w:id="3487" w:author="Στάθης Καπ" w:date="2023-03-01T05:27:00Z">
        <w:r w:rsidR="00572358">
          <w:rPr>
            <w:lang w:val="el-GR"/>
          </w:rPr>
          <w:t xml:space="preserve"> </w:t>
        </w:r>
      </w:ins>
      <w:r>
        <w:rPr>
          <w:lang w:val="el-GR"/>
        </w:rPr>
        <w:t>Επαναλαμβανόμενης Τοπικής Αναζήτησης</w:t>
      </w:r>
      <w:bookmarkEnd w:id="3484"/>
    </w:p>
    <w:p w14:paraId="6DCD0FEC" w14:textId="42D1941A" w:rsidR="0003662A" w:rsidRPr="0095051E" w:rsidDel="00242EA7" w:rsidRDefault="008101BB">
      <w:pPr>
        <w:pStyle w:val="Heading2"/>
        <w:rPr>
          <w:del w:id="3488" w:author="Στάθης Καπ" w:date="2023-03-01T05:21:00Z"/>
          <w:lang w:val="el-GR"/>
        </w:rPr>
        <w:pPrChange w:id="3489" w:author="Στάθης Καπ" w:date="2023-03-01T05:25:00Z">
          <w:pPr/>
        </w:pPrChange>
      </w:pPr>
      <w:del w:id="3490"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491" w:name="_Toc128774279"/>
        <w:bookmarkStart w:id="3492" w:name="_Toc129057670"/>
        <w:bookmarkEnd w:id="3491"/>
        <w:bookmarkEnd w:id="3492"/>
      </w:del>
    </w:p>
    <w:p w14:paraId="6EE8C386" w14:textId="0D4D3B45" w:rsidR="008101BB" w:rsidRPr="00414331" w:rsidRDefault="008101BB">
      <w:pPr>
        <w:pStyle w:val="Heading2"/>
        <w:rPr>
          <w:lang w:val="el-GR"/>
          <w:rPrChange w:id="3493" w:author="Στάθης Καπ" w:date="2023-03-05T04:26:00Z">
            <w:rPr/>
          </w:rPrChange>
        </w:rPr>
        <w:pPrChange w:id="3494" w:author="Στάθης Καπ" w:date="2023-03-01T05:25:00Z">
          <w:pPr>
            <w:jc w:val="center"/>
          </w:pPr>
        </w:pPrChange>
      </w:pPr>
      <w:del w:id="3495" w:author="Στάθης Καπ" w:date="2023-03-01T05:25:00Z">
        <w:r w:rsidDel="0095051E">
          <w:rPr>
            <w:noProof/>
            <w:rPrChange w:id="3496"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497" w:name="_Toc129057671"/>
      <w:bookmarkEnd w:id="3497"/>
    </w:p>
    <w:p w14:paraId="72A1D002" w14:textId="607F9089" w:rsidR="008101BB" w:rsidRDefault="00DA0A8B" w:rsidP="008101BB">
      <w:pPr>
        <w:rPr>
          <w:ins w:id="3498" w:author="Στάθης Καπ" w:date="2023-03-01T05:25:00Z"/>
          <w:lang w:val="el-GR"/>
        </w:rPr>
      </w:pPr>
      <w:ins w:id="3499" w:author="Στάθης Καπ" w:date="2023-03-01T05:22:00Z">
        <w:r>
          <w:rPr>
            <w:lang w:val="el-GR"/>
          </w:rPr>
          <w:t>Αρχικά η</w:t>
        </w:r>
      </w:ins>
      <w:ins w:id="3500" w:author="Στάθης Καπ" w:date="2023-03-01T05:21:00Z">
        <w:r w:rsidR="00242EA7">
          <w:rPr>
            <w:lang w:val="el-GR"/>
          </w:rPr>
          <w:t xml:space="preserve"> </w:t>
        </w:r>
      </w:ins>
      <w:del w:id="3501" w:author="Στάθης Καπ" w:date="2023-03-01T05:21:00Z">
        <w:r w:rsidR="008101BB" w:rsidRPr="008101BB" w:rsidDel="00242EA7">
          <w:rPr>
            <w:lang w:val="el-GR"/>
          </w:rPr>
          <w:delText xml:space="preserve">Πιο αναλυτικά, στην </w:delText>
        </w:r>
      </w:del>
      <w:ins w:id="3502" w:author="Στάθης Καπ" w:date="2023-03-01T05:21:00Z">
        <w:r w:rsidR="00242EA7">
          <w:rPr>
            <w:lang w:val="el-GR"/>
          </w:rPr>
          <w:t>Ε</w:t>
        </w:r>
      </w:ins>
      <w:del w:id="3503"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04" w:author="Στάθης Καπ" w:date="2023-03-01T05:22:00Z">
        <w:r w:rsidR="008101BB" w:rsidRPr="008101BB" w:rsidDel="00242EA7">
          <w:rPr>
            <w:lang w:val="el-GR"/>
          </w:rPr>
          <w:delText xml:space="preserve">κατασκευάζεται </w:delText>
        </w:r>
      </w:del>
      <w:ins w:id="3505"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506" w:author="Στάθης Καπ" w:date="2023-03-02T07:19:00Z"/>
          <w:lang w:val="el-GR"/>
        </w:rPr>
      </w:pPr>
      <w:ins w:id="3507" w:author="Στάθης Καπ" w:date="2023-03-01T05:25:00Z">
        <w:r>
          <w:rPr>
            <w:noProof/>
            <w:rPrChange w:id="3508"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02FB6135" w:rsidR="00A33A49" w:rsidRDefault="00A33A49" w:rsidP="00A33A49">
      <w:pPr>
        <w:rPr>
          <w:ins w:id="3509" w:author="Στάθης Καπ" w:date="2023-03-02T07:19:00Z"/>
          <w:lang w:val="el-GR"/>
        </w:rPr>
      </w:pPr>
      <w:ins w:id="3510"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11" w:author="Στάθης Καπ" w:date="2023-03-07T06:34:00Z">
        <w:r w:rsidR="006F0A34">
          <w:rPr>
            <w:lang w:val="el-GR"/>
          </w:rPr>
          <w:t>συστατικά</w:t>
        </w:r>
      </w:ins>
      <w:ins w:id="3512" w:author="Στάθης Καπ" w:date="2023-03-02T07:19:00Z">
        <w:r>
          <w:rPr>
            <w:lang w:val="el-GR"/>
          </w:rPr>
          <w:t>:</w:t>
        </w:r>
      </w:ins>
    </w:p>
    <w:p w14:paraId="2FE21AEF" w14:textId="20756B79" w:rsidR="00A33A49" w:rsidRDefault="00A33A49" w:rsidP="00A33A49">
      <w:pPr>
        <w:pStyle w:val="ListParagraph"/>
        <w:numPr>
          <w:ilvl w:val="0"/>
          <w:numId w:val="59"/>
        </w:numPr>
        <w:rPr>
          <w:ins w:id="3513" w:author="Στάθης Καπ" w:date="2023-03-02T07:19:00Z"/>
          <w:lang w:val="el-GR"/>
        </w:rPr>
      </w:pPr>
      <w:ins w:id="3514" w:author="Στάθης Καπ" w:date="2023-03-02T07:19:00Z">
        <w:r>
          <w:rPr>
            <w:lang w:val="el-GR"/>
          </w:rPr>
          <w:t>Κατασκευή αρχικής λύσης</w:t>
        </w:r>
      </w:ins>
      <w:ins w:id="3515" w:author="Στάθης Καπ" w:date="2023-03-02T07:33:00Z">
        <w:r w:rsidR="006C05D7">
          <w:t xml:space="preserve">: </w:t>
        </w:r>
      </w:ins>
    </w:p>
    <w:p w14:paraId="10301254" w14:textId="77777777" w:rsidR="00A33A49" w:rsidRDefault="00A33A49" w:rsidP="00A33A49">
      <w:pPr>
        <w:pStyle w:val="ListParagraph"/>
        <w:numPr>
          <w:ilvl w:val="0"/>
          <w:numId w:val="59"/>
        </w:numPr>
        <w:rPr>
          <w:ins w:id="3516" w:author="Στάθης Καπ" w:date="2023-03-02T07:19:00Z"/>
          <w:lang w:val="el-GR"/>
        </w:rPr>
      </w:pPr>
      <w:ins w:id="3517"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18" w:author="Στάθης Καπ" w:date="2023-03-02T07:19:00Z"/>
          <w:lang w:val="el-GR"/>
        </w:rPr>
      </w:pPr>
      <w:ins w:id="3519"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20" w:author="Στάθης Καπ" w:date="2023-03-02T07:19:00Z">
          <w:pPr/>
        </w:pPrChange>
      </w:pPr>
      <w:ins w:id="3521" w:author="Στάθης Καπ" w:date="2023-03-02T07:19:00Z">
        <w:r>
          <w:rPr>
            <w:lang w:val="el-GR"/>
          </w:rPr>
          <w:t>Κριτήριο αποδοχής</w:t>
        </w:r>
      </w:ins>
    </w:p>
    <w:p w14:paraId="6F78C6F8" w14:textId="77777777" w:rsidR="00A33A49" w:rsidRDefault="00CA64A9" w:rsidP="008101BB">
      <w:pPr>
        <w:rPr>
          <w:ins w:id="3522" w:author="Στάθης Καπ" w:date="2023-03-02T07:20:00Z"/>
          <w:lang w:val="el-GR"/>
        </w:rPr>
      </w:pPr>
      <w:r>
        <w:rPr>
          <w:noProof/>
          <w:rPrChange w:id="3523"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24" w:author="Στάθης Καπ" w:date="2023-03-02T07:20:00Z"/>
          <w:lang w:val="el-GR"/>
        </w:rPr>
      </w:pPr>
      <w:bookmarkStart w:id="3525" w:name="_Toc129057672"/>
      <w:ins w:id="3526" w:author="Στάθης Καπ" w:date="2023-03-02T07:20:00Z">
        <w:r>
          <w:rPr>
            <w:lang w:val="el-GR"/>
          </w:rPr>
          <w:t>Κατασκευή αρχικής λύσης</w:t>
        </w:r>
        <w:bookmarkEnd w:id="3525"/>
      </w:ins>
    </w:p>
    <w:p w14:paraId="3FBA42A3" w14:textId="5C7F8B6C" w:rsidR="00A33A49" w:rsidRDefault="00A33A49" w:rsidP="00A33A49">
      <w:pPr>
        <w:rPr>
          <w:ins w:id="3527" w:author="Στάθης Καπ" w:date="2023-03-02T07:21:00Z"/>
          <w:lang w:val="el-GR"/>
        </w:rPr>
      </w:pPr>
      <w:ins w:id="3528" w:author="Στάθης Καπ" w:date="2023-03-02T07:21:00Z">
        <w:r>
          <w:rPr>
            <w:lang w:val="el-GR"/>
          </w:rPr>
          <w:t xml:space="preserve">Υπάρχουν 2 βασικές </w:t>
        </w:r>
      </w:ins>
      <w:ins w:id="3529" w:author="Στάθης Καπ" w:date="2023-03-05T07:53:00Z">
        <w:r w:rsidR="000D2310">
          <w:rPr>
            <w:lang w:val="el-GR"/>
          </w:rPr>
          <w:t>τεχνικές</w:t>
        </w:r>
      </w:ins>
      <w:ins w:id="3530" w:author="Στάθης Καπ" w:date="2023-03-02T07:21:00Z">
        <w:r>
          <w:rPr>
            <w:lang w:val="el-GR"/>
          </w:rPr>
          <w:t xml:space="preserve"> κατασκευής</w:t>
        </w:r>
      </w:ins>
      <w:ins w:id="3531" w:author="Στάθης Καπ" w:date="2023-03-02T07:23:00Z">
        <w:r>
          <w:rPr>
            <w:lang w:val="el-GR"/>
          </w:rPr>
          <w:t xml:space="preserve"> της</w:t>
        </w:r>
      </w:ins>
      <w:ins w:id="3532"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33" w:author="Στάθης Καπ" w:date="2023-03-02T07:22:00Z"/>
          <w:lang w:val="el-GR"/>
        </w:rPr>
      </w:pPr>
      <w:ins w:id="3534"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35" w:author="Στάθης Καπ" w:date="2023-03-02T07:24:00Z"/>
          <w:lang w:val="el-GR"/>
        </w:rPr>
      </w:pPr>
      <w:ins w:id="3536" w:author="Στάθης Καπ" w:date="2023-03-02T07:22:00Z">
        <w:r>
          <w:rPr>
            <w:lang w:val="el-GR"/>
          </w:rPr>
          <w:t>Εφαρμογή</w:t>
        </w:r>
      </w:ins>
      <w:ins w:id="3537" w:author="Στάθης Καπ" w:date="2023-03-02T07:23:00Z">
        <w:r>
          <w:rPr>
            <w:lang w:val="el-GR"/>
          </w:rPr>
          <w:t xml:space="preserve"> ενός άπληστου ευρετικού αλγορίθμου</w:t>
        </w:r>
      </w:ins>
    </w:p>
    <w:p w14:paraId="19241E67" w14:textId="324765BD" w:rsidR="00A33A49" w:rsidRDefault="00A33A49" w:rsidP="00A33A49">
      <w:pPr>
        <w:rPr>
          <w:ins w:id="3538" w:author="Στάθης Καπ" w:date="2023-03-02T07:34:00Z"/>
          <w:lang w:val="el-GR"/>
        </w:rPr>
      </w:pPr>
      <w:ins w:id="3539" w:author="Στάθης Καπ" w:date="2023-03-02T07:24:00Z">
        <w:r>
          <w:rPr>
            <w:lang w:val="el-GR"/>
          </w:rPr>
          <w:t xml:space="preserve">Σύμφωνα με τους </w:t>
        </w:r>
        <w:r>
          <w:t>Lourenco</w:t>
        </w:r>
        <w:r w:rsidRPr="00A33A49">
          <w:rPr>
            <w:lang w:val="el-GR"/>
            <w:rPrChange w:id="3540" w:author="Στάθης Καπ" w:date="2023-03-02T07:24:00Z">
              <w:rPr/>
            </w:rPrChange>
          </w:rPr>
          <w:t xml:space="preserve"> </w:t>
        </w:r>
        <w:r>
          <w:t>et</w:t>
        </w:r>
        <w:r w:rsidRPr="00A33A49">
          <w:rPr>
            <w:lang w:val="el-GR"/>
            <w:rPrChange w:id="3541" w:author="Στάθης Καπ" w:date="2023-03-02T07:24:00Z">
              <w:rPr/>
            </w:rPrChange>
          </w:rPr>
          <w:t xml:space="preserve"> </w:t>
        </w:r>
        <w:r>
          <w:t>al</w:t>
        </w:r>
        <w:r w:rsidRPr="00A33A49">
          <w:rPr>
            <w:lang w:val="el-GR"/>
            <w:rPrChange w:id="3542" w:author="Στάθης Καπ" w:date="2023-03-02T07:24:00Z">
              <w:rPr/>
            </w:rPrChange>
          </w:rPr>
          <w:t xml:space="preserve">. </w:t>
        </w:r>
      </w:ins>
      <w:ins w:id="3543" w:author="Στάθης Καπ" w:date="2023-03-02T07:25:00Z">
        <w:r>
          <w:rPr>
            <w:lang w:val="el-GR"/>
          </w:rPr>
          <w:t>η χρήση ενός άπληστου αλγορίθμου</w:t>
        </w:r>
      </w:ins>
      <w:ins w:id="3544" w:author="Στάθης Καπ" w:date="2023-03-02T07:26:00Z">
        <w:r>
          <w:rPr>
            <w:lang w:val="el-GR"/>
          </w:rPr>
          <w:t xml:space="preserve"> για την κατασκευή της αρχικής λύσης</w:t>
        </w:r>
      </w:ins>
      <w:ins w:id="3545" w:author="Στάθης Καπ" w:date="2023-03-02T07:25:00Z">
        <w:r>
          <w:rPr>
            <w:lang w:val="el-GR"/>
          </w:rPr>
          <w:t xml:space="preserve"> σε συνδυασμό με την Τοπική Αναζήτηση</w:t>
        </w:r>
      </w:ins>
      <w:ins w:id="3546" w:author="Στάθης Καπ" w:date="2023-03-02T07:27:00Z">
        <w:r>
          <w:rPr>
            <w:lang w:val="el-GR"/>
          </w:rPr>
          <w:t xml:space="preserve"> του </w:t>
        </w:r>
        <w:r>
          <w:t>ILS</w:t>
        </w:r>
      </w:ins>
      <w:ins w:id="3547" w:author="Στάθης Καπ" w:date="2023-03-02T07:25:00Z">
        <w:r>
          <w:rPr>
            <w:lang w:val="el-GR"/>
          </w:rPr>
          <w:t xml:space="preserve"> </w:t>
        </w:r>
      </w:ins>
      <w:ins w:id="3548" w:author="Στάθης Καπ" w:date="2023-03-02T07:26:00Z">
        <w:r>
          <w:rPr>
            <w:lang w:val="el-GR"/>
          </w:rPr>
          <w:t>συνήθως οδηγεί σε</w:t>
        </w:r>
      </w:ins>
      <w:ins w:id="3549" w:author="Στάθης Καπ" w:date="2023-03-02T07:25:00Z">
        <w:r>
          <w:rPr>
            <w:lang w:val="el-GR"/>
          </w:rPr>
          <w:t xml:space="preserve"> καλύτερες λύσεις </w:t>
        </w:r>
      </w:ins>
      <w:ins w:id="3550" w:author="Στάθης Καπ" w:date="2023-03-02T07:26:00Z">
        <w:r>
          <w:rPr>
            <w:lang w:val="el-GR"/>
          </w:rPr>
          <w:t>και στη μείωση</w:t>
        </w:r>
      </w:ins>
      <w:ins w:id="3551"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552" w:author="Στάθης Καπ" w:date="2023-03-02T07:28:00Z">
        <w:r>
          <w:rPr>
            <w:lang w:val="el-GR"/>
          </w:rPr>
          <w:t xml:space="preserve"> Η διαφορά αυτή </w:t>
        </w:r>
      </w:ins>
      <w:ins w:id="3553" w:author="Στάθης Καπ" w:date="2023-03-02T07:37:00Z">
        <w:r w:rsidR="00EE5DEE">
          <w:rPr>
            <w:lang w:val="el-GR"/>
          </w:rPr>
          <w:t>γίνεται</w:t>
        </w:r>
      </w:ins>
      <w:ins w:id="3554" w:author="Στάθης Καπ" w:date="2023-03-02T07:28:00Z">
        <w:r>
          <w:rPr>
            <w:lang w:val="el-GR"/>
          </w:rPr>
          <w:t xml:space="preserve"> πιο αισθητή </w:t>
        </w:r>
      </w:ins>
      <w:ins w:id="3555" w:author="Στάθης Καπ" w:date="2023-03-05T03:12:00Z">
        <w:r w:rsidR="006E38B4">
          <w:rPr>
            <w:lang w:val="el-GR"/>
          </w:rPr>
          <w:t xml:space="preserve">ειδικά </w:t>
        </w:r>
      </w:ins>
      <w:ins w:id="3556" w:author="Στάθης Καπ" w:date="2023-03-02T07:31:00Z">
        <w:r w:rsidR="006C05D7">
          <w:rPr>
            <w:lang w:val="el-GR"/>
          </w:rPr>
          <w:t>σε περιπτώσεις όπου ο χρόνος εκτέλεσης είναι περιορισμένο</w:t>
        </w:r>
      </w:ins>
      <w:ins w:id="3557"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558" w:author="Στάθης Καπ" w:date="2023-03-02T07:34:00Z"/>
          <w:lang w:val="el-GR"/>
        </w:rPr>
      </w:pPr>
      <w:bookmarkStart w:id="3559" w:name="_Toc129057673"/>
      <w:ins w:id="3560" w:author="Στάθης Καπ" w:date="2023-03-02T07:34:00Z">
        <w:r>
          <w:rPr>
            <w:lang w:val="el-GR"/>
          </w:rPr>
          <w:t>Τοπική Αναζήτηση</w:t>
        </w:r>
        <w:bookmarkEnd w:id="3559"/>
      </w:ins>
    </w:p>
    <w:p w14:paraId="5B96CBBB" w14:textId="77777777" w:rsidR="009A3264" w:rsidRDefault="000D2310" w:rsidP="00C03D35">
      <w:pPr>
        <w:rPr>
          <w:ins w:id="3561" w:author="Στάθης Καπ" w:date="2023-03-07T06:31:00Z"/>
          <w:lang w:val="el-GR"/>
        </w:rPr>
      </w:pPr>
      <w:ins w:id="3562" w:author="Στάθης Καπ" w:date="2023-03-05T07:47:00Z">
        <w:r>
          <w:rPr>
            <w:lang w:val="el-GR"/>
          </w:rPr>
          <w:t xml:space="preserve">Η ποιότητα της </w:t>
        </w:r>
      </w:ins>
      <w:ins w:id="3563" w:author="Στάθης Καπ" w:date="2023-03-05T07:55:00Z">
        <w:r w:rsidR="003E58D6">
          <w:rPr>
            <w:lang w:val="el-GR"/>
          </w:rPr>
          <w:t>τ</w:t>
        </w:r>
      </w:ins>
      <w:ins w:id="3564" w:author="Στάθης Καπ" w:date="2023-03-05T07:47:00Z">
        <w:r>
          <w:rPr>
            <w:lang w:val="el-GR"/>
          </w:rPr>
          <w:t xml:space="preserve">οπικής αναζήτησης είναι </w:t>
        </w:r>
      </w:ins>
      <w:ins w:id="3565" w:author="Στάθης Καπ" w:date="2023-03-05T07:48:00Z">
        <w:r>
          <w:rPr>
            <w:lang w:val="el-GR"/>
          </w:rPr>
          <w:t>άρρηκτα</w:t>
        </w:r>
      </w:ins>
      <w:ins w:id="3566" w:author="Στάθης Καπ" w:date="2023-03-05T07:47:00Z">
        <w:r>
          <w:rPr>
            <w:lang w:val="el-GR"/>
          </w:rPr>
          <w:t xml:space="preserve"> συνδεδεμένη με την ποιότητα των λύσεων του </w:t>
        </w:r>
        <w:r>
          <w:t>ILS</w:t>
        </w:r>
        <w:r w:rsidRPr="000D2310">
          <w:rPr>
            <w:lang w:val="el-GR"/>
            <w:rPrChange w:id="3567" w:author="Στάθης Καπ" w:date="2023-03-05T07:47:00Z">
              <w:rPr>
                <w:rFonts w:ascii="Arial Black" w:eastAsiaTheme="majorEastAsia" w:hAnsi="Arial Black" w:cstheme="majorBidi"/>
                <w:color w:val="000000" w:themeColor="text1"/>
                <w:sz w:val="20"/>
                <w:szCs w:val="24"/>
              </w:rPr>
            </w:rPrChange>
          </w:rPr>
          <w:t>.</w:t>
        </w:r>
      </w:ins>
      <w:ins w:id="3568" w:author="Στάθης Καπ" w:date="2023-03-05T07:48:00Z">
        <w:r>
          <w:rPr>
            <w:lang w:val="el-GR"/>
          </w:rPr>
          <w:t xml:space="preserve"> </w:t>
        </w:r>
      </w:ins>
      <w:ins w:id="3569" w:author="Στάθης Καπ" w:date="2023-03-05T07:53:00Z">
        <w:r w:rsidR="003E58D6">
          <w:rPr>
            <w:lang w:val="el-GR"/>
          </w:rPr>
          <w:t>Συνήθως προτιμάται μια ισχ</w:t>
        </w:r>
      </w:ins>
      <w:ins w:id="3570" w:author="Στάθης Καπ" w:date="2023-03-05T07:54:00Z">
        <w:r w:rsidR="003E58D6">
          <w:rPr>
            <w:lang w:val="el-GR"/>
          </w:rPr>
          <w:t xml:space="preserve">υρή </w:t>
        </w:r>
      </w:ins>
      <w:ins w:id="3571" w:author="Στάθης Καπ" w:date="2023-03-05T07:55:00Z">
        <w:r w:rsidR="003E58D6">
          <w:rPr>
            <w:lang w:val="el-GR"/>
          </w:rPr>
          <w:t>τ</w:t>
        </w:r>
      </w:ins>
      <w:ins w:id="3572" w:author="Στάθης Καπ" w:date="2023-03-05T07:54:00Z">
        <w:r w:rsidR="003E58D6">
          <w:rPr>
            <w:lang w:val="el-GR"/>
          </w:rPr>
          <w:t xml:space="preserve">οπική </w:t>
        </w:r>
      </w:ins>
      <w:ins w:id="3573" w:author="Στάθης Καπ" w:date="2023-03-05T07:55:00Z">
        <w:r w:rsidR="003E58D6">
          <w:rPr>
            <w:lang w:val="el-GR"/>
          </w:rPr>
          <w:t>α</w:t>
        </w:r>
      </w:ins>
      <w:ins w:id="3574" w:author="Στάθης Καπ" w:date="2023-03-05T07:54:00Z">
        <w:r w:rsidR="003E58D6">
          <w:rPr>
            <w:lang w:val="el-GR"/>
          </w:rPr>
          <w:t>ναζήτηση, αλλά</w:t>
        </w:r>
      </w:ins>
      <w:ins w:id="3575" w:author="Στάθης Καπ" w:date="2023-03-05T07:48:00Z">
        <w:r>
          <w:rPr>
            <w:lang w:val="el-GR"/>
          </w:rPr>
          <w:t xml:space="preserve"> εάν ο χρόνος εκτέλεσης είναι </w:t>
        </w:r>
      </w:ins>
      <w:ins w:id="3576" w:author="Στάθης Καπ" w:date="2023-03-05T07:56:00Z">
        <w:r w:rsidR="003E58D6">
          <w:rPr>
            <w:lang w:val="el-GR"/>
          </w:rPr>
          <w:t>σταθερός</w:t>
        </w:r>
      </w:ins>
      <w:ins w:id="3577" w:author="Στάθης Καπ" w:date="2023-03-05T07:48:00Z">
        <w:r>
          <w:rPr>
            <w:lang w:val="el-GR"/>
          </w:rPr>
          <w:t xml:space="preserve">, </w:t>
        </w:r>
      </w:ins>
      <w:ins w:id="3578" w:author="Στάθης Καπ" w:date="2023-03-05T07:54:00Z">
        <w:r w:rsidR="003E58D6">
          <w:rPr>
            <w:lang w:val="el-GR"/>
          </w:rPr>
          <w:t>μερικές</w:t>
        </w:r>
      </w:ins>
      <w:ins w:id="3579" w:author="Στάθης Καπ" w:date="2023-03-05T07:48:00Z">
        <w:r>
          <w:rPr>
            <w:lang w:val="el-GR"/>
          </w:rPr>
          <w:t xml:space="preserve"> φορές </w:t>
        </w:r>
      </w:ins>
      <w:ins w:id="3580" w:author="Στάθης Καπ" w:date="2023-03-05T07:56:00Z">
        <w:r w:rsidR="003E58D6">
          <w:rPr>
            <w:lang w:val="el-GR"/>
          </w:rPr>
          <w:t>προτιμάται η</w:t>
        </w:r>
      </w:ins>
      <w:ins w:id="3581" w:author="Στάθης Καπ" w:date="2023-03-05T07:55:00Z">
        <w:r w:rsidR="003E58D6">
          <w:rPr>
            <w:lang w:val="el-GR"/>
          </w:rPr>
          <w:t xml:space="preserve"> συχνότερη </w:t>
        </w:r>
      </w:ins>
      <w:ins w:id="3582" w:author="Στάθης Καπ" w:date="2023-03-05T07:48:00Z">
        <w:r>
          <w:rPr>
            <w:lang w:val="el-GR"/>
          </w:rPr>
          <w:t>εφαρμογή μιας χειρότερης</w:t>
        </w:r>
      </w:ins>
      <w:ins w:id="3583" w:author="Στάθης Καπ" w:date="2023-03-05T07:49:00Z">
        <w:r>
          <w:rPr>
            <w:lang w:val="el-GR"/>
          </w:rPr>
          <w:t xml:space="preserve"> </w:t>
        </w:r>
      </w:ins>
      <w:ins w:id="3584" w:author="Στάθης Καπ" w:date="2023-03-05T07:56:00Z">
        <w:r w:rsidR="003E58D6">
          <w:rPr>
            <w:lang w:val="el-GR"/>
          </w:rPr>
          <w:t>και</w:t>
        </w:r>
      </w:ins>
      <w:ins w:id="3585" w:author="Στάθης Καπ" w:date="2023-03-05T07:49:00Z">
        <w:r>
          <w:rPr>
            <w:lang w:val="el-GR"/>
          </w:rPr>
          <w:t xml:space="preserve"> συντομότερης </w:t>
        </w:r>
      </w:ins>
      <w:ins w:id="3586" w:author="Στάθης Καπ" w:date="2023-03-05T07:56:00Z">
        <w:r w:rsidR="003E58D6">
          <w:rPr>
            <w:lang w:val="el-GR"/>
          </w:rPr>
          <w:t>τ</w:t>
        </w:r>
      </w:ins>
      <w:ins w:id="3587" w:author="Στάθης Καπ" w:date="2023-03-05T07:49:00Z">
        <w:r>
          <w:rPr>
            <w:lang w:val="el-GR"/>
          </w:rPr>
          <w:t xml:space="preserve">οπικής </w:t>
        </w:r>
      </w:ins>
      <w:ins w:id="3588" w:author="Στάθης Καπ" w:date="2023-03-05T07:56:00Z">
        <w:r w:rsidR="003E58D6">
          <w:rPr>
            <w:lang w:val="el-GR"/>
          </w:rPr>
          <w:t>α</w:t>
        </w:r>
      </w:ins>
      <w:ins w:id="3589" w:author="Στάθης Καπ" w:date="2023-03-05T07:49:00Z">
        <w:r>
          <w:rPr>
            <w:lang w:val="el-GR"/>
          </w:rPr>
          <w:t xml:space="preserve">ναζήτησης από μία </w:t>
        </w:r>
      </w:ins>
      <w:ins w:id="3590" w:author="Στάθης Καπ" w:date="2023-03-05T07:55:00Z">
        <w:r w:rsidR="003E58D6">
          <w:rPr>
            <w:lang w:val="el-GR"/>
          </w:rPr>
          <w:t xml:space="preserve">ισχυρότερη και πιο αργή </w:t>
        </w:r>
      </w:ins>
      <w:ins w:id="3591" w:author="Στάθης Καπ" w:date="2023-03-05T07:56:00Z">
        <w:r w:rsidR="003E58D6">
          <w:rPr>
            <w:lang w:val="el-GR"/>
          </w:rPr>
          <w:t>τ</w:t>
        </w:r>
      </w:ins>
      <w:ins w:id="3592" w:author="Στάθης Καπ" w:date="2023-03-05T07:55:00Z">
        <w:r w:rsidR="003E58D6">
          <w:rPr>
            <w:lang w:val="el-GR"/>
          </w:rPr>
          <w:t xml:space="preserve">οπική </w:t>
        </w:r>
      </w:ins>
      <w:ins w:id="3593" w:author="Στάθης Καπ" w:date="2023-03-05T07:56:00Z">
        <w:r w:rsidR="003E58D6">
          <w:rPr>
            <w:lang w:val="el-GR"/>
          </w:rPr>
          <w:t>α</w:t>
        </w:r>
      </w:ins>
      <w:ins w:id="3594" w:author="Στάθης Καπ" w:date="2023-03-05T07:55:00Z">
        <w:r w:rsidR="003E58D6">
          <w:rPr>
            <w:lang w:val="el-GR"/>
          </w:rPr>
          <w:t>ναζήτηση.</w:t>
        </w:r>
      </w:ins>
      <w:ins w:id="3595" w:author="Στάθης Καπ" w:date="2023-03-07T06:30:00Z">
        <w:r w:rsidR="009A3264" w:rsidRPr="009A3264">
          <w:rPr>
            <w:lang w:val="el-GR"/>
            <w:rPrChange w:id="3596"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597" w:author="Στάθης Καπ" w:date="2023-03-07T06:31:00Z">
        <w:r w:rsidR="009A3264">
          <w:rPr>
            <w:lang w:val="el-GR"/>
          </w:rPr>
          <w:t xml:space="preserve">και χρόνου εκτέλεσης μεταξύ δύο επιλογών. </w:t>
        </w:r>
      </w:ins>
    </w:p>
    <w:p w14:paraId="1F1881E9" w14:textId="461BE424" w:rsidR="00EE5DEE" w:rsidRDefault="00C03D35" w:rsidP="00C03D35">
      <w:pPr>
        <w:rPr>
          <w:ins w:id="3598" w:author="Στάθης Καπ" w:date="2023-03-07T06:31:00Z"/>
          <w:lang w:val="el-GR"/>
        </w:rPr>
      </w:pPr>
      <w:ins w:id="3599" w:author="Στάθης Καπ" w:date="2023-03-07T05:48:00Z">
        <w:r>
          <w:rPr>
            <w:lang w:val="el-GR"/>
          </w:rPr>
          <w:t xml:space="preserve">Για παράδειγμα, για το </w:t>
        </w:r>
        <w:r>
          <w:t>TSP</w:t>
        </w:r>
        <w:r w:rsidRPr="00C03D35">
          <w:rPr>
            <w:lang w:val="el-GR"/>
            <w:rPrChange w:id="3600" w:author="Στάθης Καπ" w:date="2023-03-07T05:49:00Z">
              <w:rPr/>
            </w:rPrChange>
          </w:rPr>
          <w:t xml:space="preserve"> </w:t>
        </w:r>
      </w:ins>
      <w:ins w:id="3601"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02" w:author="Στάθης Καπ" w:date="2023-03-07T05:52:00Z">
        <w:r>
          <w:rPr>
            <w:lang w:val="el-GR"/>
          </w:rPr>
          <w:t>λύσεων</w:t>
        </w:r>
      </w:ins>
      <w:ins w:id="3603" w:author="Στάθης Καπ" w:date="2023-03-07T05:51:00Z">
        <w:r w:rsidRPr="00C03D35">
          <w:rPr>
            <w:lang w:val="el-GR"/>
          </w:rPr>
          <w:t xml:space="preserve"> αξίζει τον επιπλέον χρόνο της CPU</w:t>
        </w:r>
      </w:ins>
      <w:ins w:id="3604" w:author="Στάθης Καπ" w:date="2023-03-07T05:53:00Z">
        <w:r>
          <w:rPr>
            <w:lang w:val="el-GR"/>
          </w:rPr>
          <w:t xml:space="preserve">. Παρ’ όλα αυτά, </w:t>
        </w:r>
      </w:ins>
      <w:ins w:id="3605" w:author="Στάθης Καπ" w:date="2023-03-07T05:54:00Z">
        <w:r>
          <w:rPr>
            <w:lang w:val="el-GR"/>
          </w:rPr>
          <w:t>η</w:t>
        </w:r>
      </w:ins>
      <w:ins w:id="3606"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είναι ο αριθμός των πόλεων)</w:t>
        </w:r>
      </w:ins>
      <w:ins w:id="3607" w:author="Στάθης Καπ" w:date="2023-03-07T06:31:00Z">
        <w:r w:rsidR="009A3264">
          <w:rPr>
            <w:lang w:val="el-GR"/>
          </w:rPr>
          <w:t xml:space="preserve"> οπότε δεν προτιμάται.</w:t>
        </w:r>
      </w:ins>
    </w:p>
    <w:p w14:paraId="370C1338" w14:textId="26A7BCE8" w:rsidR="009A3264" w:rsidRPr="00981585" w:rsidRDefault="009A3264">
      <w:pPr>
        <w:rPr>
          <w:ins w:id="3608" w:author="Στάθης Καπ" w:date="2023-03-02T07:34:00Z"/>
          <w:lang w:val="el-GR"/>
        </w:rPr>
        <w:pPrChange w:id="3609" w:author="Στάθης Καπ" w:date="2023-03-02T07:34:00Z">
          <w:pPr>
            <w:pStyle w:val="Heading3"/>
          </w:pPr>
        </w:pPrChange>
      </w:pPr>
      <w:ins w:id="3610" w:author="Στάθης Καπ" w:date="2023-03-07T06:31:00Z">
        <w:r>
          <w:rPr>
            <w:lang w:val="el-GR"/>
          </w:rPr>
          <w:t>Επίσης</w:t>
        </w:r>
      </w:ins>
      <w:ins w:id="3611" w:author="Στάθης Καπ" w:date="2023-03-07T06:36:00Z">
        <w:r w:rsidR="005C2F24" w:rsidRPr="005C2F24">
          <w:rPr>
            <w:lang w:val="el-GR"/>
            <w:rPrChange w:id="3612"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13" w:author="Στάθης Καπ" w:date="2023-03-07T06:39:00Z">
        <w:r w:rsidR="00981585">
          <w:rPr>
            <w:lang w:val="el-GR"/>
          </w:rPr>
          <w:t>επιτρέπει η τοπική αναζήτηση και χειρότερες λύσεις</w:t>
        </w:r>
      </w:ins>
      <w:ins w:id="3614" w:author="Στάθης Καπ" w:date="2023-03-07T06:32:00Z">
        <w:r>
          <w:rPr>
            <w:lang w:val="el-GR"/>
          </w:rPr>
          <w:t xml:space="preserve">, όπως στον αλγόριθμο </w:t>
        </w:r>
      </w:ins>
      <w:ins w:id="3615" w:author="Στάθης Καπ" w:date="2023-03-07T06:33:00Z">
        <w:r>
          <w:t>Simulated</w:t>
        </w:r>
        <w:r w:rsidRPr="0030237F">
          <w:rPr>
            <w:lang w:val="el-GR"/>
            <w:rPrChange w:id="3616" w:author="Στάθης Καπ" w:date="2023-03-07T06:33:00Z">
              <w:rPr/>
            </w:rPrChange>
          </w:rPr>
          <w:t xml:space="preserve"> </w:t>
        </w:r>
        <w:r>
          <w:t>Annealing</w:t>
        </w:r>
      </w:ins>
      <w:ins w:id="3617" w:author="Στάθης Καπ" w:date="2023-03-07T06:32:00Z">
        <w:r w:rsidRPr="009A3264">
          <w:rPr>
            <w:lang w:val="el-GR"/>
            <w:rPrChange w:id="3618" w:author="Στάθης Καπ" w:date="2023-03-07T06:32:00Z">
              <w:rPr/>
            </w:rPrChange>
          </w:rPr>
          <w:t xml:space="preserve"> </w:t>
        </w:r>
        <w:r>
          <w:rPr>
            <w:lang w:val="el-GR"/>
          </w:rPr>
          <w:t xml:space="preserve">ή στον </w:t>
        </w:r>
        <w:r>
          <w:t>Tabu</w:t>
        </w:r>
        <w:r w:rsidRPr="009A3264">
          <w:rPr>
            <w:lang w:val="el-GR"/>
            <w:rPrChange w:id="3619" w:author="Στάθης Καπ" w:date="2023-03-07T06:32:00Z">
              <w:rPr/>
            </w:rPrChange>
          </w:rPr>
          <w:t xml:space="preserve"> </w:t>
        </w:r>
        <w:r>
          <w:t>Search</w:t>
        </w:r>
        <w:r w:rsidRPr="009A3264">
          <w:rPr>
            <w:lang w:val="el-GR"/>
            <w:rPrChange w:id="3620" w:author="Στάθης Καπ" w:date="2023-03-07T06:32:00Z">
              <w:rPr/>
            </w:rPrChange>
          </w:rPr>
          <w:t>.</w:t>
        </w:r>
      </w:ins>
      <w:ins w:id="3621" w:author="Στάθης Καπ" w:date="2023-03-07T06:38:00Z">
        <w:r w:rsidR="00981585">
          <w:rPr>
            <w:lang w:val="el-GR"/>
          </w:rPr>
          <w:t xml:space="preserve"> Για παράδειγμα, στο πρόβλημα </w:t>
        </w:r>
        <w:r w:rsidR="00981585">
          <w:t>job</w:t>
        </w:r>
        <w:r w:rsidR="00981585" w:rsidRPr="00981585">
          <w:rPr>
            <w:lang w:val="el-GR"/>
            <w:rPrChange w:id="3622" w:author="Στάθης Καπ" w:date="2023-03-07T06:38:00Z">
              <w:rPr/>
            </w:rPrChange>
          </w:rPr>
          <w:t>-</w:t>
        </w:r>
        <w:r w:rsidR="00981585">
          <w:t>shop</w:t>
        </w:r>
        <w:r w:rsidR="00981585" w:rsidRPr="00981585">
          <w:rPr>
            <w:lang w:val="el-GR"/>
            <w:rPrChange w:id="3623" w:author="Στάθης Καπ" w:date="2023-03-07T06:38:00Z">
              <w:rPr/>
            </w:rPrChange>
          </w:rPr>
          <w:t xml:space="preserve"> </w:t>
        </w:r>
        <w:r w:rsidR="00981585">
          <w:t>scheduling</w:t>
        </w:r>
        <w:r w:rsidR="00981585" w:rsidRPr="00981585">
          <w:rPr>
            <w:lang w:val="el-GR"/>
            <w:rPrChange w:id="3624" w:author="Στάθης Καπ" w:date="2023-03-07T06:38:00Z">
              <w:rPr/>
            </w:rPrChange>
          </w:rPr>
          <w:t xml:space="preserve"> </w:t>
        </w:r>
        <w:r w:rsidR="00981585">
          <w:t>problem</w:t>
        </w:r>
        <w:r w:rsidR="00981585" w:rsidRPr="00981585">
          <w:rPr>
            <w:lang w:val="el-GR"/>
            <w:rPrChange w:id="3625" w:author="Στάθης Καπ" w:date="2023-03-07T06:39:00Z">
              <w:rPr/>
            </w:rPrChange>
          </w:rPr>
          <w:t xml:space="preserve"> (</w:t>
        </w:r>
      </w:ins>
      <w:ins w:id="3626" w:author="Στάθης Καπ" w:date="2023-03-07T06:39:00Z">
        <w:r w:rsidR="00981585">
          <w:t>JSSP</w:t>
        </w:r>
      </w:ins>
      <w:ins w:id="3627" w:author="Στάθης Καπ" w:date="2023-03-07T06:38:00Z">
        <w:r w:rsidR="00981585" w:rsidRPr="00981585">
          <w:rPr>
            <w:lang w:val="el-GR"/>
            <w:rPrChange w:id="3628" w:author="Στάθης Καπ" w:date="2023-03-07T06:39:00Z">
              <w:rPr/>
            </w:rPrChange>
          </w:rPr>
          <w:t>)</w:t>
        </w:r>
      </w:ins>
      <w:ins w:id="3629" w:author="Στάθης Καπ" w:date="2023-03-07T06:39:00Z">
        <w:r w:rsidR="00981585" w:rsidRPr="00406DF0">
          <w:rPr>
            <w:lang w:val="el-GR"/>
            <w:rPrChange w:id="3630" w:author="Στάθης Καπ" w:date="2023-03-07T14:56:00Z">
              <w:rPr/>
            </w:rPrChange>
          </w:rPr>
          <w:t xml:space="preserve">, </w:t>
        </w:r>
        <w:r w:rsidR="00981585">
          <w:rPr>
            <w:lang w:val="el-GR"/>
          </w:rPr>
          <w:t xml:space="preserve">η χρήση </w:t>
        </w:r>
      </w:ins>
      <w:ins w:id="3631" w:author="Στάθης Καπ" w:date="2023-03-07T06:40:00Z">
        <w:r w:rsidR="00981585">
          <w:rPr>
            <w:lang w:val="el-GR"/>
          </w:rPr>
          <w:t xml:space="preserve">του </w:t>
        </w:r>
        <w:r w:rsidR="00981585">
          <w:t>Tabu</w:t>
        </w:r>
        <w:r w:rsidR="00981585" w:rsidRPr="00406DF0">
          <w:rPr>
            <w:lang w:val="el-GR"/>
            <w:rPrChange w:id="3632" w:author="Στάθης Καπ" w:date="2023-03-07T14:56:00Z">
              <w:rPr/>
            </w:rPrChange>
          </w:rPr>
          <w:t xml:space="preserve"> </w:t>
        </w:r>
        <w:r w:rsidR="00981585">
          <w:t>Search</w:t>
        </w:r>
        <w:r w:rsidR="00981585" w:rsidRPr="00406DF0">
          <w:rPr>
            <w:lang w:val="el-GR"/>
            <w:rPrChange w:id="3633"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634" w:author="Στάθης Καπ" w:date="2023-03-02T07:36:00Z"/>
          <w:lang w:val="el-GR"/>
        </w:rPr>
      </w:pPr>
      <w:bookmarkStart w:id="3635" w:name="_Toc129057674"/>
      <w:ins w:id="3636" w:author="Στάθης Καπ" w:date="2023-03-02T07:36:00Z">
        <w:r>
          <w:rPr>
            <w:lang w:val="el-GR"/>
          </w:rPr>
          <w:t>Διαταραχή</w:t>
        </w:r>
        <w:bookmarkEnd w:id="3635"/>
      </w:ins>
    </w:p>
    <w:p w14:paraId="3F7410EB" w14:textId="522DB5F3" w:rsidR="009A38C8" w:rsidRDefault="009B3728" w:rsidP="00EE5DEE">
      <w:pPr>
        <w:rPr>
          <w:ins w:id="3637" w:author="Στάθης Καπ" w:date="2023-03-05T04:13:00Z"/>
          <w:lang w:val="el-GR"/>
        </w:rPr>
      </w:pPr>
      <w:ins w:id="3638" w:author="Στάθης Καπ" w:date="2023-03-05T03:54:00Z">
        <w:r>
          <w:rPr>
            <w:lang w:val="el-GR"/>
          </w:rPr>
          <w:t xml:space="preserve">Στο βήμα της διαταραχής, ο </w:t>
        </w:r>
        <w:r>
          <w:t>ILS</w:t>
        </w:r>
        <w:r w:rsidRPr="009B3728">
          <w:rPr>
            <w:lang w:val="el-GR"/>
            <w:rPrChange w:id="3639" w:author="Στάθης Καπ" w:date="2023-03-05T03:54:00Z">
              <w:rPr/>
            </w:rPrChange>
          </w:rPr>
          <w:t xml:space="preserve"> </w:t>
        </w:r>
      </w:ins>
      <w:ins w:id="3640" w:author="Στάθης Καπ" w:date="2023-03-05T03:55:00Z">
        <w:r>
          <w:rPr>
            <w:lang w:val="el-GR"/>
          </w:rPr>
          <w:t xml:space="preserve">ξεφεύγει από το τοπικό βέλτιστο στο οποίο έχει καταλήξει από την Τοπική Αναζήτηση. </w:t>
        </w:r>
      </w:ins>
      <w:ins w:id="3641" w:author="Στάθης Καπ" w:date="2023-03-05T04:10:00Z">
        <w:r w:rsidR="009A38C8">
          <w:rPr>
            <w:lang w:val="el-GR"/>
          </w:rPr>
          <w:t>Σε κάθε πρόβλημα</w:t>
        </w:r>
      </w:ins>
      <w:ins w:id="3642" w:author="Στάθης Καπ" w:date="2023-03-05T04:17:00Z">
        <w:r w:rsidR="009A38C8">
          <w:rPr>
            <w:lang w:val="el-GR"/>
          </w:rPr>
          <w:t xml:space="preserve"> βελτιστοπ</w:t>
        </w:r>
      </w:ins>
      <w:ins w:id="3643" w:author="Στάθης Καπ" w:date="2023-03-05T04:18:00Z">
        <w:r w:rsidR="009A38C8">
          <w:rPr>
            <w:lang w:val="el-GR"/>
          </w:rPr>
          <w:t>οίησης</w:t>
        </w:r>
      </w:ins>
      <w:ins w:id="3644" w:author="Στάθης Καπ" w:date="2023-03-05T04:10:00Z">
        <w:r w:rsidR="009A38C8">
          <w:rPr>
            <w:lang w:val="el-GR"/>
          </w:rPr>
          <w:t xml:space="preserve">, η </w:t>
        </w:r>
      </w:ins>
      <w:ins w:id="3645" w:author="Στάθης Καπ" w:date="2023-03-05T04:18:00Z">
        <w:r w:rsidR="009A38C8">
          <w:rPr>
            <w:lang w:val="el-GR"/>
          </w:rPr>
          <w:t xml:space="preserve">τεχνική </w:t>
        </w:r>
      </w:ins>
      <w:ins w:id="3646" w:author="Στάθης Καπ" w:date="2023-03-05T04:17:00Z">
        <w:r w:rsidR="009A38C8">
          <w:rPr>
            <w:lang w:val="el-GR"/>
          </w:rPr>
          <w:t>Δ</w:t>
        </w:r>
      </w:ins>
      <w:ins w:id="3647" w:author="Στάθης Καπ" w:date="2023-03-05T04:10:00Z">
        <w:r w:rsidR="009A38C8">
          <w:rPr>
            <w:lang w:val="el-GR"/>
          </w:rPr>
          <w:t>ιαταραχή</w:t>
        </w:r>
      </w:ins>
      <w:ins w:id="3648" w:author="Στάθης Καπ" w:date="2023-03-05T04:23:00Z">
        <w:r w:rsidR="00414331">
          <w:rPr>
            <w:lang w:val="el-GR"/>
          </w:rPr>
          <w:t>ς</w:t>
        </w:r>
      </w:ins>
      <w:ins w:id="3649" w:author="Στάθης Καπ" w:date="2023-03-05T04:18:00Z">
        <w:r w:rsidR="009A38C8">
          <w:rPr>
            <w:lang w:val="el-GR"/>
          </w:rPr>
          <w:t xml:space="preserve"> μπορεί να είναι διαφορετική.</w:t>
        </w:r>
      </w:ins>
      <w:ins w:id="3650" w:author="Στάθης Καπ" w:date="2023-03-05T04:10:00Z">
        <w:r w:rsidR="009A38C8">
          <w:rPr>
            <w:lang w:val="el-GR"/>
          </w:rPr>
          <w:t xml:space="preserve"> </w:t>
        </w:r>
      </w:ins>
      <w:ins w:id="3651" w:author="Στάθης Καπ" w:date="2023-03-05T04:11:00Z">
        <w:r w:rsidR="009A38C8">
          <w:rPr>
            <w:lang w:val="el-GR"/>
          </w:rPr>
          <w:t>Για παράδειγμα, για</w:t>
        </w:r>
      </w:ins>
      <w:ins w:id="3652" w:author="Στάθης Καπ" w:date="2023-03-05T04:12:00Z">
        <w:r w:rsidR="009A38C8">
          <w:rPr>
            <w:lang w:val="el-GR"/>
          </w:rPr>
          <w:t xml:space="preserve"> το</w:t>
        </w:r>
      </w:ins>
      <w:ins w:id="3653" w:author="Στάθης Καπ" w:date="2023-03-05T04:11:00Z">
        <w:r w:rsidR="009A38C8">
          <w:rPr>
            <w:lang w:val="el-GR"/>
          </w:rPr>
          <w:t xml:space="preserve"> Πρόβλημα Περιοδεύοντος Πωλητή</w:t>
        </w:r>
      </w:ins>
      <w:ins w:id="3654" w:author="Στάθης Καπ" w:date="2023-03-05T04:19:00Z">
        <w:r w:rsidR="009A38C8" w:rsidRPr="009A38C8">
          <w:rPr>
            <w:lang w:val="el-GR"/>
            <w:rPrChange w:id="3655" w:author="Στάθης Καπ" w:date="2023-03-05T04:19:00Z">
              <w:rPr/>
            </w:rPrChange>
          </w:rPr>
          <w:t xml:space="preserve"> (</w:t>
        </w:r>
        <w:r w:rsidR="009A38C8">
          <w:t>TSP</w:t>
        </w:r>
        <w:r w:rsidR="009A38C8" w:rsidRPr="009A38C8">
          <w:rPr>
            <w:lang w:val="el-GR"/>
            <w:rPrChange w:id="3656" w:author="Στάθης Καπ" w:date="2023-03-05T04:19:00Z">
              <w:rPr/>
            </w:rPrChange>
          </w:rPr>
          <w:t>)</w:t>
        </w:r>
      </w:ins>
      <w:ins w:id="3657" w:author="Στάθης Καπ" w:date="2023-03-05T04:11:00Z">
        <w:r w:rsidR="009A38C8">
          <w:rPr>
            <w:lang w:val="el-GR"/>
          </w:rPr>
          <w:t xml:space="preserve">, </w:t>
        </w:r>
      </w:ins>
      <w:ins w:id="3658" w:author="Στάθης Καπ" w:date="2023-03-05T04:12:00Z">
        <w:r w:rsidR="009A38C8">
          <w:rPr>
            <w:lang w:val="el-GR"/>
          </w:rPr>
          <w:t xml:space="preserve">η τεχνική Διαταραχής μπορεί είναι η </w:t>
        </w:r>
      </w:ins>
      <w:ins w:id="3659" w:author="Στάθης Καπ" w:date="2023-03-05T04:28:00Z">
        <w:r w:rsidR="00414331">
          <w:rPr>
            <w:lang w:val="el-GR"/>
          </w:rPr>
          <w:t>αφαίρεση</w:t>
        </w:r>
      </w:ins>
      <w:ins w:id="3660" w:author="Στάθης Καπ" w:date="2023-03-05T04:12:00Z">
        <w:r w:rsidR="009A38C8">
          <w:rPr>
            <w:lang w:val="el-GR"/>
          </w:rPr>
          <w:t xml:space="preserve"> διαδρομών </w:t>
        </w:r>
      </w:ins>
      <w:ins w:id="3661" w:author="Στάθης Καπ" w:date="2023-03-05T04:28:00Z">
        <w:r w:rsidR="00414331">
          <w:rPr>
            <w:lang w:val="el-GR"/>
          </w:rPr>
          <w:t>από</w:t>
        </w:r>
      </w:ins>
      <w:ins w:id="3662" w:author="Στάθης Καπ" w:date="2023-03-05T04:12:00Z">
        <w:r w:rsidR="009A38C8">
          <w:rPr>
            <w:lang w:val="el-GR"/>
          </w:rPr>
          <w:t xml:space="preserve"> μία λύση.</w:t>
        </w:r>
      </w:ins>
    </w:p>
    <w:p w14:paraId="5275F860" w14:textId="0C9F32C9" w:rsidR="00EE5DEE" w:rsidRPr="00C47961" w:rsidRDefault="009A38C8" w:rsidP="00EE5DEE">
      <w:pPr>
        <w:rPr>
          <w:ins w:id="3663" w:author="Στάθης Καπ" w:date="2023-03-05T04:29:00Z"/>
          <w:lang w:val="el-GR"/>
        </w:rPr>
      </w:pPr>
      <w:ins w:id="3664" w:author="Στάθης Καπ" w:date="2023-03-05T04:13:00Z">
        <w:r>
          <w:rPr>
            <w:lang w:val="el-GR"/>
          </w:rPr>
          <w:t xml:space="preserve">Η ένταση της Διαταραχής παίζει καθοριστικό ρόλο για την απόδοση του αλγορίθμου. </w:t>
        </w:r>
      </w:ins>
      <w:ins w:id="3665" w:author="Στάθης Καπ" w:date="2023-03-05T03:26:00Z">
        <w:r w:rsidR="00743F25">
          <w:rPr>
            <w:lang w:val="el-GR"/>
          </w:rPr>
          <w:t>Εάν η Διαταραχή είναι πολύ μικρή</w:t>
        </w:r>
      </w:ins>
      <w:ins w:id="3666" w:author="Στάθης Καπ" w:date="2023-03-05T03:51:00Z">
        <w:r w:rsidR="00A62122">
          <w:rPr>
            <w:lang w:val="el-GR"/>
          </w:rPr>
          <w:t xml:space="preserve">, τότε υπάρχει </w:t>
        </w:r>
      </w:ins>
      <w:ins w:id="3667" w:author="Στάθης Καπ" w:date="2023-03-05T03:52:00Z">
        <w:r w:rsidR="00A62122">
          <w:rPr>
            <w:lang w:val="el-GR"/>
          </w:rPr>
          <w:t xml:space="preserve">ο </w:t>
        </w:r>
      </w:ins>
      <w:ins w:id="3668" w:author="Στάθης Καπ" w:date="2023-03-05T03:51:00Z">
        <w:r w:rsidR="00A62122">
          <w:rPr>
            <w:lang w:val="el-GR"/>
          </w:rPr>
          <w:t>κίνδυνος</w:t>
        </w:r>
      </w:ins>
      <w:ins w:id="3669"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670" w:author="Στάθης Καπ" w:date="2023-03-05T04:13:00Z">
        <w:r>
          <w:rPr>
            <w:lang w:val="el-GR"/>
          </w:rPr>
          <w:t>και ο αλ</w:t>
        </w:r>
      </w:ins>
      <w:ins w:id="3671" w:author="Στάθης Καπ" w:date="2023-03-05T04:14:00Z">
        <w:r>
          <w:rPr>
            <w:lang w:val="el-GR"/>
          </w:rPr>
          <w:t xml:space="preserve">γόριθμος θα καταλήγει πάλι στο ίδιο τοπικό βέλτιστο, περιορίζοντας </w:t>
        </w:r>
      </w:ins>
      <w:ins w:id="3672" w:author="Στάθης Καπ" w:date="2023-03-05T07:37:00Z">
        <w:r w:rsidR="00692CE5">
          <w:rPr>
            <w:lang w:val="el-GR"/>
          </w:rPr>
          <w:t>έτσι σημαντικά τη διαφορετικ</w:t>
        </w:r>
      </w:ins>
      <w:ins w:id="3673" w:author="Στάθης Καπ" w:date="2023-03-05T07:38:00Z">
        <w:r w:rsidR="00692CE5">
          <w:rPr>
            <w:lang w:val="el-GR"/>
          </w:rPr>
          <w:t xml:space="preserve">ότητα των λύσεων. </w:t>
        </w:r>
      </w:ins>
      <w:ins w:id="3674" w:author="Στάθης Καπ" w:date="2023-03-05T03:54:00Z">
        <w:r w:rsidR="009B3728">
          <w:rPr>
            <w:lang w:val="el-GR"/>
          </w:rPr>
          <w:t>Εάν</w:t>
        </w:r>
      </w:ins>
      <w:ins w:id="3675" w:author="Στάθης Καπ" w:date="2023-03-05T04:14:00Z">
        <w:r>
          <w:rPr>
            <w:lang w:val="el-GR"/>
          </w:rPr>
          <w:t xml:space="preserve"> όμως</w:t>
        </w:r>
      </w:ins>
      <w:ins w:id="3676" w:author="Στάθης Καπ" w:date="2023-03-05T03:54:00Z">
        <w:r w:rsidR="009B3728">
          <w:rPr>
            <w:lang w:val="el-GR"/>
          </w:rPr>
          <w:t xml:space="preserve"> η Διαταραχή είναι </w:t>
        </w:r>
      </w:ins>
      <w:ins w:id="3677" w:author="Στάθης Καπ" w:date="2023-03-05T04:14:00Z">
        <w:r>
          <w:rPr>
            <w:lang w:val="el-GR"/>
          </w:rPr>
          <w:t>πολύ έντονη</w:t>
        </w:r>
      </w:ins>
      <w:ins w:id="3678" w:author="Στάθης Καπ" w:date="2023-03-05T04:15:00Z">
        <w:r>
          <w:rPr>
            <w:lang w:val="el-GR"/>
          </w:rPr>
          <w:t xml:space="preserve"> </w:t>
        </w:r>
      </w:ins>
      <w:ins w:id="3679" w:author="Στάθης Καπ" w:date="2023-03-05T04:16:00Z">
        <w:r>
          <w:rPr>
            <w:lang w:val="el-GR"/>
          </w:rPr>
          <w:t xml:space="preserve">τότε υπάρχει ο κίνδυνος ο αλγόριθμος να ξεκινάει σε κάθε επανάληψη από την </w:t>
        </w:r>
      </w:ins>
      <w:ins w:id="3680" w:author="Στάθης Καπ" w:date="2023-03-05T04:17:00Z">
        <w:r>
          <w:rPr>
            <w:lang w:val="el-GR"/>
          </w:rPr>
          <w:t>τυχαίες αρχικές λύσεις</w:t>
        </w:r>
      </w:ins>
      <w:ins w:id="3681" w:author="Στάθης Καπ" w:date="2023-03-05T04:16:00Z">
        <w:r>
          <w:rPr>
            <w:lang w:val="el-GR"/>
          </w:rPr>
          <w:t>, κάτι που θα οδηγήσει</w:t>
        </w:r>
      </w:ins>
      <w:ins w:id="3682" w:author="Στάθης Καπ" w:date="2023-03-05T04:17:00Z">
        <w:r>
          <w:rPr>
            <w:lang w:val="el-GR"/>
          </w:rPr>
          <w:t xml:space="preserve"> πιθανότατα</w:t>
        </w:r>
      </w:ins>
      <w:ins w:id="3683" w:author="Στάθης Καπ" w:date="2023-03-05T04:16:00Z">
        <w:r>
          <w:rPr>
            <w:lang w:val="el-GR"/>
          </w:rPr>
          <w:t xml:space="preserve"> στην</w:t>
        </w:r>
      </w:ins>
      <w:ins w:id="3684" w:author="Στάθης Καπ" w:date="2023-03-05T04:17:00Z">
        <w:r>
          <w:rPr>
            <w:lang w:val="el-GR"/>
          </w:rPr>
          <w:t xml:space="preserve"> εύρεση λιγότερο ποιοτικών λύσεων</w:t>
        </w:r>
      </w:ins>
      <w:ins w:id="3685" w:author="Στάθης Καπ" w:date="2023-03-05T07:39:00Z">
        <w:r w:rsidR="005700A6">
          <w:rPr>
            <w:lang w:val="el-GR"/>
          </w:rPr>
          <w:t xml:space="preserve"> καθώς και στην αύξηση του χρόνου εκτέλεσης της επόμενης Τοπικής Αναζήτησης.</w:t>
        </w:r>
      </w:ins>
      <w:ins w:id="3686" w:author="Στάθης Καπ" w:date="2023-03-05T05:21:00Z">
        <w:r w:rsidR="00C47961">
          <w:rPr>
            <w:lang w:val="el-GR"/>
          </w:rPr>
          <w:t xml:space="preserve"> </w:t>
        </w:r>
      </w:ins>
      <w:ins w:id="3687" w:author="Στάθης Καπ" w:date="2023-03-05T04:31:00Z">
        <w:r w:rsidR="00914A87">
          <w:rPr>
            <w:lang w:val="el-GR"/>
          </w:rPr>
          <w:t xml:space="preserve">Μια καλή ιδέα για </w:t>
        </w:r>
      </w:ins>
      <w:ins w:id="3688" w:author="Στάθης Καπ" w:date="2023-03-05T05:18:00Z">
        <w:r w:rsidR="00C47961">
          <w:rPr>
            <w:lang w:val="el-GR"/>
          </w:rPr>
          <w:t xml:space="preserve">τη </w:t>
        </w:r>
      </w:ins>
      <w:ins w:id="3689" w:author="Στάθης Καπ" w:date="2023-03-05T05:21:00Z">
        <w:r w:rsidR="00C47961">
          <w:rPr>
            <w:lang w:val="el-GR"/>
          </w:rPr>
          <w:t>ρύθμιση</w:t>
        </w:r>
      </w:ins>
      <w:ins w:id="3690" w:author="Στάθης Καπ" w:date="2023-03-05T05:22:00Z">
        <w:r w:rsidR="00C47961">
          <w:rPr>
            <w:lang w:val="el-GR"/>
          </w:rPr>
          <w:t xml:space="preserve"> της</w:t>
        </w:r>
      </w:ins>
      <w:ins w:id="3691" w:author="Στάθης Καπ" w:date="2023-03-05T05:21:00Z">
        <w:r w:rsidR="00C47961">
          <w:rPr>
            <w:lang w:val="el-GR"/>
          </w:rPr>
          <w:t xml:space="preserve"> </w:t>
        </w:r>
      </w:ins>
      <w:ins w:id="3692" w:author="Στάθης Καπ" w:date="2023-03-05T05:18:00Z">
        <w:r w:rsidR="00C47961">
          <w:rPr>
            <w:lang w:val="el-GR"/>
          </w:rPr>
          <w:t>ένταση</w:t>
        </w:r>
      </w:ins>
      <w:ins w:id="3693" w:author="Στάθης Καπ" w:date="2023-03-05T05:21:00Z">
        <w:r w:rsidR="00C47961">
          <w:rPr>
            <w:lang w:val="el-GR"/>
          </w:rPr>
          <w:t>ς</w:t>
        </w:r>
      </w:ins>
      <w:ins w:id="3694" w:author="Στάθης Καπ" w:date="2023-03-05T05:18:00Z">
        <w:r w:rsidR="00C47961">
          <w:rPr>
            <w:lang w:val="el-GR"/>
          </w:rPr>
          <w:t xml:space="preserve"> της Διαταραχής, είναι να </w:t>
        </w:r>
      </w:ins>
      <w:ins w:id="3695" w:author="Στάθης Καπ" w:date="2023-03-05T05:22:00Z">
        <w:r w:rsidR="00440223">
          <w:rPr>
            <w:lang w:val="el-GR"/>
          </w:rPr>
          <w:t>αλλάζει ντετερμινιστικά</w:t>
        </w:r>
      </w:ins>
      <w:ins w:id="3696" w:author="Στάθης Καπ" w:date="2023-03-05T05:18:00Z">
        <w:r w:rsidR="00C47961">
          <w:rPr>
            <w:lang w:val="el-GR"/>
          </w:rPr>
          <w:t xml:space="preserve"> κατά τη διάρκεια του αλγορίθμου.</w:t>
        </w:r>
      </w:ins>
      <w:ins w:id="3697" w:author="Στάθης Καπ" w:date="2023-03-05T05:19:00Z">
        <w:r w:rsidR="00C47961">
          <w:rPr>
            <w:lang w:val="el-GR"/>
          </w:rPr>
          <w:t xml:space="preserve"> </w:t>
        </w:r>
      </w:ins>
      <w:ins w:id="3698" w:author="Στάθης Καπ" w:date="2023-03-05T05:18:00Z">
        <w:r w:rsidR="00C47961">
          <w:rPr>
            <w:lang w:val="el-GR"/>
          </w:rPr>
          <w:t xml:space="preserve"> </w:t>
        </w:r>
      </w:ins>
    </w:p>
    <w:p w14:paraId="78172DB1" w14:textId="1A3D2DE1" w:rsidR="00EE5DEE" w:rsidRDefault="00EE5DEE" w:rsidP="00FD728E">
      <w:pPr>
        <w:pStyle w:val="Heading3"/>
        <w:rPr>
          <w:ins w:id="3699" w:author="Στάθης Καπ" w:date="2023-03-02T07:36:00Z"/>
          <w:lang w:val="el-GR"/>
        </w:rPr>
      </w:pPr>
      <w:bookmarkStart w:id="3700" w:name="_Toc129057675"/>
      <w:ins w:id="3701" w:author="Στάθης Καπ" w:date="2023-03-02T07:36:00Z">
        <w:r>
          <w:rPr>
            <w:lang w:val="el-GR"/>
          </w:rPr>
          <w:t>Κριτήριο αποδοχής</w:t>
        </w:r>
        <w:bookmarkEnd w:id="3700"/>
      </w:ins>
    </w:p>
    <w:p w14:paraId="507F1D5D" w14:textId="15DDF0F2" w:rsidR="00EE5DEE" w:rsidRDefault="001B21C2" w:rsidP="00EE5DEE">
      <w:pPr>
        <w:rPr>
          <w:ins w:id="3702" w:author="Στάθης Καπ" w:date="2023-03-05T06:31:00Z"/>
          <w:lang w:val="el-GR"/>
        </w:rPr>
      </w:pPr>
      <w:ins w:id="3703" w:author="Στάθης Καπ" w:date="2023-03-05T06:27:00Z">
        <w:r>
          <w:rPr>
            <w:lang w:val="el-GR"/>
          </w:rPr>
          <w:t>Το κριτήριο αποδοχής</w:t>
        </w:r>
      </w:ins>
      <w:ins w:id="3704" w:author="Στάθης Καπ" w:date="2023-03-05T06:28:00Z">
        <w:r>
          <w:rPr>
            <w:lang w:val="el-GR"/>
          </w:rPr>
          <w:t xml:space="preserve"> </w:t>
        </w:r>
      </w:ins>
      <w:ins w:id="3705" w:author="Στάθης Καπ" w:date="2023-03-05T07:39:00Z">
        <w:r w:rsidR="00562694">
          <w:rPr>
            <w:lang w:val="el-GR"/>
          </w:rPr>
          <w:t>καθορίζει</w:t>
        </w:r>
      </w:ins>
      <w:ins w:id="3706" w:author="Στάθης Καπ" w:date="2023-03-05T06:28:00Z">
        <w:r>
          <w:rPr>
            <w:lang w:val="el-GR"/>
          </w:rPr>
          <w:t xml:space="preserve"> εάν σε μια επανάληψη του </w:t>
        </w:r>
        <w:r>
          <w:t>ILS</w:t>
        </w:r>
        <w:r w:rsidRPr="001B21C2">
          <w:rPr>
            <w:lang w:val="el-GR"/>
            <w:rPrChange w:id="3707" w:author="Στάθης Καπ" w:date="2023-03-05T06:28:00Z">
              <w:rPr/>
            </w:rPrChange>
          </w:rPr>
          <w:t xml:space="preserve"> </w:t>
        </w:r>
        <w:r>
          <w:rPr>
            <w:lang w:val="el-GR"/>
          </w:rPr>
          <w:t>θα γίνει αποδεκτή η λύση που</w:t>
        </w:r>
      </w:ins>
      <w:ins w:id="3708" w:author="Στάθης Καπ" w:date="2023-03-05T07:40:00Z">
        <w:r w:rsidR="007627EA">
          <w:rPr>
            <w:lang w:val="el-GR"/>
          </w:rPr>
          <w:t xml:space="preserve"> προέκυψε </w:t>
        </w:r>
      </w:ins>
      <w:ins w:id="3709" w:author="Στάθης Καπ" w:date="2023-03-05T06:28:00Z">
        <w:r>
          <w:rPr>
            <w:lang w:val="el-GR"/>
          </w:rPr>
          <w:t>από την Τοπική Αναζήτηση</w:t>
        </w:r>
      </w:ins>
      <w:ins w:id="3710" w:author="Στάθης Καπ" w:date="2023-03-05T06:29:00Z">
        <w:r>
          <w:rPr>
            <w:lang w:val="el-GR"/>
          </w:rPr>
          <w:t xml:space="preserve">. Ουσιαστικά, </w:t>
        </w:r>
      </w:ins>
      <w:ins w:id="3711" w:author="Στάθης Καπ" w:date="2023-03-05T06:30:00Z">
        <w:r>
          <w:rPr>
            <w:lang w:val="el-GR"/>
          </w:rPr>
          <w:t>ρυθμίζει</w:t>
        </w:r>
      </w:ins>
      <w:ins w:id="3712" w:author="Στάθης Καπ" w:date="2023-03-05T06:29:00Z">
        <w:r>
          <w:rPr>
            <w:lang w:val="el-GR"/>
          </w:rPr>
          <w:t xml:space="preserve"> την ισορροπία μεταξύ </w:t>
        </w:r>
      </w:ins>
      <w:ins w:id="3713" w:author="Στάθης Καπ" w:date="2023-03-05T07:33:00Z">
        <w:r w:rsidR="003B2BD2">
          <w:rPr>
            <w:lang w:val="el-GR"/>
          </w:rPr>
          <w:t>δύο</w:t>
        </w:r>
      </w:ins>
      <w:ins w:id="3714" w:author="Στάθης Καπ" w:date="2023-03-05T07:30:00Z">
        <w:r w:rsidR="003B2BD2">
          <w:rPr>
            <w:lang w:val="el-GR"/>
          </w:rPr>
          <w:t xml:space="preserve"> στρατηγικών</w:t>
        </w:r>
      </w:ins>
      <w:ins w:id="3715" w:author="Στάθης Καπ" w:date="2023-03-05T06:29:00Z">
        <w:r>
          <w:rPr>
            <w:lang w:val="el-GR"/>
          </w:rPr>
          <w:t xml:space="preserve"> </w:t>
        </w:r>
      </w:ins>
      <w:ins w:id="3716" w:author="Στάθης Καπ" w:date="2023-03-05T07:33:00Z">
        <w:r w:rsidR="003B2BD2">
          <w:rPr>
            <w:lang w:val="el-GR"/>
          </w:rPr>
          <w:t xml:space="preserve">αναζήτησης καινούριων λύσεων, της </w:t>
        </w:r>
      </w:ins>
      <w:ins w:id="3717" w:author="Στάθης Καπ" w:date="2023-03-05T07:22:00Z">
        <w:r w:rsidR="008C404E">
          <w:rPr>
            <w:lang w:val="el-GR"/>
          </w:rPr>
          <w:t>εντονοποίησης</w:t>
        </w:r>
      </w:ins>
      <w:ins w:id="3718" w:author="Στάθης Καπ" w:date="2023-03-05T06:30:00Z">
        <w:r>
          <w:rPr>
            <w:lang w:val="el-GR"/>
          </w:rPr>
          <w:t xml:space="preserve"> και</w:t>
        </w:r>
      </w:ins>
      <w:ins w:id="3719" w:author="Στάθης Καπ" w:date="2023-03-05T07:34:00Z">
        <w:r w:rsidR="003B2BD2">
          <w:rPr>
            <w:lang w:val="el-GR"/>
          </w:rPr>
          <w:t xml:space="preserve"> της</w:t>
        </w:r>
      </w:ins>
      <w:ins w:id="3720" w:author="Στάθης Καπ" w:date="2023-03-05T06:30:00Z">
        <w:r>
          <w:rPr>
            <w:lang w:val="el-GR"/>
          </w:rPr>
          <w:t xml:space="preserve"> διαφοροποίησης.</w:t>
        </w:r>
      </w:ins>
      <w:ins w:id="3721" w:author="Στάθης Καπ" w:date="2023-03-05T06:29:00Z">
        <w:r>
          <w:rPr>
            <w:lang w:val="el-GR"/>
          </w:rPr>
          <w:t xml:space="preserve"> </w:t>
        </w:r>
      </w:ins>
      <w:ins w:id="3722" w:author="Στάθης Καπ" w:date="2023-03-05T06:31:00Z">
        <w:r>
          <w:rPr>
            <w:lang w:val="el-GR"/>
          </w:rPr>
          <w:t xml:space="preserve">Οι δύο ακραίες </w:t>
        </w:r>
      </w:ins>
      <w:ins w:id="3723" w:author="Στάθης Καπ" w:date="2023-03-05T07:31:00Z">
        <w:r w:rsidR="003B2BD2">
          <w:rPr>
            <w:lang w:val="el-GR"/>
          </w:rPr>
          <w:t>επιλογές</w:t>
        </w:r>
      </w:ins>
      <w:ins w:id="3724"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725" w:author="Στάθης Καπ" w:date="2023-03-05T06:33:00Z"/>
          <w:lang w:val="el-GR"/>
        </w:rPr>
      </w:pPr>
      <w:ins w:id="3726" w:author="Στάθης Καπ" w:date="2023-03-05T06:32:00Z">
        <w:r>
          <w:rPr>
            <w:lang w:val="el-GR"/>
          </w:rPr>
          <w:t xml:space="preserve">Αποδοχή </w:t>
        </w:r>
      </w:ins>
      <w:ins w:id="3727" w:author="Στάθης Καπ" w:date="2023-03-05T06:33:00Z">
        <w:r>
          <w:rPr>
            <w:lang w:val="el-GR"/>
          </w:rPr>
          <w:t xml:space="preserve">μόνο </w:t>
        </w:r>
      </w:ins>
      <w:ins w:id="3728" w:author="Στάθης Καπ" w:date="2023-03-05T06:32:00Z">
        <w:r>
          <w:rPr>
            <w:lang w:val="el-GR"/>
          </w:rPr>
          <w:t>καλύτερων λύσεων</w:t>
        </w:r>
      </w:ins>
      <w:ins w:id="3729" w:author="Στάθης Καπ" w:date="2023-03-05T06:34:00Z">
        <w:r>
          <w:rPr>
            <w:lang w:val="el-GR"/>
          </w:rPr>
          <w:t xml:space="preserve"> (ε</w:t>
        </w:r>
      </w:ins>
      <w:ins w:id="3730" w:author="Στάθης Καπ" w:date="2023-03-05T06:33:00Z">
        <w:r>
          <w:rPr>
            <w:lang w:val="el-GR"/>
          </w:rPr>
          <w:t xml:space="preserve">υνοεί την </w:t>
        </w:r>
      </w:ins>
      <w:ins w:id="3731" w:author="Στάθης Καπ" w:date="2023-03-05T07:29:00Z">
        <w:r w:rsidR="003B2BD2">
          <w:rPr>
            <w:lang w:val="el-GR"/>
          </w:rPr>
          <w:t xml:space="preserve">εντονοποίηση </w:t>
        </w:r>
      </w:ins>
      <w:ins w:id="3732" w:author="Στάθης Καπ" w:date="2023-03-05T06:33:00Z">
        <w:r>
          <w:rPr>
            <w:lang w:val="el-GR"/>
          </w:rPr>
          <w:t>της αναζήτησης</w:t>
        </w:r>
      </w:ins>
      <w:ins w:id="3733" w:author="Στάθης Καπ" w:date="2023-03-05T06:34:00Z">
        <w:r>
          <w:rPr>
            <w:lang w:val="el-GR"/>
          </w:rPr>
          <w:t>)</w:t>
        </w:r>
      </w:ins>
    </w:p>
    <w:p w14:paraId="5A44CE07" w14:textId="3108E0C6" w:rsidR="001B21C2" w:rsidRPr="001B21C2" w:rsidRDefault="001B21C2">
      <w:pPr>
        <w:pStyle w:val="ListParagraph"/>
        <w:numPr>
          <w:ilvl w:val="0"/>
          <w:numId w:val="61"/>
        </w:numPr>
        <w:rPr>
          <w:ins w:id="3734" w:author="Στάθης Καπ" w:date="2023-03-02T07:34:00Z"/>
          <w:lang w:val="el-GR"/>
        </w:rPr>
        <w:pPrChange w:id="3735" w:author="Στάθης Καπ" w:date="2023-03-05T06:31:00Z">
          <w:pPr/>
        </w:pPrChange>
      </w:pPr>
      <w:ins w:id="3736" w:author="Στάθης Καπ" w:date="2023-03-05T06:33:00Z">
        <w:r>
          <w:rPr>
            <w:lang w:val="el-GR"/>
          </w:rPr>
          <w:t>Αποδοχή οποια</w:t>
        </w:r>
      </w:ins>
      <w:ins w:id="3737" w:author="Στάθης Καπ" w:date="2023-03-05T06:34:00Z">
        <w:r>
          <w:rPr>
            <w:lang w:val="el-GR"/>
          </w:rPr>
          <w:t>σ</w:t>
        </w:r>
      </w:ins>
      <w:ins w:id="3738" w:author="Στάθης Καπ" w:date="2023-03-05T06:33:00Z">
        <w:r>
          <w:rPr>
            <w:lang w:val="el-GR"/>
          </w:rPr>
          <w:t>δήποτε λύσης (ευνοεί τη</w:t>
        </w:r>
      </w:ins>
      <w:ins w:id="3739" w:author="Στάθης Καπ" w:date="2023-03-05T06:34:00Z">
        <w:r>
          <w:rPr>
            <w:lang w:val="el-GR"/>
          </w:rPr>
          <w:t xml:space="preserve"> διαφοροποίηση της αναζήτησης</w:t>
        </w:r>
      </w:ins>
      <w:ins w:id="3740" w:author="Στάθης Καπ" w:date="2023-03-05T06:33:00Z">
        <w:r>
          <w:rPr>
            <w:lang w:val="el-GR"/>
          </w:rPr>
          <w:t>)</w:t>
        </w:r>
      </w:ins>
    </w:p>
    <w:p w14:paraId="08E6D51B" w14:textId="03FC7EBC" w:rsidR="00EE5DEE" w:rsidRPr="003B2BD2" w:rsidRDefault="001B21C2" w:rsidP="00EE5DEE">
      <w:pPr>
        <w:rPr>
          <w:ins w:id="3741" w:author="Στάθης Καπ" w:date="2023-03-02T07:20:00Z"/>
          <w:lang w:val="el-GR"/>
        </w:rPr>
      </w:pPr>
      <w:ins w:id="3742" w:author="Στάθης Καπ" w:date="2023-03-05T06:35:00Z">
        <w:r>
          <w:rPr>
            <w:lang w:val="el-GR"/>
          </w:rPr>
          <w:t>Φυσικά υπάρχουν και ενδιάμεσες επιλογές</w:t>
        </w:r>
      </w:ins>
      <w:ins w:id="3743" w:author="Στάθης Καπ" w:date="2023-03-05T06:37:00Z">
        <w:r>
          <w:rPr>
            <w:lang w:val="el-GR"/>
          </w:rPr>
          <w:t xml:space="preserve">, όπως για παράδειγμα στον αλγόριθμο </w:t>
        </w:r>
      </w:ins>
      <w:ins w:id="3744" w:author="Στάθης Καπ" w:date="2023-03-05T06:38:00Z">
        <w:r w:rsidR="00162612">
          <w:rPr>
            <w:lang w:val="el-GR"/>
          </w:rPr>
          <w:t>Προσομοιωμένης Ανόπτησης (</w:t>
        </w:r>
        <w:r w:rsidR="00162612">
          <w:t>Simulated</w:t>
        </w:r>
        <w:r w:rsidR="00162612" w:rsidRPr="00162612">
          <w:rPr>
            <w:lang w:val="el-GR"/>
            <w:rPrChange w:id="3745" w:author="Στάθης Καπ" w:date="2023-03-05T06:38:00Z">
              <w:rPr/>
            </w:rPrChange>
          </w:rPr>
          <w:t xml:space="preserve"> </w:t>
        </w:r>
        <w:r w:rsidR="00162612">
          <w:t>annealing</w:t>
        </w:r>
      </w:ins>
      <w:ins w:id="3746" w:author="Στάθης Καπ" w:date="2023-03-05T06:43:00Z">
        <w:r w:rsidR="00162612" w:rsidRPr="00162612">
          <w:rPr>
            <w:lang w:val="el-GR"/>
            <w:rPrChange w:id="3747" w:author="Στάθης Καπ" w:date="2023-03-05T06:43:00Z">
              <w:rPr/>
            </w:rPrChange>
          </w:rPr>
          <w:t xml:space="preserve">, </w:t>
        </w:r>
        <w:r w:rsidR="00162612">
          <w:t>SA</w:t>
        </w:r>
      </w:ins>
      <w:ins w:id="3748" w:author="Στάθης Καπ" w:date="2023-03-05T06:38:00Z">
        <w:r w:rsidR="00162612">
          <w:rPr>
            <w:lang w:val="el-GR"/>
          </w:rPr>
          <w:t>)</w:t>
        </w:r>
      </w:ins>
      <w:ins w:id="3749" w:author="Στάθης Καπ" w:date="2023-03-05T06:43:00Z">
        <w:r w:rsidR="00162612">
          <w:rPr>
            <w:lang w:val="el-GR"/>
          </w:rPr>
          <w:t xml:space="preserve">. Στον αλγόριθμο </w:t>
        </w:r>
        <w:r w:rsidR="00162612">
          <w:t>SA</w:t>
        </w:r>
        <w:r w:rsidR="00162612">
          <w:rPr>
            <w:lang w:val="el-GR"/>
          </w:rPr>
          <w:t>, μία λύση</w:t>
        </w:r>
      </w:ins>
      <w:ins w:id="3750" w:author="Στάθης Καπ" w:date="2023-03-05T06:38:00Z">
        <w:r w:rsidR="00162612">
          <w:rPr>
            <w:lang w:val="el-GR"/>
          </w:rPr>
          <w:t xml:space="preserve">  </w:t>
        </w:r>
        <w:r w:rsidR="00162612">
          <w:t>S</w:t>
        </w:r>
        <w:r w:rsidR="00162612" w:rsidRPr="00162612">
          <w:rPr>
            <w:lang w:val="el-GR"/>
            <w:rPrChange w:id="3751" w:author="Στάθης Καπ" w:date="2023-03-05T06:38:00Z">
              <w:rPr/>
            </w:rPrChange>
          </w:rPr>
          <w:t xml:space="preserve">*’ </w:t>
        </w:r>
      </w:ins>
      <w:ins w:id="3752" w:author="Στάθης Καπ" w:date="2023-03-05T06:40:00Z">
        <w:r w:rsidR="00162612">
          <w:rPr>
            <w:lang w:val="el-GR"/>
          </w:rPr>
          <w:t xml:space="preserve">μπορεί να γίνει αποδεκτή ως διάδοχος της λύσης </w:t>
        </w:r>
      </w:ins>
      <w:ins w:id="3753" w:author="Στάθης Καπ" w:date="2023-03-05T06:38:00Z">
        <w:r w:rsidR="00162612">
          <w:rPr>
            <w:lang w:val="el-GR"/>
          </w:rPr>
          <w:t xml:space="preserve"> </w:t>
        </w:r>
      </w:ins>
      <w:ins w:id="3754" w:author="Στάθης Καπ" w:date="2023-03-05T06:40:00Z">
        <w:r w:rsidR="00162612">
          <w:t>S</w:t>
        </w:r>
        <w:r w:rsidR="00162612" w:rsidRPr="00162612">
          <w:rPr>
            <w:lang w:val="el-GR"/>
            <w:rPrChange w:id="3755" w:author="Στάθης Καπ" w:date="2023-03-05T06:40:00Z">
              <w:rPr/>
            </w:rPrChange>
          </w:rPr>
          <w:t>*</w:t>
        </w:r>
        <w:r w:rsidR="00162612">
          <w:rPr>
            <w:lang w:val="el-GR"/>
          </w:rPr>
          <w:t xml:space="preserve"> ακόμα και αν είναι χειρότερη, με πιθανότητα </w:t>
        </w:r>
      </w:ins>
      <m:oMath>
        <m:r>
          <w:ins w:id="3756" w:author="Στάθης Καπ" w:date="2023-03-05T06:41:00Z">
            <w:rPr>
              <w:rFonts w:ascii="Cambria Math" w:hAnsi="Cambria Math"/>
              <w:lang w:val="el-GR"/>
            </w:rPr>
            <m:t>p=</m:t>
          </w:ins>
        </m:r>
        <m:r>
          <m:rPr>
            <m:sty m:val="p"/>
          </m:rPr>
          <w:rPr>
            <w:rFonts w:ascii="Cambria Math" w:hAnsi="Cambria Math"/>
            <w:lang w:val="el-GR"/>
          </w:rPr>
          <m:t>exp⁡</m:t>
        </m:r>
        <m:r>
          <w:ins w:id="3757" w:author="Στάθης Καπ" w:date="2023-03-05T06:42:00Z">
            <w:rPr>
              <w:rFonts w:ascii="Cambria Math" w:hAnsi="Cambria Math"/>
              <w:lang w:val="el-GR"/>
            </w:rPr>
            <m:t>{</m:t>
          </w:ins>
        </m:r>
        <m:d>
          <m:dPr>
            <m:ctrlPr>
              <w:ins w:id="3758" w:author="Στάθης Καπ" w:date="2023-03-05T06:41:00Z">
                <w:rPr>
                  <w:rFonts w:ascii="Cambria Math" w:hAnsi="Cambria Math"/>
                  <w:i/>
                  <w:lang w:val="el-GR"/>
                </w:rPr>
              </w:ins>
            </m:ctrlPr>
          </m:dPr>
          <m:e>
            <m:r>
              <w:ins w:id="3759" w:author="Στάθης Καπ" w:date="2023-03-05T06:41:00Z">
                <w:rPr>
                  <w:rFonts w:ascii="Cambria Math" w:hAnsi="Cambria Math"/>
                  <w:lang w:val="el-GR"/>
                </w:rPr>
                <m:t>C</m:t>
              </w:ins>
            </m:r>
            <m:d>
              <m:dPr>
                <m:ctrlPr>
                  <w:ins w:id="3760" w:author="Στάθης Καπ" w:date="2023-03-05T06:41:00Z">
                    <w:rPr>
                      <w:rFonts w:ascii="Cambria Math" w:hAnsi="Cambria Math"/>
                      <w:i/>
                      <w:lang w:val="el-GR"/>
                    </w:rPr>
                  </w:ins>
                </m:ctrlPr>
              </m:dPr>
              <m:e>
                <m:sSup>
                  <m:sSupPr>
                    <m:ctrlPr>
                      <w:ins w:id="3761" w:author="Στάθης Καπ" w:date="2023-03-05T06:41:00Z">
                        <w:rPr>
                          <w:rFonts w:ascii="Cambria Math" w:hAnsi="Cambria Math"/>
                          <w:i/>
                          <w:lang w:val="el-GR"/>
                        </w:rPr>
                      </w:ins>
                    </m:ctrlPr>
                  </m:sSupPr>
                  <m:e>
                    <m:r>
                      <w:ins w:id="3762" w:author="Στάθης Καπ" w:date="2023-03-05T06:41:00Z">
                        <w:rPr>
                          <w:rFonts w:ascii="Cambria Math" w:hAnsi="Cambria Math"/>
                          <w:lang w:val="el-GR"/>
                        </w:rPr>
                        <m:t>s</m:t>
                      </w:ins>
                    </m:r>
                  </m:e>
                  <m:sup>
                    <m:r>
                      <w:ins w:id="3763" w:author="Στάθης Καπ" w:date="2023-03-05T06:41:00Z">
                        <w:rPr>
                          <w:rFonts w:ascii="Cambria Math" w:hAnsi="Cambria Math"/>
                          <w:lang w:val="el-GR"/>
                        </w:rPr>
                        <m:t>*</m:t>
                      </w:ins>
                    </m:r>
                  </m:sup>
                </m:sSup>
              </m:e>
            </m:d>
            <m:r>
              <w:ins w:id="3764" w:author="Στάθης Καπ" w:date="2023-03-05T06:41:00Z">
                <w:rPr>
                  <w:rFonts w:ascii="Cambria Math" w:hAnsi="Cambria Math"/>
                  <w:lang w:val="el-GR"/>
                </w:rPr>
                <m:t>-C</m:t>
              </w:ins>
            </m:r>
            <m:d>
              <m:dPr>
                <m:ctrlPr>
                  <w:ins w:id="3765" w:author="Στάθης Καπ" w:date="2023-03-05T06:41:00Z">
                    <w:rPr>
                      <w:rFonts w:ascii="Cambria Math" w:hAnsi="Cambria Math"/>
                      <w:i/>
                      <w:lang w:val="el-GR"/>
                    </w:rPr>
                  </w:ins>
                </m:ctrlPr>
              </m:dPr>
              <m:e>
                <m:sSup>
                  <m:sSupPr>
                    <m:ctrlPr>
                      <w:ins w:id="3766" w:author="Στάθης Καπ" w:date="2023-03-05T06:41:00Z">
                        <w:rPr>
                          <w:rFonts w:ascii="Cambria Math" w:hAnsi="Cambria Math"/>
                          <w:i/>
                          <w:lang w:val="el-GR"/>
                        </w:rPr>
                      </w:ins>
                    </m:ctrlPr>
                  </m:sSupPr>
                  <m:e>
                    <m:r>
                      <w:ins w:id="3767" w:author="Στάθης Καπ" w:date="2023-03-05T06:41:00Z">
                        <w:rPr>
                          <w:rFonts w:ascii="Cambria Math" w:hAnsi="Cambria Math"/>
                          <w:lang w:val="el-GR"/>
                        </w:rPr>
                        <m:t>s</m:t>
                      </w:ins>
                    </m:r>
                  </m:e>
                  <m:sup>
                    <m:sSup>
                      <m:sSupPr>
                        <m:ctrlPr>
                          <w:ins w:id="3768" w:author="Στάθης Καπ" w:date="2023-03-05T06:41:00Z">
                            <w:rPr>
                              <w:rFonts w:ascii="Cambria Math" w:hAnsi="Cambria Math"/>
                              <w:i/>
                              <w:lang w:val="el-GR"/>
                            </w:rPr>
                          </w:ins>
                        </m:ctrlPr>
                      </m:sSupPr>
                      <m:e>
                        <m:r>
                          <w:ins w:id="3769" w:author="Στάθης Καπ" w:date="2023-03-05T06:41:00Z">
                            <w:rPr>
                              <w:rFonts w:ascii="Cambria Math" w:hAnsi="Cambria Math"/>
                              <w:lang w:val="el-GR"/>
                            </w:rPr>
                            <m:t>*</m:t>
                          </w:ins>
                        </m:r>
                      </m:e>
                      <m:sup>
                        <m:r>
                          <w:ins w:id="3770" w:author="Στάθης Καπ" w:date="2023-03-05T06:41:00Z">
                            <w:rPr>
                              <w:rFonts w:ascii="Cambria Math" w:hAnsi="Cambria Math"/>
                              <w:lang w:val="el-GR"/>
                            </w:rPr>
                            <m:t>'</m:t>
                          </w:ins>
                        </m:r>
                      </m:sup>
                    </m:sSup>
                  </m:sup>
                </m:sSup>
              </m:e>
            </m:d>
          </m:e>
        </m:d>
        <m:r>
          <w:ins w:id="3771" w:author="Στάθης Καπ" w:date="2023-03-05T06:42:00Z">
            <w:rPr>
              <w:rFonts w:ascii="Cambria Math" w:hAnsi="Cambria Math"/>
              <w:lang w:val="el-GR"/>
            </w:rPr>
            <m:t>/T}</m:t>
          </w:ins>
        </m:r>
      </m:oMath>
      <w:ins w:id="3772" w:author="Στάθης Καπ" w:date="2023-03-05T06:44:00Z">
        <w:r w:rsidR="00162612">
          <w:rPr>
            <w:rFonts w:eastAsiaTheme="minorEastAsia"/>
            <w:lang w:val="el-GR"/>
          </w:rPr>
          <w:t xml:space="preserve"> όπου </w:t>
        </w:r>
      </w:ins>
      <w:ins w:id="3773" w:author="Στάθης Καπ" w:date="2023-03-05T07:25:00Z">
        <w:r w:rsidR="003B2BD2">
          <w:rPr>
            <w:rFonts w:eastAsiaTheme="minorEastAsia"/>
          </w:rPr>
          <w:t>C</w:t>
        </w:r>
        <w:r w:rsidR="003B2BD2" w:rsidRPr="003B2BD2">
          <w:rPr>
            <w:rFonts w:eastAsiaTheme="minorEastAsia"/>
            <w:lang w:val="el-GR"/>
            <w:rPrChange w:id="3774"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775" w:author="Στάθης Καπ" w:date="2023-03-05T07:26:00Z">
              <w:rPr>
                <w:rFonts w:eastAsiaTheme="minorEastAsia"/>
              </w:rPr>
            </w:rPrChange>
          </w:rPr>
          <w:t>)</w:t>
        </w:r>
        <w:r w:rsidR="003B2BD2">
          <w:rPr>
            <w:rFonts w:eastAsiaTheme="minorEastAsia"/>
            <w:lang w:val="el-GR"/>
          </w:rPr>
          <w:t xml:space="preserve"> το σκο</w:t>
        </w:r>
      </w:ins>
      <w:ins w:id="3776"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777" w:author="Στάθης Καπ" w:date="2023-03-05T07:27:00Z">
        <w:r w:rsidR="003B2BD2">
          <w:rPr>
            <w:rFonts w:eastAsiaTheme="minorEastAsia"/>
            <w:lang w:val="el-GR"/>
          </w:rPr>
          <w:t>όσο</w:t>
        </w:r>
      </w:ins>
      <w:ins w:id="3778" w:author="Στάθης Καπ" w:date="2023-03-05T07:26:00Z">
        <w:r w:rsidR="003B2BD2">
          <w:rPr>
            <w:rFonts w:eastAsiaTheme="minorEastAsia"/>
            <w:lang w:val="el-GR"/>
          </w:rPr>
          <w:t xml:space="preserve"> τρέχει ο αλγόριθμος.</w:t>
        </w:r>
      </w:ins>
      <w:ins w:id="3779" w:author="Στάθης Καπ" w:date="2023-03-05T07:28:00Z">
        <w:r w:rsidR="003B2BD2" w:rsidRPr="003B2BD2">
          <w:rPr>
            <w:rFonts w:eastAsiaTheme="minorEastAsia"/>
            <w:lang w:val="el-GR"/>
            <w:rPrChange w:id="3780" w:author="Στάθης Καπ" w:date="2023-03-05T07:28:00Z">
              <w:rPr>
                <w:rFonts w:eastAsiaTheme="minorEastAsia"/>
              </w:rPr>
            </w:rPrChange>
          </w:rPr>
          <w:t xml:space="preserve"> </w:t>
        </w:r>
      </w:ins>
      <w:ins w:id="3781" w:author="Στάθης Καπ" w:date="2023-03-05T07:29:00Z">
        <w:r w:rsidR="003B2BD2">
          <w:rPr>
            <w:rFonts w:eastAsiaTheme="minorEastAsia"/>
            <w:lang w:val="el-GR"/>
          </w:rPr>
          <w:t>Μία άλλη ενδιάμεση επιλογή είναι</w:t>
        </w:r>
      </w:ins>
      <w:ins w:id="3782" w:author="Στάθης Καπ" w:date="2023-03-05T07:31:00Z">
        <w:r w:rsidR="003B2BD2">
          <w:rPr>
            <w:rFonts w:eastAsiaTheme="minorEastAsia"/>
            <w:lang w:val="el-GR"/>
          </w:rPr>
          <w:t xml:space="preserve"> η</w:t>
        </w:r>
      </w:ins>
      <w:ins w:id="3783" w:author="Στάθης Καπ" w:date="2023-03-05T07:30:00Z">
        <w:r w:rsidR="003B2BD2">
          <w:rPr>
            <w:rFonts w:eastAsiaTheme="minorEastAsia"/>
            <w:lang w:val="el-GR"/>
          </w:rPr>
          <w:t xml:space="preserve"> εναλλαγή μεταξύ των </w:t>
        </w:r>
      </w:ins>
      <w:ins w:id="3784" w:author="Στάθης Καπ" w:date="2023-03-05T07:31:00Z">
        <w:r w:rsidR="003B2BD2">
          <w:rPr>
            <w:rFonts w:eastAsiaTheme="minorEastAsia"/>
            <w:lang w:val="el-GR"/>
          </w:rPr>
          <w:t>δύο</w:t>
        </w:r>
      </w:ins>
      <w:ins w:id="3785" w:author="Στάθης Καπ" w:date="2023-03-05T07:30:00Z">
        <w:r w:rsidR="003B2BD2">
          <w:rPr>
            <w:rFonts w:eastAsiaTheme="minorEastAsia"/>
            <w:lang w:val="el-GR"/>
          </w:rPr>
          <w:t xml:space="preserve"> στρατ</w:t>
        </w:r>
      </w:ins>
      <w:ins w:id="3786" w:author="Στάθης Καπ" w:date="2023-03-05T07:31:00Z">
        <w:r w:rsidR="003B2BD2">
          <w:rPr>
            <w:rFonts w:eastAsiaTheme="minorEastAsia"/>
            <w:lang w:val="el-GR"/>
          </w:rPr>
          <w:t xml:space="preserve">ηγικών </w:t>
        </w:r>
      </w:ins>
      <w:ins w:id="3787" w:author="Στάθης Καπ" w:date="2023-03-05T07:33:00Z">
        <w:r w:rsidR="003B2BD2">
          <w:rPr>
            <w:rFonts w:eastAsiaTheme="minorEastAsia"/>
            <w:lang w:val="el-GR"/>
          </w:rPr>
          <w:t>αναζήτησης</w:t>
        </w:r>
      </w:ins>
      <w:ins w:id="3788" w:author="Στάθης Καπ" w:date="2023-03-05T07:34:00Z">
        <w:r w:rsidR="003B2BD2">
          <w:rPr>
            <w:rFonts w:eastAsiaTheme="minorEastAsia"/>
            <w:lang w:val="el-GR"/>
          </w:rPr>
          <w:t xml:space="preserve"> με βάση το ιστορικό των λύσεων</w:t>
        </w:r>
      </w:ins>
      <w:ins w:id="3789" w:author="Στάθης Καπ" w:date="2023-03-05T07:36:00Z">
        <w:r w:rsidR="00692CE5">
          <w:rPr>
            <w:rFonts w:eastAsiaTheme="minorEastAsia"/>
            <w:lang w:val="el-GR"/>
          </w:rPr>
          <w:t>, δηλαδή</w:t>
        </w:r>
      </w:ins>
      <w:ins w:id="3790"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791" w:author="Στάθης Καπ" w:date="2023-03-05T07:35:00Z">
        <w:r w:rsidR="003B2BD2">
          <w:rPr>
            <w:rFonts w:eastAsiaTheme="minorEastAsia"/>
            <w:lang w:val="el-GR"/>
          </w:rPr>
          <w:t>ο αλγόριθμος να</w:t>
        </w:r>
      </w:ins>
      <w:ins w:id="3792" w:author="Στάθης Καπ" w:date="2023-03-05T07:41:00Z">
        <w:r w:rsidR="00296325">
          <w:rPr>
            <w:rFonts w:eastAsiaTheme="minorEastAsia"/>
            <w:lang w:val="el-GR"/>
          </w:rPr>
          <w:t xml:space="preserve"> μπορεί</w:t>
        </w:r>
      </w:ins>
      <w:ins w:id="3793"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794" w:author="Στάθης Καπ" w:date="2023-03-05T06:29:00Z"/>
          <w:lang w:val="el-GR"/>
        </w:rPr>
      </w:pPr>
      <w:del w:id="3795"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796" w:author="Στάθης Καπ" w:date="2023-03-02T07:34:00Z">
        <w:r w:rsidR="00B549F7" w:rsidRPr="00B549F7" w:rsidDel="006C05D7">
          <w:rPr>
            <w:lang w:val="el-GR"/>
          </w:rPr>
          <w:delText xml:space="preserve">παρούσας </w:delText>
        </w:r>
      </w:del>
      <w:del w:id="3797" w:author="Στάθης Καπ" w:date="2023-03-05T06:29:00Z">
        <w:r w:rsidR="00B549F7" w:rsidRPr="00B549F7" w:rsidDel="001B21C2">
          <w:rPr>
            <w:lang w:val="el-GR"/>
          </w:rPr>
          <w:delText>εργασίας.</w:delText>
        </w:r>
        <w:bookmarkStart w:id="3798" w:name="_Toc129057676"/>
        <w:bookmarkEnd w:id="3798"/>
      </w:del>
    </w:p>
    <w:p w14:paraId="0B6B9BF1" w14:textId="70E31BCC" w:rsidR="0059698D" w:rsidRPr="0059698D" w:rsidRDefault="0059698D" w:rsidP="00D0168E">
      <w:pPr>
        <w:pStyle w:val="Heading2"/>
        <w:rPr>
          <w:lang w:val="el-GR"/>
        </w:rPr>
      </w:pPr>
      <w:del w:id="3799" w:author="Στάθης Καπ" w:date="2023-02-26T00:54:00Z">
        <w:r w:rsidDel="00D0168E">
          <w:rPr>
            <w:lang w:val="el-GR"/>
          </w:rPr>
          <w:delText>3.</w:delText>
        </w:r>
      </w:del>
      <w:del w:id="3800" w:author="Στάθης Καπ" w:date="2023-02-25T23:42:00Z">
        <w:r w:rsidDel="00FC4088">
          <w:rPr>
            <w:lang w:val="el-GR"/>
          </w:rPr>
          <w:delText xml:space="preserve">2 </w:delText>
        </w:r>
      </w:del>
      <w:bookmarkStart w:id="3801" w:name="_Toc129057677"/>
      <w:r>
        <w:rPr>
          <w:lang w:val="el-GR"/>
        </w:rPr>
        <w:t xml:space="preserve">Υλοποίηση Επαναλαμβανόμενης Τοπικής Αναζήτησης </w:t>
      </w:r>
      <w:del w:id="3802" w:author="Στάθης Καπ" w:date="2023-03-02T04:52:00Z">
        <w:r w:rsidDel="006F007D">
          <w:rPr>
            <w:lang w:val="el-GR"/>
          </w:rPr>
          <w:delText xml:space="preserve">στο </w:delText>
        </w:r>
      </w:del>
      <w:ins w:id="3803" w:author="Στάθης Καπ" w:date="2023-03-02T04:52:00Z">
        <w:r w:rsidR="006F007D">
          <w:rPr>
            <w:lang w:val="el-GR"/>
          </w:rPr>
          <w:t xml:space="preserve">για το </w:t>
        </w:r>
      </w:ins>
      <w:r>
        <w:t>TOPTW</w:t>
      </w:r>
      <w:bookmarkEnd w:id="3801"/>
    </w:p>
    <w:p w14:paraId="3A4A2559" w14:textId="08145E24" w:rsidR="00C713D2" w:rsidRDefault="00375B5C" w:rsidP="008101BB">
      <w:pPr>
        <w:rPr>
          <w:lang w:val="el-GR"/>
        </w:rPr>
      </w:pPr>
      <w:del w:id="3804" w:author="Στάθης Καπ" w:date="2023-03-02T07:19:00Z">
        <w:r w:rsidRPr="00375B5C" w:rsidDel="00A33A49">
          <w:rPr>
            <w:lang w:val="el-GR"/>
          </w:rPr>
          <w:delText xml:space="preserve">Ο </w:delText>
        </w:r>
      </w:del>
      <w:del w:id="3805" w:author="Στάθης Καπ" w:date="2023-03-02T04:35:00Z">
        <w:r w:rsidRPr="00375B5C" w:rsidDel="00E05118">
          <w:rPr>
            <w:lang w:val="el-GR"/>
          </w:rPr>
          <w:delText xml:space="preserve">αλγόριθμος </w:delText>
        </w:r>
      </w:del>
      <w:del w:id="3806" w:author="Στάθης Καπ" w:date="2023-03-02T07:19:00Z">
        <w:r w:rsidDel="00A33A49">
          <w:delText>ILS</w:delText>
        </w:r>
        <w:r w:rsidRPr="00375B5C" w:rsidDel="00A33A49">
          <w:rPr>
            <w:lang w:val="el-GR"/>
          </w:rPr>
          <w:delText xml:space="preserve"> αποτελείται </w:delText>
        </w:r>
      </w:del>
      <w:del w:id="3807"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808" w:author="Στάθης Καπ" w:date="2023-03-02T07:19:00Z">
        <w:r w:rsidR="004A155C" w:rsidRPr="00375B5C" w:rsidDel="00A33A49">
          <w:rPr>
            <w:lang w:val="el-GR"/>
          </w:rPr>
          <w:delText>από</w:delText>
        </w:r>
        <w:r w:rsidRPr="00375B5C" w:rsidDel="00A33A49">
          <w:rPr>
            <w:lang w:val="el-GR"/>
          </w:rPr>
          <w:delText xml:space="preserve"> </w:delText>
        </w:r>
      </w:del>
      <w:del w:id="3809" w:author="Στάθης Καπ" w:date="2023-03-02T04:35:00Z">
        <w:r w:rsidRPr="00375B5C" w:rsidDel="001A3B93">
          <w:rPr>
            <w:lang w:val="el-GR"/>
          </w:rPr>
          <w:delText>2</w:delText>
        </w:r>
      </w:del>
      <w:del w:id="3810" w:author="Στάθης Καπ" w:date="2023-03-02T07:18:00Z">
        <w:r w:rsidRPr="00375B5C" w:rsidDel="00795439">
          <w:rPr>
            <w:lang w:val="el-GR"/>
          </w:rPr>
          <w:delText xml:space="preserve"> </w:delText>
        </w:r>
      </w:del>
      <w:del w:id="3811"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812"/>
      <w:r w:rsidRPr="002F740D">
        <w:rPr>
          <w:lang w:val="el-GR"/>
        </w:rPr>
        <w:t xml:space="preserve">διάρκεια συνολικής </w:t>
      </w:r>
      <w:ins w:id="3813" w:author="Στάθης Καπ" w:date="2023-03-05T04:23:00Z">
        <w:r w:rsidR="004A219C">
          <w:rPr>
            <w:lang w:val="el-GR"/>
          </w:rPr>
          <w:t xml:space="preserve">χρονικής </w:t>
        </w:r>
      </w:ins>
      <w:del w:id="3814" w:author="Στάθης Καπ" w:date="2023-03-05T04:23:00Z">
        <w:r w:rsidRPr="002F740D" w:rsidDel="004A219C">
          <w:rPr>
            <w:lang w:val="el-GR"/>
          </w:rPr>
          <w:delText xml:space="preserve">κατανάλωσης </w:delText>
        </w:r>
      </w:del>
      <w:commentRangeEnd w:id="3812"/>
      <w:ins w:id="3815" w:author="Στάθης Καπ" w:date="2023-03-05T04:23:00Z">
        <w:r w:rsidR="004A219C">
          <w:rPr>
            <w:lang w:val="el-GR"/>
          </w:rPr>
          <w:t>ολίσθησης</w:t>
        </w:r>
        <w:r w:rsidR="004A219C" w:rsidRPr="002F740D">
          <w:rPr>
            <w:lang w:val="el-GR"/>
          </w:rPr>
          <w:t xml:space="preserve"> </w:t>
        </w:r>
      </w:ins>
      <w:del w:id="3816" w:author="Στάθης Καπ" w:date="2023-03-05T04:23:00Z">
        <w:r w:rsidR="00472144" w:rsidDel="004A219C">
          <w:rPr>
            <w:rStyle w:val="CommentReference"/>
          </w:rPr>
          <w:commentReference w:id="3812"/>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817" w:author="Στάθης Καπ" w:date="2023-03-02T04:32:00Z">
        <w:r w:rsidRPr="001B2849" w:rsidDel="007577AC">
          <w:rPr>
            <w:lang w:val="el-GR"/>
          </w:rPr>
          <w:delText xml:space="preserve">λίστες </w:delText>
        </w:r>
      </w:del>
      <w:ins w:id="3818"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819" w:author="Στάθης Καπ" w:date="2023-03-02T04:32:00Z">
        <w:r w:rsidR="007577AC">
          <w:t>s</w:t>
        </w:r>
      </w:ins>
      <w:r w:rsidRPr="001B2849">
        <w:rPr>
          <w:lang w:val="el-GR"/>
        </w:rPr>
        <w:t xml:space="preserve">. </w:t>
      </w:r>
      <w:ins w:id="3820"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821" w:author="Στάθης Καπ" w:date="2023-03-02T04:33:00Z">
        <w:r w:rsidR="007577AC">
          <w:rPr>
            <w:lang w:val="el-GR"/>
          </w:rPr>
          <w:t xml:space="preserve"> ενώ η δομή δεδομένων </w:t>
        </w:r>
        <w:r w:rsidR="007577AC">
          <w:t>Walks</w:t>
        </w:r>
        <w:r w:rsidR="007577AC" w:rsidRPr="007577AC">
          <w:rPr>
            <w:lang w:val="el-GR"/>
            <w:rPrChange w:id="3822"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823" w:author="Στάθης Καπ" w:date="2023-03-02T04:33:00Z">
              <w:rPr/>
            </w:rPrChange>
          </w:rPr>
          <w:t xml:space="preserve"> </w:t>
        </w:r>
        <w:r w:rsidR="007577AC">
          <w:rPr>
            <w:lang w:val="el-GR"/>
          </w:rPr>
          <w:t xml:space="preserve">δεν παίζει κάποιο ρόλο, ενώ οι σειρές των κόμβων </w:t>
        </w:r>
      </w:ins>
      <w:ins w:id="3824"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825"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826" w:author="Στάθης Καπ" w:date="2023-02-26T00:54:00Z">
        <w:r w:rsidDel="000561C6">
          <w:rPr>
            <w:lang w:val="el-GR"/>
          </w:rPr>
          <w:delText xml:space="preserve">3.2.1 </w:delText>
        </w:r>
      </w:del>
      <w:bookmarkStart w:id="3827" w:name="_Toc129057678"/>
      <w:r>
        <w:rPr>
          <w:lang w:val="el-GR"/>
        </w:rPr>
        <w:t>Βήμα Εισαγωγής</w:t>
      </w:r>
      <w:bookmarkEnd w:id="3827"/>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828" w:author="Στάθης Καπ" w:date="2023-02-25T23:13:00Z">
        <w:r w:rsidRPr="005A64E6" w:rsidDel="00777C2D">
          <w:rPr>
            <w:lang w:val="el-GR"/>
          </w:rPr>
          <w:delText xml:space="preserve">προσθήκης </w:delText>
        </w:r>
      </w:del>
      <w:ins w:id="3829"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830" w:author="Στάθης Καπ" w:date="2023-03-01T05:31:00Z">
        <w:r w:rsidRPr="00B91CF3" w:rsidDel="0017579B">
          <w:rPr>
            <w:lang w:val="el-GR"/>
          </w:rPr>
          <w:delText xml:space="preserve">. </w:delText>
        </w:r>
        <w:commentRangeStart w:id="3831"/>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831"/>
      <w:r w:rsidR="00BB15A2">
        <w:rPr>
          <w:rStyle w:val="CommentReference"/>
        </w:rPr>
        <w:commentReference w:id="3831"/>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832" w:author="Στάθης Καπ" w:date="2023-02-01T21:23:00Z"/>
        </w:trPr>
        <w:tc>
          <w:tcPr>
            <w:tcW w:w="350" w:type="pct"/>
          </w:tcPr>
          <w:p w14:paraId="4B22FD3B" w14:textId="77777777" w:rsidR="004F6E32" w:rsidRDefault="004F6E32">
            <w:pPr>
              <w:spacing w:after="160"/>
              <w:rPr>
                <w:ins w:id="3833" w:author="Στάθης Καπ" w:date="2023-02-01T21:23:00Z"/>
                <w:lang w:val="el-GR"/>
              </w:rPr>
              <w:pPrChange w:id="3834" w:author="Στάθης Καπ" w:date="2023-02-01T08:46:00Z">
                <w:pPr/>
              </w:pPrChange>
            </w:pPr>
          </w:p>
        </w:tc>
        <w:tc>
          <w:tcPr>
            <w:tcW w:w="4300" w:type="pct"/>
          </w:tcPr>
          <w:p w14:paraId="18599328" w14:textId="7A421D8F" w:rsidR="004F6E32" w:rsidRPr="005846FF" w:rsidRDefault="004F6E32">
            <w:pPr>
              <w:spacing w:after="160"/>
              <w:rPr>
                <w:ins w:id="3835" w:author="Στάθης Καπ" w:date="2023-02-01T21:23:00Z"/>
                <w:lang w:val="el-GR"/>
              </w:rPr>
              <w:pPrChange w:id="3836" w:author="Στάθης Καπ" w:date="2023-02-01T08:46:00Z">
                <w:pPr/>
              </w:pPrChange>
            </w:pPr>
            <m:oMathPara>
              <m:oMath>
                <m:r>
                  <w:ins w:id="3837" w:author="Στάθης Καπ" w:date="2023-02-01T21:23:00Z">
                    <w:rPr>
                      <w:rFonts w:ascii="Cambria Math" w:hAnsi="Cambria Math"/>
                    </w:rPr>
                    <m:t>arrTim</m:t>
                  </w:ins>
                </m:r>
                <m:sSub>
                  <m:sSubPr>
                    <m:ctrlPr>
                      <w:ins w:id="3838" w:author="Στάθης Καπ" w:date="2023-02-01T21:23:00Z">
                        <w:rPr>
                          <w:rFonts w:ascii="Cambria Math" w:hAnsi="Cambria Math"/>
                          <w:i/>
                        </w:rPr>
                      </w:ins>
                    </m:ctrlPr>
                  </m:sSubPr>
                  <m:e>
                    <m:r>
                      <w:ins w:id="3839" w:author="Στάθης Καπ" w:date="2023-02-01T21:23:00Z">
                        <w:rPr>
                          <w:rFonts w:ascii="Cambria Math" w:hAnsi="Cambria Math"/>
                        </w:rPr>
                        <m:t>e</m:t>
                      </w:ins>
                    </m:r>
                  </m:e>
                  <m:sub>
                    <m:r>
                      <w:ins w:id="3840" w:author="Στάθης Καπ" w:date="2023-02-01T21:23:00Z">
                        <w:rPr>
                          <w:rFonts w:ascii="Cambria Math" w:hAnsi="Cambria Math"/>
                        </w:rPr>
                        <m:t>j</m:t>
                      </w:ins>
                    </m:r>
                  </m:sub>
                </m:sSub>
                <m:r>
                  <w:ins w:id="3841" w:author="Στάθης Καπ" w:date="2023-02-01T21:23:00Z">
                    <w:rPr>
                      <w:rFonts w:ascii="Cambria Math" w:hAnsi="Cambria Math"/>
                    </w:rPr>
                    <m:t>=depTim</m:t>
                  </w:ins>
                </m:r>
                <m:sSub>
                  <m:sSubPr>
                    <m:ctrlPr>
                      <w:ins w:id="3842" w:author="Στάθης Καπ" w:date="2023-02-01T21:23:00Z">
                        <w:rPr>
                          <w:rFonts w:ascii="Cambria Math" w:hAnsi="Cambria Math"/>
                          <w:i/>
                        </w:rPr>
                      </w:ins>
                    </m:ctrlPr>
                  </m:sSubPr>
                  <m:e>
                    <m:r>
                      <w:ins w:id="3843" w:author="Στάθης Καπ" w:date="2023-02-01T21:23:00Z">
                        <w:rPr>
                          <w:rFonts w:ascii="Cambria Math" w:hAnsi="Cambria Math"/>
                        </w:rPr>
                        <m:t>e</m:t>
                      </w:ins>
                    </m:r>
                  </m:e>
                  <m:sub>
                    <m:r>
                      <w:ins w:id="3844" w:author="Στάθης Καπ" w:date="2023-02-01T21:23:00Z">
                        <w:rPr>
                          <w:rFonts w:ascii="Cambria Math" w:hAnsi="Cambria Math"/>
                        </w:rPr>
                        <m:t>i</m:t>
                      </w:ins>
                    </m:r>
                  </m:sub>
                </m:sSub>
                <m:r>
                  <w:ins w:id="3845" w:author="Στάθης Καπ" w:date="2023-02-01T21:23:00Z">
                    <w:rPr>
                      <w:rFonts w:ascii="Cambria Math" w:hAnsi="Cambria Math"/>
                    </w:rPr>
                    <m:t>+T</m:t>
                  </w:ins>
                </m:r>
                <m:sSub>
                  <m:sSubPr>
                    <m:ctrlPr>
                      <w:ins w:id="3846" w:author="Στάθης Καπ" w:date="2023-02-01T21:23:00Z">
                        <w:rPr>
                          <w:rFonts w:ascii="Cambria Math" w:hAnsi="Cambria Math"/>
                          <w:i/>
                        </w:rPr>
                      </w:ins>
                    </m:ctrlPr>
                  </m:sSubPr>
                  <m:e>
                    <m:r>
                      <w:ins w:id="3847" w:author="Στάθης Καπ" w:date="2023-02-01T21:23:00Z">
                        <w:rPr>
                          <w:rFonts w:ascii="Cambria Math" w:hAnsi="Cambria Math"/>
                        </w:rPr>
                        <m:t>T</m:t>
                      </w:ins>
                    </m:r>
                  </m:e>
                  <m:sub>
                    <m:r>
                      <w:ins w:id="3848" w:author="Στάθης Καπ" w:date="2023-02-01T21:23:00Z">
                        <w:rPr>
                          <w:rFonts w:ascii="Cambria Math" w:hAnsi="Cambria Math"/>
                        </w:rPr>
                        <m:t>ij</m:t>
                      </w:ins>
                    </m:r>
                  </m:sub>
                </m:sSub>
              </m:oMath>
            </m:oMathPara>
          </w:p>
        </w:tc>
        <w:tc>
          <w:tcPr>
            <w:tcW w:w="350" w:type="pct"/>
            <w:vAlign w:val="center"/>
          </w:tcPr>
          <w:p w14:paraId="3F6F2D63" w14:textId="7F4A11DC" w:rsidR="004F6E32" w:rsidRPr="00603993" w:rsidRDefault="004F6E32" w:rsidP="00237FE3">
            <w:pPr>
              <w:pStyle w:val="Caption"/>
              <w:spacing w:after="160"/>
              <w:rPr>
                <w:ins w:id="3849" w:author="Στάθης Καπ" w:date="2023-02-01T21:23:00Z"/>
                <w:rPrChange w:id="3850" w:author="Στάθης Καπ" w:date="2023-02-01T08:49:00Z">
                  <w:rPr>
                    <w:ins w:id="3851" w:author="Στάθης Καπ" w:date="2023-02-01T21:23:00Z"/>
                    <w:lang w:val="el-GR"/>
                  </w:rPr>
                </w:rPrChange>
              </w:rPr>
            </w:pPr>
            <w:ins w:id="3852"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853"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w:t>
            </w:r>
            <w:ins w:id="3854" w:author="Στάθης Καπ" w:date="2023-02-01T21:23:00Z">
              <w:r>
                <w:rPr>
                  <w:lang w:val="el-GR"/>
                </w:rPr>
                <w:fldChar w:fldCharType="end"/>
              </w:r>
              <w:r>
                <w:t>)</w:t>
              </w:r>
            </w:ins>
          </w:p>
        </w:tc>
      </w:tr>
      <w:tr w:rsidR="00E168B2" w14:paraId="26675BCD" w14:textId="77777777" w:rsidTr="00237FE3">
        <w:trPr>
          <w:ins w:id="3855" w:author="Στάθης Καπ" w:date="2023-02-01T21:23:00Z"/>
        </w:trPr>
        <w:tc>
          <w:tcPr>
            <w:tcW w:w="350" w:type="pct"/>
          </w:tcPr>
          <w:p w14:paraId="2A0950E8" w14:textId="77777777" w:rsidR="00E168B2" w:rsidRDefault="00E168B2">
            <w:pPr>
              <w:spacing w:after="160"/>
              <w:rPr>
                <w:ins w:id="3856" w:author="Στάθης Καπ" w:date="2023-02-01T21:23:00Z"/>
                <w:lang w:val="el-GR"/>
              </w:rPr>
              <w:pPrChange w:id="3857" w:author="Στάθης Καπ" w:date="2023-02-01T08:46:00Z">
                <w:pPr/>
              </w:pPrChange>
            </w:pPr>
          </w:p>
        </w:tc>
        <w:tc>
          <w:tcPr>
            <w:tcW w:w="4300" w:type="pct"/>
          </w:tcPr>
          <w:p w14:paraId="42719C96" w14:textId="1689D242" w:rsidR="00E168B2" w:rsidRPr="005846FF" w:rsidRDefault="00E168B2">
            <w:pPr>
              <w:spacing w:after="160"/>
              <w:rPr>
                <w:ins w:id="3858" w:author="Στάθης Καπ" w:date="2023-02-01T21:23:00Z"/>
                <w:lang w:val="el-GR"/>
              </w:rPr>
              <w:pPrChange w:id="3859" w:author="Στάθης Καπ" w:date="2023-02-01T08:46:00Z">
                <w:pPr/>
              </w:pPrChange>
            </w:pPr>
            <m:oMathPara>
              <m:oMath>
                <m:r>
                  <w:ins w:id="3860" w:author="Στάθης Καπ" w:date="2023-02-01T21:23:00Z">
                    <w:rPr>
                      <w:rFonts w:ascii="Cambria Math" w:hAnsi="Cambria Math"/>
                    </w:rPr>
                    <m:t>wai</m:t>
                  </w:ins>
                </m:r>
                <m:sSub>
                  <m:sSubPr>
                    <m:ctrlPr>
                      <w:ins w:id="3861" w:author="Στάθης Καπ" w:date="2023-02-01T21:23:00Z">
                        <w:rPr>
                          <w:rFonts w:ascii="Cambria Math" w:hAnsi="Cambria Math"/>
                          <w:i/>
                        </w:rPr>
                      </w:ins>
                    </m:ctrlPr>
                  </m:sSubPr>
                  <m:e>
                    <m:r>
                      <w:ins w:id="3862" w:author="Στάθης Καπ" w:date="2023-02-01T21:23:00Z">
                        <w:rPr>
                          <w:rFonts w:ascii="Cambria Math" w:hAnsi="Cambria Math"/>
                        </w:rPr>
                        <m:t>t</m:t>
                      </w:ins>
                    </m:r>
                  </m:e>
                  <m:sub>
                    <m:r>
                      <w:ins w:id="3863" w:author="Στάθης Καπ" w:date="2023-02-01T21:23:00Z">
                        <w:rPr>
                          <w:rFonts w:ascii="Cambria Math" w:hAnsi="Cambria Math"/>
                        </w:rPr>
                        <m:t>j</m:t>
                      </w:ins>
                    </m:r>
                  </m:sub>
                </m:sSub>
                <m:r>
                  <w:ins w:id="3864" w:author="Στάθης Καπ" w:date="2023-02-01T21:23:00Z">
                    <w:rPr>
                      <w:rFonts w:ascii="Cambria Math" w:hAnsi="Cambria Math"/>
                    </w:rPr>
                    <m:t>=</m:t>
                  </w:ins>
                </m:r>
                <m:r>
                  <w:ins w:id="3865" w:author="Στάθης Καπ" w:date="2023-02-01T21:23:00Z">
                    <m:rPr>
                      <m:sty m:val="p"/>
                    </m:rPr>
                    <w:rPr>
                      <w:rFonts w:ascii="Cambria Math" w:hAnsi="Cambria Math"/>
                    </w:rPr>
                    <m:t>max⁡</m:t>
                  </w:ins>
                </m:r>
                <m:r>
                  <w:ins w:id="3866" w:author="Στάθης Καπ" w:date="2023-02-01T21:23:00Z">
                    <w:rPr>
                      <w:rFonts w:ascii="Cambria Math" w:hAnsi="Cambria Math"/>
                    </w:rPr>
                    <m:t>(0, openTim</m:t>
                  </w:ins>
                </m:r>
                <m:sSub>
                  <m:sSubPr>
                    <m:ctrlPr>
                      <w:ins w:id="3867" w:author="Στάθης Καπ" w:date="2023-02-01T21:23:00Z">
                        <w:rPr>
                          <w:rFonts w:ascii="Cambria Math" w:hAnsi="Cambria Math"/>
                          <w:i/>
                        </w:rPr>
                      </w:ins>
                    </m:ctrlPr>
                  </m:sSubPr>
                  <m:e>
                    <m:r>
                      <w:ins w:id="3868" w:author="Στάθης Καπ" w:date="2023-02-01T21:23:00Z">
                        <w:rPr>
                          <w:rFonts w:ascii="Cambria Math" w:hAnsi="Cambria Math"/>
                        </w:rPr>
                        <m:t>e</m:t>
                      </w:ins>
                    </m:r>
                  </m:e>
                  <m:sub>
                    <m:r>
                      <w:ins w:id="3869" w:author="Στάθης Καπ" w:date="2023-02-01T21:23:00Z">
                        <w:rPr>
                          <w:rFonts w:ascii="Cambria Math" w:hAnsi="Cambria Math"/>
                        </w:rPr>
                        <m:t>j</m:t>
                      </w:ins>
                    </m:r>
                  </m:sub>
                </m:sSub>
                <m:r>
                  <w:ins w:id="3870" w:author="Στάθης Καπ" w:date="2023-02-01T21:23:00Z">
                    <w:rPr>
                      <w:rFonts w:ascii="Cambria Math" w:hAnsi="Cambria Math"/>
                    </w:rPr>
                    <m:t>-arrTim</m:t>
                  </w:ins>
                </m:r>
                <m:sSub>
                  <m:sSubPr>
                    <m:ctrlPr>
                      <w:ins w:id="3871" w:author="Στάθης Καπ" w:date="2023-02-01T21:23:00Z">
                        <w:rPr>
                          <w:rFonts w:ascii="Cambria Math" w:hAnsi="Cambria Math"/>
                          <w:i/>
                        </w:rPr>
                      </w:ins>
                    </m:ctrlPr>
                  </m:sSubPr>
                  <m:e>
                    <m:r>
                      <w:ins w:id="3872" w:author="Στάθης Καπ" w:date="2023-02-01T21:23:00Z">
                        <w:rPr>
                          <w:rFonts w:ascii="Cambria Math" w:hAnsi="Cambria Math"/>
                        </w:rPr>
                        <m:t>e</m:t>
                      </w:ins>
                    </m:r>
                  </m:e>
                  <m:sub>
                    <m:r>
                      <w:ins w:id="3873" w:author="Στάθης Καπ" w:date="2023-02-01T21:23:00Z">
                        <w:rPr>
                          <w:rFonts w:ascii="Cambria Math" w:hAnsi="Cambria Math"/>
                        </w:rPr>
                        <m:t>j</m:t>
                      </w:ins>
                    </m:r>
                  </m:sub>
                </m:sSub>
                <m:r>
                  <w:ins w:id="3874" w:author="Στάθης Καπ" w:date="2023-02-01T21:23:00Z">
                    <w:rPr>
                      <w:rFonts w:ascii="Cambria Math" w:hAnsi="Cambria Math"/>
                    </w:rPr>
                    <m:t>)</m:t>
                  </w:ins>
                </m:r>
              </m:oMath>
            </m:oMathPara>
          </w:p>
        </w:tc>
        <w:tc>
          <w:tcPr>
            <w:tcW w:w="350" w:type="pct"/>
            <w:vAlign w:val="center"/>
          </w:tcPr>
          <w:p w14:paraId="1B910B33" w14:textId="71FF48D2" w:rsidR="00E168B2" w:rsidRPr="00A92D34" w:rsidRDefault="00E168B2" w:rsidP="00237FE3">
            <w:pPr>
              <w:pStyle w:val="Caption"/>
              <w:spacing w:after="160"/>
              <w:rPr>
                <w:ins w:id="3875" w:author="Στάθης Καπ" w:date="2023-02-01T21:23:00Z"/>
                <w:rPrChange w:id="3876" w:author="Στάθης Καπ" w:date="2023-02-01T21:24:00Z">
                  <w:rPr>
                    <w:ins w:id="3877" w:author="Στάθης Καπ" w:date="2023-02-01T21:23:00Z"/>
                    <w:lang w:val="el-GR"/>
                  </w:rPr>
                </w:rPrChange>
              </w:rPr>
            </w:pPr>
            <w:ins w:id="3878"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C131C">
              <w:rPr>
                <w:noProof/>
                <w:lang w:val="el-GR"/>
              </w:rPr>
              <w:t>3</w:t>
            </w:r>
            <w:ins w:id="3879"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C131C">
              <w:rPr>
                <w:noProof/>
                <w:lang w:val="el-GR"/>
              </w:rPr>
              <w:t>2</w:t>
            </w:r>
            <w:ins w:id="3880" w:author="Στάθης Καπ" w:date="2023-02-01T21:23:00Z">
              <w:r w:rsidRPr="00A92D34">
                <w:rPr>
                  <w:lang w:val="el-GR"/>
                </w:rPr>
                <w:fldChar w:fldCharType="end"/>
              </w:r>
              <w:r w:rsidRPr="00A92D34">
                <w:t>)</w:t>
              </w:r>
            </w:ins>
          </w:p>
        </w:tc>
      </w:tr>
      <w:tr w:rsidR="005109BD" w14:paraId="5042CBA3" w14:textId="77777777" w:rsidTr="00237FE3">
        <w:trPr>
          <w:ins w:id="3881" w:author="Στάθης Καπ" w:date="2023-02-01T21:24:00Z"/>
        </w:trPr>
        <w:tc>
          <w:tcPr>
            <w:tcW w:w="350" w:type="pct"/>
          </w:tcPr>
          <w:p w14:paraId="7A01AA4F" w14:textId="77777777" w:rsidR="005109BD" w:rsidRDefault="005109BD">
            <w:pPr>
              <w:spacing w:after="160"/>
              <w:rPr>
                <w:ins w:id="3882" w:author="Στάθης Καπ" w:date="2023-02-01T21:24:00Z"/>
                <w:lang w:val="el-GR"/>
              </w:rPr>
              <w:pPrChange w:id="3883" w:author="Στάθης Καπ" w:date="2023-02-01T08:46:00Z">
                <w:pPr/>
              </w:pPrChange>
            </w:pPr>
          </w:p>
        </w:tc>
        <w:tc>
          <w:tcPr>
            <w:tcW w:w="4300" w:type="pct"/>
          </w:tcPr>
          <w:p w14:paraId="2CEF9B60" w14:textId="728DC0E4" w:rsidR="005109BD" w:rsidRPr="005846FF" w:rsidRDefault="005109BD">
            <w:pPr>
              <w:spacing w:after="160"/>
              <w:rPr>
                <w:ins w:id="3884" w:author="Στάθης Καπ" w:date="2023-02-01T21:24:00Z"/>
                <w:lang w:val="el-GR"/>
              </w:rPr>
              <w:pPrChange w:id="3885" w:author="Στάθης Καπ" w:date="2023-02-01T08:46:00Z">
                <w:pPr/>
              </w:pPrChange>
            </w:pPr>
            <m:oMathPara>
              <m:oMath>
                <m:r>
                  <w:ins w:id="3886" w:author="Στάθης Καπ" w:date="2023-02-01T21:24:00Z">
                    <w:rPr>
                      <w:rFonts w:ascii="Cambria Math" w:hAnsi="Cambria Math"/>
                    </w:rPr>
                    <m:t>startOfVisi</m:t>
                  </w:ins>
                </m:r>
                <m:sSub>
                  <m:sSubPr>
                    <m:ctrlPr>
                      <w:ins w:id="3887" w:author="Στάθης Καπ" w:date="2023-02-01T21:24:00Z">
                        <w:rPr>
                          <w:rFonts w:ascii="Cambria Math" w:hAnsi="Cambria Math"/>
                          <w:i/>
                        </w:rPr>
                      </w:ins>
                    </m:ctrlPr>
                  </m:sSubPr>
                  <m:e>
                    <m:r>
                      <w:ins w:id="3888" w:author="Στάθης Καπ" w:date="2023-02-01T21:24:00Z">
                        <w:rPr>
                          <w:rFonts w:ascii="Cambria Math" w:hAnsi="Cambria Math"/>
                        </w:rPr>
                        <m:t>t</m:t>
                      </w:ins>
                    </m:r>
                  </m:e>
                  <m:sub>
                    <m:r>
                      <w:ins w:id="3889" w:author="Στάθης Καπ" w:date="2023-02-01T21:24:00Z">
                        <w:rPr>
                          <w:rFonts w:ascii="Cambria Math" w:hAnsi="Cambria Math"/>
                        </w:rPr>
                        <m:t>j</m:t>
                      </w:ins>
                    </m:r>
                  </m:sub>
                </m:sSub>
                <m:r>
                  <w:ins w:id="3890" w:author="Στάθης Καπ" w:date="2023-02-01T21:24:00Z">
                    <w:rPr>
                      <w:rFonts w:ascii="Cambria Math" w:hAnsi="Cambria Math"/>
                    </w:rPr>
                    <m:t>=arrTim</m:t>
                  </w:ins>
                </m:r>
                <m:sSub>
                  <m:sSubPr>
                    <m:ctrlPr>
                      <w:ins w:id="3891" w:author="Στάθης Καπ" w:date="2023-02-01T21:24:00Z">
                        <w:rPr>
                          <w:rFonts w:ascii="Cambria Math" w:hAnsi="Cambria Math"/>
                          <w:i/>
                        </w:rPr>
                      </w:ins>
                    </m:ctrlPr>
                  </m:sSubPr>
                  <m:e>
                    <m:r>
                      <w:ins w:id="3892" w:author="Στάθης Καπ" w:date="2023-02-01T21:24:00Z">
                        <w:rPr>
                          <w:rFonts w:ascii="Cambria Math" w:hAnsi="Cambria Math"/>
                        </w:rPr>
                        <m:t>e</m:t>
                      </w:ins>
                    </m:r>
                  </m:e>
                  <m:sub>
                    <m:r>
                      <w:ins w:id="3893" w:author="Στάθης Καπ" w:date="2023-02-01T21:24:00Z">
                        <w:rPr>
                          <w:rFonts w:ascii="Cambria Math" w:hAnsi="Cambria Math"/>
                        </w:rPr>
                        <m:t>j</m:t>
                      </w:ins>
                    </m:r>
                  </m:sub>
                </m:sSub>
                <m:r>
                  <w:ins w:id="3894" w:author="Στάθης Καπ" w:date="2023-02-01T21:24:00Z">
                    <w:rPr>
                      <w:rFonts w:ascii="Cambria Math" w:hAnsi="Cambria Math"/>
                    </w:rPr>
                    <m:t>+wai</m:t>
                  </w:ins>
                </m:r>
                <m:sSub>
                  <m:sSubPr>
                    <m:ctrlPr>
                      <w:ins w:id="3895" w:author="Στάθης Καπ" w:date="2023-02-01T21:24:00Z">
                        <w:rPr>
                          <w:rFonts w:ascii="Cambria Math" w:hAnsi="Cambria Math"/>
                          <w:i/>
                        </w:rPr>
                      </w:ins>
                    </m:ctrlPr>
                  </m:sSubPr>
                  <m:e>
                    <m:r>
                      <w:ins w:id="3896" w:author="Στάθης Καπ" w:date="2023-02-01T21:24:00Z">
                        <w:rPr>
                          <w:rFonts w:ascii="Cambria Math" w:hAnsi="Cambria Math"/>
                        </w:rPr>
                        <m:t>t</m:t>
                      </w:ins>
                    </m:r>
                  </m:e>
                  <m:sub>
                    <m:r>
                      <w:ins w:id="3897" w:author="Στάθης Καπ" w:date="2023-02-01T21:24:00Z">
                        <w:rPr>
                          <w:rFonts w:ascii="Cambria Math" w:hAnsi="Cambria Math"/>
                        </w:rPr>
                        <m:t>j</m:t>
                      </w:ins>
                    </m:r>
                  </m:sub>
                </m:sSub>
              </m:oMath>
            </m:oMathPara>
          </w:p>
        </w:tc>
        <w:tc>
          <w:tcPr>
            <w:tcW w:w="350" w:type="pct"/>
            <w:vAlign w:val="center"/>
          </w:tcPr>
          <w:p w14:paraId="7F288352" w14:textId="0B76B241" w:rsidR="005109BD" w:rsidRPr="00603993" w:rsidRDefault="005109BD" w:rsidP="00237FE3">
            <w:pPr>
              <w:pStyle w:val="Caption"/>
              <w:spacing w:after="160"/>
              <w:rPr>
                <w:ins w:id="3898" w:author="Στάθης Καπ" w:date="2023-02-01T21:24:00Z"/>
                <w:rPrChange w:id="3899" w:author="Στάθης Καπ" w:date="2023-02-01T08:49:00Z">
                  <w:rPr>
                    <w:ins w:id="3900" w:author="Στάθης Καπ" w:date="2023-02-01T21:24:00Z"/>
                    <w:lang w:val="el-GR"/>
                  </w:rPr>
                </w:rPrChange>
              </w:rPr>
            </w:pPr>
            <w:ins w:id="3901"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902"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w:t>
            </w:r>
            <w:ins w:id="3903" w:author="Στάθης Καπ" w:date="2023-02-01T21:24:00Z">
              <w:r>
                <w:rPr>
                  <w:lang w:val="el-GR"/>
                </w:rPr>
                <w:fldChar w:fldCharType="end"/>
              </w:r>
              <w:r>
                <w:t>)</w:t>
              </w:r>
            </w:ins>
          </w:p>
        </w:tc>
      </w:tr>
      <w:tr w:rsidR="00AD6D18" w14:paraId="64417C4D" w14:textId="77777777" w:rsidTr="00237FE3">
        <w:trPr>
          <w:ins w:id="3904" w:author="Στάθης Καπ" w:date="2023-02-01T21:24:00Z"/>
        </w:trPr>
        <w:tc>
          <w:tcPr>
            <w:tcW w:w="350" w:type="pct"/>
          </w:tcPr>
          <w:p w14:paraId="1044DB3C" w14:textId="77777777" w:rsidR="00AD6D18" w:rsidRDefault="00AD6D18">
            <w:pPr>
              <w:spacing w:after="160"/>
              <w:rPr>
                <w:ins w:id="3905" w:author="Στάθης Καπ" w:date="2023-02-01T21:24:00Z"/>
                <w:lang w:val="el-GR"/>
              </w:rPr>
              <w:pPrChange w:id="3906" w:author="Στάθης Καπ" w:date="2023-02-01T08:46:00Z">
                <w:pPr/>
              </w:pPrChange>
            </w:pPr>
          </w:p>
        </w:tc>
        <w:tc>
          <w:tcPr>
            <w:tcW w:w="4300" w:type="pct"/>
          </w:tcPr>
          <w:p w14:paraId="3C9B4152" w14:textId="4B2381D9" w:rsidR="00AD6D18" w:rsidRPr="005846FF" w:rsidRDefault="00AD6D18">
            <w:pPr>
              <w:spacing w:after="160"/>
              <w:rPr>
                <w:ins w:id="3907" w:author="Στάθης Καπ" w:date="2023-02-01T21:24:00Z"/>
                <w:lang w:val="el-GR"/>
              </w:rPr>
              <w:pPrChange w:id="3908" w:author="Στάθης Καπ" w:date="2023-02-01T08:46:00Z">
                <w:pPr/>
              </w:pPrChange>
            </w:pPr>
            <m:oMathPara>
              <m:oMath>
                <m:r>
                  <w:ins w:id="3909" w:author="Στάθης Καπ" w:date="2023-02-01T21:24:00Z">
                    <w:rPr>
                      <w:rFonts w:ascii="Cambria Math" w:eastAsiaTheme="minorEastAsia" w:hAnsi="Cambria Math"/>
                    </w:rPr>
                    <m:t>Shif</m:t>
                  </w:ins>
                </m:r>
                <m:sSub>
                  <m:sSubPr>
                    <m:ctrlPr>
                      <w:ins w:id="3910" w:author="Στάθης Καπ" w:date="2023-02-01T21:24:00Z">
                        <w:rPr>
                          <w:rFonts w:ascii="Cambria Math" w:eastAsiaTheme="minorEastAsia" w:hAnsi="Cambria Math"/>
                          <w:i/>
                        </w:rPr>
                      </w:ins>
                    </m:ctrlPr>
                  </m:sSubPr>
                  <m:e>
                    <m:r>
                      <w:ins w:id="3911" w:author="Στάθης Καπ" w:date="2023-02-01T21:24:00Z">
                        <w:rPr>
                          <w:rFonts w:ascii="Cambria Math" w:eastAsiaTheme="minorEastAsia" w:hAnsi="Cambria Math"/>
                        </w:rPr>
                        <m:t>t</m:t>
                      </w:ins>
                    </m:r>
                  </m:e>
                  <m:sub>
                    <m:r>
                      <w:ins w:id="3912" w:author="Στάθης Καπ" w:date="2023-02-01T21:24:00Z">
                        <w:rPr>
                          <w:rFonts w:ascii="Cambria Math" w:eastAsiaTheme="minorEastAsia" w:hAnsi="Cambria Math"/>
                        </w:rPr>
                        <m:t>j</m:t>
                      </w:ins>
                    </m:r>
                  </m:sub>
                </m:sSub>
                <m:r>
                  <w:ins w:id="3913" w:author="Στάθης Καπ" w:date="2023-02-01T21:24:00Z">
                    <w:rPr>
                      <w:rFonts w:ascii="Cambria Math" w:eastAsiaTheme="minorEastAsia" w:hAnsi="Cambria Math"/>
                    </w:rPr>
                    <m:t>=T</m:t>
                  </w:ins>
                </m:r>
                <m:sSub>
                  <m:sSubPr>
                    <m:ctrlPr>
                      <w:ins w:id="3914" w:author="Στάθης Καπ" w:date="2023-02-01T21:24:00Z">
                        <w:rPr>
                          <w:rFonts w:ascii="Cambria Math" w:eastAsiaTheme="minorEastAsia" w:hAnsi="Cambria Math"/>
                          <w:i/>
                        </w:rPr>
                      </w:ins>
                    </m:ctrlPr>
                  </m:sSubPr>
                  <m:e>
                    <m:r>
                      <w:ins w:id="3915" w:author="Στάθης Καπ" w:date="2023-02-01T21:24:00Z">
                        <w:rPr>
                          <w:rFonts w:ascii="Cambria Math" w:eastAsiaTheme="minorEastAsia" w:hAnsi="Cambria Math"/>
                        </w:rPr>
                        <m:t>T</m:t>
                      </w:ins>
                    </m:r>
                  </m:e>
                  <m:sub>
                    <m:r>
                      <w:ins w:id="3916" w:author="Στάθης Καπ" w:date="2023-02-01T21:24:00Z">
                        <w:rPr>
                          <w:rFonts w:ascii="Cambria Math" w:eastAsiaTheme="minorEastAsia" w:hAnsi="Cambria Math"/>
                        </w:rPr>
                        <m:t>ij</m:t>
                      </w:ins>
                    </m:r>
                  </m:sub>
                </m:sSub>
                <m:r>
                  <w:ins w:id="3917" w:author="Στάθης Καπ" w:date="2023-02-01T21:24:00Z">
                    <w:rPr>
                      <w:rFonts w:ascii="Cambria Math" w:eastAsiaTheme="minorEastAsia" w:hAnsi="Cambria Math"/>
                    </w:rPr>
                    <m:t>+wai</m:t>
                  </w:ins>
                </m:r>
                <m:sSub>
                  <m:sSubPr>
                    <m:ctrlPr>
                      <w:ins w:id="3918" w:author="Στάθης Καπ" w:date="2023-02-01T21:24:00Z">
                        <w:rPr>
                          <w:rFonts w:ascii="Cambria Math" w:eastAsiaTheme="minorEastAsia" w:hAnsi="Cambria Math"/>
                          <w:i/>
                        </w:rPr>
                      </w:ins>
                    </m:ctrlPr>
                  </m:sSubPr>
                  <m:e>
                    <m:r>
                      <w:ins w:id="3919" w:author="Στάθης Καπ" w:date="2023-02-01T21:24:00Z">
                        <w:rPr>
                          <w:rFonts w:ascii="Cambria Math" w:eastAsiaTheme="minorEastAsia" w:hAnsi="Cambria Math"/>
                        </w:rPr>
                        <m:t>t</m:t>
                      </w:ins>
                    </m:r>
                  </m:e>
                  <m:sub>
                    <m:r>
                      <w:ins w:id="3920" w:author="Στάθης Καπ" w:date="2023-02-01T21:24:00Z">
                        <w:rPr>
                          <w:rFonts w:ascii="Cambria Math" w:eastAsiaTheme="minorEastAsia" w:hAnsi="Cambria Math"/>
                        </w:rPr>
                        <m:t>j</m:t>
                      </w:ins>
                    </m:r>
                  </m:sub>
                </m:sSub>
                <m:r>
                  <w:ins w:id="3921" w:author="Στάθης Καπ" w:date="2023-02-01T21:24:00Z">
                    <w:rPr>
                      <w:rFonts w:ascii="Cambria Math" w:eastAsiaTheme="minorEastAsia" w:hAnsi="Cambria Math"/>
                    </w:rPr>
                    <m:t>+visitDu</m:t>
                  </w:ins>
                </m:r>
                <m:sSub>
                  <m:sSubPr>
                    <m:ctrlPr>
                      <w:ins w:id="3922" w:author="Στάθης Καπ" w:date="2023-02-01T21:24:00Z">
                        <w:rPr>
                          <w:rFonts w:ascii="Cambria Math" w:eastAsiaTheme="minorEastAsia" w:hAnsi="Cambria Math"/>
                          <w:i/>
                        </w:rPr>
                      </w:ins>
                    </m:ctrlPr>
                  </m:sSubPr>
                  <m:e>
                    <m:r>
                      <w:ins w:id="3923" w:author="Στάθης Καπ" w:date="2023-02-01T21:24:00Z">
                        <w:rPr>
                          <w:rFonts w:ascii="Cambria Math" w:eastAsiaTheme="minorEastAsia" w:hAnsi="Cambria Math"/>
                        </w:rPr>
                        <m:t>r</m:t>
                      </w:ins>
                    </m:r>
                  </m:e>
                  <m:sub>
                    <m:r>
                      <w:ins w:id="3924" w:author="Στάθης Καπ" w:date="2023-02-01T21:24:00Z">
                        <w:rPr>
                          <w:rFonts w:ascii="Cambria Math" w:eastAsiaTheme="minorEastAsia" w:hAnsi="Cambria Math"/>
                        </w:rPr>
                        <m:t>j</m:t>
                      </w:ins>
                    </m:r>
                  </m:sub>
                </m:sSub>
                <m:r>
                  <w:ins w:id="3925" w:author="Στάθης Καπ" w:date="2023-02-01T21:24:00Z">
                    <w:rPr>
                      <w:rFonts w:ascii="Cambria Math" w:eastAsiaTheme="minorEastAsia" w:hAnsi="Cambria Math"/>
                    </w:rPr>
                    <m:t>+T</m:t>
                  </w:ins>
                </m:r>
                <m:sSub>
                  <m:sSubPr>
                    <m:ctrlPr>
                      <w:ins w:id="3926" w:author="Στάθης Καπ" w:date="2023-02-01T21:24:00Z">
                        <w:rPr>
                          <w:rFonts w:ascii="Cambria Math" w:eastAsiaTheme="minorEastAsia" w:hAnsi="Cambria Math"/>
                          <w:i/>
                        </w:rPr>
                      </w:ins>
                    </m:ctrlPr>
                  </m:sSubPr>
                  <m:e>
                    <m:r>
                      <w:ins w:id="3927" w:author="Στάθης Καπ" w:date="2023-02-01T21:24:00Z">
                        <w:rPr>
                          <w:rFonts w:ascii="Cambria Math" w:eastAsiaTheme="minorEastAsia" w:hAnsi="Cambria Math"/>
                        </w:rPr>
                        <m:t>T</m:t>
                      </w:ins>
                    </m:r>
                  </m:e>
                  <m:sub>
                    <m:r>
                      <w:ins w:id="3928" w:author="Στάθης Καπ" w:date="2023-02-01T21:24:00Z">
                        <w:rPr>
                          <w:rFonts w:ascii="Cambria Math" w:eastAsiaTheme="minorEastAsia" w:hAnsi="Cambria Math"/>
                        </w:rPr>
                        <m:t>jk</m:t>
                      </w:ins>
                    </m:r>
                  </m:sub>
                </m:sSub>
                <m:r>
                  <w:ins w:id="3929" w:author="Στάθης Καπ" w:date="2023-02-01T21:24:00Z">
                    <w:rPr>
                      <w:rFonts w:ascii="Cambria Math" w:eastAsiaTheme="minorEastAsia" w:hAnsi="Cambria Math"/>
                    </w:rPr>
                    <m:t>-T</m:t>
                  </w:ins>
                </m:r>
                <m:sSub>
                  <m:sSubPr>
                    <m:ctrlPr>
                      <w:ins w:id="3930" w:author="Στάθης Καπ" w:date="2023-02-01T21:24:00Z">
                        <w:rPr>
                          <w:rFonts w:ascii="Cambria Math" w:eastAsiaTheme="minorEastAsia" w:hAnsi="Cambria Math"/>
                          <w:i/>
                        </w:rPr>
                      </w:ins>
                    </m:ctrlPr>
                  </m:sSubPr>
                  <m:e>
                    <m:r>
                      <w:ins w:id="3931" w:author="Στάθης Καπ" w:date="2023-02-01T21:24:00Z">
                        <w:rPr>
                          <w:rFonts w:ascii="Cambria Math" w:eastAsiaTheme="minorEastAsia" w:hAnsi="Cambria Math"/>
                        </w:rPr>
                        <m:t>T</m:t>
                      </w:ins>
                    </m:r>
                  </m:e>
                  <m:sub>
                    <m:r>
                      <w:ins w:id="3932" w:author="Στάθης Καπ" w:date="2023-02-01T21:24:00Z">
                        <w:rPr>
                          <w:rFonts w:ascii="Cambria Math" w:eastAsiaTheme="minorEastAsia" w:hAnsi="Cambria Math"/>
                        </w:rPr>
                        <m:t>ik</m:t>
                      </w:ins>
                    </m:r>
                  </m:sub>
                </m:sSub>
              </m:oMath>
            </m:oMathPara>
          </w:p>
        </w:tc>
        <w:tc>
          <w:tcPr>
            <w:tcW w:w="350" w:type="pct"/>
            <w:vAlign w:val="center"/>
          </w:tcPr>
          <w:p w14:paraId="2B25CD4B" w14:textId="560A504F" w:rsidR="00AD6D18" w:rsidRPr="00603993" w:rsidRDefault="00AD6D18" w:rsidP="00237FE3">
            <w:pPr>
              <w:pStyle w:val="Caption"/>
              <w:spacing w:after="160"/>
              <w:rPr>
                <w:ins w:id="3933" w:author="Στάθης Καπ" w:date="2023-02-01T21:24:00Z"/>
                <w:rPrChange w:id="3934" w:author="Στάθης Καπ" w:date="2023-02-01T08:49:00Z">
                  <w:rPr>
                    <w:ins w:id="3935" w:author="Στάθης Καπ" w:date="2023-02-01T21:24:00Z"/>
                    <w:lang w:val="el-GR"/>
                  </w:rPr>
                </w:rPrChange>
              </w:rPr>
            </w:pPr>
            <w:ins w:id="3936"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937"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4</w:t>
            </w:r>
            <w:ins w:id="3938" w:author="Στάθης Καπ" w:date="2023-02-01T21:24:00Z">
              <w:r>
                <w:rPr>
                  <w:lang w:val="el-GR"/>
                </w:rPr>
                <w:fldChar w:fldCharType="end"/>
              </w:r>
              <w:r>
                <w:t>)</w:t>
              </w:r>
            </w:ins>
          </w:p>
        </w:tc>
      </w:tr>
      <w:tr w:rsidR="00A17A30" w14:paraId="080A4B6C" w14:textId="77777777" w:rsidTr="00237FE3">
        <w:trPr>
          <w:ins w:id="3939" w:author="Στάθης Καπ" w:date="2023-02-01T21:25:00Z"/>
        </w:trPr>
        <w:tc>
          <w:tcPr>
            <w:tcW w:w="350" w:type="pct"/>
          </w:tcPr>
          <w:p w14:paraId="72EBD43D" w14:textId="77777777" w:rsidR="00A17A30" w:rsidRDefault="00A17A30">
            <w:pPr>
              <w:spacing w:after="160"/>
              <w:rPr>
                <w:ins w:id="3940" w:author="Στάθης Καπ" w:date="2023-02-01T21:25:00Z"/>
                <w:lang w:val="el-GR"/>
              </w:rPr>
              <w:pPrChange w:id="3941" w:author="Στάθης Καπ" w:date="2023-02-01T08:46:00Z">
                <w:pPr/>
              </w:pPrChange>
            </w:pPr>
          </w:p>
        </w:tc>
        <w:tc>
          <w:tcPr>
            <w:tcW w:w="4300" w:type="pct"/>
          </w:tcPr>
          <w:p w14:paraId="5C3A27E9" w14:textId="04C927D7" w:rsidR="00A17A30" w:rsidRPr="005846FF" w:rsidRDefault="00A17A30">
            <w:pPr>
              <w:spacing w:after="160"/>
              <w:rPr>
                <w:ins w:id="3942" w:author="Στάθης Καπ" w:date="2023-02-01T21:25:00Z"/>
                <w:lang w:val="el-GR"/>
              </w:rPr>
              <w:pPrChange w:id="3943" w:author="Στάθης Καπ" w:date="2023-02-01T08:46:00Z">
                <w:pPr/>
              </w:pPrChange>
            </w:pPr>
            <m:oMathPara>
              <m:oMath>
                <m:r>
                  <w:ins w:id="3944" w:author="Στάθης Καπ" w:date="2023-02-01T21:25:00Z">
                    <w:rPr>
                      <w:rFonts w:ascii="Cambria Math" w:eastAsiaTheme="minorEastAsia" w:hAnsi="Cambria Math"/>
                    </w:rPr>
                    <m:t>MaxShif</m:t>
                  </w:ins>
                </m:r>
                <m:sSub>
                  <m:sSubPr>
                    <m:ctrlPr>
                      <w:ins w:id="3945" w:author="Στάθης Καπ" w:date="2023-02-01T21:25:00Z">
                        <w:rPr>
                          <w:rFonts w:ascii="Cambria Math" w:eastAsiaTheme="minorEastAsia" w:hAnsi="Cambria Math"/>
                          <w:i/>
                        </w:rPr>
                      </w:ins>
                    </m:ctrlPr>
                  </m:sSubPr>
                  <m:e>
                    <m:r>
                      <w:ins w:id="3946" w:author="Στάθης Καπ" w:date="2023-02-01T21:25:00Z">
                        <w:rPr>
                          <w:rFonts w:ascii="Cambria Math" w:eastAsiaTheme="minorEastAsia" w:hAnsi="Cambria Math"/>
                        </w:rPr>
                        <m:t>t</m:t>
                      </w:ins>
                    </m:r>
                  </m:e>
                  <m:sub>
                    <m:r>
                      <w:ins w:id="3947" w:author="Στάθης Καπ" w:date="2023-02-01T21:25:00Z">
                        <w:rPr>
                          <w:rFonts w:ascii="Cambria Math" w:eastAsiaTheme="minorEastAsia" w:hAnsi="Cambria Math"/>
                        </w:rPr>
                        <m:t>j</m:t>
                      </w:ins>
                    </m:r>
                  </m:sub>
                </m:sSub>
                <m:r>
                  <w:ins w:id="3948" w:author="Στάθης Καπ" w:date="2023-02-01T21:25:00Z">
                    <w:rPr>
                      <w:rFonts w:ascii="Cambria Math" w:eastAsiaTheme="minorEastAsia" w:hAnsi="Cambria Math"/>
                    </w:rPr>
                    <m:t>=</m:t>
                  </w:ins>
                </m:r>
                <m:r>
                  <w:ins w:id="3949" w:author="Στάθης Καπ" w:date="2023-02-01T21:25:00Z">
                    <m:rPr>
                      <m:sty m:val="p"/>
                    </m:rPr>
                    <w:rPr>
                      <w:rFonts w:ascii="Cambria Math" w:eastAsiaTheme="minorEastAsia" w:hAnsi="Cambria Math"/>
                    </w:rPr>
                    <m:t>min⁡</m:t>
                  </w:ins>
                </m:r>
                <m:r>
                  <w:ins w:id="3950" w:author="Στάθης Καπ" w:date="2023-02-01T21:25:00Z">
                    <w:rPr>
                      <w:rFonts w:ascii="Cambria Math" w:eastAsiaTheme="minorEastAsia" w:hAnsi="Cambria Math"/>
                    </w:rPr>
                    <m:t>(closeTim</m:t>
                  </w:ins>
                </m:r>
                <m:sSub>
                  <m:sSubPr>
                    <m:ctrlPr>
                      <w:ins w:id="3951" w:author="Στάθης Καπ" w:date="2023-02-01T21:25:00Z">
                        <w:rPr>
                          <w:rFonts w:ascii="Cambria Math" w:eastAsiaTheme="minorEastAsia" w:hAnsi="Cambria Math"/>
                          <w:i/>
                        </w:rPr>
                      </w:ins>
                    </m:ctrlPr>
                  </m:sSubPr>
                  <m:e>
                    <m:r>
                      <w:ins w:id="3952" w:author="Στάθης Καπ" w:date="2023-02-01T21:25:00Z">
                        <w:rPr>
                          <w:rFonts w:ascii="Cambria Math" w:eastAsiaTheme="minorEastAsia" w:hAnsi="Cambria Math"/>
                        </w:rPr>
                        <m:t>e</m:t>
                      </w:ins>
                    </m:r>
                  </m:e>
                  <m:sub>
                    <m:r>
                      <w:ins w:id="3953" w:author="Στάθης Καπ" w:date="2023-02-01T21:25:00Z">
                        <w:rPr>
                          <w:rFonts w:ascii="Cambria Math" w:eastAsiaTheme="minorEastAsia" w:hAnsi="Cambria Math"/>
                        </w:rPr>
                        <m:t>j</m:t>
                      </w:ins>
                    </m:r>
                  </m:sub>
                </m:sSub>
                <m:r>
                  <w:ins w:id="3954" w:author="Στάθης Καπ" w:date="2023-02-01T21:25:00Z">
                    <w:rPr>
                      <w:rFonts w:ascii="Cambria Math" w:eastAsiaTheme="minorEastAsia" w:hAnsi="Cambria Math"/>
                    </w:rPr>
                    <m:t>-depTim</m:t>
                  </w:ins>
                </m:r>
                <m:sSub>
                  <m:sSubPr>
                    <m:ctrlPr>
                      <w:ins w:id="3955" w:author="Στάθης Καπ" w:date="2023-02-01T21:25:00Z">
                        <w:rPr>
                          <w:rFonts w:ascii="Cambria Math" w:eastAsiaTheme="minorEastAsia" w:hAnsi="Cambria Math"/>
                          <w:i/>
                        </w:rPr>
                      </w:ins>
                    </m:ctrlPr>
                  </m:sSubPr>
                  <m:e>
                    <m:r>
                      <w:ins w:id="3956" w:author="Στάθης Καπ" w:date="2023-02-01T21:25:00Z">
                        <w:rPr>
                          <w:rFonts w:ascii="Cambria Math" w:eastAsiaTheme="minorEastAsia" w:hAnsi="Cambria Math"/>
                        </w:rPr>
                        <m:t>e</m:t>
                      </w:ins>
                    </m:r>
                  </m:e>
                  <m:sub>
                    <m:r>
                      <w:ins w:id="3957" w:author="Στάθης Καπ" w:date="2023-02-01T21:25:00Z">
                        <w:rPr>
                          <w:rFonts w:ascii="Cambria Math" w:eastAsiaTheme="minorEastAsia" w:hAnsi="Cambria Math"/>
                        </w:rPr>
                        <m:t>j</m:t>
                      </w:ins>
                    </m:r>
                  </m:sub>
                </m:sSub>
                <m:r>
                  <w:ins w:id="3958" w:author="Στάθης Καπ" w:date="2023-02-01T21:25:00Z">
                    <w:rPr>
                      <w:rFonts w:ascii="Cambria Math" w:eastAsiaTheme="minorEastAsia" w:hAnsi="Cambria Math"/>
                    </w:rPr>
                    <m:t>, wai</m:t>
                  </w:ins>
                </m:r>
                <m:sSub>
                  <m:sSubPr>
                    <m:ctrlPr>
                      <w:ins w:id="3959" w:author="Στάθης Καπ" w:date="2023-02-01T21:25:00Z">
                        <w:rPr>
                          <w:rFonts w:ascii="Cambria Math" w:eastAsiaTheme="minorEastAsia" w:hAnsi="Cambria Math"/>
                          <w:i/>
                        </w:rPr>
                      </w:ins>
                    </m:ctrlPr>
                  </m:sSubPr>
                  <m:e>
                    <m:r>
                      <w:ins w:id="3960" w:author="Στάθης Καπ" w:date="2023-02-01T21:25:00Z">
                        <w:rPr>
                          <w:rFonts w:ascii="Cambria Math" w:eastAsiaTheme="minorEastAsia" w:hAnsi="Cambria Math"/>
                        </w:rPr>
                        <m:t>t</m:t>
                      </w:ins>
                    </m:r>
                  </m:e>
                  <m:sub>
                    <m:r>
                      <w:ins w:id="3961" w:author="Στάθης Καπ" w:date="2023-02-01T21:25:00Z">
                        <w:rPr>
                          <w:rFonts w:ascii="Cambria Math" w:eastAsiaTheme="minorEastAsia" w:hAnsi="Cambria Math"/>
                        </w:rPr>
                        <m:t>k</m:t>
                      </w:ins>
                    </m:r>
                  </m:sub>
                </m:sSub>
                <m:r>
                  <w:ins w:id="3962" w:author="Στάθης Καπ" w:date="2023-02-01T21:25:00Z">
                    <w:rPr>
                      <w:rFonts w:ascii="Cambria Math" w:eastAsiaTheme="minorEastAsia" w:hAnsi="Cambria Math"/>
                    </w:rPr>
                    <m:t>+MaxShif</m:t>
                  </w:ins>
                </m:r>
                <m:sSub>
                  <m:sSubPr>
                    <m:ctrlPr>
                      <w:ins w:id="3963" w:author="Στάθης Καπ" w:date="2023-02-01T21:25:00Z">
                        <w:rPr>
                          <w:rFonts w:ascii="Cambria Math" w:eastAsiaTheme="minorEastAsia" w:hAnsi="Cambria Math"/>
                          <w:i/>
                        </w:rPr>
                      </w:ins>
                    </m:ctrlPr>
                  </m:sSubPr>
                  <m:e>
                    <m:r>
                      <w:ins w:id="3964" w:author="Στάθης Καπ" w:date="2023-02-01T21:25:00Z">
                        <w:rPr>
                          <w:rFonts w:ascii="Cambria Math" w:eastAsiaTheme="minorEastAsia" w:hAnsi="Cambria Math"/>
                        </w:rPr>
                        <m:t>t</m:t>
                      </w:ins>
                    </m:r>
                  </m:e>
                  <m:sub>
                    <m:r>
                      <w:ins w:id="3965" w:author="Στάθης Καπ" w:date="2023-02-01T21:25:00Z">
                        <w:rPr>
                          <w:rFonts w:ascii="Cambria Math" w:eastAsiaTheme="minorEastAsia" w:hAnsi="Cambria Math"/>
                        </w:rPr>
                        <m:t>k</m:t>
                      </w:ins>
                    </m:r>
                  </m:sub>
                </m:sSub>
                <m:r>
                  <w:ins w:id="3966" w:author="Στάθης Καπ" w:date="2023-02-01T21:25:00Z">
                    <w:rPr>
                      <w:rFonts w:ascii="Cambria Math" w:eastAsiaTheme="minorEastAsia" w:hAnsi="Cambria Math"/>
                    </w:rPr>
                    <m:t>)</m:t>
                  </w:ins>
                </m:r>
              </m:oMath>
            </m:oMathPara>
          </w:p>
        </w:tc>
        <w:tc>
          <w:tcPr>
            <w:tcW w:w="350" w:type="pct"/>
            <w:vAlign w:val="center"/>
          </w:tcPr>
          <w:p w14:paraId="3E1A0A4F" w14:textId="000CE971" w:rsidR="00A17A30" w:rsidRPr="00603993" w:rsidRDefault="00A17A30" w:rsidP="00237FE3">
            <w:pPr>
              <w:pStyle w:val="Caption"/>
              <w:spacing w:after="160"/>
              <w:rPr>
                <w:ins w:id="3967" w:author="Στάθης Καπ" w:date="2023-02-01T21:25:00Z"/>
                <w:rPrChange w:id="3968" w:author="Στάθης Καπ" w:date="2023-02-01T08:49:00Z">
                  <w:rPr>
                    <w:ins w:id="3969" w:author="Στάθης Καπ" w:date="2023-02-01T21:25:00Z"/>
                    <w:lang w:val="el-GR"/>
                  </w:rPr>
                </w:rPrChange>
              </w:rPr>
            </w:pPr>
            <w:ins w:id="397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97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5</w:t>
            </w:r>
            <w:ins w:id="3972"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973" w:author="Στάθης Καπ" w:date="2023-02-01T21:23:00Z"/>
          <w:rFonts w:eastAsiaTheme="minorEastAsia"/>
        </w:rPr>
      </w:pPr>
    </w:p>
    <w:p w14:paraId="365244DE" w14:textId="1F3A26BA" w:rsidR="0076131F" w:rsidRPr="004F6E32" w:rsidDel="004F6E32" w:rsidRDefault="00CF341E" w:rsidP="00A37CE4">
      <w:pPr>
        <w:rPr>
          <w:del w:id="3974" w:author="Στάθης Καπ" w:date="2023-02-01T21:23:00Z"/>
          <w:rFonts w:eastAsiaTheme="minorEastAsia"/>
          <w:rPrChange w:id="3975" w:author="Στάθης Καπ" w:date="2023-02-01T21:23:00Z">
            <w:rPr>
              <w:del w:id="3976" w:author="Στάθης Καπ" w:date="2023-02-01T21:23:00Z"/>
              <w:rFonts w:ascii="Cambria Math" w:hAnsi="Cambria Math"/>
              <w:i/>
            </w:rPr>
          </w:rPrChange>
        </w:rPr>
      </w:pPr>
      <w:commentRangeStart w:id="3977"/>
      <m:oMathPara>
        <m:oMath>
          <m:r>
            <w:del w:id="3978" w:author="Στάθης Καπ" w:date="2023-02-01T21:23:00Z">
              <w:rPr>
                <w:rFonts w:ascii="Cambria Math" w:hAnsi="Cambria Math"/>
              </w:rPr>
              <m:t>arrTim</m:t>
            </w:del>
          </m:r>
          <m:sSub>
            <m:sSubPr>
              <m:ctrlPr>
                <w:del w:id="3979" w:author="Στάθης Καπ" w:date="2023-02-01T21:23:00Z">
                  <w:rPr>
                    <w:rFonts w:ascii="Cambria Math" w:hAnsi="Cambria Math"/>
                    <w:i/>
                  </w:rPr>
                </w:del>
              </m:ctrlPr>
            </m:sSubPr>
            <m:e>
              <m:r>
                <w:del w:id="3980" w:author="Στάθης Καπ" w:date="2023-02-01T21:23:00Z">
                  <w:rPr>
                    <w:rFonts w:ascii="Cambria Math" w:hAnsi="Cambria Math"/>
                  </w:rPr>
                  <m:t>e</m:t>
                </w:del>
              </m:r>
            </m:e>
            <m:sub>
              <m:r>
                <w:del w:id="3981" w:author="Στάθης Καπ" w:date="2023-02-01T21:23:00Z">
                  <w:rPr>
                    <w:rFonts w:ascii="Cambria Math" w:hAnsi="Cambria Math"/>
                  </w:rPr>
                  <m:t>j</m:t>
                </w:del>
              </m:r>
            </m:sub>
          </m:sSub>
          <w:commentRangeEnd w:id="3977"/>
          <m:r>
            <w:del w:id="3982" w:author="Στάθης Καπ" w:date="2023-02-01T06:01:00Z">
              <m:rPr>
                <m:sty m:val="p"/>
              </m:rPr>
              <w:rPr>
                <w:rStyle w:val="CommentReference"/>
              </w:rPr>
              <w:commentReference w:id="3977"/>
            </w:del>
          </m:r>
          <m:r>
            <w:del w:id="3983" w:author="Στάθης Καπ" w:date="2023-02-01T06:01:00Z">
              <w:rPr>
                <w:rFonts w:ascii="Cambria Math" w:hAnsi="Cambria Math"/>
              </w:rPr>
              <m:t>=</m:t>
            </w:del>
          </m:r>
          <m:r>
            <w:del w:id="3984" w:author="Στάθης Καπ" w:date="2023-02-01T21:23:00Z">
              <w:rPr>
                <w:rFonts w:ascii="Cambria Math" w:hAnsi="Cambria Math"/>
              </w:rPr>
              <m:t>depTim</m:t>
            </w:del>
          </m:r>
          <m:sSub>
            <m:sSubPr>
              <m:ctrlPr>
                <w:del w:id="3985" w:author="Στάθης Καπ" w:date="2023-02-01T21:23:00Z">
                  <w:rPr>
                    <w:rFonts w:ascii="Cambria Math" w:hAnsi="Cambria Math"/>
                    <w:i/>
                  </w:rPr>
                </w:del>
              </m:ctrlPr>
            </m:sSubPr>
            <m:e>
              <m:r>
                <w:del w:id="3986" w:author="Στάθης Καπ" w:date="2023-02-01T21:23:00Z">
                  <w:rPr>
                    <w:rFonts w:ascii="Cambria Math" w:hAnsi="Cambria Math"/>
                  </w:rPr>
                  <m:t>e</m:t>
                </w:del>
              </m:r>
            </m:e>
            <m:sub>
              <m:r>
                <w:del w:id="3987" w:author="Στάθης Καπ" w:date="2023-02-01T21:23:00Z">
                  <w:rPr>
                    <w:rFonts w:ascii="Cambria Math" w:hAnsi="Cambria Math"/>
                  </w:rPr>
                  <m:t>i</m:t>
                </w:del>
              </m:r>
            </m:sub>
          </m:sSub>
          <m:r>
            <w:del w:id="3988" w:author="Στάθης Καπ" w:date="2023-02-01T21:23:00Z">
              <w:rPr>
                <w:rFonts w:ascii="Cambria Math" w:hAnsi="Cambria Math"/>
              </w:rPr>
              <m:t>+T</m:t>
            </w:del>
          </m:r>
          <m:sSub>
            <m:sSubPr>
              <m:ctrlPr>
                <w:del w:id="3989" w:author="Στάθης Καπ" w:date="2023-02-01T21:23:00Z">
                  <w:rPr>
                    <w:rFonts w:ascii="Cambria Math" w:hAnsi="Cambria Math"/>
                    <w:i/>
                  </w:rPr>
                </w:del>
              </m:ctrlPr>
            </m:sSubPr>
            <m:e>
              <m:r>
                <w:del w:id="3990" w:author="Στάθης Καπ" w:date="2023-02-01T21:23:00Z">
                  <w:rPr>
                    <w:rFonts w:ascii="Cambria Math" w:hAnsi="Cambria Math"/>
                  </w:rPr>
                  <m:t>T</m:t>
                </w:del>
              </m:r>
            </m:e>
            <m:sub>
              <m:r>
                <w:del w:id="3991"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992" w:author="Στάθης Καπ" w:date="2023-02-01T21:23:00Z"/>
          <w:rFonts w:eastAsiaTheme="minorEastAsia"/>
        </w:rPr>
      </w:pPr>
      <m:oMathPara>
        <m:oMath>
          <m:r>
            <w:del w:id="3993" w:author="Στάθης Καπ" w:date="2023-02-01T21:23:00Z">
              <w:rPr>
                <w:rFonts w:ascii="Cambria Math" w:hAnsi="Cambria Math"/>
              </w:rPr>
              <m:t>wai</m:t>
            </w:del>
          </m:r>
          <m:sSub>
            <m:sSubPr>
              <m:ctrlPr>
                <w:del w:id="3994" w:author="Στάθης Καπ" w:date="2023-02-01T21:23:00Z">
                  <w:rPr>
                    <w:rFonts w:ascii="Cambria Math" w:hAnsi="Cambria Math"/>
                    <w:i/>
                  </w:rPr>
                </w:del>
              </m:ctrlPr>
            </m:sSubPr>
            <m:e>
              <m:r>
                <w:del w:id="3995" w:author="Στάθης Καπ" w:date="2023-02-01T21:23:00Z">
                  <w:rPr>
                    <w:rFonts w:ascii="Cambria Math" w:hAnsi="Cambria Math"/>
                  </w:rPr>
                  <m:t>t</m:t>
                </w:del>
              </m:r>
            </m:e>
            <m:sub>
              <m:r>
                <w:del w:id="3996" w:author="Στάθης Καπ" w:date="2023-02-01T21:23:00Z">
                  <w:rPr>
                    <w:rFonts w:ascii="Cambria Math" w:hAnsi="Cambria Math"/>
                  </w:rPr>
                  <m:t>j</m:t>
                </w:del>
              </m:r>
            </m:sub>
          </m:sSub>
          <m:r>
            <w:del w:id="3997" w:author="Στάθης Καπ" w:date="2023-02-01T21:23:00Z">
              <w:rPr>
                <w:rFonts w:ascii="Cambria Math" w:hAnsi="Cambria Math"/>
              </w:rPr>
              <m:t>=</m:t>
            </w:del>
          </m:r>
          <m:r>
            <w:del w:id="3998" w:author="Στάθης Καπ" w:date="2023-02-01T21:23:00Z">
              <m:rPr>
                <m:sty m:val="p"/>
              </m:rPr>
              <w:rPr>
                <w:rFonts w:ascii="Cambria Math" w:hAnsi="Cambria Math"/>
              </w:rPr>
              <m:t>max⁡</m:t>
            </w:del>
          </m:r>
          <m:r>
            <w:del w:id="3999" w:author="Στάθης Καπ" w:date="2023-02-01T21:23:00Z">
              <w:rPr>
                <w:rFonts w:ascii="Cambria Math" w:hAnsi="Cambria Math"/>
              </w:rPr>
              <m:t>(0, openTim</m:t>
            </w:del>
          </m:r>
          <m:sSub>
            <m:sSubPr>
              <m:ctrlPr>
                <w:del w:id="4000" w:author="Στάθης Καπ" w:date="2023-02-01T21:23:00Z">
                  <w:rPr>
                    <w:rFonts w:ascii="Cambria Math" w:hAnsi="Cambria Math"/>
                    <w:i/>
                  </w:rPr>
                </w:del>
              </m:ctrlPr>
            </m:sSubPr>
            <m:e>
              <m:r>
                <w:del w:id="4001" w:author="Στάθης Καπ" w:date="2023-02-01T21:23:00Z">
                  <w:rPr>
                    <w:rFonts w:ascii="Cambria Math" w:hAnsi="Cambria Math"/>
                  </w:rPr>
                  <m:t>e</m:t>
                </w:del>
              </m:r>
            </m:e>
            <m:sub>
              <m:r>
                <w:del w:id="4002" w:author="Στάθης Καπ" w:date="2023-02-01T21:23:00Z">
                  <w:rPr>
                    <w:rFonts w:ascii="Cambria Math" w:hAnsi="Cambria Math"/>
                  </w:rPr>
                  <m:t>j</m:t>
                </w:del>
              </m:r>
            </m:sub>
          </m:sSub>
          <m:r>
            <w:del w:id="4003" w:author="Στάθης Καπ" w:date="2023-02-01T21:23:00Z">
              <w:rPr>
                <w:rFonts w:ascii="Cambria Math" w:hAnsi="Cambria Math"/>
              </w:rPr>
              <m:t>-arrTim</m:t>
            </w:del>
          </m:r>
          <m:sSub>
            <m:sSubPr>
              <m:ctrlPr>
                <w:del w:id="4004" w:author="Στάθης Καπ" w:date="2023-02-01T21:23:00Z">
                  <w:rPr>
                    <w:rFonts w:ascii="Cambria Math" w:hAnsi="Cambria Math"/>
                    <w:i/>
                  </w:rPr>
                </w:del>
              </m:ctrlPr>
            </m:sSubPr>
            <m:e>
              <m:r>
                <w:del w:id="4005" w:author="Στάθης Καπ" w:date="2023-02-01T21:23:00Z">
                  <w:rPr>
                    <w:rFonts w:ascii="Cambria Math" w:hAnsi="Cambria Math"/>
                  </w:rPr>
                  <m:t>e</m:t>
                </w:del>
              </m:r>
            </m:e>
            <m:sub>
              <m:r>
                <w:del w:id="4006" w:author="Στάθης Καπ" w:date="2023-02-01T21:23:00Z">
                  <w:rPr>
                    <w:rFonts w:ascii="Cambria Math" w:hAnsi="Cambria Math"/>
                  </w:rPr>
                  <m:t>j</m:t>
                </w:del>
              </m:r>
            </m:sub>
          </m:sSub>
          <m:r>
            <w:del w:id="4007"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008" w:author="Στάθης Καπ" w:date="2023-02-01T21:23:00Z"/>
          <w:rFonts w:eastAsiaTheme="minorEastAsia"/>
        </w:rPr>
      </w:pPr>
      <m:oMathPara>
        <m:oMath>
          <m:r>
            <w:del w:id="4009" w:author="Στάθης Καπ" w:date="2023-02-01T21:23:00Z">
              <w:rPr>
                <w:rFonts w:ascii="Cambria Math" w:hAnsi="Cambria Math"/>
              </w:rPr>
              <m:t>startOfVisi</m:t>
            </w:del>
          </m:r>
          <m:sSub>
            <m:sSubPr>
              <m:ctrlPr>
                <w:del w:id="4010" w:author="Στάθης Καπ" w:date="2023-02-01T21:23:00Z">
                  <w:rPr>
                    <w:rFonts w:ascii="Cambria Math" w:hAnsi="Cambria Math"/>
                    <w:i/>
                  </w:rPr>
                </w:del>
              </m:ctrlPr>
            </m:sSubPr>
            <m:e>
              <m:r>
                <w:del w:id="4011" w:author="Στάθης Καπ" w:date="2023-02-01T21:23:00Z">
                  <w:rPr>
                    <w:rFonts w:ascii="Cambria Math" w:hAnsi="Cambria Math"/>
                  </w:rPr>
                  <m:t>t</m:t>
                </w:del>
              </m:r>
            </m:e>
            <m:sub>
              <m:r>
                <w:del w:id="4012" w:author="Στάθης Καπ" w:date="2023-02-01T21:23:00Z">
                  <w:rPr>
                    <w:rFonts w:ascii="Cambria Math" w:hAnsi="Cambria Math"/>
                  </w:rPr>
                  <m:t>j</m:t>
                </w:del>
              </m:r>
            </m:sub>
          </m:sSub>
          <m:r>
            <w:del w:id="4013" w:author="Στάθης Καπ" w:date="2023-02-01T21:23:00Z">
              <w:rPr>
                <w:rFonts w:ascii="Cambria Math" w:hAnsi="Cambria Math"/>
              </w:rPr>
              <m:t>=arrTim</m:t>
            </w:del>
          </m:r>
          <m:sSub>
            <m:sSubPr>
              <m:ctrlPr>
                <w:del w:id="4014" w:author="Στάθης Καπ" w:date="2023-02-01T21:23:00Z">
                  <w:rPr>
                    <w:rFonts w:ascii="Cambria Math" w:hAnsi="Cambria Math"/>
                    <w:i/>
                  </w:rPr>
                </w:del>
              </m:ctrlPr>
            </m:sSubPr>
            <m:e>
              <m:r>
                <w:del w:id="4015" w:author="Στάθης Καπ" w:date="2023-02-01T21:23:00Z">
                  <w:rPr>
                    <w:rFonts w:ascii="Cambria Math" w:hAnsi="Cambria Math"/>
                  </w:rPr>
                  <m:t>e</m:t>
                </w:del>
              </m:r>
            </m:e>
            <m:sub>
              <m:r>
                <w:del w:id="4016" w:author="Στάθης Καπ" w:date="2023-02-01T21:23:00Z">
                  <w:rPr>
                    <w:rFonts w:ascii="Cambria Math" w:hAnsi="Cambria Math"/>
                  </w:rPr>
                  <m:t>j</m:t>
                </w:del>
              </m:r>
            </m:sub>
          </m:sSub>
          <m:r>
            <w:del w:id="4017" w:author="Στάθης Καπ" w:date="2023-02-01T21:23:00Z">
              <w:rPr>
                <w:rFonts w:ascii="Cambria Math" w:hAnsi="Cambria Math"/>
              </w:rPr>
              <m:t>+wai</m:t>
            </w:del>
          </m:r>
          <m:sSub>
            <m:sSubPr>
              <m:ctrlPr>
                <w:del w:id="4018" w:author="Στάθης Καπ" w:date="2023-02-01T21:23:00Z">
                  <w:rPr>
                    <w:rFonts w:ascii="Cambria Math" w:hAnsi="Cambria Math"/>
                    <w:i/>
                  </w:rPr>
                </w:del>
              </m:ctrlPr>
            </m:sSubPr>
            <m:e>
              <m:r>
                <w:del w:id="4019" w:author="Στάθης Καπ" w:date="2023-02-01T21:23:00Z">
                  <w:rPr>
                    <w:rFonts w:ascii="Cambria Math" w:hAnsi="Cambria Math"/>
                  </w:rPr>
                  <m:t>t</m:t>
                </w:del>
              </m:r>
            </m:e>
            <m:sub>
              <m:r>
                <w:del w:id="4020"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021" w:author="Στάθης Καπ" w:date="2023-02-01T21:23:00Z"/>
          <w:rFonts w:eastAsiaTheme="minorEastAsia"/>
        </w:rPr>
      </w:pPr>
      <m:oMathPara>
        <m:oMath>
          <m:r>
            <w:del w:id="4022" w:author="Στάθης Καπ" w:date="2023-02-01T21:23:00Z">
              <w:rPr>
                <w:rFonts w:ascii="Cambria Math" w:eastAsiaTheme="minorEastAsia" w:hAnsi="Cambria Math"/>
              </w:rPr>
              <m:t>depTim</m:t>
            </w:del>
          </m:r>
          <m:sSub>
            <m:sSubPr>
              <m:ctrlPr>
                <w:del w:id="4023" w:author="Στάθης Καπ" w:date="2023-02-01T21:23:00Z">
                  <w:rPr>
                    <w:rFonts w:ascii="Cambria Math" w:eastAsiaTheme="minorEastAsia" w:hAnsi="Cambria Math"/>
                    <w:i/>
                  </w:rPr>
                </w:del>
              </m:ctrlPr>
            </m:sSubPr>
            <m:e>
              <m:r>
                <w:del w:id="4024" w:author="Στάθης Καπ" w:date="2023-02-01T21:23:00Z">
                  <w:rPr>
                    <w:rFonts w:ascii="Cambria Math" w:eastAsiaTheme="minorEastAsia" w:hAnsi="Cambria Math"/>
                  </w:rPr>
                  <m:t>e</m:t>
                </w:del>
              </m:r>
            </m:e>
            <m:sub>
              <m:r>
                <w:del w:id="4025" w:author="Στάθης Καπ" w:date="2023-02-01T21:23:00Z">
                  <w:rPr>
                    <w:rFonts w:ascii="Cambria Math" w:eastAsiaTheme="minorEastAsia" w:hAnsi="Cambria Math"/>
                  </w:rPr>
                  <m:t>j</m:t>
                </w:del>
              </m:r>
            </m:sub>
          </m:sSub>
          <m:r>
            <w:del w:id="4026" w:author="Στάθης Καπ" w:date="2023-02-01T21:23:00Z">
              <w:rPr>
                <w:rFonts w:ascii="Cambria Math" w:eastAsiaTheme="minorEastAsia" w:hAnsi="Cambria Math"/>
              </w:rPr>
              <m:t>=startOfVisi</m:t>
            </w:del>
          </m:r>
          <m:sSub>
            <m:sSubPr>
              <m:ctrlPr>
                <w:del w:id="4027" w:author="Στάθης Καπ" w:date="2023-02-01T21:23:00Z">
                  <w:rPr>
                    <w:rFonts w:ascii="Cambria Math" w:eastAsiaTheme="minorEastAsia" w:hAnsi="Cambria Math"/>
                    <w:i/>
                  </w:rPr>
                </w:del>
              </m:ctrlPr>
            </m:sSubPr>
            <m:e>
              <m:r>
                <w:del w:id="4028" w:author="Στάθης Καπ" w:date="2023-02-01T21:23:00Z">
                  <w:rPr>
                    <w:rFonts w:ascii="Cambria Math" w:eastAsiaTheme="minorEastAsia" w:hAnsi="Cambria Math"/>
                  </w:rPr>
                  <m:t>t</m:t>
                </w:del>
              </m:r>
            </m:e>
            <m:sub>
              <m:r>
                <w:del w:id="4029" w:author="Στάθης Καπ" w:date="2023-02-01T21:23:00Z">
                  <w:rPr>
                    <w:rFonts w:ascii="Cambria Math" w:eastAsiaTheme="minorEastAsia" w:hAnsi="Cambria Math"/>
                  </w:rPr>
                  <m:t>j</m:t>
                </w:del>
              </m:r>
            </m:sub>
          </m:sSub>
          <m:r>
            <w:del w:id="4030" w:author="Στάθης Καπ" w:date="2023-02-01T21:23:00Z">
              <w:rPr>
                <w:rFonts w:ascii="Cambria Math" w:eastAsiaTheme="minorEastAsia" w:hAnsi="Cambria Math"/>
              </w:rPr>
              <m:t>+visitDu</m:t>
            </w:del>
          </m:r>
          <m:sSub>
            <m:sSubPr>
              <m:ctrlPr>
                <w:del w:id="4031" w:author="Στάθης Καπ" w:date="2023-02-01T21:23:00Z">
                  <w:rPr>
                    <w:rFonts w:ascii="Cambria Math" w:eastAsiaTheme="minorEastAsia" w:hAnsi="Cambria Math"/>
                    <w:i/>
                  </w:rPr>
                </w:del>
              </m:ctrlPr>
            </m:sSubPr>
            <m:e>
              <m:r>
                <w:del w:id="4032" w:author="Στάθης Καπ" w:date="2023-02-01T21:23:00Z">
                  <w:rPr>
                    <w:rFonts w:ascii="Cambria Math" w:eastAsiaTheme="minorEastAsia" w:hAnsi="Cambria Math"/>
                  </w:rPr>
                  <m:t>r</m:t>
                </w:del>
              </m:r>
            </m:e>
            <m:sub>
              <m:r>
                <w:del w:id="4033"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034" w:author="Στάθης Καπ" w:date="2023-02-01T21:23:00Z"/>
          <w:rFonts w:eastAsiaTheme="minorEastAsia"/>
        </w:rPr>
      </w:pPr>
      <m:oMathPara>
        <m:oMath>
          <m:r>
            <w:del w:id="4035" w:author="Στάθης Καπ" w:date="2023-02-01T21:23:00Z">
              <w:rPr>
                <w:rFonts w:ascii="Cambria Math" w:eastAsiaTheme="minorEastAsia" w:hAnsi="Cambria Math"/>
              </w:rPr>
              <m:t>Shif</m:t>
            </w:del>
          </m:r>
          <m:sSub>
            <m:sSubPr>
              <m:ctrlPr>
                <w:del w:id="4036" w:author="Στάθης Καπ" w:date="2023-02-01T21:23:00Z">
                  <w:rPr>
                    <w:rFonts w:ascii="Cambria Math" w:eastAsiaTheme="minorEastAsia" w:hAnsi="Cambria Math"/>
                    <w:i/>
                  </w:rPr>
                </w:del>
              </m:ctrlPr>
            </m:sSubPr>
            <m:e>
              <m:r>
                <w:del w:id="4037" w:author="Στάθης Καπ" w:date="2023-02-01T21:23:00Z">
                  <w:rPr>
                    <w:rFonts w:ascii="Cambria Math" w:eastAsiaTheme="minorEastAsia" w:hAnsi="Cambria Math"/>
                  </w:rPr>
                  <m:t>t</m:t>
                </w:del>
              </m:r>
            </m:e>
            <m:sub>
              <m:r>
                <w:del w:id="4038" w:author="Στάθης Καπ" w:date="2023-02-01T21:23:00Z">
                  <w:rPr>
                    <w:rFonts w:ascii="Cambria Math" w:eastAsiaTheme="minorEastAsia" w:hAnsi="Cambria Math"/>
                  </w:rPr>
                  <m:t>j</m:t>
                </w:del>
              </m:r>
            </m:sub>
          </m:sSub>
          <m:r>
            <w:del w:id="4039" w:author="Στάθης Καπ" w:date="2023-02-01T21:23:00Z">
              <w:rPr>
                <w:rFonts w:ascii="Cambria Math" w:eastAsiaTheme="minorEastAsia" w:hAnsi="Cambria Math"/>
              </w:rPr>
              <m:t>=T</m:t>
            </w:del>
          </m:r>
          <m:sSub>
            <m:sSubPr>
              <m:ctrlPr>
                <w:del w:id="4040" w:author="Στάθης Καπ" w:date="2023-02-01T21:23:00Z">
                  <w:rPr>
                    <w:rFonts w:ascii="Cambria Math" w:eastAsiaTheme="minorEastAsia" w:hAnsi="Cambria Math"/>
                    <w:i/>
                  </w:rPr>
                </w:del>
              </m:ctrlPr>
            </m:sSubPr>
            <m:e>
              <m:r>
                <w:del w:id="4041" w:author="Στάθης Καπ" w:date="2023-02-01T21:23:00Z">
                  <w:rPr>
                    <w:rFonts w:ascii="Cambria Math" w:eastAsiaTheme="minorEastAsia" w:hAnsi="Cambria Math"/>
                  </w:rPr>
                  <m:t>T</m:t>
                </w:del>
              </m:r>
            </m:e>
            <m:sub>
              <m:r>
                <w:del w:id="4042" w:author="Στάθης Καπ" w:date="2023-02-01T21:23:00Z">
                  <w:rPr>
                    <w:rFonts w:ascii="Cambria Math" w:eastAsiaTheme="minorEastAsia" w:hAnsi="Cambria Math"/>
                  </w:rPr>
                  <m:t>ij</m:t>
                </w:del>
              </m:r>
            </m:sub>
          </m:sSub>
          <m:r>
            <w:del w:id="4043" w:author="Στάθης Καπ" w:date="2023-02-01T21:23:00Z">
              <w:rPr>
                <w:rFonts w:ascii="Cambria Math" w:eastAsiaTheme="minorEastAsia" w:hAnsi="Cambria Math"/>
              </w:rPr>
              <m:t>+wai</m:t>
            </w:del>
          </m:r>
          <m:sSub>
            <m:sSubPr>
              <m:ctrlPr>
                <w:del w:id="4044" w:author="Στάθης Καπ" w:date="2023-02-01T21:23:00Z">
                  <w:rPr>
                    <w:rFonts w:ascii="Cambria Math" w:eastAsiaTheme="minorEastAsia" w:hAnsi="Cambria Math"/>
                    <w:i/>
                  </w:rPr>
                </w:del>
              </m:ctrlPr>
            </m:sSubPr>
            <m:e>
              <m:r>
                <w:del w:id="4045" w:author="Στάθης Καπ" w:date="2023-02-01T21:23:00Z">
                  <w:rPr>
                    <w:rFonts w:ascii="Cambria Math" w:eastAsiaTheme="minorEastAsia" w:hAnsi="Cambria Math"/>
                  </w:rPr>
                  <m:t>t</m:t>
                </w:del>
              </m:r>
            </m:e>
            <m:sub>
              <m:r>
                <w:del w:id="4046" w:author="Στάθης Καπ" w:date="2023-02-01T21:23:00Z">
                  <w:rPr>
                    <w:rFonts w:ascii="Cambria Math" w:eastAsiaTheme="minorEastAsia" w:hAnsi="Cambria Math"/>
                  </w:rPr>
                  <m:t>j</m:t>
                </w:del>
              </m:r>
            </m:sub>
          </m:sSub>
          <m:r>
            <w:del w:id="4047" w:author="Στάθης Καπ" w:date="2023-02-01T21:23:00Z">
              <w:rPr>
                <w:rFonts w:ascii="Cambria Math" w:eastAsiaTheme="minorEastAsia" w:hAnsi="Cambria Math"/>
              </w:rPr>
              <m:t>+visitDu</m:t>
            </w:del>
          </m:r>
          <m:sSub>
            <m:sSubPr>
              <m:ctrlPr>
                <w:del w:id="4048" w:author="Στάθης Καπ" w:date="2023-02-01T21:23:00Z">
                  <w:rPr>
                    <w:rFonts w:ascii="Cambria Math" w:eastAsiaTheme="minorEastAsia" w:hAnsi="Cambria Math"/>
                    <w:i/>
                  </w:rPr>
                </w:del>
              </m:ctrlPr>
            </m:sSubPr>
            <m:e>
              <m:r>
                <w:del w:id="4049" w:author="Στάθης Καπ" w:date="2023-02-01T21:23:00Z">
                  <w:rPr>
                    <w:rFonts w:ascii="Cambria Math" w:eastAsiaTheme="minorEastAsia" w:hAnsi="Cambria Math"/>
                  </w:rPr>
                  <m:t>r</m:t>
                </w:del>
              </m:r>
            </m:e>
            <m:sub>
              <m:r>
                <w:del w:id="4050" w:author="Στάθης Καπ" w:date="2023-02-01T21:23:00Z">
                  <w:rPr>
                    <w:rFonts w:ascii="Cambria Math" w:eastAsiaTheme="minorEastAsia" w:hAnsi="Cambria Math"/>
                  </w:rPr>
                  <m:t>j</m:t>
                </w:del>
              </m:r>
            </m:sub>
          </m:sSub>
          <m:r>
            <w:del w:id="4051" w:author="Στάθης Καπ" w:date="2023-02-01T21:23:00Z">
              <w:rPr>
                <w:rFonts w:ascii="Cambria Math" w:eastAsiaTheme="minorEastAsia" w:hAnsi="Cambria Math"/>
              </w:rPr>
              <m:t>+T</m:t>
            </w:del>
          </m:r>
          <m:sSub>
            <m:sSubPr>
              <m:ctrlPr>
                <w:del w:id="4052" w:author="Στάθης Καπ" w:date="2023-02-01T21:23:00Z">
                  <w:rPr>
                    <w:rFonts w:ascii="Cambria Math" w:eastAsiaTheme="minorEastAsia" w:hAnsi="Cambria Math"/>
                    <w:i/>
                  </w:rPr>
                </w:del>
              </m:ctrlPr>
            </m:sSubPr>
            <m:e>
              <m:r>
                <w:del w:id="4053" w:author="Στάθης Καπ" w:date="2023-02-01T21:23:00Z">
                  <w:rPr>
                    <w:rFonts w:ascii="Cambria Math" w:eastAsiaTheme="minorEastAsia" w:hAnsi="Cambria Math"/>
                  </w:rPr>
                  <m:t>T</m:t>
                </w:del>
              </m:r>
            </m:e>
            <m:sub>
              <m:r>
                <w:del w:id="4054" w:author="Στάθης Καπ" w:date="2023-02-01T21:23:00Z">
                  <w:rPr>
                    <w:rFonts w:ascii="Cambria Math" w:eastAsiaTheme="minorEastAsia" w:hAnsi="Cambria Math"/>
                  </w:rPr>
                  <m:t>jk</m:t>
                </w:del>
              </m:r>
            </m:sub>
          </m:sSub>
          <m:r>
            <w:del w:id="4055" w:author="Στάθης Καπ" w:date="2023-02-01T21:23:00Z">
              <w:rPr>
                <w:rFonts w:ascii="Cambria Math" w:eastAsiaTheme="minorEastAsia" w:hAnsi="Cambria Math"/>
              </w:rPr>
              <m:t>-T</m:t>
            </w:del>
          </m:r>
          <m:sSub>
            <m:sSubPr>
              <m:ctrlPr>
                <w:del w:id="4056" w:author="Στάθης Καπ" w:date="2023-02-01T21:23:00Z">
                  <w:rPr>
                    <w:rFonts w:ascii="Cambria Math" w:eastAsiaTheme="minorEastAsia" w:hAnsi="Cambria Math"/>
                    <w:i/>
                  </w:rPr>
                </w:del>
              </m:ctrlPr>
            </m:sSubPr>
            <m:e>
              <m:r>
                <w:del w:id="4057" w:author="Στάθης Καπ" w:date="2023-02-01T21:23:00Z">
                  <w:rPr>
                    <w:rFonts w:ascii="Cambria Math" w:eastAsiaTheme="minorEastAsia" w:hAnsi="Cambria Math"/>
                  </w:rPr>
                  <m:t>T</m:t>
                </w:del>
              </m:r>
            </m:e>
            <m:sub>
              <m:r>
                <w:del w:id="4058"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059" w:author="Στάθης Καπ" w:date="2023-02-01T21:23:00Z"/>
          <w:rFonts w:eastAsiaTheme="minorEastAsia"/>
        </w:rPr>
      </w:pPr>
      <m:oMathPara>
        <m:oMath>
          <m:r>
            <w:del w:id="4060" w:author="Στάθης Καπ" w:date="2023-02-01T21:23:00Z">
              <w:rPr>
                <w:rFonts w:ascii="Cambria Math" w:eastAsiaTheme="minorEastAsia" w:hAnsi="Cambria Math"/>
              </w:rPr>
              <m:t>MaxShif</m:t>
            </w:del>
          </m:r>
          <m:sSub>
            <m:sSubPr>
              <m:ctrlPr>
                <w:del w:id="4061" w:author="Στάθης Καπ" w:date="2023-02-01T21:23:00Z">
                  <w:rPr>
                    <w:rFonts w:ascii="Cambria Math" w:eastAsiaTheme="minorEastAsia" w:hAnsi="Cambria Math"/>
                    <w:i/>
                  </w:rPr>
                </w:del>
              </m:ctrlPr>
            </m:sSubPr>
            <m:e>
              <m:r>
                <w:del w:id="4062" w:author="Στάθης Καπ" w:date="2023-02-01T21:23:00Z">
                  <w:rPr>
                    <w:rFonts w:ascii="Cambria Math" w:eastAsiaTheme="minorEastAsia" w:hAnsi="Cambria Math"/>
                  </w:rPr>
                  <m:t>t</m:t>
                </w:del>
              </m:r>
            </m:e>
            <m:sub>
              <m:r>
                <w:del w:id="4063" w:author="Στάθης Καπ" w:date="2023-02-01T21:23:00Z">
                  <w:rPr>
                    <w:rFonts w:ascii="Cambria Math" w:eastAsiaTheme="minorEastAsia" w:hAnsi="Cambria Math"/>
                  </w:rPr>
                  <m:t>j</m:t>
                </w:del>
              </m:r>
            </m:sub>
          </m:sSub>
          <m:r>
            <w:del w:id="4064" w:author="Στάθης Καπ" w:date="2023-02-01T21:23:00Z">
              <w:rPr>
                <w:rFonts w:ascii="Cambria Math" w:eastAsiaTheme="minorEastAsia" w:hAnsi="Cambria Math"/>
              </w:rPr>
              <m:t>=</m:t>
            </w:del>
          </m:r>
          <m:r>
            <w:del w:id="4065" w:author="Στάθης Καπ" w:date="2023-02-01T21:23:00Z">
              <m:rPr>
                <m:sty m:val="p"/>
              </m:rPr>
              <w:rPr>
                <w:rFonts w:ascii="Cambria Math" w:eastAsiaTheme="minorEastAsia" w:hAnsi="Cambria Math"/>
              </w:rPr>
              <m:t>min⁡</m:t>
            </w:del>
          </m:r>
          <m:r>
            <w:del w:id="4066" w:author="Στάθης Καπ" w:date="2023-02-01T21:23:00Z">
              <w:rPr>
                <w:rFonts w:ascii="Cambria Math" w:eastAsiaTheme="minorEastAsia" w:hAnsi="Cambria Math"/>
              </w:rPr>
              <m:t>(closeTim</m:t>
            </w:del>
          </m:r>
          <m:sSub>
            <m:sSubPr>
              <m:ctrlPr>
                <w:del w:id="4067" w:author="Στάθης Καπ" w:date="2023-02-01T21:23:00Z">
                  <w:rPr>
                    <w:rFonts w:ascii="Cambria Math" w:eastAsiaTheme="minorEastAsia" w:hAnsi="Cambria Math"/>
                    <w:i/>
                  </w:rPr>
                </w:del>
              </m:ctrlPr>
            </m:sSubPr>
            <m:e>
              <m:r>
                <w:del w:id="4068" w:author="Στάθης Καπ" w:date="2023-02-01T21:23:00Z">
                  <w:rPr>
                    <w:rFonts w:ascii="Cambria Math" w:eastAsiaTheme="minorEastAsia" w:hAnsi="Cambria Math"/>
                  </w:rPr>
                  <m:t>e</m:t>
                </w:del>
              </m:r>
            </m:e>
            <m:sub>
              <m:r>
                <w:del w:id="4069" w:author="Στάθης Καπ" w:date="2023-02-01T21:23:00Z">
                  <w:rPr>
                    <w:rFonts w:ascii="Cambria Math" w:eastAsiaTheme="minorEastAsia" w:hAnsi="Cambria Math"/>
                  </w:rPr>
                  <m:t>j</m:t>
                </w:del>
              </m:r>
            </m:sub>
          </m:sSub>
          <m:r>
            <w:del w:id="4070" w:author="Στάθης Καπ" w:date="2023-02-01T21:23:00Z">
              <w:rPr>
                <w:rFonts w:ascii="Cambria Math" w:eastAsiaTheme="minorEastAsia" w:hAnsi="Cambria Math"/>
              </w:rPr>
              <m:t>-depTim</m:t>
            </w:del>
          </m:r>
          <m:sSub>
            <m:sSubPr>
              <m:ctrlPr>
                <w:del w:id="4071" w:author="Στάθης Καπ" w:date="2023-02-01T21:23:00Z">
                  <w:rPr>
                    <w:rFonts w:ascii="Cambria Math" w:eastAsiaTheme="minorEastAsia" w:hAnsi="Cambria Math"/>
                    <w:i/>
                  </w:rPr>
                </w:del>
              </m:ctrlPr>
            </m:sSubPr>
            <m:e>
              <m:r>
                <w:del w:id="4072" w:author="Στάθης Καπ" w:date="2023-02-01T21:23:00Z">
                  <w:rPr>
                    <w:rFonts w:ascii="Cambria Math" w:eastAsiaTheme="minorEastAsia" w:hAnsi="Cambria Math"/>
                  </w:rPr>
                  <m:t>e</m:t>
                </w:del>
              </m:r>
            </m:e>
            <m:sub>
              <m:r>
                <w:del w:id="4073" w:author="Στάθης Καπ" w:date="2023-02-01T21:23:00Z">
                  <w:rPr>
                    <w:rFonts w:ascii="Cambria Math" w:eastAsiaTheme="minorEastAsia" w:hAnsi="Cambria Math"/>
                  </w:rPr>
                  <m:t>j</m:t>
                </w:del>
              </m:r>
            </m:sub>
          </m:sSub>
          <m:r>
            <w:del w:id="4074" w:author="Στάθης Καπ" w:date="2023-02-01T21:23:00Z">
              <w:rPr>
                <w:rFonts w:ascii="Cambria Math" w:eastAsiaTheme="minorEastAsia" w:hAnsi="Cambria Math"/>
              </w:rPr>
              <m:t>, wai</m:t>
            </w:del>
          </m:r>
          <m:sSub>
            <m:sSubPr>
              <m:ctrlPr>
                <w:del w:id="4075" w:author="Στάθης Καπ" w:date="2023-02-01T21:23:00Z">
                  <w:rPr>
                    <w:rFonts w:ascii="Cambria Math" w:eastAsiaTheme="minorEastAsia" w:hAnsi="Cambria Math"/>
                    <w:i/>
                  </w:rPr>
                </w:del>
              </m:ctrlPr>
            </m:sSubPr>
            <m:e>
              <m:r>
                <w:del w:id="4076" w:author="Στάθης Καπ" w:date="2023-02-01T21:23:00Z">
                  <w:rPr>
                    <w:rFonts w:ascii="Cambria Math" w:eastAsiaTheme="minorEastAsia" w:hAnsi="Cambria Math"/>
                  </w:rPr>
                  <m:t>t</m:t>
                </w:del>
              </m:r>
            </m:e>
            <m:sub>
              <m:r>
                <w:del w:id="4077" w:author="Στάθης Καπ" w:date="2023-02-01T21:23:00Z">
                  <w:rPr>
                    <w:rFonts w:ascii="Cambria Math" w:eastAsiaTheme="minorEastAsia" w:hAnsi="Cambria Math"/>
                  </w:rPr>
                  <m:t>k</m:t>
                </w:del>
              </m:r>
            </m:sub>
          </m:sSub>
          <m:r>
            <w:del w:id="4078" w:author="Στάθης Καπ" w:date="2023-02-01T21:23:00Z">
              <w:rPr>
                <w:rFonts w:ascii="Cambria Math" w:eastAsiaTheme="minorEastAsia" w:hAnsi="Cambria Math"/>
              </w:rPr>
              <m:t>+MaxShif</m:t>
            </w:del>
          </m:r>
          <m:sSub>
            <m:sSubPr>
              <m:ctrlPr>
                <w:del w:id="4079" w:author="Στάθης Καπ" w:date="2023-02-01T21:23:00Z">
                  <w:rPr>
                    <w:rFonts w:ascii="Cambria Math" w:eastAsiaTheme="minorEastAsia" w:hAnsi="Cambria Math"/>
                    <w:i/>
                  </w:rPr>
                </w:del>
              </m:ctrlPr>
            </m:sSubPr>
            <m:e>
              <m:r>
                <w:del w:id="4080" w:author="Στάθης Καπ" w:date="2023-02-01T21:23:00Z">
                  <w:rPr>
                    <w:rFonts w:ascii="Cambria Math" w:eastAsiaTheme="minorEastAsia" w:hAnsi="Cambria Math"/>
                  </w:rPr>
                  <m:t>t</m:t>
                </w:del>
              </m:r>
            </m:e>
            <m:sub>
              <m:r>
                <w:del w:id="4081" w:author="Στάθης Καπ" w:date="2023-02-01T21:23:00Z">
                  <w:rPr>
                    <w:rFonts w:ascii="Cambria Math" w:eastAsiaTheme="minorEastAsia" w:hAnsi="Cambria Math"/>
                  </w:rPr>
                  <m:t>k</m:t>
                </w:del>
              </m:r>
            </m:sub>
          </m:sSub>
          <m:r>
            <w:del w:id="4082" w:author="Στάθης Καπ" w:date="2023-02-01T21:23:00Z">
              <w:rPr>
                <w:rFonts w:ascii="Cambria Math" w:eastAsiaTheme="minorEastAsia" w:hAnsi="Cambria Math"/>
              </w:rPr>
              <m:t>)</m:t>
            </w:del>
          </m:r>
        </m:oMath>
      </m:oMathPara>
    </w:p>
    <w:p w14:paraId="2C8236E4" w14:textId="5A6B456D" w:rsidR="00A811AE" w:rsidRDefault="00A811AE" w:rsidP="00A37CE4">
      <w:pPr>
        <w:rPr>
          <w:ins w:id="4083"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084" w:author="Στάθης Καπ" w:date="2023-02-01T21:25:00Z"/>
        </w:trPr>
        <w:tc>
          <w:tcPr>
            <w:tcW w:w="350" w:type="pct"/>
          </w:tcPr>
          <w:p w14:paraId="3B7AC2B0" w14:textId="77777777" w:rsidR="00EB3AA3" w:rsidRDefault="00EB3AA3">
            <w:pPr>
              <w:spacing w:after="160"/>
              <w:rPr>
                <w:ins w:id="4085" w:author="Στάθης Καπ" w:date="2023-02-01T21:25:00Z"/>
                <w:lang w:val="el-GR"/>
              </w:rPr>
              <w:pPrChange w:id="4086" w:author="Στάθης Καπ" w:date="2023-02-01T08:46:00Z">
                <w:pPr/>
              </w:pPrChange>
            </w:pPr>
          </w:p>
        </w:tc>
        <w:tc>
          <w:tcPr>
            <w:tcW w:w="4300" w:type="pct"/>
          </w:tcPr>
          <w:p w14:paraId="6F8BA863" w14:textId="67B6191C" w:rsidR="00EB3AA3" w:rsidRPr="005846FF" w:rsidRDefault="00EB3AA3">
            <w:pPr>
              <w:spacing w:after="160"/>
              <w:rPr>
                <w:ins w:id="4087" w:author="Στάθης Καπ" w:date="2023-02-01T21:25:00Z"/>
                <w:lang w:val="el-GR"/>
              </w:rPr>
              <w:pPrChange w:id="4088" w:author="Στάθης Καπ" w:date="2023-02-01T08:46:00Z">
                <w:pPr/>
              </w:pPrChange>
            </w:pPr>
            <m:oMathPara>
              <m:oMath>
                <m:r>
                  <w:ins w:id="4089" w:author="Στάθης Καπ" w:date="2023-02-01T21:25:00Z">
                    <w:rPr>
                      <w:rFonts w:ascii="Cambria Math" w:eastAsiaTheme="minorEastAsia" w:hAnsi="Cambria Math"/>
                    </w:rPr>
                    <m:t>rati</m:t>
                  </w:ins>
                </m:r>
                <m:sSub>
                  <m:sSubPr>
                    <m:ctrlPr>
                      <w:ins w:id="4090" w:author="Στάθης Καπ" w:date="2023-02-01T21:25:00Z">
                        <w:rPr>
                          <w:rFonts w:ascii="Cambria Math" w:eastAsiaTheme="minorEastAsia" w:hAnsi="Cambria Math"/>
                          <w:i/>
                        </w:rPr>
                      </w:ins>
                    </m:ctrlPr>
                  </m:sSubPr>
                  <m:e>
                    <m:r>
                      <w:ins w:id="4091" w:author="Στάθης Καπ" w:date="2023-02-01T21:25:00Z">
                        <w:rPr>
                          <w:rFonts w:ascii="Cambria Math" w:eastAsiaTheme="minorEastAsia" w:hAnsi="Cambria Math"/>
                        </w:rPr>
                        <m:t>o</m:t>
                      </w:ins>
                    </m:r>
                  </m:e>
                  <m:sub>
                    <m:r>
                      <w:ins w:id="4092" w:author="Στάθης Καπ" w:date="2023-02-01T21:25:00Z">
                        <w:rPr>
                          <w:rFonts w:ascii="Cambria Math" w:eastAsiaTheme="minorEastAsia" w:hAnsi="Cambria Math"/>
                        </w:rPr>
                        <m:t>i</m:t>
                      </w:ins>
                    </m:r>
                  </m:sub>
                </m:sSub>
                <m:r>
                  <w:ins w:id="4093" w:author="Στάθης Καπ" w:date="2023-02-01T21:25:00Z">
                    <w:rPr>
                      <w:rFonts w:ascii="Cambria Math" w:eastAsiaTheme="minorEastAsia" w:hAnsi="Cambria Math"/>
                    </w:rPr>
                    <m:t>=</m:t>
                  </w:ins>
                </m:r>
                <m:f>
                  <m:fPr>
                    <m:ctrlPr>
                      <w:ins w:id="4094" w:author="Στάθης Καπ" w:date="2023-02-01T21:25:00Z">
                        <w:rPr>
                          <w:rFonts w:ascii="Cambria Math" w:eastAsiaTheme="minorEastAsia" w:hAnsi="Cambria Math"/>
                          <w:i/>
                        </w:rPr>
                      </w:ins>
                    </m:ctrlPr>
                  </m:fPr>
                  <m:num>
                    <m:r>
                      <w:ins w:id="4095" w:author="Στάθης Καπ" w:date="2023-02-01T21:25:00Z">
                        <w:rPr>
                          <w:rFonts w:ascii="Cambria Math" w:eastAsiaTheme="minorEastAsia" w:hAnsi="Cambria Math"/>
                        </w:rPr>
                        <m:t>profi</m:t>
                      </w:ins>
                    </m:r>
                    <m:sSubSup>
                      <m:sSubSupPr>
                        <m:ctrlPr>
                          <w:ins w:id="4096" w:author="Στάθης Καπ" w:date="2023-02-01T21:25:00Z">
                            <w:rPr>
                              <w:rFonts w:ascii="Cambria Math" w:eastAsiaTheme="minorEastAsia" w:hAnsi="Cambria Math"/>
                              <w:i/>
                            </w:rPr>
                          </w:ins>
                        </m:ctrlPr>
                      </m:sSubSupPr>
                      <m:e>
                        <m:r>
                          <w:ins w:id="4097" w:author="Στάθης Καπ" w:date="2023-02-01T21:25:00Z">
                            <w:rPr>
                              <w:rFonts w:ascii="Cambria Math" w:eastAsiaTheme="minorEastAsia" w:hAnsi="Cambria Math"/>
                            </w:rPr>
                            <m:t>t</m:t>
                          </w:ins>
                        </m:r>
                      </m:e>
                      <m:sub>
                        <m:r>
                          <w:ins w:id="4098" w:author="Στάθης Καπ" w:date="2023-02-01T21:25:00Z">
                            <w:rPr>
                              <w:rFonts w:ascii="Cambria Math" w:eastAsiaTheme="minorEastAsia" w:hAnsi="Cambria Math"/>
                            </w:rPr>
                            <m:t>i</m:t>
                          </w:ins>
                        </m:r>
                      </m:sub>
                      <m:sup>
                        <m:r>
                          <w:ins w:id="4099" w:author="Στάθης Καπ" w:date="2023-02-01T21:25:00Z">
                            <w:rPr>
                              <w:rFonts w:ascii="Cambria Math" w:eastAsiaTheme="minorEastAsia" w:hAnsi="Cambria Math"/>
                            </w:rPr>
                            <m:t>2</m:t>
                          </w:ins>
                        </m:r>
                      </m:sup>
                    </m:sSubSup>
                  </m:num>
                  <m:den>
                    <m:r>
                      <w:ins w:id="4100" w:author="Στάθης Καπ" w:date="2023-02-01T21:25:00Z">
                        <w:rPr>
                          <w:rFonts w:ascii="Cambria Math" w:eastAsiaTheme="minorEastAsia" w:hAnsi="Cambria Math"/>
                        </w:rPr>
                        <m:t>minShif</m:t>
                      </w:ins>
                    </m:r>
                    <m:sSub>
                      <m:sSubPr>
                        <m:ctrlPr>
                          <w:ins w:id="4101" w:author="Στάθης Καπ" w:date="2023-02-01T21:25:00Z">
                            <w:rPr>
                              <w:rFonts w:ascii="Cambria Math" w:eastAsiaTheme="minorEastAsia" w:hAnsi="Cambria Math"/>
                              <w:i/>
                            </w:rPr>
                          </w:ins>
                        </m:ctrlPr>
                      </m:sSubPr>
                      <m:e>
                        <m:r>
                          <w:ins w:id="4102" w:author="Στάθης Καπ" w:date="2023-02-01T21:25:00Z">
                            <w:rPr>
                              <w:rFonts w:ascii="Cambria Math" w:eastAsiaTheme="minorEastAsia" w:hAnsi="Cambria Math"/>
                            </w:rPr>
                            <m:t>t</m:t>
                          </w:ins>
                        </m:r>
                      </m:e>
                      <m:sub>
                        <m:r>
                          <w:ins w:id="4103" w:author="Στάθης Καπ" w:date="2023-02-01T21:25:00Z">
                            <w:rPr>
                              <w:rFonts w:ascii="Cambria Math" w:eastAsiaTheme="minorEastAsia" w:hAnsi="Cambria Math"/>
                            </w:rPr>
                            <m:t>i</m:t>
                          </w:ins>
                        </m:r>
                      </m:sub>
                    </m:sSub>
                  </m:den>
                </m:f>
              </m:oMath>
            </m:oMathPara>
          </w:p>
        </w:tc>
        <w:tc>
          <w:tcPr>
            <w:tcW w:w="350" w:type="pct"/>
            <w:vAlign w:val="center"/>
          </w:tcPr>
          <w:p w14:paraId="5BC7BE9F" w14:textId="0D5DEF2A" w:rsidR="00EB3AA3" w:rsidRPr="00603993" w:rsidRDefault="00EB3AA3" w:rsidP="00237FE3">
            <w:pPr>
              <w:pStyle w:val="Caption"/>
              <w:spacing w:after="160"/>
              <w:rPr>
                <w:ins w:id="4104" w:author="Στάθης Καπ" w:date="2023-02-01T21:25:00Z"/>
                <w:rPrChange w:id="4105" w:author="Στάθης Καπ" w:date="2023-02-01T08:49:00Z">
                  <w:rPr>
                    <w:ins w:id="4106" w:author="Στάθης Καπ" w:date="2023-02-01T21:25:00Z"/>
                    <w:lang w:val="el-GR"/>
                  </w:rPr>
                </w:rPrChange>
              </w:rPr>
            </w:pPr>
            <w:ins w:id="410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410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6</w:t>
            </w:r>
            <w:ins w:id="4109" w:author="Στάθης Καπ" w:date="2023-02-01T21:25:00Z">
              <w:r>
                <w:rPr>
                  <w:lang w:val="el-GR"/>
                </w:rPr>
                <w:fldChar w:fldCharType="end"/>
              </w:r>
              <w:r>
                <w:t>)</w:t>
              </w:r>
            </w:ins>
          </w:p>
        </w:tc>
      </w:tr>
    </w:tbl>
    <w:p w14:paraId="60533C3D" w14:textId="77777777" w:rsidR="00EB3AA3" w:rsidDel="008245B6" w:rsidRDefault="00EB3AA3" w:rsidP="00A37CE4">
      <w:pPr>
        <w:rPr>
          <w:del w:id="4110" w:author="Στάθης Καπ" w:date="2023-02-01T21:25:00Z"/>
          <w:lang w:val="el-GR"/>
        </w:rPr>
      </w:pPr>
    </w:p>
    <w:p w14:paraId="1A8086B9" w14:textId="0C634B2C" w:rsidR="0001505F" w:rsidRPr="0001505F" w:rsidDel="00EB3AA3" w:rsidRDefault="0001505F" w:rsidP="00A37CE4">
      <w:pPr>
        <w:rPr>
          <w:del w:id="4111" w:author="Στάθης Καπ" w:date="2023-02-01T21:25:00Z"/>
          <w:rFonts w:eastAsiaTheme="minorEastAsia"/>
        </w:rPr>
      </w:pPr>
      <m:oMathPara>
        <m:oMath>
          <m:r>
            <w:del w:id="4112" w:author="Στάθης Καπ" w:date="2023-02-01T21:25:00Z">
              <w:rPr>
                <w:rFonts w:ascii="Cambria Math" w:eastAsiaTheme="minorEastAsia" w:hAnsi="Cambria Math"/>
              </w:rPr>
              <m:t>rati</m:t>
            </w:del>
          </m:r>
          <m:sSub>
            <m:sSubPr>
              <m:ctrlPr>
                <w:del w:id="4113" w:author="Στάθης Καπ" w:date="2023-02-01T21:25:00Z">
                  <w:rPr>
                    <w:rFonts w:ascii="Cambria Math" w:eastAsiaTheme="minorEastAsia" w:hAnsi="Cambria Math"/>
                    <w:i/>
                  </w:rPr>
                </w:del>
              </m:ctrlPr>
            </m:sSubPr>
            <m:e>
              <m:r>
                <w:del w:id="4114" w:author="Στάθης Καπ" w:date="2023-02-01T21:25:00Z">
                  <w:rPr>
                    <w:rFonts w:ascii="Cambria Math" w:eastAsiaTheme="minorEastAsia" w:hAnsi="Cambria Math"/>
                  </w:rPr>
                  <m:t>o</m:t>
                </w:del>
              </m:r>
            </m:e>
            <m:sub>
              <m:r>
                <w:del w:id="4115" w:author="Στάθης Καπ" w:date="2023-02-01T21:25:00Z">
                  <w:rPr>
                    <w:rFonts w:ascii="Cambria Math" w:eastAsiaTheme="minorEastAsia" w:hAnsi="Cambria Math"/>
                  </w:rPr>
                  <m:t>i</m:t>
                </w:del>
              </m:r>
            </m:sub>
          </m:sSub>
          <m:r>
            <w:del w:id="4116" w:author="Στάθης Καπ" w:date="2023-02-01T21:25:00Z">
              <w:rPr>
                <w:rFonts w:ascii="Cambria Math" w:eastAsiaTheme="minorEastAsia" w:hAnsi="Cambria Math"/>
              </w:rPr>
              <m:t>=</m:t>
            </w:del>
          </m:r>
          <m:f>
            <m:fPr>
              <m:ctrlPr>
                <w:del w:id="4117" w:author="Στάθης Καπ" w:date="2023-02-01T21:25:00Z">
                  <w:rPr>
                    <w:rFonts w:ascii="Cambria Math" w:eastAsiaTheme="minorEastAsia" w:hAnsi="Cambria Math"/>
                    <w:i/>
                  </w:rPr>
                </w:del>
              </m:ctrlPr>
            </m:fPr>
            <m:num>
              <m:r>
                <w:del w:id="4118" w:author="Στάθης Καπ" w:date="2023-02-01T21:25:00Z">
                  <w:rPr>
                    <w:rFonts w:ascii="Cambria Math" w:eastAsiaTheme="minorEastAsia" w:hAnsi="Cambria Math"/>
                  </w:rPr>
                  <m:t>profi</m:t>
                </w:del>
              </m:r>
              <m:sSubSup>
                <m:sSubSupPr>
                  <m:ctrlPr>
                    <w:del w:id="4119" w:author="Στάθης Καπ" w:date="2023-02-01T21:25:00Z">
                      <w:rPr>
                        <w:rFonts w:ascii="Cambria Math" w:eastAsiaTheme="minorEastAsia" w:hAnsi="Cambria Math"/>
                        <w:i/>
                      </w:rPr>
                    </w:del>
                  </m:ctrlPr>
                </m:sSubSupPr>
                <m:e>
                  <m:r>
                    <w:del w:id="4120" w:author="Στάθης Καπ" w:date="2023-02-01T21:25:00Z">
                      <w:rPr>
                        <w:rFonts w:ascii="Cambria Math" w:eastAsiaTheme="minorEastAsia" w:hAnsi="Cambria Math"/>
                      </w:rPr>
                      <m:t>t</m:t>
                    </w:del>
                  </m:r>
                </m:e>
                <m:sub>
                  <m:r>
                    <w:del w:id="4121" w:author="Στάθης Καπ" w:date="2023-02-01T21:25:00Z">
                      <w:rPr>
                        <w:rFonts w:ascii="Cambria Math" w:eastAsiaTheme="minorEastAsia" w:hAnsi="Cambria Math"/>
                      </w:rPr>
                      <m:t>i</m:t>
                    </w:del>
                  </m:r>
                </m:sub>
                <m:sup>
                  <m:r>
                    <w:del w:id="4122" w:author="Στάθης Καπ" w:date="2023-02-01T21:25:00Z">
                      <w:rPr>
                        <w:rFonts w:ascii="Cambria Math" w:eastAsiaTheme="minorEastAsia" w:hAnsi="Cambria Math"/>
                      </w:rPr>
                      <m:t>2</m:t>
                    </w:del>
                  </m:r>
                </m:sup>
              </m:sSubSup>
            </m:num>
            <m:den>
              <m:r>
                <w:del w:id="4123" w:author="Στάθης Καπ" w:date="2023-02-01T21:25:00Z">
                  <w:rPr>
                    <w:rFonts w:ascii="Cambria Math" w:eastAsiaTheme="minorEastAsia" w:hAnsi="Cambria Math"/>
                  </w:rPr>
                  <m:t>minShif</m:t>
                </w:del>
              </m:r>
              <m:sSub>
                <m:sSubPr>
                  <m:ctrlPr>
                    <w:del w:id="4124" w:author="Στάθης Καπ" w:date="2023-02-01T21:25:00Z">
                      <w:rPr>
                        <w:rFonts w:ascii="Cambria Math" w:eastAsiaTheme="minorEastAsia" w:hAnsi="Cambria Math"/>
                        <w:i/>
                      </w:rPr>
                    </w:del>
                  </m:ctrlPr>
                </m:sSubPr>
                <m:e>
                  <m:r>
                    <w:del w:id="4125" w:author="Στάθης Καπ" w:date="2023-02-01T21:25:00Z">
                      <w:rPr>
                        <w:rFonts w:ascii="Cambria Math" w:eastAsiaTheme="minorEastAsia" w:hAnsi="Cambria Math"/>
                      </w:rPr>
                      <m:t>t</m:t>
                    </w:del>
                  </m:r>
                </m:e>
                <m:sub>
                  <m:r>
                    <w:del w:id="4126"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w:t>
      </w:r>
      <w:proofErr w:type="spellStart"/>
      <w:r w:rsidRPr="00B61BBC">
        <w:rPr>
          <w:lang w:val="el-GR"/>
        </w:rPr>
        <w:t>ροσθήκη</w:t>
      </w:r>
      <w:proofErr w:type="spellEnd"/>
      <w:r w:rsidRPr="00B61BBC">
        <w:rPr>
          <w:lang w:val="el-GR"/>
        </w:rPr>
        <w:t xml:space="preserve">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ή μέχρι τον τελ</w:t>
      </w:r>
      <w:proofErr w:type="spellStart"/>
      <w:r w:rsidRPr="00B61BBC">
        <w:rPr>
          <w:lang w:val="el-GR"/>
        </w:rPr>
        <w:t>ικό</w:t>
      </w:r>
      <w:proofErr w:type="spellEnd"/>
      <w:r w:rsidRPr="00B61BBC">
        <w:rPr>
          <w:lang w:val="el-GR"/>
        </w:rPr>
        <w:t xml:space="preserve">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12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128" w:author=" " w:date="2023-01-29T17:10:00Z">
        <w:r w:rsidR="00B77DE3">
          <w:rPr>
            <w:lang w:val="el-GR"/>
          </w:rPr>
          <w:t xml:space="preserve">κάθε </w:t>
        </w:r>
      </w:ins>
      <w:del w:id="4129"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130"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131" w:author="Στάθης Καπ" w:date="2023-02-26T00:54:00Z">
        <w:r w:rsidRPr="006D766C" w:rsidDel="00093B36">
          <w:rPr>
            <w:lang w:val="el-GR"/>
          </w:rPr>
          <w:delText xml:space="preserve">3.2.2 </w:delText>
        </w:r>
      </w:del>
      <w:bookmarkStart w:id="4132" w:name="_Toc129057679"/>
      <w:r>
        <w:rPr>
          <w:lang w:val="el-GR"/>
        </w:rPr>
        <w:t>Βήμα Διαταραχής</w:t>
      </w:r>
      <w:bookmarkEnd w:id="4132"/>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133"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4134"/>
      <w:del w:id="4135" w:author="Στάθης Καπ" w:date="2023-02-02T02:59:00Z">
        <w:r w:rsidR="004D3B4E" w:rsidRPr="00655AEF" w:rsidDel="00796F06">
          <w:rPr>
            <w:noProof/>
            <w:rPrChange w:id="413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4134"/>
      <w:r w:rsidR="001E51B1">
        <w:rPr>
          <w:rStyle w:val="CommentReference"/>
        </w:rPr>
        <w:commentReference w:id="4134"/>
      </w:r>
    </w:p>
    <w:p w14:paraId="0A85A4B0" w14:textId="44BD13EC" w:rsidR="00660B79" w:rsidRDefault="00660B79" w:rsidP="00093B36">
      <w:pPr>
        <w:pStyle w:val="Heading3"/>
        <w:rPr>
          <w:lang w:val="el-GR"/>
        </w:rPr>
      </w:pPr>
      <w:del w:id="4137" w:author="Στάθης Καπ" w:date="2023-02-26T00:54:00Z">
        <w:r w:rsidRPr="00660B79" w:rsidDel="00093B36">
          <w:rPr>
            <w:lang w:val="el-GR"/>
          </w:rPr>
          <w:delText xml:space="preserve">3.2.3 </w:delText>
        </w:r>
      </w:del>
      <w:bookmarkStart w:id="4138" w:name="_Toc129057680"/>
      <w:r>
        <w:rPr>
          <w:lang w:val="el-GR"/>
        </w:rPr>
        <w:t>Ευρετικός Αλγόριθμος Επαναλαμβανόμενης Τοπικής Αναζήτησης</w:t>
      </w:r>
      <w:bookmarkEnd w:id="4138"/>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139"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140" w:author="Στάθης Καπ" w:date="2023-02-26T00:54:00Z">
          <w:pPr>
            <w:pStyle w:val="Heading1"/>
            <w:numPr>
              <w:numId w:val="4"/>
            </w:numPr>
            <w:ind w:left="720"/>
          </w:pPr>
        </w:pPrChange>
      </w:pPr>
      <w:bookmarkStart w:id="4141" w:name="_Toc129057681"/>
      <w:r>
        <w:rPr>
          <w:lang w:val="el-GR"/>
        </w:rPr>
        <w:t>Διαχωρισμός Τοπικής Αναζήτησης</w:t>
      </w:r>
      <w:bookmarkEnd w:id="4141"/>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142" w:author="Στάθης Καπ" w:date="2023-03-06T22:19:00Z">
        <w:r w:rsidDel="00824A19">
          <w:rPr>
            <w:lang w:val="el-GR"/>
          </w:rPr>
          <w:delText xml:space="preserve">παρούσας </w:delText>
        </w:r>
      </w:del>
      <w:ins w:id="4143"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144" w:author="Στάθης Καπ" w:date="2023-03-06T22:20:00Z">
        <w:r w:rsidDel="00824A19">
          <w:delText>m</w:delText>
        </w:r>
        <w:r w:rsidRPr="00B6185F" w:rsidDel="00824A19">
          <w:rPr>
            <w:lang w:val="el-GR"/>
          </w:rPr>
          <w:delText xml:space="preserve"> </w:delText>
        </w:r>
      </w:del>
      <w:ins w:id="4145" w:author="Στάθης Καπ" w:date="2023-03-06T22:20:00Z">
        <w:r w:rsidR="00824A19">
          <w:t>s</w:t>
        </w:r>
        <w:r w:rsidR="00824A19" w:rsidRPr="00B6185F">
          <w:rPr>
            <w:lang w:val="el-GR"/>
          </w:rPr>
          <w:t xml:space="preserve"> </w:t>
        </w:r>
      </w:ins>
      <w:r w:rsidR="006B286D">
        <w:rPr>
          <w:lang w:val="el-GR"/>
        </w:rPr>
        <w:t>υπο</w:t>
      </w:r>
      <w:ins w:id="4146" w:author="Στάθης Καπ" w:date="2023-03-06T22:20:00Z">
        <w:r w:rsidR="00824A19">
          <w:rPr>
            <w:lang w:val="el-GR"/>
          </w:rPr>
          <w:t>γραφήματα</w:t>
        </w:r>
      </w:ins>
      <w:del w:id="4147"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148" w:author="Στάθης Καπ" w:date="2023-03-06T22:20:00Z">
        <w:r w:rsidR="00825A07" w:rsidDel="00841B3C">
          <w:rPr>
            <w:lang w:val="el-GR"/>
          </w:rPr>
          <w:delText>υπο</w:delText>
        </w:r>
        <w:r w:rsidDel="00841B3C">
          <w:rPr>
            <w:lang w:val="el-GR"/>
          </w:rPr>
          <w:delText>-πρόβλημα</w:delText>
        </w:r>
      </w:del>
      <w:ins w:id="4149"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150" w:author="Στάθης Καπ" w:date="2023-03-06T22:20:00Z">
        <w:r w:rsidR="008C33BE" w:rsidDel="00841B3C">
          <w:rPr>
            <w:lang w:val="el-GR"/>
          </w:rPr>
          <w:delText xml:space="preserve">υπο </w:delText>
        </w:r>
        <w:r w:rsidDel="00841B3C">
          <w:rPr>
            <w:lang w:val="el-GR"/>
          </w:rPr>
          <w:delText>-πρόβλημα</w:delText>
        </w:r>
      </w:del>
      <w:ins w:id="4151"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152" w:author="Στάθης Καπ" w:date="2023-03-06T22:21:00Z">
        <w:r w:rsidRPr="00AD7A04" w:rsidDel="001A5397">
          <w:rPr>
            <w:lang w:val="el-GR"/>
          </w:rPr>
          <w:delText xml:space="preserve">γινόταν </w:delText>
        </w:r>
      </w:del>
      <w:ins w:id="4153"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154" w:author="Στάθης Καπ" w:date="2023-03-06T22:21:00Z">
        <w:r w:rsidRPr="00AD7A04" w:rsidDel="001A5397">
          <w:rPr>
            <w:lang w:val="el-GR"/>
          </w:rPr>
          <w:delText xml:space="preserve">προέκυπτε </w:delText>
        </w:r>
      </w:del>
      <w:ins w:id="4155"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156" w:author=" " w:date="2023-01-29T17:47:00Z">
        <w:r w:rsidR="00976AF0">
          <w:rPr>
            <w:lang w:val="el-GR"/>
          </w:rPr>
          <w:t>συστάδ</w:t>
        </w:r>
      </w:ins>
      <w:ins w:id="4157" w:author="Στάθης Καπ" w:date="2023-02-28T16:28:00Z">
        <w:r w:rsidR="00415AB3">
          <w:rPr>
            <w:lang w:val="el-GR"/>
          </w:rPr>
          <w:t>α κόμβων</w:t>
        </w:r>
      </w:ins>
      <w:ins w:id="4158" w:author=" " w:date="2023-01-29T17:48:00Z">
        <w:del w:id="4159" w:author="Στάθης Καπ" w:date="2023-02-28T16:28:00Z">
          <w:r w:rsidR="00976AF0" w:rsidDel="00415AB3">
            <w:rPr>
              <w:lang w:val="el-GR"/>
            </w:rPr>
            <w:delText>ε</w:delText>
          </w:r>
        </w:del>
      </w:ins>
      <w:ins w:id="4160" w:author=" " w:date="2023-01-29T17:47:00Z">
        <w:del w:id="4161" w:author="Στάθης Καπ" w:date="2023-02-28T16:28:00Z">
          <w:r w:rsidR="00976AF0" w:rsidDel="00415AB3">
            <w:rPr>
              <w:lang w:val="el-GR"/>
            </w:rPr>
            <w:delText>ς</w:delText>
          </w:r>
        </w:del>
        <w:r w:rsidR="00976AF0">
          <w:rPr>
            <w:lang w:val="el-GR"/>
          </w:rPr>
          <w:t xml:space="preserve"> </w:t>
        </w:r>
      </w:ins>
      <w:del w:id="4162"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163" w:author=" " w:date="2023-01-29T17:48:00Z">
        <w:del w:id="4164" w:author="Στάθης Καπ" w:date="2023-02-02T01:57:00Z">
          <w:r w:rsidR="00976AF0" w:rsidDel="00054F22">
            <w:rPr>
              <w:lang w:val="el-GR"/>
            </w:rPr>
            <w:delText>συστάδες</w:delText>
          </w:r>
        </w:del>
      </w:ins>
      <w:del w:id="4165" w:author="Στάθης Καπ" w:date="2023-02-02T01:57:00Z">
        <w:r w:rsidRPr="00AD7A04" w:rsidDel="00054F22">
          <w:rPr>
            <w:lang w:val="el-GR"/>
          </w:rPr>
          <w:delText>κλάσεις με</w:delText>
        </w:r>
      </w:del>
      <w:ins w:id="4166" w:author="Στάθης Καπ" w:date="2023-02-02T01:57:00Z">
        <w:r w:rsidR="00054F22">
          <w:rPr>
            <w:lang w:val="el-GR"/>
          </w:rPr>
          <w:t>συστάδες με</w:t>
        </w:r>
      </w:ins>
      <w:r w:rsidRPr="00AD7A04">
        <w:rPr>
          <w:lang w:val="el-GR"/>
        </w:rPr>
        <w:t xml:space="preserve"> κόμβους διάσπαρτους μεταξύ τους, και </w:t>
      </w:r>
      <w:del w:id="4167" w:author="Στάθης Καπ" w:date="2023-03-06T22:21:00Z">
        <w:r w:rsidRPr="00AD7A04" w:rsidDel="00DC4B22">
          <w:rPr>
            <w:lang w:val="el-GR"/>
          </w:rPr>
          <w:delText xml:space="preserve">διαδρομές </w:delText>
        </w:r>
      </w:del>
      <w:ins w:id="4168"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169" w:author="Στάθης Καπ" w:date="2023-02-28T16:29:00Z">
        <w:r w:rsidR="001976D7" w:rsidDel="00E31E93">
          <w:rPr>
            <w:lang w:val="el-GR"/>
          </w:rPr>
          <w:delText xml:space="preserve">αν </w:delText>
        </w:r>
      </w:del>
      <w:ins w:id="4170"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171" w:author="Στάθης Καπ" w:date="2023-02-28T16:29:00Z">
        <w:r w:rsidR="00D85B67">
          <w:rPr>
            <w:lang w:val="el-GR"/>
          </w:rPr>
          <w:t xml:space="preserve"> </w:t>
        </w:r>
      </w:ins>
      <w:del w:id="4172"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173"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174" w:author="Στάθης Καπ" w:date="2023-02-28T16:29:00Z">
        <w:r w:rsidR="00F21E1A">
          <w:rPr>
            <w:lang w:val="el-GR"/>
          </w:rPr>
          <w:t>ο</w:t>
        </w:r>
      </w:ins>
      <w:ins w:id="4175" w:author="Στάθης Καπ" w:date="2023-03-06T22:22:00Z">
        <w:r w:rsidR="00A56E45">
          <w:rPr>
            <w:lang w:val="el-GR"/>
          </w:rPr>
          <w:t xml:space="preserve"> ουδέτερος</w:t>
        </w:r>
      </w:ins>
      <w:ins w:id="4176" w:author="Στάθης Καπ" w:date="2023-02-28T16:29:00Z">
        <w:r w:rsidR="00F21E1A">
          <w:rPr>
            <w:lang w:val="el-GR"/>
          </w:rPr>
          <w:t xml:space="preserve"> σταθμός </w:t>
        </w:r>
        <w:r w:rsidR="00F21E1A" w:rsidRPr="00F21E1A">
          <w:rPr>
            <w:lang w:val="el-GR"/>
            <w:rPrChange w:id="4177" w:author="Στάθης Καπ" w:date="2023-02-28T16:29:00Z">
              <w:rPr/>
            </w:rPrChange>
          </w:rPr>
          <w:t>(</w:t>
        </w:r>
        <w:r w:rsidR="00F21E1A">
          <w:t>depot</w:t>
        </w:r>
        <w:r w:rsidR="00F21E1A" w:rsidRPr="00F21E1A">
          <w:rPr>
            <w:lang w:val="el-GR"/>
            <w:rPrChange w:id="4178" w:author="Στάθης Καπ" w:date="2023-02-28T16:29:00Z">
              <w:rPr/>
            </w:rPrChange>
          </w:rPr>
          <w:t>)</w:t>
        </w:r>
      </w:ins>
      <w:del w:id="4179"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180" w:author="Στάθης Καπ" w:date="2023-02-28T16:29:00Z">
        <w:r w:rsidR="00F21E1A" w:rsidRPr="00EA2DF0">
          <w:rPr>
            <w:lang w:val="el-GR"/>
          </w:rPr>
          <w:t xml:space="preserve"> </w:t>
        </w:r>
      </w:ins>
      <w:r w:rsidR="006B30B7" w:rsidRPr="00EA2DF0">
        <w:rPr>
          <w:lang w:val="el-GR"/>
        </w:rPr>
        <w:t xml:space="preserve">του </w:t>
      </w:r>
      <w:del w:id="4181" w:author="Στάθης Καπ" w:date="2023-02-28T16:29:00Z">
        <w:r w:rsidR="006B30B7" w:rsidRPr="00EA2DF0" w:rsidDel="00F21E1A">
          <w:rPr>
            <w:lang w:val="el-GR"/>
          </w:rPr>
          <w:delText xml:space="preserve">συνολικού </w:delText>
        </w:r>
      </w:del>
      <w:ins w:id="4182"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183" w:author="Στάθης Καπ" w:date="2023-02-28T16:29:00Z">
        <w:r w:rsidR="006B30B7" w:rsidDel="00F21E1A">
          <w:delText>depot</w:delText>
        </w:r>
        <w:r w:rsidR="006B30B7" w:rsidRPr="00EA2DF0" w:rsidDel="00F21E1A">
          <w:rPr>
            <w:lang w:val="el-GR"/>
          </w:rPr>
          <w:delText xml:space="preserve"> </w:delText>
        </w:r>
      </w:del>
      <w:ins w:id="4184"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185" w:author="Στάθης Καπ" w:date="2023-03-08T02:02:00Z">
        <w:r w:rsidR="002B469B">
          <w:rPr>
            <w:lang w:val="el-GR"/>
          </w:rPr>
          <w:t xml:space="preserve"> </w:t>
        </w:r>
      </w:ins>
      <w:del w:id="4186"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187"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188"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189" w:author=" " w:date="2023-01-29T17:48:00Z">
        <w:r w:rsidR="00976AF0">
          <w:rPr>
            <w:lang w:val="el-GR"/>
          </w:rPr>
          <w:t>δύο</w:t>
        </w:r>
      </w:ins>
      <w:del w:id="4190"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191" w:author=" " w:date="2023-01-29T17:49:00Z">
        <w:r w:rsidR="00976AF0">
          <w:rPr>
            <w:lang w:val="el-GR"/>
          </w:rPr>
          <w:t>συστάδας</w:t>
        </w:r>
      </w:ins>
      <w:del w:id="4192" w:author=" " w:date="2023-01-29T17:49:00Z">
        <w:r w:rsidRPr="00D65A37" w:rsidDel="00976AF0">
          <w:rPr>
            <w:lang w:val="el-GR"/>
          </w:rPr>
          <w:delText>κλάσης</w:delText>
        </w:r>
      </w:del>
      <w:r w:rsidRPr="00D65A37">
        <w:rPr>
          <w:lang w:val="el-GR"/>
        </w:rPr>
        <w:t xml:space="preserve"> ως </w:t>
      </w:r>
      <w:del w:id="4193" w:author="Στάθης Καπ" w:date="2023-02-16T12:25:00Z">
        <w:r w:rsidRPr="00976AF0" w:rsidDel="0069362C">
          <w:rPr>
            <w:highlight w:val="yellow"/>
            <w:rPrChange w:id="4194" w:author=" " w:date="2023-02-01T06:01:00Z">
              <w:rPr/>
            </w:rPrChange>
          </w:rPr>
          <w:delText>depot</w:delText>
        </w:r>
        <w:r w:rsidRPr="00D65A37" w:rsidDel="0069362C">
          <w:rPr>
            <w:lang w:val="el-GR"/>
          </w:rPr>
          <w:delText xml:space="preserve"> </w:delText>
        </w:r>
      </w:del>
      <w:ins w:id="419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196" w:author=" " w:date="2023-01-29T17:49:00Z">
        <w:r w:rsidR="00976AF0">
          <w:rPr>
            <w:lang w:val="el-GR"/>
          </w:rPr>
          <w:t>συστάδας</w:t>
        </w:r>
      </w:ins>
      <w:del w:id="4197"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198" w:author=" " w:date="2023-01-29T17:49:00Z">
        <w:r w:rsidR="00976AF0">
          <w:rPr>
            <w:lang w:val="el-GR"/>
          </w:rPr>
          <w:t>συστάδας</w:t>
        </w:r>
      </w:ins>
      <w:del w:id="4199" w:author=" " w:date="2023-01-29T17:49:00Z">
        <w:r w:rsidRPr="00D65A37" w:rsidDel="00976AF0">
          <w:rPr>
            <w:lang w:val="el-GR"/>
          </w:rPr>
          <w:delText>κλάσης</w:delText>
        </w:r>
      </w:del>
      <w:r w:rsidRPr="00D65A37">
        <w:rPr>
          <w:lang w:val="el-GR"/>
        </w:rPr>
        <w:t xml:space="preserve">, ως </w:t>
      </w:r>
      <w:del w:id="4200" w:author="Στάθης Καπ" w:date="2023-02-16T12:25:00Z">
        <w:r w:rsidRPr="00976AF0" w:rsidDel="0069362C">
          <w:rPr>
            <w:highlight w:val="yellow"/>
            <w:rPrChange w:id="4201" w:author=" " w:date="2023-02-01T06:01:00Z">
              <w:rPr/>
            </w:rPrChange>
          </w:rPr>
          <w:delText>depot</w:delText>
        </w:r>
        <w:r w:rsidRPr="00D65A37" w:rsidDel="0069362C">
          <w:rPr>
            <w:lang w:val="el-GR"/>
          </w:rPr>
          <w:delText xml:space="preserve"> </w:delText>
        </w:r>
      </w:del>
      <w:ins w:id="4202"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203" w:author="Στάθης Καπ" w:date="2023-02-02T01:57:00Z">
        <w:r w:rsidRPr="00D65A37" w:rsidDel="00582997">
          <w:rPr>
            <w:lang w:val="el-GR"/>
          </w:rPr>
          <w:delText xml:space="preserve">κλάσης </w:delText>
        </w:r>
      </w:del>
      <w:ins w:id="4204"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205" w:author="Στάθης Καπ" w:date="2023-02-28T16:31:00Z">
        <w:r w:rsidR="000502C3">
          <w:rPr>
            <w:lang w:val="el-GR"/>
          </w:rPr>
          <w:t xml:space="preserve">οι σταθμοί </w:t>
        </w:r>
      </w:ins>
      <w:del w:id="420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207" w:author="Στάθης Καπ" w:date="2023-02-28T16:31:00Z">
        <w:r w:rsidRPr="00BB2D45" w:rsidDel="000502C3">
          <w:rPr>
            <w:lang w:val="el-GR"/>
          </w:rPr>
          <w:delText>προκαθορισμένα</w:delText>
        </w:r>
      </w:del>
      <w:ins w:id="420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209" w:author="Στάθης Καπ" w:date="2023-03-06T22:24:00Z">
        <w:r w:rsidR="007437A6">
          <w:rPr>
            <w:lang w:val="el-GR"/>
          </w:rPr>
          <w:t>υπογράφημα</w:t>
        </w:r>
      </w:ins>
      <w:del w:id="4210" w:author="Στάθης Καπ" w:date="2023-03-06T22:24:00Z">
        <w:r w:rsidR="00753254" w:rsidDel="007437A6">
          <w:rPr>
            <w:lang w:val="el-GR"/>
          </w:rPr>
          <w:delText>υπο-πρόβλημα</w:delText>
        </w:r>
      </w:del>
      <w:r w:rsidRPr="00BB2D45">
        <w:rPr>
          <w:lang w:val="el-GR"/>
        </w:rPr>
        <w:t>, αλλά φυσικά με μηδενικό</w:t>
      </w:r>
      <w:ins w:id="4211" w:author="Στάθης Καπ" w:date="2023-02-02T18:21:00Z">
        <w:r w:rsidR="00CF30DC">
          <w:rPr>
            <w:lang w:val="el-GR"/>
          </w:rPr>
          <w:t xml:space="preserve"> κέρδος και χρονική διάρκεια επίσκεψης</w:t>
        </w:r>
      </w:ins>
      <w:del w:id="4212" w:author="Στάθης Καπ" w:date="2023-02-02T18:21:00Z">
        <w:r w:rsidRPr="00BB2D45" w:rsidDel="00CF30DC">
          <w:rPr>
            <w:lang w:val="el-GR"/>
          </w:rPr>
          <w:delText xml:space="preserve"> </w:delText>
        </w:r>
        <w:r w:rsidRPr="00976AF0" w:rsidDel="00CF30DC">
          <w:rPr>
            <w:highlight w:val="yellow"/>
            <w:rPrChange w:id="4213" w:author=" " w:date="2023-02-01T06:01:00Z">
              <w:rPr/>
            </w:rPrChange>
          </w:rPr>
          <w:delText>profit</w:delText>
        </w:r>
        <w:r w:rsidRPr="00976AF0" w:rsidDel="00CF30DC">
          <w:rPr>
            <w:highlight w:val="yellow"/>
            <w:lang w:val="el-GR"/>
            <w:rPrChange w:id="4214" w:author=" " w:date="2023-02-01T06:01:00Z">
              <w:rPr>
                <w:lang w:val="el-GR"/>
              </w:rPr>
            </w:rPrChange>
          </w:rPr>
          <w:delText xml:space="preserve"> και </w:delText>
        </w:r>
        <w:r w:rsidRPr="00976AF0" w:rsidDel="00CF30DC">
          <w:rPr>
            <w:highlight w:val="yellow"/>
            <w:rPrChange w:id="4215" w:author=" " w:date="2023-02-01T06:01:00Z">
              <w:rPr/>
            </w:rPrChange>
          </w:rPr>
          <w:delText>visitDuration</w:delText>
        </w:r>
      </w:del>
      <w:r w:rsidRPr="00BB2D45">
        <w:rPr>
          <w:lang w:val="el-GR"/>
        </w:rPr>
        <w:t>.</w:t>
      </w:r>
    </w:p>
    <w:p w14:paraId="618D5019" w14:textId="688B6261" w:rsidR="007437A6" w:rsidRDefault="0030075C" w:rsidP="003D5DDC">
      <w:pPr>
        <w:rPr>
          <w:ins w:id="4216" w:author="Στάθης Καπ" w:date="2023-03-06T22:32:00Z"/>
          <w:lang w:val="el-GR"/>
        </w:rPr>
      </w:pPr>
      <w:r w:rsidRPr="0030075C">
        <w:rPr>
          <w:lang w:val="el-GR"/>
        </w:rPr>
        <w:t>Για τη συνέχεια τ</w:t>
      </w:r>
      <w:ins w:id="4217" w:author="Στάθης Καπ" w:date="2023-03-06T22:25:00Z">
        <w:r w:rsidR="007437A6">
          <w:rPr>
            <w:lang w:val="el-GR"/>
          </w:rPr>
          <w:t xml:space="preserve">ου Κεφαλαίου </w:t>
        </w:r>
      </w:ins>
      <w:del w:id="4218"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219" w:author="Στάθης Καπ" w:date="2023-03-06T22:25:00Z">
        <w:r w:rsidDel="007437A6">
          <w:delText>Solution</w:delText>
        </w:r>
        <w:r w:rsidRPr="0030075C" w:rsidDel="007437A6">
          <w:rPr>
            <w:lang w:val="el-GR"/>
          </w:rPr>
          <w:delText xml:space="preserve"> </w:delText>
        </w:r>
      </w:del>
      <w:ins w:id="4220" w:author="Στάθης Καπ" w:date="2023-03-06T22:42:00Z">
        <w:r w:rsidR="008425A2" w:rsidRPr="008425A2">
          <w:rPr>
            <w:lang w:val="el-GR"/>
            <w:rPrChange w:id="4221" w:author="Στάθης Καπ" w:date="2023-03-06T22:43:00Z">
              <w:rPr/>
            </w:rPrChange>
          </w:rPr>
          <w:t>“</w:t>
        </w:r>
      </w:ins>
      <w:ins w:id="4222" w:author="Στάθης Καπ" w:date="2023-03-06T22:25:00Z">
        <w:r w:rsidR="007437A6">
          <w:rPr>
            <w:lang w:val="el-GR"/>
          </w:rPr>
          <w:t>λύση διαστήματος</w:t>
        </w:r>
      </w:ins>
      <w:ins w:id="4223" w:author="Στάθης Καπ" w:date="2023-03-06T22:42:00Z">
        <w:r w:rsidR="008425A2" w:rsidRPr="008425A2">
          <w:rPr>
            <w:lang w:val="el-GR"/>
            <w:rPrChange w:id="4224" w:author="Στάθης Καπ" w:date="2023-03-06T22:43:00Z">
              <w:rPr/>
            </w:rPrChange>
          </w:rPr>
          <w:t>”</w:t>
        </w:r>
      </w:ins>
      <w:ins w:id="4225"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226" w:author="Στάθης Καπ" w:date="2023-03-06T22:26:00Z">
        <w:r w:rsidR="007437A6">
          <w:rPr>
            <w:lang w:val="el-GR"/>
          </w:rPr>
          <w:t>ψ</w:t>
        </w:r>
      </w:ins>
      <w:del w:id="4227" w:author="Στάθης Καπ" w:date="2023-03-06T22:26:00Z">
        <w:r w:rsidR="004A5054" w:rsidDel="007437A6">
          <w:rPr>
            <w:lang w:val="el-GR"/>
          </w:rPr>
          <w:delText>φ</w:delText>
        </w:r>
      </w:del>
      <w:r w:rsidR="004A5054">
        <w:rPr>
          <w:lang w:val="el-GR"/>
        </w:rPr>
        <w:t>ει</w:t>
      </w:r>
      <w:r w:rsidRPr="0030075C">
        <w:rPr>
          <w:lang w:val="el-GR"/>
        </w:rPr>
        <w:t xml:space="preserve"> </w:t>
      </w:r>
      <w:ins w:id="4228" w:author="Στάθης Καπ" w:date="2023-03-06T22:26:00Z">
        <w:r w:rsidR="007437A6">
          <w:rPr>
            <w:lang w:val="el-GR"/>
          </w:rPr>
          <w:t xml:space="preserve">μία λύση </w:t>
        </w:r>
      </w:ins>
      <w:del w:id="4229"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230" w:author="Στάθης Καπ" w:date="2023-03-06T22:27:00Z">
        <w:r w:rsidR="007437A6">
          <w:rPr>
            <w:lang w:val="el-GR"/>
          </w:rPr>
          <w:t>υπογραφήματος</w:t>
        </w:r>
      </w:ins>
      <w:del w:id="4231" w:author="Στάθης Καπ" w:date="2023-03-06T22:27:00Z">
        <w:r w:rsidRPr="0030075C" w:rsidDel="007437A6">
          <w:rPr>
            <w:lang w:val="el-GR"/>
          </w:rPr>
          <w:delText>προβλήματος αλλά και της λύσης του</w:delText>
        </w:r>
      </w:del>
      <w:r w:rsidRPr="0030075C">
        <w:rPr>
          <w:lang w:val="el-GR"/>
        </w:rPr>
        <w:t>.</w:t>
      </w:r>
      <w:ins w:id="4232" w:author="Στάθης Καπ" w:date="2023-03-06T22:28:00Z">
        <w:r w:rsidR="007437A6">
          <w:rPr>
            <w:lang w:val="el-GR"/>
          </w:rPr>
          <w:t xml:space="preserve"> Επίσης, </w:t>
        </w:r>
      </w:ins>
      <w:ins w:id="4233"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234" w:author="Στάθης Καπ" w:date="2023-03-06T22:30:00Z">
        <w:r w:rsidR="007437A6">
          <w:rPr>
            <w:lang w:val="el-GR"/>
          </w:rPr>
          <w:t xml:space="preserve"> στη </w:t>
        </w:r>
      </w:ins>
      <w:ins w:id="4235" w:author="Στάθης Καπ" w:date="2023-03-06T22:32:00Z">
        <w:r w:rsidR="007437A6">
          <w:rPr>
            <w:lang w:val="el-GR"/>
          </w:rPr>
          <w:t>φάση</w:t>
        </w:r>
      </w:ins>
      <w:ins w:id="4236"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237" w:author="Στάθης Καπ" w:date="2023-03-06T22:29:00Z">
        <w:r w:rsidR="007437A6">
          <w:rPr>
            <w:lang w:val="el-GR"/>
          </w:rPr>
          <w:t xml:space="preserve">, οπότε </w:t>
        </w:r>
      </w:ins>
      <w:ins w:id="4238"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239" w:author="Στάθης Καπ" w:date="2023-03-06T22:32:00Z">
        <w:r w:rsidR="007437A6">
          <w:rPr>
            <w:lang w:val="el-GR"/>
          </w:rPr>
          <w:t xml:space="preserve">Μια λύση διαστήματος </w:t>
        </w:r>
      </w:ins>
      <w:del w:id="4240"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241" w:author="Στάθης Καπ" w:date="2023-03-06T22:32:00Z">
        <w:r w:rsidRPr="000636CC" w:rsidDel="007437A6">
          <w:rPr>
            <w:lang w:val="el-GR"/>
          </w:rPr>
          <w:delText xml:space="preserve">μπει </w:delText>
        </w:r>
      </w:del>
      <w:ins w:id="4242" w:author="Στάθης Καπ" w:date="2023-03-06T22:32:00Z">
        <w:r w:rsidR="007437A6">
          <w:rPr>
            <w:lang w:val="el-GR"/>
          </w:rPr>
          <w:t>μπει</w:t>
        </w:r>
        <w:r w:rsidR="007437A6" w:rsidRPr="000636CC">
          <w:rPr>
            <w:lang w:val="el-GR"/>
          </w:rPr>
          <w:t xml:space="preserve"> </w:t>
        </w:r>
      </w:ins>
      <w:r w:rsidRPr="000636CC">
        <w:rPr>
          <w:lang w:val="el-GR"/>
        </w:rPr>
        <w:t>ακόμη στ</w:t>
      </w:r>
      <w:ins w:id="4243" w:author="Στάθης Καπ" w:date="2023-03-06T22:26:00Z">
        <w:r w:rsidR="007437A6">
          <w:rPr>
            <w:lang w:val="el-GR"/>
          </w:rPr>
          <w:t>ις</w:t>
        </w:r>
      </w:ins>
      <w:del w:id="4244" w:author="Στάθης Καπ" w:date="2023-03-06T22:26:00Z">
        <w:r w:rsidRPr="000636CC" w:rsidDel="007437A6">
          <w:rPr>
            <w:lang w:val="el-GR"/>
          </w:rPr>
          <w:delText>η</w:delText>
        </w:r>
      </w:del>
      <w:r w:rsidRPr="000636CC">
        <w:rPr>
          <w:lang w:val="el-GR"/>
        </w:rPr>
        <w:t xml:space="preserve"> διαδρομ</w:t>
      </w:r>
      <w:ins w:id="4245" w:author="Στάθης Καπ" w:date="2023-03-06T22:26:00Z">
        <w:r w:rsidR="007437A6">
          <w:rPr>
            <w:lang w:val="el-GR"/>
          </w:rPr>
          <w:t>ές</w:t>
        </w:r>
      </w:ins>
      <w:del w:id="4246"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247" w:author="Στάθης Καπ" w:date="2023-03-06T22:33:00Z">
        <w:r>
          <w:rPr>
            <w:lang w:val="el-GR"/>
          </w:rPr>
          <w:t>Ένα διάνυσμα</w:t>
        </w:r>
        <w:r w:rsidRPr="007437A6">
          <w:rPr>
            <w:lang w:val="el-GR"/>
            <w:rPrChange w:id="4248" w:author="Στάθης Καπ" w:date="2023-03-06T22:33:00Z">
              <w:rPr/>
            </w:rPrChange>
          </w:rPr>
          <w:t xml:space="preserve"> </w:t>
        </w:r>
        <w:r>
          <w:rPr>
            <w:lang w:val="el-GR"/>
          </w:rPr>
          <w:t xml:space="preserve">λιστών </w:t>
        </w:r>
      </w:ins>
      <w:del w:id="4249" w:author="Στάθης Καπ" w:date="2023-03-06T22:33:00Z">
        <w:r w:rsidR="006942F3" w:rsidRPr="006942F3" w:rsidDel="007437A6">
          <w:rPr>
            <w:lang w:val="el-GR"/>
          </w:rPr>
          <w:delText xml:space="preserve">Μια λίστα </w:delText>
        </w:r>
      </w:del>
      <w:r w:rsidR="006942F3">
        <w:t>Walk</w:t>
      </w:r>
      <w:ins w:id="4250" w:author="Στάθης Καπ" w:date="2023-03-06T22:33:00Z">
        <w:r>
          <w:t>s</w:t>
        </w:r>
      </w:ins>
      <w:r w:rsidR="006942F3" w:rsidRPr="006942F3">
        <w:rPr>
          <w:lang w:val="el-GR"/>
        </w:rPr>
        <w:t xml:space="preserve"> που </w:t>
      </w:r>
      <w:del w:id="4251" w:author="Στάθης Καπ" w:date="2023-03-06T22:33:00Z">
        <w:r w:rsidR="006942F3" w:rsidRPr="006942F3" w:rsidDel="007437A6">
          <w:rPr>
            <w:lang w:val="el-GR"/>
          </w:rPr>
          <w:delText xml:space="preserve">περιέχει </w:delText>
        </w:r>
      </w:del>
      <w:ins w:id="4252" w:author="Στάθης Καπ" w:date="2023-03-06T22:33:00Z">
        <w:r>
          <w:rPr>
            <w:lang w:val="el-GR"/>
          </w:rPr>
          <w:t>αναπαριστούν τις διαδρομές της λύσης</w:t>
        </w:r>
      </w:ins>
      <w:del w:id="4253"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254" w:author="Στάθης Καπ" w:date="2023-03-06T22:33:00Z">
        <w:r w:rsidRPr="00244C40" w:rsidDel="007437A6">
          <w:rPr>
            <w:lang w:val="el-GR"/>
          </w:rPr>
          <w:delText xml:space="preserve">της </w:delText>
        </w:r>
      </w:del>
      <w:ins w:id="4255"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256"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257" w:author="Στάθης Καπ" w:date="2023-03-06T22:34:00Z">
        <w:r w:rsidRPr="00022928" w:rsidDel="007437A6">
          <w:rPr>
            <w:lang w:val="el-GR"/>
          </w:rPr>
          <w:delText xml:space="preserve">της </w:delText>
        </w:r>
      </w:del>
      <w:ins w:id="4258"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259" w:author="Στάθης Καπ" w:date="2023-03-06T22:36:00Z">
          <w:pPr>
            <w:pStyle w:val="ListParagraph"/>
            <w:numPr>
              <w:ilvl w:val="1"/>
              <w:numId w:val="12"/>
            </w:numPr>
            <w:ind w:left="1440" w:hanging="360"/>
          </w:pPr>
        </w:pPrChange>
      </w:pPr>
      <w:ins w:id="4260" w:author="Στάθης Καπ" w:date="2023-03-06T22:36:00Z">
        <w:r>
          <w:rPr>
            <w:lang w:val="el-GR"/>
          </w:rPr>
          <w:t>Το άθροισμα των κερδών</w:t>
        </w:r>
      </w:ins>
      <w:ins w:id="4261" w:author="Στάθης Καπ" w:date="2023-03-06T22:37:00Z">
        <w:r>
          <w:rPr>
            <w:lang w:val="el-GR"/>
          </w:rPr>
          <w:t xml:space="preserve"> των κόμβων του διανύσματος </w:t>
        </w:r>
        <w:r>
          <w:t>Walks</w:t>
        </w:r>
        <w:r w:rsidRPr="008425A2">
          <w:rPr>
            <w:lang w:val="el-GR"/>
            <w:rPrChange w:id="4262"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263" w:author="Στάθης Καπ" w:date="2023-03-06T22:37:00Z"/>
          <w:lang w:val="el-GR"/>
        </w:rPr>
      </w:pPr>
      <w:del w:id="4264" w:author="Στάθης Καπ" w:date="2023-03-06T22:37:00Z">
        <w:r w:rsidRPr="00680A3D" w:rsidDel="008425A2">
          <w:rPr>
            <w:lang w:val="el-GR"/>
          </w:rPr>
          <w:delText xml:space="preserve">Βλέποντας, λοιπόν, κάποιος τις πληροφορίες </w:delText>
        </w:r>
      </w:del>
      <w:del w:id="4265" w:author="Στάθης Καπ" w:date="2023-03-06T22:34:00Z">
        <w:r w:rsidRPr="00680A3D" w:rsidDel="00695E87">
          <w:rPr>
            <w:lang w:val="el-GR"/>
          </w:rPr>
          <w:delText xml:space="preserve">ενός </w:delText>
        </w:r>
        <w:r w:rsidDel="00695E87">
          <w:delText>Solution</w:delText>
        </w:r>
      </w:del>
      <w:del w:id="4266"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267" w:author=" " w:date="2023-01-29T17:53:00Z">
        <w:del w:id="4268" w:author="Στάθης Καπ" w:date="2023-03-06T22:37:00Z">
          <w:r w:rsidR="00976AF0" w:rsidDel="008425A2">
            <w:rPr>
              <w:lang w:val="el-GR"/>
            </w:rPr>
            <w:delText xml:space="preserve"> κερδών των </w:delText>
          </w:r>
        </w:del>
      </w:ins>
      <w:del w:id="4269"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270" w:author="Στάθης Καπ" w:date="2023-02-28T16:32:00Z">
        <w:r w:rsidR="005513E7" w:rsidDel="00C568D5">
          <w:rPr>
            <w:lang w:val="el-GR"/>
          </w:rPr>
          <w:delText xml:space="preserve">ο σκορ </w:delText>
        </w:r>
      </w:del>
      <w:del w:id="4271"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4272"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273" w:author="Στάθης Καπ" w:date="2023-03-06T22:38:00Z">
        <w:r w:rsidR="008425A2">
          <w:rPr>
            <w:lang w:val="el-GR"/>
          </w:rPr>
          <w:t xml:space="preserve">η παράμετρος </w:t>
        </w:r>
        <w:r w:rsidR="008425A2">
          <w:t>S</w:t>
        </w:r>
        <w:r w:rsidR="008425A2" w:rsidRPr="008425A2">
          <w:rPr>
            <w:lang w:val="el-GR"/>
            <w:rPrChange w:id="4274" w:author="Στάθης Καπ" w:date="2023-03-06T22:38:00Z">
              <w:rPr/>
            </w:rPrChange>
          </w:rPr>
          <w:t xml:space="preserve"> </w:t>
        </w:r>
        <w:r w:rsidR="008425A2">
          <w:rPr>
            <w:lang w:val="el-GR"/>
          </w:rPr>
          <w:t>έχει τη τιμή 2</w:t>
        </w:r>
      </w:ins>
      <w:del w:id="4275"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276" w:author="Στάθης Καπ" w:date="2023-03-06T22:38:00Z">
        <w:r w:rsidRPr="009D62B5" w:rsidDel="008425A2">
          <w:rPr>
            <w:lang w:val="el-GR"/>
          </w:rPr>
          <w:delText xml:space="preserve">διάστημα </w:delText>
        </w:r>
      </w:del>
      <w:ins w:id="4277"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278" w:author="Στάθης Καπ" w:date="2023-03-06T22:38:00Z">
        <w:r w:rsidRPr="009D62B5" w:rsidDel="008425A2">
          <w:rPr>
            <w:lang w:val="el-GR"/>
          </w:rPr>
          <w:delText xml:space="preserve">αρχικού </w:delText>
        </w:r>
      </w:del>
      <w:ins w:id="4279"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280" w:author=" " w:date="2023-01-29T18:04:00Z">
        <w:r w:rsidR="00474513">
          <w:rPr>
            <w:lang w:val="el-GR"/>
          </w:rPr>
          <w:t>δύο</w:t>
        </w:r>
      </w:ins>
      <w:del w:id="4281"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282" w:author="Στάθης Καπ" w:date="2023-03-06T22:39:00Z">
        <w:r w:rsidR="00EC626B" w:rsidDel="008425A2">
          <w:rPr>
            <w:lang w:val="el-GR"/>
          </w:rPr>
          <w:delText xml:space="preserve">Παρακάτω </w:delText>
        </w:r>
      </w:del>
      <w:ins w:id="4283"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284"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285" w:author=" " w:date="2023-01-29T18:07:00Z">
        <w:r w:rsidR="00474513">
          <w:rPr>
            <w:lang w:val="el-GR"/>
          </w:rPr>
          <w:t>σημείου ενδιαφέροντος (</w:t>
        </w:r>
        <w:r w:rsidR="00474513">
          <w:rPr>
            <w:lang w:val="en-GB"/>
          </w:rPr>
          <w:t>POI</w:t>
        </w:r>
        <w:r w:rsidR="00474513" w:rsidRPr="00474513">
          <w:rPr>
            <w:lang w:val="el-GR"/>
            <w:rPrChange w:id="4286" w:author=" " w:date="2023-01-29T18:07:00Z">
              <w:rPr>
                <w:lang w:val="en-GB"/>
              </w:rPr>
            </w:rPrChange>
          </w:rPr>
          <w:t xml:space="preserve">) </w:t>
        </w:r>
      </w:ins>
      <w:del w:id="4287" w:author=" " w:date="2023-01-29T18:06:00Z">
        <w:r w:rsidDel="00474513">
          <w:delText>poi</w:delText>
        </w:r>
      </w:del>
      <w:r w:rsidRPr="00673D5D">
        <w:rPr>
          <w:lang w:val="el-GR"/>
        </w:rPr>
        <w:t xml:space="preserve"> σε κάθε </w:t>
      </w:r>
      <w:ins w:id="4288" w:author="Στάθης Καπ" w:date="2023-03-06T22:39:00Z">
        <w:r w:rsidR="008425A2">
          <w:rPr>
            <w:lang w:val="el-GR"/>
          </w:rPr>
          <w:t>υπο</w:t>
        </w:r>
      </w:ins>
      <w:r w:rsidRPr="00673D5D">
        <w:rPr>
          <w:lang w:val="el-GR"/>
        </w:rPr>
        <w:t>διάστημα</w:t>
      </w:r>
      <w:ins w:id="4289" w:author="Στάθης Καπ" w:date="2023-03-06T22:39:00Z">
        <w:r w:rsidR="008425A2">
          <w:rPr>
            <w:lang w:val="el-GR"/>
          </w:rPr>
          <w:t xml:space="preserve"> που</w:t>
        </w:r>
      </w:ins>
      <w:ins w:id="4290"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291" w:author="Στάθης Καπ" w:date="2023-03-06T22:40:00Z">
        <w:r w:rsidDel="008425A2">
          <w:delText>registry</w:delText>
        </w:r>
        <w:r w:rsidRPr="00673D5D" w:rsidDel="008425A2">
          <w:rPr>
            <w:lang w:val="el-GR"/>
          </w:rPr>
          <w:delText xml:space="preserve"> </w:delText>
        </w:r>
      </w:del>
      <w:ins w:id="4292"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293" w:author="Στάθης Καπ" w:date="2023-02-02T01:57:00Z">
        <w:r w:rsidR="00A758AE">
          <w:rPr>
            <w:lang w:val="el-GR"/>
          </w:rPr>
          <w:t xml:space="preserve">ένα </w:t>
        </w:r>
      </w:ins>
      <w:commentRangeStart w:id="4294"/>
      <w:r w:rsidRPr="00673D5D">
        <w:rPr>
          <w:lang w:val="el-GR"/>
        </w:rPr>
        <w:t xml:space="preserve">ιστορικό </w:t>
      </w:r>
      <w:commentRangeEnd w:id="4294"/>
      <w:ins w:id="4295" w:author="Στάθης Καπ" w:date="2023-03-06T22:40:00Z">
        <w:r w:rsidR="008425A2" w:rsidRPr="008425A2">
          <w:rPr>
            <w:lang w:val="el-GR"/>
            <w:rPrChange w:id="4296" w:author="Στάθης Καπ" w:date="2023-03-06T22:41:00Z">
              <w:rPr/>
            </w:rPrChange>
          </w:rPr>
          <w:t>“</w:t>
        </w:r>
      </w:ins>
      <w:ins w:id="4297" w:author="Στάθης Καπ" w:date="2023-02-02T01:57:00Z">
        <w:r w:rsidR="00A758AE">
          <w:rPr>
            <w:lang w:val="el-GR"/>
          </w:rPr>
          <w:t>καταλληλότητα</w:t>
        </w:r>
      </w:ins>
      <w:ins w:id="4298" w:author="Στάθης Καπ" w:date="2023-03-06T22:40:00Z">
        <w:r w:rsidR="008425A2">
          <w:rPr>
            <w:lang w:val="el-GR"/>
          </w:rPr>
          <w:t>ς</w:t>
        </w:r>
      </w:ins>
      <w:ins w:id="4299" w:author="Στάθης Καπ" w:date="2023-03-06T22:41:00Z">
        <w:r w:rsidR="008425A2" w:rsidRPr="008425A2">
          <w:rPr>
            <w:lang w:val="el-GR"/>
            <w:rPrChange w:id="4300" w:author="Στάθης Καπ" w:date="2023-03-06T22:42:00Z">
              <w:rPr/>
            </w:rPrChange>
          </w:rPr>
          <w:t>”</w:t>
        </w:r>
      </w:ins>
      <w:ins w:id="4301" w:author="Στάθης Καπ" w:date="2023-02-02T01:57:00Z">
        <w:r w:rsidR="00A758AE">
          <w:rPr>
            <w:lang w:val="el-GR"/>
          </w:rPr>
          <w:t xml:space="preserve"> </w:t>
        </w:r>
      </w:ins>
      <w:r w:rsidR="00474513">
        <w:rPr>
          <w:rStyle w:val="CommentReference"/>
        </w:rPr>
        <w:commentReference w:id="4294"/>
      </w:r>
      <w:r w:rsidRPr="00673D5D">
        <w:rPr>
          <w:lang w:val="el-GR"/>
        </w:rPr>
        <w:t>για κάθε κόμβο σχετικά με κάθε διάστημα</w:t>
      </w:r>
      <w:r w:rsidR="009A45C1">
        <w:rPr>
          <w:lang w:val="el-GR"/>
        </w:rPr>
        <w:t>.</w:t>
      </w:r>
      <w:ins w:id="4302" w:author="Στάθης Καπ" w:date="2023-03-01T05:32:00Z">
        <w:r w:rsidR="009E4CAE">
          <w:rPr>
            <w:lang w:val="el-GR"/>
          </w:rPr>
          <w:t xml:space="preserve"> Εάν ένας κόμβος είναι ενεργός σε πολλά διαστήματα, τότε </w:t>
        </w:r>
      </w:ins>
      <w:ins w:id="4303" w:author="Στάθης Καπ" w:date="2023-03-01T05:33:00Z">
        <w:r w:rsidR="009E4CAE">
          <w:rPr>
            <w:lang w:val="el-GR"/>
          </w:rPr>
          <w:t xml:space="preserve">κρατείται στο </w:t>
        </w:r>
        <w:r w:rsidR="009E4CAE">
          <w:t>map</w:t>
        </w:r>
        <w:r w:rsidR="009E4CAE">
          <w:rPr>
            <w:lang w:val="el-GR"/>
          </w:rPr>
          <w:t xml:space="preserve"> </w:t>
        </w:r>
      </w:ins>
      <w:ins w:id="4304" w:author="Στάθης Καπ" w:date="2023-03-06T22:43:00Z">
        <w:r w:rsidR="008425A2">
          <w:t>history</w:t>
        </w:r>
      </w:ins>
      <w:ins w:id="4305" w:author="Στάθης Καπ" w:date="2023-03-01T05:33:00Z">
        <w:r w:rsidR="009E4CAE" w:rsidRPr="009E4CAE">
          <w:rPr>
            <w:lang w:val="el-GR"/>
            <w:rPrChange w:id="4306"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307" w:author="Στάθης Καπ" w:date="2023-03-06T22:43:00Z">
        <w:r w:rsidR="008425A2">
          <w:rPr>
            <w:lang w:val="el-GR"/>
          </w:rPr>
          <w:t>κρατάει</w:t>
        </w:r>
      </w:ins>
      <w:ins w:id="4308" w:author="Στάθης Καπ" w:date="2023-03-01T05:33:00Z">
        <w:r w:rsidR="009E4CAE">
          <w:rPr>
            <w:lang w:val="el-GR"/>
          </w:rPr>
          <w:t xml:space="preserve"> </w:t>
        </w:r>
      </w:ins>
      <w:ins w:id="4309"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310" w:author="Στάθης Καπ" w:date="2023-03-01T05:34:00Z">
              <w:rPr/>
            </w:rPrChange>
          </w:rPr>
          <w:t xml:space="preserve"> </w:t>
        </w:r>
        <w:r w:rsidR="009E4CAE">
          <w:rPr>
            <w:lang w:val="el-GR"/>
          </w:rPr>
          <w:t>σ</w:t>
        </w:r>
      </w:ins>
      <w:ins w:id="4311" w:author="Στάθης Καπ" w:date="2023-03-06T22:43:00Z">
        <w:r w:rsidR="008425A2">
          <w:rPr>
            <w:lang w:val="el-GR"/>
          </w:rPr>
          <w:t>ε</w:t>
        </w:r>
      </w:ins>
      <w:ins w:id="4312" w:author="Στάθης Καπ" w:date="2023-03-01T05:34:00Z">
        <w:r w:rsidR="009E4CAE">
          <w:rPr>
            <w:lang w:val="el-GR"/>
          </w:rPr>
          <w:t xml:space="preserve"> ένα διάστημα, και τις φορές που προστέθηκε σ</w:t>
        </w:r>
      </w:ins>
      <w:ins w:id="4313" w:author="Στάθης Καπ" w:date="2023-03-06T22:43:00Z">
        <w:r w:rsidR="008425A2">
          <w:rPr>
            <w:lang w:val="el-GR"/>
          </w:rPr>
          <w:t xml:space="preserve">ε κάποια από </w:t>
        </w:r>
      </w:ins>
      <w:ins w:id="4314" w:author="Στάθης Καπ" w:date="2023-03-06T22:44:00Z">
        <w:r w:rsidR="008425A2">
          <w:rPr>
            <w:lang w:val="el-GR"/>
          </w:rPr>
          <w:t>τις διαδρομές της λύσης του</w:t>
        </w:r>
      </w:ins>
      <w:ins w:id="4315" w:author="Στάθης Καπ" w:date="2023-03-01T05:34:00Z">
        <w:r w:rsidR="009E4CAE">
          <w:rPr>
            <w:lang w:val="el-GR"/>
          </w:rPr>
          <w:t xml:space="preserve"> διαστήματος</w:t>
        </w:r>
        <w:r w:rsidR="00F3639E">
          <w:rPr>
            <w:lang w:val="el-GR"/>
          </w:rPr>
          <w:t>.</w:t>
        </w:r>
      </w:ins>
      <w:ins w:id="4316" w:author="Στάθης Καπ" w:date="2023-03-01T05:35:00Z">
        <w:r w:rsidR="00E06A3C">
          <w:rPr>
            <w:lang w:val="el-GR"/>
          </w:rPr>
          <w:t xml:space="preserve"> Η ανάθεσης </w:t>
        </w:r>
      </w:ins>
      <w:ins w:id="4317" w:author="Στάθης Καπ" w:date="2023-03-01T05:36:00Z">
        <w:r w:rsidR="00E06A3C">
          <w:rPr>
            <w:lang w:val="el-GR"/>
          </w:rPr>
          <w:t xml:space="preserve">ενός κόμβου σε κάποιο </w:t>
        </w:r>
      </w:ins>
      <w:ins w:id="4318" w:author="Στάθης Καπ" w:date="2023-03-06T22:44:00Z">
        <w:r w:rsidR="008425A2">
          <w:rPr>
            <w:lang w:val="el-GR"/>
          </w:rPr>
          <w:t>υπο</w:t>
        </w:r>
      </w:ins>
      <w:ins w:id="4319" w:author="Στάθης Καπ" w:date="2023-03-01T05:36:00Z">
        <w:r w:rsidR="00E06A3C">
          <w:rPr>
            <w:lang w:val="el-GR"/>
          </w:rPr>
          <w:t xml:space="preserve">διάστημα με βάση το ιστορικό του, </w:t>
        </w:r>
      </w:ins>
      <w:ins w:id="4320" w:author="Στάθης Καπ" w:date="2023-03-06T22:44:00Z">
        <w:r w:rsidR="00572B15">
          <w:rPr>
            <w:lang w:val="el-GR"/>
          </w:rPr>
          <w:t>αναλύεται περαιτέρω</w:t>
        </w:r>
      </w:ins>
      <w:ins w:id="4321" w:author="Στάθης Καπ" w:date="2023-03-01T05:36:00Z">
        <w:r w:rsidR="00E06A3C">
          <w:rPr>
            <w:lang w:val="el-GR"/>
          </w:rPr>
          <w:t xml:space="preserve"> στην </w:t>
        </w:r>
      </w:ins>
      <w:ins w:id="4322" w:author="Στάθης Καπ" w:date="2023-03-06T22:44:00Z">
        <w:r w:rsidR="008425A2">
          <w:rPr>
            <w:lang w:val="el-GR"/>
          </w:rPr>
          <w:t>Ενότητα</w:t>
        </w:r>
      </w:ins>
      <w:ins w:id="4323"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324" w:author="Στάθης Καπ" w:date="2023-03-01T05:36:00Z">
        <w:r w:rsidRPr="004D5C9D" w:rsidDel="008C5576">
          <w:rPr>
            <w:lang w:val="el-GR"/>
          </w:rPr>
          <w:delText>τ</w:delText>
        </w:r>
      </w:del>
      <w:ins w:id="4325" w:author="Στάθης Καπ" w:date="2023-03-01T05:36:00Z">
        <w:r w:rsidR="008C5576">
          <w:rPr>
            <w:lang w:val="el-GR"/>
          </w:rPr>
          <w:t xml:space="preserve">τις λύσεις διαστημάτων </w:t>
        </w:r>
      </w:ins>
      <w:del w:id="4326" w:author="Στάθης Καπ" w:date="2023-03-01T05:36:00Z">
        <w:r w:rsidRPr="004D5C9D" w:rsidDel="008C5576">
          <w:rPr>
            <w:lang w:val="el-GR"/>
          </w:rPr>
          <w:delText xml:space="preserve">α </w:delText>
        </w:r>
        <w:r w:rsidRPr="00A045E7" w:rsidDel="008C5576">
          <w:rPr>
            <w:highlight w:val="yellow"/>
            <w:rPrChange w:id="4327"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328" w:author="Στάθης Καπ" w:date="2023-03-01T05:37:00Z">
        <w:r w:rsidRPr="008D38C5" w:rsidDel="008D38C5">
          <w:delText>Solution</w:delText>
        </w:r>
      </w:del>
      <w:ins w:id="4329" w:author="Στάθης Καπ" w:date="2023-03-01T05:37:00Z">
        <w:r w:rsidR="008D38C5" w:rsidRPr="008D38C5">
          <w:rPr>
            <w:lang w:val="el-GR"/>
            <w:rPrChange w:id="4330" w:author="Στάθης Καπ" w:date="2023-03-01T05:38:00Z">
              <w:rPr>
                <w:highlight w:val="yellow"/>
                <w:lang w:val="el-GR"/>
              </w:rPr>
            </w:rPrChange>
          </w:rPr>
          <w:t>λύση διαστή</w:t>
        </w:r>
      </w:ins>
      <w:ins w:id="4331" w:author="Στάθης Καπ" w:date="2023-03-01T05:38:00Z">
        <w:r w:rsidR="008D38C5" w:rsidRPr="008D38C5">
          <w:rPr>
            <w:lang w:val="el-GR"/>
            <w:rPrChange w:id="4332"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333"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334"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335" w:author="Στάθης Καπ" w:date="2023-03-01T05:38:00Z">
        <w:r w:rsidDel="006621AC">
          <w:delText>Solution</w:delText>
        </w:r>
        <w:r w:rsidRPr="00AB7952" w:rsidDel="006621AC">
          <w:rPr>
            <w:lang w:val="el-GR"/>
          </w:rPr>
          <w:delText xml:space="preserve"> </w:delText>
        </w:r>
      </w:del>
      <w:ins w:id="4336"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337"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338" w:author="Στάθης Καπ" w:date="2023-03-01T05:39:00Z">
        <w:r w:rsidRPr="00AB7952" w:rsidDel="00672BB9">
          <w:rPr>
            <w:lang w:val="el-GR"/>
          </w:rPr>
          <w:delText xml:space="preserve">σε κάθε διαδρομή του </w:delText>
        </w:r>
      </w:del>
      <w:ins w:id="4339" w:author="Στάθης Καπ" w:date="2023-03-01T05:39:00Z">
        <w:r w:rsidR="00672BB9">
          <w:rPr>
            <w:lang w:val="el-GR"/>
          </w:rPr>
          <w:t>σε κάθε διαδρομής μιας λύσης διαστήματος</w:t>
        </w:r>
      </w:ins>
      <w:del w:id="4340" w:author="Στάθης Καπ" w:date="2023-03-01T05:38:00Z">
        <w:r w:rsidRPr="00AB7952" w:rsidDel="00672BB9">
          <w:rPr>
            <w:lang w:val="el-GR"/>
          </w:rPr>
          <w:delText xml:space="preserve">εκάστοτε </w:delText>
        </w:r>
        <w:r w:rsidRPr="00A045E7" w:rsidDel="00672BB9">
          <w:rPr>
            <w:highlight w:val="yellow"/>
            <w:rPrChange w:id="4341"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342"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343"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344" w:author="Στάθης Καπ" w:date="2023-03-01T05:41:00Z">
              <w:rPr/>
            </w:rPrChange>
          </w:rPr>
          <w:t xml:space="preserve"> </w:t>
        </w:r>
        <w:r w:rsidR="00F631EA">
          <w:rPr>
            <w:lang w:val="el-GR"/>
          </w:rPr>
          <w:t xml:space="preserve">και </w:t>
        </w:r>
        <w:r w:rsidR="00F631EA">
          <w:t>R</w:t>
        </w:r>
        <w:r w:rsidR="00F631EA" w:rsidRPr="00F631EA">
          <w:rPr>
            <w:lang w:val="el-GR"/>
            <w:rPrChange w:id="4345" w:author="Στάθης Καπ" w:date="2023-03-01T05:41:00Z">
              <w:rPr/>
            </w:rPrChange>
          </w:rPr>
          <w:t xml:space="preserve"> </w:t>
        </w:r>
        <w:r w:rsidR="00F631EA">
          <w:rPr>
            <w:lang w:val="el-GR"/>
          </w:rPr>
          <w:t>των υπόλοιπων λύσεων διαστήματος.</w:t>
        </w:r>
      </w:ins>
      <w:del w:id="4346" w:author="Στάθης Καπ" w:date="2023-03-01T05:41:00Z">
        <w:r w:rsidRPr="00AB7952" w:rsidDel="003C368F">
          <w:rPr>
            <w:lang w:val="el-GR"/>
          </w:rPr>
          <w:delText xml:space="preserve"> </w:delText>
        </w:r>
      </w:del>
      <w:del w:id="4347" w:author="Στάθης Καπ" w:date="2023-03-01T05:40:00Z">
        <w:r w:rsidRPr="00AB7952" w:rsidDel="003C368F">
          <w:rPr>
            <w:lang w:val="el-GR"/>
          </w:rPr>
          <w:delText xml:space="preserve">της εκάστοτε λύσης και είναι ανεξάρτητα για κάθε </w:delText>
        </w:r>
      </w:del>
      <w:del w:id="4348" w:author="Στάθης Καπ" w:date="2023-03-01T05:39:00Z">
        <w:r w:rsidDel="00205660">
          <w:delText>Solution</w:delText>
        </w:r>
      </w:del>
      <w:del w:id="434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350" w:author="Στάθης Καπ" w:date="2023-02-26T00:54:00Z">
          <w:pPr>
            <w:pStyle w:val="Heading2"/>
            <w:numPr>
              <w:numId w:val="4"/>
            </w:numPr>
            <w:ind w:left="960" w:hanging="600"/>
          </w:pPr>
        </w:pPrChange>
      </w:pPr>
      <w:bookmarkStart w:id="4351" w:name="_Toc129057682"/>
      <w:r>
        <w:rPr>
          <w:lang w:val="el-GR"/>
        </w:rPr>
        <w:t>Αρχικοποίηση των χρονικών υπο-διαστημάτων</w:t>
      </w:r>
      <w:bookmarkEnd w:id="4351"/>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352" w:author="Στάθης Καπ" w:date="2023-02-13T02:22:00Z">
        <w:r w:rsidR="00650B05">
          <w:rPr>
            <w:lang w:val="el-GR"/>
          </w:rPr>
          <w:t xml:space="preserve">χρονικό απόθεμα </w:t>
        </w:r>
        <w:r w:rsidR="00DC31FC" w:rsidRPr="00421D50">
          <w:rPr>
            <w:lang w:val="el-GR"/>
            <w:rPrChange w:id="4353" w:author="Στάθης Καπ" w:date="2023-02-13T02:22:00Z">
              <w:rPr/>
            </w:rPrChange>
          </w:rPr>
          <w:t>(</w:t>
        </w:r>
        <w:r w:rsidR="00DC31FC">
          <w:t>timeBudget</w:t>
        </w:r>
        <w:r w:rsidR="00650B05">
          <w:rPr>
            <w:lang w:val="el-GR"/>
          </w:rPr>
          <w:t>)</w:t>
        </w:r>
      </w:ins>
      <w:del w:id="4354" w:author="Στάθης Καπ" w:date="2023-02-13T02:22:00Z">
        <w:r w:rsidDel="00650B05">
          <w:delText>timebudget</w:delText>
        </w:r>
        <w:r w:rsidRPr="00C61641" w:rsidDel="00650B05">
          <w:rPr>
            <w:lang w:val="el-GR"/>
          </w:rPr>
          <w:delText xml:space="preserve"> </w:delText>
        </w:r>
      </w:del>
      <w:ins w:id="435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356" w:author="Στάθης Καπ" w:date="2023-02-13T02:22:00Z">
        <w:r w:rsidDel="00781F96">
          <w:delText>timebudget</w:delText>
        </w:r>
      </w:del>
      <w:ins w:id="4357" w:author="Στάθης Καπ" w:date="2023-02-13T02:22:00Z">
        <w:r w:rsidR="00781F96">
          <w:t>timeBudget</w:t>
        </w:r>
      </w:ins>
      <w:r w:rsidRPr="00DE423F">
        <w:rPr>
          <w:lang w:val="el-GR"/>
        </w:rPr>
        <w:t>=[0-1000]</w:t>
      </w:r>
      <w:r w:rsidR="00DE423F">
        <w:rPr>
          <w:lang w:val="el-GR"/>
        </w:rPr>
        <w:t xml:space="preserve"> και </w:t>
      </w:r>
      <w:ins w:id="4358" w:author="Στάθης Καπ" w:date="2023-03-06T22:46:00Z">
        <w:r w:rsidR="00842983">
          <w:t>S</w:t>
        </w:r>
      </w:ins>
      <w:del w:id="4359"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360" w:author="Στάθης Καπ" w:date="2023-03-06T22:46:00Z">
        <w:r w:rsidR="00DE423F" w:rsidDel="00842983">
          <w:delText>intervals</w:delText>
        </w:r>
        <w:r w:rsidR="00DE423F" w:rsidDel="00842983">
          <w:rPr>
            <w:lang w:val="el-GR"/>
          </w:rPr>
          <w:delText xml:space="preserve"> </w:delText>
        </w:r>
      </w:del>
      <w:ins w:id="4361" w:author="Στάθης Καπ" w:date="2023-03-06T22:46:00Z">
        <w:r w:rsidR="00842983">
          <w:rPr>
            <w:lang w:val="el-GR"/>
          </w:rPr>
          <w:t xml:space="preserve">υποδιαστήματα </w:t>
        </w:r>
      </w:ins>
      <w:r w:rsidR="00DE423F">
        <w:rPr>
          <w:lang w:val="el-GR"/>
        </w:rPr>
        <w:t>με διάρκεια 250</w:t>
      </w:r>
      <w:ins w:id="4362" w:author="Στάθης Καπ" w:date="2023-03-06T22:46:00Z">
        <w:r w:rsidR="00A57001">
          <w:rPr>
            <w:lang w:val="el-GR"/>
          </w:rPr>
          <w:t xml:space="preserve"> χρονικών</w:t>
        </w:r>
      </w:ins>
      <w:r w:rsidR="00DE423F">
        <w:rPr>
          <w:lang w:val="el-GR"/>
        </w:rPr>
        <w:t xml:space="preserve"> </w:t>
      </w:r>
      <w:del w:id="4363"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364"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365" w:author="Στάθης Καπ" w:date="2023-03-06T22:47:00Z">
        <w:r w:rsidR="00531CA9" w:rsidDel="00B77038">
          <w:rPr>
            <w:lang w:val="el-GR"/>
          </w:rPr>
          <w:delText>σε κάθε χρονικό</w:delText>
        </w:r>
      </w:del>
      <w:ins w:id="4366" w:author="Στάθης Καπ" w:date="2023-03-06T22:47:00Z">
        <w:r w:rsidR="00B77038">
          <w:rPr>
            <w:lang w:val="el-GR"/>
          </w:rPr>
          <w:t xml:space="preserve">στα </w:t>
        </w:r>
      </w:ins>
      <w:del w:id="4367" w:author="Στάθης Καπ" w:date="2023-03-06T22:47:00Z">
        <w:r w:rsidR="00531CA9" w:rsidDel="00B77038">
          <w:rPr>
            <w:lang w:val="el-GR"/>
          </w:rPr>
          <w:delText xml:space="preserve"> </w:delText>
        </w:r>
      </w:del>
      <w:ins w:id="4368" w:author="Στάθης Καπ" w:date="2023-03-06T22:47:00Z">
        <w:r w:rsidR="00FB20F5">
          <w:rPr>
            <w:lang w:val="el-GR"/>
          </w:rPr>
          <w:t>υποδιαστήματα</w:t>
        </w:r>
      </w:ins>
      <w:del w:id="436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370" w:author="Στάθης Καπ" w:date="2023-03-06T22:47:00Z">
        <w:r w:rsidR="00FB20F5">
          <w:rPr>
            <w:lang w:val="el-GR"/>
          </w:rPr>
          <w:t xml:space="preserve">Εάν λοιπόν, δε </w:t>
        </w:r>
      </w:ins>
      <w:ins w:id="4371" w:author="Στάθης Καπ" w:date="2023-03-06T22:49:00Z">
        <w:r w:rsidR="00FB20F5">
          <w:rPr>
            <w:lang w:val="el-GR"/>
          </w:rPr>
          <w:t>ληφθεί</w:t>
        </w:r>
      </w:ins>
      <w:ins w:id="4372" w:author="Στάθης Καπ" w:date="2023-03-06T22:47:00Z">
        <w:r w:rsidR="00FB20F5">
          <w:rPr>
            <w:lang w:val="el-GR"/>
          </w:rPr>
          <w:t xml:space="preserve"> </w:t>
        </w:r>
      </w:ins>
      <w:ins w:id="4373" w:author="Στάθης Καπ" w:date="2023-03-06T22:48:00Z">
        <w:r w:rsidR="00FB20F5">
          <w:rPr>
            <w:lang w:val="el-GR"/>
          </w:rPr>
          <w:t xml:space="preserve">υπόψιν η ενεργητικότητα των κόμβων στην οριοθέτηση των </w:t>
        </w:r>
      </w:ins>
      <w:ins w:id="4374" w:author="Στάθης Καπ" w:date="2023-03-06T22:49:00Z">
        <w:r w:rsidR="00FB20F5">
          <w:rPr>
            <w:lang w:val="el-GR"/>
          </w:rPr>
          <w:t>υπο</w:t>
        </w:r>
      </w:ins>
      <w:ins w:id="4375" w:author="Στάθης Καπ" w:date="2023-03-06T22:48:00Z">
        <w:r w:rsidR="00FB20F5">
          <w:rPr>
            <w:lang w:val="el-GR"/>
          </w:rPr>
          <w:t>διαστημάτων, υπάρχει ο κ</w:t>
        </w:r>
      </w:ins>
      <w:ins w:id="4376" w:author="Στάθης Καπ" w:date="2023-03-06T22:49:00Z">
        <w:r w:rsidR="00FB20F5">
          <w:rPr>
            <w:lang w:val="el-GR"/>
          </w:rPr>
          <w:t>ίνδυνος</w:t>
        </w:r>
      </w:ins>
      <w:ins w:id="4377" w:author="Στάθης Καπ" w:date="2023-03-06T22:48:00Z">
        <w:r w:rsidR="00FB20F5">
          <w:rPr>
            <w:lang w:val="el-GR"/>
          </w:rPr>
          <w:t xml:space="preserve"> να καταλήξει μια μεγάλη μερίδα των κόμβων σε κάποιο από τα υποδιαστήματα. </w:t>
        </w:r>
      </w:ins>
      <w:ins w:id="4378" w:author="Στάθης Καπ" w:date="2023-03-07T00:20:00Z">
        <w:r w:rsidR="001E1619">
          <w:rPr>
            <w:lang w:val="el-GR"/>
          </w:rPr>
          <w:t>Εάν φυσικά</w:t>
        </w:r>
      </w:ins>
      <w:ins w:id="4379" w:author="Στάθης Καπ" w:date="2023-03-07T00:22:00Z">
        <w:r w:rsidR="001E1619">
          <w:rPr>
            <w:lang w:val="el-GR"/>
          </w:rPr>
          <w:t>,</w:t>
        </w:r>
      </w:ins>
      <w:ins w:id="4380" w:author="Στάθης Καπ" w:date="2023-03-07T00:20:00Z">
        <w:r w:rsidR="001E1619">
          <w:rPr>
            <w:lang w:val="el-GR"/>
          </w:rPr>
          <w:t xml:space="preserve"> σε μι</w:t>
        </w:r>
      </w:ins>
      <w:ins w:id="4381" w:author="Στάθης Καπ" w:date="2023-03-07T00:21:00Z">
        <w:r w:rsidR="001E1619">
          <w:rPr>
            <w:lang w:val="el-GR"/>
          </w:rPr>
          <w:t>α ακραία περίπτωση</w:t>
        </w:r>
      </w:ins>
      <w:ins w:id="4382" w:author="Στάθης Καπ" w:date="2023-03-07T00:22:00Z">
        <w:r w:rsidR="001E1619">
          <w:rPr>
            <w:lang w:val="el-GR"/>
          </w:rPr>
          <w:t>,</w:t>
        </w:r>
      </w:ins>
      <w:ins w:id="4383" w:author="Στάθης Καπ" w:date="2023-03-07T00:21:00Z">
        <w:r w:rsidR="001E1619">
          <w:rPr>
            <w:lang w:val="el-GR"/>
          </w:rPr>
          <w:t xml:space="preserve"> </w:t>
        </w:r>
      </w:ins>
      <w:ins w:id="4384" w:author="Στάθης Καπ" w:date="2023-03-07T00:20:00Z">
        <w:r w:rsidR="001E1619">
          <w:rPr>
            <w:lang w:val="el-GR"/>
          </w:rPr>
          <w:t xml:space="preserve">όλοι οι κόμβοι καταλήξουν σε ένα υποδιάστημα, τότε το </w:t>
        </w:r>
      </w:ins>
      <w:ins w:id="4385" w:author="Στάθης Καπ" w:date="2023-03-07T00:23:00Z">
        <w:r w:rsidR="001E1619">
          <w:rPr>
            <w:lang w:val="el-GR"/>
          </w:rPr>
          <w:t>μόνο</w:t>
        </w:r>
      </w:ins>
      <w:ins w:id="4386" w:author="Στάθης Καπ" w:date="2023-03-07T00:20:00Z">
        <w:r w:rsidR="001E1619">
          <w:rPr>
            <w:lang w:val="el-GR"/>
          </w:rPr>
          <w:t xml:space="preserve"> που θα έχει </w:t>
        </w:r>
      </w:ins>
      <w:ins w:id="4387" w:author="Στάθης Καπ" w:date="2023-03-07T00:21:00Z">
        <w:r w:rsidR="001E1619">
          <w:rPr>
            <w:lang w:val="el-GR"/>
          </w:rPr>
          <w:t xml:space="preserve">επιτευχθεί </w:t>
        </w:r>
      </w:ins>
      <w:ins w:id="4388" w:author="Στάθης Καπ" w:date="2023-03-07T00:23:00Z">
        <w:r w:rsidR="001E1619">
          <w:rPr>
            <w:lang w:val="el-GR"/>
          </w:rPr>
          <w:t>πρακτικά</w:t>
        </w:r>
      </w:ins>
      <w:ins w:id="4389" w:author="Στάθης Καπ" w:date="2023-03-07T00:21:00Z">
        <w:r w:rsidR="001E1619">
          <w:rPr>
            <w:lang w:val="el-GR"/>
          </w:rPr>
          <w:t xml:space="preserve"> είναι να έχει μειωθεί το χρονικό απόθεμα του πρωτότυπου προβλήματος</w:t>
        </w:r>
      </w:ins>
      <w:ins w:id="4390" w:author="Στάθης Καπ" w:date="2023-03-07T00:25:00Z">
        <w:r w:rsidR="00CE03CB">
          <w:rPr>
            <w:lang w:val="el-GR"/>
          </w:rPr>
          <w:t>.</w:t>
        </w:r>
      </w:ins>
      <w:del w:id="4391" w:author="Στάθης Καπ" w:date="2023-03-07T00:21:00Z">
        <w:r w:rsidR="00854462" w:rsidDel="001E1619">
          <w:rPr>
            <w:lang w:val="el-GR"/>
          </w:rPr>
          <w:delText xml:space="preserve">Με </w:delText>
        </w:r>
      </w:del>
      <w:del w:id="4392" w:author="Στάθης Καπ" w:date="2023-03-07T00:22:00Z">
        <w:r w:rsidR="00854462" w:rsidDel="001E1619">
          <w:rPr>
            <w:lang w:val="el-GR"/>
          </w:rPr>
          <w:delText xml:space="preserve">βάση λοιπόν το προηγούμενο παράδειγμα, υπάρχει </w:delText>
        </w:r>
      </w:del>
      <w:del w:id="4393" w:author="Στάθης Καπ" w:date="2023-02-01T06:01:00Z">
        <w:r w:rsidR="00854462">
          <w:rPr>
            <w:lang w:val="el-GR"/>
          </w:rPr>
          <w:delText>η πιθανότητα</w:delText>
        </w:r>
      </w:del>
      <w:del w:id="439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395" w:author="Στάθης Καπ" w:date="2023-02-01T06:01:00Z">
        <w:r w:rsidR="00854462">
          <w:rPr>
            <w:lang w:val="el-GR"/>
          </w:rPr>
          <w:delText>διάστημα. Πρέπει λοιπόν</w:delText>
        </w:r>
      </w:del>
      <w:del w:id="4396" w:author="Στάθης Καπ" w:date="2023-03-07T00:22:00Z">
        <w:r w:rsidR="00854462" w:rsidDel="001E1619">
          <w:rPr>
            <w:lang w:val="el-GR"/>
          </w:rPr>
          <w:delText xml:space="preserve"> να οριοθετηθούν </w:delText>
        </w:r>
      </w:del>
      <w:del w:id="4397" w:author="Στάθης Καπ" w:date="2023-02-01T06:01:00Z">
        <w:r w:rsidR="00854462">
          <w:rPr>
            <w:lang w:val="el-GR"/>
          </w:rPr>
          <w:delText xml:space="preserve">τα διαστήματα </w:delText>
        </w:r>
      </w:del>
      <w:del w:id="4398" w:author="Στάθης Καπ" w:date="2023-03-07T00:22:00Z">
        <w:r w:rsidR="00854462" w:rsidDel="001E1619">
          <w:rPr>
            <w:lang w:val="el-GR"/>
          </w:rPr>
          <w:delText xml:space="preserve">λαμβάνοντας υπόψιν τα χρονικά παράθυρα των κόμβων έτσι ώστε </w:delText>
        </w:r>
      </w:del>
      <w:del w:id="4399" w:author="Στάθης Καπ" w:date="2023-02-01T06:01:00Z">
        <w:r w:rsidR="00854462">
          <w:rPr>
            <w:lang w:val="el-GR"/>
          </w:rPr>
          <w:delText xml:space="preserve">να κατανεμηθούν </w:delText>
        </w:r>
      </w:del>
      <w:del w:id="4400" w:author="Στάθης Καπ" w:date="2023-03-07T00:22:00Z">
        <w:r w:rsidR="00854462" w:rsidDel="001E1619">
          <w:rPr>
            <w:lang w:val="el-GR"/>
          </w:rPr>
          <w:delText xml:space="preserve">στη συνέχεια οι κόμβοι όσο το </w:delText>
        </w:r>
      </w:del>
      <w:del w:id="4401" w:author="Στάθης Καπ" w:date="2023-02-01T06:01:00Z">
        <w:r w:rsidR="00854462">
          <w:rPr>
            <w:lang w:val="el-GR"/>
          </w:rPr>
          <w:delText>δυνατόν</w:delText>
        </w:r>
      </w:del>
      <w:del w:id="440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40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40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405" w:author="Στάθης Καπ" w:date="2023-02-15T02:30:00Z"/>
          <w:lang w:val="el-GR"/>
        </w:rPr>
      </w:pPr>
      <w:ins w:id="4406" w:author="Στάθης Καπ" w:date="2023-02-15T02:24:00Z">
        <w:r>
          <w:rPr>
            <w:lang w:val="el-GR"/>
          </w:rPr>
          <w:t>Για το σκοπό αυτό, υλοποιήθηκε ένας απλός ευρετικός που προσπαθεί να ο</w:t>
        </w:r>
      </w:ins>
      <w:ins w:id="4407" w:author="Στάθης Καπ" w:date="2023-02-15T02:25:00Z">
        <w:r>
          <w:rPr>
            <w:lang w:val="el-GR"/>
          </w:rPr>
          <w:t xml:space="preserve">ριοθετήσει τα χρονικά διαστήματα </w:t>
        </w:r>
      </w:ins>
      <w:ins w:id="4408" w:author="Στάθης Καπ" w:date="2023-02-15T02:26:00Z">
        <w:r>
          <w:rPr>
            <w:lang w:val="el-GR"/>
          </w:rPr>
          <w:t>μειώνοντας</w:t>
        </w:r>
      </w:ins>
      <w:ins w:id="4409" w:author="Στάθης Καπ" w:date="2023-02-15T02:27:00Z">
        <w:r>
          <w:rPr>
            <w:lang w:val="el-GR"/>
          </w:rPr>
          <w:t>, επαναλαμβανόμενα,</w:t>
        </w:r>
      </w:ins>
      <w:ins w:id="4410" w:author="Στάθης Καπ" w:date="2023-02-15T02:26:00Z">
        <w:r>
          <w:rPr>
            <w:lang w:val="el-GR"/>
          </w:rPr>
          <w:t xml:space="preserve"> τα όρια του διαστήματος </w:t>
        </w:r>
      </w:ins>
      <w:ins w:id="4411" w:author="Στάθης Καπ" w:date="2023-02-15T02:30:00Z">
        <w:r>
          <w:rPr>
            <w:lang w:val="el-GR"/>
          </w:rPr>
          <w:t xml:space="preserve">με τους περισσότερους κόμβους. </w:t>
        </w:r>
      </w:ins>
    </w:p>
    <w:p w14:paraId="1613D472" w14:textId="4D2E67D6" w:rsidR="00227D7C" w:rsidRDefault="00E632CD" w:rsidP="00646626">
      <w:pPr>
        <w:rPr>
          <w:ins w:id="4412" w:author="Στάθης Καπ" w:date="2023-03-07T00:58:00Z"/>
          <w:lang w:val="el-GR"/>
        </w:rPr>
      </w:pPr>
      <w:ins w:id="4413" w:author="Στάθης Καπ" w:date="2023-02-15T02:30:00Z">
        <w:r>
          <w:rPr>
            <w:lang w:val="el-GR"/>
          </w:rPr>
          <w:t xml:space="preserve">Πιο συγκεκριμένα, </w:t>
        </w:r>
      </w:ins>
      <w:ins w:id="4414" w:author="Στάθης Καπ" w:date="2023-02-15T02:31:00Z">
        <w:r>
          <w:rPr>
            <w:lang w:val="el-GR"/>
          </w:rPr>
          <w:t>αρχικά ορίζεται η αντικειμενική συνάρτησ</w:t>
        </w:r>
      </w:ins>
      <w:ins w:id="4415" w:author="Στάθης Καπ" w:date="2023-02-16T00:06:00Z">
        <w:r w:rsidR="00646626">
          <w:rPr>
            <w:lang w:val="el-GR"/>
          </w:rPr>
          <w:t>η</w:t>
        </w:r>
      </w:ins>
      <w:ins w:id="4416" w:author="Στάθης Καπ" w:date="2023-03-07T00:26:00Z">
        <w:r w:rsidR="00CE03CB" w:rsidRPr="00CE03CB">
          <w:rPr>
            <w:lang w:val="el-GR"/>
            <w:rPrChange w:id="4417" w:author="Στάθης Καπ" w:date="2023-03-07T00:26:00Z">
              <w:rPr/>
            </w:rPrChange>
          </w:rPr>
          <w:t>:</w:t>
        </w:r>
      </w:ins>
      <m:oMath>
        <m:func>
          <m:funcPr>
            <m:ctrlPr>
              <w:del w:id="4418" w:author="Στάθης Καπ" w:date="2023-02-15T02:31:00Z">
                <w:rPr>
                  <w:rFonts w:ascii="Cambria Math" w:eastAsiaTheme="minorEastAsia" w:hAnsi="Cambria Math"/>
                  <w:i/>
                </w:rPr>
              </w:del>
            </m:ctrlPr>
          </m:funcPr>
          <m:fName>
            <m:r>
              <w:del w:id="4419" w:author="Στάθης Καπ" w:date="2023-02-15T02:31:00Z">
                <m:rPr>
                  <m:sty m:val="p"/>
                </m:rPr>
                <w:rPr>
                  <w:rFonts w:ascii="Cambria Math" w:eastAsiaTheme="minorEastAsia" w:hAnsi="Cambria Math"/>
                </w:rPr>
                <m:t>min</m:t>
              </w:del>
            </m:r>
          </m:fName>
          <m:e/>
        </m:func>
        <m:func>
          <m:funcPr>
            <m:ctrlPr>
              <w:del w:id="4420" w:author="Στάθης Καπ" w:date="2023-02-16T00:06:00Z">
                <w:rPr>
                  <w:rFonts w:ascii="Cambria Math" w:hAnsi="Cambria Math"/>
                  <w:i/>
                </w:rPr>
              </w:del>
            </m:ctrlPr>
          </m:funcPr>
          <m:fName>
            <m:r>
              <w:del w:id="442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422" w:author="Στάθης Καπ" w:date="2023-03-07T00:58:00Z"/>
        </w:trPr>
        <w:tc>
          <w:tcPr>
            <w:tcW w:w="350" w:type="pct"/>
          </w:tcPr>
          <w:p w14:paraId="07976D89" w14:textId="77777777" w:rsidR="00ED5F68" w:rsidRDefault="00ED5F68" w:rsidP="002453A0">
            <w:pPr>
              <w:spacing w:after="160"/>
              <w:rPr>
                <w:ins w:id="4423" w:author="Στάθης Καπ" w:date="2023-03-07T00:58:00Z"/>
                <w:lang w:val="el-GR"/>
              </w:rPr>
            </w:pPr>
          </w:p>
        </w:tc>
        <w:tc>
          <w:tcPr>
            <w:tcW w:w="4300" w:type="pct"/>
          </w:tcPr>
          <w:p w14:paraId="5751D79E" w14:textId="75EBAE3C" w:rsidR="00ED5F68" w:rsidRPr="00ED5F68" w:rsidRDefault="00ED5F68" w:rsidP="002453A0">
            <w:pPr>
              <w:rPr>
                <w:ins w:id="4424" w:author="Στάθης Καπ" w:date="2023-03-07T00:58:00Z"/>
                <w:rFonts w:eastAsiaTheme="minorEastAsia"/>
                <w:rPrChange w:id="4425" w:author="Στάθης Καπ" w:date="2023-03-07T00:58:00Z">
                  <w:rPr>
                    <w:ins w:id="4426" w:author="Στάθης Καπ" w:date="2023-03-07T00:58:00Z"/>
                    <w:lang w:val="el-GR"/>
                  </w:rPr>
                </w:rPrChange>
              </w:rPr>
            </w:pPr>
            <m:oMathPara>
              <m:oMath>
                <m:r>
                  <w:ins w:id="4427" w:author="Στάθης Καπ" w:date="2023-03-07T00:58:00Z">
                    <w:rPr>
                      <w:rFonts w:ascii="Cambria Math" w:hAnsi="Cambria Math"/>
                    </w:rPr>
                    <m:t>minimize P=maxCount-minCount</m:t>
                  </w:ins>
                </m:r>
              </m:oMath>
            </m:oMathPara>
          </w:p>
        </w:tc>
        <w:tc>
          <w:tcPr>
            <w:tcW w:w="350" w:type="pct"/>
            <w:vAlign w:val="center"/>
          </w:tcPr>
          <w:p w14:paraId="79C9A0BC" w14:textId="7E4664CE" w:rsidR="00ED5F68" w:rsidRPr="002453A0" w:rsidRDefault="00ED5F68" w:rsidP="002453A0">
            <w:pPr>
              <w:pStyle w:val="Caption"/>
              <w:spacing w:after="160"/>
              <w:rPr>
                <w:ins w:id="4428" w:author="Στάθης Καπ" w:date="2023-03-07T00:58:00Z"/>
              </w:rPr>
            </w:pPr>
            <w:ins w:id="442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43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31" w:author="Στάθης Καπ" w:date="2023-03-07T16:43:00Z">
              <w:r w:rsidR="002C131C">
                <w:rPr>
                  <w:noProof/>
                  <w:lang w:val="el-GR"/>
                </w:rPr>
                <w:t>1</w:t>
              </w:r>
            </w:ins>
            <w:ins w:id="4432" w:author="Στάθης Καπ" w:date="2023-03-07T00:58:00Z">
              <w:r>
                <w:rPr>
                  <w:lang w:val="el-GR"/>
                </w:rPr>
                <w:fldChar w:fldCharType="end"/>
              </w:r>
              <w:r>
                <w:t>)</w:t>
              </w:r>
            </w:ins>
          </w:p>
        </w:tc>
      </w:tr>
    </w:tbl>
    <w:p w14:paraId="1FF144E4" w14:textId="77777777" w:rsidR="00DD68CA" w:rsidRDefault="00CE03CB" w:rsidP="00646626">
      <w:pPr>
        <w:rPr>
          <w:ins w:id="4433" w:author="Στάθης Καπ" w:date="2023-03-07T01:01:00Z"/>
          <w:rFonts w:eastAsiaTheme="minorEastAsia"/>
          <w:lang w:val="el-GR"/>
        </w:rPr>
      </w:pPr>
      <w:ins w:id="443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43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43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437" w:author="Στάθης Καπ" w:date="2023-03-07T00:28:00Z">
        <w:r>
          <w:rPr>
            <w:rFonts w:eastAsiaTheme="minorEastAsia"/>
            <w:lang w:val="el-GR"/>
          </w:rPr>
          <w:t xml:space="preserve">ει τη διαφορά αυτή μειώνοντας το υποδιάστημα </w:t>
        </w:r>
      </w:ins>
      <w:ins w:id="443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439" w:author="Στάθης Καπ" w:date="2023-03-07T00:58:00Z">
              <w:rPr>
                <w:rFonts w:eastAsiaTheme="minorEastAsia"/>
              </w:rPr>
            </w:rPrChange>
          </w:rPr>
          <w:t>.</w:t>
        </w:r>
      </w:ins>
      <w:ins w:id="4440" w:author="Στάθης Καπ" w:date="2023-03-07T00:59:00Z">
        <w:r w:rsidR="00DD68CA" w:rsidRPr="00DD68CA">
          <w:rPr>
            <w:rFonts w:eastAsiaTheme="minorEastAsia"/>
            <w:lang w:val="el-GR"/>
            <w:rPrChange w:id="444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442" w:author="Στάθης Καπ" w:date="2023-03-07T01:00:00Z">
        <w:r w:rsidR="00DD68CA">
          <w:rPr>
            <w:rFonts w:eastAsiaTheme="minorEastAsia"/>
            <w:lang w:val="el-GR"/>
          </w:rPr>
          <w:t xml:space="preserve">στήματα έχουν δυο μεταβλητά όρια, ένα αριστερό και ένα δεξί. </w:t>
        </w:r>
      </w:ins>
      <w:ins w:id="4443" w:author="Στάθης Καπ" w:date="2023-03-07T01:01:00Z">
        <w:r w:rsidR="00DD68CA">
          <w:rPr>
            <w:rFonts w:eastAsiaTheme="minorEastAsia"/>
            <w:lang w:val="el-GR"/>
          </w:rPr>
          <w:t xml:space="preserve">Οπότε πρέπει να καθοριστεί ο τρόπος με τον οποίο θα μειωθεί. </w:t>
        </w:r>
      </w:ins>
    </w:p>
    <w:p w14:paraId="1165174D" w14:textId="03D28C0F" w:rsidR="00646626" w:rsidRPr="0060013A" w:rsidRDefault="00DD68CA" w:rsidP="00646626">
      <w:pPr>
        <w:rPr>
          <w:rFonts w:eastAsiaTheme="minorEastAsia"/>
          <w:i/>
          <w:lang w:val="el-GR"/>
          <w:rPrChange w:id="4444" w:author="Στάθης Καπ" w:date="2023-03-07T04:56:00Z">
            <w:rPr>
              <w:lang w:val="el-GR"/>
            </w:rPr>
          </w:rPrChange>
        </w:rPr>
      </w:pPr>
      <w:ins w:id="4445" w:author="Στάθης Καπ" w:date="2023-03-07T01:01:00Z">
        <w:r>
          <w:rPr>
            <w:rFonts w:eastAsiaTheme="minorEastAsia"/>
            <w:lang w:val="el-GR"/>
          </w:rPr>
          <w:t xml:space="preserve">Έστω ένα υποδιάστημα </w:t>
        </w:r>
      </w:ins>
      <m:oMath>
        <m:r>
          <w:ins w:id="4446" w:author="Στάθης Καπ" w:date="2023-03-07T01:01:00Z">
            <w:rPr>
              <w:rFonts w:ascii="Cambria Math" w:eastAsiaTheme="minorEastAsia" w:hAnsi="Cambria Math"/>
              <w:lang w:val="el-GR"/>
            </w:rPr>
            <m:t>interva</m:t>
          </w:ins>
        </m:r>
        <m:sSub>
          <m:sSubPr>
            <m:ctrlPr>
              <w:ins w:id="4447" w:author="Στάθης Καπ" w:date="2023-03-07T01:01:00Z">
                <w:rPr>
                  <w:rFonts w:ascii="Cambria Math" w:eastAsiaTheme="minorEastAsia" w:hAnsi="Cambria Math"/>
                  <w:i/>
                  <w:lang w:val="el-GR"/>
                </w:rPr>
              </w:ins>
            </m:ctrlPr>
          </m:sSubPr>
          <m:e>
            <m:r>
              <w:ins w:id="4448" w:author="Στάθης Καπ" w:date="2023-03-07T01:01:00Z">
                <w:rPr>
                  <w:rFonts w:ascii="Cambria Math" w:eastAsiaTheme="minorEastAsia" w:hAnsi="Cambria Math"/>
                  <w:lang w:val="el-GR"/>
                </w:rPr>
                <m:t>l</m:t>
              </w:ins>
            </m:r>
          </m:e>
          <m:sub>
            <m:r>
              <w:ins w:id="4449" w:author="Στάθης Καπ" w:date="2023-03-07T01:01:00Z">
                <w:rPr>
                  <w:rFonts w:ascii="Cambria Math" w:eastAsiaTheme="minorEastAsia" w:hAnsi="Cambria Math"/>
                  <w:lang w:val="el-GR"/>
                </w:rPr>
                <m:t>i</m:t>
              </w:ins>
            </m:r>
          </m:sub>
        </m:sSub>
      </m:oMath>
      <w:ins w:id="4450" w:author="Στάθης Καπ" w:date="2023-03-07T01:01:00Z">
        <w:r>
          <w:rPr>
            <w:rFonts w:eastAsiaTheme="minorEastAsia"/>
            <w:lang w:val="el-GR"/>
          </w:rPr>
          <w:t xml:space="preserve"> στο οποίο αντιστοιχεί το</w:t>
        </w:r>
      </w:ins>
      <w:ins w:id="4451" w:author="Στάθης Καπ" w:date="2023-03-07T01:02:00Z">
        <w:r>
          <w:rPr>
            <w:rFonts w:eastAsiaTheme="minorEastAsia"/>
            <w:lang w:val="el-GR"/>
          </w:rPr>
          <w:t xml:space="preserve"> </w:t>
        </w:r>
        <w:r>
          <w:rPr>
            <w:rFonts w:eastAsiaTheme="minorEastAsia"/>
          </w:rPr>
          <w:t>maxCount</w:t>
        </w:r>
        <w:r>
          <w:rPr>
            <w:rFonts w:eastAsiaTheme="minorEastAsia"/>
            <w:lang w:val="el-GR"/>
          </w:rPr>
          <w:t xml:space="preserve"> και </w:t>
        </w:r>
      </w:ins>
      <m:oMath>
        <m:r>
          <w:ins w:id="4452" w:author="Στάθης Καπ" w:date="2023-03-07T01:02:00Z">
            <w:rPr>
              <w:rFonts w:ascii="Cambria Math" w:eastAsiaTheme="minorEastAsia" w:hAnsi="Cambria Math"/>
              <w:lang w:val="el-GR"/>
            </w:rPr>
            <m:t>duratio</m:t>
          </w:ins>
        </m:r>
        <m:sSub>
          <m:sSubPr>
            <m:ctrlPr>
              <w:ins w:id="4453" w:author="Στάθης Καπ" w:date="2023-03-07T01:02:00Z">
                <w:rPr>
                  <w:rFonts w:ascii="Cambria Math" w:eastAsiaTheme="minorEastAsia" w:hAnsi="Cambria Math"/>
                  <w:i/>
                  <w:lang w:val="el-GR"/>
                </w:rPr>
              </w:ins>
            </m:ctrlPr>
          </m:sSubPr>
          <m:e>
            <m:r>
              <w:ins w:id="4454" w:author="Στάθης Καπ" w:date="2023-03-07T01:02:00Z">
                <w:rPr>
                  <w:rFonts w:ascii="Cambria Math" w:eastAsiaTheme="minorEastAsia" w:hAnsi="Cambria Math"/>
                  <w:lang w:val="el-GR"/>
                </w:rPr>
                <m:t>n</m:t>
              </w:ins>
            </m:r>
          </m:e>
          <m:sub>
            <m:r>
              <w:ins w:id="4455" w:author="Στάθης Καπ" w:date="2023-03-07T01:02:00Z">
                <w:rPr>
                  <w:rFonts w:ascii="Cambria Math" w:eastAsiaTheme="minorEastAsia" w:hAnsi="Cambria Math"/>
                  <w:lang w:val="el-GR"/>
                </w:rPr>
                <m:t>i</m:t>
              </w:ins>
            </m:r>
          </m:sub>
        </m:sSub>
      </m:oMath>
      <w:ins w:id="4456" w:author="Στάθης Καπ" w:date="2023-03-07T01:02:00Z">
        <w:r>
          <w:rPr>
            <w:rFonts w:eastAsiaTheme="minorEastAsia"/>
            <w:lang w:val="el-GR"/>
          </w:rPr>
          <w:t xml:space="preserve"> η διάρκεια του </w:t>
        </w:r>
      </w:ins>
      <m:oMath>
        <m:r>
          <w:ins w:id="4457" w:author="Στάθης Καπ" w:date="2023-03-07T01:02:00Z">
            <w:rPr>
              <w:rFonts w:ascii="Cambria Math" w:eastAsiaTheme="minorEastAsia" w:hAnsi="Cambria Math"/>
              <w:lang w:val="el-GR"/>
            </w:rPr>
            <m:t>interva</m:t>
          </w:ins>
        </m:r>
        <m:sSub>
          <m:sSubPr>
            <m:ctrlPr>
              <w:ins w:id="4458" w:author="Στάθης Καπ" w:date="2023-03-07T01:02:00Z">
                <w:rPr>
                  <w:rFonts w:ascii="Cambria Math" w:eastAsiaTheme="minorEastAsia" w:hAnsi="Cambria Math"/>
                  <w:i/>
                  <w:lang w:val="el-GR"/>
                </w:rPr>
              </w:ins>
            </m:ctrlPr>
          </m:sSubPr>
          <m:e>
            <m:r>
              <w:ins w:id="4459" w:author="Στάθης Καπ" w:date="2023-03-07T01:02:00Z">
                <w:rPr>
                  <w:rFonts w:ascii="Cambria Math" w:eastAsiaTheme="minorEastAsia" w:hAnsi="Cambria Math"/>
                  <w:lang w:val="el-GR"/>
                </w:rPr>
                <m:t>l</m:t>
              </w:ins>
            </m:r>
          </m:e>
          <m:sub>
            <m:r>
              <w:ins w:id="4460" w:author="Στάθης Καπ" w:date="2023-03-07T01:02:00Z">
                <w:rPr>
                  <w:rFonts w:ascii="Cambria Math" w:eastAsiaTheme="minorEastAsia" w:hAnsi="Cambria Math"/>
                  <w:lang w:val="el-GR"/>
                </w:rPr>
                <m:t>i</m:t>
              </w:ins>
            </m:r>
          </m:sub>
        </m:sSub>
      </m:oMath>
      <w:ins w:id="4461" w:author="Στάθης Καπ" w:date="2023-03-07T01:02:00Z">
        <w:r>
          <w:rPr>
            <w:rFonts w:eastAsiaTheme="minorEastAsia"/>
            <w:lang w:val="el-GR"/>
          </w:rPr>
          <w:t xml:space="preserve">. Το </w:t>
        </w:r>
      </w:ins>
      <m:oMath>
        <m:r>
          <w:ins w:id="4462" w:author="Στάθης Καπ" w:date="2023-03-07T01:02:00Z">
            <w:rPr>
              <w:rFonts w:ascii="Cambria Math" w:eastAsiaTheme="minorEastAsia" w:hAnsi="Cambria Math"/>
              <w:lang w:val="el-GR"/>
            </w:rPr>
            <m:t>interva</m:t>
          </w:ins>
        </m:r>
        <m:sSub>
          <m:sSubPr>
            <m:ctrlPr>
              <w:ins w:id="4463" w:author="Στάθης Καπ" w:date="2023-03-07T01:02:00Z">
                <w:rPr>
                  <w:rFonts w:ascii="Cambria Math" w:eastAsiaTheme="minorEastAsia" w:hAnsi="Cambria Math"/>
                  <w:i/>
                  <w:lang w:val="el-GR"/>
                </w:rPr>
              </w:ins>
            </m:ctrlPr>
          </m:sSubPr>
          <m:e>
            <m:r>
              <w:ins w:id="4464" w:author="Στάθης Καπ" w:date="2023-03-07T01:02:00Z">
                <w:rPr>
                  <w:rFonts w:ascii="Cambria Math" w:eastAsiaTheme="minorEastAsia" w:hAnsi="Cambria Math"/>
                  <w:lang w:val="el-GR"/>
                </w:rPr>
                <m:t>l</m:t>
              </w:ins>
            </m:r>
          </m:e>
          <m:sub>
            <m:r>
              <w:ins w:id="4465" w:author="Στάθης Καπ" w:date="2023-03-07T01:02:00Z">
                <w:rPr>
                  <w:rFonts w:ascii="Cambria Math" w:eastAsiaTheme="minorEastAsia" w:hAnsi="Cambria Math"/>
                  <w:lang w:val="el-GR"/>
                </w:rPr>
                <m:t>i</m:t>
              </w:ins>
            </m:r>
          </m:sub>
        </m:sSub>
      </m:oMath>
      <w:ins w:id="4466" w:author="Στάθης Καπ" w:date="2023-03-07T01:02:00Z">
        <w:r>
          <w:rPr>
            <w:rFonts w:eastAsiaTheme="minorEastAsia"/>
            <w:lang w:val="el-GR"/>
          </w:rPr>
          <w:t xml:space="preserve"> θα μειωθεί κατά</w:t>
        </w:r>
      </w:ins>
      <w:ins w:id="4467" w:author="Στάθης Καπ" w:date="2023-03-07T01:06:00Z">
        <w:r>
          <w:rPr>
            <w:rFonts w:eastAsiaTheme="minorEastAsia"/>
            <w:lang w:val="el-GR"/>
          </w:rPr>
          <w:t xml:space="preserve"> </w:t>
        </w:r>
      </w:ins>
      <w:ins w:id="4468" w:author="Στάθης Καπ" w:date="2023-03-07T01:02:00Z">
        <w:r>
          <w:rPr>
            <w:rFonts w:eastAsiaTheme="minorEastAsia"/>
            <w:lang w:val="el-GR"/>
          </w:rPr>
          <w:t xml:space="preserve"> </w:t>
        </w:r>
      </w:ins>
      <m:oMath>
        <m:r>
          <w:ins w:id="4469" w:author="Στάθης Καπ" w:date="2023-03-07T01:06:00Z">
            <w:rPr>
              <w:rFonts w:ascii="Cambria Math" w:eastAsiaTheme="minorEastAsia" w:hAnsi="Cambria Math"/>
              <w:lang w:val="el-GR"/>
            </w:rPr>
            <m:t>reduc</m:t>
          </w:ins>
        </m:r>
        <m:sSub>
          <m:sSubPr>
            <m:ctrlPr>
              <w:ins w:id="4470" w:author="Στάθης Καπ" w:date="2023-03-07T01:06:00Z">
                <w:rPr>
                  <w:rFonts w:ascii="Cambria Math" w:eastAsiaTheme="minorEastAsia" w:hAnsi="Cambria Math"/>
                  <w:i/>
                  <w:lang w:val="el-GR"/>
                </w:rPr>
              </w:ins>
            </m:ctrlPr>
          </m:sSubPr>
          <m:e>
            <m:r>
              <w:ins w:id="4471" w:author="Στάθης Καπ" w:date="2023-03-07T01:06:00Z">
                <w:rPr>
                  <w:rFonts w:ascii="Cambria Math" w:eastAsiaTheme="minorEastAsia" w:hAnsi="Cambria Math"/>
                  <w:lang w:val="el-GR"/>
                </w:rPr>
                <m:t>e</m:t>
              </w:ins>
            </m:r>
          </m:e>
          <m:sub>
            <m:r>
              <w:ins w:id="4472" w:author="Στάθης Καπ" w:date="2023-03-07T01:06:00Z">
                <w:rPr>
                  <w:rFonts w:ascii="Cambria Math" w:eastAsiaTheme="minorEastAsia" w:hAnsi="Cambria Math"/>
                  <w:lang w:val="el-GR"/>
                </w:rPr>
                <m:t>i</m:t>
              </w:ins>
            </m:r>
          </m:sub>
        </m:sSub>
        <m:r>
          <w:ins w:id="4473" w:author="Στάθης Καπ" w:date="2023-03-07T01:06:00Z">
            <w:rPr>
              <w:rFonts w:ascii="Cambria Math" w:eastAsiaTheme="minorEastAsia" w:hAnsi="Cambria Math"/>
              <w:lang w:val="el-GR"/>
            </w:rPr>
            <m:t xml:space="preserve">= </m:t>
          </w:ins>
        </m:r>
        <m:r>
          <w:ins w:id="4474" w:author="Στάθης Καπ" w:date="2023-03-07T01:03:00Z">
            <w:rPr>
              <w:rFonts w:ascii="Cambria Math" w:eastAsiaTheme="minorEastAsia" w:hAnsi="Cambria Math"/>
              <w:lang w:val="el-GR"/>
            </w:rPr>
            <m:t>a*duratio</m:t>
          </w:ins>
        </m:r>
        <m:sSub>
          <m:sSubPr>
            <m:ctrlPr>
              <w:ins w:id="4475" w:author="Στάθης Καπ" w:date="2023-03-07T01:03:00Z">
                <w:rPr>
                  <w:rFonts w:ascii="Cambria Math" w:eastAsiaTheme="minorEastAsia" w:hAnsi="Cambria Math"/>
                  <w:i/>
                  <w:lang w:val="el-GR"/>
                </w:rPr>
              </w:ins>
            </m:ctrlPr>
          </m:sSubPr>
          <m:e>
            <m:r>
              <w:ins w:id="4476" w:author="Στάθης Καπ" w:date="2023-03-07T01:03:00Z">
                <w:rPr>
                  <w:rFonts w:ascii="Cambria Math" w:eastAsiaTheme="minorEastAsia" w:hAnsi="Cambria Math"/>
                  <w:lang w:val="el-GR"/>
                </w:rPr>
                <m:t>n</m:t>
              </w:ins>
            </m:r>
          </m:e>
          <m:sub>
            <m:r>
              <w:ins w:id="4477" w:author="Στάθης Καπ" w:date="2023-03-07T01:03:00Z">
                <w:rPr>
                  <w:rFonts w:ascii="Cambria Math" w:eastAsiaTheme="minorEastAsia" w:hAnsi="Cambria Math"/>
                  <w:lang w:val="el-GR"/>
                </w:rPr>
                <m:t>i</m:t>
              </w:ins>
            </m:r>
          </m:sub>
        </m:sSub>
      </m:oMath>
      <w:ins w:id="4478" w:author="Στάθης Καπ" w:date="2023-03-07T01:03:00Z">
        <w:r>
          <w:rPr>
            <w:rFonts w:eastAsiaTheme="minorEastAsia"/>
            <w:lang w:val="el-GR"/>
          </w:rPr>
          <w:t xml:space="preserve"> όπου α μια σταθερά με τιμή 0.2.  </w:t>
        </w:r>
      </w:ins>
    </w:p>
    <w:p w14:paraId="03EFBF85" w14:textId="63E05ED6" w:rsidR="00475FA1" w:rsidRDefault="004A2AAE">
      <w:pPr>
        <w:pStyle w:val="Heading2"/>
        <w:pPrChange w:id="4479" w:author="Στάθης Καπ" w:date="2023-02-26T00:54:00Z">
          <w:pPr>
            <w:pStyle w:val="Heading2"/>
            <w:numPr>
              <w:numId w:val="4"/>
            </w:numPr>
            <w:ind w:left="960" w:hanging="600"/>
          </w:pPr>
        </w:pPrChange>
      </w:pPr>
      <w:bookmarkStart w:id="4480" w:name="_Toc129057683"/>
      <w:r>
        <w:rPr>
          <w:lang w:val="el-GR"/>
        </w:rPr>
        <w:t xml:space="preserve">Διαχωρισμός των </w:t>
      </w:r>
      <w:r>
        <w:t xml:space="preserve">Unvisited </w:t>
      </w:r>
      <w:r>
        <w:rPr>
          <w:lang w:val="el-GR"/>
        </w:rPr>
        <w:t>κόμβων</w:t>
      </w:r>
      <w:bookmarkEnd w:id="4480"/>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481" w:author="Στάθης Καπ" w:date="2023-03-07T00:30:00Z">
        <w:r w:rsidDel="00CE03CB">
          <w:delText>registry</w:delText>
        </w:r>
      </w:del>
      <w:ins w:id="4482" w:author="Στάθης Καπ" w:date="2023-03-07T00:30:00Z">
        <w:r w:rsidR="00CE03CB">
          <w:t>hi</w:t>
        </w:r>
      </w:ins>
      <w:ins w:id="448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484"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43421D" w14:paraId="0D2ED3FE" w14:textId="77777777" w:rsidTr="00237FE3">
        <w:trPr>
          <w:ins w:id="4485" w:author="Στάθης Καπ" w:date="2023-02-01T21:27:00Z"/>
        </w:trPr>
        <w:tc>
          <w:tcPr>
            <w:tcW w:w="350" w:type="pct"/>
          </w:tcPr>
          <w:p w14:paraId="08C5AE9B" w14:textId="77777777" w:rsidR="0043421D" w:rsidRDefault="0043421D">
            <w:pPr>
              <w:spacing w:after="160"/>
              <w:rPr>
                <w:ins w:id="4486" w:author="Στάθης Καπ" w:date="2023-02-01T21:27:00Z"/>
                <w:lang w:val="el-GR"/>
              </w:rPr>
              <w:pPrChange w:id="4487" w:author="Στάθης Καπ" w:date="2023-02-01T08:46:00Z">
                <w:pPr/>
              </w:pPrChange>
            </w:pPr>
          </w:p>
        </w:tc>
        <w:tc>
          <w:tcPr>
            <w:tcW w:w="4300" w:type="pct"/>
          </w:tcPr>
          <w:p w14:paraId="22C82702" w14:textId="3D089422" w:rsidR="0043421D" w:rsidRPr="005846FF" w:rsidRDefault="0043421D">
            <w:pPr>
              <w:spacing w:after="160"/>
              <w:rPr>
                <w:ins w:id="4488" w:author="Στάθης Καπ" w:date="2023-02-01T21:27:00Z"/>
                <w:lang w:val="el-GR"/>
              </w:rPr>
              <w:pPrChange w:id="4489" w:author="Στάθης Καπ" w:date="2023-02-01T08:46:00Z">
                <w:pPr/>
              </w:pPrChange>
            </w:pPr>
            <m:oMathPara>
              <m:oMath>
                <m:r>
                  <w:ins w:id="4490" w:author="Στάθης Καπ" w:date="2023-02-01T21:27:00Z">
                    <w:rPr>
                      <w:rFonts w:ascii="Cambria Math" w:hAnsi="Cambria Math"/>
                      <w:lang w:val="el-GR"/>
                    </w:rPr>
                    <m:t>scor</m:t>
                  </w:ins>
                </m:r>
                <m:sSub>
                  <m:sSubPr>
                    <m:ctrlPr>
                      <w:ins w:id="4491" w:author="Στάθης Καπ" w:date="2023-02-01T21:27:00Z">
                        <w:rPr>
                          <w:rFonts w:ascii="Cambria Math" w:hAnsi="Cambria Math"/>
                          <w:i/>
                          <w:lang w:val="el-GR"/>
                        </w:rPr>
                      </w:ins>
                    </m:ctrlPr>
                  </m:sSubPr>
                  <m:e>
                    <m:r>
                      <w:ins w:id="4492" w:author="Στάθης Καπ" w:date="2023-02-01T21:27:00Z">
                        <w:rPr>
                          <w:rFonts w:ascii="Cambria Math" w:hAnsi="Cambria Math"/>
                          <w:lang w:val="el-GR"/>
                        </w:rPr>
                        <m:t>e</m:t>
                      </w:ins>
                    </m:r>
                  </m:e>
                  <m:sub>
                    <m:r>
                      <w:ins w:id="4493" w:author="Στάθης Καπ" w:date="2023-02-01T21:27:00Z">
                        <w:rPr>
                          <w:rFonts w:ascii="Cambria Math" w:hAnsi="Cambria Math"/>
                          <w:lang w:val="el-GR"/>
                        </w:rPr>
                        <m:t>ik</m:t>
                      </w:ins>
                    </m:r>
                  </m:sub>
                </m:sSub>
                <m:r>
                  <w:ins w:id="4494" w:author="Στάθης Καπ" w:date="2023-02-01T21:27:00Z">
                    <w:rPr>
                      <w:rFonts w:ascii="Cambria Math" w:hAnsi="Cambria Math"/>
                      <w:lang w:val="el-GR"/>
                    </w:rPr>
                    <m:t>=activityRati</m:t>
                  </w:ins>
                </m:r>
                <m:sSub>
                  <m:sSubPr>
                    <m:ctrlPr>
                      <w:ins w:id="4495" w:author="Στάθης Καπ" w:date="2023-02-01T21:27:00Z">
                        <w:rPr>
                          <w:rFonts w:ascii="Cambria Math" w:hAnsi="Cambria Math"/>
                          <w:i/>
                          <w:lang w:val="el-GR"/>
                        </w:rPr>
                      </w:ins>
                    </m:ctrlPr>
                  </m:sSubPr>
                  <m:e>
                    <m:r>
                      <w:ins w:id="4496" w:author="Στάθης Καπ" w:date="2023-02-01T21:27:00Z">
                        <w:rPr>
                          <w:rFonts w:ascii="Cambria Math" w:hAnsi="Cambria Math"/>
                          <w:lang w:val="el-GR"/>
                        </w:rPr>
                        <m:t>o</m:t>
                      </w:ins>
                    </m:r>
                  </m:e>
                  <m:sub>
                    <m:r>
                      <w:ins w:id="4497" w:author="Στάθης Καπ" w:date="2023-02-01T21:27:00Z">
                        <w:rPr>
                          <w:rFonts w:ascii="Cambria Math" w:hAnsi="Cambria Math"/>
                          <w:lang w:val="el-GR"/>
                        </w:rPr>
                        <m:t>ik</m:t>
                      </w:ins>
                    </m:r>
                  </m:sub>
                </m:sSub>
                <m:r>
                  <w:ins w:id="4498" w:author="Στάθης Καπ" w:date="2023-02-01T21:27:00Z">
                    <w:rPr>
                      <w:rFonts w:ascii="Cambria Math" w:hAnsi="Cambria Math"/>
                      <w:lang w:val="el-GR"/>
                    </w:rPr>
                    <m:t>∙</m:t>
                  </w:ins>
                </m:r>
                <m:f>
                  <m:fPr>
                    <m:ctrlPr>
                      <w:ins w:id="4499" w:author="Στάθης Καπ" w:date="2023-02-01T21:27:00Z">
                        <w:rPr>
                          <w:rFonts w:ascii="Cambria Math" w:hAnsi="Cambria Math"/>
                          <w:i/>
                          <w:lang w:val="el-GR"/>
                        </w:rPr>
                      </w:ins>
                    </m:ctrlPr>
                  </m:fPr>
                  <m:num>
                    <m:sSub>
                      <m:sSubPr>
                        <m:ctrlPr>
                          <w:ins w:id="4500" w:author="Στάθης Καπ" w:date="2023-02-01T21:27:00Z">
                            <w:rPr>
                              <w:rFonts w:ascii="Cambria Math" w:hAnsi="Cambria Math"/>
                              <w:i/>
                              <w:lang w:val="el-GR"/>
                            </w:rPr>
                          </w:ins>
                        </m:ctrlPr>
                      </m:sSubPr>
                      <m:e>
                        <m:r>
                          <w:ins w:id="4501" w:author="Στάθης Καπ" w:date="2023-02-01T21:27:00Z">
                            <w:rPr>
                              <w:rFonts w:ascii="Cambria Math" w:hAnsi="Cambria Math"/>
                              <w:lang w:val="el-GR"/>
                            </w:rPr>
                            <m:t>S</m:t>
                          </w:ins>
                        </m:r>
                      </m:e>
                      <m:sub>
                        <m:r>
                          <w:ins w:id="4502" w:author="Στάθης Καπ" w:date="2023-02-01T21:27:00Z">
                            <w:rPr>
                              <w:rFonts w:ascii="Cambria Math" w:hAnsi="Cambria Math"/>
                              <w:lang w:val="el-GR"/>
                            </w:rPr>
                            <m:t>ik</m:t>
                          </w:ins>
                        </m:r>
                      </m:sub>
                    </m:sSub>
                  </m:num>
                  <m:den>
                    <m:sSub>
                      <m:sSubPr>
                        <m:ctrlPr>
                          <w:ins w:id="4503" w:author="Στάθης Καπ" w:date="2023-02-01T21:27:00Z">
                            <w:rPr>
                              <w:rFonts w:ascii="Cambria Math" w:hAnsi="Cambria Math"/>
                              <w:i/>
                              <w:lang w:val="el-GR"/>
                            </w:rPr>
                          </w:ins>
                        </m:ctrlPr>
                      </m:sSubPr>
                      <m:e>
                        <m:r>
                          <w:ins w:id="4504" w:author="Στάθης Καπ" w:date="2023-02-01T21:27:00Z">
                            <w:rPr>
                              <w:rFonts w:ascii="Cambria Math" w:hAnsi="Cambria Math"/>
                              <w:lang w:val="el-GR"/>
                            </w:rPr>
                            <m:t>N</m:t>
                          </w:ins>
                        </m:r>
                      </m:e>
                      <m:sub>
                        <m:r>
                          <w:ins w:id="4505" w:author="Στάθης Καπ" w:date="2023-02-01T21:27:00Z">
                            <w:rPr>
                              <w:rFonts w:ascii="Cambria Math" w:hAnsi="Cambria Math"/>
                              <w:lang w:val="el-GR"/>
                            </w:rPr>
                            <m:t>ik</m:t>
                          </w:ins>
                        </m:r>
                      </m:sub>
                    </m:sSub>
                  </m:den>
                </m:f>
              </m:oMath>
            </m:oMathPara>
          </w:p>
        </w:tc>
        <w:tc>
          <w:tcPr>
            <w:tcW w:w="350" w:type="pct"/>
            <w:vAlign w:val="center"/>
          </w:tcPr>
          <w:p w14:paraId="738D4221" w14:textId="0D4A428A" w:rsidR="0043421D" w:rsidRPr="00603993" w:rsidRDefault="0043421D" w:rsidP="00237FE3">
            <w:pPr>
              <w:pStyle w:val="Caption"/>
              <w:spacing w:after="160"/>
              <w:rPr>
                <w:ins w:id="4506" w:author="Στάθης Καπ" w:date="2023-02-01T21:27:00Z"/>
                <w:rPrChange w:id="4507" w:author="Στάθης Καπ" w:date="2023-02-01T08:49:00Z">
                  <w:rPr>
                    <w:ins w:id="4508" w:author="Στάθης Καπ" w:date="2023-02-01T21:27:00Z"/>
                    <w:lang w:val="el-GR"/>
                  </w:rPr>
                </w:rPrChange>
              </w:rPr>
            </w:pPr>
            <w:ins w:id="4509"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510"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11" w:author="Στάθης Καπ" w:date="2023-03-07T16:43:00Z">
              <w:r w:rsidR="002C131C">
                <w:rPr>
                  <w:noProof/>
                  <w:lang w:val="el-GR"/>
                </w:rPr>
                <w:t>2</w:t>
              </w:r>
            </w:ins>
            <w:del w:id="4512" w:author="Στάθης Καπ" w:date="2023-03-07T05:32:00Z">
              <w:r w:rsidR="00EB09EC" w:rsidDel="006A55A9">
                <w:rPr>
                  <w:noProof/>
                  <w:lang w:val="el-GR"/>
                </w:rPr>
                <w:delText>1</w:delText>
              </w:r>
            </w:del>
            <w:ins w:id="4513" w:author="Στάθης Καπ" w:date="2023-02-01T21:27:00Z">
              <w:r>
                <w:rPr>
                  <w:lang w:val="el-GR"/>
                </w:rPr>
                <w:fldChar w:fldCharType="end"/>
              </w:r>
              <w:r>
                <w:t>)</w:t>
              </w:r>
            </w:ins>
          </w:p>
        </w:tc>
      </w:tr>
    </w:tbl>
    <w:p w14:paraId="338A1B4E" w14:textId="23A1CFCB" w:rsidR="0043421D" w:rsidDel="00F65311" w:rsidRDefault="0043421D" w:rsidP="00012557">
      <w:pPr>
        <w:rPr>
          <w:del w:id="4514" w:author="Στάθης Καπ" w:date="2023-02-01T21:27:00Z"/>
          <w:lang w:val="el-GR"/>
        </w:rPr>
      </w:pPr>
    </w:p>
    <w:p w14:paraId="0EEC1303" w14:textId="455042D8" w:rsidR="006B6447" w:rsidRPr="00281BD0" w:rsidDel="008D495F" w:rsidRDefault="006B6447" w:rsidP="00012557">
      <w:pPr>
        <w:rPr>
          <w:del w:id="4515" w:author="Στάθης Καπ" w:date="2023-02-01T21:27:00Z"/>
          <w:rFonts w:eastAsiaTheme="minorEastAsia"/>
          <w:i/>
          <w:lang w:val="el-GR"/>
        </w:rPr>
      </w:pPr>
      <m:oMathPara>
        <m:oMath>
          <m:r>
            <w:del w:id="4516" w:author="Στάθης Καπ" w:date="2023-02-01T21:27:00Z">
              <w:rPr>
                <w:rFonts w:ascii="Cambria Math" w:hAnsi="Cambria Math"/>
                <w:lang w:val="el-GR"/>
              </w:rPr>
              <m:t>scor</m:t>
            </w:del>
          </m:r>
          <m:sSub>
            <m:sSubPr>
              <m:ctrlPr>
                <w:del w:id="4517" w:author="Στάθης Καπ" w:date="2023-02-01T21:27:00Z">
                  <w:rPr>
                    <w:rFonts w:ascii="Cambria Math" w:hAnsi="Cambria Math"/>
                    <w:i/>
                    <w:lang w:val="el-GR"/>
                  </w:rPr>
                </w:del>
              </m:ctrlPr>
            </m:sSubPr>
            <m:e>
              <m:r>
                <w:del w:id="4518" w:author="Στάθης Καπ" w:date="2023-02-01T21:27:00Z">
                  <w:rPr>
                    <w:rFonts w:ascii="Cambria Math" w:hAnsi="Cambria Math"/>
                    <w:lang w:val="el-GR"/>
                  </w:rPr>
                  <m:t>e</m:t>
                </w:del>
              </m:r>
            </m:e>
            <m:sub>
              <m:r>
                <w:del w:id="4519" w:author="Στάθης Καπ" w:date="2023-02-01T21:27:00Z">
                  <w:rPr>
                    <w:rFonts w:ascii="Cambria Math" w:hAnsi="Cambria Math"/>
                    <w:lang w:val="el-GR"/>
                  </w:rPr>
                  <m:t>ik</m:t>
                </w:del>
              </m:r>
            </m:sub>
          </m:sSub>
          <m:r>
            <w:del w:id="4520" w:author="Στάθης Καπ" w:date="2023-02-01T21:27:00Z">
              <w:rPr>
                <w:rFonts w:ascii="Cambria Math" w:hAnsi="Cambria Math"/>
                <w:lang w:val="el-GR"/>
              </w:rPr>
              <m:t>=activityRati</m:t>
            </w:del>
          </m:r>
          <m:sSub>
            <m:sSubPr>
              <m:ctrlPr>
                <w:del w:id="4521" w:author="Στάθης Καπ" w:date="2023-02-01T21:27:00Z">
                  <w:rPr>
                    <w:rFonts w:ascii="Cambria Math" w:hAnsi="Cambria Math"/>
                    <w:i/>
                    <w:lang w:val="el-GR"/>
                  </w:rPr>
                </w:del>
              </m:ctrlPr>
            </m:sSubPr>
            <m:e>
              <m:r>
                <w:del w:id="4522" w:author="Στάθης Καπ" w:date="2023-02-01T21:27:00Z">
                  <w:rPr>
                    <w:rFonts w:ascii="Cambria Math" w:hAnsi="Cambria Math"/>
                    <w:lang w:val="el-GR"/>
                  </w:rPr>
                  <m:t>o</m:t>
                </w:del>
              </m:r>
            </m:e>
            <m:sub>
              <m:r>
                <w:del w:id="4523" w:author="Στάθης Καπ" w:date="2023-02-01T21:27:00Z">
                  <w:rPr>
                    <w:rFonts w:ascii="Cambria Math" w:hAnsi="Cambria Math"/>
                    <w:lang w:val="el-GR"/>
                  </w:rPr>
                  <m:t>ik</m:t>
                </w:del>
              </m:r>
            </m:sub>
          </m:sSub>
          <m:r>
            <w:del w:id="4524" w:author="Στάθης Καπ" w:date="2023-02-01T21:27:00Z">
              <w:rPr>
                <w:rFonts w:ascii="Cambria Math" w:hAnsi="Cambria Math"/>
                <w:lang w:val="el-GR"/>
              </w:rPr>
              <m:t>∙</m:t>
            </w:del>
          </m:r>
          <m:f>
            <m:fPr>
              <m:ctrlPr>
                <w:del w:id="4525" w:author="Στάθης Καπ" w:date="2023-02-01T21:27:00Z">
                  <w:rPr>
                    <w:rFonts w:ascii="Cambria Math" w:hAnsi="Cambria Math"/>
                    <w:i/>
                    <w:lang w:val="el-GR"/>
                  </w:rPr>
                </w:del>
              </m:ctrlPr>
            </m:fPr>
            <m:num>
              <m:sSub>
                <m:sSubPr>
                  <m:ctrlPr>
                    <w:del w:id="4526" w:author="Στάθης Καπ" w:date="2023-02-01T21:27:00Z">
                      <w:rPr>
                        <w:rFonts w:ascii="Cambria Math" w:hAnsi="Cambria Math"/>
                        <w:i/>
                        <w:lang w:val="el-GR"/>
                      </w:rPr>
                    </w:del>
                  </m:ctrlPr>
                </m:sSubPr>
                <m:e>
                  <m:r>
                    <w:del w:id="4527" w:author="Στάθης Καπ" w:date="2023-02-01T21:27:00Z">
                      <w:rPr>
                        <w:rFonts w:ascii="Cambria Math" w:hAnsi="Cambria Math"/>
                        <w:lang w:val="el-GR"/>
                      </w:rPr>
                      <m:t>S</m:t>
                    </w:del>
                  </m:r>
                </m:e>
                <m:sub>
                  <m:r>
                    <w:del w:id="4528" w:author="Στάθης Καπ" w:date="2023-02-01T21:27:00Z">
                      <w:rPr>
                        <w:rFonts w:ascii="Cambria Math" w:hAnsi="Cambria Math"/>
                        <w:lang w:val="el-GR"/>
                      </w:rPr>
                      <m:t>ik</m:t>
                    </w:del>
                  </m:r>
                </m:sub>
              </m:sSub>
            </m:num>
            <m:den>
              <m:sSub>
                <m:sSubPr>
                  <m:ctrlPr>
                    <w:del w:id="4529" w:author="Στάθης Καπ" w:date="2023-02-01T21:27:00Z">
                      <w:rPr>
                        <w:rFonts w:ascii="Cambria Math" w:hAnsi="Cambria Math"/>
                        <w:i/>
                        <w:lang w:val="el-GR"/>
                      </w:rPr>
                    </w:del>
                  </m:ctrlPr>
                </m:sSubPr>
                <m:e>
                  <m:r>
                    <w:del w:id="4530" w:author="Στάθης Καπ" w:date="2023-02-01T21:27:00Z">
                      <w:rPr>
                        <w:rFonts w:ascii="Cambria Math" w:hAnsi="Cambria Math"/>
                        <w:lang w:val="el-GR"/>
                      </w:rPr>
                      <m:t>N</m:t>
                    </w:del>
                  </m:r>
                </m:e>
                <m:sub>
                  <m:r>
                    <w:del w:id="4531"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532" w:author="Στάθης Καπ" w:date="2023-02-02T08:06:00Z">
            <w:rPr>
              <w:rFonts w:ascii="Cambria Math" w:hAnsi="Cambria Math"/>
              <w:lang w:val="el-GR"/>
            </w:rPr>
            <m:t>acti</m:t>
          </w:ins>
        </m:r>
        <m:r>
          <w:ins w:id="4533" w:author="Στάθης Καπ" w:date="2023-02-02T08:07:00Z">
            <w:rPr>
              <w:rFonts w:ascii="Cambria Math" w:hAnsi="Cambria Math"/>
              <w:lang w:val="el-GR"/>
            </w:rPr>
            <m:t>vityRati</m:t>
          </w:ins>
        </m:r>
        <m:sSub>
          <m:sSubPr>
            <m:ctrlPr>
              <w:ins w:id="4534" w:author="Στάθης Καπ" w:date="2023-02-02T08:07:00Z">
                <w:rPr>
                  <w:rFonts w:ascii="Cambria Math" w:hAnsi="Cambria Math"/>
                  <w:i/>
                  <w:lang w:val="el-GR"/>
                </w:rPr>
              </w:ins>
            </m:ctrlPr>
          </m:sSubPr>
          <m:e>
            <m:r>
              <w:ins w:id="4535" w:author="Στάθης Καπ" w:date="2023-02-02T08:07:00Z">
                <w:rPr>
                  <w:rFonts w:ascii="Cambria Math" w:hAnsi="Cambria Math"/>
                  <w:lang w:val="el-GR"/>
                </w:rPr>
                <m:t>o</m:t>
              </w:ins>
            </m:r>
          </m:e>
          <m:sub>
            <m:r>
              <w:ins w:id="4536" w:author="Στάθης Καπ" w:date="2023-02-02T08:07:00Z">
                <w:rPr>
                  <w:rFonts w:ascii="Cambria Math" w:hAnsi="Cambria Math"/>
                  <w:lang w:val="el-GR"/>
                </w:rPr>
                <m:t>ik</m:t>
              </w:ins>
            </m:r>
          </m:sub>
        </m:sSub>
      </m:oMath>
      <w:del w:id="4537" w:author="Στάθης Καπ" w:date="2023-02-02T08:06:00Z">
        <w:r w:rsidR="000F2BD3" w:rsidRPr="00A045E7" w:rsidDel="004B0943">
          <w:rPr>
            <w:highlight w:val="yellow"/>
            <w:rPrChange w:id="4538" w:author=" " w:date="2023-02-01T06:01:00Z">
              <w:rPr/>
            </w:rPrChange>
          </w:rPr>
          <w:delText>activityRatio</w:delText>
        </w:r>
        <w:r w:rsidR="00A33AA4" w:rsidRPr="00A045E7" w:rsidDel="004B0943">
          <w:rPr>
            <w:highlight w:val="yellow"/>
            <w:lang w:val="el-GR"/>
            <w:rPrChange w:id="4539" w:author=" " w:date="2023-02-01T06:01:00Z">
              <w:rPr>
                <w:lang w:val="el-GR"/>
              </w:rPr>
            </w:rPrChange>
          </w:rPr>
          <w:delText>{</w:delText>
        </w:r>
        <w:r w:rsidR="000F2BD3" w:rsidRPr="00A045E7" w:rsidDel="004B0943">
          <w:rPr>
            <w:highlight w:val="yellow"/>
            <w:rPrChange w:id="4540" w:author=" " w:date="2023-02-01T06:01:00Z">
              <w:rPr/>
            </w:rPrChange>
          </w:rPr>
          <w:delText>ik</w:delText>
        </w:r>
        <w:r w:rsidR="00A33AA4" w:rsidRPr="00A045E7" w:rsidDel="004B0943">
          <w:rPr>
            <w:highlight w:val="yellow"/>
            <w:lang w:val="el-GR"/>
            <w:rPrChange w:id="4541" w:author=" " w:date="2023-02-01T06:01:00Z">
              <w:rPr>
                <w:lang w:val="el-GR"/>
              </w:rPr>
            </w:rPrChange>
          </w:rPr>
          <w:delText>}</w:delText>
        </w:r>
      </w:del>
      <w:r w:rsidR="000F2BD3" w:rsidRPr="005510AA">
        <w:rPr>
          <w:lang w:val="el-GR"/>
        </w:rPr>
        <w:t xml:space="preserve"> άρα και το </w:t>
      </w:r>
      <m:oMath>
        <m:r>
          <w:ins w:id="4542" w:author="Στάθης Καπ" w:date="2023-02-02T08:07:00Z">
            <w:rPr>
              <w:rFonts w:ascii="Cambria Math" w:hAnsi="Cambria Math"/>
              <w:lang w:val="el-GR"/>
            </w:rPr>
            <m:t>scor</m:t>
          </w:ins>
        </m:r>
        <m:sSub>
          <m:sSubPr>
            <m:ctrlPr>
              <w:ins w:id="4543" w:author="Στάθης Καπ" w:date="2023-02-02T08:07:00Z">
                <w:rPr>
                  <w:rFonts w:ascii="Cambria Math" w:hAnsi="Cambria Math"/>
                  <w:i/>
                  <w:lang w:val="el-GR"/>
                </w:rPr>
              </w:ins>
            </m:ctrlPr>
          </m:sSubPr>
          <m:e>
            <m:r>
              <w:ins w:id="4544" w:author="Στάθης Καπ" w:date="2023-02-02T08:07:00Z">
                <w:rPr>
                  <w:rFonts w:ascii="Cambria Math" w:hAnsi="Cambria Math"/>
                  <w:lang w:val="el-GR"/>
                </w:rPr>
                <m:t>e</m:t>
              </w:ins>
            </m:r>
          </m:e>
          <m:sub>
            <m:r>
              <w:ins w:id="4545" w:author="Στάθης Καπ" w:date="2023-02-02T08:07:00Z">
                <w:rPr>
                  <w:rFonts w:ascii="Cambria Math" w:hAnsi="Cambria Math"/>
                  <w:lang w:val="el-GR"/>
                </w:rPr>
                <m:t>ik</m:t>
              </w:ins>
            </m:r>
          </m:sub>
        </m:sSub>
      </m:oMath>
      <w:del w:id="4546" w:author="Στάθης Καπ" w:date="2023-02-02T08:07:00Z">
        <w:r w:rsidR="000F2BD3" w:rsidRPr="00A045E7" w:rsidDel="00BA0F54">
          <w:rPr>
            <w:highlight w:val="yellow"/>
            <w:rPrChange w:id="4547" w:author=" " w:date="2023-02-01T06:01:00Z">
              <w:rPr/>
            </w:rPrChange>
          </w:rPr>
          <w:delText>score</w:delText>
        </w:r>
        <w:r w:rsidR="006D14D2" w:rsidRPr="00A045E7" w:rsidDel="00BA0F54">
          <w:rPr>
            <w:highlight w:val="yellow"/>
            <w:lang w:val="el-GR"/>
            <w:rPrChange w:id="4548" w:author=" " w:date="2023-02-01T06:01:00Z">
              <w:rPr>
                <w:lang w:val="el-GR"/>
              </w:rPr>
            </w:rPrChange>
          </w:rPr>
          <w:delText>{</w:delText>
        </w:r>
        <w:r w:rsidR="000F2BD3" w:rsidRPr="00A045E7" w:rsidDel="00BA0F54">
          <w:rPr>
            <w:highlight w:val="yellow"/>
            <w:rPrChange w:id="4549" w:author=" " w:date="2023-02-01T06:01:00Z">
              <w:rPr/>
            </w:rPrChange>
          </w:rPr>
          <w:delText>ik</w:delText>
        </w:r>
        <w:r w:rsidR="006D14D2" w:rsidRPr="00A045E7" w:rsidDel="00BA0F54">
          <w:rPr>
            <w:highlight w:val="yellow"/>
            <w:lang w:val="el-GR"/>
            <w:rPrChange w:id="4550"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7E787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551" w:author=" " w:date="2023-01-29T18:21:00Z">
        <w:del w:id="4552" w:author="Στάθης Καπ" w:date="2023-03-07T14:58:00Z">
          <w:r w:rsidR="00144F68" w:rsidDel="00406DF0">
            <w:rPr>
              <w:lang w:val="el-GR"/>
            </w:rPr>
            <w:delText>τ</w:delText>
          </w:r>
        </w:del>
      </w:ins>
      <w:ins w:id="4553" w:author="Στάθης Καπ" w:date="2023-03-07T14:58:00Z">
        <w:r w:rsidR="00406DF0">
          <w:rPr>
            <w:lang w:val="el-GR"/>
          </w:rPr>
          <w:t xml:space="preserve">τις φορές </w:t>
        </w:r>
      </w:ins>
      <w:ins w:id="4554" w:author=" " w:date="2023-01-29T18:21:00Z">
        <w:del w:id="4555" w:author="Στάθης Καπ" w:date="2023-03-07T14:58:00Z">
          <w:r w:rsidR="00144F68" w:rsidDel="00406DF0">
            <w:rPr>
              <w:lang w:val="el-GR"/>
            </w:rPr>
            <w:delText>ο πλ</w:delText>
          </w:r>
        </w:del>
      </w:ins>
      <w:ins w:id="4556" w:author=" " w:date="2023-01-29T18:22:00Z">
        <w:del w:id="4557" w:author="Στάθης Καπ" w:date="2023-03-07T14:58:00Z">
          <w:r w:rsidR="00144F68" w:rsidDel="00406DF0">
            <w:rPr>
              <w:lang w:val="el-GR"/>
            </w:rPr>
            <w:delText xml:space="preserve">ήθος των φορών </w:delText>
          </w:r>
        </w:del>
      </w:ins>
      <w:del w:id="4558"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559"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560"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561" w:author="Στάθης Καπ" w:date="2023-02-09T17:49:00Z">
        <w:r w:rsidR="00227696" w:rsidRPr="000A07B3" w:rsidDel="007E5B7F">
          <w:rPr>
            <w:lang w:val="el-GR"/>
          </w:rPr>
          <w:delText xml:space="preserve">επιδιώκουμε </w:delText>
        </w:r>
      </w:del>
      <w:ins w:id="4562"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563" w:author="Στάθης Καπ" w:date="2023-02-02T08:07:00Z">
                <w:rPr>
                  <w:rFonts w:ascii="Cambria Math" w:hAnsi="Cambria Math"/>
                  <w:i/>
                  <w:lang w:val="el-GR"/>
                </w:rPr>
              </w:ins>
            </m:ctrlPr>
          </m:sSubPr>
          <m:e>
            <m:r>
              <w:ins w:id="4564" w:author="Στάθης Καπ" w:date="2023-02-02T08:07:00Z">
                <w:rPr>
                  <w:rFonts w:ascii="Cambria Math" w:hAnsi="Cambria Math"/>
                  <w:lang w:val="el-GR"/>
                </w:rPr>
                <m:t>N</m:t>
              </w:ins>
            </m:r>
          </m:e>
          <m:sub>
            <m:r>
              <w:ins w:id="4565" w:author="Στάθης Καπ" w:date="2023-02-02T08:07:00Z">
                <w:rPr>
                  <w:rFonts w:ascii="Cambria Math" w:hAnsi="Cambria Math"/>
                  <w:lang w:val="el-GR"/>
                </w:rPr>
                <m:t>ik</m:t>
              </w:ins>
            </m:r>
          </m:sub>
        </m:sSub>
      </m:oMath>
      <w:del w:id="4566" w:author="Στάθης Καπ" w:date="2023-02-02T08:07:00Z">
        <w:r w:rsidR="00227696" w:rsidRPr="00144F68" w:rsidDel="007A75BA">
          <w:rPr>
            <w:highlight w:val="yellow"/>
            <w:rPrChange w:id="4567" w:author=" " w:date="2023-02-01T06:01:00Z">
              <w:rPr/>
            </w:rPrChange>
          </w:rPr>
          <w:delText>N</w:delText>
        </w:r>
        <w:r w:rsidR="00AC3D02" w:rsidRPr="00144F68" w:rsidDel="007A75BA">
          <w:rPr>
            <w:highlight w:val="yellow"/>
            <w:lang w:val="el-GR"/>
            <w:rPrChange w:id="4568" w:author=" " w:date="2023-02-01T06:01:00Z">
              <w:rPr>
                <w:lang w:val="el-GR"/>
              </w:rPr>
            </w:rPrChange>
          </w:rPr>
          <w:delText>{</w:delText>
        </w:r>
        <w:r w:rsidR="00227696" w:rsidRPr="00144F68" w:rsidDel="007A75BA">
          <w:rPr>
            <w:highlight w:val="yellow"/>
            <w:rPrChange w:id="4569" w:author=" " w:date="2023-02-01T06:01:00Z">
              <w:rPr/>
            </w:rPrChange>
          </w:rPr>
          <w:delText>ik</w:delText>
        </w:r>
        <w:r w:rsidR="00AC3D02" w:rsidRPr="00144F68" w:rsidDel="007A75BA">
          <w:rPr>
            <w:highlight w:val="yellow"/>
            <w:lang w:val="el-GR"/>
            <w:rPrChange w:id="4570" w:author=" " w:date="2023-02-01T06:01:00Z">
              <w:rPr>
                <w:lang w:val="el-GR"/>
              </w:rPr>
            </w:rPrChange>
          </w:rPr>
          <w:delText>}</w:delText>
        </w:r>
      </w:del>
      <w:r w:rsidR="00227696" w:rsidRPr="000A07B3">
        <w:rPr>
          <w:lang w:val="el-GR"/>
        </w:rPr>
        <w:t xml:space="preserve"> συνεχίσει να αυξάνεται, το</w:t>
      </w:r>
      <w:ins w:id="4571" w:author="Στάθης Καπ" w:date="2023-02-02T08:07:00Z">
        <w:r w:rsidR="009C1801" w:rsidRPr="00CA02E5">
          <w:rPr>
            <w:lang w:val="el-GR"/>
            <w:rPrChange w:id="4572" w:author="Στάθης Καπ" w:date="2023-02-02T08:07:00Z">
              <w:rPr/>
            </w:rPrChange>
          </w:rPr>
          <w:t xml:space="preserve"> </w:t>
        </w:r>
      </w:ins>
      <m:oMath>
        <m:r>
          <w:ins w:id="4573" w:author="Στάθης Καπ" w:date="2023-02-02T08:07:00Z">
            <w:rPr>
              <w:rFonts w:ascii="Cambria Math" w:hAnsi="Cambria Math"/>
            </w:rPr>
            <m:t>scor</m:t>
          </w:ins>
        </m:r>
        <m:sSub>
          <m:sSubPr>
            <m:ctrlPr>
              <w:ins w:id="4574" w:author="Στάθης Καπ" w:date="2023-02-02T08:07:00Z">
                <w:rPr>
                  <w:rFonts w:ascii="Cambria Math" w:hAnsi="Cambria Math"/>
                  <w:i/>
                </w:rPr>
              </w:ins>
            </m:ctrlPr>
          </m:sSubPr>
          <m:e>
            <m:r>
              <w:ins w:id="4575" w:author="Στάθης Καπ" w:date="2023-02-02T08:07:00Z">
                <w:rPr>
                  <w:rFonts w:ascii="Cambria Math" w:hAnsi="Cambria Math"/>
                </w:rPr>
                <m:t>e</m:t>
              </w:ins>
            </m:r>
          </m:e>
          <m:sub>
            <m:r>
              <w:ins w:id="4576" w:author="Στάθης Καπ" w:date="2023-02-02T08:07:00Z">
                <w:rPr>
                  <w:rFonts w:ascii="Cambria Math" w:hAnsi="Cambria Math"/>
                </w:rPr>
                <m:t>ik</m:t>
              </w:ins>
            </m:r>
          </m:sub>
        </m:sSub>
      </m:oMath>
      <w:del w:id="4577" w:author="Στάθης Καπ" w:date="2023-02-02T08:07:00Z">
        <w:r w:rsidR="00227696" w:rsidRPr="000A07B3" w:rsidDel="009C1801">
          <w:rPr>
            <w:lang w:val="el-GR"/>
          </w:rPr>
          <w:delText xml:space="preserve"> </w:delText>
        </w:r>
        <w:r w:rsidR="00227696" w:rsidRPr="00144F68" w:rsidDel="009C1801">
          <w:rPr>
            <w:highlight w:val="yellow"/>
            <w:rPrChange w:id="4578" w:author=" " w:date="2023-02-01T06:01:00Z">
              <w:rPr/>
            </w:rPrChange>
          </w:rPr>
          <w:delText>score</w:delText>
        </w:r>
        <w:r w:rsidR="0028029A" w:rsidRPr="00144F68" w:rsidDel="009C1801">
          <w:rPr>
            <w:highlight w:val="yellow"/>
            <w:lang w:val="el-GR"/>
            <w:rPrChange w:id="4579" w:author=" " w:date="2023-02-01T06:01:00Z">
              <w:rPr>
                <w:lang w:val="el-GR"/>
              </w:rPr>
            </w:rPrChange>
          </w:rPr>
          <w:delText>{</w:delText>
        </w:r>
        <w:r w:rsidR="00227696" w:rsidRPr="00144F68" w:rsidDel="009C1801">
          <w:rPr>
            <w:highlight w:val="yellow"/>
            <w:rPrChange w:id="4580" w:author=" " w:date="2023-02-01T06:01:00Z">
              <w:rPr/>
            </w:rPrChange>
          </w:rPr>
          <w:delText>ik</w:delText>
        </w:r>
        <w:r w:rsidR="0028029A" w:rsidRPr="00144F68" w:rsidDel="009C1801">
          <w:rPr>
            <w:highlight w:val="yellow"/>
            <w:lang w:val="el-GR"/>
            <w:rPrChange w:id="4581"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7E787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582" w:author="Charalampos Konstantopoulos" w:date="2023-02-01T06:01:00Z">
        <w:r w:rsidR="00A34A96" w:rsidRPr="00E4151C">
          <w:rPr>
            <w:lang w:val="el-GR"/>
          </w:rPr>
          <w:delText>τον</w:delText>
        </w:r>
      </w:del>
      <w:ins w:id="4583" w:author="Charalampos Konstantopoulos" w:date="2023-02-01T06:01:00Z">
        <w:del w:id="4584" w:author="Στάθης Καπ" w:date="2023-03-07T14:58:00Z">
          <w:r w:rsidR="00A34A96" w:rsidRPr="00E4151C" w:rsidDel="00406DF0">
            <w:rPr>
              <w:lang w:val="el-GR"/>
            </w:rPr>
            <w:delText>τ</w:delText>
          </w:r>
        </w:del>
      </w:ins>
      <w:ins w:id="4585" w:author="Στάθης Καπ" w:date="2023-03-07T14:58:00Z">
        <w:r w:rsidR="00406DF0">
          <w:rPr>
            <w:lang w:val="el-GR"/>
          </w:rPr>
          <w:t xml:space="preserve">τις φορές </w:t>
        </w:r>
      </w:ins>
      <w:ins w:id="4586" w:author=" " w:date="2023-01-29T18:22:00Z">
        <w:del w:id="4587" w:author="Στάθης Καπ" w:date="2023-03-07T14:58:00Z">
          <w:r w:rsidR="00144F68" w:rsidDel="00406DF0">
            <w:rPr>
              <w:lang w:val="el-GR"/>
            </w:rPr>
            <w:delText xml:space="preserve">ο πλήθος των φορών </w:delText>
          </w:r>
        </w:del>
      </w:ins>
      <w:del w:id="4588"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589" w:author="Στάθης Καπ" w:date="2023-02-02T08:12:00Z">
        <w:r w:rsidR="00A34A96" w:rsidRPr="00E4151C" w:rsidDel="008209C0">
          <w:rPr>
            <w:lang w:val="el-GR"/>
          </w:rPr>
          <w:delText xml:space="preserve">διαδρομή </w:delText>
        </w:r>
      </w:del>
      <w:ins w:id="4590"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591"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592" w:author="Στάθης Καπ" w:date="2023-02-02T08:12:00Z">
        <w:r w:rsidR="00A34A96" w:rsidRPr="00E4151C" w:rsidDel="008209C0">
          <w:rPr>
            <w:lang w:val="el-GR"/>
          </w:rPr>
          <w:delText xml:space="preserve">διαδρομή </w:delText>
        </w:r>
      </w:del>
      <w:del w:id="4593"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594" w:author="Στάθης Καπ" w:date="2023-02-02T08:13:00Z">
        <w:r w:rsidR="00A34A96" w:rsidRPr="00E4151C" w:rsidDel="008209C0">
          <w:rPr>
            <w:lang w:val="el-GR"/>
          </w:rPr>
          <w:delText xml:space="preserve"> </w:delText>
        </w:r>
      </w:del>
      <w:del w:id="4595" w:author="Στάθης Καπ" w:date="2023-02-02T08:10:00Z">
        <w:r w:rsidR="00A34A96" w:rsidRPr="00E4151C" w:rsidDel="00F01408">
          <w:rPr>
            <w:lang w:val="el-GR"/>
          </w:rPr>
          <w:delText xml:space="preserve">και </w:delText>
        </w:r>
      </w:del>
      <w:del w:id="4596" w:author="Στάθης Καπ" w:date="2023-02-02T08:13:00Z">
        <w:r w:rsidR="00A34A96" w:rsidRPr="00E4151C" w:rsidDel="008209C0">
          <w:rPr>
            <w:lang w:val="el-GR"/>
          </w:rPr>
          <w:delText xml:space="preserve">να αυξηθεί </w:delText>
        </w:r>
      </w:del>
      <w:del w:id="4597" w:author="Στάθης Καπ" w:date="2023-02-02T08:08:00Z">
        <w:r w:rsidR="00A34A96" w:rsidRPr="00E4151C" w:rsidDel="00CA02E5">
          <w:rPr>
            <w:lang w:val="el-GR"/>
          </w:rPr>
          <w:delText xml:space="preserve">το </w:delText>
        </w:r>
        <w:r w:rsidR="00A34A96" w:rsidRPr="00144F68" w:rsidDel="00CA02E5">
          <w:rPr>
            <w:highlight w:val="yellow"/>
            <w:rPrChange w:id="4598" w:author=" " w:date="2023-02-01T06:01:00Z">
              <w:rPr/>
            </w:rPrChange>
          </w:rPr>
          <w:delText>N</w:delText>
        </w:r>
      </w:del>
      <w:del w:id="4599" w:author="Στάθης Καπ" w:date="2023-02-02T08:07:00Z">
        <w:r w:rsidR="00A34A96" w:rsidRPr="00144F68" w:rsidDel="00CA02E5">
          <w:rPr>
            <w:highlight w:val="yellow"/>
            <w:rPrChange w:id="4600" w:author=" " w:date="2023-02-01T06:01:00Z">
              <w:rPr/>
            </w:rPrChange>
          </w:rPr>
          <w:delText>ik</w:delText>
        </w:r>
      </w:del>
      <w:del w:id="4601" w:author="Στάθης Καπ" w:date="2023-02-02T08:08:00Z">
        <w:r w:rsidR="00A34A96" w:rsidRPr="00E4151C" w:rsidDel="00CA02E5">
          <w:rPr>
            <w:lang w:val="el-GR"/>
          </w:rPr>
          <w:delText xml:space="preserve"> </w:delText>
        </w:r>
      </w:del>
      <w:del w:id="4602" w:author="Στάθης Καπ" w:date="2023-02-02T08:13:00Z">
        <w:r w:rsidR="00A34A96" w:rsidRPr="00E4151C" w:rsidDel="008209C0">
          <w:rPr>
            <w:lang w:val="el-GR"/>
          </w:rPr>
          <w:delText xml:space="preserve">κατά 1. Οπότε, η μέγιστη τιμή που μπορεί να πάρει </w:delText>
        </w:r>
      </w:del>
      <w:del w:id="4603"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604" w:author="Στάθης Καπ" w:date="2023-02-02T08:09:00Z">
            <w:rPr>
              <w:rFonts w:ascii="Cambria Math" w:hAnsi="Cambria Math"/>
            </w:rPr>
            <m:t>scor</m:t>
          </w:del>
        </m:r>
        <m:sSub>
          <m:sSubPr>
            <m:ctrlPr>
              <w:del w:id="4605" w:author="Στάθης Καπ" w:date="2023-02-02T08:09:00Z">
                <w:rPr>
                  <w:rFonts w:ascii="Cambria Math" w:hAnsi="Cambria Math"/>
                  <w:i/>
                  <w:lang w:val="el-GR"/>
                </w:rPr>
              </w:del>
            </m:ctrlPr>
          </m:sSubPr>
          <m:e>
            <m:r>
              <w:del w:id="4606" w:author="Στάθης Καπ" w:date="2023-02-02T08:09:00Z">
                <w:rPr>
                  <w:rFonts w:ascii="Cambria Math" w:hAnsi="Cambria Math"/>
                </w:rPr>
                <m:t>e</m:t>
              </w:del>
            </m:r>
            <m:ctrlPr>
              <w:del w:id="4607" w:author="Στάθης Καπ" w:date="2023-02-02T08:09:00Z">
                <w:rPr>
                  <w:rFonts w:ascii="Cambria Math" w:hAnsi="Cambria Math"/>
                  <w:i/>
                </w:rPr>
              </w:del>
            </m:ctrlPr>
          </m:e>
          <m:sub>
            <m:r>
              <w:del w:id="4608" w:author="Στάθης Καπ" w:date="2023-02-02T08:09:00Z">
                <w:rPr>
                  <w:rFonts w:ascii="Cambria Math" w:hAnsi="Cambria Math"/>
                  <w:lang w:val="el-GR"/>
                </w:rPr>
                <m:t>ik</m:t>
              </w:del>
            </m:r>
          </m:sub>
        </m:sSub>
      </m:oMath>
      <w:del w:id="4609"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610" w:author="Στάθης Καπ" w:date="2023-02-09T17:49:00Z">
        <w:r w:rsidRPr="00F917F0" w:rsidDel="00785F50">
          <w:rPr>
            <w:lang w:val="el-GR"/>
          </w:rPr>
          <w:delText xml:space="preserve">Επειδή, το </w:delText>
        </w:r>
      </w:del>
      <m:oMath>
        <m:sSub>
          <m:sSubPr>
            <m:ctrlPr>
              <w:del w:id="4611" w:author="Στάθης Καπ" w:date="2023-02-09T17:49:00Z">
                <w:rPr>
                  <w:rFonts w:ascii="Cambria Math" w:hAnsi="Cambria Math"/>
                  <w:i/>
                  <w:lang w:val="el-GR"/>
                </w:rPr>
              </w:del>
            </m:ctrlPr>
          </m:sSubPr>
          <m:e>
            <m:r>
              <w:del w:id="4612" w:author="Στάθης Καπ" w:date="2023-02-09T17:49:00Z">
                <w:rPr>
                  <w:rFonts w:ascii="Cambria Math" w:hAnsi="Cambria Math"/>
                  <w:lang w:val="el-GR"/>
                </w:rPr>
                <m:t>N</m:t>
              </w:del>
            </m:r>
          </m:e>
          <m:sub>
            <m:r>
              <w:del w:id="4613" w:author="Στάθης Καπ" w:date="2023-02-09T17:49:00Z">
                <w:rPr>
                  <w:rFonts w:ascii="Cambria Math" w:hAnsi="Cambria Math"/>
                  <w:lang w:val="el-GR"/>
                </w:rPr>
                <m:t>ik</m:t>
              </w:del>
            </m:r>
          </m:sub>
        </m:sSub>
      </m:oMath>
      <w:del w:id="4614"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615" w:author="Στάθης Καπ" w:date="2023-02-09T17:49:00Z">
                <w:rPr>
                  <w:rFonts w:ascii="Cambria Math" w:hAnsi="Cambria Math"/>
                  <w:i/>
                  <w:lang w:val="el-GR"/>
                </w:rPr>
              </w:del>
            </m:ctrlPr>
          </m:sSubPr>
          <m:e>
            <m:r>
              <w:del w:id="4616" w:author="Στάθης Καπ" w:date="2023-02-09T17:49:00Z">
                <w:rPr>
                  <w:rFonts w:ascii="Cambria Math" w:hAnsi="Cambria Math"/>
                  <w:lang w:val="el-GR"/>
                </w:rPr>
                <m:t>S</m:t>
              </w:del>
            </m:r>
          </m:e>
          <m:sub>
            <m:r>
              <w:del w:id="4617" w:author="Στάθης Καπ" w:date="2023-02-09T17:49:00Z">
                <w:rPr>
                  <w:rFonts w:ascii="Cambria Math" w:hAnsi="Cambria Math"/>
                  <w:lang w:val="el-GR"/>
                </w:rPr>
                <m:t>ik</m:t>
              </w:del>
            </m:r>
          </m:sub>
        </m:sSub>
      </m:oMath>
      <w:del w:id="4618" w:author="Στάθης Καπ" w:date="2023-02-09T17:49:00Z">
        <w:r w:rsidRPr="00F917F0" w:rsidDel="00785F50">
          <w:rPr>
            <w:lang w:val="el-GR"/>
          </w:rPr>
          <w:delText xml:space="preserve"> και </w:delText>
        </w:r>
      </w:del>
      <m:oMath>
        <m:sSub>
          <m:sSubPr>
            <m:ctrlPr>
              <w:del w:id="4619" w:author="Στάθης Καπ" w:date="2023-02-09T17:49:00Z">
                <w:rPr>
                  <w:rFonts w:ascii="Cambria Math" w:hAnsi="Cambria Math"/>
                  <w:i/>
                  <w:lang w:val="el-GR"/>
                </w:rPr>
              </w:del>
            </m:ctrlPr>
          </m:sSubPr>
          <m:e>
            <m:r>
              <w:del w:id="4620" w:author="Στάθης Καπ" w:date="2023-02-09T17:49:00Z">
                <w:rPr>
                  <w:rFonts w:ascii="Cambria Math" w:hAnsi="Cambria Math"/>
                  <w:lang w:val="el-GR"/>
                </w:rPr>
                <m:t>N</m:t>
              </w:del>
            </m:r>
          </m:e>
          <m:sub>
            <m:r>
              <w:del w:id="4621" w:author="Στάθης Καπ" w:date="2023-02-09T17:49:00Z">
                <w:rPr>
                  <w:rFonts w:ascii="Cambria Math" w:hAnsi="Cambria Math"/>
                  <w:lang w:val="el-GR"/>
                </w:rPr>
                <m:t>ik</m:t>
              </w:del>
            </m:r>
          </m:sub>
        </m:sSub>
      </m:oMath>
      <w:del w:id="4622" w:author="Στάθης Καπ" w:date="2023-02-09T17:49:00Z">
        <w:r w:rsidRPr="00F917F0" w:rsidDel="00785F50">
          <w:rPr>
            <w:lang w:val="el-GR"/>
          </w:rPr>
          <w:delText xml:space="preserve"> αρχικοποιούνται με τη τιμή 1.</w:delText>
        </w:r>
      </w:del>
      <w:ins w:id="4623" w:author="Στάθης Καπ" w:date="2023-02-09T17:49:00Z">
        <w:r w:rsidR="00785F50">
          <w:rPr>
            <w:lang w:val="el-GR"/>
          </w:rPr>
          <w:t xml:space="preserve">Ο λόγος </w:t>
        </w:r>
      </w:ins>
      <m:oMath>
        <m:sSub>
          <m:sSubPr>
            <m:ctrlPr>
              <w:ins w:id="4624" w:author="Στάθης Καπ" w:date="2023-02-09T17:49:00Z">
                <w:rPr>
                  <w:rFonts w:ascii="Cambria Math" w:hAnsi="Cambria Math"/>
                  <w:i/>
                  <w:lang w:val="el-GR"/>
                </w:rPr>
              </w:ins>
            </m:ctrlPr>
          </m:sSubPr>
          <m:e>
            <m:r>
              <w:ins w:id="4625" w:author="Στάθης Καπ" w:date="2023-02-09T17:49:00Z">
                <w:rPr>
                  <w:rFonts w:ascii="Cambria Math" w:hAnsi="Cambria Math"/>
                  <w:lang w:val="el-GR"/>
                </w:rPr>
                <m:t>S</m:t>
              </w:ins>
            </m:r>
          </m:e>
          <m:sub>
            <m:r>
              <w:ins w:id="4626" w:author="Στάθης Καπ" w:date="2023-02-09T17:49:00Z">
                <w:rPr>
                  <w:rFonts w:ascii="Cambria Math" w:hAnsi="Cambria Math"/>
                  <w:lang w:val="el-GR"/>
                </w:rPr>
                <m:t>i</m:t>
              </w:ins>
            </m:r>
            <m:r>
              <w:ins w:id="4627" w:author="Στάθης Καπ" w:date="2023-02-09T17:50:00Z">
                <w:rPr>
                  <w:rFonts w:ascii="Cambria Math" w:hAnsi="Cambria Math"/>
                  <w:lang w:val="el-GR"/>
                </w:rPr>
                <m:t>k</m:t>
              </w:ins>
            </m:r>
          </m:sub>
        </m:sSub>
        <m:r>
          <w:ins w:id="4628" w:author="Στάθης Καπ" w:date="2023-02-09T17:50:00Z">
            <w:rPr>
              <w:rFonts w:ascii="Cambria Math" w:hAnsi="Cambria Math"/>
              <w:lang w:val="el-GR"/>
            </w:rPr>
            <m:t>/</m:t>
          </w:ins>
        </m:r>
        <m:sSub>
          <m:sSubPr>
            <m:ctrlPr>
              <w:ins w:id="4629" w:author="Στάθης Καπ" w:date="2023-02-09T17:50:00Z">
                <w:rPr>
                  <w:rFonts w:ascii="Cambria Math" w:hAnsi="Cambria Math"/>
                  <w:i/>
                  <w:lang w:val="el-GR"/>
                </w:rPr>
              </w:ins>
            </m:ctrlPr>
          </m:sSubPr>
          <m:e>
            <m:r>
              <w:ins w:id="4630" w:author="Στάθης Καπ" w:date="2023-02-09T17:50:00Z">
                <w:rPr>
                  <w:rFonts w:ascii="Cambria Math" w:hAnsi="Cambria Math"/>
                  <w:lang w:val="el-GR"/>
                </w:rPr>
                <m:t>N</m:t>
              </w:ins>
            </m:r>
          </m:e>
          <m:sub>
            <m:r>
              <w:ins w:id="4631" w:author="Στάθης Καπ" w:date="2023-02-09T17:50:00Z">
                <w:rPr>
                  <w:rFonts w:ascii="Cambria Math" w:hAnsi="Cambria Math"/>
                  <w:lang w:val="el-GR"/>
                </w:rPr>
                <m:t>ik</m:t>
              </w:ins>
            </m:r>
          </m:sub>
        </m:sSub>
      </m:oMath>
      <w:ins w:id="4632"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633"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634" w:author="Στάθης Καπ" w:date="2023-02-09T17:50:00Z">
              <w:rPr>
                <w:rFonts w:eastAsiaTheme="minorEastAsia"/>
              </w:rPr>
            </w:rPrChange>
          </w:rPr>
          <w:t xml:space="preserve">. </w:t>
        </w:r>
      </w:ins>
    </w:p>
    <w:p w14:paraId="2457619C" w14:textId="4297A74A" w:rsidR="00BB0296" w:rsidRDefault="00EC1D17">
      <w:pPr>
        <w:pStyle w:val="Heading2"/>
        <w:pPrChange w:id="4635" w:author="Στάθης Καπ" w:date="2023-02-26T00:55:00Z">
          <w:pPr>
            <w:pStyle w:val="Heading2"/>
            <w:numPr>
              <w:numId w:val="4"/>
            </w:numPr>
            <w:ind w:left="960" w:hanging="600"/>
          </w:pPr>
        </w:pPrChange>
      </w:pPr>
      <w:bookmarkStart w:id="4636" w:name="_Toc129057684"/>
      <w:r>
        <w:rPr>
          <w:lang w:val="el-GR"/>
        </w:rPr>
        <w:t>Διαχωρισμένη Τοπική Αναζήτηση</w:t>
      </w:r>
      <w:bookmarkEnd w:id="4636"/>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637" w:author="Στάθης Καπ" w:date="2023-03-07T00:34:00Z">
        <w:r w:rsidR="00F84886">
          <w:rPr>
            <w:lang w:val="el-GR"/>
          </w:rPr>
          <w:t>ιστεί το γράφημα</w:t>
        </w:r>
      </w:ins>
      <w:del w:id="4638"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639" w:author="Στάθης Καπ" w:date="2023-03-07T00:33:00Z">
        <w:r w:rsidR="00482B89" w:rsidDel="00887718">
          <w:delText>startDepot</w:delText>
        </w:r>
      </w:del>
      <w:ins w:id="4640" w:author="Στάθης Καπ" w:date="2023-03-07T00:33:00Z">
        <w:r w:rsidR="00887718">
          <w:rPr>
            <w:lang w:val="el-GR"/>
          </w:rPr>
          <w:t>αφετηρία</w:t>
        </w:r>
        <w:r w:rsidR="00887718" w:rsidRPr="00887718">
          <w:rPr>
            <w:lang w:val="el-GR"/>
            <w:rPrChange w:id="4641"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642" w:author="Στάθης Καπ" w:date="2023-03-07T00:33:00Z">
        <w:r w:rsidR="00482B89" w:rsidDel="00887718">
          <w:delText>endDepot</w:delText>
        </w:r>
        <w:r w:rsidR="00482B89" w:rsidRPr="00D33A8C" w:rsidDel="00887718">
          <w:rPr>
            <w:lang w:val="el-GR"/>
          </w:rPr>
          <w:delText xml:space="preserve"> </w:delText>
        </w:r>
      </w:del>
      <w:ins w:id="4643" w:author="Στάθης Καπ" w:date="2023-03-07T00:33:00Z">
        <w:r w:rsidR="00887718">
          <w:rPr>
            <w:lang w:val="el-GR"/>
          </w:rPr>
          <w:t>τερματισμός</w:t>
        </w:r>
      </w:ins>
      <w:ins w:id="4644" w:author="Στάθης Καπ" w:date="2023-03-07T00:34:00Z">
        <w:r w:rsidR="00F84886">
          <w:rPr>
            <w:lang w:val="el-GR"/>
          </w:rPr>
          <w:t xml:space="preserve"> </w:t>
        </w:r>
        <w:r w:rsidR="00F84886" w:rsidRPr="00D33956">
          <w:rPr>
            <w:lang w:val="el-GR"/>
            <w:rPrChange w:id="4645" w:author="Στάθης Καπ" w:date="2023-03-07T00:34:00Z">
              <w:rPr/>
            </w:rPrChange>
          </w:rPr>
          <w:t>(</w:t>
        </w:r>
        <w:r w:rsidR="00F84886">
          <w:t>ed</w:t>
        </w:r>
        <w:r w:rsidR="00F84886" w:rsidRPr="00D33956">
          <w:rPr>
            <w:lang w:val="el-GR"/>
            <w:rPrChange w:id="4646" w:author="Στάθης Καπ" w:date="2023-03-07T00:34:00Z">
              <w:rPr/>
            </w:rPrChange>
          </w:rPr>
          <w:t>)</w:t>
        </w:r>
      </w:ins>
      <w:ins w:id="4647" w:author="Στάθης Καπ" w:date="2023-03-07T00:33:00Z">
        <w:r w:rsidR="00887718" w:rsidRPr="00D33A8C">
          <w:rPr>
            <w:lang w:val="el-GR"/>
          </w:rPr>
          <w:t xml:space="preserve"> </w:t>
        </w:r>
      </w:ins>
      <w:r w:rsidR="00482B89" w:rsidRPr="00D33A8C">
        <w:rPr>
          <w:lang w:val="el-GR"/>
        </w:rPr>
        <w:t>του κάθε υπο</w:t>
      </w:r>
      <w:del w:id="4648"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649" w:author="Στάθης Καπ" w:date="2023-03-08T02:02:00Z">
        <w:r w:rsidR="002B469B">
          <w:rPr>
            <w:lang w:val="el-GR"/>
          </w:rPr>
          <w:t xml:space="preserve">η αφετηρία και </w:t>
        </w:r>
      </w:ins>
      <w:ins w:id="4650" w:author="Στάθης Καπ" w:date="2023-03-08T02:03:00Z">
        <w:r w:rsidR="002B469B">
          <w:rPr>
            <w:lang w:val="el-GR"/>
          </w:rPr>
          <w:t xml:space="preserve">ο τερματισμός </w:t>
        </w:r>
      </w:ins>
      <w:del w:id="4651"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652" w:author="Στάθης Καπ" w:date="2023-03-07T16:57:00Z">
        <w:r w:rsidR="00685184">
          <w:rPr>
            <w:lang w:val="el-GR"/>
          </w:rPr>
          <w:t xml:space="preserve">πρωτότυπου </w:t>
        </w:r>
      </w:ins>
      <w:r w:rsidRPr="00DA304C">
        <w:rPr>
          <w:lang w:val="el-GR"/>
        </w:rPr>
        <w:t xml:space="preserve">προβλήματος ως </w:t>
      </w:r>
      <w:del w:id="4653"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654" w:author="Στάθης Καπ" w:date="2023-03-07T16:57:00Z">
        <w:r w:rsidR="00DA304C" w:rsidDel="007F5DF0">
          <w:rPr>
            <w:lang w:val="el-GR"/>
          </w:rPr>
          <w:delText>-</w:delText>
        </w:r>
      </w:del>
      <w:del w:id="4655" w:author="Στάθης Καπ" w:date="2023-03-08T02:03:00Z">
        <w:r w:rsidRPr="00DA304C" w:rsidDel="002B469B">
          <w:rPr>
            <w:lang w:val="el-GR"/>
          </w:rPr>
          <w:delText>πρόβλημα</w:delText>
        </w:r>
      </w:del>
      <w:ins w:id="4656"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657"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658" w:author=" " w:date="2023-01-29T18:24:00Z">
        <w:r w:rsidR="00144F68">
          <w:t>OPTW</w:t>
        </w:r>
      </w:ins>
      <w:del w:id="4659"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660"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661" w:author="Στάθης Καπ" w:date="2023-02-04T06:10:00Z">
          <w:pPr/>
        </w:pPrChange>
      </w:pPr>
    </w:p>
    <w:p w14:paraId="1111DD60" w14:textId="756666C4" w:rsidR="00112988" w:rsidRDefault="00112988" w:rsidP="002D5F19">
      <w:pPr>
        <w:rPr>
          <w:ins w:id="4662" w:author="Στάθης Καπ" w:date="2023-02-01T06:01:00Z"/>
          <w:lang w:val="el-GR"/>
        </w:rPr>
      </w:pPr>
    </w:p>
    <w:p w14:paraId="6583A1C2" w14:textId="553A0284" w:rsidR="00210F9A" w:rsidRDefault="00371114" w:rsidP="00210F9A">
      <w:pPr>
        <w:keepNext/>
        <w:jc w:val="center"/>
        <w:rPr>
          <w:ins w:id="4663" w:author="Στάθης Καπ" w:date="2023-02-01T06:01:00Z"/>
        </w:rPr>
      </w:pPr>
      <w:ins w:id="4664"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47222F6D" w:rsidR="00112988" w:rsidRPr="009659CD" w:rsidRDefault="00210F9A" w:rsidP="00210F9A">
      <w:pPr>
        <w:pStyle w:val="Caption"/>
        <w:rPr>
          <w:ins w:id="4665" w:author="Στάθης Καπ" w:date="2023-02-01T06:01:00Z"/>
          <w:lang w:val="el-GR"/>
        </w:rPr>
      </w:pPr>
      <w:ins w:id="4666" w:author="Στάθης Καπ" w:date="2023-02-01T06:01:00Z">
        <w:r w:rsidRPr="00210F9A">
          <w:rPr>
            <w:lang w:val="el-GR"/>
          </w:rPr>
          <w:t xml:space="preserve">Εικόνα </w:t>
        </w:r>
      </w:ins>
      <w:ins w:id="46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4</w:t>
      </w:r>
      <w:ins w:id="46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669" w:author="Στάθης Καπ" w:date="2023-03-07T16:43:00Z">
        <w:r w:rsidR="002C131C">
          <w:rPr>
            <w:noProof/>
            <w:lang w:val="el-GR"/>
          </w:rPr>
          <w:t>1</w:t>
        </w:r>
      </w:ins>
      <w:ins w:id="4670" w:author="Στάθης Καπ" w:date="2023-03-04T16:58:00Z">
        <w:r w:rsidR="00782116">
          <w:rPr>
            <w:lang w:val="el-GR"/>
          </w:rPr>
          <w:fldChar w:fldCharType="end"/>
        </w:r>
      </w:ins>
      <w:ins w:id="4671" w:author="Στάθης Καπ" w:date="2023-02-01T06:01:00Z">
        <w:r>
          <w:rPr>
            <w:lang w:val="el-GR"/>
          </w:rPr>
          <w:t xml:space="preserve">: </w:t>
        </w:r>
        <w:r w:rsidR="00EE44E9">
          <w:rPr>
            <w:lang w:val="el-GR"/>
          </w:rPr>
          <w:t xml:space="preserve">Σε αυτό το παράδειγμα η επιστροφή </w:t>
        </w:r>
      </w:ins>
      <w:ins w:id="4672" w:author="Στάθης Καπ" w:date="2023-02-24T07:19:00Z">
        <w:r w:rsidR="00371114">
          <w:rPr>
            <w:lang w:val="el-GR"/>
          </w:rPr>
          <w:t xml:space="preserve">στην αφετηρία </w:t>
        </w:r>
      </w:ins>
      <w:ins w:id="4673" w:author="Στάθης Καπ" w:date="2023-02-01T06:01:00Z">
        <w:r w:rsidR="00EE44E9">
          <w:rPr>
            <w:lang w:val="el-GR"/>
          </w:rPr>
          <w:t xml:space="preserve">δεν είναι τόσο </w:t>
        </w:r>
      </w:ins>
      <w:ins w:id="4674" w:author="Στάθης Καπ" w:date="2023-02-02T08:18:00Z">
        <w:r w:rsidR="000B4A24">
          <w:rPr>
            <w:lang w:val="el-GR"/>
          </w:rPr>
          <w:t>χρονοβόρα</w:t>
        </w:r>
      </w:ins>
      <w:ins w:id="4675" w:author="Στάθης Καπ" w:date="2023-02-01T06:01:00Z">
        <w:r w:rsidR="00EE44E9">
          <w:rPr>
            <w:lang w:val="el-GR"/>
          </w:rPr>
          <w:t xml:space="preserve"> καθώς </w:t>
        </w:r>
      </w:ins>
      <w:ins w:id="4676" w:author="Στάθης Καπ" w:date="2023-02-24T07:19:00Z">
        <w:r w:rsidR="00371114">
          <w:rPr>
            <w:lang w:val="el-GR"/>
          </w:rPr>
          <w:t>οι κόμβοι των 2 υποπροβλημάτων είναι συμμετρικοί ως προς τον αρχικό κόμβο</w:t>
        </w:r>
      </w:ins>
      <w:ins w:id="4677" w:author="Στάθης Καπ" w:date="2023-02-24T07:20:00Z">
        <w:r w:rsidR="00371114">
          <w:rPr>
            <w:lang w:val="el-GR"/>
          </w:rPr>
          <w:t xml:space="preserve"> (0).</w:t>
        </w:r>
      </w:ins>
    </w:p>
    <w:p w14:paraId="6B0903ED" w14:textId="40092EED" w:rsidR="00D0402D" w:rsidRDefault="00371114" w:rsidP="00D0402D">
      <w:pPr>
        <w:keepNext/>
        <w:jc w:val="center"/>
        <w:rPr>
          <w:ins w:id="4678" w:author="Στάθης Καπ" w:date="2023-02-01T06:01:00Z"/>
        </w:rPr>
      </w:pPr>
      <w:ins w:id="4679" w:author="Στάθης Καπ" w:date="2023-02-24T07:20:00Z">
        <w:r>
          <w:rPr>
            <w:noProof/>
          </w:rPr>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146F5A40" w:rsidR="00210F9A" w:rsidRPr="00346577" w:rsidRDefault="00D0402D">
      <w:pPr>
        <w:pStyle w:val="Caption"/>
        <w:rPr>
          <w:ins w:id="4680" w:author="Στάθης Καπ" w:date="2023-02-01T06:01:00Z"/>
          <w:lang w:val="el-GR"/>
        </w:rPr>
        <w:pPrChange w:id="4681" w:author="Στάθης Καπ" w:date="2023-02-24T07:21:00Z">
          <w:pPr>
            <w:pStyle w:val="Caption"/>
            <w:jc w:val="center"/>
          </w:pPr>
        </w:pPrChange>
      </w:pPr>
      <w:ins w:id="4682" w:author="Στάθης Καπ" w:date="2023-02-01T06:01:00Z">
        <w:r w:rsidRPr="00D0402D">
          <w:rPr>
            <w:lang w:val="el-GR"/>
          </w:rPr>
          <w:t xml:space="preserve">Εικόνα </w:t>
        </w:r>
      </w:ins>
      <w:ins w:id="468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4</w:t>
      </w:r>
      <w:ins w:id="468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685" w:author="Στάθης Καπ" w:date="2023-03-07T16:43:00Z">
        <w:r w:rsidR="002C131C">
          <w:rPr>
            <w:noProof/>
            <w:lang w:val="el-GR"/>
          </w:rPr>
          <w:t>2</w:t>
        </w:r>
      </w:ins>
      <w:ins w:id="4686" w:author="Στάθης Καπ" w:date="2023-03-04T16:58:00Z">
        <w:r w:rsidR="00782116">
          <w:rPr>
            <w:lang w:val="el-GR"/>
          </w:rPr>
          <w:fldChar w:fldCharType="end"/>
        </w:r>
      </w:ins>
      <w:ins w:id="4687" w:author="Στάθης Καπ" w:date="2023-02-01T06:01:00Z">
        <w:r>
          <w:rPr>
            <w:lang w:val="el-GR"/>
          </w:rPr>
          <w:t xml:space="preserve">: Σε αυτό το παράδειγμα η επιστροφή στον αρχικό κόμβο </w:t>
        </w:r>
      </w:ins>
      <w:ins w:id="4688" w:author="Στάθης Καπ" w:date="2023-02-25T21:31:00Z">
        <w:r w:rsidR="000B254B">
          <w:rPr>
            <w:lang w:val="el-GR"/>
          </w:rPr>
          <w:t xml:space="preserve">και η </w:t>
        </w:r>
      </w:ins>
      <w:ins w:id="4689" w:author="Στάθης Καπ" w:date="2023-02-25T21:32:00Z">
        <w:r w:rsidR="000B254B">
          <w:rPr>
            <w:lang w:val="el-GR"/>
          </w:rPr>
          <w:t>μετάβαση στους κ</w:t>
        </w:r>
      </w:ins>
      <w:ins w:id="4690" w:author="Στάθης Καπ" w:date="2023-02-25T21:33:00Z">
        <w:r w:rsidR="000B254B">
          <w:rPr>
            <w:lang w:val="el-GR"/>
          </w:rPr>
          <w:t>όμβους του δεύτερου υποπροβλήματος</w:t>
        </w:r>
      </w:ins>
      <w:ins w:id="4691" w:author="Στάθης Καπ" w:date="2023-02-25T21:34:00Z">
        <w:r w:rsidR="000B254B">
          <w:rPr>
            <w:lang w:val="el-GR"/>
          </w:rPr>
          <w:t xml:space="preserve"> καταλαμβάνει μεγάλα χρονικά διαστήματα</w:t>
        </w:r>
      </w:ins>
      <w:ins w:id="4692" w:author="Στάθης Καπ" w:date="2023-03-01T05:42:00Z">
        <w:r w:rsidR="000B4410">
          <w:rPr>
            <w:lang w:val="el-GR"/>
          </w:rPr>
          <w:t>.</w:t>
        </w:r>
      </w:ins>
    </w:p>
    <w:p w14:paraId="1513D971" w14:textId="27AC9EA4" w:rsidR="00804956" w:rsidRDefault="00804956">
      <w:pPr>
        <w:pStyle w:val="Heading3"/>
        <w:rPr>
          <w:lang w:val="el-GR"/>
        </w:rPr>
        <w:pPrChange w:id="4693" w:author="Στάθης Καπ" w:date="2023-02-26T00:55:00Z">
          <w:pPr>
            <w:pStyle w:val="Heading3"/>
            <w:numPr>
              <w:numId w:val="4"/>
            </w:numPr>
            <w:ind w:left="1080"/>
          </w:pPr>
        </w:pPrChange>
      </w:pPr>
      <w:bookmarkStart w:id="4694" w:name="_Toc129057685"/>
      <w:r w:rsidRPr="00093B36">
        <w:rPr>
          <w:rPrChange w:id="4695" w:author="Στάθης Καπ" w:date="2023-02-26T00:55:00Z">
            <w:rPr>
              <w:lang w:val="el-GR"/>
            </w:rPr>
          </w:rPrChange>
        </w:rPr>
        <w:t>Προσθήκη</w:t>
      </w:r>
      <w:r>
        <w:rPr>
          <w:lang w:val="el-GR"/>
        </w:rPr>
        <w:t xml:space="preserve"> </w:t>
      </w:r>
      <w:ins w:id="4696" w:author="Στάθης Καπ" w:date="2023-03-07T04:54:00Z">
        <w:r w:rsidR="00E07557">
          <w:rPr>
            <w:lang w:val="el-GR"/>
          </w:rPr>
          <w:t>στόχω</w:t>
        </w:r>
      </w:ins>
      <w:ins w:id="4697" w:author="Στάθης Καπ" w:date="2023-03-07T04:55:00Z">
        <w:r w:rsidR="00E07557">
          <w:rPr>
            <w:lang w:val="el-GR"/>
          </w:rPr>
          <w:t>ν</w:t>
        </w:r>
      </w:ins>
      <w:bookmarkEnd w:id="4694"/>
      <w:del w:id="4698"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4699" w:author="Στάθης Καπ" w:date="2023-03-08T04:42:00Z">
        <w:r w:rsidR="00556EE1" w:rsidRPr="00AD7A8C" w:rsidDel="00202789">
          <w:rPr>
            <w:lang w:val="el-GR"/>
          </w:rPr>
          <w:delText xml:space="preserve">εύρεσης </w:delText>
        </w:r>
      </w:del>
      <w:ins w:id="4700"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4701" w:author="Στάθης Καπ" w:date="2023-03-07T04:55:00Z">
        <w:r w:rsidR="00556EE1" w:rsidRPr="00AD7A8C" w:rsidDel="00946D42">
          <w:rPr>
            <w:lang w:val="el-GR"/>
          </w:rPr>
          <w:delText xml:space="preserve">το </w:delText>
        </w:r>
      </w:del>
      <w:ins w:id="4702"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4703" w:author="Στάθης Καπ" w:date="2023-03-07T04:55:00Z">
        <w:r w:rsidR="00AD7A8C" w:rsidDel="002A7538">
          <w:rPr>
            <w:lang w:val="el-GR"/>
          </w:rPr>
          <w:delText>-</w:delText>
        </w:r>
      </w:del>
      <w:r w:rsidR="00556EE1" w:rsidRPr="00AD7A8C">
        <w:rPr>
          <w:lang w:val="el-GR"/>
        </w:rPr>
        <w:t xml:space="preserve">πρόβλημα </w:t>
      </w:r>
      <m:oMath>
        <m:r>
          <w:ins w:id="470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4705" w:author="Στάθης Καπ" w:date="2023-03-08T05:03:00Z">
        <w:r w:rsidR="00556EE1" w:rsidRPr="00AD7A8C" w:rsidDel="00993A48">
          <w:rPr>
            <w:lang w:val="el-GR"/>
          </w:rPr>
          <w:delText xml:space="preserve">ήταν </w:delText>
        </w:r>
      </w:del>
      <w:ins w:id="4706"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4707" w:author="Στάθης Καπ" w:date="2023-02-24T07:22:00Z">
        <w:r w:rsidR="00556EE1" w:rsidDel="00371114">
          <w:delText>weighted</w:delText>
        </w:r>
        <w:r w:rsidR="00556EE1" w:rsidRPr="00AD7A8C" w:rsidDel="00371114">
          <w:rPr>
            <w:lang w:val="el-GR"/>
          </w:rPr>
          <w:delText xml:space="preserve"> </w:delText>
        </w:r>
      </w:del>
      <w:ins w:id="4708" w:author="Στάθης Καπ" w:date="2023-02-24T07:22:00Z">
        <w:r w:rsidR="00371114">
          <w:rPr>
            <w:lang w:val="el-GR"/>
          </w:rPr>
          <w:t xml:space="preserve">σταθμισμένο </w:t>
        </w:r>
      </w:ins>
      <w:ins w:id="4709" w:author="Στάθης Καπ" w:date="2023-03-08T04:49:00Z">
        <w:r w:rsidR="00077D29">
          <w:rPr>
            <w:lang w:val="el-GR"/>
          </w:rPr>
          <w:t>κεντροειδές</w:t>
        </w:r>
      </w:ins>
      <w:del w:id="4710" w:author="Στάθης Καπ" w:date="2023-02-24T07:22:00Z">
        <w:r w:rsidR="00556EE1" w:rsidDel="00371114">
          <w:delText>centroid</w:delText>
        </w:r>
      </w:del>
      <w:r w:rsidR="00556EE1" w:rsidRPr="00AD7A8C">
        <w:rPr>
          <w:lang w:val="el-GR"/>
        </w:rPr>
        <w:t xml:space="preserve"> του επόμενου υπο</w:t>
      </w:r>
      <w:del w:id="4711"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4712" w:author="Στάθης Καπ" w:date="2023-03-08T04:42:00Z">
            <w:rPr>
              <w:rFonts w:ascii="Cambria Math" w:hAnsi="Cambria Math"/>
              <w:lang w:val="el-GR"/>
            </w:rPr>
            <m:t>(</m:t>
          </w:ins>
        </m:r>
        <m:r>
          <w:ins w:id="471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4714" w:author="Στάθης Καπ" w:date="2023-03-08T04:43:00Z">
            <w:rPr>
              <w:rFonts w:ascii="Cambria Math" w:hAnsi="Cambria Math"/>
              <w:lang w:val="el-GR"/>
            </w:rPr>
            <m:t>)</m:t>
          </w:ins>
        </m:r>
      </m:oMath>
      <w:ins w:id="4715" w:author="Στάθης Καπ" w:date="2023-03-08T05:02:00Z">
        <w:r w:rsidR="00993A48">
          <w:rPr>
            <w:lang w:val="el-GR"/>
          </w:rPr>
          <w:t xml:space="preserve"> το οποίο </w:t>
        </w:r>
      </w:ins>
      <w:del w:id="4716" w:author="Στάθης Καπ" w:date="2023-03-08T05:02:00Z">
        <w:r w:rsidR="00556EE1" w:rsidRPr="00AD7A8C" w:rsidDel="00993A48">
          <w:rPr>
            <w:lang w:val="el-GR"/>
          </w:rPr>
          <w:delText xml:space="preserve">. Τα βάρη των κόμβων είναι τα </w:delText>
        </w:r>
      </w:del>
      <w:del w:id="4717" w:author="Στάθης Καπ" w:date="2023-02-24T07:22:00Z">
        <w:r w:rsidR="00556EE1" w:rsidDel="00371114">
          <w:delText>profits</w:delText>
        </w:r>
        <w:r w:rsidR="00556EE1" w:rsidRPr="00AD7A8C" w:rsidDel="00371114">
          <w:rPr>
            <w:lang w:val="el-GR"/>
          </w:rPr>
          <w:delText xml:space="preserve"> </w:delText>
        </w:r>
      </w:del>
      <w:del w:id="4718" w:author="Στάθης Καπ" w:date="2023-03-08T05:02:00Z">
        <w:r w:rsidR="00556EE1" w:rsidRPr="00AD7A8C" w:rsidDel="00993A48">
          <w:rPr>
            <w:lang w:val="el-GR"/>
          </w:rPr>
          <w:delText xml:space="preserve">τους. </w:delText>
        </w:r>
      </w:del>
      <w:ins w:id="4719" w:author="Στάθης Καπ" w:date="2023-03-08T04:48:00Z">
        <w:r w:rsidR="00077D29">
          <w:rPr>
            <w:lang w:val="el-GR"/>
          </w:rPr>
          <w:t>είναι ένα τεχνητό σημείο</w:t>
        </w:r>
      </w:ins>
      <w:ins w:id="4720" w:author="Στάθης Καπ" w:date="2023-03-08T04:49:00Z">
        <w:r w:rsidR="00F1642C">
          <w:rPr>
            <w:lang w:val="el-GR"/>
          </w:rPr>
          <w:t xml:space="preserve"> που προκύπτει από τους </w:t>
        </w:r>
        <w:r w:rsidR="00F1642C">
          <w:t>Unvisited</w:t>
        </w:r>
        <w:r w:rsidR="00F1642C" w:rsidRPr="00F1642C">
          <w:rPr>
            <w:lang w:val="el-GR"/>
            <w:rPrChange w:id="4721" w:author="Στάθης Καπ" w:date="2023-03-08T04:50:00Z">
              <w:rPr/>
            </w:rPrChange>
          </w:rPr>
          <w:t xml:space="preserve"> </w:t>
        </w:r>
      </w:ins>
      <w:ins w:id="4722" w:author="Στάθης Καπ" w:date="2023-03-08T05:01:00Z">
        <w:r w:rsidR="00993A48">
          <w:rPr>
            <w:lang w:val="el-GR"/>
          </w:rPr>
          <w:t>κόμβους</w:t>
        </w:r>
      </w:ins>
      <w:ins w:id="4723" w:author="Στάθης Καπ" w:date="2023-03-08T05:03:00Z">
        <w:r w:rsidR="00993A48">
          <w:rPr>
            <w:lang w:val="el-GR"/>
          </w:rPr>
          <w:t xml:space="preserve"> </w:t>
        </w:r>
      </w:ins>
      <w:ins w:id="4724" w:author="Στάθης Καπ" w:date="2023-03-08T05:01:00Z">
        <w:r w:rsidR="00993A48">
          <w:rPr>
            <w:lang w:val="el-GR"/>
          </w:rPr>
          <w:t>λαμβάνοντας υπόψιν και τα κέρδη τους.</w:t>
        </w:r>
      </w:ins>
      <w:ins w:id="4725" w:author="Στάθης Καπ" w:date="2023-03-08T04:48:00Z">
        <w:r w:rsidR="00077D29">
          <w:rPr>
            <w:lang w:val="el-GR"/>
          </w:rPr>
          <w:t xml:space="preserve"> </w:t>
        </w:r>
      </w:ins>
      <w:r w:rsidR="00556EE1" w:rsidRPr="00AD7A8C">
        <w:rPr>
          <w:lang w:val="el-GR"/>
        </w:rPr>
        <w:t xml:space="preserve">Με αυτό τον τρόπο, η κάθε </w:t>
      </w:r>
      <w:del w:id="4726" w:author="Στάθης Καπ" w:date="2023-02-24T07:23:00Z">
        <w:r w:rsidR="00556EE1" w:rsidRPr="00AD7A8C" w:rsidDel="00371114">
          <w:rPr>
            <w:lang w:val="el-GR"/>
          </w:rPr>
          <w:delText xml:space="preserve">λύση </w:delText>
        </w:r>
      </w:del>
      <w:ins w:id="4727"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4728"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4729" w:author="Στάθης Καπ" w:date="2023-03-08T04:43:00Z">
        <w:r w:rsidR="00B5293D" w:rsidRPr="00F540F2" w:rsidDel="001F48ED">
          <w:rPr>
            <w:lang w:val="el-GR"/>
          </w:rPr>
          <w:delText xml:space="preserve">έχει </w:delText>
        </w:r>
      </w:del>
      <w:ins w:id="4730"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731" w:author="Στάθης Καπ" w:date="2023-02-25T20:13:00Z">
        <w:r w:rsidRPr="00F540F2" w:rsidDel="00A07A96">
          <w:rPr>
            <w:lang w:val="el-GR"/>
          </w:rPr>
          <w:delText xml:space="preserve">στιγμιότυπα </w:delText>
        </w:r>
      </w:del>
      <w:ins w:id="4732" w:author="Στάθης Καπ" w:date="2023-03-08T04:43:00Z">
        <w:r w:rsidR="00AF6137">
          <w:rPr>
            <w:lang w:val="el-GR"/>
          </w:rPr>
          <w:t>στιγμιότυπα εισόδου</w:t>
        </w:r>
      </w:ins>
      <w:ins w:id="4733"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4734" w:author="Στάθης Καπ" w:date="2023-03-08T04:43:00Z">
        <w:r w:rsidRPr="00F540F2" w:rsidDel="008D42EB">
          <w:rPr>
            <w:lang w:val="el-GR"/>
          </w:rPr>
          <w:delText xml:space="preserve">υπολογίζονται </w:delText>
        </w:r>
      </w:del>
      <w:ins w:id="4735"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4736"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4737" w:author="Στάθης Καπ" w:date="2023-02-25T20:13:00Z">
        <w:r w:rsidR="00072363">
          <w:rPr>
            <w:lang w:val="el-GR"/>
          </w:rPr>
          <w:t xml:space="preserve">δισδιάστατος </w:t>
        </w:r>
      </w:ins>
      <w:r w:rsidRPr="00F540F2">
        <w:rPr>
          <w:lang w:val="el-GR"/>
        </w:rPr>
        <w:t xml:space="preserve">πίνακας </w:t>
      </w:r>
      <w:del w:id="4738"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4739" w:author="Στάθης Καπ" w:date="2023-02-25T20:14:00Z">
        <w:r w:rsidDel="00AA14F8">
          <w:delText>construction</w:delText>
        </w:r>
        <w:r w:rsidRPr="00F540F2" w:rsidDel="00AA14F8">
          <w:rPr>
            <w:lang w:val="el-GR"/>
          </w:rPr>
          <w:delText xml:space="preserve"> </w:delText>
        </w:r>
      </w:del>
      <w:ins w:id="4740" w:author="Στάθης Καπ" w:date="2023-03-08T04:44:00Z">
        <w:r w:rsidR="00B84F25">
          <w:rPr>
            <w:lang w:val="el-GR"/>
          </w:rPr>
          <w:t>της τοπικής αναζήτησης</w:t>
        </w:r>
      </w:ins>
      <w:ins w:id="4741" w:author="Στάθης Καπ" w:date="2023-02-25T20:14:00Z">
        <w:r w:rsidR="00AA14F8" w:rsidRPr="00F540F2">
          <w:rPr>
            <w:lang w:val="el-GR"/>
          </w:rPr>
          <w:t xml:space="preserve"> </w:t>
        </w:r>
      </w:ins>
      <w:del w:id="4742"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4743" w:author="Στάθης Καπ" w:date="2023-03-08T04:44:00Z">
        <w:r w:rsidR="00B84F25">
          <w:rPr>
            <w:lang w:val="el-GR"/>
          </w:rPr>
          <w:t>για την κατασκευή των διαδρομών</w:t>
        </w:r>
      </w:ins>
      <w:del w:id="4744" w:author="Στάθης Καπ" w:date="2023-03-08T04:44:00Z">
        <w:r w:rsidRPr="00F540F2" w:rsidDel="00B84F25">
          <w:rPr>
            <w:lang w:val="el-GR"/>
          </w:rPr>
          <w:delText xml:space="preserve"> οι διαδρομές.</w:delText>
        </w:r>
      </w:del>
      <w:ins w:id="4745"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4746" w:author="Στάθης Καπ" w:date="2023-02-25T20:14:00Z">
        <w:r w:rsidDel="00DE082D">
          <w:delText>weighted</w:delText>
        </w:r>
        <w:r w:rsidRPr="00F540F2" w:rsidDel="00DE082D">
          <w:rPr>
            <w:lang w:val="el-GR"/>
          </w:rPr>
          <w:delText xml:space="preserve"> </w:delText>
        </w:r>
        <w:r w:rsidDel="00DE082D">
          <w:delText>centroid</w:delText>
        </w:r>
      </w:del>
      <w:ins w:id="4747" w:author="Στάθης Καπ" w:date="2023-02-25T20:14:00Z">
        <w:r w:rsidR="00DE082D">
          <w:rPr>
            <w:lang w:val="el-GR"/>
          </w:rPr>
          <w:t>σταθμισμένο</w:t>
        </w:r>
      </w:ins>
      <w:r w:rsidRPr="00F540F2">
        <w:rPr>
          <w:lang w:val="el-GR"/>
        </w:rPr>
        <w:t xml:space="preserve"> </w:t>
      </w:r>
      <w:ins w:id="4748" w:author="Στάθης Καπ" w:date="2023-02-25T20:14:00Z">
        <w:r w:rsidR="00DE082D">
          <w:rPr>
            <w:lang w:val="el-GR"/>
          </w:rPr>
          <w:t xml:space="preserve">κέντρο </w:t>
        </w:r>
      </w:ins>
      <w:r w:rsidRPr="00F540F2">
        <w:rPr>
          <w:lang w:val="el-GR"/>
        </w:rPr>
        <w:t>του επόμενου υπο</w:t>
      </w:r>
      <w:del w:id="4749" w:author="Στάθης Καπ" w:date="2023-02-25T20:16:00Z">
        <w:r w:rsidR="006C366B" w:rsidRPr="00A15133" w:rsidDel="00D07844">
          <w:rPr>
            <w:lang w:val="el-GR"/>
          </w:rPr>
          <w:delText>-</w:delText>
        </w:r>
      </w:del>
      <w:r w:rsidRPr="00F540F2">
        <w:rPr>
          <w:lang w:val="el-GR"/>
        </w:rPr>
        <w:t>προβλήματος</w:t>
      </w:r>
      <w:ins w:id="4750" w:author="Στάθης Καπ" w:date="2023-02-25T20:15:00Z">
        <w:r w:rsidR="00DC58AA">
          <w:rPr>
            <w:lang w:val="el-GR"/>
          </w:rPr>
          <w:t xml:space="preserve">, </w:t>
        </w:r>
      </w:ins>
      <w:del w:id="475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752" w:author="Στάθης Καπ" w:date="2023-02-25T20:15:00Z">
        <w:r w:rsidR="00DC58AA">
          <w:rPr>
            <w:lang w:val="el-GR"/>
          </w:rPr>
          <w:t xml:space="preserve">το τρέχον εξεταζόμενο </w:t>
        </w:r>
      </w:ins>
      <w:del w:id="4753" w:author="Στάθης Καπ" w:date="2023-02-25T20:15:00Z">
        <w:r w:rsidRPr="00F540F2" w:rsidDel="00DC58AA">
          <w:rPr>
            <w:lang w:val="el-GR"/>
          </w:rPr>
          <w:delText xml:space="preserve">ε ένα </w:delText>
        </w:r>
      </w:del>
      <w:ins w:id="4754" w:author=" " w:date="2023-01-29T18:31:00Z">
        <w:del w:id="4755" w:author="Στάθης Καπ" w:date="2023-02-25T20:15:00Z">
          <w:r w:rsidR="00162BBB" w:rsidDel="00DC58AA">
            <w:rPr>
              <w:lang w:val="el-GR"/>
            </w:rPr>
            <w:delText>τρέχον</w:delText>
          </w:r>
        </w:del>
      </w:ins>
      <w:del w:id="4756" w:author=" " w:date="2023-01-29T18:31:00Z">
        <w:r w:rsidRPr="00F540F2" w:rsidDel="00162BBB">
          <w:rPr>
            <w:lang w:val="el-GR"/>
          </w:rPr>
          <w:delText>τρέ</w:delText>
        </w:r>
      </w:del>
      <w:del w:id="4757" w:author=" " w:date="2023-01-29T18:30:00Z">
        <w:r w:rsidRPr="00F540F2" w:rsidDel="00162BBB">
          <w:rPr>
            <w:lang w:val="el-GR"/>
          </w:rPr>
          <w:delText>χων</w:delText>
        </w:r>
      </w:del>
      <w:r w:rsidRPr="00F540F2">
        <w:rPr>
          <w:lang w:val="el-GR"/>
        </w:rPr>
        <w:t xml:space="preserve"> </w:t>
      </w:r>
      <w:ins w:id="4758" w:author="Στάθης Καπ" w:date="2023-02-25T20:15:00Z">
        <w:r w:rsidR="00DC58AA">
          <w:rPr>
            <w:lang w:val="el-GR"/>
          </w:rPr>
          <w:t>υπο</w:t>
        </w:r>
      </w:ins>
      <w:r w:rsidRPr="00F540F2">
        <w:rPr>
          <w:lang w:val="el-GR"/>
        </w:rPr>
        <w:t>πρόβλημα</w:t>
      </w:r>
      <w:ins w:id="4759" w:author="Στάθης Καπ" w:date="2023-02-25T20:15:00Z">
        <w:r w:rsidR="008C3901">
          <w:rPr>
            <w:lang w:val="el-GR"/>
          </w:rPr>
          <w:t xml:space="preserve">. </w:t>
        </w:r>
      </w:ins>
      <w:del w:id="4760" w:author="Στάθης Καπ" w:date="2023-02-25T20:15:00Z">
        <w:r w:rsidRPr="00F540F2" w:rsidDel="008C3901">
          <w:rPr>
            <w:lang w:val="el-GR"/>
          </w:rPr>
          <w:delText xml:space="preserve">, τότε </w:delText>
        </w:r>
      </w:del>
      <w:ins w:id="4761" w:author="Στάθης Καπ" w:date="2023-02-25T20:15:00Z">
        <w:r w:rsidR="008C3901">
          <w:rPr>
            <w:lang w:val="el-GR"/>
          </w:rPr>
          <w:t>Κ</w:t>
        </w:r>
      </w:ins>
      <w:del w:id="4762" w:author="Στάθης Καπ" w:date="2023-02-25T20:15:00Z">
        <w:r w:rsidR="00A15133" w:rsidRPr="00F540F2" w:rsidDel="008C3901">
          <w:rPr>
            <w:lang w:val="el-GR"/>
          </w:rPr>
          <w:delText>κ</w:delText>
        </w:r>
      </w:del>
      <w:r w:rsidR="00A15133" w:rsidRPr="00F540F2">
        <w:rPr>
          <w:lang w:val="el-GR"/>
        </w:rPr>
        <w:t>αθίσταται</w:t>
      </w:r>
      <w:ins w:id="476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764" w:author="Στάθης Καπ" w:date="2023-02-25T20:16:00Z">
        <w:r w:rsidR="004C4B92">
          <w:rPr>
            <w:lang w:val="el-GR"/>
          </w:rPr>
          <w:t xml:space="preserve"> καθώς πλέον ο καινούριος αυτός κόμβος αποτελεί μέρος του</w:t>
        </w:r>
      </w:ins>
      <w:ins w:id="4765" w:author="Στάθης Καπ" w:date="2023-03-08T04:46:00Z">
        <w:r w:rsidR="0045538F">
          <w:rPr>
            <w:lang w:val="el-GR"/>
          </w:rPr>
          <w:t xml:space="preserve"> </w:t>
        </w:r>
        <w:r w:rsidR="00A2166B">
          <w:rPr>
            <w:lang w:val="el-GR"/>
          </w:rPr>
          <w:t>τρέχοντος</w:t>
        </w:r>
      </w:ins>
      <w:ins w:id="4766" w:author="Στάθης Καπ" w:date="2023-02-25T20:16:00Z">
        <w:r w:rsidR="004C4B92">
          <w:rPr>
            <w:lang w:val="el-GR"/>
          </w:rPr>
          <w:t xml:space="preserve"> υποπροβλήματος.</w:t>
        </w:r>
      </w:ins>
      <w:del w:id="476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768" w:author="Charalampos Konstantopoulos" w:date="2023-02-01T06:01:00Z">
        <w:r w:rsidRPr="00F540F2">
          <w:rPr>
            <w:lang w:val="el-GR"/>
          </w:rPr>
          <w:delText>τρέχων</w:delText>
        </w:r>
      </w:del>
      <w:ins w:id="4769" w:author="Charalampos Konstantopoulos" w:date="2023-02-01T06:01:00Z">
        <w:r w:rsidRPr="00F540F2">
          <w:rPr>
            <w:lang w:val="el-GR"/>
          </w:rPr>
          <w:t>τρέχ</w:t>
        </w:r>
      </w:ins>
      <w:ins w:id="4770" w:author=" " w:date="2023-01-29T18:31:00Z">
        <w:r w:rsidR="00162BBB">
          <w:rPr>
            <w:lang w:val="el-GR"/>
          </w:rPr>
          <w:t>ον</w:t>
        </w:r>
      </w:ins>
      <w:del w:id="4771" w:author=" " w:date="2023-01-29T18:31:00Z">
        <w:r w:rsidRPr="00F540F2" w:rsidDel="00162BBB">
          <w:rPr>
            <w:lang w:val="el-GR"/>
          </w:rPr>
          <w:delText>ων</w:delText>
        </w:r>
      </w:del>
      <w:r w:rsidRPr="00F540F2">
        <w:rPr>
          <w:lang w:val="el-GR"/>
        </w:rPr>
        <w:t xml:space="preserve"> υπο</w:t>
      </w:r>
      <w:del w:id="4772"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773" w:author="Στάθης Καπ" w:date="2023-02-25T20:17:00Z">
        <w:r w:rsidR="002E7C5C">
          <w:rPr>
            <w:lang w:val="el-GR"/>
          </w:rPr>
          <w:t>ι</w:t>
        </w:r>
      </w:ins>
      <w:r w:rsidRPr="00F540F2">
        <w:rPr>
          <w:lang w:val="el-GR"/>
        </w:rPr>
        <w:t xml:space="preserve"> 80 υπολογισμοί </w:t>
      </w:r>
      <w:ins w:id="4774" w:author="Στάθης Καπ" w:date="2023-02-25T20:17:00Z">
        <w:r w:rsidR="00EB2610">
          <w:rPr>
            <w:lang w:val="el-GR"/>
          </w:rPr>
          <w:t>είναι αχρείαστοι</w:t>
        </w:r>
      </w:ins>
      <w:ins w:id="4775" w:author=" " w:date="2023-01-29T18:33:00Z">
        <w:del w:id="4776" w:author="Στάθης Καπ" w:date="2023-02-25T20:17:00Z">
          <w:r w:rsidR="00162BBB" w:rsidDel="00EB2610">
            <w:rPr>
              <w:lang w:val="el-GR"/>
            </w:rPr>
            <w:delText xml:space="preserve">δεν </w:delText>
          </w:r>
          <w:r w:rsidR="00162BBB" w:rsidDel="00971448">
            <w:rPr>
              <w:lang w:val="el-GR"/>
            </w:rPr>
            <w:delText>απαιτούνται</w:delText>
          </w:r>
        </w:del>
      </w:ins>
      <w:del w:id="477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778" w:author=" " w:date="2023-01-29T18:31:00Z">
        <w:del w:id="4779" w:author="Στάθης Καπ" w:date="2023-02-02T00:08:00Z">
          <w:r w:rsidR="00162BBB" w:rsidDel="0057328F">
            <w:rPr>
              <w:lang w:val="el-GR"/>
            </w:rPr>
            <w:delText>κατασκευ</w:delText>
          </w:r>
        </w:del>
      </w:ins>
      <w:ins w:id="4780" w:author=" " w:date="2023-01-29T18:32:00Z">
        <w:del w:id="4781" w:author="Στάθης Καπ" w:date="2023-02-02T00:08:00Z">
          <w:r w:rsidR="00162BBB" w:rsidDel="0057328F">
            <w:rPr>
              <w:lang w:val="el-GR"/>
            </w:rPr>
            <w:delText>άζεται</w:delText>
          </w:r>
        </w:del>
      </w:ins>
      <w:del w:id="4782" w:author="Στάθης Καπ" w:date="2023-02-02T00:08:00Z">
        <w:r w:rsidR="00A71856" w:rsidRPr="00F540F2" w:rsidDel="0057328F">
          <w:rPr>
            <w:lang w:val="el-GR"/>
          </w:rPr>
          <w:delText>φτιάχνεται</w:delText>
        </w:r>
      </w:del>
      <w:ins w:id="4783"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78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78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4786"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4787" w:author="Στάθης Καπ" w:date="2023-03-08T04:46:00Z">
        <w:r w:rsidR="00077D29">
          <w:rPr>
            <w:lang w:val="el-GR"/>
          </w:rPr>
          <w:t xml:space="preserve">, </w:t>
        </w:r>
      </w:ins>
      <w:ins w:id="4788" w:author="Στάθης Καπ" w:date="2023-03-08T04:47:00Z">
        <w:r w:rsidR="00077D29">
          <w:rPr>
            <w:lang w:val="el-GR"/>
          </w:rPr>
          <w:t xml:space="preserve">όπως εξηγείται και στην Ενότητα 4.2, </w:t>
        </w:r>
      </w:ins>
      <w:del w:id="4789" w:author="Στάθης Καπ" w:date="2023-03-08T04:46:00Z">
        <w:r w:rsidRPr="00F540F2" w:rsidDel="00077D29">
          <w:rPr>
            <w:lang w:val="el-GR"/>
          </w:rPr>
          <w:delText xml:space="preserve"> </w:delText>
        </w:r>
      </w:del>
      <w:del w:id="4790" w:author="Στάθης Καπ" w:date="2023-03-08T04:47:00Z">
        <w:r w:rsidRPr="00F540F2" w:rsidDel="00077D29">
          <w:rPr>
            <w:lang w:val="el-GR"/>
          </w:rPr>
          <w:delText>μπορεί</w:delText>
        </w:r>
      </w:del>
      <w:ins w:id="4791" w:author="Στάθης Καπ" w:date="2023-03-08T04:47:00Z">
        <w:r w:rsidR="00077D29">
          <w:rPr>
            <w:lang w:val="el-GR"/>
          </w:rPr>
          <w:t>μπορούν</w:t>
        </w:r>
      </w:ins>
      <w:r w:rsidRPr="00F540F2">
        <w:rPr>
          <w:lang w:val="el-GR"/>
        </w:rPr>
        <w:t xml:space="preserve"> να αλλάξουν υπο</w:t>
      </w:r>
      <w:del w:id="4792" w:author="Στάθης Καπ" w:date="2023-02-25T20:18:00Z">
        <w:r w:rsidR="00341621" w:rsidRPr="000E5A0D" w:rsidDel="003301D7">
          <w:rPr>
            <w:lang w:val="el-GR"/>
          </w:rPr>
          <w:delText>-</w:delText>
        </w:r>
      </w:del>
      <w:r w:rsidRPr="00F540F2">
        <w:rPr>
          <w:lang w:val="el-GR"/>
        </w:rPr>
        <w:t xml:space="preserve">πρόβλημα </w:t>
      </w:r>
      <w:ins w:id="4793" w:author="Στάθης Καπ" w:date="2023-03-08T04:47:00Z">
        <w:r w:rsidR="00077D29">
          <w:rPr>
            <w:lang w:val="el-GR"/>
          </w:rPr>
          <w:t xml:space="preserve">κατά τη διάρκεια του αλγορίθμου </w:t>
        </w:r>
      </w:ins>
      <w:del w:id="4794"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4795" w:author="Στάθης Καπ" w:date="2023-03-08T04:47:00Z">
        <w:r w:rsidR="00077D29">
          <w:rPr>
            <w:lang w:val="el-GR"/>
          </w:rPr>
          <w:t>το ιστορικό καταλληλότητας τους</w:t>
        </w:r>
      </w:ins>
      <w:del w:id="4796"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4797" w:author="Στάθης Καπ" w:date="2023-02-25T20:18:00Z">
        <w:r w:rsidRPr="00F540F2" w:rsidDel="00ED6B95">
          <w:rPr>
            <w:lang w:val="el-GR"/>
          </w:rPr>
          <w:delText xml:space="preserve">κεντροειδή </w:delText>
        </w:r>
      </w:del>
      <w:ins w:id="479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799" w:author="Στάθης Καπ" w:date="2023-02-25T20:18:00Z">
        <w:r w:rsidR="001E2E17">
          <w:rPr>
            <w:lang w:val="el-GR"/>
          </w:rPr>
          <w:t>α</w:t>
        </w:r>
      </w:ins>
      <w:ins w:id="4800"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4801"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4802"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4803" w:author="Στάθης Καπ" w:date="2023-03-08T05:04:00Z">
        <w:r w:rsidRPr="009423AF" w:rsidDel="00993A48">
          <w:rPr>
            <w:lang w:val="el-GR"/>
          </w:rPr>
          <w:delText xml:space="preserve">αφαιρεί </w:delText>
        </w:r>
      </w:del>
      <w:ins w:id="4804" w:author="Στάθης Καπ" w:date="2023-03-08T05:05:00Z">
        <w:r w:rsidR="00993A48">
          <w:rPr>
            <w:lang w:val="el-GR"/>
          </w:rPr>
          <w:t>αφαιρούνται</w:t>
        </w:r>
      </w:ins>
      <w:ins w:id="4805" w:author="Στάθης Καπ" w:date="2023-03-08T05:04:00Z">
        <w:r w:rsidR="00993A48" w:rsidRPr="009423AF">
          <w:rPr>
            <w:lang w:val="el-GR"/>
          </w:rPr>
          <w:t xml:space="preserve"> </w:t>
        </w:r>
      </w:ins>
      <w:r w:rsidRPr="009423AF">
        <w:rPr>
          <w:lang w:val="el-GR"/>
        </w:rPr>
        <w:t>κόμβο</w:t>
      </w:r>
      <w:ins w:id="4806" w:author="Στάθης Καπ" w:date="2023-03-08T05:05:00Z">
        <w:r w:rsidR="00993A48">
          <w:rPr>
            <w:lang w:val="el-GR"/>
          </w:rPr>
          <w:t>ι και δημιουργούντα χρονικά κενά</w:t>
        </w:r>
      </w:ins>
      <w:del w:id="4807" w:author="Στάθης Καπ" w:date="2023-03-08T05:05:00Z">
        <w:r w:rsidRPr="009423AF" w:rsidDel="00993A48">
          <w:rPr>
            <w:lang w:val="el-GR"/>
          </w:rPr>
          <w:delText xml:space="preserve">υς δημιουργώντας χρονικά </w:delText>
        </w:r>
      </w:del>
      <w:del w:id="4808"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80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81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811" w:author="Στάθης Καπ" w:date="2023-02-25T20:20:00Z">
        <w:r w:rsidR="009423AF" w:rsidDel="008954B2">
          <w:delText>weighted</w:delText>
        </w:r>
        <w:r w:rsidR="009423AF" w:rsidRPr="002057AA" w:rsidDel="008954B2">
          <w:rPr>
            <w:lang w:val="el-GR"/>
          </w:rPr>
          <w:delText xml:space="preserve"> </w:delText>
        </w:r>
      </w:del>
      <w:ins w:id="4812" w:author="Στάθης Καπ" w:date="2023-02-25T20:20:00Z">
        <w:r w:rsidR="008954B2">
          <w:rPr>
            <w:lang w:val="el-GR"/>
          </w:rPr>
          <w:t xml:space="preserve">σταθμισμένο </w:t>
        </w:r>
      </w:ins>
      <w:ins w:id="4813" w:author="Στάθης Καπ" w:date="2023-03-08T05:06:00Z">
        <w:r w:rsidR="00993A48">
          <w:rPr>
            <w:lang w:val="el-GR"/>
          </w:rPr>
          <w:t>κεντροειδές</w:t>
        </w:r>
      </w:ins>
      <w:del w:id="4814" w:author="Στάθης Καπ" w:date="2023-02-25T20:20:00Z">
        <w:r w:rsidR="009423AF" w:rsidDel="008954B2">
          <w:delText>centroid</w:delText>
        </w:r>
      </w:del>
      <w:r w:rsidR="009423AF" w:rsidRPr="002057AA">
        <w:rPr>
          <w:lang w:val="el-GR"/>
        </w:rPr>
        <w:t xml:space="preserve"> τ</w:t>
      </w:r>
      <w:ins w:id="4815" w:author="Στάθης Καπ" w:date="2023-03-08T05:06:00Z">
        <w:r w:rsidR="00993A48">
          <w:rPr>
            <w:lang w:val="el-GR"/>
          </w:rPr>
          <w:t xml:space="preserve">ου επόμενου υποπροβλήματος </w:t>
        </w:r>
      </w:ins>
      <w:del w:id="4816"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817" w:author="Στάθης Καπ" w:date="2023-02-25T20:23:00Z">
        <w:r w:rsidR="00105282">
          <w:rPr>
            <w:lang w:val="el-GR"/>
          </w:rPr>
          <w:br/>
        </w:r>
      </w:ins>
      <w:r w:rsidR="009423AF" w:rsidRPr="002057AA">
        <w:rPr>
          <w:lang w:val="el-GR"/>
        </w:rPr>
        <w:t xml:space="preserve">Για παράδειγμα, έστω </w:t>
      </w:r>
      <w:ins w:id="4818" w:author="Στάθης Καπ" w:date="2023-02-25T20:21:00Z">
        <w:r w:rsidR="002E1956">
          <w:rPr>
            <w:lang w:val="el-GR"/>
          </w:rPr>
          <w:t xml:space="preserve">ένα </w:t>
        </w:r>
      </w:ins>
      <w:ins w:id="4819" w:author="Στάθης Καπ" w:date="2023-02-25T20:26:00Z">
        <w:r w:rsidR="001A35FD">
          <w:rPr>
            <w:lang w:val="el-GR"/>
          </w:rPr>
          <w:t>πρόβλημα</w:t>
        </w:r>
      </w:ins>
      <w:ins w:id="4820" w:author="Στάθης Καπ" w:date="2023-02-25T20:21:00Z">
        <w:r w:rsidR="002E1956">
          <w:rPr>
            <w:lang w:val="el-GR"/>
          </w:rPr>
          <w:t xml:space="preserve"> </w:t>
        </w:r>
      </w:ins>
      <w:ins w:id="4821" w:author="Στάθης Καπ" w:date="2023-02-25T20:26:00Z">
        <w:r w:rsidR="001A35FD">
          <w:t>OPTW</w:t>
        </w:r>
        <w:r w:rsidR="001A35FD" w:rsidRPr="00157A67">
          <w:rPr>
            <w:lang w:val="el-GR"/>
            <w:rPrChange w:id="4822" w:author="Στάθης Καπ" w:date="2023-02-25T20:26:00Z">
              <w:rPr/>
            </w:rPrChange>
          </w:rPr>
          <w:t xml:space="preserve"> (</w:t>
        </w:r>
      </w:ins>
      <w:ins w:id="4823" w:author="Στάθης Καπ" w:date="2023-03-08T05:06:00Z">
        <w:r w:rsidR="00E73E25">
          <w:rPr>
            <w:lang w:val="el-GR"/>
          </w:rPr>
          <w:t>μόνο μία</w:t>
        </w:r>
      </w:ins>
      <w:ins w:id="4824" w:author="Στάθης Καπ" w:date="2023-02-25T20:26:00Z">
        <w:r w:rsidR="001A35FD">
          <w:rPr>
            <w:lang w:val="el-GR"/>
          </w:rPr>
          <w:t xml:space="preserve"> διαδρομή</w:t>
        </w:r>
        <w:r w:rsidR="001A35FD" w:rsidRPr="00157A67">
          <w:rPr>
            <w:lang w:val="el-GR"/>
            <w:rPrChange w:id="4825" w:author="Στάθης Καπ" w:date="2023-02-25T20:26:00Z">
              <w:rPr/>
            </w:rPrChange>
          </w:rPr>
          <w:t>)</w:t>
        </w:r>
      </w:ins>
      <w:ins w:id="4826" w:author="Στάθης Καπ" w:date="2023-02-25T20:21:00Z">
        <w:r w:rsidR="002E1956" w:rsidRPr="002E1956">
          <w:rPr>
            <w:lang w:val="el-GR"/>
            <w:rPrChange w:id="4827" w:author="Στάθης Καπ" w:date="2023-02-25T20:21:00Z">
              <w:rPr/>
            </w:rPrChange>
          </w:rPr>
          <w:t xml:space="preserve"> </w:t>
        </w:r>
        <w:r w:rsidR="002E1956">
          <w:rPr>
            <w:lang w:val="el-GR"/>
          </w:rPr>
          <w:t xml:space="preserve">με </w:t>
        </w:r>
      </w:ins>
      <w:ins w:id="4828" w:author="Στάθης Καπ" w:date="2023-02-25T20:25:00Z">
        <w:r w:rsidR="005647F2">
          <w:rPr>
            <w:lang w:val="el-GR"/>
          </w:rPr>
          <w:t xml:space="preserve">χρονικό </w:t>
        </w:r>
      </w:ins>
      <w:ins w:id="4829" w:author="Στάθης Καπ" w:date="2023-03-08T05:07:00Z">
        <w:r w:rsidR="00CF5039">
          <w:rPr>
            <w:lang w:val="el-GR"/>
          </w:rPr>
          <w:t>απόθεμα</w:t>
        </w:r>
      </w:ins>
      <w:ins w:id="4830" w:author="Στάθης Καπ" w:date="2023-02-25T20:26:00Z">
        <w:r w:rsidR="005647F2">
          <w:rPr>
            <w:lang w:val="el-GR"/>
          </w:rPr>
          <w:t xml:space="preserve"> </w:t>
        </w:r>
      </w:ins>
      <m:oMath>
        <m:r>
          <w:ins w:id="4831" w:author="Στάθης Καπ" w:date="2023-02-25T20:21:00Z">
            <w:rPr>
              <w:rFonts w:ascii="Cambria Math" w:hAnsi="Cambria Math"/>
              <w:lang w:val="el-GR"/>
            </w:rPr>
            <m:t>timeBudget=[0-</m:t>
          </w:ins>
        </m:r>
        <m:r>
          <w:ins w:id="4832" w:author="Στάθης Καπ" w:date="2023-02-25T20:23:00Z">
            <w:rPr>
              <w:rFonts w:ascii="Cambria Math" w:hAnsi="Cambria Math"/>
              <w:lang w:val="el-GR"/>
            </w:rPr>
            <m:t>1000</m:t>
          </w:ins>
        </m:r>
        <m:r>
          <w:ins w:id="4833" w:author="Στάθης Καπ" w:date="2023-02-25T20:21:00Z">
            <w:rPr>
              <w:rFonts w:ascii="Cambria Math" w:hAnsi="Cambria Math"/>
              <w:lang w:val="el-GR"/>
            </w:rPr>
            <m:t>]</m:t>
          </w:ins>
        </m:r>
      </m:oMath>
      <w:ins w:id="4834" w:author="Στάθης Καπ" w:date="2023-02-25T20:24:00Z">
        <w:r w:rsidR="00105282">
          <w:rPr>
            <w:rFonts w:eastAsiaTheme="minorEastAsia"/>
            <w:lang w:val="el-GR"/>
          </w:rPr>
          <w:t xml:space="preserve">, χωρισμένο σε δύο διαστήματα/προβλήματα </w:t>
        </w:r>
      </w:ins>
      <m:oMath>
        <m:r>
          <w:ins w:id="4835" w:author="Στάθης Καπ" w:date="2023-02-25T20:24:00Z">
            <w:rPr>
              <w:rFonts w:ascii="Cambria Math" w:eastAsiaTheme="minorEastAsia" w:hAnsi="Cambria Math"/>
              <w:lang w:val="el-GR"/>
            </w:rPr>
            <m:t>opt</m:t>
          </w:ins>
        </m:r>
        <m:sSub>
          <m:sSubPr>
            <m:ctrlPr>
              <w:ins w:id="4836" w:author="Στάθης Καπ" w:date="2023-02-25T20:24:00Z">
                <w:rPr>
                  <w:rFonts w:ascii="Cambria Math" w:eastAsiaTheme="minorEastAsia" w:hAnsi="Cambria Math"/>
                  <w:i/>
                  <w:lang w:val="el-GR"/>
                </w:rPr>
              </w:ins>
            </m:ctrlPr>
          </m:sSubPr>
          <m:e>
            <m:r>
              <w:ins w:id="4837" w:author="Στάθης Καπ" w:date="2023-02-25T20:24:00Z">
                <w:rPr>
                  <w:rFonts w:ascii="Cambria Math" w:eastAsiaTheme="minorEastAsia" w:hAnsi="Cambria Math"/>
                  <w:lang w:val="el-GR"/>
                </w:rPr>
                <m:t>w</m:t>
              </w:ins>
            </m:r>
          </m:e>
          <m:sub>
            <m:r>
              <w:ins w:id="4838" w:author="Στάθης Καπ" w:date="2023-02-25T20:24:00Z">
                <w:rPr>
                  <w:rFonts w:ascii="Cambria Math" w:eastAsiaTheme="minorEastAsia" w:hAnsi="Cambria Math"/>
                  <w:lang w:val="el-GR"/>
                </w:rPr>
                <m:t>a</m:t>
              </w:ins>
            </m:r>
          </m:sub>
        </m:sSub>
      </m:oMath>
      <w:ins w:id="4839" w:author="Στάθης Καπ" w:date="2023-02-25T20:24:00Z">
        <w:r w:rsidR="00105282">
          <w:rPr>
            <w:rFonts w:eastAsiaTheme="minorEastAsia"/>
            <w:lang w:val="el-GR"/>
          </w:rPr>
          <w:t xml:space="preserve"> και </w:t>
        </w:r>
      </w:ins>
      <m:oMath>
        <m:r>
          <w:ins w:id="4840" w:author="Στάθης Καπ" w:date="2023-02-25T20:24:00Z">
            <w:rPr>
              <w:rFonts w:ascii="Cambria Math" w:eastAsiaTheme="minorEastAsia" w:hAnsi="Cambria Math"/>
              <w:lang w:val="el-GR"/>
            </w:rPr>
            <m:t>opt</m:t>
          </w:ins>
        </m:r>
        <m:sSub>
          <m:sSubPr>
            <m:ctrlPr>
              <w:ins w:id="4841" w:author="Στάθης Καπ" w:date="2023-02-25T20:24:00Z">
                <w:rPr>
                  <w:rFonts w:ascii="Cambria Math" w:eastAsiaTheme="minorEastAsia" w:hAnsi="Cambria Math"/>
                  <w:i/>
                  <w:lang w:val="el-GR"/>
                </w:rPr>
              </w:ins>
            </m:ctrlPr>
          </m:sSubPr>
          <m:e>
            <m:r>
              <w:ins w:id="4842" w:author="Στάθης Καπ" w:date="2023-02-25T20:24:00Z">
                <w:rPr>
                  <w:rFonts w:ascii="Cambria Math" w:eastAsiaTheme="minorEastAsia" w:hAnsi="Cambria Math"/>
                  <w:lang w:val="el-GR"/>
                </w:rPr>
                <m:t>w</m:t>
              </w:ins>
            </m:r>
          </m:e>
          <m:sub>
            <m:r>
              <w:ins w:id="4843" w:author="Στάθης Καπ" w:date="2023-02-25T20:24:00Z">
                <w:rPr>
                  <w:rFonts w:ascii="Cambria Math" w:eastAsiaTheme="minorEastAsia" w:hAnsi="Cambria Math"/>
                  <w:lang w:val="el-GR"/>
                </w:rPr>
                <m:t>b</m:t>
              </w:ins>
            </m:r>
          </m:sub>
        </m:sSub>
      </m:oMath>
      <w:ins w:id="4844" w:author="Στάθης Καπ" w:date="2023-02-25T20:24:00Z">
        <w:r w:rsidR="00105282">
          <w:rPr>
            <w:rFonts w:eastAsiaTheme="minorEastAsia"/>
            <w:lang w:val="el-GR"/>
          </w:rPr>
          <w:t xml:space="preserve"> με χρονικά </w:t>
        </w:r>
      </w:ins>
      <w:ins w:id="4845" w:author="Στάθης Καπ" w:date="2023-02-25T20:25:00Z">
        <w:r w:rsidR="00CB272B">
          <w:rPr>
            <w:rFonts w:eastAsiaTheme="minorEastAsia"/>
            <w:lang w:val="el-GR"/>
          </w:rPr>
          <w:t>παράθυρα</w:t>
        </w:r>
      </w:ins>
      <w:ins w:id="4846" w:author="Στάθης Καπ" w:date="2023-02-25T20:24:00Z">
        <w:r w:rsidR="00105282">
          <w:rPr>
            <w:rFonts w:eastAsiaTheme="minorEastAsia"/>
            <w:lang w:val="el-GR"/>
          </w:rPr>
          <w:t xml:space="preserve"> </w:t>
        </w:r>
      </w:ins>
      <m:oMath>
        <m:r>
          <w:ins w:id="4847" w:author="Στάθης Καπ" w:date="2023-02-25T20:24:00Z">
            <w:rPr>
              <w:rFonts w:ascii="Cambria Math" w:eastAsiaTheme="minorEastAsia" w:hAnsi="Cambria Math"/>
              <w:lang w:val="el-GR"/>
            </w:rPr>
            <m:t>timeBudge</m:t>
          </w:ins>
        </m:r>
        <m:sSub>
          <m:sSubPr>
            <m:ctrlPr>
              <w:ins w:id="4848" w:author="Στάθης Καπ" w:date="2023-02-25T20:24:00Z">
                <w:rPr>
                  <w:rFonts w:ascii="Cambria Math" w:eastAsiaTheme="minorEastAsia" w:hAnsi="Cambria Math"/>
                  <w:i/>
                  <w:lang w:val="el-GR"/>
                </w:rPr>
              </w:ins>
            </m:ctrlPr>
          </m:sSubPr>
          <m:e>
            <m:r>
              <w:ins w:id="4849" w:author="Στάθης Καπ" w:date="2023-02-25T20:24:00Z">
                <w:rPr>
                  <w:rFonts w:ascii="Cambria Math" w:eastAsiaTheme="minorEastAsia" w:hAnsi="Cambria Math"/>
                  <w:lang w:val="el-GR"/>
                </w:rPr>
                <m:t>t</m:t>
              </w:ins>
            </m:r>
          </m:e>
          <m:sub>
            <m:r>
              <w:ins w:id="4850" w:author="Στάθης Καπ" w:date="2023-02-25T20:24:00Z">
                <w:rPr>
                  <w:rFonts w:ascii="Cambria Math" w:eastAsiaTheme="minorEastAsia" w:hAnsi="Cambria Math"/>
                  <w:lang w:val="el-GR"/>
                </w:rPr>
                <m:t>a</m:t>
              </w:ins>
            </m:r>
          </m:sub>
        </m:sSub>
        <m:r>
          <w:ins w:id="4851" w:author="Στάθης Καπ" w:date="2023-02-25T20:24:00Z">
            <w:rPr>
              <w:rFonts w:ascii="Cambria Math" w:eastAsiaTheme="minorEastAsia" w:hAnsi="Cambria Math"/>
              <w:lang w:val="el-GR"/>
            </w:rPr>
            <m:t>=[0</m:t>
          </w:ins>
        </m:r>
        <m:r>
          <w:ins w:id="4852" w:author="Στάθης Καπ" w:date="2023-02-25T20:25:00Z">
            <w:rPr>
              <w:rFonts w:ascii="Cambria Math" w:eastAsiaTheme="minorEastAsia" w:hAnsi="Cambria Math"/>
              <w:lang w:val="el-GR"/>
            </w:rPr>
            <m:t>-500</m:t>
          </w:ins>
        </m:r>
        <m:r>
          <w:ins w:id="4853" w:author="Στάθης Καπ" w:date="2023-02-25T20:24:00Z">
            <w:rPr>
              <w:rFonts w:ascii="Cambria Math" w:eastAsiaTheme="minorEastAsia" w:hAnsi="Cambria Math"/>
              <w:lang w:val="el-GR"/>
            </w:rPr>
            <m:t>]</m:t>
          </w:ins>
        </m:r>
      </m:oMath>
      <w:ins w:id="4854" w:author="Στάθης Καπ" w:date="2023-02-25T20:25:00Z">
        <w:r w:rsidR="00105282">
          <w:rPr>
            <w:rFonts w:eastAsiaTheme="minorEastAsia"/>
            <w:lang w:val="el-GR"/>
          </w:rPr>
          <w:t xml:space="preserve"> και </w:t>
        </w:r>
      </w:ins>
      <m:oMath>
        <m:r>
          <w:ins w:id="4855" w:author="Στάθης Καπ" w:date="2023-02-25T20:25:00Z">
            <w:rPr>
              <w:rFonts w:ascii="Cambria Math" w:eastAsiaTheme="minorEastAsia" w:hAnsi="Cambria Math"/>
              <w:lang w:val="el-GR"/>
            </w:rPr>
            <m:t>timeBudge</m:t>
          </w:ins>
        </m:r>
        <m:sSub>
          <m:sSubPr>
            <m:ctrlPr>
              <w:ins w:id="4856" w:author="Στάθης Καπ" w:date="2023-02-25T20:25:00Z">
                <w:rPr>
                  <w:rFonts w:ascii="Cambria Math" w:eastAsiaTheme="minorEastAsia" w:hAnsi="Cambria Math"/>
                  <w:i/>
                  <w:lang w:val="el-GR"/>
                </w:rPr>
              </w:ins>
            </m:ctrlPr>
          </m:sSubPr>
          <m:e>
            <m:r>
              <w:ins w:id="4857" w:author="Στάθης Καπ" w:date="2023-02-25T20:25:00Z">
                <w:rPr>
                  <w:rFonts w:ascii="Cambria Math" w:eastAsiaTheme="minorEastAsia" w:hAnsi="Cambria Math"/>
                  <w:lang w:val="el-GR"/>
                </w:rPr>
                <m:t>t</m:t>
              </w:ins>
            </m:r>
          </m:e>
          <m:sub>
            <m:r>
              <w:ins w:id="4858" w:author="Στάθης Καπ" w:date="2023-02-25T20:25:00Z">
                <w:rPr>
                  <w:rFonts w:ascii="Cambria Math" w:eastAsiaTheme="minorEastAsia" w:hAnsi="Cambria Math"/>
                  <w:lang w:val="el-GR"/>
                </w:rPr>
                <m:t>b</m:t>
              </w:ins>
            </m:r>
          </m:sub>
        </m:sSub>
        <m:r>
          <w:ins w:id="4859" w:author="Στάθης Καπ" w:date="2023-02-25T20:25:00Z">
            <w:rPr>
              <w:rFonts w:ascii="Cambria Math" w:eastAsiaTheme="minorEastAsia" w:hAnsi="Cambria Math"/>
              <w:lang w:val="el-GR"/>
            </w:rPr>
            <m:t>=[500-1000]</m:t>
          </w:ins>
        </m:r>
      </m:oMath>
      <w:ins w:id="4860" w:author="Στάθης Καπ" w:date="2023-02-25T20:25:00Z">
        <w:r w:rsidR="00105282">
          <w:rPr>
            <w:rFonts w:eastAsiaTheme="minorEastAsia"/>
            <w:lang w:val="el-GR"/>
          </w:rPr>
          <w:t xml:space="preserve"> αντίστοιχα</w:t>
        </w:r>
      </w:ins>
      <w:ins w:id="4861" w:author="Στάθης Καπ" w:date="2023-02-25T20:21:00Z">
        <w:r w:rsidR="002E1956" w:rsidRPr="00457104">
          <w:rPr>
            <w:rFonts w:eastAsiaTheme="minorEastAsia"/>
            <w:lang w:val="el-GR"/>
            <w:rPrChange w:id="4862" w:author="Στάθης Καπ" w:date="2023-02-25T20:22:00Z">
              <w:rPr>
                <w:rFonts w:eastAsiaTheme="minorEastAsia"/>
              </w:rPr>
            </w:rPrChange>
          </w:rPr>
          <w:t>.</w:t>
        </w:r>
      </w:ins>
      <w:ins w:id="4863" w:author="Στάθης Καπ" w:date="2023-02-25T20:22:00Z">
        <w:r w:rsidR="00457104" w:rsidRPr="00457104">
          <w:rPr>
            <w:rFonts w:eastAsiaTheme="minorEastAsia"/>
            <w:lang w:val="el-GR"/>
            <w:rPrChange w:id="4864" w:author="Στάθης Καπ" w:date="2023-02-25T20:22:00Z">
              <w:rPr>
                <w:rFonts w:eastAsiaTheme="minorEastAsia"/>
              </w:rPr>
            </w:rPrChange>
          </w:rPr>
          <w:t xml:space="preserve"> </w:t>
        </w:r>
      </w:ins>
      <w:ins w:id="4865" w:author="Στάθης Καπ" w:date="2023-02-25T20:26:00Z">
        <w:r w:rsidR="00157A67">
          <w:rPr>
            <w:rFonts w:eastAsiaTheme="minorEastAsia"/>
            <w:lang w:val="el-GR"/>
          </w:rPr>
          <w:t xml:space="preserve">Έστω </w:t>
        </w:r>
      </w:ins>
      <w:del w:id="4866" w:author="Στάθης Καπ" w:date="2023-02-25T20:22:00Z">
        <w:r w:rsidR="009423AF" w:rsidRPr="002057AA" w:rsidDel="00457104">
          <w:rPr>
            <w:lang w:val="el-GR"/>
          </w:rPr>
          <w:delText xml:space="preserve">πως σε μια διαδρομή </w:delText>
        </w:r>
        <w:r w:rsidR="009423AF" w:rsidDel="00457104">
          <w:delText>WalkA</w:delText>
        </w:r>
      </w:del>
      <w:del w:id="4867" w:author="Στάθης Καπ" w:date="2023-02-25T20:26:00Z">
        <w:r w:rsidR="009423AF" w:rsidRPr="002057AA" w:rsidDel="00157A67">
          <w:rPr>
            <w:lang w:val="el-GR"/>
          </w:rPr>
          <w:delText>,</w:delText>
        </w:r>
      </w:del>
      <w:ins w:id="4868" w:author="Στάθης Καπ" w:date="2023-02-25T20:22:00Z">
        <w:r w:rsidR="00457104">
          <w:rPr>
            <w:lang w:val="el-GR"/>
          </w:rPr>
          <w:t>πως</w:t>
        </w:r>
      </w:ins>
      <w:r w:rsidR="009423AF" w:rsidRPr="002057AA">
        <w:rPr>
          <w:lang w:val="el-GR"/>
        </w:rPr>
        <w:t xml:space="preserve"> ο τελευταίος κόμβος</w:t>
      </w:r>
      <w:ins w:id="4869" w:author="Στάθης Καπ" w:date="2023-02-25T20:22:00Z">
        <w:r w:rsidR="00457104">
          <w:rPr>
            <w:lang w:val="el-GR"/>
          </w:rPr>
          <w:t xml:space="preserve"> της</w:t>
        </w:r>
      </w:ins>
      <w:r w:rsidR="009423AF" w:rsidRPr="002057AA">
        <w:rPr>
          <w:lang w:val="el-GR"/>
        </w:rPr>
        <w:t xml:space="preserve"> </w:t>
      </w:r>
      <w:ins w:id="4870" w:author="Στάθης Καπ" w:date="2023-02-25T20:26:00Z">
        <w:r w:rsidR="00157A67">
          <w:rPr>
            <w:lang w:val="el-GR"/>
          </w:rPr>
          <w:t xml:space="preserve">διαδρομής του </w:t>
        </w:r>
      </w:ins>
      <m:oMath>
        <m:r>
          <w:ins w:id="4871" w:author="Στάθης Καπ" w:date="2023-02-25T20:26:00Z">
            <w:rPr>
              <w:rFonts w:ascii="Cambria Math" w:hAnsi="Cambria Math"/>
              <w:lang w:val="el-GR"/>
            </w:rPr>
            <m:t>opt</m:t>
          </w:ins>
        </m:r>
        <m:sSub>
          <m:sSubPr>
            <m:ctrlPr>
              <w:ins w:id="4872" w:author="Στάθης Καπ" w:date="2023-02-25T20:26:00Z">
                <w:rPr>
                  <w:rFonts w:ascii="Cambria Math" w:hAnsi="Cambria Math"/>
                  <w:i/>
                  <w:lang w:val="el-GR"/>
                </w:rPr>
              </w:ins>
            </m:ctrlPr>
          </m:sSubPr>
          <m:e>
            <m:r>
              <w:ins w:id="4873" w:author="Στάθης Καπ" w:date="2023-02-25T20:26:00Z">
                <w:rPr>
                  <w:rFonts w:ascii="Cambria Math" w:hAnsi="Cambria Math"/>
                  <w:lang w:val="el-GR"/>
                </w:rPr>
                <m:t>w</m:t>
              </w:ins>
            </m:r>
          </m:e>
          <m:sub>
            <m:r>
              <w:ins w:id="4874" w:author="Στάθης Καπ" w:date="2023-02-25T20:26:00Z">
                <w:rPr>
                  <w:rFonts w:ascii="Cambria Math" w:hAnsi="Cambria Math"/>
                  <w:lang w:val="el-GR"/>
                </w:rPr>
                <m:t>a</m:t>
              </w:ins>
            </m:r>
          </m:sub>
        </m:sSub>
        <m:r>
          <w:ins w:id="4875"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876" w:author="Στάθης Καπ" w:date="2023-02-02T00:06:00Z">
            <w:rPr>
              <w:rFonts w:ascii="Cambria Math" w:hAnsi="Cambria Math"/>
              <w:lang w:val="el-GR"/>
            </w:rPr>
            <m:t>80</m:t>
          </w:ins>
        </m:r>
        <m:r>
          <w:del w:id="4877"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878"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879" w:author="Στάθης Καπ" w:date="2023-02-25T20:20:00Z">
        <w:r w:rsidR="004523AF">
          <w:rPr>
            <w:lang w:val="el-GR"/>
          </w:rPr>
          <w:t xml:space="preserve">σταθμισμένο </w:t>
        </w:r>
      </w:ins>
      <w:ins w:id="4880" w:author="Στάθης Καπ" w:date="2023-03-08T05:07:00Z">
        <w:r w:rsidR="001725EA">
          <w:rPr>
            <w:lang w:val="el-GR"/>
          </w:rPr>
          <w:t>κεντροειδές</w:t>
        </w:r>
      </w:ins>
      <w:r w:rsidR="009423AF" w:rsidRPr="002057AA">
        <w:rPr>
          <w:lang w:val="el-GR"/>
        </w:rPr>
        <w:t xml:space="preserve"> </w:t>
      </w:r>
      <w:ins w:id="4881" w:author="Στάθης Καπ" w:date="2023-02-25T20:27:00Z">
        <w:r w:rsidR="00DF3674">
          <w:rPr>
            <w:lang w:val="el-GR"/>
          </w:rPr>
          <w:t xml:space="preserve">του </w:t>
        </w:r>
      </w:ins>
      <m:oMath>
        <m:r>
          <w:ins w:id="4882" w:author="Στάθης Καπ" w:date="2023-02-25T20:27:00Z">
            <w:rPr>
              <w:rFonts w:ascii="Cambria Math" w:hAnsi="Cambria Math"/>
              <w:lang w:val="el-GR"/>
            </w:rPr>
            <m:t>opt</m:t>
          </w:ins>
        </m:r>
        <m:sSub>
          <m:sSubPr>
            <m:ctrlPr>
              <w:ins w:id="4883" w:author="Στάθης Καπ" w:date="2023-02-25T20:27:00Z">
                <w:rPr>
                  <w:rFonts w:ascii="Cambria Math" w:hAnsi="Cambria Math"/>
                  <w:i/>
                  <w:lang w:val="el-GR"/>
                </w:rPr>
              </w:ins>
            </m:ctrlPr>
          </m:sSubPr>
          <m:e>
            <m:r>
              <w:ins w:id="4884" w:author="Στάθης Καπ" w:date="2023-02-25T20:27:00Z">
                <w:rPr>
                  <w:rFonts w:ascii="Cambria Math" w:hAnsi="Cambria Math"/>
                  <w:lang w:val="el-GR"/>
                </w:rPr>
                <m:t>w</m:t>
              </w:ins>
            </m:r>
          </m:e>
          <m:sub>
            <m:r>
              <w:ins w:id="4885" w:author="Στάθης Καπ" w:date="2023-02-25T20:27:00Z">
                <w:rPr>
                  <w:rFonts w:ascii="Cambria Math" w:hAnsi="Cambria Math"/>
                  <w:lang w:val="el-GR"/>
                </w:rPr>
                <m:t>b</m:t>
              </w:ins>
            </m:r>
          </m:sub>
        </m:sSub>
      </m:oMath>
      <w:ins w:id="4886" w:author="Στάθης Καπ" w:date="2023-02-25T20:27:00Z">
        <w:r w:rsidR="00DF3674" w:rsidRPr="001B282E">
          <w:rPr>
            <w:rFonts w:eastAsiaTheme="minorEastAsia"/>
            <w:lang w:val="el-GR"/>
            <w:rPrChange w:id="4887" w:author="Στάθης Καπ" w:date="2023-02-25T20:27:00Z">
              <w:rPr>
                <w:rFonts w:eastAsiaTheme="minorEastAsia"/>
              </w:rPr>
            </w:rPrChange>
          </w:rPr>
          <w:t xml:space="preserve"> </w:t>
        </w:r>
      </w:ins>
      <w:del w:id="4888" w:author="Στάθης Καπ" w:date="2023-02-25T20:27:00Z">
        <w:r w:rsidR="009423AF" w:rsidRPr="002057AA" w:rsidDel="00DF3674">
          <w:rPr>
            <w:lang w:val="el-GR"/>
          </w:rPr>
          <w:delText xml:space="preserve">της </w:delText>
        </w:r>
      </w:del>
      <w:del w:id="4889" w:author="Στάθης Καπ" w:date="2023-02-25T20:23:00Z">
        <w:r w:rsidR="009423AF" w:rsidRPr="002057AA" w:rsidDel="00482AD5">
          <w:rPr>
            <w:lang w:val="el-GR"/>
          </w:rPr>
          <w:delText xml:space="preserve">επόμενης </w:delText>
        </w:r>
      </w:del>
      <w:del w:id="4890" w:author="Στάθης Καπ" w:date="2023-02-25T20:26:00Z">
        <w:r w:rsidR="009423AF" w:rsidRPr="002057AA" w:rsidDel="00DF3674">
          <w:rPr>
            <w:lang w:val="el-GR"/>
          </w:rPr>
          <w:delText>διαδρομής</w:delText>
        </w:r>
      </w:del>
      <w:ins w:id="4891" w:author="Στάθης Καπ" w:date="2023-02-02T10:32:00Z">
        <w:r w:rsidR="00CD50FF">
          <w:rPr>
            <w:lang w:val="el-GR"/>
          </w:rPr>
          <w:t>με</w:t>
        </w:r>
      </w:ins>
      <w:ins w:id="4892" w:author="Στάθης Καπ" w:date="2023-03-08T05:07:00Z">
        <w:r w:rsidR="00243FA3">
          <w:rPr>
            <w:lang w:val="el-GR"/>
          </w:rPr>
          <w:t xml:space="preserve"> </w:t>
        </w:r>
      </w:ins>
      <w:ins w:id="4893" w:author="Στάθης Καπ" w:date="2023-03-08T05:08:00Z">
        <w:r w:rsidR="00243FA3">
          <w:rPr>
            <w:lang w:val="el-GR"/>
          </w:rPr>
          <w:t xml:space="preserve">χρονική </w:t>
        </w:r>
      </w:ins>
      <w:ins w:id="4894" w:author="Στάθης Καπ" w:date="2023-03-08T05:07:00Z">
        <w:r w:rsidR="00243FA3">
          <w:rPr>
            <w:lang w:val="el-GR"/>
          </w:rPr>
          <w:t xml:space="preserve">απόσταση από το </w:t>
        </w:r>
        <w:r w:rsidR="00243FA3">
          <w:t>z</w:t>
        </w:r>
      </w:ins>
      <w:ins w:id="4895" w:author="Στάθης Καπ" w:date="2023-03-08T05:08:00Z">
        <w:r w:rsidR="00243FA3" w:rsidRPr="00243FA3">
          <w:rPr>
            <w:lang w:val="el-GR"/>
            <w:rPrChange w:id="4896"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4897" w:author="Στάθης Καπ" w:date="2023-03-08T05:08:00Z">
          <w:pPr>
            <w:pStyle w:val="ListParagraph"/>
            <w:numPr>
              <w:numId w:val="15"/>
            </w:numPr>
            <w:ind w:hanging="360"/>
          </w:pPr>
        </w:pPrChange>
      </w:pPr>
      <w:del w:id="4898" w:author="Στάθης Καπ" w:date="2023-02-02T10:32:00Z">
        <w:r w:rsidRPr="002057AA" w:rsidDel="00CD50FF">
          <w:rPr>
            <w:lang w:val="el-GR"/>
          </w:rPr>
          <w:delText>. Εάν</w:delText>
        </w:r>
      </w:del>
      <w:del w:id="4899" w:author="Στάθης Καπ" w:date="2023-03-08T05:08:00Z">
        <w:r w:rsidRPr="002057AA" w:rsidDel="00243FA3">
          <w:rPr>
            <w:lang w:val="el-GR"/>
          </w:rPr>
          <w:delText xml:space="preserve"> </w:delText>
        </w:r>
      </w:del>
      <w:ins w:id="4900" w:author="Στάθης Καπ" w:date="2023-03-08T05:08:00Z">
        <w:r w:rsidR="00243FA3">
          <w:rPr>
            <w:lang w:val="el-GR"/>
          </w:rPr>
          <w:t>(</w:t>
        </w:r>
      </w:ins>
      <w:commentRangeStart w:id="490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901"/>
        <m:r>
          <m:rPr>
            <m:sty m:val="p"/>
          </m:rPr>
          <w:rPr>
            <w:rStyle w:val="CommentReference"/>
            <w:rFonts w:ascii="Cambria Math" w:hAnsi="Cambria Math"/>
          </w:rPr>
          <w:commentReference w:id="4901"/>
        </m:r>
      </m:oMath>
      <w:ins w:id="4902" w:author="Στάθης Καπ" w:date="2023-03-08T05:08:00Z">
        <w:r w:rsidR="00243FA3">
          <w:rPr>
            <w:rFonts w:eastAsiaTheme="minorEastAsia"/>
            <w:lang w:val="el-GR"/>
          </w:rPr>
          <w:t>)</w:t>
        </w:r>
      </w:ins>
      <w:ins w:id="4903" w:author="Στάθης Καπ" w:date="2023-02-02T10:32:00Z">
        <w:r w:rsidR="00CD50FF">
          <w:rPr>
            <w:lang w:val="el-GR"/>
          </w:rPr>
          <w:t xml:space="preserve">. </w:t>
        </w:r>
      </w:ins>
      <w:del w:id="4904" w:author="Στάθης Καπ" w:date="2023-02-02T10:32:00Z">
        <w:r w:rsidRPr="002057AA" w:rsidDel="00CD50FF">
          <w:rPr>
            <w:lang w:val="el-GR"/>
          </w:rPr>
          <w:delText xml:space="preserve">, τότε </w:delText>
        </w:r>
      </w:del>
      <w:ins w:id="4905" w:author="Στάθης Καπ" w:date="2023-02-02T10:32:00Z">
        <w:r w:rsidR="00CD50FF">
          <w:rPr>
            <w:lang w:val="el-GR"/>
          </w:rPr>
          <w:t>Ο</w:t>
        </w:r>
      </w:ins>
      <w:del w:id="4906" w:author="Στάθης Καπ" w:date="2023-02-02T10:32:00Z">
        <w:r w:rsidRPr="002057AA" w:rsidDel="00CD50FF">
          <w:rPr>
            <w:lang w:val="el-GR"/>
          </w:rPr>
          <w:delText>ο</w:delText>
        </w:r>
      </w:del>
      <w:r w:rsidRPr="002057AA">
        <w:rPr>
          <w:lang w:val="el-GR"/>
        </w:rPr>
        <w:t xml:space="preserve"> τελικός κόμβος </w:t>
      </w:r>
      <w:del w:id="4907" w:author="Στάθης Καπ" w:date="2023-02-02T09:31:00Z">
        <w:r w:rsidDel="00FF702D">
          <w:delText>final</w:delText>
        </w:r>
        <w:r w:rsidRPr="002057AA" w:rsidDel="00FF702D">
          <w:rPr>
            <w:lang w:val="el-GR"/>
          </w:rPr>
          <w:delText xml:space="preserve"> </w:delText>
        </w:r>
      </w:del>
      <w:ins w:id="4908" w:author="Στάθης Καπ" w:date="2023-02-02T09:32:00Z">
        <w:r w:rsidR="00226AD4">
          <w:t>ed</w:t>
        </w:r>
      </w:ins>
      <w:ins w:id="4909" w:author="Στάθης Καπ" w:date="2023-02-02T09:31:00Z">
        <w:r w:rsidR="00FF702D" w:rsidRPr="002057AA">
          <w:rPr>
            <w:lang w:val="el-GR"/>
          </w:rPr>
          <w:t xml:space="preserve"> </w:t>
        </w:r>
      </w:ins>
      <w:del w:id="4910" w:author="Στάθης Καπ" w:date="2023-02-25T20:27:00Z">
        <w:r w:rsidRPr="002057AA" w:rsidDel="0074374E">
          <w:rPr>
            <w:lang w:val="el-GR"/>
          </w:rPr>
          <w:delText>τ</w:delText>
        </w:r>
      </w:del>
      <w:ins w:id="4911" w:author="Στάθης Καπ" w:date="2023-02-25T20:27:00Z">
        <w:r w:rsidR="0074374E">
          <w:rPr>
            <w:lang w:val="el-GR"/>
          </w:rPr>
          <w:t xml:space="preserve">της </w:t>
        </w:r>
      </w:ins>
      <w:del w:id="4912" w:author="Στάθης Καπ" w:date="2023-02-25T20:27:00Z">
        <w:r w:rsidRPr="002057AA" w:rsidDel="0074374E">
          <w:rPr>
            <w:lang w:val="el-GR"/>
          </w:rPr>
          <w:delText xml:space="preserve">ης τρέχουσας </w:delText>
        </w:r>
      </w:del>
      <w:r w:rsidRPr="002057AA">
        <w:rPr>
          <w:lang w:val="el-GR"/>
        </w:rPr>
        <w:t>διαδρομής</w:t>
      </w:r>
      <w:ins w:id="4913" w:author="Στάθης Καπ" w:date="2023-02-25T20:27:00Z">
        <w:r w:rsidR="0074374E">
          <w:rPr>
            <w:lang w:val="el-GR"/>
          </w:rPr>
          <w:t xml:space="preserve"> του </w:t>
        </w:r>
      </w:ins>
      <m:oMath>
        <m:r>
          <w:ins w:id="4914" w:author="Στάθης Καπ" w:date="2023-02-25T20:27:00Z">
            <w:rPr>
              <w:rFonts w:ascii="Cambria Math" w:hAnsi="Cambria Math"/>
              <w:lang w:val="el-GR"/>
            </w:rPr>
            <m:t>opt</m:t>
          </w:ins>
        </m:r>
        <m:sSub>
          <m:sSubPr>
            <m:ctrlPr>
              <w:ins w:id="4915" w:author="Στάθης Καπ" w:date="2023-02-25T20:27:00Z">
                <w:rPr>
                  <w:rFonts w:ascii="Cambria Math" w:hAnsi="Cambria Math"/>
                  <w:i/>
                  <w:lang w:val="el-GR"/>
                </w:rPr>
              </w:ins>
            </m:ctrlPr>
          </m:sSubPr>
          <m:e>
            <m:r>
              <w:ins w:id="4916" w:author="Στάθης Καπ" w:date="2023-02-25T20:27:00Z">
                <w:rPr>
                  <w:rFonts w:ascii="Cambria Math" w:hAnsi="Cambria Math"/>
                  <w:lang w:val="el-GR"/>
                </w:rPr>
                <m:t>w</m:t>
              </w:ins>
            </m:r>
          </m:e>
          <m:sub>
            <m:r>
              <w:ins w:id="4917" w:author="Στάθης Καπ" w:date="2023-02-25T20:27:00Z">
                <w:rPr>
                  <w:rFonts w:ascii="Cambria Math" w:hAnsi="Cambria Math"/>
                  <w:lang w:val="el-GR"/>
                </w:rPr>
                <m:t>a</m:t>
              </w:ins>
            </m:r>
          </m:sub>
        </m:sSub>
      </m:oMath>
      <w:r w:rsidRPr="002057AA">
        <w:rPr>
          <w:lang w:val="el-GR"/>
        </w:rPr>
        <w:t xml:space="preserve"> </w:t>
      </w:r>
      <w:del w:id="4918" w:author="Στάθης Καπ" w:date="2023-02-25T20:27:00Z">
        <w:r w:rsidRPr="002057AA" w:rsidDel="001B282E">
          <w:rPr>
            <w:lang w:val="el-GR"/>
          </w:rPr>
          <w:delText xml:space="preserve">υπολογίζεται </w:delText>
        </w:r>
      </w:del>
      <w:ins w:id="4919" w:author="Στάθης Καπ" w:date="2023-03-08T05:10:00Z">
        <w:r w:rsidR="00243FA3">
          <w:rPr>
            <w:lang w:val="el-GR"/>
          </w:rPr>
          <w:t xml:space="preserve">υπολογίζεται </w:t>
        </w:r>
      </w:ins>
      <w:ins w:id="4920" w:author="Στάθης Καπ" w:date="2023-02-02T10:32:00Z">
        <w:r w:rsidR="00CD50FF">
          <w:rPr>
            <w:lang w:val="el-GR"/>
          </w:rPr>
          <w:t>από τις σχέσεις</w:t>
        </w:r>
      </w:ins>
      <w:del w:id="4921"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923">
          <w:tblGrid>
            <w:gridCol w:w="618"/>
            <w:gridCol w:w="7601"/>
            <w:gridCol w:w="619"/>
          </w:tblGrid>
        </w:tblGridChange>
      </w:tblGrid>
      <w:tr w:rsidR="00A13A8D" w14:paraId="39177BD3" w14:textId="77777777" w:rsidTr="00603993">
        <w:trPr>
          <w:ins w:id="4924" w:author="Στάθης Καπ" w:date="2023-02-01T21:29:00Z"/>
        </w:trPr>
        <w:tc>
          <w:tcPr>
            <w:tcW w:w="350" w:type="pct"/>
            <w:tcPrChange w:id="4925" w:author="Στάθης Καπ" w:date="2023-02-01T08:48:00Z">
              <w:tcPr>
                <w:tcW w:w="350" w:type="pct"/>
              </w:tcPr>
            </w:tcPrChange>
          </w:tcPr>
          <w:p w14:paraId="0F0ABAA7" w14:textId="77777777" w:rsidR="00A13A8D" w:rsidRPr="00CD50FF" w:rsidRDefault="00A13A8D">
            <w:pPr>
              <w:spacing w:after="160"/>
              <w:rPr>
                <w:ins w:id="4926" w:author="Στάθης Καπ" w:date="2023-02-01T21:29:00Z"/>
                <w:lang w:val="el-GR"/>
              </w:rPr>
              <w:pPrChange w:id="4927" w:author="Στάθης Καπ" w:date="2023-02-01T08:46:00Z">
                <w:pPr/>
              </w:pPrChange>
            </w:pPr>
          </w:p>
        </w:tc>
        <w:tc>
          <w:tcPr>
            <w:tcW w:w="4300" w:type="pct"/>
            <w:tcPrChange w:id="4928" w:author="Στάθης Καπ" w:date="2023-02-01T08:48:00Z">
              <w:tcPr>
                <w:tcW w:w="4300" w:type="pct"/>
              </w:tcPr>
            </w:tcPrChange>
          </w:tcPr>
          <w:p w14:paraId="29A75A9B" w14:textId="3AD0E3AD" w:rsidR="00A13A8D" w:rsidRPr="005846FF" w:rsidRDefault="00A13A8D">
            <w:pPr>
              <w:spacing w:after="160"/>
              <w:rPr>
                <w:ins w:id="4929" w:author="Στάθης Καπ" w:date="2023-02-01T21:29:00Z"/>
                <w:lang w:val="el-GR"/>
              </w:rPr>
              <w:pPrChange w:id="4930" w:author="Στάθης Καπ" w:date="2023-02-01T08:46:00Z">
                <w:pPr/>
              </w:pPrChange>
            </w:pPr>
            <m:oMathPara>
              <m:oMath>
                <m:r>
                  <w:ins w:id="4931" w:author="Στάθης Καπ" w:date="2023-02-01T21:29:00Z">
                    <w:rPr>
                      <w:rFonts w:ascii="Cambria Math" w:hAnsi="Cambria Math"/>
                    </w:rPr>
                    <m:t>t=</m:t>
                  </w:ins>
                </m:r>
                <m:f>
                  <m:fPr>
                    <m:ctrlPr>
                      <w:ins w:id="4932" w:author="Στάθης Καπ" w:date="2023-02-01T21:29:00Z">
                        <w:rPr>
                          <w:rFonts w:ascii="Cambria Math" w:hAnsi="Cambria Math"/>
                          <w:i/>
                        </w:rPr>
                      </w:ins>
                    </m:ctrlPr>
                  </m:fPr>
                  <m:num>
                    <m:r>
                      <w:ins w:id="4933" w:author="Στάθης Καπ" w:date="2023-02-02T09:22:00Z">
                        <w:rPr>
                          <w:rFonts w:ascii="Cambria Math" w:hAnsi="Cambria Math"/>
                        </w:rPr>
                        <m:t>maxShif</m:t>
                      </w:ins>
                    </m:r>
                    <m:sSub>
                      <m:sSubPr>
                        <m:ctrlPr>
                          <w:ins w:id="4934" w:author="Στάθης Καπ" w:date="2023-02-02T09:22:00Z">
                            <w:rPr>
                              <w:rFonts w:ascii="Cambria Math" w:hAnsi="Cambria Math"/>
                              <w:i/>
                            </w:rPr>
                          </w:ins>
                        </m:ctrlPr>
                      </m:sSubPr>
                      <m:e>
                        <m:r>
                          <w:ins w:id="4935" w:author="Στάθης Καπ" w:date="2023-02-02T09:22:00Z">
                            <w:rPr>
                              <w:rFonts w:ascii="Cambria Math" w:hAnsi="Cambria Math"/>
                            </w:rPr>
                            <m:t>t</m:t>
                          </w:ins>
                        </m:r>
                      </m:e>
                      <m:sub>
                        <m:r>
                          <w:ins w:id="4936" w:author="Στάθης Καπ" w:date="2023-02-02T09:22:00Z">
                            <w:rPr>
                              <w:rFonts w:ascii="Cambria Math" w:hAnsi="Cambria Math"/>
                            </w:rPr>
                            <m:t>z</m:t>
                          </w:ins>
                        </m:r>
                      </m:sub>
                    </m:sSub>
                  </m:num>
                  <m:den>
                    <m:r>
                      <w:ins w:id="4937" w:author="Στάθης Καπ" w:date="2023-02-02T09:35:00Z">
                        <w:rPr>
                          <w:rFonts w:ascii="Cambria Math" w:hAnsi="Cambria Math"/>
                        </w:rPr>
                        <m:t>travelTim</m:t>
                      </w:ins>
                    </m:r>
                    <m:sSub>
                      <m:sSubPr>
                        <m:ctrlPr>
                          <w:ins w:id="4938" w:author="Στάθης Καπ" w:date="2023-02-02T09:35:00Z">
                            <w:rPr>
                              <w:rFonts w:ascii="Cambria Math" w:hAnsi="Cambria Math"/>
                              <w:i/>
                            </w:rPr>
                          </w:ins>
                        </m:ctrlPr>
                      </m:sSubPr>
                      <m:e>
                        <m:r>
                          <w:ins w:id="4939" w:author="Στάθης Καπ" w:date="2023-02-02T09:35:00Z">
                            <w:rPr>
                              <w:rFonts w:ascii="Cambria Math" w:hAnsi="Cambria Math"/>
                            </w:rPr>
                            <m:t>e</m:t>
                          </w:ins>
                        </m:r>
                      </m:e>
                      <m:sub>
                        <m:r>
                          <w:ins w:id="4940" w:author="Στάθης Καπ" w:date="2023-02-02T09:35:00Z">
                            <w:rPr>
                              <w:rFonts w:ascii="Cambria Math" w:hAnsi="Cambria Math"/>
                            </w:rPr>
                            <m:t>z→cnext</m:t>
                          </w:ins>
                        </m:r>
                      </m:sub>
                    </m:sSub>
                  </m:den>
                </m:f>
              </m:oMath>
            </m:oMathPara>
          </w:p>
        </w:tc>
        <w:tc>
          <w:tcPr>
            <w:tcW w:w="350" w:type="pct"/>
            <w:vAlign w:val="center"/>
            <w:tcPrChange w:id="4941" w:author="Στάθης Καπ" w:date="2023-02-01T08:48:00Z">
              <w:tcPr>
                <w:tcW w:w="350" w:type="pct"/>
                <w:vAlign w:val="bottom"/>
              </w:tcPr>
            </w:tcPrChange>
          </w:tcPr>
          <w:p w14:paraId="144BC028" w14:textId="55F5E585" w:rsidR="00A13A8D" w:rsidRPr="00650B05" w:rsidRDefault="00A13A8D">
            <w:pPr>
              <w:pStyle w:val="Caption"/>
              <w:spacing w:after="160"/>
              <w:rPr>
                <w:ins w:id="4942" w:author="Στάθης Καπ" w:date="2023-02-01T21:29:00Z"/>
                <w:lang w:val="el-GR"/>
              </w:rPr>
              <w:pPrChange w:id="4943" w:author="Στάθης Καπ" w:date="2023-02-01T08:47:00Z">
                <w:pPr/>
              </w:pPrChange>
            </w:pPr>
            <w:ins w:id="494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94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46" w:author="Στάθης Καπ" w:date="2023-03-07T16:43:00Z">
              <w:r w:rsidR="002C131C">
                <w:rPr>
                  <w:noProof/>
                  <w:lang w:val="el-GR"/>
                </w:rPr>
                <w:t>3</w:t>
              </w:r>
            </w:ins>
            <w:del w:id="4947" w:author="Στάθης Καπ" w:date="2023-02-12T05:59:00Z">
              <w:r w:rsidDel="00237FE3">
                <w:rPr>
                  <w:noProof/>
                  <w:lang w:val="el-GR"/>
                </w:rPr>
                <w:delText>4</w:delText>
              </w:r>
            </w:del>
            <w:ins w:id="4948" w:author="Στάθης Καπ" w:date="2023-02-01T21:29:00Z">
              <w:r>
                <w:rPr>
                  <w:lang w:val="el-GR"/>
                </w:rPr>
                <w:fldChar w:fldCharType="end"/>
              </w:r>
              <w:r>
                <w:t>)</w:t>
              </w:r>
            </w:ins>
          </w:p>
        </w:tc>
      </w:tr>
      <w:tr w:rsidR="00E56844" w14:paraId="4FF895FB" w14:textId="77777777" w:rsidTr="00603993">
        <w:trPr>
          <w:ins w:id="4949" w:author="Στάθης Καπ" w:date="2023-02-01T21:29:00Z"/>
        </w:trPr>
        <w:tc>
          <w:tcPr>
            <w:tcW w:w="350" w:type="pct"/>
            <w:tcPrChange w:id="4950" w:author="Στάθης Καπ" w:date="2023-02-01T08:48:00Z">
              <w:tcPr>
                <w:tcW w:w="350" w:type="pct"/>
              </w:tcPr>
            </w:tcPrChange>
          </w:tcPr>
          <w:p w14:paraId="76E729B7" w14:textId="77777777" w:rsidR="00E56844" w:rsidRDefault="00E56844">
            <w:pPr>
              <w:spacing w:after="160"/>
              <w:rPr>
                <w:ins w:id="4951" w:author="Στάθης Καπ" w:date="2023-02-01T21:29:00Z"/>
                <w:lang w:val="el-GR"/>
              </w:rPr>
              <w:pPrChange w:id="4952" w:author="Στάθης Καπ" w:date="2023-02-01T08:46:00Z">
                <w:pPr/>
              </w:pPrChange>
            </w:pPr>
          </w:p>
        </w:tc>
        <w:tc>
          <w:tcPr>
            <w:tcW w:w="4300" w:type="pct"/>
            <w:tcPrChange w:id="4953" w:author="Στάθης Καπ" w:date="2023-02-01T08:48:00Z">
              <w:tcPr>
                <w:tcW w:w="4300" w:type="pct"/>
              </w:tcPr>
            </w:tcPrChange>
          </w:tcPr>
          <w:p w14:paraId="1D38415A" w14:textId="517B777D" w:rsidR="00E56844" w:rsidRPr="005846FF" w:rsidRDefault="007E7879">
            <w:pPr>
              <w:spacing w:after="160"/>
              <w:rPr>
                <w:ins w:id="4954" w:author="Στάθης Καπ" w:date="2023-02-01T21:29:00Z"/>
                <w:lang w:val="el-GR"/>
              </w:rPr>
              <w:pPrChange w:id="4955" w:author="Στάθης Καπ" w:date="2023-02-01T08:46:00Z">
                <w:pPr/>
              </w:pPrChange>
            </w:pPr>
            <m:oMathPara>
              <m:oMath>
                <m:sSub>
                  <m:sSubPr>
                    <m:ctrlPr>
                      <w:ins w:id="4956" w:author="Στάθης Καπ" w:date="2023-02-02T10:29:00Z">
                        <w:rPr>
                          <w:rFonts w:ascii="Cambria Math" w:hAnsi="Cambria Math"/>
                          <w:i/>
                        </w:rPr>
                      </w:ins>
                    </m:ctrlPr>
                  </m:sSubPr>
                  <m:e>
                    <m:d>
                      <m:dPr>
                        <m:ctrlPr>
                          <w:ins w:id="4957" w:author="Στάθης Καπ" w:date="2023-02-02T10:29:00Z">
                            <w:rPr>
                              <w:rFonts w:ascii="Cambria Math" w:hAnsi="Cambria Math"/>
                              <w:i/>
                            </w:rPr>
                          </w:ins>
                        </m:ctrlPr>
                      </m:dPr>
                      <m:e>
                        <m:r>
                          <w:ins w:id="4958" w:author="Στάθης Καπ" w:date="2023-02-02T10:29:00Z">
                            <w:rPr>
                              <w:rFonts w:ascii="Cambria Math" w:hAnsi="Cambria Math"/>
                            </w:rPr>
                            <m:t>x,y</m:t>
                          </w:ins>
                        </m:r>
                      </m:e>
                    </m:d>
                  </m:e>
                  <m:sub>
                    <m:r>
                      <w:ins w:id="4959" w:author="Στάθης Καπ" w:date="2023-02-02T10:29:00Z">
                        <w:rPr>
                          <w:rFonts w:ascii="Cambria Math" w:hAnsi="Cambria Math"/>
                        </w:rPr>
                        <m:t>ed</m:t>
                      </w:ins>
                    </m:r>
                  </m:sub>
                </m:sSub>
                <m:r>
                  <w:ins w:id="4960" w:author="Στάθης Καπ" w:date="2023-02-01T21:29:00Z">
                    <w:rPr>
                      <w:rFonts w:ascii="Cambria Math" w:hAnsi="Cambria Math"/>
                    </w:rPr>
                    <m:t>=((1-t)∙</m:t>
                  </w:ins>
                </m:r>
                <m:sSub>
                  <m:sSubPr>
                    <m:ctrlPr>
                      <w:ins w:id="4961" w:author="Στάθης Καπ" w:date="2023-02-01T21:29:00Z">
                        <w:rPr>
                          <w:rFonts w:ascii="Cambria Math" w:hAnsi="Cambria Math"/>
                          <w:i/>
                        </w:rPr>
                      </w:ins>
                    </m:ctrlPr>
                  </m:sSubPr>
                  <m:e>
                    <m:r>
                      <w:ins w:id="4962" w:author="Στάθης Καπ" w:date="2023-02-01T21:29:00Z">
                        <w:rPr>
                          <w:rFonts w:ascii="Cambria Math" w:hAnsi="Cambria Math"/>
                        </w:rPr>
                        <m:t>x</m:t>
                      </w:ins>
                    </m:r>
                  </m:e>
                  <m:sub>
                    <m:r>
                      <w:ins w:id="4963" w:author="Στάθης Καπ" w:date="2023-02-01T21:29:00Z">
                        <w:rPr>
                          <w:rFonts w:ascii="Cambria Math" w:hAnsi="Cambria Math"/>
                        </w:rPr>
                        <m:t>z</m:t>
                      </w:ins>
                    </m:r>
                  </m:sub>
                </m:sSub>
                <m:r>
                  <w:ins w:id="4964" w:author="Στάθης Καπ" w:date="2023-02-01T21:29:00Z">
                    <w:rPr>
                      <w:rFonts w:ascii="Cambria Math" w:hAnsi="Cambria Math"/>
                    </w:rPr>
                    <m:t>+t∙</m:t>
                  </w:ins>
                </m:r>
                <m:sSub>
                  <m:sSubPr>
                    <m:ctrlPr>
                      <w:ins w:id="4965" w:author="Στάθης Καπ" w:date="2023-02-01T21:29:00Z">
                        <w:rPr>
                          <w:rFonts w:ascii="Cambria Math" w:hAnsi="Cambria Math"/>
                          <w:i/>
                        </w:rPr>
                      </w:ins>
                    </m:ctrlPr>
                  </m:sSubPr>
                  <m:e>
                    <m:r>
                      <w:ins w:id="4966" w:author="Στάθης Καπ" w:date="2023-02-01T21:29:00Z">
                        <w:rPr>
                          <w:rFonts w:ascii="Cambria Math" w:hAnsi="Cambria Math"/>
                        </w:rPr>
                        <m:t>x</m:t>
                      </w:ins>
                    </m:r>
                  </m:e>
                  <m:sub>
                    <m:r>
                      <w:ins w:id="4967" w:author="Στάθης Καπ" w:date="2023-02-01T21:29:00Z">
                        <w:rPr>
                          <w:rFonts w:ascii="Cambria Math" w:hAnsi="Cambria Math"/>
                        </w:rPr>
                        <m:t>cnext</m:t>
                      </w:ins>
                    </m:r>
                  </m:sub>
                </m:sSub>
                <m:r>
                  <w:ins w:id="4968" w:author="Στάθης Καπ" w:date="2023-02-01T21:29:00Z">
                    <w:rPr>
                      <w:rFonts w:ascii="Cambria Math" w:hAnsi="Cambria Math"/>
                    </w:rPr>
                    <m:t>, (1-t)∙</m:t>
                  </w:ins>
                </m:r>
                <m:sSub>
                  <m:sSubPr>
                    <m:ctrlPr>
                      <w:ins w:id="4969" w:author="Στάθης Καπ" w:date="2023-02-01T21:29:00Z">
                        <w:rPr>
                          <w:rFonts w:ascii="Cambria Math" w:hAnsi="Cambria Math"/>
                          <w:i/>
                        </w:rPr>
                      </w:ins>
                    </m:ctrlPr>
                  </m:sSubPr>
                  <m:e>
                    <m:r>
                      <w:ins w:id="4970" w:author="Στάθης Καπ" w:date="2023-02-01T21:29:00Z">
                        <w:rPr>
                          <w:rFonts w:ascii="Cambria Math" w:hAnsi="Cambria Math"/>
                        </w:rPr>
                        <m:t>y</m:t>
                      </w:ins>
                    </m:r>
                  </m:e>
                  <m:sub>
                    <m:r>
                      <w:ins w:id="4971" w:author="Στάθης Καπ" w:date="2023-02-01T21:29:00Z">
                        <w:rPr>
                          <w:rFonts w:ascii="Cambria Math" w:hAnsi="Cambria Math"/>
                        </w:rPr>
                        <m:t>z</m:t>
                      </w:ins>
                    </m:r>
                  </m:sub>
                </m:sSub>
                <m:r>
                  <w:ins w:id="4972" w:author="Στάθης Καπ" w:date="2023-02-01T21:29:00Z">
                    <w:rPr>
                      <w:rFonts w:ascii="Cambria Math" w:hAnsi="Cambria Math"/>
                    </w:rPr>
                    <m:t>+t∙</m:t>
                  </w:ins>
                </m:r>
                <m:sSub>
                  <m:sSubPr>
                    <m:ctrlPr>
                      <w:ins w:id="4973" w:author="Στάθης Καπ" w:date="2023-02-01T21:29:00Z">
                        <w:rPr>
                          <w:rFonts w:ascii="Cambria Math" w:hAnsi="Cambria Math"/>
                          <w:i/>
                        </w:rPr>
                      </w:ins>
                    </m:ctrlPr>
                  </m:sSubPr>
                  <m:e>
                    <m:r>
                      <w:ins w:id="4974" w:author="Στάθης Καπ" w:date="2023-02-01T21:29:00Z">
                        <w:rPr>
                          <w:rFonts w:ascii="Cambria Math" w:hAnsi="Cambria Math"/>
                        </w:rPr>
                        <m:t>y</m:t>
                      </w:ins>
                    </m:r>
                  </m:e>
                  <m:sub>
                    <m:r>
                      <w:ins w:id="4975" w:author="Στάθης Καπ" w:date="2023-02-01T21:29:00Z">
                        <w:rPr>
                          <w:rFonts w:ascii="Cambria Math" w:hAnsi="Cambria Math"/>
                        </w:rPr>
                        <m:t>cnext</m:t>
                      </w:ins>
                    </m:r>
                  </m:sub>
                </m:sSub>
                <m:r>
                  <w:ins w:id="4976" w:author="Στάθης Καπ" w:date="2023-02-01T21:29:00Z">
                    <w:rPr>
                      <w:rFonts w:ascii="Cambria Math" w:hAnsi="Cambria Math"/>
                    </w:rPr>
                    <m:t>)</m:t>
                  </w:ins>
                </m:r>
              </m:oMath>
            </m:oMathPara>
          </w:p>
        </w:tc>
        <w:tc>
          <w:tcPr>
            <w:tcW w:w="350" w:type="pct"/>
            <w:vAlign w:val="center"/>
            <w:tcPrChange w:id="4977" w:author="Στάθης Καπ" w:date="2023-02-01T08:48:00Z">
              <w:tcPr>
                <w:tcW w:w="350" w:type="pct"/>
                <w:vAlign w:val="bottom"/>
              </w:tcPr>
            </w:tcPrChange>
          </w:tcPr>
          <w:p w14:paraId="122FD484" w14:textId="4948D8D8" w:rsidR="00E56844" w:rsidRPr="00603993" w:rsidRDefault="00E56844">
            <w:pPr>
              <w:pStyle w:val="Caption"/>
              <w:spacing w:after="160"/>
              <w:rPr>
                <w:ins w:id="4978" w:author="Στάθης Καπ" w:date="2023-02-01T21:29:00Z"/>
                <w:rPrChange w:id="4979" w:author="Στάθης Καπ" w:date="2023-02-01T08:49:00Z">
                  <w:rPr>
                    <w:ins w:id="4980" w:author="Στάθης Καπ" w:date="2023-02-01T21:29:00Z"/>
                    <w:lang w:val="el-GR"/>
                  </w:rPr>
                </w:rPrChange>
              </w:rPr>
              <w:pPrChange w:id="4981" w:author="Στάθης Καπ" w:date="2023-02-01T08:47:00Z">
                <w:pPr/>
              </w:pPrChange>
            </w:pPr>
            <w:ins w:id="498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98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84" w:author="Στάθης Καπ" w:date="2023-03-07T16:43:00Z">
              <w:r w:rsidR="002C131C">
                <w:rPr>
                  <w:noProof/>
                  <w:lang w:val="el-GR"/>
                </w:rPr>
                <w:t>4</w:t>
              </w:r>
            </w:ins>
            <w:del w:id="4985" w:author="Στάθης Καπ" w:date="2023-02-12T05:59:00Z">
              <w:r w:rsidDel="00237FE3">
                <w:rPr>
                  <w:noProof/>
                  <w:lang w:val="el-GR"/>
                </w:rPr>
                <w:delText>5</w:delText>
              </w:r>
            </w:del>
            <w:ins w:id="4986"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987"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988" w:author="Στάθης Καπ" w:date="2023-02-01T21:28:00Z"/>
          <w:rFonts w:eastAsiaTheme="minorEastAsia"/>
          <w:lang w:val="el-GR"/>
        </w:rPr>
      </w:pPr>
      <m:oMathPara>
        <m:oMath>
          <m:r>
            <w:del w:id="4989"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990" w:author="Στάθης Καπ" w:date="2023-02-01T21:28:00Z"/>
          <w:rFonts w:eastAsiaTheme="minorEastAsia"/>
        </w:rPr>
      </w:pPr>
      <m:oMathPara>
        <m:oMath>
          <m:r>
            <w:del w:id="4991" w:author="Στάθης Καπ" w:date="2023-02-01T21:28:00Z">
              <w:rPr>
                <w:rFonts w:ascii="Cambria Math" w:hAnsi="Cambria Math"/>
              </w:rPr>
              <m:t>dt=maxShif</m:t>
            </w:del>
          </m:r>
          <m:sSub>
            <m:sSubPr>
              <m:ctrlPr>
                <w:del w:id="4992" w:author="Στάθης Καπ" w:date="2023-02-01T21:28:00Z">
                  <w:rPr>
                    <w:rFonts w:ascii="Cambria Math" w:hAnsi="Cambria Math"/>
                    <w:i/>
                  </w:rPr>
                </w:del>
              </m:ctrlPr>
            </m:sSubPr>
            <m:e>
              <m:r>
                <w:del w:id="4993" w:author="Στάθης Καπ" w:date="2023-02-01T21:28:00Z">
                  <w:rPr>
                    <w:rFonts w:ascii="Cambria Math" w:hAnsi="Cambria Math"/>
                  </w:rPr>
                  <m:t>t</m:t>
                </w:del>
              </m:r>
            </m:e>
            <m:sub>
              <m:r>
                <w:del w:id="4994" w:author="Στάθης Καπ" w:date="2023-02-01T21:28:00Z">
                  <w:rPr>
                    <w:rFonts w:ascii="Cambria Math" w:hAnsi="Cambria Math"/>
                  </w:rPr>
                  <m:t>z</m:t>
                </w:del>
              </m:r>
            </m:sub>
          </m:sSub>
          <w:commentRangeStart w:id="4995"/>
          <m:r>
            <w:del w:id="4996" w:author="Στάθης Καπ" w:date="2023-02-01T21:28:00Z">
              <w:rPr>
                <w:rFonts w:ascii="Cambria Math" w:hAnsi="Cambria Math"/>
              </w:rPr>
              <m:t>-depTim</m:t>
            </w:del>
          </m:r>
          <m:sSub>
            <m:sSubPr>
              <m:ctrlPr>
                <w:del w:id="4997" w:author="Στάθης Καπ" w:date="2023-02-01T21:28:00Z">
                  <w:rPr>
                    <w:rFonts w:ascii="Cambria Math" w:hAnsi="Cambria Math"/>
                    <w:i/>
                  </w:rPr>
                </w:del>
              </m:ctrlPr>
            </m:sSubPr>
            <m:e>
              <m:r>
                <w:del w:id="4998" w:author="Στάθης Καπ" w:date="2023-02-01T21:28:00Z">
                  <w:rPr>
                    <w:rFonts w:ascii="Cambria Math" w:hAnsi="Cambria Math"/>
                  </w:rPr>
                  <m:t>e</m:t>
                </w:del>
              </m:r>
            </m:e>
            <m:sub>
              <m:r>
                <w:del w:id="4999" w:author="Στάθης Καπ" w:date="2023-02-01T21:28:00Z">
                  <w:rPr>
                    <w:rFonts w:ascii="Cambria Math" w:hAnsi="Cambria Math"/>
                  </w:rPr>
                  <m:t>z</m:t>
                </w:del>
              </m:r>
            </m:sub>
          </m:sSub>
          <w:commentRangeEnd w:id="4995"/>
          <m:r>
            <w:del w:id="5000" w:author="Στάθης Καπ" w:date="2023-02-01T21:28:00Z">
              <m:rPr>
                <m:sty m:val="p"/>
              </m:rPr>
              <w:rPr>
                <w:rStyle w:val="CommentReference"/>
              </w:rPr>
              <w:commentReference w:id="4995"/>
            </w:del>
          </m:r>
        </m:oMath>
      </m:oMathPara>
    </w:p>
    <w:p w14:paraId="6842FDC4" w14:textId="3AEB3E68" w:rsidR="00390401" w:rsidRPr="00390401" w:rsidDel="003E4AE0" w:rsidRDefault="00390401" w:rsidP="002057AA">
      <w:pPr>
        <w:pStyle w:val="ListParagraph"/>
        <w:rPr>
          <w:del w:id="5001" w:author="Στάθης Καπ" w:date="2023-02-01T21:28:00Z"/>
          <w:rFonts w:eastAsiaTheme="minorEastAsia"/>
        </w:rPr>
      </w:pPr>
      <m:oMathPara>
        <m:oMath>
          <m:r>
            <w:del w:id="5002" w:author="Στάθης Καπ" w:date="2023-02-01T21:28:00Z">
              <w:rPr>
                <w:rFonts w:ascii="Cambria Math" w:hAnsi="Cambria Math"/>
              </w:rPr>
              <m:t>t=</m:t>
            </w:del>
          </m:r>
          <m:f>
            <m:fPr>
              <m:ctrlPr>
                <w:del w:id="5003" w:author="Στάθης Καπ" w:date="2023-02-01T21:28:00Z">
                  <w:rPr>
                    <w:rFonts w:ascii="Cambria Math" w:hAnsi="Cambria Math"/>
                    <w:i/>
                  </w:rPr>
                </w:del>
              </m:ctrlPr>
            </m:fPr>
            <m:num>
              <m:r>
                <w:del w:id="5004" w:author="Στάθης Καπ" w:date="2023-02-01T21:28:00Z">
                  <w:rPr>
                    <w:rFonts w:ascii="Cambria Math" w:hAnsi="Cambria Math"/>
                  </w:rPr>
                  <m:t>dt</m:t>
                </w:del>
              </m:r>
            </m:num>
            <m:den>
              <m:r>
                <w:del w:id="5005"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006" w:author="Στάθης Καπ" w:date="2023-02-01T21:28:00Z"/>
          <w:rFonts w:eastAsiaTheme="minorEastAsia"/>
        </w:rPr>
      </w:pPr>
      <m:oMathPara>
        <m:oMath>
          <m:r>
            <w:del w:id="5007" w:author="Στάθης Καπ" w:date="2023-02-01T21:28:00Z">
              <w:rPr>
                <w:rFonts w:ascii="Cambria Math" w:hAnsi="Cambria Math"/>
              </w:rPr>
              <m:t>final=((1-t)∙</m:t>
            </w:del>
          </m:r>
          <m:sSub>
            <m:sSubPr>
              <m:ctrlPr>
                <w:del w:id="5008" w:author="Στάθης Καπ" w:date="2023-02-01T21:28:00Z">
                  <w:rPr>
                    <w:rFonts w:ascii="Cambria Math" w:hAnsi="Cambria Math"/>
                    <w:i/>
                  </w:rPr>
                </w:del>
              </m:ctrlPr>
            </m:sSubPr>
            <m:e>
              <m:r>
                <w:del w:id="5009" w:author="Στάθης Καπ" w:date="2023-02-01T21:28:00Z">
                  <w:rPr>
                    <w:rFonts w:ascii="Cambria Math" w:hAnsi="Cambria Math"/>
                  </w:rPr>
                  <m:t>x</m:t>
                </w:del>
              </m:r>
            </m:e>
            <m:sub>
              <m:r>
                <w:del w:id="5010" w:author="Στάθης Καπ" w:date="2023-02-01T21:28:00Z">
                  <w:rPr>
                    <w:rFonts w:ascii="Cambria Math" w:hAnsi="Cambria Math"/>
                  </w:rPr>
                  <m:t>z</m:t>
                </w:del>
              </m:r>
            </m:sub>
          </m:sSub>
          <m:r>
            <w:del w:id="5011" w:author="Στάθης Καπ" w:date="2023-02-01T21:28:00Z">
              <w:rPr>
                <w:rFonts w:ascii="Cambria Math" w:hAnsi="Cambria Math"/>
              </w:rPr>
              <m:t>+t∙</m:t>
            </w:del>
          </m:r>
          <m:sSub>
            <m:sSubPr>
              <m:ctrlPr>
                <w:del w:id="5012" w:author="Στάθης Καπ" w:date="2023-02-01T21:28:00Z">
                  <w:rPr>
                    <w:rFonts w:ascii="Cambria Math" w:hAnsi="Cambria Math"/>
                    <w:i/>
                  </w:rPr>
                </w:del>
              </m:ctrlPr>
            </m:sSubPr>
            <m:e>
              <m:r>
                <w:del w:id="5013" w:author="Στάθης Καπ" w:date="2023-02-01T21:28:00Z">
                  <w:rPr>
                    <w:rFonts w:ascii="Cambria Math" w:hAnsi="Cambria Math"/>
                  </w:rPr>
                  <m:t>x</m:t>
                </w:del>
              </m:r>
            </m:e>
            <m:sub>
              <m:r>
                <w:del w:id="5014" w:author="Στάθης Καπ" w:date="2023-02-01T21:28:00Z">
                  <w:rPr>
                    <w:rFonts w:ascii="Cambria Math" w:hAnsi="Cambria Math"/>
                  </w:rPr>
                  <m:t>cnext</m:t>
                </w:del>
              </m:r>
            </m:sub>
          </m:sSub>
          <m:r>
            <w:del w:id="5015" w:author="Στάθης Καπ" w:date="2023-02-01T21:28:00Z">
              <w:rPr>
                <w:rFonts w:ascii="Cambria Math" w:hAnsi="Cambria Math"/>
              </w:rPr>
              <m:t>, (1-t)∙</m:t>
            </w:del>
          </m:r>
          <m:sSub>
            <m:sSubPr>
              <m:ctrlPr>
                <w:del w:id="5016" w:author="Στάθης Καπ" w:date="2023-02-01T21:28:00Z">
                  <w:rPr>
                    <w:rFonts w:ascii="Cambria Math" w:hAnsi="Cambria Math"/>
                    <w:i/>
                  </w:rPr>
                </w:del>
              </m:ctrlPr>
            </m:sSubPr>
            <m:e>
              <m:r>
                <w:del w:id="5017" w:author="Στάθης Καπ" w:date="2023-02-01T21:28:00Z">
                  <w:rPr>
                    <w:rFonts w:ascii="Cambria Math" w:hAnsi="Cambria Math"/>
                  </w:rPr>
                  <m:t>y</m:t>
                </w:del>
              </m:r>
            </m:e>
            <m:sub>
              <m:r>
                <w:del w:id="5018" w:author="Στάθης Καπ" w:date="2023-02-01T21:28:00Z">
                  <w:rPr>
                    <w:rFonts w:ascii="Cambria Math" w:hAnsi="Cambria Math"/>
                  </w:rPr>
                  <m:t>z</m:t>
                </w:del>
              </m:r>
            </m:sub>
          </m:sSub>
          <m:r>
            <w:del w:id="5019" w:author="Στάθης Καπ" w:date="2023-02-01T21:28:00Z">
              <w:rPr>
                <w:rFonts w:ascii="Cambria Math" w:hAnsi="Cambria Math"/>
              </w:rPr>
              <m:t>+t∙</m:t>
            </w:del>
          </m:r>
          <m:sSub>
            <m:sSubPr>
              <m:ctrlPr>
                <w:del w:id="5020" w:author="Στάθης Καπ" w:date="2023-02-01T21:28:00Z">
                  <w:rPr>
                    <w:rFonts w:ascii="Cambria Math" w:hAnsi="Cambria Math"/>
                    <w:i/>
                  </w:rPr>
                </w:del>
              </m:ctrlPr>
            </m:sSubPr>
            <m:e>
              <m:r>
                <w:del w:id="5021" w:author="Στάθης Καπ" w:date="2023-02-01T21:28:00Z">
                  <w:rPr>
                    <w:rFonts w:ascii="Cambria Math" w:hAnsi="Cambria Math"/>
                  </w:rPr>
                  <m:t>y</m:t>
                </w:del>
              </m:r>
            </m:e>
            <m:sub>
              <m:r>
                <w:del w:id="5022" w:author="Στάθης Καπ" w:date="2023-02-01T21:28:00Z">
                  <w:rPr>
                    <w:rFonts w:ascii="Cambria Math" w:hAnsi="Cambria Math"/>
                  </w:rPr>
                  <m:t>cnext</m:t>
                </w:del>
              </m:r>
            </m:sub>
          </m:sSub>
          <m:r>
            <w:del w:id="5023"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024"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025" w:author="Στάθης Καπ" w:date="2023-02-25T20:28:00Z">
        <w:r w:rsidRPr="0066528E" w:rsidDel="009024FF">
          <w:rPr>
            <w:lang w:val="el-GR"/>
          </w:rPr>
          <w:delText xml:space="preserve">προκύψει </w:delText>
        </w:r>
      </w:del>
      <w:ins w:id="5026" w:author="Στάθης Καπ" w:date="2023-03-08T05:10:00Z">
        <w:r w:rsidR="00243FA3">
          <w:rPr>
            <w:lang w:val="el-GR"/>
          </w:rPr>
          <w:t>προκύψει</w:t>
        </w:r>
      </w:ins>
      <w:ins w:id="5027" w:author="Στάθης Καπ" w:date="2023-02-25T20:28:00Z">
        <w:r w:rsidR="009024FF" w:rsidRPr="0066528E">
          <w:rPr>
            <w:lang w:val="el-GR"/>
          </w:rPr>
          <w:t xml:space="preserve"> </w:t>
        </w:r>
      </w:ins>
      <w:ins w:id="5028" w:author="Στάθης Καπ" w:date="2023-02-02T09:32:00Z">
        <w:r w:rsidR="00A0283E">
          <w:rPr>
            <w:lang w:val="el-GR"/>
          </w:rPr>
          <w:t xml:space="preserve">ο τελικός </w:t>
        </w:r>
      </w:ins>
      <w:del w:id="502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030" w:author="Στάθης Καπ" w:date="2023-02-02T09:31:00Z">
        <w:r w:rsidR="006F4537" w:rsidRPr="006F4537">
          <w:rPr>
            <w:lang w:val="el-GR"/>
            <w:rPrChange w:id="5031" w:author="Στάθης Καπ" w:date="2023-02-02T09:31:00Z">
              <w:rPr/>
            </w:rPrChange>
          </w:rPr>
          <w:t xml:space="preserve"> </w:t>
        </w:r>
      </w:ins>
      <w:ins w:id="5032" w:author="Στάθης Καπ" w:date="2023-02-02T09:32:00Z">
        <w:r w:rsidR="00FE21B5">
          <w:t>ed</w:t>
        </w:r>
      </w:ins>
      <w:r w:rsidRPr="0066528E">
        <w:rPr>
          <w:lang w:val="el-GR"/>
        </w:rPr>
        <w:t xml:space="preserve"> με χρόνο άφιξης </w:t>
      </w:r>
      <w:ins w:id="503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034" w:author="Στάθης Καπ" w:date="2023-02-02T09:33:00Z">
                <w:rPr>
                  <w:rFonts w:ascii="Cambria Math" w:hAnsi="Cambria Math"/>
                  <w:lang w:val="el-GR"/>
                </w:rPr>
                <m:t>ed</m:t>
              </w:ins>
            </m:r>
            <m:r>
              <w:del w:id="5035" w:author="Στάθης Καπ" w:date="2023-02-02T09:33:00Z">
                <w:rPr>
                  <w:rFonts w:ascii="Cambria Math" w:hAnsi="Cambria Math"/>
                  <w:lang w:val="el-GR"/>
                </w:rPr>
                <m:t>final</m:t>
              </w:del>
            </m:r>
          </m:sub>
        </m:sSub>
        <m:r>
          <w:ins w:id="5036" w:author="Στάθης Καπ" w:date="2023-02-02T09:33:00Z">
            <w:rPr>
              <w:rFonts w:ascii="Cambria Math" w:hAnsi="Cambria Math"/>
              <w:lang w:val="el-GR"/>
            </w:rPr>
            <m:t>=depTim</m:t>
          </w:ins>
        </m:r>
        <m:sSub>
          <m:sSubPr>
            <m:ctrlPr>
              <w:ins w:id="5037" w:author="Στάθης Καπ" w:date="2023-02-02T09:33:00Z">
                <w:rPr>
                  <w:rFonts w:ascii="Cambria Math" w:hAnsi="Cambria Math"/>
                  <w:i/>
                  <w:lang w:val="el-GR"/>
                </w:rPr>
              </w:ins>
            </m:ctrlPr>
          </m:sSubPr>
          <m:e>
            <m:r>
              <w:ins w:id="5038" w:author="Στάθης Καπ" w:date="2023-02-02T09:33:00Z">
                <w:rPr>
                  <w:rFonts w:ascii="Cambria Math" w:hAnsi="Cambria Math"/>
                  <w:lang w:val="el-GR"/>
                </w:rPr>
                <m:t>e</m:t>
              </w:ins>
            </m:r>
          </m:e>
          <m:sub>
            <m:r>
              <w:ins w:id="5039" w:author="Στάθης Καπ" w:date="2023-02-02T09:33:00Z">
                <w:rPr>
                  <w:rFonts w:ascii="Cambria Math" w:hAnsi="Cambria Math"/>
                  <w:lang w:val="el-GR"/>
                </w:rPr>
                <m:t>ed</m:t>
              </w:ins>
            </m:r>
          </m:sub>
        </m:sSub>
        <m:r>
          <w:rPr>
            <w:rFonts w:ascii="Cambria Math" w:hAnsi="Cambria Math"/>
            <w:lang w:val="el-GR"/>
          </w:rPr>
          <m:t>=500</m:t>
        </m:r>
      </m:oMath>
      <w:ins w:id="5040" w:author="Στάθης Καπ" w:date="2023-02-02T09:33:00Z">
        <w:r w:rsidR="00F91E72">
          <w:rPr>
            <w:rFonts w:eastAsiaTheme="minorEastAsia"/>
            <w:lang w:val="el-GR"/>
          </w:rPr>
          <w:t xml:space="preserve"> και</w:t>
        </w:r>
      </w:ins>
      <w:ins w:id="504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042" w:author="Στάθης Καπ" w:date="2023-02-02T09:33:00Z">
        <w:r w:rsidR="00F91E72">
          <w:rPr>
            <w:rFonts w:eastAsiaTheme="minorEastAsia"/>
            <w:lang w:val="el-GR"/>
          </w:rPr>
          <w:t xml:space="preserve"> </w:t>
        </w:r>
      </w:ins>
      <m:oMath>
        <m:r>
          <w:ins w:id="5043" w:author="Στάθης Καπ" w:date="2023-02-25T20:28:00Z">
            <w:rPr>
              <w:rFonts w:ascii="Cambria Math" w:eastAsiaTheme="minorEastAsia" w:hAnsi="Cambria Math"/>
              <w:lang w:val="el-GR"/>
            </w:rPr>
            <m:t>(</m:t>
          </w:ins>
        </m:r>
        <m:r>
          <w:ins w:id="5044" w:author="Στάθης Καπ" w:date="2023-02-02T09:33:00Z">
            <w:rPr>
              <w:rFonts w:ascii="Cambria Math" w:eastAsiaTheme="minorEastAsia" w:hAnsi="Cambria Math"/>
              <w:lang w:val="el-GR"/>
            </w:rPr>
            <m:t>visitDuration=0</m:t>
          </w:ins>
        </m:r>
        <m:r>
          <w:ins w:id="5045" w:author="Στάθης Καπ" w:date="2023-02-25T20:28:00Z">
            <w:rPr>
              <w:rFonts w:ascii="Cambria Math" w:eastAsiaTheme="minorEastAsia" w:hAnsi="Cambria Math"/>
              <w:lang w:val="el-GR"/>
            </w:rPr>
            <m:t>)</m:t>
          </w:ins>
        </m:r>
      </m:oMath>
      <w:ins w:id="5046" w:author="Στάθης Καπ" w:date="2023-02-02T09:33:00Z">
        <w:r w:rsidR="00F91E72" w:rsidRPr="00E06BC9">
          <w:rPr>
            <w:rFonts w:eastAsiaTheme="minorEastAsia"/>
            <w:lang w:val="el-GR"/>
            <w:rPrChange w:id="5047" w:author="Στάθης Καπ" w:date="2023-02-02T09:33:00Z">
              <w:rPr>
                <w:rFonts w:eastAsiaTheme="minorEastAsia"/>
              </w:rPr>
            </w:rPrChange>
          </w:rPr>
          <w:t>.</w:t>
        </w:r>
        <w:r w:rsidR="00F91E72">
          <w:rPr>
            <w:rFonts w:eastAsiaTheme="minorEastAsia"/>
            <w:lang w:val="el-GR"/>
          </w:rPr>
          <w:t xml:space="preserve"> </w:t>
        </w:r>
      </w:ins>
      <w:del w:id="504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049" w:author="Στάθης Καπ" w:date="2023-02-02T10:30:00Z">
        <w:r w:rsidRPr="0066528E" w:rsidDel="004B2240">
          <w:rPr>
            <w:lang w:val="el-GR"/>
          </w:rPr>
          <w:delText>δεν έχει πλέον διαθέσιμο χώρο για άλλες εισαγωγές</w:delText>
        </w:r>
      </w:del>
      <w:ins w:id="505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051" w:author="Στάθης Καπ" w:date="2023-02-25T20:30:00Z">
        <w:r w:rsidR="00B3028F">
          <w:rPr>
            <w:lang w:val="el-GR"/>
          </w:rPr>
          <w:t xml:space="preserve">εκτός από τους χρόνους αναμονής </w:t>
        </w:r>
      </w:ins>
      <w:ins w:id="505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053" w:author="Στάθης Καπ" w:date="2023-02-02T10:36:00Z">
        <w:r w:rsidR="00D158A5">
          <w:rPr>
            <w:lang w:val="el-GR"/>
          </w:rPr>
          <w:t>Τ</w:t>
        </w:r>
      </w:ins>
      <w:del w:id="5054" w:author="Στάθης Καπ" w:date="2023-02-02T10:36:00Z">
        <w:r w:rsidR="00F100DF" w:rsidDel="00D158A5">
          <w:rPr>
            <w:lang w:val="el-GR"/>
          </w:rPr>
          <w:delText>τ</w:delText>
        </w:r>
      </w:del>
      <w:r w:rsidR="00F100DF">
        <w:rPr>
          <w:lang w:val="el-GR"/>
        </w:rPr>
        <w:t xml:space="preserve">οπικής </w:t>
      </w:r>
      <w:del w:id="5055" w:author="Στάθης Καπ" w:date="2023-02-02T10:36:00Z">
        <w:r w:rsidR="00F100DF" w:rsidDel="00D158A5">
          <w:rPr>
            <w:lang w:val="el-GR"/>
          </w:rPr>
          <w:delText>α</w:delText>
        </w:r>
      </w:del>
      <w:del w:id="5056" w:author="Στάθης Καπ" w:date="2023-02-25T20:29:00Z">
        <w:r w:rsidR="00F100DF" w:rsidDel="00B3028F">
          <w:rPr>
            <w:lang w:val="el-GR"/>
          </w:rPr>
          <w:delText>ναζήτησης</w:delText>
        </w:r>
      </w:del>
      <w:ins w:id="5057" w:author="Στάθης Καπ" w:date="2023-02-25T20:29:00Z">
        <w:r w:rsidR="00B3028F">
          <w:rPr>
            <w:lang w:val="el-GR"/>
          </w:rPr>
          <w:t>Αναζήτησης</w:t>
        </w:r>
      </w:ins>
      <w:r w:rsidRPr="0066528E">
        <w:rPr>
          <w:lang w:val="el-GR"/>
        </w:rPr>
        <w:t xml:space="preserve">. </w:t>
      </w:r>
      <w:ins w:id="5058" w:author="Στάθης Καπ" w:date="2023-02-02T10:30:00Z">
        <w:r w:rsidR="00CD50FF">
          <w:rPr>
            <w:lang w:val="el-GR"/>
          </w:rPr>
          <w:t xml:space="preserve">Πρέπει λοιπόν να προστεθεί </w:t>
        </w:r>
      </w:ins>
      <w:ins w:id="5059" w:author="Στάθης Καπ" w:date="2023-02-02T10:31:00Z">
        <w:r w:rsidR="00CD50FF">
          <w:rPr>
            <w:lang w:val="el-GR"/>
          </w:rPr>
          <w:t xml:space="preserve">μια παράμετρος α στη σχέση </w:t>
        </w:r>
        <w:r w:rsidR="00CD50FF" w:rsidRPr="00CD50FF">
          <w:rPr>
            <w:lang w:val="el-GR"/>
            <w:rPrChange w:id="5060" w:author="Στάθης Καπ" w:date="2023-02-02T10:31:00Z">
              <w:rPr/>
            </w:rPrChange>
          </w:rPr>
          <w:t xml:space="preserve">4.3 </w:t>
        </w:r>
        <w:r w:rsidR="00CD50FF">
          <w:rPr>
            <w:lang w:val="el-GR"/>
          </w:rPr>
          <w:t xml:space="preserve">που θα ρυθμίζει το ποσοστό </w:t>
        </w:r>
      </w:ins>
      <w:ins w:id="506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062" w:author="Στάθης Καπ" w:date="2023-02-02T10:34:00Z">
              <w:rPr/>
            </w:rPrChange>
          </w:rPr>
          <w:t xml:space="preserve">. </w:t>
        </w:r>
        <w:r w:rsidR="008E4B56">
          <w:rPr>
            <w:lang w:val="el-GR"/>
          </w:rPr>
          <w:t xml:space="preserve">Εάν στο </w:t>
        </w:r>
      </w:ins>
      <w:ins w:id="506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064" w:author="Στάθης Καπ" w:date="2023-02-02T10:35:00Z">
              <w:rPr/>
            </w:rPrChange>
          </w:rPr>
          <w:t xml:space="preserve"> </w:t>
        </w:r>
        <w:r w:rsidR="008E4B56">
          <w:rPr>
            <w:lang w:val="el-GR"/>
          </w:rPr>
          <w:t>με χρόνο άφ</w:t>
        </w:r>
      </w:ins>
      <w:ins w:id="5065" w:author="Στάθης Καπ" w:date="2023-02-02T10:36:00Z">
        <w:r w:rsidR="008E4B56">
          <w:rPr>
            <w:lang w:val="el-GR"/>
          </w:rPr>
          <w:t xml:space="preserve">ιξης </w:t>
        </w:r>
      </w:ins>
      <m:oMath>
        <m:r>
          <w:ins w:id="5066" w:author="Στάθης Καπ" w:date="2023-02-02T10:36:00Z">
            <w:rPr>
              <w:rFonts w:ascii="Cambria Math" w:hAnsi="Cambria Math"/>
              <w:lang w:val="el-GR"/>
            </w:rPr>
            <m:t>arrTim</m:t>
          </w:ins>
        </m:r>
        <m:sSub>
          <m:sSubPr>
            <m:ctrlPr>
              <w:ins w:id="5067" w:author="Στάθης Καπ" w:date="2023-02-02T10:36:00Z">
                <w:rPr>
                  <w:rFonts w:ascii="Cambria Math" w:hAnsi="Cambria Math"/>
                  <w:i/>
                  <w:lang w:val="el-GR"/>
                </w:rPr>
              </w:ins>
            </m:ctrlPr>
          </m:sSubPr>
          <m:e>
            <m:r>
              <w:ins w:id="5068" w:author="Στάθης Καπ" w:date="2023-02-02T10:36:00Z">
                <w:rPr>
                  <w:rFonts w:ascii="Cambria Math" w:hAnsi="Cambria Math"/>
                  <w:lang w:val="el-GR"/>
                </w:rPr>
                <m:t>e</m:t>
              </w:ins>
            </m:r>
          </m:e>
          <m:sub>
            <m:r>
              <w:ins w:id="5069" w:author="Στάθης Καπ" w:date="2023-02-02T10:36:00Z">
                <w:rPr>
                  <w:rFonts w:ascii="Cambria Math" w:hAnsi="Cambria Math"/>
                  <w:lang w:val="el-GR"/>
                </w:rPr>
                <m:t>ed</m:t>
              </w:ins>
            </m:r>
          </m:sub>
        </m:sSub>
        <m:r>
          <w:ins w:id="5070" w:author="Στάθης Καπ" w:date="2023-02-02T10:36:00Z">
            <w:rPr>
              <w:rFonts w:ascii="Cambria Math" w:hAnsi="Cambria Math"/>
              <w:lang w:val="el-GR"/>
            </w:rPr>
            <m:t>=460</m:t>
          </w:ins>
        </m:r>
      </m:oMath>
      <w:ins w:id="507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072" w:author="Στάθης Καπ" w:date="2023-02-02T10:36:00Z">
        <w:r w:rsidRPr="0066528E" w:rsidDel="002B39CD">
          <w:rPr>
            <w:lang w:val="el-GR"/>
          </w:rPr>
          <w:delText xml:space="preserve">Το </w:delText>
        </w:r>
      </w:del>
      <w:del w:id="5073" w:author="Στάθης Καπ" w:date="2023-02-02T10:30:00Z">
        <w:r w:rsidDel="00C82669">
          <w:delText>dt</w:delText>
        </w:r>
      </w:del>
      <w:del w:id="507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075"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076" w:author="Στάθης Καπ" w:date="2023-02-25T20:57:00Z">
        <w:r w:rsidR="00FD4776">
          <w:rPr>
            <w:lang w:val="el-GR"/>
          </w:rPr>
          <w:t>Όπως αναφέρθηκε και στο Κεφάλαιο 2</w:t>
        </w:r>
      </w:ins>
      <w:del w:id="5077" w:author="Στάθης Καπ" w:date="2023-02-25T20:57:00Z">
        <w:r w:rsidRPr="00083299" w:rsidDel="00FD4776">
          <w:rPr>
            <w:lang w:val="el-GR"/>
          </w:rPr>
          <w:delText>2</w:delText>
        </w:r>
      </w:del>
      <w:r w:rsidRPr="00083299">
        <w:rPr>
          <w:lang w:val="el-GR"/>
        </w:rPr>
        <w:t xml:space="preserve">, </w:t>
      </w:r>
      <w:del w:id="5078" w:author="Στάθης Καπ" w:date="2023-02-25T21:00:00Z">
        <w:r w:rsidRPr="00083299" w:rsidDel="00FD4776">
          <w:rPr>
            <w:lang w:val="el-GR"/>
          </w:rPr>
          <w:delText xml:space="preserve">το </w:delText>
        </w:r>
      </w:del>
      <w:ins w:id="5079"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080" w:author="Στάθης Καπ" w:date="2023-02-25T20:57:00Z">
        <w:r w:rsidR="00FD4776">
          <w:rPr>
            <w:lang w:val="el-GR"/>
          </w:rPr>
          <w:t xml:space="preserve">μπορεί </w:t>
        </w:r>
      </w:ins>
      <w:ins w:id="5081" w:author="Στάθης Καπ" w:date="2023-02-25T20:58:00Z">
        <w:r w:rsidR="00FD4776">
          <w:rPr>
            <w:lang w:val="el-GR"/>
          </w:rPr>
          <w:t xml:space="preserve">να έχει σταθερή </w:t>
        </w:r>
      </w:ins>
      <w:ins w:id="5082" w:author="Στάθης Καπ" w:date="2023-02-25T20:59:00Z">
        <w:r w:rsidR="00FD4776">
          <w:rPr>
            <w:lang w:val="el-GR"/>
          </w:rPr>
          <w:t>αφετηρία</w:t>
        </w:r>
      </w:ins>
      <w:ins w:id="5083" w:author="Στάθης Καπ" w:date="2023-02-25T20:58:00Z">
        <w:r w:rsidR="00FD4776">
          <w:rPr>
            <w:lang w:val="el-GR"/>
          </w:rPr>
          <w:t xml:space="preserve"> και </w:t>
        </w:r>
      </w:ins>
      <w:ins w:id="5084" w:author="Στάθης Καπ" w:date="2023-02-25T20:59:00Z">
        <w:r w:rsidR="00FD4776">
          <w:rPr>
            <w:lang w:val="el-GR"/>
          </w:rPr>
          <w:t>τερματισμό</w:t>
        </w:r>
      </w:ins>
      <w:ins w:id="5085" w:author="Στάθης Καπ" w:date="2023-02-25T20:58:00Z">
        <w:r w:rsidR="00FD4776">
          <w:rPr>
            <w:lang w:val="el-GR"/>
          </w:rPr>
          <w:t xml:space="preserve">, σταθερή </w:t>
        </w:r>
      </w:ins>
      <w:ins w:id="5086" w:author="Στάθης Καπ" w:date="2023-02-25T20:59:00Z">
        <w:r w:rsidR="00FD4776">
          <w:rPr>
            <w:lang w:val="el-GR"/>
          </w:rPr>
          <w:t>αφετηρία</w:t>
        </w:r>
      </w:ins>
      <w:ins w:id="5087" w:author="Στάθης Καπ" w:date="2023-02-25T20:58:00Z">
        <w:r w:rsidR="00FD4776">
          <w:rPr>
            <w:lang w:val="el-GR"/>
          </w:rPr>
          <w:t xml:space="preserve"> χωρίς </w:t>
        </w:r>
      </w:ins>
      <w:ins w:id="5088" w:author="Στάθης Καπ" w:date="2023-02-25T20:59:00Z">
        <w:r w:rsidR="00FD4776">
          <w:rPr>
            <w:lang w:val="el-GR"/>
          </w:rPr>
          <w:t xml:space="preserve">τερματισμό </w:t>
        </w:r>
        <w:r w:rsidR="00FD4776" w:rsidRPr="00FD4776">
          <w:rPr>
            <w:lang w:val="el-GR"/>
            <w:rPrChange w:id="5089" w:author="Στάθης Καπ" w:date="2023-02-25T20:59:00Z">
              <w:rPr/>
            </w:rPrChange>
          </w:rPr>
          <w:t>(</w:t>
        </w:r>
        <w:r w:rsidR="00FD4776">
          <w:t>rooted</w:t>
        </w:r>
        <w:r w:rsidR="00FD4776" w:rsidRPr="00FD4776">
          <w:rPr>
            <w:lang w:val="el-GR"/>
            <w:rPrChange w:id="5090" w:author="Στάθης Καπ" w:date="2023-02-25T20:59:00Z">
              <w:rPr/>
            </w:rPrChange>
          </w:rPr>
          <w:t>)</w:t>
        </w:r>
        <w:r w:rsidR="00FD4776">
          <w:rPr>
            <w:lang w:val="el-GR"/>
          </w:rPr>
          <w:t xml:space="preserve"> ή </w:t>
        </w:r>
      </w:ins>
      <w:ins w:id="5091" w:author="Στάθης Καπ" w:date="2023-02-25T21:00:00Z">
        <w:r w:rsidR="0033194F">
          <w:rPr>
            <w:lang w:val="el-GR"/>
          </w:rPr>
          <w:t>να μην είναι γνωσ</w:t>
        </w:r>
      </w:ins>
      <w:ins w:id="5092"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093" w:author="Στάθης Καπ" w:date="2023-02-25T21:02:00Z">
              <w:rPr/>
            </w:rPrChange>
          </w:rPr>
          <w:t xml:space="preserve"> </w:t>
        </w:r>
        <w:r w:rsidR="0033194F">
          <w:t>TOPTW</w:t>
        </w:r>
        <w:r w:rsidR="0033194F" w:rsidRPr="0033194F">
          <w:rPr>
            <w:lang w:val="el-GR"/>
            <w:rPrChange w:id="5094" w:author="Στάθης Καπ" w:date="2023-02-25T21:02:00Z">
              <w:rPr/>
            </w:rPrChange>
          </w:rPr>
          <w:t xml:space="preserve"> </w:t>
        </w:r>
        <w:r w:rsidR="0033194F">
          <w:rPr>
            <w:lang w:val="el-GR"/>
          </w:rPr>
          <w:t xml:space="preserve">δηλαδή </w:t>
        </w:r>
      </w:ins>
      <w:ins w:id="5095" w:author="Στάθης Καπ" w:date="2023-02-25T21:02:00Z">
        <w:r w:rsidR="0033194F">
          <w:rPr>
            <w:lang w:val="el-GR"/>
          </w:rPr>
          <w:t xml:space="preserve">οι διαδρομές είναι ανοικτές </w:t>
        </w:r>
      </w:ins>
      <w:ins w:id="5096" w:author="Στάθης Καπ" w:date="2023-02-25T21:03:00Z">
        <w:r w:rsidR="0033194F">
          <w:rPr>
            <w:lang w:val="el-GR"/>
          </w:rPr>
          <w:t>καθώς</w:t>
        </w:r>
      </w:ins>
      <w:ins w:id="5097" w:author="Στάθης Καπ" w:date="2023-02-25T21:02:00Z">
        <w:r w:rsidR="0033194F">
          <w:rPr>
            <w:lang w:val="el-GR"/>
          </w:rPr>
          <w:t xml:space="preserve"> είναι δυνατή </w:t>
        </w:r>
      </w:ins>
      <w:ins w:id="5098"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09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100" w:author="Στάθης Καπ" w:date="2023-02-15T02:20:00Z">
        <w:r w:rsidDel="00E632CD">
          <w:delText>depot</w:delText>
        </w:r>
        <w:r w:rsidRPr="00083299" w:rsidDel="00E632CD">
          <w:rPr>
            <w:lang w:val="el-GR"/>
          </w:rPr>
          <w:delText xml:space="preserve"> </w:delText>
        </w:r>
      </w:del>
      <w:del w:id="510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102" w:author="Στάθης Καπ" w:date="2023-02-15T02:20:00Z">
        <w:r w:rsidRPr="007C0FF2" w:rsidDel="001523FD">
          <w:rPr>
            <w:highlight w:val="yellow"/>
            <w:rPrChange w:id="5103" w:author=" " w:date="2023-02-01T06:01:00Z">
              <w:rPr/>
            </w:rPrChange>
          </w:rPr>
          <w:delText>time</w:delText>
        </w:r>
        <w:r w:rsidRPr="007C0FF2" w:rsidDel="001523FD">
          <w:rPr>
            <w:highlight w:val="yellow"/>
            <w:lang w:val="el-GR"/>
            <w:rPrChange w:id="5104" w:author=" " w:date="2023-02-01T06:01:00Z">
              <w:rPr>
                <w:lang w:val="el-GR"/>
              </w:rPr>
            </w:rPrChange>
          </w:rPr>
          <w:delText xml:space="preserve"> </w:delText>
        </w:r>
        <w:r w:rsidRPr="007C0FF2" w:rsidDel="001523FD">
          <w:rPr>
            <w:highlight w:val="yellow"/>
            <w:rPrChange w:id="5105" w:author=" " w:date="2023-02-01T06:01:00Z">
              <w:rPr/>
            </w:rPrChange>
          </w:rPr>
          <w:delText>budget</w:delText>
        </w:r>
        <w:r w:rsidRPr="00083299" w:rsidDel="001523FD">
          <w:rPr>
            <w:lang w:val="el-GR"/>
          </w:rPr>
          <w:delText xml:space="preserve"> </w:delText>
        </w:r>
      </w:del>
      <w:del w:id="5106" w:author="Στάθης Καπ" w:date="2023-02-25T20:57:00Z">
        <w:r w:rsidRPr="00083299" w:rsidDel="00FD4776">
          <w:rPr>
            <w:lang w:val="el-GR"/>
          </w:rPr>
          <w:delText xml:space="preserve">του, </w:delText>
        </w:r>
      </w:del>
      <w:del w:id="5107" w:author="Στάθης Καπ" w:date="2023-02-15T02:20:00Z">
        <w:r w:rsidRPr="00083299" w:rsidDel="009F20AF">
          <w:rPr>
            <w:lang w:val="el-GR"/>
          </w:rPr>
          <w:delText xml:space="preserve">το όχημα </w:delText>
        </w:r>
      </w:del>
      <w:del w:id="510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10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110" w:author="Στάθης Καπ" w:date="2023-02-25T21:04:00Z">
        <w:r w:rsidR="00FD47DD">
          <w:rPr>
            <w:lang w:val="el-GR"/>
          </w:rPr>
          <w:t xml:space="preserve">Φυσικά, η </w:t>
        </w:r>
      </w:ins>
      <w:ins w:id="511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112" w:author="Στάθης Καπ" w:date="2023-02-25T21:07:00Z">
              <w:rPr/>
            </w:rPrChange>
          </w:rPr>
          <w:t xml:space="preserve"> </w:t>
        </w:r>
        <w:r w:rsidR="00FD47DD">
          <w:t>TOPTW</w:t>
        </w:r>
        <w:r w:rsidR="00FD47DD">
          <w:rPr>
            <w:lang w:val="el-GR"/>
          </w:rPr>
          <w:t xml:space="preserve"> </w:t>
        </w:r>
      </w:ins>
      <w:ins w:id="5113" w:author="Στάθης Καπ" w:date="2023-02-25T21:09:00Z">
        <w:r w:rsidR="00FD47DD">
          <w:rPr>
            <w:lang w:val="el-GR"/>
          </w:rPr>
          <w:t>μπορεί να χειροτερέψει τη</w:t>
        </w:r>
      </w:ins>
      <w:ins w:id="5114" w:author="Στάθης Καπ" w:date="2023-02-25T21:10:00Z">
        <w:r w:rsidR="00FA2D9E">
          <w:rPr>
            <w:lang w:val="el-GR"/>
          </w:rPr>
          <w:t>ν ποιότητα</w:t>
        </w:r>
      </w:ins>
      <w:ins w:id="5115" w:author="Στάθης Καπ" w:date="2023-02-25T21:09:00Z">
        <w:r w:rsidR="00FD47DD">
          <w:rPr>
            <w:lang w:val="el-GR"/>
          </w:rPr>
          <w:t xml:space="preserve"> των λ</w:t>
        </w:r>
      </w:ins>
      <w:ins w:id="5116" w:author="Στάθης Καπ" w:date="2023-02-25T21:10:00Z">
        <w:r w:rsidR="00FD47DD">
          <w:rPr>
            <w:lang w:val="el-GR"/>
          </w:rPr>
          <w:t>ύσεων καθώς ό</w:t>
        </w:r>
      </w:ins>
      <w:del w:id="511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118" w:author="Στάθης Καπ" w:date="2023-02-24T07:23:00Z">
        <w:r w:rsidR="00371114">
          <w:rPr>
            <w:lang w:val="el-GR"/>
          </w:rPr>
          <w:t>ην αφετηρία</w:t>
        </w:r>
      </w:ins>
      <w:del w:id="511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12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121" w:author="Στάθης Καπ" w:date="2023-02-24T07:24:00Z">
        <w:r w:rsidR="00371114">
          <w:rPr>
            <w:lang w:val="el-GR"/>
          </w:rPr>
          <w:t xml:space="preserve">κόμβου, </w:t>
        </w:r>
      </w:ins>
      <w:ins w:id="5122" w:author="Στάθης Καπ" w:date="2023-02-25T21:11:00Z">
        <w:r w:rsidR="00BE1442">
          <w:rPr>
            <w:lang w:val="el-GR"/>
          </w:rPr>
          <w:t>που θα</w:t>
        </w:r>
      </w:ins>
      <w:ins w:id="5123" w:author="Στάθης Καπ" w:date="2023-02-24T07:24:00Z">
        <w:r w:rsidR="00371114">
          <w:rPr>
            <w:lang w:val="el-GR"/>
          </w:rPr>
          <w:t xml:space="preserve"> δ</w:t>
        </w:r>
      </w:ins>
      <w:ins w:id="5124" w:author="Στάθης Καπ" w:date="2023-02-25T21:11:00Z">
        <w:r w:rsidR="00BE1442">
          <w:rPr>
            <w:lang w:val="el-GR"/>
          </w:rPr>
          <w:t>έσμευε</w:t>
        </w:r>
      </w:ins>
      <w:ins w:id="5125" w:author="Στάθης Καπ" w:date="2023-02-24T07:25:00Z">
        <w:r w:rsidR="00371114">
          <w:rPr>
            <w:lang w:val="el-GR"/>
          </w:rPr>
          <w:t xml:space="preserve"> σημαντικό χρόνο </w:t>
        </w:r>
      </w:ins>
      <w:ins w:id="5126" w:author="Στάθης Καπ" w:date="2023-02-25T21:12:00Z">
        <w:r w:rsidR="00BE1442">
          <w:rPr>
            <w:lang w:val="el-GR"/>
          </w:rPr>
          <w:t>από την επίσκεψη</w:t>
        </w:r>
      </w:ins>
      <w:ins w:id="5127" w:author="Στάθης Καπ" w:date="2023-02-24T07:25:00Z">
        <w:r w:rsidR="00371114">
          <w:rPr>
            <w:lang w:val="el-GR"/>
          </w:rPr>
          <w:t xml:space="preserve"> κερδοφόρων κόμβων.</w:t>
        </w:r>
      </w:ins>
      <w:del w:id="5128"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129" w:author="Στάθης Καπ" w:date="2023-02-01T06:01:00Z">
        <w:r w:rsidR="00C873A9">
          <w:rPr>
            <w:lang w:val="el-GR"/>
          </w:rPr>
          <w:t>αναλύθηκε</w:t>
        </w:r>
      </w:ins>
      <w:del w:id="513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131"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132" w:author="Στάθης Καπ" w:date="2023-03-08T05:14:00Z">
        <w:r w:rsidR="00285D35">
          <w:rPr>
            <w:lang w:val="el-GR"/>
          </w:rPr>
          <w:t>Η χρονική ολίσθηση</w:t>
        </w:r>
      </w:ins>
      <w:del w:id="5133" w:author="Στάθης Καπ" w:date="2023-03-08T05:14:00Z">
        <w:r w:rsidR="002D1148" w:rsidRPr="002D1148" w:rsidDel="00285D35">
          <w:rPr>
            <w:lang w:val="el-GR"/>
          </w:rPr>
          <w:delText xml:space="preserve">Το </w:delText>
        </w:r>
      </w:del>
      <w:del w:id="5134" w:author="Στάθης Καπ" w:date="2023-03-08T05:13:00Z">
        <w:r w:rsidR="00DB7B47" w:rsidDel="00285D35">
          <w:delText>shift</w:delText>
        </w:r>
        <w:r w:rsidR="002D1148" w:rsidRPr="002D1148" w:rsidDel="00285D35">
          <w:rPr>
            <w:lang w:val="el-GR"/>
          </w:rPr>
          <w:delText xml:space="preserve"> </w:delText>
        </w:r>
      </w:del>
      <w:ins w:id="5135"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3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137">
          <w:tblGrid>
            <w:gridCol w:w="618"/>
            <w:gridCol w:w="7601"/>
            <w:gridCol w:w="619"/>
          </w:tblGrid>
        </w:tblGridChange>
      </w:tblGrid>
      <w:tr w:rsidR="00E6705C" w14:paraId="1A90FBC2" w14:textId="77777777" w:rsidTr="00603993">
        <w:trPr>
          <w:ins w:id="5138" w:author="Στάθης Καπ" w:date="2023-02-01T21:30:00Z"/>
        </w:trPr>
        <w:tc>
          <w:tcPr>
            <w:tcW w:w="350" w:type="pct"/>
            <w:tcPrChange w:id="5139" w:author="Στάθης Καπ" w:date="2023-02-01T08:48:00Z">
              <w:tcPr>
                <w:tcW w:w="350" w:type="pct"/>
              </w:tcPr>
            </w:tcPrChange>
          </w:tcPr>
          <w:p w14:paraId="5828EDF2" w14:textId="77777777" w:rsidR="00E6705C" w:rsidRDefault="00E6705C">
            <w:pPr>
              <w:spacing w:after="160"/>
              <w:rPr>
                <w:ins w:id="5140" w:author="Στάθης Καπ" w:date="2023-02-01T21:30:00Z"/>
                <w:lang w:val="el-GR"/>
              </w:rPr>
              <w:pPrChange w:id="5141" w:author="Στάθης Καπ" w:date="2023-02-01T08:46:00Z">
                <w:pPr/>
              </w:pPrChange>
            </w:pPr>
          </w:p>
        </w:tc>
        <w:tc>
          <w:tcPr>
            <w:tcW w:w="4300" w:type="pct"/>
            <w:tcPrChange w:id="5142" w:author="Στάθης Καπ" w:date="2023-02-01T08:48:00Z">
              <w:tcPr>
                <w:tcW w:w="4300" w:type="pct"/>
              </w:tcPr>
            </w:tcPrChange>
          </w:tcPr>
          <w:p w14:paraId="353D3C00" w14:textId="4E192304" w:rsidR="00E6705C" w:rsidRPr="005846FF" w:rsidRDefault="00E6705C">
            <w:pPr>
              <w:spacing w:after="160"/>
              <w:rPr>
                <w:ins w:id="5143" w:author="Στάθης Καπ" w:date="2023-02-01T21:30:00Z"/>
                <w:lang w:val="el-GR"/>
              </w:rPr>
              <w:pPrChange w:id="5144" w:author="Στάθης Καπ" w:date="2023-02-01T08:46:00Z">
                <w:pPr/>
              </w:pPrChange>
            </w:pPr>
            <m:oMathPara>
              <m:oMath>
                <m:r>
                  <w:ins w:id="5145" w:author="Στάθης Καπ" w:date="2023-02-01T21:30:00Z">
                    <w:rPr>
                      <w:rFonts w:ascii="Cambria Math" w:hAnsi="Cambria Math"/>
                      <w:lang w:val="el-GR"/>
                    </w:rPr>
                    <m:t>shif</m:t>
                  </w:ins>
                </m:r>
                <m:sSub>
                  <m:sSubPr>
                    <m:ctrlPr>
                      <w:ins w:id="5146" w:author="Στάθης Καπ" w:date="2023-02-01T21:30:00Z">
                        <w:rPr>
                          <w:rFonts w:ascii="Cambria Math" w:hAnsi="Cambria Math"/>
                          <w:i/>
                          <w:lang w:val="el-GR"/>
                        </w:rPr>
                      </w:ins>
                    </m:ctrlPr>
                  </m:sSubPr>
                  <m:e>
                    <m:r>
                      <w:ins w:id="5147" w:author="Στάθης Καπ" w:date="2023-02-01T21:30:00Z">
                        <w:rPr>
                          <w:rFonts w:ascii="Cambria Math" w:hAnsi="Cambria Math"/>
                          <w:lang w:val="el-GR"/>
                        </w:rPr>
                        <m:t>t</m:t>
                      </w:ins>
                    </m:r>
                  </m:e>
                  <m:sub>
                    <m:r>
                      <w:ins w:id="5148" w:author="Στάθης Καπ" w:date="2023-02-01T21:30:00Z">
                        <w:rPr>
                          <w:rFonts w:ascii="Cambria Math" w:hAnsi="Cambria Math"/>
                          <w:lang w:val="el-GR"/>
                        </w:rPr>
                        <m:t>j</m:t>
                      </w:ins>
                    </m:r>
                  </m:sub>
                </m:sSub>
                <m:r>
                  <w:ins w:id="5149" w:author="Στάθης Καπ" w:date="2023-02-01T21:30:00Z">
                    <w:rPr>
                      <w:rFonts w:ascii="Cambria Math" w:hAnsi="Cambria Math"/>
                      <w:lang w:val="el-GR"/>
                    </w:rPr>
                    <m:t>=travelTim</m:t>
                  </w:ins>
                </m:r>
                <m:sSub>
                  <m:sSubPr>
                    <m:ctrlPr>
                      <w:ins w:id="5150" w:author="Στάθης Καπ" w:date="2023-02-01T21:30:00Z">
                        <w:rPr>
                          <w:rFonts w:ascii="Cambria Math" w:hAnsi="Cambria Math"/>
                          <w:i/>
                        </w:rPr>
                      </w:ins>
                    </m:ctrlPr>
                  </m:sSubPr>
                  <m:e>
                    <m:r>
                      <w:ins w:id="5151" w:author="Στάθης Καπ" w:date="2023-02-01T21:30:00Z">
                        <w:rPr>
                          <w:rFonts w:ascii="Cambria Math" w:hAnsi="Cambria Math"/>
                        </w:rPr>
                        <m:t>e</m:t>
                      </w:ins>
                    </m:r>
                  </m:e>
                  <m:sub>
                    <m:r>
                      <w:ins w:id="5152" w:author="Στάθης Καπ" w:date="2023-02-01T21:30:00Z">
                        <w:rPr>
                          <w:rFonts w:ascii="Cambria Math" w:hAnsi="Cambria Math"/>
                        </w:rPr>
                        <m:t>i→j</m:t>
                      </w:ins>
                    </m:r>
                  </m:sub>
                </m:sSub>
                <m:r>
                  <w:ins w:id="5153" w:author="Στάθης Καπ" w:date="2023-02-01T21:30:00Z">
                    <w:rPr>
                      <w:rFonts w:ascii="Cambria Math" w:hAnsi="Cambria Math"/>
                      <w:lang w:val="el-GR"/>
                    </w:rPr>
                    <m:t>+wai</m:t>
                  </w:ins>
                </m:r>
                <m:sSub>
                  <m:sSubPr>
                    <m:ctrlPr>
                      <w:ins w:id="5154" w:author="Στάθης Καπ" w:date="2023-02-01T21:30:00Z">
                        <w:rPr>
                          <w:rFonts w:ascii="Cambria Math" w:hAnsi="Cambria Math"/>
                          <w:i/>
                          <w:lang w:val="el-GR"/>
                        </w:rPr>
                      </w:ins>
                    </m:ctrlPr>
                  </m:sSubPr>
                  <m:e>
                    <m:r>
                      <w:ins w:id="5155" w:author="Στάθης Καπ" w:date="2023-02-01T21:30:00Z">
                        <w:rPr>
                          <w:rFonts w:ascii="Cambria Math" w:hAnsi="Cambria Math"/>
                          <w:lang w:val="el-GR"/>
                        </w:rPr>
                        <m:t>t</m:t>
                      </w:ins>
                    </m:r>
                  </m:e>
                  <m:sub>
                    <m:r>
                      <w:ins w:id="5156" w:author="Στάθης Καπ" w:date="2023-02-01T21:30:00Z">
                        <w:rPr>
                          <w:rFonts w:ascii="Cambria Math" w:hAnsi="Cambria Math"/>
                          <w:lang w:val="el-GR"/>
                        </w:rPr>
                        <m:t>j</m:t>
                      </w:ins>
                    </m:r>
                  </m:sub>
                </m:sSub>
                <m:r>
                  <w:ins w:id="5157" w:author="Στάθης Καπ" w:date="2023-02-01T21:30:00Z">
                    <w:rPr>
                      <w:rFonts w:ascii="Cambria Math" w:hAnsi="Cambria Math"/>
                      <w:lang w:val="el-GR"/>
                    </w:rPr>
                    <m:t>+visitDu</m:t>
                  </w:ins>
                </m:r>
                <m:sSub>
                  <m:sSubPr>
                    <m:ctrlPr>
                      <w:ins w:id="5158" w:author="Στάθης Καπ" w:date="2023-02-01T21:30:00Z">
                        <w:rPr>
                          <w:rFonts w:ascii="Cambria Math" w:hAnsi="Cambria Math"/>
                          <w:i/>
                          <w:lang w:val="el-GR"/>
                        </w:rPr>
                      </w:ins>
                    </m:ctrlPr>
                  </m:sSubPr>
                  <m:e>
                    <m:r>
                      <w:ins w:id="5159" w:author="Στάθης Καπ" w:date="2023-02-01T21:30:00Z">
                        <w:rPr>
                          <w:rFonts w:ascii="Cambria Math" w:hAnsi="Cambria Math"/>
                          <w:lang w:val="el-GR"/>
                        </w:rPr>
                        <m:t>r</m:t>
                      </w:ins>
                    </m:r>
                  </m:e>
                  <m:sub>
                    <m:r>
                      <w:ins w:id="5160" w:author="Στάθης Καπ" w:date="2023-02-01T21:30:00Z">
                        <w:rPr>
                          <w:rFonts w:ascii="Cambria Math" w:hAnsi="Cambria Math"/>
                          <w:lang w:val="el-GR"/>
                        </w:rPr>
                        <m:t>j</m:t>
                      </w:ins>
                    </m:r>
                  </m:sub>
                </m:sSub>
                <m:r>
                  <w:ins w:id="5161" w:author="Στάθης Καπ" w:date="2023-02-01T21:30:00Z">
                    <w:rPr>
                      <w:rFonts w:ascii="Cambria Math" w:hAnsi="Cambria Math"/>
                      <w:lang w:val="el-GR"/>
                    </w:rPr>
                    <m:t>+travelTim</m:t>
                  </w:ins>
                </m:r>
                <m:sSub>
                  <m:sSubPr>
                    <m:ctrlPr>
                      <w:ins w:id="5162" w:author="Στάθης Καπ" w:date="2023-02-01T21:30:00Z">
                        <w:rPr>
                          <w:rFonts w:ascii="Cambria Math" w:hAnsi="Cambria Math"/>
                          <w:i/>
                          <w:lang w:val="el-GR"/>
                        </w:rPr>
                      </w:ins>
                    </m:ctrlPr>
                  </m:sSubPr>
                  <m:e>
                    <m:r>
                      <w:ins w:id="5163" w:author="Στάθης Καπ" w:date="2023-02-01T21:30:00Z">
                        <w:rPr>
                          <w:rFonts w:ascii="Cambria Math" w:hAnsi="Cambria Math"/>
                          <w:lang w:val="el-GR"/>
                        </w:rPr>
                        <m:t>e</m:t>
                      </w:ins>
                    </m:r>
                  </m:e>
                  <m:sub>
                    <m:r>
                      <w:ins w:id="5164" w:author="Στάθης Καπ" w:date="2023-02-01T21:30:00Z">
                        <w:rPr>
                          <w:rFonts w:ascii="Cambria Math" w:hAnsi="Cambria Math"/>
                          <w:lang w:val="el-GR"/>
                        </w:rPr>
                        <m:t>j→k</m:t>
                      </w:ins>
                    </m:r>
                  </m:sub>
                </m:sSub>
                <m:r>
                  <w:ins w:id="5165" w:author="Στάθης Καπ" w:date="2023-02-01T21:30:00Z">
                    <w:rPr>
                      <w:rFonts w:ascii="Cambria Math" w:hAnsi="Cambria Math"/>
                      <w:lang w:val="el-GR"/>
                    </w:rPr>
                    <m:t>-travelTim</m:t>
                  </w:ins>
                </m:r>
                <m:sSub>
                  <m:sSubPr>
                    <m:ctrlPr>
                      <w:ins w:id="5166" w:author="Στάθης Καπ" w:date="2023-02-01T21:30:00Z">
                        <w:rPr>
                          <w:rFonts w:ascii="Cambria Math" w:hAnsi="Cambria Math"/>
                          <w:i/>
                          <w:lang w:val="el-GR"/>
                        </w:rPr>
                      </w:ins>
                    </m:ctrlPr>
                  </m:sSubPr>
                  <m:e>
                    <m:r>
                      <w:ins w:id="5167" w:author="Στάθης Καπ" w:date="2023-02-01T21:30:00Z">
                        <w:rPr>
                          <w:rFonts w:ascii="Cambria Math" w:hAnsi="Cambria Math"/>
                          <w:lang w:val="el-GR"/>
                        </w:rPr>
                        <m:t>e</m:t>
                      </w:ins>
                    </m:r>
                  </m:e>
                  <m:sub>
                    <m:r>
                      <w:ins w:id="5168" w:author="Στάθης Καπ" w:date="2023-02-01T21:30:00Z">
                        <w:rPr>
                          <w:rFonts w:ascii="Cambria Math" w:hAnsi="Cambria Math"/>
                          <w:lang w:val="el-GR"/>
                        </w:rPr>
                        <m:t>i→k</m:t>
                      </w:ins>
                    </m:r>
                  </m:sub>
                </m:sSub>
              </m:oMath>
            </m:oMathPara>
          </w:p>
        </w:tc>
        <w:tc>
          <w:tcPr>
            <w:tcW w:w="350" w:type="pct"/>
            <w:vAlign w:val="center"/>
            <w:tcPrChange w:id="5169" w:author="Στάθης Καπ" w:date="2023-02-01T08:48:00Z">
              <w:tcPr>
                <w:tcW w:w="350" w:type="pct"/>
                <w:vAlign w:val="bottom"/>
              </w:tcPr>
            </w:tcPrChange>
          </w:tcPr>
          <w:p w14:paraId="093392BC" w14:textId="05DD57DF" w:rsidR="00E6705C" w:rsidRPr="00603993" w:rsidRDefault="00E6705C">
            <w:pPr>
              <w:pStyle w:val="Caption"/>
              <w:spacing w:after="160"/>
              <w:rPr>
                <w:ins w:id="5170" w:author="Στάθης Καπ" w:date="2023-02-01T21:30:00Z"/>
                <w:rPrChange w:id="5171" w:author="Στάθης Καπ" w:date="2023-02-01T08:49:00Z">
                  <w:rPr>
                    <w:ins w:id="5172" w:author="Στάθης Καπ" w:date="2023-02-01T21:30:00Z"/>
                    <w:lang w:val="el-GR"/>
                  </w:rPr>
                </w:rPrChange>
              </w:rPr>
              <w:pPrChange w:id="5173" w:author="Στάθης Καπ" w:date="2023-02-01T08:47:00Z">
                <w:pPr/>
              </w:pPrChange>
            </w:pPr>
            <w:ins w:id="517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17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76" w:author="Στάθης Καπ" w:date="2023-03-07T16:43:00Z">
              <w:r w:rsidR="002C131C">
                <w:rPr>
                  <w:noProof/>
                  <w:lang w:val="el-GR"/>
                </w:rPr>
                <w:t>5</w:t>
              </w:r>
            </w:ins>
            <w:del w:id="5177" w:author="Στάθης Καπ" w:date="2023-02-12T05:59:00Z">
              <w:r w:rsidDel="00237FE3">
                <w:rPr>
                  <w:noProof/>
                  <w:lang w:val="el-GR"/>
                </w:rPr>
                <w:delText>6</w:delText>
              </w:r>
            </w:del>
            <w:ins w:id="517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179" w:author="Στάθης Καπ" w:date="2023-02-01T21:30:00Z"/>
          <w:rFonts w:eastAsiaTheme="minorEastAsia"/>
          <w:lang w:val="el-GR"/>
        </w:rPr>
      </w:pPr>
    </w:p>
    <w:p w14:paraId="4AAFABB0" w14:textId="2CB1CE6D" w:rsidR="00866244" w:rsidRPr="00597D9F" w:rsidDel="00910441" w:rsidRDefault="00BD0527" w:rsidP="002220AE">
      <w:pPr>
        <w:rPr>
          <w:del w:id="5180" w:author="Στάθης Καπ" w:date="2023-02-25T21:13:00Z"/>
          <w:rFonts w:eastAsiaTheme="minorEastAsia"/>
          <w:lang w:val="el-GR"/>
        </w:rPr>
      </w:pPr>
      <m:oMathPara>
        <m:oMath>
          <m:r>
            <w:del w:id="5181" w:author="Στάθης Καπ" w:date="2023-02-01T21:30:00Z">
              <w:rPr>
                <w:rFonts w:ascii="Cambria Math" w:hAnsi="Cambria Math"/>
                <w:lang w:val="el-GR"/>
              </w:rPr>
              <m:t>shif</m:t>
            </w:del>
          </m:r>
          <m:sSub>
            <m:sSubPr>
              <m:ctrlPr>
                <w:del w:id="5182" w:author="Στάθης Καπ" w:date="2023-02-01T21:30:00Z">
                  <w:rPr>
                    <w:rFonts w:ascii="Cambria Math" w:hAnsi="Cambria Math"/>
                    <w:i/>
                    <w:lang w:val="el-GR"/>
                  </w:rPr>
                </w:del>
              </m:ctrlPr>
            </m:sSubPr>
            <m:e>
              <m:r>
                <w:del w:id="5183" w:author="Στάθης Καπ" w:date="2023-02-01T21:30:00Z">
                  <w:rPr>
                    <w:rFonts w:ascii="Cambria Math" w:hAnsi="Cambria Math"/>
                    <w:lang w:val="el-GR"/>
                  </w:rPr>
                  <m:t>t</m:t>
                </w:del>
              </m:r>
            </m:e>
            <m:sub>
              <m:r>
                <w:del w:id="5184" w:author="Στάθης Καπ" w:date="2023-02-01T21:30:00Z">
                  <w:rPr>
                    <w:rFonts w:ascii="Cambria Math" w:hAnsi="Cambria Math"/>
                    <w:lang w:val="el-GR"/>
                  </w:rPr>
                  <m:t>j</m:t>
                </w:del>
              </m:r>
            </m:sub>
          </m:sSub>
          <m:r>
            <w:del w:id="5185" w:author="Στάθης Καπ" w:date="2023-02-01T21:30:00Z">
              <w:rPr>
                <w:rFonts w:ascii="Cambria Math" w:hAnsi="Cambria Math"/>
                <w:lang w:val="el-GR"/>
              </w:rPr>
              <m:t>=</m:t>
            </w:del>
          </m:r>
          <w:bookmarkStart w:id="5186" w:name="_Hlk124878225"/>
          <m:r>
            <w:del w:id="5187" w:author="Στάθης Καπ" w:date="2023-02-01T21:30:00Z">
              <w:rPr>
                <w:rFonts w:ascii="Cambria Math" w:hAnsi="Cambria Math"/>
                <w:lang w:val="el-GR"/>
              </w:rPr>
              <m:t>travelTim</m:t>
            </w:del>
          </m:r>
          <m:sSub>
            <m:sSubPr>
              <m:ctrlPr>
                <w:del w:id="5188" w:author="Στάθης Καπ" w:date="2023-02-01T21:30:00Z">
                  <w:rPr>
                    <w:rFonts w:ascii="Cambria Math" w:hAnsi="Cambria Math"/>
                    <w:i/>
                  </w:rPr>
                </w:del>
              </m:ctrlPr>
            </m:sSubPr>
            <m:e>
              <m:r>
                <w:del w:id="5189" w:author="Στάθης Καπ" w:date="2023-02-01T21:30:00Z">
                  <w:rPr>
                    <w:rFonts w:ascii="Cambria Math" w:hAnsi="Cambria Math"/>
                  </w:rPr>
                  <m:t>e</m:t>
                </w:del>
              </m:r>
            </m:e>
            <m:sub>
              <m:r>
                <w:del w:id="5190" w:author="Στάθης Καπ" w:date="2023-02-01T21:30:00Z">
                  <w:rPr>
                    <w:rFonts w:ascii="Cambria Math" w:hAnsi="Cambria Math"/>
                  </w:rPr>
                  <m:t>i→j</m:t>
                </w:del>
              </m:r>
            </m:sub>
          </m:sSub>
          <w:bookmarkEnd w:id="5186"/>
          <m:r>
            <w:del w:id="5191" w:author="Στάθης Καπ" w:date="2023-02-01T21:30:00Z">
              <w:rPr>
                <w:rFonts w:ascii="Cambria Math" w:hAnsi="Cambria Math"/>
                <w:lang w:val="el-GR"/>
              </w:rPr>
              <m:t>+wai</m:t>
            </w:del>
          </m:r>
          <m:sSub>
            <m:sSubPr>
              <m:ctrlPr>
                <w:del w:id="5192" w:author="Στάθης Καπ" w:date="2023-02-01T21:30:00Z">
                  <w:rPr>
                    <w:rFonts w:ascii="Cambria Math" w:hAnsi="Cambria Math"/>
                    <w:i/>
                    <w:lang w:val="el-GR"/>
                  </w:rPr>
                </w:del>
              </m:ctrlPr>
            </m:sSubPr>
            <m:e>
              <m:r>
                <w:del w:id="5193" w:author="Στάθης Καπ" w:date="2023-02-01T21:30:00Z">
                  <w:rPr>
                    <w:rFonts w:ascii="Cambria Math" w:hAnsi="Cambria Math"/>
                    <w:lang w:val="el-GR"/>
                  </w:rPr>
                  <m:t>t</m:t>
                </w:del>
              </m:r>
            </m:e>
            <m:sub>
              <m:r>
                <w:del w:id="5194" w:author="Στάθης Καπ" w:date="2023-02-01T21:30:00Z">
                  <w:rPr>
                    <w:rFonts w:ascii="Cambria Math" w:hAnsi="Cambria Math"/>
                    <w:lang w:val="el-GR"/>
                  </w:rPr>
                  <m:t>j</m:t>
                </w:del>
              </m:r>
            </m:sub>
          </m:sSub>
          <m:r>
            <w:del w:id="5195" w:author="Στάθης Καπ" w:date="2023-02-01T21:30:00Z">
              <w:rPr>
                <w:rFonts w:ascii="Cambria Math" w:hAnsi="Cambria Math"/>
                <w:lang w:val="el-GR"/>
              </w:rPr>
              <m:t>+visitDu</m:t>
            </w:del>
          </m:r>
          <m:sSub>
            <m:sSubPr>
              <m:ctrlPr>
                <w:del w:id="5196" w:author="Στάθης Καπ" w:date="2023-02-01T21:30:00Z">
                  <w:rPr>
                    <w:rFonts w:ascii="Cambria Math" w:hAnsi="Cambria Math"/>
                    <w:i/>
                    <w:lang w:val="el-GR"/>
                  </w:rPr>
                </w:del>
              </m:ctrlPr>
            </m:sSubPr>
            <m:e>
              <m:r>
                <w:del w:id="5197" w:author="Στάθης Καπ" w:date="2023-02-01T21:30:00Z">
                  <w:rPr>
                    <w:rFonts w:ascii="Cambria Math" w:hAnsi="Cambria Math"/>
                    <w:lang w:val="el-GR"/>
                  </w:rPr>
                  <m:t>r</m:t>
                </w:del>
              </m:r>
            </m:e>
            <m:sub>
              <m:r>
                <w:del w:id="5198" w:author="Στάθης Καπ" w:date="2023-02-01T21:30:00Z">
                  <w:rPr>
                    <w:rFonts w:ascii="Cambria Math" w:hAnsi="Cambria Math"/>
                    <w:lang w:val="el-GR"/>
                  </w:rPr>
                  <m:t>j</m:t>
                </w:del>
              </m:r>
            </m:sub>
          </m:sSub>
          <m:r>
            <w:del w:id="5199" w:author="Στάθης Καπ" w:date="2023-02-01T21:30:00Z">
              <w:rPr>
                <w:rFonts w:ascii="Cambria Math" w:hAnsi="Cambria Math"/>
                <w:lang w:val="el-GR"/>
              </w:rPr>
              <m:t>+travelTim</m:t>
            </w:del>
          </m:r>
          <m:sSub>
            <m:sSubPr>
              <m:ctrlPr>
                <w:del w:id="5200" w:author="Στάθης Καπ" w:date="2023-02-01T21:30:00Z">
                  <w:rPr>
                    <w:rFonts w:ascii="Cambria Math" w:hAnsi="Cambria Math"/>
                    <w:i/>
                    <w:lang w:val="el-GR"/>
                  </w:rPr>
                </w:del>
              </m:ctrlPr>
            </m:sSubPr>
            <m:e>
              <m:r>
                <w:del w:id="5201" w:author="Στάθης Καπ" w:date="2023-02-01T21:30:00Z">
                  <w:rPr>
                    <w:rFonts w:ascii="Cambria Math" w:hAnsi="Cambria Math"/>
                    <w:lang w:val="el-GR"/>
                  </w:rPr>
                  <m:t>e</m:t>
                </w:del>
              </m:r>
            </m:e>
            <m:sub>
              <m:r>
                <w:del w:id="5202" w:author="Στάθης Καπ" w:date="2023-02-01T21:30:00Z">
                  <w:rPr>
                    <w:rFonts w:ascii="Cambria Math" w:hAnsi="Cambria Math"/>
                    <w:lang w:val="el-GR"/>
                  </w:rPr>
                  <m:t>j→k</m:t>
                </w:del>
              </m:r>
            </m:sub>
          </m:sSub>
          <m:r>
            <w:del w:id="5203" w:author="Στάθης Καπ" w:date="2023-02-01T21:30:00Z">
              <w:rPr>
                <w:rFonts w:ascii="Cambria Math" w:hAnsi="Cambria Math"/>
                <w:lang w:val="el-GR"/>
              </w:rPr>
              <m:t>-travelTim</m:t>
            </w:del>
          </m:r>
          <m:sSub>
            <m:sSubPr>
              <m:ctrlPr>
                <w:del w:id="5204" w:author="Στάθης Καπ" w:date="2023-02-01T21:30:00Z">
                  <w:rPr>
                    <w:rFonts w:ascii="Cambria Math" w:hAnsi="Cambria Math"/>
                    <w:i/>
                    <w:lang w:val="el-GR"/>
                  </w:rPr>
                </w:del>
              </m:ctrlPr>
            </m:sSubPr>
            <m:e>
              <m:r>
                <w:del w:id="5205" w:author="Στάθης Καπ" w:date="2023-02-01T21:30:00Z">
                  <w:rPr>
                    <w:rFonts w:ascii="Cambria Math" w:hAnsi="Cambria Math"/>
                    <w:lang w:val="el-GR"/>
                  </w:rPr>
                  <m:t>e</m:t>
                </w:del>
              </m:r>
            </m:e>
            <m:sub>
              <m:r>
                <w:del w:id="520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0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208">
          <w:tblGrid>
            <w:gridCol w:w="618"/>
            <w:gridCol w:w="7601"/>
            <w:gridCol w:w="619"/>
          </w:tblGrid>
        </w:tblGridChange>
      </w:tblGrid>
      <w:tr w:rsidR="00180EF4" w14:paraId="18BED39B" w14:textId="77777777" w:rsidTr="00603993">
        <w:trPr>
          <w:ins w:id="5209" w:author="Στάθης Καπ" w:date="2023-02-01T21:31:00Z"/>
        </w:trPr>
        <w:tc>
          <w:tcPr>
            <w:tcW w:w="350" w:type="pct"/>
            <w:tcPrChange w:id="5210" w:author="Στάθης Καπ" w:date="2023-02-01T08:48:00Z">
              <w:tcPr>
                <w:tcW w:w="350" w:type="pct"/>
              </w:tcPr>
            </w:tcPrChange>
          </w:tcPr>
          <w:p w14:paraId="518F61CC" w14:textId="77777777" w:rsidR="00180EF4" w:rsidRDefault="00180EF4">
            <w:pPr>
              <w:spacing w:after="160"/>
              <w:rPr>
                <w:ins w:id="5211" w:author="Στάθης Καπ" w:date="2023-02-01T21:31:00Z"/>
                <w:lang w:val="el-GR"/>
              </w:rPr>
              <w:pPrChange w:id="5212" w:author="Στάθης Καπ" w:date="2023-02-01T08:46:00Z">
                <w:pPr/>
              </w:pPrChange>
            </w:pPr>
          </w:p>
        </w:tc>
        <w:tc>
          <w:tcPr>
            <w:tcW w:w="4300" w:type="pct"/>
            <w:tcPrChange w:id="5213" w:author="Στάθης Καπ" w:date="2023-02-01T08:48:00Z">
              <w:tcPr>
                <w:tcW w:w="4300" w:type="pct"/>
              </w:tcPr>
            </w:tcPrChange>
          </w:tcPr>
          <w:p w14:paraId="04A7C25A" w14:textId="3F9871A4" w:rsidR="00180EF4" w:rsidRPr="005846FF" w:rsidRDefault="00180EF4">
            <w:pPr>
              <w:spacing w:after="160"/>
              <w:rPr>
                <w:ins w:id="5214" w:author="Στάθης Καπ" w:date="2023-02-01T21:31:00Z"/>
                <w:lang w:val="el-GR"/>
              </w:rPr>
              <w:pPrChange w:id="5215" w:author="Στάθης Καπ" w:date="2023-02-01T08:46:00Z">
                <w:pPr/>
              </w:pPrChange>
            </w:pPr>
            <m:oMathPara>
              <m:oMath>
                <m:r>
                  <w:ins w:id="5216" w:author="Στάθης Καπ" w:date="2023-02-01T21:31:00Z">
                    <w:rPr>
                      <w:rFonts w:ascii="Cambria Math" w:hAnsi="Cambria Math"/>
                      <w:lang w:val="el-GR"/>
                    </w:rPr>
                    <m:t>shif</m:t>
                  </w:ins>
                </m:r>
                <m:sSub>
                  <m:sSubPr>
                    <m:ctrlPr>
                      <w:ins w:id="5217" w:author="Στάθης Καπ" w:date="2023-02-01T21:31:00Z">
                        <w:rPr>
                          <w:rFonts w:ascii="Cambria Math" w:hAnsi="Cambria Math"/>
                          <w:i/>
                          <w:lang w:val="el-GR"/>
                        </w:rPr>
                      </w:ins>
                    </m:ctrlPr>
                  </m:sSubPr>
                  <m:e>
                    <m:r>
                      <w:ins w:id="5218" w:author="Στάθης Καπ" w:date="2023-02-01T21:31:00Z">
                        <w:rPr>
                          <w:rFonts w:ascii="Cambria Math" w:hAnsi="Cambria Math"/>
                          <w:lang w:val="el-GR"/>
                        </w:rPr>
                        <m:t>t</m:t>
                      </w:ins>
                    </m:r>
                  </m:e>
                  <m:sub>
                    <m:r>
                      <w:ins w:id="5219" w:author="Στάθης Καπ" w:date="2023-02-01T21:31:00Z">
                        <w:rPr>
                          <w:rFonts w:ascii="Cambria Math" w:hAnsi="Cambria Math"/>
                          <w:lang w:val="el-GR"/>
                        </w:rPr>
                        <m:t>j</m:t>
                      </w:ins>
                    </m:r>
                  </m:sub>
                </m:sSub>
                <m:r>
                  <w:ins w:id="5220" w:author="Στάθης Καπ" w:date="2023-02-01T21:31:00Z">
                    <w:rPr>
                      <w:rFonts w:ascii="Cambria Math" w:hAnsi="Cambria Math"/>
                      <w:lang w:val="el-GR"/>
                    </w:rPr>
                    <m:t>=travelTim</m:t>
                  </w:ins>
                </m:r>
                <m:sSub>
                  <m:sSubPr>
                    <m:ctrlPr>
                      <w:ins w:id="5221" w:author="Στάθης Καπ" w:date="2023-02-01T21:31:00Z">
                        <w:rPr>
                          <w:rFonts w:ascii="Cambria Math" w:hAnsi="Cambria Math"/>
                          <w:i/>
                        </w:rPr>
                      </w:ins>
                    </m:ctrlPr>
                  </m:sSubPr>
                  <m:e>
                    <m:r>
                      <w:ins w:id="5222" w:author="Στάθης Καπ" w:date="2023-02-01T21:31:00Z">
                        <w:rPr>
                          <w:rFonts w:ascii="Cambria Math" w:hAnsi="Cambria Math"/>
                        </w:rPr>
                        <m:t>e</m:t>
                      </w:ins>
                    </m:r>
                  </m:e>
                  <m:sub>
                    <m:r>
                      <w:ins w:id="5223" w:author="Στάθης Καπ" w:date="2023-02-01T21:31:00Z">
                        <w:rPr>
                          <w:rFonts w:ascii="Cambria Math" w:hAnsi="Cambria Math"/>
                        </w:rPr>
                        <m:t>i→j</m:t>
                      </w:ins>
                    </m:r>
                  </m:sub>
                </m:sSub>
                <m:r>
                  <w:ins w:id="5224" w:author="Στάθης Καπ" w:date="2023-02-01T21:31:00Z">
                    <w:rPr>
                      <w:rFonts w:ascii="Cambria Math" w:hAnsi="Cambria Math"/>
                      <w:lang w:val="el-GR"/>
                    </w:rPr>
                    <m:t>+wai</m:t>
                  </w:ins>
                </m:r>
                <m:sSub>
                  <m:sSubPr>
                    <m:ctrlPr>
                      <w:ins w:id="5225" w:author="Στάθης Καπ" w:date="2023-02-01T21:31:00Z">
                        <w:rPr>
                          <w:rFonts w:ascii="Cambria Math" w:hAnsi="Cambria Math"/>
                          <w:i/>
                          <w:lang w:val="el-GR"/>
                        </w:rPr>
                      </w:ins>
                    </m:ctrlPr>
                  </m:sSubPr>
                  <m:e>
                    <m:r>
                      <w:ins w:id="5226" w:author="Στάθης Καπ" w:date="2023-02-01T21:31:00Z">
                        <w:rPr>
                          <w:rFonts w:ascii="Cambria Math" w:hAnsi="Cambria Math"/>
                          <w:lang w:val="el-GR"/>
                        </w:rPr>
                        <m:t>t</m:t>
                      </w:ins>
                    </m:r>
                  </m:e>
                  <m:sub>
                    <m:r>
                      <w:ins w:id="5227" w:author="Στάθης Καπ" w:date="2023-02-01T21:31:00Z">
                        <w:rPr>
                          <w:rFonts w:ascii="Cambria Math" w:hAnsi="Cambria Math"/>
                          <w:lang w:val="el-GR"/>
                        </w:rPr>
                        <m:t>j</m:t>
                      </w:ins>
                    </m:r>
                  </m:sub>
                </m:sSub>
                <m:r>
                  <w:ins w:id="5228" w:author="Στάθης Καπ" w:date="2023-02-01T21:31:00Z">
                    <w:rPr>
                      <w:rFonts w:ascii="Cambria Math" w:hAnsi="Cambria Math"/>
                      <w:lang w:val="el-GR"/>
                    </w:rPr>
                    <m:t>+visitDu</m:t>
                  </w:ins>
                </m:r>
                <m:sSub>
                  <m:sSubPr>
                    <m:ctrlPr>
                      <w:ins w:id="5229" w:author="Στάθης Καπ" w:date="2023-02-01T21:31:00Z">
                        <w:rPr>
                          <w:rFonts w:ascii="Cambria Math" w:hAnsi="Cambria Math"/>
                          <w:i/>
                          <w:lang w:val="el-GR"/>
                        </w:rPr>
                      </w:ins>
                    </m:ctrlPr>
                  </m:sSubPr>
                  <m:e>
                    <m:r>
                      <w:ins w:id="5230" w:author="Στάθης Καπ" w:date="2023-02-01T21:31:00Z">
                        <w:rPr>
                          <w:rFonts w:ascii="Cambria Math" w:hAnsi="Cambria Math"/>
                          <w:lang w:val="el-GR"/>
                        </w:rPr>
                        <m:t>r</m:t>
                      </w:ins>
                    </m:r>
                  </m:e>
                  <m:sub>
                    <m:r>
                      <w:ins w:id="5231" w:author="Στάθης Καπ" w:date="2023-02-01T21:31:00Z">
                        <w:rPr>
                          <w:rFonts w:ascii="Cambria Math" w:hAnsi="Cambria Math"/>
                          <w:lang w:val="el-GR"/>
                        </w:rPr>
                        <m:t>j</m:t>
                      </w:ins>
                    </m:r>
                  </m:sub>
                </m:sSub>
              </m:oMath>
            </m:oMathPara>
          </w:p>
        </w:tc>
        <w:tc>
          <w:tcPr>
            <w:tcW w:w="350" w:type="pct"/>
            <w:vAlign w:val="center"/>
            <w:tcPrChange w:id="5232" w:author="Στάθης Καπ" w:date="2023-02-01T08:48:00Z">
              <w:tcPr>
                <w:tcW w:w="350" w:type="pct"/>
                <w:vAlign w:val="bottom"/>
              </w:tcPr>
            </w:tcPrChange>
          </w:tcPr>
          <w:p w14:paraId="32D7B81C" w14:textId="69BFF9BE" w:rsidR="00180EF4" w:rsidRPr="00603993" w:rsidRDefault="00180EF4">
            <w:pPr>
              <w:pStyle w:val="Caption"/>
              <w:spacing w:after="160"/>
              <w:rPr>
                <w:ins w:id="5233" w:author="Στάθης Καπ" w:date="2023-02-01T21:31:00Z"/>
                <w:rPrChange w:id="5234" w:author="Στάθης Καπ" w:date="2023-02-01T08:49:00Z">
                  <w:rPr>
                    <w:ins w:id="5235" w:author="Στάθης Καπ" w:date="2023-02-01T21:31:00Z"/>
                    <w:lang w:val="el-GR"/>
                  </w:rPr>
                </w:rPrChange>
              </w:rPr>
              <w:pPrChange w:id="5236" w:author="Στάθης Καπ" w:date="2023-02-01T08:47:00Z">
                <w:pPr/>
              </w:pPrChange>
            </w:pPr>
            <w:ins w:id="523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23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39" w:author="Στάθης Καπ" w:date="2023-03-07T16:43:00Z">
              <w:r w:rsidR="002C131C">
                <w:rPr>
                  <w:noProof/>
                  <w:lang w:val="el-GR"/>
                </w:rPr>
                <w:t>6</w:t>
              </w:r>
            </w:ins>
            <w:del w:id="5240" w:author="Στάθης Καπ" w:date="2023-02-12T05:59:00Z">
              <w:r w:rsidDel="00237FE3">
                <w:rPr>
                  <w:noProof/>
                  <w:lang w:val="el-GR"/>
                </w:rPr>
                <w:delText>7</w:delText>
              </w:r>
            </w:del>
            <w:ins w:id="5241" w:author="Στάθης Καπ" w:date="2023-02-01T21:31:00Z">
              <w:r>
                <w:rPr>
                  <w:lang w:val="el-GR"/>
                </w:rPr>
                <w:fldChar w:fldCharType="end"/>
              </w:r>
              <w:r>
                <w:t>)</w:t>
              </w:r>
            </w:ins>
          </w:p>
        </w:tc>
      </w:tr>
    </w:tbl>
    <w:p w14:paraId="510540AF" w14:textId="1668B02D" w:rsidR="00180EF4" w:rsidDel="00BC49CF" w:rsidRDefault="00BC49CF" w:rsidP="002220AE">
      <w:pPr>
        <w:rPr>
          <w:del w:id="5242" w:author="Στάθης Καπ" w:date="2023-02-01T21:31:00Z"/>
          <w:rFonts w:eastAsiaTheme="minorEastAsia"/>
          <w:lang w:val="el-GR"/>
        </w:rPr>
      </w:pPr>
      <w:ins w:id="5243" w:author="Στάθης Καπ" w:date="2023-03-08T05:17:00Z">
        <w:r>
          <w:rPr>
            <w:rFonts w:eastAsiaTheme="minorEastAsia"/>
            <w:lang w:val="el-GR"/>
          </w:rPr>
          <w:t xml:space="preserve">Η θέση εισαγωγής, που δίνει το καλύτερο σκορ </w:t>
        </w:r>
      </w:ins>
      <w:ins w:id="5244"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245" w:author="Στάθης Καπ" w:date="2023-03-08T05:18:00Z">
              <w:rPr>
                <w:rFonts w:eastAsiaTheme="minorEastAsia"/>
              </w:rPr>
            </w:rPrChange>
          </w:rPr>
          <w:t xml:space="preserve">. </w:t>
        </w:r>
        <w:r>
          <w:rPr>
            <w:rFonts w:eastAsiaTheme="minorEastAsia"/>
            <w:lang w:val="el-GR"/>
          </w:rPr>
          <w:t xml:space="preserve">Στον αλγόριθμο των </w:t>
        </w:r>
      </w:ins>
      <w:ins w:id="5246" w:author="Στάθης Καπ" w:date="2023-03-08T05:20:00Z">
        <w:r>
          <w:rPr>
            <w:rFonts w:eastAsiaTheme="minorEastAsia"/>
          </w:rPr>
          <w:t>Vansteenwegen</w:t>
        </w:r>
      </w:ins>
      <w:ins w:id="5247" w:author="Στάθης Καπ" w:date="2023-03-08T05:18:00Z">
        <w:r w:rsidRPr="00BC49CF">
          <w:rPr>
            <w:rFonts w:eastAsiaTheme="minorEastAsia"/>
            <w:lang w:val="el-GR"/>
            <w:rPrChange w:id="5248"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249"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250" w:author="Στάθης Καπ" w:date="2023-03-08T05:18:00Z">
              <w:rPr>
                <w:rFonts w:eastAsiaTheme="minorEastAsia"/>
              </w:rPr>
            </w:rPrChange>
          </w:rPr>
          <w:t xml:space="preserve">. </w:t>
        </w:r>
        <w:r w:rsidRPr="00BC49CF">
          <w:rPr>
            <w:rFonts w:eastAsiaTheme="minorEastAsia"/>
            <w:lang w:val="el-GR"/>
            <w:rPrChange w:id="5251" w:author="Στάθης Καπ" w:date="2023-03-08T05:19:00Z">
              <w:rPr>
                <w:rFonts w:eastAsiaTheme="minorEastAsia"/>
              </w:rPr>
            </w:rPrChange>
          </w:rPr>
          <w:t>(2009)</w:t>
        </w:r>
      </w:ins>
      <w:customXmlInsRangeStart w:id="5252" w:author="Στάθης Καπ" w:date="2023-03-08T05:21:00Z"/>
      <w:sdt>
        <w:sdtPr>
          <w:rPr>
            <w:rFonts w:eastAsiaTheme="minorEastAsia"/>
            <w:lang w:val="el-GR"/>
          </w:rPr>
          <w:id w:val="-1443605635"/>
          <w:citation/>
        </w:sdtPr>
        <w:sdtEndPr/>
        <w:sdtContent>
          <w:customXmlInsRangeEnd w:id="5252"/>
          <w:ins w:id="5253" w:author="Στάθης Καπ" w:date="2023-03-08T05:21:00Z">
            <w:r>
              <w:rPr>
                <w:rFonts w:eastAsiaTheme="minorEastAsia"/>
                <w:lang w:val="el-GR"/>
              </w:rPr>
              <w:fldChar w:fldCharType="begin"/>
            </w:r>
            <w:r w:rsidRPr="00BC49CF">
              <w:rPr>
                <w:rFonts w:eastAsiaTheme="minorEastAsia"/>
                <w:lang w:val="el-GR"/>
                <w:rPrChange w:id="5254"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255"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256"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257" w:author="Στάθης Καπ" w:date="2023-03-08T05:21:00Z">
                  <w:rPr>
                    <w:rFonts w:eastAsiaTheme="minorEastAsia"/>
                  </w:rPr>
                </w:rPrChange>
              </w:rPr>
              <w:instrText xml:space="preserve"> 1033 </w:instrText>
            </w:r>
          </w:ins>
          <w:r>
            <w:rPr>
              <w:rFonts w:eastAsiaTheme="minorEastAsia"/>
              <w:lang w:val="el-GR"/>
            </w:rPr>
            <w:fldChar w:fldCharType="separate"/>
          </w:r>
          <w:ins w:id="5258" w:author="Στάθης Καπ" w:date="2023-03-08T05:21:00Z">
            <w:r w:rsidRPr="00BC49CF">
              <w:rPr>
                <w:rFonts w:eastAsiaTheme="minorEastAsia"/>
                <w:noProof/>
                <w:lang w:val="el-GR"/>
                <w:rPrChange w:id="5259" w:author="Στάθης Καπ" w:date="2023-03-08T05:21:00Z">
                  <w:rPr>
                    <w:rFonts w:eastAsiaTheme="minorEastAsia"/>
                    <w:noProof/>
                  </w:rPr>
                </w:rPrChange>
              </w:rPr>
              <w:t xml:space="preserve"> </w:t>
            </w:r>
            <w:r w:rsidRPr="00BC49CF">
              <w:rPr>
                <w:rFonts w:eastAsiaTheme="minorEastAsia"/>
                <w:noProof/>
                <w:lang w:val="el-GR"/>
                <w:rPrChange w:id="5260" w:author="Στάθης Καπ" w:date="2023-03-08T05:21:00Z">
                  <w:rPr>
                    <w:rFonts w:eastAsia="Times New Roman"/>
                  </w:rPr>
                </w:rPrChange>
              </w:rPr>
              <w:t>[6]</w:t>
            </w:r>
            <w:r>
              <w:rPr>
                <w:rFonts w:eastAsiaTheme="minorEastAsia"/>
                <w:lang w:val="el-GR"/>
              </w:rPr>
              <w:fldChar w:fldCharType="end"/>
            </w:r>
          </w:ins>
          <w:customXmlInsRangeStart w:id="5261" w:author="Στάθης Καπ" w:date="2023-03-08T05:21:00Z"/>
        </w:sdtContent>
      </w:sdt>
      <w:customXmlInsRangeEnd w:id="5261"/>
      <w:ins w:id="5262" w:author="Στάθης Καπ" w:date="2023-03-08T05:18:00Z">
        <w:r w:rsidRPr="00BC49CF">
          <w:rPr>
            <w:rFonts w:eastAsiaTheme="minorEastAsia"/>
            <w:lang w:val="el-GR"/>
            <w:rPrChange w:id="5263"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264" w:author="Στάθης Καπ" w:date="2023-02-01T21:31:00Z"/>
          <w:rFonts w:eastAsiaTheme="minorEastAsia"/>
          <w:lang w:val="el-GR"/>
          <w:rPrChange w:id="5265" w:author="Στάθης Καπ" w:date="2023-02-01T21:31:00Z">
            <w:rPr>
              <w:del w:id="5266" w:author="Στάθης Καπ" w:date="2023-02-01T21:31:00Z"/>
              <w:rFonts w:ascii="Cambria Math" w:hAnsi="Cambria Math"/>
              <w:i/>
              <w:lang w:val="el-GR"/>
            </w:rPr>
          </w:rPrChange>
        </w:rPr>
      </w:pPr>
      <w:ins w:id="5267" w:author="Στάθης Καπ" w:date="2023-03-08T05:20:00Z">
        <w:r w:rsidRPr="00BC49CF">
          <w:rPr>
            <w:rFonts w:eastAsiaTheme="minorEastAsia"/>
            <w:lang w:val="el-GR"/>
            <w:rPrChange w:id="5268" w:author="Στάθης Καπ" w:date="2023-03-08T05:21:00Z">
              <w:rPr>
                <w:rFonts w:eastAsiaTheme="minorEastAsia"/>
              </w:rPr>
            </w:rPrChange>
          </w:rPr>
          <w:t xml:space="preserve"> </w:t>
        </w:r>
      </w:ins>
      <m:oMath>
        <m:r>
          <w:del w:id="5269" w:author="Στάθης Καπ" w:date="2023-03-08T05:19:00Z">
            <m:rPr>
              <m:sty m:val="p"/>
            </m:rPr>
            <w:rPr>
              <w:rFonts w:ascii="Cambria Math" w:hAnsi="Cambria Math"/>
              <w:lang w:val="el-GR"/>
            </w:rPr>
            <m:t>min⁡</m:t>
          </w:del>
        </m:r>
        <m:r>
          <w:del w:id="5270" w:author="Στάθης Καπ" w:date="2023-02-01T21:31:00Z">
            <w:rPr>
              <w:rFonts w:ascii="Cambria Math" w:hAnsi="Cambria Math"/>
              <w:lang w:val="el-GR"/>
            </w:rPr>
            <m:t>shif</m:t>
          </w:del>
        </m:r>
        <m:sSub>
          <m:sSubPr>
            <m:ctrlPr>
              <w:del w:id="5271" w:author="Στάθης Καπ" w:date="2023-02-01T21:31:00Z">
                <w:rPr>
                  <w:rFonts w:ascii="Cambria Math" w:hAnsi="Cambria Math"/>
                  <w:i/>
                  <w:lang w:val="el-GR"/>
                </w:rPr>
              </w:del>
            </m:ctrlPr>
          </m:sSubPr>
          <m:e>
            <m:r>
              <w:del w:id="5272" w:author="Στάθης Καπ" w:date="2023-02-01T21:31:00Z">
                <w:rPr>
                  <w:rFonts w:ascii="Cambria Math" w:hAnsi="Cambria Math"/>
                  <w:lang w:val="el-GR"/>
                </w:rPr>
                <m:t>t</m:t>
              </w:del>
            </m:r>
          </m:e>
          <m:sub>
            <m:r>
              <w:del w:id="5273" w:author="Στάθης Καπ" w:date="2023-02-01T21:31:00Z">
                <w:rPr>
                  <w:rFonts w:ascii="Cambria Math" w:hAnsi="Cambria Math"/>
                  <w:lang w:val="el-GR"/>
                </w:rPr>
                <m:t>j</m:t>
              </w:del>
            </m:r>
          </m:sub>
        </m:sSub>
        <m:r>
          <w:del w:id="5274" w:author="Στάθης Καπ" w:date="2023-02-01T21:31:00Z">
            <w:rPr>
              <w:rFonts w:ascii="Cambria Math" w:hAnsi="Cambria Math"/>
              <w:lang w:val="el-GR"/>
            </w:rPr>
            <m:t>=travelTim</m:t>
          </w:del>
        </m:r>
        <m:sSub>
          <m:sSubPr>
            <m:ctrlPr>
              <w:del w:id="5275" w:author="Στάθης Καπ" w:date="2023-02-01T21:31:00Z">
                <w:rPr>
                  <w:rFonts w:ascii="Cambria Math" w:hAnsi="Cambria Math"/>
                  <w:i/>
                </w:rPr>
              </w:del>
            </m:ctrlPr>
          </m:sSubPr>
          <m:e>
            <m:r>
              <w:del w:id="5276" w:author="Στάθης Καπ" w:date="2023-02-01T21:31:00Z">
                <w:rPr>
                  <w:rFonts w:ascii="Cambria Math" w:hAnsi="Cambria Math"/>
                </w:rPr>
                <m:t>e</m:t>
              </w:del>
            </m:r>
          </m:e>
          <m:sub>
            <m:r>
              <w:del w:id="5277" w:author="Στάθης Καπ" w:date="2023-02-01T21:31:00Z">
                <w:rPr>
                  <w:rFonts w:ascii="Cambria Math" w:hAnsi="Cambria Math"/>
                </w:rPr>
                <m:t>i</m:t>
              </w:del>
            </m:r>
            <m:r>
              <w:del w:id="5278" w:author="Στάθης Καπ" w:date="2023-02-01T21:31:00Z">
                <w:rPr>
                  <w:rFonts w:ascii="Cambria Math" w:hAnsi="Cambria Math"/>
                  <w:lang w:val="el-GR"/>
                  <w:rPrChange w:id="5279" w:author="Στάθης Καπ" w:date="2023-03-08T05:21:00Z">
                    <w:rPr>
                      <w:rFonts w:ascii="Cambria Math" w:hAnsi="Cambria Math"/>
                    </w:rPr>
                  </w:rPrChange>
                </w:rPr>
                <m:t>→</m:t>
              </w:del>
            </m:r>
            <m:r>
              <w:del w:id="5280" w:author="Στάθης Καπ" w:date="2023-02-01T21:31:00Z">
                <w:rPr>
                  <w:rFonts w:ascii="Cambria Math" w:hAnsi="Cambria Math"/>
                </w:rPr>
                <m:t>j</m:t>
              </w:del>
            </m:r>
          </m:sub>
        </m:sSub>
        <m:r>
          <w:del w:id="5281" w:author="Στάθης Καπ" w:date="2023-02-01T21:31:00Z">
            <w:rPr>
              <w:rFonts w:ascii="Cambria Math" w:hAnsi="Cambria Math"/>
              <w:lang w:val="el-GR"/>
            </w:rPr>
            <m:t>+wai</m:t>
          </w:del>
        </m:r>
        <m:sSub>
          <m:sSubPr>
            <m:ctrlPr>
              <w:del w:id="5282" w:author="Στάθης Καπ" w:date="2023-02-01T21:31:00Z">
                <w:rPr>
                  <w:rFonts w:ascii="Cambria Math" w:hAnsi="Cambria Math"/>
                  <w:i/>
                  <w:lang w:val="el-GR"/>
                </w:rPr>
              </w:del>
            </m:ctrlPr>
          </m:sSubPr>
          <m:e>
            <m:r>
              <w:del w:id="5283" w:author="Στάθης Καπ" w:date="2023-02-01T21:31:00Z">
                <w:rPr>
                  <w:rFonts w:ascii="Cambria Math" w:hAnsi="Cambria Math"/>
                  <w:lang w:val="el-GR"/>
                </w:rPr>
                <m:t>t</m:t>
              </w:del>
            </m:r>
          </m:e>
          <m:sub>
            <m:r>
              <w:del w:id="5284" w:author="Στάθης Καπ" w:date="2023-02-01T21:31:00Z">
                <w:rPr>
                  <w:rFonts w:ascii="Cambria Math" w:hAnsi="Cambria Math"/>
                  <w:lang w:val="el-GR"/>
                </w:rPr>
                <m:t>j</m:t>
              </w:del>
            </m:r>
          </m:sub>
        </m:sSub>
        <m:r>
          <w:del w:id="5285" w:author="Στάθης Καπ" w:date="2023-02-01T21:31:00Z">
            <w:rPr>
              <w:rFonts w:ascii="Cambria Math" w:hAnsi="Cambria Math"/>
              <w:lang w:val="el-GR"/>
            </w:rPr>
            <m:t>+visitDu</m:t>
          </w:del>
        </m:r>
        <m:sSub>
          <m:sSubPr>
            <m:ctrlPr>
              <w:del w:id="5286" w:author="Στάθης Καπ" w:date="2023-02-01T21:31:00Z">
                <w:rPr>
                  <w:rFonts w:ascii="Cambria Math" w:hAnsi="Cambria Math"/>
                  <w:i/>
                  <w:lang w:val="el-GR"/>
                </w:rPr>
              </w:del>
            </m:ctrlPr>
          </m:sSubPr>
          <m:e>
            <m:r>
              <w:del w:id="5287" w:author="Στάθης Καπ" w:date="2023-02-01T21:31:00Z">
                <w:rPr>
                  <w:rFonts w:ascii="Cambria Math" w:hAnsi="Cambria Math"/>
                  <w:lang w:val="el-GR"/>
                </w:rPr>
                <m:t>r</m:t>
              </w:del>
            </m:r>
          </m:e>
          <m:sub>
            <m:r>
              <w:del w:id="5288"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289" w:author="Στάθης Καπ" w:date="2023-03-08T05:21:00Z">
        <w:r w:rsidRPr="003A2AA6" w:rsidDel="00BC49CF">
          <w:rPr>
            <w:lang w:val="el-GR"/>
          </w:rPr>
          <w:delText xml:space="preserve">αι </w:delText>
        </w:r>
      </w:del>
      <w:ins w:id="5290"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291" w:author="Στάθης Καπ" w:date="2023-03-08T05:22:00Z">
              <w:rPr/>
            </w:rPrChange>
          </w:rPr>
          <w:t>(</w:t>
        </w:r>
        <w:r w:rsidR="00BC49CF">
          <w:t>cnext</w:t>
        </w:r>
        <w:r w:rsidR="00BC49CF" w:rsidRPr="00BC49CF">
          <w:rPr>
            <w:lang w:val="el-GR"/>
            <w:rPrChange w:id="5292" w:author="Στάθης Καπ" w:date="2023-03-08T05:22:00Z">
              <w:rPr/>
            </w:rPrChange>
          </w:rPr>
          <w:t>)</w:t>
        </w:r>
      </w:ins>
      <w:del w:id="5293"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294" w:author="Στάθης Καπ" w:date="2023-03-08T05:22:00Z">
        <w:r w:rsidDel="00BC49CF">
          <w:delText>t</w:delText>
        </w:r>
        <w:r w:rsidRPr="003A2AA6" w:rsidDel="00BC49CF">
          <w:rPr>
            <w:lang w:val="el-GR"/>
          </w:rPr>
          <w:delText xml:space="preserve"> της επόμενης λύσης</w:delText>
        </w:r>
      </w:del>
      <w:ins w:id="5295" w:author="Στάθης Καπ" w:date="2023-03-08T05:22:00Z">
        <w:r w:rsidR="00BC49CF">
          <w:t>t</w:t>
        </w:r>
        <w:r w:rsidR="00BC49CF" w:rsidRPr="00DA5168">
          <w:rPr>
            <w:lang w:val="el-GR"/>
            <w:rPrChange w:id="5296" w:author="Στάθης Καπ" w:date="2023-03-08T05:22:00Z">
              <w:rPr/>
            </w:rPrChange>
          </w:rPr>
          <w:t>:</w:t>
        </w:r>
      </w:ins>
      <w:del w:id="5297"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9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299">
          <w:tblGrid>
            <w:gridCol w:w="618"/>
            <w:gridCol w:w="7601"/>
            <w:gridCol w:w="619"/>
          </w:tblGrid>
        </w:tblGridChange>
      </w:tblGrid>
      <w:tr w:rsidR="00F000B6" w14:paraId="749FF93E" w14:textId="77777777" w:rsidTr="00603993">
        <w:trPr>
          <w:ins w:id="5300" w:author="Στάθης Καπ" w:date="2023-02-01T21:32:00Z"/>
        </w:trPr>
        <w:tc>
          <w:tcPr>
            <w:tcW w:w="350" w:type="pct"/>
            <w:tcPrChange w:id="5301" w:author="Στάθης Καπ" w:date="2023-02-01T08:48:00Z">
              <w:tcPr>
                <w:tcW w:w="350" w:type="pct"/>
              </w:tcPr>
            </w:tcPrChange>
          </w:tcPr>
          <w:p w14:paraId="724CD3F9" w14:textId="77777777" w:rsidR="00F000B6" w:rsidRDefault="00F000B6">
            <w:pPr>
              <w:spacing w:after="160"/>
              <w:rPr>
                <w:ins w:id="5302" w:author="Στάθης Καπ" w:date="2023-02-01T21:32:00Z"/>
                <w:lang w:val="el-GR"/>
              </w:rPr>
              <w:pPrChange w:id="5303" w:author="Στάθης Καπ" w:date="2023-02-01T08:46:00Z">
                <w:pPr/>
              </w:pPrChange>
            </w:pPr>
          </w:p>
        </w:tc>
        <w:tc>
          <w:tcPr>
            <w:tcW w:w="4300" w:type="pct"/>
            <w:tcPrChange w:id="5304" w:author="Στάθης Καπ" w:date="2023-02-01T08:48:00Z">
              <w:tcPr>
                <w:tcW w:w="4300" w:type="pct"/>
              </w:tcPr>
            </w:tcPrChange>
          </w:tcPr>
          <w:p w14:paraId="086CEF92" w14:textId="3565B03F" w:rsidR="00F000B6" w:rsidRPr="005846FF" w:rsidRDefault="00BC49CF">
            <w:pPr>
              <w:spacing w:after="160"/>
              <w:rPr>
                <w:ins w:id="5305" w:author="Στάθης Καπ" w:date="2023-02-01T21:32:00Z"/>
                <w:lang w:val="el-GR"/>
              </w:rPr>
              <w:pPrChange w:id="5306" w:author="Στάθης Καπ" w:date="2023-02-01T08:46:00Z">
                <w:pPr/>
              </w:pPrChange>
            </w:pPr>
            <m:oMathPara>
              <m:oMath>
                <m:r>
                  <w:ins w:id="5307" w:author="Στάθης Καπ" w:date="2023-03-08T05:20:00Z">
                    <w:rPr>
                      <w:rFonts w:ascii="Cambria Math" w:hAnsi="Cambria Math"/>
                    </w:rPr>
                    <m:t>posScor</m:t>
                  </w:ins>
                </m:r>
                <m:sSub>
                  <m:sSubPr>
                    <m:ctrlPr>
                      <w:ins w:id="5308" w:author="Στάθης Καπ" w:date="2023-03-08T05:20:00Z">
                        <w:rPr>
                          <w:rFonts w:ascii="Cambria Math" w:hAnsi="Cambria Math"/>
                          <w:i/>
                        </w:rPr>
                      </w:ins>
                    </m:ctrlPr>
                  </m:sSubPr>
                  <m:e>
                    <m:r>
                      <w:ins w:id="5309" w:author="Στάθης Καπ" w:date="2023-03-08T05:20:00Z">
                        <w:rPr>
                          <w:rFonts w:ascii="Cambria Math" w:hAnsi="Cambria Math"/>
                        </w:rPr>
                        <m:t>e</m:t>
                      </w:ins>
                    </m:r>
                  </m:e>
                  <m:sub>
                    <m:r>
                      <w:ins w:id="5310" w:author="Στάθης Καπ" w:date="2023-03-08T05:20:00Z">
                        <w:rPr>
                          <w:rFonts w:ascii="Cambria Math" w:hAnsi="Cambria Math"/>
                        </w:rPr>
                        <m:t>j</m:t>
                      </w:ins>
                    </m:r>
                  </m:sub>
                </m:sSub>
                <m:r>
                  <w:ins w:id="5311" w:author="Στάθης Καπ" w:date="2023-02-01T21:32:00Z">
                    <w:rPr>
                      <w:rFonts w:ascii="Cambria Math" w:hAnsi="Cambria Math"/>
                    </w:rPr>
                    <m:t>=</m:t>
                  </w:ins>
                </m:r>
                <m:r>
                  <w:ins w:id="5312" w:author="Στάθης Καπ" w:date="2023-03-08T05:20:00Z">
                    <w:rPr>
                      <w:rFonts w:ascii="Cambria Math" w:hAnsi="Cambria Math"/>
                      <w:lang w:val="el-GR"/>
                    </w:rPr>
                    <m:t>shif</m:t>
                  </w:ins>
                </m:r>
                <m:sSub>
                  <m:sSubPr>
                    <m:ctrlPr>
                      <w:ins w:id="5313" w:author="Στάθης Καπ" w:date="2023-03-08T05:20:00Z">
                        <w:rPr>
                          <w:rFonts w:ascii="Cambria Math" w:hAnsi="Cambria Math"/>
                          <w:i/>
                          <w:lang w:val="el-GR"/>
                        </w:rPr>
                      </w:ins>
                    </m:ctrlPr>
                  </m:sSubPr>
                  <m:e>
                    <m:r>
                      <w:ins w:id="5314" w:author="Στάθης Καπ" w:date="2023-03-08T05:20:00Z">
                        <w:rPr>
                          <w:rFonts w:ascii="Cambria Math" w:hAnsi="Cambria Math"/>
                          <w:lang w:val="el-GR"/>
                        </w:rPr>
                        <m:t>t</m:t>
                      </w:ins>
                    </m:r>
                  </m:e>
                  <m:sub>
                    <m:r>
                      <w:ins w:id="5315" w:author="Στάθης Καπ" w:date="2023-03-08T05:20:00Z">
                        <w:rPr>
                          <w:rFonts w:ascii="Cambria Math" w:hAnsi="Cambria Math"/>
                          <w:lang w:val="el-GR"/>
                        </w:rPr>
                        <m:t>j</m:t>
                      </w:ins>
                    </m:r>
                  </m:sub>
                </m:sSub>
                <m:r>
                  <w:ins w:id="5316" w:author="Στάθης Καπ" w:date="2023-02-01T21:32:00Z">
                    <w:rPr>
                      <w:rFonts w:ascii="Cambria Math" w:hAnsi="Cambria Math"/>
                    </w:rPr>
                    <m:t>+distance(j, cnext)</m:t>
                  </w:ins>
                </m:r>
              </m:oMath>
            </m:oMathPara>
          </w:p>
        </w:tc>
        <w:tc>
          <w:tcPr>
            <w:tcW w:w="350" w:type="pct"/>
            <w:vAlign w:val="center"/>
            <w:tcPrChange w:id="5317" w:author="Στάθης Καπ" w:date="2023-02-01T08:48:00Z">
              <w:tcPr>
                <w:tcW w:w="350" w:type="pct"/>
                <w:vAlign w:val="bottom"/>
              </w:tcPr>
            </w:tcPrChange>
          </w:tcPr>
          <w:p w14:paraId="562F6E1C" w14:textId="05A18DE5" w:rsidR="00F000B6" w:rsidRPr="00603993" w:rsidRDefault="00F000B6">
            <w:pPr>
              <w:pStyle w:val="Caption"/>
              <w:spacing w:after="160"/>
              <w:rPr>
                <w:ins w:id="5318" w:author="Στάθης Καπ" w:date="2023-02-01T21:32:00Z"/>
                <w:rPrChange w:id="5319" w:author="Στάθης Καπ" w:date="2023-02-01T08:49:00Z">
                  <w:rPr>
                    <w:ins w:id="5320" w:author="Στάθης Καπ" w:date="2023-02-01T21:32:00Z"/>
                    <w:lang w:val="el-GR"/>
                  </w:rPr>
                </w:rPrChange>
              </w:rPr>
              <w:pPrChange w:id="5321" w:author="Στάθης Καπ" w:date="2023-02-01T08:47:00Z">
                <w:pPr/>
              </w:pPrChange>
            </w:pPr>
            <w:ins w:id="532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32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24" w:author="Στάθης Καπ" w:date="2023-03-07T16:43:00Z">
              <w:r w:rsidR="002C131C">
                <w:rPr>
                  <w:noProof/>
                  <w:lang w:val="el-GR"/>
                </w:rPr>
                <w:t>7</w:t>
              </w:r>
            </w:ins>
            <w:del w:id="5325" w:author="Στάθης Καπ" w:date="2023-02-12T05:59:00Z">
              <w:r w:rsidDel="00237FE3">
                <w:rPr>
                  <w:noProof/>
                  <w:lang w:val="el-GR"/>
                </w:rPr>
                <w:delText>8</w:delText>
              </w:r>
            </w:del>
            <w:ins w:id="5326"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327" w:author="Στάθης Καπ" w:date="2023-02-01T21:32:00Z"/>
          <w:rFonts w:eastAsiaTheme="minorEastAsia"/>
        </w:rPr>
      </w:pPr>
    </w:p>
    <w:p w14:paraId="57B77542" w14:textId="26ECFE89" w:rsidR="003A2AA6" w:rsidRPr="00F000B6" w:rsidDel="00F000B6" w:rsidRDefault="009D12F2" w:rsidP="002220AE">
      <w:pPr>
        <w:rPr>
          <w:del w:id="5328" w:author="Στάθης Καπ" w:date="2023-02-01T21:32:00Z"/>
          <w:rFonts w:eastAsiaTheme="minorEastAsia"/>
          <w:rPrChange w:id="5329" w:author="Στάθης Καπ" w:date="2023-02-01T21:32:00Z">
            <w:rPr>
              <w:del w:id="5330" w:author="Στάθης Καπ" w:date="2023-02-01T21:32:00Z"/>
              <w:rFonts w:ascii="Cambria Math" w:hAnsi="Cambria Math"/>
              <w:i/>
            </w:rPr>
          </w:rPrChange>
        </w:rPr>
      </w:pPr>
      <m:oMathPara>
        <m:oMath>
          <m:r>
            <w:del w:id="5331" w:author="Στάθης Καπ" w:date="2023-02-01T21:32:00Z">
              <w:rPr>
                <w:rFonts w:ascii="Cambria Math" w:hAnsi="Cambria Math"/>
              </w:rPr>
              <m:t>shif</m:t>
            </w:del>
          </m:r>
          <m:sSub>
            <m:sSubPr>
              <m:ctrlPr>
                <w:del w:id="5332" w:author="Στάθης Καπ" w:date="2023-02-01T21:32:00Z">
                  <w:rPr>
                    <w:rFonts w:ascii="Cambria Math" w:hAnsi="Cambria Math"/>
                    <w:i/>
                  </w:rPr>
                </w:del>
              </m:ctrlPr>
            </m:sSubPr>
            <m:e>
              <m:r>
                <w:del w:id="5333" w:author="Στάθης Καπ" w:date="2023-02-01T21:32:00Z">
                  <w:rPr>
                    <w:rFonts w:ascii="Cambria Math" w:hAnsi="Cambria Math"/>
                  </w:rPr>
                  <m:t>t</m:t>
                </w:del>
              </m:r>
            </m:e>
            <m:sub>
              <m:r>
                <w:del w:id="5334" w:author="Στάθης Καπ" w:date="2023-02-01T21:32:00Z">
                  <w:rPr>
                    <w:rFonts w:ascii="Cambria Math" w:hAnsi="Cambria Math"/>
                  </w:rPr>
                  <m:t>j</m:t>
                </w:del>
              </m:r>
            </m:sub>
          </m:sSub>
          <m:r>
            <w:del w:id="5335" w:author="Στάθης Καπ" w:date="2023-02-01T21:32:00Z">
              <w:rPr>
                <w:rFonts w:ascii="Cambria Math" w:hAnsi="Cambria Math"/>
              </w:rPr>
              <m:t>=</m:t>
            </w:del>
          </m:r>
          <m:r>
            <w:del w:id="5336" w:author="Στάθης Καπ" w:date="2023-02-01T21:32:00Z">
              <w:rPr>
                <w:rFonts w:ascii="Cambria Math" w:hAnsi="Cambria Math"/>
                <w:lang w:val="el-GR"/>
              </w:rPr>
              <m:t>travelTim</m:t>
            </w:del>
          </m:r>
          <m:sSub>
            <m:sSubPr>
              <m:ctrlPr>
                <w:del w:id="5337" w:author="Στάθης Καπ" w:date="2023-02-01T21:32:00Z">
                  <w:rPr>
                    <w:rFonts w:ascii="Cambria Math" w:hAnsi="Cambria Math"/>
                    <w:i/>
                  </w:rPr>
                </w:del>
              </m:ctrlPr>
            </m:sSubPr>
            <m:e>
              <m:r>
                <w:del w:id="5338" w:author="Στάθης Καπ" w:date="2023-02-01T21:32:00Z">
                  <w:rPr>
                    <w:rFonts w:ascii="Cambria Math" w:hAnsi="Cambria Math"/>
                  </w:rPr>
                  <m:t>e</m:t>
                </w:del>
              </m:r>
            </m:e>
            <m:sub>
              <m:r>
                <w:del w:id="5339" w:author="Στάθης Καπ" w:date="2023-02-01T21:32:00Z">
                  <w:rPr>
                    <w:rFonts w:ascii="Cambria Math" w:hAnsi="Cambria Math"/>
                  </w:rPr>
                  <m:t>i→j</m:t>
                </w:del>
              </m:r>
            </m:sub>
          </m:sSub>
          <m:r>
            <w:del w:id="5340" w:author="Στάθης Καπ" w:date="2023-02-01T21:32:00Z">
              <w:rPr>
                <w:rFonts w:ascii="Cambria Math" w:hAnsi="Cambria Math"/>
              </w:rPr>
              <m:t>+wai</m:t>
            </w:del>
          </m:r>
          <m:sSub>
            <m:sSubPr>
              <m:ctrlPr>
                <w:del w:id="5341" w:author="Στάθης Καπ" w:date="2023-02-01T21:32:00Z">
                  <w:rPr>
                    <w:rFonts w:ascii="Cambria Math" w:hAnsi="Cambria Math"/>
                    <w:i/>
                  </w:rPr>
                </w:del>
              </m:ctrlPr>
            </m:sSubPr>
            <m:e>
              <m:r>
                <w:del w:id="5342" w:author="Στάθης Καπ" w:date="2023-02-01T21:32:00Z">
                  <w:rPr>
                    <w:rFonts w:ascii="Cambria Math" w:hAnsi="Cambria Math"/>
                  </w:rPr>
                  <m:t>t</m:t>
                </w:del>
              </m:r>
            </m:e>
            <m:sub>
              <m:r>
                <w:del w:id="5343" w:author="Στάθης Καπ" w:date="2023-02-01T21:32:00Z">
                  <w:rPr>
                    <w:rFonts w:ascii="Cambria Math" w:hAnsi="Cambria Math"/>
                  </w:rPr>
                  <m:t>j</m:t>
                </w:del>
              </m:r>
            </m:sub>
          </m:sSub>
          <m:r>
            <w:del w:id="5344" w:author="Στάθης Καπ" w:date="2023-02-01T21:32:00Z">
              <w:rPr>
                <w:rFonts w:ascii="Cambria Math" w:hAnsi="Cambria Math"/>
              </w:rPr>
              <m:t>+visitDu</m:t>
            </w:del>
          </m:r>
          <m:sSub>
            <m:sSubPr>
              <m:ctrlPr>
                <w:del w:id="5345" w:author="Στάθης Καπ" w:date="2023-02-01T21:32:00Z">
                  <w:rPr>
                    <w:rFonts w:ascii="Cambria Math" w:hAnsi="Cambria Math"/>
                    <w:i/>
                  </w:rPr>
                </w:del>
              </m:ctrlPr>
            </m:sSubPr>
            <m:e>
              <m:r>
                <w:del w:id="5346" w:author="Στάθης Καπ" w:date="2023-02-01T21:32:00Z">
                  <w:rPr>
                    <w:rFonts w:ascii="Cambria Math" w:hAnsi="Cambria Math"/>
                  </w:rPr>
                  <m:t>r</m:t>
                </w:del>
              </m:r>
            </m:e>
            <m:sub>
              <m:r>
                <w:del w:id="5347" w:author="Στάθης Καπ" w:date="2023-02-01T21:32:00Z">
                  <w:rPr>
                    <w:rFonts w:ascii="Cambria Math" w:hAnsi="Cambria Math"/>
                  </w:rPr>
                  <m:t>j</m:t>
                </w:del>
              </m:r>
            </m:sub>
          </m:sSub>
          <m:r>
            <w:del w:id="5348"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349"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350" w:author="Στάθης Καπ" w:date="2023-03-08T05:22:00Z">
        <w:r w:rsidRPr="00EA5374" w:rsidDel="00DA5168">
          <w:rPr>
            <w:lang w:val="el-GR"/>
          </w:rPr>
          <w:delText xml:space="preserve">και </w:delText>
        </w:r>
      </w:del>
      <w:r w:rsidRPr="00EA5374">
        <w:rPr>
          <w:lang w:val="el-GR"/>
        </w:rPr>
        <w:t xml:space="preserve">νόημα να </w:t>
      </w:r>
      <w:ins w:id="5351" w:author="Στάθης Καπ" w:date="2023-02-01T06:01:00Z">
        <w:r w:rsidR="008A7620">
          <w:rPr>
            <w:lang w:val="el-GR"/>
          </w:rPr>
          <w:t>λαμβάνεται</w:t>
        </w:r>
      </w:ins>
      <w:del w:id="5352"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353" w:author="Στάθης Καπ" w:date="2023-02-01T06:01:00Z">
        <w:r w:rsidR="008A7620">
          <w:rPr>
            <w:lang w:val="el-GR"/>
          </w:rPr>
          <w:t>η</w:t>
        </w:r>
      </w:ins>
      <w:del w:id="5354"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355" w:author="Στάθης Καπ" w:date="2023-02-01T06:01:00Z">
        <w:r w:rsidR="00BC424C">
          <w:rPr>
            <w:lang w:val="el-GR"/>
          </w:rPr>
          <w:t>εξετάζεται</w:t>
        </w:r>
      </w:ins>
      <w:del w:id="5356"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357"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5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359">
          <w:tblGrid>
            <w:gridCol w:w="618"/>
            <w:gridCol w:w="7601"/>
            <w:gridCol w:w="619"/>
          </w:tblGrid>
        </w:tblGridChange>
      </w:tblGrid>
      <w:tr w:rsidR="00CA3FD3" w14:paraId="6905173A" w14:textId="77777777" w:rsidTr="00603993">
        <w:trPr>
          <w:ins w:id="5360" w:author="Στάθης Καπ" w:date="2023-02-01T21:32:00Z"/>
        </w:trPr>
        <w:tc>
          <w:tcPr>
            <w:tcW w:w="350" w:type="pct"/>
            <w:tcPrChange w:id="5361" w:author="Στάθης Καπ" w:date="2023-02-01T08:48:00Z">
              <w:tcPr>
                <w:tcW w:w="350" w:type="pct"/>
              </w:tcPr>
            </w:tcPrChange>
          </w:tcPr>
          <w:p w14:paraId="0C87E077" w14:textId="77777777" w:rsidR="00CA3FD3" w:rsidRDefault="00CA3FD3">
            <w:pPr>
              <w:spacing w:after="160"/>
              <w:rPr>
                <w:ins w:id="5362" w:author="Στάθης Καπ" w:date="2023-02-01T21:32:00Z"/>
                <w:lang w:val="el-GR"/>
              </w:rPr>
              <w:pPrChange w:id="5363" w:author="Στάθης Καπ" w:date="2023-02-01T08:46:00Z">
                <w:pPr/>
              </w:pPrChange>
            </w:pPr>
          </w:p>
        </w:tc>
        <w:tc>
          <w:tcPr>
            <w:tcW w:w="4300" w:type="pct"/>
            <w:tcPrChange w:id="5364" w:author="Στάθης Καπ" w:date="2023-02-01T08:48:00Z">
              <w:tcPr>
                <w:tcW w:w="4300" w:type="pct"/>
              </w:tcPr>
            </w:tcPrChange>
          </w:tcPr>
          <w:p w14:paraId="53BADB85" w14:textId="2CFA3133" w:rsidR="00CA3FD3" w:rsidRPr="005846FF" w:rsidRDefault="00DA5168">
            <w:pPr>
              <w:spacing w:after="160"/>
              <w:rPr>
                <w:ins w:id="5365" w:author="Στάθης Καπ" w:date="2023-02-01T21:32:00Z"/>
                <w:lang w:val="el-GR"/>
              </w:rPr>
              <w:pPrChange w:id="5366" w:author="Στάθης Καπ" w:date="2023-02-01T08:46:00Z">
                <w:pPr/>
              </w:pPrChange>
            </w:pPr>
            <m:oMathPara>
              <m:oMath>
                <m:r>
                  <w:ins w:id="5367" w:author="Στάθης Καπ" w:date="2023-03-08T05:22:00Z">
                    <w:rPr>
                      <w:rFonts w:ascii="Cambria Math" w:hAnsi="Cambria Math"/>
                    </w:rPr>
                    <m:t>posScor</m:t>
                  </w:ins>
                </m:r>
                <m:sSub>
                  <m:sSubPr>
                    <m:ctrlPr>
                      <w:ins w:id="5368" w:author="Στάθης Καπ" w:date="2023-03-08T05:22:00Z">
                        <w:rPr>
                          <w:rFonts w:ascii="Cambria Math" w:hAnsi="Cambria Math"/>
                          <w:i/>
                        </w:rPr>
                      </w:ins>
                    </m:ctrlPr>
                  </m:sSubPr>
                  <m:e>
                    <m:r>
                      <w:ins w:id="5369" w:author="Στάθης Καπ" w:date="2023-03-08T05:22:00Z">
                        <w:rPr>
                          <w:rFonts w:ascii="Cambria Math" w:hAnsi="Cambria Math"/>
                        </w:rPr>
                        <m:t>e</m:t>
                      </w:ins>
                    </m:r>
                  </m:e>
                  <m:sub>
                    <m:r>
                      <w:ins w:id="5370" w:author="Στάθης Καπ" w:date="2023-03-08T05:22:00Z">
                        <w:rPr>
                          <w:rFonts w:ascii="Cambria Math" w:hAnsi="Cambria Math"/>
                        </w:rPr>
                        <m:t>j</m:t>
                      </w:ins>
                    </m:r>
                  </m:sub>
                </m:sSub>
                <m:r>
                  <w:ins w:id="5371" w:author="Στάθης Καπ" w:date="2023-03-08T05:22:00Z">
                    <w:rPr>
                      <w:rFonts w:ascii="Cambria Math" w:hAnsi="Cambria Math"/>
                    </w:rPr>
                    <m:t>=</m:t>
                  </w:ins>
                </m:r>
                <m:r>
                  <w:ins w:id="5372" w:author="Στάθης Καπ" w:date="2023-03-08T05:22:00Z">
                    <w:rPr>
                      <w:rFonts w:ascii="Cambria Math" w:hAnsi="Cambria Math"/>
                      <w:lang w:val="el-GR"/>
                    </w:rPr>
                    <m:t>shif</m:t>
                  </w:ins>
                </m:r>
                <m:sSub>
                  <m:sSubPr>
                    <m:ctrlPr>
                      <w:ins w:id="5373" w:author="Στάθης Καπ" w:date="2023-03-08T05:22:00Z">
                        <w:rPr>
                          <w:rFonts w:ascii="Cambria Math" w:hAnsi="Cambria Math"/>
                          <w:i/>
                          <w:lang w:val="el-GR"/>
                        </w:rPr>
                      </w:ins>
                    </m:ctrlPr>
                  </m:sSubPr>
                  <m:e>
                    <m:r>
                      <w:ins w:id="5374" w:author="Στάθης Καπ" w:date="2023-03-08T05:22:00Z">
                        <w:rPr>
                          <w:rFonts w:ascii="Cambria Math" w:hAnsi="Cambria Math"/>
                          <w:lang w:val="el-GR"/>
                        </w:rPr>
                        <m:t>t</m:t>
                      </w:ins>
                    </m:r>
                  </m:e>
                  <m:sub>
                    <m:r>
                      <w:ins w:id="5375" w:author="Στάθης Καπ" w:date="2023-03-08T05:22:00Z">
                        <w:rPr>
                          <w:rFonts w:ascii="Cambria Math" w:hAnsi="Cambria Math"/>
                          <w:lang w:val="el-GR"/>
                        </w:rPr>
                        <m:t>j</m:t>
                      </w:ins>
                    </m:r>
                  </m:sub>
                </m:sSub>
                <m:r>
                  <w:ins w:id="5376" w:author="Στάθης Καπ" w:date="2023-03-08T05:22:00Z">
                    <w:rPr>
                      <w:rFonts w:ascii="Cambria Math" w:hAnsi="Cambria Math"/>
                    </w:rPr>
                    <m:t>+distance(j, cnext)</m:t>
                  </w:ins>
                </m:r>
                <m:r>
                  <w:ins w:id="5377" w:author="Στάθης Καπ" w:date="2023-02-01T21:32:00Z">
                    <w:rPr>
                      <w:rFonts w:ascii="Cambria Math" w:eastAsiaTheme="minorEastAsia" w:hAnsi="Cambria Math"/>
                    </w:rPr>
                    <m:t>∙(p/t)</m:t>
                  </w:ins>
                </m:r>
              </m:oMath>
            </m:oMathPara>
          </w:p>
        </w:tc>
        <w:tc>
          <w:tcPr>
            <w:tcW w:w="350" w:type="pct"/>
            <w:vAlign w:val="center"/>
            <w:tcPrChange w:id="5378" w:author="Στάθης Καπ" w:date="2023-02-01T08:48:00Z">
              <w:tcPr>
                <w:tcW w:w="350" w:type="pct"/>
                <w:vAlign w:val="bottom"/>
              </w:tcPr>
            </w:tcPrChange>
          </w:tcPr>
          <w:p w14:paraId="42845030" w14:textId="5C7ED4BF" w:rsidR="00CA3FD3" w:rsidRPr="00603993" w:rsidRDefault="00CA3FD3">
            <w:pPr>
              <w:pStyle w:val="Caption"/>
              <w:spacing w:after="160"/>
              <w:rPr>
                <w:ins w:id="5379" w:author="Στάθης Καπ" w:date="2023-02-01T21:32:00Z"/>
                <w:rPrChange w:id="5380" w:author="Στάθης Καπ" w:date="2023-02-01T08:49:00Z">
                  <w:rPr>
                    <w:ins w:id="5381" w:author="Στάθης Καπ" w:date="2023-02-01T21:32:00Z"/>
                    <w:lang w:val="el-GR"/>
                  </w:rPr>
                </w:rPrChange>
              </w:rPr>
              <w:pPrChange w:id="5382" w:author="Στάθης Καπ" w:date="2023-02-01T08:47:00Z">
                <w:pPr/>
              </w:pPrChange>
            </w:pPr>
            <w:ins w:id="5383"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384"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85" w:author="Στάθης Καπ" w:date="2023-03-07T16:43:00Z">
              <w:r w:rsidR="002C131C">
                <w:rPr>
                  <w:noProof/>
                  <w:lang w:val="el-GR"/>
                </w:rPr>
                <w:t>8</w:t>
              </w:r>
            </w:ins>
            <w:del w:id="5386" w:author="Στάθης Καπ" w:date="2023-02-12T05:59:00Z">
              <w:r w:rsidDel="00237FE3">
                <w:rPr>
                  <w:noProof/>
                  <w:lang w:val="el-GR"/>
                </w:rPr>
                <w:delText>9</w:delText>
              </w:r>
            </w:del>
            <w:ins w:id="5387"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388" w:author="Στάθης Καπ" w:date="2023-02-01T21:32:00Z"/>
          <w:rFonts w:eastAsiaTheme="minorEastAsia"/>
          <w:i/>
        </w:rPr>
      </w:pPr>
    </w:p>
    <w:p w14:paraId="67D8CB43" w14:textId="42E22F33" w:rsidR="00EA5374" w:rsidRPr="001872CC" w:rsidDel="00F0569C" w:rsidRDefault="00403263" w:rsidP="002220AE">
      <w:pPr>
        <w:rPr>
          <w:del w:id="5389" w:author="Στάθης Καπ" w:date="2023-02-01T21:32:00Z"/>
          <w:rFonts w:eastAsiaTheme="minorEastAsia"/>
          <w:i/>
        </w:rPr>
      </w:pPr>
      <m:oMathPara>
        <m:oMath>
          <m:r>
            <w:del w:id="5390" w:author="Στάθης Καπ" w:date="2023-02-01T21:32:00Z">
              <w:rPr>
                <w:rFonts w:ascii="Cambria Math" w:hAnsi="Cambria Math"/>
              </w:rPr>
              <m:t>Shif</m:t>
            </w:del>
          </m:r>
          <m:sSub>
            <m:sSubPr>
              <m:ctrlPr>
                <w:del w:id="5391" w:author="Στάθης Καπ" w:date="2023-02-01T21:32:00Z">
                  <w:rPr>
                    <w:rFonts w:ascii="Cambria Math" w:hAnsi="Cambria Math"/>
                    <w:i/>
                  </w:rPr>
                </w:del>
              </m:ctrlPr>
            </m:sSubPr>
            <m:e>
              <m:r>
                <w:del w:id="5392" w:author="Στάθης Καπ" w:date="2023-02-01T21:32:00Z">
                  <w:rPr>
                    <w:rFonts w:ascii="Cambria Math" w:hAnsi="Cambria Math"/>
                  </w:rPr>
                  <m:t>t</m:t>
                </w:del>
              </m:r>
            </m:e>
            <m:sub>
              <m:r>
                <w:del w:id="5393" w:author="Στάθης Καπ" w:date="2023-02-01T21:32:00Z">
                  <w:rPr>
                    <w:rFonts w:ascii="Cambria Math" w:hAnsi="Cambria Math"/>
                  </w:rPr>
                  <m:t>j</m:t>
                </w:del>
              </m:r>
            </m:sub>
          </m:sSub>
          <m:r>
            <w:del w:id="5394" w:author="Στάθης Καπ" w:date="2023-02-01T21:32:00Z">
              <w:rPr>
                <w:rFonts w:ascii="Cambria Math" w:hAnsi="Cambria Math"/>
              </w:rPr>
              <m:t>=</m:t>
            </w:del>
          </m:r>
          <m:r>
            <w:del w:id="5395" w:author="Στάθης Καπ" w:date="2023-02-01T21:32:00Z">
              <w:rPr>
                <w:rFonts w:ascii="Cambria Math" w:hAnsi="Cambria Math"/>
                <w:lang w:val="el-GR"/>
              </w:rPr>
              <m:t>travelTim</m:t>
            </w:del>
          </m:r>
          <m:sSub>
            <m:sSubPr>
              <m:ctrlPr>
                <w:del w:id="5396" w:author="Στάθης Καπ" w:date="2023-02-01T21:32:00Z">
                  <w:rPr>
                    <w:rFonts w:ascii="Cambria Math" w:hAnsi="Cambria Math"/>
                    <w:i/>
                  </w:rPr>
                </w:del>
              </m:ctrlPr>
            </m:sSubPr>
            <m:e>
              <m:r>
                <w:del w:id="5397" w:author="Στάθης Καπ" w:date="2023-02-01T21:32:00Z">
                  <w:rPr>
                    <w:rFonts w:ascii="Cambria Math" w:hAnsi="Cambria Math"/>
                  </w:rPr>
                  <m:t>e</m:t>
                </w:del>
              </m:r>
            </m:e>
            <m:sub>
              <m:r>
                <w:del w:id="5398" w:author="Στάθης Καπ" w:date="2023-02-01T21:32:00Z">
                  <w:rPr>
                    <w:rFonts w:ascii="Cambria Math" w:hAnsi="Cambria Math"/>
                  </w:rPr>
                  <m:t>i→j</m:t>
                </w:del>
              </m:r>
            </m:sub>
          </m:sSub>
          <m:r>
            <w:del w:id="5399" w:author="Στάθης Καπ" w:date="2023-02-01T21:32:00Z">
              <w:rPr>
                <w:rFonts w:ascii="Cambria Math" w:eastAsiaTheme="minorEastAsia" w:hAnsi="Cambria Math"/>
              </w:rPr>
              <m:t>+wai</m:t>
            </w:del>
          </m:r>
          <m:sSub>
            <m:sSubPr>
              <m:ctrlPr>
                <w:del w:id="5400" w:author="Στάθης Καπ" w:date="2023-02-01T21:32:00Z">
                  <w:rPr>
                    <w:rFonts w:ascii="Cambria Math" w:eastAsiaTheme="minorEastAsia" w:hAnsi="Cambria Math"/>
                    <w:i/>
                  </w:rPr>
                </w:del>
              </m:ctrlPr>
            </m:sSubPr>
            <m:e>
              <m:r>
                <w:del w:id="5401" w:author="Στάθης Καπ" w:date="2023-02-01T21:32:00Z">
                  <w:rPr>
                    <w:rFonts w:ascii="Cambria Math" w:eastAsiaTheme="minorEastAsia" w:hAnsi="Cambria Math"/>
                  </w:rPr>
                  <m:t>t</m:t>
                </w:del>
              </m:r>
            </m:e>
            <m:sub>
              <m:r>
                <w:del w:id="5402" w:author="Στάθης Καπ" w:date="2023-02-01T21:32:00Z">
                  <w:rPr>
                    <w:rFonts w:ascii="Cambria Math" w:eastAsiaTheme="minorEastAsia" w:hAnsi="Cambria Math"/>
                  </w:rPr>
                  <m:t>j</m:t>
                </w:del>
              </m:r>
            </m:sub>
          </m:sSub>
          <m:r>
            <w:del w:id="5403" w:author="Στάθης Καπ" w:date="2023-02-01T21:32:00Z">
              <w:rPr>
                <w:rFonts w:ascii="Cambria Math" w:eastAsiaTheme="minorEastAsia" w:hAnsi="Cambria Math"/>
              </w:rPr>
              <m:t>+visitDu</m:t>
            </w:del>
          </m:r>
          <m:sSub>
            <m:sSubPr>
              <m:ctrlPr>
                <w:del w:id="5404" w:author="Στάθης Καπ" w:date="2023-02-01T21:32:00Z">
                  <w:rPr>
                    <w:rFonts w:ascii="Cambria Math" w:eastAsiaTheme="minorEastAsia" w:hAnsi="Cambria Math"/>
                    <w:i/>
                  </w:rPr>
                </w:del>
              </m:ctrlPr>
            </m:sSubPr>
            <m:e>
              <m:r>
                <w:del w:id="5405" w:author="Στάθης Καπ" w:date="2023-02-01T21:32:00Z">
                  <w:rPr>
                    <w:rFonts w:ascii="Cambria Math" w:eastAsiaTheme="minorEastAsia" w:hAnsi="Cambria Math"/>
                  </w:rPr>
                  <m:t>r</m:t>
                </w:del>
              </m:r>
            </m:e>
            <m:sub>
              <m:r>
                <w:del w:id="5406" w:author="Στάθης Καπ" w:date="2023-02-01T21:32:00Z">
                  <w:rPr>
                    <w:rFonts w:ascii="Cambria Math" w:eastAsiaTheme="minorEastAsia" w:hAnsi="Cambria Math"/>
                  </w:rPr>
                  <m:t>j</m:t>
                </w:del>
              </m:r>
            </m:sub>
          </m:sSub>
          <m:r>
            <w:del w:id="5407"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408"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409"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410"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411" w:author="Στάθης Καπ" w:date="2023-03-08T05:23:00Z">
        <w:r w:rsidR="00DA5168" w:rsidRPr="00DA5168">
          <w:rPr>
            <w:lang w:val="el-GR"/>
            <w:rPrChange w:id="5412" w:author="Στάθης Καπ" w:date="2023-03-08T05:23:00Z">
              <w:rPr/>
            </w:rPrChange>
          </w:rPr>
          <w:t xml:space="preserve">  </w:t>
        </w:r>
        <w:r w:rsidR="00DA5168">
          <w:rPr>
            <w:lang w:val="el-GR"/>
          </w:rPr>
          <w:t xml:space="preserve">Η θέση εισαγωγής, λοιπόν, με </w:t>
        </w:r>
      </w:ins>
      <w:ins w:id="5413" w:author="Στάθης Καπ" w:date="2023-03-08T05:24:00Z">
        <w:r w:rsidR="002738E9">
          <w:rPr>
            <w:lang w:val="el-GR"/>
          </w:rPr>
          <w:t>τη</w:t>
        </w:r>
      </w:ins>
      <w:ins w:id="5414" w:author="Στάθης Καπ" w:date="2023-03-08T05:23:00Z">
        <w:r w:rsidR="00DA5168">
          <w:rPr>
            <w:lang w:val="el-GR"/>
          </w:rPr>
          <w:t xml:space="preserve"> μικρότερ</w:t>
        </w:r>
      </w:ins>
      <w:ins w:id="5415" w:author="Στάθης Καπ" w:date="2023-03-08T05:24:00Z">
        <w:r w:rsidR="002738E9">
          <w:rPr>
            <w:lang w:val="el-GR"/>
          </w:rPr>
          <w:t xml:space="preserve">η τιμή του </w:t>
        </w:r>
      </w:ins>
      <w:ins w:id="5416" w:author="Στάθης Καπ" w:date="2023-03-08T05:23:00Z">
        <w:r w:rsidR="00DA5168">
          <w:t>posScore</w:t>
        </w:r>
        <w:r w:rsidR="00DA5168" w:rsidRPr="00DA5168">
          <w:rPr>
            <w:lang w:val="el-GR"/>
            <w:rPrChange w:id="5417" w:author="Στάθης Καπ" w:date="2023-03-08T05:23:00Z">
              <w:rPr/>
            </w:rPrChange>
          </w:rPr>
          <w:t xml:space="preserve"> </w:t>
        </w:r>
        <w:r w:rsidR="00DA5168">
          <w:rPr>
            <w:lang w:val="el-GR"/>
          </w:rPr>
          <w:t xml:space="preserve">θα </w:t>
        </w:r>
      </w:ins>
      <w:ins w:id="5418" w:author="Στάθης Καπ" w:date="2023-03-08T05:24:00Z">
        <w:r w:rsidR="00DA5168">
          <w:rPr>
            <w:lang w:val="el-GR"/>
          </w:rPr>
          <w:t>θεωρηθεί</w:t>
        </w:r>
      </w:ins>
      <w:ins w:id="5419" w:author="Στάθης Καπ" w:date="2023-03-08T05:23:00Z">
        <w:r w:rsidR="00DA5168">
          <w:rPr>
            <w:lang w:val="el-GR"/>
          </w:rPr>
          <w:t xml:space="preserve"> ως</w:t>
        </w:r>
      </w:ins>
      <w:ins w:id="5420" w:author="Στάθης Καπ" w:date="2023-03-08T05:24:00Z">
        <w:r w:rsidR="00DA5168">
          <w:rPr>
            <w:lang w:val="el-GR"/>
          </w:rPr>
          <w:t xml:space="preserve"> η</w:t>
        </w:r>
      </w:ins>
      <w:ins w:id="5421" w:author="Στάθης Καπ" w:date="2023-03-08T05:23:00Z">
        <w:r w:rsidR="00DA5168">
          <w:rPr>
            <w:lang w:val="el-GR"/>
          </w:rPr>
          <w:t xml:space="preserve"> βέλτιστη</w:t>
        </w:r>
      </w:ins>
      <w:ins w:id="5422" w:author="Στάθης Καπ" w:date="2023-03-08T05:24:00Z">
        <w:r w:rsidR="00DA5168">
          <w:rPr>
            <w:lang w:val="el-GR"/>
          </w:rPr>
          <w:t xml:space="preserve"> θέση </w:t>
        </w:r>
      </w:ins>
      <w:ins w:id="5423" w:author="Στάθης Καπ" w:date="2023-03-08T05:23:00Z">
        <w:r w:rsidR="00DA5168">
          <w:rPr>
            <w:lang w:val="el-GR"/>
          </w:rPr>
          <w:t xml:space="preserve">εισαγωγής για τον κόμβο </w:t>
        </w:r>
        <w:r w:rsidR="00DA5168">
          <w:t>j</w:t>
        </w:r>
        <w:r w:rsidR="00DA5168" w:rsidRPr="00DA5168">
          <w:rPr>
            <w:lang w:val="el-GR"/>
            <w:rPrChange w:id="5424" w:author="Στάθης Καπ" w:date="2023-03-08T05:23:00Z">
              <w:rPr/>
            </w:rPrChange>
          </w:rPr>
          <w:t>.</w:t>
        </w:r>
      </w:ins>
    </w:p>
    <w:p w14:paraId="5528D6D6" w14:textId="2E5239A1" w:rsidR="005C6AD6" w:rsidRDefault="005C6AD6">
      <w:pPr>
        <w:pStyle w:val="Heading3"/>
        <w:rPr>
          <w:lang w:val="el-GR"/>
        </w:rPr>
        <w:pPrChange w:id="5425" w:author="Στάθης Καπ" w:date="2023-02-26T00:55:00Z">
          <w:pPr>
            <w:pStyle w:val="Heading3"/>
            <w:numPr>
              <w:numId w:val="4"/>
            </w:numPr>
            <w:ind w:left="1080"/>
          </w:pPr>
        </w:pPrChange>
      </w:pPr>
      <w:bookmarkStart w:id="5426" w:name="_Toc129057686"/>
      <w:r w:rsidRPr="00093B36">
        <w:rPr>
          <w:rPrChange w:id="5427" w:author="Στάθης Καπ" w:date="2023-02-26T00:55:00Z">
            <w:rPr>
              <w:lang w:val="el-GR"/>
            </w:rPr>
          </w:rPrChange>
        </w:rPr>
        <w:t>Προσθήκη</w:t>
      </w:r>
      <w:r>
        <w:rPr>
          <w:lang w:val="el-GR"/>
        </w:rPr>
        <w:t xml:space="preserve"> αρχικών κόμβων</w:t>
      </w:r>
      <w:bookmarkEnd w:id="5426"/>
    </w:p>
    <w:p w14:paraId="449392FB" w14:textId="4AFC6C43" w:rsidR="008A3936" w:rsidRDefault="008C473E" w:rsidP="008A3936">
      <w:pPr>
        <w:rPr>
          <w:lang w:val="el-GR"/>
        </w:rPr>
      </w:pPr>
      <w:r w:rsidRPr="004D7D74">
        <w:rPr>
          <w:lang w:val="el-GR"/>
        </w:rPr>
        <w:t>Στην προσθήκη αρχικών κόμβω</w:t>
      </w:r>
      <w:ins w:id="5428" w:author="Στάθης Καπ" w:date="2023-02-14T21:39:00Z">
        <w:r w:rsidR="009659CD">
          <w:rPr>
            <w:lang w:val="el-GR"/>
          </w:rPr>
          <w:t xml:space="preserve">ν </w:t>
        </w:r>
      </w:ins>
      <w:del w:id="5429"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430"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431" w:author="Στάθης Καπ" w:date="2023-02-14T21:39:00Z">
        <w:r w:rsidR="009659CD">
          <w:rPr>
            <w:lang w:val="el-GR"/>
          </w:rPr>
          <w:t>κατασκευής του προηγούμενου διαστήματος</w:t>
        </w:r>
      </w:ins>
      <w:del w:id="5432"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433" w:author="Στάθης Καπ" w:date="2023-02-14T22:45:00Z"/>
          <w:rFonts w:eastAsiaTheme="minorEastAsia"/>
          <w:lang w:val="el-GR"/>
        </w:rPr>
      </w:pPr>
      <w:r w:rsidRPr="005D19C5">
        <w:rPr>
          <w:lang w:val="el-GR"/>
        </w:rPr>
        <w:t>Έστ</w:t>
      </w:r>
      <w:ins w:id="5434" w:author="Στάθης Καπ" w:date="2023-02-14T21:42:00Z">
        <w:r w:rsidR="009659CD">
          <w:rPr>
            <w:lang w:val="el-GR"/>
          </w:rPr>
          <w:t xml:space="preserve">ω </w:t>
        </w:r>
      </w:ins>
      <m:oMath>
        <m:sSub>
          <m:sSubPr>
            <m:ctrlPr>
              <w:ins w:id="5435" w:author="Στάθης Καπ" w:date="2023-02-14T21:59:00Z">
                <w:rPr>
                  <w:rFonts w:ascii="Cambria Math" w:hAnsi="Cambria Math"/>
                  <w:i/>
                  <w:lang w:val="el-GR"/>
                </w:rPr>
              </w:ins>
            </m:ctrlPr>
          </m:sSubPr>
          <m:e>
            <m:r>
              <w:ins w:id="5436" w:author="Στάθης Καπ" w:date="2023-02-14T21:59:00Z">
                <w:rPr>
                  <w:rFonts w:ascii="Cambria Math" w:hAnsi="Cambria Math"/>
                  <w:lang w:val="el-GR"/>
                </w:rPr>
                <m:t>z</m:t>
              </w:ins>
            </m:r>
          </m:e>
          <m:sub>
            <m:r>
              <w:ins w:id="5437" w:author="Στάθης Καπ" w:date="2023-02-14T21:59:00Z">
                <w:rPr>
                  <w:rFonts w:ascii="Cambria Math" w:hAnsi="Cambria Math"/>
                  <w:lang w:val="el-GR"/>
                </w:rPr>
                <m:t>i</m:t>
              </w:ins>
            </m:r>
            <m:r>
              <w:ins w:id="5438" w:author="Στάθης Καπ" w:date="2023-02-14T22:59:00Z">
                <w:rPr>
                  <w:rFonts w:ascii="Cambria Math" w:hAnsi="Cambria Math"/>
                  <w:lang w:val="el-GR"/>
                </w:rPr>
                <m:t>,</m:t>
              </w:ins>
            </m:r>
            <m:r>
              <w:ins w:id="5439" w:author="Στάθης Καπ" w:date="2023-02-14T22:59:00Z">
                <w:rPr>
                  <w:rFonts w:ascii="Cambria Math" w:hAnsi="Cambria Math"/>
                </w:rPr>
                <m:t>j</m:t>
              </w:ins>
            </m:r>
          </m:sub>
        </m:sSub>
      </m:oMath>
      <w:ins w:id="5440" w:author="Στάθης Καπ" w:date="2023-02-14T21:42:00Z">
        <w:r w:rsidR="009659CD" w:rsidRPr="009659CD">
          <w:rPr>
            <w:lang w:val="el-GR"/>
            <w:rPrChange w:id="5441" w:author="Στάθης Καπ" w:date="2023-02-14T21:42:00Z">
              <w:rPr/>
            </w:rPrChange>
          </w:rPr>
          <w:t xml:space="preserve"> </w:t>
        </w:r>
        <w:r w:rsidR="009659CD">
          <w:rPr>
            <w:lang w:val="el-GR"/>
          </w:rPr>
          <w:t xml:space="preserve">ο τελευταίος κόμβος μιας </w:t>
        </w:r>
      </w:ins>
      <w:del w:id="544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443" w:author="Στάθης Καπ" w:date="2023-02-14T21:39:00Z">
        <w:r w:rsidR="004D7D74" w:rsidRPr="005D19C5" w:rsidDel="009659CD">
          <w:rPr>
            <w:lang w:val="el-GR"/>
          </w:rPr>
          <w:delText xml:space="preserve">της </w:delText>
        </w:r>
      </w:del>
      <w:r w:rsidR="004D7D74" w:rsidRPr="005D19C5">
        <w:rPr>
          <w:lang w:val="el-GR"/>
        </w:rPr>
        <w:t>διαδρομής</w:t>
      </w:r>
      <w:ins w:id="5444" w:author="Στάθης Καπ" w:date="2023-02-14T21:39:00Z">
        <w:r w:rsidR="009659CD" w:rsidRPr="009659CD">
          <w:rPr>
            <w:lang w:val="el-GR"/>
            <w:rPrChange w:id="5445" w:author="Στάθης Καπ" w:date="2023-02-14T21:39:00Z">
              <w:rPr/>
            </w:rPrChange>
          </w:rPr>
          <w:t xml:space="preserve"> </w:t>
        </w:r>
      </w:ins>
      <m:oMath>
        <m:sSub>
          <m:sSubPr>
            <m:ctrlPr>
              <w:ins w:id="5446" w:author="Στάθης Καπ" w:date="2023-02-14T21:45:00Z">
                <w:rPr>
                  <w:rFonts w:ascii="Cambria Math" w:hAnsi="Cambria Math"/>
                  <w:i/>
                  <w:lang w:val="el-GR"/>
                </w:rPr>
              </w:ins>
            </m:ctrlPr>
          </m:sSubPr>
          <m:e>
            <m:r>
              <w:ins w:id="5447" w:author="Στάθης Καπ" w:date="2023-02-14T21:45:00Z">
                <w:rPr>
                  <w:rFonts w:ascii="Cambria Math" w:hAnsi="Cambria Math"/>
                  <w:lang w:val="el-GR"/>
                </w:rPr>
                <m:t>R</m:t>
              </w:ins>
            </m:r>
          </m:e>
          <m:sub>
            <m:r>
              <w:ins w:id="5448" w:author="Στάθης Καπ" w:date="2023-02-14T21:45:00Z">
                <w:rPr>
                  <w:rFonts w:ascii="Cambria Math" w:hAnsi="Cambria Math"/>
                  <w:lang w:val="el-GR"/>
                </w:rPr>
                <m:t>i</m:t>
              </w:ins>
            </m:r>
            <m:r>
              <w:ins w:id="5449" w:author="Στάθης Καπ" w:date="2023-02-14T22:35:00Z">
                <w:rPr>
                  <w:rFonts w:ascii="Cambria Math" w:hAnsi="Cambria Math"/>
                  <w:lang w:val="el-GR"/>
                </w:rPr>
                <m:t>,</m:t>
              </w:ins>
            </m:r>
            <m:r>
              <w:ins w:id="5450" w:author="Στάθης Καπ" w:date="2023-02-14T22:35:00Z">
                <w:rPr>
                  <w:rFonts w:ascii="Cambria Math" w:hAnsi="Cambria Math"/>
                </w:rPr>
                <m:t>j</m:t>
              </w:ins>
            </m:r>
          </m:sub>
        </m:sSub>
      </m:oMath>
      <w:r w:rsidR="004D7D74" w:rsidRPr="005D19C5">
        <w:rPr>
          <w:lang w:val="el-GR"/>
        </w:rPr>
        <w:t xml:space="preserve"> </w:t>
      </w:r>
      <w:del w:id="5451" w:author="Στάθης Καπ" w:date="2023-02-14T21:43:00Z">
        <w:r w:rsidR="004D7D74" w:rsidRPr="005D19C5" w:rsidDel="009659CD">
          <w:rPr>
            <w:lang w:val="el-GR"/>
          </w:rPr>
          <w:delText>του</w:delText>
        </w:r>
      </w:del>
      <w:del w:id="5452" w:author="Στάθης Καπ" w:date="2023-02-14T21:42:00Z">
        <w:r w:rsidR="004D7D74" w:rsidRPr="005D19C5" w:rsidDel="009659CD">
          <w:rPr>
            <w:lang w:val="el-GR"/>
          </w:rPr>
          <w:delText xml:space="preserve"> προηγούμενου </w:delText>
        </w:r>
      </w:del>
      <w:del w:id="5453" w:author="Στάθης Καπ" w:date="2023-02-02T18:01:00Z">
        <w:r w:rsidR="004D7D74" w:rsidDel="002F10D4">
          <w:delText>Solution</w:delText>
        </w:r>
        <w:r w:rsidR="004D7D74" w:rsidRPr="005D19C5" w:rsidDel="002F10D4">
          <w:rPr>
            <w:lang w:val="el-GR"/>
          </w:rPr>
          <w:delText xml:space="preserve"> </w:delText>
        </w:r>
      </w:del>
      <w:ins w:id="5454" w:author="Στάθης Καπ" w:date="2023-02-14T21:45:00Z">
        <w:r w:rsidR="009659CD">
          <w:rPr>
            <w:lang w:val="el-GR"/>
          </w:rPr>
          <w:t>με</w:t>
        </w:r>
      </w:ins>
      <w:ins w:id="5455" w:author="Στάθης Καπ" w:date="2023-02-14T21:53:00Z">
        <w:r w:rsidR="000A27F6" w:rsidRPr="000A27F6">
          <w:rPr>
            <w:lang w:val="el-GR"/>
            <w:rPrChange w:id="5456" w:author="Στάθης Καπ" w:date="2023-02-14T21:53:00Z">
              <w:rPr/>
            </w:rPrChange>
          </w:rPr>
          <w:t xml:space="preserve"> </w:t>
        </w:r>
      </w:ins>
      <m:oMath>
        <m:r>
          <w:ins w:id="5457" w:author="Στάθης Καπ" w:date="2023-02-14T21:53:00Z">
            <w:rPr>
              <w:rFonts w:ascii="Cambria Math" w:hAnsi="Cambria Math"/>
            </w:rPr>
            <m:t>i</m:t>
          </w:ins>
        </m:r>
        <m:r>
          <w:ins w:id="5458" w:author="Στάθης Καπ" w:date="2023-02-14T21:53:00Z">
            <w:rPr>
              <w:rFonts w:ascii="Cambria Math" w:hAnsi="Cambria Math"/>
              <w:lang w:val="el-GR"/>
              <w:rPrChange w:id="5459" w:author="Στάθης Καπ" w:date="2023-02-14T21:53:00Z">
                <w:rPr>
                  <w:rFonts w:ascii="Cambria Math" w:hAnsi="Cambria Math"/>
                </w:rPr>
              </w:rPrChange>
            </w:rPr>
            <m:t>∈[1,</m:t>
          </w:ins>
        </m:r>
        <m:r>
          <w:ins w:id="5460" w:author="Στάθης Καπ" w:date="2023-02-14T21:53:00Z">
            <w:rPr>
              <w:rFonts w:ascii="Cambria Math" w:hAnsi="Cambria Math"/>
            </w:rPr>
            <m:t>m</m:t>
          </w:ins>
        </m:r>
        <m:r>
          <w:ins w:id="5461" w:author="Στάθης Καπ" w:date="2023-02-14T21:53:00Z">
            <w:rPr>
              <w:rFonts w:ascii="Cambria Math" w:eastAsiaTheme="minorEastAsia" w:hAnsi="Cambria Math"/>
              <w:lang w:val="el-GR"/>
              <w:rPrChange w:id="5462" w:author="Στάθης Καπ" w:date="2023-02-14T21:53:00Z">
                <w:rPr>
                  <w:rFonts w:ascii="Cambria Math" w:eastAsiaTheme="minorEastAsia" w:hAnsi="Cambria Math"/>
                </w:rPr>
              </w:rPrChange>
            </w:rPr>
            <m:t>]</m:t>
          </w:ins>
        </m:r>
      </m:oMath>
      <w:ins w:id="5463" w:author="Στάθης Καπ" w:date="2023-02-14T21:53:00Z">
        <w:r w:rsidR="000A27F6">
          <w:rPr>
            <w:rFonts w:eastAsiaTheme="minorEastAsia"/>
            <w:lang w:val="el-GR"/>
          </w:rPr>
          <w:t xml:space="preserve"> και </w:t>
        </w:r>
      </w:ins>
      <m:oMath>
        <m:r>
          <w:ins w:id="5464" w:author="Στάθης Καπ" w:date="2023-02-14T21:53:00Z">
            <w:rPr>
              <w:rFonts w:ascii="Cambria Math" w:eastAsiaTheme="minorEastAsia" w:hAnsi="Cambria Math"/>
              <w:lang w:val="el-GR"/>
            </w:rPr>
            <m:t>j∈[</m:t>
          </w:ins>
        </m:r>
        <m:r>
          <w:ins w:id="5465" w:author="Στάθης Καπ" w:date="2023-02-14T21:54:00Z">
            <w:rPr>
              <w:rFonts w:ascii="Cambria Math" w:eastAsiaTheme="minorEastAsia" w:hAnsi="Cambria Math"/>
              <w:lang w:val="el-GR"/>
            </w:rPr>
            <m:t>1,s</m:t>
          </w:ins>
        </m:r>
        <m:r>
          <w:ins w:id="5466" w:author="Στάθης Καπ" w:date="2023-02-14T21:53:00Z">
            <w:rPr>
              <w:rFonts w:ascii="Cambria Math" w:eastAsiaTheme="minorEastAsia" w:hAnsi="Cambria Math"/>
              <w:lang w:val="el-GR"/>
            </w:rPr>
            <m:t>]</m:t>
          </w:ins>
        </m:r>
      </m:oMath>
      <w:del w:id="5467" w:author="Στάθης Καπ" w:date="2023-02-14T21:42:00Z">
        <w:r w:rsidR="004D7D74" w:rsidRPr="005D19C5" w:rsidDel="009659CD">
          <w:rPr>
            <w:lang w:val="el-GR"/>
          </w:rPr>
          <w:delText xml:space="preserve">είναι ο κόμβος </w:delText>
        </w:r>
        <w:r w:rsidR="004D7D74" w:rsidDel="009659CD">
          <w:delText>z</w:delText>
        </w:r>
      </w:del>
      <w:del w:id="5468" w:author="Στάθης Καπ" w:date="2023-02-14T22:36:00Z">
        <w:r w:rsidR="004D7D74" w:rsidRPr="005D19C5" w:rsidDel="002C69A2">
          <w:rPr>
            <w:lang w:val="el-GR"/>
          </w:rPr>
          <w:delText xml:space="preserve">. </w:delText>
        </w:r>
      </w:del>
      <w:ins w:id="546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470" w:author="Στάθης Καπ" w:date="2023-02-14T22:40:00Z">
              <w:rPr>
                <w:rFonts w:eastAsiaTheme="minorEastAsia"/>
              </w:rPr>
            </w:rPrChange>
          </w:rPr>
          <w:t xml:space="preserve">, </w:t>
        </w:r>
        <w:r w:rsidR="004E54EE">
          <w:rPr>
            <w:rFonts w:eastAsiaTheme="minorEastAsia"/>
            <w:lang w:val="el-GR"/>
          </w:rPr>
          <w:t>ο αλγόριθμος</w:t>
        </w:r>
      </w:ins>
      <w:ins w:id="5471" w:author="Στάθης Καπ" w:date="2023-02-14T22:40:00Z">
        <w:r w:rsidR="004E54EE">
          <w:rPr>
            <w:rFonts w:eastAsiaTheme="minorEastAsia"/>
            <w:lang w:val="el-GR"/>
          </w:rPr>
          <w:t xml:space="preserve"> εξετάζει το διάστημα </w:t>
        </w:r>
      </w:ins>
      <m:oMath>
        <m:sSub>
          <m:sSubPr>
            <m:ctrlPr>
              <w:ins w:id="5472" w:author="Στάθης Καπ" w:date="2023-02-14T22:40:00Z">
                <w:rPr>
                  <w:rFonts w:ascii="Cambria Math" w:eastAsiaTheme="minorEastAsia" w:hAnsi="Cambria Math"/>
                  <w:i/>
                  <w:lang w:val="el-GR"/>
                </w:rPr>
              </w:ins>
            </m:ctrlPr>
          </m:sSubPr>
          <m:e>
            <m:r>
              <w:ins w:id="5473" w:author="Στάθης Καπ" w:date="2023-02-14T22:40:00Z">
                <w:rPr>
                  <w:rFonts w:ascii="Cambria Math" w:eastAsiaTheme="minorEastAsia" w:hAnsi="Cambria Math"/>
                  <w:lang w:val="el-GR"/>
                </w:rPr>
                <m:t>I</m:t>
              </w:ins>
            </m:r>
          </m:e>
          <m:sub>
            <m:r>
              <w:ins w:id="5474" w:author="Στάθης Καπ" w:date="2023-02-14T22:42:00Z">
                <w:rPr>
                  <w:rFonts w:ascii="Cambria Math" w:eastAsiaTheme="minorEastAsia" w:hAnsi="Cambria Math"/>
                </w:rPr>
                <m:t>j</m:t>
              </w:ins>
            </m:r>
            <m:r>
              <w:ins w:id="5475" w:author="Στάθης Καπ" w:date="2023-02-14T22:40:00Z">
                <w:rPr>
                  <w:rFonts w:ascii="Cambria Math" w:eastAsiaTheme="minorEastAsia" w:hAnsi="Cambria Math"/>
                  <w:lang w:val="el-GR"/>
                </w:rPr>
                <m:t>+1</m:t>
              </w:ins>
            </m:r>
          </m:sub>
        </m:sSub>
      </m:oMath>
      <w:ins w:id="5476" w:author="Στάθης Καπ" w:date="2023-02-14T22:40:00Z">
        <w:r w:rsidR="004E54EE">
          <w:rPr>
            <w:rFonts w:eastAsiaTheme="minorEastAsia"/>
            <w:lang w:val="el-GR"/>
          </w:rPr>
          <w:t>. Αρχικά θα θεωρηθεί ως υποψήφιος αρχικός κόμβος</w:t>
        </w:r>
      </w:ins>
      <w:ins w:id="5477" w:author="Στάθης Καπ" w:date="2023-02-14T22:41:00Z">
        <w:r w:rsidR="004E54EE" w:rsidRPr="004E54EE">
          <w:rPr>
            <w:rFonts w:eastAsiaTheme="minorEastAsia"/>
            <w:lang w:val="el-GR"/>
            <w:rPrChange w:id="5478" w:author="Στάθης Καπ" w:date="2023-02-14T22:41:00Z">
              <w:rPr>
                <w:rFonts w:eastAsiaTheme="minorEastAsia"/>
              </w:rPr>
            </w:rPrChange>
          </w:rPr>
          <w:t xml:space="preserve"> (</w:t>
        </w:r>
      </w:ins>
      <m:oMath>
        <m:sSub>
          <m:sSubPr>
            <m:ctrlPr>
              <w:ins w:id="5479" w:author="Στάθης Καπ" w:date="2023-02-14T22:46:00Z">
                <w:rPr>
                  <w:rFonts w:ascii="Cambria Math" w:eastAsiaTheme="minorEastAsia" w:hAnsi="Cambria Math"/>
                  <w:i/>
                  <w:lang w:val="el-GR"/>
                </w:rPr>
              </w:ins>
            </m:ctrlPr>
          </m:sSubPr>
          <m:e>
            <m:r>
              <w:ins w:id="5480" w:author="Στάθης Καπ" w:date="2023-02-14T22:46:00Z">
                <w:rPr>
                  <w:rFonts w:ascii="Cambria Math" w:eastAsiaTheme="minorEastAsia" w:hAnsi="Cambria Math"/>
                  <w:lang w:val="el-GR"/>
                </w:rPr>
                <m:t>c</m:t>
              </w:ins>
            </m:r>
          </m:e>
          <m:sub>
            <m:r>
              <w:ins w:id="5481" w:author="Στάθης Καπ" w:date="2023-02-14T22:46:00Z">
                <w:rPr>
                  <w:rFonts w:ascii="Cambria Math" w:eastAsiaTheme="minorEastAsia" w:hAnsi="Cambria Math"/>
                  <w:lang w:val="el-GR"/>
                </w:rPr>
                <m:t>i,j</m:t>
              </w:ins>
            </m:r>
            <m:r>
              <w:ins w:id="5482" w:author="Στάθης Καπ" w:date="2023-02-14T22:54:00Z">
                <w:rPr>
                  <w:rFonts w:ascii="Cambria Math" w:eastAsiaTheme="minorEastAsia" w:hAnsi="Cambria Math"/>
                  <w:lang w:val="el-GR"/>
                </w:rPr>
                <m:t>+1</m:t>
              </w:ins>
            </m:r>
          </m:sub>
        </m:sSub>
      </m:oMath>
      <w:ins w:id="5483" w:author="Στάθης Καπ" w:date="2023-02-14T22:41:00Z">
        <w:r w:rsidR="004E54EE" w:rsidRPr="004E54EE">
          <w:rPr>
            <w:rFonts w:eastAsiaTheme="minorEastAsia"/>
            <w:lang w:val="el-GR"/>
            <w:rPrChange w:id="5484" w:author="Στάθης Καπ" w:date="2023-02-14T22:41:00Z">
              <w:rPr>
                <w:rFonts w:eastAsiaTheme="minorEastAsia"/>
              </w:rPr>
            </w:rPrChange>
          </w:rPr>
          <w:t>)</w:t>
        </w:r>
      </w:ins>
      <w:ins w:id="5485" w:author="Στάθης Καπ" w:date="2023-02-14T22:40:00Z">
        <w:r w:rsidR="004E54EE">
          <w:rPr>
            <w:rFonts w:eastAsiaTheme="minorEastAsia"/>
            <w:lang w:val="el-GR"/>
          </w:rPr>
          <w:t xml:space="preserve"> </w:t>
        </w:r>
      </w:ins>
      <w:ins w:id="5486" w:author="Στάθης Καπ" w:date="2023-02-14T22:41:00Z">
        <w:r w:rsidR="004E54EE">
          <w:rPr>
            <w:rFonts w:eastAsiaTheme="minorEastAsia"/>
            <w:lang w:val="el-GR"/>
          </w:rPr>
          <w:t xml:space="preserve">της διαδρομής </w:t>
        </w:r>
      </w:ins>
      <w:ins w:id="5487" w:author="Στάθης Καπ" w:date="2023-02-14T22:00:00Z">
        <w:r w:rsidR="004E531B">
          <w:rPr>
            <w:lang w:val="el-GR"/>
          </w:rPr>
          <w:t xml:space="preserve"> </w:t>
        </w:r>
      </w:ins>
      <m:oMath>
        <m:sSub>
          <m:sSubPr>
            <m:ctrlPr>
              <w:ins w:id="5488" w:author="Στάθης Καπ" w:date="2023-02-14T22:41:00Z">
                <w:rPr>
                  <w:rFonts w:ascii="Cambria Math" w:hAnsi="Cambria Math"/>
                  <w:i/>
                  <w:lang w:val="el-GR"/>
                </w:rPr>
              </w:ins>
            </m:ctrlPr>
          </m:sSubPr>
          <m:e>
            <m:r>
              <w:ins w:id="5489" w:author="Στάθης Καπ" w:date="2023-02-14T22:41:00Z">
                <w:rPr>
                  <w:rFonts w:ascii="Cambria Math" w:hAnsi="Cambria Math"/>
                  <w:lang w:val="el-GR"/>
                </w:rPr>
                <m:t>R</m:t>
              </w:ins>
            </m:r>
          </m:e>
          <m:sub>
            <m:r>
              <w:ins w:id="5490" w:author="Στάθης Καπ" w:date="2023-02-14T22:41:00Z">
                <w:rPr>
                  <w:rFonts w:ascii="Cambria Math" w:hAnsi="Cambria Math"/>
                  <w:lang w:val="el-GR"/>
                </w:rPr>
                <m:t>i,j+1</m:t>
              </w:ins>
            </m:r>
          </m:sub>
        </m:sSub>
      </m:oMath>
      <w:ins w:id="5491" w:author="Στάθης Καπ" w:date="2023-02-14T22:42:00Z">
        <w:r w:rsidR="004E54EE">
          <w:rPr>
            <w:rFonts w:eastAsiaTheme="minorEastAsia"/>
            <w:lang w:val="el-GR"/>
          </w:rPr>
          <w:t xml:space="preserve"> </w:t>
        </w:r>
      </w:ins>
      <w:ins w:id="5492" w:author="Στάθης Καπ" w:date="2023-02-14T22:48:00Z">
        <w:r w:rsidR="004E54EE">
          <w:rPr>
            <w:rFonts w:eastAsiaTheme="minorEastAsia"/>
            <w:lang w:val="el-GR"/>
          </w:rPr>
          <w:t>ένας κλώνος τ</w:t>
        </w:r>
      </w:ins>
      <w:ins w:id="5493" w:author="Στάθης Καπ" w:date="2023-02-14T22:42:00Z">
        <w:r w:rsidR="004E54EE">
          <w:rPr>
            <w:rFonts w:eastAsiaTheme="minorEastAsia"/>
            <w:lang w:val="el-GR"/>
          </w:rPr>
          <w:t>ο</w:t>
        </w:r>
      </w:ins>
      <w:ins w:id="5494" w:author="Στάθης Καπ" w:date="2023-02-14T22:48:00Z">
        <w:r w:rsidR="004E54EE">
          <w:rPr>
            <w:rFonts w:eastAsiaTheme="minorEastAsia"/>
            <w:lang w:val="el-GR"/>
          </w:rPr>
          <w:t>υ</w:t>
        </w:r>
      </w:ins>
      <w:ins w:id="5495" w:author="Στάθης Καπ" w:date="2023-02-14T22:42:00Z">
        <w:r w:rsidR="004E54EE">
          <w:rPr>
            <w:rFonts w:eastAsiaTheme="minorEastAsia"/>
            <w:lang w:val="el-GR"/>
          </w:rPr>
          <w:t xml:space="preserve"> κόμβο</w:t>
        </w:r>
      </w:ins>
      <w:ins w:id="5496" w:author="Στάθης Καπ" w:date="2023-02-14T22:48:00Z">
        <w:r w:rsidR="004E54EE">
          <w:rPr>
            <w:rFonts w:eastAsiaTheme="minorEastAsia"/>
            <w:lang w:val="el-GR"/>
          </w:rPr>
          <w:t>υ</w:t>
        </w:r>
      </w:ins>
      <w:ins w:id="5497" w:author="Στάθης Καπ" w:date="2023-02-14T22:42:00Z">
        <w:r w:rsidR="004E54EE" w:rsidRPr="004E54EE">
          <w:rPr>
            <w:rFonts w:eastAsiaTheme="minorEastAsia"/>
            <w:lang w:val="el-GR"/>
            <w:rPrChange w:id="5498" w:author="Στάθης Καπ" w:date="2023-02-14T22:43:00Z">
              <w:rPr>
                <w:rFonts w:eastAsiaTheme="minorEastAsia"/>
              </w:rPr>
            </w:rPrChange>
          </w:rPr>
          <w:t xml:space="preserve"> </w:t>
        </w:r>
      </w:ins>
      <m:oMath>
        <m:sSub>
          <m:sSubPr>
            <m:ctrlPr>
              <w:ins w:id="5499" w:author="Στάθης Καπ" w:date="2023-02-14T22:43:00Z">
                <w:rPr>
                  <w:rFonts w:ascii="Cambria Math" w:eastAsiaTheme="minorEastAsia" w:hAnsi="Cambria Math"/>
                  <w:i/>
                  <w:lang w:val="el-GR"/>
                </w:rPr>
              </w:ins>
            </m:ctrlPr>
          </m:sSubPr>
          <m:e>
            <m:r>
              <w:ins w:id="5500" w:author="Στάθης Καπ" w:date="2023-02-14T22:43:00Z">
                <w:rPr>
                  <w:rFonts w:ascii="Cambria Math" w:eastAsiaTheme="minorEastAsia" w:hAnsi="Cambria Math"/>
                </w:rPr>
                <m:t>z</m:t>
              </w:ins>
            </m:r>
            <m:ctrlPr>
              <w:ins w:id="5501" w:author="Στάθης Καπ" w:date="2023-02-14T22:43:00Z">
                <w:rPr>
                  <w:rFonts w:ascii="Cambria Math" w:eastAsiaTheme="minorEastAsia" w:hAnsi="Cambria Math"/>
                  <w:i/>
                </w:rPr>
              </w:ins>
            </m:ctrlPr>
          </m:e>
          <m:sub>
            <m:r>
              <w:ins w:id="5502" w:author="Στάθης Καπ" w:date="2023-02-14T22:43:00Z">
                <w:rPr>
                  <w:rFonts w:ascii="Cambria Math" w:eastAsiaTheme="minorEastAsia" w:hAnsi="Cambria Math"/>
                </w:rPr>
                <m:t>i</m:t>
              </w:ins>
            </m:r>
            <m:r>
              <w:ins w:id="5503" w:author="Στάθης Καπ" w:date="2023-02-14T22:59:00Z">
                <w:rPr>
                  <w:rFonts w:ascii="Cambria Math" w:eastAsiaTheme="minorEastAsia" w:hAnsi="Cambria Math"/>
                  <w:lang w:val="el-GR"/>
                  <w:rPrChange w:id="5504" w:author="Στάθης Καπ" w:date="2023-02-15T23:09:00Z">
                    <w:rPr>
                      <w:rFonts w:ascii="Cambria Math" w:eastAsiaTheme="minorEastAsia" w:hAnsi="Cambria Math"/>
                    </w:rPr>
                  </w:rPrChange>
                </w:rPr>
                <m:t>,</m:t>
              </w:ins>
            </m:r>
            <m:r>
              <w:ins w:id="5505" w:author="Στάθης Καπ" w:date="2023-02-14T22:59:00Z">
                <w:rPr>
                  <w:rFonts w:ascii="Cambria Math" w:eastAsiaTheme="minorEastAsia" w:hAnsi="Cambria Math"/>
                </w:rPr>
                <m:t>j</m:t>
              </w:ins>
            </m:r>
          </m:sub>
        </m:sSub>
      </m:oMath>
      <w:ins w:id="5506" w:author="Στάθης Καπ" w:date="2023-02-14T22:43:00Z">
        <w:r w:rsidR="004E54EE">
          <w:rPr>
            <w:rFonts w:eastAsiaTheme="minorEastAsia"/>
            <w:lang w:val="el-GR"/>
          </w:rPr>
          <w:t xml:space="preserve"> του διαστήματος </w:t>
        </w:r>
      </w:ins>
      <m:oMath>
        <m:sSub>
          <m:sSubPr>
            <m:ctrlPr>
              <w:ins w:id="5507" w:author="Στάθης Καπ" w:date="2023-02-14T22:43:00Z">
                <w:rPr>
                  <w:rFonts w:ascii="Cambria Math" w:eastAsiaTheme="minorEastAsia" w:hAnsi="Cambria Math"/>
                  <w:i/>
                  <w:lang w:val="el-GR"/>
                </w:rPr>
              </w:ins>
            </m:ctrlPr>
          </m:sSubPr>
          <m:e>
            <m:r>
              <w:ins w:id="5508" w:author="Στάθης Καπ" w:date="2023-02-14T22:43:00Z">
                <w:rPr>
                  <w:rFonts w:ascii="Cambria Math" w:eastAsiaTheme="minorEastAsia" w:hAnsi="Cambria Math"/>
                  <w:lang w:val="el-GR"/>
                </w:rPr>
                <m:t>I</m:t>
              </w:ins>
            </m:r>
          </m:e>
          <m:sub>
            <m:r>
              <w:ins w:id="5509" w:author="Στάθης Καπ" w:date="2023-02-14T22:43:00Z">
                <w:rPr>
                  <w:rFonts w:ascii="Cambria Math" w:eastAsiaTheme="minorEastAsia" w:hAnsi="Cambria Math"/>
                </w:rPr>
                <m:t>j</m:t>
              </w:ins>
            </m:r>
          </m:sub>
        </m:sSub>
      </m:oMath>
      <w:ins w:id="5510" w:author="Στάθης Καπ" w:date="2023-02-14T22:43:00Z">
        <w:r w:rsidR="004E54EE">
          <w:rPr>
            <w:rFonts w:eastAsiaTheme="minorEastAsia"/>
            <w:lang w:val="el-GR"/>
          </w:rPr>
          <w:t xml:space="preserve">. Για να είναι </w:t>
        </w:r>
      </w:ins>
      <w:ins w:id="5511" w:author="Στάθης Καπ" w:date="2023-02-14T22:44:00Z">
        <w:r w:rsidR="004E54EE">
          <w:rPr>
            <w:rFonts w:eastAsiaTheme="minorEastAsia"/>
            <w:lang w:val="el-GR"/>
          </w:rPr>
          <w:t>έγκυρη</w:t>
        </w:r>
      </w:ins>
      <w:ins w:id="5512" w:author="Στάθης Καπ" w:date="2023-02-14T22:43:00Z">
        <w:r w:rsidR="004E54EE">
          <w:rPr>
            <w:rFonts w:eastAsiaTheme="minorEastAsia"/>
            <w:lang w:val="el-GR"/>
          </w:rPr>
          <w:t xml:space="preserve"> η εισαγωγή του κόμβου </w:t>
        </w:r>
      </w:ins>
      <m:oMath>
        <m:sSub>
          <m:sSubPr>
            <m:ctrlPr>
              <w:ins w:id="5513" w:author="Στάθης Καπ" w:date="2023-02-14T22:44:00Z">
                <w:rPr>
                  <w:rFonts w:ascii="Cambria Math" w:eastAsiaTheme="minorEastAsia" w:hAnsi="Cambria Math"/>
                  <w:i/>
                  <w:lang w:val="el-GR"/>
                </w:rPr>
              </w:ins>
            </m:ctrlPr>
          </m:sSubPr>
          <m:e>
            <m:r>
              <w:ins w:id="5514" w:author="Στάθης Καπ" w:date="2023-02-14T22:54:00Z">
                <w:rPr>
                  <w:rFonts w:ascii="Cambria Math" w:eastAsiaTheme="minorEastAsia" w:hAnsi="Cambria Math"/>
                  <w:lang w:val="el-GR"/>
                </w:rPr>
                <m:t>c</m:t>
              </w:ins>
            </m:r>
          </m:e>
          <m:sub>
            <m:r>
              <w:ins w:id="5515" w:author="Στάθης Καπ" w:date="2023-02-14T22:44:00Z">
                <w:rPr>
                  <w:rFonts w:ascii="Cambria Math" w:eastAsiaTheme="minorEastAsia" w:hAnsi="Cambria Math"/>
                  <w:lang w:val="el-GR"/>
                </w:rPr>
                <m:t>i</m:t>
              </w:ins>
            </m:r>
            <m:r>
              <w:ins w:id="5516" w:author="Στάθης Καπ" w:date="2023-02-14T22:54:00Z">
                <w:rPr>
                  <w:rFonts w:ascii="Cambria Math" w:eastAsiaTheme="minorEastAsia" w:hAnsi="Cambria Math"/>
                  <w:lang w:val="el-GR"/>
                </w:rPr>
                <m:t>,j+1</m:t>
              </w:ins>
            </m:r>
          </m:sub>
        </m:sSub>
      </m:oMath>
      <w:ins w:id="5517" w:author="Στάθης Καπ" w:date="2023-02-14T22:44:00Z">
        <w:r w:rsidR="004E54EE">
          <w:rPr>
            <w:rFonts w:eastAsiaTheme="minorEastAsia"/>
            <w:lang w:val="el-GR"/>
          </w:rPr>
          <w:t xml:space="preserve"> στην αρχή του </w:t>
        </w:r>
      </w:ins>
      <m:oMath>
        <m:sSub>
          <m:sSubPr>
            <m:ctrlPr>
              <w:ins w:id="5518" w:author="Στάθης Καπ" w:date="2023-02-14T22:45:00Z">
                <w:rPr>
                  <w:rFonts w:ascii="Cambria Math" w:hAnsi="Cambria Math"/>
                  <w:i/>
                  <w:lang w:val="el-GR"/>
                </w:rPr>
              </w:ins>
            </m:ctrlPr>
          </m:sSubPr>
          <m:e>
            <m:r>
              <w:ins w:id="5519" w:author="Στάθης Καπ" w:date="2023-02-14T22:45:00Z">
                <w:rPr>
                  <w:rFonts w:ascii="Cambria Math" w:hAnsi="Cambria Math"/>
                  <w:lang w:val="el-GR"/>
                </w:rPr>
                <m:t>R</m:t>
              </w:ins>
            </m:r>
          </m:e>
          <m:sub>
            <m:r>
              <w:ins w:id="5520" w:author="Στάθης Καπ" w:date="2023-02-14T22:45:00Z">
                <w:rPr>
                  <w:rFonts w:ascii="Cambria Math" w:hAnsi="Cambria Math"/>
                  <w:lang w:val="el-GR"/>
                </w:rPr>
                <m:t>i,j+1</m:t>
              </w:ins>
            </m:r>
          </m:sub>
        </m:sSub>
      </m:oMath>
      <w:ins w:id="5521" w:author="Στάθης Καπ" w:date="2023-02-14T22:42:00Z">
        <w:r w:rsidR="004E54EE">
          <w:rPr>
            <w:rFonts w:eastAsiaTheme="minorEastAsia"/>
            <w:lang w:val="el-GR"/>
          </w:rPr>
          <w:t xml:space="preserve"> </w:t>
        </w:r>
      </w:ins>
      <w:ins w:id="552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523" w:author="Στάθης Καπ" w:date="2023-02-14T22:46:00Z"/>
          <w:rFonts w:eastAsiaTheme="minorEastAsia"/>
          <w:lang w:val="el-GR"/>
        </w:rPr>
      </w:pPr>
      <w:ins w:id="5524" w:author="Στάθης Καπ" w:date="2023-02-14T22:45:00Z">
        <w:r>
          <w:rPr>
            <w:rFonts w:eastAsiaTheme="minorEastAsia"/>
            <w:lang w:val="el-GR"/>
          </w:rPr>
          <w:t xml:space="preserve">Δεν παραβιάζονται οι χρόνοι του </w:t>
        </w:r>
      </w:ins>
      <m:oMath>
        <m:sSub>
          <m:sSubPr>
            <m:ctrlPr>
              <w:ins w:id="5525" w:author="Στάθης Καπ" w:date="2023-02-14T22:46:00Z">
                <w:rPr>
                  <w:rFonts w:ascii="Cambria Math" w:eastAsiaTheme="minorEastAsia" w:hAnsi="Cambria Math"/>
                  <w:i/>
                  <w:lang w:val="el-GR"/>
                </w:rPr>
              </w:ins>
            </m:ctrlPr>
          </m:sSubPr>
          <m:e>
            <m:r>
              <w:ins w:id="5526" w:author="Στάθης Καπ" w:date="2023-02-14T22:46:00Z">
                <w:rPr>
                  <w:rFonts w:ascii="Cambria Math" w:eastAsiaTheme="minorEastAsia" w:hAnsi="Cambria Math"/>
                  <w:lang w:val="el-GR"/>
                </w:rPr>
                <m:t>c</m:t>
              </w:ins>
            </m:r>
          </m:e>
          <m:sub>
            <m:r>
              <w:ins w:id="5527" w:author="Στάθης Καπ" w:date="2023-02-14T22:46:00Z">
                <w:rPr>
                  <w:rFonts w:ascii="Cambria Math" w:eastAsiaTheme="minorEastAsia" w:hAnsi="Cambria Math"/>
                  <w:lang w:val="el-GR"/>
                </w:rPr>
                <m:t>i</m:t>
              </w:ins>
            </m:r>
            <m:r>
              <w:ins w:id="5528" w:author="Στάθης Καπ" w:date="2023-02-14T22:49:00Z">
                <w:rPr>
                  <w:rFonts w:ascii="Cambria Math" w:eastAsiaTheme="minorEastAsia" w:hAnsi="Cambria Math"/>
                  <w:lang w:val="el-GR"/>
                </w:rPr>
                <m:t>,</m:t>
              </w:ins>
            </m:r>
            <m:r>
              <w:ins w:id="5529" w:author="Στάθης Καπ" w:date="2023-02-14T22:46:00Z">
                <w:rPr>
                  <w:rFonts w:ascii="Cambria Math" w:eastAsiaTheme="minorEastAsia" w:hAnsi="Cambria Math"/>
                  <w:lang w:val="el-GR"/>
                </w:rPr>
                <m:t>j</m:t>
              </w:ins>
            </m:r>
            <m:r>
              <w:ins w:id="553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531" w:author="Στάθης Καπ" w:date="2023-02-14T22:49:00Z"/>
          <w:rFonts w:eastAsiaTheme="minorEastAsia"/>
          <w:lang w:val="el-GR"/>
        </w:rPr>
      </w:pPr>
      <w:ins w:id="553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533" w:author="Στάθης Καπ" w:date="2023-02-14T22:47:00Z">
                <w:rPr>
                  <w:rFonts w:ascii="Cambria Math" w:eastAsiaTheme="minorEastAsia" w:hAnsi="Cambria Math"/>
                  <w:i/>
                  <w:lang w:val="el-GR"/>
                </w:rPr>
              </w:ins>
            </m:ctrlPr>
          </m:sSubPr>
          <m:e>
            <m:r>
              <w:ins w:id="5534" w:author="Στάθης Καπ" w:date="2023-02-14T22:47:00Z">
                <w:rPr>
                  <w:rFonts w:ascii="Cambria Math" w:eastAsiaTheme="minorEastAsia" w:hAnsi="Cambria Math"/>
                  <w:lang w:val="el-GR"/>
                </w:rPr>
                <m:t>c</m:t>
              </w:ins>
            </m:r>
          </m:e>
          <m:sub>
            <m:r>
              <w:ins w:id="5535" w:author="Στάθης Καπ" w:date="2023-02-14T22:47:00Z">
                <w:rPr>
                  <w:rFonts w:ascii="Cambria Math" w:eastAsiaTheme="minorEastAsia" w:hAnsi="Cambria Math"/>
                  <w:lang w:val="el-GR"/>
                </w:rPr>
                <m:t>i</m:t>
              </w:ins>
            </m:r>
            <m:r>
              <w:ins w:id="5536" w:author="Στάθης Καπ" w:date="2023-02-14T22:49:00Z">
                <w:rPr>
                  <w:rFonts w:ascii="Cambria Math" w:eastAsiaTheme="minorEastAsia" w:hAnsi="Cambria Math"/>
                  <w:lang w:val="el-GR"/>
                </w:rPr>
                <m:t>,</m:t>
              </w:ins>
            </m:r>
            <m:r>
              <w:ins w:id="5537" w:author="Στάθης Καπ" w:date="2023-02-14T22:47:00Z">
                <w:rPr>
                  <w:rFonts w:ascii="Cambria Math" w:eastAsiaTheme="minorEastAsia" w:hAnsi="Cambria Math"/>
                  <w:lang w:val="el-GR"/>
                </w:rPr>
                <m:t>j</m:t>
              </w:ins>
            </m:r>
            <m:r>
              <w:ins w:id="5538" w:author="Στάθης Καπ" w:date="2023-02-14T22:55:00Z">
                <w:rPr>
                  <w:rFonts w:ascii="Cambria Math" w:eastAsiaTheme="minorEastAsia" w:hAnsi="Cambria Math"/>
                  <w:lang w:val="el-GR"/>
                </w:rPr>
                <m:t>+1</m:t>
              </w:ins>
            </m:r>
          </m:sub>
        </m:sSub>
      </m:oMath>
      <w:ins w:id="5539" w:author="Στάθης Καπ" w:date="2023-02-14T22:47:00Z">
        <w:r>
          <w:rPr>
            <w:rFonts w:eastAsiaTheme="minorEastAsia"/>
            <w:lang w:val="el-GR"/>
          </w:rPr>
          <w:t xml:space="preserve"> δε</w:t>
        </w:r>
      </w:ins>
      <w:ins w:id="5540"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541" w:author="Στάθης Καπ" w:date="2023-02-14T22:53:00Z"/>
          <w:rFonts w:eastAsiaTheme="minorEastAsia"/>
          <w:lang w:val="el-GR"/>
        </w:rPr>
      </w:pPr>
      <w:ins w:id="5542" w:author="Στάθης Καπ" w:date="2023-02-14T22:49:00Z">
        <w:r>
          <w:rPr>
            <w:rFonts w:eastAsiaTheme="minorEastAsia"/>
            <w:lang w:val="el-GR"/>
          </w:rPr>
          <w:t xml:space="preserve">Ο κόμβος </w:t>
        </w:r>
      </w:ins>
      <m:oMath>
        <m:sSub>
          <m:sSubPr>
            <m:ctrlPr>
              <w:ins w:id="5543" w:author="Στάθης Καπ" w:date="2023-02-14T22:49:00Z">
                <w:rPr>
                  <w:rFonts w:ascii="Cambria Math" w:eastAsiaTheme="minorEastAsia" w:hAnsi="Cambria Math"/>
                  <w:i/>
                  <w:lang w:val="el-GR"/>
                </w:rPr>
              </w:ins>
            </m:ctrlPr>
          </m:sSubPr>
          <m:e>
            <m:r>
              <w:ins w:id="5544" w:author="Στάθης Καπ" w:date="2023-02-14T22:49:00Z">
                <w:rPr>
                  <w:rFonts w:ascii="Cambria Math" w:eastAsiaTheme="minorEastAsia" w:hAnsi="Cambria Math"/>
                  <w:lang w:val="el-GR"/>
                </w:rPr>
                <m:t>c</m:t>
              </w:ins>
            </m:r>
          </m:e>
          <m:sub>
            <m:r>
              <w:ins w:id="5545" w:author="Στάθης Καπ" w:date="2023-02-14T22:50:00Z">
                <w:rPr>
                  <w:rFonts w:ascii="Cambria Math" w:eastAsiaTheme="minorEastAsia" w:hAnsi="Cambria Math"/>
                  <w:lang w:val="el-GR"/>
                </w:rPr>
                <m:t>i,j</m:t>
              </w:ins>
            </m:r>
            <m:r>
              <w:ins w:id="5546" w:author="Στάθης Καπ" w:date="2023-02-14T22:55:00Z">
                <w:rPr>
                  <w:rFonts w:ascii="Cambria Math" w:eastAsiaTheme="minorEastAsia" w:hAnsi="Cambria Math"/>
                  <w:lang w:val="el-GR"/>
                </w:rPr>
                <m:t>+1</m:t>
              </w:ins>
            </m:r>
          </m:sub>
        </m:sSub>
      </m:oMath>
      <w:ins w:id="5547" w:author="Στάθης Καπ" w:date="2023-02-14T22:50:00Z">
        <w:r>
          <w:rPr>
            <w:rFonts w:eastAsiaTheme="minorEastAsia"/>
            <w:lang w:val="el-GR"/>
          </w:rPr>
          <w:t xml:space="preserve"> θεωρείται ουδέτερος κόμβος, καθώς έχει μηδενική διάρκεια επίσκεψης</w:t>
        </w:r>
      </w:ins>
      <w:ins w:id="5548"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549" w:author="Στάθης Καπ" w:date="2023-02-14T22:51:00Z">
                <w:rPr>
                  <w:rFonts w:ascii="Cambria Math" w:eastAsiaTheme="minorEastAsia" w:hAnsi="Cambria Math"/>
                  <w:i/>
                  <w:lang w:val="el-GR"/>
                </w:rPr>
              </w:ins>
            </m:ctrlPr>
          </m:sSubPr>
          <m:e>
            <m:r>
              <w:ins w:id="5550" w:author="Στάθης Καπ" w:date="2023-02-14T22:51:00Z">
                <w:rPr>
                  <w:rFonts w:ascii="Cambria Math" w:eastAsiaTheme="minorEastAsia" w:hAnsi="Cambria Math"/>
                  <w:lang w:val="el-GR"/>
                </w:rPr>
                <m:t>I</m:t>
              </w:ins>
            </m:r>
          </m:e>
          <m:sub>
            <m:r>
              <w:ins w:id="5551" w:author="Στάθης Καπ" w:date="2023-02-14T22:51:00Z">
                <w:rPr>
                  <w:rFonts w:ascii="Cambria Math" w:eastAsiaTheme="minorEastAsia" w:hAnsi="Cambria Math"/>
                  <w:lang w:val="el-GR"/>
                </w:rPr>
                <m:t>j</m:t>
              </w:ins>
            </m:r>
            <m:r>
              <w:ins w:id="5552" w:author="Στάθης Καπ" w:date="2023-02-14T22:55:00Z">
                <w:rPr>
                  <w:rFonts w:ascii="Cambria Math" w:eastAsiaTheme="minorEastAsia" w:hAnsi="Cambria Math"/>
                  <w:lang w:val="el-GR"/>
                </w:rPr>
                <m:t>+1</m:t>
              </w:ins>
            </m:r>
          </m:sub>
        </m:sSub>
      </m:oMath>
      <w:ins w:id="5553" w:author="Στάθης Καπ" w:date="2023-02-14T22:51:00Z">
        <w:r w:rsidRPr="007A5C11">
          <w:rPr>
            <w:rFonts w:eastAsiaTheme="minorEastAsia"/>
            <w:lang w:val="el-GR"/>
            <w:rPrChange w:id="5554" w:author="Στάθης Καπ" w:date="2023-02-14T22:51:00Z">
              <w:rPr>
                <w:rFonts w:eastAsiaTheme="minorEastAsia"/>
              </w:rPr>
            </w:rPrChange>
          </w:rPr>
          <w:t>.</w:t>
        </w:r>
      </w:ins>
      <w:ins w:id="5555" w:author="Στάθης Καπ" w:date="2023-02-14T22:52:00Z">
        <w:r w:rsidRPr="007A5C11">
          <w:rPr>
            <w:rFonts w:eastAsiaTheme="minorEastAsia"/>
            <w:lang w:val="el-GR"/>
            <w:rPrChange w:id="5556"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557" w:author="Στάθης Καπ" w:date="2023-02-14T22:52:00Z">
                <w:rPr>
                  <w:rFonts w:ascii="Cambria Math" w:eastAsiaTheme="minorEastAsia" w:hAnsi="Cambria Math"/>
                  <w:i/>
                  <w:lang w:val="el-GR"/>
                </w:rPr>
              </w:ins>
            </m:ctrlPr>
          </m:sSubPr>
          <m:e>
            <m:r>
              <w:ins w:id="5558" w:author="Στάθης Καπ" w:date="2023-02-14T22:52:00Z">
                <w:rPr>
                  <w:rFonts w:ascii="Cambria Math" w:eastAsiaTheme="minorEastAsia" w:hAnsi="Cambria Math"/>
                  <w:lang w:val="el-GR"/>
                </w:rPr>
                <m:t>c</m:t>
              </w:ins>
            </m:r>
          </m:e>
          <m:sub>
            <m:r>
              <w:ins w:id="5559" w:author="Στάθης Καπ" w:date="2023-02-14T22:52:00Z">
                <w:rPr>
                  <w:rFonts w:ascii="Cambria Math" w:eastAsiaTheme="minorEastAsia" w:hAnsi="Cambria Math"/>
                  <w:lang w:val="el-GR"/>
                </w:rPr>
                <m:t>i,j</m:t>
              </w:ins>
            </m:r>
            <m:r>
              <w:ins w:id="5560" w:author="Στάθης Καπ" w:date="2023-02-14T22:55:00Z">
                <w:rPr>
                  <w:rFonts w:ascii="Cambria Math" w:eastAsiaTheme="minorEastAsia" w:hAnsi="Cambria Math"/>
                  <w:lang w:val="el-GR"/>
                </w:rPr>
                <m:t>+1</m:t>
              </w:ins>
            </m:r>
          </m:sub>
        </m:sSub>
      </m:oMath>
      <w:ins w:id="5561" w:author="Στάθης Καπ" w:date="2023-02-14T22:52:00Z">
        <w:r>
          <w:rPr>
            <w:rFonts w:eastAsiaTheme="minorEastAsia"/>
            <w:lang w:val="el-GR"/>
          </w:rPr>
          <w:t>.</w:t>
        </w:r>
      </w:ins>
    </w:p>
    <w:p w14:paraId="08E9A24A" w14:textId="507319FF" w:rsidR="007A5C11" w:rsidRPr="006444E0" w:rsidRDefault="007A5C11" w:rsidP="007A5C11">
      <w:pPr>
        <w:rPr>
          <w:ins w:id="5562" w:author="Στάθης Καπ" w:date="2023-02-14T22:45:00Z"/>
          <w:rFonts w:eastAsiaTheme="minorEastAsia"/>
          <w:i/>
          <w:lang w:val="el-GR"/>
          <w:rPrChange w:id="5563" w:author="Στάθης Καπ" w:date="2023-02-15T23:09:00Z">
            <w:rPr>
              <w:ins w:id="5564" w:author="Στάθης Καπ" w:date="2023-02-14T22:45:00Z"/>
              <w:lang w:val="el-GR"/>
            </w:rPr>
          </w:rPrChange>
        </w:rPr>
      </w:pPr>
      <w:ins w:id="5565" w:author="Στάθης Καπ" w:date="2023-02-14T22:58:00Z">
        <w:r>
          <w:rPr>
            <w:rFonts w:eastAsiaTheme="minorEastAsia"/>
            <w:lang w:val="el-GR"/>
          </w:rPr>
          <w:t>Παρ ’όλα</w:t>
        </w:r>
      </w:ins>
      <w:ins w:id="5566" w:author="Στάθης Καπ" w:date="2023-02-14T22:53:00Z">
        <w:r>
          <w:rPr>
            <w:rFonts w:eastAsiaTheme="minorEastAsia"/>
            <w:lang w:val="el-GR"/>
          </w:rPr>
          <w:t xml:space="preserve"> αυτά το </w:t>
        </w:r>
      </w:ins>
      <m:oMath>
        <m:sSub>
          <m:sSubPr>
            <m:ctrlPr>
              <w:ins w:id="5567" w:author="Στάθης Καπ" w:date="2023-02-14T22:54:00Z">
                <w:rPr>
                  <w:rFonts w:ascii="Cambria Math" w:eastAsiaTheme="minorEastAsia" w:hAnsi="Cambria Math"/>
                  <w:i/>
                  <w:lang w:val="el-GR"/>
                </w:rPr>
              </w:ins>
            </m:ctrlPr>
          </m:sSubPr>
          <m:e>
            <m:r>
              <w:ins w:id="5568" w:author="Στάθης Καπ" w:date="2023-02-14T22:54:00Z">
                <w:rPr>
                  <w:rFonts w:ascii="Cambria Math" w:eastAsiaTheme="minorEastAsia" w:hAnsi="Cambria Math"/>
                  <w:lang w:val="el-GR"/>
                </w:rPr>
                <m:t>c</m:t>
              </w:ins>
            </m:r>
          </m:e>
          <m:sub>
            <m:r>
              <w:ins w:id="5569" w:author="Στάθης Καπ" w:date="2023-02-14T22:54:00Z">
                <w:rPr>
                  <w:rFonts w:ascii="Cambria Math" w:eastAsiaTheme="minorEastAsia" w:hAnsi="Cambria Math"/>
                  <w:lang w:val="el-GR"/>
                </w:rPr>
                <m:t>i,j</m:t>
              </w:ins>
            </m:r>
            <m:r>
              <w:ins w:id="5570" w:author="Στάθης Καπ" w:date="2023-02-14T22:55:00Z">
                <w:rPr>
                  <w:rFonts w:ascii="Cambria Math" w:eastAsiaTheme="minorEastAsia" w:hAnsi="Cambria Math"/>
                  <w:lang w:val="el-GR"/>
                </w:rPr>
                <m:t>+1</m:t>
              </w:ins>
            </m:r>
          </m:sub>
        </m:sSub>
      </m:oMath>
      <w:ins w:id="5571" w:author="Στάθης Καπ" w:date="2023-02-14T22:54:00Z">
        <w:r>
          <w:rPr>
            <w:rFonts w:eastAsiaTheme="minorEastAsia"/>
            <w:lang w:val="el-GR"/>
          </w:rPr>
          <w:t xml:space="preserve"> διατηρεί τις συντεταγμένες του </w:t>
        </w:r>
      </w:ins>
      <m:oMath>
        <m:sSub>
          <m:sSubPr>
            <m:ctrlPr>
              <w:ins w:id="5572" w:author="Στάθης Καπ" w:date="2023-02-14T22:55:00Z">
                <w:rPr>
                  <w:rFonts w:ascii="Cambria Math" w:eastAsiaTheme="minorEastAsia" w:hAnsi="Cambria Math"/>
                  <w:i/>
                  <w:lang w:val="el-GR"/>
                </w:rPr>
              </w:ins>
            </m:ctrlPr>
          </m:sSubPr>
          <m:e>
            <m:r>
              <w:ins w:id="5573" w:author="Στάθης Καπ" w:date="2023-02-14T22:55:00Z">
                <w:rPr>
                  <w:rFonts w:ascii="Cambria Math" w:eastAsiaTheme="minorEastAsia" w:hAnsi="Cambria Math"/>
                  <w:lang w:val="el-GR"/>
                </w:rPr>
                <m:t>z</m:t>
              </w:ins>
            </m:r>
          </m:e>
          <m:sub>
            <m:r>
              <w:ins w:id="5574" w:author="Στάθης Καπ" w:date="2023-02-14T22:55:00Z">
                <w:rPr>
                  <w:rFonts w:ascii="Cambria Math" w:eastAsiaTheme="minorEastAsia" w:hAnsi="Cambria Math"/>
                  <w:lang w:val="el-GR"/>
                </w:rPr>
                <m:t>i</m:t>
              </w:ins>
            </m:r>
            <m:r>
              <w:ins w:id="5575" w:author="Στάθης Καπ" w:date="2023-02-14T23:00:00Z">
                <w:rPr>
                  <w:rFonts w:ascii="Cambria Math" w:eastAsiaTheme="minorEastAsia" w:hAnsi="Cambria Math"/>
                  <w:lang w:val="el-GR"/>
                </w:rPr>
                <m:t>,j</m:t>
              </w:ins>
            </m:r>
          </m:sub>
        </m:sSub>
      </m:oMath>
      <w:ins w:id="5576" w:author="Στάθης Καπ" w:date="2023-02-14T22:55:00Z">
        <w:r>
          <w:rPr>
            <w:rFonts w:eastAsiaTheme="minorEastAsia"/>
            <w:lang w:val="el-GR"/>
          </w:rPr>
          <w:t xml:space="preserve"> </w:t>
        </w:r>
      </w:ins>
      <w:ins w:id="5577" w:author="Στάθης Καπ" w:date="2023-02-14T22:56:00Z">
        <w:r>
          <w:rPr>
            <w:rFonts w:eastAsiaTheme="minorEastAsia"/>
            <w:lang w:val="el-GR"/>
          </w:rPr>
          <w:t xml:space="preserve">οπότε ο χρόνος ταξιδιού από τον </w:t>
        </w:r>
      </w:ins>
      <m:oMath>
        <m:sSub>
          <m:sSubPr>
            <m:ctrlPr>
              <w:ins w:id="5578" w:author="Στάθης Καπ" w:date="2023-02-14T22:56:00Z">
                <w:rPr>
                  <w:rFonts w:ascii="Cambria Math" w:eastAsiaTheme="minorEastAsia" w:hAnsi="Cambria Math"/>
                  <w:i/>
                  <w:lang w:val="el-GR"/>
                </w:rPr>
              </w:ins>
            </m:ctrlPr>
          </m:sSubPr>
          <m:e>
            <m:r>
              <w:ins w:id="5579" w:author="Στάθης Καπ" w:date="2023-02-14T22:56:00Z">
                <w:rPr>
                  <w:rFonts w:ascii="Cambria Math" w:eastAsiaTheme="minorEastAsia" w:hAnsi="Cambria Math"/>
                  <w:lang w:val="el-GR"/>
                </w:rPr>
                <m:t>c</m:t>
              </w:ins>
            </m:r>
          </m:e>
          <m:sub>
            <m:r>
              <w:ins w:id="5580" w:author="Στάθης Καπ" w:date="2023-02-14T22:56:00Z">
                <w:rPr>
                  <w:rFonts w:ascii="Cambria Math" w:eastAsiaTheme="minorEastAsia" w:hAnsi="Cambria Math"/>
                  <w:lang w:val="el-GR"/>
                </w:rPr>
                <m:t>i,j+1</m:t>
              </w:ins>
            </m:r>
          </m:sub>
        </m:sSub>
      </m:oMath>
      <w:ins w:id="5581" w:author="Στάθης Καπ" w:date="2023-02-14T22:56:00Z">
        <w:r>
          <w:rPr>
            <w:rFonts w:eastAsiaTheme="minorEastAsia"/>
            <w:lang w:val="el-GR"/>
          </w:rPr>
          <w:t xml:space="preserve"> προς τον τρέχων αρχικό κόμβο της διαδρομής </w:t>
        </w:r>
      </w:ins>
      <m:oMath>
        <m:sSub>
          <m:sSubPr>
            <m:ctrlPr>
              <w:ins w:id="5582" w:author="Στάθης Καπ" w:date="2023-02-14T22:56:00Z">
                <w:rPr>
                  <w:rFonts w:ascii="Cambria Math" w:eastAsiaTheme="minorEastAsia" w:hAnsi="Cambria Math"/>
                  <w:i/>
                  <w:lang w:val="el-GR"/>
                </w:rPr>
              </w:ins>
            </m:ctrlPr>
          </m:sSubPr>
          <m:e>
            <m:r>
              <w:ins w:id="5583" w:author="Στάθης Καπ" w:date="2023-02-14T22:56:00Z">
                <w:rPr>
                  <w:rFonts w:ascii="Cambria Math" w:eastAsiaTheme="minorEastAsia" w:hAnsi="Cambria Math"/>
                  <w:lang w:val="el-GR"/>
                </w:rPr>
                <m:t>R</m:t>
              </w:ins>
            </m:r>
          </m:e>
          <m:sub>
            <m:r>
              <w:ins w:id="5584" w:author="Στάθης Καπ" w:date="2023-02-14T22:56:00Z">
                <w:rPr>
                  <w:rFonts w:ascii="Cambria Math" w:eastAsiaTheme="minorEastAsia" w:hAnsi="Cambria Math"/>
                  <w:lang w:val="el-GR"/>
                </w:rPr>
                <m:t>i,j</m:t>
              </w:ins>
            </m:r>
            <m:r>
              <w:ins w:id="5585" w:author="Στάθης Καπ" w:date="2023-02-14T22:57:00Z">
                <w:rPr>
                  <w:rFonts w:ascii="Cambria Math" w:eastAsiaTheme="minorEastAsia" w:hAnsi="Cambria Math"/>
                  <w:lang w:val="el-GR"/>
                </w:rPr>
                <m:t>+1</m:t>
              </w:ins>
            </m:r>
          </m:sub>
        </m:sSub>
      </m:oMath>
      <w:ins w:id="5586" w:author="Στάθης Καπ" w:date="2023-02-14T22:57:00Z">
        <w:r>
          <w:rPr>
            <w:rFonts w:eastAsiaTheme="minorEastAsia"/>
            <w:lang w:val="el-GR"/>
          </w:rPr>
          <w:t xml:space="preserve"> θα προκαλέσει μια ολίσθηση των χρόνων άφιξης, αναχώρησης </w:t>
        </w:r>
      </w:ins>
      <w:ins w:id="5587" w:author="Στάθης Καπ" w:date="2023-02-14T22:58:00Z">
        <w:r>
          <w:rPr>
            <w:rFonts w:eastAsiaTheme="minorEastAsia"/>
            <w:lang w:val="el-GR"/>
          </w:rPr>
          <w:t>κ.λπ.</w:t>
        </w:r>
      </w:ins>
      <w:ins w:id="5588" w:author="Στάθης Καπ" w:date="2023-02-14T22:57:00Z">
        <w:r>
          <w:rPr>
            <w:rFonts w:eastAsiaTheme="minorEastAsia"/>
            <w:lang w:val="el-GR"/>
          </w:rPr>
          <w:t xml:space="preserve"> των </w:t>
        </w:r>
      </w:ins>
      <w:ins w:id="5589" w:author="Στάθης Καπ" w:date="2023-02-14T22:58:00Z">
        <w:r>
          <w:rPr>
            <w:rFonts w:eastAsiaTheme="minorEastAsia"/>
            <w:lang w:val="el-GR"/>
          </w:rPr>
          <w:t xml:space="preserve">υπόλοιπων κόμβων της διαδρομής </w:t>
        </w:r>
      </w:ins>
      <m:oMath>
        <m:sSub>
          <m:sSubPr>
            <m:ctrlPr>
              <w:ins w:id="5590" w:author="Στάθης Καπ" w:date="2023-02-14T22:58:00Z">
                <w:rPr>
                  <w:rFonts w:ascii="Cambria Math" w:eastAsiaTheme="minorEastAsia" w:hAnsi="Cambria Math"/>
                  <w:i/>
                  <w:lang w:val="el-GR"/>
                </w:rPr>
              </w:ins>
            </m:ctrlPr>
          </m:sSubPr>
          <m:e>
            <m:r>
              <w:ins w:id="5591" w:author="Στάθης Καπ" w:date="2023-02-14T22:58:00Z">
                <w:rPr>
                  <w:rFonts w:ascii="Cambria Math" w:eastAsiaTheme="minorEastAsia" w:hAnsi="Cambria Math"/>
                  <w:lang w:val="el-GR"/>
                </w:rPr>
                <m:t>R</m:t>
              </w:ins>
            </m:r>
          </m:e>
          <m:sub>
            <m:r>
              <w:ins w:id="5592" w:author="Στάθης Καπ" w:date="2023-02-14T22:58:00Z">
                <w:rPr>
                  <w:rFonts w:ascii="Cambria Math" w:eastAsiaTheme="minorEastAsia" w:hAnsi="Cambria Math"/>
                  <w:lang w:val="el-GR"/>
                </w:rPr>
                <m:t>i,j+1</m:t>
              </w:ins>
            </m:r>
          </m:sub>
        </m:sSub>
      </m:oMath>
      <w:ins w:id="5593"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594"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595" w:author="Στάθης Καπ" w:date="2023-02-14T23:02:00Z">
        <w:r w:rsidR="00FE275F">
          <w:rPr>
            <w:rFonts w:eastAsiaTheme="minorEastAsia"/>
            <w:lang w:val="el-GR"/>
          </w:rPr>
          <w:t xml:space="preserve">αφαιρείται ο αρχικός κόμβος της διαδρομής </w:t>
        </w:r>
      </w:ins>
      <m:oMath>
        <m:sSub>
          <m:sSubPr>
            <m:ctrlPr>
              <w:ins w:id="5596" w:author="Στάθης Καπ" w:date="2023-02-14T23:02:00Z">
                <w:rPr>
                  <w:rFonts w:ascii="Cambria Math" w:eastAsiaTheme="minorEastAsia" w:hAnsi="Cambria Math"/>
                  <w:i/>
                  <w:lang w:val="el-GR"/>
                </w:rPr>
              </w:ins>
            </m:ctrlPr>
          </m:sSubPr>
          <m:e>
            <m:r>
              <w:ins w:id="5597" w:author="Στάθης Καπ" w:date="2023-02-14T23:02:00Z">
                <w:rPr>
                  <w:rFonts w:ascii="Cambria Math" w:eastAsiaTheme="minorEastAsia" w:hAnsi="Cambria Math"/>
                  <w:lang w:val="el-GR"/>
                </w:rPr>
                <m:t>R</m:t>
              </w:ins>
            </m:r>
          </m:e>
          <m:sub>
            <m:r>
              <w:ins w:id="5598" w:author="Στάθης Καπ" w:date="2023-02-14T23:02:00Z">
                <w:rPr>
                  <w:rFonts w:ascii="Cambria Math" w:eastAsiaTheme="minorEastAsia" w:hAnsi="Cambria Math"/>
                  <w:lang w:val="el-GR"/>
                </w:rPr>
                <m:t>i,j</m:t>
              </w:ins>
            </m:r>
          </m:sub>
        </m:sSub>
      </m:oMath>
      <w:ins w:id="5599"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600" w:author="Στάθης Καπ" w:date="2023-02-14T23:03:00Z">
              <w:rPr>
                <w:rFonts w:eastAsiaTheme="minorEastAsia"/>
              </w:rPr>
            </w:rPrChange>
          </w:rPr>
          <w:t xml:space="preserve"> </w:t>
        </w:r>
      </w:ins>
      <w:ins w:id="5601" w:author="Στάθης Καπ" w:date="2023-02-14T23:03:00Z">
        <w:r w:rsidR="00FE275F">
          <w:rPr>
            <w:rFonts w:eastAsiaTheme="minorEastAsia"/>
            <w:lang w:val="el-GR"/>
          </w:rPr>
          <w:t xml:space="preserve">του διαστήματος </w:t>
        </w:r>
      </w:ins>
      <m:oMath>
        <m:sSub>
          <m:sSubPr>
            <m:ctrlPr>
              <w:ins w:id="5602" w:author="Στάθης Καπ" w:date="2023-02-14T23:03:00Z">
                <w:rPr>
                  <w:rFonts w:ascii="Cambria Math" w:eastAsiaTheme="minorEastAsia" w:hAnsi="Cambria Math"/>
                  <w:i/>
                  <w:lang w:val="el-GR"/>
                </w:rPr>
              </w:ins>
            </m:ctrlPr>
          </m:sSubPr>
          <m:e>
            <m:r>
              <w:ins w:id="5603" w:author="Στάθης Καπ" w:date="2023-02-14T23:03:00Z">
                <w:rPr>
                  <w:rFonts w:ascii="Cambria Math" w:eastAsiaTheme="minorEastAsia" w:hAnsi="Cambria Math"/>
                  <w:lang w:val="el-GR"/>
                </w:rPr>
                <m:t>I</m:t>
              </w:ins>
            </m:r>
          </m:e>
          <m:sub>
            <m:r>
              <w:ins w:id="5604" w:author="Στάθης Καπ" w:date="2023-02-14T23:03:00Z">
                <w:rPr>
                  <w:rFonts w:ascii="Cambria Math" w:eastAsiaTheme="minorEastAsia" w:hAnsi="Cambria Math"/>
                  <w:lang w:val="el-GR"/>
                </w:rPr>
                <m:t>j+1</m:t>
              </w:ins>
            </m:r>
          </m:sub>
        </m:sSub>
      </m:oMath>
      <w:ins w:id="5605" w:author="Στάθης Καπ" w:date="2023-02-14T22:59:00Z">
        <w:r w:rsidR="00881D02">
          <w:rPr>
            <w:rFonts w:eastAsiaTheme="minorEastAsia"/>
            <w:lang w:val="el-GR"/>
          </w:rPr>
          <w:t xml:space="preserve"> </w:t>
        </w:r>
      </w:ins>
      <w:ins w:id="5606" w:author="Στάθης Καπ" w:date="2023-02-14T23:03:00Z">
        <w:r w:rsidR="00FE275F" w:rsidRPr="00FE275F">
          <w:rPr>
            <w:rFonts w:eastAsiaTheme="minorEastAsia"/>
            <w:lang w:val="el-GR"/>
            <w:rPrChange w:id="5607" w:author="Στάθης Καπ" w:date="2023-02-14T23:03:00Z">
              <w:rPr>
                <w:rFonts w:eastAsiaTheme="minorEastAsia"/>
              </w:rPr>
            </w:rPrChange>
          </w:rPr>
          <w:t>.</w:t>
        </w:r>
      </w:ins>
    </w:p>
    <w:p w14:paraId="56738131" w14:textId="77D5B273" w:rsidR="00E609DD" w:rsidRPr="006444E0" w:rsidRDefault="004D7D74" w:rsidP="008A3936">
      <w:pPr>
        <w:rPr>
          <w:ins w:id="5608" w:author="Στάθης Καπ" w:date="2023-02-02T18:06:00Z"/>
          <w:lang w:val="el-GR"/>
        </w:rPr>
      </w:pPr>
      <w:del w:id="5609" w:author="Στάθης Καπ" w:date="2023-02-14T23:03:00Z">
        <w:r w:rsidRPr="005D19C5" w:rsidDel="00FE275F">
          <w:rPr>
            <w:lang w:val="el-GR"/>
          </w:rPr>
          <w:delText xml:space="preserve">Δεν </w:delText>
        </w:r>
      </w:del>
      <w:del w:id="5610" w:author="Στάθης Καπ" w:date="2023-02-01T06:01:00Z">
        <w:r w:rsidRPr="005D19C5">
          <w:rPr>
            <w:lang w:val="el-GR"/>
          </w:rPr>
          <w:delText>μπορούμε</w:delText>
        </w:r>
      </w:del>
      <w:del w:id="5611" w:author="Στάθης Καπ" w:date="2023-02-14T23:03:00Z">
        <w:r w:rsidRPr="005D19C5" w:rsidDel="00FE275F">
          <w:rPr>
            <w:lang w:val="el-GR"/>
          </w:rPr>
          <w:delText xml:space="preserve"> να </w:delText>
        </w:r>
      </w:del>
      <w:del w:id="5612" w:author="Στάθης Καπ" w:date="2023-02-01T06:01:00Z">
        <w:r w:rsidRPr="005D19C5">
          <w:rPr>
            <w:lang w:val="el-GR"/>
          </w:rPr>
          <w:delText>εισάγουμε</w:delText>
        </w:r>
      </w:del>
      <w:del w:id="5613" w:author="Στάθης Καπ" w:date="2023-02-14T23:03:00Z">
        <w:r w:rsidRPr="005D19C5" w:rsidDel="00FE275F">
          <w:rPr>
            <w:lang w:val="el-GR"/>
          </w:rPr>
          <w:delText xml:space="preserve"> αυθαίρετα </w:delText>
        </w:r>
      </w:del>
      <w:del w:id="5614"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615" w:author="Στάθης Καπ" w:date="2023-02-14T23:03:00Z">
        <w:r w:rsidRPr="005D19C5" w:rsidDel="00FE275F">
          <w:rPr>
            <w:lang w:val="el-GR"/>
          </w:rPr>
          <w:delText xml:space="preserve"> διαδρομή και να </w:delText>
        </w:r>
      </w:del>
      <w:del w:id="5616" w:author="Στάθης Καπ" w:date="2023-02-01T06:01:00Z">
        <w:r w:rsidRPr="005D19C5">
          <w:rPr>
            <w:lang w:val="el-GR"/>
          </w:rPr>
          <w:delText xml:space="preserve">ξεκινήσουμε το </w:delText>
        </w:r>
        <w:r>
          <w:delText>construction</w:delText>
        </w:r>
        <w:r w:rsidRPr="005D19C5">
          <w:rPr>
            <w:lang w:val="el-GR"/>
          </w:rPr>
          <w:delText>.</w:delText>
        </w:r>
      </w:del>
      <w:del w:id="5617"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618" w:author="Στάθης Καπ" w:date="2023-02-01T06:01:00Z">
        <w:r w:rsidRPr="005D19C5">
          <w:rPr>
            <w:lang w:val="el-GR"/>
          </w:rPr>
          <w:delText xml:space="preserve">βάζουμε έναν καινούριο κόμβο, είτε στην αρχή της </w:delText>
        </w:r>
      </w:del>
      <w:del w:id="5619" w:author="Στάθης Καπ" w:date="2023-02-14T23:03:00Z">
        <w:r w:rsidRPr="005D19C5" w:rsidDel="00FE275F">
          <w:rPr>
            <w:lang w:val="el-GR"/>
          </w:rPr>
          <w:delText xml:space="preserve">διαδρομής, </w:delText>
        </w:r>
      </w:del>
      <w:del w:id="5620" w:author="Στάθης Καπ" w:date="2023-02-01T06:01:00Z">
        <w:r w:rsidRPr="005D19C5">
          <w:rPr>
            <w:lang w:val="el-GR"/>
          </w:rPr>
          <w:delText xml:space="preserve">είτε στη μέση, είτε στο τέλος </w:delText>
        </w:r>
      </w:del>
      <w:del w:id="5621" w:author="Στάθης Καπ" w:date="2023-02-14T23:03:00Z">
        <w:r w:rsidRPr="005D19C5" w:rsidDel="00FE275F">
          <w:rPr>
            <w:lang w:val="el-GR"/>
          </w:rPr>
          <w:delText xml:space="preserve">πρέπει </w:delText>
        </w:r>
      </w:del>
      <w:del w:id="5622" w:author="Στάθης Καπ" w:date="2023-02-01T06:01:00Z">
        <w:r w:rsidRPr="005D19C5">
          <w:rPr>
            <w:lang w:val="el-GR"/>
          </w:rPr>
          <w:delText xml:space="preserve">να βεβαιωθούμε ότι </w:delText>
        </w:r>
      </w:del>
      <w:del w:id="5623" w:author="Στάθης Καπ" w:date="2023-02-14T23:03:00Z">
        <w:r w:rsidRPr="005D19C5" w:rsidDel="00FE275F">
          <w:rPr>
            <w:lang w:val="el-GR"/>
          </w:rPr>
          <w:delText xml:space="preserve">η διαδρομή </w:delText>
        </w:r>
      </w:del>
      <w:del w:id="5624" w:author="Στάθης Καπ" w:date="2023-02-01T06:01:00Z">
        <w:r w:rsidRPr="005D19C5">
          <w:rPr>
            <w:lang w:val="el-GR"/>
          </w:rPr>
          <w:delText>συνεχίζει</w:delText>
        </w:r>
      </w:del>
      <w:del w:id="5625" w:author="Στάθης Καπ" w:date="2023-02-14T23:03:00Z">
        <w:r w:rsidRPr="005D19C5" w:rsidDel="00FE275F">
          <w:rPr>
            <w:lang w:val="el-GR"/>
          </w:rPr>
          <w:delText xml:space="preserve"> να είναι έγκυρη</w:delText>
        </w:r>
      </w:del>
      <w:del w:id="5626"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627" w:author="Στάθης Καπ" w:date="2023-02-14T23:03:00Z">
        <w:r w:rsidRPr="005D19C5" w:rsidDel="00FE275F">
          <w:rPr>
            <w:lang w:val="el-GR"/>
          </w:rPr>
          <w:delText xml:space="preserve"> Για </w:delText>
        </w:r>
      </w:del>
      <w:del w:id="5628" w:author="Στάθης Καπ" w:date="2023-02-01T06:01:00Z">
        <w:r w:rsidRPr="005D19C5">
          <w:rPr>
            <w:lang w:val="el-GR"/>
          </w:rPr>
          <w:delText>να επιτευχθεί</w:delText>
        </w:r>
      </w:del>
      <w:del w:id="5629"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630" w:author="Στάθης Καπ" w:date="2023-02-02T18:02:00Z">
        <w:r w:rsidRPr="005D19C5" w:rsidDel="00E609DD">
          <w:rPr>
            <w:lang w:val="el-GR"/>
          </w:rPr>
          <w:delText xml:space="preserve"> της διαδρομής</w:delText>
        </w:r>
      </w:del>
      <w:del w:id="5631" w:author="Στάθης Καπ" w:date="2023-02-14T23:03:00Z">
        <w:r w:rsidRPr="005D19C5" w:rsidDel="00FE275F">
          <w:rPr>
            <w:lang w:val="el-GR"/>
          </w:rPr>
          <w:delText xml:space="preserve"> </w:delText>
        </w:r>
      </w:del>
      <w:del w:id="5632" w:author="Στάθης Καπ" w:date="2023-02-01T06:01:00Z">
        <w:r w:rsidRPr="005D19C5">
          <w:rPr>
            <w:lang w:val="el-GR"/>
          </w:rPr>
          <w:delText xml:space="preserve">μέχρι η </w:delText>
        </w:r>
      </w:del>
      <w:del w:id="5633" w:author="Στάθης Καπ" w:date="2023-02-14T23:03:00Z">
        <w:r w:rsidRPr="005D19C5" w:rsidDel="00FE275F">
          <w:rPr>
            <w:lang w:val="el-GR"/>
          </w:rPr>
          <w:delText xml:space="preserve">εισαγωγή </w:delText>
        </w:r>
      </w:del>
      <w:ins w:id="5634" w:author="Στάθης Καπ" w:date="2023-02-02T18:04:00Z">
        <w:r w:rsidR="00E609DD">
          <w:rPr>
            <w:lang w:val="el-GR"/>
          </w:rPr>
          <w:t xml:space="preserve">Έστω λοιπόν ένα πρόβλημα </w:t>
        </w:r>
      </w:ins>
      <w:ins w:id="5635" w:author="Στάθης Καπ" w:date="2023-02-14T23:03:00Z">
        <w:r w:rsidR="00FE275F">
          <w:t>T</w:t>
        </w:r>
      </w:ins>
      <w:ins w:id="5636" w:author="Στάθης Καπ" w:date="2023-02-02T18:04:00Z">
        <w:r w:rsidR="00E609DD">
          <w:t>OPTW</w:t>
        </w:r>
        <w:r w:rsidR="00E609DD" w:rsidRPr="00E609DD">
          <w:rPr>
            <w:lang w:val="el-GR"/>
            <w:rPrChange w:id="5637" w:author="Στάθης Καπ" w:date="2023-02-02T18:04:00Z">
              <w:rPr/>
            </w:rPrChange>
          </w:rPr>
          <w:t xml:space="preserve"> </w:t>
        </w:r>
        <w:r w:rsidR="00E609DD">
          <w:rPr>
            <w:lang w:val="el-GR"/>
          </w:rPr>
          <w:t>που έχει χωριστεί σε 2 διαστήματα</w:t>
        </w:r>
      </w:ins>
      <w:ins w:id="5638" w:author="Στάθης Καπ" w:date="2023-02-02T18:05:00Z">
        <w:r w:rsidR="00E609DD">
          <w:rPr>
            <w:lang w:val="el-GR"/>
          </w:rPr>
          <w:t xml:space="preserve"> Α και </w:t>
        </w:r>
      </w:ins>
      <w:ins w:id="5639" w:author="Στάθης Καπ" w:date="2023-02-02T18:09:00Z">
        <w:r w:rsidR="00771290">
          <w:rPr>
            <w:lang w:val="el-GR"/>
          </w:rPr>
          <w:t xml:space="preserve">Β και μια χρονική στιγμή </w:t>
        </w:r>
        <w:r w:rsidR="00771290">
          <w:t>t</w:t>
        </w:r>
        <w:r w:rsidR="00771290" w:rsidRPr="00771290">
          <w:rPr>
            <w:lang w:val="el-GR"/>
            <w:rPrChange w:id="5640"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641" w:author="Στάθης Καπ" w:date="2023-02-07T22:28:00Z"/>
        </w:rPr>
        <w:pPrChange w:id="5642" w:author="Στάθης Καπ" w:date="2023-02-07T22:28:00Z">
          <w:pPr>
            <w:jc w:val="center"/>
          </w:pPr>
        </w:pPrChange>
      </w:pPr>
      <w:ins w:id="5643"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644" w:author="Στάθης Καπ" w:date="2023-02-14T23:05:00Z"/>
          <w:i/>
          <w:lang w:val="el-GR"/>
          <w:rPrChange w:id="5645" w:author="Στάθης Καπ" w:date="2023-02-14T23:07:00Z">
            <w:rPr>
              <w:ins w:id="5646" w:author="Στάθης Καπ" w:date="2023-02-14T23:05:00Z"/>
              <w:lang w:val="el-GR"/>
            </w:rPr>
          </w:rPrChange>
        </w:rPr>
      </w:pPr>
      <w:ins w:id="5647" w:author="Στάθης Καπ" w:date="2023-02-14T23:05:00Z">
        <w:r>
          <w:rPr>
            <w:lang w:val="el-GR"/>
          </w:rPr>
          <w:t>Η προεργασία που π</w:t>
        </w:r>
      </w:ins>
      <w:ins w:id="5648"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649" w:author="Στάθης Καπ" w:date="2023-02-14T23:06:00Z">
                <w:rPr>
                  <w:rFonts w:ascii="Cambria Math" w:hAnsi="Cambria Math"/>
                  <w:i/>
                  <w:lang w:val="el-GR"/>
                </w:rPr>
              </w:ins>
            </m:ctrlPr>
          </m:sSubPr>
          <m:e>
            <m:r>
              <w:ins w:id="5650" w:author="Στάθης Καπ" w:date="2023-02-14T23:06:00Z">
                <w:rPr>
                  <w:rFonts w:ascii="Cambria Math" w:hAnsi="Cambria Math"/>
                  <w:lang w:val="el-GR"/>
                </w:rPr>
                <m:t>w</m:t>
              </w:ins>
            </m:r>
          </m:e>
          <m:sub>
            <m:r>
              <w:ins w:id="5651" w:author="Στάθης Καπ" w:date="2023-02-14T23:06:00Z">
                <w:rPr>
                  <w:rFonts w:ascii="Cambria Math" w:hAnsi="Cambria Math"/>
                  <w:lang w:val="el-GR"/>
                </w:rPr>
                <m:t>a</m:t>
              </w:ins>
            </m:r>
          </m:sub>
        </m:sSub>
      </m:oMath>
      <w:ins w:id="5652" w:author="Στάθης Καπ" w:date="2023-02-14T23:06:00Z">
        <w:r>
          <w:rPr>
            <w:rFonts w:eastAsiaTheme="minorEastAsia"/>
            <w:lang w:val="el-GR"/>
          </w:rPr>
          <w:t xml:space="preserve"> του </w:t>
        </w:r>
      </w:ins>
      <w:ins w:id="5653" w:author="Στάθης Καπ" w:date="2023-02-14T23:07:00Z">
        <w:r>
          <w:rPr>
            <w:rFonts w:eastAsiaTheme="minorEastAsia"/>
            <w:lang w:val="el-GR"/>
          </w:rPr>
          <w:t xml:space="preserve">προβλήματος </w:t>
        </w:r>
      </w:ins>
      <m:oMath>
        <m:r>
          <w:ins w:id="5654" w:author="Στάθης Καπ" w:date="2023-02-14T23:07:00Z">
            <w:rPr>
              <w:rFonts w:ascii="Cambria Math" w:eastAsiaTheme="minorEastAsia" w:hAnsi="Cambria Math"/>
              <w:lang w:val="el-GR"/>
            </w:rPr>
            <m:t>topt</m:t>
          </w:ins>
        </m:r>
        <m:sSub>
          <m:sSubPr>
            <m:ctrlPr>
              <w:ins w:id="5655" w:author="Στάθης Καπ" w:date="2023-02-14T23:07:00Z">
                <w:rPr>
                  <w:rFonts w:ascii="Cambria Math" w:eastAsiaTheme="minorEastAsia" w:hAnsi="Cambria Math"/>
                  <w:i/>
                  <w:lang w:val="el-GR"/>
                </w:rPr>
              </w:ins>
            </m:ctrlPr>
          </m:sSubPr>
          <m:e>
            <m:r>
              <w:ins w:id="5656" w:author="Στάθης Καπ" w:date="2023-02-14T23:07:00Z">
                <w:rPr>
                  <w:rFonts w:ascii="Cambria Math" w:eastAsiaTheme="minorEastAsia" w:hAnsi="Cambria Math"/>
                  <w:lang w:val="el-GR"/>
                </w:rPr>
                <m:t>w</m:t>
              </w:ins>
            </m:r>
          </m:e>
          <m:sub>
            <m:r>
              <w:ins w:id="5657" w:author="Στάθης Καπ" w:date="2023-02-14T23:07:00Z">
                <w:rPr>
                  <w:rFonts w:ascii="Cambria Math" w:eastAsiaTheme="minorEastAsia" w:hAnsi="Cambria Math"/>
                  <w:lang w:val="el-GR"/>
                </w:rPr>
                <m:t>b</m:t>
              </w:ins>
            </m:r>
          </m:sub>
        </m:sSub>
      </m:oMath>
      <w:ins w:id="5658" w:author="Στάθης Καπ" w:date="2023-02-14T23:06:00Z">
        <w:r>
          <w:rPr>
            <w:rFonts w:eastAsiaTheme="minorEastAsia"/>
            <w:lang w:val="el-GR"/>
          </w:rPr>
          <w:t xml:space="preserve"> </w:t>
        </w:r>
      </w:ins>
      <w:ins w:id="5659" w:author="Στάθης Καπ" w:date="2023-02-14T23:07:00Z">
        <w:r w:rsidRPr="00FB12EA">
          <w:rPr>
            <w:rFonts w:eastAsiaTheme="minorEastAsia"/>
            <w:lang w:val="el-GR"/>
            <w:rPrChange w:id="5660" w:author="Στάθης Καπ" w:date="2023-02-14T23:07:00Z">
              <w:rPr>
                <w:rFonts w:eastAsiaTheme="minorEastAsia"/>
              </w:rPr>
            </w:rPrChange>
          </w:rPr>
          <w:t>.</w:t>
        </w:r>
      </w:ins>
    </w:p>
    <w:p w14:paraId="5DC2B78D" w14:textId="248CDC89" w:rsidR="00771290" w:rsidRPr="009F2340" w:rsidRDefault="00771290" w:rsidP="008A3936">
      <w:pPr>
        <w:rPr>
          <w:ins w:id="5661" w:author="Στάθης Καπ" w:date="2023-02-07T19:17:00Z"/>
          <w:lang w:val="el-GR"/>
          <w:rPrChange w:id="5662" w:author="Στάθης Καπ" w:date="2023-02-07T19:20:00Z">
            <w:rPr>
              <w:ins w:id="5663" w:author="Στάθης Καπ" w:date="2023-02-07T19:17:00Z"/>
            </w:rPr>
          </w:rPrChange>
        </w:rPr>
      </w:pPr>
      <w:ins w:id="5664" w:author="Στάθης Καπ" w:date="2023-02-02T18:09:00Z">
        <w:r>
          <w:rPr>
            <w:lang w:val="el-GR"/>
          </w:rPr>
          <w:t xml:space="preserve">Αρχικά, </w:t>
        </w:r>
      </w:ins>
      <w:ins w:id="5665" w:author="Στάθης Καπ" w:date="2023-02-07T22:19:00Z">
        <w:r w:rsidR="00AB1CD1">
          <w:rPr>
            <w:lang w:val="el-GR"/>
          </w:rPr>
          <w:t xml:space="preserve">ως αφετηρία κάθε τροχιάς του προβλήματος </w:t>
        </w:r>
      </w:ins>
      <m:oMath>
        <m:r>
          <w:ins w:id="5666" w:author="Στάθης Καπ" w:date="2023-02-07T22:18:00Z">
            <w:rPr>
              <w:rFonts w:ascii="Cambria Math" w:hAnsi="Cambria Math"/>
              <w:lang w:val="el-GR"/>
            </w:rPr>
            <m:t>topt</m:t>
          </w:ins>
        </m:r>
        <m:sSub>
          <m:sSubPr>
            <m:ctrlPr>
              <w:ins w:id="5667" w:author="Στάθης Καπ" w:date="2023-02-07T22:18:00Z">
                <w:rPr>
                  <w:rFonts w:ascii="Cambria Math" w:hAnsi="Cambria Math"/>
                  <w:i/>
                  <w:lang w:val="el-GR"/>
                </w:rPr>
              </w:ins>
            </m:ctrlPr>
          </m:sSubPr>
          <m:e>
            <m:r>
              <w:ins w:id="5668" w:author="Στάθης Καπ" w:date="2023-02-07T22:18:00Z">
                <w:rPr>
                  <w:rFonts w:ascii="Cambria Math" w:hAnsi="Cambria Math"/>
                  <w:lang w:val="el-GR"/>
                </w:rPr>
                <m:t>w</m:t>
              </w:ins>
            </m:r>
          </m:e>
          <m:sub>
            <m:r>
              <w:ins w:id="5669" w:author="Στάθης Καπ" w:date="2023-02-07T22:18:00Z">
                <w:rPr>
                  <w:rFonts w:ascii="Cambria Math" w:hAnsi="Cambria Math"/>
                  <w:lang w:val="el-GR"/>
                </w:rPr>
                <m:t>b</m:t>
              </w:ins>
            </m:r>
          </m:sub>
        </m:sSub>
      </m:oMath>
      <w:ins w:id="5670" w:author="Στάθης Καπ" w:date="2023-02-02T18:10:00Z">
        <w:r>
          <w:rPr>
            <w:lang w:val="el-GR"/>
          </w:rPr>
          <w:t>,</w:t>
        </w:r>
      </w:ins>
      <w:ins w:id="5671" w:author="Στάθης Καπ" w:date="2023-02-07T22:19:00Z">
        <w:r w:rsidR="00AB1CD1">
          <w:rPr>
            <w:lang w:val="el-GR"/>
          </w:rPr>
          <w:t xml:space="preserve"> τοποθετείται </w:t>
        </w:r>
      </w:ins>
      <w:ins w:id="5672" w:author="Στάθης Καπ" w:date="2023-02-07T19:20:00Z">
        <w:r w:rsidR="009F2340">
          <w:rPr>
            <w:lang w:val="el-GR"/>
          </w:rPr>
          <w:t>ένας κλώνος του τελευταίου κόμβου</w:t>
        </w:r>
      </w:ins>
      <w:ins w:id="5673" w:author="Στάθης Καπ" w:date="2023-02-07T19:25:00Z">
        <w:r w:rsidR="00417CCE">
          <w:rPr>
            <w:lang w:val="el-GR"/>
          </w:rPr>
          <w:t xml:space="preserve"> της αντίστοιχης </w:t>
        </w:r>
      </w:ins>
      <w:ins w:id="5674" w:author="Στάθης Καπ" w:date="2023-02-07T22:19:00Z">
        <w:r w:rsidR="00AB1CD1">
          <w:rPr>
            <w:lang w:val="el-GR"/>
          </w:rPr>
          <w:t>τροχιάς</w:t>
        </w:r>
      </w:ins>
      <w:ins w:id="5675" w:author="Στάθης Καπ" w:date="2023-02-07T19:20:00Z">
        <w:r w:rsidR="009F2340">
          <w:rPr>
            <w:lang w:val="el-GR"/>
          </w:rPr>
          <w:t xml:space="preserve"> του προηγούμενο</w:t>
        </w:r>
      </w:ins>
      <w:ins w:id="5676" w:author="Στάθης Καπ" w:date="2023-02-07T22:19:00Z">
        <w:r w:rsidR="00AB1CD1">
          <w:rPr>
            <w:lang w:val="el-GR"/>
          </w:rPr>
          <w:t>υ</w:t>
        </w:r>
      </w:ins>
      <w:ins w:id="5677" w:author="Στάθης Καπ" w:date="2023-02-07T19:20:00Z">
        <w:r w:rsidR="009F2340">
          <w:rPr>
            <w:lang w:val="el-GR"/>
          </w:rPr>
          <w:t xml:space="preserve"> </w:t>
        </w:r>
      </w:ins>
      <w:ins w:id="5678" w:author="Στάθης Καπ" w:date="2023-02-07T22:19:00Z">
        <w:r w:rsidR="00AB1CD1">
          <w:rPr>
            <w:lang w:val="el-GR"/>
          </w:rPr>
          <w:t>υποπροβλήματος</w:t>
        </w:r>
      </w:ins>
      <w:ins w:id="5679" w:author="Στάθης Καπ" w:date="2023-02-02T18:13:00Z">
        <w:r w:rsidRPr="00771290">
          <w:rPr>
            <w:lang w:val="el-GR"/>
            <w:rPrChange w:id="5680" w:author="Στάθης Καπ" w:date="2023-02-02T18:13:00Z">
              <w:rPr/>
            </w:rPrChange>
          </w:rPr>
          <w:t xml:space="preserve">, </w:t>
        </w:r>
        <w:r>
          <w:rPr>
            <w:lang w:val="el-GR"/>
          </w:rPr>
          <w:t>δηλαδή στο συγκεκριμένο παράδειγμα</w:t>
        </w:r>
        <w:r w:rsidRPr="00771290">
          <w:rPr>
            <w:lang w:val="el-GR"/>
            <w:rPrChange w:id="5681" w:author="Στάθης Καπ" w:date="2023-02-02T18:13:00Z">
              <w:rPr/>
            </w:rPrChange>
          </w:rPr>
          <w:t>,</w:t>
        </w:r>
        <w:r>
          <w:rPr>
            <w:lang w:val="el-GR"/>
          </w:rPr>
          <w:t xml:space="preserve"> </w:t>
        </w:r>
      </w:ins>
      <w:ins w:id="5682" w:author="Στάθης Καπ" w:date="2023-02-07T22:20:00Z">
        <w:r w:rsidR="00AB1CD1">
          <w:rPr>
            <w:lang w:val="el-GR"/>
          </w:rPr>
          <w:t xml:space="preserve">οι κόμβοι </w:t>
        </w:r>
      </w:ins>
      <w:ins w:id="5683" w:author="Στάθης Καπ" w:date="2023-02-14T23:04:00Z">
        <w:r w:rsidR="007E09DD">
          <w:t>g</w:t>
        </w:r>
      </w:ins>
      <w:ins w:id="5684" w:author="Στάθης Καπ" w:date="2023-02-07T22:20:00Z">
        <w:r w:rsidR="00AB1CD1" w:rsidRPr="00D16A18">
          <w:rPr>
            <w:lang w:val="el-GR"/>
            <w:rPrChange w:id="5685" w:author="Στάθης Καπ" w:date="2023-02-07T22:20:00Z">
              <w:rPr/>
            </w:rPrChange>
          </w:rPr>
          <w:t xml:space="preserve"> </w:t>
        </w:r>
        <w:r w:rsidR="00AB1CD1">
          <w:rPr>
            <w:lang w:val="el-GR"/>
          </w:rPr>
          <w:t xml:space="preserve">και </w:t>
        </w:r>
      </w:ins>
      <w:ins w:id="5686" w:author="Στάθης Καπ" w:date="2023-02-14T23:04:00Z">
        <w:r w:rsidR="007E09DD">
          <w:t>u</w:t>
        </w:r>
      </w:ins>
      <w:ins w:id="5687" w:author="Στάθης Καπ" w:date="2023-02-07T22:20:00Z">
        <w:r w:rsidR="00AB1CD1" w:rsidRPr="00D16A18">
          <w:rPr>
            <w:lang w:val="el-GR"/>
            <w:rPrChange w:id="5688" w:author="Στάθης Καπ" w:date="2023-02-07T22:20:00Z">
              <w:rPr/>
            </w:rPrChange>
          </w:rPr>
          <w:t xml:space="preserve"> </w:t>
        </w:r>
        <w:r w:rsidR="00AB1CD1">
          <w:rPr>
            <w:lang w:val="el-GR"/>
          </w:rPr>
          <w:t xml:space="preserve">για τις τροχιές </w:t>
        </w:r>
      </w:ins>
      <m:oMath>
        <m:sSub>
          <m:sSubPr>
            <m:ctrlPr>
              <w:ins w:id="5689" w:author="Στάθης Καπ" w:date="2023-02-07T22:20:00Z">
                <w:rPr>
                  <w:rFonts w:ascii="Cambria Math" w:hAnsi="Cambria Math"/>
                  <w:i/>
                  <w:lang w:val="el-GR"/>
                </w:rPr>
              </w:ins>
            </m:ctrlPr>
          </m:sSubPr>
          <m:e>
            <m:r>
              <w:ins w:id="5690" w:author="Στάθης Καπ" w:date="2023-02-07T22:20:00Z">
                <w:rPr>
                  <w:rFonts w:ascii="Cambria Math" w:hAnsi="Cambria Math"/>
                  <w:lang w:val="el-GR"/>
                </w:rPr>
                <m:t>w</m:t>
              </w:ins>
            </m:r>
          </m:e>
          <m:sub>
            <m:r>
              <w:ins w:id="5691" w:author="Στάθης Καπ" w:date="2023-02-07T22:20:00Z">
                <w:rPr>
                  <w:rFonts w:ascii="Cambria Math" w:hAnsi="Cambria Math"/>
                  <w:lang w:val="el-GR"/>
                </w:rPr>
                <m:t>a</m:t>
              </w:ins>
            </m:r>
          </m:sub>
        </m:sSub>
      </m:oMath>
      <w:ins w:id="5692" w:author="Στάθης Καπ" w:date="2023-02-07T22:20:00Z">
        <w:r w:rsidR="00AB1CD1">
          <w:rPr>
            <w:rFonts w:eastAsiaTheme="minorEastAsia"/>
            <w:lang w:val="el-GR"/>
          </w:rPr>
          <w:t xml:space="preserve"> και </w:t>
        </w:r>
      </w:ins>
      <m:oMath>
        <m:sSub>
          <m:sSubPr>
            <m:ctrlPr>
              <w:ins w:id="5693" w:author="Στάθης Καπ" w:date="2023-02-07T22:20:00Z">
                <w:rPr>
                  <w:rFonts w:ascii="Cambria Math" w:eastAsiaTheme="minorEastAsia" w:hAnsi="Cambria Math"/>
                  <w:i/>
                  <w:lang w:val="el-GR"/>
                </w:rPr>
              </w:ins>
            </m:ctrlPr>
          </m:sSubPr>
          <m:e>
            <m:r>
              <w:ins w:id="5694" w:author="Στάθης Καπ" w:date="2023-02-07T22:20:00Z">
                <w:rPr>
                  <w:rFonts w:ascii="Cambria Math" w:eastAsiaTheme="minorEastAsia" w:hAnsi="Cambria Math"/>
                  <w:lang w:val="el-GR"/>
                </w:rPr>
                <m:t>w</m:t>
              </w:ins>
            </m:r>
          </m:e>
          <m:sub>
            <m:r>
              <w:ins w:id="5695" w:author="Στάθης Καπ" w:date="2023-02-07T22:20:00Z">
                <w:rPr>
                  <w:rFonts w:ascii="Cambria Math" w:eastAsiaTheme="minorEastAsia" w:hAnsi="Cambria Math"/>
                  <w:lang w:val="el-GR"/>
                </w:rPr>
                <m:t>b</m:t>
              </w:ins>
            </m:r>
          </m:sub>
        </m:sSub>
      </m:oMath>
      <w:ins w:id="5696" w:author="Στάθης Καπ" w:date="2023-02-07T22:20:00Z">
        <w:r w:rsidR="00D16A18" w:rsidRPr="00D16A18">
          <w:rPr>
            <w:rFonts w:eastAsiaTheme="minorEastAsia"/>
            <w:lang w:val="el-GR"/>
            <w:rPrChange w:id="5697" w:author="Στάθης Καπ" w:date="2023-02-07T22:20:00Z">
              <w:rPr>
                <w:rFonts w:eastAsiaTheme="minorEastAsia"/>
              </w:rPr>
            </w:rPrChange>
          </w:rPr>
          <w:t xml:space="preserve"> </w:t>
        </w:r>
        <w:r w:rsidR="00D16A18">
          <w:rPr>
            <w:rFonts w:eastAsiaTheme="minorEastAsia"/>
            <w:lang w:val="el-GR"/>
          </w:rPr>
          <w:t>αντίστοιχα</w:t>
        </w:r>
      </w:ins>
      <w:ins w:id="5698" w:author="Στάθης Καπ" w:date="2023-02-02T18:10:00Z">
        <w:r>
          <w:rPr>
            <w:lang w:val="el-GR"/>
          </w:rPr>
          <w:t xml:space="preserve">. </w:t>
        </w:r>
      </w:ins>
      <w:ins w:id="5699" w:author="Στάθης Καπ" w:date="2023-02-07T19:20:00Z">
        <w:r w:rsidR="009F2340">
          <w:rPr>
            <w:lang w:val="el-GR"/>
          </w:rPr>
          <w:t xml:space="preserve">Έστω </w:t>
        </w:r>
      </w:ins>
      <w:ins w:id="5700" w:author="Στάθης Καπ" w:date="2023-02-14T23:04:00Z">
        <w:r w:rsidR="007E09DD">
          <w:t>g</w:t>
        </w:r>
      </w:ins>
      <w:ins w:id="5701" w:author="Στάθης Καπ" w:date="2023-02-07T19:20:00Z">
        <w:r w:rsidR="009F2340" w:rsidRPr="009F2340">
          <w:rPr>
            <w:lang w:val="el-GR"/>
            <w:rPrChange w:id="5702" w:author="Στάθης Καπ" w:date="2023-02-07T19:20:00Z">
              <w:rPr/>
            </w:rPrChange>
          </w:rPr>
          <w:t xml:space="preserve">’ </w:t>
        </w:r>
        <w:r w:rsidR="009F2340">
          <w:rPr>
            <w:lang w:val="el-GR"/>
          </w:rPr>
          <w:t xml:space="preserve">ο κλώνος του κόμβου </w:t>
        </w:r>
      </w:ins>
      <w:ins w:id="5703" w:author="Στάθης Καπ" w:date="2023-02-14T23:04:00Z">
        <w:r w:rsidR="007E09DD">
          <w:t>g</w:t>
        </w:r>
      </w:ins>
      <w:ins w:id="5704" w:author="Στάθης Καπ" w:date="2023-02-07T22:21:00Z">
        <w:r w:rsidR="00D16A18">
          <w:rPr>
            <w:lang w:val="el-GR"/>
          </w:rPr>
          <w:t xml:space="preserve"> και </w:t>
        </w:r>
      </w:ins>
      <w:ins w:id="5705" w:author="Στάθης Καπ" w:date="2023-02-14T23:04:00Z">
        <w:r w:rsidR="007E09DD">
          <w:t>u</w:t>
        </w:r>
      </w:ins>
      <w:ins w:id="5706" w:author="Στάθης Καπ" w:date="2023-02-07T22:21:00Z">
        <w:r w:rsidR="00D16A18" w:rsidRPr="008F172D">
          <w:rPr>
            <w:lang w:val="el-GR"/>
            <w:rPrChange w:id="5707" w:author="Στάθης Καπ" w:date="2023-02-07T22:21:00Z">
              <w:rPr/>
            </w:rPrChange>
          </w:rPr>
          <w:t xml:space="preserve">’ </w:t>
        </w:r>
        <w:r w:rsidR="00D16A18">
          <w:rPr>
            <w:lang w:val="el-GR"/>
          </w:rPr>
          <w:t xml:space="preserve">ο κλώνος του κόμβου </w:t>
        </w:r>
      </w:ins>
      <w:ins w:id="5708" w:author="Στάθης Καπ" w:date="2023-02-14T23:04:00Z">
        <w:r w:rsidR="00F30746">
          <w:t>u</w:t>
        </w:r>
      </w:ins>
      <w:ins w:id="5709" w:author="Στάθης Καπ" w:date="2023-02-07T19:20:00Z">
        <w:r w:rsidR="009F2340" w:rsidRPr="009F2340">
          <w:rPr>
            <w:lang w:val="el-GR"/>
            <w:rPrChange w:id="5710"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711" w:author="Στάθης Καπ" w:date="2023-02-07T19:24:00Z"/>
          <w:lang w:val="el-GR"/>
          <w:rPrChange w:id="5712" w:author="Στάθης Καπ" w:date="2023-02-07T19:24:00Z">
            <w:rPr>
              <w:ins w:id="5713" w:author="Στάθης Καπ" w:date="2023-02-07T19:24:00Z"/>
              <w:rFonts w:eastAsiaTheme="minorEastAsia"/>
              <w:lang w:val="el-GR"/>
            </w:rPr>
          </w:rPrChange>
        </w:rPr>
      </w:pPr>
      <m:oMath>
        <m:r>
          <w:ins w:id="5714" w:author="Στάθης Καπ" w:date="2023-02-07T19:18:00Z">
            <w:rPr>
              <w:rFonts w:ascii="Cambria Math" w:hAnsi="Cambria Math"/>
              <w:lang w:val="el-GR"/>
            </w:rPr>
            <m:t>i</m:t>
          </w:ins>
        </m:r>
        <m:sSub>
          <m:sSubPr>
            <m:ctrlPr>
              <w:ins w:id="5715" w:author="Στάθης Καπ" w:date="2023-02-07T19:18:00Z">
                <w:rPr>
                  <w:rFonts w:ascii="Cambria Math" w:hAnsi="Cambria Math"/>
                  <w:i/>
                  <w:lang w:val="el-GR"/>
                </w:rPr>
              </w:ins>
            </m:ctrlPr>
          </m:sSubPr>
          <m:e>
            <m:r>
              <w:ins w:id="5716" w:author="Στάθης Καπ" w:date="2023-02-07T19:18:00Z">
                <w:rPr>
                  <w:rFonts w:ascii="Cambria Math" w:hAnsi="Cambria Math"/>
                  <w:lang w:val="el-GR"/>
                </w:rPr>
                <m:t>d</m:t>
              </w:ins>
            </m:r>
          </m:e>
          <m:sub>
            <m:r>
              <w:ins w:id="5717" w:author="Στάθης Καπ" w:date="2023-02-14T23:04:00Z">
                <w:rPr>
                  <w:rFonts w:ascii="Cambria Math" w:hAnsi="Cambria Math"/>
                  <w:lang w:val="el-GR"/>
                </w:rPr>
                <m:t>g</m:t>
              </w:ins>
            </m:r>
            <m:r>
              <w:ins w:id="5718" w:author="Στάθης Καπ" w:date="2023-02-07T19:18:00Z">
                <w:rPr>
                  <w:rFonts w:ascii="Cambria Math" w:hAnsi="Cambria Math"/>
                  <w:lang w:val="el-GR"/>
                </w:rPr>
                <m:t>'</m:t>
              </w:ins>
            </m:r>
          </m:sub>
        </m:sSub>
        <m:r>
          <w:ins w:id="5719" w:author="Στάθης Καπ" w:date="2023-02-07T22:21:00Z">
            <w:rPr>
              <w:rFonts w:ascii="Cambria Math" w:eastAsiaTheme="minorEastAsia" w:hAnsi="Cambria Math"/>
              <w:lang w:val="el-GR"/>
            </w:rPr>
            <m:t>=</m:t>
          </w:ins>
        </m:r>
        <m:r>
          <w:ins w:id="5720"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721" w:author="Στάθης Καπ" w:date="2023-02-07T19:24:00Z"/>
          <w:lang w:val="el-GR"/>
        </w:rPr>
      </w:pPr>
      <m:oMath>
        <m:r>
          <w:ins w:id="5722" w:author="Στάθης Καπ" w:date="2023-02-07T19:24:00Z">
            <w:rPr>
              <w:rFonts w:ascii="Cambria Math" w:hAnsi="Cambria Math"/>
              <w:lang w:val="el-GR"/>
            </w:rPr>
            <m:t>visitDuratio</m:t>
          </w:ins>
        </m:r>
        <m:sSub>
          <m:sSubPr>
            <m:ctrlPr>
              <w:ins w:id="5723" w:author="Στάθης Καπ" w:date="2023-02-07T19:24:00Z">
                <w:rPr>
                  <w:rFonts w:ascii="Cambria Math" w:hAnsi="Cambria Math"/>
                  <w:i/>
                  <w:lang w:val="el-GR"/>
                </w:rPr>
              </w:ins>
            </m:ctrlPr>
          </m:sSubPr>
          <m:e>
            <m:r>
              <w:ins w:id="5724" w:author="Στάθης Καπ" w:date="2023-02-07T19:24:00Z">
                <w:rPr>
                  <w:rFonts w:ascii="Cambria Math" w:hAnsi="Cambria Math"/>
                  <w:lang w:val="el-GR"/>
                </w:rPr>
                <m:t>n</m:t>
              </w:ins>
            </m:r>
          </m:e>
          <m:sub>
            <m:r>
              <w:ins w:id="5725" w:author="Στάθης Καπ" w:date="2023-02-14T23:07:00Z">
                <w:rPr>
                  <w:rFonts w:ascii="Cambria Math" w:hAnsi="Cambria Math"/>
                  <w:lang w:val="el-GR"/>
                </w:rPr>
                <m:t>g</m:t>
              </w:ins>
            </m:r>
            <m:r>
              <w:ins w:id="5726" w:author="Στάθης Καπ" w:date="2023-02-07T19:24:00Z">
                <w:rPr>
                  <w:rFonts w:ascii="Cambria Math" w:hAnsi="Cambria Math"/>
                  <w:lang w:val="el-GR"/>
                </w:rPr>
                <m:t>'</m:t>
              </w:ins>
            </m:r>
          </m:sub>
        </m:sSub>
        <m:r>
          <w:ins w:id="5727" w:author="Στάθης Καπ" w:date="2023-02-07T19:24:00Z">
            <w:rPr>
              <w:rFonts w:ascii="Cambria Math" w:hAnsi="Cambria Math"/>
              <w:lang w:val="el-GR"/>
            </w:rPr>
            <m:t>=waitDuratio</m:t>
          </w:ins>
        </m:r>
        <m:sSub>
          <m:sSubPr>
            <m:ctrlPr>
              <w:ins w:id="5728" w:author="Στάθης Καπ" w:date="2023-02-07T19:24:00Z">
                <w:rPr>
                  <w:rFonts w:ascii="Cambria Math" w:hAnsi="Cambria Math"/>
                  <w:i/>
                  <w:lang w:val="el-GR"/>
                </w:rPr>
              </w:ins>
            </m:ctrlPr>
          </m:sSubPr>
          <m:e>
            <m:r>
              <w:ins w:id="5729" w:author="Στάθης Καπ" w:date="2023-02-07T19:24:00Z">
                <w:rPr>
                  <w:rFonts w:ascii="Cambria Math" w:hAnsi="Cambria Math"/>
                  <w:lang w:val="el-GR"/>
                </w:rPr>
                <m:t>n</m:t>
              </w:ins>
            </m:r>
          </m:e>
          <m:sub>
            <m:r>
              <w:ins w:id="5730" w:author="Στάθης Καπ" w:date="2023-02-14T23:07:00Z">
                <w:rPr>
                  <w:rFonts w:ascii="Cambria Math" w:hAnsi="Cambria Math"/>
                  <w:lang w:val="el-GR"/>
                </w:rPr>
                <m:t>g</m:t>
              </w:ins>
            </m:r>
            <m:r>
              <w:ins w:id="5731" w:author="Στάθης Καπ" w:date="2023-02-07T19:24:00Z">
                <w:rPr>
                  <w:rFonts w:ascii="Cambria Math" w:hAnsi="Cambria Math"/>
                  <w:lang w:val="el-GR"/>
                </w:rPr>
                <m:t>'</m:t>
              </w:ins>
            </m:r>
          </m:sub>
        </m:sSub>
        <m:r>
          <w:ins w:id="5732"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733" w:author="Στάθης Καπ" w:date="2023-02-07T19:19:00Z"/>
          <w:lang w:val="el-GR"/>
          <w:rPrChange w:id="5734" w:author="Στάθης Καπ" w:date="2023-02-07T19:24:00Z">
            <w:rPr>
              <w:ins w:id="5735" w:author="Στάθης Καπ" w:date="2023-02-07T19:19:00Z"/>
              <w:rFonts w:eastAsiaTheme="minorEastAsia"/>
              <w:lang w:val="el-GR"/>
            </w:rPr>
          </w:rPrChange>
        </w:rPr>
      </w:pPr>
      <m:oMath>
        <m:r>
          <w:ins w:id="5736" w:author="Στάθης Καπ" w:date="2023-02-07T19:24:00Z">
            <w:rPr>
              <w:rFonts w:ascii="Cambria Math" w:hAnsi="Cambria Math"/>
              <w:lang w:val="el-GR"/>
            </w:rPr>
            <m:t>arrTim</m:t>
          </w:ins>
        </m:r>
        <m:sSub>
          <m:sSubPr>
            <m:ctrlPr>
              <w:ins w:id="5737" w:author="Στάθης Καπ" w:date="2023-02-07T19:24:00Z">
                <w:rPr>
                  <w:rFonts w:ascii="Cambria Math" w:hAnsi="Cambria Math"/>
                  <w:i/>
                  <w:lang w:val="el-GR"/>
                </w:rPr>
              </w:ins>
            </m:ctrlPr>
          </m:sSubPr>
          <m:e>
            <m:r>
              <w:ins w:id="5738" w:author="Στάθης Καπ" w:date="2023-02-07T19:24:00Z">
                <w:rPr>
                  <w:rFonts w:ascii="Cambria Math" w:hAnsi="Cambria Math"/>
                  <w:lang w:val="el-GR"/>
                </w:rPr>
                <m:t>e</m:t>
              </w:ins>
            </m:r>
          </m:e>
          <m:sub>
            <m:r>
              <w:ins w:id="5739" w:author="Στάθης Καπ" w:date="2023-02-14T23:08:00Z">
                <w:rPr>
                  <w:rFonts w:ascii="Cambria Math" w:hAnsi="Cambria Math"/>
                  <w:lang w:val="el-GR"/>
                </w:rPr>
                <m:t>g</m:t>
              </w:ins>
            </m:r>
            <m:r>
              <w:ins w:id="5740" w:author="Στάθης Καπ" w:date="2023-02-07T19:24:00Z">
                <w:rPr>
                  <w:rFonts w:ascii="Cambria Math" w:hAnsi="Cambria Math"/>
                  <w:lang w:val="el-GR"/>
                </w:rPr>
                <m:t>'</m:t>
              </w:ins>
            </m:r>
          </m:sub>
        </m:sSub>
        <m:r>
          <w:ins w:id="5741" w:author="Στάθης Καπ" w:date="2023-02-07T19:24:00Z">
            <w:rPr>
              <w:rFonts w:ascii="Cambria Math" w:hAnsi="Cambria Math"/>
              <w:lang w:val="el-GR"/>
            </w:rPr>
            <m:t>=depTim</m:t>
          </w:ins>
        </m:r>
        <m:sSub>
          <m:sSubPr>
            <m:ctrlPr>
              <w:ins w:id="5742" w:author="Στάθης Καπ" w:date="2023-02-07T19:24:00Z">
                <w:rPr>
                  <w:rFonts w:ascii="Cambria Math" w:hAnsi="Cambria Math"/>
                  <w:i/>
                  <w:lang w:val="el-GR"/>
                </w:rPr>
              </w:ins>
            </m:ctrlPr>
          </m:sSubPr>
          <m:e>
            <m:r>
              <w:ins w:id="5743" w:author="Στάθης Καπ" w:date="2023-02-07T19:24:00Z">
                <w:rPr>
                  <w:rFonts w:ascii="Cambria Math" w:hAnsi="Cambria Math"/>
                  <w:lang w:val="el-GR"/>
                </w:rPr>
                <m:t>e</m:t>
              </w:ins>
            </m:r>
          </m:e>
          <m:sub>
            <m:r>
              <w:ins w:id="5744" w:author="Στάθης Καπ" w:date="2023-02-14T23:08:00Z">
                <w:rPr>
                  <w:rFonts w:ascii="Cambria Math" w:hAnsi="Cambria Math"/>
                  <w:lang w:val="el-GR"/>
                </w:rPr>
                <m:t>g</m:t>
              </w:ins>
            </m:r>
            <m:r>
              <w:ins w:id="5745" w:author="Στάθης Καπ" w:date="2023-02-07T19:24:00Z">
                <w:rPr>
                  <w:rFonts w:ascii="Cambria Math" w:hAnsi="Cambria Math"/>
                  <w:lang w:val="el-GR"/>
                </w:rPr>
                <m:t>'</m:t>
              </w:ins>
            </m:r>
          </m:sub>
        </m:sSub>
        <m:r>
          <w:ins w:id="5746" w:author="Στάθης Καπ" w:date="2023-02-07T19:24:00Z">
            <w:rPr>
              <w:rFonts w:ascii="Cambria Math" w:hAnsi="Cambria Math"/>
              <w:lang w:val="el-GR"/>
            </w:rPr>
            <m:t>=</m:t>
          </w:ins>
        </m:r>
        <m:r>
          <w:ins w:id="5747" w:author="Στάθης Καπ" w:date="2023-02-15T00:46:00Z">
            <w:rPr>
              <w:rFonts w:ascii="Cambria Math" w:hAnsi="Cambria Math"/>
              <w:lang w:val="el-GR"/>
            </w:rPr>
            <m:t>timeWindo</m:t>
          </w:ins>
        </m:r>
        <m:sSub>
          <m:sSubPr>
            <m:ctrlPr>
              <w:ins w:id="5748" w:author="Στάθης Καπ" w:date="2023-02-15T00:46:00Z">
                <w:rPr>
                  <w:rFonts w:ascii="Cambria Math" w:hAnsi="Cambria Math"/>
                  <w:i/>
                  <w:lang w:val="el-GR"/>
                </w:rPr>
              </w:ins>
            </m:ctrlPr>
          </m:sSubPr>
          <m:e>
            <m:r>
              <w:ins w:id="5749" w:author="Στάθης Καπ" w:date="2023-02-15T00:46:00Z">
                <w:rPr>
                  <w:rFonts w:ascii="Cambria Math" w:hAnsi="Cambria Math"/>
                  <w:lang w:val="el-GR"/>
                </w:rPr>
                <m:t>w</m:t>
              </w:ins>
            </m:r>
          </m:e>
          <m:sub>
            <m:r>
              <w:ins w:id="5750" w:author="Στάθης Καπ" w:date="2023-02-15T00:52:00Z">
                <w:rPr>
                  <w:rFonts w:ascii="Cambria Math" w:hAnsi="Cambria Math"/>
                  <w:lang w:val="el-GR"/>
                </w:rPr>
                <m:t>b</m:t>
              </w:ins>
            </m:r>
          </m:sub>
        </m:sSub>
        <m:r>
          <w:ins w:id="5751"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752" w:author="Στάθης Καπ" w:date="2023-02-15T00:47:00Z"/>
          <w:lang w:val="el-GR"/>
          <w:rPrChange w:id="5753" w:author="Στάθης Καπ" w:date="2023-02-15T00:47:00Z">
            <w:rPr>
              <w:ins w:id="5754" w:author="Στάθης Καπ" w:date="2023-02-15T00:47:00Z"/>
              <w:rFonts w:eastAsiaTheme="minorEastAsia"/>
            </w:rPr>
          </w:rPrChange>
        </w:rPr>
      </w:pPr>
      <m:oMath>
        <m:r>
          <w:ins w:id="5755" w:author="Στάθης Καπ" w:date="2023-02-07T19:19:00Z">
            <w:rPr>
              <w:rFonts w:ascii="Cambria Math" w:hAnsi="Cambria Math"/>
              <w:lang w:val="el-GR"/>
            </w:rPr>
            <m:t>timeWindo</m:t>
          </w:ins>
        </m:r>
        <m:sSub>
          <m:sSubPr>
            <m:ctrlPr>
              <w:ins w:id="5756" w:author="Στάθης Καπ" w:date="2023-02-07T19:19:00Z">
                <w:rPr>
                  <w:rFonts w:ascii="Cambria Math" w:hAnsi="Cambria Math"/>
                  <w:i/>
                  <w:lang w:val="el-GR"/>
                </w:rPr>
              </w:ins>
            </m:ctrlPr>
          </m:sSubPr>
          <m:e>
            <m:r>
              <w:ins w:id="5757" w:author="Στάθης Καπ" w:date="2023-02-07T19:19:00Z">
                <w:rPr>
                  <w:rFonts w:ascii="Cambria Math" w:hAnsi="Cambria Math"/>
                  <w:lang w:val="el-GR"/>
                </w:rPr>
                <m:t>w</m:t>
              </w:ins>
            </m:r>
          </m:e>
          <m:sub>
            <m:r>
              <w:ins w:id="5758" w:author="Στάθης Καπ" w:date="2023-02-14T23:08:00Z">
                <w:rPr>
                  <w:rFonts w:ascii="Cambria Math" w:hAnsi="Cambria Math"/>
                  <w:lang w:val="el-GR"/>
                </w:rPr>
                <m:t>g</m:t>
              </w:ins>
            </m:r>
            <m:r>
              <w:ins w:id="5759" w:author="Στάθης Καπ" w:date="2023-02-07T19:19:00Z">
                <w:rPr>
                  <w:rFonts w:ascii="Cambria Math" w:hAnsi="Cambria Math"/>
                  <w:lang w:val="el-GR"/>
                </w:rPr>
                <m:t>'</m:t>
              </w:ins>
            </m:r>
          </m:sub>
        </m:sSub>
        <m:r>
          <w:ins w:id="5760" w:author="Στάθης Καπ" w:date="2023-02-07T19:19:00Z">
            <w:rPr>
              <w:rFonts w:ascii="Cambria Math" w:hAnsi="Cambria Math"/>
              <w:lang w:val="el-GR"/>
            </w:rPr>
            <m:t>=</m:t>
          </w:ins>
        </m:r>
        <m:r>
          <w:ins w:id="5761" w:author="Στάθης Καπ" w:date="2023-02-15T00:46:00Z">
            <w:rPr>
              <w:rFonts w:ascii="Cambria Math" w:eastAsiaTheme="minorEastAsia" w:hAnsi="Cambria Math"/>
            </w:rPr>
            <m:t>timeWindo</m:t>
          </w:ins>
        </m:r>
        <m:sSub>
          <m:sSubPr>
            <m:ctrlPr>
              <w:ins w:id="5762" w:author="Στάθης Καπ" w:date="2023-02-15T00:46:00Z">
                <w:rPr>
                  <w:rFonts w:ascii="Cambria Math" w:eastAsiaTheme="minorEastAsia" w:hAnsi="Cambria Math"/>
                  <w:i/>
                </w:rPr>
              </w:ins>
            </m:ctrlPr>
          </m:sSubPr>
          <m:e>
            <m:r>
              <w:ins w:id="5763" w:author="Στάθης Καπ" w:date="2023-02-15T00:46:00Z">
                <w:rPr>
                  <w:rFonts w:ascii="Cambria Math" w:eastAsiaTheme="minorEastAsia" w:hAnsi="Cambria Math"/>
                </w:rPr>
                <m:t>w</m:t>
              </w:ins>
            </m:r>
          </m:e>
          <m:sub>
            <m:r>
              <w:ins w:id="5764"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5765" w:author="Στάθης Καπ" w:date="2023-02-02T18:14:00Z"/>
          <w:lang w:val="el-GR"/>
        </w:rPr>
      </w:pPr>
      <w:ins w:id="5766"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5767" w:author="Στάθης Καπ" w:date="2023-02-15T00:50:00Z"/>
          <w:lang w:val="el-GR"/>
        </w:rPr>
      </w:pPr>
      <w:ins w:id="5768" w:author="Στάθης Καπ" w:date="2023-02-07T19:26:00Z">
        <w:r>
          <w:rPr>
            <w:lang w:val="el-GR"/>
          </w:rPr>
          <w:t>Εφόσον</w:t>
        </w:r>
      </w:ins>
      <w:ins w:id="5769" w:author="Στάθης Καπ" w:date="2023-02-07T19:27:00Z">
        <w:r w:rsidRPr="00417CCE">
          <w:rPr>
            <w:lang w:val="el-GR"/>
            <w:rPrChange w:id="5770" w:author="Στάθης Καπ" w:date="2023-02-07T19:28:00Z">
              <w:rPr/>
            </w:rPrChange>
          </w:rPr>
          <w:t xml:space="preserve"> </w:t>
        </w:r>
      </w:ins>
      <w:ins w:id="5771" w:author="Στάθης Καπ" w:date="2023-02-07T19:28:00Z">
        <w:r>
          <w:rPr>
            <w:lang w:val="el-GR"/>
          </w:rPr>
          <w:t>για την ώρα αναχώρησης</w:t>
        </w:r>
      </w:ins>
      <w:ins w:id="5772" w:author="Στάθης Καπ" w:date="2023-02-07T19:29:00Z">
        <w:r>
          <w:rPr>
            <w:lang w:val="el-GR"/>
          </w:rPr>
          <w:t xml:space="preserve"> του </w:t>
        </w:r>
      </w:ins>
      <w:ins w:id="5773" w:author="Στάθης Καπ" w:date="2023-02-14T23:08:00Z">
        <w:r w:rsidR="00FB12EA">
          <w:t>g</w:t>
        </w:r>
      </w:ins>
      <w:ins w:id="5774" w:author="Στάθης Καπ" w:date="2023-02-07T19:29:00Z">
        <w:r w:rsidRPr="00417CCE">
          <w:rPr>
            <w:lang w:val="el-GR"/>
            <w:rPrChange w:id="5775" w:author="Στάθης Καπ" w:date="2023-02-07T19:29:00Z">
              <w:rPr/>
            </w:rPrChange>
          </w:rPr>
          <w:t>’</w:t>
        </w:r>
      </w:ins>
      <w:ins w:id="5776" w:author="Στάθης Καπ" w:date="2023-02-07T19:28:00Z">
        <w:r>
          <w:rPr>
            <w:lang w:val="el-GR"/>
          </w:rPr>
          <w:t xml:space="preserve"> έχει</w:t>
        </w:r>
      </w:ins>
      <w:ins w:id="5777" w:author="Στάθης Καπ" w:date="2023-02-07T19:27:00Z">
        <w:r>
          <w:rPr>
            <w:lang w:val="el-GR"/>
          </w:rPr>
          <w:t xml:space="preserve"> οριστ</w:t>
        </w:r>
      </w:ins>
      <w:ins w:id="5778" w:author="Στάθης Καπ" w:date="2023-02-07T19:28:00Z">
        <w:r>
          <w:rPr>
            <w:lang w:val="el-GR"/>
          </w:rPr>
          <w:t xml:space="preserve">εί πως </w:t>
        </w:r>
      </w:ins>
      <m:oMath>
        <m:r>
          <w:ins w:id="5779" w:author="Στάθης Καπ" w:date="2023-02-07T19:28:00Z">
            <w:rPr>
              <w:rFonts w:ascii="Cambria Math" w:hAnsi="Cambria Math"/>
              <w:lang w:val="el-GR"/>
            </w:rPr>
            <m:t>depTim</m:t>
          </w:ins>
        </m:r>
        <m:sSub>
          <m:sSubPr>
            <m:ctrlPr>
              <w:ins w:id="5780" w:author="Στάθης Καπ" w:date="2023-02-07T19:28:00Z">
                <w:rPr>
                  <w:rFonts w:ascii="Cambria Math" w:hAnsi="Cambria Math"/>
                  <w:i/>
                  <w:lang w:val="el-GR"/>
                </w:rPr>
              </w:ins>
            </m:ctrlPr>
          </m:sSubPr>
          <m:e>
            <m:r>
              <w:ins w:id="5781" w:author="Στάθης Καπ" w:date="2023-02-07T19:28:00Z">
                <w:rPr>
                  <w:rFonts w:ascii="Cambria Math" w:hAnsi="Cambria Math"/>
                  <w:lang w:val="el-GR"/>
                </w:rPr>
                <m:t>e</m:t>
              </w:ins>
            </m:r>
          </m:e>
          <m:sub>
            <m:r>
              <w:ins w:id="5782" w:author="Στάθης Καπ" w:date="2023-02-14T23:08:00Z">
                <w:rPr>
                  <w:rFonts w:ascii="Cambria Math" w:hAnsi="Cambria Math"/>
                  <w:lang w:val="el-GR"/>
                </w:rPr>
                <m:t>g</m:t>
              </w:ins>
            </m:r>
            <m:r>
              <w:ins w:id="5783" w:author="Στάθης Καπ" w:date="2023-02-07T19:28:00Z">
                <w:rPr>
                  <w:rFonts w:ascii="Cambria Math" w:hAnsi="Cambria Math"/>
                  <w:lang w:val="el-GR"/>
                </w:rPr>
                <m:t>'</m:t>
              </w:ins>
            </m:r>
          </m:sub>
        </m:sSub>
        <m:r>
          <w:ins w:id="5784" w:author="Στάθης Καπ" w:date="2023-02-07T19:28:00Z">
            <w:rPr>
              <w:rFonts w:ascii="Cambria Math" w:hAnsi="Cambria Math"/>
              <w:lang w:val="el-GR"/>
            </w:rPr>
            <m:t>=</m:t>
          </w:ins>
        </m:r>
        <m:r>
          <w:ins w:id="5785" w:author="Στάθης Καπ" w:date="2023-02-15T00:48:00Z">
            <w:rPr>
              <w:rFonts w:ascii="Cambria Math" w:hAnsi="Cambria Math"/>
              <w:lang w:val="el-GR"/>
            </w:rPr>
            <m:t>timeWindo</m:t>
          </w:ins>
        </m:r>
        <m:sSub>
          <m:sSubPr>
            <m:ctrlPr>
              <w:ins w:id="5786" w:author="Στάθης Καπ" w:date="2023-02-15T00:48:00Z">
                <w:rPr>
                  <w:rFonts w:ascii="Cambria Math" w:hAnsi="Cambria Math"/>
                  <w:i/>
                  <w:lang w:val="el-GR"/>
                </w:rPr>
              </w:ins>
            </m:ctrlPr>
          </m:sSubPr>
          <m:e>
            <m:r>
              <w:ins w:id="5787" w:author="Στάθης Καπ" w:date="2023-02-15T00:48:00Z">
                <w:rPr>
                  <w:rFonts w:ascii="Cambria Math" w:hAnsi="Cambria Math"/>
                  <w:lang w:val="el-GR"/>
                </w:rPr>
                <m:t>w</m:t>
              </w:ins>
            </m:r>
          </m:e>
          <m:sub>
            <m:r>
              <w:ins w:id="5788" w:author="Στάθης Καπ" w:date="2023-02-15T00:48:00Z">
                <w:rPr>
                  <w:rFonts w:ascii="Cambria Math" w:hAnsi="Cambria Math"/>
                  <w:lang w:val="el-GR"/>
                </w:rPr>
                <m:t>B</m:t>
              </w:ins>
            </m:r>
          </m:sub>
        </m:sSub>
        <m:r>
          <w:ins w:id="5789" w:author="Στάθης Καπ" w:date="2023-02-07T19:28:00Z">
            <w:rPr>
              <w:rFonts w:ascii="Cambria Math" w:hAnsi="Cambria Math"/>
              <w:lang w:val="el-GR"/>
            </w:rPr>
            <m:t>.openTime</m:t>
          </w:ins>
        </m:r>
      </m:oMath>
      <w:ins w:id="5790" w:author="Στάθης Καπ" w:date="2023-02-07T19:28:00Z">
        <w:r>
          <w:rPr>
            <w:lang w:val="el-GR"/>
          </w:rPr>
          <w:t xml:space="preserve"> </w:t>
        </w:r>
      </w:ins>
      <w:ins w:id="5791" w:author="Στάθης Καπ" w:date="2023-02-07T19:29:00Z">
        <w:r>
          <w:rPr>
            <w:lang w:val="el-GR"/>
          </w:rPr>
          <w:t xml:space="preserve">, η εισαγωγή του </w:t>
        </w:r>
      </w:ins>
      <w:ins w:id="5792" w:author="Στάθης Καπ" w:date="2023-02-14T23:08:00Z">
        <w:r w:rsidR="00FB12EA">
          <w:t>g</w:t>
        </w:r>
      </w:ins>
      <w:ins w:id="5793" w:author="Στάθης Καπ" w:date="2023-02-07T19:29:00Z">
        <w:r w:rsidRPr="00417CCE">
          <w:rPr>
            <w:lang w:val="el-GR"/>
            <w:rPrChange w:id="5794" w:author="Στάθης Καπ" w:date="2023-02-07T19:29:00Z">
              <w:rPr/>
            </w:rPrChange>
          </w:rPr>
          <w:t>’</w:t>
        </w:r>
        <w:r>
          <w:rPr>
            <w:lang w:val="el-GR"/>
          </w:rPr>
          <w:t xml:space="preserve"> δεν παραβιάζει </w:t>
        </w:r>
      </w:ins>
      <w:ins w:id="5795" w:author="Στάθης Καπ" w:date="2023-02-07T19:32:00Z">
        <w:r w:rsidR="000B4428">
          <w:rPr>
            <w:lang w:val="el-GR"/>
          </w:rPr>
          <w:t>το χρονικό του παράθυρο</w:t>
        </w:r>
      </w:ins>
      <w:ins w:id="5796" w:author="Στάθης Καπ" w:date="2023-02-07T19:29:00Z">
        <w:r>
          <w:rPr>
            <w:lang w:val="el-GR"/>
          </w:rPr>
          <w:t>. Παρ’</w:t>
        </w:r>
      </w:ins>
      <w:ins w:id="5797" w:author="Στάθης Καπ" w:date="2023-02-07T19:30:00Z">
        <w:r w:rsidR="00DE61A6">
          <w:rPr>
            <w:lang w:val="el-GR"/>
          </w:rPr>
          <w:t xml:space="preserve"> </w:t>
        </w:r>
      </w:ins>
      <w:ins w:id="5798" w:author="Στάθης Καπ" w:date="2023-02-07T19:29:00Z">
        <w:r>
          <w:rPr>
            <w:lang w:val="el-GR"/>
          </w:rPr>
          <w:t xml:space="preserve">όλα αυτά πρέπει να εξεταστεί εάν η εισαγωγή του </w:t>
        </w:r>
      </w:ins>
      <w:ins w:id="5799" w:author="Στάθης Καπ" w:date="2023-02-14T23:08:00Z">
        <w:r w:rsidR="00FB12EA">
          <w:t>g</w:t>
        </w:r>
      </w:ins>
      <w:ins w:id="5800" w:author="Στάθης Καπ" w:date="2023-02-07T19:29:00Z">
        <w:r w:rsidRPr="00417CCE">
          <w:rPr>
            <w:lang w:val="el-GR"/>
            <w:rPrChange w:id="5801" w:author="Στάθης Καπ" w:date="2023-02-07T19:29:00Z">
              <w:rPr/>
            </w:rPrChange>
          </w:rPr>
          <w:t>’</w:t>
        </w:r>
        <w:r>
          <w:rPr>
            <w:lang w:val="el-GR"/>
          </w:rPr>
          <w:t xml:space="preserve"> προκαλεί κάποιο </w:t>
        </w:r>
      </w:ins>
      <w:ins w:id="5802" w:author="Στάθης Καπ" w:date="2023-02-07T19:30:00Z">
        <w:r>
          <w:rPr>
            <w:lang w:val="el-GR"/>
          </w:rPr>
          <w:t xml:space="preserve">πρόβλημα στη συνέχεια της διαδρομής. </w:t>
        </w:r>
        <w:r w:rsidR="000B4428">
          <w:rPr>
            <w:lang w:val="el-GR"/>
          </w:rPr>
          <w:t>Εάν όντως προκαλεί,</w:t>
        </w:r>
      </w:ins>
      <w:ins w:id="5803" w:author="Στάθης Καπ" w:date="2023-02-25T21:16:00Z">
        <w:r w:rsidR="009E28A9">
          <w:rPr>
            <w:lang w:val="el-GR"/>
          </w:rPr>
          <w:t xml:space="preserve"> τότε</w:t>
        </w:r>
      </w:ins>
      <w:ins w:id="5804" w:author="Στάθης Καπ" w:date="2023-02-07T19:30:00Z">
        <w:r w:rsidR="000B4428">
          <w:rPr>
            <w:lang w:val="el-GR"/>
          </w:rPr>
          <w:t xml:space="preserve"> αφαιρείται ο πρώτος κ</w:t>
        </w:r>
      </w:ins>
      <w:ins w:id="5805" w:author="Στάθης Καπ" w:date="2023-02-07T19:31:00Z">
        <w:r w:rsidR="000B4428">
          <w:rPr>
            <w:lang w:val="el-GR"/>
          </w:rPr>
          <w:t xml:space="preserve">όμβος της διαδρομής, </w:t>
        </w:r>
      </w:ins>
      <w:ins w:id="5806" w:author="Στάθης Καπ" w:date="2023-02-14T23:09:00Z">
        <w:r w:rsidR="00FB12EA">
          <w:rPr>
            <w:lang w:val="el-GR"/>
          </w:rPr>
          <w:t xml:space="preserve">δηλαδή </w:t>
        </w:r>
      </w:ins>
      <w:ins w:id="5807" w:author="Στάθης Καπ" w:date="2023-02-07T19:31:00Z">
        <w:r w:rsidR="000B4428">
          <w:rPr>
            <w:lang w:val="el-GR"/>
          </w:rPr>
          <w:t xml:space="preserve">στο συγκεκριμένο παράδειγμα ο κόμβος </w:t>
        </w:r>
      </w:ins>
      <w:ins w:id="5808" w:author="Στάθης Καπ" w:date="2023-02-15T00:46:00Z">
        <w:r w:rsidR="001F58A2">
          <w:t>b</w:t>
        </w:r>
      </w:ins>
      <w:ins w:id="5809" w:author="Στάθης Καπ" w:date="2023-02-07T19:31:00Z">
        <w:r w:rsidR="000B4428" w:rsidRPr="000B4428">
          <w:rPr>
            <w:lang w:val="el-GR"/>
            <w:rPrChange w:id="5810" w:author="Στάθης Καπ" w:date="2023-02-07T19:31:00Z">
              <w:rPr/>
            </w:rPrChange>
          </w:rPr>
          <w:t xml:space="preserve">. </w:t>
        </w:r>
      </w:ins>
    </w:p>
    <w:p w14:paraId="65CB8E8A" w14:textId="3DD35685" w:rsidR="005F016D" w:rsidRDefault="00533C3A">
      <w:pPr>
        <w:jc w:val="center"/>
        <w:rPr>
          <w:ins w:id="5811" w:author="Στάθης Καπ" w:date="2023-02-07T19:40:00Z"/>
          <w:lang w:val="el-GR"/>
        </w:rPr>
        <w:pPrChange w:id="5812" w:author="Στάθης Καπ" w:date="2023-02-15T00:50:00Z">
          <w:pPr/>
        </w:pPrChange>
      </w:pPr>
      <w:ins w:id="5813"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5814" w:author="Στάθης Καπ" w:date="2023-02-07T19:31:00Z">
        <w:r>
          <w:rPr>
            <w:lang w:val="el-GR"/>
          </w:rPr>
          <w:t xml:space="preserve">Αυτό θα συνεχιστεί μέχρι να είναι έγκυρη η διαδρομή </w:t>
        </w:r>
      </w:ins>
      <m:oMath>
        <m:r>
          <w:ins w:id="5815" w:author="Στάθης Καπ" w:date="2023-02-07T19:31:00Z">
            <w:rPr>
              <w:rFonts w:ascii="Cambria Math" w:hAnsi="Cambria Math"/>
              <w:lang w:val="el-GR"/>
            </w:rPr>
            <m:t>Wal</m:t>
          </w:ins>
        </m:r>
        <m:sSub>
          <m:sSubPr>
            <m:ctrlPr>
              <w:ins w:id="5816" w:author="Στάθης Καπ" w:date="2023-02-07T19:31:00Z">
                <w:rPr>
                  <w:rFonts w:ascii="Cambria Math" w:hAnsi="Cambria Math"/>
                  <w:i/>
                  <w:lang w:val="el-GR"/>
                </w:rPr>
              </w:ins>
            </m:ctrlPr>
          </m:sSubPr>
          <m:e>
            <m:r>
              <w:ins w:id="5817" w:author="Στάθης Καπ" w:date="2023-02-07T19:31:00Z">
                <w:rPr>
                  <w:rFonts w:ascii="Cambria Math" w:hAnsi="Cambria Math"/>
                  <w:lang w:val="el-GR"/>
                </w:rPr>
                <m:t>k</m:t>
              </w:ins>
            </m:r>
          </m:e>
          <m:sub>
            <m:r>
              <w:ins w:id="5818" w:author="Στάθης Καπ" w:date="2023-02-07T19:31:00Z">
                <w:rPr>
                  <w:rFonts w:ascii="Cambria Math" w:hAnsi="Cambria Math"/>
                  <w:lang w:val="el-GR"/>
                </w:rPr>
                <m:t>B</m:t>
              </w:ins>
            </m:r>
          </m:sub>
        </m:sSub>
      </m:oMath>
      <w:ins w:id="5819" w:author="Στάθης Καπ" w:date="2023-02-07T19:31:00Z">
        <w:r>
          <w:rPr>
            <w:rFonts w:eastAsiaTheme="minorEastAsia"/>
            <w:lang w:val="el-GR"/>
          </w:rPr>
          <w:t xml:space="preserve"> μ</w:t>
        </w:r>
      </w:ins>
      <w:ins w:id="5820" w:author="Στάθης Καπ" w:date="2023-02-07T19:32:00Z">
        <w:r>
          <w:rPr>
            <w:rFonts w:eastAsiaTheme="minorEastAsia"/>
            <w:lang w:val="el-GR"/>
          </w:rPr>
          <w:t xml:space="preserve">ε την εισαγωγή του </w:t>
        </w:r>
      </w:ins>
      <w:ins w:id="5821" w:author="Στάθης Καπ" w:date="2023-02-14T23:09:00Z">
        <w:r w:rsidR="00FB12EA">
          <w:rPr>
            <w:rFonts w:eastAsiaTheme="minorEastAsia"/>
          </w:rPr>
          <w:t>g</w:t>
        </w:r>
      </w:ins>
      <w:ins w:id="5822" w:author="Στάθης Καπ" w:date="2023-02-07T19:32:00Z">
        <w:r w:rsidRPr="000B4428">
          <w:rPr>
            <w:rFonts w:eastAsiaTheme="minorEastAsia"/>
            <w:lang w:val="el-GR"/>
            <w:rPrChange w:id="5823" w:author="Στάθης Καπ" w:date="2023-02-07T19:32:00Z">
              <w:rPr>
                <w:rFonts w:eastAsiaTheme="minorEastAsia"/>
              </w:rPr>
            </w:rPrChange>
          </w:rPr>
          <w:t>’.</w:t>
        </w:r>
      </w:ins>
      <w:ins w:id="5824" w:author="Στάθης Καπ" w:date="2023-02-07T19:35:00Z">
        <w:r>
          <w:rPr>
            <w:rFonts w:eastAsiaTheme="minorEastAsia"/>
            <w:lang w:val="el-GR"/>
          </w:rPr>
          <w:t xml:space="preserve"> </w:t>
        </w:r>
      </w:ins>
      <w:ins w:id="5825"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826" w:author="Στάθης Καπ" w:date="2023-02-25T21:17:00Z">
              <w:rPr>
                <w:rFonts w:eastAsiaTheme="minorEastAsia"/>
              </w:rPr>
            </w:rPrChange>
          </w:rPr>
          <w:t>’</w:t>
        </w:r>
        <w:r w:rsidR="00521297">
          <w:rPr>
            <w:rFonts w:eastAsiaTheme="minorEastAsia"/>
            <w:lang w:val="el-GR"/>
          </w:rPr>
          <w:t xml:space="preserve"> είναι έγκυρη,</w:t>
        </w:r>
      </w:ins>
      <w:ins w:id="5827" w:author="Στάθης Καπ" w:date="2023-03-07T04:02:00Z">
        <w:r w:rsidR="00A264C8" w:rsidRPr="00A264C8">
          <w:rPr>
            <w:rFonts w:eastAsiaTheme="minorEastAsia"/>
            <w:lang w:val="el-GR"/>
            <w:rPrChange w:id="5828"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5829" w:author="Στάθης Καπ" w:date="2023-02-25T21:16:00Z">
        <w:r w:rsidR="00521297">
          <w:rPr>
            <w:rFonts w:eastAsiaTheme="minorEastAsia"/>
            <w:lang w:val="el-GR"/>
          </w:rPr>
          <w:t xml:space="preserve"> η</w:t>
        </w:r>
      </w:ins>
      <w:ins w:id="5830" w:author="Στάθης Καπ" w:date="2023-02-15T01:21:00Z">
        <w:r w:rsidR="00353FEE" w:rsidRPr="00353FEE">
          <w:rPr>
            <w:rFonts w:eastAsiaTheme="minorEastAsia"/>
            <w:lang w:val="el-GR"/>
            <w:rPrChange w:id="5831"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832" w:author="Στάθης Καπ" w:date="2023-02-15T01:22:00Z">
        <w:r w:rsidR="00353FEE" w:rsidRPr="00353FEE">
          <w:rPr>
            <w:rFonts w:eastAsiaTheme="minorEastAsia"/>
            <w:lang w:val="el-GR"/>
            <w:rPrChange w:id="5833" w:author="Στάθης Καπ" w:date="2023-02-15T01:22:00Z">
              <w:rPr>
                <w:rFonts w:eastAsiaTheme="minorEastAsia"/>
              </w:rPr>
            </w:rPrChange>
          </w:rPr>
          <w:t xml:space="preserve"> </w:t>
        </w:r>
      </w:ins>
      <m:oMath>
        <m:sSub>
          <m:sSubPr>
            <m:ctrlPr>
              <w:ins w:id="5834" w:author="Στάθης Καπ" w:date="2023-02-15T01:22:00Z">
                <w:rPr>
                  <w:rFonts w:ascii="Cambria Math" w:eastAsiaTheme="minorEastAsia" w:hAnsi="Cambria Math"/>
                  <w:i/>
                  <w:lang w:val="el-GR"/>
                </w:rPr>
              </w:ins>
            </m:ctrlPr>
          </m:sSubPr>
          <m:e>
            <m:r>
              <w:ins w:id="5835" w:author="Στάθης Καπ" w:date="2023-02-15T01:22:00Z">
                <w:rPr>
                  <w:rFonts w:ascii="Cambria Math" w:eastAsiaTheme="minorEastAsia" w:hAnsi="Cambria Math"/>
                  <w:lang w:val="el-GR"/>
                </w:rPr>
                <m:t>w</m:t>
              </w:ins>
            </m:r>
          </m:e>
          <m:sub>
            <m:r>
              <w:ins w:id="5836" w:author="Στάθης Καπ" w:date="2023-02-15T01:22:00Z">
                <w:rPr>
                  <w:rFonts w:ascii="Cambria Math" w:eastAsiaTheme="minorEastAsia" w:hAnsi="Cambria Math"/>
                  <w:lang w:val="el-GR"/>
                </w:rPr>
                <m:t>b</m:t>
              </w:ins>
            </m:r>
          </m:sub>
        </m:sSub>
      </m:oMath>
      <w:ins w:id="5837" w:author="Στάθης Καπ" w:date="2023-02-15T01:22:00Z">
        <w:r w:rsidR="00353FEE" w:rsidRPr="00353FEE">
          <w:rPr>
            <w:rFonts w:eastAsiaTheme="minorEastAsia"/>
            <w:lang w:val="el-GR"/>
            <w:rPrChange w:id="5838" w:author="Στάθης Καπ" w:date="2023-02-15T01:22:00Z">
              <w:rPr>
                <w:rFonts w:eastAsiaTheme="minorEastAsia"/>
              </w:rPr>
            </w:rPrChange>
          </w:rPr>
          <w:t>.</w:t>
        </w:r>
      </w:ins>
      <w:ins w:id="5839" w:author="Στάθης Καπ" w:date="2023-02-15T01:28:00Z">
        <w:r w:rsidR="006C401B" w:rsidRPr="006C401B">
          <w:rPr>
            <w:rFonts w:eastAsiaTheme="minorEastAsia"/>
            <w:lang w:val="el-GR"/>
            <w:rPrChange w:id="5840" w:author="Στάθης Καπ" w:date="2023-02-15T01:28:00Z">
              <w:rPr>
                <w:rFonts w:eastAsiaTheme="minorEastAsia"/>
              </w:rPr>
            </w:rPrChange>
          </w:rPr>
          <w:t xml:space="preserve"> </w:t>
        </w:r>
      </w:ins>
      <w:ins w:id="5841" w:author="Στάθης Καπ" w:date="2023-02-07T19:35:00Z">
        <w:r>
          <w:rPr>
            <w:rFonts w:eastAsiaTheme="minorEastAsia"/>
            <w:lang w:val="el-GR"/>
          </w:rPr>
          <w:t>Ακόμα και αν αφαιρεθούν όλοι οι</w:t>
        </w:r>
      </w:ins>
      <w:ins w:id="5842" w:author="Στάθης Καπ" w:date="2023-02-15T01:22:00Z">
        <w:r w:rsidR="00353FEE">
          <w:rPr>
            <w:rFonts w:eastAsiaTheme="minorEastAsia"/>
            <w:lang w:val="el-GR"/>
          </w:rPr>
          <w:t xml:space="preserve"> κόμβοι από μία διαδρομή και μείνει μόνο ο </w:t>
        </w:r>
      </w:ins>
      <w:ins w:id="5843" w:author="Στάθης Καπ" w:date="2023-02-15T01:23:00Z">
        <w:r w:rsidR="00353FEE">
          <w:rPr>
            <w:rFonts w:eastAsiaTheme="minorEastAsia"/>
            <w:lang w:val="el-GR"/>
          </w:rPr>
          <w:t xml:space="preserve">ουδέτερος </w:t>
        </w:r>
      </w:ins>
      <w:ins w:id="5844" w:author="Στάθης Καπ" w:date="2023-02-25T21:17:00Z">
        <w:r w:rsidR="002725DE">
          <w:rPr>
            <w:rFonts w:eastAsiaTheme="minorEastAsia"/>
            <w:lang w:val="el-GR"/>
          </w:rPr>
          <w:t xml:space="preserve">τεχνητός </w:t>
        </w:r>
      </w:ins>
      <w:ins w:id="5845" w:author="Στάθης Καπ" w:date="2023-02-15T01:23:00Z">
        <w:r w:rsidR="00353FEE">
          <w:rPr>
            <w:rFonts w:eastAsiaTheme="minorEastAsia"/>
            <w:lang w:val="el-GR"/>
          </w:rPr>
          <w:t>κόμβος του προηγούμενου διαστήματος</w:t>
        </w:r>
      </w:ins>
      <w:ins w:id="5846" w:author="Στάθης Καπ" w:date="2023-02-07T19:35:00Z">
        <w:r w:rsidRPr="000B4428">
          <w:rPr>
            <w:rFonts w:eastAsiaTheme="minorEastAsia"/>
            <w:lang w:val="el-GR"/>
            <w:rPrChange w:id="5847" w:author="Στάθης Καπ" w:date="2023-02-07T19:35:00Z">
              <w:rPr>
                <w:rFonts w:eastAsiaTheme="minorEastAsia"/>
              </w:rPr>
            </w:rPrChange>
          </w:rPr>
          <w:t>,</w:t>
        </w:r>
      </w:ins>
      <w:ins w:id="5848" w:author="Στάθης Καπ" w:date="2023-02-15T01:23:00Z">
        <w:r w:rsidR="00353FEE">
          <w:rPr>
            <w:rFonts w:eastAsiaTheme="minorEastAsia"/>
            <w:lang w:val="el-GR"/>
          </w:rPr>
          <w:t xml:space="preserve"> ο αλγόριθμος μπορεί να το διαχειριστεί </w:t>
        </w:r>
      </w:ins>
      <w:ins w:id="5849" w:author="Στάθης Καπ" w:date="2023-02-14T23:10:00Z">
        <w:r w:rsidR="00A13208">
          <w:rPr>
            <w:rFonts w:eastAsiaTheme="minorEastAsia"/>
            <w:lang w:val="el-GR"/>
          </w:rPr>
          <w:t>καθώς όπως αναφέρθηκε και στην υποενότητα 4.3.1, εξετά</w:t>
        </w:r>
      </w:ins>
      <w:ins w:id="5850" w:author="Στάθης Καπ" w:date="2023-02-14T23:11:00Z">
        <w:r w:rsidR="00A13208">
          <w:rPr>
            <w:rFonts w:eastAsiaTheme="minorEastAsia"/>
            <w:lang w:val="el-GR"/>
          </w:rPr>
          <w:t xml:space="preserve">ζεται ακόμα και η </w:t>
        </w:r>
      </w:ins>
      <w:ins w:id="5851" w:author="Στάθης Καπ" w:date="2023-02-14T23:12:00Z">
        <w:r w:rsidR="00A13208">
          <w:rPr>
            <w:rFonts w:eastAsiaTheme="minorEastAsia"/>
            <w:lang w:val="el-GR"/>
          </w:rPr>
          <w:t xml:space="preserve">θέση μετά τον τελευταίο κόμβο ως θέση εισαγωγής. </w:t>
        </w:r>
      </w:ins>
      <w:ins w:id="5852" w:author="Στάθης Καπ" w:date="2023-02-14T23:10:00Z">
        <w:r w:rsidR="00A13208">
          <w:rPr>
            <w:rFonts w:eastAsiaTheme="minorEastAsia"/>
            <w:lang w:val="el-GR"/>
          </w:rPr>
          <w:t xml:space="preserve">Οπότε ο ελάχιστος αριθμός κόμβων που </w:t>
        </w:r>
      </w:ins>
      <w:ins w:id="5853" w:author="Στάθης Καπ" w:date="2023-02-15T01:17:00Z">
        <w:r w:rsidR="00FF1BC7">
          <w:rPr>
            <w:rFonts w:eastAsiaTheme="minorEastAsia"/>
            <w:lang w:val="el-GR"/>
          </w:rPr>
          <w:t>μπορεί</w:t>
        </w:r>
      </w:ins>
      <w:ins w:id="5854" w:author="Στάθης Καπ" w:date="2023-02-14T23:10:00Z">
        <w:r w:rsidR="00A13208">
          <w:rPr>
            <w:rFonts w:eastAsiaTheme="minorEastAsia"/>
            <w:lang w:val="el-GR"/>
          </w:rPr>
          <w:t xml:space="preserve"> να έχει μια διαδρομή είναι 1.</w:t>
        </w:r>
      </w:ins>
      <w:del w:id="5855" w:author="Στάθης Καπ" w:date="2023-02-01T06:01:00Z">
        <w:r w:rsidR="004D7D74" w:rsidRPr="00302E72">
          <w:rPr>
            <w:lang w:val="el-GR"/>
          </w:rPr>
          <w:delText>αυτή να μην παραβιάζει κάποιον</w:delText>
        </w:r>
      </w:del>
      <w:del w:id="5856"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5857" w:author="Στάθης Καπ" w:date="2023-02-07T20:42:00Z">
          <w:pPr/>
        </w:pPrChange>
      </w:pPr>
      <w:del w:id="5858"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del>
      <w:ins w:id="5859" w:author="Στάθης Καπ" w:date="2023-03-07T03:37:00Z">
        <w:r w:rsidR="00E0795A" w:rsidRPr="00D1420C">
          <w:rPr>
            <w:noProof/>
            <w:lang w:val="el-GR"/>
            <w:rPrChange w:id="5860" w:author="Στάθης Καπ" w:date="2023-03-07T04:01:00Z">
              <w:rPr>
                <w:noProof/>
              </w:rPr>
            </w:rPrChange>
          </w:rPr>
          <w:t xml:space="preserve"> </w:t>
        </w:r>
      </w:ins>
      <w:ins w:id="5861" w:author="Στάθης Καπ" w:date="2023-03-07T04:54:00Z">
        <w:r w:rsidR="00E07557">
          <w:rPr>
            <w:noProof/>
          </w:rPr>
          <w:t>s</w:t>
        </w:r>
      </w:ins>
      <w:ins w:id="5862"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863"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5864" w:author="Στάθης Καπ" w:date="2023-02-07T21:01:00Z">
          <w:pPr/>
        </w:pPrChange>
      </w:pPr>
      <w:del w:id="5865"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725" cy="1190625"/>
                      </a:xfrm>
                      <a:prstGeom prst="rect">
                        <a:avLst/>
                      </a:prstGeom>
                    </pic:spPr>
                  </pic:pic>
                </a:graphicData>
              </a:graphic>
            </wp:inline>
          </w:drawing>
        </w:r>
      </w:del>
      <w:ins w:id="5866" w:author="Στάθης Καπ" w:date="2023-03-07T03:38:00Z">
        <w:r w:rsidR="00E0795A" w:rsidRPr="00D1420C">
          <w:rPr>
            <w:noProof/>
            <w:lang w:val="el-GR"/>
            <w:rPrChange w:id="5867" w:author="Στάθης Καπ" w:date="2023-03-07T04:01:00Z">
              <w:rPr>
                <w:noProof/>
              </w:rPr>
            </w:rPrChange>
          </w:rPr>
          <w:t xml:space="preserve"> </w:t>
        </w:r>
      </w:ins>
      <w:ins w:id="5868"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5869" w:author="Στάθης Καπ" w:date="2023-02-07T21:03:00Z">
          <w:pPr/>
        </w:pPrChange>
      </w:pPr>
      <w:del w:id="5870"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425" cy="1228725"/>
                      </a:xfrm>
                      <a:prstGeom prst="rect">
                        <a:avLst/>
                      </a:prstGeom>
                    </pic:spPr>
                  </pic:pic>
                </a:graphicData>
              </a:graphic>
            </wp:inline>
          </w:drawing>
        </w:r>
      </w:del>
      <w:ins w:id="5871" w:author="Στάθης Καπ" w:date="2023-03-07T04:34:00Z">
        <w:r w:rsidR="00C5347B" w:rsidRPr="00C03D35">
          <w:rPr>
            <w:noProof/>
            <w:lang w:val="el-GR"/>
            <w:rPrChange w:id="5872"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5873"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874" w:name="_Toc129057687"/>
      <w:r w:rsidRPr="00093B36">
        <w:rPr>
          <w:rPrChange w:id="5875" w:author="Στάθης Καπ" w:date="2023-02-26T00:55:00Z">
            <w:rPr>
              <w:rFonts w:eastAsiaTheme="minorEastAsia"/>
              <w:lang w:val="el-GR"/>
            </w:rPr>
          </w:rPrChange>
        </w:rPr>
        <w:t>Υπ</w:t>
      </w:r>
      <w:proofErr w:type="spellStart"/>
      <w:r w:rsidRPr="00093B36">
        <w:rPr>
          <w:rPrChange w:id="5876" w:author="Στάθης Καπ" w:date="2023-02-26T00:55:00Z">
            <w:rPr>
              <w:rFonts w:eastAsiaTheme="minorEastAsia"/>
              <w:lang w:val="el-GR"/>
            </w:rPr>
          </w:rPrChange>
        </w:rPr>
        <w:t>ερχείλιση</w:t>
      </w:r>
      <w:proofErr w:type="spellEnd"/>
      <w:r w:rsidR="00FC1EC0">
        <w:rPr>
          <w:rFonts w:eastAsiaTheme="minorEastAsia"/>
          <w:lang w:val="el-GR"/>
        </w:rPr>
        <w:t xml:space="preserve"> </w:t>
      </w:r>
      <w:r>
        <w:rPr>
          <w:rFonts w:eastAsiaTheme="minorEastAsia"/>
          <w:lang w:val="el-GR"/>
        </w:rPr>
        <w:t>Διαδρομών</w:t>
      </w:r>
      <w:bookmarkEnd w:id="5874"/>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877"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878" w:author="Στάθης Καπ" w:date="2023-03-01T05:42:00Z">
        <w:r w:rsidR="004819F9">
          <w:rPr>
            <w:iCs/>
            <w:lang w:val="el-GR"/>
          </w:rPr>
          <w:t>.</w:t>
        </w:r>
      </w:ins>
      <w:del w:id="5879" w:author="Στάθης Καπ" w:date="2023-03-01T05:42:00Z">
        <w:r w:rsidRPr="006D6DCE" w:rsidDel="004819F9">
          <w:rPr>
            <w:iCs/>
            <w:highlight w:val="yellow"/>
            <w:lang w:val="el-GR"/>
            <w:rPrChange w:id="5880" w:author="Στάθης Καπ" w:date="2023-02-27T00:05:00Z">
              <w:rPr>
                <w:iCs/>
              </w:rPr>
            </w:rPrChange>
          </w:rPr>
          <w:delText xml:space="preserve">. </w:delText>
        </w:r>
        <w:r w:rsidRPr="006D6DCE" w:rsidDel="004819F9">
          <w:rPr>
            <w:iCs/>
            <w:highlight w:val="yellow"/>
            <w:lang w:val="el-GR"/>
            <w:rPrChange w:id="5881"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882"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883" w:author="Στάθης Καπ" w:date="2023-02-17T18:23:00Z">
            <w:rPr>
              <w:iCs/>
              <w:lang w:val="el-GR"/>
            </w:rPr>
          </w:rPrChange>
        </w:rPr>
        <w:pPrChange w:id="5884"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885"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886"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887" w:author="Στάθης Καπ" w:date="2023-02-17T18:30:00Z">
            <w:rPr>
              <w:iCs/>
              <w:lang w:val="el-GR"/>
            </w:rPr>
          </w:rPrChange>
        </w:rPr>
        <w:pPrChange w:id="5888"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889" w:author="Στάθης Καπ" w:date="2023-02-17T18:25:00Z">
            <w:rPr>
              <w:rFonts w:eastAsiaTheme="minorEastAsia"/>
              <w:iCs/>
            </w:rPr>
          </w:rPrChange>
        </w:rPr>
        <w:t>’</w:t>
      </w:r>
      <w:r w:rsidR="00066468" w:rsidRPr="00066468">
        <w:rPr>
          <w:rFonts w:eastAsiaTheme="minorEastAsia"/>
          <w:iCs/>
          <w:lang w:val="el-GR"/>
          <w:rPrChange w:id="5890"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891"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5892" w:author="Στάθης Καπ" w:date="2023-03-07T05:01:00Z">
          <w:pPr>
            <w:pStyle w:val="ListParagraph"/>
          </w:pPr>
        </w:pPrChange>
      </w:pPr>
      <w:ins w:id="5893" w:author="Στάθης Καπ" w:date="2023-03-07T05:01:00Z">
        <w:r>
          <w:rPr>
            <w:lang w:val="el-GR"/>
          </w:rPr>
          <w:t>Διαχωρισμένη Διαταραχ</w:t>
        </w:r>
      </w:ins>
      <w:ins w:id="5894" w:author="Στάθης Καπ" w:date="2023-03-07T05:02:00Z">
        <w:r>
          <w:rPr>
            <w:lang w:val="el-GR"/>
          </w:rPr>
          <w:t>ή</w:t>
        </w:r>
      </w:ins>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895" w:author="Στάθης Καπ" w:date="2023-02-26T00:55:00Z">
          <w:pPr>
            <w:pStyle w:val="Heading1"/>
            <w:numPr>
              <w:numId w:val="4"/>
            </w:numPr>
            <w:ind w:left="720"/>
          </w:pPr>
        </w:pPrChange>
      </w:pPr>
      <w:bookmarkStart w:id="5896" w:name="_Toc129057688"/>
      <w:r>
        <w:rPr>
          <w:lang w:val="el-GR"/>
        </w:rPr>
        <w:t xml:space="preserve">Πειραματικά </w:t>
      </w:r>
      <w:r w:rsidRPr="00093B36">
        <w:rPr>
          <w:rPrChange w:id="5897" w:author="Στάθης Καπ" w:date="2023-02-26T00:55:00Z">
            <w:rPr>
              <w:lang w:val="el-GR"/>
            </w:rPr>
          </w:rPrChange>
        </w:rPr>
        <w:t>Απ</w:t>
      </w:r>
      <w:proofErr w:type="spellStart"/>
      <w:r w:rsidRPr="00093B36">
        <w:rPr>
          <w:rPrChange w:id="5898" w:author="Στάθης Καπ" w:date="2023-02-26T00:55:00Z">
            <w:rPr>
              <w:lang w:val="el-GR"/>
            </w:rPr>
          </w:rPrChange>
        </w:rPr>
        <w:t>οτελέσμ</w:t>
      </w:r>
      <w:proofErr w:type="spellEnd"/>
      <w:r w:rsidRPr="00093B36">
        <w:rPr>
          <w:rPrChange w:id="5899" w:author="Στάθης Καπ" w:date="2023-02-26T00:55:00Z">
            <w:rPr>
              <w:lang w:val="el-GR"/>
            </w:rPr>
          </w:rPrChange>
        </w:rPr>
        <w:t>ατα</w:t>
      </w:r>
      <w:bookmarkEnd w:id="5896"/>
    </w:p>
    <w:tbl>
      <w:tblPr>
        <w:tblStyle w:val="TableGrid"/>
        <w:tblW w:w="5000" w:type="pct"/>
        <w:tblCellMar>
          <w:left w:w="0" w:type="dxa"/>
          <w:right w:w="0" w:type="dxa"/>
        </w:tblCellMar>
        <w:tblLook w:val="04A0" w:firstRow="1" w:lastRow="0" w:firstColumn="1" w:lastColumn="0" w:noHBand="0" w:noVBand="1"/>
        <w:tblPrChange w:id="5900"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901">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902" w:author="Στάθης Καπ" w:date="2023-02-27T02:00:00Z"/>
        </w:trPr>
        <w:tc>
          <w:tcPr>
            <w:tcW w:w="536" w:type="pct"/>
            <w:tcPrChange w:id="5903" w:author="Στάθης Καπ" w:date="2023-02-27T02:00:00Z">
              <w:tcPr>
                <w:tcW w:w="882" w:type="dxa"/>
              </w:tcPr>
            </w:tcPrChange>
          </w:tcPr>
          <w:p w14:paraId="48B6F269" w14:textId="1A208966" w:rsidR="00FF66E2" w:rsidRPr="00FF66E2" w:rsidDel="001E2354" w:rsidRDefault="00FF66E2">
            <w:pPr>
              <w:jc w:val="center"/>
              <w:rPr>
                <w:del w:id="5904" w:author="Στάθης Καπ" w:date="2023-02-27T02:00:00Z"/>
                <w:sz w:val="20"/>
                <w:szCs w:val="20"/>
                <w:rPrChange w:id="5905" w:author="Στάθης Καπ" w:date="2023-02-26T07:43:00Z">
                  <w:rPr>
                    <w:del w:id="5906" w:author="Στάθης Καπ" w:date="2023-02-27T02:00:00Z"/>
                    <w:lang w:val="el-GR"/>
                  </w:rPr>
                </w:rPrChange>
              </w:rPr>
              <w:pPrChange w:id="5907" w:author="Στάθης Καπ" w:date="2023-02-26T07:43:00Z">
                <w:pPr/>
              </w:pPrChange>
            </w:pPr>
          </w:p>
        </w:tc>
        <w:tc>
          <w:tcPr>
            <w:tcW w:w="573" w:type="pct"/>
            <w:tcPrChange w:id="5908" w:author="Στάθης Καπ" w:date="2023-02-27T02:00:00Z">
              <w:tcPr>
                <w:tcW w:w="882" w:type="dxa"/>
              </w:tcPr>
            </w:tcPrChange>
          </w:tcPr>
          <w:p w14:paraId="2D7E94F7" w14:textId="5F18E566" w:rsidR="00FF66E2" w:rsidRPr="00FF66E2" w:rsidDel="001E2354" w:rsidRDefault="00FF66E2">
            <w:pPr>
              <w:jc w:val="center"/>
              <w:rPr>
                <w:del w:id="5909" w:author="Στάθης Καπ" w:date="2023-02-27T02:00:00Z"/>
                <w:sz w:val="20"/>
                <w:szCs w:val="20"/>
                <w:rPrChange w:id="5910" w:author="Στάθης Καπ" w:date="2023-02-26T07:43:00Z">
                  <w:rPr>
                    <w:del w:id="5911" w:author="Στάθης Καπ" w:date="2023-02-27T02:00:00Z"/>
                    <w:lang w:val="el-GR"/>
                  </w:rPr>
                </w:rPrChange>
              </w:rPr>
              <w:pPrChange w:id="5912" w:author="Στάθης Καπ" w:date="2023-02-26T07:43:00Z">
                <w:pPr/>
              </w:pPrChange>
            </w:pPr>
            <w:del w:id="5913" w:author="Στάθης Καπ" w:date="2023-02-27T02:00:00Z">
              <w:r w:rsidRPr="00FF66E2" w:rsidDel="001E2354">
                <w:rPr>
                  <w:sz w:val="20"/>
                  <w:szCs w:val="20"/>
                  <w:rPrChange w:id="5914" w:author="Στάθης Καπ" w:date="2023-02-26T07:43:00Z">
                    <w:rPr/>
                  </w:rPrChange>
                </w:rPr>
                <w:delText>M</w:delText>
              </w:r>
            </w:del>
          </w:p>
        </w:tc>
        <w:tc>
          <w:tcPr>
            <w:tcW w:w="572" w:type="pct"/>
            <w:tcPrChange w:id="5915" w:author="Στάθης Καπ" w:date="2023-02-27T02:00:00Z">
              <w:tcPr>
                <w:tcW w:w="883" w:type="dxa"/>
              </w:tcPr>
            </w:tcPrChange>
          </w:tcPr>
          <w:p w14:paraId="6C259401" w14:textId="0B29A62C" w:rsidR="00FF66E2" w:rsidRPr="00FF66E2" w:rsidDel="001E2354" w:rsidRDefault="00FF66E2">
            <w:pPr>
              <w:jc w:val="center"/>
              <w:rPr>
                <w:del w:id="5916" w:author="Στάθης Καπ" w:date="2023-02-27T02:00:00Z"/>
                <w:sz w:val="20"/>
                <w:szCs w:val="20"/>
                <w:rPrChange w:id="5917" w:author="Στάθης Καπ" w:date="2023-02-26T07:43:00Z">
                  <w:rPr>
                    <w:del w:id="5918" w:author="Στάθης Καπ" w:date="2023-02-27T02:00:00Z"/>
                    <w:lang w:val="el-GR"/>
                  </w:rPr>
                </w:rPrChange>
              </w:rPr>
              <w:pPrChange w:id="5919" w:author="Στάθης Καπ" w:date="2023-02-26T07:43:00Z">
                <w:pPr/>
              </w:pPrChange>
            </w:pPr>
            <w:del w:id="5920" w:author="Στάθης Καπ" w:date="2023-02-27T02:00:00Z">
              <w:r w:rsidRPr="00FF66E2" w:rsidDel="001E2354">
                <w:rPr>
                  <w:sz w:val="20"/>
                  <w:szCs w:val="20"/>
                  <w:rPrChange w:id="5921" w:author="Στάθης Καπ" w:date="2023-02-26T07:43:00Z">
                    <w:rPr/>
                  </w:rPrChange>
                </w:rPr>
                <w:delText>SD</w:delText>
              </w:r>
            </w:del>
          </w:p>
        </w:tc>
        <w:tc>
          <w:tcPr>
            <w:tcW w:w="640" w:type="pct"/>
            <w:tcPrChange w:id="5922" w:author="Στάθης Καπ" w:date="2023-02-27T02:00:00Z">
              <w:tcPr>
                <w:tcW w:w="883" w:type="dxa"/>
              </w:tcPr>
            </w:tcPrChange>
          </w:tcPr>
          <w:p w14:paraId="78ABE71E" w14:textId="2D783F0A" w:rsidR="00FF66E2" w:rsidRPr="00FF66E2" w:rsidDel="001E2354" w:rsidRDefault="00FF66E2">
            <w:pPr>
              <w:jc w:val="center"/>
              <w:rPr>
                <w:del w:id="5923" w:author="Στάθης Καπ" w:date="2023-02-27T02:00:00Z"/>
                <w:sz w:val="20"/>
                <w:szCs w:val="20"/>
                <w:rPrChange w:id="5924" w:author="Στάθης Καπ" w:date="2023-02-26T07:43:00Z">
                  <w:rPr>
                    <w:del w:id="5925" w:author="Στάθης Καπ" w:date="2023-02-27T02:00:00Z"/>
                    <w:lang w:val="el-GR"/>
                  </w:rPr>
                </w:rPrChange>
              </w:rPr>
              <w:pPrChange w:id="5926" w:author="Στάθης Καπ" w:date="2023-02-26T07:43:00Z">
                <w:pPr/>
              </w:pPrChange>
            </w:pPr>
            <w:del w:id="5927" w:author="Στάθης Καπ" w:date="2023-02-27T02:00:00Z">
              <w:r w:rsidRPr="00FF66E2" w:rsidDel="001E2354">
                <w:rPr>
                  <w:sz w:val="20"/>
                  <w:szCs w:val="20"/>
                  <w:rPrChange w:id="5928" w:author="Στάθης Καπ" w:date="2023-02-26T07:43:00Z">
                    <w:rPr/>
                  </w:rPrChange>
                </w:rPr>
                <w:delText>S</w:delText>
              </w:r>
            </w:del>
          </w:p>
        </w:tc>
        <w:tc>
          <w:tcPr>
            <w:tcW w:w="536" w:type="pct"/>
            <w:tcPrChange w:id="5929" w:author="Στάθης Καπ" w:date="2023-02-27T02:00:00Z">
              <w:tcPr>
                <w:tcW w:w="883" w:type="dxa"/>
              </w:tcPr>
            </w:tcPrChange>
          </w:tcPr>
          <w:p w14:paraId="75CE545E" w14:textId="076CEE31" w:rsidR="00FF66E2" w:rsidRPr="00FF66E2" w:rsidDel="001E2354" w:rsidRDefault="00FF66E2">
            <w:pPr>
              <w:jc w:val="center"/>
              <w:rPr>
                <w:del w:id="5930" w:author="Στάθης Καπ" w:date="2023-02-27T02:00:00Z"/>
                <w:sz w:val="20"/>
                <w:szCs w:val="20"/>
                <w:rPrChange w:id="5931" w:author="Στάθης Καπ" w:date="2023-02-26T07:43:00Z">
                  <w:rPr>
                    <w:del w:id="5932" w:author="Στάθης Καπ" w:date="2023-02-27T02:00:00Z"/>
                    <w:lang w:val="el-GR"/>
                  </w:rPr>
                </w:rPrChange>
              </w:rPr>
              <w:pPrChange w:id="5933" w:author="Στάθης Καπ" w:date="2023-02-26T07:43:00Z">
                <w:pPr/>
              </w:pPrChange>
            </w:pPr>
            <w:del w:id="5934" w:author="Στάθης Καπ" w:date="2023-02-27T02:00:00Z">
              <w:r w:rsidRPr="00FF66E2" w:rsidDel="001E2354">
                <w:rPr>
                  <w:sz w:val="20"/>
                  <w:szCs w:val="20"/>
                  <w:rPrChange w:id="5935" w:author="Στάθης Καπ" w:date="2023-02-26T07:43:00Z">
                    <w:rPr/>
                  </w:rPrChange>
                </w:rPr>
                <w:delText>K</w:delText>
              </w:r>
            </w:del>
          </w:p>
        </w:tc>
        <w:tc>
          <w:tcPr>
            <w:tcW w:w="536" w:type="pct"/>
            <w:tcPrChange w:id="5936" w:author="Στάθης Καπ" w:date="2023-02-27T02:00:00Z">
              <w:tcPr>
                <w:tcW w:w="883" w:type="dxa"/>
              </w:tcPr>
            </w:tcPrChange>
          </w:tcPr>
          <w:p w14:paraId="07879EB3" w14:textId="3B4FE8B6" w:rsidR="00FF66E2" w:rsidRPr="00FF66E2" w:rsidDel="001E2354" w:rsidRDefault="00FF66E2">
            <w:pPr>
              <w:jc w:val="center"/>
              <w:rPr>
                <w:del w:id="5937" w:author="Στάθης Καπ" w:date="2023-02-27T02:00:00Z"/>
                <w:sz w:val="20"/>
                <w:szCs w:val="20"/>
                <w:rPrChange w:id="5938" w:author="Στάθης Καπ" w:date="2023-02-26T07:43:00Z">
                  <w:rPr>
                    <w:del w:id="5939" w:author="Στάθης Καπ" w:date="2023-02-27T02:00:00Z"/>
                    <w:lang w:val="el-GR"/>
                  </w:rPr>
                </w:rPrChange>
              </w:rPr>
              <w:pPrChange w:id="5940" w:author="Στάθης Καπ" w:date="2023-02-26T07:43:00Z">
                <w:pPr/>
              </w:pPrChange>
            </w:pPr>
          </w:p>
        </w:tc>
        <w:tc>
          <w:tcPr>
            <w:tcW w:w="536" w:type="pct"/>
            <w:tcPrChange w:id="5941" w:author="Στάθης Καπ" w:date="2023-02-27T02:00:00Z">
              <w:tcPr>
                <w:tcW w:w="883" w:type="dxa"/>
              </w:tcPr>
            </w:tcPrChange>
          </w:tcPr>
          <w:p w14:paraId="78DFF8F0" w14:textId="125616DB" w:rsidR="00FF66E2" w:rsidRPr="00FF66E2" w:rsidDel="001E2354" w:rsidRDefault="00FF66E2">
            <w:pPr>
              <w:jc w:val="center"/>
              <w:rPr>
                <w:del w:id="5942" w:author="Στάθης Καπ" w:date="2023-02-27T02:00:00Z"/>
                <w:sz w:val="20"/>
                <w:szCs w:val="20"/>
                <w:rPrChange w:id="5943" w:author="Στάθης Καπ" w:date="2023-02-26T07:43:00Z">
                  <w:rPr>
                    <w:del w:id="5944" w:author="Στάθης Καπ" w:date="2023-02-27T02:00:00Z"/>
                    <w:lang w:val="el-GR"/>
                  </w:rPr>
                </w:rPrChange>
              </w:rPr>
              <w:pPrChange w:id="5945" w:author="Στάθης Καπ" w:date="2023-02-26T07:43:00Z">
                <w:pPr/>
              </w:pPrChange>
            </w:pPr>
          </w:p>
        </w:tc>
        <w:tc>
          <w:tcPr>
            <w:tcW w:w="536" w:type="pct"/>
            <w:tcPrChange w:id="5946" w:author="Στάθης Καπ" w:date="2023-02-27T02:00:00Z">
              <w:tcPr>
                <w:tcW w:w="883" w:type="dxa"/>
              </w:tcPr>
            </w:tcPrChange>
          </w:tcPr>
          <w:p w14:paraId="435E0D11" w14:textId="1B5B743C" w:rsidR="00FF66E2" w:rsidRPr="00FF66E2" w:rsidDel="001E2354" w:rsidRDefault="00FF66E2">
            <w:pPr>
              <w:jc w:val="center"/>
              <w:rPr>
                <w:del w:id="5947" w:author="Στάθης Καπ" w:date="2023-02-27T02:00:00Z"/>
                <w:sz w:val="20"/>
                <w:szCs w:val="20"/>
                <w:rPrChange w:id="5948" w:author="Στάθης Καπ" w:date="2023-02-26T07:43:00Z">
                  <w:rPr>
                    <w:del w:id="5949" w:author="Στάθης Καπ" w:date="2023-02-27T02:00:00Z"/>
                    <w:lang w:val="el-GR"/>
                  </w:rPr>
                </w:rPrChange>
              </w:rPr>
              <w:pPrChange w:id="5950" w:author="Στάθης Καπ" w:date="2023-02-26T07:43:00Z">
                <w:pPr/>
              </w:pPrChange>
            </w:pPr>
          </w:p>
        </w:tc>
        <w:tc>
          <w:tcPr>
            <w:tcW w:w="536" w:type="pct"/>
            <w:tcPrChange w:id="5951" w:author="Στάθης Καπ" w:date="2023-02-27T02:00:00Z">
              <w:tcPr>
                <w:tcW w:w="883" w:type="dxa"/>
              </w:tcPr>
            </w:tcPrChange>
          </w:tcPr>
          <w:p w14:paraId="0A282503" w14:textId="39260845" w:rsidR="00FF66E2" w:rsidRPr="00FF66E2" w:rsidDel="001E2354" w:rsidRDefault="00FF66E2">
            <w:pPr>
              <w:jc w:val="center"/>
              <w:rPr>
                <w:del w:id="5952" w:author="Στάθης Καπ" w:date="2023-02-27T02:00:00Z"/>
                <w:sz w:val="20"/>
                <w:szCs w:val="20"/>
                <w:rPrChange w:id="5953" w:author="Στάθης Καπ" w:date="2023-02-26T07:43:00Z">
                  <w:rPr>
                    <w:del w:id="5954" w:author="Στάθης Καπ" w:date="2023-02-27T02:00:00Z"/>
                    <w:lang w:val="el-GR"/>
                  </w:rPr>
                </w:rPrChange>
              </w:rPr>
              <w:pPrChange w:id="5955" w:author="Στάθης Καπ" w:date="2023-02-26T07:43:00Z">
                <w:pPr/>
              </w:pPrChange>
            </w:pPr>
          </w:p>
        </w:tc>
      </w:tr>
      <w:tr w:rsidR="00FF66E2" w:rsidDel="001E2354" w14:paraId="76C57781" w14:textId="49D02D7F" w:rsidTr="001E2354">
        <w:trPr>
          <w:del w:id="5956" w:author="Στάθης Καπ" w:date="2023-02-27T02:00:00Z"/>
        </w:trPr>
        <w:tc>
          <w:tcPr>
            <w:tcW w:w="536" w:type="pct"/>
            <w:tcPrChange w:id="5957" w:author="Στάθης Καπ" w:date="2023-02-27T02:00:00Z">
              <w:tcPr>
                <w:tcW w:w="882" w:type="dxa"/>
              </w:tcPr>
            </w:tcPrChange>
          </w:tcPr>
          <w:p w14:paraId="295606E7" w14:textId="217AB480" w:rsidR="00FF66E2" w:rsidRPr="00FF66E2" w:rsidDel="001E2354" w:rsidRDefault="00FF66E2">
            <w:pPr>
              <w:jc w:val="center"/>
              <w:rPr>
                <w:del w:id="5958" w:author="Στάθης Καπ" w:date="2023-02-27T02:00:00Z"/>
                <w:sz w:val="20"/>
                <w:szCs w:val="20"/>
                <w:rPrChange w:id="5959" w:author="Στάθης Καπ" w:date="2023-02-26T07:43:00Z">
                  <w:rPr>
                    <w:del w:id="5960" w:author="Στάθης Καπ" w:date="2023-02-27T02:00:00Z"/>
                    <w:lang w:val="el-GR"/>
                  </w:rPr>
                </w:rPrChange>
              </w:rPr>
              <w:pPrChange w:id="5961" w:author="Στάθης Καπ" w:date="2023-02-26T07:43:00Z">
                <w:pPr/>
              </w:pPrChange>
            </w:pPr>
            <w:del w:id="5962" w:author="Στάθης Καπ" w:date="2023-02-27T02:00:00Z">
              <w:r w:rsidRPr="00FF66E2" w:rsidDel="001E2354">
                <w:rPr>
                  <w:sz w:val="20"/>
                  <w:szCs w:val="20"/>
                  <w:rPrChange w:id="5963" w:author="Στάθης Καπ" w:date="2023-02-26T07:43:00Z">
                    <w:rPr/>
                  </w:rPrChange>
                </w:rPr>
                <w:delText>Pr01</w:delText>
              </w:r>
            </w:del>
          </w:p>
        </w:tc>
        <w:tc>
          <w:tcPr>
            <w:tcW w:w="573" w:type="pct"/>
            <w:tcPrChange w:id="5964" w:author="Στάθης Καπ" w:date="2023-02-27T02:00:00Z">
              <w:tcPr>
                <w:tcW w:w="882" w:type="dxa"/>
              </w:tcPr>
            </w:tcPrChange>
          </w:tcPr>
          <w:p w14:paraId="64538A7B" w14:textId="620E63F3" w:rsidR="00FF66E2" w:rsidRPr="00FF66E2" w:rsidDel="001E2354" w:rsidRDefault="00FF66E2">
            <w:pPr>
              <w:jc w:val="center"/>
              <w:rPr>
                <w:del w:id="5965" w:author="Στάθης Καπ" w:date="2023-02-27T02:00:00Z"/>
                <w:sz w:val="20"/>
                <w:szCs w:val="20"/>
                <w:lang w:val="el-GR"/>
                <w:rPrChange w:id="5966" w:author="Στάθης Καπ" w:date="2023-02-26T07:43:00Z">
                  <w:rPr>
                    <w:del w:id="5967" w:author="Στάθης Καπ" w:date="2023-02-27T02:00:00Z"/>
                    <w:lang w:val="el-GR"/>
                  </w:rPr>
                </w:rPrChange>
              </w:rPr>
              <w:pPrChange w:id="5968" w:author="Στάθης Καπ" w:date="2023-02-26T07:43:00Z">
                <w:pPr/>
              </w:pPrChange>
            </w:pPr>
          </w:p>
        </w:tc>
        <w:tc>
          <w:tcPr>
            <w:tcW w:w="572" w:type="pct"/>
            <w:tcPrChange w:id="5969" w:author="Στάθης Καπ" w:date="2023-02-27T02:00:00Z">
              <w:tcPr>
                <w:tcW w:w="883" w:type="dxa"/>
              </w:tcPr>
            </w:tcPrChange>
          </w:tcPr>
          <w:p w14:paraId="73F48438" w14:textId="48689D6E" w:rsidR="00FF66E2" w:rsidRPr="00FF66E2" w:rsidDel="001E2354" w:rsidRDefault="00FF66E2">
            <w:pPr>
              <w:jc w:val="center"/>
              <w:rPr>
                <w:del w:id="5970" w:author="Στάθης Καπ" w:date="2023-02-27T02:00:00Z"/>
                <w:sz w:val="20"/>
                <w:szCs w:val="20"/>
                <w:lang w:val="el-GR"/>
                <w:rPrChange w:id="5971" w:author="Στάθης Καπ" w:date="2023-02-26T07:43:00Z">
                  <w:rPr>
                    <w:del w:id="5972" w:author="Στάθης Καπ" w:date="2023-02-27T02:00:00Z"/>
                    <w:lang w:val="el-GR"/>
                  </w:rPr>
                </w:rPrChange>
              </w:rPr>
              <w:pPrChange w:id="5973" w:author="Στάθης Καπ" w:date="2023-02-26T07:43:00Z">
                <w:pPr/>
              </w:pPrChange>
            </w:pPr>
          </w:p>
        </w:tc>
        <w:tc>
          <w:tcPr>
            <w:tcW w:w="640" w:type="pct"/>
            <w:tcPrChange w:id="5974" w:author="Στάθης Καπ" w:date="2023-02-27T02:00:00Z">
              <w:tcPr>
                <w:tcW w:w="883" w:type="dxa"/>
              </w:tcPr>
            </w:tcPrChange>
          </w:tcPr>
          <w:p w14:paraId="06815BFF" w14:textId="0098BD9C" w:rsidR="00FF66E2" w:rsidRPr="00FF66E2" w:rsidDel="001E2354" w:rsidRDefault="00FF66E2">
            <w:pPr>
              <w:jc w:val="center"/>
              <w:rPr>
                <w:del w:id="5975" w:author="Στάθης Καπ" w:date="2023-02-27T02:00:00Z"/>
                <w:sz w:val="20"/>
                <w:szCs w:val="20"/>
                <w:lang w:val="el-GR"/>
                <w:rPrChange w:id="5976" w:author="Στάθης Καπ" w:date="2023-02-26T07:43:00Z">
                  <w:rPr>
                    <w:del w:id="5977" w:author="Στάθης Καπ" w:date="2023-02-27T02:00:00Z"/>
                    <w:lang w:val="el-GR"/>
                  </w:rPr>
                </w:rPrChange>
              </w:rPr>
              <w:pPrChange w:id="5978" w:author="Στάθης Καπ" w:date="2023-02-26T07:43:00Z">
                <w:pPr/>
              </w:pPrChange>
            </w:pPr>
          </w:p>
        </w:tc>
        <w:tc>
          <w:tcPr>
            <w:tcW w:w="536" w:type="pct"/>
            <w:tcPrChange w:id="5979" w:author="Στάθης Καπ" w:date="2023-02-27T02:00:00Z">
              <w:tcPr>
                <w:tcW w:w="883" w:type="dxa"/>
              </w:tcPr>
            </w:tcPrChange>
          </w:tcPr>
          <w:p w14:paraId="2BB2FEA9" w14:textId="0FB256F5" w:rsidR="00FF66E2" w:rsidRPr="00FF66E2" w:rsidDel="001E2354" w:rsidRDefault="00FF66E2">
            <w:pPr>
              <w:jc w:val="center"/>
              <w:rPr>
                <w:del w:id="5980" w:author="Στάθης Καπ" w:date="2023-02-27T02:00:00Z"/>
                <w:sz w:val="20"/>
                <w:szCs w:val="20"/>
                <w:lang w:val="el-GR"/>
                <w:rPrChange w:id="5981" w:author="Στάθης Καπ" w:date="2023-02-26T07:43:00Z">
                  <w:rPr>
                    <w:del w:id="5982" w:author="Στάθης Καπ" w:date="2023-02-27T02:00:00Z"/>
                    <w:lang w:val="el-GR"/>
                  </w:rPr>
                </w:rPrChange>
              </w:rPr>
              <w:pPrChange w:id="5983" w:author="Στάθης Καπ" w:date="2023-02-26T07:43:00Z">
                <w:pPr/>
              </w:pPrChange>
            </w:pPr>
          </w:p>
        </w:tc>
        <w:tc>
          <w:tcPr>
            <w:tcW w:w="536" w:type="pct"/>
            <w:tcPrChange w:id="5984" w:author="Στάθης Καπ" w:date="2023-02-27T02:00:00Z">
              <w:tcPr>
                <w:tcW w:w="883" w:type="dxa"/>
              </w:tcPr>
            </w:tcPrChange>
          </w:tcPr>
          <w:p w14:paraId="0CE055A4" w14:textId="7846C8DF" w:rsidR="00FF66E2" w:rsidRPr="00FF66E2" w:rsidDel="001E2354" w:rsidRDefault="00FF66E2">
            <w:pPr>
              <w:jc w:val="center"/>
              <w:rPr>
                <w:del w:id="5985" w:author="Στάθης Καπ" w:date="2023-02-27T02:00:00Z"/>
                <w:sz w:val="20"/>
                <w:szCs w:val="20"/>
                <w:lang w:val="el-GR"/>
                <w:rPrChange w:id="5986" w:author="Στάθης Καπ" w:date="2023-02-26T07:43:00Z">
                  <w:rPr>
                    <w:del w:id="5987" w:author="Στάθης Καπ" w:date="2023-02-27T02:00:00Z"/>
                    <w:lang w:val="el-GR"/>
                  </w:rPr>
                </w:rPrChange>
              </w:rPr>
              <w:pPrChange w:id="5988" w:author="Στάθης Καπ" w:date="2023-02-26T07:43:00Z">
                <w:pPr/>
              </w:pPrChange>
            </w:pPr>
          </w:p>
        </w:tc>
        <w:tc>
          <w:tcPr>
            <w:tcW w:w="536" w:type="pct"/>
            <w:tcPrChange w:id="5989" w:author="Στάθης Καπ" w:date="2023-02-27T02:00:00Z">
              <w:tcPr>
                <w:tcW w:w="883" w:type="dxa"/>
              </w:tcPr>
            </w:tcPrChange>
          </w:tcPr>
          <w:p w14:paraId="1542298E" w14:textId="44B65D44" w:rsidR="00FF66E2" w:rsidRPr="00FF66E2" w:rsidDel="001E2354" w:rsidRDefault="00FF66E2">
            <w:pPr>
              <w:jc w:val="center"/>
              <w:rPr>
                <w:del w:id="5990" w:author="Στάθης Καπ" w:date="2023-02-27T02:00:00Z"/>
                <w:sz w:val="20"/>
                <w:szCs w:val="20"/>
                <w:lang w:val="el-GR"/>
                <w:rPrChange w:id="5991" w:author="Στάθης Καπ" w:date="2023-02-26T07:43:00Z">
                  <w:rPr>
                    <w:del w:id="5992" w:author="Στάθης Καπ" w:date="2023-02-27T02:00:00Z"/>
                    <w:lang w:val="el-GR"/>
                  </w:rPr>
                </w:rPrChange>
              </w:rPr>
              <w:pPrChange w:id="5993" w:author="Στάθης Καπ" w:date="2023-02-26T07:43:00Z">
                <w:pPr/>
              </w:pPrChange>
            </w:pPr>
          </w:p>
        </w:tc>
        <w:tc>
          <w:tcPr>
            <w:tcW w:w="536" w:type="pct"/>
            <w:tcPrChange w:id="5994" w:author="Στάθης Καπ" w:date="2023-02-27T02:00:00Z">
              <w:tcPr>
                <w:tcW w:w="883" w:type="dxa"/>
              </w:tcPr>
            </w:tcPrChange>
          </w:tcPr>
          <w:p w14:paraId="2640F02C" w14:textId="57DFA124" w:rsidR="00FF66E2" w:rsidRPr="00FF66E2" w:rsidDel="001E2354" w:rsidRDefault="00FF66E2">
            <w:pPr>
              <w:jc w:val="center"/>
              <w:rPr>
                <w:del w:id="5995" w:author="Στάθης Καπ" w:date="2023-02-27T02:00:00Z"/>
                <w:sz w:val="20"/>
                <w:szCs w:val="20"/>
                <w:lang w:val="el-GR"/>
                <w:rPrChange w:id="5996" w:author="Στάθης Καπ" w:date="2023-02-26T07:43:00Z">
                  <w:rPr>
                    <w:del w:id="5997" w:author="Στάθης Καπ" w:date="2023-02-27T02:00:00Z"/>
                    <w:lang w:val="el-GR"/>
                  </w:rPr>
                </w:rPrChange>
              </w:rPr>
              <w:pPrChange w:id="5998" w:author="Στάθης Καπ" w:date="2023-02-26T07:43:00Z">
                <w:pPr/>
              </w:pPrChange>
            </w:pPr>
          </w:p>
        </w:tc>
        <w:tc>
          <w:tcPr>
            <w:tcW w:w="536" w:type="pct"/>
            <w:tcPrChange w:id="5999" w:author="Στάθης Καπ" w:date="2023-02-27T02:00:00Z">
              <w:tcPr>
                <w:tcW w:w="883" w:type="dxa"/>
              </w:tcPr>
            </w:tcPrChange>
          </w:tcPr>
          <w:p w14:paraId="244A9BAE" w14:textId="5D74182C" w:rsidR="00FF66E2" w:rsidRPr="00FF66E2" w:rsidDel="001E2354" w:rsidRDefault="00FF66E2">
            <w:pPr>
              <w:jc w:val="center"/>
              <w:rPr>
                <w:del w:id="6000" w:author="Στάθης Καπ" w:date="2023-02-27T02:00:00Z"/>
                <w:sz w:val="20"/>
                <w:szCs w:val="20"/>
                <w:lang w:val="el-GR"/>
                <w:rPrChange w:id="6001" w:author="Στάθης Καπ" w:date="2023-02-26T07:43:00Z">
                  <w:rPr>
                    <w:del w:id="6002" w:author="Στάθης Καπ" w:date="2023-02-27T02:00:00Z"/>
                    <w:lang w:val="el-GR"/>
                  </w:rPr>
                </w:rPrChange>
              </w:rPr>
              <w:pPrChange w:id="6003" w:author="Στάθης Καπ" w:date="2023-02-26T07:43:00Z">
                <w:pPr/>
              </w:pPrChange>
            </w:pPr>
          </w:p>
        </w:tc>
      </w:tr>
      <w:tr w:rsidR="00FF66E2" w:rsidDel="001E2354" w14:paraId="718DAB79" w14:textId="18BB2756" w:rsidTr="001E2354">
        <w:trPr>
          <w:del w:id="6004" w:author="Στάθης Καπ" w:date="2023-02-27T02:00:00Z"/>
        </w:trPr>
        <w:tc>
          <w:tcPr>
            <w:tcW w:w="536" w:type="pct"/>
            <w:tcPrChange w:id="6005" w:author="Στάθης Καπ" w:date="2023-02-27T02:00:00Z">
              <w:tcPr>
                <w:tcW w:w="882" w:type="dxa"/>
              </w:tcPr>
            </w:tcPrChange>
          </w:tcPr>
          <w:p w14:paraId="10868C19" w14:textId="680D6F2F" w:rsidR="00FF66E2" w:rsidRPr="00FF66E2" w:rsidDel="001E2354" w:rsidRDefault="00FF66E2">
            <w:pPr>
              <w:jc w:val="center"/>
              <w:rPr>
                <w:del w:id="6006" w:author="Στάθης Καπ" w:date="2023-02-27T02:00:00Z"/>
                <w:sz w:val="20"/>
                <w:szCs w:val="20"/>
                <w:rPrChange w:id="6007" w:author="Στάθης Καπ" w:date="2023-02-26T07:43:00Z">
                  <w:rPr>
                    <w:del w:id="6008" w:author="Στάθης Καπ" w:date="2023-02-27T02:00:00Z"/>
                    <w:lang w:val="el-GR"/>
                  </w:rPr>
                </w:rPrChange>
              </w:rPr>
              <w:pPrChange w:id="6009" w:author="Στάθης Καπ" w:date="2023-02-26T07:43:00Z">
                <w:pPr/>
              </w:pPrChange>
            </w:pPr>
            <w:del w:id="6010" w:author="Στάθης Καπ" w:date="2023-02-27T02:00:00Z">
              <w:r w:rsidRPr="00FF66E2" w:rsidDel="001E2354">
                <w:rPr>
                  <w:sz w:val="20"/>
                  <w:szCs w:val="20"/>
                  <w:rPrChange w:id="6011" w:author="Στάθης Καπ" w:date="2023-02-26T07:43:00Z">
                    <w:rPr/>
                  </w:rPrChange>
                </w:rPr>
                <w:delText>Pr02</w:delText>
              </w:r>
            </w:del>
          </w:p>
        </w:tc>
        <w:tc>
          <w:tcPr>
            <w:tcW w:w="573" w:type="pct"/>
            <w:tcPrChange w:id="6012" w:author="Στάθης Καπ" w:date="2023-02-27T02:00:00Z">
              <w:tcPr>
                <w:tcW w:w="882" w:type="dxa"/>
              </w:tcPr>
            </w:tcPrChange>
          </w:tcPr>
          <w:p w14:paraId="14B954DB" w14:textId="666F3EA8" w:rsidR="00FF66E2" w:rsidRPr="00FF66E2" w:rsidDel="001E2354" w:rsidRDefault="00FF66E2">
            <w:pPr>
              <w:jc w:val="center"/>
              <w:rPr>
                <w:del w:id="6013" w:author="Στάθης Καπ" w:date="2023-02-27T02:00:00Z"/>
                <w:sz w:val="20"/>
                <w:szCs w:val="20"/>
                <w:lang w:val="el-GR"/>
                <w:rPrChange w:id="6014" w:author="Στάθης Καπ" w:date="2023-02-26T07:43:00Z">
                  <w:rPr>
                    <w:del w:id="6015" w:author="Στάθης Καπ" w:date="2023-02-27T02:00:00Z"/>
                    <w:lang w:val="el-GR"/>
                  </w:rPr>
                </w:rPrChange>
              </w:rPr>
              <w:pPrChange w:id="6016" w:author="Στάθης Καπ" w:date="2023-02-26T07:43:00Z">
                <w:pPr/>
              </w:pPrChange>
            </w:pPr>
          </w:p>
        </w:tc>
        <w:tc>
          <w:tcPr>
            <w:tcW w:w="572" w:type="pct"/>
            <w:tcPrChange w:id="6017" w:author="Στάθης Καπ" w:date="2023-02-27T02:00:00Z">
              <w:tcPr>
                <w:tcW w:w="883" w:type="dxa"/>
              </w:tcPr>
            </w:tcPrChange>
          </w:tcPr>
          <w:p w14:paraId="24F90AC2" w14:textId="54C3920A" w:rsidR="00FF66E2" w:rsidRPr="00FF66E2" w:rsidDel="001E2354" w:rsidRDefault="00FF66E2">
            <w:pPr>
              <w:jc w:val="center"/>
              <w:rPr>
                <w:del w:id="6018" w:author="Στάθης Καπ" w:date="2023-02-27T02:00:00Z"/>
                <w:sz w:val="20"/>
                <w:szCs w:val="20"/>
                <w:lang w:val="el-GR"/>
                <w:rPrChange w:id="6019" w:author="Στάθης Καπ" w:date="2023-02-26T07:43:00Z">
                  <w:rPr>
                    <w:del w:id="6020" w:author="Στάθης Καπ" w:date="2023-02-27T02:00:00Z"/>
                    <w:lang w:val="el-GR"/>
                  </w:rPr>
                </w:rPrChange>
              </w:rPr>
              <w:pPrChange w:id="6021" w:author="Στάθης Καπ" w:date="2023-02-26T07:43:00Z">
                <w:pPr/>
              </w:pPrChange>
            </w:pPr>
          </w:p>
        </w:tc>
        <w:tc>
          <w:tcPr>
            <w:tcW w:w="640" w:type="pct"/>
            <w:tcPrChange w:id="6022" w:author="Στάθης Καπ" w:date="2023-02-27T02:00:00Z">
              <w:tcPr>
                <w:tcW w:w="883" w:type="dxa"/>
              </w:tcPr>
            </w:tcPrChange>
          </w:tcPr>
          <w:p w14:paraId="011E8CF9" w14:textId="6DC66FC2" w:rsidR="00FF66E2" w:rsidRPr="00FF66E2" w:rsidDel="001E2354" w:rsidRDefault="00FF66E2">
            <w:pPr>
              <w:jc w:val="center"/>
              <w:rPr>
                <w:del w:id="6023" w:author="Στάθης Καπ" w:date="2023-02-27T02:00:00Z"/>
                <w:sz w:val="20"/>
                <w:szCs w:val="20"/>
                <w:lang w:val="el-GR"/>
                <w:rPrChange w:id="6024" w:author="Στάθης Καπ" w:date="2023-02-26T07:43:00Z">
                  <w:rPr>
                    <w:del w:id="6025" w:author="Στάθης Καπ" w:date="2023-02-27T02:00:00Z"/>
                    <w:lang w:val="el-GR"/>
                  </w:rPr>
                </w:rPrChange>
              </w:rPr>
              <w:pPrChange w:id="6026" w:author="Στάθης Καπ" w:date="2023-02-26T07:43:00Z">
                <w:pPr/>
              </w:pPrChange>
            </w:pPr>
          </w:p>
        </w:tc>
        <w:tc>
          <w:tcPr>
            <w:tcW w:w="536" w:type="pct"/>
            <w:tcPrChange w:id="6027" w:author="Στάθης Καπ" w:date="2023-02-27T02:00:00Z">
              <w:tcPr>
                <w:tcW w:w="883" w:type="dxa"/>
              </w:tcPr>
            </w:tcPrChange>
          </w:tcPr>
          <w:p w14:paraId="0C12CD6E" w14:textId="70BA556B" w:rsidR="00FF66E2" w:rsidRPr="00FF66E2" w:rsidDel="001E2354" w:rsidRDefault="00FF66E2">
            <w:pPr>
              <w:jc w:val="center"/>
              <w:rPr>
                <w:del w:id="6028" w:author="Στάθης Καπ" w:date="2023-02-27T02:00:00Z"/>
                <w:sz w:val="20"/>
                <w:szCs w:val="20"/>
                <w:lang w:val="el-GR"/>
                <w:rPrChange w:id="6029" w:author="Στάθης Καπ" w:date="2023-02-26T07:43:00Z">
                  <w:rPr>
                    <w:del w:id="6030" w:author="Στάθης Καπ" w:date="2023-02-27T02:00:00Z"/>
                    <w:lang w:val="el-GR"/>
                  </w:rPr>
                </w:rPrChange>
              </w:rPr>
              <w:pPrChange w:id="6031" w:author="Στάθης Καπ" w:date="2023-02-26T07:43:00Z">
                <w:pPr/>
              </w:pPrChange>
            </w:pPr>
          </w:p>
        </w:tc>
        <w:tc>
          <w:tcPr>
            <w:tcW w:w="536" w:type="pct"/>
            <w:tcPrChange w:id="6032" w:author="Στάθης Καπ" w:date="2023-02-27T02:00:00Z">
              <w:tcPr>
                <w:tcW w:w="883" w:type="dxa"/>
              </w:tcPr>
            </w:tcPrChange>
          </w:tcPr>
          <w:p w14:paraId="485FA571" w14:textId="376BD219" w:rsidR="00FF66E2" w:rsidRPr="00FF66E2" w:rsidDel="001E2354" w:rsidRDefault="00FF66E2">
            <w:pPr>
              <w:jc w:val="center"/>
              <w:rPr>
                <w:del w:id="6033" w:author="Στάθης Καπ" w:date="2023-02-27T02:00:00Z"/>
                <w:sz w:val="20"/>
                <w:szCs w:val="20"/>
                <w:lang w:val="el-GR"/>
                <w:rPrChange w:id="6034" w:author="Στάθης Καπ" w:date="2023-02-26T07:43:00Z">
                  <w:rPr>
                    <w:del w:id="6035" w:author="Στάθης Καπ" w:date="2023-02-27T02:00:00Z"/>
                    <w:lang w:val="el-GR"/>
                  </w:rPr>
                </w:rPrChange>
              </w:rPr>
              <w:pPrChange w:id="6036" w:author="Στάθης Καπ" w:date="2023-02-26T07:43:00Z">
                <w:pPr/>
              </w:pPrChange>
            </w:pPr>
          </w:p>
        </w:tc>
        <w:tc>
          <w:tcPr>
            <w:tcW w:w="536" w:type="pct"/>
            <w:tcPrChange w:id="6037" w:author="Στάθης Καπ" w:date="2023-02-27T02:00:00Z">
              <w:tcPr>
                <w:tcW w:w="883" w:type="dxa"/>
              </w:tcPr>
            </w:tcPrChange>
          </w:tcPr>
          <w:p w14:paraId="185AB309" w14:textId="3E67D609" w:rsidR="00FF66E2" w:rsidRPr="00FF66E2" w:rsidDel="001E2354" w:rsidRDefault="00FF66E2">
            <w:pPr>
              <w:jc w:val="center"/>
              <w:rPr>
                <w:del w:id="6038" w:author="Στάθης Καπ" w:date="2023-02-27T02:00:00Z"/>
                <w:sz w:val="20"/>
                <w:szCs w:val="20"/>
                <w:lang w:val="el-GR"/>
                <w:rPrChange w:id="6039" w:author="Στάθης Καπ" w:date="2023-02-26T07:43:00Z">
                  <w:rPr>
                    <w:del w:id="6040" w:author="Στάθης Καπ" w:date="2023-02-27T02:00:00Z"/>
                    <w:lang w:val="el-GR"/>
                  </w:rPr>
                </w:rPrChange>
              </w:rPr>
              <w:pPrChange w:id="6041" w:author="Στάθης Καπ" w:date="2023-02-26T07:43:00Z">
                <w:pPr/>
              </w:pPrChange>
            </w:pPr>
          </w:p>
        </w:tc>
        <w:tc>
          <w:tcPr>
            <w:tcW w:w="536" w:type="pct"/>
            <w:tcPrChange w:id="6042" w:author="Στάθης Καπ" w:date="2023-02-27T02:00:00Z">
              <w:tcPr>
                <w:tcW w:w="883" w:type="dxa"/>
              </w:tcPr>
            </w:tcPrChange>
          </w:tcPr>
          <w:p w14:paraId="6A932D4B" w14:textId="308ADFA7" w:rsidR="00FF66E2" w:rsidRPr="00FF66E2" w:rsidDel="001E2354" w:rsidRDefault="00FF66E2">
            <w:pPr>
              <w:jc w:val="center"/>
              <w:rPr>
                <w:del w:id="6043" w:author="Στάθης Καπ" w:date="2023-02-27T02:00:00Z"/>
                <w:sz w:val="20"/>
                <w:szCs w:val="20"/>
                <w:lang w:val="el-GR"/>
                <w:rPrChange w:id="6044" w:author="Στάθης Καπ" w:date="2023-02-26T07:43:00Z">
                  <w:rPr>
                    <w:del w:id="6045" w:author="Στάθης Καπ" w:date="2023-02-27T02:00:00Z"/>
                    <w:lang w:val="el-GR"/>
                  </w:rPr>
                </w:rPrChange>
              </w:rPr>
              <w:pPrChange w:id="6046" w:author="Στάθης Καπ" w:date="2023-02-26T07:43:00Z">
                <w:pPr/>
              </w:pPrChange>
            </w:pPr>
          </w:p>
        </w:tc>
        <w:tc>
          <w:tcPr>
            <w:tcW w:w="536" w:type="pct"/>
            <w:tcPrChange w:id="6047" w:author="Στάθης Καπ" w:date="2023-02-27T02:00:00Z">
              <w:tcPr>
                <w:tcW w:w="883" w:type="dxa"/>
              </w:tcPr>
            </w:tcPrChange>
          </w:tcPr>
          <w:p w14:paraId="2B3D8BF6" w14:textId="5AB2CEFA" w:rsidR="00FF66E2" w:rsidRPr="00FF66E2" w:rsidDel="001E2354" w:rsidRDefault="00FF66E2">
            <w:pPr>
              <w:jc w:val="center"/>
              <w:rPr>
                <w:del w:id="6048" w:author="Στάθης Καπ" w:date="2023-02-27T02:00:00Z"/>
                <w:sz w:val="20"/>
                <w:szCs w:val="20"/>
                <w:lang w:val="el-GR"/>
                <w:rPrChange w:id="6049" w:author="Στάθης Καπ" w:date="2023-02-26T07:43:00Z">
                  <w:rPr>
                    <w:del w:id="6050" w:author="Στάθης Καπ" w:date="2023-02-27T02:00:00Z"/>
                    <w:lang w:val="el-GR"/>
                  </w:rPr>
                </w:rPrChange>
              </w:rPr>
              <w:pPrChange w:id="6051" w:author="Στάθης Καπ" w:date="2023-02-26T07:43:00Z">
                <w:pPr/>
              </w:pPrChange>
            </w:pPr>
          </w:p>
        </w:tc>
      </w:tr>
      <w:tr w:rsidR="00FF66E2" w:rsidDel="001E2354" w14:paraId="5A02740D" w14:textId="056BEDB7" w:rsidTr="001E2354">
        <w:trPr>
          <w:del w:id="6052" w:author="Στάθης Καπ" w:date="2023-02-27T02:00:00Z"/>
        </w:trPr>
        <w:tc>
          <w:tcPr>
            <w:tcW w:w="536" w:type="pct"/>
            <w:tcPrChange w:id="6053" w:author="Στάθης Καπ" w:date="2023-02-27T02:00:00Z">
              <w:tcPr>
                <w:tcW w:w="882" w:type="dxa"/>
              </w:tcPr>
            </w:tcPrChange>
          </w:tcPr>
          <w:p w14:paraId="62F82788" w14:textId="71E16594" w:rsidR="00FF66E2" w:rsidRPr="00FF66E2" w:rsidDel="001E2354" w:rsidRDefault="00FF66E2">
            <w:pPr>
              <w:jc w:val="center"/>
              <w:rPr>
                <w:del w:id="6054" w:author="Στάθης Καπ" w:date="2023-02-27T02:00:00Z"/>
                <w:sz w:val="20"/>
                <w:szCs w:val="20"/>
                <w:rPrChange w:id="6055" w:author="Στάθης Καπ" w:date="2023-02-26T07:43:00Z">
                  <w:rPr>
                    <w:del w:id="6056" w:author="Στάθης Καπ" w:date="2023-02-27T02:00:00Z"/>
                    <w:lang w:val="el-GR"/>
                  </w:rPr>
                </w:rPrChange>
              </w:rPr>
              <w:pPrChange w:id="6057" w:author="Στάθης Καπ" w:date="2023-02-26T07:43:00Z">
                <w:pPr/>
              </w:pPrChange>
            </w:pPr>
            <w:del w:id="6058" w:author="Στάθης Καπ" w:date="2023-02-27T02:00:00Z">
              <w:r w:rsidRPr="00FF66E2" w:rsidDel="001E2354">
                <w:rPr>
                  <w:sz w:val="20"/>
                  <w:szCs w:val="20"/>
                  <w:rPrChange w:id="6059" w:author="Στάθης Καπ" w:date="2023-02-26T07:43:00Z">
                    <w:rPr/>
                  </w:rPrChange>
                </w:rPr>
                <w:delText>Pr03</w:delText>
              </w:r>
            </w:del>
          </w:p>
        </w:tc>
        <w:tc>
          <w:tcPr>
            <w:tcW w:w="573" w:type="pct"/>
            <w:tcPrChange w:id="6060" w:author="Στάθης Καπ" w:date="2023-02-27T02:00:00Z">
              <w:tcPr>
                <w:tcW w:w="882" w:type="dxa"/>
              </w:tcPr>
            </w:tcPrChange>
          </w:tcPr>
          <w:p w14:paraId="65117FDE" w14:textId="6F02D6B9" w:rsidR="00FF66E2" w:rsidRPr="00FF66E2" w:rsidDel="001E2354" w:rsidRDefault="00FF66E2">
            <w:pPr>
              <w:jc w:val="center"/>
              <w:rPr>
                <w:del w:id="6061" w:author="Στάθης Καπ" w:date="2023-02-27T02:00:00Z"/>
                <w:sz w:val="20"/>
                <w:szCs w:val="20"/>
                <w:lang w:val="el-GR"/>
                <w:rPrChange w:id="6062" w:author="Στάθης Καπ" w:date="2023-02-26T07:43:00Z">
                  <w:rPr>
                    <w:del w:id="6063" w:author="Στάθης Καπ" w:date="2023-02-27T02:00:00Z"/>
                    <w:lang w:val="el-GR"/>
                  </w:rPr>
                </w:rPrChange>
              </w:rPr>
              <w:pPrChange w:id="6064" w:author="Στάθης Καπ" w:date="2023-02-26T07:43:00Z">
                <w:pPr/>
              </w:pPrChange>
            </w:pPr>
          </w:p>
        </w:tc>
        <w:tc>
          <w:tcPr>
            <w:tcW w:w="572" w:type="pct"/>
            <w:tcPrChange w:id="6065" w:author="Στάθης Καπ" w:date="2023-02-27T02:00:00Z">
              <w:tcPr>
                <w:tcW w:w="883" w:type="dxa"/>
              </w:tcPr>
            </w:tcPrChange>
          </w:tcPr>
          <w:p w14:paraId="6B636454" w14:textId="5AF47011" w:rsidR="00FF66E2" w:rsidRPr="00FF66E2" w:rsidDel="001E2354" w:rsidRDefault="00FF66E2">
            <w:pPr>
              <w:jc w:val="center"/>
              <w:rPr>
                <w:del w:id="6066" w:author="Στάθης Καπ" w:date="2023-02-27T02:00:00Z"/>
                <w:sz w:val="20"/>
                <w:szCs w:val="20"/>
                <w:lang w:val="el-GR"/>
                <w:rPrChange w:id="6067" w:author="Στάθης Καπ" w:date="2023-02-26T07:43:00Z">
                  <w:rPr>
                    <w:del w:id="6068" w:author="Στάθης Καπ" w:date="2023-02-27T02:00:00Z"/>
                    <w:lang w:val="el-GR"/>
                  </w:rPr>
                </w:rPrChange>
              </w:rPr>
              <w:pPrChange w:id="6069" w:author="Στάθης Καπ" w:date="2023-02-26T07:43:00Z">
                <w:pPr/>
              </w:pPrChange>
            </w:pPr>
          </w:p>
        </w:tc>
        <w:tc>
          <w:tcPr>
            <w:tcW w:w="640" w:type="pct"/>
            <w:tcPrChange w:id="6070" w:author="Στάθης Καπ" w:date="2023-02-27T02:00:00Z">
              <w:tcPr>
                <w:tcW w:w="883" w:type="dxa"/>
              </w:tcPr>
            </w:tcPrChange>
          </w:tcPr>
          <w:p w14:paraId="5F0CCDF2" w14:textId="6E7C1590" w:rsidR="00FF66E2" w:rsidRPr="00FF66E2" w:rsidDel="001E2354" w:rsidRDefault="00FF66E2">
            <w:pPr>
              <w:jc w:val="center"/>
              <w:rPr>
                <w:del w:id="6071" w:author="Στάθης Καπ" w:date="2023-02-27T02:00:00Z"/>
                <w:sz w:val="20"/>
                <w:szCs w:val="20"/>
                <w:lang w:val="el-GR"/>
                <w:rPrChange w:id="6072" w:author="Στάθης Καπ" w:date="2023-02-26T07:43:00Z">
                  <w:rPr>
                    <w:del w:id="6073" w:author="Στάθης Καπ" w:date="2023-02-27T02:00:00Z"/>
                    <w:lang w:val="el-GR"/>
                  </w:rPr>
                </w:rPrChange>
              </w:rPr>
              <w:pPrChange w:id="6074" w:author="Στάθης Καπ" w:date="2023-02-26T07:43:00Z">
                <w:pPr/>
              </w:pPrChange>
            </w:pPr>
          </w:p>
        </w:tc>
        <w:tc>
          <w:tcPr>
            <w:tcW w:w="536" w:type="pct"/>
            <w:tcPrChange w:id="6075" w:author="Στάθης Καπ" w:date="2023-02-27T02:00:00Z">
              <w:tcPr>
                <w:tcW w:w="883" w:type="dxa"/>
              </w:tcPr>
            </w:tcPrChange>
          </w:tcPr>
          <w:p w14:paraId="09459841" w14:textId="295429E7" w:rsidR="00FF66E2" w:rsidRPr="00FF66E2" w:rsidDel="001E2354" w:rsidRDefault="00FF66E2">
            <w:pPr>
              <w:jc w:val="center"/>
              <w:rPr>
                <w:del w:id="6076" w:author="Στάθης Καπ" w:date="2023-02-27T02:00:00Z"/>
                <w:sz w:val="20"/>
                <w:szCs w:val="20"/>
                <w:lang w:val="el-GR"/>
                <w:rPrChange w:id="6077" w:author="Στάθης Καπ" w:date="2023-02-26T07:43:00Z">
                  <w:rPr>
                    <w:del w:id="6078" w:author="Στάθης Καπ" w:date="2023-02-27T02:00:00Z"/>
                    <w:lang w:val="el-GR"/>
                  </w:rPr>
                </w:rPrChange>
              </w:rPr>
              <w:pPrChange w:id="6079" w:author="Στάθης Καπ" w:date="2023-02-26T07:43:00Z">
                <w:pPr/>
              </w:pPrChange>
            </w:pPr>
          </w:p>
        </w:tc>
        <w:tc>
          <w:tcPr>
            <w:tcW w:w="536" w:type="pct"/>
            <w:tcPrChange w:id="6080" w:author="Στάθης Καπ" w:date="2023-02-27T02:00:00Z">
              <w:tcPr>
                <w:tcW w:w="883" w:type="dxa"/>
              </w:tcPr>
            </w:tcPrChange>
          </w:tcPr>
          <w:p w14:paraId="4DEEB933" w14:textId="1CD84EAC" w:rsidR="00FF66E2" w:rsidRPr="00FF66E2" w:rsidDel="001E2354" w:rsidRDefault="00FF66E2">
            <w:pPr>
              <w:jc w:val="center"/>
              <w:rPr>
                <w:del w:id="6081" w:author="Στάθης Καπ" w:date="2023-02-27T02:00:00Z"/>
                <w:sz w:val="20"/>
                <w:szCs w:val="20"/>
                <w:lang w:val="el-GR"/>
                <w:rPrChange w:id="6082" w:author="Στάθης Καπ" w:date="2023-02-26T07:43:00Z">
                  <w:rPr>
                    <w:del w:id="6083" w:author="Στάθης Καπ" w:date="2023-02-27T02:00:00Z"/>
                    <w:lang w:val="el-GR"/>
                  </w:rPr>
                </w:rPrChange>
              </w:rPr>
              <w:pPrChange w:id="6084" w:author="Στάθης Καπ" w:date="2023-02-26T07:43:00Z">
                <w:pPr/>
              </w:pPrChange>
            </w:pPr>
          </w:p>
        </w:tc>
        <w:tc>
          <w:tcPr>
            <w:tcW w:w="536" w:type="pct"/>
            <w:tcPrChange w:id="6085" w:author="Στάθης Καπ" w:date="2023-02-27T02:00:00Z">
              <w:tcPr>
                <w:tcW w:w="883" w:type="dxa"/>
              </w:tcPr>
            </w:tcPrChange>
          </w:tcPr>
          <w:p w14:paraId="5A43AD39" w14:textId="314EE876" w:rsidR="00FF66E2" w:rsidRPr="00FF66E2" w:rsidDel="001E2354" w:rsidRDefault="00FF66E2">
            <w:pPr>
              <w:jc w:val="center"/>
              <w:rPr>
                <w:del w:id="6086" w:author="Στάθης Καπ" w:date="2023-02-27T02:00:00Z"/>
                <w:sz w:val="20"/>
                <w:szCs w:val="20"/>
                <w:lang w:val="el-GR"/>
                <w:rPrChange w:id="6087" w:author="Στάθης Καπ" w:date="2023-02-26T07:43:00Z">
                  <w:rPr>
                    <w:del w:id="6088" w:author="Στάθης Καπ" w:date="2023-02-27T02:00:00Z"/>
                    <w:lang w:val="el-GR"/>
                  </w:rPr>
                </w:rPrChange>
              </w:rPr>
              <w:pPrChange w:id="6089" w:author="Στάθης Καπ" w:date="2023-02-26T07:43:00Z">
                <w:pPr/>
              </w:pPrChange>
            </w:pPr>
          </w:p>
        </w:tc>
        <w:tc>
          <w:tcPr>
            <w:tcW w:w="536" w:type="pct"/>
            <w:tcPrChange w:id="6090" w:author="Στάθης Καπ" w:date="2023-02-27T02:00:00Z">
              <w:tcPr>
                <w:tcW w:w="883" w:type="dxa"/>
              </w:tcPr>
            </w:tcPrChange>
          </w:tcPr>
          <w:p w14:paraId="7159396C" w14:textId="3B38D7C0" w:rsidR="00FF66E2" w:rsidRPr="00FF66E2" w:rsidDel="001E2354" w:rsidRDefault="00FF66E2">
            <w:pPr>
              <w:jc w:val="center"/>
              <w:rPr>
                <w:del w:id="6091" w:author="Στάθης Καπ" w:date="2023-02-27T02:00:00Z"/>
                <w:sz w:val="20"/>
                <w:szCs w:val="20"/>
                <w:lang w:val="el-GR"/>
                <w:rPrChange w:id="6092" w:author="Στάθης Καπ" w:date="2023-02-26T07:43:00Z">
                  <w:rPr>
                    <w:del w:id="6093" w:author="Στάθης Καπ" w:date="2023-02-27T02:00:00Z"/>
                    <w:lang w:val="el-GR"/>
                  </w:rPr>
                </w:rPrChange>
              </w:rPr>
              <w:pPrChange w:id="6094" w:author="Στάθης Καπ" w:date="2023-02-26T07:43:00Z">
                <w:pPr/>
              </w:pPrChange>
            </w:pPr>
          </w:p>
        </w:tc>
        <w:tc>
          <w:tcPr>
            <w:tcW w:w="536" w:type="pct"/>
            <w:tcPrChange w:id="6095" w:author="Στάθης Καπ" w:date="2023-02-27T02:00:00Z">
              <w:tcPr>
                <w:tcW w:w="883" w:type="dxa"/>
              </w:tcPr>
            </w:tcPrChange>
          </w:tcPr>
          <w:p w14:paraId="06FCDCA6" w14:textId="0EB9B546" w:rsidR="00FF66E2" w:rsidRPr="00FF66E2" w:rsidDel="001E2354" w:rsidRDefault="00FF66E2">
            <w:pPr>
              <w:jc w:val="center"/>
              <w:rPr>
                <w:del w:id="6096" w:author="Στάθης Καπ" w:date="2023-02-27T02:00:00Z"/>
                <w:sz w:val="20"/>
                <w:szCs w:val="20"/>
                <w:lang w:val="el-GR"/>
                <w:rPrChange w:id="6097" w:author="Στάθης Καπ" w:date="2023-02-26T07:43:00Z">
                  <w:rPr>
                    <w:del w:id="6098" w:author="Στάθης Καπ" w:date="2023-02-27T02:00:00Z"/>
                    <w:lang w:val="el-GR"/>
                  </w:rPr>
                </w:rPrChange>
              </w:rPr>
              <w:pPrChange w:id="6099" w:author="Στάθης Καπ" w:date="2023-02-26T07:43:00Z">
                <w:pPr/>
              </w:pPrChange>
            </w:pPr>
          </w:p>
        </w:tc>
      </w:tr>
      <w:tr w:rsidR="00FF66E2" w:rsidDel="001E2354" w14:paraId="1E10DDB5" w14:textId="402226C2" w:rsidTr="001E2354">
        <w:trPr>
          <w:del w:id="6100" w:author="Στάθης Καπ" w:date="2023-02-27T02:00:00Z"/>
        </w:trPr>
        <w:tc>
          <w:tcPr>
            <w:tcW w:w="536" w:type="pct"/>
            <w:tcPrChange w:id="6101" w:author="Στάθης Καπ" w:date="2023-02-27T02:00:00Z">
              <w:tcPr>
                <w:tcW w:w="882" w:type="dxa"/>
              </w:tcPr>
            </w:tcPrChange>
          </w:tcPr>
          <w:p w14:paraId="2B2B0698" w14:textId="2DDE9A28" w:rsidR="00FF66E2" w:rsidRPr="00FF66E2" w:rsidDel="001E2354" w:rsidRDefault="00FF66E2">
            <w:pPr>
              <w:jc w:val="center"/>
              <w:rPr>
                <w:del w:id="6102" w:author="Στάθης Καπ" w:date="2023-02-27T02:00:00Z"/>
                <w:sz w:val="20"/>
                <w:szCs w:val="20"/>
                <w:rPrChange w:id="6103" w:author="Στάθης Καπ" w:date="2023-02-26T07:43:00Z">
                  <w:rPr>
                    <w:del w:id="6104" w:author="Στάθης Καπ" w:date="2023-02-27T02:00:00Z"/>
                    <w:lang w:val="el-GR"/>
                  </w:rPr>
                </w:rPrChange>
              </w:rPr>
              <w:pPrChange w:id="6105" w:author="Στάθης Καπ" w:date="2023-02-26T07:43:00Z">
                <w:pPr/>
              </w:pPrChange>
            </w:pPr>
            <w:del w:id="6106" w:author="Στάθης Καπ" w:date="2023-02-26T07:46:00Z">
              <w:r w:rsidRPr="00FF66E2" w:rsidDel="00FF66E2">
                <w:rPr>
                  <w:sz w:val="20"/>
                  <w:szCs w:val="20"/>
                  <w:rPrChange w:id="6107" w:author="Στάθης Καπ" w:date="2023-02-26T07:43:00Z">
                    <w:rPr/>
                  </w:rPrChange>
                </w:rPr>
                <w:delText>Pr04</w:delText>
              </w:r>
            </w:del>
          </w:p>
        </w:tc>
        <w:tc>
          <w:tcPr>
            <w:tcW w:w="573" w:type="pct"/>
            <w:tcPrChange w:id="6108" w:author="Στάθης Καπ" w:date="2023-02-27T02:00:00Z">
              <w:tcPr>
                <w:tcW w:w="882" w:type="dxa"/>
              </w:tcPr>
            </w:tcPrChange>
          </w:tcPr>
          <w:p w14:paraId="2CA8AFF7" w14:textId="799A0870" w:rsidR="00FF66E2" w:rsidRPr="00FF66E2" w:rsidDel="001E2354" w:rsidRDefault="00FF66E2">
            <w:pPr>
              <w:jc w:val="center"/>
              <w:rPr>
                <w:del w:id="6109" w:author="Στάθης Καπ" w:date="2023-02-27T02:00:00Z"/>
                <w:sz w:val="20"/>
                <w:szCs w:val="20"/>
                <w:lang w:val="el-GR"/>
                <w:rPrChange w:id="6110" w:author="Στάθης Καπ" w:date="2023-02-26T07:43:00Z">
                  <w:rPr>
                    <w:del w:id="6111" w:author="Στάθης Καπ" w:date="2023-02-27T02:00:00Z"/>
                    <w:lang w:val="el-GR"/>
                  </w:rPr>
                </w:rPrChange>
              </w:rPr>
              <w:pPrChange w:id="6112" w:author="Στάθης Καπ" w:date="2023-02-26T07:43:00Z">
                <w:pPr/>
              </w:pPrChange>
            </w:pPr>
          </w:p>
        </w:tc>
        <w:tc>
          <w:tcPr>
            <w:tcW w:w="572" w:type="pct"/>
            <w:tcPrChange w:id="6113" w:author="Στάθης Καπ" w:date="2023-02-27T02:00:00Z">
              <w:tcPr>
                <w:tcW w:w="883" w:type="dxa"/>
              </w:tcPr>
            </w:tcPrChange>
          </w:tcPr>
          <w:p w14:paraId="5E7359CA" w14:textId="08E81F68" w:rsidR="00FF66E2" w:rsidRPr="00FF66E2" w:rsidDel="001E2354" w:rsidRDefault="00FF66E2">
            <w:pPr>
              <w:jc w:val="center"/>
              <w:rPr>
                <w:del w:id="6114" w:author="Στάθης Καπ" w:date="2023-02-27T02:00:00Z"/>
                <w:sz w:val="20"/>
                <w:szCs w:val="20"/>
                <w:lang w:val="el-GR"/>
                <w:rPrChange w:id="6115" w:author="Στάθης Καπ" w:date="2023-02-26T07:43:00Z">
                  <w:rPr>
                    <w:del w:id="6116" w:author="Στάθης Καπ" w:date="2023-02-27T02:00:00Z"/>
                    <w:lang w:val="el-GR"/>
                  </w:rPr>
                </w:rPrChange>
              </w:rPr>
              <w:pPrChange w:id="6117" w:author="Στάθης Καπ" w:date="2023-02-26T07:43:00Z">
                <w:pPr/>
              </w:pPrChange>
            </w:pPr>
          </w:p>
        </w:tc>
        <w:tc>
          <w:tcPr>
            <w:tcW w:w="640" w:type="pct"/>
            <w:tcPrChange w:id="6118" w:author="Στάθης Καπ" w:date="2023-02-27T02:00:00Z">
              <w:tcPr>
                <w:tcW w:w="883" w:type="dxa"/>
              </w:tcPr>
            </w:tcPrChange>
          </w:tcPr>
          <w:p w14:paraId="0A488A08" w14:textId="24EC366F" w:rsidR="00FF66E2" w:rsidRPr="00FF66E2" w:rsidDel="001E2354" w:rsidRDefault="00FF66E2">
            <w:pPr>
              <w:jc w:val="center"/>
              <w:rPr>
                <w:del w:id="6119" w:author="Στάθης Καπ" w:date="2023-02-27T02:00:00Z"/>
                <w:sz w:val="20"/>
                <w:szCs w:val="20"/>
                <w:lang w:val="el-GR"/>
                <w:rPrChange w:id="6120" w:author="Στάθης Καπ" w:date="2023-02-26T07:43:00Z">
                  <w:rPr>
                    <w:del w:id="6121" w:author="Στάθης Καπ" w:date="2023-02-27T02:00:00Z"/>
                    <w:lang w:val="el-GR"/>
                  </w:rPr>
                </w:rPrChange>
              </w:rPr>
              <w:pPrChange w:id="6122" w:author="Στάθης Καπ" w:date="2023-02-26T07:43:00Z">
                <w:pPr/>
              </w:pPrChange>
            </w:pPr>
          </w:p>
        </w:tc>
        <w:tc>
          <w:tcPr>
            <w:tcW w:w="536" w:type="pct"/>
            <w:tcPrChange w:id="6123" w:author="Στάθης Καπ" w:date="2023-02-27T02:00:00Z">
              <w:tcPr>
                <w:tcW w:w="883" w:type="dxa"/>
              </w:tcPr>
            </w:tcPrChange>
          </w:tcPr>
          <w:p w14:paraId="1BE3FABF" w14:textId="004EF164" w:rsidR="00FF66E2" w:rsidRPr="00FF66E2" w:rsidDel="001E2354" w:rsidRDefault="00FF66E2">
            <w:pPr>
              <w:jc w:val="center"/>
              <w:rPr>
                <w:del w:id="6124" w:author="Στάθης Καπ" w:date="2023-02-27T02:00:00Z"/>
                <w:sz w:val="20"/>
                <w:szCs w:val="20"/>
                <w:lang w:val="el-GR"/>
                <w:rPrChange w:id="6125" w:author="Στάθης Καπ" w:date="2023-02-26T07:43:00Z">
                  <w:rPr>
                    <w:del w:id="6126" w:author="Στάθης Καπ" w:date="2023-02-27T02:00:00Z"/>
                    <w:lang w:val="el-GR"/>
                  </w:rPr>
                </w:rPrChange>
              </w:rPr>
              <w:pPrChange w:id="6127" w:author="Στάθης Καπ" w:date="2023-02-26T07:43:00Z">
                <w:pPr/>
              </w:pPrChange>
            </w:pPr>
          </w:p>
        </w:tc>
        <w:tc>
          <w:tcPr>
            <w:tcW w:w="536" w:type="pct"/>
            <w:tcPrChange w:id="6128" w:author="Στάθης Καπ" w:date="2023-02-27T02:00:00Z">
              <w:tcPr>
                <w:tcW w:w="883" w:type="dxa"/>
              </w:tcPr>
            </w:tcPrChange>
          </w:tcPr>
          <w:p w14:paraId="141740D0" w14:textId="65479A91" w:rsidR="00FF66E2" w:rsidRPr="00FF66E2" w:rsidDel="001E2354" w:rsidRDefault="00FF66E2">
            <w:pPr>
              <w:jc w:val="center"/>
              <w:rPr>
                <w:del w:id="6129" w:author="Στάθης Καπ" w:date="2023-02-27T02:00:00Z"/>
                <w:sz w:val="20"/>
                <w:szCs w:val="20"/>
                <w:lang w:val="el-GR"/>
                <w:rPrChange w:id="6130" w:author="Στάθης Καπ" w:date="2023-02-26T07:43:00Z">
                  <w:rPr>
                    <w:del w:id="6131" w:author="Στάθης Καπ" w:date="2023-02-27T02:00:00Z"/>
                    <w:lang w:val="el-GR"/>
                  </w:rPr>
                </w:rPrChange>
              </w:rPr>
              <w:pPrChange w:id="6132" w:author="Στάθης Καπ" w:date="2023-02-26T07:43:00Z">
                <w:pPr/>
              </w:pPrChange>
            </w:pPr>
          </w:p>
        </w:tc>
        <w:tc>
          <w:tcPr>
            <w:tcW w:w="536" w:type="pct"/>
            <w:tcPrChange w:id="6133" w:author="Στάθης Καπ" w:date="2023-02-27T02:00:00Z">
              <w:tcPr>
                <w:tcW w:w="883" w:type="dxa"/>
              </w:tcPr>
            </w:tcPrChange>
          </w:tcPr>
          <w:p w14:paraId="5B1E33B8" w14:textId="64E7D5B4" w:rsidR="00FF66E2" w:rsidRPr="00FF66E2" w:rsidDel="001E2354" w:rsidRDefault="00FF66E2">
            <w:pPr>
              <w:jc w:val="center"/>
              <w:rPr>
                <w:del w:id="6134" w:author="Στάθης Καπ" w:date="2023-02-27T02:00:00Z"/>
                <w:sz w:val="20"/>
                <w:szCs w:val="20"/>
                <w:lang w:val="el-GR"/>
                <w:rPrChange w:id="6135" w:author="Στάθης Καπ" w:date="2023-02-26T07:43:00Z">
                  <w:rPr>
                    <w:del w:id="6136" w:author="Στάθης Καπ" w:date="2023-02-27T02:00:00Z"/>
                    <w:lang w:val="el-GR"/>
                  </w:rPr>
                </w:rPrChange>
              </w:rPr>
              <w:pPrChange w:id="6137" w:author="Στάθης Καπ" w:date="2023-02-26T07:43:00Z">
                <w:pPr/>
              </w:pPrChange>
            </w:pPr>
          </w:p>
        </w:tc>
        <w:tc>
          <w:tcPr>
            <w:tcW w:w="536" w:type="pct"/>
            <w:tcPrChange w:id="6138" w:author="Στάθης Καπ" w:date="2023-02-27T02:00:00Z">
              <w:tcPr>
                <w:tcW w:w="883" w:type="dxa"/>
              </w:tcPr>
            </w:tcPrChange>
          </w:tcPr>
          <w:p w14:paraId="30B2F09D" w14:textId="3228EA73" w:rsidR="00FF66E2" w:rsidRPr="00FF66E2" w:rsidDel="001E2354" w:rsidRDefault="00FF66E2">
            <w:pPr>
              <w:jc w:val="center"/>
              <w:rPr>
                <w:del w:id="6139" w:author="Στάθης Καπ" w:date="2023-02-27T02:00:00Z"/>
                <w:sz w:val="20"/>
                <w:szCs w:val="20"/>
                <w:lang w:val="el-GR"/>
                <w:rPrChange w:id="6140" w:author="Στάθης Καπ" w:date="2023-02-26T07:43:00Z">
                  <w:rPr>
                    <w:del w:id="6141" w:author="Στάθης Καπ" w:date="2023-02-27T02:00:00Z"/>
                    <w:lang w:val="el-GR"/>
                  </w:rPr>
                </w:rPrChange>
              </w:rPr>
              <w:pPrChange w:id="6142" w:author="Στάθης Καπ" w:date="2023-02-26T07:43:00Z">
                <w:pPr/>
              </w:pPrChange>
            </w:pPr>
          </w:p>
        </w:tc>
        <w:tc>
          <w:tcPr>
            <w:tcW w:w="536" w:type="pct"/>
            <w:tcPrChange w:id="6143" w:author="Στάθης Καπ" w:date="2023-02-27T02:00:00Z">
              <w:tcPr>
                <w:tcW w:w="883" w:type="dxa"/>
              </w:tcPr>
            </w:tcPrChange>
          </w:tcPr>
          <w:p w14:paraId="5BC5778C" w14:textId="14774F19" w:rsidR="00FF66E2" w:rsidRPr="00FF66E2" w:rsidDel="001E2354" w:rsidRDefault="00FF66E2">
            <w:pPr>
              <w:jc w:val="center"/>
              <w:rPr>
                <w:del w:id="6144" w:author="Στάθης Καπ" w:date="2023-02-27T02:00:00Z"/>
                <w:sz w:val="20"/>
                <w:szCs w:val="20"/>
                <w:lang w:val="el-GR"/>
                <w:rPrChange w:id="6145" w:author="Στάθης Καπ" w:date="2023-02-26T07:43:00Z">
                  <w:rPr>
                    <w:del w:id="6146" w:author="Στάθης Καπ" w:date="2023-02-27T02:00:00Z"/>
                    <w:lang w:val="el-GR"/>
                  </w:rPr>
                </w:rPrChange>
              </w:rPr>
              <w:pPrChange w:id="6147" w:author="Στάθης Καπ" w:date="2023-02-26T07:43:00Z">
                <w:pPr/>
              </w:pPrChange>
            </w:pPr>
          </w:p>
        </w:tc>
      </w:tr>
    </w:tbl>
    <w:p w14:paraId="165E1AA0" w14:textId="5878AC82" w:rsidR="002D19F0" w:rsidRPr="007575C9" w:rsidDel="001E2354" w:rsidRDefault="002D19F0" w:rsidP="002D19F0">
      <w:pPr>
        <w:rPr>
          <w:del w:id="6148" w:author="Στάθης Καπ" w:date="2023-02-27T02:00:00Z"/>
          <w:lang w:val="el-GR"/>
          <w:rPrChange w:id="6149" w:author="Στάθης Καπ" w:date="2023-02-26T07:37:00Z">
            <w:rPr>
              <w:del w:id="6150" w:author="Στάθης Καπ" w:date="2023-02-27T02:00:00Z"/>
            </w:rPr>
          </w:rPrChange>
        </w:rPr>
      </w:pPr>
    </w:p>
    <w:p w14:paraId="2E1BF098" w14:textId="043CB676" w:rsidR="002D19F0" w:rsidDel="001E2354" w:rsidRDefault="002D19F0">
      <w:pPr>
        <w:rPr>
          <w:del w:id="6151" w:author="Στάθης Καπ" w:date="2023-02-27T02:00:00Z"/>
        </w:rPr>
      </w:pPr>
    </w:p>
    <w:p w14:paraId="669C3E6F" w14:textId="287EE8E5" w:rsidR="00CF69D4" w:rsidDel="001E2354" w:rsidRDefault="002D19F0" w:rsidP="002D19F0">
      <w:pPr>
        <w:rPr>
          <w:del w:id="6152" w:author="Στάθης Καπ" w:date="2023-02-27T02:00:00Z"/>
        </w:rPr>
      </w:pPr>
      <w:del w:id="6153"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154"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155">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156" w:author="Στάθης Καπ" w:date="2023-02-27T02:00:00Z"/>
          <w:trPrChange w:id="6157" w:author="Στάθης Καπ" w:date="2023-02-02T17:14:00Z">
            <w:trPr>
              <w:gridAfter w:val="0"/>
            </w:trPr>
          </w:trPrChange>
        </w:trPr>
        <w:tc>
          <w:tcPr>
            <w:tcW w:w="1427" w:type="dxa"/>
            <w:tcPrChange w:id="6158" w:author="Στάθης Καπ" w:date="2023-02-02T17:14:00Z">
              <w:tcPr>
                <w:tcW w:w="882" w:type="dxa"/>
              </w:tcPr>
            </w:tcPrChange>
          </w:tcPr>
          <w:p w14:paraId="4A3EC32C" w14:textId="1816CEE7" w:rsidR="0019182E" w:rsidRPr="00A21C84" w:rsidDel="001E2354" w:rsidRDefault="008B0881" w:rsidP="002D19F0">
            <w:pPr>
              <w:rPr>
                <w:del w:id="6159" w:author="Στάθης Καπ" w:date="2023-02-27T02:00:00Z"/>
                <w:rFonts w:cstheme="minorHAnsi"/>
                <w:sz w:val="20"/>
                <w:szCs w:val="20"/>
                <w:rPrChange w:id="6160" w:author="Στάθης Καπ" w:date="2023-02-02T17:47:00Z">
                  <w:rPr>
                    <w:del w:id="6161" w:author="Στάθης Καπ" w:date="2023-02-27T02:00:00Z"/>
                    <w:rFonts w:cstheme="minorHAnsi"/>
                  </w:rPr>
                </w:rPrChange>
              </w:rPr>
            </w:pPr>
            <w:del w:id="6162" w:author="Στάθης Καπ" w:date="2023-02-27T02:00:00Z">
              <w:r w:rsidDel="001E2354">
                <w:rPr>
                  <w:rFonts w:cstheme="minorHAnsi"/>
                  <w:sz w:val="20"/>
                  <w:szCs w:val="20"/>
                </w:rPr>
                <w:delText>Name</w:delText>
              </w:r>
            </w:del>
          </w:p>
        </w:tc>
        <w:tc>
          <w:tcPr>
            <w:tcW w:w="1427" w:type="dxa"/>
            <w:tcPrChange w:id="6163" w:author="Στάθης Καπ" w:date="2023-02-02T17:14:00Z">
              <w:tcPr>
                <w:tcW w:w="882" w:type="dxa"/>
                <w:gridSpan w:val="2"/>
              </w:tcPr>
            </w:tcPrChange>
          </w:tcPr>
          <w:p w14:paraId="64D25170" w14:textId="72A0C740" w:rsidR="0019182E" w:rsidRPr="00A21C84" w:rsidDel="001E2354" w:rsidRDefault="0019182E" w:rsidP="002D19F0">
            <w:pPr>
              <w:rPr>
                <w:del w:id="6164" w:author="Στάθης Καπ" w:date="2023-02-27T02:00:00Z"/>
                <w:rFonts w:cstheme="minorHAnsi"/>
                <w:sz w:val="20"/>
                <w:szCs w:val="20"/>
                <w:rPrChange w:id="6165" w:author="Στάθης Καπ" w:date="2023-02-02T17:47:00Z">
                  <w:rPr>
                    <w:del w:id="6166" w:author="Στάθης Καπ" w:date="2023-02-27T02:00:00Z"/>
                    <w:rFonts w:cstheme="minorHAnsi"/>
                  </w:rPr>
                </w:rPrChange>
              </w:rPr>
            </w:pPr>
            <w:del w:id="6167" w:author="Στάθης Καπ" w:date="2023-02-27T02:00:00Z">
              <w:r w:rsidRPr="00A21C84" w:rsidDel="001E2354">
                <w:rPr>
                  <w:rFonts w:cstheme="minorHAnsi"/>
                  <w:sz w:val="20"/>
                  <w:szCs w:val="20"/>
                  <w:rPrChange w:id="6168" w:author="Στάθης Καπ" w:date="2023-02-02T17:47:00Z">
                    <w:rPr>
                      <w:rFonts w:cstheme="minorHAnsi"/>
                    </w:rPr>
                  </w:rPrChange>
                </w:rPr>
                <w:delText>BK</w:delText>
              </w:r>
            </w:del>
          </w:p>
        </w:tc>
        <w:tc>
          <w:tcPr>
            <w:tcW w:w="1690" w:type="dxa"/>
            <w:tcPrChange w:id="6169" w:author="Στάθης Καπ" w:date="2023-02-02T17:14:00Z">
              <w:tcPr>
                <w:tcW w:w="883" w:type="dxa"/>
              </w:tcPr>
            </w:tcPrChange>
          </w:tcPr>
          <w:p w14:paraId="738B2973" w14:textId="2EE6C9A6" w:rsidR="0019182E" w:rsidRPr="00A21C84" w:rsidDel="001E2354" w:rsidRDefault="0019182E" w:rsidP="002D19F0">
            <w:pPr>
              <w:rPr>
                <w:del w:id="6170" w:author="Στάθης Καπ" w:date="2023-02-27T02:00:00Z"/>
                <w:rFonts w:cstheme="minorHAnsi"/>
                <w:sz w:val="20"/>
                <w:szCs w:val="20"/>
                <w:rPrChange w:id="6171" w:author="Στάθης Καπ" w:date="2023-02-02T17:47:00Z">
                  <w:rPr>
                    <w:del w:id="6172" w:author="Στάθης Καπ" w:date="2023-02-27T02:00:00Z"/>
                    <w:rFonts w:cstheme="minorHAnsi"/>
                  </w:rPr>
                </w:rPrChange>
              </w:rPr>
            </w:pPr>
            <w:del w:id="6173" w:author="Στάθης Καπ" w:date="2023-02-27T02:00:00Z">
              <w:r w:rsidRPr="00A21C84" w:rsidDel="001E2354">
                <w:rPr>
                  <w:rFonts w:cstheme="minorHAnsi"/>
                  <w:sz w:val="20"/>
                  <w:szCs w:val="20"/>
                  <w:rPrChange w:id="6174" w:author="Στάθης Καπ" w:date="2023-02-02T17:47:00Z">
                    <w:rPr>
                      <w:rFonts w:cstheme="minorHAnsi"/>
                    </w:rPr>
                  </w:rPrChange>
                </w:rPr>
                <w:delText>ILS</w:delText>
              </w:r>
              <w:r w:rsidR="00C95F04" w:rsidRPr="00A21C84" w:rsidDel="001E2354">
                <w:rPr>
                  <w:rFonts w:cstheme="minorHAnsi"/>
                  <w:sz w:val="20"/>
                  <w:szCs w:val="20"/>
                  <w:rPrChange w:id="6175" w:author="Στάθης Καπ" w:date="2023-02-02T17:47:00Z">
                    <w:rPr>
                      <w:rFonts w:cstheme="minorHAnsi"/>
                    </w:rPr>
                  </w:rPrChange>
                </w:rPr>
                <w:delText>(2009)</w:delText>
              </w:r>
            </w:del>
          </w:p>
        </w:tc>
        <w:tc>
          <w:tcPr>
            <w:tcW w:w="1428" w:type="dxa"/>
            <w:tcPrChange w:id="6176" w:author="Στάθης Καπ" w:date="2023-02-02T17:14:00Z">
              <w:tcPr>
                <w:tcW w:w="883" w:type="dxa"/>
                <w:gridSpan w:val="2"/>
              </w:tcPr>
            </w:tcPrChange>
          </w:tcPr>
          <w:p w14:paraId="3CC212F8" w14:textId="3A91E76E" w:rsidR="0019182E" w:rsidRPr="00A21C84" w:rsidDel="001E2354" w:rsidRDefault="0019182E" w:rsidP="002D19F0">
            <w:pPr>
              <w:rPr>
                <w:del w:id="6177" w:author="Στάθης Καπ" w:date="2023-02-27T02:00:00Z"/>
                <w:rFonts w:cstheme="minorHAnsi"/>
                <w:sz w:val="20"/>
                <w:szCs w:val="20"/>
                <w:rPrChange w:id="6178" w:author="Στάθης Καπ" w:date="2023-02-02T17:47:00Z">
                  <w:rPr>
                    <w:del w:id="6179" w:author="Στάθης Καπ" w:date="2023-02-27T02:00:00Z"/>
                    <w:rFonts w:cstheme="minorHAnsi"/>
                  </w:rPr>
                </w:rPrChange>
              </w:rPr>
            </w:pPr>
            <w:del w:id="6180" w:author="Στάθης Καπ" w:date="2023-02-27T02:00:00Z">
              <w:r w:rsidRPr="00A21C84" w:rsidDel="001E2354">
                <w:rPr>
                  <w:rFonts w:cstheme="minorHAnsi"/>
                  <w:sz w:val="20"/>
                  <w:szCs w:val="20"/>
                  <w:rPrChange w:id="6181" w:author="Στάθης Καπ" w:date="2023-02-02T17:47:00Z">
                    <w:rPr>
                      <w:rFonts w:cstheme="minorHAnsi"/>
                    </w:rPr>
                  </w:rPrChange>
                </w:rPr>
                <w:delText>ILS</w:delText>
              </w:r>
            </w:del>
          </w:p>
        </w:tc>
        <w:tc>
          <w:tcPr>
            <w:tcW w:w="1428" w:type="dxa"/>
            <w:tcPrChange w:id="6182" w:author="Στάθης Καπ" w:date="2023-02-02T17:14:00Z">
              <w:tcPr>
                <w:tcW w:w="883" w:type="dxa"/>
              </w:tcPr>
            </w:tcPrChange>
          </w:tcPr>
          <w:p w14:paraId="7C5E8709" w14:textId="5A7FA1AE" w:rsidR="0019182E" w:rsidRPr="00A21C84" w:rsidDel="001E2354" w:rsidRDefault="0019182E" w:rsidP="002D19F0">
            <w:pPr>
              <w:rPr>
                <w:del w:id="6183" w:author="Στάθης Καπ" w:date="2023-02-27T02:00:00Z"/>
                <w:rFonts w:cstheme="minorHAnsi"/>
                <w:sz w:val="20"/>
                <w:szCs w:val="20"/>
                <w:rPrChange w:id="6184" w:author="Στάθης Καπ" w:date="2023-02-02T17:47:00Z">
                  <w:rPr>
                    <w:del w:id="6185" w:author="Στάθης Καπ" w:date="2023-02-27T02:00:00Z"/>
                    <w:rFonts w:cstheme="minorHAnsi"/>
                  </w:rPr>
                </w:rPrChange>
              </w:rPr>
            </w:pPr>
            <w:del w:id="6186" w:author="Στάθης Καπ" w:date="2023-02-27T02:00:00Z">
              <w:r w:rsidRPr="00A21C84" w:rsidDel="001E2354">
                <w:rPr>
                  <w:rFonts w:cstheme="minorHAnsi"/>
                  <w:sz w:val="20"/>
                  <w:szCs w:val="20"/>
                  <w:rPrChange w:id="6187" w:author="Στάθης Καπ" w:date="2023-02-02T17:47:00Z">
                    <w:rPr>
                      <w:rFonts w:cstheme="minorHAnsi"/>
                    </w:rPr>
                  </w:rPrChange>
                </w:rPr>
                <w:delText>CPU(s)</w:delText>
              </w:r>
            </w:del>
          </w:p>
        </w:tc>
        <w:tc>
          <w:tcPr>
            <w:tcW w:w="1428" w:type="dxa"/>
            <w:tcPrChange w:id="6188" w:author="Στάθης Καπ" w:date="2023-02-02T17:14:00Z">
              <w:tcPr>
                <w:tcW w:w="883" w:type="dxa"/>
                <w:gridSpan w:val="2"/>
              </w:tcPr>
            </w:tcPrChange>
          </w:tcPr>
          <w:p w14:paraId="516F6765" w14:textId="298CA2B4" w:rsidR="0019182E" w:rsidRPr="00A21C84" w:rsidDel="001E2354" w:rsidRDefault="0019182E" w:rsidP="002D19F0">
            <w:pPr>
              <w:rPr>
                <w:del w:id="6189" w:author="Στάθης Καπ" w:date="2023-02-27T02:00:00Z"/>
                <w:rFonts w:cstheme="minorHAnsi"/>
                <w:sz w:val="20"/>
                <w:szCs w:val="20"/>
                <w:rPrChange w:id="6190" w:author="Στάθης Καπ" w:date="2023-02-02T17:47:00Z">
                  <w:rPr>
                    <w:del w:id="6191" w:author="Στάθης Καπ" w:date="2023-02-27T02:00:00Z"/>
                    <w:rFonts w:cstheme="minorHAnsi"/>
                  </w:rPr>
                </w:rPrChange>
              </w:rPr>
            </w:pPr>
            <w:del w:id="6192" w:author="Στάθης Καπ" w:date="2023-02-27T02:00:00Z">
              <w:r w:rsidRPr="00A21C84" w:rsidDel="001E2354">
                <w:rPr>
                  <w:rFonts w:cstheme="minorHAnsi"/>
                  <w:sz w:val="20"/>
                  <w:szCs w:val="20"/>
                  <w:rPrChange w:id="6193" w:author="Στάθης Καπ" w:date="2023-02-02T17:47:00Z">
                    <w:rPr>
                      <w:rFonts w:cstheme="minorHAnsi"/>
                    </w:rPr>
                  </w:rPrChange>
                </w:rPr>
                <w:delText>Visits</w:delText>
              </w:r>
            </w:del>
          </w:p>
        </w:tc>
      </w:tr>
      <w:tr w:rsidR="008A6DAE" w:rsidDel="001E2354" w14:paraId="2809BC51" w14:textId="4FAD863D" w:rsidTr="008A6DAE">
        <w:trPr>
          <w:jc w:val="center"/>
          <w:del w:id="6194" w:author="Στάθης Καπ" w:date="2023-02-27T02:00:00Z"/>
          <w:trPrChange w:id="6195" w:author="Στάθης Καπ" w:date="2023-02-02T17:14:00Z">
            <w:trPr>
              <w:gridAfter w:val="0"/>
            </w:trPr>
          </w:trPrChange>
        </w:trPr>
        <w:tc>
          <w:tcPr>
            <w:tcW w:w="1427" w:type="dxa"/>
            <w:tcPrChange w:id="6196" w:author="Στάθης Καπ" w:date="2023-02-02T17:14:00Z">
              <w:tcPr>
                <w:tcW w:w="882" w:type="dxa"/>
              </w:tcPr>
            </w:tcPrChange>
          </w:tcPr>
          <w:p w14:paraId="1128F3E7" w14:textId="4570719F" w:rsidR="008A6DAE" w:rsidRPr="00A21C84" w:rsidDel="001E2354" w:rsidRDefault="00DE0B51" w:rsidP="008A6DAE">
            <w:pPr>
              <w:rPr>
                <w:del w:id="6197" w:author="Στάθης Καπ" w:date="2023-02-27T02:00:00Z"/>
                <w:rFonts w:cstheme="minorHAnsi"/>
                <w:sz w:val="20"/>
                <w:szCs w:val="20"/>
                <w:rPrChange w:id="6198" w:author="Στάθης Καπ" w:date="2023-02-02T17:47:00Z">
                  <w:rPr>
                    <w:del w:id="6199" w:author="Στάθης Καπ" w:date="2023-02-27T02:00:00Z"/>
                    <w:rFonts w:cstheme="minorHAnsi"/>
                  </w:rPr>
                </w:rPrChange>
              </w:rPr>
            </w:pPr>
            <w:del w:id="6200" w:author="Στάθης Καπ" w:date="2023-02-27T02:00:00Z">
              <w:r w:rsidRPr="00A21C84" w:rsidDel="001E2354">
                <w:rPr>
                  <w:rFonts w:cstheme="minorHAnsi"/>
                  <w:sz w:val="20"/>
                  <w:szCs w:val="20"/>
                  <w:rPrChange w:id="6201" w:author="Στάθης Καπ" w:date="2023-02-02T17:47:00Z">
                    <w:rPr>
                      <w:rFonts w:cstheme="minorHAnsi"/>
                      <w:sz w:val="18"/>
                      <w:szCs w:val="18"/>
                    </w:rPr>
                  </w:rPrChange>
                </w:rPr>
                <w:delText>p</w:delText>
              </w:r>
              <w:r w:rsidR="008A6DAE" w:rsidRPr="00A21C84" w:rsidDel="001E2354">
                <w:rPr>
                  <w:rFonts w:cstheme="minorHAnsi"/>
                  <w:sz w:val="20"/>
                  <w:szCs w:val="20"/>
                  <w:rPrChange w:id="6202" w:author="Στάθης Καπ" w:date="2023-02-02T17:47:00Z">
                    <w:rPr>
                      <w:rFonts w:cstheme="minorHAnsi"/>
                    </w:rPr>
                  </w:rPrChange>
                </w:rPr>
                <w:delText>r01</w:delText>
              </w:r>
            </w:del>
          </w:p>
        </w:tc>
        <w:tc>
          <w:tcPr>
            <w:tcW w:w="1427" w:type="dxa"/>
            <w:tcPrChange w:id="6203" w:author="Στάθης Καπ" w:date="2023-02-02T17:14:00Z">
              <w:tcPr>
                <w:tcW w:w="882" w:type="dxa"/>
                <w:gridSpan w:val="2"/>
              </w:tcPr>
            </w:tcPrChange>
          </w:tcPr>
          <w:p w14:paraId="6B219AA4" w14:textId="4397D810" w:rsidR="008A6DAE" w:rsidRPr="00A21C84" w:rsidDel="001E2354" w:rsidRDefault="008A6DAE" w:rsidP="008A6DAE">
            <w:pPr>
              <w:rPr>
                <w:del w:id="6204" w:author="Στάθης Καπ" w:date="2023-02-27T02:00:00Z"/>
                <w:rFonts w:cstheme="minorHAnsi"/>
                <w:sz w:val="20"/>
                <w:szCs w:val="20"/>
                <w:rPrChange w:id="6205" w:author="Στάθης Καπ" w:date="2023-02-02T17:47:00Z">
                  <w:rPr>
                    <w:del w:id="6206" w:author="Στάθης Καπ" w:date="2023-02-27T02:00:00Z"/>
                    <w:rFonts w:cstheme="minorHAnsi"/>
                  </w:rPr>
                </w:rPrChange>
              </w:rPr>
            </w:pPr>
            <w:del w:id="6207" w:author="Στάθης Καπ" w:date="2023-02-27T02:00:00Z">
              <w:r w:rsidRPr="00A21C84" w:rsidDel="001E2354">
                <w:rPr>
                  <w:rFonts w:cstheme="minorHAnsi"/>
                  <w:sz w:val="20"/>
                  <w:szCs w:val="20"/>
                  <w:rPrChange w:id="6208" w:author="Στάθης Καπ" w:date="2023-02-02T17:47:00Z">
                    <w:rPr>
                      <w:rFonts w:cstheme="minorHAnsi"/>
                    </w:rPr>
                  </w:rPrChange>
                </w:rPr>
                <w:delText>308</w:delText>
              </w:r>
            </w:del>
          </w:p>
        </w:tc>
        <w:tc>
          <w:tcPr>
            <w:tcW w:w="1690" w:type="dxa"/>
            <w:tcPrChange w:id="6209" w:author="Στάθης Καπ" w:date="2023-02-02T17:14:00Z">
              <w:tcPr>
                <w:tcW w:w="883" w:type="dxa"/>
              </w:tcPr>
            </w:tcPrChange>
          </w:tcPr>
          <w:p w14:paraId="0336687D" w14:textId="0672A216" w:rsidR="008A6DAE" w:rsidRPr="00A21C84" w:rsidDel="001E2354" w:rsidRDefault="008A6DAE" w:rsidP="008A6DAE">
            <w:pPr>
              <w:rPr>
                <w:del w:id="6210" w:author="Στάθης Καπ" w:date="2023-02-27T02:00:00Z"/>
                <w:rFonts w:cstheme="minorHAnsi"/>
                <w:sz w:val="20"/>
                <w:szCs w:val="20"/>
                <w:rPrChange w:id="6211" w:author="Στάθης Καπ" w:date="2023-02-02T17:47:00Z">
                  <w:rPr>
                    <w:del w:id="6212" w:author="Στάθης Καπ" w:date="2023-02-27T02:00:00Z"/>
                    <w:rFonts w:cstheme="minorHAnsi"/>
                  </w:rPr>
                </w:rPrChange>
              </w:rPr>
            </w:pPr>
            <w:del w:id="6213" w:author="Στάθης Καπ" w:date="2023-02-27T02:00:00Z">
              <w:r w:rsidRPr="00A21C84" w:rsidDel="001E2354">
                <w:rPr>
                  <w:rFonts w:cstheme="minorHAnsi"/>
                  <w:sz w:val="20"/>
                  <w:szCs w:val="20"/>
                  <w:rPrChange w:id="6214" w:author="Στάθης Καπ" w:date="2023-02-02T17:47:00Z">
                    <w:rPr>
                      <w:rFonts w:cstheme="minorHAnsi"/>
                    </w:rPr>
                  </w:rPrChange>
                </w:rPr>
                <w:delText>304</w:delText>
              </w:r>
            </w:del>
          </w:p>
        </w:tc>
        <w:tc>
          <w:tcPr>
            <w:tcW w:w="1428" w:type="dxa"/>
            <w:tcPrChange w:id="6215" w:author="Στάθης Καπ" w:date="2023-02-02T17:14:00Z">
              <w:tcPr>
                <w:tcW w:w="883" w:type="dxa"/>
                <w:gridSpan w:val="2"/>
              </w:tcPr>
            </w:tcPrChange>
          </w:tcPr>
          <w:p w14:paraId="59532DE5" w14:textId="60BC92BF" w:rsidR="008A6DAE" w:rsidRPr="00A21C84" w:rsidDel="001E2354" w:rsidRDefault="008A6DAE" w:rsidP="008A6DAE">
            <w:pPr>
              <w:rPr>
                <w:del w:id="6216" w:author="Στάθης Καπ" w:date="2023-02-27T02:00:00Z"/>
                <w:rFonts w:cstheme="minorHAnsi"/>
                <w:sz w:val="20"/>
                <w:szCs w:val="20"/>
                <w:rPrChange w:id="6217" w:author="Στάθης Καπ" w:date="2023-02-02T17:47:00Z">
                  <w:rPr>
                    <w:del w:id="6218" w:author="Στάθης Καπ" w:date="2023-02-27T02:00:00Z"/>
                    <w:rFonts w:cstheme="minorHAnsi"/>
                  </w:rPr>
                </w:rPrChange>
              </w:rPr>
            </w:pPr>
            <w:del w:id="6219" w:author="Στάθης Καπ" w:date="2023-02-27T02:00:00Z">
              <w:r w:rsidRPr="00A21C84" w:rsidDel="001E2354">
                <w:rPr>
                  <w:rFonts w:cstheme="minorHAnsi"/>
                  <w:sz w:val="20"/>
                  <w:szCs w:val="20"/>
                  <w:rPrChange w:id="6220" w:author="Στάθης Καπ" w:date="2023-02-02T17:47:00Z">
                    <w:rPr>
                      <w:rFonts w:cstheme="minorHAnsi"/>
                    </w:rPr>
                  </w:rPrChange>
                </w:rPr>
                <w:delText>298</w:delText>
              </w:r>
            </w:del>
          </w:p>
        </w:tc>
        <w:tc>
          <w:tcPr>
            <w:tcW w:w="1428" w:type="dxa"/>
            <w:tcPrChange w:id="6221" w:author="Στάθης Καπ" w:date="2023-02-02T17:14:00Z">
              <w:tcPr>
                <w:tcW w:w="883" w:type="dxa"/>
              </w:tcPr>
            </w:tcPrChange>
          </w:tcPr>
          <w:p w14:paraId="671483A8" w14:textId="3B8A9305" w:rsidR="008A6DAE" w:rsidRPr="00A21C84" w:rsidDel="001E2354" w:rsidRDefault="008A6DAE" w:rsidP="008A6DAE">
            <w:pPr>
              <w:rPr>
                <w:del w:id="6222" w:author="Στάθης Καπ" w:date="2023-02-27T02:00:00Z"/>
                <w:rFonts w:cstheme="minorHAnsi"/>
                <w:sz w:val="20"/>
                <w:szCs w:val="20"/>
                <w:rPrChange w:id="6223" w:author="Στάθης Καπ" w:date="2023-02-02T17:47:00Z">
                  <w:rPr>
                    <w:del w:id="6224" w:author="Στάθης Καπ" w:date="2023-02-27T02:00:00Z"/>
                    <w:rFonts w:cstheme="minorHAnsi"/>
                  </w:rPr>
                </w:rPrChange>
              </w:rPr>
            </w:pPr>
            <w:del w:id="6225" w:author="Στάθης Καπ" w:date="2023-02-27T02:00:00Z">
              <w:r w:rsidRPr="00A21C84" w:rsidDel="001E2354">
                <w:rPr>
                  <w:rFonts w:cstheme="minorHAnsi"/>
                  <w:sz w:val="20"/>
                  <w:szCs w:val="20"/>
                  <w:rPrChange w:id="6226" w:author="Στάθης Καπ" w:date="2023-02-02T17:47:00Z">
                    <w:rPr>
                      <w:rFonts w:cstheme="minorHAnsi"/>
                    </w:rPr>
                  </w:rPrChange>
                </w:rPr>
                <w:delText>0.07</w:delText>
              </w:r>
            </w:del>
          </w:p>
        </w:tc>
        <w:tc>
          <w:tcPr>
            <w:tcW w:w="1428" w:type="dxa"/>
            <w:tcPrChange w:id="6227" w:author="Στάθης Καπ" w:date="2023-02-02T17:14:00Z">
              <w:tcPr>
                <w:tcW w:w="883" w:type="dxa"/>
                <w:gridSpan w:val="2"/>
              </w:tcPr>
            </w:tcPrChange>
          </w:tcPr>
          <w:p w14:paraId="190BB03B" w14:textId="2BB16647" w:rsidR="008A6DAE" w:rsidRPr="00A21C84" w:rsidDel="001E2354" w:rsidRDefault="008A6DAE" w:rsidP="008A6DAE">
            <w:pPr>
              <w:rPr>
                <w:del w:id="6228" w:author="Στάθης Καπ" w:date="2023-02-27T02:00:00Z"/>
                <w:rFonts w:cstheme="minorHAnsi"/>
                <w:sz w:val="20"/>
                <w:szCs w:val="20"/>
                <w:rPrChange w:id="6229" w:author="Στάθης Καπ" w:date="2023-02-02T17:47:00Z">
                  <w:rPr>
                    <w:del w:id="6230" w:author="Στάθης Καπ" w:date="2023-02-27T02:00:00Z"/>
                    <w:rFonts w:cstheme="minorHAnsi"/>
                  </w:rPr>
                </w:rPrChange>
              </w:rPr>
            </w:pPr>
            <w:del w:id="6231" w:author="Στάθης Καπ" w:date="2023-02-27T02:00:00Z">
              <w:r w:rsidRPr="00A21C84" w:rsidDel="001E2354">
                <w:rPr>
                  <w:rFonts w:cstheme="minorHAnsi"/>
                  <w:sz w:val="20"/>
                  <w:szCs w:val="20"/>
                  <w:rPrChange w:id="6232" w:author="Στάθης Καπ" w:date="2023-02-02T17:47:00Z">
                    <w:rPr>
                      <w:rFonts w:cstheme="minorHAnsi"/>
                    </w:rPr>
                  </w:rPrChange>
                </w:rPr>
                <w:delText>21</w:delText>
              </w:r>
            </w:del>
          </w:p>
        </w:tc>
      </w:tr>
      <w:tr w:rsidR="008A6DAE" w:rsidDel="001E2354" w14:paraId="713A0E82" w14:textId="65C20CDA" w:rsidTr="008A6DAE">
        <w:trPr>
          <w:jc w:val="center"/>
          <w:del w:id="6233" w:author="Στάθης Καπ" w:date="2023-02-27T02:00:00Z"/>
          <w:trPrChange w:id="6234" w:author="Στάθης Καπ" w:date="2023-02-02T17:14:00Z">
            <w:trPr>
              <w:gridAfter w:val="0"/>
            </w:trPr>
          </w:trPrChange>
        </w:trPr>
        <w:tc>
          <w:tcPr>
            <w:tcW w:w="1427" w:type="dxa"/>
            <w:tcPrChange w:id="6235" w:author="Στάθης Καπ" w:date="2023-02-02T17:14:00Z">
              <w:tcPr>
                <w:tcW w:w="882" w:type="dxa"/>
              </w:tcPr>
            </w:tcPrChange>
          </w:tcPr>
          <w:p w14:paraId="188A2946" w14:textId="3AB6F72A" w:rsidR="008A6DAE" w:rsidRPr="00A21C84" w:rsidDel="001E2354" w:rsidRDefault="00DE0B51" w:rsidP="008A6DAE">
            <w:pPr>
              <w:rPr>
                <w:del w:id="6236" w:author="Στάθης Καπ" w:date="2023-02-27T02:00:00Z"/>
                <w:rFonts w:cstheme="minorHAnsi"/>
                <w:sz w:val="20"/>
                <w:szCs w:val="20"/>
                <w:rPrChange w:id="6237" w:author="Στάθης Καπ" w:date="2023-02-02T17:47:00Z">
                  <w:rPr>
                    <w:del w:id="6238" w:author="Στάθης Καπ" w:date="2023-02-27T02:00:00Z"/>
                    <w:rFonts w:cstheme="minorHAnsi"/>
                  </w:rPr>
                </w:rPrChange>
              </w:rPr>
            </w:pPr>
            <w:del w:id="6239" w:author="Στάθης Καπ" w:date="2023-02-27T02:00:00Z">
              <w:r w:rsidRPr="00A21C84" w:rsidDel="001E2354">
                <w:rPr>
                  <w:rFonts w:cstheme="minorHAnsi"/>
                  <w:sz w:val="20"/>
                  <w:szCs w:val="20"/>
                  <w:rPrChange w:id="6240" w:author="Στάθης Καπ" w:date="2023-02-02T17:47:00Z">
                    <w:rPr>
                      <w:rFonts w:cstheme="minorHAnsi"/>
                      <w:sz w:val="18"/>
                      <w:szCs w:val="18"/>
                    </w:rPr>
                  </w:rPrChange>
                </w:rPr>
                <w:delText>p</w:delText>
              </w:r>
              <w:r w:rsidR="008A6DAE" w:rsidRPr="00A21C84" w:rsidDel="001E2354">
                <w:rPr>
                  <w:rFonts w:cstheme="minorHAnsi"/>
                  <w:sz w:val="20"/>
                  <w:szCs w:val="20"/>
                  <w:rPrChange w:id="6241" w:author="Στάθης Καπ" w:date="2023-02-02T17:47:00Z">
                    <w:rPr>
                      <w:rFonts w:cstheme="minorHAnsi"/>
                    </w:rPr>
                  </w:rPrChange>
                </w:rPr>
                <w:delText>r02</w:delText>
              </w:r>
            </w:del>
          </w:p>
        </w:tc>
        <w:tc>
          <w:tcPr>
            <w:tcW w:w="1427" w:type="dxa"/>
            <w:tcPrChange w:id="6242" w:author="Στάθης Καπ" w:date="2023-02-02T17:14:00Z">
              <w:tcPr>
                <w:tcW w:w="882" w:type="dxa"/>
                <w:gridSpan w:val="2"/>
              </w:tcPr>
            </w:tcPrChange>
          </w:tcPr>
          <w:p w14:paraId="075E1E9A" w14:textId="40EA60B8" w:rsidR="008A6DAE" w:rsidRPr="00A21C84" w:rsidDel="001E2354" w:rsidRDefault="008A6DAE" w:rsidP="008A6DAE">
            <w:pPr>
              <w:rPr>
                <w:del w:id="6243" w:author="Στάθης Καπ" w:date="2023-02-27T02:00:00Z"/>
                <w:rFonts w:cstheme="minorHAnsi"/>
                <w:sz w:val="20"/>
                <w:szCs w:val="20"/>
                <w:rPrChange w:id="6244" w:author="Στάθης Καπ" w:date="2023-02-02T17:47:00Z">
                  <w:rPr>
                    <w:del w:id="6245" w:author="Στάθης Καπ" w:date="2023-02-27T02:00:00Z"/>
                    <w:rFonts w:cstheme="minorHAnsi"/>
                  </w:rPr>
                </w:rPrChange>
              </w:rPr>
            </w:pPr>
            <w:del w:id="6246" w:author="Στάθης Καπ" w:date="2023-02-27T02:00:00Z">
              <w:r w:rsidRPr="00A21C84" w:rsidDel="001E2354">
                <w:rPr>
                  <w:rFonts w:cstheme="minorHAnsi"/>
                  <w:sz w:val="20"/>
                  <w:szCs w:val="20"/>
                  <w:rPrChange w:id="6247" w:author="Στάθης Καπ" w:date="2023-02-02T17:47:00Z">
                    <w:rPr>
                      <w:rFonts w:cstheme="minorHAnsi"/>
                    </w:rPr>
                  </w:rPrChange>
                </w:rPr>
                <w:delText>404</w:delText>
              </w:r>
            </w:del>
          </w:p>
        </w:tc>
        <w:tc>
          <w:tcPr>
            <w:tcW w:w="1690" w:type="dxa"/>
            <w:tcPrChange w:id="6248" w:author="Στάθης Καπ" w:date="2023-02-02T17:14:00Z">
              <w:tcPr>
                <w:tcW w:w="883" w:type="dxa"/>
              </w:tcPr>
            </w:tcPrChange>
          </w:tcPr>
          <w:p w14:paraId="40C8A7F4" w14:textId="17DAFD3C" w:rsidR="008A6DAE" w:rsidRPr="00A21C84" w:rsidDel="001E2354" w:rsidRDefault="008A6DAE" w:rsidP="008A6DAE">
            <w:pPr>
              <w:rPr>
                <w:del w:id="6249" w:author="Στάθης Καπ" w:date="2023-02-27T02:00:00Z"/>
                <w:rFonts w:cstheme="minorHAnsi"/>
                <w:sz w:val="20"/>
                <w:szCs w:val="20"/>
                <w:rPrChange w:id="6250" w:author="Στάθης Καπ" w:date="2023-02-02T17:47:00Z">
                  <w:rPr>
                    <w:del w:id="6251" w:author="Στάθης Καπ" w:date="2023-02-27T02:00:00Z"/>
                    <w:rFonts w:cstheme="minorHAnsi"/>
                  </w:rPr>
                </w:rPrChange>
              </w:rPr>
            </w:pPr>
            <w:del w:id="6252" w:author="Στάθης Καπ" w:date="2023-02-27T02:00:00Z">
              <w:r w:rsidRPr="00A21C84" w:rsidDel="001E2354">
                <w:rPr>
                  <w:rFonts w:cstheme="minorHAnsi"/>
                  <w:sz w:val="20"/>
                  <w:szCs w:val="20"/>
                  <w:rPrChange w:id="6253" w:author="Στάθης Καπ" w:date="2023-02-02T17:47:00Z">
                    <w:rPr>
                      <w:rFonts w:cstheme="minorHAnsi"/>
                    </w:rPr>
                  </w:rPrChange>
                </w:rPr>
                <w:delText>385</w:delText>
              </w:r>
            </w:del>
          </w:p>
        </w:tc>
        <w:tc>
          <w:tcPr>
            <w:tcW w:w="1428" w:type="dxa"/>
            <w:tcPrChange w:id="6254" w:author="Στάθης Καπ" w:date="2023-02-02T17:14:00Z">
              <w:tcPr>
                <w:tcW w:w="883" w:type="dxa"/>
                <w:gridSpan w:val="2"/>
              </w:tcPr>
            </w:tcPrChange>
          </w:tcPr>
          <w:p w14:paraId="6CE00358" w14:textId="5668308C" w:rsidR="008A6DAE" w:rsidRPr="00A21C84" w:rsidDel="001E2354" w:rsidRDefault="008A6DAE" w:rsidP="008A6DAE">
            <w:pPr>
              <w:rPr>
                <w:del w:id="6255" w:author="Στάθης Καπ" w:date="2023-02-27T02:00:00Z"/>
                <w:rFonts w:cstheme="minorHAnsi"/>
                <w:sz w:val="20"/>
                <w:szCs w:val="20"/>
                <w:rPrChange w:id="6256" w:author="Στάθης Καπ" w:date="2023-02-02T17:47:00Z">
                  <w:rPr>
                    <w:del w:id="6257" w:author="Στάθης Καπ" w:date="2023-02-27T02:00:00Z"/>
                    <w:rFonts w:cstheme="minorHAnsi"/>
                  </w:rPr>
                </w:rPrChange>
              </w:rPr>
            </w:pPr>
            <w:del w:id="6258" w:author="Στάθης Καπ" w:date="2023-02-27T02:00:00Z">
              <w:r w:rsidRPr="00A21C84" w:rsidDel="001E2354">
                <w:rPr>
                  <w:rFonts w:cstheme="minorHAnsi"/>
                  <w:sz w:val="20"/>
                  <w:szCs w:val="20"/>
                  <w:rPrChange w:id="6259" w:author="Στάθης Καπ" w:date="2023-02-02T17:47:00Z">
                    <w:rPr>
                      <w:rFonts w:cstheme="minorHAnsi"/>
                    </w:rPr>
                  </w:rPrChange>
                </w:rPr>
                <w:delText>372</w:delText>
              </w:r>
            </w:del>
          </w:p>
        </w:tc>
        <w:tc>
          <w:tcPr>
            <w:tcW w:w="1428" w:type="dxa"/>
            <w:tcPrChange w:id="6260" w:author="Στάθης Καπ" w:date="2023-02-02T17:14:00Z">
              <w:tcPr>
                <w:tcW w:w="883" w:type="dxa"/>
              </w:tcPr>
            </w:tcPrChange>
          </w:tcPr>
          <w:p w14:paraId="68ED40A6" w14:textId="108608ED" w:rsidR="008A6DAE" w:rsidRPr="00A21C84" w:rsidDel="001E2354" w:rsidRDefault="008A6DAE" w:rsidP="008A6DAE">
            <w:pPr>
              <w:rPr>
                <w:del w:id="6261" w:author="Στάθης Καπ" w:date="2023-02-27T02:00:00Z"/>
                <w:rFonts w:cstheme="minorHAnsi"/>
                <w:sz w:val="20"/>
                <w:szCs w:val="20"/>
                <w:rPrChange w:id="6262" w:author="Στάθης Καπ" w:date="2023-02-02T17:47:00Z">
                  <w:rPr>
                    <w:del w:id="6263" w:author="Στάθης Καπ" w:date="2023-02-27T02:00:00Z"/>
                    <w:rFonts w:cstheme="minorHAnsi"/>
                  </w:rPr>
                </w:rPrChange>
              </w:rPr>
            </w:pPr>
            <w:del w:id="6264" w:author="Στάθης Καπ" w:date="2023-02-27T02:00:00Z">
              <w:r w:rsidRPr="00A21C84" w:rsidDel="001E2354">
                <w:rPr>
                  <w:rFonts w:cstheme="minorHAnsi"/>
                  <w:sz w:val="20"/>
                  <w:szCs w:val="20"/>
                  <w:rPrChange w:id="6265" w:author="Στάθης Καπ" w:date="2023-02-02T17:47:00Z">
                    <w:rPr>
                      <w:rFonts w:cstheme="minorHAnsi"/>
                    </w:rPr>
                  </w:rPrChange>
                </w:rPr>
                <w:delText>0.179</w:delText>
              </w:r>
            </w:del>
          </w:p>
        </w:tc>
        <w:tc>
          <w:tcPr>
            <w:tcW w:w="1428" w:type="dxa"/>
            <w:tcPrChange w:id="6266" w:author="Στάθης Καπ" w:date="2023-02-02T17:14:00Z">
              <w:tcPr>
                <w:tcW w:w="883" w:type="dxa"/>
                <w:gridSpan w:val="2"/>
              </w:tcPr>
            </w:tcPrChange>
          </w:tcPr>
          <w:p w14:paraId="70D61FE8" w14:textId="0848A3D6" w:rsidR="008A6DAE" w:rsidRPr="00A21C84" w:rsidDel="001E2354" w:rsidRDefault="008A6DAE" w:rsidP="008A6DAE">
            <w:pPr>
              <w:rPr>
                <w:del w:id="6267" w:author="Στάθης Καπ" w:date="2023-02-27T02:00:00Z"/>
                <w:rFonts w:cstheme="minorHAnsi"/>
                <w:sz w:val="20"/>
                <w:szCs w:val="20"/>
                <w:rPrChange w:id="6268" w:author="Στάθης Καπ" w:date="2023-02-02T17:47:00Z">
                  <w:rPr>
                    <w:del w:id="6269" w:author="Στάθης Καπ" w:date="2023-02-27T02:00:00Z"/>
                    <w:rFonts w:cstheme="minorHAnsi"/>
                  </w:rPr>
                </w:rPrChange>
              </w:rPr>
            </w:pPr>
            <w:del w:id="6270" w:author="Στάθης Καπ" w:date="2023-02-27T02:00:00Z">
              <w:r w:rsidRPr="00A21C84" w:rsidDel="001E2354">
                <w:rPr>
                  <w:rFonts w:cstheme="minorHAnsi"/>
                  <w:sz w:val="20"/>
                  <w:szCs w:val="20"/>
                  <w:rPrChange w:id="6271" w:author="Στάθης Καπ" w:date="2023-02-02T17:47:00Z">
                    <w:rPr>
                      <w:rFonts w:cstheme="minorHAnsi"/>
                    </w:rPr>
                  </w:rPrChange>
                </w:rPr>
                <w:delText>21</w:delText>
              </w:r>
            </w:del>
          </w:p>
        </w:tc>
      </w:tr>
      <w:tr w:rsidR="008A6DAE" w:rsidDel="001E2354" w14:paraId="1EDAF80D" w14:textId="0309598E" w:rsidTr="008A6DAE">
        <w:trPr>
          <w:jc w:val="center"/>
          <w:del w:id="6272" w:author="Στάθης Καπ" w:date="2023-02-27T02:00:00Z"/>
          <w:trPrChange w:id="6273" w:author="Στάθης Καπ" w:date="2023-02-02T17:14:00Z">
            <w:trPr>
              <w:gridAfter w:val="0"/>
            </w:trPr>
          </w:trPrChange>
        </w:trPr>
        <w:tc>
          <w:tcPr>
            <w:tcW w:w="1427" w:type="dxa"/>
            <w:tcPrChange w:id="6274" w:author="Στάθης Καπ" w:date="2023-02-02T17:14:00Z">
              <w:tcPr>
                <w:tcW w:w="882" w:type="dxa"/>
              </w:tcPr>
            </w:tcPrChange>
          </w:tcPr>
          <w:p w14:paraId="5B4B8271" w14:textId="5D8F83FD" w:rsidR="008A6DAE" w:rsidRPr="00A21C84" w:rsidDel="001E2354" w:rsidRDefault="00DE0B51" w:rsidP="008A6DAE">
            <w:pPr>
              <w:rPr>
                <w:del w:id="6275" w:author="Στάθης Καπ" w:date="2023-02-27T02:00:00Z"/>
                <w:rFonts w:cstheme="minorHAnsi"/>
                <w:sz w:val="20"/>
                <w:szCs w:val="20"/>
                <w:rPrChange w:id="6276" w:author="Στάθης Καπ" w:date="2023-02-02T17:47:00Z">
                  <w:rPr>
                    <w:del w:id="6277" w:author="Στάθης Καπ" w:date="2023-02-27T02:00:00Z"/>
                    <w:rFonts w:cstheme="minorHAnsi"/>
                  </w:rPr>
                </w:rPrChange>
              </w:rPr>
            </w:pPr>
            <w:del w:id="6278" w:author="Στάθης Καπ" w:date="2023-02-27T02:00:00Z">
              <w:r w:rsidRPr="00A21C84" w:rsidDel="001E2354">
                <w:rPr>
                  <w:rFonts w:cstheme="minorHAnsi"/>
                  <w:sz w:val="20"/>
                  <w:szCs w:val="20"/>
                  <w:rPrChange w:id="6279" w:author="Στάθης Καπ" w:date="2023-02-02T17:47:00Z">
                    <w:rPr>
                      <w:rFonts w:cstheme="minorHAnsi"/>
                      <w:sz w:val="18"/>
                      <w:szCs w:val="18"/>
                    </w:rPr>
                  </w:rPrChange>
                </w:rPr>
                <w:delText>p</w:delText>
              </w:r>
              <w:r w:rsidR="008A6DAE" w:rsidRPr="00A21C84" w:rsidDel="001E2354">
                <w:rPr>
                  <w:rFonts w:cstheme="minorHAnsi"/>
                  <w:sz w:val="20"/>
                  <w:szCs w:val="20"/>
                  <w:rPrChange w:id="6280" w:author="Στάθης Καπ" w:date="2023-02-02T17:47:00Z">
                    <w:rPr>
                      <w:rFonts w:cstheme="minorHAnsi"/>
                    </w:rPr>
                  </w:rPrChange>
                </w:rPr>
                <w:delText>r03</w:delText>
              </w:r>
            </w:del>
          </w:p>
        </w:tc>
        <w:tc>
          <w:tcPr>
            <w:tcW w:w="1427" w:type="dxa"/>
            <w:tcPrChange w:id="6281" w:author="Στάθης Καπ" w:date="2023-02-02T17:14:00Z">
              <w:tcPr>
                <w:tcW w:w="882" w:type="dxa"/>
                <w:gridSpan w:val="2"/>
              </w:tcPr>
            </w:tcPrChange>
          </w:tcPr>
          <w:p w14:paraId="7AD81492" w14:textId="2DB4951E" w:rsidR="008A6DAE" w:rsidRPr="00A21C84" w:rsidDel="001E2354" w:rsidRDefault="008A6DAE" w:rsidP="008A6DAE">
            <w:pPr>
              <w:rPr>
                <w:del w:id="6282" w:author="Στάθης Καπ" w:date="2023-02-27T02:00:00Z"/>
                <w:rFonts w:cstheme="minorHAnsi"/>
                <w:sz w:val="20"/>
                <w:szCs w:val="20"/>
                <w:rPrChange w:id="6283" w:author="Στάθης Καπ" w:date="2023-02-02T17:47:00Z">
                  <w:rPr>
                    <w:del w:id="6284" w:author="Στάθης Καπ" w:date="2023-02-27T02:00:00Z"/>
                    <w:rFonts w:cstheme="minorHAnsi"/>
                  </w:rPr>
                </w:rPrChange>
              </w:rPr>
            </w:pPr>
            <w:del w:id="6285" w:author="Στάθης Καπ" w:date="2023-02-27T02:00:00Z">
              <w:r w:rsidRPr="00A21C84" w:rsidDel="001E2354">
                <w:rPr>
                  <w:rFonts w:cstheme="minorHAnsi"/>
                  <w:sz w:val="20"/>
                  <w:szCs w:val="20"/>
                  <w:rPrChange w:id="6286" w:author="Στάθης Καπ" w:date="2023-02-02T17:47:00Z">
                    <w:rPr>
                      <w:rFonts w:cstheme="minorHAnsi"/>
                    </w:rPr>
                  </w:rPrChange>
                </w:rPr>
                <w:delText>394</w:delText>
              </w:r>
            </w:del>
          </w:p>
        </w:tc>
        <w:tc>
          <w:tcPr>
            <w:tcW w:w="1690" w:type="dxa"/>
            <w:tcPrChange w:id="6287" w:author="Στάθης Καπ" w:date="2023-02-02T17:14:00Z">
              <w:tcPr>
                <w:tcW w:w="883" w:type="dxa"/>
              </w:tcPr>
            </w:tcPrChange>
          </w:tcPr>
          <w:p w14:paraId="4E9A17FA" w14:textId="6405312F" w:rsidR="008A6DAE" w:rsidRPr="00A21C84" w:rsidDel="001E2354" w:rsidRDefault="008A6DAE" w:rsidP="008A6DAE">
            <w:pPr>
              <w:rPr>
                <w:del w:id="6288" w:author="Στάθης Καπ" w:date="2023-02-27T02:00:00Z"/>
                <w:rFonts w:cstheme="minorHAnsi"/>
                <w:sz w:val="20"/>
                <w:szCs w:val="20"/>
                <w:rPrChange w:id="6289" w:author="Στάθης Καπ" w:date="2023-02-02T17:47:00Z">
                  <w:rPr>
                    <w:del w:id="6290" w:author="Στάθης Καπ" w:date="2023-02-27T02:00:00Z"/>
                    <w:rFonts w:cstheme="minorHAnsi"/>
                  </w:rPr>
                </w:rPrChange>
              </w:rPr>
            </w:pPr>
            <w:del w:id="6291" w:author="Στάθης Καπ" w:date="2023-02-27T02:00:00Z">
              <w:r w:rsidRPr="00A21C84" w:rsidDel="001E2354">
                <w:rPr>
                  <w:rFonts w:cstheme="minorHAnsi"/>
                  <w:sz w:val="20"/>
                  <w:szCs w:val="20"/>
                  <w:rPrChange w:id="6292" w:author="Στάθης Καπ" w:date="2023-02-02T17:47:00Z">
                    <w:rPr>
                      <w:rFonts w:cstheme="minorHAnsi"/>
                    </w:rPr>
                  </w:rPrChange>
                </w:rPr>
                <w:delText>384</w:delText>
              </w:r>
            </w:del>
          </w:p>
        </w:tc>
        <w:tc>
          <w:tcPr>
            <w:tcW w:w="1428" w:type="dxa"/>
            <w:tcPrChange w:id="6293" w:author="Στάθης Καπ" w:date="2023-02-02T17:14:00Z">
              <w:tcPr>
                <w:tcW w:w="883" w:type="dxa"/>
                <w:gridSpan w:val="2"/>
              </w:tcPr>
            </w:tcPrChange>
          </w:tcPr>
          <w:p w14:paraId="0896C43D" w14:textId="52C70111" w:rsidR="008A6DAE" w:rsidRPr="00A21C84" w:rsidDel="001E2354" w:rsidRDefault="008A6DAE" w:rsidP="008A6DAE">
            <w:pPr>
              <w:rPr>
                <w:del w:id="6294" w:author="Στάθης Καπ" w:date="2023-02-27T02:00:00Z"/>
                <w:rFonts w:cstheme="minorHAnsi"/>
                <w:sz w:val="20"/>
                <w:szCs w:val="20"/>
                <w:rPrChange w:id="6295" w:author="Στάθης Καπ" w:date="2023-02-02T17:47:00Z">
                  <w:rPr>
                    <w:del w:id="6296" w:author="Στάθης Καπ" w:date="2023-02-27T02:00:00Z"/>
                    <w:rFonts w:cstheme="minorHAnsi"/>
                  </w:rPr>
                </w:rPrChange>
              </w:rPr>
            </w:pPr>
            <w:del w:id="6297" w:author="Στάθης Καπ" w:date="2023-02-27T02:00:00Z">
              <w:r w:rsidRPr="00A21C84" w:rsidDel="001E2354">
                <w:rPr>
                  <w:rFonts w:cstheme="minorHAnsi"/>
                  <w:sz w:val="20"/>
                  <w:szCs w:val="20"/>
                  <w:rPrChange w:id="6298" w:author="Στάθης Καπ" w:date="2023-02-02T17:47:00Z">
                    <w:rPr>
                      <w:rFonts w:cstheme="minorHAnsi"/>
                    </w:rPr>
                  </w:rPrChange>
                </w:rPr>
                <w:delText>377</w:delText>
              </w:r>
            </w:del>
          </w:p>
        </w:tc>
        <w:tc>
          <w:tcPr>
            <w:tcW w:w="1428" w:type="dxa"/>
            <w:tcPrChange w:id="6299" w:author="Στάθης Καπ" w:date="2023-02-02T17:14:00Z">
              <w:tcPr>
                <w:tcW w:w="883" w:type="dxa"/>
              </w:tcPr>
            </w:tcPrChange>
          </w:tcPr>
          <w:p w14:paraId="1AF319A6" w14:textId="60E8EC15" w:rsidR="008A6DAE" w:rsidRPr="00A21C84" w:rsidDel="001E2354" w:rsidRDefault="008A6DAE" w:rsidP="008A6DAE">
            <w:pPr>
              <w:rPr>
                <w:del w:id="6300" w:author="Στάθης Καπ" w:date="2023-02-27T02:00:00Z"/>
                <w:rFonts w:cstheme="minorHAnsi"/>
                <w:sz w:val="20"/>
                <w:szCs w:val="20"/>
                <w:rPrChange w:id="6301" w:author="Στάθης Καπ" w:date="2023-02-02T17:47:00Z">
                  <w:rPr>
                    <w:del w:id="6302" w:author="Στάθης Καπ" w:date="2023-02-27T02:00:00Z"/>
                    <w:rFonts w:cstheme="minorHAnsi"/>
                  </w:rPr>
                </w:rPrChange>
              </w:rPr>
            </w:pPr>
            <w:del w:id="6303" w:author="Στάθης Καπ" w:date="2023-02-27T02:00:00Z">
              <w:r w:rsidRPr="00A21C84" w:rsidDel="001E2354">
                <w:rPr>
                  <w:rFonts w:cstheme="minorHAnsi"/>
                  <w:sz w:val="20"/>
                  <w:szCs w:val="20"/>
                  <w:rPrChange w:id="6304" w:author="Στάθης Καπ" w:date="2023-02-02T17:47:00Z">
                    <w:rPr>
                      <w:rFonts w:cstheme="minorHAnsi"/>
                    </w:rPr>
                  </w:rPrChange>
                </w:rPr>
                <w:delText>0.299</w:delText>
              </w:r>
            </w:del>
          </w:p>
        </w:tc>
        <w:tc>
          <w:tcPr>
            <w:tcW w:w="1428" w:type="dxa"/>
            <w:tcPrChange w:id="6305" w:author="Στάθης Καπ" w:date="2023-02-02T17:14:00Z">
              <w:tcPr>
                <w:tcW w:w="883" w:type="dxa"/>
                <w:gridSpan w:val="2"/>
              </w:tcPr>
            </w:tcPrChange>
          </w:tcPr>
          <w:p w14:paraId="7B2BC5B3" w14:textId="72640B10" w:rsidR="008A6DAE" w:rsidRPr="00A21C84" w:rsidDel="001E2354" w:rsidRDefault="008A6DAE" w:rsidP="008A6DAE">
            <w:pPr>
              <w:rPr>
                <w:del w:id="6306" w:author="Στάθης Καπ" w:date="2023-02-27T02:00:00Z"/>
                <w:rFonts w:cstheme="minorHAnsi"/>
                <w:sz w:val="20"/>
                <w:szCs w:val="20"/>
                <w:rPrChange w:id="6307" w:author="Στάθης Καπ" w:date="2023-02-02T17:47:00Z">
                  <w:rPr>
                    <w:del w:id="6308" w:author="Στάθης Καπ" w:date="2023-02-27T02:00:00Z"/>
                    <w:rFonts w:cstheme="minorHAnsi"/>
                  </w:rPr>
                </w:rPrChange>
              </w:rPr>
            </w:pPr>
            <w:del w:id="6309" w:author="Στάθης Καπ" w:date="2023-02-27T02:00:00Z">
              <w:r w:rsidRPr="00A21C84" w:rsidDel="001E2354">
                <w:rPr>
                  <w:rFonts w:cstheme="minorHAnsi"/>
                  <w:sz w:val="20"/>
                  <w:szCs w:val="20"/>
                  <w:rPrChange w:id="6310" w:author="Στάθης Καπ" w:date="2023-02-02T17:47:00Z">
                    <w:rPr>
                      <w:rFonts w:cstheme="minorHAnsi"/>
                    </w:rPr>
                  </w:rPrChange>
                </w:rPr>
                <w:delText>21</w:delText>
              </w:r>
            </w:del>
          </w:p>
        </w:tc>
      </w:tr>
      <w:tr w:rsidR="008A6DAE" w:rsidDel="001E2354" w14:paraId="6A7626B9" w14:textId="4C5B621F" w:rsidTr="008A6DAE">
        <w:trPr>
          <w:jc w:val="center"/>
          <w:del w:id="6311" w:author="Στάθης Καπ" w:date="2023-02-27T02:00:00Z"/>
          <w:trPrChange w:id="6312" w:author="Στάθης Καπ" w:date="2023-02-02T17:14:00Z">
            <w:trPr>
              <w:gridAfter w:val="0"/>
            </w:trPr>
          </w:trPrChange>
        </w:trPr>
        <w:tc>
          <w:tcPr>
            <w:tcW w:w="1427" w:type="dxa"/>
            <w:tcPrChange w:id="6313" w:author="Στάθης Καπ" w:date="2023-02-02T17:14:00Z">
              <w:tcPr>
                <w:tcW w:w="882" w:type="dxa"/>
              </w:tcPr>
            </w:tcPrChange>
          </w:tcPr>
          <w:p w14:paraId="516ABF66" w14:textId="12845071" w:rsidR="008A6DAE" w:rsidRPr="00A21C84" w:rsidDel="001E2354" w:rsidRDefault="00DE0B51" w:rsidP="008A6DAE">
            <w:pPr>
              <w:rPr>
                <w:del w:id="6314" w:author="Στάθης Καπ" w:date="2023-02-27T02:00:00Z"/>
                <w:rFonts w:cstheme="minorHAnsi"/>
                <w:sz w:val="20"/>
                <w:szCs w:val="20"/>
                <w:rPrChange w:id="6315" w:author="Στάθης Καπ" w:date="2023-02-02T17:47:00Z">
                  <w:rPr>
                    <w:del w:id="6316" w:author="Στάθης Καπ" w:date="2023-02-27T02:00:00Z"/>
                    <w:rFonts w:cstheme="minorHAnsi"/>
                  </w:rPr>
                </w:rPrChange>
              </w:rPr>
            </w:pPr>
            <w:del w:id="6317" w:author="Στάθης Καπ" w:date="2023-02-27T02:00:00Z">
              <w:r w:rsidRPr="00A21C84" w:rsidDel="001E2354">
                <w:rPr>
                  <w:rFonts w:cstheme="minorHAnsi"/>
                  <w:sz w:val="20"/>
                  <w:szCs w:val="20"/>
                  <w:rPrChange w:id="6318" w:author="Στάθης Καπ" w:date="2023-02-02T17:47:00Z">
                    <w:rPr>
                      <w:rFonts w:cstheme="minorHAnsi"/>
                      <w:sz w:val="18"/>
                      <w:szCs w:val="18"/>
                    </w:rPr>
                  </w:rPrChange>
                </w:rPr>
                <w:delText>p</w:delText>
              </w:r>
              <w:r w:rsidR="008A6DAE" w:rsidRPr="00A21C84" w:rsidDel="001E2354">
                <w:rPr>
                  <w:rFonts w:cstheme="minorHAnsi"/>
                  <w:sz w:val="20"/>
                  <w:szCs w:val="20"/>
                  <w:rPrChange w:id="6319" w:author="Στάθης Καπ" w:date="2023-02-02T17:47:00Z">
                    <w:rPr>
                      <w:rFonts w:cstheme="minorHAnsi"/>
                    </w:rPr>
                  </w:rPrChange>
                </w:rPr>
                <w:delText>r04</w:delText>
              </w:r>
            </w:del>
          </w:p>
        </w:tc>
        <w:tc>
          <w:tcPr>
            <w:tcW w:w="1427" w:type="dxa"/>
            <w:tcPrChange w:id="6320" w:author="Στάθης Καπ" w:date="2023-02-02T17:14:00Z">
              <w:tcPr>
                <w:tcW w:w="882" w:type="dxa"/>
                <w:gridSpan w:val="2"/>
              </w:tcPr>
            </w:tcPrChange>
          </w:tcPr>
          <w:p w14:paraId="073D7A22" w14:textId="468A1832" w:rsidR="008A6DAE" w:rsidRPr="00A21C84" w:rsidDel="001E2354" w:rsidRDefault="008A6DAE" w:rsidP="008A6DAE">
            <w:pPr>
              <w:rPr>
                <w:del w:id="6321" w:author="Στάθης Καπ" w:date="2023-02-27T02:00:00Z"/>
                <w:rFonts w:cstheme="minorHAnsi"/>
                <w:sz w:val="20"/>
                <w:szCs w:val="20"/>
                <w:rPrChange w:id="6322" w:author="Στάθης Καπ" w:date="2023-02-02T17:47:00Z">
                  <w:rPr>
                    <w:del w:id="6323" w:author="Στάθης Καπ" w:date="2023-02-27T02:00:00Z"/>
                    <w:rFonts w:cstheme="minorHAnsi"/>
                  </w:rPr>
                </w:rPrChange>
              </w:rPr>
            </w:pPr>
            <w:del w:id="6324" w:author="Στάθης Καπ" w:date="2023-02-27T02:00:00Z">
              <w:r w:rsidRPr="00A21C84" w:rsidDel="001E2354">
                <w:rPr>
                  <w:rFonts w:cstheme="minorHAnsi"/>
                  <w:sz w:val="20"/>
                  <w:szCs w:val="20"/>
                  <w:rPrChange w:id="6325" w:author="Στάθης Καπ" w:date="2023-02-02T17:47:00Z">
                    <w:rPr>
                      <w:rFonts w:cstheme="minorHAnsi"/>
                    </w:rPr>
                  </w:rPrChange>
                </w:rPr>
                <w:delText>489</w:delText>
              </w:r>
            </w:del>
          </w:p>
        </w:tc>
        <w:tc>
          <w:tcPr>
            <w:tcW w:w="1690" w:type="dxa"/>
            <w:tcPrChange w:id="6326" w:author="Στάθης Καπ" w:date="2023-02-02T17:14:00Z">
              <w:tcPr>
                <w:tcW w:w="883" w:type="dxa"/>
              </w:tcPr>
            </w:tcPrChange>
          </w:tcPr>
          <w:p w14:paraId="5C83282A" w14:textId="3294DFD5" w:rsidR="008A6DAE" w:rsidRPr="00A21C84" w:rsidDel="001E2354" w:rsidRDefault="008A6DAE" w:rsidP="008A6DAE">
            <w:pPr>
              <w:rPr>
                <w:del w:id="6327" w:author="Στάθης Καπ" w:date="2023-02-27T02:00:00Z"/>
                <w:rFonts w:cstheme="minorHAnsi"/>
                <w:sz w:val="20"/>
                <w:szCs w:val="20"/>
                <w:rPrChange w:id="6328" w:author="Στάθης Καπ" w:date="2023-02-02T17:47:00Z">
                  <w:rPr>
                    <w:del w:id="6329" w:author="Στάθης Καπ" w:date="2023-02-27T02:00:00Z"/>
                    <w:rFonts w:cstheme="minorHAnsi"/>
                  </w:rPr>
                </w:rPrChange>
              </w:rPr>
            </w:pPr>
            <w:del w:id="6330" w:author="Στάθης Καπ" w:date="2023-02-27T02:00:00Z">
              <w:r w:rsidRPr="00A21C84" w:rsidDel="001E2354">
                <w:rPr>
                  <w:rFonts w:cstheme="minorHAnsi"/>
                  <w:sz w:val="20"/>
                  <w:szCs w:val="20"/>
                  <w:rPrChange w:id="6331" w:author="Στάθης Καπ" w:date="2023-02-02T17:47:00Z">
                    <w:rPr>
                      <w:rFonts w:cstheme="minorHAnsi"/>
                    </w:rPr>
                  </w:rPrChange>
                </w:rPr>
                <w:delText>447</w:delText>
              </w:r>
            </w:del>
          </w:p>
        </w:tc>
        <w:tc>
          <w:tcPr>
            <w:tcW w:w="1428" w:type="dxa"/>
            <w:tcPrChange w:id="6332" w:author="Στάθης Καπ" w:date="2023-02-02T17:14:00Z">
              <w:tcPr>
                <w:tcW w:w="883" w:type="dxa"/>
                <w:gridSpan w:val="2"/>
              </w:tcPr>
            </w:tcPrChange>
          </w:tcPr>
          <w:p w14:paraId="2EA8CDD8" w14:textId="1EB2AE50" w:rsidR="008A6DAE" w:rsidRPr="00A21C84" w:rsidDel="001E2354" w:rsidRDefault="008A6DAE" w:rsidP="008A6DAE">
            <w:pPr>
              <w:rPr>
                <w:del w:id="6333" w:author="Στάθης Καπ" w:date="2023-02-27T02:00:00Z"/>
                <w:rFonts w:cstheme="minorHAnsi"/>
                <w:sz w:val="20"/>
                <w:szCs w:val="20"/>
                <w:rPrChange w:id="6334" w:author="Στάθης Καπ" w:date="2023-02-02T17:47:00Z">
                  <w:rPr>
                    <w:del w:id="6335" w:author="Στάθης Καπ" w:date="2023-02-27T02:00:00Z"/>
                    <w:rFonts w:cstheme="minorHAnsi"/>
                  </w:rPr>
                </w:rPrChange>
              </w:rPr>
            </w:pPr>
            <w:del w:id="6336" w:author="Στάθης Καπ" w:date="2023-02-27T02:00:00Z">
              <w:r w:rsidRPr="00A21C84" w:rsidDel="001E2354">
                <w:rPr>
                  <w:rFonts w:cstheme="minorHAnsi"/>
                  <w:sz w:val="20"/>
                  <w:szCs w:val="20"/>
                  <w:rPrChange w:id="6337" w:author="Στάθης Καπ" w:date="2023-02-02T17:47:00Z">
                    <w:rPr>
                      <w:rFonts w:cstheme="minorHAnsi"/>
                    </w:rPr>
                  </w:rPrChange>
                </w:rPr>
                <w:delText>412</w:delText>
              </w:r>
            </w:del>
          </w:p>
        </w:tc>
        <w:tc>
          <w:tcPr>
            <w:tcW w:w="1428" w:type="dxa"/>
            <w:tcPrChange w:id="6338" w:author="Στάθης Καπ" w:date="2023-02-02T17:14:00Z">
              <w:tcPr>
                <w:tcW w:w="883" w:type="dxa"/>
              </w:tcPr>
            </w:tcPrChange>
          </w:tcPr>
          <w:p w14:paraId="1CED913E" w14:textId="76FC6B24" w:rsidR="008A6DAE" w:rsidRPr="00A21C84" w:rsidDel="001E2354" w:rsidRDefault="008A6DAE" w:rsidP="008A6DAE">
            <w:pPr>
              <w:rPr>
                <w:del w:id="6339" w:author="Στάθης Καπ" w:date="2023-02-27T02:00:00Z"/>
                <w:rFonts w:cstheme="minorHAnsi"/>
                <w:sz w:val="20"/>
                <w:szCs w:val="20"/>
                <w:rPrChange w:id="6340" w:author="Στάθης Καπ" w:date="2023-02-02T17:47:00Z">
                  <w:rPr>
                    <w:del w:id="6341" w:author="Στάθης Καπ" w:date="2023-02-27T02:00:00Z"/>
                    <w:rFonts w:cstheme="minorHAnsi"/>
                  </w:rPr>
                </w:rPrChange>
              </w:rPr>
            </w:pPr>
            <w:del w:id="6342" w:author="Στάθης Καπ" w:date="2023-02-27T02:00:00Z">
              <w:r w:rsidRPr="00A21C84" w:rsidDel="001E2354">
                <w:rPr>
                  <w:rFonts w:cstheme="minorHAnsi"/>
                  <w:sz w:val="20"/>
                  <w:szCs w:val="20"/>
                  <w:rPrChange w:id="6343" w:author="Στάθης Καπ" w:date="2023-02-02T17:47:00Z">
                    <w:rPr>
                      <w:rFonts w:cstheme="minorHAnsi"/>
                    </w:rPr>
                  </w:rPrChange>
                </w:rPr>
                <w:delText>0.463</w:delText>
              </w:r>
            </w:del>
          </w:p>
        </w:tc>
        <w:tc>
          <w:tcPr>
            <w:tcW w:w="1428" w:type="dxa"/>
            <w:tcPrChange w:id="6344" w:author="Στάθης Καπ" w:date="2023-02-02T17:14:00Z">
              <w:tcPr>
                <w:tcW w:w="883" w:type="dxa"/>
                <w:gridSpan w:val="2"/>
              </w:tcPr>
            </w:tcPrChange>
          </w:tcPr>
          <w:p w14:paraId="60E9ACB9" w14:textId="491882B6" w:rsidR="008A6DAE" w:rsidRPr="00A21C84" w:rsidDel="001E2354" w:rsidRDefault="008A6DAE" w:rsidP="008A6DAE">
            <w:pPr>
              <w:rPr>
                <w:del w:id="6345" w:author="Στάθης Καπ" w:date="2023-02-27T02:00:00Z"/>
                <w:rFonts w:cstheme="minorHAnsi"/>
                <w:sz w:val="20"/>
                <w:szCs w:val="20"/>
                <w:rPrChange w:id="6346" w:author="Στάθης Καπ" w:date="2023-02-02T17:47:00Z">
                  <w:rPr>
                    <w:del w:id="6347" w:author="Στάθης Καπ" w:date="2023-02-27T02:00:00Z"/>
                    <w:rFonts w:cstheme="minorHAnsi"/>
                  </w:rPr>
                </w:rPrChange>
              </w:rPr>
            </w:pPr>
            <w:del w:id="6348" w:author="Στάθης Καπ" w:date="2023-02-27T02:00:00Z">
              <w:r w:rsidRPr="00A21C84" w:rsidDel="001E2354">
                <w:rPr>
                  <w:rFonts w:cstheme="minorHAnsi"/>
                  <w:sz w:val="20"/>
                  <w:szCs w:val="20"/>
                  <w:rPrChange w:id="6349" w:author="Στάθης Καπ" w:date="2023-02-02T17:47:00Z">
                    <w:rPr>
                      <w:rFonts w:cstheme="minorHAnsi"/>
                    </w:rPr>
                  </w:rPrChange>
                </w:rPr>
                <w:delText>25</w:delText>
              </w:r>
            </w:del>
          </w:p>
        </w:tc>
      </w:tr>
      <w:tr w:rsidR="008A6DAE" w:rsidDel="001E2354" w14:paraId="1383C72B" w14:textId="363AF0EA" w:rsidTr="008A6DAE">
        <w:trPr>
          <w:jc w:val="center"/>
          <w:del w:id="6350" w:author="Στάθης Καπ" w:date="2023-02-27T02:00:00Z"/>
          <w:trPrChange w:id="6351" w:author="Στάθης Καπ" w:date="2023-02-02T17:14:00Z">
            <w:trPr>
              <w:gridAfter w:val="0"/>
            </w:trPr>
          </w:trPrChange>
        </w:trPr>
        <w:tc>
          <w:tcPr>
            <w:tcW w:w="1427" w:type="dxa"/>
            <w:tcPrChange w:id="6352" w:author="Στάθης Καπ" w:date="2023-02-02T17:14:00Z">
              <w:tcPr>
                <w:tcW w:w="882" w:type="dxa"/>
              </w:tcPr>
            </w:tcPrChange>
          </w:tcPr>
          <w:p w14:paraId="51B868B0" w14:textId="3AAA8B7D" w:rsidR="008A6DAE" w:rsidRPr="00A21C84" w:rsidDel="001E2354" w:rsidRDefault="00DE0B51" w:rsidP="008A6DAE">
            <w:pPr>
              <w:rPr>
                <w:del w:id="6353" w:author="Στάθης Καπ" w:date="2023-02-27T02:00:00Z"/>
                <w:rFonts w:cstheme="minorHAnsi"/>
                <w:sz w:val="20"/>
                <w:szCs w:val="20"/>
                <w:rPrChange w:id="6354" w:author="Στάθης Καπ" w:date="2023-02-02T17:47:00Z">
                  <w:rPr>
                    <w:del w:id="6355" w:author="Στάθης Καπ" w:date="2023-02-27T02:00:00Z"/>
                    <w:rFonts w:cstheme="minorHAnsi"/>
                  </w:rPr>
                </w:rPrChange>
              </w:rPr>
            </w:pPr>
            <w:del w:id="6356" w:author="Στάθης Καπ" w:date="2023-02-27T02:00:00Z">
              <w:r w:rsidRPr="00A21C84" w:rsidDel="001E2354">
                <w:rPr>
                  <w:rFonts w:cstheme="minorHAnsi"/>
                  <w:sz w:val="20"/>
                  <w:szCs w:val="20"/>
                  <w:rPrChange w:id="6357" w:author="Στάθης Καπ" w:date="2023-02-02T17:47:00Z">
                    <w:rPr>
                      <w:rFonts w:cstheme="minorHAnsi"/>
                      <w:sz w:val="18"/>
                      <w:szCs w:val="18"/>
                    </w:rPr>
                  </w:rPrChange>
                </w:rPr>
                <w:delText>p</w:delText>
              </w:r>
              <w:r w:rsidR="008A6DAE" w:rsidRPr="00A21C84" w:rsidDel="001E2354">
                <w:rPr>
                  <w:rFonts w:cstheme="minorHAnsi"/>
                  <w:sz w:val="20"/>
                  <w:szCs w:val="20"/>
                  <w:rPrChange w:id="6358" w:author="Στάθης Καπ" w:date="2023-02-02T17:47:00Z">
                    <w:rPr>
                      <w:rFonts w:cstheme="minorHAnsi"/>
                    </w:rPr>
                  </w:rPrChange>
                </w:rPr>
                <w:delText>r05</w:delText>
              </w:r>
            </w:del>
          </w:p>
        </w:tc>
        <w:tc>
          <w:tcPr>
            <w:tcW w:w="1427" w:type="dxa"/>
            <w:tcPrChange w:id="6359" w:author="Στάθης Καπ" w:date="2023-02-02T17:14:00Z">
              <w:tcPr>
                <w:tcW w:w="882" w:type="dxa"/>
                <w:gridSpan w:val="2"/>
              </w:tcPr>
            </w:tcPrChange>
          </w:tcPr>
          <w:p w14:paraId="2A950DD7" w14:textId="510EA59F" w:rsidR="008A6DAE" w:rsidRPr="00A21C84" w:rsidDel="001E2354" w:rsidRDefault="008A6DAE" w:rsidP="008A6DAE">
            <w:pPr>
              <w:rPr>
                <w:del w:id="6360" w:author="Στάθης Καπ" w:date="2023-02-27T02:00:00Z"/>
                <w:rFonts w:cstheme="minorHAnsi"/>
                <w:sz w:val="20"/>
                <w:szCs w:val="20"/>
                <w:rPrChange w:id="6361" w:author="Στάθης Καπ" w:date="2023-02-02T17:47:00Z">
                  <w:rPr>
                    <w:del w:id="6362" w:author="Στάθης Καπ" w:date="2023-02-27T02:00:00Z"/>
                    <w:rFonts w:cstheme="minorHAnsi"/>
                  </w:rPr>
                </w:rPrChange>
              </w:rPr>
            </w:pPr>
            <w:del w:id="6363" w:author="Στάθης Καπ" w:date="2023-02-27T02:00:00Z">
              <w:r w:rsidRPr="00A21C84" w:rsidDel="001E2354">
                <w:rPr>
                  <w:rFonts w:cstheme="minorHAnsi"/>
                  <w:sz w:val="20"/>
                  <w:szCs w:val="20"/>
                  <w:rPrChange w:id="6364" w:author="Στάθης Καπ" w:date="2023-02-02T17:47:00Z">
                    <w:rPr>
                      <w:rFonts w:cstheme="minorHAnsi"/>
                    </w:rPr>
                  </w:rPrChange>
                </w:rPr>
                <w:delText>595</w:delText>
              </w:r>
            </w:del>
          </w:p>
        </w:tc>
        <w:tc>
          <w:tcPr>
            <w:tcW w:w="1690" w:type="dxa"/>
            <w:tcPrChange w:id="6365" w:author="Στάθης Καπ" w:date="2023-02-02T17:14:00Z">
              <w:tcPr>
                <w:tcW w:w="883" w:type="dxa"/>
              </w:tcPr>
            </w:tcPrChange>
          </w:tcPr>
          <w:p w14:paraId="3340CC25" w14:textId="7B5DCA1E" w:rsidR="008A6DAE" w:rsidRPr="00A21C84" w:rsidDel="001E2354" w:rsidRDefault="008A6DAE" w:rsidP="008A6DAE">
            <w:pPr>
              <w:rPr>
                <w:del w:id="6366" w:author="Στάθης Καπ" w:date="2023-02-27T02:00:00Z"/>
                <w:rFonts w:cstheme="minorHAnsi"/>
                <w:sz w:val="20"/>
                <w:szCs w:val="20"/>
                <w:rPrChange w:id="6367" w:author="Στάθης Καπ" w:date="2023-02-02T17:47:00Z">
                  <w:rPr>
                    <w:del w:id="6368" w:author="Στάθης Καπ" w:date="2023-02-27T02:00:00Z"/>
                    <w:rFonts w:cstheme="minorHAnsi"/>
                  </w:rPr>
                </w:rPrChange>
              </w:rPr>
            </w:pPr>
            <w:del w:id="6369" w:author="Στάθης Καπ" w:date="2023-02-27T02:00:00Z">
              <w:r w:rsidRPr="00A21C84" w:rsidDel="001E2354">
                <w:rPr>
                  <w:rFonts w:cstheme="minorHAnsi"/>
                  <w:sz w:val="20"/>
                  <w:szCs w:val="20"/>
                  <w:rPrChange w:id="6370" w:author="Στάθης Καπ" w:date="2023-02-02T17:47:00Z">
                    <w:rPr>
                      <w:rFonts w:cstheme="minorHAnsi"/>
                    </w:rPr>
                  </w:rPrChange>
                </w:rPr>
                <w:delText>576</w:delText>
              </w:r>
            </w:del>
          </w:p>
        </w:tc>
        <w:tc>
          <w:tcPr>
            <w:tcW w:w="1428" w:type="dxa"/>
            <w:tcPrChange w:id="6371" w:author="Στάθης Καπ" w:date="2023-02-02T17:14:00Z">
              <w:tcPr>
                <w:tcW w:w="883" w:type="dxa"/>
                <w:gridSpan w:val="2"/>
              </w:tcPr>
            </w:tcPrChange>
          </w:tcPr>
          <w:p w14:paraId="57E47584" w14:textId="5AFFC920" w:rsidR="008A6DAE" w:rsidRPr="00A21C84" w:rsidDel="001E2354" w:rsidRDefault="008A6DAE" w:rsidP="008A6DAE">
            <w:pPr>
              <w:rPr>
                <w:del w:id="6372" w:author="Στάθης Καπ" w:date="2023-02-27T02:00:00Z"/>
                <w:rFonts w:cstheme="minorHAnsi"/>
                <w:sz w:val="20"/>
                <w:szCs w:val="20"/>
                <w:rPrChange w:id="6373" w:author="Στάθης Καπ" w:date="2023-02-02T17:47:00Z">
                  <w:rPr>
                    <w:del w:id="6374" w:author="Στάθης Καπ" w:date="2023-02-27T02:00:00Z"/>
                    <w:rFonts w:cstheme="minorHAnsi"/>
                  </w:rPr>
                </w:rPrChange>
              </w:rPr>
            </w:pPr>
            <w:del w:id="6375" w:author="Στάθης Καπ" w:date="2023-02-27T02:00:00Z">
              <w:r w:rsidRPr="00A21C84" w:rsidDel="001E2354">
                <w:rPr>
                  <w:rFonts w:cstheme="minorHAnsi"/>
                  <w:sz w:val="20"/>
                  <w:szCs w:val="20"/>
                  <w:rPrChange w:id="6376" w:author="Στάθης Καπ" w:date="2023-02-02T17:47:00Z">
                    <w:rPr>
                      <w:rFonts w:cstheme="minorHAnsi"/>
                    </w:rPr>
                  </w:rPrChange>
                </w:rPr>
                <w:delText>565</w:delText>
              </w:r>
            </w:del>
          </w:p>
        </w:tc>
        <w:tc>
          <w:tcPr>
            <w:tcW w:w="1428" w:type="dxa"/>
            <w:tcPrChange w:id="6377" w:author="Στάθης Καπ" w:date="2023-02-02T17:14:00Z">
              <w:tcPr>
                <w:tcW w:w="883" w:type="dxa"/>
              </w:tcPr>
            </w:tcPrChange>
          </w:tcPr>
          <w:p w14:paraId="727D2D21" w14:textId="4F6D9258" w:rsidR="008A6DAE" w:rsidRPr="00A21C84" w:rsidDel="001E2354" w:rsidRDefault="008A6DAE" w:rsidP="008A6DAE">
            <w:pPr>
              <w:rPr>
                <w:del w:id="6378" w:author="Στάθης Καπ" w:date="2023-02-27T02:00:00Z"/>
                <w:rFonts w:cstheme="minorHAnsi"/>
                <w:sz w:val="20"/>
                <w:szCs w:val="20"/>
                <w:rPrChange w:id="6379" w:author="Στάθης Καπ" w:date="2023-02-02T17:47:00Z">
                  <w:rPr>
                    <w:del w:id="6380" w:author="Στάθης Καπ" w:date="2023-02-27T02:00:00Z"/>
                    <w:rFonts w:cstheme="minorHAnsi"/>
                  </w:rPr>
                </w:rPrChange>
              </w:rPr>
            </w:pPr>
            <w:del w:id="6381" w:author="Στάθης Καπ" w:date="2023-02-27T02:00:00Z">
              <w:r w:rsidRPr="00A21C84" w:rsidDel="001E2354">
                <w:rPr>
                  <w:rFonts w:cstheme="minorHAnsi"/>
                  <w:sz w:val="20"/>
                  <w:szCs w:val="20"/>
                  <w:rPrChange w:id="6382" w:author="Στάθης Καπ" w:date="2023-02-02T17:47:00Z">
                    <w:rPr>
                      <w:rFonts w:cstheme="minorHAnsi"/>
                    </w:rPr>
                  </w:rPrChange>
                </w:rPr>
                <w:delText>1.138</w:delText>
              </w:r>
            </w:del>
          </w:p>
        </w:tc>
        <w:tc>
          <w:tcPr>
            <w:tcW w:w="1428" w:type="dxa"/>
            <w:tcPrChange w:id="6383" w:author="Στάθης Καπ" w:date="2023-02-02T17:14:00Z">
              <w:tcPr>
                <w:tcW w:w="883" w:type="dxa"/>
                <w:gridSpan w:val="2"/>
              </w:tcPr>
            </w:tcPrChange>
          </w:tcPr>
          <w:p w14:paraId="47394592" w14:textId="7FCEA91E" w:rsidR="008A6DAE" w:rsidRPr="00A21C84" w:rsidDel="001E2354" w:rsidRDefault="008A6DAE" w:rsidP="008A6DAE">
            <w:pPr>
              <w:rPr>
                <w:del w:id="6384" w:author="Στάθης Καπ" w:date="2023-02-27T02:00:00Z"/>
                <w:rFonts w:cstheme="minorHAnsi"/>
                <w:sz w:val="20"/>
                <w:szCs w:val="20"/>
                <w:rPrChange w:id="6385" w:author="Στάθης Καπ" w:date="2023-02-02T17:47:00Z">
                  <w:rPr>
                    <w:del w:id="6386" w:author="Στάθης Καπ" w:date="2023-02-27T02:00:00Z"/>
                    <w:rFonts w:cstheme="minorHAnsi"/>
                  </w:rPr>
                </w:rPrChange>
              </w:rPr>
            </w:pPr>
            <w:del w:id="6387" w:author="Στάθης Καπ" w:date="2023-02-27T02:00:00Z">
              <w:r w:rsidRPr="00A21C84" w:rsidDel="001E2354">
                <w:rPr>
                  <w:rFonts w:cstheme="minorHAnsi"/>
                  <w:sz w:val="20"/>
                  <w:szCs w:val="20"/>
                  <w:rPrChange w:id="6388" w:author="Στάθης Καπ" w:date="2023-02-02T17:47:00Z">
                    <w:rPr>
                      <w:rFonts w:cstheme="minorHAnsi"/>
                    </w:rPr>
                  </w:rPrChange>
                </w:rPr>
                <w:delText>31</w:delText>
              </w:r>
            </w:del>
          </w:p>
        </w:tc>
      </w:tr>
      <w:tr w:rsidR="008A6DAE" w:rsidDel="001E2354" w14:paraId="153F6B04" w14:textId="6BE846FC" w:rsidTr="008A6DAE">
        <w:trPr>
          <w:jc w:val="center"/>
          <w:del w:id="6389" w:author="Στάθης Καπ" w:date="2023-02-27T02:00:00Z"/>
          <w:trPrChange w:id="6390" w:author="Στάθης Καπ" w:date="2023-02-02T17:14:00Z">
            <w:trPr>
              <w:gridAfter w:val="0"/>
            </w:trPr>
          </w:trPrChange>
        </w:trPr>
        <w:tc>
          <w:tcPr>
            <w:tcW w:w="1427" w:type="dxa"/>
            <w:tcPrChange w:id="6391" w:author="Στάθης Καπ" w:date="2023-02-02T17:14:00Z">
              <w:tcPr>
                <w:tcW w:w="882" w:type="dxa"/>
              </w:tcPr>
            </w:tcPrChange>
          </w:tcPr>
          <w:p w14:paraId="417C84ED" w14:textId="317C6690" w:rsidR="008A6DAE" w:rsidRPr="00A21C84" w:rsidDel="001E2354" w:rsidRDefault="00DE0B51" w:rsidP="008A6DAE">
            <w:pPr>
              <w:rPr>
                <w:del w:id="6392" w:author="Στάθης Καπ" w:date="2023-02-27T02:00:00Z"/>
                <w:rFonts w:cstheme="minorHAnsi"/>
                <w:sz w:val="20"/>
                <w:szCs w:val="20"/>
                <w:rPrChange w:id="6393" w:author="Στάθης Καπ" w:date="2023-02-02T17:47:00Z">
                  <w:rPr>
                    <w:del w:id="6394" w:author="Στάθης Καπ" w:date="2023-02-27T02:00:00Z"/>
                    <w:rFonts w:cstheme="minorHAnsi"/>
                  </w:rPr>
                </w:rPrChange>
              </w:rPr>
            </w:pPr>
            <w:del w:id="6395" w:author="Στάθης Καπ" w:date="2023-02-27T02:00:00Z">
              <w:r w:rsidRPr="00A21C84" w:rsidDel="001E2354">
                <w:rPr>
                  <w:rFonts w:cstheme="minorHAnsi"/>
                  <w:sz w:val="20"/>
                  <w:szCs w:val="20"/>
                  <w:rPrChange w:id="6396" w:author="Στάθης Καπ" w:date="2023-02-02T17:47:00Z">
                    <w:rPr>
                      <w:rFonts w:cstheme="minorHAnsi"/>
                      <w:sz w:val="18"/>
                      <w:szCs w:val="18"/>
                    </w:rPr>
                  </w:rPrChange>
                </w:rPr>
                <w:delText>p</w:delText>
              </w:r>
              <w:r w:rsidR="008A6DAE" w:rsidRPr="00A21C84" w:rsidDel="001E2354">
                <w:rPr>
                  <w:rFonts w:cstheme="minorHAnsi"/>
                  <w:sz w:val="20"/>
                  <w:szCs w:val="20"/>
                  <w:rPrChange w:id="6397" w:author="Στάθης Καπ" w:date="2023-02-02T17:47:00Z">
                    <w:rPr>
                      <w:rFonts w:cstheme="minorHAnsi"/>
                    </w:rPr>
                  </w:rPrChange>
                </w:rPr>
                <w:delText>r06</w:delText>
              </w:r>
            </w:del>
          </w:p>
        </w:tc>
        <w:tc>
          <w:tcPr>
            <w:tcW w:w="1427" w:type="dxa"/>
            <w:tcPrChange w:id="6398" w:author="Στάθης Καπ" w:date="2023-02-02T17:14:00Z">
              <w:tcPr>
                <w:tcW w:w="882" w:type="dxa"/>
                <w:gridSpan w:val="2"/>
              </w:tcPr>
            </w:tcPrChange>
          </w:tcPr>
          <w:p w14:paraId="61045CCD" w14:textId="5EA098D0" w:rsidR="008A6DAE" w:rsidRPr="00A21C84" w:rsidDel="001E2354" w:rsidRDefault="008A6DAE" w:rsidP="008A6DAE">
            <w:pPr>
              <w:rPr>
                <w:del w:id="6399" w:author="Στάθης Καπ" w:date="2023-02-27T02:00:00Z"/>
                <w:rFonts w:cstheme="minorHAnsi"/>
                <w:sz w:val="20"/>
                <w:szCs w:val="20"/>
                <w:rPrChange w:id="6400" w:author="Στάθης Καπ" w:date="2023-02-02T17:47:00Z">
                  <w:rPr>
                    <w:del w:id="6401" w:author="Στάθης Καπ" w:date="2023-02-27T02:00:00Z"/>
                    <w:rFonts w:cstheme="minorHAnsi"/>
                  </w:rPr>
                </w:rPrChange>
              </w:rPr>
            </w:pPr>
            <w:del w:id="6402" w:author="Στάθης Καπ" w:date="2023-02-27T02:00:00Z">
              <w:r w:rsidRPr="00A21C84" w:rsidDel="001E2354">
                <w:rPr>
                  <w:rFonts w:cstheme="minorHAnsi"/>
                  <w:sz w:val="20"/>
                  <w:szCs w:val="20"/>
                  <w:rPrChange w:id="6403" w:author="Στάθης Καπ" w:date="2023-02-02T17:47:00Z">
                    <w:rPr>
                      <w:rFonts w:cstheme="minorHAnsi"/>
                    </w:rPr>
                  </w:rPrChange>
                </w:rPr>
                <w:delText>590</w:delText>
              </w:r>
            </w:del>
          </w:p>
        </w:tc>
        <w:tc>
          <w:tcPr>
            <w:tcW w:w="1690" w:type="dxa"/>
            <w:tcPrChange w:id="6404" w:author="Στάθης Καπ" w:date="2023-02-02T17:14:00Z">
              <w:tcPr>
                <w:tcW w:w="883" w:type="dxa"/>
              </w:tcPr>
            </w:tcPrChange>
          </w:tcPr>
          <w:p w14:paraId="7F69031B" w14:textId="49CAEBB3" w:rsidR="008A6DAE" w:rsidRPr="00A21C84" w:rsidDel="001E2354" w:rsidRDefault="008A6DAE" w:rsidP="008A6DAE">
            <w:pPr>
              <w:rPr>
                <w:del w:id="6405" w:author="Στάθης Καπ" w:date="2023-02-27T02:00:00Z"/>
                <w:rFonts w:cstheme="minorHAnsi"/>
                <w:sz w:val="20"/>
                <w:szCs w:val="20"/>
                <w:rPrChange w:id="6406" w:author="Στάθης Καπ" w:date="2023-02-02T17:47:00Z">
                  <w:rPr>
                    <w:del w:id="6407" w:author="Στάθης Καπ" w:date="2023-02-27T02:00:00Z"/>
                    <w:rFonts w:cstheme="minorHAnsi"/>
                  </w:rPr>
                </w:rPrChange>
              </w:rPr>
            </w:pPr>
            <w:del w:id="6408" w:author="Στάθης Καπ" w:date="2023-02-27T02:00:00Z">
              <w:r w:rsidRPr="00A21C84" w:rsidDel="001E2354">
                <w:rPr>
                  <w:rFonts w:cstheme="minorHAnsi"/>
                  <w:sz w:val="20"/>
                  <w:szCs w:val="20"/>
                  <w:rPrChange w:id="6409" w:author="Στάθης Καπ" w:date="2023-02-02T17:47:00Z">
                    <w:rPr>
                      <w:rFonts w:cstheme="minorHAnsi"/>
                    </w:rPr>
                  </w:rPrChange>
                </w:rPr>
                <w:delText>538</w:delText>
              </w:r>
            </w:del>
          </w:p>
        </w:tc>
        <w:tc>
          <w:tcPr>
            <w:tcW w:w="1428" w:type="dxa"/>
            <w:tcPrChange w:id="6410" w:author="Στάθης Καπ" w:date="2023-02-02T17:14:00Z">
              <w:tcPr>
                <w:tcW w:w="883" w:type="dxa"/>
                <w:gridSpan w:val="2"/>
              </w:tcPr>
            </w:tcPrChange>
          </w:tcPr>
          <w:p w14:paraId="7AA90C74" w14:textId="6F788642" w:rsidR="008A6DAE" w:rsidRPr="00A21C84" w:rsidDel="001E2354" w:rsidRDefault="008A6DAE" w:rsidP="008A6DAE">
            <w:pPr>
              <w:rPr>
                <w:del w:id="6411" w:author="Στάθης Καπ" w:date="2023-02-27T02:00:00Z"/>
                <w:rFonts w:cstheme="minorHAnsi"/>
                <w:sz w:val="20"/>
                <w:szCs w:val="20"/>
                <w:rPrChange w:id="6412" w:author="Στάθης Καπ" w:date="2023-02-02T17:47:00Z">
                  <w:rPr>
                    <w:del w:id="6413" w:author="Στάθης Καπ" w:date="2023-02-27T02:00:00Z"/>
                    <w:rFonts w:cstheme="minorHAnsi"/>
                  </w:rPr>
                </w:rPrChange>
              </w:rPr>
            </w:pPr>
            <w:del w:id="6414" w:author="Στάθης Καπ" w:date="2023-02-27T02:00:00Z">
              <w:r w:rsidRPr="00A21C84" w:rsidDel="001E2354">
                <w:rPr>
                  <w:rFonts w:cstheme="minorHAnsi"/>
                  <w:sz w:val="20"/>
                  <w:szCs w:val="20"/>
                  <w:rPrChange w:id="6415" w:author="Στάθης Καπ" w:date="2023-02-02T17:47:00Z">
                    <w:rPr>
                      <w:rFonts w:cstheme="minorHAnsi"/>
                    </w:rPr>
                  </w:rPrChange>
                </w:rPr>
                <w:delText>466</w:delText>
              </w:r>
            </w:del>
          </w:p>
        </w:tc>
        <w:tc>
          <w:tcPr>
            <w:tcW w:w="1428" w:type="dxa"/>
            <w:tcPrChange w:id="6416" w:author="Στάθης Καπ" w:date="2023-02-02T17:14:00Z">
              <w:tcPr>
                <w:tcW w:w="883" w:type="dxa"/>
              </w:tcPr>
            </w:tcPrChange>
          </w:tcPr>
          <w:p w14:paraId="424FC2D7" w14:textId="5324DC86" w:rsidR="008A6DAE" w:rsidRPr="00A21C84" w:rsidDel="001E2354" w:rsidRDefault="008A6DAE" w:rsidP="008A6DAE">
            <w:pPr>
              <w:rPr>
                <w:del w:id="6417" w:author="Στάθης Καπ" w:date="2023-02-27T02:00:00Z"/>
                <w:rFonts w:cstheme="minorHAnsi"/>
                <w:sz w:val="20"/>
                <w:szCs w:val="20"/>
                <w:rPrChange w:id="6418" w:author="Στάθης Καπ" w:date="2023-02-02T17:47:00Z">
                  <w:rPr>
                    <w:del w:id="6419" w:author="Στάθης Καπ" w:date="2023-02-27T02:00:00Z"/>
                    <w:rFonts w:cstheme="minorHAnsi"/>
                  </w:rPr>
                </w:rPrChange>
              </w:rPr>
            </w:pPr>
            <w:del w:id="6420" w:author="Στάθης Καπ" w:date="2023-02-27T02:00:00Z">
              <w:r w:rsidRPr="00A21C84" w:rsidDel="001E2354">
                <w:rPr>
                  <w:rFonts w:cstheme="minorHAnsi"/>
                  <w:sz w:val="20"/>
                  <w:szCs w:val="20"/>
                  <w:rPrChange w:id="6421" w:author="Στάθης Καπ" w:date="2023-02-02T17:47:00Z">
                    <w:rPr>
                      <w:rFonts w:cstheme="minorHAnsi"/>
                    </w:rPr>
                  </w:rPrChange>
                </w:rPr>
                <w:delText>0.758</w:delText>
              </w:r>
            </w:del>
          </w:p>
        </w:tc>
        <w:tc>
          <w:tcPr>
            <w:tcW w:w="1428" w:type="dxa"/>
            <w:tcPrChange w:id="6422" w:author="Στάθης Καπ" w:date="2023-02-02T17:14:00Z">
              <w:tcPr>
                <w:tcW w:w="883" w:type="dxa"/>
                <w:gridSpan w:val="2"/>
              </w:tcPr>
            </w:tcPrChange>
          </w:tcPr>
          <w:p w14:paraId="08F27FF6" w14:textId="7BEA706F" w:rsidR="008A6DAE" w:rsidRPr="00A21C84" w:rsidDel="001E2354" w:rsidRDefault="008A6DAE" w:rsidP="008A6DAE">
            <w:pPr>
              <w:rPr>
                <w:del w:id="6423" w:author="Στάθης Καπ" w:date="2023-02-27T02:00:00Z"/>
                <w:rFonts w:cstheme="minorHAnsi"/>
                <w:sz w:val="20"/>
                <w:szCs w:val="20"/>
                <w:rPrChange w:id="6424" w:author="Στάθης Καπ" w:date="2023-02-02T17:47:00Z">
                  <w:rPr>
                    <w:del w:id="6425" w:author="Στάθης Καπ" w:date="2023-02-27T02:00:00Z"/>
                    <w:rFonts w:cstheme="minorHAnsi"/>
                  </w:rPr>
                </w:rPrChange>
              </w:rPr>
            </w:pPr>
            <w:del w:id="6426" w:author="Στάθης Καπ" w:date="2023-02-27T02:00:00Z">
              <w:r w:rsidRPr="00A21C84" w:rsidDel="001E2354">
                <w:rPr>
                  <w:rFonts w:cstheme="minorHAnsi"/>
                  <w:sz w:val="20"/>
                  <w:szCs w:val="20"/>
                  <w:rPrChange w:id="6427" w:author="Στάθης Καπ" w:date="2023-02-02T17:47:00Z">
                    <w:rPr>
                      <w:rFonts w:cstheme="minorHAnsi"/>
                    </w:rPr>
                  </w:rPrChange>
                </w:rPr>
                <w:delText>24</w:delText>
              </w:r>
            </w:del>
          </w:p>
        </w:tc>
      </w:tr>
      <w:tr w:rsidR="008A6DAE" w:rsidDel="001E2354" w14:paraId="1F3F8063" w14:textId="789E6F57" w:rsidTr="008A6DAE">
        <w:trPr>
          <w:jc w:val="center"/>
          <w:del w:id="6428" w:author="Στάθης Καπ" w:date="2023-02-27T02:00:00Z"/>
          <w:trPrChange w:id="6429" w:author="Στάθης Καπ" w:date="2023-02-02T17:14:00Z">
            <w:trPr>
              <w:gridAfter w:val="0"/>
            </w:trPr>
          </w:trPrChange>
        </w:trPr>
        <w:tc>
          <w:tcPr>
            <w:tcW w:w="1427" w:type="dxa"/>
            <w:tcPrChange w:id="6430" w:author="Στάθης Καπ" w:date="2023-02-02T17:14:00Z">
              <w:tcPr>
                <w:tcW w:w="882" w:type="dxa"/>
              </w:tcPr>
            </w:tcPrChange>
          </w:tcPr>
          <w:p w14:paraId="3CF93A2A" w14:textId="3DD65AC6" w:rsidR="008A6DAE" w:rsidRPr="00A21C84" w:rsidDel="001E2354" w:rsidRDefault="00DE0B51" w:rsidP="008A6DAE">
            <w:pPr>
              <w:rPr>
                <w:del w:id="6431" w:author="Στάθης Καπ" w:date="2023-02-27T02:00:00Z"/>
                <w:rFonts w:cstheme="minorHAnsi"/>
                <w:sz w:val="20"/>
                <w:szCs w:val="20"/>
                <w:lang w:val="el-GR"/>
                <w:rPrChange w:id="6432" w:author="Στάθης Καπ" w:date="2023-02-02T17:47:00Z">
                  <w:rPr>
                    <w:del w:id="6433" w:author="Στάθης Καπ" w:date="2023-02-27T02:00:00Z"/>
                  </w:rPr>
                </w:rPrChange>
              </w:rPr>
            </w:pPr>
            <w:del w:id="6434" w:author="Στάθης Καπ" w:date="2023-02-27T02:00:00Z">
              <w:r w:rsidRPr="00A21C84" w:rsidDel="001E2354">
                <w:rPr>
                  <w:rFonts w:cstheme="minorHAnsi"/>
                  <w:sz w:val="20"/>
                  <w:szCs w:val="20"/>
                  <w:rPrChange w:id="6435" w:author="Στάθης Καπ" w:date="2023-02-02T17:47:00Z">
                    <w:rPr>
                      <w:rFonts w:cstheme="minorHAnsi"/>
                      <w:sz w:val="18"/>
                      <w:szCs w:val="18"/>
                    </w:rPr>
                  </w:rPrChange>
                </w:rPr>
                <w:delText>p</w:delText>
              </w:r>
              <w:r w:rsidR="008A6DAE" w:rsidRPr="00A21C84" w:rsidDel="001E2354">
                <w:rPr>
                  <w:rFonts w:cstheme="minorHAnsi"/>
                  <w:sz w:val="20"/>
                  <w:szCs w:val="20"/>
                  <w:rPrChange w:id="6436" w:author="Στάθης Καπ" w:date="2023-02-02T17:47:00Z">
                    <w:rPr>
                      <w:rFonts w:cstheme="minorHAnsi"/>
                    </w:rPr>
                  </w:rPrChange>
                </w:rPr>
                <w:delText>r07</w:delText>
              </w:r>
            </w:del>
          </w:p>
        </w:tc>
        <w:tc>
          <w:tcPr>
            <w:tcW w:w="1427" w:type="dxa"/>
            <w:tcPrChange w:id="6437" w:author="Στάθης Καπ" w:date="2023-02-02T17:14:00Z">
              <w:tcPr>
                <w:tcW w:w="882" w:type="dxa"/>
                <w:gridSpan w:val="2"/>
              </w:tcPr>
            </w:tcPrChange>
          </w:tcPr>
          <w:p w14:paraId="40394290" w14:textId="3B3667F7" w:rsidR="008A6DAE" w:rsidRPr="00A21C84" w:rsidDel="001E2354" w:rsidRDefault="008A6DAE" w:rsidP="008A6DAE">
            <w:pPr>
              <w:rPr>
                <w:del w:id="6438" w:author="Στάθης Καπ" w:date="2023-02-27T02:00:00Z"/>
                <w:rFonts w:cstheme="minorHAnsi"/>
                <w:sz w:val="20"/>
                <w:szCs w:val="20"/>
                <w:rPrChange w:id="6439" w:author="Στάθης Καπ" w:date="2023-02-02T17:47:00Z">
                  <w:rPr>
                    <w:del w:id="6440" w:author="Στάθης Καπ" w:date="2023-02-27T02:00:00Z"/>
                    <w:rFonts w:cstheme="minorHAnsi"/>
                  </w:rPr>
                </w:rPrChange>
              </w:rPr>
            </w:pPr>
            <w:del w:id="6441" w:author="Στάθης Καπ" w:date="2023-02-27T02:00:00Z">
              <w:r w:rsidRPr="00A21C84" w:rsidDel="001E2354">
                <w:rPr>
                  <w:rFonts w:cstheme="minorHAnsi"/>
                  <w:sz w:val="20"/>
                  <w:szCs w:val="20"/>
                  <w:rPrChange w:id="6442" w:author="Στάθης Καπ" w:date="2023-02-02T17:47:00Z">
                    <w:rPr>
                      <w:rFonts w:cstheme="minorHAnsi"/>
                    </w:rPr>
                  </w:rPrChange>
                </w:rPr>
                <w:delText>298</w:delText>
              </w:r>
            </w:del>
          </w:p>
        </w:tc>
        <w:tc>
          <w:tcPr>
            <w:tcW w:w="1690" w:type="dxa"/>
            <w:tcPrChange w:id="6443" w:author="Στάθης Καπ" w:date="2023-02-02T17:14:00Z">
              <w:tcPr>
                <w:tcW w:w="883" w:type="dxa"/>
              </w:tcPr>
            </w:tcPrChange>
          </w:tcPr>
          <w:p w14:paraId="6FBB57F7" w14:textId="64039862" w:rsidR="008A6DAE" w:rsidRPr="00A21C84" w:rsidDel="001E2354" w:rsidRDefault="008A6DAE" w:rsidP="008A6DAE">
            <w:pPr>
              <w:rPr>
                <w:del w:id="6444" w:author="Στάθης Καπ" w:date="2023-02-27T02:00:00Z"/>
                <w:rFonts w:cstheme="minorHAnsi"/>
                <w:sz w:val="20"/>
                <w:szCs w:val="20"/>
                <w:rPrChange w:id="6445" w:author="Στάθης Καπ" w:date="2023-02-02T17:47:00Z">
                  <w:rPr>
                    <w:del w:id="6446" w:author="Στάθης Καπ" w:date="2023-02-27T02:00:00Z"/>
                    <w:rFonts w:cstheme="minorHAnsi"/>
                  </w:rPr>
                </w:rPrChange>
              </w:rPr>
            </w:pPr>
            <w:del w:id="6447" w:author="Στάθης Καπ" w:date="2023-02-27T02:00:00Z">
              <w:r w:rsidRPr="00A21C84" w:rsidDel="001E2354">
                <w:rPr>
                  <w:rFonts w:cstheme="minorHAnsi"/>
                  <w:sz w:val="20"/>
                  <w:szCs w:val="20"/>
                  <w:rPrChange w:id="6448" w:author="Στάθης Καπ" w:date="2023-02-02T17:47:00Z">
                    <w:rPr>
                      <w:rFonts w:cstheme="minorHAnsi"/>
                    </w:rPr>
                  </w:rPrChange>
                </w:rPr>
                <w:delText>291</w:delText>
              </w:r>
            </w:del>
          </w:p>
        </w:tc>
        <w:tc>
          <w:tcPr>
            <w:tcW w:w="1428" w:type="dxa"/>
            <w:tcPrChange w:id="6449" w:author="Στάθης Καπ" w:date="2023-02-02T17:14:00Z">
              <w:tcPr>
                <w:tcW w:w="883" w:type="dxa"/>
                <w:gridSpan w:val="2"/>
              </w:tcPr>
            </w:tcPrChange>
          </w:tcPr>
          <w:p w14:paraId="012A8DC7" w14:textId="20CF5A1B" w:rsidR="008A6DAE" w:rsidRPr="00A21C84" w:rsidDel="001E2354" w:rsidRDefault="008A6DAE" w:rsidP="008A6DAE">
            <w:pPr>
              <w:rPr>
                <w:del w:id="6450" w:author="Στάθης Καπ" w:date="2023-02-27T02:00:00Z"/>
                <w:rFonts w:cstheme="minorHAnsi"/>
                <w:sz w:val="20"/>
                <w:szCs w:val="20"/>
                <w:rPrChange w:id="6451" w:author="Στάθης Καπ" w:date="2023-02-02T17:47:00Z">
                  <w:rPr>
                    <w:del w:id="6452" w:author="Στάθης Καπ" w:date="2023-02-27T02:00:00Z"/>
                    <w:rFonts w:cstheme="minorHAnsi"/>
                  </w:rPr>
                </w:rPrChange>
              </w:rPr>
            </w:pPr>
            <w:del w:id="6453" w:author="Στάθης Καπ" w:date="2023-02-27T02:00:00Z">
              <w:r w:rsidRPr="00A21C84" w:rsidDel="001E2354">
                <w:rPr>
                  <w:rFonts w:cstheme="minorHAnsi"/>
                  <w:sz w:val="20"/>
                  <w:szCs w:val="20"/>
                  <w:rPrChange w:id="6454" w:author="Στάθης Καπ" w:date="2023-02-02T17:47:00Z">
                    <w:rPr>
                      <w:rFonts w:cstheme="minorHAnsi"/>
                    </w:rPr>
                  </w:rPrChange>
                </w:rPr>
                <w:delText>275</w:delText>
              </w:r>
            </w:del>
          </w:p>
        </w:tc>
        <w:tc>
          <w:tcPr>
            <w:tcW w:w="1428" w:type="dxa"/>
            <w:tcPrChange w:id="6455" w:author="Στάθης Καπ" w:date="2023-02-02T17:14:00Z">
              <w:tcPr>
                <w:tcW w:w="883" w:type="dxa"/>
              </w:tcPr>
            </w:tcPrChange>
          </w:tcPr>
          <w:p w14:paraId="588DC643" w14:textId="6AAFD039" w:rsidR="008A6DAE" w:rsidRPr="00A21C84" w:rsidDel="001E2354" w:rsidRDefault="008A6DAE" w:rsidP="008A6DAE">
            <w:pPr>
              <w:rPr>
                <w:del w:id="6456" w:author="Στάθης Καπ" w:date="2023-02-27T02:00:00Z"/>
                <w:rFonts w:cstheme="minorHAnsi"/>
                <w:sz w:val="20"/>
                <w:szCs w:val="20"/>
                <w:rPrChange w:id="6457" w:author="Στάθης Καπ" w:date="2023-02-02T17:47:00Z">
                  <w:rPr>
                    <w:del w:id="6458" w:author="Στάθης Καπ" w:date="2023-02-27T02:00:00Z"/>
                    <w:rFonts w:cstheme="minorHAnsi"/>
                  </w:rPr>
                </w:rPrChange>
              </w:rPr>
            </w:pPr>
            <w:del w:id="6459" w:author="Στάθης Καπ" w:date="2023-02-27T02:00:00Z">
              <w:r w:rsidRPr="00A21C84" w:rsidDel="001E2354">
                <w:rPr>
                  <w:rFonts w:cstheme="minorHAnsi"/>
                  <w:sz w:val="20"/>
                  <w:szCs w:val="20"/>
                  <w:rPrChange w:id="6460" w:author="Στάθης Καπ" w:date="2023-02-02T17:47:00Z">
                    <w:rPr>
                      <w:rFonts w:cstheme="minorHAnsi"/>
                    </w:rPr>
                  </w:rPrChange>
                </w:rPr>
                <w:delText>0.1</w:delText>
              </w:r>
            </w:del>
          </w:p>
        </w:tc>
        <w:tc>
          <w:tcPr>
            <w:tcW w:w="1428" w:type="dxa"/>
            <w:tcPrChange w:id="6461" w:author="Στάθης Καπ" w:date="2023-02-02T17:14:00Z">
              <w:tcPr>
                <w:tcW w:w="883" w:type="dxa"/>
                <w:gridSpan w:val="2"/>
              </w:tcPr>
            </w:tcPrChange>
          </w:tcPr>
          <w:p w14:paraId="51FBD04E" w14:textId="6438F867" w:rsidR="008A6DAE" w:rsidRPr="00A21C84" w:rsidDel="001E2354" w:rsidRDefault="008A6DAE" w:rsidP="008A6DAE">
            <w:pPr>
              <w:rPr>
                <w:del w:id="6462" w:author="Στάθης Καπ" w:date="2023-02-27T02:00:00Z"/>
                <w:rFonts w:cstheme="minorHAnsi"/>
                <w:sz w:val="20"/>
                <w:szCs w:val="20"/>
                <w:rPrChange w:id="6463" w:author="Στάθης Καπ" w:date="2023-02-02T17:47:00Z">
                  <w:rPr>
                    <w:del w:id="6464" w:author="Στάθης Καπ" w:date="2023-02-27T02:00:00Z"/>
                    <w:rFonts w:cstheme="minorHAnsi"/>
                  </w:rPr>
                </w:rPrChange>
              </w:rPr>
            </w:pPr>
            <w:del w:id="6465" w:author="Στάθης Καπ" w:date="2023-02-27T02:00:00Z">
              <w:r w:rsidRPr="00A21C84" w:rsidDel="001E2354">
                <w:rPr>
                  <w:rFonts w:cstheme="minorHAnsi"/>
                  <w:sz w:val="20"/>
                  <w:szCs w:val="20"/>
                  <w:rPrChange w:id="6466" w:author="Στάθης Καπ" w:date="2023-02-02T17:47:00Z">
                    <w:rPr>
                      <w:rFonts w:cstheme="minorHAnsi"/>
                    </w:rPr>
                  </w:rPrChange>
                </w:rPr>
                <w:delText>16</w:delText>
              </w:r>
            </w:del>
          </w:p>
        </w:tc>
      </w:tr>
      <w:tr w:rsidR="008A6DAE" w:rsidDel="001E2354" w14:paraId="4F16B2C4" w14:textId="21AEBB98" w:rsidTr="008A6DAE">
        <w:trPr>
          <w:jc w:val="center"/>
          <w:del w:id="6467" w:author="Στάθης Καπ" w:date="2023-02-27T02:00:00Z"/>
        </w:trPr>
        <w:tc>
          <w:tcPr>
            <w:tcW w:w="1427" w:type="dxa"/>
          </w:tcPr>
          <w:p w14:paraId="1443420A" w14:textId="1AB757D4" w:rsidR="008A6DAE" w:rsidRPr="00A21C84" w:rsidDel="001E2354" w:rsidRDefault="00DE0B51" w:rsidP="008A6DAE">
            <w:pPr>
              <w:rPr>
                <w:del w:id="6468" w:author="Στάθης Καπ" w:date="2023-02-27T02:00:00Z"/>
                <w:rFonts w:cstheme="minorHAnsi"/>
                <w:sz w:val="20"/>
                <w:szCs w:val="20"/>
                <w:rPrChange w:id="6469" w:author="Στάθης Καπ" w:date="2023-02-02T17:47:00Z">
                  <w:rPr>
                    <w:del w:id="6470" w:author="Στάθης Καπ" w:date="2023-02-27T02:00:00Z"/>
                    <w:rFonts w:cstheme="minorHAnsi"/>
                  </w:rPr>
                </w:rPrChange>
              </w:rPr>
            </w:pPr>
            <w:del w:id="6471" w:author="Στάθης Καπ" w:date="2023-02-27T02:00:00Z">
              <w:r w:rsidRPr="00A21C84" w:rsidDel="001E2354">
                <w:rPr>
                  <w:rFonts w:cstheme="minorHAnsi"/>
                  <w:sz w:val="20"/>
                  <w:szCs w:val="20"/>
                  <w:rPrChange w:id="6472" w:author="Στάθης Καπ" w:date="2023-02-02T17:47:00Z">
                    <w:rPr>
                      <w:rFonts w:cstheme="minorHAnsi"/>
                      <w:sz w:val="18"/>
                      <w:szCs w:val="18"/>
                    </w:rPr>
                  </w:rPrChange>
                </w:rPr>
                <w:delText>p</w:delText>
              </w:r>
              <w:r w:rsidR="008A6DAE" w:rsidRPr="00A21C84" w:rsidDel="001E2354">
                <w:rPr>
                  <w:rFonts w:cstheme="minorHAnsi"/>
                  <w:sz w:val="20"/>
                  <w:szCs w:val="20"/>
                  <w:rPrChange w:id="6473"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474" w:author="Στάθης Καπ" w:date="2023-02-27T02:00:00Z"/>
                <w:rFonts w:cstheme="minorHAnsi"/>
                <w:sz w:val="20"/>
                <w:szCs w:val="20"/>
                <w:rPrChange w:id="6475" w:author="Στάθης Καπ" w:date="2023-02-02T17:47:00Z">
                  <w:rPr>
                    <w:del w:id="6476" w:author="Στάθης Καπ" w:date="2023-02-27T02:00:00Z"/>
                    <w:rFonts w:cstheme="minorHAnsi"/>
                  </w:rPr>
                </w:rPrChange>
              </w:rPr>
            </w:pPr>
            <w:del w:id="6477" w:author="Στάθης Καπ" w:date="2023-02-27T02:00:00Z">
              <w:r w:rsidRPr="00A21C84" w:rsidDel="001E2354">
                <w:rPr>
                  <w:rFonts w:cstheme="minorHAnsi"/>
                  <w:sz w:val="20"/>
                  <w:szCs w:val="20"/>
                  <w:rPrChange w:id="6478"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479" w:author="Στάθης Καπ" w:date="2023-02-27T02:00:00Z"/>
                <w:rFonts w:cstheme="minorHAnsi"/>
                <w:sz w:val="20"/>
                <w:szCs w:val="20"/>
                <w:rPrChange w:id="6480" w:author="Στάθης Καπ" w:date="2023-02-02T17:47:00Z">
                  <w:rPr>
                    <w:del w:id="6481" w:author="Στάθης Καπ" w:date="2023-02-27T02:00:00Z"/>
                    <w:rFonts w:cstheme="minorHAnsi"/>
                  </w:rPr>
                </w:rPrChange>
              </w:rPr>
            </w:pPr>
            <w:del w:id="6482" w:author="Στάθης Καπ" w:date="2023-02-27T02:00:00Z">
              <w:r w:rsidRPr="00A21C84" w:rsidDel="001E2354">
                <w:rPr>
                  <w:rFonts w:cstheme="minorHAnsi"/>
                  <w:sz w:val="20"/>
                  <w:szCs w:val="20"/>
                  <w:rPrChange w:id="6483"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484" w:author="Στάθης Καπ" w:date="2023-02-27T02:00:00Z"/>
                <w:rFonts w:cstheme="minorHAnsi"/>
                <w:sz w:val="20"/>
                <w:szCs w:val="20"/>
                <w:rPrChange w:id="6485" w:author="Στάθης Καπ" w:date="2023-02-02T17:47:00Z">
                  <w:rPr>
                    <w:del w:id="6486" w:author="Στάθης Καπ" w:date="2023-02-27T02:00:00Z"/>
                    <w:rFonts w:cstheme="minorHAnsi"/>
                  </w:rPr>
                </w:rPrChange>
              </w:rPr>
            </w:pPr>
            <w:del w:id="6487" w:author="Στάθης Καπ" w:date="2023-02-27T02:00:00Z">
              <w:r w:rsidRPr="00A21C84" w:rsidDel="001E2354">
                <w:rPr>
                  <w:rFonts w:cstheme="minorHAnsi"/>
                  <w:sz w:val="20"/>
                  <w:szCs w:val="20"/>
                  <w:rPrChange w:id="6488"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489" w:author="Στάθης Καπ" w:date="2023-02-27T02:00:00Z"/>
                <w:rFonts w:cstheme="minorHAnsi"/>
                <w:sz w:val="20"/>
                <w:szCs w:val="20"/>
                <w:rPrChange w:id="6490" w:author="Στάθης Καπ" w:date="2023-02-02T17:47:00Z">
                  <w:rPr>
                    <w:del w:id="6491" w:author="Στάθης Καπ" w:date="2023-02-27T02:00:00Z"/>
                    <w:rFonts w:cstheme="minorHAnsi"/>
                  </w:rPr>
                </w:rPrChange>
              </w:rPr>
            </w:pPr>
            <w:del w:id="6492" w:author="Στάθης Καπ" w:date="2023-02-27T02:00:00Z">
              <w:r w:rsidRPr="00A21C84" w:rsidDel="001E2354">
                <w:rPr>
                  <w:rFonts w:cstheme="minorHAnsi"/>
                  <w:sz w:val="20"/>
                  <w:szCs w:val="20"/>
                  <w:rPrChange w:id="6493"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494" w:author="Στάθης Καπ" w:date="2023-02-27T02:00:00Z"/>
                <w:rFonts w:cstheme="minorHAnsi"/>
                <w:sz w:val="20"/>
                <w:szCs w:val="20"/>
                <w:rPrChange w:id="6495" w:author="Στάθης Καπ" w:date="2023-02-02T17:47:00Z">
                  <w:rPr>
                    <w:del w:id="6496" w:author="Στάθης Καπ" w:date="2023-02-27T02:00:00Z"/>
                    <w:rFonts w:cstheme="minorHAnsi"/>
                  </w:rPr>
                </w:rPrChange>
              </w:rPr>
            </w:pPr>
            <w:del w:id="6497" w:author="Στάθης Καπ" w:date="2023-02-27T02:00:00Z">
              <w:r w:rsidRPr="00A21C84" w:rsidDel="001E2354">
                <w:rPr>
                  <w:rFonts w:cstheme="minorHAnsi"/>
                  <w:sz w:val="20"/>
                  <w:szCs w:val="20"/>
                  <w:rPrChange w:id="6498" w:author="Στάθης Καπ" w:date="2023-02-02T17:47:00Z">
                    <w:rPr>
                      <w:rFonts w:cstheme="minorHAnsi"/>
                    </w:rPr>
                  </w:rPrChange>
                </w:rPr>
                <w:delText>25</w:delText>
              </w:r>
            </w:del>
          </w:p>
        </w:tc>
      </w:tr>
      <w:tr w:rsidR="008A6DAE" w:rsidDel="001E2354" w14:paraId="5EC89179" w14:textId="4DC680FB" w:rsidTr="008A6DAE">
        <w:trPr>
          <w:jc w:val="center"/>
          <w:del w:id="6499" w:author="Στάθης Καπ" w:date="2023-02-27T02:00:00Z"/>
        </w:trPr>
        <w:tc>
          <w:tcPr>
            <w:tcW w:w="1427" w:type="dxa"/>
          </w:tcPr>
          <w:p w14:paraId="34D4E97D" w14:textId="2063D304" w:rsidR="008A6DAE" w:rsidRPr="00A21C84" w:rsidDel="001E2354" w:rsidRDefault="00DE0B51" w:rsidP="008A6DAE">
            <w:pPr>
              <w:rPr>
                <w:del w:id="6500" w:author="Στάθης Καπ" w:date="2023-02-27T02:00:00Z"/>
                <w:rFonts w:cstheme="minorHAnsi"/>
                <w:sz w:val="20"/>
                <w:szCs w:val="20"/>
                <w:rPrChange w:id="6501" w:author="Στάθης Καπ" w:date="2023-02-02T17:47:00Z">
                  <w:rPr>
                    <w:del w:id="6502" w:author="Στάθης Καπ" w:date="2023-02-27T02:00:00Z"/>
                    <w:rFonts w:cstheme="minorHAnsi"/>
                  </w:rPr>
                </w:rPrChange>
              </w:rPr>
            </w:pPr>
            <w:del w:id="6503" w:author="Στάθης Καπ" w:date="2023-02-27T02:00:00Z">
              <w:r w:rsidRPr="00A21C84" w:rsidDel="001E2354">
                <w:rPr>
                  <w:rFonts w:cstheme="minorHAnsi"/>
                  <w:sz w:val="20"/>
                  <w:szCs w:val="20"/>
                  <w:rPrChange w:id="6504" w:author="Στάθης Καπ" w:date="2023-02-02T17:47:00Z">
                    <w:rPr>
                      <w:rFonts w:cstheme="minorHAnsi"/>
                      <w:sz w:val="18"/>
                      <w:szCs w:val="18"/>
                    </w:rPr>
                  </w:rPrChange>
                </w:rPr>
                <w:delText>p</w:delText>
              </w:r>
              <w:r w:rsidR="008A6DAE" w:rsidRPr="00A21C84" w:rsidDel="001E2354">
                <w:rPr>
                  <w:rFonts w:cstheme="minorHAnsi"/>
                  <w:sz w:val="20"/>
                  <w:szCs w:val="20"/>
                  <w:rPrChange w:id="6505"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506" w:author="Στάθης Καπ" w:date="2023-02-27T02:00:00Z"/>
                <w:rFonts w:cstheme="minorHAnsi"/>
                <w:sz w:val="20"/>
                <w:szCs w:val="20"/>
                <w:rPrChange w:id="6507" w:author="Στάθης Καπ" w:date="2023-02-02T17:47:00Z">
                  <w:rPr>
                    <w:del w:id="6508" w:author="Στάθης Καπ" w:date="2023-02-27T02:00:00Z"/>
                    <w:rFonts w:cstheme="minorHAnsi"/>
                  </w:rPr>
                </w:rPrChange>
              </w:rPr>
            </w:pPr>
            <w:del w:id="6509" w:author="Στάθης Καπ" w:date="2023-02-27T02:00:00Z">
              <w:r w:rsidRPr="00A21C84" w:rsidDel="001E2354">
                <w:rPr>
                  <w:rFonts w:cstheme="minorHAnsi"/>
                  <w:sz w:val="20"/>
                  <w:szCs w:val="20"/>
                  <w:rPrChange w:id="6510"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511" w:author="Στάθης Καπ" w:date="2023-02-27T02:00:00Z"/>
                <w:rFonts w:cstheme="minorHAnsi"/>
                <w:sz w:val="20"/>
                <w:szCs w:val="20"/>
                <w:rPrChange w:id="6512" w:author="Στάθης Καπ" w:date="2023-02-02T17:47:00Z">
                  <w:rPr>
                    <w:del w:id="6513" w:author="Στάθης Καπ" w:date="2023-02-27T02:00:00Z"/>
                    <w:rFonts w:cstheme="minorHAnsi"/>
                  </w:rPr>
                </w:rPrChange>
              </w:rPr>
            </w:pPr>
            <w:del w:id="6514" w:author="Στάθης Καπ" w:date="2023-02-27T02:00:00Z">
              <w:r w:rsidRPr="00A21C84" w:rsidDel="001E2354">
                <w:rPr>
                  <w:rFonts w:cstheme="minorHAnsi"/>
                  <w:sz w:val="20"/>
                  <w:szCs w:val="20"/>
                  <w:rPrChange w:id="6515"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516" w:author="Στάθης Καπ" w:date="2023-02-27T02:00:00Z"/>
                <w:rFonts w:cstheme="minorHAnsi"/>
                <w:sz w:val="20"/>
                <w:szCs w:val="20"/>
                <w:rPrChange w:id="6517" w:author="Στάθης Καπ" w:date="2023-02-02T17:47:00Z">
                  <w:rPr>
                    <w:del w:id="6518" w:author="Στάθης Καπ" w:date="2023-02-27T02:00:00Z"/>
                    <w:rFonts w:cstheme="minorHAnsi"/>
                  </w:rPr>
                </w:rPrChange>
              </w:rPr>
            </w:pPr>
            <w:del w:id="6519" w:author="Στάθης Καπ" w:date="2023-02-27T02:00:00Z">
              <w:r w:rsidRPr="00A21C84" w:rsidDel="001E2354">
                <w:rPr>
                  <w:rFonts w:cstheme="minorHAnsi"/>
                  <w:sz w:val="20"/>
                  <w:szCs w:val="20"/>
                  <w:rPrChange w:id="6520"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521" w:author="Στάθης Καπ" w:date="2023-02-27T02:00:00Z"/>
                <w:rFonts w:cstheme="minorHAnsi"/>
                <w:sz w:val="20"/>
                <w:szCs w:val="20"/>
                <w:rPrChange w:id="6522" w:author="Στάθης Καπ" w:date="2023-02-02T17:47:00Z">
                  <w:rPr>
                    <w:del w:id="6523" w:author="Στάθης Καπ" w:date="2023-02-27T02:00:00Z"/>
                    <w:rFonts w:cstheme="minorHAnsi"/>
                  </w:rPr>
                </w:rPrChange>
              </w:rPr>
            </w:pPr>
            <w:del w:id="6524" w:author="Στάθης Καπ" w:date="2023-02-27T02:00:00Z">
              <w:r w:rsidRPr="00A21C84" w:rsidDel="001E2354">
                <w:rPr>
                  <w:rFonts w:cstheme="minorHAnsi"/>
                  <w:sz w:val="20"/>
                  <w:szCs w:val="20"/>
                  <w:rPrChange w:id="6525"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526" w:author="Στάθης Καπ" w:date="2023-02-27T02:00:00Z"/>
                <w:rFonts w:cstheme="minorHAnsi"/>
                <w:sz w:val="20"/>
                <w:szCs w:val="20"/>
                <w:rPrChange w:id="6527" w:author="Στάθης Καπ" w:date="2023-02-02T17:47:00Z">
                  <w:rPr>
                    <w:del w:id="6528" w:author="Στάθης Καπ" w:date="2023-02-27T02:00:00Z"/>
                    <w:rFonts w:cstheme="minorHAnsi"/>
                  </w:rPr>
                </w:rPrChange>
              </w:rPr>
            </w:pPr>
            <w:del w:id="6529" w:author="Στάθης Καπ" w:date="2023-02-27T02:00:00Z">
              <w:r w:rsidRPr="00A21C84" w:rsidDel="001E2354">
                <w:rPr>
                  <w:rFonts w:cstheme="minorHAnsi"/>
                  <w:sz w:val="20"/>
                  <w:szCs w:val="20"/>
                  <w:rPrChange w:id="6530" w:author="Στάθης Καπ" w:date="2023-02-02T17:47:00Z">
                    <w:rPr>
                      <w:rFonts w:cstheme="minorHAnsi"/>
                    </w:rPr>
                  </w:rPrChange>
                </w:rPr>
                <w:delText>25</w:delText>
              </w:r>
            </w:del>
          </w:p>
        </w:tc>
      </w:tr>
      <w:tr w:rsidR="008A6DAE" w:rsidDel="001E2354" w14:paraId="464A5A69" w14:textId="1130B8C2" w:rsidTr="008A6DAE">
        <w:trPr>
          <w:jc w:val="center"/>
          <w:del w:id="6531" w:author="Στάθης Καπ" w:date="2023-02-27T02:00:00Z"/>
        </w:trPr>
        <w:tc>
          <w:tcPr>
            <w:tcW w:w="1427" w:type="dxa"/>
          </w:tcPr>
          <w:p w14:paraId="4F81B396" w14:textId="2BAB9910" w:rsidR="008A6DAE" w:rsidRPr="00A21C84" w:rsidDel="001E2354" w:rsidRDefault="00DE0B51" w:rsidP="008A6DAE">
            <w:pPr>
              <w:rPr>
                <w:del w:id="6532" w:author="Στάθης Καπ" w:date="2023-02-27T02:00:00Z"/>
                <w:rFonts w:cstheme="minorHAnsi"/>
                <w:sz w:val="20"/>
                <w:szCs w:val="20"/>
                <w:rPrChange w:id="6533" w:author="Στάθης Καπ" w:date="2023-02-02T17:47:00Z">
                  <w:rPr>
                    <w:del w:id="6534" w:author="Στάθης Καπ" w:date="2023-02-27T02:00:00Z"/>
                    <w:rFonts w:cstheme="minorHAnsi"/>
                  </w:rPr>
                </w:rPrChange>
              </w:rPr>
            </w:pPr>
            <w:del w:id="6535" w:author="Στάθης Καπ" w:date="2023-02-27T02:00:00Z">
              <w:r w:rsidRPr="00A21C84" w:rsidDel="001E2354">
                <w:rPr>
                  <w:rFonts w:cstheme="minorHAnsi"/>
                  <w:sz w:val="20"/>
                  <w:szCs w:val="20"/>
                  <w:rPrChange w:id="6536" w:author="Στάθης Καπ" w:date="2023-02-02T17:47:00Z">
                    <w:rPr>
                      <w:rFonts w:cstheme="minorHAnsi"/>
                      <w:sz w:val="18"/>
                      <w:szCs w:val="18"/>
                    </w:rPr>
                  </w:rPrChange>
                </w:rPr>
                <w:delText>p</w:delText>
              </w:r>
              <w:r w:rsidR="008A6DAE" w:rsidRPr="00A21C84" w:rsidDel="001E2354">
                <w:rPr>
                  <w:rFonts w:cstheme="minorHAnsi"/>
                  <w:sz w:val="20"/>
                  <w:szCs w:val="20"/>
                  <w:rPrChange w:id="6537"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538" w:author="Στάθης Καπ" w:date="2023-02-27T02:00:00Z"/>
                <w:rFonts w:cstheme="minorHAnsi"/>
                <w:sz w:val="20"/>
                <w:szCs w:val="20"/>
                <w:rPrChange w:id="6539" w:author="Στάθης Καπ" w:date="2023-02-02T17:47:00Z">
                  <w:rPr>
                    <w:del w:id="6540" w:author="Στάθης Καπ" w:date="2023-02-27T02:00:00Z"/>
                    <w:rFonts w:cstheme="minorHAnsi"/>
                  </w:rPr>
                </w:rPrChange>
              </w:rPr>
            </w:pPr>
            <w:del w:id="6541" w:author="Στάθης Καπ" w:date="2023-02-27T02:00:00Z">
              <w:r w:rsidRPr="00A21C84" w:rsidDel="001E2354">
                <w:rPr>
                  <w:rFonts w:cstheme="minorHAnsi"/>
                  <w:sz w:val="20"/>
                  <w:szCs w:val="20"/>
                  <w:rPrChange w:id="6542"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543" w:author="Στάθης Καπ" w:date="2023-02-27T02:00:00Z"/>
                <w:rFonts w:cstheme="minorHAnsi"/>
                <w:sz w:val="20"/>
                <w:szCs w:val="20"/>
                <w:rPrChange w:id="6544" w:author="Στάθης Καπ" w:date="2023-02-02T17:47:00Z">
                  <w:rPr>
                    <w:del w:id="6545" w:author="Στάθης Καπ" w:date="2023-02-27T02:00:00Z"/>
                    <w:rFonts w:cstheme="minorHAnsi"/>
                  </w:rPr>
                </w:rPrChange>
              </w:rPr>
            </w:pPr>
            <w:del w:id="6546" w:author="Στάθης Καπ" w:date="2023-02-27T02:00:00Z">
              <w:r w:rsidRPr="00A21C84" w:rsidDel="001E2354">
                <w:rPr>
                  <w:rFonts w:cstheme="minorHAnsi"/>
                  <w:sz w:val="20"/>
                  <w:szCs w:val="20"/>
                  <w:rPrChange w:id="6547"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548" w:author="Στάθης Καπ" w:date="2023-02-27T02:00:00Z"/>
                <w:rFonts w:cstheme="minorHAnsi"/>
                <w:sz w:val="20"/>
                <w:szCs w:val="20"/>
                <w:rPrChange w:id="6549" w:author="Στάθης Καπ" w:date="2023-02-02T17:47:00Z">
                  <w:rPr>
                    <w:del w:id="6550" w:author="Στάθης Καπ" w:date="2023-02-27T02:00:00Z"/>
                    <w:rFonts w:cstheme="minorHAnsi"/>
                  </w:rPr>
                </w:rPrChange>
              </w:rPr>
            </w:pPr>
            <w:del w:id="6551" w:author="Στάθης Καπ" w:date="2023-02-27T02:00:00Z">
              <w:r w:rsidRPr="00A21C84" w:rsidDel="001E2354">
                <w:rPr>
                  <w:rFonts w:cstheme="minorHAnsi"/>
                  <w:sz w:val="20"/>
                  <w:szCs w:val="20"/>
                  <w:rPrChange w:id="6552"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553" w:author="Στάθης Καπ" w:date="2023-02-27T02:00:00Z"/>
                <w:rFonts w:cstheme="minorHAnsi"/>
                <w:sz w:val="20"/>
                <w:szCs w:val="20"/>
                <w:rPrChange w:id="6554" w:author="Στάθης Καπ" w:date="2023-02-02T17:47:00Z">
                  <w:rPr>
                    <w:del w:id="6555" w:author="Στάθης Καπ" w:date="2023-02-27T02:00:00Z"/>
                    <w:rFonts w:cstheme="minorHAnsi"/>
                  </w:rPr>
                </w:rPrChange>
              </w:rPr>
            </w:pPr>
            <w:del w:id="6556" w:author="Στάθης Καπ" w:date="2023-02-27T02:00:00Z">
              <w:r w:rsidRPr="00A21C84" w:rsidDel="001E2354">
                <w:rPr>
                  <w:rFonts w:cstheme="minorHAnsi"/>
                  <w:sz w:val="20"/>
                  <w:szCs w:val="20"/>
                  <w:rPrChange w:id="6557"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558" w:author="Στάθης Καπ" w:date="2023-02-27T02:00:00Z"/>
                <w:rFonts w:cstheme="minorHAnsi"/>
                <w:sz w:val="20"/>
                <w:szCs w:val="20"/>
                <w:rPrChange w:id="6559" w:author="Στάθης Καπ" w:date="2023-02-02T17:47:00Z">
                  <w:rPr>
                    <w:del w:id="6560" w:author="Στάθης Καπ" w:date="2023-02-27T02:00:00Z"/>
                    <w:rFonts w:cstheme="minorHAnsi"/>
                  </w:rPr>
                </w:rPrChange>
              </w:rPr>
            </w:pPr>
            <w:del w:id="6561" w:author="Στάθης Καπ" w:date="2023-02-27T02:00:00Z">
              <w:r w:rsidRPr="00A21C84" w:rsidDel="001E2354">
                <w:rPr>
                  <w:rFonts w:cstheme="minorHAnsi"/>
                  <w:sz w:val="20"/>
                  <w:szCs w:val="20"/>
                  <w:rPrChange w:id="6562" w:author="Στάθης Καπ" w:date="2023-02-02T17:47:00Z">
                    <w:rPr>
                      <w:rFonts w:cstheme="minorHAnsi"/>
                    </w:rPr>
                  </w:rPrChange>
                </w:rPr>
                <w:delText>29</w:delText>
              </w:r>
            </w:del>
          </w:p>
        </w:tc>
      </w:tr>
      <w:tr w:rsidR="008A6DAE" w:rsidDel="001E2354" w14:paraId="45018DE8" w14:textId="0159EE52" w:rsidTr="008A6DAE">
        <w:trPr>
          <w:jc w:val="center"/>
          <w:del w:id="6563" w:author="Στάθης Καπ" w:date="2023-02-27T02:00:00Z"/>
        </w:trPr>
        <w:tc>
          <w:tcPr>
            <w:tcW w:w="1427" w:type="dxa"/>
          </w:tcPr>
          <w:p w14:paraId="2D7B3F25" w14:textId="34491E1E" w:rsidR="008A6DAE" w:rsidRPr="00A21C84" w:rsidDel="001E2354" w:rsidRDefault="00DE0B51" w:rsidP="008A6DAE">
            <w:pPr>
              <w:rPr>
                <w:del w:id="6564" w:author="Στάθης Καπ" w:date="2023-02-27T02:00:00Z"/>
                <w:rFonts w:cstheme="minorHAnsi"/>
                <w:sz w:val="20"/>
                <w:szCs w:val="20"/>
                <w:rPrChange w:id="6565" w:author="Στάθης Καπ" w:date="2023-02-02T17:47:00Z">
                  <w:rPr>
                    <w:del w:id="6566" w:author="Στάθης Καπ" w:date="2023-02-27T02:00:00Z"/>
                    <w:rFonts w:cstheme="minorHAnsi"/>
                  </w:rPr>
                </w:rPrChange>
              </w:rPr>
            </w:pPr>
            <w:del w:id="6567" w:author="Στάθης Καπ" w:date="2023-02-27T02:00:00Z">
              <w:r w:rsidRPr="00A21C84" w:rsidDel="001E2354">
                <w:rPr>
                  <w:rFonts w:cstheme="minorHAnsi"/>
                  <w:sz w:val="20"/>
                  <w:szCs w:val="20"/>
                  <w:rPrChange w:id="6568" w:author="Στάθης Καπ" w:date="2023-02-02T17:47:00Z">
                    <w:rPr>
                      <w:rFonts w:cstheme="minorHAnsi"/>
                      <w:sz w:val="18"/>
                      <w:szCs w:val="18"/>
                    </w:rPr>
                  </w:rPrChange>
                </w:rPr>
                <w:delText>p</w:delText>
              </w:r>
              <w:r w:rsidR="008A6DAE" w:rsidRPr="00A21C84" w:rsidDel="001E2354">
                <w:rPr>
                  <w:rFonts w:cstheme="minorHAnsi"/>
                  <w:sz w:val="20"/>
                  <w:szCs w:val="20"/>
                  <w:rPrChange w:id="6569"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570" w:author="Στάθης Καπ" w:date="2023-02-27T02:00:00Z"/>
                <w:rFonts w:cstheme="minorHAnsi"/>
                <w:sz w:val="20"/>
                <w:szCs w:val="20"/>
                <w:rPrChange w:id="6571" w:author="Στάθης Καπ" w:date="2023-02-02T17:47:00Z">
                  <w:rPr>
                    <w:del w:id="6572" w:author="Στάθης Καπ" w:date="2023-02-27T02:00:00Z"/>
                    <w:rFonts w:cstheme="minorHAnsi"/>
                  </w:rPr>
                </w:rPrChange>
              </w:rPr>
            </w:pPr>
            <w:del w:id="6573" w:author="Στάθης Καπ" w:date="2023-02-27T02:00:00Z">
              <w:r w:rsidRPr="00A21C84" w:rsidDel="001E2354">
                <w:rPr>
                  <w:rFonts w:cstheme="minorHAnsi"/>
                  <w:sz w:val="20"/>
                  <w:szCs w:val="20"/>
                  <w:rPrChange w:id="6574"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575" w:author="Στάθης Καπ" w:date="2023-02-27T02:00:00Z"/>
                <w:rFonts w:cstheme="minorHAnsi"/>
                <w:sz w:val="20"/>
                <w:szCs w:val="20"/>
                <w:rPrChange w:id="6576" w:author="Στάθης Καπ" w:date="2023-02-02T17:47:00Z">
                  <w:rPr>
                    <w:del w:id="6577" w:author="Στάθης Καπ" w:date="2023-02-27T02:00:00Z"/>
                    <w:rFonts w:cstheme="minorHAnsi"/>
                  </w:rPr>
                </w:rPrChange>
              </w:rPr>
            </w:pPr>
            <w:del w:id="6578" w:author="Στάθης Καπ" w:date="2023-02-27T02:00:00Z">
              <w:r w:rsidRPr="00A21C84" w:rsidDel="001E2354">
                <w:rPr>
                  <w:rFonts w:cstheme="minorHAnsi"/>
                  <w:sz w:val="20"/>
                  <w:szCs w:val="20"/>
                  <w:rPrChange w:id="6579"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580" w:author="Στάθης Καπ" w:date="2023-02-27T02:00:00Z"/>
                <w:rFonts w:cstheme="minorHAnsi"/>
                <w:sz w:val="20"/>
                <w:szCs w:val="20"/>
                <w:rPrChange w:id="6581" w:author="Στάθης Καπ" w:date="2023-02-02T17:47:00Z">
                  <w:rPr>
                    <w:del w:id="6582" w:author="Στάθης Καπ" w:date="2023-02-27T02:00:00Z"/>
                    <w:rFonts w:cstheme="minorHAnsi"/>
                  </w:rPr>
                </w:rPrChange>
              </w:rPr>
            </w:pPr>
            <w:del w:id="6583" w:author="Στάθης Καπ" w:date="2023-02-27T02:00:00Z">
              <w:r w:rsidRPr="00A21C84" w:rsidDel="001E2354">
                <w:rPr>
                  <w:rFonts w:cstheme="minorHAnsi"/>
                  <w:sz w:val="20"/>
                  <w:szCs w:val="20"/>
                  <w:rPrChange w:id="6584"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585" w:author="Στάθης Καπ" w:date="2023-02-27T02:00:00Z"/>
                <w:rFonts w:cstheme="minorHAnsi"/>
                <w:sz w:val="20"/>
                <w:szCs w:val="20"/>
                <w:rPrChange w:id="6586" w:author="Στάθης Καπ" w:date="2023-02-02T17:47:00Z">
                  <w:rPr>
                    <w:del w:id="6587" w:author="Στάθης Καπ" w:date="2023-02-27T02:00:00Z"/>
                    <w:rFonts w:cstheme="minorHAnsi"/>
                  </w:rPr>
                </w:rPrChange>
              </w:rPr>
            </w:pPr>
            <w:del w:id="6588" w:author="Στάθης Καπ" w:date="2023-02-27T02:00:00Z">
              <w:r w:rsidRPr="00A21C84" w:rsidDel="001E2354">
                <w:rPr>
                  <w:rFonts w:cstheme="minorHAnsi"/>
                  <w:sz w:val="20"/>
                  <w:szCs w:val="20"/>
                  <w:rPrChange w:id="6589"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590" w:author="Στάθης Καπ" w:date="2023-02-27T02:00:00Z"/>
                <w:rFonts w:cstheme="minorHAnsi"/>
                <w:sz w:val="20"/>
                <w:szCs w:val="20"/>
                <w:rPrChange w:id="6591" w:author="Στάθης Καπ" w:date="2023-02-02T17:47:00Z">
                  <w:rPr>
                    <w:del w:id="6592" w:author="Στάθης Καπ" w:date="2023-02-27T02:00:00Z"/>
                    <w:rFonts w:cstheme="minorHAnsi"/>
                  </w:rPr>
                </w:rPrChange>
              </w:rPr>
            </w:pPr>
            <w:del w:id="6593" w:author="Στάθης Καπ" w:date="2023-02-27T02:00:00Z">
              <w:r w:rsidRPr="00A21C84" w:rsidDel="001E2354">
                <w:rPr>
                  <w:rFonts w:cstheme="minorHAnsi"/>
                  <w:sz w:val="20"/>
                  <w:szCs w:val="20"/>
                  <w:rPrChange w:id="6594" w:author="Στάθης Καπ" w:date="2023-02-02T17:47:00Z">
                    <w:rPr>
                      <w:rFonts w:cstheme="minorHAnsi"/>
                    </w:rPr>
                  </w:rPrChange>
                </w:rPr>
                <w:delText>21</w:delText>
              </w:r>
            </w:del>
          </w:p>
        </w:tc>
      </w:tr>
      <w:tr w:rsidR="008A6DAE" w:rsidDel="001E2354" w14:paraId="6464C33B" w14:textId="5294A976" w:rsidTr="008A6DAE">
        <w:trPr>
          <w:jc w:val="center"/>
          <w:del w:id="6595" w:author="Στάθης Καπ" w:date="2023-02-27T02:00:00Z"/>
        </w:trPr>
        <w:tc>
          <w:tcPr>
            <w:tcW w:w="1427" w:type="dxa"/>
          </w:tcPr>
          <w:p w14:paraId="67ADDB77" w14:textId="41DD640F" w:rsidR="008A6DAE" w:rsidRPr="00A21C84" w:rsidDel="001E2354" w:rsidRDefault="00DE0B51" w:rsidP="008A6DAE">
            <w:pPr>
              <w:rPr>
                <w:del w:id="6596" w:author="Στάθης Καπ" w:date="2023-02-27T02:00:00Z"/>
                <w:rFonts w:cstheme="minorHAnsi"/>
                <w:sz w:val="20"/>
                <w:szCs w:val="20"/>
                <w:rPrChange w:id="6597" w:author="Στάθης Καπ" w:date="2023-02-02T17:47:00Z">
                  <w:rPr>
                    <w:del w:id="6598" w:author="Στάθης Καπ" w:date="2023-02-27T02:00:00Z"/>
                    <w:rFonts w:cstheme="minorHAnsi"/>
                  </w:rPr>
                </w:rPrChange>
              </w:rPr>
            </w:pPr>
            <w:del w:id="6599" w:author="Στάθης Καπ" w:date="2023-02-27T02:00:00Z">
              <w:r w:rsidRPr="00A21C84" w:rsidDel="001E2354">
                <w:rPr>
                  <w:rFonts w:cstheme="minorHAnsi"/>
                  <w:sz w:val="20"/>
                  <w:szCs w:val="20"/>
                  <w:rPrChange w:id="6600" w:author="Στάθης Καπ" w:date="2023-02-02T17:47:00Z">
                    <w:rPr>
                      <w:rFonts w:cstheme="minorHAnsi"/>
                      <w:sz w:val="18"/>
                      <w:szCs w:val="18"/>
                    </w:rPr>
                  </w:rPrChange>
                </w:rPr>
                <w:delText>p</w:delText>
              </w:r>
              <w:r w:rsidR="008A6DAE" w:rsidRPr="00A21C84" w:rsidDel="001E2354">
                <w:rPr>
                  <w:rFonts w:cstheme="minorHAnsi"/>
                  <w:sz w:val="20"/>
                  <w:szCs w:val="20"/>
                  <w:rPrChange w:id="6601"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602" w:author="Στάθης Καπ" w:date="2023-02-27T02:00:00Z"/>
                <w:rFonts w:cstheme="minorHAnsi"/>
                <w:sz w:val="20"/>
                <w:szCs w:val="20"/>
                <w:rPrChange w:id="6603" w:author="Στάθης Καπ" w:date="2023-02-02T17:47:00Z">
                  <w:rPr>
                    <w:del w:id="6604" w:author="Στάθης Καπ" w:date="2023-02-27T02:00:00Z"/>
                    <w:rFonts w:cstheme="minorHAnsi"/>
                  </w:rPr>
                </w:rPrChange>
              </w:rPr>
            </w:pPr>
            <w:del w:id="6605" w:author="Στάθης Καπ" w:date="2023-02-27T02:00:00Z">
              <w:r w:rsidRPr="00A21C84" w:rsidDel="001E2354">
                <w:rPr>
                  <w:rFonts w:cstheme="minorHAnsi"/>
                  <w:sz w:val="20"/>
                  <w:szCs w:val="20"/>
                  <w:rPrChange w:id="6606"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607" w:author="Στάθης Καπ" w:date="2023-02-27T02:00:00Z"/>
                <w:rFonts w:cstheme="minorHAnsi"/>
                <w:sz w:val="20"/>
                <w:szCs w:val="20"/>
                <w:rPrChange w:id="6608" w:author="Στάθης Καπ" w:date="2023-02-02T17:47:00Z">
                  <w:rPr>
                    <w:del w:id="6609" w:author="Στάθης Καπ" w:date="2023-02-27T02:00:00Z"/>
                    <w:rFonts w:cstheme="minorHAnsi"/>
                  </w:rPr>
                </w:rPrChange>
              </w:rPr>
            </w:pPr>
            <w:del w:id="6610" w:author="Στάθης Καπ" w:date="2023-02-27T02:00:00Z">
              <w:r w:rsidRPr="00A21C84" w:rsidDel="001E2354">
                <w:rPr>
                  <w:rFonts w:cstheme="minorHAnsi"/>
                  <w:sz w:val="20"/>
                  <w:szCs w:val="20"/>
                  <w:rPrChange w:id="6611"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612" w:author="Στάθης Καπ" w:date="2023-02-27T02:00:00Z"/>
                <w:rFonts w:cstheme="minorHAnsi"/>
                <w:sz w:val="20"/>
                <w:szCs w:val="20"/>
                <w:rPrChange w:id="6613" w:author="Στάθης Καπ" w:date="2023-02-02T17:47:00Z">
                  <w:rPr>
                    <w:del w:id="6614" w:author="Στάθης Καπ" w:date="2023-02-27T02:00:00Z"/>
                    <w:rFonts w:cstheme="minorHAnsi"/>
                  </w:rPr>
                </w:rPrChange>
              </w:rPr>
            </w:pPr>
            <w:del w:id="6615" w:author="Στάθης Καπ" w:date="2023-02-27T02:00:00Z">
              <w:r w:rsidRPr="00A21C84" w:rsidDel="001E2354">
                <w:rPr>
                  <w:rFonts w:cstheme="minorHAnsi"/>
                  <w:sz w:val="20"/>
                  <w:szCs w:val="20"/>
                  <w:rPrChange w:id="6616"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617" w:author="Στάθης Καπ" w:date="2023-02-27T02:00:00Z"/>
                <w:rFonts w:cstheme="minorHAnsi"/>
                <w:sz w:val="20"/>
                <w:szCs w:val="20"/>
                <w:rPrChange w:id="6618" w:author="Στάθης Καπ" w:date="2023-02-02T17:47:00Z">
                  <w:rPr>
                    <w:del w:id="6619" w:author="Στάθης Καπ" w:date="2023-02-27T02:00:00Z"/>
                    <w:rFonts w:cstheme="minorHAnsi"/>
                  </w:rPr>
                </w:rPrChange>
              </w:rPr>
            </w:pPr>
            <w:del w:id="6620" w:author="Στάθης Καπ" w:date="2023-02-27T02:00:00Z">
              <w:r w:rsidRPr="00A21C84" w:rsidDel="001E2354">
                <w:rPr>
                  <w:rFonts w:cstheme="minorHAnsi"/>
                  <w:sz w:val="20"/>
                  <w:szCs w:val="20"/>
                  <w:rPrChange w:id="6621"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622" w:author="Στάθης Καπ" w:date="2023-02-27T02:00:00Z"/>
                <w:rFonts w:cstheme="minorHAnsi"/>
                <w:sz w:val="20"/>
                <w:szCs w:val="20"/>
                <w:rPrChange w:id="6623" w:author="Στάθης Καπ" w:date="2023-02-02T17:47:00Z">
                  <w:rPr>
                    <w:del w:id="6624" w:author="Στάθης Καπ" w:date="2023-02-27T02:00:00Z"/>
                    <w:rFonts w:cstheme="minorHAnsi"/>
                  </w:rPr>
                </w:rPrChange>
              </w:rPr>
            </w:pPr>
            <w:del w:id="6625" w:author="Στάθης Καπ" w:date="2023-02-27T02:00:00Z">
              <w:r w:rsidRPr="00A21C84" w:rsidDel="001E2354">
                <w:rPr>
                  <w:rFonts w:cstheme="minorHAnsi"/>
                  <w:sz w:val="20"/>
                  <w:szCs w:val="20"/>
                  <w:rPrChange w:id="6626" w:author="Στάθης Καπ" w:date="2023-02-02T17:47:00Z">
                    <w:rPr>
                      <w:rFonts w:cstheme="minorHAnsi"/>
                    </w:rPr>
                  </w:rPrChange>
                </w:rPr>
                <w:delText>24</w:delText>
              </w:r>
            </w:del>
          </w:p>
        </w:tc>
      </w:tr>
      <w:tr w:rsidR="008A6DAE" w:rsidDel="001E2354" w14:paraId="0EDF86EB" w14:textId="5153591F" w:rsidTr="008A6DAE">
        <w:trPr>
          <w:jc w:val="center"/>
          <w:del w:id="6627" w:author="Στάθης Καπ" w:date="2023-02-27T02:00:00Z"/>
        </w:trPr>
        <w:tc>
          <w:tcPr>
            <w:tcW w:w="1427" w:type="dxa"/>
          </w:tcPr>
          <w:p w14:paraId="08A2917E" w14:textId="101E9DBF" w:rsidR="008A6DAE" w:rsidRPr="00A21C84" w:rsidDel="001E2354" w:rsidRDefault="00DE0B51" w:rsidP="008A6DAE">
            <w:pPr>
              <w:rPr>
                <w:del w:id="6628" w:author="Στάθης Καπ" w:date="2023-02-27T02:00:00Z"/>
                <w:rFonts w:cstheme="minorHAnsi"/>
                <w:sz w:val="20"/>
                <w:szCs w:val="20"/>
                <w:rPrChange w:id="6629" w:author="Στάθης Καπ" w:date="2023-02-02T17:47:00Z">
                  <w:rPr>
                    <w:del w:id="6630" w:author="Στάθης Καπ" w:date="2023-02-27T02:00:00Z"/>
                    <w:rFonts w:cstheme="minorHAnsi"/>
                  </w:rPr>
                </w:rPrChange>
              </w:rPr>
            </w:pPr>
            <w:del w:id="6631" w:author="Στάθης Καπ" w:date="2023-02-27T02:00:00Z">
              <w:r w:rsidRPr="00A21C84" w:rsidDel="001E2354">
                <w:rPr>
                  <w:rFonts w:cstheme="minorHAnsi"/>
                  <w:sz w:val="20"/>
                  <w:szCs w:val="20"/>
                  <w:rPrChange w:id="6632" w:author="Στάθης Καπ" w:date="2023-02-02T17:47:00Z">
                    <w:rPr>
                      <w:rFonts w:cstheme="minorHAnsi"/>
                      <w:sz w:val="18"/>
                      <w:szCs w:val="18"/>
                    </w:rPr>
                  </w:rPrChange>
                </w:rPr>
                <w:delText>p</w:delText>
              </w:r>
              <w:r w:rsidR="008A6DAE" w:rsidRPr="00A21C84" w:rsidDel="001E2354">
                <w:rPr>
                  <w:rFonts w:cstheme="minorHAnsi"/>
                  <w:sz w:val="20"/>
                  <w:szCs w:val="20"/>
                  <w:rPrChange w:id="6633"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634" w:author="Στάθης Καπ" w:date="2023-02-27T02:00:00Z"/>
                <w:rFonts w:cstheme="minorHAnsi"/>
                <w:sz w:val="20"/>
                <w:szCs w:val="20"/>
                <w:rPrChange w:id="6635" w:author="Στάθης Καπ" w:date="2023-02-02T17:47:00Z">
                  <w:rPr>
                    <w:del w:id="6636" w:author="Στάθης Καπ" w:date="2023-02-27T02:00:00Z"/>
                    <w:rFonts w:cstheme="minorHAnsi"/>
                  </w:rPr>
                </w:rPrChange>
              </w:rPr>
            </w:pPr>
            <w:del w:id="6637" w:author="Στάθης Καπ" w:date="2023-02-27T02:00:00Z">
              <w:r w:rsidRPr="00A21C84" w:rsidDel="001E2354">
                <w:rPr>
                  <w:rFonts w:cstheme="minorHAnsi"/>
                  <w:sz w:val="20"/>
                  <w:szCs w:val="20"/>
                  <w:rPrChange w:id="6638"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639" w:author="Στάθης Καπ" w:date="2023-02-27T02:00:00Z"/>
                <w:rFonts w:cstheme="minorHAnsi"/>
                <w:sz w:val="20"/>
                <w:szCs w:val="20"/>
                <w:rPrChange w:id="6640" w:author="Στάθης Καπ" w:date="2023-02-02T17:47:00Z">
                  <w:rPr>
                    <w:del w:id="6641" w:author="Στάθης Καπ" w:date="2023-02-27T02:00:00Z"/>
                    <w:rFonts w:cstheme="minorHAnsi"/>
                  </w:rPr>
                </w:rPrChange>
              </w:rPr>
            </w:pPr>
            <w:del w:id="6642" w:author="Στάθης Καπ" w:date="2023-02-27T02:00:00Z">
              <w:r w:rsidRPr="00A21C84" w:rsidDel="001E2354">
                <w:rPr>
                  <w:rFonts w:cstheme="minorHAnsi"/>
                  <w:sz w:val="20"/>
                  <w:szCs w:val="20"/>
                  <w:rPrChange w:id="6643"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644" w:author="Στάθης Καπ" w:date="2023-02-27T02:00:00Z"/>
                <w:rFonts w:cstheme="minorHAnsi"/>
                <w:sz w:val="20"/>
                <w:szCs w:val="20"/>
                <w:rPrChange w:id="6645" w:author="Στάθης Καπ" w:date="2023-02-02T17:47:00Z">
                  <w:rPr>
                    <w:del w:id="6646" w:author="Στάθης Καπ" w:date="2023-02-27T02:00:00Z"/>
                    <w:rFonts w:cstheme="minorHAnsi"/>
                  </w:rPr>
                </w:rPrChange>
              </w:rPr>
            </w:pPr>
            <w:del w:id="6647" w:author="Στάθης Καπ" w:date="2023-02-27T02:00:00Z">
              <w:r w:rsidRPr="00A21C84" w:rsidDel="001E2354">
                <w:rPr>
                  <w:rFonts w:cstheme="minorHAnsi"/>
                  <w:sz w:val="20"/>
                  <w:szCs w:val="20"/>
                  <w:rPrChange w:id="6648"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649" w:author="Στάθης Καπ" w:date="2023-02-27T02:00:00Z"/>
                <w:rFonts w:cstheme="minorHAnsi"/>
                <w:sz w:val="20"/>
                <w:szCs w:val="20"/>
                <w:rPrChange w:id="6650" w:author="Στάθης Καπ" w:date="2023-02-02T17:47:00Z">
                  <w:rPr>
                    <w:del w:id="6651" w:author="Στάθης Καπ" w:date="2023-02-27T02:00:00Z"/>
                    <w:rFonts w:cstheme="minorHAnsi"/>
                  </w:rPr>
                </w:rPrChange>
              </w:rPr>
            </w:pPr>
            <w:del w:id="6652" w:author="Στάθης Καπ" w:date="2023-02-27T02:00:00Z">
              <w:r w:rsidRPr="00A21C84" w:rsidDel="001E2354">
                <w:rPr>
                  <w:rFonts w:cstheme="minorHAnsi"/>
                  <w:sz w:val="20"/>
                  <w:szCs w:val="20"/>
                  <w:rPrChange w:id="6653"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654" w:author="Στάθης Καπ" w:date="2023-02-27T02:00:00Z"/>
                <w:rFonts w:cstheme="minorHAnsi"/>
                <w:sz w:val="20"/>
                <w:szCs w:val="20"/>
                <w:rPrChange w:id="6655" w:author="Στάθης Καπ" w:date="2023-02-02T17:47:00Z">
                  <w:rPr>
                    <w:del w:id="6656" w:author="Στάθης Καπ" w:date="2023-02-27T02:00:00Z"/>
                    <w:rFonts w:cstheme="minorHAnsi"/>
                  </w:rPr>
                </w:rPrChange>
              </w:rPr>
            </w:pPr>
            <w:del w:id="6657" w:author="Στάθης Καπ" w:date="2023-02-27T02:00:00Z">
              <w:r w:rsidRPr="00A21C84" w:rsidDel="001E2354">
                <w:rPr>
                  <w:rFonts w:cstheme="minorHAnsi"/>
                  <w:sz w:val="20"/>
                  <w:szCs w:val="20"/>
                  <w:rPrChange w:id="6658" w:author="Στάθης Καπ" w:date="2023-02-02T17:47:00Z">
                    <w:rPr>
                      <w:rFonts w:cstheme="minorHAnsi"/>
                    </w:rPr>
                  </w:rPrChange>
                </w:rPr>
                <w:delText>27</w:delText>
              </w:r>
            </w:del>
          </w:p>
        </w:tc>
      </w:tr>
      <w:tr w:rsidR="008A6DAE" w:rsidDel="001E2354" w14:paraId="06BC582E" w14:textId="244833C8" w:rsidTr="008A6DAE">
        <w:trPr>
          <w:jc w:val="center"/>
          <w:del w:id="6659" w:author="Στάθης Καπ" w:date="2023-02-27T02:00:00Z"/>
        </w:trPr>
        <w:tc>
          <w:tcPr>
            <w:tcW w:w="1427" w:type="dxa"/>
          </w:tcPr>
          <w:p w14:paraId="3047A210" w14:textId="4937C743" w:rsidR="008A6DAE" w:rsidRPr="00A21C84" w:rsidDel="001E2354" w:rsidRDefault="00DE0B51" w:rsidP="008A6DAE">
            <w:pPr>
              <w:rPr>
                <w:del w:id="6660" w:author="Στάθης Καπ" w:date="2023-02-27T02:00:00Z"/>
                <w:rFonts w:cstheme="minorHAnsi"/>
                <w:sz w:val="20"/>
                <w:szCs w:val="20"/>
                <w:rPrChange w:id="6661" w:author="Στάθης Καπ" w:date="2023-02-02T17:47:00Z">
                  <w:rPr>
                    <w:del w:id="6662" w:author="Στάθης Καπ" w:date="2023-02-27T02:00:00Z"/>
                    <w:rFonts w:cstheme="minorHAnsi"/>
                  </w:rPr>
                </w:rPrChange>
              </w:rPr>
            </w:pPr>
            <w:del w:id="6663" w:author="Στάθης Καπ" w:date="2023-02-27T02:00:00Z">
              <w:r w:rsidRPr="00A21C84" w:rsidDel="001E2354">
                <w:rPr>
                  <w:rFonts w:cstheme="minorHAnsi"/>
                  <w:sz w:val="20"/>
                  <w:szCs w:val="20"/>
                  <w:rPrChange w:id="6664" w:author="Στάθης Καπ" w:date="2023-02-02T17:47:00Z">
                    <w:rPr>
                      <w:rFonts w:cstheme="minorHAnsi"/>
                      <w:sz w:val="18"/>
                      <w:szCs w:val="18"/>
                    </w:rPr>
                  </w:rPrChange>
                </w:rPr>
                <w:delText>p</w:delText>
              </w:r>
              <w:r w:rsidR="008A6DAE" w:rsidRPr="00A21C84" w:rsidDel="001E2354">
                <w:rPr>
                  <w:rFonts w:cstheme="minorHAnsi"/>
                  <w:sz w:val="20"/>
                  <w:szCs w:val="20"/>
                  <w:rPrChange w:id="6665"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666" w:author="Στάθης Καπ" w:date="2023-02-27T02:00:00Z"/>
                <w:rFonts w:cstheme="minorHAnsi"/>
                <w:sz w:val="20"/>
                <w:szCs w:val="20"/>
                <w:rPrChange w:id="6667" w:author="Στάθης Καπ" w:date="2023-02-02T17:47:00Z">
                  <w:rPr>
                    <w:del w:id="6668" w:author="Στάθης Καπ" w:date="2023-02-27T02:00:00Z"/>
                    <w:rFonts w:cstheme="minorHAnsi"/>
                  </w:rPr>
                </w:rPrChange>
              </w:rPr>
            </w:pPr>
            <w:del w:id="6669" w:author="Στάθης Καπ" w:date="2023-02-27T02:00:00Z">
              <w:r w:rsidRPr="00A21C84" w:rsidDel="001E2354">
                <w:rPr>
                  <w:rFonts w:cstheme="minorHAnsi"/>
                  <w:sz w:val="20"/>
                  <w:szCs w:val="20"/>
                  <w:rPrChange w:id="6670"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671" w:author="Στάθης Καπ" w:date="2023-02-27T02:00:00Z"/>
                <w:rFonts w:cstheme="minorHAnsi"/>
                <w:sz w:val="20"/>
                <w:szCs w:val="20"/>
                <w:rPrChange w:id="6672" w:author="Στάθης Καπ" w:date="2023-02-02T17:47:00Z">
                  <w:rPr>
                    <w:del w:id="6673" w:author="Στάθης Καπ" w:date="2023-02-27T02:00:00Z"/>
                    <w:rFonts w:cstheme="minorHAnsi"/>
                  </w:rPr>
                </w:rPrChange>
              </w:rPr>
            </w:pPr>
            <w:del w:id="6674" w:author="Στάθης Καπ" w:date="2023-02-27T02:00:00Z">
              <w:r w:rsidRPr="00A21C84" w:rsidDel="001E2354">
                <w:rPr>
                  <w:rFonts w:cstheme="minorHAnsi"/>
                  <w:sz w:val="20"/>
                  <w:szCs w:val="20"/>
                  <w:rPrChange w:id="6675"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676" w:author="Στάθης Καπ" w:date="2023-02-27T02:00:00Z"/>
                <w:rFonts w:cstheme="minorHAnsi"/>
                <w:sz w:val="20"/>
                <w:szCs w:val="20"/>
                <w:rPrChange w:id="6677" w:author="Στάθης Καπ" w:date="2023-02-02T17:47:00Z">
                  <w:rPr>
                    <w:del w:id="6678" w:author="Στάθης Καπ" w:date="2023-02-27T02:00:00Z"/>
                    <w:rFonts w:cstheme="minorHAnsi"/>
                  </w:rPr>
                </w:rPrChange>
              </w:rPr>
            </w:pPr>
            <w:del w:id="6679" w:author="Στάθης Καπ" w:date="2023-02-27T02:00:00Z">
              <w:r w:rsidRPr="00A21C84" w:rsidDel="001E2354">
                <w:rPr>
                  <w:rFonts w:cstheme="minorHAnsi"/>
                  <w:sz w:val="20"/>
                  <w:szCs w:val="20"/>
                  <w:rPrChange w:id="6680"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681" w:author="Στάθης Καπ" w:date="2023-02-27T02:00:00Z"/>
                <w:rFonts w:cstheme="minorHAnsi"/>
                <w:sz w:val="20"/>
                <w:szCs w:val="20"/>
                <w:rPrChange w:id="6682" w:author="Στάθης Καπ" w:date="2023-02-02T17:47:00Z">
                  <w:rPr>
                    <w:del w:id="6683" w:author="Στάθης Καπ" w:date="2023-02-27T02:00:00Z"/>
                    <w:rFonts w:cstheme="minorHAnsi"/>
                  </w:rPr>
                </w:rPrChange>
              </w:rPr>
            </w:pPr>
            <w:del w:id="6684" w:author="Στάθης Καπ" w:date="2023-02-27T02:00:00Z">
              <w:r w:rsidRPr="00A21C84" w:rsidDel="001E2354">
                <w:rPr>
                  <w:rFonts w:cstheme="minorHAnsi"/>
                  <w:sz w:val="20"/>
                  <w:szCs w:val="20"/>
                  <w:rPrChange w:id="6685"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686" w:author="Στάθης Καπ" w:date="2023-02-27T02:00:00Z"/>
                <w:rFonts w:cstheme="minorHAnsi"/>
                <w:sz w:val="20"/>
                <w:szCs w:val="20"/>
                <w:rPrChange w:id="6687" w:author="Στάθης Καπ" w:date="2023-02-02T17:47:00Z">
                  <w:rPr>
                    <w:del w:id="6688" w:author="Στάθης Καπ" w:date="2023-02-27T02:00:00Z"/>
                    <w:rFonts w:cstheme="minorHAnsi"/>
                  </w:rPr>
                </w:rPrChange>
              </w:rPr>
            </w:pPr>
            <w:del w:id="6689" w:author="Στάθης Καπ" w:date="2023-02-27T02:00:00Z">
              <w:r w:rsidRPr="00A21C84" w:rsidDel="001E2354">
                <w:rPr>
                  <w:rFonts w:cstheme="minorHAnsi"/>
                  <w:sz w:val="20"/>
                  <w:szCs w:val="20"/>
                  <w:rPrChange w:id="6690" w:author="Στάθης Καπ" w:date="2023-02-02T17:47:00Z">
                    <w:rPr>
                      <w:rFonts w:cstheme="minorHAnsi"/>
                    </w:rPr>
                  </w:rPrChange>
                </w:rPr>
                <w:delText>29</w:delText>
              </w:r>
            </w:del>
          </w:p>
        </w:tc>
      </w:tr>
      <w:tr w:rsidR="008A6DAE" w:rsidDel="001E2354" w14:paraId="09D277CA" w14:textId="377E4F2D" w:rsidTr="008A6DAE">
        <w:trPr>
          <w:jc w:val="center"/>
          <w:del w:id="6691" w:author="Στάθης Καπ" w:date="2023-02-27T02:00:00Z"/>
        </w:trPr>
        <w:tc>
          <w:tcPr>
            <w:tcW w:w="1427" w:type="dxa"/>
          </w:tcPr>
          <w:p w14:paraId="05EB43B6" w14:textId="3EC9EE33" w:rsidR="008A6DAE" w:rsidRPr="00A21C84" w:rsidDel="001E2354" w:rsidRDefault="00DE0B51" w:rsidP="008A6DAE">
            <w:pPr>
              <w:rPr>
                <w:del w:id="6692" w:author="Στάθης Καπ" w:date="2023-02-27T02:00:00Z"/>
                <w:rFonts w:cstheme="minorHAnsi"/>
                <w:sz w:val="20"/>
                <w:szCs w:val="20"/>
                <w:rPrChange w:id="6693" w:author="Στάθης Καπ" w:date="2023-02-02T17:47:00Z">
                  <w:rPr>
                    <w:del w:id="6694" w:author="Στάθης Καπ" w:date="2023-02-27T02:00:00Z"/>
                    <w:rFonts w:cstheme="minorHAnsi"/>
                  </w:rPr>
                </w:rPrChange>
              </w:rPr>
            </w:pPr>
            <w:del w:id="6695" w:author="Στάθης Καπ" w:date="2023-02-27T02:00:00Z">
              <w:r w:rsidRPr="00A21C84" w:rsidDel="001E2354">
                <w:rPr>
                  <w:rFonts w:cstheme="minorHAnsi"/>
                  <w:sz w:val="20"/>
                  <w:szCs w:val="20"/>
                  <w:rPrChange w:id="6696" w:author="Στάθης Καπ" w:date="2023-02-02T17:47:00Z">
                    <w:rPr>
                      <w:rFonts w:cstheme="minorHAnsi"/>
                      <w:sz w:val="18"/>
                      <w:szCs w:val="18"/>
                    </w:rPr>
                  </w:rPrChange>
                </w:rPr>
                <w:delText>p</w:delText>
              </w:r>
              <w:r w:rsidR="008A6DAE" w:rsidRPr="00A21C84" w:rsidDel="001E2354">
                <w:rPr>
                  <w:rFonts w:cstheme="minorHAnsi"/>
                  <w:sz w:val="20"/>
                  <w:szCs w:val="20"/>
                  <w:rPrChange w:id="6697"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698" w:author="Στάθης Καπ" w:date="2023-02-27T02:00:00Z"/>
                <w:rFonts w:cstheme="minorHAnsi"/>
                <w:sz w:val="20"/>
                <w:szCs w:val="20"/>
                <w:rPrChange w:id="6699" w:author="Στάθης Καπ" w:date="2023-02-02T17:47:00Z">
                  <w:rPr>
                    <w:del w:id="6700" w:author="Στάθης Καπ" w:date="2023-02-27T02:00:00Z"/>
                    <w:rFonts w:cstheme="minorHAnsi"/>
                  </w:rPr>
                </w:rPrChange>
              </w:rPr>
            </w:pPr>
            <w:del w:id="6701" w:author="Στάθης Καπ" w:date="2023-02-27T02:00:00Z">
              <w:r w:rsidRPr="00A21C84" w:rsidDel="001E2354">
                <w:rPr>
                  <w:rFonts w:cstheme="minorHAnsi"/>
                  <w:sz w:val="20"/>
                  <w:szCs w:val="20"/>
                  <w:rPrChange w:id="6702"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703" w:author="Στάθης Καπ" w:date="2023-02-27T02:00:00Z"/>
                <w:rFonts w:cstheme="minorHAnsi"/>
                <w:sz w:val="20"/>
                <w:szCs w:val="20"/>
                <w:rPrChange w:id="6704" w:author="Στάθης Καπ" w:date="2023-02-02T17:47:00Z">
                  <w:rPr>
                    <w:del w:id="6705" w:author="Στάθης Καπ" w:date="2023-02-27T02:00:00Z"/>
                    <w:rFonts w:cstheme="minorHAnsi"/>
                  </w:rPr>
                </w:rPrChange>
              </w:rPr>
            </w:pPr>
            <w:del w:id="6706" w:author="Στάθης Καπ" w:date="2023-02-27T02:00:00Z">
              <w:r w:rsidRPr="00A21C84" w:rsidDel="001E2354">
                <w:rPr>
                  <w:rFonts w:cstheme="minorHAnsi"/>
                  <w:sz w:val="20"/>
                  <w:szCs w:val="20"/>
                  <w:rPrChange w:id="6707"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708" w:author="Στάθης Καπ" w:date="2023-02-27T02:00:00Z"/>
                <w:rFonts w:cstheme="minorHAnsi"/>
                <w:sz w:val="20"/>
                <w:szCs w:val="20"/>
                <w:rPrChange w:id="6709" w:author="Στάθης Καπ" w:date="2023-02-02T17:47:00Z">
                  <w:rPr>
                    <w:del w:id="6710" w:author="Στάθης Καπ" w:date="2023-02-27T02:00:00Z"/>
                    <w:rFonts w:cstheme="minorHAnsi"/>
                  </w:rPr>
                </w:rPrChange>
              </w:rPr>
            </w:pPr>
            <w:del w:id="6711" w:author="Στάθης Καπ" w:date="2023-02-27T02:00:00Z">
              <w:r w:rsidRPr="00A21C84" w:rsidDel="001E2354">
                <w:rPr>
                  <w:rFonts w:cstheme="minorHAnsi"/>
                  <w:sz w:val="20"/>
                  <w:szCs w:val="20"/>
                  <w:rPrChange w:id="6712"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713" w:author="Στάθης Καπ" w:date="2023-02-27T02:00:00Z"/>
                <w:rFonts w:cstheme="minorHAnsi"/>
                <w:sz w:val="20"/>
                <w:szCs w:val="20"/>
                <w:rPrChange w:id="6714" w:author="Στάθης Καπ" w:date="2023-02-02T17:47:00Z">
                  <w:rPr>
                    <w:del w:id="6715" w:author="Στάθης Καπ" w:date="2023-02-27T02:00:00Z"/>
                    <w:rFonts w:cstheme="minorHAnsi"/>
                  </w:rPr>
                </w:rPrChange>
              </w:rPr>
            </w:pPr>
            <w:del w:id="6716" w:author="Στάθης Καπ" w:date="2023-02-27T02:00:00Z">
              <w:r w:rsidRPr="00A21C84" w:rsidDel="001E2354">
                <w:rPr>
                  <w:rFonts w:cstheme="minorHAnsi"/>
                  <w:sz w:val="20"/>
                  <w:szCs w:val="20"/>
                  <w:rPrChange w:id="6717"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718" w:author="Στάθης Καπ" w:date="2023-02-27T02:00:00Z"/>
                <w:rFonts w:cstheme="minorHAnsi"/>
                <w:sz w:val="20"/>
                <w:szCs w:val="20"/>
                <w:rPrChange w:id="6719" w:author="Στάθης Καπ" w:date="2023-02-02T17:47:00Z">
                  <w:rPr>
                    <w:del w:id="6720" w:author="Στάθης Καπ" w:date="2023-02-27T02:00:00Z"/>
                    <w:rFonts w:cstheme="minorHAnsi"/>
                  </w:rPr>
                </w:rPrChange>
              </w:rPr>
            </w:pPr>
            <w:del w:id="6721" w:author="Στάθης Καπ" w:date="2023-02-27T02:00:00Z">
              <w:r w:rsidRPr="00A21C84" w:rsidDel="001E2354">
                <w:rPr>
                  <w:rFonts w:cstheme="minorHAnsi"/>
                  <w:sz w:val="20"/>
                  <w:szCs w:val="20"/>
                  <w:rPrChange w:id="6722" w:author="Στάθης Καπ" w:date="2023-02-02T17:47:00Z">
                    <w:rPr>
                      <w:rFonts w:cstheme="minorHAnsi"/>
                    </w:rPr>
                  </w:rPrChange>
                </w:rPr>
                <w:delText>38</w:delText>
              </w:r>
            </w:del>
          </w:p>
        </w:tc>
      </w:tr>
      <w:tr w:rsidR="008A6DAE" w:rsidDel="001E2354" w14:paraId="3B792BCE" w14:textId="71305BBF" w:rsidTr="008A6DAE">
        <w:trPr>
          <w:jc w:val="center"/>
          <w:del w:id="6723" w:author="Στάθης Καπ" w:date="2023-02-27T02:00:00Z"/>
        </w:trPr>
        <w:tc>
          <w:tcPr>
            <w:tcW w:w="1427" w:type="dxa"/>
          </w:tcPr>
          <w:p w14:paraId="6A4A3D13" w14:textId="12D2F9E9" w:rsidR="008A6DAE" w:rsidRPr="00A21C84" w:rsidDel="001E2354" w:rsidRDefault="00DE0B51" w:rsidP="008A6DAE">
            <w:pPr>
              <w:rPr>
                <w:del w:id="6724" w:author="Στάθης Καπ" w:date="2023-02-27T02:00:00Z"/>
                <w:rFonts w:cstheme="minorHAnsi"/>
                <w:sz w:val="20"/>
                <w:szCs w:val="20"/>
                <w:rPrChange w:id="6725" w:author="Στάθης Καπ" w:date="2023-02-02T17:47:00Z">
                  <w:rPr>
                    <w:del w:id="6726" w:author="Στάθης Καπ" w:date="2023-02-27T02:00:00Z"/>
                    <w:rFonts w:cstheme="minorHAnsi"/>
                  </w:rPr>
                </w:rPrChange>
              </w:rPr>
            </w:pPr>
            <w:del w:id="6727" w:author="Στάθης Καπ" w:date="2023-02-27T02:00:00Z">
              <w:r w:rsidRPr="00A21C84" w:rsidDel="001E2354">
                <w:rPr>
                  <w:rFonts w:cstheme="minorHAnsi"/>
                  <w:sz w:val="20"/>
                  <w:szCs w:val="20"/>
                  <w:rPrChange w:id="6728" w:author="Στάθης Καπ" w:date="2023-02-02T17:47:00Z">
                    <w:rPr>
                      <w:rFonts w:cstheme="minorHAnsi"/>
                      <w:sz w:val="18"/>
                      <w:szCs w:val="18"/>
                    </w:rPr>
                  </w:rPrChange>
                </w:rPr>
                <w:delText>p</w:delText>
              </w:r>
              <w:r w:rsidR="008A6DAE" w:rsidRPr="00A21C84" w:rsidDel="001E2354">
                <w:rPr>
                  <w:rFonts w:cstheme="minorHAnsi"/>
                  <w:sz w:val="20"/>
                  <w:szCs w:val="20"/>
                  <w:rPrChange w:id="6729"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730" w:author="Στάθης Καπ" w:date="2023-02-27T02:00:00Z"/>
                <w:rFonts w:cstheme="minorHAnsi"/>
                <w:sz w:val="20"/>
                <w:szCs w:val="20"/>
                <w:rPrChange w:id="6731" w:author="Στάθης Καπ" w:date="2023-02-02T17:47:00Z">
                  <w:rPr>
                    <w:del w:id="6732" w:author="Στάθης Καπ" w:date="2023-02-27T02:00:00Z"/>
                    <w:rFonts w:cstheme="minorHAnsi"/>
                  </w:rPr>
                </w:rPrChange>
              </w:rPr>
            </w:pPr>
            <w:del w:id="6733" w:author="Στάθης Καπ" w:date="2023-02-27T02:00:00Z">
              <w:r w:rsidRPr="00A21C84" w:rsidDel="001E2354">
                <w:rPr>
                  <w:rFonts w:cstheme="minorHAnsi"/>
                  <w:sz w:val="20"/>
                  <w:szCs w:val="20"/>
                  <w:rPrChange w:id="6734"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735" w:author="Στάθης Καπ" w:date="2023-02-27T02:00:00Z"/>
                <w:rFonts w:cstheme="minorHAnsi"/>
                <w:sz w:val="20"/>
                <w:szCs w:val="20"/>
                <w:rPrChange w:id="6736" w:author="Στάθης Καπ" w:date="2023-02-02T17:47:00Z">
                  <w:rPr>
                    <w:del w:id="6737" w:author="Στάθης Καπ" w:date="2023-02-27T02:00:00Z"/>
                    <w:rFonts w:cstheme="minorHAnsi"/>
                  </w:rPr>
                </w:rPrChange>
              </w:rPr>
            </w:pPr>
            <w:del w:id="6738" w:author="Στάθης Καπ" w:date="2023-02-27T02:00:00Z">
              <w:r w:rsidRPr="00A21C84" w:rsidDel="001E2354">
                <w:rPr>
                  <w:rFonts w:cstheme="minorHAnsi"/>
                  <w:sz w:val="20"/>
                  <w:szCs w:val="20"/>
                  <w:rPrChange w:id="6739"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740" w:author="Στάθης Καπ" w:date="2023-02-27T02:00:00Z"/>
                <w:rFonts w:cstheme="minorHAnsi"/>
                <w:sz w:val="20"/>
                <w:szCs w:val="20"/>
                <w:rPrChange w:id="6741" w:author="Στάθης Καπ" w:date="2023-02-02T17:47:00Z">
                  <w:rPr>
                    <w:del w:id="6742" w:author="Στάθης Καπ" w:date="2023-02-27T02:00:00Z"/>
                    <w:rFonts w:cstheme="minorHAnsi"/>
                  </w:rPr>
                </w:rPrChange>
              </w:rPr>
            </w:pPr>
            <w:del w:id="6743" w:author="Στάθης Καπ" w:date="2023-02-27T02:00:00Z">
              <w:r w:rsidRPr="00A21C84" w:rsidDel="001E2354">
                <w:rPr>
                  <w:rFonts w:cstheme="minorHAnsi"/>
                  <w:sz w:val="20"/>
                  <w:szCs w:val="20"/>
                  <w:rPrChange w:id="6744"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745" w:author="Στάθης Καπ" w:date="2023-02-27T02:00:00Z"/>
                <w:rFonts w:cstheme="minorHAnsi"/>
                <w:sz w:val="20"/>
                <w:szCs w:val="20"/>
                <w:rPrChange w:id="6746" w:author="Στάθης Καπ" w:date="2023-02-02T17:47:00Z">
                  <w:rPr>
                    <w:del w:id="6747" w:author="Στάθης Καπ" w:date="2023-02-27T02:00:00Z"/>
                    <w:rFonts w:cstheme="minorHAnsi"/>
                  </w:rPr>
                </w:rPrChange>
              </w:rPr>
            </w:pPr>
            <w:del w:id="6748" w:author="Στάθης Καπ" w:date="2023-02-27T02:00:00Z">
              <w:r w:rsidRPr="00A21C84" w:rsidDel="001E2354">
                <w:rPr>
                  <w:rFonts w:cstheme="minorHAnsi"/>
                  <w:sz w:val="20"/>
                  <w:szCs w:val="20"/>
                  <w:rPrChange w:id="6749"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750" w:author="Στάθης Καπ" w:date="2023-02-27T02:00:00Z"/>
                <w:rFonts w:cstheme="minorHAnsi"/>
                <w:sz w:val="20"/>
                <w:szCs w:val="20"/>
                <w:rPrChange w:id="6751" w:author="Στάθης Καπ" w:date="2023-02-02T17:47:00Z">
                  <w:rPr>
                    <w:del w:id="6752" w:author="Στάθης Καπ" w:date="2023-02-27T02:00:00Z"/>
                    <w:rFonts w:cstheme="minorHAnsi"/>
                  </w:rPr>
                </w:rPrChange>
              </w:rPr>
            </w:pPr>
            <w:del w:id="6753" w:author="Στάθης Καπ" w:date="2023-02-27T02:00:00Z">
              <w:r w:rsidRPr="00A21C84" w:rsidDel="001E2354">
                <w:rPr>
                  <w:rFonts w:cstheme="minorHAnsi"/>
                  <w:sz w:val="20"/>
                  <w:szCs w:val="20"/>
                  <w:rPrChange w:id="6754" w:author="Στάθης Καπ" w:date="2023-02-02T17:47:00Z">
                    <w:rPr>
                      <w:rFonts w:cstheme="minorHAnsi"/>
                    </w:rPr>
                  </w:rPrChange>
                </w:rPr>
                <w:delText>33</w:delText>
              </w:r>
            </w:del>
          </w:p>
        </w:tc>
      </w:tr>
      <w:tr w:rsidR="008A6DAE" w:rsidDel="001E2354" w14:paraId="68673170" w14:textId="1655BD24" w:rsidTr="008A6DAE">
        <w:trPr>
          <w:jc w:val="center"/>
          <w:del w:id="6755" w:author="Στάθης Καπ" w:date="2023-02-27T02:00:00Z"/>
        </w:trPr>
        <w:tc>
          <w:tcPr>
            <w:tcW w:w="1427" w:type="dxa"/>
          </w:tcPr>
          <w:p w14:paraId="329247DE" w14:textId="0ABC62BD" w:rsidR="008A6DAE" w:rsidRPr="00A21C84" w:rsidDel="001E2354" w:rsidRDefault="00DE0B51" w:rsidP="008A6DAE">
            <w:pPr>
              <w:rPr>
                <w:del w:id="6756" w:author="Στάθης Καπ" w:date="2023-02-27T02:00:00Z"/>
                <w:rFonts w:cstheme="minorHAnsi"/>
                <w:sz w:val="20"/>
                <w:szCs w:val="20"/>
                <w:rPrChange w:id="6757" w:author="Στάθης Καπ" w:date="2023-02-02T17:47:00Z">
                  <w:rPr>
                    <w:del w:id="6758" w:author="Στάθης Καπ" w:date="2023-02-27T02:00:00Z"/>
                    <w:rFonts w:cstheme="minorHAnsi"/>
                  </w:rPr>
                </w:rPrChange>
              </w:rPr>
            </w:pPr>
            <w:del w:id="6759" w:author="Στάθης Καπ" w:date="2023-02-27T02:00:00Z">
              <w:r w:rsidRPr="00A21C84" w:rsidDel="001E2354">
                <w:rPr>
                  <w:rFonts w:cstheme="minorHAnsi"/>
                  <w:sz w:val="20"/>
                  <w:szCs w:val="20"/>
                  <w:rPrChange w:id="6760" w:author="Στάθης Καπ" w:date="2023-02-02T17:47:00Z">
                    <w:rPr>
                      <w:rFonts w:cstheme="minorHAnsi"/>
                      <w:sz w:val="18"/>
                      <w:szCs w:val="18"/>
                    </w:rPr>
                  </w:rPrChange>
                </w:rPr>
                <w:delText>p</w:delText>
              </w:r>
              <w:r w:rsidR="008A6DAE" w:rsidRPr="00A21C84" w:rsidDel="001E2354">
                <w:rPr>
                  <w:rFonts w:cstheme="minorHAnsi"/>
                  <w:sz w:val="20"/>
                  <w:szCs w:val="20"/>
                  <w:rPrChange w:id="6761"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762" w:author="Στάθης Καπ" w:date="2023-02-27T02:00:00Z"/>
                <w:rFonts w:cstheme="minorHAnsi"/>
                <w:sz w:val="20"/>
                <w:szCs w:val="20"/>
                <w:rPrChange w:id="6763" w:author="Στάθης Καπ" w:date="2023-02-02T17:47:00Z">
                  <w:rPr>
                    <w:del w:id="6764" w:author="Στάθης Καπ" w:date="2023-02-27T02:00:00Z"/>
                    <w:rFonts w:cstheme="minorHAnsi"/>
                  </w:rPr>
                </w:rPrChange>
              </w:rPr>
            </w:pPr>
            <w:del w:id="6765" w:author="Στάθης Καπ" w:date="2023-02-27T02:00:00Z">
              <w:r w:rsidRPr="00A21C84" w:rsidDel="001E2354">
                <w:rPr>
                  <w:rFonts w:cstheme="minorHAnsi"/>
                  <w:sz w:val="20"/>
                  <w:szCs w:val="20"/>
                  <w:rPrChange w:id="6766"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767" w:author="Στάθης Καπ" w:date="2023-02-27T02:00:00Z"/>
                <w:rFonts w:cstheme="minorHAnsi"/>
                <w:sz w:val="20"/>
                <w:szCs w:val="20"/>
                <w:rPrChange w:id="6768" w:author="Στάθης Καπ" w:date="2023-02-02T17:47:00Z">
                  <w:rPr>
                    <w:del w:id="6769" w:author="Στάθης Καπ" w:date="2023-02-27T02:00:00Z"/>
                    <w:rFonts w:cstheme="minorHAnsi"/>
                  </w:rPr>
                </w:rPrChange>
              </w:rPr>
            </w:pPr>
            <w:del w:id="6770" w:author="Στάθης Καπ" w:date="2023-02-27T02:00:00Z">
              <w:r w:rsidRPr="00A21C84" w:rsidDel="001E2354">
                <w:rPr>
                  <w:rFonts w:cstheme="minorHAnsi"/>
                  <w:sz w:val="20"/>
                  <w:szCs w:val="20"/>
                  <w:rPrChange w:id="6771"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772" w:author="Στάθης Καπ" w:date="2023-02-27T02:00:00Z"/>
                <w:rFonts w:cstheme="minorHAnsi"/>
                <w:sz w:val="20"/>
                <w:szCs w:val="20"/>
                <w:rPrChange w:id="6773" w:author="Στάθης Καπ" w:date="2023-02-02T17:47:00Z">
                  <w:rPr>
                    <w:del w:id="6774" w:author="Στάθης Καπ" w:date="2023-02-27T02:00:00Z"/>
                    <w:rFonts w:cstheme="minorHAnsi"/>
                  </w:rPr>
                </w:rPrChange>
              </w:rPr>
            </w:pPr>
            <w:del w:id="6775" w:author="Στάθης Καπ" w:date="2023-02-27T02:00:00Z">
              <w:r w:rsidRPr="00A21C84" w:rsidDel="001E2354">
                <w:rPr>
                  <w:rFonts w:cstheme="minorHAnsi"/>
                  <w:sz w:val="20"/>
                  <w:szCs w:val="20"/>
                  <w:rPrChange w:id="6776"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777" w:author="Στάθης Καπ" w:date="2023-02-27T02:00:00Z"/>
                <w:rFonts w:cstheme="minorHAnsi"/>
                <w:sz w:val="20"/>
                <w:szCs w:val="20"/>
                <w:rPrChange w:id="6778" w:author="Στάθης Καπ" w:date="2023-02-02T17:47:00Z">
                  <w:rPr>
                    <w:del w:id="6779" w:author="Στάθης Καπ" w:date="2023-02-27T02:00:00Z"/>
                    <w:rFonts w:cstheme="minorHAnsi"/>
                  </w:rPr>
                </w:rPrChange>
              </w:rPr>
            </w:pPr>
            <w:del w:id="6780" w:author="Στάθης Καπ" w:date="2023-02-27T02:00:00Z">
              <w:r w:rsidRPr="00A21C84" w:rsidDel="001E2354">
                <w:rPr>
                  <w:rFonts w:cstheme="minorHAnsi"/>
                  <w:sz w:val="20"/>
                  <w:szCs w:val="20"/>
                  <w:rPrChange w:id="6781"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782" w:author="Στάθης Καπ" w:date="2023-02-27T02:00:00Z"/>
                <w:rFonts w:cstheme="minorHAnsi"/>
                <w:sz w:val="20"/>
                <w:szCs w:val="20"/>
                <w:rPrChange w:id="6783" w:author="Στάθης Καπ" w:date="2023-02-02T17:47:00Z">
                  <w:rPr>
                    <w:del w:id="6784" w:author="Στάθης Καπ" w:date="2023-02-27T02:00:00Z"/>
                    <w:rFonts w:cstheme="minorHAnsi"/>
                  </w:rPr>
                </w:rPrChange>
              </w:rPr>
            </w:pPr>
            <w:del w:id="6785" w:author="Στάθης Καπ" w:date="2023-02-27T02:00:00Z">
              <w:r w:rsidRPr="00A21C84" w:rsidDel="001E2354">
                <w:rPr>
                  <w:rFonts w:cstheme="minorHAnsi"/>
                  <w:sz w:val="20"/>
                  <w:szCs w:val="20"/>
                  <w:rPrChange w:id="6786" w:author="Στάθης Καπ" w:date="2023-02-02T17:47:00Z">
                    <w:rPr>
                      <w:rFonts w:cstheme="minorHAnsi"/>
                    </w:rPr>
                  </w:rPrChange>
                </w:rPr>
                <w:delText>21</w:delText>
              </w:r>
            </w:del>
          </w:p>
        </w:tc>
      </w:tr>
      <w:tr w:rsidR="008A6DAE" w:rsidDel="001E2354" w14:paraId="4055B524" w14:textId="7F168CF7" w:rsidTr="008A6DAE">
        <w:trPr>
          <w:jc w:val="center"/>
          <w:del w:id="6787" w:author="Στάθης Καπ" w:date="2023-02-27T02:00:00Z"/>
        </w:trPr>
        <w:tc>
          <w:tcPr>
            <w:tcW w:w="1427" w:type="dxa"/>
          </w:tcPr>
          <w:p w14:paraId="59E08B19" w14:textId="450CEBC5" w:rsidR="008A6DAE" w:rsidRPr="00A21C84" w:rsidDel="001E2354" w:rsidRDefault="00DE0B51" w:rsidP="008A6DAE">
            <w:pPr>
              <w:rPr>
                <w:del w:id="6788" w:author="Στάθης Καπ" w:date="2023-02-27T02:00:00Z"/>
                <w:rFonts w:cstheme="minorHAnsi"/>
                <w:sz w:val="20"/>
                <w:szCs w:val="20"/>
                <w:rPrChange w:id="6789" w:author="Στάθης Καπ" w:date="2023-02-02T17:47:00Z">
                  <w:rPr>
                    <w:del w:id="6790" w:author="Στάθης Καπ" w:date="2023-02-27T02:00:00Z"/>
                    <w:rFonts w:cstheme="minorHAnsi"/>
                  </w:rPr>
                </w:rPrChange>
              </w:rPr>
            </w:pPr>
            <w:del w:id="6791" w:author="Στάθης Καπ" w:date="2023-02-27T02:00:00Z">
              <w:r w:rsidRPr="00A21C84" w:rsidDel="001E2354">
                <w:rPr>
                  <w:rFonts w:cstheme="minorHAnsi"/>
                  <w:sz w:val="20"/>
                  <w:szCs w:val="20"/>
                  <w:rPrChange w:id="6792" w:author="Στάθης Καπ" w:date="2023-02-02T17:47:00Z">
                    <w:rPr>
                      <w:rFonts w:cstheme="minorHAnsi"/>
                      <w:sz w:val="18"/>
                      <w:szCs w:val="18"/>
                    </w:rPr>
                  </w:rPrChange>
                </w:rPr>
                <w:delText>p</w:delText>
              </w:r>
              <w:r w:rsidR="008A6DAE" w:rsidRPr="00A21C84" w:rsidDel="001E2354">
                <w:rPr>
                  <w:rFonts w:cstheme="minorHAnsi"/>
                  <w:sz w:val="20"/>
                  <w:szCs w:val="20"/>
                  <w:rPrChange w:id="6793"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794" w:author="Στάθης Καπ" w:date="2023-02-27T02:00:00Z"/>
                <w:rFonts w:cstheme="minorHAnsi"/>
                <w:sz w:val="20"/>
                <w:szCs w:val="20"/>
                <w:rPrChange w:id="6795" w:author="Στάθης Καπ" w:date="2023-02-02T17:47:00Z">
                  <w:rPr>
                    <w:del w:id="6796" w:author="Στάθης Καπ" w:date="2023-02-27T02:00:00Z"/>
                    <w:rFonts w:cstheme="minorHAnsi"/>
                  </w:rPr>
                </w:rPrChange>
              </w:rPr>
            </w:pPr>
            <w:del w:id="6797" w:author="Στάθης Καπ" w:date="2023-02-27T02:00:00Z">
              <w:r w:rsidRPr="00A21C84" w:rsidDel="001E2354">
                <w:rPr>
                  <w:rFonts w:cstheme="minorHAnsi"/>
                  <w:sz w:val="20"/>
                  <w:szCs w:val="20"/>
                  <w:rPrChange w:id="6798"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799" w:author="Στάθης Καπ" w:date="2023-02-27T02:00:00Z"/>
                <w:rFonts w:cstheme="minorHAnsi"/>
                <w:sz w:val="20"/>
                <w:szCs w:val="20"/>
                <w:rPrChange w:id="6800" w:author="Στάθης Καπ" w:date="2023-02-02T17:47:00Z">
                  <w:rPr>
                    <w:del w:id="6801" w:author="Στάθης Καπ" w:date="2023-02-27T02:00:00Z"/>
                    <w:rFonts w:cstheme="minorHAnsi"/>
                  </w:rPr>
                </w:rPrChange>
              </w:rPr>
            </w:pPr>
            <w:del w:id="6802" w:author="Στάθης Καπ" w:date="2023-02-27T02:00:00Z">
              <w:r w:rsidRPr="00A21C84" w:rsidDel="001E2354">
                <w:rPr>
                  <w:rFonts w:cstheme="minorHAnsi"/>
                  <w:sz w:val="20"/>
                  <w:szCs w:val="20"/>
                  <w:rPrChange w:id="6803"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804" w:author="Στάθης Καπ" w:date="2023-02-27T02:00:00Z"/>
                <w:rFonts w:cstheme="minorHAnsi"/>
                <w:sz w:val="20"/>
                <w:szCs w:val="20"/>
                <w:rPrChange w:id="6805" w:author="Στάθης Καπ" w:date="2023-02-02T17:47:00Z">
                  <w:rPr>
                    <w:del w:id="6806" w:author="Στάθης Καπ" w:date="2023-02-27T02:00:00Z"/>
                    <w:rFonts w:cstheme="minorHAnsi"/>
                  </w:rPr>
                </w:rPrChange>
              </w:rPr>
            </w:pPr>
            <w:del w:id="6807" w:author="Στάθης Καπ" w:date="2023-02-27T02:00:00Z">
              <w:r w:rsidRPr="00A21C84" w:rsidDel="001E2354">
                <w:rPr>
                  <w:rFonts w:cstheme="minorHAnsi"/>
                  <w:sz w:val="20"/>
                  <w:szCs w:val="20"/>
                  <w:rPrChange w:id="6808"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809" w:author="Στάθης Καπ" w:date="2023-02-27T02:00:00Z"/>
                <w:rFonts w:cstheme="minorHAnsi"/>
                <w:sz w:val="20"/>
                <w:szCs w:val="20"/>
                <w:rPrChange w:id="6810" w:author="Στάθης Καπ" w:date="2023-02-02T17:47:00Z">
                  <w:rPr>
                    <w:del w:id="6811" w:author="Στάθης Καπ" w:date="2023-02-27T02:00:00Z"/>
                    <w:rFonts w:cstheme="minorHAnsi"/>
                  </w:rPr>
                </w:rPrChange>
              </w:rPr>
            </w:pPr>
            <w:del w:id="6812" w:author="Στάθης Καπ" w:date="2023-02-27T02:00:00Z">
              <w:r w:rsidRPr="00A21C84" w:rsidDel="001E2354">
                <w:rPr>
                  <w:rFonts w:cstheme="minorHAnsi"/>
                  <w:sz w:val="20"/>
                  <w:szCs w:val="20"/>
                  <w:rPrChange w:id="6813"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814" w:author="Στάθης Καπ" w:date="2023-02-27T02:00:00Z"/>
                <w:rFonts w:cstheme="minorHAnsi"/>
                <w:sz w:val="20"/>
                <w:szCs w:val="20"/>
                <w:rPrChange w:id="6815" w:author="Στάθης Καπ" w:date="2023-02-02T17:47:00Z">
                  <w:rPr>
                    <w:del w:id="6816" w:author="Στάθης Καπ" w:date="2023-02-27T02:00:00Z"/>
                    <w:rFonts w:cstheme="minorHAnsi"/>
                  </w:rPr>
                </w:rPrChange>
              </w:rPr>
            </w:pPr>
            <w:del w:id="6817" w:author="Στάθης Καπ" w:date="2023-02-27T02:00:00Z">
              <w:r w:rsidRPr="00A21C84" w:rsidDel="001E2354">
                <w:rPr>
                  <w:rFonts w:cstheme="minorHAnsi"/>
                  <w:sz w:val="20"/>
                  <w:szCs w:val="20"/>
                  <w:rPrChange w:id="6818" w:author="Στάθης Καπ" w:date="2023-02-02T17:47:00Z">
                    <w:rPr>
                      <w:rFonts w:cstheme="minorHAnsi"/>
                    </w:rPr>
                  </w:rPrChange>
                </w:rPr>
                <w:delText>25</w:delText>
              </w:r>
            </w:del>
          </w:p>
        </w:tc>
      </w:tr>
      <w:tr w:rsidR="008A6DAE" w:rsidDel="001E2354" w14:paraId="54ADBA6D" w14:textId="6FBD3B0E" w:rsidTr="008A6DAE">
        <w:trPr>
          <w:jc w:val="center"/>
          <w:del w:id="6819" w:author="Στάθης Καπ" w:date="2023-02-27T02:00:00Z"/>
        </w:trPr>
        <w:tc>
          <w:tcPr>
            <w:tcW w:w="1427" w:type="dxa"/>
          </w:tcPr>
          <w:p w14:paraId="3312FA13" w14:textId="22E5B0D9" w:rsidR="008A6DAE" w:rsidRPr="00A21C84" w:rsidDel="001E2354" w:rsidRDefault="00DE0B51" w:rsidP="008A6DAE">
            <w:pPr>
              <w:rPr>
                <w:del w:id="6820" w:author="Στάθης Καπ" w:date="2023-02-27T02:00:00Z"/>
                <w:rFonts w:cstheme="minorHAnsi"/>
                <w:sz w:val="20"/>
                <w:szCs w:val="20"/>
                <w:rPrChange w:id="6821" w:author="Στάθης Καπ" w:date="2023-02-02T17:47:00Z">
                  <w:rPr>
                    <w:del w:id="6822" w:author="Στάθης Καπ" w:date="2023-02-27T02:00:00Z"/>
                    <w:rFonts w:cstheme="minorHAnsi"/>
                  </w:rPr>
                </w:rPrChange>
              </w:rPr>
            </w:pPr>
            <w:del w:id="6823" w:author="Στάθης Καπ" w:date="2023-02-27T02:00:00Z">
              <w:r w:rsidRPr="00A21C84" w:rsidDel="001E2354">
                <w:rPr>
                  <w:rFonts w:cstheme="minorHAnsi"/>
                  <w:sz w:val="20"/>
                  <w:szCs w:val="20"/>
                  <w:rPrChange w:id="6824" w:author="Στάθης Καπ" w:date="2023-02-02T17:47:00Z">
                    <w:rPr>
                      <w:rFonts w:cstheme="minorHAnsi"/>
                      <w:sz w:val="18"/>
                      <w:szCs w:val="18"/>
                    </w:rPr>
                  </w:rPrChange>
                </w:rPr>
                <w:delText>p</w:delText>
              </w:r>
              <w:r w:rsidR="008A6DAE" w:rsidRPr="00A21C84" w:rsidDel="001E2354">
                <w:rPr>
                  <w:rFonts w:cstheme="minorHAnsi"/>
                  <w:sz w:val="20"/>
                  <w:szCs w:val="20"/>
                  <w:rPrChange w:id="6825"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826" w:author="Στάθης Καπ" w:date="2023-02-27T02:00:00Z"/>
                <w:rFonts w:cstheme="minorHAnsi"/>
                <w:sz w:val="20"/>
                <w:szCs w:val="20"/>
                <w:rPrChange w:id="6827" w:author="Στάθης Καπ" w:date="2023-02-02T17:47:00Z">
                  <w:rPr>
                    <w:del w:id="6828" w:author="Στάθης Καπ" w:date="2023-02-27T02:00:00Z"/>
                    <w:rFonts w:cstheme="minorHAnsi"/>
                  </w:rPr>
                </w:rPrChange>
              </w:rPr>
            </w:pPr>
            <w:del w:id="6829" w:author="Στάθης Καπ" w:date="2023-02-27T02:00:00Z">
              <w:r w:rsidRPr="00A21C84" w:rsidDel="001E2354">
                <w:rPr>
                  <w:rFonts w:cstheme="minorHAnsi"/>
                  <w:sz w:val="20"/>
                  <w:szCs w:val="20"/>
                  <w:rPrChange w:id="6830"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831" w:author="Στάθης Καπ" w:date="2023-02-27T02:00:00Z"/>
                <w:rFonts w:cstheme="minorHAnsi"/>
                <w:sz w:val="20"/>
                <w:szCs w:val="20"/>
                <w:rPrChange w:id="6832" w:author="Στάθης Καπ" w:date="2023-02-02T17:47:00Z">
                  <w:rPr>
                    <w:del w:id="6833" w:author="Στάθης Καπ" w:date="2023-02-27T02:00:00Z"/>
                    <w:rFonts w:cstheme="minorHAnsi"/>
                  </w:rPr>
                </w:rPrChange>
              </w:rPr>
            </w:pPr>
            <w:del w:id="6834" w:author="Στάθης Καπ" w:date="2023-02-27T02:00:00Z">
              <w:r w:rsidRPr="00A21C84" w:rsidDel="001E2354">
                <w:rPr>
                  <w:rFonts w:cstheme="minorHAnsi"/>
                  <w:sz w:val="20"/>
                  <w:szCs w:val="20"/>
                  <w:rPrChange w:id="6835"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836" w:author="Στάθης Καπ" w:date="2023-02-27T02:00:00Z"/>
                <w:rFonts w:cstheme="minorHAnsi"/>
                <w:sz w:val="20"/>
                <w:szCs w:val="20"/>
                <w:rPrChange w:id="6837" w:author="Στάθης Καπ" w:date="2023-02-02T17:47:00Z">
                  <w:rPr>
                    <w:del w:id="6838" w:author="Στάθης Καπ" w:date="2023-02-27T02:00:00Z"/>
                    <w:rFonts w:cstheme="minorHAnsi"/>
                  </w:rPr>
                </w:rPrChange>
              </w:rPr>
            </w:pPr>
            <w:del w:id="6839" w:author="Στάθης Καπ" w:date="2023-02-27T02:00:00Z">
              <w:r w:rsidRPr="00A21C84" w:rsidDel="001E2354">
                <w:rPr>
                  <w:rFonts w:cstheme="minorHAnsi"/>
                  <w:sz w:val="20"/>
                  <w:szCs w:val="20"/>
                  <w:rPrChange w:id="6840"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841" w:author="Στάθης Καπ" w:date="2023-02-27T02:00:00Z"/>
                <w:rFonts w:cstheme="minorHAnsi"/>
                <w:sz w:val="20"/>
                <w:szCs w:val="20"/>
                <w:rPrChange w:id="6842" w:author="Στάθης Καπ" w:date="2023-02-02T17:47:00Z">
                  <w:rPr>
                    <w:del w:id="6843" w:author="Στάθης Καπ" w:date="2023-02-27T02:00:00Z"/>
                    <w:rFonts w:cstheme="minorHAnsi"/>
                  </w:rPr>
                </w:rPrChange>
              </w:rPr>
            </w:pPr>
            <w:del w:id="6844" w:author="Στάθης Καπ" w:date="2023-02-27T02:00:00Z">
              <w:r w:rsidRPr="00A21C84" w:rsidDel="001E2354">
                <w:rPr>
                  <w:rFonts w:cstheme="minorHAnsi"/>
                  <w:sz w:val="20"/>
                  <w:szCs w:val="20"/>
                  <w:rPrChange w:id="6845"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846" w:author="Στάθης Καπ" w:date="2023-02-27T02:00:00Z"/>
                <w:rFonts w:cstheme="minorHAnsi"/>
                <w:sz w:val="20"/>
                <w:szCs w:val="20"/>
                <w:rPrChange w:id="6847" w:author="Στάθης Καπ" w:date="2023-02-02T17:47:00Z">
                  <w:rPr>
                    <w:del w:id="6848" w:author="Στάθης Καπ" w:date="2023-02-27T02:00:00Z"/>
                    <w:rFonts w:cstheme="minorHAnsi"/>
                  </w:rPr>
                </w:rPrChange>
              </w:rPr>
            </w:pPr>
            <w:del w:id="6849" w:author="Στάθης Καπ" w:date="2023-02-27T02:00:00Z">
              <w:r w:rsidRPr="00A21C84" w:rsidDel="001E2354">
                <w:rPr>
                  <w:rFonts w:cstheme="minorHAnsi"/>
                  <w:sz w:val="20"/>
                  <w:szCs w:val="20"/>
                  <w:rPrChange w:id="6850" w:author="Στάθης Καπ" w:date="2023-02-02T17:47:00Z">
                    <w:rPr>
                      <w:rFonts w:cstheme="minorHAnsi"/>
                    </w:rPr>
                  </w:rPrChange>
                </w:rPr>
                <w:delText>26</w:delText>
              </w:r>
            </w:del>
          </w:p>
        </w:tc>
      </w:tr>
      <w:tr w:rsidR="008A6DAE" w:rsidDel="001E2354" w14:paraId="6CC29891" w14:textId="6F797219" w:rsidTr="008A6DAE">
        <w:trPr>
          <w:jc w:val="center"/>
          <w:del w:id="6851" w:author="Στάθης Καπ" w:date="2023-02-27T02:00:00Z"/>
        </w:trPr>
        <w:tc>
          <w:tcPr>
            <w:tcW w:w="1427" w:type="dxa"/>
          </w:tcPr>
          <w:p w14:paraId="27D5B7EC" w14:textId="226F62FF" w:rsidR="008A6DAE" w:rsidRPr="00A21C84" w:rsidDel="001E2354" w:rsidRDefault="00DE0B51" w:rsidP="008A6DAE">
            <w:pPr>
              <w:rPr>
                <w:del w:id="6852" w:author="Στάθης Καπ" w:date="2023-02-27T02:00:00Z"/>
                <w:rFonts w:cstheme="minorHAnsi"/>
                <w:sz w:val="20"/>
                <w:szCs w:val="20"/>
                <w:rPrChange w:id="6853" w:author="Στάθης Καπ" w:date="2023-02-02T17:47:00Z">
                  <w:rPr>
                    <w:del w:id="6854" w:author="Στάθης Καπ" w:date="2023-02-27T02:00:00Z"/>
                    <w:rFonts w:cstheme="minorHAnsi"/>
                  </w:rPr>
                </w:rPrChange>
              </w:rPr>
            </w:pPr>
            <w:del w:id="6855" w:author="Στάθης Καπ" w:date="2023-02-27T02:00:00Z">
              <w:r w:rsidRPr="00A21C84" w:rsidDel="001E2354">
                <w:rPr>
                  <w:rFonts w:cstheme="minorHAnsi"/>
                  <w:sz w:val="20"/>
                  <w:szCs w:val="20"/>
                  <w:rPrChange w:id="6856" w:author="Στάθης Καπ" w:date="2023-02-02T17:47:00Z">
                    <w:rPr>
                      <w:rFonts w:cstheme="minorHAnsi"/>
                      <w:sz w:val="18"/>
                      <w:szCs w:val="18"/>
                    </w:rPr>
                  </w:rPrChange>
                </w:rPr>
                <w:delText>p</w:delText>
              </w:r>
              <w:r w:rsidR="008A6DAE" w:rsidRPr="00A21C84" w:rsidDel="001E2354">
                <w:rPr>
                  <w:rFonts w:cstheme="minorHAnsi"/>
                  <w:sz w:val="20"/>
                  <w:szCs w:val="20"/>
                  <w:rPrChange w:id="6857"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858" w:author="Στάθης Καπ" w:date="2023-02-27T02:00:00Z"/>
                <w:rFonts w:cstheme="minorHAnsi"/>
                <w:sz w:val="20"/>
                <w:szCs w:val="20"/>
                <w:rPrChange w:id="6859" w:author="Στάθης Καπ" w:date="2023-02-02T17:47:00Z">
                  <w:rPr>
                    <w:del w:id="6860" w:author="Στάθης Καπ" w:date="2023-02-27T02:00:00Z"/>
                    <w:rFonts w:cstheme="minorHAnsi"/>
                  </w:rPr>
                </w:rPrChange>
              </w:rPr>
            </w:pPr>
            <w:del w:id="6861" w:author="Στάθης Καπ" w:date="2023-02-27T02:00:00Z">
              <w:r w:rsidRPr="00A21C84" w:rsidDel="001E2354">
                <w:rPr>
                  <w:rFonts w:cstheme="minorHAnsi"/>
                  <w:sz w:val="20"/>
                  <w:szCs w:val="20"/>
                  <w:rPrChange w:id="6862"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863" w:author="Στάθης Καπ" w:date="2023-02-27T02:00:00Z"/>
                <w:rFonts w:cstheme="minorHAnsi"/>
                <w:sz w:val="20"/>
                <w:szCs w:val="20"/>
                <w:rPrChange w:id="6864" w:author="Στάθης Καπ" w:date="2023-02-02T17:47:00Z">
                  <w:rPr>
                    <w:del w:id="6865" w:author="Στάθης Καπ" w:date="2023-02-27T02:00:00Z"/>
                    <w:rFonts w:cstheme="minorHAnsi"/>
                  </w:rPr>
                </w:rPrChange>
              </w:rPr>
            </w:pPr>
            <w:del w:id="6866" w:author="Στάθης Καπ" w:date="2023-02-27T02:00:00Z">
              <w:r w:rsidRPr="00A21C84" w:rsidDel="001E2354">
                <w:rPr>
                  <w:rFonts w:cstheme="minorHAnsi"/>
                  <w:sz w:val="20"/>
                  <w:szCs w:val="20"/>
                  <w:rPrChange w:id="6867"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868" w:author="Στάθης Καπ" w:date="2023-02-27T02:00:00Z"/>
                <w:rFonts w:cstheme="minorHAnsi"/>
                <w:sz w:val="20"/>
                <w:szCs w:val="20"/>
                <w:rPrChange w:id="6869" w:author="Στάθης Καπ" w:date="2023-02-02T17:47:00Z">
                  <w:rPr>
                    <w:del w:id="6870" w:author="Στάθης Καπ" w:date="2023-02-27T02:00:00Z"/>
                    <w:rFonts w:cstheme="minorHAnsi"/>
                  </w:rPr>
                </w:rPrChange>
              </w:rPr>
            </w:pPr>
            <w:del w:id="6871" w:author="Στάθης Καπ" w:date="2023-02-27T02:00:00Z">
              <w:r w:rsidRPr="00A21C84" w:rsidDel="001E2354">
                <w:rPr>
                  <w:rFonts w:cstheme="minorHAnsi"/>
                  <w:sz w:val="20"/>
                  <w:szCs w:val="20"/>
                  <w:rPrChange w:id="6872"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873" w:author="Στάθης Καπ" w:date="2023-02-27T02:00:00Z"/>
                <w:rFonts w:cstheme="minorHAnsi"/>
                <w:sz w:val="20"/>
                <w:szCs w:val="20"/>
                <w:rPrChange w:id="6874" w:author="Στάθης Καπ" w:date="2023-02-02T17:47:00Z">
                  <w:rPr>
                    <w:del w:id="6875" w:author="Στάθης Καπ" w:date="2023-02-27T02:00:00Z"/>
                    <w:rFonts w:cstheme="minorHAnsi"/>
                  </w:rPr>
                </w:rPrChange>
              </w:rPr>
            </w:pPr>
            <w:del w:id="6876" w:author="Στάθης Καπ" w:date="2023-02-27T02:00:00Z">
              <w:r w:rsidRPr="00A21C84" w:rsidDel="001E2354">
                <w:rPr>
                  <w:rFonts w:cstheme="minorHAnsi"/>
                  <w:sz w:val="20"/>
                  <w:szCs w:val="20"/>
                  <w:rPrChange w:id="6877"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878" w:author="Στάθης Καπ" w:date="2023-02-27T02:00:00Z"/>
                <w:rFonts w:cstheme="minorHAnsi"/>
                <w:sz w:val="20"/>
                <w:szCs w:val="20"/>
                <w:rPrChange w:id="6879" w:author="Στάθης Καπ" w:date="2023-02-02T17:47:00Z">
                  <w:rPr>
                    <w:del w:id="6880" w:author="Στάθης Καπ" w:date="2023-02-27T02:00:00Z"/>
                    <w:rFonts w:cstheme="minorHAnsi"/>
                  </w:rPr>
                </w:rPrChange>
              </w:rPr>
            </w:pPr>
            <w:del w:id="6881" w:author="Στάθης Καπ" w:date="2023-02-27T02:00:00Z">
              <w:r w:rsidRPr="00A21C84" w:rsidDel="001E2354">
                <w:rPr>
                  <w:rFonts w:cstheme="minorHAnsi"/>
                  <w:sz w:val="20"/>
                  <w:szCs w:val="20"/>
                  <w:rPrChange w:id="6882" w:author="Στάθης Καπ" w:date="2023-02-02T17:47:00Z">
                    <w:rPr>
                      <w:rFonts w:cstheme="minorHAnsi"/>
                    </w:rPr>
                  </w:rPrChange>
                </w:rPr>
                <w:delText>33</w:delText>
              </w:r>
            </w:del>
          </w:p>
        </w:tc>
      </w:tr>
    </w:tbl>
    <w:p w14:paraId="4DE0FAD9" w14:textId="5C8B5C5E" w:rsidR="00047198" w:rsidDel="001E2354" w:rsidRDefault="00047198" w:rsidP="002D19F0">
      <w:pPr>
        <w:rPr>
          <w:del w:id="6883" w:author="Στάθης Καπ" w:date="2023-02-27T02:00:00Z"/>
        </w:rPr>
      </w:pPr>
    </w:p>
    <w:p w14:paraId="17FA1B53" w14:textId="27B961B9" w:rsidR="000D5020" w:rsidRPr="00346577" w:rsidDel="001E2354" w:rsidRDefault="000D5020" w:rsidP="00346577">
      <w:pPr>
        <w:rPr>
          <w:del w:id="6884" w:author="Στάθης Καπ" w:date="2023-02-27T02:00:00Z"/>
        </w:rPr>
      </w:pPr>
    </w:p>
    <w:p w14:paraId="506A4670" w14:textId="23D5D705" w:rsidR="00A44DBB" w:rsidDel="001E2354" w:rsidRDefault="000841B0">
      <w:pPr>
        <w:rPr>
          <w:del w:id="6885" w:author="Στάθης Καπ" w:date="2023-02-27T01:59:00Z"/>
        </w:rPr>
      </w:pPr>
      <w:del w:id="6886"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887" w:author="Στάθης Καπ" w:date="2023-02-27T01:59:00Z"/>
        </w:trPr>
        <w:tc>
          <w:tcPr>
            <w:tcW w:w="1427" w:type="dxa"/>
          </w:tcPr>
          <w:p w14:paraId="0308CCFE" w14:textId="5124EEB0" w:rsidR="003079BD" w:rsidRPr="00A21C84" w:rsidDel="001E2354" w:rsidRDefault="00971CCF" w:rsidP="00AA2735">
            <w:pPr>
              <w:rPr>
                <w:del w:id="6888" w:author="Στάθης Καπ" w:date="2023-02-27T01:59:00Z"/>
                <w:rFonts w:cstheme="minorHAnsi"/>
                <w:sz w:val="20"/>
                <w:szCs w:val="20"/>
                <w:rPrChange w:id="6889" w:author="Στάθης Καπ" w:date="2023-02-02T17:47:00Z">
                  <w:rPr>
                    <w:del w:id="6890" w:author="Στάθης Καπ" w:date="2023-02-27T01:59:00Z"/>
                    <w:rFonts w:cstheme="minorHAnsi"/>
                    <w:sz w:val="18"/>
                    <w:szCs w:val="18"/>
                  </w:rPr>
                </w:rPrChange>
              </w:rPr>
            </w:pPr>
            <w:del w:id="6891"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892" w:author="Στάθης Καπ" w:date="2023-02-27T01:59:00Z"/>
                <w:rFonts w:cstheme="minorHAnsi"/>
                <w:sz w:val="20"/>
                <w:szCs w:val="20"/>
                <w:rPrChange w:id="6893" w:author="Στάθης Καπ" w:date="2023-02-02T17:47:00Z">
                  <w:rPr>
                    <w:del w:id="6894" w:author="Στάθης Καπ" w:date="2023-02-27T01:59:00Z"/>
                    <w:rFonts w:cstheme="minorHAnsi"/>
                    <w:sz w:val="18"/>
                    <w:szCs w:val="18"/>
                  </w:rPr>
                </w:rPrChange>
              </w:rPr>
            </w:pPr>
            <w:del w:id="6895" w:author="Στάθης Καπ" w:date="2023-02-27T01:59:00Z">
              <w:r w:rsidRPr="00A21C84" w:rsidDel="001E2354">
                <w:rPr>
                  <w:rFonts w:cstheme="minorHAnsi"/>
                  <w:sz w:val="20"/>
                  <w:szCs w:val="20"/>
                  <w:rPrChange w:id="6896"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897" w:author="Στάθης Καπ" w:date="2023-02-27T01:59:00Z"/>
                <w:rFonts w:cstheme="minorHAnsi"/>
                <w:sz w:val="20"/>
                <w:szCs w:val="20"/>
                <w:rPrChange w:id="6898" w:author="Στάθης Καπ" w:date="2023-02-02T17:47:00Z">
                  <w:rPr>
                    <w:del w:id="6899" w:author="Στάθης Καπ" w:date="2023-02-27T01:59:00Z"/>
                    <w:rFonts w:cstheme="minorHAnsi"/>
                    <w:sz w:val="18"/>
                    <w:szCs w:val="18"/>
                  </w:rPr>
                </w:rPrChange>
              </w:rPr>
            </w:pPr>
            <w:del w:id="6900" w:author="Στάθης Καπ" w:date="2023-02-27T01:59:00Z">
              <w:r w:rsidRPr="00A21C84" w:rsidDel="001E2354">
                <w:rPr>
                  <w:rFonts w:cstheme="minorHAnsi"/>
                  <w:sz w:val="20"/>
                  <w:szCs w:val="20"/>
                  <w:rPrChange w:id="6901"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902" w:author="Στάθης Καπ" w:date="2023-02-27T01:59:00Z"/>
                <w:rFonts w:cstheme="minorHAnsi"/>
                <w:sz w:val="20"/>
                <w:szCs w:val="20"/>
                <w:rPrChange w:id="6903" w:author="Στάθης Καπ" w:date="2023-02-02T17:47:00Z">
                  <w:rPr>
                    <w:del w:id="6904" w:author="Στάθης Καπ" w:date="2023-02-27T01:59:00Z"/>
                    <w:rFonts w:cstheme="minorHAnsi"/>
                    <w:sz w:val="18"/>
                    <w:szCs w:val="18"/>
                  </w:rPr>
                </w:rPrChange>
              </w:rPr>
            </w:pPr>
            <w:del w:id="6905" w:author="Στάθης Καπ" w:date="2023-02-27T01:59:00Z">
              <w:r w:rsidRPr="00A21C84" w:rsidDel="001E2354">
                <w:rPr>
                  <w:rFonts w:cstheme="minorHAnsi"/>
                  <w:sz w:val="20"/>
                  <w:szCs w:val="20"/>
                  <w:rPrChange w:id="6906"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907" w:author="Στάθης Καπ" w:date="2023-02-27T01:59:00Z"/>
                <w:rFonts w:cstheme="minorHAnsi"/>
                <w:sz w:val="20"/>
                <w:szCs w:val="20"/>
                <w:rPrChange w:id="6908" w:author="Στάθης Καπ" w:date="2023-02-02T17:47:00Z">
                  <w:rPr>
                    <w:del w:id="6909" w:author="Στάθης Καπ" w:date="2023-02-27T01:59:00Z"/>
                    <w:rFonts w:cstheme="minorHAnsi"/>
                    <w:sz w:val="18"/>
                    <w:szCs w:val="18"/>
                  </w:rPr>
                </w:rPrChange>
              </w:rPr>
            </w:pPr>
            <w:del w:id="6910" w:author="Στάθης Καπ" w:date="2023-02-27T01:59:00Z">
              <w:r w:rsidRPr="00A21C84" w:rsidDel="001E2354">
                <w:rPr>
                  <w:rFonts w:cstheme="minorHAnsi"/>
                  <w:sz w:val="20"/>
                  <w:szCs w:val="20"/>
                  <w:rPrChange w:id="6911"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912" w:author="Στάθης Καπ" w:date="2023-02-27T01:59:00Z"/>
                <w:rFonts w:cstheme="minorHAnsi"/>
                <w:sz w:val="20"/>
                <w:szCs w:val="20"/>
                <w:rPrChange w:id="6913" w:author="Στάθης Καπ" w:date="2023-02-02T17:47:00Z">
                  <w:rPr>
                    <w:del w:id="6914" w:author="Στάθης Καπ" w:date="2023-02-27T01:59:00Z"/>
                    <w:rFonts w:cstheme="minorHAnsi"/>
                    <w:sz w:val="18"/>
                    <w:szCs w:val="18"/>
                  </w:rPr>
                </w:rPrChange>
              </w:rPr>
            </w:pPr>
            <w:del w:id="6915" w:author="Στάθης Καπ" w:date="2023-02-27T01:59:00Z">
              <w:r w:rsidRPr="00A21C84" w:rsidDel="001E2354">
                <w:rPr>
                  <w:rFonts w:cstheme="minorHAnsi"/>
                  <w:sz w:val="20"/>
                  <w:szCs w:val="20"/>
                  <w:rPrChange w:id="6916"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917" w:author="Στάθης Καπ" w:date="2023-02-27T01:59:00Z"/>
        </w:trPr>
        <w:tc>
          <w:tcPr>
            <w:tcW w:w="1427" w:type="dxa"/>
          </w:tcPr>
          <w:p w14:paraId="72D5B751" w14:textId="2BD6128D" w:rsidR="007456DB" w:rsidRPr="00A21C84" w:rsidDel="001E2354" w:rsidRDefault="007456DB" w:rsidP="007456DB">
            <w:pPr>
              <w:rPr>
                <w:del w:id="6918" w:author="Στάθης Καπ" w:date="2023-02-27T01:59:00Z"/>
                <w:rFonts w:cstheme="minorHAnsi"/>
                <w:sz w:val="20"/>
                <w:szCs w:val="20"/>
                <w:rPrChange w:id="6919" w:author="Στάθης Καπ" w:date="2023-02-02T17:47:00Z">
                  <w:rPr>
                    <w:del w:id="6920" w:author="Στάθης Καπ" w:date="2023-02-27T01:59:00Z"/>
                    <w:rFonts w:cstheme="minorHAnsi"/>
                    <w:sz w:val="18"/>
                    <w:szCs w:val="18"/>
                  </w:rPr>
                </w:rPrChange>
              </w:rPr>
            </w:pPr>
            <w:del w:id="6921" w:author="Στάθης Καπ" w:date="2023-02-27T01:59:00Z">
              <w:r w:rsidRPr="00A21C84" w:rsidDel="001E2354">
                <w:rPr>
                  <w:rFonts w:cstheme="minorHAnsi"/>
                  <w:sz w:val="20"/>
                  <w:szCs w:val="20"/>
                  <w:rPrChange w:id="6922"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923" w:author="Στάθης Καπ" w:date="2023-02-27T01:59:00Z"/>
                <w:rFonts w:cstheme="minorHAnsi"/>
                <w:sz w:val="20"/>
                <w:szCs w:val="20"/>
                <w:rPrChange w:id="6924" w:author="Στάθης Καπ" w:date="2023-02-02T17:47:00Z">
                  <w:rPr>
                    <w:del w:id="6925" w:author="Στάθης Καπ" w:date="2023-02-27T01:59:00Z"/>
                    <w:rFonts w:cstheme="minorHAnsi"/>
                    <w:sz w:val="18"/>
                    <w:szCs w:val="18"/>
                  </w:rPr>
                </w:rPrChange>
              </w:rPr>
            </w:pPr>
            <w:del w:id="6926" w:author="Στάθης Καπ" w:date="2023-02-27T01:59:00Z">
              <w:r w:rsidRPr="00A21C84" w:rsidDel="001E2354">
                <w:rPr>
                  <w:sz w:val="20"/>
                  <w:szCs w:val="20"/>
                  <w:rPrChange w:id="6927"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928" w:author="Στάθης Καπ" w:date="2023-02-27T01:59:00Z"/>
                <w:rFonts w:cstheme="minorHAnsi"/>
                <w:sz w:val="20"/>
                <w:szCs w:val="20"/>
                <w:rPrChange w:id="6929" w:author="Στάθης Καπ" w:date="2023-02-02T17:47:00Z">
                  <w:rPr>
                    <w:del w:id="6930" w:author="Στάθης Καπ" w:date="2023-02-27T01:59:00Z"/>
                    <w:rFonts w:cstheme="minorHAnsi"/>
                    <w:sz w:val="18"/>
                    <w:szCs w:val="18"/>
                  </w:rPr>
                </w:rPrChange>
              </w:rPr>
            </w:pPr>
            <w:del w:id="6931" w:author="Στάθης Καπ" w:date="2023-02-27T01:59:00Z">
              <w:r w:rsidRPr="00A21C84" w:rsidDel="001E2354">
                <w:rPr>
                  <w:sz w:val="20"/>
                  <w:szCs w:val="20"/>
                  <w:rPrChange w:id="6932"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933" w:author="Στάθης Καπ" w:date="2023-02-27T01:59:00Z"/>
                <w:rFonts w:cstheme="minorHAnsi"/>
                <w:sz w:val="20"/>
                <w:szCs w:val="20"/>
                <w:rPrChange w:id="6934" w:author="Στάθης Καπ" w:date="2023-02-02T17:47:00Z">
                  <w:rPr>
                    <w:del w:id="6935" w:author="Στάθης Καπ" w:date="2023-02-27T01:59:00Z"/>
                    <w:rFonts w:cstheme="minorHAnsi"/>
                    <w:sz w:val="18"/>
                    <w:szCs w:val="18"/>
                  </w:rPr>
                </w:rPrChange>
              </w:rPr>
            </w:pPr>
            <w:del w:id="6936" w:author="Στάθης Καπ" w:date="2023-02-27T01:59:00Z">
              <w:r w:rsidRPr="00A21C84" w:rsidDel="001E2354">
                <w:rPr>
                  <w:sz w:val="20"/>
                  <w:szCs w:val="20"/>
                  <w:rPrChange w:id="6937"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938" w:author="Στάθης Καπ" w:date="2023-02-27T01:59:00Z"/>
                <w:rFonts w:cstheme="minorHAnsi"/>
                <w:sz w:val="20"/>
                <w:szCs w:val="20"/>
                <w:rPrChange w:id="6939" w:author="Στάθης Καπ" w:date="2023-02-02T17:47:00Z">
                  <w:rPr>
                    <w:del w:id="6940" w:author="Στάθης Καπ" w:date="2023-02-27T01:59:00Z"/>
                    <w:rFonts w:cstheme="minorHAnsi"/>
                    <w:sz w:val="18"/>
                    <w:szCs w:val="18"/>
                  </w:rPr>
                </w:rPrChange>
              </w:rPr>
            </w:pPr>
            <w:del w:id="6941" w:author="Στάθης Καπ" w:date="2023-02-27T01:59:00Z">
              <w:r w:rsidRPr="00A21C84" w:rsidDel="001E2354">
                <w:rPr>
                  <w:sz w:val="20"/>
                  <w:szCs w:val="20"/>
                  <w:rPrChange w:id="6942"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943" w:author="Στάθης Καπ" w:date="2023-02-27T01:59:00Z"/>
                <w:rFonts w:cstheme="minorHAnsi"/>
                <w:sz w:val="20"/>
                <w:szCs w:val="20"/>
                <w:rPrChange w:id="6944" w:author="Στάθης Καπ" w:date="2023-02-02T17:47:00Z">
                  <w:rPr>
                    <w:del w:id="6945" w:author="Στάθης Καπ" w:date="2023-02-27T01:59:00Z"/>
                    <w:rFonts w:cstheme="minorHAnsi"/>
                    <w:sz w:val="18"/>
                    <w:szCs w:val="18"/>
                  </w:rPr>
                </w:rPrChange>
              </w:rPr>
            </w:pPr>
            <w:del w:id="6946" w:author="Στάθης Καπ" w:date="2023-02-27T01:59:00Z">
              <w:r w:rsidRPr="00A21C84" w:rsidDel="001E2354">
                <w:rPr>
                  <w:sz w:val="20"/>
                  <w:szCs w:val="20"/>
                  <w:rPrChange w:id="6947" w:author="Στάθης Καπ" w:date="2023-02-02T17:47:00Z">
                    <w:rPr/>
                  </w:rPrChange>
                </w:rPr>
                <w:delText>33</w:delText>
              </w:r>
            </w:del>
          </w:p>
        </w:tc>
      </w:tr>
      <w:tr w:rsidR="007456DB" w:rsidDel="001E2354" w14:paraId="0E067341" w14:textId="13516E7A" w:rsidTr="00AA2735">
        <w:trPr>
          <w:jc w:val="center"/>
          <w:del w:id="6948" w:author="Στάθης Καπ" w:date="2023-02-27T01:59:00Z"/>
        </w:trPr>
        <w:tc>
          <w:tcPr>
            <w:tcW w:w="1427" w:type="dxa"/>
          </w:tcPr>
          <w:p w14:paraId="3CD621CE" w14:textId="5380FA41" w:rsidR="007456DB" w:rsidRPr="00A21C84" w:rsidDel="001E2354" w:rsidRDefault="007456DB" w:rsidP="007456DB">
            <w:pPr>
              <w:rPr>
                <w:del w:id="6949" w:author="Στάθης Καπ" w:date="2023-02-27T01:59:00Z"/>
                <w:rFonts w:cstheme="minorHAnsi"/>
                <w:sz w:val="20"/>
                <w:szCs w:val="20"/>
                <w:rPrChange w:id="6950" w:author="Στάθης Καπ" w:date="2023-02-02T17:47:00Z">
                  <w:rPr>
                    <w:del w:id="6951" w:author="Στάθης Καπ" w:date="2023-02-27T01:59:00Z"/>
                    <w:rFonts w:cstheme="minorHAnsi"/>
                    <w:sz w:val="18"/>
                    <w:szCs w:val="18"/>
                  </w:rPr>
                </w:rPrChange>
              </w:rPr>
            </w:pPr>
            <w:del w:id="6952" w:author="Στάθης Καπ" w:date="2023-02-27T01:59:00Z">
              <w:r w:rsidRPr="00A21C84" w:rsidDel="001E2354">
                <w:rPr>
                  <w:rFonts w:cstheme="minorHAnsi"/>
                  <w:sz w:val="20"/>
                  <w:szCs w:val="20"/>
                  <w:rPrChange w:id="6953"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954" w:author="Στάθης Καπ" w:date="2023-02-27T01:59:00Z"/>
                <w:rFonts w:cstheme="minorHAnsi"/>
                <w:sz w:val="20"/>
                <w:szCs w:val="20"/>
                <w:rPrChange w:id="6955" w:author="Στάθης Καπ" w:date="2023-02-02T17:47:00Z">
                  <w:rPr>
                    <w:del w:id="6956" w:author="Στάθης Καπ" w:date="2023-02-27T01:59:00Z"/>
                    <w:rFonts w:cstheme="minorHAnsi"/>
                    <w:sz w:val="18"/>
                    <w:szCs w:val="18"/>
                  </w:rPr>
                </w:rPrChange>
              </w:rPr>
            </w:pPr>
            <w:del w:id="6957" w:author="Στάθης Καπ" w:date="2023-02-27T01:59:00Z">
              <w:r w:rsidRPr="00A21C84" w:rsidDel="001E2354">
                <w:rPr>
                  <w:sz w:val="20"/>
                  <w:szCs w:val="20"/>
                  <w:rPrChange w:id="6958"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959" w:author="Στάθης Καπ" w:date="2023-02-27T01:59:00Z"/>
                <w:rFonts w:cstheme="minorHAnsi"/>
                <w:sz w:val="20"/>
                <w:szCs w:val="20"/>
                <w:rPrChange w:id="6960" w:author="Στάθης Καπ" w:date="2023-02-02T17:47:00Z">
                  <w:rPr>
                    <w:del w:id="6961" w:author="Στάθης Καπ" w:date="2023-02-27T01:59:00Z"/>
                    <w:rFonts w:cstheme="minorHAnsi"/>
                    <w:sz w:val="18"/>
                    <w:szCs w:val="18"/>
                  </w:rPr>
                </w:rPrChange>
              </w:rPr>
            </w:pPr>
            <w:del w:id="6962" w:author="Στάθης Καπ" w:date="2023-02-27T01:59:00Z">
              <w:r w:rsidRPr="00A21C84" w:rsidDel="001E2354">
                <w:rPr>
                  <w:sz w:val="20"/>
                  <w:szCs w:val="20"/>
                  <w:rPrChange w:id="6963"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964" w:author="Στάθης Καπ" w:date="2023-02-27T01:59:00Z"/>
                <w:rFonts w:cstheme="minorHAnsi"/>
                <w:sz w:val="20"/>
                <w:szCs w:val="20"/>
                <w:rPrChange w:id="6965" w:author="Στάθης Καπ" w:date="2023-02-02T17:47:00Z">
                  <w:rPr>
                    <w:del w:id="6966" w:author="Στάθης Καπ" w:date="2023-02-27T01:59:00Z"/>
                    <w:rFonts w:cstheme="minorHAnsi"/>
                    <w:sz w:val="18"/>
                    <w:szCs w:val="18"/>
                  </w:rPr>
                </w:rPrChange>
              </w:rPr>
            </w:pPr>
            <w:del w:id="6967" w:author="Στάθης Καπ" w:date="2023-02-27T01:59:00Z">
              <w:r w:rsidRPr="00A21C84" w:rsidDel="001E2354">
                <w:rPr>
                  <w:sz w:val="20"/>
                  <w:szCs w:val="20"/>
                  <w:rPrChange w:id="6968"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969" w:author="Στάθης Καπ" w:date="2023-02-27T01:59:00Z"/>
                <w:rFonts w:cstheme="minorHAnsi"/>
                <w:sz w:val="20"/>
                <w:szCs w:val="20"/>
                <w:rPrChange w:id="6970" w:author="Στάθης Καπ" w:date="2023-02-02T17:47:00Z">
                  <w:rPr>
                    <w:del w:id="6971" w:author="Στάθης Καπ" w:date="2023-02-27T01:59:00Z"/>
                    <w:rFonts w:cstheme="minorHAnsi"/>
                    <w:sz w:val="18"/>
                    <w:szCs w:val="18"/>
                  </w:rPr>
                </w:rPrChange>
              </w:rPr>
            </w:pPr>
            <w:del w:id="6972" w:author="Στάθης Καπ" w:date="2023-02-27T01:59:00Z">
              <w:r w:rsidRPr="00A21C84" w:rsidDel="001E2354">
                <w:rPr>
                  <w:sz w:val="20"/>
                  <w:szCs w:val="20"/>
                  <w:rPrChange w:id="6973"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974" w:author="Στάθης Καπ" w:date="2023-02-27T01:59:00Z"/>
                <w:rFonts w:cstheme="minorHAnsi"/>
                <w:sz w:val="20"/>
                <w:szCs w:val="20"/>
                <w:rPrChange w:id="6975" w:author="Στάθης Καπ" w:date="2023-02-02T17:47:00Z">
                  <w:rPr>
                    <w:del w:id="6976" w:author="Στάθης Καπ" w:date="2023-02-27T01:59:00Z"/>
                    <w:rFonts w:cstheme="minorHAnsi"/>
                    <w:sz w:val="18"/>
                    <w:szCs w:val="18"/>
                  </w:rPr>
                </w:rPrChange>
              </w:rPr>
            </w:pPr>
            <w:del w:id="6977" w:author="Στάθης Καπ" w:date="2023-02-27T01:59:00Z">
              <w:r w:rsidRPr="00A21C84" w:rsidDel="001E2354">
                <w:rPr>
                  <w:sz w:val="20"/>
                  <w:szCs w:val="20"/>
                  <w:rPrChange w:id="6978" w:author="Στάθης Καπ" w:date="2023-02-02T17:47:00Z">
                    <w:rPr/>
                  </w:rPrChange>
                </w:rPr>
                <w:delText>42</w:delText>
              </w:r>
            </w:del>
          </w:p>
        </w:tc>
      </w:tr>
      <w:tr w:rsidR="007456DB" w:rsidDel="001E2354" w14:paraId="22AED78A" w14:textId="27A4C35C" w:rsidTr="00AA2735">
        <w:trPr>
          <w:jc w:val="center"/>
          <w:del w:id="6979" w:author="Στάθης Καπ" w:date="2023-02-27T01:59:00Z"/>
        </w:trPr>
        <w:tc>
          <w:tcPr>
            <w:tcW w:w="1427" w:type="dxa"/>
          </w:tcPr>
          <w:p w14:paraId="28802AFA" w14:textId="6B3580DF" w:rsidR="007456DB" w:rsidRPr="00A21C84" w:rsidDel="001E2354" w:rsidRDefault="007456DB" w:rsidP="007456DB">
            <w:pPr>
              <w:rPr>
                <w:del w:id="6980" w:author="Στάθης Καπ" w:date="2023-02-27T01:59:00Z"/>
                <w:rFonts w:cstheme="minorHAnsi"/>
                <w:sz w:val="20"/>
                <w:szCs w:val="20"/>
                <w:rPrChange w:id="6981" w:author="Στάθης Καπ" w:date="2023-02-02T17:47:00Z">
                  <w:rPr>
                    <w:del w:id="6982" w:author="Στάθης Καπ" w:date="2023-02-27T01:59:00Z"/>
                    <w:rFonts w:cstheme="minorHAnsi"/>
                    <w:sz w:val="18"/>
                    <w:szCs w:val="18"/>
                  </w:rPr>
                </w:rPrChange>
              </w:rPr>
            </w:pPr>
            <w:del w:id="6983" w:author="Στάθης Καπ" w:date="2023-02-27T01:59:00Z">
              <w:r w:rsidRPr="00A21C84" w:rsidDel="001E2354">
                <w:rPr>
                  <w:rFonts w:cstheme="minorHAnsi"/>
                  <w:sz w:val="20"/>
                  <w:szCs w:val="20"/>
                  <w:rPrChange w:id="6984"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985" w:author="Στάθης Καπ" w:date="2023-02-27T01:59:00Z"/>
                <w:rFonts w:cstheme="minorHAnsi"/>
                <w:sz w:val="20"/>
                <w:szCs w:val="20"/>
                <w:rPrChange w:id="6986" w:author="Στάθης Καπ" w:date="2023-02-02T17:47:00Z">
                  <w:rPr>
                    <w:del w:id="6987" w:author="Στάθης Καπ" w:date="2023-02-27T01:59:00Z"/>
                    <w:rFonts w:cstheme="minorHAnsi"/>
                    <w:sz w:val="18"/>
                    <w:szCs w:val="18"/>
                  </w:rPr>
                </w:rPrChange>
              </w:rPr>
            </w:pPr>
            <w:del w:id="6988" w:author="Στάθης Καπ" w:date="2023-02-27T01:59:00Z">
              <w:r w:rsidRPr="00A21C84" w:rsidDel="001E2354">
                <w:rPr>
                  <w:sz w:val="20"/>
                  <w:szCs w:val="20"/>
                  <w:rPrChange w:id="6989"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990" w:author="Στάθης Καπ" w:date="2023-02-27T01:59:00Z"/>
                <w:rFonts w:cstheme="minorHAnsi"/>
                <w:sz w:val="20"/>
                <w:szCs w:val="20"/>
                <w:rPrChange w:id="6991" w:author="Στάθης Καπ" w:date="2023-02-02T17:47:00Z">
                  <w:rPr>
                    <w:del w:id="6992" w:author="Στάθης Καπ" w:date="2023-02-27T01:59:00Z"/>
                    <w:rFonts w:cstheme="minorHAnsi"/>
                    <w:sz w:val="18"/>
                    <w:szCs w:val="18"/>
                  </w:rPr>
                </w:rPrChange>
              </w:rPr>
            </w:pPr>
            <w:del w:id="6993" w:author="Στάθης Καπ" w:date="2023-02-27T01:59:00Z">
              <w:r w:rsidRPr="00A21C84" w:rsidDel="001E2354">
                <w:rPr>
                  <w:sz w:val="20"/>
                  <w:szCs w:val="20"/>
                  <w:rPrChange w:id="6994"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995" w:author="Στάθης Καπ" w:date="2023-02-27T01:59:00Z"/>
                <w:rFonts w:cstheme="minorHAnsi"/>
                <w:sz w:val="20"/>
                <w:szCs w:val="20"/>
                <w:rPrChange w:id="6996" w:author="Στάθης Καπ" w:date="2023-02-02T17:47:00Z">
                  <w:rPr>
                    <w:del w:id="6997" w:author="Στάθης Καπ" w:date="2023-02-27T01:59:00Z"/>
                    <w:rFonts w:cstheme="minorHAnsi"/>
                    <w:sz w:val="18"/>
                    <w:szCs w:val="18"/>
                  </w:rPr>
                </w:rPrChange>
              </w:rPr>
            </w:pPr>
            <w:del w:id="6998" w:author="Στάθης Καπ" w:date="2023-02-27T01:59:00Z">
              <w:r w:rsidRPr="00A21C84" w:rsidDel="001E2354">
                <w:rPr>
                  <w:sz w:val="20"/>
                  <w:szCs w:val="20"/>
                  <w:rPrChange w:id="6999"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000" w:author="Στάθης Καπ" w:date="2023-02-27T01:59:00Z"/>
                <w:rFonts w:cstheme="minorHAnsi"/>
                <w:sz w:val="20"/>
                <w:szCs w:val="20"/>
                <w:rPrChange w:id="7001" w:author="Στάθης Καπ" w:date="2023-02-02T17:47:00Z">
                  <w:rPr>
                    <w:del w:id="7002" w:author="Στάθης Καπ" w:date="2023-02-27T01:59:00Z"/>
                    <w:rFonts w:cstheme="minorHAnsi"/>
                    <w:sz w:val="18"/>
                    <w:szCs w:val="18"/>
                  </w:rPr>
                </w:rPrChange>
              </w:rPr>
            </w:pPr>
            <w:del w:id="7003" w:author="Στάθης Καπ" w:date="2023-02-27T01:59:00Z">
              <w:r w:rsidRPr="00A21C84" w:rsidDel="001E2354">
                <w:rPr>
                  <w:sz w:val="20"/>
                  <w:szCs w:val="20"/>
                  <w:rPrChange w:id="7004"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005" w:author="Στάθης Καπ" w:date="2023-02-27T01:59:00Z"/>
                <w:rFonts w:cstheme="minorHAnsi"/>
                <w:sz w:val="20"/>
                <w:szCs w:val="20"/>
                <w:rPrChange w:id="7006" w:author="Στάθης Καπ" w:date="2023-02-02T17:47:00Z">
                  <w:rPr>
                    <w:del w:id="7007" w:author="Στάθης Καπ" w:date="2023-02-27T01:59:00Z"/>
                    <w:rFonts w:cstheme="minorHAnsi"/>
                    <w:sz w:val="18"/>
                    <w:szCs w:val="18"/>
                  </w:rPr>
                </w:rPrChange>
              </w:rPr>
            </w:pPr>
            <w:del w:id="7008" w:author="Στάθης Καπ" w:date="2023-02-27T01:59:00Z">
              <w:r w:rsidRPr="00A21C84" w:rsidDel="001E2354">
                <w:rPr>
                  <w:sz w:val="20"/>
                  <w:szCs w:val="20"/>
                  <w:rPrChange w:id="7009" w:author="Στάθης Καπ" w:date="2023-02-02T17:47:00Z">
                    <w:rPr/>
                  </w:rPrChange>
                </w:rPr>
                <w:delText>40</w:delText>
              </w:r>
            </w:del>
          </w:p>
        </w:tc>
      </w:tr>
      <w:tr w:rsidR="007456DB" w:rsidDel="001E2354" w14:paraId="275E1085" w14:textId="4F706245" w:rsidTr="00AA2735">
        <w:trPr>
          <w:jc w:val="center"/>
          <w:del w:id="7010" w:author="Στάθης Καπ" w:date="2023-02-27T01:59:00Z"/>
        </w:trPr>
        <w:tc>
          <w:tcPr>
            <w:tcW w:w="1427" w:type="dxa"/>
          </w:tcPr>
          <w:p w14:paraId="288F8AB2" w14:textId="2647D0AC" w:rsidR="007456DB" w:rsidRPr="00A21C84" w:rsidDel="001E2354" w:rsidRDefault="007456DB" w:rsidP="007456DB">
            <w:pPr>
              <w:rPr>
                <w:del w:id="7011" w:author="Στάθης Καπ" w:date="2023-02-27T01:59:00Z"/>
                <w:rFonts w:cstheme="minorHAnsi"/>
                <w:sz w:val="20"/>
                <w:szCs w:val="20"/>
                <w:rPrChange w:id="7012" w:author="Στάθης Καπ" w:date="2023-02-02T17:47:00Z">
                  <w:rPr>
                    <w:del w:id="7013" w:author="Στάθης Καπ" w:date="2023-02-27T01:59:00Z"/>
                    <w:rFonts w:cstheme="minorHAnsi"/>
                    <w:sz w:val="18"/>
                    <w:szCs w:val="18"/>
                  </w:rPr>
                </w:rPrChange>
              </w:rPr>
            </w:pPr>
            <w:del w:id="7014" w:author="Στάθης Καπ" w:date="2023-02-27T01:59:00Z">
              <w:r w:rsidRPr="00A21C84" w:rsidDel="001E2354">
                <w:rPr>
                  <w:rFonts w:cstheme="minorHAnsi"/>
                  <w:sz w:val="20"/>
                  <w:szCs w:val="20"/>
                  <w:rPrChange w:id="7015"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016" w:author="Στάθης Καπ" w:date="2023-02-27T01:59:00Z"/>
                <w:rFonts w:cstheme="minorHAnsi"/>
                <w:sz w:val="20"/>
                <w:szCs w:val="20"/>
                <w:rPrChange w:id="7017" w:author="Στάθης Καπ" w:date="2023-02-02T17:47:00Z">
                  <w:rPr>
                    <w:del w:id="7018" w:author="Στάθης Καπ" w:date="2023-02-27T01:59:00Z"/>
                    <w:rFonts w:cstheme="minorHAnsi"/>
                    <w:sz w:val="18"/>
                    <w:szCs w:val="18"/>
                  </w:rPr>
                </w:rPrChange>
              </w:rPr>
            </w:pPr>
            <w:del w:id="7019" w:author="Στάθης Καπ" w:date="2023-02-27T01:59:00Z">
              <w:r w:rsidRPr="00A21C84" w:rsidDel="001E2354">
                <w:rPr>
                  <w:sz w:val="20"/>
                  <w:szCs w:val="20"/>
                  <w:rPrChange w:id="7020"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021" w:author="Στάθης Καπ" w:date="2023-02-27T01:59:00Z"/>
                <w:rFonts w:cstheme="minorHAnsi"/>
                <w:sz w:val="20"/>
                <w:szCs w:val="20"/>
                <w:rPrChange w:id="7022" w:author="Στάθης Καπ" w:date="2023-02-02T17:47:00Z">
                  <w:rPr>
                    <w:del w:id="7023" w:author="Στάθης Καπ" w:date="2023-02-27T01:59:00Z"/>
                    <w:rFonts w:cstheme="minorHAnsi"/>
                    <w:sz w:val="18"/>
                    <w:szCs w:val="18"/>
                  </w:rPr>
                </w:rPrChange>
              </w:rPr>
            </w:pPr>
            <w:del w:id="7024" w:author="Στάθης Καπ" w:date="2023-02-27T01:59:00Z">
              <w:r w:rsidRPr="00A21C84" w:rsidDel="001E2354">
                <w:rPr>
                  <w:sz w:val="20"/>
                  <w:szCs w:val="20"/>
                  <w:rPrChange w:id="7025"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026" w:author="Στάθης Καπ" w:date="2023-02-27T01:59:00Z"/>
                <w:rFonts w:cstheme="minorHAnsi"/>
                <w:sz w:val="20"/>
                <w:szCs w:val="20"/>
                <w:rPrChange w:id="7027" w:author="Στάθης Καπ" w:date="2023-02-02T17:47:00Z">
                  <w:rPr>
                    <w:del w:id="7028" w:author="Στάθης Καπ" w:date="2023-02-27T01:59:00Z"/>
                    <w:rFonts w:cstheme="minorHAnsi"/>
                    <w:sz w:val="18"/>
                    <w:szCs w:val="18"/>
                  </w:rPr>
                </w:rPrChange>
              </w:rPr>
            </w:pPr>
            <w:del w:id="7029" w:author="Στάθης Καπ" w:date="2023-02-27T01:59:00Z">
              <w:r w:rsidRPr="00A21C84" w:rsidDel="001E2354">
                <w:rPr>
                  <w:sz w:val="20"/>
                  <w:szCs w:val="20"/>
                  <w:rPrChange w:id="7030"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031" w:author="Στάθης Καπ" w:date="2023-02-27T01:59:00Z"/>
                <w:rFonts w:cstheme="minorHAnsi"/>
                <w:sz w:val="20"/>
                <w:szCs w:val="20"/>
                <w:rPrChange w:id="7032" w:author="Στάθης Καπ" w:date="2023-02-02T17:47:00Z">
                  <w:rPr>
                    <w:del w:id="7033" w:author="Στάθης Καπ" w:date="2023-02-27T01:59:00Z"/>
                    <w:rFonts w:cstheme="minorHAnsi"/>
                    <w:sz w:val="18"/>
                    <w:szCs w:val="18"/>
                  </w:rPr>
                </w:rPrChange>
              </w:rPr>
            </w:pPr>
            <w:del w:id="7034" w:author="Στάθης Καπ" w:date="2023-02-27T01:59:00Z">
              <w:r w:rsidRPr="00A21C84" w:rsidDel="001E2354">
                <w:rPr>
                  <w:sz w:val="20"/>
                  <w:szCs w:val="20"/>
                  <w:rPrChange w:id="7035"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036" w:author="Στάθης Καπ" w:date="2023-02-27T01:59:00Z"/>
                <w:rFonts w:cstheme="minorHAnsi"/>
                <w:sz w:val="20"/>
                <w:szCs w:val="20"/>
                <w:rPrChange w:id="7037" w:author="Στάθης Καπ" w:date="2023-02-02T17:47:00Z">
                  <w:rPr>
                    <w:del w:id="7038" w:author="Στάθης Καπ" w:date="2023-02-27T01:59:00Z"/>
                    <w:rFonts w:cstheme="minorHAnsi"/>
                    <w:sz w:val="18"/>
                    <w:szCs w:val="18"/>
                  </w:rPr>
                </w:rPrChange>
              </w:rPr>
            </w:pPr>
            <w:del w:id="7039" w:author="Στάθης Καπ" w:date="2023-02-27T01:59:00Z">
              <w:r w:rsidRPr="00A21C84" w:rsidDel="001E2354">
                <w:rPr>
                  <w:sz w:val="20"/>
                  <w:szCs w:val="20"/>
                  <w:rPrChange w:id="7040" w:author="Στάθης Καπ" w:date="2023-02-02T17:47:00Z">
                    <w:rPr/>
                  </w:rPrChange>
                </w:rPr>
                <w:delText>49</w:delText>
              </w:r>
            </w:del>
          </w:p>
        </w:tc>
      </w:tr>
      <w:tr w:rsidR="007456DB" w:rsidDel="001E2354" w14:paraId="48560253" w14:textId="176109A9" w:rsidTr="00AA2735">
        <w:trPr>
          <w:jc w:val="center"/>
          <w:del w:id="7041" w:author="Στάθης Καπ" w:date="2023-02-27T01:59:00Z"/>
        </w:trPr>
        <w:tc>
          <w:tcPr>
            <w:tcW w:w="1427" w:type="dxa"/>
          </w:tcPr>
          <w:p w14:paraId="5EAC87BF" w14:textId="58D47DA4" w:rsidR="007456DB" w:rsidRPr="00A21C84" w:rsidDel="001E2354" w:rsidRDefault="007456DB" w:rsidP="007456DB">
            <w:pPr>
              <w:rPr>
                <w:del w:id="7042" w:author="Στάθης Καπ" w:date="2023-02-27T01:59:00Z"/>
                <w:rFonts w:cstheme="minorHAnsi"/>
                <w:sz w:val="20"/>
                <w:szCs w:val="20"/>
                <w:rPrChange w:id="7043" w:author="Στάθης Καπ" w:date="2023-02-02T17:47:00Z">
                  <w:rPr>
                    <w:del w:id="7044" w:author="Στάθης Καπ" w:date="2023-02-27T01:59:00Z"/>
                    <w:rFonts w:cstheme="minorHAnsi"/>
                    <w:sz w:val="18"/>
                    <w:szCs w:val="18"/>
                  </w:rPr>
                </w:rPrChange>
              </w:rPr>
            </w:pPr>
            <w:del w:id="7045" w:author="Στάθης Καπ" w:date="2023-02-27T01:59:00Z">
              <w:r w:rsidRPr="00A21C84" w:rsidDel="001E2354">
                <w:rPr>
                  <w:rFonts w:cstheme="minorHAnsi"/>
                  <w:sz w:val="20"/>
                  <w:szCs w:val="20"/>
                  <w:rPrChange w:id="7046"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047" w:author="Στάθης Καπ" w:date="2023-02-27T01:59:00Z"/>
                <w:rFonts w:cstheme="minorHAnsi"/>
                <w:sz w:val="20"/>
                <w:szCs w:val="20"/>
                <w:rPrChange w:id="7048" w:author="Στάθης Καπ" w:date="2023-02-02T17:47:00Z">
                  <w:rPr>
                    <w:del w:id="7049" w:author="Στάθης Καπ" w:date="2023-02-27T01:59:00Z"/>
                    <w:rFonts w:cstheme="minorHAnsi"/>
                    <w:sz w:val="18"/>
                    <w:szCs w:val="18"/>
                  </w:rPr>
                </w:rPrChange>
              </w:rPr>
            </w:pPr>
            <w:del w:id="7050" w:author="Στάθης Καπ" w:date="2023-02-27T01:59:00Z">
              <w:r w:rsidRPr="00A21C84" w:rsidDel="001E2354">
                <w:rPr>
                  <w:sz w:val="20"/>
                  <w:szCs w:val="20"/>
                  <w:rPrChange w:id="7051"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052" w:author="Στάθης Καπ" w:date="2023-02-27T01:59:00Z"/>
                <w:rFonts w:cstheme="minorHAnsi"/>
                <w:sz w:val="20"/>
                <w:szCs w:val="20"/>
                <w:rPrChange w:id="7053" w:author="Στάθης Καπ" w:date="2023-02-02T17:47:00Z">
                  <w:rPr>
                    <w:del w:id="7054" w:author="Στάθης Καπ" w:date="2023-02-27T01:59:00Z"/>
                    <w:rFonts w:cstheme="minorHAnsi"/>
                    <w:sz w:val="18"/>
                    <w:szCs w:val="18"/>
                  </w:rPr>
                </w:rPrChange>
              </w:rPr>
            </w:pPr>
            <w:del w:id="7055" w:author="Στάθης Καπ" w:date="2023-02-27T01:59:00Z">
              <w:r w:rsidRPr="00A21C84" w:rsidDel="001E2354">
                <w:rPr>
                  <w:sz w:val="20"/>
                  <w:szCs w:val="20"/>
                  <w:rPrChange w:id="7056"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057" w:author="Στάθης Καπ" w:date="2023-02-27T01:59:00Z"/>
                <w:rFonts w:cstheme="minorHAnsi"/>
                <w:sz w:val="20"/>
                <w:szCs w:val="20"/>
                <w:rPrChange w:id="7058" w:author="Στάθης Καπ" w:date="2023-02-02T17:47:00Z">
                  <w:rPr>
                    <w:del w:id="7059" w:author="Στάθης Καπ" w:date="2023-02-27T01:59:00Z"/>
                    <w:rFonts w:cstheme="minorHAnsi"/>
                    <w:sz w:val="18"/>
                    <w:szCs w:val="18"/>
                  </w:rPr>
                </w:rPrChange>
              </w:rPr>
            </w:pPr>
            <w:del w:id="7060" w:author="Στάθης Καπ" w:date="2023-02-27T01:59:00Z">
              <w:r w:rsidRPr="00A21C84" w:rsidDel="001E2354">
                <w:rPr>
                  <w:sz w:val="20"/>
                  <w:szCs w:val="20"/>
                  <w:rPrChange w:id="7061"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062" w:author="Στάθης Καπ" w:date="2023-02-27T01:59:00Z"/>
                <w:rFonts w:cstheme="minorHAnsi"/>
                <w:sz w:val="20"/>
                <w:szCs w:val="20"/>
                <w:rPrChange w:id="7063" w:author="Στάθης Καπ" w:date="2023-02-02T17:47:00Z">
                  <w:rPr>
                    <w:del w:id="7064" w:author="Στάθης Καπ" w:date="2023-02-27T01:59:00Z"/>
                    <w:rFonts w:cstheme="minorHAnsi"/>
                    <w:sz w:val="18"/>
                    <w:szCs w:val="18"/>
                  </w:rPr>
                </w:rPrChange>
              </w:rPr>
            </w:pPr>
            <w:del w:id="7065" w:author="Στάθης Καπ" w:date="2023-02-27T01:59:00Z">
              <w:r w:rsidRPr="00A21C84" w:rsidDel="001E2354">
                <w:rPr>
                  <w:sz w:val="20"/>
                  <w:szCs w:val="20"/>
                  <w:rPrChange w:id="7066"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067" w:author="Στάθης Καπ" w:date="2023-02-27T01:59:00Z"/>
                <w:rFonts w:cstheme="minorHAnsi"/>
                <w:sz w:val="20"/>
                <w:szCs w:val="20"/>
                <w:rPrChange w:id="7068" w:author="Στάθης Καπ" w:date="2023-02-02T17:47:00Z">
                  <w:rPr>
                    <w:del w:id="7069" w:author="Στάθης Καπ" w:date="2023-02-27T01:59:00Z"/>
                    <w:rFonts w:cstheme="minorHAnsi"/>
                    <w:sz w:val="18"/>
                    <w:szCs w:val="18"/>
                  </w:rPr>
                </w:rPrChange>
              </w:rPr>
            </w:pPr>
            <w:del w:id="7070" w:author="Στάθης Καπ" w:date="2023-02-27T01:59:00Z">
              <w:r w:rsidRPr="00A21C84" w:rsidDel="001E2354">
                <w:rPr>
                  <w:sz w:val="20"/>
                  <w:szCs w:val="20"/>
                  <w:rPrChange w:id="7071" w:author="Στάθης Καπ" w:date="2023-02-02T17:47:00Z">
                    <w:rPr/>
                  </w:rPrChange>
                </w:rPr>
                <w:delText>56</w:delText>
              </w:r>
            </w:del>
          </w:p>
        </w:tc>
      </w:tr>
      <w:tr w:rsidR="007456DB" w:rsidDel="001E2354" w14:paraId="79177A08" w14:textId="0BE62226" w:rsidTr="00AA2735">
        <w:trPr>
          <w:jc w:val="center"/>
          <w:del w:id="7072" w:author="Στάθης Καπ" w:date="2023-02-27T01:59:00Z"/>
        </w:trPr>
        <w:tc>
          <w:tcPr>
            <w:tcW w:w="1427" w:type="dxa"/>
          </w:tcPr>
          <w:p w14:paraId="26A41288" w14:textId="5449E994" w:rsidR="007456DB" w:rsidRPr="00A21C84" w:rsidDel="001E2354" w:rsidRDefault="007456DB" w:rsidP="007456DB">
            <w:pPr>
              <w:rPr>
                <w:del w:id="7073" w:author="Στάθης Καπ" w:date="2023-02-27T01:59:00Z"/>
                <w:rFonts w:cstheme="minorHAnsi"/>
                <w:sz w:val="20"/>
                <w:szCs w:val="20"/>
                <w:rPrChange w:id="7074" w:author="Στάθης Καπ" w:date="2023-02-02T17:47:00Z">
                  <w:rPr>
                    <w:del w:id="7075" w:author="Στάθης Καπ" w:date="2023-02-27T01:59:00Z"/>
                    <w:rFonts w:cstheme="minorHAnsi"/>
                    <w:sz w:val="18"/>
                    <w:szCs w:val="18"/>
                  </w:rPr>
                </w:rPrChange>
              </w:rPr>
            </w:pPr>
            <w:del w:id="7076" w:author="Στάθης Καπ" w:date="2023-02-27T01:59:00Z">
              <w:r w:rsidRPr="00A21C84" w:rsidDel="001E2354">
                <w:rPr>
                  <w:rFonts w:cstheme="minorHAnsi"/>
                  <w:sz w:val="20"/>
                  <w:szCs w:val="20"/>
                  <w:rPrChange w:id="7077"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078" w:author="Στάθης Καπ" w:date="2023-02-27T01:59:00Z"/>
                <w:rFonts w:cstheme="minorHAnsi"/>
                <w:sz w:val="20"/>
                <w:szCs w:val="20"/>
                <w:rPrChange w:id="7079" w:author="Στάθης Καπ" w:date="2023-02-02T17:47:00Z">
                  <w:rPr>
                    <w:del w:id="7080" w:author="Στάθης Καπ" w:date="2023-02-27T01:59:00Z"/>
                    <w:rFonts w:cstheme="minorHAnsi"/>
                    <w:sz w:val="18"/>
                    <w:szCs w:val="18"/>
                  </w:rPr>
                </w:rPrChange>
              </w:rPr>
            </w:pPr>
            <w:del w:id="7081" w:author="Στάθης Καπ" w:date="2023-02-27T01:59:00Z">
              <w:r w:rsidRPr="00A21C84" w:rsidDel="001E2354">
                <w:rPr>
                  <w:sz w:val="20"/>
                  <w:szCs w:val="20"/>
                  <w:rPrChange w:id="7082"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083" w:author="Στάθης Καπ" w:date="2023-02-27T01:59:00Z"/>
                <w:rFonts w:cstheme="minorHAnsi"/>
                <w:sz w:val="20"/>
                <w:szCs w:val="20"/>
                <w:rPrChange w:id="7084" w:author="Στάθης Καπ" w:date="2023-02-02T17:47:00Z">
                  <w:rPr>
                    <w:del w:id="7085" w:author="Στάθης Καπ" w:date="2023-02-27T01:59:00Z"/>
                    <w:rFonts w:cstheme="minorHAnsi"/>
                    <w:sz w:val="18"/>
                    <w:szCs w:val="18"/>
                  </w:rPr>
                </w:rPrChange>
              </w:rPr>
            </w:pPr>
            <w:del w:id="7086" w:author="Στάθης Καπ" w:date="2023-02-27T01:59:00Z">
              <w:r w:rsidRPr="00A21C84" w:rsidDel="001E2354">
                <w:rPr>
                  <w:sz w:val="20"/>
                  <w:szCs w:val="20"/>
                  <w:rPrChange w:id="7087"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088" w:author="Στάθης Καπ" w:date="2023-02-27T01:59:00Z"/>
                <w:rFonts w:cstheme="minorHAnsi"/>
                <w:sz w:val="20"/>
                <w:szCs w:val="20"/>
                <w:rPrChange w:id="7089" w:author="Στάθης Καπ" w:date="2023-02-02T17:47:00Z">
                  <w:rPr>
                    <w:del w:id="7090" w:author="Στάθης Καπ" w:date="2023-02-27T01:59:00Z"/>
                    <w:rFonts w:cstheme="minorHAnsi"/>
                    <w:sz w:val="18"/>
                    <w:szCs w:val="18"/>
                  </w:rPr>
                </w:rPrChange>
              </w:rPr>
            </w:pPr>
            <w:del w:id="7091" w:author="Στάθης Καπ" w:date="2023-02-27T01:59:00Z">
              <w:r w:rsidRPr="00A21C84" w:rsidDel="001E2354">
                <w:rPr>
                  <w:sz w:val="20"/>
                  <w:szCs w:val="20"/>
                  <w:rPrChange w:id="7092"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093" w:author="Στάθης Καπ" w:date="2023-02-27T01:59:00Z"/>
                <w:rFonts w:cstheme="minorHAnsi"/>
                <w:sz w:val="20"/>
                <w:szCs w:val="20"/>
                <w:rPrChange w:id="7094" w:author="Στάθης Καπ" w:date="2023-02-02T17:47:00Z">
                  <w:rPr>
                    <w:del w:id="7095" w:author="Στάθης Καπ" w:date="2023-02-27T01:59:00Z"/>
                    <w:rFonts w:cstheme="minorHAnsi"/>
                    <w:sz w:val="18"/>
                    <w:szCs w:val="18"/>
                  </w:rPr>
                </w:rPrChange>
              </w:rPr>
            </w:pPr>
            <w:del w:id="7096" w:author="Στάθης Καπ" w:date="2023-02-27T01:59:00Z">
              <w:r w:rsidRPr="00A21C84" w:rsidDel="001E2354">
                <w:rPr>
                  <w:sz w:val="20"/>
                  <w:szCs w:val="20"/>
                  <w:rPrChange w:id="7097"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098" w:author="Στάθης Καπ" w:date="2023-02-27T01:59:00Z"/>
                <w:rFonts w:cstheme="minorHAnsi"/>
                <w:sz w:val="20"/>
                <w:szCs w:val="20"/>
                <w:rPrChange w:id="7099" w:author="Στάθης Καπ" w:date="2023-02-02T17:47:00Z">
                  <w:rPr>
                    <w:del w:id="7100" w:author="Στάθης Καπ" w:date="2023-02-27T01:59:00Z"/>
                    <w:rFonts w:cstheme="minorHAnsi"/>
                    <w:sz w:val="18"/>
                    <w:szCs w:val="18"/>
                  </w:rPr>
                </w:rPrChange>
              </w:rPr>
            </w:pPr>
            <w:del w:id="7101" w:author="Στάθης Καπ" w:date="2023-02-27T01:59:00Z">
              <w:r w:rsidRPr="00A21C84" w:rsidDel="001E2354">
                <w:rPr>
                  <w:sz w:val="20"/>
                  <w:szCs w:val="20"/>
                  <w:rPrChange w:id="7102" w:author="Στάθης Καπ" w:date="2023-02-02T17:47:00Z">
                    <w:rPr/>
                  </w:rPrChange>
                </w:rPr>
                <w:delText>52</w:delText>
              </w:r>
            </w:del>
          </w:p>
        </w:tc>
      </w:tr>
      <w:tr w:rsidR="007456DB" w:rsidDel="001E2354" w14:paraId="008715F4" w14:textId="2C5B3DB1" w:rsidTr="00AA2735">
        <w:trPr>
          <w:jc w:val="center"/>
          <w:del w:id="7103" w:author="Στάθης Καπ" w:date="2023-02-27T01:59:00Z"/>
        </w:trPr>
        <w:tc>
          <w:tcPr>
            <w:tcW w:w="1427" w:type="dxa"/>
          </w:tcPr>
          <w:p w14:paraId="14B17959" w14:textId="46C5F364" w:rsidR="007456DB" w:rsidRPr="00A21C84" w:rsidDel="001E2354" w:rsidRDefault="007456DB" w:rsidP="007456DB">
            <w:pPr>
              <w:rPr>
                <w:del w:id="7104" w:author="Στάθης Καπ" w:date="2023-02-27T01:59:00Z"/>
                <w:rFonts w:cstheme="minorHAnsi"/>
                <w:sz w:val="20"/>
                <w:szCs w:val="20"/>
                <w:lang w:val="el-GR"/>
                <w:rPrChange w:id="7105" w:author="Στάθης Καπ" w:date="2023-02-02T17:47:00Z">
                  <w:rPr>
                    <w:del w:id="7106" w:author="Στάθης Καπ" w:date="2023-02-27T01:59:00Z"/>
                    <w:rFonts w:cstheme="minorHAnsi"/>
                    <w:sz w:val="18"/>
                    <w:szCs w:val="18"/>
                    <w:lang w:val="el-GR"/>
                  </w:rPr>
                </w:rPrChange>
              </w:rPr>
            </w:pPr>
            <w:del w:id="7107" w:author="Στάθης Καπ" w:date="2023-02-27T01:59:00Z">
              <w:r w:rsidRPr="00A21C84" w:rsidDel="001E2354">
                <w:rPr>
                  <w:rFonts w:cstheme="minorHAnsi"/>
                  <w:sz w:val="20"/>
                  <w:szCs w:val="20"/>
                  <w:rPrChange w:id="7108"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109" w:author="Στάθης Καπ" w:date="2023-02-27T01:59:00Z"/>
                <w:rFonts w:cstheme="minorHAnsi"/>
                <w:sz w:val="20"/>
                <w:szCs w:val="20"/>
                <w:rPrChange w:id="7110" w:author="Στάθης Καπ" w:date="2023-02-02T17:47:00Z">
                  <w:rPr>
                    <w:del w:id="7111" w:author="Στάθης Καπ" w:date="2023-02-27T01:59:00Z"/>
                    <w:rFonts w:cstheme="minorHAnsi"/>
                    <w:sz w:val="18"/>
                    <w:szCs w:val="18"/>
                  </w:rPr>
                </w:rPrChange>
              </w:rPr>
            </w:pPr>
            <w:del w:id="7112" w:author="Στάθης Καπ" w:date="2023-02-27T01:59:00Z">
              <w:r w:rsidRPr="00A21C84" w:rsidDel="001E2354">
                <w:rPr>
                  <w:sz w:val="20"/>
                  <w:szCs w:val="20"/>
                  <w:rPrChange w:id="7113"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114" w:author="Στάθης Καπ" w:date="2023-02-27T01:59:00Z"/>
                <w:rFonts w:cstheme="minorHAnsi"/>
                <w:sz w:val="20"/>
                <w:szCs w:val="20"/>
                <w:rPrChange w:id="7115" w:author="Στάθης Καπ" w:date="2023-02-02T17:47:00Z">
                  <w:rPr>
                    <w:del w:id="7116" w:author="Στάθης Καπ" w:date="2023-02-27T01:59:00Z"/>
                    <w:rFonts w:cstheme="minorHAnsi"/>
                    <w:sz w:val="18"/>
                    <w:szCs w:val="18"/>
                  </w:rPr>
                </w:rPrChange>
              </w:rPr>
            </w:pPr>
            <w:del w:id="7117" w:author="Στάθης Καπ" w:date="2023-02-27T01:59:00Z">
              <w:r w:rsidRPr="00A21C84" w:rsidDel="001E2354">
                <w:rPr>
                  <w:sz w:val="20"/>
                  <w:szCs w:val="20"/>
                  <w:rPrChange w:id="7118"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119" w:author="Στάθης Καπ" w:date="2023-02-27T01:59:00Z"/>
                <w:rFonts w:cstheme="minorHAnsi"/>
                <w:sz w:val="20"/>
                <w:szCs w:val="20"/>
                <w:rPrChange w:id="7120" w:author="Στάθης Καπ" w:date="2023-02-02T17:47:00Z">
                  <w:rPr>
                    <w:del w:id="7121" w:author="Στάθης Καπ" w:date="2023-02-27T01:59:00Z"/>
                    <w:rFonts w:cstheme="minorHAnsi"/>
                    <w:sz w:val="18"/>
                    <w:szCs w:val="18"/>
                  </w:rPr>
                </w:rPrChange>
              </w:rPr>
            </w:pPr>
            <w:del w:id="7122" w:author="Στάθης Καπ" w:date="2023-02-27T01:59:00Z">
              <w:r w:rsidRPr="00A21C84" w:rsidDel="001E2354">
                <w:rPr>
                  <w:sz w:val="20"/>
                  <w:szCs w:val="20"/>
                  <w:rPrChange w:id="7123"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124" w:author="Στάθης Καπ" w:date="2023-02-27T01:59:00Z"/>
                <w:rFonts w:cstheme="minorHAnsi"/>
                <w:sz w:val="20"/>
                <w:szCs w:val="20"/>
                <w:rPrChange w:id="7125" w:author="Στάθης Καπ" w:date="2023-02-02T17:47:00Z">
                  <w:rPr>
                    <w:del w:id="7126" w:author="Στάθης Καπ" w:date="2023-02-27T01:59:00Z"/>
                    <w:rFonts w:cstheme="minorHAnsi"/>
                    <w:sz w:val="18"/>
                    <w:szCs w:val="18"/>
                  </w:rPr>
                </w:rPrChange>
              </w:rPr>
            </w:pPr>
            <w:del w:id="7127" w:author="Στάθης Καπ" w:date="2023-02-27T01:59:00Z">
              <w:r w:rsidRPr="00A21C84" w:rsidDel="001E2354">
                <w:rPr>
                  <w:sz w:val="20"/>
                  <w:szCs w:val="20"/>
                  <w:rPrChange w:id="7128"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129" w:author="Στάθης Καπ" w:date="2023-02-27T01:59:00Z"/>
                <w:rFonts w:cstheme="minorHAnsi"/>
                <w:sz w:val="20"/>
                <w:szCs w:val="20"/>
                <w:rPrChange w:id="7130" w:author="Στάθης Καπ" w:date="2023-02-02T17:47:00Z">
                  <w:rPr>
                    <w:del w:id="7131" w:author="Στάθης Καπ" w:date="2023-02-27T01:59:00Z"/>
                    <w:rFonts w:cstheme="minorHAnsi"/>
                    <w:sz w:val="18"/>
                    <w:szCs w:val="18"/>
                  </w:rPr>
                </w:rPrChange>
              </w:rPr>
            </w:pPr>
            <w:del w:id="7132" w:author="Στάθης Καπ" w:date="2023-02-27T01:59:00Z">
              <w:r w:rsidRPr="00A21C84" w:rsidDel="001E2354">
                <w:rPr>
                  <w:sz w:val="20"/>
                  <w:szCs w:val="20"/>
                  <w:rPrChange w:id="7133" w:author="Στάθης Καπ" w:date="2023-02-02T17:47:00Z">
                    <w:rPr/>
                  </w:rPrChange>
                </w:rPr>
                <w:delText>35</w:delText>
              </w:r>
            </w:del>
          </w:p>
        </w:tc>
      </w:tr>
      <w:tr w:rsidR="007456DB" w:rsidDel="001E2354" w14:paraId="747272A8" w14:textId="386E3B49" w:rsidTr="00AA2735">
        <w:trPr>
          <w:jc w:val="center"/>
          <w:del w:id="7134" w:author="Στάθης Καπ" w:date="2023-02-27T01:59:00Z"/>
        </w:trPr>
        <w:tc>
          <w:tcPr>
            <w:tcW w:w="1427" w:type="dxa"/>
          </w:tcPr>
          <w:p w14:paraId="5961DED2" w14:textId="7E94B210" w:rsidR="007456DB" w:rsidRPr="00A21C84" w:rsidDel="001E2354" w:rsidRDefault="007456DB" w:rsidP="007456DB">
            <w:pPr>
              <w:rPr>
                <w:del w:id="7135" w:author="Στάθης Καπ" w:date="2023-02-27T01:59:00Z"/>
                <w:rFonts w:cstheme="minorHAnsi"/>
                <w:sz w:val="20"/>
                <w:szCs w:val="20"/>
                <w:rPrChange w:id="7136" w:author="Στάθης Καπ" w:date="2023-02-02T17:47:00Z">
                  <w:rPr>
                    <w:del w:id="7137" w:author="Στάθης Καπ" w:date="2023-02-27T01:59:00Z"/>
                    <w:rFonts w:cstheme="minorHAnsi"/>
                    <w:sz w:val="18"/>
                    <w:szCs w:val="18"/>
                  </w:rPr>
                </w:rPrChange>
              </w:rPr>
            </w:pPr>
            <w:del w:id="7138" w:author="Στάθης Καπ" w:date="2023-02-27T01:59:00Z">
              <w:r w:rsidRPr="00A21C84" w:rsidDel="001E2354">
                <w:rPr>
                  <w:rFonts w:cstheme="minorHAnsi"/>
                  <w:sz w:val="20"/>
                  <w:szCs w:val="20"/>
                  <w:rPrChange w:id="7139"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140" w:author="Στάθης Καπ" w:date="2023-02-27T01:59:00Z"/>
                <w:rFonts w:cstheme="minorHAnsi"/>
                <w:sz w:val="20"/>
                <w:szCs w:val="20"/>
                <w:rPrChange w:id="7141" w:author="Στάθης Καπ" w:date="2023-02-02T17:47:00Z">
                  <w:rPr>
                    <w:del w:id="7142" w:author="Στάθης Καπ" w:date="2023-02-27T01:59:00Z"/>
                    <w:rFonts w:cstheme="minorHAnsi"/>
                    <w:sz w:val="18"/>
                    <w:szCs w:val="18"/>
                  </w:rPr>
                </w:rPrChange>
              </w:rPr>
            </w:pPr>
            <w:del w:id="7143" w:author="Στάθης Καπ" w:date="2023-02-27T01:59:00Z">
              <w:r w:rsidRPr="00A21C84" w:rsidDel="001E2354">
                <w:rPr>
                  <w:sz w:val="20"/>
                  <w:szCs w:val="20"/>
                  <w:rPrChange w:id="7144"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145" w:author="Στάθης Καπ" w:date="2023-02-27T01:59:00Z"/>
                <w:rFonts w:cstheme="minorHAnsi"/>
                <w:sz w:val="20"/>
                <w:szCs w:val="20"/>
                <w:rPrChange w:id="7146" w:author="Στάθης Καπ" w:date="2023-02-02T17:47:00Z">
                  <w:rPr>
                    <w:del w:id="7147" w:author="Στάθης Καπ" w:date="2023-02-27T01:59:00Z"/>
                    <w:rFonts w:cstheme="minorHAnsi"/>
                    <w:sz w:val="18"/>
                    <w:szCs w:val="18"/>
                  </w:rPr>
                </w:rPrChange>
              </w:rPr>
            </w:pPr>
            <w:del w:id="7148" w:author="Στάθης Καπ" w:date="2023-02-27T01:59:00Z">
              <w:r w:rsidRPr="00A21C84" w:rsidDel="001E2354">
                <w:rPr>
                  <w:sz w:val="20"/>
                  <w:szCs w:val="20"/>
                  <w:rPrChange w:id="7149"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150" w:author="Στάθης Καπ" w:date="2023-02-27T01:59:00Z"/>
                <w:rFonts w:cstheme="minorHAnsi"/>
                <w:sz w:val="20"/>
                <w:szCs w:val="20"/>
                <w:rPrChange w:id="7151" w:author="Στάθης Καπ" w:date="2023-02-02T17:47:00Z">
                  <w:rPr>
                    <w:del w:id="7152" w:author="Στάθης Καπ" w:date="2023-02-27T01:59:00Z"/>
                    <w:rFonts w:cstheme="minorHAnsi"/>
                    <w:sz w:val="18"/>
                    <w:szCs w:val="18"/>
                  </w:rPr>
                </w:rPrChange>
              </w:rPr>
            </w:pPr>
            <w:del w:id="7153" w:author="Στάθης Καπ" w:date="2023-02-27T01:59:00Z">
              <w:r w:rsidRPr="00A21C84" w:rsidDel="001E2354">
                <w:rPr>
                  <w:sz w:val="20"/>
                  <w:szCs w:val="20"/>
                  <w:rPrChange w:id="7154"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155" w:author="Στάθης Καπ" w:date="2023-02-27T01:59:00Z"/>
                <w:rFonts w:cstheme="minorHAnsi"/>
                <w:sz w:val="20"/>
                <w:szCs w:val="20"/>
                <w:rPrChange w:id="7156" w:author="Στάθης Καπ" w:date="2023-02-02T17:47:00Z">
                  <w:rPr>
                    <w:del w:id="7157" w:author="Στάθης Καπ" w:date="2023-02-27T01:59:00Z"/>
                    <w:rFonts w:cstheme="minorHAnsi"/>
                    <w:sz w:val="18"/>
                    <w:szCs w:val="18"/>
                  </w:rPr>
                </w:rPrChange>
              </w:rPr>
            </w:pPr>
            <w:del w:id="7158" w:author="Στάθης Καπ" w:date="2023-02-27T01:59:00Z">
              <w:r w:rsidRPr="00A21C84" w:rsidDel="001E2354">
                <w:rPr>
                  <w:sz w:val="20"/>
                  <w:szCs w:val="20"/>
                  <w:rPrChange w:id="7159"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160" w:author="Στάθης Καπ" w:date="2023-02-27T01:59:00Z"/>
                <w:rFonts w:cstheme="minorHAnsi"/>
                <w:sz w:val="20"/>
                <w:szCs w:val="20"/>
                <w:rPrChange w:id="7161" w:author="Στάθης Καπ" w:date="2023-02-02T17:47:00Z">
                  <w:rPr>
                    <w:del w:id="7162" w:author="Στάθης Καπ" w:date="2023-02-27T01:59:00Z"/>
                    <w:rFonts w:cstheme="minorHAnsi"/>
                    <w:sz w:val="18"/>
                    <w:szCs w:val="18"/>
                  </w:rPr>
                </w:rPrChange>
              </w:rPr>
            </w:pPr>
            <w:del w:id="7163" w:author="Στάθης Καπ" w:date="2023-02-27T01:59:00Z">
              <w:r w:rsidRPr="00A21C84" w:rsidDel="001E2354">
                <w:rPr>
                  <w:sz w:val="20"/>
                  <w:szCs w:val="20"/>
                  <w:rPrChange w:id="7164" w:author="Στάθης Καπ" w:date="2023-02-02T17:47:00Z">
                    <w:rPr/>
                  </w:rPrChange>
                </w:rPr>
                <w:delText>44</w:delText>
              </w:r>
            </w:del>
          </w:p>
        </w:tc>
      </w:tr>
      <w:tr w:rsidR="007456DB" w:rsidDel="001E2354" w14:paraId="4CD513C6" w14:textId="3218A89F" w:rsidTr="00AA2735">
        <w:trPr>
          <w:jc w:val="center"/>
          <w:del w:id="7165" w:author="Στάθης Καπ" w:date="2023-02-27T01:59:00Z"/>
        </w:trPr>
        <w:tc>
          <w:tcPr>
            <w:tcW w:w="1427" w:type="dxa"/>
          </w:tcPr>
          <w:p w14:paraId="65A57A02" w14:textId="2E71E022" w:rsidR="007456DB" w:rsidRPr="00A21C84" w:rsidDel="001E2354" w:rsidRDefault="007456DB" w:rsidP="007456DB">
            <w:pPr>
              <w:rPr>
                <w:del w:id="7166" w:author="Στάθης Καπ" w:date="2023-02-27T01:59:00Z"/>
                <w:rFonts w:cstheme="minorHAnsi"/>
                <w:sz w:val="20"/>
                <w:szCs w:val="20"/>
                <w:rPrChange w:id="7167" w:author="Στάθης Καπ" w:date="2023-02-02T17:47:00Z">
                  <w:rPr>
                    <w:del w:id="7168" w:author="Στάθης Καπ" w:date="2023-02-27T01:59:00Z"/>
                    <w:rFonts w:cstheme="minorHAnsi"/>
                    <w:sz w:val="18"/>
                    <w:szCs w:val="18"/>
                  </w:rPr>
                </w:rPrChange>
              </w:rPr>
            </w:pPr>
            <w:del w:id="7169" w:author="Στάθης Καπ" w:date="2023-02-27T01:59:00Z">
              <w:r w:rsidRPr="00A21C84" w:rsidDel="001E2354">
                <w:rPr>
                  <w:rFonts w:cstheme="minorHAnsi"/>
                  <w:sz w:val="20"/>
                  <w:szCs w:val="20"/>
                  <w:rPrChange w:id="7170"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171" w:author="Στάθης Καπ" w:date="2023-02-27T01:59:00Z"/>
                <w:rFonts w:cstheme="minorHAnsi"/>
                <w:sz w:val="20"/>
                <w:szCs w:val="20"/>
                <w:rPrChange w:id="7172" w:author="Στάθης Καπ" w:date="2023-02-02T17:47:00Z">
                  <w:rPr>
                    <w:del w:id="7173" w:author="Στάθης Καπ" w:date="2023-02-27T01:59:00Z"/>
                    <w:rFonts w:cstheme="minorHAnsi"/>
                    <w:sz w:val="18"/>
                    <w:szCs w:val="18"/>
                  </w:rPr>
                </w:rPrChange>
              </w:rPr>
            </w:pPr>
            <w:del w:id="7174" w:author="Στάθης Καπ" w:date="2023-02-27T01:59:00Z">
              <w:r w:rsidRPr="00A21C84" w:rsidDel="001E2354">
                <w:rPr>
                  <w:sz w:val="20"/>
                  <w:szCs w:val="20"/>
                  <w:rPrChange w:id="7175"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176" w:author="Στάθης Καπ" w:date="2023-02-27T01:59:00Z"/>
                <w:rFonts w:cstheme="minorHAnsi"/>
                <w:sz w:val="20"/>
                <w:szCs w:val="20"/>
                <w:rPrChange w:id="7177" w:author="Στάθης Καπ" w:date="2023-02-02T17:47:00Z">
                  <w:rPr>
                    <w:del w:id="7178" w:author="Στάθης Καπ" w:date="2023-02-27T01:59:00Z"/>
                    <w:rFonts w:cstheme="minorHAnsi"/>
                    <w:sz w:val="18"/>
                    <w:szCs w:val="18"/>
                  </w:rPr>
                </w:rPrChange>
              </w:rPr>
            </w:pPr>
            <w:del w:id="7179" w:author="Στάθης Καπ" w:date="2023-02-27T01:59:00Z">
              <w:r w:rsidRPr="00A21C84" w:rsidDel="001E2354">
                <w:rPr>
                  <w:sz w:val="20"/>
                  <w:szCs w:val="20"/>
                  <w:rPrChange w:id="7180"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181" w:author="Στάθης Καπ" w:date="2023-02-27T01:59:00Z"/>
                <w:rFonts w:cstheme="minorHAnsi"/>
                <w:sz w:val="20"/>
                <w:szCs w:val="20"/>
                <w:rPrChange w:id="7182" w:author="Στάθης Καπ" w:date="2023-02-02T17:47:00Z">
                  <w:rPr>
                    <w:del w:id="7183" w:author="Στάθης Καπ" w:date="2023-02-27T01:59:00Z"/>
                    <w:rFonts w:cstheme="minorHAnsi"/>
                    <w:sz w:val="18"/>
                    <w:szCs w:val="18"/>
                  </w:rPr>
                </w:rPrChange>
              </w:rPr>
            </w:pPr>
            <w:del w:id="7184" w:author="Στάθης Καπ" w:date="2023-02-27T01:59:00Z">
              <w:r w:rsidRPr="00A21C84" w:rsidDel="001E2354">
                <w:rPr>
                  <w:sz w:val="20"/>
                  <w:szCs w:val="20"/>
                  <w:rPrChange w:id="7185"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186" w:author="Στάθης Καπ" w:date="2023-02-27T01:59:00Z"/>
                <w:rFonts w:cstheme="minorHAnsi"/>
                <w:sz w:val="20"/>
                <w:szCs w:val="20"/>
                <w:rPrChange w:id="7187" w:author="Στάθης Καπ" w:date="2023-02-02T17:47:00Z">
                  <w:rPr>
                    <w:del w:id="7188" w:author="Στάθης Καπ" w:date="2023-02-27T01:59:00Z"/>
                    <w:rFonts w:cstheme="minorHAnsi"/>
                    <w:sz w:val="18"/>
                    <w:szCs w:val="18"/>
                  </w:rPr>
                </w:rPrChange>
              </w:rPr>
            </w:pPr>
            <w:del w:id="7189" w:author="Στάθης Καπ" w:date="2023-02-27T01:59:00Z">
              <w:r w:rsidRPr="00A21C84" w:rsidDel="001E2354">
                <w:rPr>
                  <w:sz w:val="20"/>
                  <w:szCs w:val="20"/>
                  <w:rPrChange w:id="7190"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191" w:author="Στάθης Καπ" w:date="2023-02-27T01:59:00Z"/>
                <w:rFonts w:cstheme="minorHAnsi"/>
                <w:sz w:val="20"/>
                <w:szCs w:val="20"/>
                <w:rPrChange w:id="7192" w:author="Στάθης Καπ" w:date="2023-02-02T17:47:00Z">
                  <w:rPr>
                    <w:del w:id="7193" w:author="Στάθης Καπ" w:date="2023-02-27T01:59:00Z"/>
                    <w:rFonts w:cstheme="minorHAnsi"/>
                    <w:sz w:val="18"/>
                    <w:szCs w:val="18"/>
                  </w:rPr>
                </w:rPrChange>
              </w:rPr>
            </w:pPr>
            <w:del w:id="7194" w:author="Στάθης Καπ" w:date="2023-02-27T01:59:00Z">
              <w:r w:rsidRPr="00A21C84" w:rsidDel="001E2354">
                <w:rPr>
                  <w:sz w:val="20"/>
                  <w:szCs w:val="20"/>
                  <w:rPrChange w:id="7195" w:author="Στάθης Καπ" w:date="2023-02-02T17:47:00Z">
                    <w:rPr/>
                  </w:rPrChange>
                </w:rPr>
                <w:delText>53</w:delText>
              </w:r>
            </w:del>
          </w:p>
        </w:tc>
      </w:tr>
      <w:tr w:rsidR="007456DB" w:rsidDel="001E2354" w14:paraId="41C9B0B0" w14:textId="7E7F73CC" w:rsidTr="00AA2735">
        <w:trPr>
          <w:jc w:val="center"/>
          <w:del w:id="7196" w:author="Στάθης Καπ" w:date="2023-02-27T01:59:00Z"/>
        </w:trPr>
        <w:tc>
          <w:tcPr>
            <w:tcW w:w="1427" w:type="dxa"/>
          </w:tcPr>
          <w:p w14:paraId="25646979" w14:textId="482A21E8" w:rsidR="007456DB" w:rsidRPr="00A21C84" w:rsidDel="001E2354" w:rsidRDefault="007456DB" w:rsidP="007456DB">
            <w:pPr>
              <w:rPr>
                <w:del w:id="7197" w:author="Στάθης Καπ" w:date="2023-02-27T01:59:00Z"/>
                <w:rFonts w:cstheme="minorHAnsi"/>
                <w:sz w:val="20"/>
                <w:szCs w:val="20"/>
                <w:rPrChange w:id="7198" w:author="Στάθης Καπ" w:date="2023-02-02T17:47:00Z">
                  <w:rPr>
                    <w:del w:id="7199" w:author="Στάθης Καπ" w:date="2023-02-27T01:59:00Z"/>
                    <w:rFonts w:cstheme="minorHAnsi"/>
                    <w:sz w:val="18"/>
                    <w:szCs w:val="18"/>
                  </w:rPr>
                </w:rPrChange>
              </w:rPr>
            </w:pPr>
            <w:del w:id="7200" w:author="Στάθης Καπ" w:date="2023-02-27T01:59:00Z">
              <w:r w:rsidRPr="00A21C84" w:rsidDel="001E2354">
                <w:rPr>
                  <w:rFonts w:cstheme="minorHAnsi"/>
                  <w:sz w:val="20"/>
                  <w:szCs w:val="20"/>
                  <w:rPrChange w:id="7201"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202" w:author="Στάθης Καπ" w:date="2023-02-27T01:59:00Z"/>
                <w:rFonts w:cstheme="minorHAnsi"/>
                <w:sz w:val="20"/>
                <w:szCs w:val="20"/>
                <w:rPrChange w:id="7203" w:author="Στάθης Καπ" w:date="2023-02-02T17:47:00Z">
                  <w:rPr>
                    <w:del w:id="7204" w:author="Στάθης Καπ" w:date="2023-02-27T01:59:00Z"/>
                    <w:rFonts w:cstheme="minorHAnsi"/>
                    <w:sz w:val="18"/>
                    <w:szCs w:val="18"/>
                  </w:rPr>
                </w:rPrChange>
              </w:rPr>
            </w:pPr>
            <w:del w:id="7205" w:author="Στάθης Καπ" w:date="2023-02-27T01:59:00Z">
              <w:r w:rsidRPr="00A21C84" w:rsidDel="001E2354">
                <w:rPr>
                  <w:sz w:val="20"/>
                  <w:szCs w:val="20"/>
                  <w:rPrChange w:id="7206"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207" w:author="Στάθης Καπ" w:date="2023-02-27T01:59:00Z"/>
                <w:rFonts w:cstheme="minorHAnsi"/>
                <w:sz w:val="20"/>
                <w:szCs w:val="20"/>
                <w:rPrChange w:id="7208" w:author="Στάθης Καπ" w:date="2023-02-02T17:47:00Z">
                  <w:rPr>
                    <w:del w:id="7209" w:author="Στάθης Καπ" w:date="2023-02-27T01:59:00Z"/>
                    <w:rFonts w:cstheme="minorHAnsi"/>
                    <w:sz w:val="18"/>
                    <w:szCs w:val="18"/>
                  </w:rPr>
                </w:rPrChange>
              </w:rPr>
            </w:pPr>
            <w:del w:id="7210" w:author="Στάθης Καπ" w:date="2023-02-27T01:59:00Z">
              <w:r w:rsidRPr="00A21C84" w:rsidDel="001E2354">
                <w:rPr>
                  <w:sz w:val="20"/>
                  <w:szCs w:val="20"/>
                  <w:rPrChange w:id="7211"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212" w:author="Στάθης Καπ" w:date="2023-02-27T01:59:00Z"/>
                <w:rFonts w:cstheme="minorHAnsi"/>
                <w:sz w:val="20"/>
                <w:szCs w:val="20"/>
                <w:rPrChange w:id="7213" w:author="Στάθης Καπ" w:date="2023-02-02T17:47:00Z">
                  <w:rPr>
                    <w:del w:id="7214" w:author="Στάθης Καπ" w:date="2023-02-27T01:59:00Z"/>
                    <w:rFonts w:cstheme="minorHAnsi"/>
                    <w:sz w:val="18"/>
                    <w:szCs w:val="18"/>
                  </w:rPr>
                </w:rPrChange>
              </w:rPr>
            </w:pPr>
            <w:del w:id="7215" w:author="Στάθης Καπ" w:date="2023-02-27T01:59:00Z">
              <w:r w:rsidRPr="00A21C84" w:rsidDel="001E2354">
                <w:rPr>
                  <w:sz w:val="20"/>
                  <w:szCs w:val="20"/>
                  <w:rPrChange w:id="7216"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217" w:author="Στάθης Καπ" w:date="2023-02-27T01:59:00Z"/>
                <w:rFonts w:cstheme="minorHAnsi"/>
                <w:sz w:val="20"/>
                <w:szCs w:val="20"/>
                <w:rPrChange w:id="7218" w:author="Στάθης Καπ" w:date="2023-02-02T17:47:00Z">
                  <w:rPr>
                    <w:del w:id="7219" w:author="Στάθης Καπ" w:date="2023-02-27T01:59:00Z"/>
                    <w:rFonts w:cstheme="minorHAnsi"/>
                    <w:sz w:val="18"/>
                    <w:szCs w:val="18"/>
                  </w:rPr>
                </w:rPrChange>
              </w:rPr>
            </w:pPr>
            <w:del w:id="7220" w:author="Στάθης Καπ" w:date="2023-02-27T01:59:00Z">
              <w:r w:rsidRPr="00A21C84" w:rsidDel="001E2354">
                <w:rPr>
                  <w:sz w:val="20"/>
                  <w:szCs w:val="20"/>
                  <w:rPrChange w:id="7221"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222" w:author="Στάθης Καπ" w:date="2023-02-27T01:59:00Z"/>
                <w:rFonts w:cstheme="minorHAnsi"/>
                <w:sz w:val="20"/>
                <w:szCs w:val="20"/>
                <w:rPrChange w:id="7223" w:author="Στάθης Καπ" w:date="2023-02-02T17:47:00Z">
                  <w:rPr>
                    <w:del w:id="7224" w:author="Στάθης Καπ" w:date="2023-02-27T01:59:00Z"/>
                    <w:rFonts w:cstheme="minorHAnsi"/>
                    <w:sz w:val="18"/>
                    <w:szCs w:val="18"/>
                  </w:rPr>
                </w:rPrChange>
              </w:rPr>
            </w:pPr>
            <w:del w:id="7225" w:author="Στάθης Καπ" w:date="2023-02-27T01:59:00Z">
              <w:r w:rsidRPr="00A21C84" w:rsidDel="001E2354">
                <w:rPr>
                  <w:sz w:val="20"/>
                  <w:szCs w:val="20"/>
                  <w:rPrChange w:id="7226" w:author="Στάθης Καπ" w:date="2023-02-02T17:47:00Z">
                    <w:rPr/>
                  </w:rPrChange>
                </w:rPr>
                <w:delText>61</w:delText>
              </w:r>
            </w:del>
          </w:p>
        </w:tc>
      </w:tr>
      <w:tr w:rsidR="007456DB" w:rsidDel="001E2354" w14:paraId="64D26887" w14:textId="0C742386" w:rsidTr="00AA2735">
        <w:trPr>
          <w:jc w:val="center"/>
          <w:del w:id="7227" w:author="Στάθης Καπ" w:date="2023-02-27T01:59:00Z"/>
        </w:trPr>
        <w:tc>
          <w:tcPr>
            <w:tcW w:w="1427" w:type="dxa"/>
          </w:tcPr>
          <w:p w14:paraId="718C2BF2" w14:textId="260D40C8" w:rsidR="007456DB" w:rsidRPr="00A21C84" w:rsidDel="001E2354" w:rsidRDefault="007456DB" w:rsidP="007456DB">
            <w:pPr>
              <w:rPr>
                <w:del w:id="7228" w:author="Στάθης Καπ" w:date="2023-02-27T01:59:00Z"/>
                <w:rFonts w:cstheme="minorHAnsi"/>
                <w:sz w:val="20"/>
                <w:szCs w:val="20"/>
                <w:rPrChange w:id="7229" w:author="Στάθης Καπ" w:date="2023-02-02T17:47:00Z">
                  <w:rPr>
                    <w:del w:id="7230" w:author="Στάθης Καπ" w:date="2023-02-27T01:59:00Z"/>
                    <w:rFonts w:cstheme="minorHAnsi"/>
                    <w:sz w:val="18"/>
                    <w:szCs w:val="18"/>
                  </w:rPr>
                </w:rPrChange>
              </w:rPr>
            </w:pPr>
            <w:del w:id="7231" w:author="Στάθης Καπ" w:date="2023-02-27T01:59:00Z">
              <w:r w:rsidRPr="00A21C84" w:rsidDel="001E2354">
                <w:rPr>
                  <w:rFonts w:cstheme="minorHAnsi"/>
                  <w:sz w:val="20"/>
                  <w:szCs w:val="20"/>
                  <w:rPrChange w:id="7232"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233" w:author="Στάθης Καπ" w:date="2023-02-27T01:59:00Z"/>
                <w:rFonts w:cstheme="minorHAnsi"/>
                <w:sz w:val="20"/>
                <w:szCs w:val="20"/>
                <w:rPrChange w:id="7234" w:author="Στάθης Καπ" w:date="2023-02-02T17:47:00Z">
                  <w:rPr>
                    <w:del w:id="7235" w:author="Στάθης Καπ" w:date="2023-02-27T01:59:00Z"/>
                    <w:rFonts w:cstheme="minorHAnsi"/>
                    <w:sz w:val="18"/>
                    <w:szCs w:val="18"/>
                  </w:rPr>
                </w:rPrChange>
              </w:rPr>
            </w:pPr>
            <w:del w:id="7236" w:author="Στάθης Καπ" w:date="2023-02-27T01:59:00Z">
              <w:r w:rsidRPr="00A21C84" w:rsidDel="001E2354">
                <w:rPr>
                  <w:sz w:val="20"/>
                  <w:szCs w:val="20"/>
                  <w:rPrChange w:id="7237"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238" w:author="Στάθης Καπ" w:date="2023-02-27T01:59:00Z"/>
                <w:rFonts w:cstheme="minorHAnsi"/>
                <w:sz w:val="20"/>
                <w:szCs w:val="20"/>
                <w:rPrChange w:id="7239" w:author="Στάθης Καπ" w:date="2023-02-02T17:47:00Z">
                  <w:rPr>
                    <w:del w:id="7240" w:author="Στάθης Καπ" w:date="2023-02-27T01:59:00Z"/>
                    <w:rFonts w:cstheme="minorHAnsi"/>
                    <w:sz w:val="18"/>
                    <w:szCs w:val="18"/>
                  </w:rPr>
                </w:rPrChange>
              </w:rPr>
            </w:pPr>
            <w:del w:id="7241" w:author="Στάθης Καπ" w:date="2023-02-27T01:59:00Z">
              <w:r w:rsidRPr="00A21C84" w:rsidDel="001E2354">
                <w:rPr>
                  <w:sz w:val="20"/>
                  <w:szCs w:val="20"/>
                  <w:rPrChange w:id="7242"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243" w:author="Στάθης Καπ" w:date="2023-02-27T01:59:00Z"/>
                <w:rFonts w:cstheme="minorHAnsi"/>
                <w:sz w:val="20"/>
                <w:szCs w:val="20"/>
                <w:rPrChange w:id="7244" w:author="Στάθης Καπ" w:date="2023-02-02T17:47:00Z">
                  <w:rPr>
                    <w:del w:id="7245" w:author="Στάθης Καπ" w:date="2023-02-27T01:59:00Z"/>
                    <w:rFonts w:cstheme="minorHAnsi"/>
                    <w:sz w:val="18"/>
                    <w:szCs w:val="18"/>
                  </w:rPr>
                </w:rPrChange>
              </w:rPr>
            </w:pPr>
            <w:del w:id="7246" w:author="Στάθης Καπ" w:date="2023-02-27T01:59:00Z">
              <w:r w:rsidRPr="00A21C84" w:rsidDel="001E2354">
                <w:rPr>
                  <w:sz w:val="20"/>
                  <w:szCs w:val="20"/>
                  <w:rPrChange w:id="7247"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248" w:author="Στάθης Καπ" w:date="2023-02-27T01:59:00Z"/>
                <w:rFonts w:cstheme="minorHAnsi"/>
                <w:sz w:val="20"/>
                <w:szCs w:val="20"/>
                <w:rPrChange w:id="7249" w:author="Στάθης Καπ" w:date="2023-02-02T17:47:00Z">
                  <w:rPr>
                    <w:del w:id="7250" w:author="Στάθης Καπ" w:date="2023-02-27T01:59:00Z"/>
                    <w:rFonts w:cstheme="minorHAnsi"/>
                    <w:sz w:val="18"/>
                    <w:szCs w:val="18"/>
                  </w:rPr>
                </w:rPrChange>
              </w:rPr>
            </w:pPr>
            <w:del w:id="7251" w:author="Στάθης Καπ" w:date="2023-02-27T01:59:00Z">
              <w:r w:rsidRPr="00A21C84" w:rsidDel="001E2354">
                <w:rPr>
                  <w:sz w:val="20"/>
                  <w:szCs w:val="20"/>
                  <w:rPrChange w:id="7252"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253" w:author="Στάθης Καπ" w:date="2023-02-27T01:59:00Z"/>
                <w:rFonts w:cstheme="minorHAnsi"/>
                <w:sz w:val="20"/>
                <w:szCs w:val="20"/>
                <w:rPrChange w:id="7254" w:author="Στάθης Καπ" w:date="2023-02-02T17:47:00Z">
                  <w:rPr>
                    <w:del w:id="7255" w:author="Στάθης Καπ" w:date="2023-02-27T01:59:00Z"/>
                    <w:rFonts w:cstheme="minorHAnsi"/>
                    <w:sz w:val="18"/>
                    <w:szCs w:val="18"/>
                  </w:rPr>
                </w:rPrChange>
              </w:rPr>
            </w:pPr>
            <w:del w:id="7256" w:author="Στάθης Καπ" w:date="2023-02-27T01:59:00Z">
              <w:r w:rsidRPr="00A21C84" w:rsidDel="001E2354">
                <w:rPr>
                  <w:sz w:val="20"/>
                  <w:szCs w:val="20"/>
                  <w:rPrChange w:id="7257" w:author="Στάθης Καπ" w:date="2023-02-02T17:47:00Z">
                    <w:rPr/>
                  </w:rPrChange>
                </w:rPr>
                <w:delText>36</w:delText>
              </w:r>
            </w:del>
          </w:p>
        </w:tc>
      </w:tr>
      <w:tr w:rsidR="007456DB" w:rsidDel="001E2354" w14:paraId="3F48A30B" w14:textId="2EB3166F" w:rsidTr="00AA2735">
        <w:trPr>
          <w:jc w:val="center"/>
          <w:del w:id="7258" w:author="Στάθης Καπ" w:date="2023-02-27T01:59:00Z"/>
        </w:trPr>
        <w:tc>
          <w:tcPr>
            <w:tcW w:w="1427" w:type="dxa"/>
          </w:tcPr>
          <w:p w14:paraId="7700DD67" w14:textId="74AC5EF8" w:rsidR="007456DB" w:rsidRPr="00A21C84" w:rsidDel="001E2354" w:rsidRDefault="007456DB" w:rsidP="007456DB">
            <w:pPr>
              <w:rPr>
                <w:del w:id="7259" w:author="Στάθης Καπ" w:date="2023-02-27T01:59:00Z"/>
                <w:rFonts w:cstheme="minorHAnsi"/>
                <w:sz w:val="20"/>
                <w:szCs w:val="20"/>
                <w:rPrChange w:id="7260" w:author="Στάθης Καπ" w:date="2023-02-02T17:47:00Z">
                  <w:rPr>
                    <w:del w:id="7261" w:author="Στάθης Καπ" w:date="2023-02-27T01:59:00Z"/>
                    <w:rFonts w:cstheme="minorHAnsi"/>
                    <w:sz w:val="18"/>
                    <w:szCs w:val="18"/>
                  </w:rPr>
                </w:rPrChange>
              </w:rPr>
            </w:pPr>
            <w:del w:id="7262" w:author="Στάθης Καπ" w:date="2023-02-27T01:59:00Z">
              <w:r w:rsidRPr="00A21C84" w:rsidDel="001E2354">
                <w:rPr>
                  <w:rFonts w:cstheme="minorHAnsi"/>
                  <w:sz w:val="20"/>
                  <w:szCs w:val="20"/>
                  <w:rPrChange w:id="7263"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264" w:author="Στάθης Καπ" w:date="2023-02-27T01:59:00Z"/>
                <w:rFonts w:cstheme="minorHAnsi"/>
                <w:sz w:val="20"/>
                <w:szCs w:val="20"/>
                <w:rPrChange w:id="7265" w:author="Στάθης Καπ" w:date="2023-02-02T17:47:00Z">
                  <w:rPr>
                    <w:del w:id="7266" w:author="Στάθης Καπ" w:date="2023-02-27T01:59:00Z"/>
                    <w:rFonts w:cstheme="minorHAnsi"/>
                    <w:sz w:val="18"/>
                    <w:szCs w:val="18"/>
                  </w:rPr>
                </w:rPrChange>
              </w:rPr>
            </w:pPr>
            <w:del w:id="7267" w:author="Στάθης Καπ" w:date="2023-02-27T01:59:00Z">
              <w:r w:rsidRPr="00A21C84" w:rsidDel="001E2354">
                <w:rPr>
                  <w:sz w:val="20"/>
                  <w:szCs w:val="20"/>
                  <w:rPrChange w:id="7268"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269" w:author="Στάθης Καπ" w:date="2023-02-27T01:59:00Z"/>
                <w:rFonts w:cstheme="minorHAnsi"/>
                <w:sz w:val="20"/>
                <w:szCs w:val="20"/>
                <w:rPrChange w:id="7270" w:author="Στάθης Καπ" w:date="2023-02-02T17:47:00Z">
                  <w:rPr>
                    <w:del w:id="7271" w:author="Στάθης Καπ" w:date="2023-02-27T01:59:00Z"/>
                    <w:rFonts w:cstheme="minorHAnsi"/>
                    <w:sz w:val="18"/>
                    <w:szCs w:val="18"/>
                  </w:rPr>
                </w:rPrChange>
              </w:rPr>
            </w:pPr>
            <w:del w:id="7272" w:author="Στάθης Καπ" w:date="2023-02-27T01:59:00Z">
              <w:r w:rsidRPr="00A21C84" w:rsidDel="001E2354">
                <w:rPr>
                  <w:sz w:val="20"/>
                  <w:szCs w:val="20"/>
                  <w:rPrChange w:id="7273"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274" w:author="Στάθης Καπ" w:date="2023-02-27T01:59:00Z"/>
                <w:rFonts w:cstheme="minorHAnsi"/>
                <w:sz w:val="20"/>
                <w:szCs w:val="20"/>
                <w:rPrChange w:id="7275" w:author="Στάθης Καπ" w:date="2023-02-02T17:47:00Z">
                  <w:rPr>
                    <w:del w:id="7276" w:author="Στάθης Καπ" w:date="2023-02-27T01:59:00Z"/>
                    <w:rFonts w:cstheme="minorHAnsi"/>
                    <w:sz w:val="18"/>
                    <w:szCs w:val="18"/>
                  </w:rPr>
                </w:rPrChange>
              </w:rPr>
            </w:pPr>
            <w:del w:id="7277" w:author="Στάθης Καπ" w:date="2023-02-27T01:59:00Z">
              <w:r w:rsidRPr="00A21C84" w:rsidDel="001E2354">
                <w:rPr>
                  <w:sz w:val="20"/>
                  <w:szCs w:val="20"/>
                  <w:rPrChange w:id="7278"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279" w:author="Στάθης Καπ" w:date="2023-02-27T01:59:00Z"/>
                <w:rFonts w:cstheme="minorHAnsi"/>
                <w:sz w:val="20"/>
                <w:szCs w:val="20"/>
                <w:rPrChange w:id="7280" w:author="Στάθης Καπ" w:date="2023-02-02T17:47:00Z">
                  <w:rPr>
                    <w:del w:id="7281" w:author="Στάθης Καπ" w:date="2023-02-27T01:59:00Z"/>
                    <w:rFonts w:cstheme="minorHAnsi"/>
                    <w:sz w:val="18"/>
                    <w:szCs w:val="18"/>
                  </w:rPr>
                </w:rPrChange>
              </w:rPr>
            </w:pPr>
            <w:del w:id="7282" w:author="Στάθης Καπ" w:date="2023-02-27T01:59:00Z">
              <w:r w:rsidRPr="00A21C84" w:rsidDel="001E2354">
                <w:rPr>
                  <w:sz w:val="20"/>
                  <w:szCs w:val="20"/>
                  <w:rPrChange w:id="7283"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284" w:author="Στάθης Καπ" w:date="2023-02-27T01:59:00Z"/>
                <w:rFonts w:cstheme="minorHAnsi"/>
                <w:sz w:val="20"/>
                <w:szCs w:val="20"/>
                <w:rPrChange w:id="7285" w:author="Στάθης Καπ" w:date="2023-02-02T17:47:00Z">
                  <w:rPr>
                    <w:del w:id="7286" w:author="Στάθης Καπ" w:date="2023-02-27T01:59:00Z"/>
                    <w:rFonts w:cstheme="minorHAnsi"/>
                    <w:sz w:val="18"/>
                    <w:szCs w:val="18"/>
                  </w:rPr>
                </w:rPrChange>
              </w:rPr>
            </w:pPr>
            <w:del w:id="7287" w:author="Στάθης Καπ" w:date="2023-02-27T01:59:00Z">
              <w:r w:rsidRPr="00A21C84" w:rsidDel="001E2354">
                <w:rPr>
                  <w:sz w:val="20"/>
                  <w:szCs w:val="20"/>
                  <w:rPrChange w:id="7288" w:author="Στάθης Καπ" w:date="2023-02-02T17:47:00Z">
                    <w:rPr/>
                  </w:rPrChange>
                </w:rPr>
                <w:delText>41</w:delText>
              </w:r>
            </w:del>
          </w:p>
        </w:tc>
      </w:tr>
      <w:tr w:rsidR="007456DB" w:rsidDel="001E2354" w14:paraId="2AE5130E" w14:textId="419E44CA" w:rsidTr="00AA2735">
        <w:trPr>
          <w:jc w:val="center"/>
          <w:del w:id="7289" w:author="Στάθης Καπ" w:date="2023-02-27T01:59:00Z"/>
        </w:trPr>
        <w:tc>
          <w:tcPr>
            <w:tcW w:w="1427" w:type="dxa"/>
          </w:tcPr>
          <w:p w14:paraId="60A3BE8D" w14:textId="1DA4761E" w:rsidR="007456DB" w:rsidRPr="00A21C84" w:rsidDel="001E2354" w:rsidRDefault="007456DB" w:rsidP="007456DB">
            <w:pPr>
              <w:rPr>
                <w:del w:id="7290" w:author="Στάθης Καπ" w:date="2023-02-27T01:59:00Z"/>
                <w:rFonts w:cstheme="minorHAnsi"/>
                <w:sz w:val="20"/>
                <w:szCs w:val="20"/>
                <w:rPrChange w:id="7291" w:author="Στάθης Καπ" w:date="2023-02-02T17:47:00Z">
                  <w:rPr>
                    <w:del w:id="7292" w:author="Στάθης Καπ" w:date="2023-02-27T01:59:00Z"/>
                    <w:rFonts w:cstheme="minorHAnsi"/>
                    <w:sz w:val="18"/>
                    <w:szCs w:val="18"/>
                  </w:rPr>
                </w:rPrChange>
              </w:rPr>
            </w:pPr>
            <w:del w:id="7293" w:author="Στάθης Καπ" w:date="2023-02-27T01:59:00Z">
              <w:r w:rsidRPr="00A21C84" w:rsidDel="001E2354">
                <w:rPr>
                  <w:rFonts w:cstheme="minorHAnsi"/>
                  <w:sz w:val="20"/>
                  <w:szCs w:val="20"/>
                  <w:rPrChange w:id="7294"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295" w:author="Στάθης Καπ" w:date="2023-02-27T01:59:00Z"/>
                <w:rFonts w:cstheme="minorHAnsi"/>
                <w:sz w:val="20"/>
                <w:szCs w:val="20"/>
                <w:rPrChange w:id="7296" w:author="Στάθης Καπ" w:date="2023-02-02T17:47:00Z">
                  <w:rPr>
                    <w:del w:id="7297" w:author="Στάθης Καπ" w:date="2023-02-27T01:59:00Z"/>
                    <w:rFonts w:cstheme="minorHAnsi"/>
                    <w:sz w:val="18"/>
                    <w:szCs w:val="18"/>
                  </w:rPr>
                </w:rPrChange>
              </w:rPr>
            </w:pPr>
            <w:del w:id="7298" w:author="Στάθης Καπ" w:date="2023-02-27T01:59:00Z">
              <w:r w:rsidRPr="00A21C84" w:rsidDel="001E2354">
                <w:rPr>
                  <w:sz w:val="20"/>
                  <w:szCs w:val="20"/>
                  <w:rPrChange w:id="7299"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300" w:author="Στάθης Καπ" w:date="2023-02-27T01:59:00Z"/>
                <w:rFonts w:cstheme="minorHAnsi"/>
                <w:sz w:val="20"/>
                <w:szCs w:val="20"/>
                <w:rPrChange w:id="7301" w:author="Στάθης Καπ" w:date="2023-02-02T17:47:00Z">
                  <w:rPr>
                    <w:del w:id="7302" w:author="Στάθης Καπ" w:date="2023-02-27T01:59:00Z"/>
                    <w:rFonts w:cstheme="minorHAnsi"/>
                    <w:sz w:val="18"/>
                    <w:szCs w:val="18"/>
                  </w:rPr>
                </w:rPrChange>
              </w:rPr>
            </w:pPr>
            <w:del w:id="7303" w:author="Στάθης Καπ" w:date="2023-02-27T01:59:00Z">
              <w:r w:rsidRPr="00A21C84" w:rsidDel="001E2354">
                <w:rPr>
                  <w:sz w:val="20"/>
                  <w:szCs w:val="20"/>
                  <w:rPrChange w:id="7304"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305" w:author="Στάθης Καπ" w:date="2023-02-27T01:59:00Z"/>
                <w:rFonts w:cstheme="minorHAnsi"/>
                <w:sz w:val="20"/>
                <w:szCs w:val="20"/>
                <w:rPrChange w:id="7306" w:author="Στάθης Καπ" w:date="2023-02-02T17:47:00Z">
                  <w:rPr>
                    <w:del w:id="7307" w:author="Στάθης Καπ" w:date="2023-02-27T01:59:00Z"/>
                    <w:rFonts w:cstheme="minorHAnsi"/>
                    <w:sz w:val="18"/>
                    <w:szCs w:val="18"/>
                  </w:rPr>
                </w:rPrChange>
              </w:rPr>
            </w:pPr>
            <w:del w:id="7308" w:author="Στάθης Καπ" w:date="2023-02-27T01:59:00Z">
              <w:r w:rsidRPr="00A21C84" w:rsidDel="001E2354">
                <w:rPr>
                  <w:sz w:val="20"/>
                  <w:szCs w:val="20"/>
                  <w:rPrChange w:id="7309"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310" w:author="Στάθης Καπ" w:date="2023-02-27T01:59:00Z"/>
                <w:rFonts w:cstheme="minorHAnsi"/>
                <w:sz w:val="20"/>
                <w:szCs w:val="20"/>
                <w:rPrChange w:id="7311" w:author="Στάθης Καπ" w:date="2023-02-02T17:47:00Z">
                  <w:rPr>
                    <w:del w:id="7312" w:author="Στάθης Καπ" w:date="2023-02-27T01:59:00Z"/>
                    <w:rFonts w:cstheme="minorHAnsi"/>
                    <w:sz w:val="18"/>
                    <w:szCs w:val="18"/>
                  </w:rPr>
                </w:rPrChange>
              </w:rPr>
            </w:pPr>
            <w:del w:id="7313" w:author="Στάθης Καπ" w:date="2023-02-27T01:59:00Z">
              <w:r w:rsidRPr="00A21C84" w:rsidDel="001E2354">
                <w:rPr>
                  <w:sz w:val="20"/>
                  <w:szCs w:val="20"/>
                  <w:rPrChange w:id="7314"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315" w:author="Στάθης Καπ" w:date="2023-02-27T01:59:00Z"/>
                <w:rFonts w:cstheme="minorHAnsi"/>
                <w:sz w:val="20"/>
                <w:szCs w:val="20"/>
                <w:rPrChange w:id="7316" w:author="Στάθης Καπ" w:date="2023-02-02T17:47:00Z">
                  <w:rPr>
                    <w:del w:id="7317" w:author="Στάθης Καπ" w:date="2023-02-27T01:59:00Z"/>
                    <w:rFonts w:cstheme="minorHAnsi"/>
                    <w:sz w:val="18"/>
                    <w:szCs w:val="18"/>
                  </w:rPr>
                </w:rPrChange>
              </w:rPr>
            </w:pPr>
            <w:del w:id="7318" w:author="Στάθης Καπ" w:date="2023-02-27T01:59:00Z">
              <w:r w:rsidRPr="00A21C84" w:rsidDel="001E2354">
                <w:rPr>
                  <w:sz w:val="20"/>
                  <w:szCs w:val="20"/>
                  <w:rPrChange w:id="7319" w:author="Στάθης Καπ" w:date="2023-02-02T17:47:00Z">
                    <w:rPr/>
                  </w:rPrChange>
                </w:rPr>
                <w:delText>46</w:delText>
              </w:r>
            </w:del>
          </w:p>
        </w:tc>
      </w:tr>
      <w:tr w:rsidR="007456DB" w:rsidDel="001E2354" w14:paraId="4F42BFA5" w14:textId="77A3D652" w:rsidTr="00AA2735">
        <w:trPr>
          <w:jc w:val="center"/>
          <w:del w:id="7320" w:author="Στάθης Καπ" w:date="2023-02-27T01:59:00Z"/>
        </w:trPr>
        <w:tc>
          <w:tcPr>
            <w:tcW w:w="1427" w:type="dxa"/>
          </w:tcPr>
          <w:p w14:paraId="3118CA0B" w14:textId="78AEB070" w:rsidR="007456DB" w:rsidRPr="00A21C84" w:rsidDel="001E2354" w:rsidRDefault="007456DB" w:rsidP="007456DB">
            <w:pPr>
              <w:rPr>
                <w:del w:id="7321" w:author="Στάθης Καπ" w:date="2023-02-27T01:59:00Z"/>
                <w:rFonts w:cstheme="minorHAnsi"/>
                <w:sz w:val="20"/>
                <w:szCs w:val="20"/>
                <w:rPrChange w:id="7322" w:author="Στάθης Καπ" w:date="2023-02-02T17:47:00Z">
                  <w:rPr>
                    <w:del w:id="7323" w:author="Στάθης Καπ" w:date="2023-02-27T01:59:00Z"/>
                    <w:rFonts w:cstheme="minorHAnsi"/>
                    <w:sz w:val="18"/>
                    <w:szCs w:val="18"/>
                  </w:rPr>
                </w:rPrChange>
              </w:rPr>
            </w:pPr>
            <w:del w:id="7324" w:author="Στάθης Καπ" w:date="2023-02-27T01:59:00Z">
              <w:r w:rsidRPr="00A21C84" w:rsidDel="001E2354">
                <w:rPr>
                  <w:rFonts w:cstheme="minorHAnsi"/>
                  <w:sz w:val="20"/>
                  <w:szCs w:val="20"/>
                  <w:rPrChange w:id="7325"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326" w:author="Στάθης Καπ" w:date="2023-02-27T01:59:00Z"/>
                <w:rFonts w:cstheme="minorHAnsi"/>
                <w:sz w:val="20"/>
                <w:szCs w:val="20"/>
                <w:rPrChange w:id="7327" w:author="Στάθης Καπ" w:date="2023-02-02T17:47:00Z">
                  <w:rPr>
                    <w:del w:id="7328" w:author="Στάθης Καπ" w:date="2023-02-27T01:59:00Z"/>
                    <w:rFonts w:cstheme="minorHAnsi"/>
                    <w:sz w:val="18"/>
                    <w:szCs w:val="18"/>
                  </w:rPr>
                </w:rPrChange>
              </w:rPr>
            </w:pPr>
            <w:del w:id="7329" w:author="Στάθης Καπ" w:date="2023-02-27T01:59:00Z">
              <w:r w:rsidRPr="00A21C84" w:rsidDel="001E2354">
                <w:rPr>
                  <w:sz w:val="20"/>
                  <w:szCs w:val="20"/>
                  <w:rPrChange w:id="7330"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331" w:author="Στάθης Καπ" w:date="2023-02-27T01:59:00Z"/>
                <w:rFonts w:cstheme="minorHAnsi"/>
                <w:sz w:val="20"/>
                <w:szCs w:val="20"/>
                <w:rPrChange w:id="7332" w:author="Στάθης Καπ" w:date="2023-02-02T17:47:00Z">
                  <w:rPr>
                    <w:del w:id="7333" w:author="Στάθης Καπ" w:date="2023-02-27T01:59:00Z"/>
                    <w:rFonts w:cstheme="minorHAnsi"/>
                    <w:sz w:val="18"/>
                    <w:szCs w:val="18"/>
                  </w:rPr>
                </w:rPrChange>
              </w:rPr>
            </w:pPr>
            <w:del w:id="7334" w:author="Στάθης Καπ" w:date="2023-02-27T01:59:00Z">
              <w:r w:rsidRPr="00A21C84" w:rsidDel="001E2354">
                <w:rPr>
                  <w:sz w:val="20"/>
                  <w:szCs w:val="20"/>
                  <w:rPrChange w:id="7335"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336" w:author="Στάθης Καπ" w:date="2023-02-27T01:59:00Z"/>
                <w:rFonts w:cstheme="minorHAnsi"/>
                <w:sz w:val="20"/>
                <w:szCs w:val="20"/>
                <w:rPrChange w:id="7337" w:author="Στάθης Καπ" w:date="2023-02-02T17:47:00Z">
                  <w:rPr>
                    <w:del w:id="7338" w:author="Στάθης Καπ" w:date="2023-02-27T01:59:00Z"/>
                    <w:rFonts w:cstheme="minorHAnsi"/>
                    <w:sz w:val="18"/>
                    <w:szCs w:val="18"/>
                  </w:rPr>
                </w:rPrChange>
              </w:rPr>
            </w:pPr>
            <w:del w:id="7339" w:author="Στάθης Καπ" w:date="2023-02-27T01:59:00Z">
              <w:r w:rsidRPr="00A21C84" w:rsidDel="001E2354">
                <w:rPr>
                  <w:sz w:val="20"/>
                  <w:szCs w:val="20"/>
                  <w:rPrChange w:id="7340"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341" w:author="Στάθης Καπ" w:date="2023-02-27T01:59:00Z"/>
                <w:rFonts w:cstheme="minorHAnsi"/>
                <w:sz w:val="20"/>
                <w:szCs w:val="20"/>
                <w:rPrChange w:id="7342" w:author="Στάθης Καπ" w:date="2023-02-02T17:47:00Z">
                  <w:rPr>
                    <w:del w:id="7343" w:author="Στάθης Καπ" w:date="2023-02-27T01:59:00Z"/>
                    <w:rFonts w:cstheme="minorHAnsi"/>
                    <w:sz w:val="18"/>
                    <w:szCs w:val="18"/>
                  </w:rPr>
                </w:rPrChange>
              </w:rPr>
            </w:pPr>
            <w:del w:id="7344" w:author="Στάθης Καπ" w:date="2023-02-27T01:59:00Z">
              <w:r w:rsidRPr="00A21C84" w:rsidDel="001E2354">
                <w:rPr>
                  <w:sz w:val="20"/>
                  <w:szCs w:val="20"/>
                  <w:rPrChange w:id="7345"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346" w:author="Στάθης Καπ" w:date="2023-02-27T01:59:00Z"/>
                <w:rFonts w:cstheme="minorHAnsi"/>
                <w:sz w:val="20"/>
                <w:szCs w:val="20"/>
                <w:rPrChange w:id="7347" w:author="Στάθης Καπ" w:date="2023-02-02T17:47:00Z">
                  <w:rPr>
                    <w:del w:id="7348" w:author="Στάθης Καπ" w:date="2023-02-27T01:59:00Z"/>
                    <w:rFonts w:cstheme="minorHAnsi"/>
                    <w:sz w:val="18"/>
                    <w:szCs w:val="18"/>
                  </w:rPr>
                </w:rPrChange>
              </w:rPr>
            </w:pPr>
            <w:del w:id="7349" w:author="Στάθης Καπ" w:date="2023-02-27T01:59:00Z">
              <w:r w:rsidRPr="00A21C84" w:rsidDel="001E2354">
                <w:rPr>
                  <w:sz w:val="20"/>
                  <w:szCs w:val="20"/>
                  <w:rPrChange w:id="7350" w:author="Στάθης Καπ" w:date="2023-02-02T17:47:00Z">
                    <w:rPr/>
                  </w:rPrChange>
                </w:rPr>
                <w:delText>52</w:delText>
              </w:r>
            </w:del>
          </w:p>
        </w:tc>
      </w:tr>
      <w:tr w:rsidR="007456DB" w:rsidDel="001E2354" w14:paraId="78C76EFA" w14:textId="01BE4925" w:rsidTr="00AA2735">
        <w:trPr>
          <w:jc w:val="center"/>
          <w:del w:id="7351" w:author="Στάθης Καπ" w:date="2023-02-27T01:59:00Z"/>
        </w:trPr>
        <w:tc>
          <w:tcPr>
            <w:tcW w:w="1427" w:type="dxa"/>
          </w:tcPr>
          <w:p w14:paraId="4EBEFD26" w14:textId="4271F1AD" w:rsidR="007456DB" w:rsidRPr="00A21C84" w:rsidDel="001E2354" w:rsidRDefault="007456DB" w:rsidP="007456DB">
            <w:pPr>
              <w:rPr>
                <w:del w:id="7352" w:author="Στάθης Καπ" w:date="2023-02-27T01:59:00Z"/>
                <w:rFonts w:cstheme="minorHAnsi"/>
                <w:sz w:val="20"/>
                <w:szCs w:val="20"/>
                <w:rPrChange w:id="7353" w:author="Στάθης Καπ" w:date="2023-02-02T17:47:00Z">
                  <w:rPr>
                    <w:del w:id="7354" w:author="Στάθης Καπ" w:date="2023-02-27T01:59:00Z"/>
                    <w:rFonts w:cstheme="minorHAnsi"/>
                    <w:sz w:val="18"/>
                    <w:szCs w:val="18"/>
                  </w:rPr>
                </w:rPrChange>
              </w:rPr>
            </w:pPr>
            <w:del w:id="7355" w:author="Στάθης Καπ" w:date="2023-02-27T01:59:00Z">
              <w:r w:rsidRPr="00A21C84" w:rsidDel="001E2354">
                <w:rPr>
                  <w:rFonts w:cstheme="minorHAnsi"/>
                  <w:sz w:val="20"/>
                  <w:szCs w:val="20"/>
                  <w:rPrChange w:id="7356"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357" w:author="Στάθης Καπ" w:date="2023-02-27T01:59:00Z"/>
                <w:rFonts w:cstheme="minorHAnsi"/>
                <w:sz w:val="20"/>
                <w:szCs w:val="20"/>
                <w:rPrChange w:id="7358" w:author="Στάθης Καπ" w:date="2023-02-02T17:47:00Z">
                  <w:rPr>
                    <w:del w:id="7359" w:author="Στάθης Καπ" w:date="2023-02-27T01:59:00Z"/>
                    <w:rFonts w:cstheme="minorHAnsi"/>
                    <w:sz w:val="18"/>
                    <w:szCs w:val="18"/>
                  </w:rPr>
                </w:rPrChange>
              </w:rPr>
            </w:pPr>
            <w:del w:id="7360" w:author="Στάθης Καπ" w:date="2023-02-27T01:59:00Z">
              <w:r w:rsidRPr="00A21C84" w:rsidDel="001E2354">
                <w:rPr>
                  <w:sz w:val="20"/>
                  <w:szCs w:val="20"/>
                  <w:rPrChange w:id="7361"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362" w:author="Στάθης Καπ" w:date="2023-02-27T01:59:00Z"/>
                <w:rFonts w:cstheme="minorHAnsi"/>
                <w:sz w:val="20"/>
                <w:szCs w:val="20"/>
                <w:rPrChange w:id="7363" w:author="Στάθης Καπ" w:date="2023-02-02T17:47:00Z">
                  <w:rPr>
                    <w:del w:id="7364" w:author="Στάθης Καπ" w:date="2023-02-27T01:59:00Z"/>
                    <w:rFonts w:cstheme="minorHAnsi"/>
                    <w:sz w:val="18"/>
                    <w:szCs w:val="18"/>
                  </w:rPr>
                </w:rPrChange>
              </w:rPr>
            </w:pPr>
            <w:del w:id="7365" w:author="Στάθης Καπ" w:date="2023-02-27T01:59:00Z">
              <w:r w:rsidRPr="00A21C84" w:rsidDel="001E2354">
                <w:rPr>
                  <w:sz w:val="20"/>
                  <w:szCs w:val="20"/>
                  <w:rPrChange w:id="7366"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367" w:author="Στάθης Καπ" w:date="2023-02-27T01:59:00Z"/>
                <w:rFonts w:cstheme="minorHAnsi"/>
                <w:sz w:val="20"/>
                <w:szCs w:val="20"/>
                <w:rPrChange w:id="7368" w:author="Στάθης Καπ" w:date="2023-02-02T17:47:00Z">
                  <w:rPr>
                    <w:del w:id="7369" w:author="Στάθης Καπ" w:date="2023-02-27T01:59:00Z"/>
                    <w:rFonts w:cstheme="minorHAnsi"/>
                    <w:sz w:val="18"/>
                    <w:szCs w:val="18"/>
                  </w:rPr>
                </w:rPrChange>
              </w:rPr>
            </w:pPr>
            <w:del w:id="7370" w:author="Στάθης Καπ" w:date="2023-02-27T01:59:00Z">
              <w:r w:rsidRPr="00A21C84" w:rsidDel="001E2354">
                <w:rPr>
                  <w:sz w:val="20"/>
                  <w:szCs w:val="20"/>
                  <w:rPrChange w:id="7371"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372" w:author="Στάθης Καπ" w:date="2023-02-27T01:59:00Z"/>
                <w:rFonts w:cstheme="minorHAnsi"/>
                <w:sz w:val="20"/>
                <w:szCs w:val="20"/>
                <w:rPrChange w:id="7373" w:author="Στάθης Καπ" w:date="2023-02-02T17:47:00Z">
                  <w:rPr>
                    <w:del w:id="7374" w:author="Στάθης Καπ" w:date="2023-02-27T01:59:00Z"/>
                    <w:rFonts w:cstheme="minorHAnsi"/>
                    <w:sz w:val="18"/>
                    <w:szCs w:val="18"/>
                  </w:rPr>
                </w:rPrChange>
              </w:rPr>
            </w:pPr>
            <w:del w:id="7375" w:author="Στάθης Καπ" w:date="2023-02-27T01:59:00Z">
              <w:r w:rsidRPr="00A21C84" w:rsidDel="001E2354">
                <w:rPr>
                  <w:sz w:val="20"/>
                  <w:szCs w:val="20"/>
                  <w:rPrChange w:id="7376"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377" w:author="Στάθης Καπ" w:date="2023-02-27T01:59:00Z"/>
                <w:rFonts w:cstheme="minorHAnsi"/>
                <w:sz w:val="20"/>
                <w:szCs w:val="20"/>
                <w:rPrChange w:id="7378" w:author="Στάθης Καπ" w:date="2023-02-02T17:47:00Z">
                  <w:rPr>
                    <w:del w:id="7379" w:author="Στάθης Καπ" w:date="2023-02-27T01:59:00Z"/>
                    <w:rFonts w:cstheme="minorHAnsi"/>
                    <w:sz w:val="18"/>
                    <w:szCs w:val="18"/>
                  </w:rPr>
                </w:rPrChange>
              </w:rPr>
            </w:pPr>
            <w:del w:id="7380" w:author="Στάθης Καπ" w:date="2023-02-27T01:59:00Z">
              <w:r w:rsidRPr="00A21C84" w:rsidDel="001E2354">
                <w:rPr>
                  <w:sz w:val="20"/>
                  <w:szCs w:val="20"/>
                  <w:rPrChange w:id="7381" w:author="Στάθης Καπ" w:date="2023-02-02T17:47:00Z">
                    <w:rPr/>
                  </w:rPrChange>
                </w:rPr>
                <w:delText>63</w:delText>
              </w:r>
            </w:del>
          </w:p>
        </w:tc>
      </w:tr>
      <w:tr w:rsidR="007456DB" w:rsidDel="001E2354" w14:paraId="2CE555F6" w14:textId="6E7B32A6" w:rsidTr="00AA2735">
        <w:trPr>
          <w:jc w:val="center"/>
          <w:del w:id="7382" w:author="Στάθης Καπ" w:date="2023-02-27T01:59:00Z"/>
        </w:trPr>
        <w:tc>
          <w:tcPr>
            <w:tcW w:w="1427" w:type="dxa"/>
          </w:tcPr>
          <w:p w14:paraId="15F96E26" w14:textId="77735E7E" w:rsidR="007456DB" w:rsidRPr="00A21C84" w:rsidDel="001E2354" w:rsidRDefault="007456DB" w:rsidP="007456DB">
            <w:pPr>
              <w:rPr>
                <w:del w:id="7383" w:author="Στάθης Καπ" w:date="2023-02-27T01:59:00Z"/>
                <w:rFonts w:cstheme="minorHAnsi"/>
                <w:sz w:val="20"/>
                <w:szCs w:val="20"/>
                <w:rPrChange w:id="7384" w:author="Στάθης Καπ" w:date="2023-02-02T17:47:00Z">
                  <w:rPr>
                    <w:del w:id="7385" w:author="Στάθης Καπ" w:date="2023-02-27T01:59:00Z"/>
                    <w:rFonts w:cstheme="minorHAnsi"/>
                    <w:sz w:val="18"/>
                    <w:szCs w:val="18"/>
                  </w:rPr>
                </w:rPrChange>
              </w:rPr>
            </w:pPr>
            <w:del w:id="7386" w:author="Στάθης Καπ" w:date="2023-02-27T01:59:00Z">
              <w:r w:rsidRPr="00A21C84" w:rsidDel="001E2354">
                <w:rPr>
                  <w:rFonts w:cstheme="minorHAnsi"/>
                  <w:sz w:val="20"/>
                  <w:szCs w:val="20"/>
                  <w:rPrChange w:id="7387"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388" w:author="Στάθης Καπ" w:date="2023-02-27T01:59:00Z"/>
                <w:rFonts w:cstheme="minorHAnsi"/>
                <w:sz w:val="20"/>
                <w:szCs w:val="20"/>
                <w:rPrChange w:id="7389" w:author="Στάθης Καπ" w:date="2023-02-02T17:47:00Z">
                  <w:rPr>
                    <w:del w:id="7390" w:author="Στάθης Καπ" w:date="2023-02-27T01:59:00Z"/>
                    <w:rFonts w:cstheme="minorHAnsi"/>
                    <w:sz w:val="18"/>
                    <w:szCs w:val="18"/>
                  </w:rPr>
                </w:rPrChange>
              </w:rPr>
              <w:pPrChange w:id="7391" w:author="Στάθης Καπ" w:date="2023-02-02T17:41:00Z">
                <w:pPr/>
              </w:pPrChange>
            </w:pPr>
            <w:del w:id="7392" w:author="Στάθης Καπ" w:date="2023-02-27T01:59:00Z">
              <w:r w:rsidRPr="00A21C84" w:rsidDel="001E2354">
                <w:rPr>
                  <w:sz w:val="20"/>
                  <w:szCs w:val="20"/>
                  <w:rPrChange w:id="7393"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394" w:author="Στάθης Καπ" w:date="2023-02-27T01:59:00Z"/>
                <w:rFonts w:cstheme="minorHAnsi"/>
                <w:sz w:val="20"/>
                <w:szCs w:val="20"/>
                <w:rPrChange w:id="7395" w:author="Στάθης Καπ" w:date="2023-02-02T17:47:00Z">
                  <w:rPr>
                    <w:del w:id="7396" w:author="Στάθης Καπ" w:date="2023-02-27T01:59:00Z"/>
                    <w:rFonts w:cstheme="minorHAnsi"/>
                    <w:sz w:val="18"/>
                    <w:szCs w:val="18"/>
                  </w:rPr>
                </w:rPrChange>
              </w:rPr>
            </w:pPr>
            <w:del w:id="7397" w:author="Στάθης Καπ" w:date="2023-02-27T01:59:00Z">
              <w:r w:rsidRPr="00A21C84" w:rsidDel="001E2354">
                <w:rPr>
                  <w:sz w:val="20"/>
                  <w:szCs w:val="20"/>
                  <w:rPrChange w:id="7398"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399" w:author="Στάθης Καπ" w:date="2023-02-27T01:59:00Z"/>
                <w:rFonts w:cstheme="minorHAnsi"/>
                <w:sz w:val="20"/>
                <w:szCs w:val="20"/>
                <w:rPrChange w:id="7400" w:author="Στάθης Καπ" w:date="2023-02-02T17:47:00Z">
                  <w:rPr>
                    <w:del w:id="7401" w:author="Στάθης Καπ" w:date="2023-02-27T01:59:00Z"/>
                    <w:rFonts w:cstheme="minorHAnsi"/>
                    <w:sz w:val="18"/>
                    <w:szCs w:val="18"/>
                  </w:rPr>
                </w:rPrChange>
              </w:rPr>
            </w:pPr>
            <w:del w:id="7402" w:author="Στάθης Καπ" w:date="2023-02-27T01:59:00Z">
              <w:r w:rsidRPr="00A21C84" w:rsidDel="001E2354">
                <w:rPr>
                  <w:sz w:val="20"/>
                  <w:szCs w:val="20"/>
                  <w:rPrChange w:id="7403"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404" w:author="Στάθης Καπ" w:date="2023-02-27T01:59:00Z"/>
                <w:rFonts w:cstheme="minorHAnsi"/>
                <w:sz w:val="20"/>
                <w:szCs w:val="20"/>
                <w:rPrChange w:id="7405" w:author="Στάθης Καπ" w:date="2023-02-02T17:47:00Z">
                  <w:rPr>
                    <w:del w:id="7406" w:author="Στάθης Καπ" w:date="2023-02-27T01:59:00Z"/>
                    <w:rFonts w:cstheme="minorHAnsi"/>
                    <w:sz w:val="18"/>
                    <w:szCs w:val="18"/>
                  </w:rPr>
                </w:rPrChange>
              </w:rPr>
            </w:pPr>
            <w:del w:id="7407" w:author="Στάθης Καπ" w:date="2023-02-27T01:59:00Z">
              <w:r w:rsidRPr="00A21C84" w:rsidDel="001E2354">
                <w:rPr>
                  <w:sz w:val="20"/>
                  <w:szCs w:val="20"/>
                  <w:rPrChange w:id="7408"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409" w:author="Στάθης Καπ" w:date="2023-02-27T01:59:00Z"/>
                <w:rFonts w:cstheme="minorHAnsi"/>
                <w:sz w:val="20"/>
                <w:szCs w:val="20"/>
                <w:rPrChange w:id="7410" w:author="Στάθης Καπ" w:date="2023-02-02T17:47:00Z">
                  <w:rPr>
                    <w:del w:id="7411" w:author="Στάθης Καπ" w:date="2023-02-27T01:59:00Z"/>
                    <w:rFonts w:cstheme="minorHAnsi"/>
                    <w:sz w:val="18"/>
                    <w:szCs w:val="18"/>
                  </w:rPr>
                </w:rPrChange>
              </w:rPr>
            </w:pPr>
            <w:del w:id="7412" w:author="Στάθης Καπ" w:date="2023-02-27T01:59:00Z">
              <w:r w:rsidRPr="00A21C84" w:rsidDel="001E2354">
                <w:rPr>
                  <w:sz w:val="20"/>
                  <w:szCs w:val="20"/>
                  <w:rPrChange w:id="7413" w:author="Στάθης Καπ" w:date="2023-02-02T17:47:00Z">
                    <w:rPr/>
                  </w:rPrChange>
                </w:rPr>
                <w:delText>58</w:delText>
              </w:r>
            </w:del>
          </w:p>
        </w:tc>
      </w:tr>
      <w:tr w:rsidR="007456DB" w:rsidDel="001E2354" w14:paraId="5C317B4A" w14:textId="25FBA667" w:rsidTr="00AA2735">
        <w:trPr>
          <w:jc w:val="center"/>
          <w:del w:id="7414" w:author="Στάθης Καπ" w:date="2023-02-27T01:59:00Z"/>
        </w:trPr>
        <w:tc>
          <w:tcPr>
            <w:tcW w:w="1427" w:type="dxa"/>
          </w:tcPr>
          <w:p w14:paraId="751F9B0D" w14:textId="17AFF003" w:rsidR="007456DB" w:rsidRPr="00A21C84" w:rsidDel="001E2354" w:rsidRDefault="007456DB" w:rsidP="007456DB">
            <w:pPr>
              <w:rPr>
                <w:del w:id="7415" w:author="Στάθης Καπ" w:date="2023-02-27T01:59:00Z"/>
                <w:rFonts w:cstheme="minorHAnsi"/>
                <w:sz w:val="20"/>
                <w:szCs w:val="20"/>
                <w:rPrChange w:id="7416" w:author="Στάθης Καπ" w:date="2023-02-02T17:47:00Z">
                  <w:rPr>
                    <w:del w:id="7417" w:author="Στάθης Καπ" w:date="2023-02-27T01:59:00Z"/>
                    <w:rFonts w:cstheme="minorHAnsi"/>
                    <w:sz w:val="18"/>
                    <w:szCs w:val="18"/>
                  </w:rPr>
                </w:rPrChange>
              </w:rPr>
            </w:pPr>
            <w:del w:id="7418" w:author="Στάθης Καπ" w:date="2023-02-27T01:59:00Z">
              <w:r w:rsidRPr="00A21C84" w:rsidDel="001E2354">
                <w:rPr>
                  <w:rFonts w:cstheme="minorHAnsi"/>
                  <w:sz w:val="20"/>
                  <w:szCs w:val="20"/>
                  <w:rPrChange w:id="7419"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420" w:author="Στάθης Καπ" w:date="2023-02-27T01:59:00Z"/>
                <w:rFonts w:cstheme="minorHAnsi"/>
                <w:sz w:val="20"/>
                <w:szCs w:val="20"/>
                <w:rPrChange w:id="7421" w:author="Στάθης Καπ" w:date="2023-02-02T17:47:00Z">
                  <w:rPr>
                    <w:del w:id="7422" w:author="Στάθης Καπ" w:date="2023-02-27T01:59:00Z"/>
                    <w:rFonts w:cstheme="minorHAnsi"/>
                    <w:sz w:val="18"/>
                    <w:szCs w:val="18"/>
                  </w:rPr>
                </w:rPrChange>
              </w:rPr>
            </w:pPr>
            <w:del w:id="7423" w:author="Στάθης Καπ" w:date="2023-02-27T01:59:00Z">
              <w:r w:rsidRPr="00A21C84" w:rsidDel="001E2354">
                <w:rPr>
                  <w:sz w:val="20"/>
                  <w:szCs w:val="20"/>
                  <w:rPrChange w:id="7424"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425" w:author="Στάθης Καπ" w:date="2023-02-27T01:59:00Z"/>
                <w:rFonts w:cstheme="minorHAnsi"/>
                <w:sz w:val="20"/>
                <w:szCs w:val="20"/>
                <w:rPrChange w:id="7426" w:author="Στάθης Καπ" w:date="2023-02-02T17:47:00Z">
                  <w:rPr>
                    <w:del w:id="7427" w:author="Στάθης Καπ" w:date="2023-02-27T01:59:00Z"/>
                    <w:rFonts w:cstheme="minorHAnsi"/>
                    <w:sz w:val="18"/>
                    <w:szCs w:val="18"/>
                  </w:rPr>
                </w:rPrChange>
              </w:rPr>
            </w:pPr>
            <w:del w:id="7428" w:author="Στάθης Καπ" w:date="2023-02-27T01:59:00Z">
              <w:r w:rsidRPr="00A21C84" w:rsidDel="001E2354">
                <w:rPr>
                  <w:sz w:val="20"/>
                  <w:szCs w:val="20"/>
                  <w:rPrChange w:id="7429"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430" w:author="Στάθης Καπ" w:date="2023-02-27T01:59:00Z"/>
                <w:rFonts w:cstheme="minorHAnsi"/>
                <w:sz w:val="20"/>
                <w:szCs w:val="20"/>
                <w:rPrChange w:id="7431" w:author="Στάθης Καπ" w:date="2023-02-02T17:47:00Z">
                  <w:rPr>
                    <w:del w:id="7432" w:author="Στάθης Καπ" w:date="2023-02-27T01:59:00Z"/>
                    <w:rFonts w:cstheme="minorHAnsi"/>
                    <w:sz w:val="18"/>
                    <w:szCs w:val="18"/>
                  </w:rPr>
                </w:rPrChange>
              </w:rPr>
            </w:pPr>
            <w:del w:id="7433" w:author="Στάθης Καπ" w:date="2023-02-27T01:59:00Z">
              <w:r w:rsidRPr="00A21C84" w:rsidDel="001E2354">
                <w:rPr>
                  <w:sz w:val="20"/>
                  <w:szCs w:val="20"/>
                  <w:rPrChange w:id="7434"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435" w:author="Στάθης Καπ" w:date="2023-02-27T01:59:00Z"/>
                <w:rFonts w:cstheme="minorHAnsi"/>
                <w:sz w:val="20"/>
                <w:szCs w:val="20"/>
                <w:rPrChange w:id="7436" w:author="Στάθης Καπ" w:date="2023-02-02T17:47:00Z">
                  <w:rPr>
                    <w:del w:id="7437" w:author="Στάθης Καπ" w:date="2023-02-27T01:59:00Z"/>
                    <w:rFonts w:cstheme="minorHAnsi"/>
                    <w:sz w:val="18"/>
                    <w:szCs w:val="18"/>
                  </w:rPr>
                </w:rPrChange>
              </w:rPr>
            </w:pPr>
            <w:del w:id="7438" w:author="Στάθης Καπ" w:date="2023-02-27T01:59:00Z">
              <w:r w:rsidRPr="00A21C84" w:rsidDel="001E2354">
                <w:rPr>
                  <w:sz w:val="20"/>
                  <w:szCs w:val="20"/>
                  <w:rPrChange w:id="7439"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440" w:author="Στάθης Καπ" w:date="2023-02-27T01:59:00Z"/>
                <w:rFonts w:cstheme="minorHAnsi"/>
                <w:sz w:val="20"/>
                <w:szCs w:val="20"/>
                <w:rPrChange w:id="7441" w:author="Στάθης Καπ" w:date="2023-02-02T17:47:00Z">
                  <w:rPr>
                    <w:del w:id="7442" w:author="Στάθης Καπ" w:date="2023-02-27T01:59:00Z"/>
                    <w:rFonts w:cstheme="minorHAnsi"/>
                    <w:sz w:val="18"/>
                    <w:szCs w:val="18"/>
                  </w:rPr>
                </w:rPrChange>
              </w:rPr>
            </w:pPr>
            <w:del w:id="7443" w:author="Στάθης Καπ" w:date="2023-02-27T01:59:00Z">
              <w:r w:rsidRPr="00A21C84" w:rsidDel="001E2354">
                <w:rPr>
                  <w:sz w:val="20"/>
                  <w:szCs w:val="20"/>
                  <w:rPrChange w:id="7444" w:author="Στάθης Καπ" w:date="2023-02-02T17:47:00Z">
                    <w:rPr/>
                  </w:rPrChange>
                </w:rPr>
                <w:delText>36</w:delText>
              </w:r>
            </w:del>
          </w:p>
        </w:tc>
      </w:tr>
      <w:tr w:rsidR="007456DB" w:rsidDel="001E2354" w14:paraId="7AF209D5" w14:textId="11E8F73A" w:rsidTr="00AA2735">
        <w:trPr>
          <w:jc w:val="center"/>
          <w:del w:id="7445" w:author="Στάθης Καπ" w:date="2023-02-27T01:59:00Z"/>
        </w:trPr>
        <w:tc>
          <w:tcPr>
            <w:tcW w:w="1427" w:type="dxa"/>
          </w:tcPr>
          <w:p w14:paraId="7153AFD4" w14:textId="1BCFA23D" w:rsidR="007456DB" w:rsidRPr="00A21C84" w:rsidDel="001E2354" w:rsidRDefault="007456DB" w:rsidP="007456DB">
            <w:pPr>
              <w:rPr>
                <w:del w:id="7446" w:author="Στάθης Καπ" w:date="2023-02-27T01:59:00Z"/>
                <w:rFonts w:cstheme="minorHAnsi"/>
                <w:sz w:val="20"/>
                <w:szCs w:val="20"/>
                <w:rPrChange w:id="7447" w:author="Στάθης Καπ" w:date="2023-02-02T17:47:00Z">
                  <w:rPr>
                    <w:del w:id="7448" w:author="Στάθης Καπ" w:date="2023-02-27T01:59:00Z"/>
                    <w:rFonts w:cstheme="minorHAnsi"/>
                    <w:sz w:val="18"/>
                    <w:szCs w:val="18"/>
                  </w:rPr>
                </w:rPrChange>
              </w:rPr>
            </w:pPr>
            <w:del w:id="7449" w:author="Στάθης Καπ" w:date="2023-02-27T01:59:00Z">
              <w:r w:rsidRPr="00A21C84" w:rsidDel="001E2354">
                <w:rPr>
                  <w:rFonts w:cstheme="minorHAnsi"/>
                  <w:sz w:val="20"/>
                  <w:szCs w:val="20"/>
                  <w:rPrChange w:id="7450"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451" w:author="Στάθης Καπ" w:date="2023-02-27T01:59:00Z"/>
                <w:rFonts w:cstheme="minorHAnsi"/>
                <w:sz w:val="20"/>
                <w:szCs w:val="20"/>
                <w:rPrChange w:id="7452" w:author="Στάθης Καπ" w:date="2023-02-02T17:47:00Z">
                  <w:rPr>
                    <w:del w:id="7453" w:author="Στάθης Καπ" w:date="2023-02-27T01:59:00Z"/>
                    <w:rFonts w:cstheme="minorHAnsi"/>
                    <w:sz w:val="18"/>
                    <w:szCs w:val="18"/>
                  </w:rPr>
                </w:rPrChange>
              </w:rPr>
            </w:pPr>
            <w:del w:id="7454" w:author="Στάθης Καπ" w:date="2023-02-27T01:59:00Z">
              <w:r w:rsidRPr="00A21C84" w:rsidDel="001E2354">
                <w:rPr>
                  <w:sz w:val="20"/>
                  <w:szCs w:val="20"/>
                  <w:rPrChange w:id="7455"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456" w:author="Στάθης Καπ" w:date="2023-02-27T01:59:00Z"/>
                <w:rFonts w:cstheme="minorHAnsi"/>
                <w:sz w:val="20"/>
                <w:szCs w:val="20"/>
                <w:rPrChange w:id="7457" w:author="Στάθης Καπ" w:date="2023-02-02T17:47:00Z">
                  <w:rPr>
                    <w:del w:id="7458" w:author="Στάθης Καπ" w:date="2023-02-27T01:59:00Z"/>
                    <w:rFonts w:cstheme="minorHAnsi"/>
                    <w:sz w:val="18"/>
                    <w:szCs w:val="18"/>
                  </w:rPr>
                </w:rPrChange>
              </w:rPr>
            </w:pPr>
            <w:del w:id="7459" w:author="Στάθης Καπ" w:date="2023-02-27T01:59:00Z">
              <w:r w:rsidRPr="00A21C84" w:rsidDel="001E2354">
                <w:rPr>
                  <w:sz w:val="20"/>
                  <w:szCs w:val="20"/>
                  <w:rPrChange w:id="7460"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461" w:author="Στάθης Καπ" w:date="2023-02-27T01:59:00Z"/>
                <w:rFonts w:cstheme="minorHAnsi"/>
                <w:sz w:val="20"/>
                <w:szCs w:val="20"/>
                <w:rPrChange w:id="7462" w:author="Στάθης Καπ" w:date="2023-02-02T17:47:00Z">
                  <w:rPr>
                    <w:del w:id="7463" w:author="Στάθης Καπ" w:date="2023-02-27T01:59:00Z"/>
                    <w:rFonts w:cstheme="minorHAnsi"/>
                    <w:sz w:val="18"/>
                    <w:szCs w:val="18"/>
                  </w:rPr>
                </w:rPrChange>
              </w:rPr>
            </w:pPr>
            <w:del w:id="7464" w:author="Στάθης Καπ" w:date="2023-02-27T01:59:00Z">
              <w:r w:rsidRPr="00A21C84" w:rsidDel="001E2354">
                <w:rPr>
                  <w:sz w:val="20"/>
                  <w:szCs w:val="20"/>
                  <w:rPrChange w:id="7465"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466" w:author="Στάθης Καπ" w:date="2023-02-27T01:59:00Z"/>
                <w:rFonts w:cstheme="minorHAnsi"/>
                <w:sz w:val="20"/>
                <w:szCs w:val="20"/>
                <w:rPrChange w:id="7467" w:author="Στάθης Καπ" w:date="2023-02-02T17:47:00Z">
                  <w:rPr>
                    <w:del w:id="7468" w:author="Στάθης Καπ" w:date="2023-02-27T01:59:00Z"/>
                    <w:rFonts w:cstheme="minorHAnsi"/>
                    <w:sz w:val="18"/>
                    <w:szCs w:val="18"/>
                  </w:rPr>
                </w:rPrChange>
              </w:rPr>
            </w:pPr>
            <w:del w:id="7469" w:author="Στάθης Καπ" w:date="2023-02-27T01:59:00Z">
              <w:r w:rsidRPr="00A21C84" w:rsidDel="001E2354">
                <w:rPr>
                  <w:sz w:val="20"/>
                  <w:szCs w:val="20"/>
                  <w:rPrChange w:id="7470"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471" w:author="Στάθης Καπ" w:date="2023-02-27T01:59:00Z"/>
                <w:rFonts w:cstheme="minorHAnsi"/>
                <w:sz w:val="20"/>
                <w:szCs w:val="20"/>
                <w:rPrChange w:id="7472" w:author="Στάθης Καπ" w:date="2023-02-02T17:47:00Z">
                  <w:rPr>
                    <w:del w:id="7473" w:author="Στάθης Καπ" w:date="2023-02-27T01:59:00Z"/>
                    <w:rFonts w:cstheme="minorHAnsi"/>
                    <w:sz w:val="18"/>
                    <w:szCs w:val="18"/>
                  </w:rPr>
                </w:rPrChange>
              </w:rPr>
            </w:pPr>
            <w:del w:id="7474" w:author="Στάθης Καπ" w:date="2023-02-27T01:59:00Z">
              <w:r w:rsidRPr="00A21C84" w:rsidDel="001E2354">
                <w:rPr>
                  <w:sz w:val="20"/>
                  <w:szCs w:val="20"/>
                  <w:rPrChange w:id="7475" w:author="Στάθης Καπ" w:date="2023-02-02T17:47:00Z">
                    <w:rPr/>
                  </w:rPrChange>
                </w:rPr>
                <w:delText>50</w:delText>
              </w:r>
            </w:del>
          </w:p>
        </w:tc>
      </w:tr>
      <w:tr w:rsidR="007456DB" w:rsidDel="001E2354" w14:paraId="01FECFFA" w14:textId="4C7F26DC" w:rsidTr="00AA2735">
        <w:trPr>
          <w:jc w:val="center"/>
          <w:del w:id="7476" w:author="Στάθης Καπ" w:date="2023-02-27T01:59:00Z"/>
        </w:trPr>
        <w:tc>
          <w:tcPr>
            <w:tcW w:w="1427" w:type="dxa"/>
          </w:tcPr>
          <w:p w14:paraId="327025B8" w14:textId="7706C3E4" w:rsidR="007456DB" w:rsidRPr="00A21C84" w:rsidDel="001E2354" w:rsidRDefault="007456DB" w:rsidP="007456DB">
            <w:pPr>
              <w:rPr>
                <w:del w:id="7477" w:author="Στάθης Καπ" w:date="2023-02-27T01:59:00Z"/>
                <w:rFonts w:cstheme="minorHAnsi"/>
                <w:sz w:val="20"/>
                <w:szCs w:val="20"/>
                <w:rPrChange w:id="7478" w:author="Στάθης Καπ" w:date="2023-02-02T17:47:00Z">
                  <w:rPr>
                    <w:del w:id="7479" w:author="Στάθης Καπ" w:date="2023-02-27T01:59:00Z"/>
                    <w:rFonts w:cstheme="minorHAnsi"/>
                    <w:sz w:val="18"/>
                    <w:szCs w:val="18"/>
                  </w:rPr>
                </w:rPrChange>
              </w:rPr>
            </w:pPr>
            <w:del w:id="7480" w:author="Στάθης Καπ" w:date="2023-02-27T01:59:00Z">
              <w:r w:rsidRPr="00A21C84" w:rsidDel="001E2354">
                <w:rPr>
                  <w:rFonts w:cstheme="minorHAnsi"/>
                  <w:sz w:val="20"/>
                  <w:szCs w:val="20"/>
                  <w:rPrChange w:id="7481"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482" w:author="Στάθης Καπ" w:date="2023-02-27T01:59:00Z"/>
                <w:rFonts w:cstheme="minorHAnsi"/>
                <w:sz w:val="20"/>
                <w:szCs w:val="20"/>
                <w:rPrChange w:id="7483" w:author="Στάθης Καπ" w:date="2023-02-02T17:47:00Z">
                  <w:rPr>
                    <w:del w:id="7484" w:author="Στάθης Καπ" w:date="2023-02-27T01:59:00Z"/>
                    <w:rFonts w:cstheme="minorHAnsi"/>
                    <w:sz w:val="18"/>
                    <w:szCs w:val="18"/>
                  </w:rPr>
                </w:rPrChange>
              </w:rPr>
            </w:pPr>
            <w:del w:id="7485" w:author="Στάθης Καπ" w:date="2023-02-27T01:59:00Z">
              <w:r w:rsidRPr="00A21C84" w:rsidDel="001E2354">
                <w:rPr>
                  <w:sz w:val="20"/>
                  <w:szCs w:val="20"/>
                  <w:rPrChange w:id="7486"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487" w:author="Στάθης Καπ" w:date="2023-02-27T01:59:00Z"/>
                <w:rFonts w:cstheme="minorHAnsi"/>
                <w:sz w:val="20"/>
                <w:szCs w:val="20"/>
                <w:rPrChange w:id="7488" w:author="Στάθης Καπ" w:date="2023-02-02T17:47:00Z">
                  <w:rPr>
                    <w:del w:id="7489" w:author="Στάθης Καπ" w:date="2023-02-27T01:59:00Z"/>
                    <w:rFonts w:cstheme="minorHAnsi"/>
                    <w:sz w:val="18"/>
                    <w:szCs w:val="18"/>
                  </w:rPr>
                </w:rPrChange>
              </w:rPr>
            </w:pPr>
            <w:del w:id="7490" w:author="Στάθης Καπ" w:date="2023-02-27T01:59:00Z">
              <w:r w:rsidRPr="00A21C84" w:rsidDel="001E2354">
                <w:rPr>
                  <w:sz w:val="20"/>
                  <w:szCs w:val="20"/>
                  <w:rPrChange w:id="7491"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492" w:author="Στάθης Καπ" w:date="2023-02-27T01:59:00Z"/>
                <w:rFonts w:cstheme="minorHAnsi"/>
                <w:sz w:val="20"/>
                <w:szCs w:val="20"/>
                <w:rPrChange w:id="7493" w:author="Στάθης Καπ" w:date="2023-02-02T17:47:00Z">
                  <w:rPr>
                    <w:del w:id="7494" w:author="Στάθης Καπ" w:date="2023-02-27T01:59:00Z"/>
                    <w:rFonts w:cstheme="minorHAnsi"/>
                    <w:sz w:val="18"/>
                    <w:szCs w:val="18"/>
                  </w:rPr>
                </w:rPrChange>
              </w:rPr>
            </w:pPr>
            <w:del w:id="7495" w:author="Στάθης Καπ" w:date="2023-02-27T01:59:00Z">
              <w:r w:rsidRPr="00A21C84" w:rsidDel="001E2354">
                <w:rPr>
                  <w:sz w:val="20"/>
                  <w:szCs w:val="20"/>
                  <w:rPrChange w:id="7496"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497" w:author="Στάθης Καπ" w:date="2023-02-27T01:59:00Z"/>
                <w:rFonts w:cstheme="minorHAnsi"/>
                <w:sz w:val="20"/>
                <w:szCs w:val="20"/>
                <w:rPrChange w:id="7498" w:author="Στάθης Καπ" w:date="2023-02-02T17:47:00Z">
                  <w:rPr>
                    <w:del w:id="7499" w:author="Στάθης Καπ" w:date="2023-02-27T01:59:00Z"/>
                    <w:rFonts w:cstheme="minorHAnsi"/>
                    <w:sz w:val="18"/>
                    <w:szCs w:val="18"/>
                  </w:rPr>
                </w:rPrChange>
              </w:rPr>
            </w:pPr>
            <w:del w:id="7500" w:author="Στάθης Καπ" w:date="2023-02-27T01:59:00Z">
              <w:r w:rsidRPr="00A21C84" w:rsidDel="001E2354">
                <w:rPr>
                  <w:sz w:val="20"/>
                  <w:szCs w:val="20"/>
                  <w:rPrChange w:id="7501"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502" w:author="Στάθης Καπ" w:date="2023-02-27T01:59:00Z"/>
                <w:rFonts w:cstheme="minorHAnsi"/>
                <w:sz w:val="20"/>
                <w:szCs w:val="20"/>
                <w:rPrChange w:id="7503" w:author="Στάθης Καπ" w:date="2023-02-02T17:47:00Z">
                  <w:rPr>
                    <w:del w:id="7504" w:author="Στάθης Καπ" w:date="2023-02-27T01:59:00Z"/>
                    <w:rFonts w:cstheme="minorHAnsi"/>
                    <w:sz w:val="18"/>
                    <w:szCs w:val="18"/>
                  </w:rPr>
                </w:rPrChange>
              </w:rPr>
            </w:pPr>
            <w:del w:id="7505" w:author="Στάθης Καπ" w:date="2023-02-27T01:59:00Z">
              <w:r w:rsidRPr="00A21C84" w:rsidDel="001E2354">
                <w:rPr>
                  <w:sz w:val="20"/>
                  <w:szCs w:val="20"/>
                  <w:rPrChange w:id="7506" w:author="Στάθης Καπ" w:date="2023-02-02T17:47:00Z">
                    <w:rPr/>
                  </w:rPrChange>
                </w:rPr>
                <w:delText>53</w:delText>
              </w:r>
            </w:del>
          </w:p>
        </w:tc>
      </w:tr>
      <w:tr w:rsidR="007456DB" w:rsidDel="001E2354" w14:paraId="4B6C4BC5" w14:textId="486ABB2E" w:rsidTr="00AA2735">
        <w:trPr>
          <w:jc w:val="center"/>
          <w:del w:id="7507" w:author="Στάθης Καπ" w:date="2023-02-27T01:59:00Z"/>
        </w:trPr>
        <w:tc>
          <w:tcPr>
            <w:tcW w:w="1427" w:type="dxa"/>
          </w:tcPr>
          <w:p w14:paraId="277D6D2F" w14:textId="13BA2ADB" w:rsidR="007456DB" w:rsidRPr="00A21C84" w:rsidDel="001E2354" w:rsidRDefault="007456DB" w:rsidP="007456DB">
            <w:pPr>
              <w:rPr>
                <w:del w:id="7508" w:author="Στάθης Καπ" w:date="2023-02-27T01:59:00Z"/>
                <w:rFonts w:cstheme="minorHAnsi"/>
                <w:sz w:val="20"/>
                <w:szCs w:val="20"/>
                <w:rPrChange w:id="7509" w:author="Στάθης Καπ" w:date="2023-02-02T17:47:00Z">
                  <w:rPr>
                    <w:del w:id="7510" w:author="Στάθης Καπ" w:date="2023-02-27T01:59:00Z"/>
                    <w:rFonts w:cstheme="minorHAnsi"/>
                    <w:sz w:val="18"/>
                    <w:szCs w:val="18"/>
                  </w:rPr>
                </w:rPrChange>
              </w:rPr>
            </w:pPr>
            <w:del w:id="7511" w:author="Στάθης Καπ" w:date="2023-02-27T01:59:00Z">
              <w:r w:rsidRPr="00A21C84" w:rsidDel="001E2354">
                <w:rPr>
                  <w:rFonts w:cstheme="minorHAnsi"/>
                  <w:sz w:val="20"/>
                  <w:szCs w:val="20"/>
                  <w:rPrChange w:id="7512"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513" w:author="Στάθης Καπ" w:date="2023-02-27T01:59:00Z"/>
                <w:rFonts w:cstheme="minorHAnsi"/>
                <w:sz w:val="20"/>
                <w:szCs w:val="20"/>
                <w:rPrChange w:id="7514" w:author="Στάθης Καπ" w:date="2023-02-02T17:47:00Z">
                  <w:rPr>
                    <w:del w:id="7515" w:author="Στάθης Καπ" w:date="2023-02-27T01:59:00Z"/>
                    <w:rFonts w:cstheme="minorHAnsi"/>
                    <w:sz w:val="18"/>
                    <w:szCs w:val="18"/>
                  </w:rPr>
                </w:rPrChange>
              </w:rPr>
            </w:pPr>
            <w:del w:id="7516" w:author="Στάθης Καπ" w:date="2023-02-27T01:59:00Z">
              <w:r w:rsidRPr="00A21C84" w:rsidDel="001E2354">
                <w:rPr>
                  <w:sz w:val="20"/>
                  <w:szCs w:val="20"/>
                  <w:rPrChange w:id="7517"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518" w:author="Στάθης Καπ" w:date="2023-02-27T01:59:00Z"/>
                <w:rFonts w:cstheme="minorHAnsi"/>
                <w:sz w:val="20"/>
                <w:szCs w:val="20"/>
                <w:rPrChange w:id="7519" w:author="Στάθης Καπ" w:date="2023-02-02T17:47:00Z">
                  <w:rPr>
                    <w:del w:id="7520" w:author="Στάθης Καπ" w:date="2023-02-27T01:59:00Z"/>
                    <w:rFonts w:cstheme="minorHAnsi"/>
                    <w:sz w:val="18"/>
                    <w:szCs w:val="18"/>
                  </w:rPr>
                </w:rPrChange>
              </w:rPr>
            </w:pPr>
            <w:del w:id="7521" w:author="Στάθης Καπ" w:date="2023-02-27T01:59:00Z">
              <w:r w:rsidRPr="00A21C84" w:rsidDel="001E2354">
                <w:rPr>
                  <w:sz w:val="20"/>
                  <w:szCs w:val="20"/>
                  <w:rPrChange w:id="7522"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523" w:author="Στάθης Καπ" w:date="2023-02-27T01:59:00Z"/>
                <w:rFonts w:cstheme="minorHAnsi"/>
                <w:sz w:val="20"/>
                <w:szCs w:val="20"/>
                <w:rPrChange w:id="7524" w:author="Στάθης Καπ" w:date="2023-02-02T17:47:00Z">
                  <w:rPr>
                    <w:del w:id="7525" w:author="Στάθης Καπ" w:date="2023-02-27T01:59:00Z"/>
                    <w:rFonts w:cstheme="minorHAnsi"/>
                    <w:sz w:val="18"/>
                    <w:szCs w:val="18"/>
                  </w:rPr>
                </w:rPrChange>
              </w:rPr>
            </w:pPr>
            <w:del w:id="7526" w:author="Στάθης Καπ" w:date="2023-02-27T01:59:00Z">
              <w:r w:rsidRPr="00A21C84" w:rsidDel="001E2354">
                <w:rPr>
                  <w:sz w:val="20"/>
                  <w:szCs w:val="20"/>
                  <w:rPrChange w:id="7527"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528" w:author="Στάθης Καπ" w:date="2023-02-27T01:59:00Z"/>
                <w:rFonts w:cstheme="minorHAnsi"/>
                <w:sz w:val="20"/>
                <w:szCs w:val="20"/>
                <w:rPrChange w:id="7529" w:author="Στάθης Καπ" w:date="2023-02-02T17:47:00Z">
                  <w:rPr>
                    <w:del w:id="7530" w:author="Στάθης Καπ" w:date="2023-02-27T01:59:00Z"/>
                    <w:rFonts w:cstheme="minorHAnsi"/>
                    <w:sz w:val="18"/>
                    <w:szCs w:val="18"/>
                  </w:rPr>
                </w:rPrChange>
              </w:rPr>
            </w:pPr>
            <w:del w:id="7531" w:author="Στάθης Καπ" w:date="2023-02-27T01:59:00Z">
              <w:r w:rsidRPr="00A21C84" w:rsidDel="001E2354">
                <w:rPr>
                  <w:sz w:val="20"/>
                  <w:szCs w:val="20"/>
                  <w:rPrChange w:id="7532"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533" w:author="Στάθης Καπ" w:date="2023-02-27T01:59:00Z"/>
                <w:rFonts w:cstheme="minorHAnsi"/>
                <w:sz w:val="20"/>
                <w:szCs w:val="20"/>
                <w:rPrChange w:id="7534" w:author="Στάθης Καπ" w:date="2023-02-02T17:47:00Z">
                  <w:rPr>
                    <w:del w:id="7535" w:author="Στάθης Καπ" w:date="2023-02-27T01:59:00Z"/>
                    <w:rFonts w:cstheme="minorHAnsi"/>
                    <w:sz w:val="18"/>
                    <w:szCs w:val="18"/>
                  </w:rPr>
                </w:rPrChange>
              </w:rPr>
            </w:pPr>
            <w:del w:id="7536" w:author="Στάθης Καπ" w:date="2023-02-27T01:59:00Z">
              <w:r w:rsidRPr="00A21C84" w:rsidDel="001E2354">
                <w:rPr>
                  <w:sz w:val="20"/>
                  <w:szCs w:val="20"/>
                  <w:rPrChange w:id="7537" w:author="Στάθης Καπ" w:date="2023-02-02T17:47:00Z">
                    <w:rPr/>
                  </w:rPrChange>
                </w:rPr>
                <w:delText>64</w:delText>
              </w:r>
            </w:del>
          </w:p>
        </w:tc>
      </w:tr>
    </w:tbl>
    <w:p w14:paraId="577DC92F" w14:textId="41954F49" w:rsidR="004A0401" w:rsidDel="001E2354" w:rsidRDefault="004A0401">
      <w:pPr>
        <w:rPr>
          <w:del w:id="7538" w:author="Στάθης Καπ" w:date="2023-02-27T01:59:00Z"/>
        </w:rPr>
      </w:pPr>
    </w:p>
    <w:p w14:paraId="180F74D2" w14:textId="5DA69988" w:rsidR="00853890" w:rsidRPr="00701249" w:rsidDel="001E2354" w:rsidRDefault="00853890">
      <w:pPr>
        <w:rPr>
          <w:del w:id="7539" w:author="Στάθης Καπ" w:date="2023-02-27T01:59:00Z"/>
        </w:rPr>
      </w:pPr>
      <w:del w:id="7540"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541" w:author="Στάθης Καπ" w:date="2023-02-27T01:59:00Z"/>
        </w:trPr>
        <w:tc>
          <w:tcPr>
            <w:tcW w:w="1427" w:type="dxa"/>
          </w:tcPr>
          <w:p w14:paraId="6A984D71" w14:textId="1DDFD51C" w:rsidR="004A0401" w:rsidRPr="0037443C" w:rsidDel="001E2354" w:rsidRDefault="0037443C" w:rsidP="00AA2735">
            <w:pPr>
              <w:rPr>
                <w:del w:id="7542" w:author="Στάθης Καπ" w:date="2023-02-27T01:59:00Z"/>
                <w:rFonts w:cstheme="minorHAnsi"/>
                <w:sz w:val="20"/>
                <w:szCs w:val="20"/>
                <w:rPrChange w:id="7543" w:author="Στάθης Καπ" w:date="2023-02-02T17:57:00Z">
                  <w:rPr>
                    <w:del w:id="7544" w:author="Στάθης Καπ" w:date="2023-02-27T01:59:00Z"/>
                    <w:rFonts w:cstheme="minorHAnsi"/>
                    <w:sz w:val="18"/>
                    <w:szCs w:val="18"/>
                  </w:rPr>
                </w:rPrChange>
              </w:rPr>
            </w:pPr>
            <w:del w:id="7545"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546" w:author="Στάθης Καπ" w:date="2023-02-27T01:59:00Z"/>
                <w:rFonts w:cstheme="minorHAnsi"/>
                <w:sz w:val="20"/>
                <w:szCs w:val="20"/>
                <w:rPrChange w:id="7547" w:author="Στάθης Καπ" w:date="2023-02-02T17:57:00Z">
                  <w:rPr>
                    <w:del w:id="7548" w:author="Στάθης Καπ" w:date="2023-02-27T01:59:00Z"/>
                    <w:rFonts w:cstheme="minorHAnsi"/>
                    <w:sz w:val="18"/>
                    <w:szCs w:val="18"/>
                  </w:rPr>
                </w:rPrChange>
              </w:rPr>
            </w:pPr>
            <w:del w:id="7549" w:author="Στάθης Καπ" w:date="2023-02-27T01:59:00Z">
              <w:r w:rsidRPr="0037443C" w:rsidDel="001E2354">
                <w:rPr>
                  <w:rFonts w:cstheme="minorHAnsi"/>
                  <w:sz w:val="20"/>
                  <w:szCs w:val="20"/>
                  <w:rPrChange w:id="7550"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551" w:author="Στάθης Καπ" w:date="2023-02-27T01:59:00Z"/>
                <w:rFonts w:cstheme="minorHAnsi"/>
                <w:sz w:val="20"/>
                <w:szCs w:val="20"/>
                <w:rPrChange w:id="7552" w:author="Στάθης Καπ" w:date="2023-02-02T17:57:00Z">
                  <w:rPr>
                    <w:del w:id="7553" w:author="Στάθης Καπ" w:date="2023-02-27T01:59:00Z"/>
                    <w:rFonts w:cstheme="minorHAnsi"/>
                    <w:sz w:val="18"/>
                    <w:szCs w:val="18"/>
                  </w:rPr>
                </w:rPrChange>
              </w:rPr>
            </w:pPr>
            <w:del w:id="7554" w:author="Στάθης Καπ" w:date="2023-02-27T01:59:00Z">
              <w:r w:rsidRPr="0037443C" w:rsidDel="001E2354">
                <w:rPr>
                  <w:rFonts w:cstheme="minorHAnsi"/>
                  <w:sz w:val="20"/>
                  <w:szCs w:val="20"/>
                  <w:rPrChange w:id="7555"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556" w:author="Στάθης Καπ" w:date="2023-02-27T01:59:00Z"/>
                <w:rFonts w:cstheme="minorHAnsi"/>
                <w:sz w:val="20"/>
                <w:szCs w:val="20"/>
                <w:rPrChange w:id="7557" w:author="Στάθης Καπ" w:date="2023-02-02T17:57:00Z">
                  <w:rPr>
                    <w:del w:id="7558" w:author="Στάθης Καπ" w:date="2023-02-27T01:59:00Z"/>
                    <w:rFonts w:cstheme="minorHAnsi"/>
                    <w:sz w:val="18"/>
                    <w:szCs w:val="18"/>
                  </w:rPr>
                </w:rPrChange>
              </w:rPr>
            </w:pPr>
            <w:del w:id="7559" w:author="Στάθης Καπ" w:date="2023-02-27T01:59:00Z">
              <w:r w:rsidRPr="0037443C" w:rsidDel="001E2354">
                <w:rPr>
                  <w:rFonts w:cstheme="minorHAnsi"/>
                  <w:sz w:val="20"/>
                  <w:szCs w:val="20"/>
                  <w:rPrChange w:id="7560"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561" w:author="Στάθης Καπ" w:date="2023-02-27T01:59:00Z"/>
                <w:rFonts w:cstheme="minorHAnsi"/>
                <w:sz w:val="20"/>
                <w:szCs w:val="20"/>
                <w:rPrChange w:id="7562" w:author="Στάθης Καπ" w:date="2023-02-02T17:57:00Z">
                  <w:rPr>
                    <w:del w:id="7563" w:author="Στάθης Καπ" w:date="2023-02-27T01:59:00Z"/>
                    <w:rFonts w:cstheme="minorHAnsi"/>
                    <w:sz w:val="18"/>
                    <w:szCs w:val="18"/>
                  </w:rPr>
                </w:rPrChange>
              </w:rPr>
            </w:pPr>
            <w:del w:id="7564" w:author="Στάθης Καπ" w:date="2023-02-27T01:59:00Z">
              <w:r w:rsidRPr="0037443C" w:rsidDel="001E2354">
                <w:rPr>
                  <w:rFonts w:cstheme="minorHAnsi"/>
                  <w:sz w:val="20"/>
                  <w:szCs w:val="20"/>
                  <w:rPrChange w:id="7565"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566" w:author="Στάθης Καπ" w:date="2023-02-27T01:59:00Z"/>
                <w:rFonts w:cstheme="minorHAnsi"/>
                <w:sz w:val="20"/>
                <w:szCs w:val="20"/>
                <w:rPrChange w:id="7567" w:author="Στάθης Καπ" w:date="2023-02-02T17:57:00Z">
                  <w:rPr>
                    <w:del w:id="7568" w:author="Στάθης Καπ" w:date="2023-02-27T01:59:00Z"/>
                    <w:rFonts w:cstheme="minorHAnsi"/>
                    <w:sz w:val="18"/>
                    <w:szCs w:val="18"/>
                  </w:rPr>
                </w:rPrChange>
              </w:rPr>
            </w:pPr>
            <w:del w:id="7569" w:author="Στάθης Καπ" w:date="2023-02-27T01:59:00Z">
              <w:r w:rsidRPr="0037443C" w:rsidDel="001E2354">
                <w:rPr>
                  <w:rFonts w:cstheme="minorHAnsi"/>
                  <w:sz w:val="20"/>
                  <w:szCs w:val="20"/>
                  <w:rPrChange w:id="7570"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571" w:author="Στάθης Καπ" w:date="2023-02-27T01:59:00Z"/>
        </w:trPr>
        <w:tc>
          <w:tcPr>
            <w:tcW w:w="1427" w:type="dxa"/>
          </w:tcPr>
          <w:p w14:paraId="4F89A4EE" w14:textId="2FAE3ADC" w:rsidR="002B540C" w:rsidRPr="0037443C" w:rsidDel="001E2354" w:rsidRDefault="002B540C" w:rsidP="002B540C">
            <w:pPr>
              <w:rPr>
                <w:del w:id="7572" w:author="Στάθης Καπ" w:date="2023-02-27T01:59:00Z"/>
                <w:rFonts w:cstheme="minorHAnsi"/>
                <w:sz w:val="20"/>
                <w:szCs w:val="20"/>
                <w:rPrChange w:id="7573" w:author="Στάθης Καπ" w:date="2023-02-02T17:57:00Z">
                  <w:rPr>
                    <w:del w:id="7574" w:author="Στάθης Καπ" w:date="2023-02-27T01:59:00Z"/>
                    <w:rFonts w:cstheme="minorHAnsi"/>
                    <w:sz w:val="18"/>
                    <w:szCs w:val="18"/>
                  </w:rPr>
                </w:rPrChange>
              </w:rPr>
            </w:pPr>
            <w:del w:id="7575" w:author="Στάθης Καπ" w:date="2023-02-27T01:59:00Z">
              <w:r w:rsidRPr="0037443C" w:rsidDel="001E2354">
                <w:rPr>
                  <w:rFonts w:cstheme="minorHAnsi"/>
                  <w:sz w:val="20"/>
                  <w:szCs w:val="20"/>
                  <w:rPrChange w:id="7576"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577" w:author="Στάθης Καπ" w:date="2023-02-27T01:59:00Z"/>
                <w:rFonts w:cstheme="minorHAnsi"/>
                <w:sz w:val="20"/>
                <w:szCs w:val="20"/>
                <w:rPrChange w:id="7578" w:author="Στάθης Καπ" w:date="2023-02-02T17:57:00Z">
                  <w:rPr>
                    <w:del w:id="7579" w:author="Στάθης Καπ" w:date="2023-02-27T01:59:00Z"/>
                    <w:rFonts w:cstheme="minorHAnsi"/>
                    <w:sz w:val="18"/>
                    <w:szCs w:val="18"/>
                  </w:rPr>
                </w:rPrChange>
              </w:rPr>
            </w:pPr>
            <w:del w:id="7580" w:author="Στάθης Καπ" w:date="2023-02-27T01:59:00Z">
              <w:r w:rsidRPr="0037443C" w:rsidDel="001E2354">
                <w:rPr>
                  <w:sz w:val="20"/>
                  <w:szCs w:val="20"/>
                  <w:rPrChange w:id="7581"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582" w:author="Στάθης Καπ" w:date="2023-02-27T01:59:00Z"/>
                <w:rFonts w:cstheme="minorHAnsi"/>
                <w:sz w:val="20"/>
                <w:szCs w:val="20"/>
                <w:rPrChange w:id="7583" w:author="Στάθης Καπ" w:date="2023-02-02T17:57:00Z">
                  <w:rPr>
                    <w:del w:id="7584" w:author="Στάθης Καπ" w:date="2023-02-27T01:59:00Z"/>
                    <w:rFonts w:cstheme="minorHAnsi"/>
                    <w:sz w:val="18"/>
                    <w:szCs w:val="18"/>
                  </w:rPr>
                </w:rPrChange>
              </w:rPr>
            </w:pPr>
            <w:del w:id="7585" w:author="Στάθης Καπ" w:date="2023-02-27T01:59:00Z">
              <w:r w:rsidRPr="0037443C" w:rsidDel="001E2354">
                <w:rPr>
                  <w:sz w:val="20"/>
                  <w:szCs w:val="20"/>
                  <w:rPrChange w:id="7586"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587" w:author="Στάθης Καπ" w:date="2023-02-27T01:59:00Z"/>
                <w:rFonts w:cstheme="minorHAnsi"/>
                <w:sz w:val="20"/>
                <w:szCs w:val="20"/>
                <w:rPrChange w:id="7588" w:author="Στάθης Καπ" w:date="2023-02-02T17:57:00Z">
                  <w:rPr>
                    <w:del w:id="7589" w:author="Στάθης Καπ" w:date="2023-02-27T01:59:00Z"/>
                    <w:rFonts w:cstheme="minorHAnsi"/>
                    <w:sz w:val="18"/>
                    <w:szCs w:val="18"/>
                  </w:rPr>
                </w:rPrChange>
              </w:rPr>
            </w:pPr>
            <w:del w:id="7590" w:author="Στάθης Καπ" w:date="2023-02-27T01:59:00Z">
              <w:r w:rsidRPr="0037443C" w:rsidDel="001E2354">
                <w:rPr>
                  <w:sz w:val="20"/>
                  <w:szCs w:val="20"/>
                  <w:rPrChange w:id="7591"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592" w:author="Στάθης Καπ" w:date="2023-02-27T01:59:00Z"/>
                <w:rFonts w:cstheme="minorHAnsi"/>
                <w:sz w:val="20"/>
                <w:szCs w:val="20"/>
                <w:rPrChange w:id="7593" w:author="Στάθης Καπ" w:date="2023-02-02T17:57:00Z">
                  <w:rPr>
                    <w:del w:id="7594" w:author="Στάθης Καπ" w:date="2023-02-27T01:59:00Z"/>
                    <w:rFonts w:cstheme="minorHAnsi"/>
                    <w:sz w:val="18"/>
                    <w:szCs w:val="18"/>
                  </w:rPr>
                </w:rPrChange>
              </w:rPr>
            </w:pPr>
            <w:del w:id="7595" w:author="Στάθης Καπ" w:date="2023-02-27T01:59:00Z">
              <w:r w:rsidRPr="0037443C" w:rsidDel="001E2354">
                <w:rPr>
                  <w:sz w:val="20"/>
                  <w:szCs w:val="20"/>
                  <w:rPrChange w:id="7596"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597" w:author="Στάθης Καπ" w:date="2023-02-27T01:59:00Z"/>
                <w:rFonts w:cstheme="minorHAnsi"/>
                <w:sz w:val="20"/>
                <w:szCs w:val="20"/>
                <w:rPrChange w:id="7598" w:author="Στάθης Καπ" w:date="2023-02-02T17:57:00Z">
                  <w:rPr>
                    <w:del w:id="7599" w:author="Στάθης Καπ" w:date="2023-02-27T01:59:00Z"/>
                    <w:rFonts w:cstheme="minorHAnsi"/>
                    <w:sz w:val="18"/>
                    <w:szCs w:val="18"/>
                  </w:rPr>
                </w:rPrChange>
              </w:rPr>
            </w:pPr>
            <w:del w:id="7600" w:author="Στάθης Καπ" w:date="2023-02-27T01:59:00Z">
              <w:r w:rsidRPr="0037443C" w:rsidDel="001E2354">
                <w:rPr>
                  <w:sz w:val="20"/>
                  <w:szCs w:val="20"/>
                  <w:rPrChange w:id="7601" w:author="Στάθης Καπ" w:date="2023-02-02T17:57:00Z">
                    <w:rPr/>
                  </w:rPrChange>
                </w:rPr>
                <w:delText>44</w:delText>
              </w:r>
            </w:del>
          </w:p>
        </w:tc>
      </w:tr>
      <w:tr w:rsidR="002B540C" w:rsidDel="001E2354" w14:paraId="2E4C7283" w14:textId="043CFAAF" w:rsidTr="00AA2735">
        <w:trPr>
          <w:jc w:val="center"/>
          <w:del w:id="7602" w:author="Στάθης Καπ" w:date="2023-02-27T01:59:00Z"/>
        </w:trPr>
        <w:tc>
          <w:tcPr>
            <w:tcW w:w="1427" w:type="dxa"/>
          </w:tcPr>
          <w:p w14:paraId="3B7A9C43" w14:textId="4EA8EA14" w:rsidR="002B540C" w:rsidRPr="0037443C" w:rsidDel="001E2354" w:rsidRDefault="002B540C" w:rsidP="002B540C">
            <w:pPr>
              <w:rPr>
                <w:del w:id="7603" w:author="Στάθης Καπ" w:date="2023-02-27T01:59:00Z"/>
                <w:rFonts w:cstheme="minorHAnsi"/>
                <w:sz w:val="20"/>
                <w:szCs w:val="20"/>
                <w:rPrChange w:id="7604" w:author="Στάθης Καπ" w:date="2023-02-02T17:57:00Z">
                  <w:rPr>
                    <w:del w:id="7605" w:author="Στάθης Καπ" w:date="2023-02-27T01:59:00Z"/>
                    <w:rFonts w:cstheme="minorHAnsi"/>
                    <w:sz w:val="18"/>
                    <w:szCs w:val="18"/>
                  </w:rPr>
                </w:rPrChange>
              </w:rPr>
            </w:pPr>
            <w:del w:id="7606" w:author="Στάθης Καπ" w:date="2023-02-27T01:59:00Z">
              <w:r w:rsidRPr="0037443C" w:rsidDel="001E2354">
                <w:rPr>
                  <w:rFonts w:cstheme="minorHAnsi"/>
                  <w:sz w:val="20"/>
                  <w:szCs w:val="20"/>
                  <w:rPrChange w:id="7607"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608" w:author="Στάθης Καπ" w:date="2023-02-27T01:59:00Z"/>
                <w:rFonts w:cstheme="minorHAnsi"/>
                <w:sz w:val="20"/>
                <w:szCs w:val="20"/>
                <w:rPrChange w:id="7609" w:author="Στάθης Καπ" w:date="2023-02-02T17:57:00Z">
                  <w:rPr>
                    <w:del w:id="7610" w:author="Στάθης Καπ" w:date="2023-02-27T01:59:00Z"/>
                    <w:rFonts w:cstheme="minorHAnsi"/>
                    <w:sz w:val="18"/>
                    <w:szCs w:val="18"/>
                  </w:rPr>
                </w:rPrChange>
              </w:rPr>
            </w:pPr>
            <w:del w:id="7611" w:author="Στάθης Καπ" w:date="2023-02-27T01:59:00Z">
              <w:r w:rsidRPr="0037443C" w:rsidDel="001E2354">
                <w:rPr>
                  <w:sz w:val="20"/>
                  <w:szCs w:val="20"/>
                  <w:rPrChange w:id="7612"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613" w:author="Στάθης Καπ" w:date="2023-02-27T01:59:00Z"/>
                <w:rFonts w:cstheme="minorHAnsi"/>
                <w:sz w:val="20"/>
                <w:szCs w:val="20"/>
                <w:rPrChange w:id="7614" w:author="Στάθης Καπ" w:date="2023-02-02T17:57:00Z">
                  <w:rPr>
                    <w:del w:id="7615" w:author="Στάθης Καπ" w:date="2023-02-27T01:59:00Z"/>
                    <w:rFonts w:cstheme="minorHAnsi"/>
                    <w:sz w:val="18"/>
                    <w:szCs w:val="18"/>
                  </w:rPr>
                </w:rPrChange>
              </w:rPr>
            </w:pPr>
            <w:del w:id="7616" w:author="Στάθης Καπ" w:date="2023-02-27T01:59:00Z">
              <w:r w:rsidRPr="0037443C" w:rsidDel="001E2354">
                <w:rPr>
                  <w:sz w:val="20"/>
                  <w:szCs w:val="20"/>
                  <w:rPrChange w:id="7617"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618" w:author="Στάθης Καπ" w:date="2023-02-27T01:59:00Z"/>
                <w:rFonts w:cstheme="minorHAnsi"/>
                <w:sz w:val="20"/>
                <w:szCs w:val="20"/>
                <w:rPrChange w:id="7619" w:author="Στάθης Καπ" w:date="2023-02-02T17:57:00Z">
                  <w:rPr>
                    <w:del w:id="7620" w:author="Στάθης Καπ" w:date="2023-02-27T01:59:00Z"/>
                    <w:rFonts w:cstheme="minorHAnsi"/>
                    <w:sz w:val="18"/>
                    <w:szCs w:val="18"/>
                  </w:rPr>
                </w:rPrChange>
              </w:rPr>
            </w:pPr>
            <w:del w:id="7621" w:author="Στάθης Καπ" w:date="2023-02-27T01:59:00Z">
              <w:r w:rsidRPr="0037443C" w:rsidDel="001E2354">
                <w:rPr>
                  <w:sz w:val="20"/>
                  <w:szCs w:val="20"/>
                  <w:rPrChange w:id="7622"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623" w:author="Στάθης Καπ" w:date="2023-02-27T01:59:00Z"/>
                <w:rFonts w:cstheme="minorHAnsi"/>
                <w:sz w:val="20"/>
                <w:szCs w:val="20"/>
                <w:rPrChange w:id="7624" w:author="Στάθης Καπ" w:date="2023-02-02T17:57:00Z">
                  <w:rPr>
                    <w:del w:id="7625" w:author="Στάθης Καπ" w:date="2023-02-27T01:59:00Z"/>
                    <w:rFonts w:cstheme="minorHAnsi"/>
                    <w:sz w:val="18"/>
                    <w:szCs w:val="18"/>
                  </w:rPr>
                </w:rPrChange>
              </w:rPr>
            </w:pPr>
            <w:del w:id="7626" w:author="Στάθης Καπ" w:date="2023-02-27T01:59:00Z">
              <w:r w:rsidRPr="0037443C" w:rsidDel="001E2354">
                <w:rPr>
                  <w:sz w:val="20"/>
                  <w:szCs w:val="20"/>
                  <w:rPrChange w:id="7627"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628" w:author="Στάθης Καπ" w:date="2023-02-27T01:59:00Z"/>
                <w:rFonts w:cstheme="minorHAnsi"/>
                <w:sz w:val="20"/>
                <w:szCs w:val="20"/>
                <w:rPrChange w:id="7629" w:author="Στάθης Καπ" w:date="2023-02-02T17:57:00Z">
                  <w:rPr>
                    <w:del w:id="7630" w:author="Στάθης Καπ" w:date="2023-02-27T01:59:00Z"/>
                    <w:rFonts w:cstheme="minorHAnsi"/>
                    <w:sz w:val="18"/>
                    <w:szCs w:val="18"/>
                  </w:rPr>
                </w:rPrChange>
              </w:rPr>
            </w:pPr>
            <w:del w:id="7631" w:author="Στάθης Καπ" w:date="2023-02-27T01:59:00Z">
              <w:r w:rsidRPr="0037443C" w:rsidDel="001E2354">
                <w:rPr>
                  <w:sz w:val="20"/>
                  <w:szCs w:val="20"/>
                  <w:rPrChange w:id="7632" w:author="Στάθης Καπ" w:date="2023-02-02T17:57:00Z">
                    <w:rPr/>
                  </w:rPrChange>
                </w:rPr>
                <w:delText>55</w:delText>
              </w:r>
            </w:del>
          </w:p>
        </w:tc>
      </w:tr>
      <w:tr w:rsidR="002B540C" w:rsidDel="001E2354" w14:paraId="5325D031" w14:textId="44DF7FA2" w:rsidTr="00AA2735">
        <w:trPr>
          <w:jc w:val="center"/>
          <w:del w:id="7633" w:author="Στάθης Καπ" w:date="2023-02-27T01:59:00Z"/>
        </w:trPr>
        <w:tc>
          <w:tcPr>
            <w:tcW w:w="1427" w:type="dxa"/>
          </w:tcPr>
          <w:p w14:paraId="45D1E5A7" w14:textId="1EF57A56" w:rsidR="002B540C" w:rsidRPr="0037443C" w:rsidDel="001E2354" w:rsidRDefault="002B540C" w:rsidP="002B540C">
            <w:pPr>
              <w:rPr>
                <w:del w:id="7634" w:author="Στάθης Καπ" w:date="2023-02-27T01:59:00Z"/>
                <w:rFonts w:cstheme="minorHAnsi"/>
                <w:sz w:val="20"/>
                <w:szCs w:val="20"/>
                <w:rPrChange w:id="7635" w:author="Στάθης Καπ" w:date="2023-02-02T17:57:00Z">
                  <w:rPr>
                    <w:del w:id="7636" w:author="Στάθης Καπ" w:date="2023-02-27T01:59:00Z"/>
                    <w:rFonts w:cstheme="minorHAnsi"/>
                    <w:sz w:val="18"/>
                    <w:szCs w:val="18"/>
                  </w:rPr>
                </w:rPrChange>
              </w:rPr>
            </w:pPr>
            <w:del w:id="7637" w:author="Στάθης Καπ" w:date="2023-02-27T01:59:00Z">
              <w:r w:rsidRPr="0037443C" w:rsidDel="001E2354">
                <w:rPr>
                  <w:rFonts w:cstheme="minorHAnsi"/>
                  <w:sz w:val="20"/>
                  <w:szCs w:val="20"/>
                  <w:rPrChange w:id="7638"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639" w:author="Στάθης Καπ" w:date="2023-02-27T01:59:00Z"/>
                <w:rFonts w:cstheme="minorHAnsi"/>
                <w:sz w:val="20"/>
                <w:szCs w:val="20"/>
                <w:rPrChange w:id="7640" w:author="Στάθης Καπ" w:date="2023-02-02T17:57:00Z">
                  <w:rPr>
                    <w:del w:id="7641" w:author="Στάθης Καπ" w:date="2023-02-27T01:59:00Z"/>
                    <w:rFonts w:cstheme="minorHAnsi"/>
                    <w:sz w:val="18"/>
                    <w:szCs w:val="18"/>
                  </w:rPr>
                </w:rPrChange>
              </w:rPr>
            </w:pPr>
            <w:del w:id="7642" w:author="Στάθης Καπ" w:date="2023-02-27T01:59:00Z">
              <w:r w:rsidRPr="0037443C" w:rsidDel="001E2354">
                <w:rPr>
                  <w:sz w:val="20"/>
                  <w:szCs w:val="20"/>
                  <w:rPrChange w:id="7643"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644" w:author="Στάθης Καπ" w:date="2023-02-27T01:59:00Z"/>
                <w:rFonts w:cstheme="minorHAnsi"/>
                <w:sz w:val="20"/>
                <w:szCs w:val="20"/>
                <w:rPrChange w:id="7645" w:author="Στάθης Καπ" w:date="2023-02-02T17:57:00Z">
                  <w:rPr>
                    <w:del w:id="7646" w:author="Στάθης Καπ" w:date="2023-02-27T01:59:00Z"/>
                    <w:rFonts w:cstheme="minorHAnsi"/>
                    <w:sz w:val="18"/>
                    <w:szCs w:val="18"/>
                  </w:rPr>
                </w:rPrChange>
              </w:rPr>
            </w:pPr>
            <w:del w:id="7647" w:author="Στάθης Καπ" w:date="2023-02-27T01:59:00Z">
              <w:r w:rsidRPr="0037443C" w:rsidDel="001E2354">
                <w:rPr>
                  <w:sz w:val="20"/>
                  <w:szCs w:val="20"/>
                  <w:rPrChange w:id="7648"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649" w:author="Στάθης Καπ" w:date="2023-02-27T01:59:00Z"/>
                <w:rFonts w:cstheme="minorHAnsi"/>
                <w:sz w:val="20"/>
                <w:szCs w:val="20"/>
                <w:rPrChange w:id="7650" w:author="Στάθης Καπ" w:date="2023-02-02T17:57:00Z">
                  <w:rPr>
                    <w:del w:id="7651" w:author="Στάθης Καπ" w:date="2023-02-27T01:59:00Z"/>
                    <w:rFonts w:cstheme="minorHAnsi"/>
                    <w:sz w:val="18"/>
                    <w:szCs w:val="18"/>
                  </w:rPr>
                </w:rPrChange>
              </w:rPr>
            </w:pPr>
            <w:del w:id="7652" w:author="Στάθης Καπ" w:date="2023-02-27T01:59:00Z">
              <w:r w:rsidRPr="0037443C" w:rsidDel="001E2354">
                <w:rPr>
                  <w:sz w:val="20"/>
                  <w:szCs w:val="20"/>
                  <w:rPrChange w:id="7653"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654" w:author="Στάθης Καπ" w:date="2023-02-27T01:59:00Z"/>
                <w:rFonts w:cstheme="minorHAnsi"/>
                <w:sz w:val="20"/>
                <w:szCs w:val="20"/>
                <w:rPrChange w:id="7655" w:author="Στάθης Καπ" w:date="2023-02-02T17:57:00Z">
                  <w:rPr>
                    <w:del w:id="7656" w:author="Στάθης Καπ" w:date="2023-02-27T01:59:00Z"/>
                    <w:rFonts w:cstheme="minorHAnsi"/>
                    <w:sz w:val="18"/>
                    <w:szCs w:val="18"/>
                  </w:rPr>
                </w:rPrChange>
              </w:rPr>
            </w:pPr>
            <w:del w:id="7657" w:author="Στάθης Καπ" w:date="2023-02-27T01:59:00Z">
              <w:r w:rsidRPr="0037443C" w:rsidDel="001E2354">
                <w:rPr>
                  <w:sz w:val="20"/>
                  <w:szCs w:val="20"/>
                  <w:rPrChange w:id="7658"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659" w:author="Στάθης Καπ" w:date="2023-02-27T01:59:00Z"/>
                <w:rFonts w:cstheme="minorHAnsi"/>
                <w:sz w:val="20"/>
                <w:szCs w:val="20"/>
                <w:rPrChange w:id="7660" w:author="Στάθης Καπ" w:date="2023-02-02T17:57:00Z">
                  <w:rPr>
                    <w:del w:id="7661" w:author="Στάθης Καπ" w:date="2023-02-27T01:59:00Z"/>
                    <w:rFonts w:cstheme="minorHAnsi"/>
                    <w:sz w:val="18"/>
                    <w:szCs w:val="18"/>
                  </w:rPr>
                </w:rPrChange>
              </w:rPr>
            </w:pPr>
            <w:del w:id="7662" w:author="Στάθης Καπ" w:date="2023-02-27T01:59:00Z">
              <w:r w:rsidRPr="0037443C" w:rsidDel="001E2354">
                <w:rPr>
                  <w:sz w:val="20"/>
                  <w:szCs w:val="20"/>
                  <w:rPrChange w:id="7663" w:author="Στάθης Καπ" w:date="2023-02-02T17:57:00Z">
                    <w:rPr/>
                  </w:rPrChange>
                </w:rPr>
                <w:delText>59</w:delText>
              </w:r>
            </w:del>
          </w:p>
        </w:tc>
      </w:tr>
      <w:tr w:rsidR="002B540C" w:rsidDel="001E2354" w14:paraId="09CEC694" w14:textId="0946D176" w:rsidTr="00AA2735">
        <w:trPr>
          <w:jc w:val="center"/>
          <w:del w:id="7664" w:author="Στάθης Καπ" w:date="2023-02-27T01:59:00Z"/>
        </w:trPr>
        <w:tc>
          <w:tcPr>
            <w:tcW w:w="1427" w:type="dxa"/>
          </w:tcPr>
          <w:p w14:paraId="6CB0CBFA" w14:textId="4E6E1CCF" w:rsidR="002B540C" w:rsidRPr="0037443C" w:rsidDel="001E2354" w:rsidRDefault="002B540C" w:rsidP="002B540C">
            <w:pPr>
              <w:rPr>
                <w:del w:id="7665" w:author="Στάθης Καπ" w:date="2023-02-27T01:59:00Z"/>
                <w:rFonts w:cstheme="minorHAnsi"/>
                <w:sz w:val="20"/>
                <w:szCs w:val="20"/>
                <w:rPrChange w:id="7666" w:author="Στάθης Καπ" w:date="2023-02-02T17:57:00Z">
                  <w:rPr>
                    <w:del w:id="7667" w:author="Στάθης Καπ" w:date="2023-02-27T01:59:00Z"/>
                    <w:rFonts w:cstheme="minorHAnsi"/>
                    <w:sz w:val="18"/>
                    <w:szCs w:val="18"/>
                  </w:rPr>
                </w:rPrChange>
              </w:rPr>
            </w:pPr>
            <w:del w:id="7668" w:author="Στάθης Καπ" w:date="2023-02-27T01:59:00Z">
              <w:r w:rsidRPr="0037443C" w:rsidDel="001E2354">
                <w:rPr>
                  <w:rFonts w:cstheme="minorHAnsi"/>
                  <w:sz w:val="20"/>
                  <w:szCs w:val="20"/>
                  <w:rPrChange w:id="7669"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670" w:author="Στάθης Καπ" w:date="2023-02-27T01:59:00Z"/>
                <w:rFonts w:cstheme="minorHAnsi"/>
                <w:sz w:val="20"/>
                <w:szCs w:val="20"/>
                <w:rPrChange w:id="7671" w:author="Στάθης Καπ" w:date="2023-02-02T17:57:00Z">
                  <w:rPr>
                    <w:del w:id="7672" w:author="Στάθης Καπ" w:date="2023-02-27T01:59:00Z"/>
                    <w:rFonts w:cstheme="minorHAnsi"/>
                    <w:sz w:val="18"/>
                    <w:szCs w:val="18"/>
                  </w:rPr>
                </w:rPrChange>
              </w:rPr>
            </w:pPr>
            <w:del w:id="7673" w:author="Στάθης Καπ" w:date="2023-02-27T01:59:00Z">
              <w:r w:rsidRPr="0037443C" w:rsidDel="001E2354">
                <w:rPr>
                  <w:sz w:val="20"/>
                  <w:szCs w:val="20"/>
                  <w:rPrChange w:id="7674"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675" w:author="Στάθης Καπ" w:date="2023-02-27T01:59:00Z"/>
                <w:rFonts w:cstheme="minorHAnsi"/>
                <w:sz w:val="20"/>
                <w:szCs w:val="20"/>
                <w:rPrChange w:id="7676" w:author="Στάθης Καπ" w:date="2023-02-02T17:57:00Z">
                  <w:rPr>
                    <w:del w:id="7677" w:author="Στάθης Καπ" w:date="2023-02-27T01:59:00Z"/>
                    <w:rFonts w:cstheme="minorHAnsi"/>
                    <w:sz w:val="18"/>
                    <w:szCs w:val="18"/>
                  </w:rPr>
                </w:rPrChange>
              </w:rPr>
            </w:pPr>
            <w:del w:id="7678" w:author="Στάθης Καπ" w:date="2023-02-27T01:59:00Z">
              <w:r w:rsidRPr="0037443C" w:rsidDel="001E2354">
                <w:rPr>
                  <w:sz w:val="20"/>
                  <w:szCs w:val="20"/>
                  <w:rPrChange w:id="7679"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680" w:author="Στάθης Καπ" w:date="2023-02-27T01:59:00Z"/>
                <w:rFonts w:cstheme="minorHAnsi"/>
                <w:sz w:val="20"/>
                <w:szCs w:val="20"/>
                <w:rPrChange w:id="7681" w:author="Στάθης Καπ" w:date="2023-02-02T17:57:00Z">
                  <w:rPr>
                    <w:del w:id="7682" w:author="Στάθης Καπ" w:date="2023-02-27T01:59:00Z"/>
                    <w:rFonts w:cstheme="minorHAnsi"/>
                    <w:sz w:val="18"/>
                    <w:szCs w:val="18"/>
                  </w:rPr>
                </w:rPrChange>
              </w:rPr>
            </w:pPr>
            <w:del w:id="7683" w:author="Στάθης Καπ" w:date="2023-02-27T01:59:00Z">
              <w:r w:rsidRPr="0037443C" w:rsidDel="001E2354">
                <w:rPr>
                  <w:sz w:val="20"/>
                  <w:szCs w:val="20"/>
                  <w:rPrChange w:id="7684"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685" w:author="Στάθης Καπ" w:date="2023-02-27T01:59:00Z"/>
                <w:rFonts w:cstheme="minorHAnsi"/>
                <w:sz w:val="20"/>
                <w:szCs w:val="20"/>
                <w:rPrChange w:id="7686" w:author="Στάθης Καπ" w:date="2023-02-02T17:57:00Z">
                  <w:rPr>
                    <w:del w:id="7687" w:author="Στάθης Καπ" w:date="2023-02-27T01:59:00Z"/>
                    <w:rFonts w:cstheme="minorHAnsi"/>
                    <w:sz w:val="18"/>
                    <w:szCs w:val="18"/>
                  </w:rPr>
                </w:rPrChange>
              </w:rPr>
            </w:pPr>
            <w:del w:id="7688" w:author="Στάθης Καπ" w:date="2023-02-27T01:59:00Z">
              <w:r w:rsidRPr="0037443C" w:rsidDel="001E2354">
                <w:rPr>
                  <w:sz w:val="20"/>
                  <w:szCs w:val="20"/>
                  <w:rPrChange w:id="7689"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690" w:author="Στάθης Καπ" w:date="2023-02-27T01:59:00Z"/>
                <w:rFonts w:cstheme="minorHAnsi"/>
                <w:sz w:val="20"/>
                <w:szCs w:val="20"/>
                <w:rPrChange w:id="7691" w:author="Στάθης Καπ" w:date="2023-02-02T17:57:00Z">
                  <w:rPr>
                    <w:del w:id="7692" w:author="Στάθης Καπ" w:date="2023-02-27T01:59:00Z"/>
                    <w:rFonts w:cstheme="minorHAnsi"/>
                    <w:sz w:val="18"/>
                    <w:szCs w:val="18"/>
                  </w:rPr>
                </w:rPrChange>
              </w:rPr>
            </w:pPr>
            <w:del w:id="7693" w:author="Στάθης Καπ" w:date="2023-02-27T01:59:00Z">
              <w:r w:rsidRPr="0037443C" w:rsidDel="001E2354">
                <w:rPr>
                  <w:sz w:val="20"/>
                  <w:szCs w:val="20"/>
                  <w:rPrChange w:id="7694" w:author="Στάθης Καπ" w:date="2023-02-02T17:57:00Z">
                    <w:rPr/>
                  </w:rPrChange>
                </w:rPr>
                <w:delText>74</w:delText>
              </w:r>
            </w:del>
          </w:p>
        </w:tc>
      </w:tr>
      <w:tr w:rsidR="002B540C" w:rsidDel="001E2354" w14:paraId="12280E8B" w14:textId="44E88970" w:rsidTr="00AA2735">
        <w:trPr>
          <w:jc w:val="center"/>
          <w:del w:id="7695" w:author="Στάθης Καπ" w:date="2023-02-27T01:59:00Z"/>
        </w:trPr>
        <w:tc>
          <w:tcPr>
            <w:tcW w:w="1427" w:type="dxa"/>
          </w:tcPr>
          <w:p w14:paraId="5CA4E33F" w14:textId="7685A0EC" w:rsidR="002B540C" w:rsidRPr="0037443C" w:rsidDel="001E2354" w:rsidRDefault="002B540C" w:rsidP="002B540C">
            <w:pPr>
              <w:rPr>
                <w:del w:id="7696" w:author="Στάθης Καπ" w:date="2023-02-27T01:59:00Z"/>
                <w:rFonts w:cstheme="minorHAnsi"/>
                <w:sz w:val="20"/>
                <w:szCs w:val="20"/>
                <w:rPrChange w:id="7697" w:author="Στάθης Καπ" w:date="2023-02-02T17:57:00Z">
                  <w:rPr>
                    <w:del w:id="7698" w:author="Στάθης Καπ" w:date="2023-02-27T01:59:00Z"/>
                    <w:rFonts w:cstheme="minorHAnsi"/>
                    <w:sz w:val="18"/>
                    <w:szCs w:val="18"/>
                  </w:rPr>
                </w:rPrChange>
              </w:rPr>
            </w:pPr>
            <w:del w:id="7699" w:author="Στάθης Καπ" w:date="2023-02-27T01:59:00Z">
              <w:r w:rsidRPr="0037443C" w:rsidDel="001E2354">
                <w:rPr>
                  <w:rFonts w:cstheme="minorHAnsi"/>
                  <w:sz w:val="20"/>
                  <w:szCs w:val="20"/>
                  <w:rPrChange w:id="7700"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701" w:author="Στάθης Καπ" w:date="2023-02-27T01:59:00Z"/>
                <w:rFonts w:cstheme="minorHAnsi"/>
                <w:sz w:val="20"/>
                <w:szCs w:val="20"/>
                <w:rPrChange w:id="7702" w:author="Στάθης Καπ" w:date="2023-02-02T17:57:00Z">
                  <w:rPr>
                    <w:del w:id="7703" w:author="Στάθης Καπ" w:date="2023-02-27T01:59:00Z"/>
                    <w:rFonts w:cstheme="minorHAnsi"/>
                    <w:sz w:val="18"/>
                    <w:szCs w:val="18"/>
                  </w:rPr>
                </w:rPrChange>
              </w:rPr>
            </w:pPr>
            <w:del w:id="7704" w:author="Στάθης Καπ" w:date="2023-02-27T01:59:00Z">
              <w:r w:rsidRPr="0037443C" w:rsidDel="001E2354">
                <w:rPr>
                  <w:sz w:val="20"/>
                  <w:szCs w:val="20"/>
                  <w:rPrChange w:id="7705"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706" w:author="Στάθης Καπ" w:date="2023-02-27T01:59:00Z"/>
                <w:rFonts w:cstheme="minorHAnsi"/>
                <w:sz w:val="20"/>
                <w:szCs w:val="20"/>
                <w:rPrChange w:id="7707" w:author="Στάθης Καπ" w:date="2023-02-02T17:57:00Z">
                  <w:rPr>
                    <w:del w:id="7708" w:author="Στάθης Καπ" w:date="2023-02-27T01:59:00Z"/>
                    <w:rFonts w:cstheme="minorHAnsi"/>
                    <w:sz w:val="18"/>
                    <w:szCs w:val="18"/>
                  </w:rPr>
                </w:rPrChange>
              </w:rPr>
            </w:pPr>
            <w:del w:id="7709" w:author="Στάθης Καπ" w:date="2023-02-27T01:59:00Z">
              <w:r w:rsidRPr="0037443C" w:rsidDel="001E2354">
                <w:rPr>
                  <w:sz w:val="20"/>
                  <w:szCs w:val="20"/>
                  <w:rPrChange w:id="7710"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711" w:author="Στάθης Καπ" w:date="2023-02-27T01:59:00Z"/>
                <w:rFonts w:cstheme="minorHAnsi"/>
                <w:sz w:val="20"/>
                <w:szCs w:val="20"/>
                <w:rPrChange w:id="7712" w:author="Στάθης Καπ" w:date="2023-02-02T17:57:00Z">
                  <w:rPr>
                    <w:del w:id="7713" w:author="Στάθης Καπ" w:date="2023-02-27T01:59:00Z"/>
                    <w:rFonts w:cstheme="minorHAnsi"/>
                    <w:sz w:val="18"/>
                    <w:szCs w:val="18"/>
                  </w:rPr>
                </w:rPrChange>
              </w:rPr>
            </w:pPr>
            <w:del w:id="7714" w:author="Στάθης Καπ" w:date="2023-02-27T01:59:00Z">
              <w:r w:rsidRPr="0037443C" w:rsidDel="001E2354">
                <w:rPr>
                  <w:sz w:val="20"/>
                  <w:szCs w:val="20"/>
                  <w:rPrChange w:id="7715"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716" w:author="Στάθης Καπ" w:date="2023-02-27T01:59:00Z"/>
                <w:rFonts w:cstheme="minorHAnsi"/>
                <w:sz w:val="20"/>
                <w:szCs w:val="20"/>
                <w:rPrChange w:id="7717" w:author="Στάθης Καπ" w:date="2023-02-02T17:57:00Z">
                  <w:rPr>
                    <w:del w:id="7718" w:author="Στάθης Καπ" w:date="2023-02-27T01:59:00Z"/>
                    <w:rFonts w:cstheme="minorHAnsi"/>
                    <w:sz w:val="18"/>
                    <w:szCs w:val="18"/>
                  </w:rPr>
                </w:rPrChange>
              </w:rPr>
            </w:pPr>
            <w:del w:id="7719" w:author="Στάθης Καπ" w:date="2023-02-27T01:59:00Z">
              <w:r w:rsidRPr="0037443C" w:rsidDel="001E2354">
                <w:rPr>
                  <w:sz w:val="20"/>
                  <w:szCs w:val="20"/>
                  <w:rPrChange w:id="7720"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721" w:author="Στάθης Καπ" w:date="2023-02-27T01:59:00Z"/>
                <w:rFonts w:cstheme="minorHAnsi"/>
                <w:sz w:val="20"/>
                <w:szCs w:val="20"/>
                <w:rPrChange w:id="7722" w:author="Στάθης Καπ" w:date="2023-02-02T17:57:00Z">
                  <w:rPr>
                    <w:del w:id="7723" w:author="Στάθης Καπ" w:date="2023-02-27T01:59:00Z"/>
                    <w:rFonts w:cstheme="minorHAnsi"/>
                    <w:sz w:val="18"/>
                    <w:szCs w:val="18"/>
                  </w:rPr>
                </w:rPrChange>
              </w:rPr>
            </w:pPr>
            <w:del w:id="7724" w:author="Στάθης Καπ" w:date="2023-02-27T01:59:00Z">
              <w:r w:rsidRPr="0037443C" w:rsidDel="001E2354">
                <w:rPr>
                  <w:sz w:val="20"/>
                  <w:szCs w:val="20"/>
                  <w:rPrChange w:id="7725" w:author="Στάθης Καπ" w:date="2023-02-02T17:57:00Z">
                    <w:rPr/>
                  </w:rPrChange>
                </w:rPr>
                <w:delText>76</w:delText>
              </w:r>
            </w:del>
          </w:p>
        </w:tc>
      </w:tr>
      <w:tr w:rsidR="002B540C" w:rsidDel="001E2354" w14:paraId="6783DE6C" w14:textId="79BCF576" w:rsidTr="00AA2735">
        <w:trPr>
          <w:jc w:val="center"/>
          <w:del w:id="7726" w:author="Στάθης Καπ" w:date="2023-02-27T01:59:00Z"/>
        </w:trPr>
        <w:tc>
          <w:tcPr>
            <w:tcW w:w="1427" w:type="dxa"/>
          </w:tcPr>
          <w:p w14:paraId="25C2A9F6" w14:textId="5C0DBC2B" w:rsidR="002B540C" w:rsidRPr="0037443C" w:rsidDel="001E2354" w:rsidRDefault="002B540C" w:rsidP="002B540C">
            <w:pPr>
              <w:rPr>
                <w:del w:id="7727" w:author="Στάθης Καπ" w:date="2023-02-27T01:59:00Z"/>
                <w:rFonts w:cstheme="minorHAnsi"/>
                <w:sz w:val="20"/>
                <w:szCs w:val="20"/>
                <w:rPrChange w:id="7728" w:author="Στάθης Καπ" w:date="2023-02-02T17:57:00Z">
                  <w:rPr>
                    <w:del w:id="7729" w:author="Στάθης Καπ" w:date="2023-02-27T01:59:00Z"/>
                    <w:rFonts w:cstheme="minorHAnsi"/>
                    <w:sz w:val="18"/>
                    <w:szCs w:val="18"/>
                  </w:rPr>
                </w:rPrChange>
              </w:rPr>
            </w:pPr>
            <w:del w:id="7730" w:author="Στάθης Καπ" w:date="2023-02-27T01:59:00Z">
              <w:r w:rsidRPr="0037443C" w:rsidDel="001E2354">
                <w:rPr>
                  <w:rFonts w:cstheme="minorHAnsi"/>
                  <w:sz w:val="20"/>
                  <w:szCs w:val="20"/>
                  <w:rPrChange w:id="7731"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732" w:author="Στάθης Καπ" w:date="2023-02-27T01:59:00Z"/>
                <w:rFonts w:cstheme="minorHAnsi"/>
                <w:sz w:val="20"/>
                <w:szCs w:val="20"/>
                <w:rPrChange w:id="7733" w:author="Στάθης Καπ" w:date="2023-02-02T17:57:00Z">
                  <w:rPr>
                    <w:del w:id="7734" w:author="Στάθης Καπ" w:date="2023-02-27T01:59:00Z"/>
                    <w:rFonts w:cstheme="minorHAnsi"/>
                    <w:sz w:val="18"/>
                    <w:szCs w:val="18"/>
                  </w:rPr>
                </w:rPrChange>
              </w:rPr>
            </w:pPr>
            <w:del w:id="7735" w:author="Στάθης Καπ" w:date="2023-02-27T01:59:00Z">
              <w:r w:rsidRPr="0037443C" w:rsidDel="001E2354">
                <w:rPr>
                  <w:sz w:val="20"/>
                  <w:szCs w:val="20"/>
                  <w:rPrChange w:id="7736"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737" w:author="Στάθης Καπ" w:date="2023-02-27T01:59:00Z"/>
                <w:rFonts w:cstheme="minorHAnsi"/>
                <w:sz w:val="20"/>
                <w:szCs w:val="20"/>
                <w:rPrChange w:id="7738" w:author="Στάθης Καπ" w:date="2023-02-02T17:57:00Z">
                  <w:rPr>
                    <w:del w:id="7739" w:author="Στάθης Καπ" w:date="2023-02-27T01:59:00Z"/>
                    <w:rFonts w:cstheme="minorHAnsi"/>
                    <w:sz w:val="18"/>
                    <w:szCs w:val="18"/>
                  </w:rPr>
                </w:rPrChange>
              </w:rPr>
            </w:pPr>
            <w:del w:id="7740" w:author="Στάθης Καπ" w:date="2023-02-27T01:59:00Z">
              <w:r w:rsidRPr="0037443C" w:rsidDel="001E2354">
                <w:rPr>
                  <w:sz w:val="20"/>
                  <w:szCs w:val="20"/>
                  <w:rPrChange w:id="7741"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742" w:author="Στάθης Καπ" w:date="2023-02-27T01:59:00Z"/>
                <w:rFonts w:cstheme="minorHAnsi"/>
                <w:sz w:val="20"/>
                <w:szCs w:val="20"/>
                <w:rPrChange w:id="7743" w:author="Στάθης Καπ" w:date="2023-02-02T17:57:00Z">
                  <w:rPr>
                    <w:del w:id="7744" w:author="Στάθης Καπ" w:date="2023-02-27T01:59:00Z"/>
                    <w:rFonts w:cstheme="minorHAnsi"/>
                    <w:sz w:val="18"/>
                    <w:szCs w:val="18"/>
                  </w:rPr>
                </w:rPrChange>
              </w:rPr>
            </w:pPr>
            <w:del w:id="7745" w:author="Στάθης Καπ" w:date="2023-02-27T01:59:00Z">
              <w:r w:rsidRPr="0037443C" w:rsidDel="001E2354">
                <w:rPr>
                  <w:sz w:val="20"/>
                  <w:szCs w:val="20"/>
                  <w:rPrChange w:id="7746"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747" w:author="Στάθης Καπ" w:date="2023-02-27T01:59:00Z"/>
                <w:rFonts w:cstheme="minorHAnsi"/>
                <w:sz w:val="20"/>
                <w:szCs w:val="20"/>
                <w:rPrChange w:id="7748" w:author="Στάθης Καπ" w:date="2023-02-02T17:57:00Z">
                  <w:rPr>
                    <w:del w:id="7749" w:author="Στάθης Καπ" w:date="2023-02-27T01:59:00Z"/>
                    <w:rFonts w:cstheme="minorHAnsi"/>
                    <w:sz w:val="18"/>
                    <w:szCs w:val="18"/>
                  </w:rPr>
                </w:rPrChange>
              </w:rPr>
            </w:pPr>
            <w:del w:id="7750" w:author="Στάθης Καπ" w:date="2023-02-27T01:59:00Z">
              <w:r w:rsidRPr="0037443C" w:rsidDel="001E2354">
                <w:rPr>
                  <w:sz w:val="20"/>
                  <w:szCs w:val="20"/>
                  <w:rPrChange w:id="7751"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752" w:author="Στάθης Καπ" w:date="2023-02-27T01:59:00Z"/>
                <w:rFonts w:cstheme="minorHAnsi"/>
                <w:sz w:val="20"/>
                <w:szCs w:val="20"/>
                <w:rPrChange w:id="7753" w:author="Στάθης Καπ" w:date="2023-02-02T17:57:00Z">
                  <w:rPr>
                    <w:del w:id="7754" w:author="Στάθης Καπ" w:date="2023-02-27T01:59:00Z"/>
                    <w:rFonts w:cstheme="minorHAnsi"/>
                    <w:sz w:val="18"/>
                    <w:szCs w:val="18"/>
                  </w:rPr>
                </w:rPrChange>
              </w:rPr>
            </w:pPr>
            <w:del w:id="7755" w:author="Στάθης Καπ" w:date="2023-02-27T01:59:00Z">
              <w:r w:rsidRPr="0037443C" w:rsidDel="001E2354">
                <w:rPr>
                  <w:sz w:val="20"/>
                  <w:szCs w:val="20"/>
                  <w:rPrChange w:id="7756" w:author="Στάθης Καπ" w:date="2023-02-02T17:57:00Z">
                    <w:rPr/>
                  </w:rPrChange>
                </w:rPr>
                <w:delText>75</w:delText>
              </w:r>
            </w:del>
          </w:p>
        </w:tc>
      </w:tr>
      <w:tr w:rsidR="002B540C" w:rsidDel="001E2354" w14:paraId="34EACF17" w14:textId="7AC67939" w:rsidTr="00AA2735">
        <w:trPr>
          <w:jc w:val="center"/>
          <w:del w:id="7757" w:author="Στάθης Καπ" w:date="2023-02-27T01:59:00Z"/>
        </w:trPr>
        <w:tc>
          <w:tcPr>
            <w:tcW w:w="1427" w:type="dxa"/>
          </w:tcPr>
          <w:p w14:paraId="48F8CD45" w14:textId="6252EC65" w:rsidR="002B540C" w:rsidRPr="0037443C" w:rsidDel="001E2354" w:rsidRDefault="002B540C" w:rsidP="002B540C">
            <w:pPr>
              <w:rPr>
                <w:del w:id="7758" w:author="Στάθης Καπ" w:date="2023-02-27T01:59:00Z"/>
                <w:rFonts w:cstheme="minorHAnsi"/>
                <w:sz w:val="20"/>
                <w:szCs w:val="20"/>
                <w:lang w:val="el-GR"/>
                <w:rPrChange w:id="7759" w:author="Στάθης Καπ" w:date="2023-02-02T17:57:00Z">
                  <w:rPr>
                    <w:del w:id="7760" w:author="Στάθης Καπ" w:date="2023-02-27T01:59:00Z"/>
                    <w:rFonts w:cstheme="minorHAnsi"/>
                    <w:sz w:val="18"/>
                    <w:szCs w:val="18"/>
                    <w:lang w:val="el-GR"/>
                  </w:rPr>
                </w:rPrChange>
              </w:rPr>
            </w:pPr>
            <w:del w:id="7761" w:author="Στάθης Καπ" w:date="2023-02-27T01:59:00Z">
              <w:r w:rsidRPr="0037443C" w:rsidDel="001E2354">
                <w:rPr>
                  <w:rFonts w:cstheme="minorHAnsi"/>
                  <w:sz w:val="20"/>
                  <w:szCs w:val="20"/>
                  <w:rPrChange w:id="7762"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763" w:author="Στάθης Καπ" w:date="2023-02-27T01:59:00Z"/>
                <w:rFonts w:cstheme="minorHAnsi"/>
                <w:sz w:val="20"/>
                <w:szCs w:val="20"/>
                <w:rPrChange w:id="7764" w:author="Στάθης Καπ" w:date="2023-02-02T17:57:00Z">
                  <w:rPr>
                    <w:del w:id="7765" w:author="Στάθης Καπ" w:date="2023-02-27T01:59:00Z"/>
                    <w:rFonts w:cstheme="minorHAnsi"/>
                    <w:sz w:val="18"/>
                    <w:szCs w:val="18"/>
                  </w:rPr>
                </w:rPrChange>
              </w:rPr>
            </w:pPr>
            <w:del w:id="7766" w:author="Στάθης Καπ" w:date="2023-02-27T01:59:00Z">
              <w:r w:rsidRPr="0037443C" w:rsidDel="001E2354">
                <w:rPr>
                  <w:sz w:val="20"/>
                  <w:szCs w:val="20"/>
                  <w:rPrChange w:id="7767"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768" w:author="Στάθης Καπ" w:date="2023-02-27T01:59:00Z"/>
                <w:rFonts w:cstheme="minorHAnsi"/>
                <w:sz w:val="20"/>
                <w:szCs w:val="20"/>
                <w:rPrChange w:id="7769" w:author="Στάθης Καπ" w:date="2023-02-02T17:57:00Z">
                  <w:rPr>
                    <w:del w:id="7770" w:author="Στάθης Καπ" w:date="2023-02-27T01:59:00Z"/>
                    <w:rFonts w:cstheme="minorHAnsi"/>
                    <w:sz w:val="18"/>
                    <w:szCs w:val="18"/>
                  </w:rPr>
                </w:rPrChange>
              </w:rPr>
            </w:pPr>
            <w:del w:id="7771" w:author="Στάθης Καπ" w:date="2023-02-27T01:59:00Z">
              <w:r w:rsidRPr="0037443C" w:rsidDel="001E2354">
                <w:rPr>
                  <w:sz w:val="20"/>
                  <w:szCs w:val="20"/>
                  <w:rPrChange w:id="7772"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773" w:author="Στάθης Καπ" w:date="2023-02-27T01:59:00Z"/>
                <w:rFonts w:cstheme="minorHAnsi"/>
                <w:sz w:val="20"/>
                <w:szCs w:val="20"/>
                <w:rPrChange w:id="7774" w:author="Στάθης Καπ" w:date="2023-02-02T17:57:00Z">
                  <w:rPr>
                    <w:del w:id="7775" w:author="Στάθης Καπ" w:date="2023-02-27T01:59:00Z"/>
                    <w:rFonts w:cstheme="minorHAnsi"/>
                    <w:sz w:val="18"/>
                    <w:szCs w:val="18"/>
                  </w:rPr>
                </w:rPrChange>
              </w:rPr>
            </w:pPr>
            <w:del w:id="7776" w:author="Στάθης Καπ" w:date="2023-02-27T01:59:00Z">
              <w:r w:rsidRPr="0037443C" w:rsidDel="001E2354">
                <w:rPr>
                  <w:sz w:val="20"/>
                  <w:szCs w:val="20"/>
                  <w:rPrChange w:id="7777"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778" w:author="Στάθης Καπ" w:date="2023-02-27T01:59:00Z"/>
                <w:rFonts w:cstheme="minorHAnsi"/>
                <w:sz w:val="20"/>
                <w:szCs w:val="20"/>
                <w:rPrChange w:id="7779" w:author="Στάθης Καπ" w:date="2023-02-02T17:57:00Z">
                  <w:rPr>
                    <w:del w:id="7780" w:author="Στάθης Καπ" w:date="2023-02-27T01:59:00Z"/>
                    <w:rFonts w:cstheme="minorHAnsi"/>
                    <w:sz w:val="18"/>
                    <w:szCs w:val="18"/>
                  </w:rPr>
                </w:rPrChange>
              </w:rPr>
            </w:pPr>
            <w:del w:id="7781" w:author="Στάθης Καπ" w:date="2023-02-27T01:59:00Z">
              <w:r w:rsidRPr="0037443C" w:rsidDel="001E2354">
                <w:rPr>
                  <w:sz w:val="20"/>
                  <w:szCs w:val="20"/>
                  <w:rPrChange w:id="7782"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783" w:author="Στάθης Καπ" w:date="2023-02-27T01:59:00Z"/>
                <w:rFonts w:cstheme="minorHAnsi"/>
                <w:sz w:val="20"/>
                <w:szCs w:val="20"/>
                <w:rPrChange w:id="7784" w:author="Στάθης Καπ" w:date="2023-02-02T17:57:00Z">
                  <w:rPr>
                    <w:del w:id="7785" w:author="Στάθης Καπ" w:date="2023-02-27T01:59:00Z"/>
                    <w:rFonts w:cstheme="minorHAnsi"/>
                    <w:sz w:val="18"/>
                    <w:szCs w:val="18"/>
                  </w:rPr>
                </w:rPrChange>
              </w:rPr>
            </w:pPr>
            <w:del w:id="7786" w:author="Στάθης Καπ" w:date="2023-02-27T01:59:00Z">
              <w:r w:rsidRPr="0037443C" w:rsidDel="001E2354">
                <w:rPr>
                  <w:sz w:val="20"/>
                  <w:szCs w:val="20"/>
                  <w:rPrChange w:id="7787" w:author="Στάθης Καπ" w:date="2023-02-02T17:57:00Z">
                    <w:rPr/>
                  </w:rPrChange>
                </w:rPr>
                <w:delText>46</w:delText>
              </w:r>
            </w:del>
          </w:p>
        </w:tc>
      </w:tr>
      <w:tr w:rsidR="002B540C" w:rsidDel="001E2354" w14:paraId="79FC7A7C" w14:textId="3A56F530" w:rsidTr="00AA2735">
        <w:trPr>
          <w:jc w:val="center"/>
          <w:del w:id="7788" w:author="Στάθης Καπ" w:date="2023-02-27T01:59:00Z"/>
        </w:trPr>
        <w:tc>
          <w:tcPr>
            <w:tcW w:w="1427" w:type="dxa"/>
          </w:tcPr>
          <w:p w14:paraId="2F1772C2" w14:textId="584443D7" w:rsidR="002B540C" w:rsidRPr="0037443C" w:rsidDel="001E2354" w:rsidRDefault="002B540C" w:rsidP="002B540C">
            <w:pPr>
              <w:rPr>
                <w:del w:id="7789" w:author="Στάθης Καπ" w:date="2023-02-27T01:59:00Z"/>
                <w:rFonts w:cstheme="minorHAnsi"/>
                <w:sz w:val="20"/>
                <w:szCs w:val="20"/>
                <w:rPrChange w:id="7790" w:author="Στάθης Καπ" w:date="2023-02-02T17:57:00Z">
                  <w:rPr>
                    <w:del w:id="7791" w:author="Στάθης Καπ" w:date="2023-02-27T01:59:00Z"/>
                    <w:rFonts w:cstheme="minorHAnsi"/>
                    <w:sz w:val="18"/>
                    <w:szCs w:val="18"/>
                  </w:rPr>
                </w:rPrChange>
              </w:rPr>
            </w:pPr>
            <w:del w:id="7792" w:author="Στάθης Καπ" w:date="2023-02-27T01:59:00Z">
              <w:r w:rsidRPr="0037443C" w:rsidDel="001E2354">
                <w:rPr>
                  <w:rFonts w:cstheme="minorHAnsi"/>
                  <w:sz w:val="20"/>
                  <w:szCs w:val="20"/>
                  <w:rPrChange w:id="7793"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794" w:author="Στάθης Καπ" w:date="2023-02-27T01:59:00Z"/>
                <w:rFonts w:cstheme="minorHAnsi"/>
                <w:sz w:val="20"/>
                <w:szCs w:val="20"/>
                <w:rPrChange w:id="7795" w:author="Στάθης Καπ" w:date="2023-02-02T17:57:00Z">
                  <w:rPr>
                    <w:del w:id="7796" w:author="Στάθης Καπ" w:date="2023-02-27T01:59:00Z"/>
                    <w:rFonts w:cstheme="minorHAnsi"/>
                    <w:sz w:val="18"/>
                    <w:szCs w:val="18"/>
                  </w:rPr>
                </w:rPrChange>
              </w:rPr>
              <w:pPrChange w:id="7797" w:author="Στάθης Καπ" w:date="2023-02-02T17:49:00Z">
                <w:pPr/>
              </w:pPrChange>
            </w:pPr>
            <w:del w:id="7798" w:author="Στάθης Καπ" w:date="2023-02-27T01:59:00Z">
              <w:r w:rsidRPr="0037443C" w:rsidDel="001E2354">
                <w:rPr>
                  <w:sz w:val="20"/>
                  <w:szCs w:val="20"/>
                  <w:rPrChange w:id="7799"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800" w:author="Στάθης Καπ" w:date="2023-02-27T01:59:00Z"/>
                <w:rFonts w:cstheme="minorHAnsi"/>
                <w:sz w:val="20"/>
                <w:szCs w:val="20"/>
                <w:rPrChange w:id="7801" w:author="Στάθης Καπ" w:date="2023-02-02T17:57:00Z">
                  <w:rPr>
                    <w:del w:id="7802" w:author="Στάθης Καπ" w:date="2023-02-27T01:59:00Z"/>
                    <w:rFonts w:cstheme="minorHAnsi"/>
                    <w:sz w:val="18"/>
                    <w:szCs w:val="18"/>
                  </w:rPr>
                </w:rPrChange>
              </w:rPr>
            </w:pPr>
            <w:del w:id="7803" w:author="Στάθης Καπ" w:date="2023-02-27T01:59:00Z">
              <w:r w:rsidRPr="0037443C" w:rsidDel="001E2354">
                <w:rPr>
                  <w:sz w:val="20"/>
                  <w:szCs w:val="20"/>
                  <w:rPrChange w:id="7804"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805" w:author="Στάθης Καπ" w:date="2023-02-27T01:59:00Z"/>
                <w:rFonts w:cstheme="minorHAnsi"/>
                <w:sz w:val="20"/>
                <w:szCs w:val="20"/>
                <w:rPrChange w:id="7806" w:author="Στάθης Καπ" w:date="2023-02-02T17:57:00Z">
                  <w:rPr>
                    <w:del w:id="7807" w:author="Στάθης Καπ" w:date="2023-02-27T01:59:00Z"/>
                    <w:rFonts w:cstheme="minorHAnsi"/>
                    <w:sz w:val="18"/>
                    <w:szCs w:val="18"/>
                  </w:rPr>
                </w:rPrChange>
              </w:rPr>
            </w:pPr>
            <w:del w:id="7808" w:author="Στάθης Καπ" w:date="2023-02-27T01:59:00Z">
              <w:r w:rsidRPr="0037443C" w:rsidDel="001E2354">
                <w:rPr>
                  <w:sz w:val="20"/>
                  <w:szCs w:val="20"/>
                  <w:rPrChange w:id="7809"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810" w:author="Στάθης Καπ" w:date="2023-02-27T01:59:00Z"/>
                <w:rFonts w:cstheme="minorHAnsi"/>
                <w:sz w:val="20"/>
                <w:szCs w:val="20"/>
                <w:rPrChange w:id="7811" w:author="Στάθης Καπ" w:date="2023-02-02T17:57:00Z">
                  <w:rPr>
                    <w:del w:id="7812" w:author="Στάθης Καπ" w:date="2023-02-27T01:59:00Z"/>
                    <w:rFonts w:cstheme="minorHAnsi"/>
                    <w:sz w:val="18"/>
                    <w:szCs w:val="18"/>
                  </w:rPr>
                </w:rPrChange>
              </w:rPr>
            </w:pPr>
            <w:del w:id="7813" w:author="Στάθης Καπ" w:date="2023-02-27T01:59:00Z">
              <w:r w:rsidRPr="0037443C" w:rsidDel="001E2354">
                <w:rPr>
                  <w:sz w:val="20"/>
                  <w:szCs w:val="20"/>
                  <w:rPrChange w:id="7814"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815" w:author="Στάθης Καπ" w:date="2023-02-27T01:59:00Z"/>
                <w:rFonts w:cstheme="minorHAnsi"/>
                <w:sz w:val="20"/>
                <w:szCs w:val="20"/>
                <w:rPrChange w:id="7816" w:author="Στάθης Καπ" w:date="2023-02-02T17:57:00Z">
                  <w:rPr>
                    <w:del w:id="7817" w:author="Στάθης Καπ" w:date="2023-02-27T01:59:00Z"/>
                    <w:rFonts w:cstheme="minorHAnsi"/>
                    <w:sz w:val="18"/>
                    <w:szCs w:val="18"/>
                  </w:rPr>
                </w:rPrChange>
              </w:rPr>
            </w:pPr>
            <w:del w:id="7818" w:author="Στάθης Καπ" w:date="2023-02-27T01:59:00Z">
              <w:r w:rsidRPr="0037443C" w:rsidDel="001E2354">
                <w:rPr>
                  <w:sz w:val="20"/>
                  <w:szCs w:val="20"/>
                  <w:rPrChange w:id="7819" w:author="Στάθης Καπ" w:date="2023-02-02T17:57:00Z">
                    <w:rPr/>
                  </w:rPrChange>
                </w:rPr>
                <w:delText>63</w:delText>
              </w:r>
            </w:del>
          </w:p>
        </w:tc>
      </w:tr>
      <w:tr w:rsidR="002B540C" w:rsidDel="001E2354" w14:paraId="2F73E4BA" w14:textId="49446E64" w:rsidTr="00AA2735">
        <w:trPr>
          <w:jc w:val="center"/>
          <w:del w:id="7820" w:author="Στάθης Καπ" w:date="2023-02-27T01:59:00Z"/>
        </w:trPr>
        <w:tc>
          <w:tcPr>
            <w:tcW w:w="1427" w:type="dxa"/>
          </w:tcPr>
          <w:p w14:paraId="65F3E958" w14:textId="37CF89F7" w:rsidR="002B540C" w:rsidRPr="0037443C" w:rsidDel="001E2354" w:rsidRDefault="002B540C" w:rsidP="002B540C">
            <w:pPr>
              <w:rPr>
                <w:del w:id="7821" w:author="Στάθης Καπ" w:date="2023-02-27T01:59:00Z"/>
                <w:rFonts w:cstheme="minorHAnsi"/>
                <w:sz w:val="20"/>
                <w:szCs w:val="20"/>
                <w:rPrChange w:id="7822" w:author="Στάθης Καπ" w:date="2023-02-02T17:57:00Z">
                  <w:rPr>
                    <w:del w:id="7823" w:author="Στάθης Καπ" w:date="2023-02-27T01:59:00Z"/>
                    <w:rFonts w:cstheme="minorHAnsi"/>
                    <w:sz w:val="18"/>
                    <w:szCs w:val="18"/>
                  </w:rPr>
                </w:rPrChange>
              </w:rPr>
            </w:pPr>
            <w:del w:id="7824" w:author="Στάθης Καπ" w:date="2023-02-27T01:59:00Z">
              <w:r w:rsidRPr="0037443C" w:rsidDel="001E2354">
                <w:rPr>
                  <w:rFonts w:cstheme="minorHAnsi"/>
                  <w:sz w:val="20"/>
                  <w:szCs w:val="20"/>
                  <w:rPrChange w:id="7825"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826" w:author="Στάθης Καπ" w:date="2023-02-27T01:59:00Z"/>
                <w:rFonts w:cstheme="minorHAnsi"/>
                <w:sz w:val="20"/>
                <w:szCs w:val="20"/>
                <w:rPrChange w:id="7827" w:author="Στάθης Καπ" w:date="2023-02-02T17:57:00Z">
                  <w:rPr>
                    <w:del w:id="7828" w:author="Στάθης Καπ" w:date="2023-02-27T01:59:00Z"/>
                    <w:rFonts w:cstheme="minorHAnsi"/>
                    <w:sz w:val="18"/>
                    <w:szCs w:val="18"/>
                  </w:rPr>
                </w:rPrChange>
              </w:rPr>
            </w:pPr>
            <w:del w:id="7829" w:author="Στάθης Καπ" w:date="2023-02-27T01:59:00Z">
              <w:r w:rsidRPr="0037443C" w:rsidDel="001E2354">
                <w:rPr>
                  <w:sz w:val="20"/>
                  <w:szCs w:val="20"/>
                  <w:rPrChange w:id="7830"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831" w:author="Στάθης Καπ" w:date="2023-02-27T01:59:00Z"/>
                <w:rFonts w:cstheme="minorHAnsi"/>
                <w:sz w:val="20"/>
                <w:szCs w:val="20"/>
                <w:rPrChange w:id="7832" w:author="Στάθης Καπ" w:date="2023-02-02T17:57:00Z">
                  <w:rPr>
                    <w:del w:id="7833" w:author="Στάθης Καπ" w:date="2023-02-27T01:59:00Z"/>
                    <w:rFonts w:cstheme="minorHAnsi"/>
                    <w:sz w:val="18"/>
                    <w:szCs w:val="18"/>
                  </w:rPr>
                </w:rPrChange>
              </w:rPr>
            </w:pPr>
            <w:del w:id="7834" w:author="Στάθης Καπ" w:date="2023-02-27T01:59:00Z">
              <w:r w:rsidRPr="0037443C" w:rsidDel="001E2354">
                <w:rPr>
                  <w:sz w:val="20"/>
                  <w:szCs w:val="20"/>
                  <w:rPrChange w:id="7835"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836" w:author="Στάθης Καπ" w:date="2023-02-27T01:59:00Z"/>
                <w:rFonts w:cstheme="minorHAnsi"/>
                <w:sz w:val="20"/>
                <w:szCs w:val="20"/>
                <w:rPrChange w:id="7837" w:author="Στάθης Καπ" w:date="2023-02-02T17:57:00Z">
                  <w:rPr>
                    <w:del w:id="7838" w:author="Στάθης Καπ" w:date="2023-02-27T01:59:00Z"/>
                    <w:rFonts w:cstheme="minorHAnsi"/>
                    <w:sz w:val="18"/>
                    <w:szCs w:val="18"/>
                  </w:rPr>
                </w:rPrChange>
              </w:rPr>
            </w:pPr>
            <w:del w:id="7839" w:author="Στάθης Καπ" w:date="2023-02-27T01:59:00Z">
              <w:r w:rsidRPr="0037443C" w:rsidDel="001E2354">
                <w:rPr>
                  <w:sz w:val="20"/>
                  <w:szCs w:val="20"/>
                  <w:rPrChange w:id="7840"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841" w:author="Στάθης Καπ" w:date="2023-02-27T01:59:00Z"/>
                <w:rFonts w:cstheme="minorHAnsi"/>
                <w:sz w:val="20"/>
                <w:szCs w:val="20"/>
                <w:rPrChange w:id="7842" w:author="Στάθης Καπ" w:date="2023-02-02T17:57:00Z">
                  <w:rPr>
                    <w:del w:id="7843" w:author="Στάθης Καπ" w:date="2023-02-27T01:59:00Z"/>
                    <w:rFonts w:cstheme="minorHAnsi"/>
                    <w:sz w:val="18"/>
                    <w:szCs w:val="18"/>
                  </w:rPr>
                </w:rPrChange>
              </w:rPr>
            </w:pPr>
            <w:del w:id="7844" w:author="Στάθης Καπ" w:date="2023-02-27T01:59:00Z">
              <w:r w:rsidRPr="0037443C" w:rsidDel="001E2354">
                <w:rPr>
                  <w:sz w:val="20"/>
                  <w:szCs w:val="20"/>
                  <w:rPrChange w:id="7845"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846" w:author="Στάθης Καπ" w:date="2023-02-27T01:59:00Z"/>
                <w:rFonts w:cstheme="minorHAnsi"/>
                <w:sz w:val="20"/>
                <w:szCs w:val="20"/>
                <w:rPrChange w:id="7847" w:author="Στάθης Καπ" w:date="2023-02-02T17:57:00Z">
                  <w:rPr>
                    <w:del w:id="7848" w:author="Στάθης Καπ" w:date="2023-02-27T01:59:00Z"/>
                    <w:rFonts w:cstheme="minorHAnsi"/>
                    <w:sz w:val="18"/>
                    <w:szCs w:val="18"/>
                  </w:rPr>
                </w:rPrChange>
              </w:rPr>
            </w:pPr>
            <w:del w:id="7849" w:author="Στάθης Καπ" w:date="2023-02-27T01:59:00Z">
              <w:r w:rsidRPr="0037443C" w:rsidDel="001E2354">
                <w:rPr>
                  <w:sz w:val="20"/>
                  <w:szCs w:val="20"/>
                  <w:rPrChange w:id="7850" w:author="Στάθης Καπ" w:date="2023-02-02T17:57:00Z">
                    <w:rPr/>
                  </w:rPrChange>
                </w:rPr>
                <w:delText>76</w:delText>
              </w:r>
            </w:del>
          </w:p>
        </w:tc>
      </w:tr>
      <w:tr w:rsidR="002B540C" w:rsidDel="001E2354" w14:paraId="6EDE6639" w14:textId="7836DFE4" w:rsidTr="00AA2735">
        <w:trPr>
          <w:jc w:val="center"/>
          <w:del w:id="7851" w:author="Στάθης Καπ" w:date="2023-02-27T01:59:00Z"/>
        </w:trPr>
        <w:tc>
          <w:tcPr>
            <w:tcW w:w="1427" w:type="dxa"/>
          </w:tcPr>
          <w:p w14:paraId="0C1A8FA9" w14:textId="34F852E1" w:rsidR="002B540C" w:rsidRPr="0037443C" w:rsidDel="001E2354" w:rsidRDefault="002B540C" w:rsidP="002B540C">
            <w:pPr>
              <w:rPr>
                <w:del w:id="7852" w:author="Στάθης Καπ" w:date="2023-02-27T01:59:00Z"/>
                <w:rFonts w:cstheme="minorHAnsi"/>
                <w:sz w:val="20"/>
                <w:szCs w:val="20"/>
                <w:rPrChange w:id="7853" w:author="Στάθης Καπ" w:date="2023-02-02T17:57:00Z">
                  <w:rPr>
                    <w:del w:id="7854" w:author="Στάθης Καπ" w:date="2023-02-27T01:59:00Z"/>
                    <w:rFonts w:cstheme="minorHAnsi"/>
                    <w:sz w:val="18"/>
                    <w:szCs w:val="18"/>
                  </w:rPr>
                </w:rPrChange>
              </w:rPr>
            </w:pPr>
            <w:del w:id="7855" w:author="Στάθης Καπ" w:date="2023-02-27T01:59:00Z">
              <w:r w:rsidRPr="0037443C" w:rsidDel="001E2354">
                <w:rPr>
                  <w:rFonts w:cstheme="minorHAnsi"/>
                  <w:sz w:val="20"/>
                  <w:szCs w:val="20"/>
                  <w:rPrChange w:id="7856"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857" w:author="Στάθης Καπ" w:date="2023-02-27T01:59:00Z"/>
                <w:rFonts w:cstheme="minorHAnsi"/>
                <w:sz w:val="20"/>
                <w:szCs w:val="20"/>
                <w:rPrChange w:id="7858" w:author="Στάθης Καπ" w:date="2023-02-02T17:57:00Z">
                  <w:rPr>
                    <w:del w:id="7859" w:author="Στάθης Καπ" w:date="2023-02-27T01:59:00Z"/>
                    <w:rFonts w:cstheme="minorHAnsi"/>
                    <w:sz w:val="18"/>
                    <w:szCs w:val="18"/>
                  </w:rPr>
                </w:rPrChange>
              </w:rPr>
              <w:pPrChange w:id="7860" w:author="Στάθης Καπ" w:date="2023-02-02T17:49:00Z">
                <w:pPr/>
              </w:pPrChange>
            </w:pPr>
            <w:del w:id="7861" w:author="Στάθης Καπ" w:date="2023-02-27T01:59:00Z">
              <w:r w:rsidRPr="0037443C" w:rsidDel="001E2354">
                <w:rPr>
                  <w:sz w:val="20"/>
                  <w:szCs w:val="20"/>
                  <w:rPrChange w:id="7862"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863" w:author="Στάθης Καπ" w:date="2023-02-27T01:59:00Z"/>
                <w:rFonts w:cstheme="minorHAnsi"/>
                <w:sz w:val="20"/>
                <w:szCs w:val="20"/>
                <w:rPrChange w:id="7864" w:author="Στάθης Καπ" w:date="2023-02-02T17:57:00Z">
                  <w:rPr>
                    <w:del w:id="7865" w:author="Στάθης Καπ" w:date="2023-02-27T01:59:00Z"/>
                    <w:rFonts w:cstheme="minorHAnsi"/>
                    <w:sz w:val="18"/>
                    <w:szCs w:val="18"/>
                  </w:rPr>
                </w:rPrChange>
              </w:rPr>
            </w:pPr>
            <w:del w:id="7866" w:author="Στάθης Καπ" w:date="2023-02-27T01:59:00Z">
              <w:r w:rsidRPr="0037443C" w:rsidDel="001E2354">
                <w:rPr>
                  <w:sz w:val="20"/>
                  <w:szCs w:val="20"/>
                  <w:rPrChange w:id="7867"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868" w:author="Στάθης Καπ" w:date="2023-02-27T01:59:00Z"/>
                <w:rFonts w:cstheme="minorHAnsi"/>
                <w:sz w:val="20"/>
                <w:szCs w:val="20"/>
                <w:rPrChange w:id="7869" w:author="Στάθης Καπ" w:date="2023-02-02T17:57:00Z">
                  <w:rPr>
                    <w:del w:id="7870" w:author="Στάθης Καπ" w:date="2023-02-27T01:59:00Z"/>
                    <w:rFonts w:cstheme="minorHAnsi"/>
                    <w:sz w:val="18"/>
                    <w:szCs w:val="18"/>
                  </w:rPr>
                </w:rPrChange>
              </w:rPr>
            </w:pPr>
            <w:del w:id="7871" w:author="Στάθης Καπ" w:date="2023-02-27T01:59:00Z">
              <w:r w:rsidRPr="0037443C" w:rsidDel="001E2354">
                <w:rPr>
                  <w:sz w:val="20"/>
                  <w:szCs w:val="20"/>
                  <w:rPrChange w:id="7872"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873" w:author="Στάθης Καπ" w:date="2023-02-27T01:59:00Z"/>
                <w:rFonts w:cstheme="minorHAnsi"/>
                <w:sz w:val="20"/>
                <w:szCs w:val="20"/>
                <w:rPrChange w:id="7874" w:author="Στάθης Καπ" w:date="2023-02-02T17:57:00Z">
                  <w:rPr>
                    <w:del w:id="7875" w:author="Στάθης Καπ" w:date="2023-02-27T01:59:00Z"/>
                    <w:rFonts w:cstheme="minorHAnsi"/>
                    <w:sz w:val="18"/>
                    <w:szCs w:val="18"/>
                  </w:rPr>
                </w:rPrChange>
              </w:rPr>
            </w:pPr>
            <w:del w:id="7876" w:author="Στάθης Καπ" w:date="2023-02-27T01:59:00Z">
              <w:r w:rsidRPr="0037443C" w:rsidDel="001E2354">
                <w:rPr>
                  <w:sz w:val="20"/>
                  <w:szCs w:val="20"/>
                  <w:rPrChange w:id="7877"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878" w:author="Στάθης Καπ" w:date="2023-02-27T01:59:00Z"/>
                <w:rFonts w:cstheme="minorHAnsi"/>
                <w:sz w:val="20"/>
                <w:szCs w:val="20"/>
                <w:rPrChange w:id="7879" w:author="Στάθης Καπ" w:date="2023-02-02T17:57:00Z">
                  <w:rPr>
                    <w:del w:id="7880" w:author="Στάθης Καπ" w:date="2023-02-27T01:59:00Z"/>
                    <w:rFonts w:cstheme="minorHAnsi"/>
                    <w:sz w:val="18"/>
                    <w:szCs w:val="18"/>
                  </w:rPr>
                </w:rPrChange>
              </w:rPr>
            </w:pPr>
            <w:del w:id="7881" w:author="Στάθης Καπ" w:date="2023-02-27T01:59:00Z">
              <w:r w:rsidRPr="0037443C" w:rsidDel="001E2354">
                <w:rPr>
                  <w:sz w:val="20"/>
                  <w:szCs w:val="20"/>
                  <w:rPrChange w:id="7882" w:author="Στάθης Καπ" w:date="2023-02-02T17:57:00Z">
                    <w:rPr/>
                  </w:rPrChange>
                </w:rPr>
                <w:delText>81</w:delText>
              </w:r>
            </w:del>
          </w:p>
        </w:tc>
      </w:tr>
      <w:tr w:rsidR="002B540C" w:rsidDel="001E2354" w14:paraId="509667FE" w14:textId="65369574" w:rsidTr="00AA2735">
        <w:trPr>
          <w:jc w:val="center"/>
          <w:del w:id="7883" w:author="Στάθης Καπ" w:date="2023-02-27T01:59:00Z"/>
        </w:trPr>
        <w:tc>
          <w:tcPr>
            <w:tcW w:w="1427" w:type="dxa"/>
          </w:tcPr>
          <w:p w14:paraId="65049948" w14:textId="4022D37C" w:rsidR="002B540C" w:rsidRPr="0037443C" w:rsidDel="001E2354" w:rsidRDefault="002B540C" w:rsidP="002B540C">
            <w:pPr>
              <w:rPr>
                <w:del w:id="7884" w:author="Στάθης Καπ" w:date="2023-02-27T01:59:00Z"/>
                <w:rFonts w:cstheme="minorHAnsi"/>
                <w:sz w:val="20"/>
                <w:szCs w:val="20"/>
                <w:rPrChange w:id="7885" w:author="Στάθης Καπ" w:date="2023-02-02T17:57:00Z">
                  <w:rPr>
                    <w:del w:id="7886" w:author="Στάθης Καπ" w:date="2023-02-27T01:59:00Z"/>
                    <w:rFonts w:cstheme="minorHAnsi"/>
                    <w:sz w:val="18"/>
                    <w:szCs w:val="18"/>
                  </w:rPr>
                </w:rPrChange>
              </w:rPr>
            </w:pPr>
            <w:del w:id="7887" w:author="Στάθης Καπ" w:date="2023-02-27T01:59:00Z">
              <w:r w:rsidRPr="0037443C" w:rsidDel="001E2354">
                <w:rPr>
                  <w:rFonts w:cstheme="minorHAnsi"/>
                  <w:sz w:val="20"/>
                  <w:szCs w:val="20"/>
                  <w:rPrChange w:id="7888"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889" w:author="Στάθης Καπ" w:date="2023-02-27T01:59:00Z"/>
                <w:rFonts w:cstheme="minorHAnsi"/>
                <w:sz w:val="20"/>
                <w:szCs w:val="20"/>
                <w:rPrChange w:id="7890" w:author="Στάθης Καπ" w:date="2023-02-02T17:57:00Z">
                  <w:rPr>
                    <w:del w:id="7891" w:author="Στάθης Καπ" w:date="2023-02-27T01:59:00Z"/>
                    <w:rFonts w:cstheme="minorHAnsi"/>
                    <w:sz w:val="18"/>
                    <w:szCs w:val="18"/>
                  </w:rPr>
                </w:rPrChange>
              </w:rPr>
            </w:pPr>
            <w:del w:id="7892" w:author="Στάθης Καπ" w:date="2023-02-27T01:59:00Z">
              <w:r w:rsidRPr="0037443C" w:rsidDel="001E2354">
                <w:rPr>
                  <w:sz w:val="20"/>
                  <w:szCs w:val="20"/>
                  <w:rPrChange w:id="7893"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894" w:author="Στάθης Καπ" w:date="2023-02-27T01:59:00Z"/>
                <w:rFonts w:cstheme="minorHAnsi"/>
                <w:sz w:val="20"/>
                <w:szCs w:val="20"/>
                <w:rPrChange w:id="7895" w:author="Στάθης Καπ" w:date="2023-02-02T17:57:00Z">
                  <w:rPr>
                    <w:del w:id="7896" w:author="Στάθης Καπ" w:date="2023-02-27T01:59:00Z"/>
                    <w:rFonts w:cstheme="minorHAnsi"/>
                    <w:sz w:val="18"/>
                    <w:szCs w:val="18"/>
                  </w:rPr>
                </w:rPrChange>
              </w:rPr>
            </w:pPr>
            <w:del w:id="7897" w:author="Στάθης Καπ" w:date="2023-02-27T01:59:00Z">
              <w:r w:rsidRPr="0037443C" w:rsidDel="001E2354">
                <w:rPr>
                  <w:sz w:val="20"/>
                  <w:szCs w:val="20"/>
                  <w:rPrChange w:id="7898"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899" w:author="Στάθης Καπ" w:date="2023-02-27T01:59:00Z"/>
                <w:rFonts w:cstheme="minorHAnsi"/>
                <w:sz w:val="20"/>
                <w:szCs w:val="20"/>
                <w:rPrChange w:id="7900" w:author="Στάθης Καπ" w:date="2023-02-02T17:57:00Z">
                  <w:rPr>
                    <w:del w:id="7901" w:author="Στάθης Καπ" w:date="2023-02-27T01:59:00Z"/>
                    <w:rFonts w:cstheme="minorHAnsi"/>
                    <w:sz w:val="18"/>
                    <w:szCs w:val="18"/>
                  </w:rPr>
                </w:rPrChange>
              </w:rPr>
            </w:pPr>
            <w:del w:id="7902" w:author="Στάθης Καπ" w:date="2023-02-27T01:59:00Z">
              <w:r w:rsidRPr="0037443C" w:rsidDel="001E2354">
                <w:rPr>
                  <w:sz w:val="20"/>
                  <w:szCs w:val="20"/>
                  <w:rPrChange w:id="7903"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904" w:author="Στάθης Καπ" w:date="2023-02-27T01:59:00Z"/>
                <w:rFonts w:cstheme="minorHAnsi"/>
                <w:sz w:val="20"/>
                <w:szCs w:val="20"/>
                <w:rPrChange w:id="7905" w:author="Στάθης Καπ" w:date="2023-02-02T17:57:00Z">
                  <w:rPr>
                    <w:del w:id="7906" w:author="Στάθης Καπ" w:date="2023-02-27T01:59:00Z"/>
                    <w:rFonts w:cstheme="minorHAnsi"/>
                    <w:sz w:val="18"/>
                    <w:szCs w:val="18"/>
                  </w:rPr>
                </w:rPrChange>
              </w:rPr>
            </w:pPr>
            <w:del w:id="7907" w:author="Στάθης Καπ" w:date="2023-02-27T01:59:00Z">
              <w:r w:rsidRPr="0037443C" w:rsidDel="001E2354">
                <w:rPr>
                  <w:sz w:val="20"/>
                  <w:szCs w:val="20"/>
                  <w:rPrChange w:id="7908"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909" w:author="Στάθης Καπ" w:date="2023-02-27T01:59:00Z"/>
                <w:rFonts w:cstheme="minorHAnsi"/>
                <w:sz w:val="20"/>
                <w:szCs w:val="20"/>
                <w:rPrChange w:id="7910" w:author="Στάθης Καπ" w:date="2023-02-02T17:57:00Z">
                  <w:rPr>
                    <w:del w:id="7911" w:author="Στάθης Καπ" w:date="2023-02-27T01:59:00Z"/>
                    <w:rFonts w:cstheme="minorHAnsi"/>
                    <w:sz w:val="18"/>
                    <w:szCs w:val="18"/>
                  </w:rPr>
                </w:rPrChange>
              </w:rPr>
            </w:pPr>
            <w:del w:id="7912" w:author="Στάθης Καπ" w:date="2023-02-27T01:59:00Z">
              <w:r w:rsidRPr="0037443C" w:rsidDel="001E2354">
                <w:rPr>
                  <w:sz w:val="20"/>
                  <w:szCs w:val="20"/>
                  <w:rPrChange w:id="7913" w:author="Στάθης Καπ" w:date="2023-02-02T17:57:00Z">
                    <w:rPr/>
                  </w:rPrChange>
                </w:rPr>
                <w:delText>45</w:delText>
              </w:r>
            </w:del>
          </w:p>
        </w:tc>
      </w:tr>
      <w:tr w:rsidR="002B540C" w:rsidDel="001E2354" w14:paraId="04BC0379" w14:textId="1B9455C0" w:rsidTr="00AA2735">
        <w:trPr>
          <w:jc w:val="center"/>
          <w:del w:id="7914" w:author="Στάθης Καπ" w:date="2023-02-27T01:59:00Z"/>
        </w:trPr>
        <w:tc>
          <w:tcPr>
            <w:tcW w:w="1427" w:type="dxa"/>
          </w:tcPr>
          <w:p w14:paraId="35206287" w14:textId="60C8FAFC" w:rsidR="002B540C" w:rsidRPr="0037443C" w:rsidDel="001E2354" w:rsidRDefault="002B540C" w:rsidP="002B540C">
            <w:pPr>
              <w:rPr>
                <w:del w:id="7915" w:author="Στάθης Καπ" w:date="2023-02-27T01:59:00Z"/>
                <w:rFonts w:cstheme="minorHAnsi"/>
                <w:sz w:val="20"/>
                <w:szCs w:val="20"/>
                <w:rPrChange w:id="7916" w:author="Στάθης Καπ" w:date="2023-02-02T17:57:00Z">
                  <w:rPr>
                    <w:del w:id="7917" w:author="Στάθης Καπ" w:date="2023-02-27T01:59:00Z"/>
                    <w:rFonts w:cstheme="minorHAnsi"/>
                    <w:sz w:val="18"/>
                    <w:szCs w:val="18"/>
                  </w:rPr>
                </w:rPrChange>
              </w:rPr>
            </w:pPr>
            <w:del w:id="7918" w:author="Στάθης Καπ" w:date="2023-02-27T01:59:00Z">
              <w:r w:rsidRPr="0037443C" w:rsidDel="001E2354">
                <w:rPr>
                  <w:rFonts w:cstheme="minorHAnsi"/>
                  <w:sz w:val="20"/>
                  <w:szCs w:val="20"/>
                  <w:rPrChange w:id="7919"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920" w:author="Στάθης Καπ" w:date="2023-02-27T01:59:00Z"/>
                <w:rFonts w:cstheme="minorHAnsi"/>
                <w:sz w:val="20"/>
                <w:szCs w:val="20"/>
                <w:rPrChange w:id="7921" w:author="Στάθης Καπ" w:date="2023-02-02T17:57:00Z">
                  <w:rPr>
                    <w:del w:id="7922" w:author="Στάθης Καπ" w:date="2023-02-27T01:59:00Z"/>
                    <w:rFonts w:cstheme="minorHAnsi"/>
                    <w:sz w:val="18"/>
                    <w:szCs w:val="18"/>
                  </w:rPr>
                </w:rPrChange>
              </w:rPr>
            </w:pPr>
            <w:del w:id="7923" w:author="Στάθης Καπ" w:date="2023-02-27T01:59:00Z">
              <w:r w:rsidRPr="0037443C" w:rsidDel="001E2354">
                <w:rPr>
                  <w:sz w:val="20"/>
                  <w:szCs w:val="20"/>
                  <w:rPrChange w:id="7924"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925" w:author="Στάθης Καπ" w:date="2023-02-27T01:59:00Z"/>
                <w:rFonts w:cstheme="minorHAnsi"/>
                <w:sz w:val="20"/>
                <w:szCs w:val="20"/>
                <w:rPrChange w:id="7926" w:author="Στάθης Καπ" w:date="2023-02-02T17:57:00Z">
                  <w:rPr>
                    <w:del w:id="7927" w:author="Στάθης Καπ" w:date="2023-02-27T01:59:00Z"/>
                    <w:rFonts w:cstheme="minorHAnsi"/>
                    <w:sz w:val="18"/>
                    <w:szCs w:val="18"/>
                  </w:rPr>
                </w:rPrChange>
              </w:rPr>
            </w:pPr>
            <w:del w:id="7928" w:author="Στάθης Καπ" w:date="2023-02-27T01:59:00Z">
              <w:r w:rsidRPr="0037443C" w:rsidDel="001E2354">
                <w:rPr>
                  <w:sz w:val="20"/>
                  <w:szCs w:val="20"/>
                  <w:rPrChange w:id="7929"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930" w:author="Στάθης Καπ" w:date="2023-02-27T01:59:00Z"/>
                <w:rFonts w:cstheme="minorHAnsi"/>
                <w:sz w:val="20"/>
                <w:szCs w:val="20"/>
                <w:rPrChange w:id="7931" w:author="Στάθης Καπ" w:date="2023-02-02T17:57:00Z">
                  <w:rPr>
                    <w:del w:id="7932" w:author="Στάθης Καπ" w:date="2023-02-27T01:59:00Z"/>
                    <w:rFonts w:cstheme="minorHAnsi"/>
                    <w:sz w:val="18"/>
                    <w:szCs w:val="18"/>
                  </w:rPr>
                </w:rPrChange>
              </w:rPr>
            </w:pPr>
            <w:del w:id="7933" w:author="Στάθης Καπ" w:date="2023-02-27T01:59:00Z">
              <w:r w:rsidRPr="0037443C" w:rsidDel="001E2354">
                <w:rPr>
                  <w:sz w:val="20"/>
                  <w:szCs w:val="20"/>
                  <w:rPrChange w:id="7934"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935" w:author="Στάθης Καπ" w:date="2023-02-27T01:59:00Z"/>
                <w:rFonts w:cstheme="minorHAnsi"/>
                <w:sz w:val="20"/>
                <w:szCs w:val="20"/>
                <w:rPrChange w:id="7936" w:author="Στάθης Καπ" w:date="2023-02-02T17:57:00Z">
                  <w:rPr>
                    <w:del w:id="7937" w:author="Στάθης Καπ" w:date="2023-02-27T01:59:00Z"/>
                    <w:rFonts w:cstheme="minorHAnsi"/>
                    <w:sz w:val="18"/>
                    <w:szCs w:val="18"/>
                  </w:rPr>
                </w:rPrChange>
              </w:rPr>
            </w:pPr>
            <w:del w:id="7938" w:author="Στάθης Καπ" w:date="2023-02-27T01:59:00Z">
              <w:r w:rsidRPr="0037443C" w:rsidDel="001E2354">
                <w:rPr>
                  <w:sz w:val="20"/>
                  <w:szCs w:val="20"/>
                  <w:rPrChange w:id="7939"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940" w:author="Στάθης Καπ" w:date="2023-02-27T01:59:00Z"/>
                <w:rFonts w:cstheme="minorHAnsi"/>
                <w:sz w:val="20"/>
                <w:szCs w:val="20"/>
                <w:rPrChange w:id="7941" w:author="Στάθης Καπ" w:date="2023-02-02T17:57:00Z">
                  <w:rPr>
                    <w:del w:id="7942" w:author="Στάθης Καπ" w:date="2023-02-27T01:59:00Z"/>
                    <w:rFonts w:cstheme="minorHAnsi"/>
                    <w:sz w:val="18"/>
                    <w:szCs w:val="18"/>
                  </w:rPr>
                </w:rPrChange>
              </w:rPr>
            </w:pPr>
            <w:del w:id="7943" w:author="Στάθης Καπ" w:date="2023-02-27T01:59:00Z">
              <w:r w:rsidRPr="0037443C" w:rsidDel="001E2354">
                <w:rPr>
                  <w:sz w:val="20"/>
                  <w:szCs w:val="20"/>
                  <w:rPrChange w:id="7944" w:author="Στάθης Καπ" w:date="2023-02-02T17:57:00Z">
                    <w:rPr/>
                  </w:rPrChange>
                </w:rPr>
                <w:delText>63</w:delText>
              </w:r>
            </w:del>
          </w:p>
        </w:tc>
      </w:tr>
      <w:tr w:rsidR="002B540C" w:rsidDel="001E2354" w14:paraId="2707A69F" w14:textId="7ADC21A1" w:rsidTr="00AA2735">
        <w:trPr>
          <w:jc w:val="center"/>
          <w:del w:id="7945" w:author="Στάθης Καπ" w:date="2023-02-27T01:59:00Z"/>
        </w:trPr>
        <w:tc>
          <w:tcPr>
            <w:tcW w:w="1427" w:type="dxa"/>
          </w:tcPr>
          <w:p w14:paraId="3BDDD8CD" w14:textId="3AB8222D" w:rsidR="002B540C" w:rsidRPr="0037443C" w:rsidDel="001E2354" w:rsidRDefault="002B540C" w:rsidP="002B540C">
            <w:pPr>
              <w:rPr>
                <w:del w:id="7946" w:author="Στάθης Καπ" w:date="2023-02-27T01:59:00Z"/>
                <w:rFonts w:cstheme="minorHAnsi"/>
                <w:sz w:val="20"/>
                <w:szCs w:val="20"/>
                <w:rPrChange w:id="7947" w:author="Στάθης Καπ" w:date="2023-02-02T17:57:00Z">
                  <w:rPr>
                    <w:del w:id="7948" w:author="Στάθης Καπ" w:date="2023-02-27T01:59:00Z"/>
                    <w:rFonts w:cstheme="minorHAnsi"/>
                    <w:sz w:val="18"/>
                    <w:szCs w:val="18"/>
                  </w:rPr>
                </w:rPrChange>
              </w:rPr>
            </w:pPr>
            <w:del w:id="7949" w:author="Στάθης Καπ" w:date="2023-02-27T01:59:00Z">
              <w:r w:rsidRPr="0037443C" w:rsidDel="001E2354">
                <w:rPr>
                  <w:rFonts w:cstheme="minorHAnsi"/>
                  <w:sz w:val="20"/>
                  <w:szCs w:val="20"/>
                  <w:rPrChange w:id="7950"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951" w:author="Στάθης Καπ" w:date="2023-02-27T01:59:00Z"/>
                <w:rFonts w:cstheme="minorHAnsi"/>
                <w:sz w:val="20"/>
                <w:szCs w:val="20"/>
                <w:rPrChange w:id="7952" w:author="Στάθης Καπ" w:date="2023-02-02T17:57:00Z">
                  <w:rPr>
                    <w:del w:id="7953" w:author="Στάθης Καπ" w:date="2023-02-27T01:59:00Z"/>
                    <w:rFonts w:cstheme="minorHAnsi"/>
                    <w:sz w:val="18"/>
                    <w:szCs w:val="18"/>
                  </w:rPr>
                </w:rPrChange>
              </w:rPr>
            </w:pPr>
            <w:del w:id="7954" w:author="Στάθης Καπ" w:date="2023-02-27T01:59:00Z">
              <w:r w:rsidRPr="0037443C" w:rsidDel="001E2354">
                <w:rPr>
                  <w:sz w:val="20"/>
                  <w:szCs w:val="20"/>
                  <w:rPrChange w:id="7955"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956" w:author="Στάθης Καπ" w:date="2023-02-27T01:59:00Z"/>
                <w:rFonts w:cstheme="minorHAnsi"/>
                <w:sz w:val="20"/>
                <w:szCs w:val="20"/>
                <w:rPrChange w:id="7957" w:author="Στάθης Καπ" w:date="2023-02-02T17:57:00Z">
                  <w:rPr>
                    <w:del w:id="7958" w:author="Στάθης Καπ" w:date="2023-02-27T01:59:00Z"/>
                    <w:rFonts w:cstheme="minorHAnsi"/>
                    <w:sz w:val="18"/>
                    <w:szCs w:val="18"/>
                  </w:rPr>
                </w:rPrChange>
              </w:rPr>
            </w:pPr>
            <w:del w:id="7959" w:author="Στάθης Καπ" w:date="2023-02-27T01:59:00Z">
              <w:r w:rsidRPr="0037443C" w:rsidDel="001E2354">
                <w:rPr>
                  <w:sz w:val="20"/>
                  <w:szCs w:val="20"/>
                  <w:rPrChange w:id="7960"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961" w:author="Στάθης Καπ" w:date="2023-02-27T01:59:00Z"/>
                <w:rFonts w:cstheme="minorHAnsi"/>
                <w:sz w:val="20"/>
                <w:szCs w:val="20"/>
                <w:rPrChange w:id="7962" w:author="Στάθης Καπ" w:date="2023-02-02T17:57:00Z">
                  <w:rPr>
                    <w:del w:id="7963" w:author="Στάθης Καπ" w:date="2023-02-27T01:59:00Z"/>
                    <w:rFonts w:cstheme="minorHAnsi"/>
                    <w:sz w:val="18"/>
                    <w:szCs w:val="18"/>
                  </w:rPr>
                </w:rPrChange>
              </w:rPr>
            </w:pPr>
            <w:del w:id="7964" w:author="Στάθης Καπ" w:date="2023-02-27T01:59:00Z">
              <w:r w:rsidRPr="0037443C" w:rsidDel="001E2354">
                <w:rPr>
                  <w:sz w:val="20"/>
                  <w:szCs w:val="20"/>
                  <w:rPrChange w:id="7965"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966" w:author="Στάθης Καπ" w:date="2023-02-27T01:59:00Z"/>
                <w:rFonts w:cstheme="minorHAnsi"/>
                <w:sz w:val="20"/>
                <w:szCs w:val="20"/>
                <w:rPrChange w:id="7967" w:author="Στάθης Καπ" w:date="2023-02-02T17:57:00Z">
                  <w:rPr>
                    <w:del w:id="7968" w:author="Στάθης Καπ" w:date="2023-02-27T01:59:00Z"/>
                    <w:rFonts w:cstheme="minorHAnsi"/>
                    <w:sz w:val="18"/>
                    <w:szCs w:val="18"/>
                  </w:rPr>
                </w:rPrChange>
              </w:rPr>
            </w:pPr>
            <w:del w:id="7969" w:author="Στάθης Καπ" w:date="2023-02-27T01:59:00Z">
              <w:r w:rsidRPr="0037443C" w:rsidDel="001E2354">
                <w:rPr>
                  <w:sz w:val="20"/>
                  <w:szCs w:val="20"/>
                  <w:rPrChange w:id="7970"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971" w:author="Στάθης Καπ" w:date="2023-02-27T01:59:00Z"/>
                <w:rFonts w:cstheme="minorHAnsi"/>
                <w:sz w:val="20"/>
                <w:szCs w:val="20"/>
                <w:rPrChange w:id="7972" w:author="Στάθης Καπ" w:date="2023-02-02T17:57:00Z">
                  <w:rPr>
                    <w:del w:id="7973" w:author="Στάθης Καπ" w:date="2023-02-27T01:59:00Z"/>
                    <w:rFonts w:cstheme="minorHAnsi"/>
                    <w:sz w:val="18"/>
                    <w:szCs w:val="18"/>
                  </w:rPr>
                </w:rPrChange>
              </w:rPr>
            </w:pPr>
            <w:del w:id="7974" w:author="Στάθης Καπ" w:date="2023-02-27T01:59:00Z">
              <w:r w:rsidRPr="0037443C" w:rsidDel="001E2354">
                <w:rPr>
                  <w:sz w:val="20"/>
                  <w:szCs w:val="20"/>
                  <w:rPrChange w:id="7975" w:author="Στάθης Καπ" w:date="2023-02-02T17:57:00Z">
                    <w:rPr/>
                  </w:rPrChange>
                </w:rPr>
                <w:delText>73</w:delText>
              </w:r>
            </w:del>
          </w:p>
        </w:tc>
      </w:tr>
      <w:tr w:rsidR="002B540C" w:rsidDel="001E2354" w14:paraId="533A8BAF" w14:textId="3BE7667F" w:rsidTr="00AA2735">
        <w:trPr>
          <w:jc w:val="center"/>
          <w:del w:id="7976" w:author="Στάθης Καπ" w:date="2023-02-27T01:59:00Z"/>
        </w:trPr>
        <w:tc>
          <w:tcPr>
            <w:tcW w:w="1427" w:type="dxa"/>
          </w:tcPr>
          <w:p w14:paraId="6B8FD9A8" w14:textId="10D3EC4D" w:rsidR="002B540C" w:rsidRPr="0037443C" w:rsidDel="001E2354" w:rsidRDefault="002B540C" w:rsidP="002B540C">
            <w:pPr>
              <w:rPr>
                <w:del w:id="7977" w:author="Στάθης Καπ" w:date="2023-02-27T01:59:00Z"/>
                <w:rFonts w:cstheme="minorHAnsi"/>
                <w:sz w:val="20"/>
                <w:szCs w:val="20"/>
                <w:rPrChange w:id="7978" w:author="Στάθης Καπ" w:date="2023-02-02T17:57:00Z">
                  <w:rPr>
                    <w:del w:id="7979" w:author="Στάθης Καπ" w:date="2023-02-27T01:59:00Z"/>
                    <w:rFonts w:cstheme="minorHAnsi"/>
                    <w:sz w:val="18"/>
                    <w:szCs w:val="18"/>
                  </w:rPr>
                </w:rPrChange>
              </w:rPr>
            </w:pPr>
            <w:del w:id="7980" w:author="Στάθης Καπ" w:date="2023-02-27T01:59:00Z">
              <w:r w:rsidRPr="0037443C" w:rsidDel="001E2354">
                <w:rPr>
                  <w:rFonts w:cstheme="minorHAnsi"/>
                  <w:sz w:val="20"/>
                  <w:szCs w:val="20"/>
                  <w:rPrChange w:id="7981"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982" w:author="Στάθης Καπ" w:date="2023-02-27T01:59:00Z"/>
                <w:rFonts w:cstheme="minorHAnsi"/>
                <w:sz w:val="20"/>
                <w:szCs w:val="20"/>
                <w:rPrChange w:id="7983" w:author="Στάθης Καπ" w:date="2023-02-02T17:57:00Z">
                  <w:rPr>
                    <w:del w:id="7984" w:author="Στάθης Καπ" w:date="2023-02-27T01:59:00Z"/>
                    <w:rFonts w:cstheme="minorHAnsi"/>
                    <w:sz w:val="18"/>
                    <w:szCs w:val="18"/>
                  </w:rPr>
                </w:rPrChange>
              </w:rPr>
            </w:pPr>
            <w:del w:id="7985" w:author="Στάθης Καπ" w:date="2023-02-27T01:59:00Z">
              <w:r w:rsidRPr="0037443C" w:rsidDel="001E2354">
                <w:rPr>
                  <w:sz w:val="20"/>
                  <w:szCs w:val="20"/>
                  <w:rPrChange w:id="7986"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987" w:author="Στάθης Καπ" w:date="2023-02-27T01:59:00Z"/>
                <w:rFonts w:cstheme="minorHAnsi"/>
                <w:sz w:val="20"/>
                <w:szCs w:val="20"/>
                <w:rPrChange w:id="7988" w:author="Στάθης Καπ" w:date="2023-02-02T17:57:00Z">
                  <w:rPr>
                    <w:del w:id="7989" w:author="Στάθης Καπ" w:date="2023-02-27T01:59:00Z"/>
                    <w:rFonts w:cstheme="minorHAnsi"/>
                    <w:sz w:val="18"/>
                    <w:szCs w:val="18"/>
                  </w:rPr>
                </w:rPrChange>
              </w:rPr>
            </w:pPr>
            <w:del w:id="7990" w:author="Στάθης Καπ" w:date="2023-02-27T01:59:00Z">
              <w:r w:rsidRPr="0037443C" w:rsidDel="001E2354">
                <w:rPr>
                  <w:sz w:val="20"/>
                  <w:szCs w:val="20"/>
                  <w:rPrChange w:id="7991"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992" w:author="Στάθης Καπ" w:date="2023-02-27T01:59:00Z"/>
                <w:rFonts w:cstheme="minorHAnsi"/>
                <w:sz w:val="20"/>
                <w:szCs w:val="20"/>
                <w:rPrChange w:id="7993" w:author="Στάθης Καπ" w:date="2023-02-02T17:57:00Z">
                  <w:rPr>
                    <w:del w:id="7994" w:author="Στάθης Καπ" w:date="2023-02-27T01:59:00Z"/>
                    <w:rFonts w:cstheme="minorHAnsi"/>
                    <w:sz w:val="18"/>
                    <w:szCs w:val="18"/>
                  </w:rPr>
                </w:rPrChange>
              </w:rPr>
            </w:pPr>
            <w:del w:id="7995" w:author="Στάθης Καπ" w:date="2023-02-27T01:59:00Z">
              <w:r w:rsidRPr="0037443C" w:rsidDel="001E2354">
                <w:rPr>
                  <w:sz w:val="20"/>
                  <w:szCs w:val="20"/>
                  <w:rPrChange w:id="7996"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997" w:author="Στάθης Καπ" w:date="2023-02-27T01:59:00Z"/>
                <w:rFonts w:cstheme="minorHAnsi"/>
                <w:sz w:val="20"/>
                <w:szCs w:val="20"/>
                <w:rPrChange w:id="7998" w:author="Στάθης Καπ" w:date="2023-02-02T17:57:00Z">
                  <w:rPr>
                    <w:del w:id="7999" w:author="Στάθης Καπ" w:date="2023-02-27T01:59:00Z"/>
                    <w:rFonts w:cstheme="minorHAnsi"/>
                    <w:sz w:val="18"/>
                    <w:szCs w:val="18"/>
                  </w:rPr>
                </w:rPrChange>
              </w:rPr>
            </w:pPr>
            <w:del w:id="8000" w:author="Στάθης Καπ" w:date="2023-02-27T01:59:00Z">
              <w:r w:rsidRPr="0037443C" w:rsidDel="001E2354">
                <w:rPr>
                  <w:sz w:val="20"/>
                  <w:szCs w:val="20"/>
                  <w:rPrChange w:id="8001"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002" w:author="Στάθης Καπ" w:date="2023-02-27T01:59:00Z"/>
                <w:rFonts w:cstheme="minorHAnsi"/>
                <w:sz w:val="20"/>
                <w:szCs w:val="20"/>
                <w:rPrChange w:id="8003" w:author="Στάθης Καπ" w:date="2023-02-02T17:57:00Z">
                  <w:rPr>
                    <w:del w:id="8004" w:author="Στάθης Καπ" w:date="2023-02-27T01:59:00Z"/>
                    <w:rFonts w:cstheme="minorHAnsi"/>
                    <w:sz w:val="18"/>
                    <w:szCs w:val="18"/>
                  </w:rPr>
                </w:rPrChange>
              </w:rPr>
            </w:pPr>
            <w:del w:id="8005" w:author="Στάθης Καπ" w:date="2023-02-27T01:59:00Z">
              <w:r w:rsidRPr="0037443C" w:rsidDel="001E2354">
                <w:rPr>
                  <w:sz w:val="20"/>
                  <w:szCs w:val="20"/>
                  <w:rPrChange w:id="8006" w:author="Στάθης Καπ" w:date="2023-02-02T17:57:00Z">
                    <w:rPr/>
                  </w:rPrChange>
                </w:rPr>
                <w:delText>75</w:delText>
              </w:r>
            </w:del>
          </w:p>
        </w:tc>
      </w:tr>
      <w:tr w:rsidR="002B540C" w:rsidDel="001E2354" w14:paraId="1E5047E8" w14:textId="0C6E3142" w:rsidTr="00AA2735">
        <w:trPr>
          <w:jc w:val="center"/>
          <w:del w:id="8007" w:author="Στάθης Καπ" w:date="2023-02-27T01:59:00Z"/>
        </w:trPr>
        <w:tc>
          <w:tcPr>
            <w:tcW w:w="1427" w:type="dxa"/>
          </w:tcPr>
          <w:p w14:paraId="080D9BC8" w14:textId="2AA895CE" w:rsidR="002B540C" w:rsidRPr="0037443C" w:rsidDel="001E2354" w:rsidRDefault="002B540C" w:rsidP="002B540C">
            <w:pPr>
              <w:rPr>
                <w:del w:id="8008" w:author="Στάθης Καπ" w:date="2023-02-27T01:59:00Z"/>
                <w:rFonts w:cstheme="minorHAnsi"/>
                <w:sz w:val="20"/>
                <w:szCs w:val="20"/>
                <w:rPrChange w:id="8009" w:author="Στάθης Καπ" w:date="2023-02-02T17:57:00Z">
                  <w:rPr>
                    <w:del w:id="8010" w:author="Στάθης Καπ" w:date="2023-02-27T01:59:00Z"/>
                    <w:rFonts w:cstheme="minorHAnsi"/>
                    <w:sz w:val="18"/>
                    <w:szCs w:val="18"/>
                  </w:rPr>
                </w:rPrChange>
              </w:rPr>
            </w:pPr>
            <w:del w:id="8011" w:author="Στάθης Καπ" w:date="2023-02-27T01:59:00Z">
              <w:r w:rsidRPr="0037443C" w:rsidDel="001E2354">
                <w:rPr>
                  <w:rFonts w:cstheme="minorHAnsi"/>
                  <w:sz w:val="20"/>
                  <w:szCs w:val="20"/>
                  <w:rPrChange w:id="8012"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013" w:author="Στάθης Καπ" w:date="2023-02-27T01:59:00Z"/>
                <w:rFonts w:cstheme="minorHAnsi"/>
                <w:sz w:val="20"/>
                <w:szCs w:val="20"/>
                <w:rPrChange w:id="8014" w:author="Στάθης Καπ" w:date="2023-02-02T17:57:00Z">
                  <w:rPr>
                    <w:del w:id="8015" w:author="Στάθης Καπ" w:date="2023-02-27T01:59:00Z"/>
                    <w:rFonts w:cstheme="minorHAnsi"/>
                    <w:sz w:val="18"/>
                    <w:szCs w:val="18"/>
                  </w:rPr>
                </w:rPrChange>
              </w:rPr>
            </w:pPr>
            <w:del w:id="8016" w:author="Στάθης Καπ" w:date="2023-02-27T01:59:00Z">
              <w:r w:rsidRPr="0037443C" w:rsidDel="001E2354">
                <w:rPr>
                  <w:sz w:val="20"/>
                  <w:szCs w:val="20"/>
                  <w:rPrChange w:id="8017"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018" w:author="Στάθης Καπ" w:date="2023-02-27T01:59:00Z"/>
                <w:rFonts w:cstheme="minorHAnsi"/>
                <w:sz w:val="20"/>
                <w:szCs w:val="20"/>
                <w:rPrChange w:id="8019" w:author="Στάθης Καπ" w:date="2023-02-02T17:57:00Z">
                  <w:rPr>
                    <w:del w:id="8020" w:author="Στάθης Καπ" w:date="2023-02-27T01:59:00Z"/>
                    <w:rFonts w:cstheme="minorHAnsi"/>
                    <w:sz w:val="18"/>
                    <w:szCs w:val="18"/>
                  </w:rPr>
                </w:rPrChange>
              </w:rPr>
            </w:pPr>
            <w:del w:id="8021" w:author="Στάθης Καπ" w:date="2023-02-27T01:59:00Z">
              <w:r w:rsidRPr="0037443C" w:rsidDel="001E2354">
                <w:rPr>
                  <w:sz w:val="20"/>
                  <w:szCs w:val="20"/>
                  <w:rPrChange w:id="8022"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023" w:author="Στάθης Καπ" w:date="2023-02-27T01:59:00Z"/>
                <w:rFonts w:cstheme="minorHAnsi"/>
                <w:sz w:val="20"/>
                <w:szCs w:val="20"/>
                <w:rPrChange w:id="8024" w:author="Στάθης Καπ" w:date="2023-02-02T17:57:00Z">
                  <w:rPr>
                    <w:del w:id="8025" w:author="Στάθης Καπ" w:date="2023-02-27T01:59:00Z"/>
                    <w:rFonts w:cstheme="minorHAnsi"/>
                    <w:sz w:val="18"/>
                    <w:szCs w:val="18"/>
                  </w:rPr>
                </w:rPrChange>
              </w:rPr>
            </w:pPr>
            <w:del w:id="8026" w:author="Στάθης Καπ" w:date="2023-02-27T01:59:00Z">
              <w:r w:rsidRPr="0037443C" w:rsidDel="001E2354">
                <w:rPr>
                  <w:sz w:val="20"/>
                  <w:szCs w:val="20"/>
                  <w:rPrChange w:id="8027"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028" w:author="Στάθης Καπ" w:date="2023-02-27T01:59:00Z"/>
                <w:rFonts w:cstheme="minorHAnsi"/>
                <w:sz w:val="20"/>
                <w:szCs w:val="20"/>
                <w:rPrChange w:id="8029" w:author="Στάθης Καπ" w:date="2023-02-02T17:57:00Z">
                  <w:rPr>
                    <w:del w:id="8030" w:author="Στάθης Καπ" w:date="2023-02-27T01:59:00Z"/>
                    <w:rFonts w:cstheme="minorHAnsi"/>
                    <w:sz w:val="18"/>
                    <w:szCs w:val="18"/>
                  </w:rPr>
                </w:rPrChange>
              </w:rPr>
            </w:pPr>
            <w:del w:id="8031" w:author="Στάθης Καπ" w:date="2023-02-27T01:59:00Z">
              <w:r w:rsidRPr="0037443C" w:rsidDel="001E2354">
                <w:rPr>
                  <w:sz w:val="20"/>
                  <w:szCs w:val="20"/>
                  <w:rPrChange w:id="8032"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033" w:author="Στάθης Καπ" w:date="2023-02-27T01:59:00Z"/>
                <w:rFonts w:cstheme="minorHAnsi"/>
                <w:sz w:val="20"/>
                <w:szCs w:val="20"/>
                <w:rPrChange w:id="8034" w:author="Στάθης Καπ" w:date="2023-02-02T17:57:00Z">
                  <w:rPr>
                    <w:del w:id="8035" w:author="Στάθης Καπ" w:date="2023-02-27T01:59:00Z"/>
                    <w:rFonts w:cstheme="minorHAnsi"/>
                    <w:sz w:val="18"/>
                    <w:szCs w:val="18"/>
                  </w:rPr>
                </w:rPrChange>
              </w:rPr>
            </w:pPr>
            <w:del w:id="8036" w:author="Στάθης Καπ" w:date="2023-02-27T01:59:00Z">
              <w:r w:rsidRPr="0037443C" w:rsidDel="001E2354">
                <w:rPr>
                  <w:sz w:val="20"/>
                  <w:szCs w:val="20"/>
                  <w:rPrChange w:id="8037" w:author="Στάθης Καπ" w:date="2023-02-02T17:57:00Z">
                    <w:rPr/>
                  </w:rPrChange>
                </w:rPr>
                <w:delText>86</w:delText>
              </w:r>
            </w:del>
          </w:p>
        </w:tc>
      </w:tr>
      <w:tr w:rsidR="002B540C" w:rsidDel="001E2354" w14:paraId="294FD3CF" w14:textId="112BE14D" w:rsidTr="00AA2735">
        <w:trPr>
          <w:jc w:val="center"/>
          <w:del w:id="8038" w:author="Στάθης Καπ" w:date="2023-02-27T01:59:00Z"/>
        </w:trPr>
        <w:tc>
          <w:tcPr>
            <w:tcW w:w="1427" w:type="dxa"/>
          </w:tcPr>
          <w:p w14:paraId="08E3557E" w14:textId="7796F182" w:rsidR="002B540C" w:rsidRPr="0037443C" w:rsidDel="001E2354" w:rsidRDefault="002B540C" w:rsidP="002B540C">
            <w:pPr>
              <w:rPr>
                <w:del w:id="8039" w:author="Στάθης Καπ" w:date="2023-02-27T01:59:00Z"/>
                <w:rFonts w:cstheme="minorHAnsi"/>
                <w:sz w:val="20"/>
                <w:szCs w:val="20"/>
                <w:rPrChange w:id="8040" w:author="Στάθης Καπ" w:date="2023-02-02T17:57:00Z">
                  <w:rPr>
                    <w:del w:id="8041" w:author="Στάθης Καπ" w:date="2023-02-27T01:59:00Z"/>
                    <w:rFonts w:cstheme="minorHAnsi"/>
                    <w:sz w:val="18"/>
                    <w:szCs w:val="18"/>
                  </w:rPr>
                </w:rPrChange>
              </w:rPr>
            </w:pPr>
            <w:del w:id="8042" w:author="Στάθης Καπ" w:date="2023-02-27T01:59:00Z">
              <w:r w:rsidRPr="0037443C" w:rsidDel="001E2354">
                <w:rPr>
                  <w:rFonts w:cstheme="minorHAnsi"/>
                  <w:sz w:val="20"/>
                  <w:szCs w:val="20"/>
                  <w:rPrChange w:id="8043"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044" w:author="Στάθης Καπ" w:date="2023-02-27T01:59:00Z"/>
                <w:rFonts w:cstheme="minorHAnsi"/>
                <w:sz w:val="20"/>
                <w:szCs w:val="20"/>
                <w:rPrChange w:id="8045" w:author="Στάθης Καπ" w:date="2023-02-02T17:57:00Z">
                  <w:rPr>
                    <w:del w:id="8046" w:author="Στάθης Καπ" w:date="2023-02-27T01:59:00Z"/>
                    <w:rFonts w:cstheme="minorHAnsi"/>
                    <w:sz w:val="18"/>
                    <w:szCs w:val="18"/>
                  </w:rPr>
                </w:rPrChange>
              </w:rPr>
            </w:pPr>
            <w:del w:id="8047" w:author="Στάθης Καπ" w:date="2023-02-27T01:59:00Z">
              <w:r w:rsidRPr="0037443C" w:rsidDel="001E2354">
                <w:rPr>
                  <w:sz w:val="20"/>
                  <w:szCs w:val="20"/>
                  <w:rPrChange w:id="8048"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049" w:author="Στάθης Καπ" w:date="2023-02-27T01:59:00Z"/>
                <w:rFonts w:cstheme="minorHAnsi"/>
                <w:sz w:val="20"/>
                <w:szCs w:val="20"/>
                <w:rPrChange w:id="8050" w:author="Στάθης Καπ" w:date="2023-02-02T17:57:00Z">
                  <w:rPr>
                    <w:del w:id="8051" w:author="Στάθης Καπ" w:date="2023-02-27T01:59:00Z"/>
                    <w:rFonts w:cstheme="minorHAnsi"/>
                    <w:sz w:val="18"/>
                    <w:szCs w:val="18"/>
                  </w:rPr>
                </w:rPrChange>
              </w:rPr>
            </w:pPr>
            <w:del w:id="8052" w:author="Στάθης Καπ" w:date="2023-02-27T01:59:00Z">
              <w:r w:rsidRPr="0037443C" w:rsidDel="001E2354">
                <w:rPr>
                  <w:sz w:val="20"/>
                  <w:szCs w:val="20"/>
                  <w:rPrChange w:id="8053"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054" w:author="Στάθης Καπ" w:date="2023-02-27T01:59:00Z"/>
                <w:rFonts w:cstheme="minorHAnsi"/>
                <w:sz w:val="20"/>
                <w:szCs w:val="20"/>
                <w:rPrChange w:id="8055" w:author="Στάθης Καπ" w:date="2023-02-02T17:57:00Z">
                  <w:rPr>
                    <w:del w:id="8056" w:author="Στάθης Καπ" w:date="2023-02-27T01:59:00Z"/>
                    <w:rFonts w:cstheme="minorHAnsi"/>
                    <w:sz w:val="18"/>
                    <w:szCs w:val="18"/>
                  </w:rPr>
                </w:rPrChange>
              </w:rPr>
            </w:pPr>
            <w:del w:id="8057" w:author="Στάθης Καπ" w:date="2023-02-27T01:59:00Z">
              <w:r w:rsidRPr="0037443C" w:rsidDel="001E2354">
                <w:rPr>
                  <w:sz w:val="20"/>
                  <w:szCs w:val="20"/>
                  <w:rPrChange w:id="8058"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059" w:author="Στάθης Καπ" w:date="2023-02-27T01:59:00Z"/>
                <w:rFonts w:cstheme="minorHAnsi"/>
                <w:sz w:val="20"/>
                <w:szCs w:val="20"/>
                <w:rPrChange w:id="8060" w:author="Στάθης Καπ" w:date="2023-02-02T17:57:00Z">
                  <w:rPr>
                    <w:del w:id="8061" w:author="Στάθης Καπ" w:date="2023-02-27T01:59:00Z"/>
                    <w:rFonts w:cstheme="minorHAnsi"/>
                    <w:sz w:val="18"/>
                    <w:szCs w:val="18"/>
                  </w:rPr>
                </w:rPrChange>
              </w:rPr>
            </w:pPr>
            <w:del w:id="8062" w:author="Στάθης Καπ" w:date="2023-02-27T01:59:00Z">
              <w:r w:rsidRPr="0037443C" w:rsidDel="001E2354">
                <w:rPr>
                  <w:sz w:val="20"/>
                  <w:szCs w:val="20"/>
                  <w:rPrChange w:id="8063"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064" w:author="Στάθης Καπ" w:date="2023-02-27T01:59:00Z"/>
                <w:rFonts w:cstheme="minorHAnsi"/>
                <w:sz w:val="20"/>
                <w:szCs w:val="20"/>
                <w:rPrChange w:id="8065" w:author="Στάθης Καπ" w:date="2023-02-02T17:57:00Z">
                  <w:rPr>
                    <w:del w:id="8066" w:author="Στάθης Καπ" w:date="2023-02-27T01:59:00Z"/>
                    <w:rFonts w:cstheme="minorHAnsi"/>
                    <w:sz w:val="18"/>
                    <w:szCs w:val="18"/>
                  </w:rPr>
                </w:rPrChange>
              </w:rPr>
            </w:pPr>
            <w:del w:id="8067" w:author="Στάθης Καπ" w:date="2023-02-27T01:59:00Z">
              <w:r w:rsidRPr="0037443C" w:rsidDel="001E2354">
                <w:rPr>
                  <w:sz w:val="20"/>
                  <w:szCs w:val="20"/>
                  <w:rPrChange w:id="8068" w:author="Στάθης Καπ" w:date="2023-02-02T17:57:00Z">
                    <w:rPr/>
                  </w:rPrChange>
                </w:rPr>
                <w:delText>85</w:delText>
              </w:r>
            </w:del>
          </w:p>
        </w:tc>
      </w:tr>
      <w:tr w:rsidR="002B540C" w:rsidDel="001E2354" w14:paraId="111810A0" w14:textId="4DEAAE18" w:rsidTr="00AA2735">
        <w:trPr>
          <w:jc w:val="center"/>
          <w:del w:id="8069" w:author="Στάθης Καπ" w:date="2023-02-27T01:59:00Z"/>
        </w:trPr>
        <w:tc>
          <w:tcPr>
            <w:tcW w:w="1427" w:type="dxa"/>
          </w:tcPr>
          <w:p w14:paraId="767D6418" w14:textId="4C65559F" w:rsidR="002B540C" w:rsidRPr="0037443C" w:rsidDel="001E2354" w:rsidRDefault="002B540C" w:rsidP="002B540C">
            <w:pPr>
              <w:rPr>
                <w:del w:id="8070" w:author="Στάθης Καπ" w:date="2023-02-27T01:59:00Z"/>
                <w:rFonts w:cstheme="minorHAnsi"/>
                <w:sz w:val="20"/>
                <w:szCs w:val="20"/>
                <w:rPrChange w:id="8071" w:author="Στάθης Καπ" w:date="2023-02-02T17:57:00Z">
                  <w:rPr>
                    <w:del w:id="8072" w:author="Στάθης Καπ" w:date="2023-02-27T01:59:00Z"/>
                    <w:rFonts w:cstheme="minorHAnsi"/>
                    <w:sz w:val="18"/>
                    <w:szCs w:val="18"/>
                  </w:rPr>
                </w:rPrChange>
              </w:rPr>
            </w:pPr>
            <w:del w:id="8073" w:author="Στάθης Καπ" w:date="2023-02-27T01:59:00Z">
              <w:r w:rsidRPr="0037443C" w:rsidDel="001E2354">
                <w:rPr>
                  <w:rFonts w:cstheme="minorHAnsi"/>
                  <w:sz w:val="20"/>
                  <w:szCs w:val="20"/>
                  <w:rPrChange w:id="8074"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075" w:author="Στάθης Καπ" w:date="2023-02-27T01:59:00Z"/>
                <w:rFonts w:cstheme="minorHAnsi"/>
                <w:sz w:val="20"/>
                <w:szCs w:val="20"/>
                <w:rPrChange w:id="8076" w:author="Στάθης Καπ" w:date="2023-02-02T17:57:00Z">
                  <w:rPr>
                    <w:del w:id="8077" w:author="Στάθης Καπ" w:date="2023-02-27T01:59:00Z"/>
                    <w:rFonts w:cstheme="minorHAnsi"/>
                    <w:sz w:val="18"/>
                    <w:szCs w:val="18"/>
                  </w:rPr>
                </w:rPrChange>
              </w:rPr>
              <w:pPrChange w:id="8078" w:author="Στάθης Καπ" w:date="2023-02-02T17:50:00Z">
                <w:pPr/>
              </w:pPrChange>
            </w:pPr>
            <w:del w:id="8079" w:author="Στάθης Καπ" w:date="2023-02-27T01:59:00Z">
              <w:r w:rsidRPr="0037443C" w:rsidDel="001E2354">
                <w:rPr>
                  <w:sz w:val="20"/>
                  <w:szCs w:val="20"/>
                  <w:rPrChange w:id="8080"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081" w:author="Στάθης Καπ" w:date="2023-02-27T01:59:00Z"/>
                <w:rFonts w:cstheme="minorHAnsi"/>
                <w:sz w:val="20"/>
                <w:szCs w:val="20"/>
                <w:rPrChange w:id="8082" w:author="Στάθης Καπ" w:date="2023-02-02T17:57:00Z">
                  <w:rPr>
                    <w:del w:id="8083" w:author="Στάθης Καπ" w:date="2023-02-27T01:59:00Z"/>
                    <w:rFonts w:cstheme="minorHAnsi"/>
                    <w:sz w:val="18"/>
                    <w:szCs w:val="18"/>
                  </w:rPr>
                </w:rPrChange>
              </w:rPr>
            </w:pPr>
            <w:del w:id="8084" w:author="Στάθης Καπ" w:date="2023-02-27T01:59:00Z">
              <w:r w:rsidRPr="0037443C" w:rsidDel="001E2354">
                <w:rPr>
                  <w:sz w:val="20"/>
                  <w:szCs w:val="20"/>
                  <w:rPrChange w:id="8085"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086" w:author="Στάθης Καπ" w:date="2023-02-27T01:59:00Z"/>
                <w:rFonts w:cstheme="minorHAnsi"/>
                <w:sz w:val="20"/>
                <w:szCs w:val="20"/>
                <w:rPrChange w:id="8087" w:author="Στάθης Καπ" w:date="2023-02-02T17:57:00Z">
                  <w:rPr>
                    <w:del w:id="8088" w:author="Στάθης Καπ" w:date="2023-02-27T01:59:00Z"/>
                    <w:rFonts w:cstheme="minorHAnsi"/>
                    <w:sz w:val="18"/>
                    <w:szCs w:val="18"/>
                  </w:rPr>
                </w:rPrChange>
              </w:rPr>
            </w:pPr>
            <w:del w:id="8089" w:author="Στάθης Καπ" w:date="2023-02-27T01:59:00Z">
              <w:r w:rsidRPr="0037443C" w:rsidDel="001E2354">
                <w:rPr>
                  <w:sz w:val="20"/>
                  <w:szCs w:val="20"/>
                  <w:rPrChange w:id="8090"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091" w:author="Στάθης Καπ" w:date="2023-02-27T01:59:00Z"/>
                <w:rFonts w:cstheme="minorHAnsi"/>
                <w:sz w:val="20"/>
                <w:szCs w:val="20"/>
                <w:rPrChange w:id="8092" w:author="Στάθης Καπ" w:date="2023-02-02T17:57:00Z">
                  <w:rPr>
                    <w:del w:id="8093" w:author="Στάθης Καπ" w:date="2023-02-27T01:59:00Z"/>
                    <w:rFonts w:cstheme="minorHAnsi"/>
                    <w:sz w:val="18"/>
                    <w:szCs w:val="18"/>
                  </w:rPr>
                </w:rPrChange>
              </w:rPr>
            </w:pPr>
            <w:del w:id="8094" w:author="Στάθης Καπ" w:date="2023-02-27T01:59:00Z">
              <w:r w:rsidRPr="0037443C" w:rsidDel="001E2354">
                <w:rPr>
                  <w:sz w:val="20"/>
                  <w:szCs w:val="20"/>
                  <w:rPrChange w:id="8095"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096" w:author="Στάθης Καπ" w:date="2023-02-27T01:59:00Z"/>
                <w:rFonts w:cstheme="minorHAnsi"/>
                <w:sz w:val="20"/>
                <w:szCs w:val="20"/>
                <w:rPrChange w:id="8097" w:author="Στάθης Καπ" w:date="2023-02-02T17:57:00Z">
                  <w:rPr>
                    <w:del w:id="8098" w:author="Στάθης Καπ" w:date="2023-02-27T01:59:00Z"/>
                    <w:rFonts w:cstheme="minorHAnsi"/>
                    <w:sz w:val="18"/>
                    <w:szCs w:val="18"/>
                  </w:rPr>
                </w:rPrChange>
              </w:rPr>
            </w:pPr>
            <w:del w:id="8099" w:author="Στάθης Καπ" w:date="2023-02-27T01:59:00Z">
              <w:r w:rsidRPr="0037443C" w:rsidDel="001E2354">
                <w:rPr>
                  <w:sz w:val="20"/>
                  <w:szCs w:val="20"/>
                  <w:rPrChange w:id="8100" w:author="Στάθης Καπ" w:date="2023-02-02T17:57:00Z">
                    <w:rPr/>
                  </w:rPrChange>
                </w:rPr>
                <w:delText>54</w:delText>
              </w:r>
            </w:del>
          </w:p>
        </w:tc>
      </w:tr>
      <w:tr w:rsidR="002B540C" w:rsidDel="001E2354" w14:paraId="63C8A97B" w14:textId="508C28F3" w:rsidTr="00AA2735">
        <w:trPr>
          <w:jc w:val="center"/>
          <w:del w:id="8101" w:author="Στάθης Καπ" w:date="2023-02-27T01:59:00Z"/>
        </w:trPr>
        <w:tc>
          <w:tcPr>
            <w:tcW w:w="1427" w:type="dxa"/>
          </w:tcPr>
          <w:p w14:paraId="634286F7" w14:textId="258367CF" w:rsidR="002B540C" w:rsidRPr="0037443C" w:rsidDel="001E2354" w:rsidRDefault="002B540C" w:rsidP="002B540C">
            <w:pPr>
              <w:rPr>
                <w:del w:id="8102" w:author="Στάθης Καπ" w:date="2023-02-27T01:59:00Z"/>
                <w:rFonts w:cstheme="minorHAnsi"/>
                <w:sz w:val="20"/>
                <w:szCs w:val="20"/>
                <w:rPrChange w:id="8103" w:author="Στάθης Καπ" w:date="2023-02-02T17:57:00Z">
                  <w:rPr>
                    <w:del w:id="8104" w:author="Στάθης Καπ" w:date="2023-02-27T01:59:00Z"/>
                    <w:rFonts w:cstheme="minorHAnsi"/>
                    <w:sz w:val="18"/>
                    <w:szCs w:val="18"/>
                  </w:rPr>
                </w:rPrChange>
              </w:rPr>
            </w:pPr>
            <w:del w:id="8105" w:author="Στάθης Καπ" w:date="2023-02-27T01:59:00Z">
              <w:r w:rsidRPr="0037443C" w:rsidDel="001E2354">
                <w:rPr>
                  <w:rFonts w:cstheme="minorHAnsi"/>
                  <w:sz w:val="20"/>
                  <w:szCs w:val="20"/>
                  <w:rPrChange w:id="8106"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107" w:author="Στάθης Καπ" w:date="2023-02-27T01:59:00Z"/>
                <w:rFonts w:cstheme="minorHAnsi"/>
                <w:sz w:val="20"/>
                <w:szCs w:val="20"/>
                <w:rPrChange w:id="8108" w:author="Στάθης Καπ" w:date="2023-02-02T17:57:00Z">
                  <w:rPr>
                    <w:del w:id="8109" w:author="Στάθης Καπ" w:date="2023-02-27T01:59:00Z"/>
                    <w:rFonts w:cstheme="minorHAnsi"/>
                    <w:sz w:val="18"/>
                    <w:szCs w:val="18"/>
                  </w:rPr>
                </w:rPrChange>
              </w:rPr>
            </w:pPr>
            <w:del w:id="8110" w:author="Στάθης Καπ" w:date="2023-02-27T01:59:00Z">
              <w:r w:rsidRPr="0037443C" w:rsidDel="001E2354">
                <w:rPr>
                  <w:sz w:val="20"/>
                  <w:szCs w:val="20"/>
                  <w:rPrChange w:id="8111"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112" w:author="Στάθης Καπ" w:date="2023-02-27T01:59:00Z"/>
                <w:rFonts w:cstheme="minorHAnsi"/>
                <w:sz w:val="20"/>
                <w:szCs w:val="20"/>
                <w:rPrChange w:id="8113" w:author="Στάθης Καπ" w:date="2023-02-02T17:57:00Z">
                  <w:rPr>
                    <w:del w:id="8114" w:author="Στάθης Καπ" w:date="2023-02-27T01:59:00Z"/>
                    <w:rFonts w:cstheme="minorHAnsi"/>
                    <w:sz w:val="18"/>
                    <w:szCs w:val="18"/>
                  </w:rPr>
                </w:rPrChange>
              </w:rPr>
            </w:pPr>
            <w:del w:id="8115" w:author="Στάθης Καπ" w:date="2023-02-27T01:59:00Z">
              <w:r w:rsidRPr="0037443C" w:rsidDel="001E2354">
                <w:rPr>
                  <w:sz w:val="20"/>
                  <w:szCs w:val="20"/>
                  <w:rPrChange w:id="8116"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117" w:author="Στάθης Καπ" w:date="2023-02-27T01:59:00Z"/>
                <w:rFonts w:cstheme="minorHAnsi"/>
                <w:sz w:val="20"/>
                <w:szCs w:val="20"/>
                <w:rPrChange w:id="8118" w:author="Στάθης Καπ" w:date="2023-02-02T17:57:00Z">
                  <w:rPr>
                    <w:del w:id="8119" w:author="Στάθης Καπ" w:date="2023-02-27T01:59:00Z"/>
                    <w:rFonts w:cstheme="minorHAnsi"/>
                    <w:sz w:val="18"/>
                    <w:szCs w:val="18"/>
                  </w:rPr>
                </w:rPrChange>
              </w:rPr>
            </w:pPr>
            <w:del w:id="8120" w:author="Στάθης Καπ" w:date="2023-02-27T01:59:00Z">
              <w:r w:rsidRPr="0037443C" w:rsidDel="001E2354">
                <w:rPr>
                  <w:sz w:val="20"/>
                  <w:szCs w:val="20"/>
                  <w:rPrChange w:id="8121"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122" w:author="Στάθης Καπ" w:date="2023-02-27T01:59:00Z"/>
                <w:rFonts w:cstheme="minorHAnsi"/>
                <w:sz w:val="20"/>
                <w:szCs w:val="20"/>
                <w:rPrChange w:id="8123" w:author="Στάθης Καπ" w:date="2023-02-02T17:57:00Z">
                  <w:rPr>
                    <w:del w:id="8124" w:author="Στάθης Καπ" w:date="2023-02-27T01:59:00Z"/>
                    <w:rFonts w:cstheme="minorHAnsi"/>
                    <w:sz w:val="18"/>
                    <w:szCs w:val="18"/>
                  </w:rPr>
                </w:rPrChange>
              </w:rPr>
            </w:pPr>
            <w:del w:id="8125" w:author="Στάθης Καπ" w:date="2023-02-27T01:59:00Z">
              <w:r w:rsidRPr="0037443C" w:rsidDel="001E2354">
                <w:rPr>
                  <w:sz w:val="20"/>
                  <w:szCs w:val="20"/>
                  <w:rPrChange w:id="8126"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127" w:author="Στάθης Καπ" w:date="2023-02-27T01:59:00Z"/>
                <w:rFonts w:cstheme="minorHAnsi"/>
                <w:sz w:val="20"/>
                <w:szCs w:val="20"/>
                <w:rPrChange w:id="8128" w:author="Στάθης Καπ" w:date="2023-02-02T17:57:00Z">
                  <w:rPr>
                    <w:del w:id="8129" w:author="Στάθης Καπ" w:date="2023-02-27T01:59:00Z"/>
                    <w:rFonts w:cstheme="minorHAnsi"/>
                    <w:sz w:val="18"/>
                    <w:szCs w:val="18"/>
                  </w:rPr>
                </w:rPrChange>
              </w:rPr>
            </w:pPr>
            <w:del w:id="8130" w:author="Στάθης Καπ" w:date="2023-02-27T01:59:00Z">
              <w:r w:rsidRPr="0037443C" w:rsidDel="001E2354">
                <w:rPr>
                  <w:sz w:val="20"/>
                  <w:szCs w:val="20"/>
                  <w:rPrChange w:id="8131" w:author="Στάθης Καπ" w:date="2023-02-02T17:57:00Z">
                    <w:rPr/>
                  </w:rPrChange>
                </w:rPr>
                <w:delText>66</w:delText>
              </w:r>
            </w:del>
          </w:p>
        </w:tc>
      </w:tr>
      <w:tr w:rsidR="002B540C" w:rsidDel="001E2354" w14:paraId="67BA0188" w14:textId="34BC064A" w:rsidTr="00AA2735">
        <w:trPr>
          <w:jc w:val="center"/>
          <w:del w:id="8132" w:author="Στάθης Καπ" w:date="2023-02-27T01:59:00Z"/>
        </w:trPr>
        <w:tc>
          <w:tcPr>
            <w:tcW w:w="1427" w:type="dxa"/>
          </w:tcPr>
          <w:p w14:paraId="241AC0A2" w14:textId="5BB0CBEC" w:rsidR="002B540C" w:rsidRPr="0037443C" w:rsidDel="001E2354" w:rsidRDefault="002B540C" w:rsidP="002B540C">
            <w:pPr>
              <w:rPr>
                <w:del w:id="8133" w:author="Στάθης Καπ" w:date="2023-02-27T01:59:00Z"/>
                <w:rFonts w:cstheme="minorHAnsi"/>
                <w:sz w:val="20"/>
                <w:szCs w:val="20"/>
                <w:rPrChange w:id="8134" w:author="Στάθης Καπ" w:date="2023-02-02T17:57:00Z">
                  <w:rPr>
                    <w:del w:id="8135" w:author="Στάθης Καπ" w:date="2023-02-27T01:59:00Z"/>
                    <w:rFonts w:cstheme="minorHAnsi"/>
                    <w:sz w:val="18"/>
                    <w:szCs w:val="18"/>
                  </w:rPr>
                </w:rPrChange>
              </w:rPr>
            </w:pPr>
            <w:del w:id="8136" w:author="Στάθης Καπ" w:date="2023-02-27T01:59:00Z">
              <w:r w:rsidRPr="0037443C" w:rsidDel="001E2354">
                <w:rPr>
                  <w:rFonts w:cstheme="minorHAnsi"/>
                  <w:sz w:val="20"/>
                  <w:szCs w:val="20"/>
                  <w:rPrChange w:id="8137"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138" w:author="Στάθης Καπ" w:date="2023-02-27T01:59:00Z"/>
                <w:rFonts w:cstheme="minorHAnsi"/>
                <w:sz w:val="20"/>
                <w:szCs w:val="20"/>
                <w:rPrChange w:id="8139" w:author="Στάθης Καπ" w:date="2023-02-02T17:57:00Z">
                  <w:rPr>
                    <w:del w:id="8140" w:author="Στάθης Καπ" w:date="2023-02-27T01:59:00Z"/>
                    <w:rFonts w:cstheme="minorHAnsi"/>
                    <w:sz w:val="18"/>
                    <w:szCs w:val="18"/>
                  </w:rPr>
                </w:rPrChange>
              </w:rPr>
            </w:pPr>
            <w:del w:id="8141" w:author="Στάθης Καπ" w:date="2023-02-27T01:59:00Z">
              <w:r w:rsidRPr="0037443C" w:rsidDel="001E2354">
                <w:rPr>
                  <w:sz w:val="20"/>
                  <w:szCs w:val="20"/>
                  <w:rPrChange w:id="8142"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143" w:author="Στάθης Καπ" w:date="2023-02-27T01:59:00Z"/>
                <w:rFonts w:cstheme="minorHAnsi"/>
                <w:sz w:val="20"/>
                <w:szCs w:val="20"/>
                <w:rPrChange w:id="8144" w:author="Στάθης Καπ" w:date="2023-02-02T17:57:00Z">
                  <w:rPr>
                    <w:del w:id="8145" w:author="Στάθης Καπ" w:date="2023-02-27T01:59:00Z"/>
                    <w:rFonts w:cstheme="minorHAnsi"/>
                    <w:sz w:val="18"/>
                    <w:szCs w:val="18"/>
                  </w:rPr>
                </w:rPrChange>
              </w:rPr>
            </w:pPr>
            <w:del w:id="8146" w:author="Στάθης Καπ" w:date="2023-02-27T01:59:00Z">
              <w:r w:rsidRPr="0037443C" w:rsidDel="001E2354">
                <w:rPr>
                  <w:sz w:val="20"/>
                  <w:szCs w:val="20"/>
                  <w:rPrChange w:id="8147"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148" w:author="Στάθης Καπ" w:date="2023-02-27T01:59:00Z"/>
                <w:rFonts w:cstheme="minorHAnsi"/>
                <w:sz w:val="20"/>
                <w:szCs w:val="20"/>
                <w:rPrChange w:id="8149" w:author="Στάθης Καπ" w:date="2023-02-02T17:57:00Z">
                  <w:rPr>
                    <w:del w:id="8150" w:author="Στάθης Καπ" w:date="2023-02-27T01:59:00Z"/>
                    <w:rFonts w:cstheme="minorHAnsi"/>
                    <w:sz w:val="18"/>
                    <w:szCs w:val="18"/>
                  </w:rPr>
                </w:rPrChange>
              </w:rPr>
            </w:pPr>
            <w:del w:id="8151" w:author="Στάθης Καπ" w:date="2023-02-27T01:59:00Z">
              <w:r w:rsidRPr="0037443C" w:rsidDel="001E2354">
                <w:rPr>
                  <w:sz w:val="20"/>
                  <w:szCs w:val="20"/>
                  <w:rPrChange w:id="8152"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153" w:author="Στάθης Καπ" w:date="2023-02-27T01:59:00Z"/>
                <w:rFonts w:cstheme="minorHAnsi"/>
                <w:sz w:val="20"/>
                <w:szCs w:val="20"/>
                <w:rPrChange w:id="8154" w:author="Στάθης Καπ" w:date="2023-02-02T17:57:00Z">
                  <w:rPr>
                    <w:del w:id="8155" w:author="Στάθης Καπ" w:date="2023-02-27T01:59:00Z"/>
                    <w:rFonts w:cstheme="minorHAnsi"/>
                    <w:sz w:val="18"/>
                    <w:szCs w:val="18"/>
                  </w:rPr>
                </w:rPrChange>
              </w:rPr>
            </w:pPr>
            <w:del w:id="8156" w:author="Στάθης Καπ" w:date="2023-02-27T01:59:00Z">
              <w:r w:rsidRPr="0037443C" w:rsidDel="001E2354">
                <w:rPr>
                  <w:sz w:val="20"/>
                  <w:szCs w:val="20"/>
                  <w:rPrChange w:id="8157"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158" w:author="Στάθης Καπ" w:date="2023-02-27T01:59:00Z"/>
                <w:rFonts w:cstheme="minorHAnsi"/>
                <w:sz w:val="20"/>
                <w:szCs w:val="20"/>
                <w:rPrChange w:id="8159" w:author="Στάθης Καπ" w:date="2023-02-02T17:57:00Z">
                  <w:rPr>
                    <w:del w:id="8160" w:author="Στάθης Καπ" w:date="2023-02-27T01:59:00Z"/>
                    <w:rFonts w:cstheme="minorHAnsi"/>
                    <w:sz w:val="18"/>
                    <w:szCs w:val="18"/>
                  </w:rPr>
                </w:rPrChange>
              </w:rPr>
            </w:pPr>
            <w:del w:id="8161" w:author="Στάθης Καπ" w:date="2023-02-27T01:59:00Z">
              <w:r w:rsidRPr="0037443C" w:rsidDel="001E2354">
                <w:rPr>
                  <w:sz w:val="20"/>
                  <w:szCs w:val="20"/>
                  <w:rPrChange w:id="8162" w:author="Στάθης Καπ" w:date="2023-02-02T17:57:00Z">
                    <w:rPr/>
                  </w:rPrChange>
                </w:rPr>
                <w:delText>76</w:delText>
              </w:r>
            </w:del>
          </w:p>
        </w:tc>
      </w:tr>
      <w:tr w:rsidR="002B540C" w:rsidDel="001E2354" w14:paraId="768CA500" w14:textId="60EB2E57" w:rsidTr="00AA2735">
        <w:trPr>
          <w:jc w:val="center"/>
          <w:del w:id="8163" w:author="Στάθης Καπ" w:date="2023-02-27T01:59:00Z"/>
        </w:trPr>
        <w:tc>
          <w:tcPr>
            <w:tcW w:w="1427" w:type="dxa"/>
          </w:tcPr>
          <w:p w14:paraId="65D9B684" w14:textId="33472858" w:rsidR="002B540C" w:rsidRPr="0037443C" w:rsidDel="001E2354" w:rsidRDefault="002B540C" w:rsidP="002B540C">
            <w:pPr>
              <w:rPr>
                <w:del w:id="8164" w:author="Στάθης Καπ" w:date="2023-02-27T01:59:00Z"/>
                <w:rFonts w:cstheme="minorHAnsi"/>
                <w:sz w:val="20"/>
                <w:szCs w:val="20"/>
                <w:rPrChange w:id="8165" w:author="Στάθης Καπ" w:date="2023-02-02T17:57:00Z">
                  <w:rPr>
                    <w:del w:id="8166" w:author="Στάθης Καπ" w:date="2023-02-27T01:59:00Z"/>
                    <w:rFonts w:cstheme="minorHAnsi"/>
                    <w:sz w:val="18"/>
                    <w:szCs w:val="18"/>
                  </w:rPr>
                </w:rPrChange>
              </w:rPr>
            </w:pPr>
            <w:del w:id="8167" w:author="Στάθης Καπ" w:date="2023-02-27T01:59:00Z">
              <w:r w:rsidRPr="0037443C" w:rsidDel="001E2354">
                <w:rPr>
                  <w:rFonts w:cstheme="minorHAnsi"/>
                  <w:sz w:val="20"/>
                  <w:szCs w:val="20"/>
                  <w:rPrChange w:id="8168"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169" w:author="Στάθης Καπ" w:date="2023-02-27T01:59:00Z"/>
                <w:rFonts w:cstheme="minorHAnsi"/>
                <w:sz w:val="20"/>
                <w:szCs w:val="20"/>
                <w:rPrChange w:id="8170" w:author="Στάθης Καπ" w:date="2023-02-02T17:57:00Z">
                  <w:rPr>
                    <w:del w:id="8171" w:author="Στάθης Καπ" w:date="2023-02-27T01:59:00Z"/>
                    <w:rFonts w:cstheme="minorHAnsi"/>
                    <w:sz w:val="18"/>
                    <w:szCs w:val="18"/>
                  </w:rPr>
                </w:rPrChange>
              </w:rPr>
            </w:pPr>
            <w:del w:id="8172" w:author="Στάθης Καπ" w:date="2023-02-27T01:59:00Z">
              <w:r w:rsidRPr="0037443C" w:rsidDel="001E2354">
                <w:rPr>
                  <w:sz w:val="20"/>
                  <w:szCs w:val="20"/>
                  <w:rPrChange w:id="8173"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174" w:author="Στάθης Καπ" w:date="2023-02-27T01:59:00Z"/>
                <w:rFonts w:cstheme="minorHAnsi"/>
                <w:sz w:val="20"/>
                <w:szCs w:val="20"/>
                <w:rPrChange w:id="8175" w:author="Στάθης Καπ" w:date="2023-02-02T17:57:00Z">
                  <w:rPr>
                    <w:del w:id="8176" w:author="Στάθης Καπ" w:date="2023-02-27T01:59:00Z"/>
                    <w:rFonts w:cstheme="minorHAnsi"/>
                    <w:sz w:val="18"/>
                    <w:szCs w:val="18"/>
                  </w:rPr>
                </w:rPrChange>
              </w:rPr>
            </w:pPr>
            <w:del w:id="8177" w:author="Στάθης Καπ" w:date="2023-02-27T01:59:00Z">
              <w:r w:rsidRPr="0037443C" w:rsidDel="001E2354">
                <w:rPr>
                  <w:sz w:val="20"/>
                  <w:szCs w:val="20"/>
                  <w:rPrChange w:id="8178"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179" w:author="Στάθης Καπ" w:date="2023-02-27T01:59:00Z"/>
                <w:rFonts w:cstheme="minorHAnsi"/>
                <w:sz w:val="20"/>
                <w:szCs w:val="20"/>
                <w:rPrChange w:id="8180" w:author="Στάθης Καπ" w:date="2023-02-02T17:57:00Z">
                  <w:rPr>
                    <w:del w:id="8181" w:author="Στάθης Καπ" w:date="2023-02-27T01:59:00Z"/>
                    <w:rFonts w:cstheme="minorHAnsi"/>
                    <w:sz w:val="18"/>
                    <w:szCs w:val="18"/>
                  </w:rPr>
                </w:rPrChange>
              </w:rPr>
            </w:pPr>
            <w:del w:id="8182" w:author="Στάθης Καπ" w:date="2023-02-27T01:59:00Z">
              <w:r w:rsidRPr="0037443C" w:rsidDel="001E2354">
                <w:rPr>
                  <w:sz w:val="20"/>
                  <w:szCs w:val="20"/>
                  <w:rPrChange w:id="8183"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184" w:author="Στάθης Καπ" w:date="2023-02-27T01:59:00Z"/>
                <w:rFonts w:cstheme="minorHAnsi"/>
                <w:sz w:val="20"/>
                <w:szCs w:val="20"/>
                <w:rPrChange w:id="8185" w:author="Στάθης Καπ" w:date="2023-02-02T17:57:00Z">
                  <w:rPr>
                    <w:del w:id="8186" w:author="Στάθης Καπ" w:date="2023-02-27T01:59:00Z"/>
                    <w:rFonts w:cstheme="minorHAnsi"/>
                    <w:sz w:val="18"/>
                    <w:szCs w:val="18"/>
                  </w:rPr>
                </w:rPrChange>
              </w:rPr>
            </w:pPr>
            <w:del w:id="8187" w:author="Στάθης Καπ" w:date="2023-02-27T01:59:00Z">
              <w:r w:rsidRPr="0037443C" w:rsidDel="001E2354">
                <w:rPr>
                  <w:sz w:val="20"/>
                  <w:szCs w:val="20"/>
                  <w:rPrChange w:id="8188"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189" w:author="Στάθης Καπ" w:date="2023-02-27T01:59:00Z"/>
                <w:rFonts w:cstheme="minorHAnsi"/>
                <w:sz w:val="20"/>
                <w:szCs w:val="20"/>
                <w:rPrChange w:id="8190" w:author="Στάθης Καπ" w:date="2023-02-02T17:57:00Z">
                  <w:rPr>
                    <w:del w:id="8191" w:author="Στάθης Καπ" w:date="2023-02-27T01:59:00Z"/>
                    <w:rFonts w:cstheme="minorHAnsi"/>
                    <w:sz w:val="18"/>
                    <w:szCs w:val="18"/>
                  </w:rPr>
                </w:rPrChange>
              </w:rPr>
            </w:pPr>
            <w:del w:id="8192" w:author="Στάθης Καπ" w:date="2023-02-27T01:59:00Z">
              <w:r w:rsidRPr="0037443C" w:rsidDel="001E2354">
                <w:rPr>
                  <w:sz w:val="20"/>
                  <w:szCs w:val="20"/>
                  <w:rPrChange w:id="8193" w:author="Στάθης Καπ" w:date="2023-02-02T17:57:00Z">
                    <w:rPr/>
                  </w:rPrChange>
                </w:rPr>
                <w:delText>89</w:delText>
              </w:r>
            </w:del>
          </w:p>
        </w:tc>
      </w:tr>
    </w:tbl>
    <w:p w14:paraId="37EFEB82" w14:textId="09ED9DFF" w:rsidR="00833224" w:rsidDel="00CE5D60" w:rsidRDefault="0007513A" w:rsidP="00CE5D60">
      <w:pPr>
        <w:rPr>
          <w:del w:id="8194" w:author="Στάθης Καπ" w:date="2023-02-27T01:59:00Z"/>
          <w:rFonts w:cstheme="minorHAnsi"/>
          <w:color w:val="333333"/>
          <w:lang w:val="el-GR"/>
        </w:rPr>
      </w:pPr>
      <w:ins w:id="8195" w:author="Στάθης Καπ" w:date="2023-02-28T07:52:00Z">
        <w:r w:rsidRPr="009123A3">
          <w:rPr>
            <w:rFonts w:cstheme="minorHAnsi"/>
            <w:lang w:val="el-GR"/>
          </w:rPr>
          <w:t>Οι υπολογισμοί έγιναν σε ένα</w:t>
        </w:r>
      </w:ins>
      <w:ins w:id="8196" w:author="Στάθης Καπ" w:date="2023-02-28T08:12:00Z">
        <w:r w:rsidR="00DC677A" w:rsidRPr="009123A3">
          <w:rPr>
            <w:rFonts w:cstheme="minorHAnsi"/>
            <w:lang w:val="el-GR"/>
            <w:rPrChange w:id="8197" w:author="Στάθης Καπ" w:date="2023-02-28T16:55:00Z">
              <w:rPr/>
            </w:rPrChange>
          </w:rPr>
          <w:t xml:space="preserve"> </w:t>
        </w:r>
        <w:r w:rsidR="00DC677A" w:rsidRPr="009123A3">
          <w:rPr>
            <w:rFonts w:cstheme="minorHAnsi"/>
            <w:color w:val="16191F"/>
            <w:shd w:val="clear" w:color="auto" w:fill="FFFFFF"/>
            <w:rPrChange w:id="8198"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199"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200" w:author="Στάθης Καπ" w:date="2023-02-28T16:55:00Z">
              <w:rPr>
                <w:rFonts w:ascii="Roboto" w:hAnsi="Roboto"/>
                <w:color w:val="16191F"/>
                <w:sz w:val="21"/>
                <w:szCs w:val="21"/>
                <w:shd w:val="clear" w:color="auto" w:fill="FFFFFF"/>
              </w:rPr>
            </w:rPrChange>
          </w:rPr>
          <w:t>medium</w:t>
        </w:r>
      </w:ins>
      <w:ins w:id="8201"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202" w:author="Στάθης Καπ" w:date="2023-02-28T16:55:00Z">
              <w:rPr/>
            </w:rPrChange>
          </w:rPr>
          <w:t xml:space="preserve"> </w:t>
        </w:r>
      </w:ins>
      <w:ins w:id="8203"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204"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205"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20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07"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20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09"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21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1"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212" w:author="Στάθης Καπ" w:date="2023-02-28T16:55:00Z">
              <w:rPr>
                <w:rFonts w:ascii="Helvetica" w:hAnsi="Helvetica" w:cs="Helvetica"/>
                <w:color w:val="333333"/>
                <w:sz w:val="21"/>
                <w:szCs w:val="21"/>
                <w:lang w:val="el-GR"/>
              </w:rPr>
            </w:rPrChange>
          </w:rPr>
          <w:t xml:space="preserve"> και </w:t>
        </w:r>
      </w:ins>
      <w:ins w:id="8213" w:author="Στάθης Καπ" w:date="2023-02-28T08:21:00Z">
        <w:r w:rsidR="00DC677A" w:rsidRPr="009123A3">
          <w:rPr>
            <w:rFonts w:cstheme="minorHAnsi"/>
            <w:color w:val="333333"/>
            <w:lang w:val="el-GR"/>
            <w:rPrChange w:id="8214"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215"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216" w:author="Στάθης Καπ" w:date="2023-02-28T16:55:00Z">
              <w:rPr>
                <w:rFonts w:ascii="Helvetica" w:hAnsi="Helvetica" w:cs="Helvetica"/>
                <w:color w:val="333333"/>
                <w:sz w:val="21"/>
                <w:szCs w:val="21"/>
              </w:rPr>
            </w:rPrChange>
          </w:rPr>
          <w:t xml:space="preserve"> </w:t>
        </w:r>
      </w:ins>
      <w:ins w:id="8217" w:author="Στάθης Καπ" w:date="2023-02-28T08:13:00Z">
        <w:r w:rsidR="00DC677A" w:rsidRPr="009123A3">
          <w:rPr>
            <w:rFonts w:cstheme="minorHAnsi"/>
            <w:color w:val="333333"/>
            <w:lang w:val="el-GR"/>
            <w:rPrChange w:id="8218" w:author="Στάθης Καπ" w:date="2023-02-28T16:55:00Z">
              <w:rPr>
                <w:rFonts w:ascii="Helvetica" w:hAnsi="Helvetica" w:cs="Helvetica"/>
                <w:color w:val="333333"/>
                <w:sz w:val="21"/>
                <w:szCs w:val="21"/>
                <w:lang w:val="el-GR"/>
              </w:rPr>
            </w:rPrChange>
          </w:rPr>
          <w:t>4</w:t>
        </w:r>
      </w:ins>
      <w:ins w:id="8219" w:author="Στάθης Καπ" w:date="2023-02-28T08:14:00Z">
        <w:r w:rsidR="00DC677A" w:rsidRPr="009123A3">
          <w:rPr>
            <w:rFonts w:cstheme="minorHAnsi"/>
            <w:color w:val="333333"/>
            <w:rPrChange w:id="8220" w:author="Στάθης Καπ" w:date="2023-02-28T16:55:00Z">
              <w:rPr>
                <w:rFonts w:ascii="Helvetica" w:hAnsi="Helvetica" w:cs="Helvetica"/>
                <w:color w:val="333333"/>
                <w:sz w:val="21"/>
                <w:szCs w:val="21"/>
              </w:rPr>
            </w:rPrChange>
          </w:rPr>
          <w:t>G</w:t>
        </w:r>
      </w:ins>
      <w:ins w:id="8221" w:author="Στάθης Καπ" w:date="2023-02-28T08:21:00Z">
        <w:r w:rsidR="00DC677A" w:rsidRPr="009123A3">
          <w:rPr>
            <w:rFonts w:cstheme="minorHAnsi"/>
            <w:color w:val="333333"/>
            <w:rPrChange w:id="8222" w:author="Στάθης Καπ" w:date="2023-02-28T16:55:00Z">
              <w:rPr>
                <w:rFonts w:ascii="Helvetica" w:hAnsi="Helvetica" w:cs="Helvetica"/>
                <w:color w:val="333333"/>
                <w:sz w:val="21"/>
                <w:szCs w:val="21"/>
              </w:rPr>
            </w:rPrChange>
          </w:rPr>
          <w:t>B</w:t>
        </w:r>
      </w:ins>
      <w:ins w:id="8223" w:author="Στάθης Καπ" w:date="2023-02-28T08:14:00Z">
        <w:r w:rsidR="00DC677A" w:rsidRPr="009123A3">
          <w:rPr>
            <w:rFonts w:cstheme="minorHAnsi"/>
            <w:color w:val="333333"/>
            <w:lang w:val="el-GR"/>
            <w:rPrChange w:id="8224" w:author="Στάθης Καπ" w:date="2023-02-28T16:55:00Z">
              <w:rPr>
                <w:rFonts w:ascii="Helvetica" w:hAnsi="Helvetica" w:cs="Helvetica"/>
                <w:color w:val="333333"/>
                <w:sz w:val="21"/>
                <w:szCs w:val="21"/>
              </w:rPr>
            </w:rPrChange>
          </w:rPr>
          <w:t>.</w:t>
        </w:r>
      </w:ins>
      <w:ins w:id="8225" w:author="Στάθης Καπ" w:date="2023-03-03T01:38:00Z">
        <w:r w:rsidR="00371D23" w:rsidRPr="00371D23">
          <w:rPr>
            <w:rFonts w:cstheme="minorHAnsi"/>
            <w:color w:val="333333"/>
            <w:lang w:val="el-GR"/>
            <w:rPrChange w:id="8226" w:author="Στάθης Καπ" w:date="2023-03-03T01:38:00Z">
              <w:rPr>
                <w:rFonts w:cstheme="minorHAnsi"/>
                <w:color w:val="333333"/>
              </w:rPr>
            </w:rPrChange>
          </w:rPr>
          <w:t xml:space="preserve"> </w:t>
        </w:r>
      </w:ins>
      <w:ins w:id="8227" w:author="Στάθης Καπ" w:date="2023-03-03T04:16:00Z">
        <w:r w:rsidR="00AD1204">
          <w:rPr>
            <w:rFonts w:cstheme="minorHAnsi"/>
            <w:color w:val="333333"/>
            <w:lang w:val="el-GR"/>
          </w:rPr>
          <w:t xml:space="preserve">Για όλα τα παρακάτω παραδείγματα, η παράμετρος </w:t>
        </w:r>
      </w:ins>
      <w:ins w:id="8228" w:author="Στάθης Καπ" w:date="2023-03-03T04:17:00Z">
        <w:r w:rsidR="00AD1204">
          <w:rPr>
            <w:rFonts w:cstheme="minorHAnsi"/>
            <w:color w:val="333333"/>
          </w:rPr>
          <w:t>MAX</w:t>
        </w:r>
        <w:r w:rsidR="00AD1204" w:rsidRPr="00CE5D60">
          <w:rPr>
            <w:rFonts w:cstheme="minorHAnsi"/>
            <w:color w:val="333333"/>
            <w:lang w:val="el-GR"/>
            <w:rPrChange w:id="8229"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230"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231"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232"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233" w:author="Στάθης Καπ" w:date="2023-03-03T04:20:00Z">
        <w:r w:rsidR="00CE5D60">
          <w:rPr>
            <w:rFonts w:cstheme="minorHAnsi"/>
            <w:color w:val="333333"/>
            <w:lang w:val="el-GR"/>
          </w:rPr>
          <w:t xml:space="preserve"> για κάθε παράδειγμα</w:t>
        </w:r>
      </w:ins>
      <w:ins w:id="8234" w:author="Στάθης Καπ" w:date="2023-03-03T04:17:00Z">
        <w:r w:rsidR="00AD1204">
          <w:rPr>
            <w:rFonts w:cstheme="minorHAnsi"/>
            <w:color w:val="333333"/>
            <w:lang w:val="el-GR"/>
          </w:rPr>
          <w:t xml:space="preserve"> </w:t>
        </w:r>
      </w:ins>
      <w:ins w:id="8235"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236" w:author="Στάθης Καπ" w:date="2023-03-03T04:19:00Z">
        <w:r w:rsidR="00CE5D60" w:rsidRPr="00CE5D60">
          <w:rPr>
            <w:rFonts w:cstheme="minorHAnsi"/>
            <w:color w:val="333333"/>
            <w:lang w:val="el-GR"/>
            <w:rPrChange w:id="8237" w:author="Στάθης Καπ" w:date="2023-03-03T04:20:00Z">
              <w:rPr>
                <w:rFonts w:cstheme="minorHAnsi"/>
                <w:color w:val="333333"/>
              </w:rPr>
            </w:rPrChange>
          </w:rPr>
          <w:t>.</w:t>
        </w:r>
      </w:ins>
      <w:ins w:id="8238"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239" w:author="Στάθης Καπ" w:date="2023-02-27T01:59:00Z"/>
          <w:lang w:val="el-GR"/>
          <w:rPrChange w:id="8240" w:author="Στάθης Καπ" w:date="2023-03-03T04:20:00Z">
            <w:rPr>
              <w:del w:id="8241" w:author="Στάθης Καπ" w:date="2023-02-27T01:59:00Z"/>
            </w:rPr>
          </w:rPrChange>
        </w:rPr>
      </w:pPr>
      <w:del w:id="8242" w:author="Στάθης Καπ" w:date="2023-02-27T01:59:00Z">
        <w:r w:rsidDel="001E2354">
          <w:delText>Table</w:delText>
        </w:r>
        <w:r w:rsidRPr="0007513A" w:rsidDel="001E2354">
          <w:rPr>
            <w:rFonts w:eastAsiaTheme="majorEastAsia" w:cstheme="majorBidi"/>
            <w:b w:val="0"/>
            <w:iCs w:val="0"/>
            <w:lang w:val="el-GR"/>
            <w:rPrChange w:id="8243" w:author="Στάθης Καπ" w:date="2023-02-28T07:52:00Z">
              <w:rPr>
                <w:b w:val="0"/>
                <w:iCs w:val="0"/>
              </w:rPr>
            </w:rPrChange>
          </w:rPr>
          <w:delText xml:space="preserve"> </w:delText>
        </w:r>
        <w:r w:rsidR="006F135B" w:rsidDel="001E2354">
          <w:rPr>
            <w:rFonts w:eastAsiaTheme="majorEastAsia" w:cstheme="majorBidi"/>
          </w:rPr>
          <w:fldChar w:fldCharType="begin"/>
        </w:r>
        <w:r w:rsidR="006F135B" w:rsidRPr="0007513A" w:rsidDel="001E2354">
          <w:rPr>
            <w:rFonts w:eastAsiaTheme="majorEastAsia" w:cstheme="majorBidi"/>
            <w:b w:val="0"/>
            <w:iCs w:val="0"/>
            <w:lang w:val="el-GR"/>
            <w:rPrChange w:id="8244" w:author="Στάθης Καπ" w:date="2023-02-28T07:52:00Z">
              <w:rPr>
                <w:b w:val="0"/>
                <w:iCs w:val="0"/>
              </w:rPr>
            </w:rPrChange>
          </w:rPr>
          <w:delInstrText xml:space="preserve"> </w:delInstrText>
        </w:r>
        <w:r w:rsidR="006F135B" w:rsidDel="001E2354">
          <w:delInstrText>SEQ</w:delInstrText>
        </w:r>
        <w:r w:rsidR="006F135B" w:rsidRPr="0007513A" w:rsidDel="001E2354">
          <w:rPr>
            <w:rFonts w:eastAsiaTheme="majorEastAsia" w:cstheme="majorBidi"/>
            <w:b w:val="0"/>
            <w:iCs w:val="0"/>
            <w:lang w:val="el-GR"/>
            <w:rPrChange w:id="8245" w:author="Στάθης Καπ" w:date="2023-02-28T07:52:00Z">
              <w:rPr>
                <w:b w:val="0"/>
                <w:iCs w:val="0"/>
              </w:rPr>
            </w:rPrChange>
          </w:rPr>
          <w:delInstrText xml:space="preserve"> </w:delInstrText>
        </w:r>
        <w:r w:rsidR="006F135B" w:rsidDel="001E2354">
          <w:delInstrText>Table</w:delInstrText>
        </w:r>
        <w:r w:rsidR="006F135B" w:rsidRPr="0007513A" w:rsidDel="001E2354">
          <w:rPr>
            <w:rFonts w:eastAsiaTheme="majorEastAsia" w:cstheme="majorBidi"/>
            <w:b w:val="0"/>
            <w:iCs w:val="0"/>
            <w:lang w:val="el-GR"/>
            <w:rPrChange w:id="8246" w:author="Στάθης Καπ" w:date="2023-02-28T07:52:00Z">
              <w:rPr>
                <w:b w:val="0"/>
                <w:iCs w:val="0"/>
              </w:rPr>
            </w:rPrChange>
          </w:rPr>
          <w:delInstrText xml:space="preserve"> \* </w:delInstrText>
        </w:r>
        <w:r w:rsidR="006F135B" w:rsidDel="001E2354">
          <w:delInstrText>ARABIC</w:delInstrText>
        </w:r>
        <w:r w:rsidR="006F135B" w:rsidRPr="0007513A" w:rsidDel="001E2354">
          <w:rPr>
            <w:rFonts w:eastAsiaTheme="majorEastAsia" w:cstheme="majorBidi"/>
            <w:b w:val="0"/>
            <w:iCs w:val="0"/>
            <w:lang w:val="el-GR"/>
            <w:rPrChange w:id="8247" w:author="Στάθης Καπ" w:date="2023-02-28T07:52:00Z">
              <w:rPr>
                <w:b w:val="0"/>
                <w:iCs w:val="0"/>
              </w:rPr>
            </w:rPrChange>
          </w:rPr>
          <w:delInstrText xml:space="preserve"> </w:delInstrText>
        </w:r>
        <w:r w:rsidR="006F135B" w:rsidDel="001E2354">
          <w:rPr>
            <w:rFonts w:eastAsiaTheme="majorEastAsia" w:cstheme="majorBidi"/>
          </w:rPr>
          <w:fldChar w:fldCharType="separate"/>
        </w:r>
        <w:r w:rsidR="001E2354" w:rsidRPr="0007513A" w:rsidDel="001E2354">
          <w:rPr>
            <w:rFonts w:eastAsiaTheme="majorEastAsia" w:cstheme="majorBidi"/>
            <w:b w:val="0"/>
            <w:iCs w:val="0"/>
            <w:noProof/>
            <w:lang w:val="el-GR"/>
            <w:rPrChange w:id="8248" w:author="Στάθης Καπ" w:date="2023-02-28T07:52:00Z">
              <w:rPr>
                <w:b w:val="0"/>
                <w:iCs w:val="0"/>
                <w:noProof/>
              </w:rPr>
            </w:rPrChange>
          </w:rPr>
          <w:delText>1</w:delText>
        </w:r>
        <w:r w:rsidR="006F135B" w:rsidDel="001E2354">
          <w:rPr>
            <w:rFonts w:eastAsiaTheme="majorEastAsia" w:cstheme="majorBidi"/>
            <w:noProof/>
          </w:rPr>
          <w:fldChar w:fldCharType="end"/>
        </w:r>
        <w:r w:rsidRPr="0007513A" w:rsidDel="001E2354">
          <w:rPr>
            <w:rFonts w:eastAsiaTheme="majorEastAsia" w:cstheme="majorBidi"/>
            <w:b w:val="0"/>
            <w:iCs w:val="0"/>
            <w:lang w:val="el-GR"/>
            <w:rPrChange w:id="8249" w:author="Στάθης Καπ" w:date="2023-02-28T07:52:00Z">
              <w:rPr>
                <w:b w:val="0"/>
                <w:iCs w:val="0"/>
              </w:rPr>
            </w:rPrChange>
          </w:rPr>
          <w:delText xml:space="preserve">: </w:delText>
        </w:r>
        <w:r w:rsidDel="001E2354">
          <w:delText>Cordeau</w:delText>
        </w:r>
        <w:r w:rsidRPr="0007513A" w:rsidDel="001E2354">
          <w:rPr>
            <w:rFonts w:eastAsiaTheme="majorEastAsia" w:cstheme="majorBidi"/>
            <w:b w:val="0"/>
            <w:iCs w:val="0"/>
            <w:lang w:val="el-GR"/>
            <w:rPrChange w:id="8250" w:author="Στάθης Καπ" w:date="2023-02-28T07:52:00Z">
              <w:rPr>
                <w:b w:val="0"/>
                <w:iCs w:val="0"/>
              </w:rPr>
            </w:rPrChange>
          </w:rPr>
          <w:delText xml:space="preserve"> </w:delText>
        </w:r>
        <w:r w:rsidDel="001E2354">
          <w:delText>instances</w:delText>
        </w:r>
        <w:r w:rsidRPr="0007513A" w:rsidDel="001E2354">
          <w:rPr>
            <w:rFonts w:eastAsiaTheme="majorEastAsia" w:cstheme="majorBidi"/>
            <w:b w:val="0"/>
            <w:iCs w:val="0"/>
            <w:lang w:val="el-GR"/>
            <w:rPrChange w:id="8251" w:author="Στάθης Καπ" w:date="2023-02-28T07:52:00Z">
              <w:rPr>
                <w:b w:val="0"/>
                <w:iCs w:val="0"/>
              </w:rPr>
            </w:rPrChange>
          </w:rPr>
          <w:delText xml:space="preserve"> </w:delText>
        </w:r>
        <w:r w:rsidDel="001E2354">
          <w:rPr>
            <w:lang w:val="el-GR"/>
          </w:rPr>
          <w:delText>για</w:delText>
        </w:r>
        <w:r w:rsidRPr="0007513A" w:rsidDel="001E2354">
          <w:rPr>
            <w:rFonts w:eastAsiaTheme="majorEastAsia" w:cstheme="majorBidi"/>
            <w:b w:val="0"/>
            <w:iCs w:val="0"/>
            <w:lang w:val="el-GR"/>
            <w:rPrChange w:id="8252" w:author="Στάθης Καπ" w:date="2023-02-28T07:52:00Z">
              <w:rPr>
                <w:b w:val="0"/>
                <w:iCs w:val="0"/>
              </w:rPr>
            </w:rPrChange>
          </w:rPr>
          <w:delText xml:space="preserve"> </w:delText>
        </w:r>
        <w:r w:rsidDel="001E2354">
          <w:delText>m</w:delText>
        </w:r>
        <w:r w:rsidRPr="0007513A" w:rsidDel="001E2354">
          <w:rPr>
            <w:rFonts w:eastAsiaTheme="majorEastAsia" w:cstheme="majorBidi"/>
            <w:b w:val="0"/>
            <w:iCs w:val="0"/>
            <w:lang w:val="el-GR"/>
            <w:rPrChange w:id="8253" w:author="Στάθης Καπ" w:date="2023-02-28T07:52:00Z">
              <w:rPr>
                <w:b w:val="0"/>
                <w:iCs w:val="0"/>
              </w:rPr>
            </w:rPrChange>
          </w:rPr>
          <w:delText>=1</w:delText>
        </w:r>
        <w:bookmarkStart w:id="8254" w:name="_Toc128497612"/>
        <w:bookmarkEnd w:id="8254"/>
      </w:del>
    </w:p>
    <w:p w14:paraId="367E3074" w14:textId="44F4ED4A" w:rsidR="00CE5D60" w:rsidRPr="00CE5D60" w:rsidRDefault="00CE5D60" w:rsidP="00CE5D60">
      <w:pPr>
        <w:rPr>
          <w:ins w:id="8255" w:author="Στάθης Καπ" w:date="2023-03-03T04:19:00Z"/>
          <w:lang w:val="el-GR"/>
          <w:rPrChange w:id="8256" w:author="Στάθης Καπ" w:date="2023-03-03T04:20:00Z">
            <w:rPr>
              <w:ins w:id="8257" w:author="Στάθης Καπ" w:date="2023-03-03T04:19:00Z"/>
            </w:rPr>
          </w:rPrChange>
        </w:rPr>
      </w:pPr>
    </w:p>
    <w:p w14:paraId="034009A7" w14:textId="30600FF6" w:rsidR="00CE5D60" w:rsidRDefault="00CE5D60" w:rsidP="00CE5D60">
      <w:pPr>
        <w:pStyle w:val="Heading2"/>
        <w:rPr>
          <w:ins w:id="8258" w:author="Στάθης Καπ" w:date="2023-03-03T04:20:00Z"/>
        </w:rPr>
      </w:pPr>
      <w:bookmarkStart w:id="8259" w:name="_Toc129057689"/>
      <w:ins w:id="8260" w:author="Στάθης Καπ" w:date="2023-03-03T04:20:00Z">
        <w:r>
          <w:rPr>
            <w:lang w:val="el-GR"/>
          </w:rPr>
          <w:t xml:space="preserve">Σύγκριση αποτελεσμάτων για διαφορετικά </w:t>
        </w:r>
        <w:r>
          <w:t>S</w:t>
        </w:r>
        <w:bookmarkEnd w:id="8259"/>
      </w:ins>
    </w:p>
    <w:p w14:paraId="2B44B63A" w14:textId="1A16949A" w:rsidR="0085119B" w:rsidRPr="00FB20F5" w:rsidRDefault="00E02FF0">
      <w:pPr>
        <w:rPr>
          <w:ins w:id="8261" w:author="Στάθης Καπ" w:date="2023-03-03T04:19:00Z"/>
          <w:b/>
          <w:iCs/>
          <w:lang w:val="el-GR"/>
          <w:rPrChange w:id="8262" w:author="Στάθης Καπ" w:date="2023-03-06T22:49:00Z">
            <w:rPr>
              <w:ins w:id="8263" w:author="Στάθης Καπ" w:date="2023-03-03T04:19:00Z"/>
              <w:rFonts w:asciiTheme="minorHAnsi" w:hAnsiTheme="minorHAnsi"/>
              <w:b w:val="0"/>
              <w:iCs w:val="0"/>
              <w:color w:val="auto"/>
              <w:sz w:val="22"/>
              <w:szCs w:val="22"/>
            </w:rPr>
          </w:rPrChange>
        </w:rPr>
        <w:pPrChange w:id="8264" w:author="Στάθης Καπ" w:date="2023-03-03T04:19:00Z">
          <w:pPr>
            <w:pStyle w:val="Caption"/>
            <w:keepNext/>
          </w:pPr>
        </w:pPrChange>
      </w:pPr>
      <w:ins w:id="8265" w:author="Στάθης Καπ" w:date="2023-03-03T04:21:00Z">
        <w:r>
          <w:rPr>
            <w:lang w:val="el-GR"/>
          </w:rPr>
          <w:t xml:space="preserve">Η παράμετρος </w:t>
        </w:r>
        <w:r>
          <w:t>S</w:t>
        </w:r>
        <w:r>
          <w:rPr>
            <w:lang w:val="el-GR"/>
          </w:rPr>
          <w:t xml:space="preserve"> καθορίζει τον αριθμό </w:t>
        </w:r>
      </w:ins>
      <w:ins w:id="8266" w:author="Στάθης Καπ" w:date="2023-03-03T04:22:00Z">
        <w:r>
          <w:rPr>
            <w:lang w:val="el-GR"/>
          </w:rPr>
          <w:t xml:space="preserve">των </w:t>
        </w:r>
      </w:ins>
      <w:ins w:id="8267" w:author="Στάθης Καπ" w:date="2023-03-03T04:28:00Z">
        <w:r w:rsidR="0033527D">
          <w:rPr>
            <w:lang w:val="el-GR"/>
          </w:rPr>
          <w:t>υποπροβλημάτων που θα διαχωριστεί το αρχικό γράφημα</w:t>
        </w:r>
      </w:ins>
      <w:ins w:id="8268" w:author="Στάθης Καπ" w:date="2023-03-03T04:22:00Z">
        <w:r>
          <w:rPr>
            <w:lang w:val="el-GR"/>
          </w:rPr>
          <w:t xml:space="preserve">. </w:t>
        </w:r>
      </w:ins>
      <w:ins w:id="8269" w:author="Στάθης Καπ" w:date="2023-03-03T04:24:00Z">
        <w:r>
          <w:rPr>
            <w:lang w:val="el-GR"/>
          </w:rPr>
          <w:t xml:space="preserve">Εάν </w:t>
        </w:r>
      </w:ins>
      <w:ins w:id="8270" w:author="Στάθης Καπ" w:date="2023-03-03T04:23:00Z">
        <w:r>
          <w:rPr>
            <w:lang w:val="el-GR"/>
          </w:rPr>
          <w:t xml:space="preserve"> </w:t>
        </w:r>
        <w:r>
          <w:t>S</w:t>
        </w:r>
        <w:r w:rsidRPr="00E02FF0">
          <w:rPr>
            <w:lang w:val="el-GR"/>
            <w:rPrChange w:id="8271" w:author="Στάθης Καπ" w:date="2023-03-03T04:24:00Z">
              <w:rPr/>
            </w:rPrChange>
          </w:rPr>
          <w:t>=</w:t>
        </w:r>
        <w:r>
          <w:rPr>
            <w:lang w:val="el-GR"/>
          </w:rPr>
          <w:t>1, ο αλγόριθμος θα τρέξει ως ένας κανονικός</w:t>
        </w:r>
      </w:ins>
      <w:ins w:id="8272" w:author="Στάθης Καπ" w:date="2023-03-03T04:24:00Z">
        <w:r>
          <w:rPr>
            <w:lang w:val="el-GR"/>
          </w:rPr>
          <w:t xml:space="preserve"> αλγόριθμος</w:t>
        </w:r>
      </w:ins>
      <w:ins w:id="8273" w:author="Στάθης Καπ" w:date="2023-03-03T04:23:00Z">
        <w:r>
          <w:rPr>
            <w:lang w:val="el-GR"/>
          </w:rPr>
          <w:t xml:space="preserve"> </w:t>
        </w:r>
        <w:r>
          <w:t>ILS</w:t>
        </w:r>
        <w:r w:rsidRPr="00E02FF0">
          <w:rPr>
            <w:lang w:val="el-GR"/>
            <w:rPrChange w:id="8274" w:author="Στάθης Καπ" w:date="2023-03-03T04:24:00Z">
              <w:rPr/>
            </w:rPrChange>
          </w:rPr>
          <w:t xml:space="preserve"> </w:t>
        </w:r>
        <w:r>
          <w:rPr>
            <w:lang w:val="el-GR"/>
          </w:rPr>
          <w:t xml:space="preserve">για ένα </w:t>
        </w:r>
        <w:r>
          <w:t>rooted</w:t>
        </w:r>
        <w:r w:rsidRPr="00E02FF0">
          <w:rPr>
            <w:lang w:val="el-GR"/>
            <w:rPrChange w:id="8275" w:author="Στάθης Καπ" w:date="2023-03-03T04:24:00Z">
              <w:rPr/>
            </w:rPrChange>
          </w:rPr>
          <w:t xml:space="preserve"> </w:t>
        </w:r>
        <w:r>
          <w:t>TOPTW</w:t>
        </w:r>
      </w:ins>
      <w:ins w:id="8276" w:author="Στάθης Καπ" w:date="2023-03-03T04:24:00Z">
        <w:r>
          <w:rPr>
            <w:lang w:val="el-GR"/>
          </w:rPr>
          <w:t xml:space="preserve"> πρόβλημα.</w:t>
        </w:r>
      </w:ins>
      <w:ins w:id="8277" w:author="Στάθης Καπ" w:date="2023-03-05T19:24:00Z">
        <w:r w:rsidR="0085119B">
          <w:rPr>
            <w:lang w:val="el-GR"/>
          </w:rPr>
          <w:t xml:space="preserve"> Σε κάθε πίνακα που ακολουθεί</w:t>
        </w:r>
      </w:ins>
      <w:ins w:id="8278" w:author="Στάθης Καπ" w:date="2023-03-06T21:49:00Z">
        <w:r w:rsidR="004F3721">
          <w:rPr>
            <w:lang w:val="el-GR"/>
          </w:rPr>
          <w:t xml:space="preserve"> και για στιγμιότυπο εισόδου</w:t>
        </w:r>
      </w:ins>
      <w:ins w:id="8279" w:author="Στάθης Καπ" w:date="2023-03-05T19:24:00Z">
        <w:r w:rsidR="0085119B">
          <w:rPr>
            <w:lang w:val="el-GR"/>
          </w:rPr>
          <w:t xml:space="preserve"> συμπεριλαμβάνεται η βαθμολογία και ο χρόνος εκτέλεσης του </w:t>
        </w:r>
        <w:r w:rsidR="0085119B">
          <w:t>ILS</w:t>
        </w:r>
      </w:ins>
      <w:ins w:id="8280" w:author="Στάθης Καπ" w:date="2023-03-05T19:25:00Z">
        <w:r w:rsidR="0085119B">
          <w:rPr>
            <w:lang w:val="el-GR"/>
          </w:rPr>
          <w:t>,</w:t>
        </w:r>
      </w:ins>
      <w:ins w:id="8281" w:author="Στάθης Καπ" w:date="2023-03-05T19:24:00Z">
        <w:r w:rsidR="0085119B" w:rsidRPr="0085119B">
          <w:rPr>
            <w:lang w:val="el-GR"/>
            <w:rPrChange w:id="8282" w:author="Στάθης Καπ" w:date="2023-03-05T19:25:00Z">
              <w:rPr/>
            </w:rPrChange>
          </w:rPr>
          <w:t xml:space="preserve"> </w:t>
        </w:r>
        <w:r w:rsidR="0085119B">
          <w:rPr>
            <w:lang w:val="el-GR"/>
          </w:rPr>
          <w:t xml:space="preserve">που υλοποιήθηκε για τους </w:t>
        </w:r>
      </w:ins>
      <w:ins w:id="8283" w:author="Στάθης Καπ" w:date="2023-03-05T19:25:00Z">
        <w:r w:rsidR="0085119B">
          <w:rPr>
            <w:lang w:val="el-GR"/>
          </w:rPr>
          <w:t xml:space="preserve">σκοπούς της τρέχουσας εργασίας, </w:t>
        </w:r>
      </w:ins>
      <w:ins w:id="8284" w:author="Στάθης Καπ" w:date="2023-03-06T21:48:00Z">
        <w:r w:rsidR="004F3721">
          <w:rPr>
            <w:lang w:val="el-GR"/>
          </w:rPr>
          <w:t>με</w:t>
        </w:r>
      </w:ins>
      <w:ins w:id="8285" w:author="Στάθης Καπ" w:date="2023-03-05T19:25:00Z">
        <w:r w:rsidR="0085119B">
          <w:rPr>
            <w:lang w:val="el-GR"/>
          </w:rPr>
          <w:t xml:space="preserve"> </w:t>
        </w:r>
      </w:ins>
      <m:oMath>
        <m:r>
          <w:ins w:id="8286" w:author="Στάθης Καπ" w:date="2023-03-05T19:25:00Z">
            <w:rPr>
              <w:rFonts w:ascii="Cambria Math" w:hAnsi="Cambria Math"/>
              <w:lang w:val="el-GR"/>
            </w:rPr>
            <m:t>S∈{1,2,3,4}</m:t>
          </w:ins>
        </m:r>
      </m:oMath>
      <w:ins w:id="8287" w:author="Στάθης Καπ" w:date="2023-03-05T19:25:00Z">
        <w:r w:rsidR="0085119B">
          <w:rPr>
            <w:lang w:val="el-GR"/>
          </w:rPr>
          <w:t xml:space="preserve"> </w:t>
        </w:r>
      </w:ins>
      <w:ins w:id="8288" w:author="Στάθης Καπ" w:date="2023-03-06T21:47:00Z">
        <w:r w:rsidR="004F3721">
          <w:rPr>
            <w:lang w:val="el-GR"/>
          </w:rPr>
          <w:t xml:space="preserve">, το αντίστοιχο σκορ του </w:t>
        </w:r>
        <w:r w:rsidR="004F3721">
          <w:t>ILS</w:t>
        </w:r>
        <w:r w:rsidR="004F3721" w:rsidRPr="004F3721">
          <w:rPr>
            <w:lang w:val="el-GR"/>
            <w:rPrChange w:id="8289" w:author="Στάθης Καπ" w:date="2023-03-06T21:47:00Z">
              <w:rPr/>
            </w:rPrChange>
          </w:rPr>
          <w:t xml:space="preserve"> </w:t>
        </w:r>
        <w:r w:rsidR="004F3721">
          <w:rPr>
            <w:lang w:val="el-GR"/>
          </w:rPr>
          <w:t xml:space="preserve">των </w:t>
        </w:r>
      </w:ins>
      <w:ins w:id="8290" w:author="Στάθης Καπ" w:date="2023-03-06T21:48:00Z">
        <w:r w:rsidR="004F3721">
          <w:t>Vansteenwegen</w:t>
        </w:r>
      </w:ins>
      <w:ins w:id="8291" w:author="Στάθης Καπ" w:date="2023-03-06T21:47:00Z">
        <w:r w:rsidR="004F3721" w:rsidRPr="004F3721">
          <w:rPr>
            <w:lang w:val="el-GR"/>
            <w:rPrChange w:id="8292" w:author="Στάθης Καπ" w:date="2023-03-06T21:47:00Z">
              <w:rPr/>
            </w:rPrChange>
          </w:rPr>
          <w:t xml:space="preserve"> </w:t>
        </w:r>
        <w:r w:rsidR="004F3721">
          <w:t>et</w:t>
        </w:r>
        <w:r w:rsidR="004F3721" w:rsidRPr="004F3721">
          <w:rPr>
            <w:lang w:val="el-GR"/>
            <w:rPrChange w:id="8293" w:author="Στάθης Καπ" w:date="2023-03-06T21:47:00Z">
              <w:rPr/>
            </w:rPrChange>
          </w:rPr>
          <w:t xml:space="preserve"> </w:t>
        </w:r>
        <w:r w:rsidR="004F3721">
          <w:t>al</w:t>
        </w:r>
        <w:r w:rsidR="004F3721" w:rsidRPr="004F3721">
          <w:rPr>
            <w:lang w:val="el-GR"/>
            <w:rPrChange w:id="8294" w:author="Στάθης Καπ" w:date="2023-03-06T21:47:00Z">
              <w:rPr/>
            </w:rPrChange>
          </w:rPr>
          <w:t xml:space="preserve">. </w:t>
        </w:r>
        <w:r w:rsidR="004F3721" w:rsidRPr="004F3721">
          <w:rPr>
            <w:lang w:val="el-GR"/>
            <w:rPrChange w:id="8295" w:author="Στάθης Καπ" w:date="2023-03-06T21:48:00Z">
              <w:rPr/>
            </w:rPrChange>
          </w:rPr>
          <w:t>(2009)</w:t>
        </w:r>
      </w:ins>
      <w:customXmlInsRangeStart w:id="8296" w:author="Στάθης Καπ" w:date="2023-03-06T21:49:00Z"/>
      <w:sdt>
        <w:sdtPr>
          <w:rPr>
            <w:lang w:val="el-GR"/>
          </w:rPr>
          <w:id w:val="-1510975018"/>
          <w:citation/>
        </w:sdtPr>
        <w:sdtEndPr/>
        <w:sdtContent>
          <w:customXmlInsRangeEnd w:id="8296"/>
          <w:ins w:id="8297"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298" w:author="Στάθης Καπ" w:date="2023-03-06T21:49:00Z">
            <w:r w:rsidR="004F3721">
              <w:rPr>
                <w:lang w:val="el-GR"/>
              </w:rPr>
              <w:fldChar w:fldCharType="end"/>
            </w:r>
          </w:ins>
          <w:customXmlInsRangeStart w:id="8299" w:author="Στάθης Καπ" w:date="2023-03-06T21:49:00Z"/>
        </w:sdtContent>
      </w:sdt>
      <w:customXmlInsRangeEnd w:id="8299"/>
      <w:ins w:id="8300" w:author="Στάθης Καπ" w:date="2023-03-06T21:49:00Z">
        <w:r w:rsidR="004F3721">
          <w:rPr>
            <w:lang w:val="el-GR"/>
          </w:rPr>
          <w:t>, και το σκορ της καλύτερης γ</w:t>
        </w:r>
      </w:ins>
      <w:ins w:id="8301" w:author="Στάθης Καπ" w:date="2023-03-06T21:50:00Z">
        <w:r w:rsidR="004F3721">
          <w:rPr>
            <w:lang w:val="el-GR"/>
          </w:rPr>
          <w:t xml:space="preserve">νωστής λύσης με </w:t>
        </w:r>
      </w:ins>
      <w:ins w:id="8302" w:author="Στάθης Καπ" w:date="2023-03-06T21:55:00Z">
        <w:r w:rsidR="004F3721">
          <w:rPr>
            <w:lang w:val="el-GR"/>
          </w:rPr>
          <w:t xml:space="preserve">βάση </w:t>
        </w:r>
      </w:ins>
      <w:ins w:id="8303" w:author="Στάθης Καπ" w:date="2023-03-06T21:50:00Z">
        <w:r w:rsidR="004F3721">
          <w:rPr>
            <w:lang w:val="el-GR"/>
          </w:rPr>
          <w:t>τ</w:t>
        </w:r>
      </w:ins>
      <w:ins w:id="8304" w:author="Στάθης Καπ" w:date="2023-03-06T21:55:00Z">
        <w:r w:rsidR="004F3721">
          <w:rPr>
            <w:lang w:val="el-GR"/>
          </w:rPr>
          <w:t xml:space="preserve">α πειραματικά </w:t>
        </w:r>
      </w:ins>
      <w:ins w:id="8305" w:author="Στάθης Καπ" w:date="2023-03-06T21:59:00Z">
        <w:r w:rsidR="004F3721">
          <w:rPr>
            <w:lang w:val="el-GR"/>
          </w:rPr>
          <w:t xml:space="preserve">αποτελέσματα </w:t>
        </w:r>
      </w:ins>
      <w:ins w:id="8306" w:author="Στάθης Καπ" w:date="2023-03-06T21:55:00Z">
        <w:r w:rsidR="004F3721">
          <w:rPr>
            <w:lang w:val="el-GR"/>
          </w:rPr>
          <w:t xml:space="preserve">των </w:t>
        </w:r>
      </w:ins>
      <w:proofErr w:type="spellStart"/>
      <w:ins w:id="8307" w:author="Στάθης Καπ" w:date="2023-03-06T21:56:00Z">
        <w:r w:rsidR="004F3721">
          <w:t>Karabalut</w:t>
        </w:r>
        <w:proofErr w:type="spellEnd"/>
        <w:r w:rsidR="004F3721" w:rsidRPr="004F3721">
          <w:rPr>
            <w:lang w:val="el-GR"/>
            <w:rPrChange w:id="8308" w:author="Στάθης Καπ" w:date="2023-03-06T21:56:00Z">
              <w:rPr/>
            </w:rPrChange>
          </w:rPr>
          <w:t xml:space="preserve"> </w:t>
        </w:r>
        <w:r w:rsidR="004F3721">
          <w:t>et</w:t>
        </w:r>
        <w:r w:rsidR="004F3721" w:rsidRPr="004F3721">
          <w:rPr>
            <w:lang w:val="el-GR"/>
            <w:rPrChange w:id="8309" w:author="Στάθης Καπ" w:date="2023-03-06T21:56:00Z">
              <w:rPr/>
            </w:rPrChange>
          </w:rPr>
          <w:t xml:space="preserve"> </w:t>
        </w:r>
        <w:r w:rsidR="004F3721">
          <w:t>al</w:t>
        </w:r>
        <w:r w:rsidR="004F3721" w:rsidRPr="004F3721">
          <w:rPr>
            <w:lang w:val="el-GR"/>
            <w:rPrChange w:id="8310" w:author="Στάθης Καπ" w:date="2023-03-06T21:56:00Z">
              <w:rPr/>
            </w:rPrChange>
          </w:rPr>
          <w:t>.(</w:t>
        </w:r>
        <w:r w:rsidR="004F3721" w:rsidRPr="004F3721">
          <w:rPr>
            <w:lang w:val="el-GR"/>
            <w:rPrChange w:id="8311" w:author="Στάθης Καπ" w:date="2023-03-06T21:59:00Z">
              <w:rPr/>
            </w:rPrChange>
          </w:rPr>
          <w:t>2020</w:t>
        </w:r>
        <w:r w:rsidR="004F3721" w:rsidRPr="004F3721">
          <w:rPr>
            <w:lang w:val="el-GR"/>
            <w:rPrChange w:id="8312" w:author="Στάθης Καπ" w:date="2023-03-06T21:56:00Z">
              <w:rPr/>
            </w:rPrChange>
          </w:rPr>
          <w:t>)</w:t>
        </w:r>
      </w:ins>
      <w:customXmlInsRangeStart w:id="8313" w:author="Στάθης Καπ" w:date="2023-03-06T21:59:00Z"/>
      <w:sdt>
        <w:sdtPr>
          <w:rPr>
            <w:lang w:val="el-GR"/>
          </w:rPr>
          <w:id w:val="831877575"/>
          <w:citation/>
        </w:sdtPr>
        <w:sdtEndPr/>
        <w:sdtContent>
          <w:customXmlInsRangeEnd w:id="8313"/>
          <w:ins w:id="8314" w:author="Στάθης Καπ" w:date="2023-03-06T21:59:00Z">
            <w:r w:rsidR="004F3721">
              <w:rPr>
                <w:lang w:val="el-GR"/>
              </w:rPr>
              <w:fldChar w:fldCharType="begin"/>
            </w:r>
            <w:r w:rsidR="004F3721" w:rsidRPr="00166F58">
              <w:rPr>
                <w:lang w:val="el-GR"/>
                <w:rPrChange w:id="8315" w:author="Στάθης Καπ" w:date="2023-03-06T22:00:00Z">
                  <w:rPr/>
                </w:rPrChange>
              </w:rPr>
              <w:instrText xml:space="preserve"> </w:instrText>
            </w:r>
            <w:r w:rsidR="004F3721">
              <w:instrText>CITATION</w:instrText>
            </w:r>
            <w:r w:rsidR="004F3721" w:rsidRPr="00166F58">
              <w:rPr>
                <w:lang w:val="el-GR"/>
                <w:rPrChange w:id="8316" w:author="Στάθης Καπ" w:date="2023-03-06T22:00:00Z">
                  <w:rPr/>
                </w:rPrChange>
              </w:rPr>
              <w:instrText xml:space="preserve"> </w:instrText>
            </w:r>
            <w:r w:rsidR="004F3721">
              <w:instrText>Kor</w:instrText>
            </w:r>
            <w:r w:rsidR="004F3721" w:rsidRPr="00166F58">
              <w:rPr>
                <w:lang w:val="el-GR"/>
                <w:rPrChange w:id="8317" w:author="Στάθης Καπ" w:date="2023-03-06T22:00:00Z">
                  <w:rPr/>
                </w:rPrChange>
              </w:rPr>
              <w:instrText>20 \</w:instrText>
            </w:r>
            <w:r w:rsidR="004F3721">
              <w:instrText>l</w:instrText>
            </w:r>
            <w:r w:rsidR="004F3721" w:rsidRPr="00166F58">
              <w:rPr>
                <w:lang w:val="el-GR"/>
                <w:rPrChange w:id="8318" w:author="Στάθης Καπ" w:date="2023-03-06T22:00:00Z">
                  <w:rPr/>
                </w:rPrChange>
              </w:rPr>
              <w:instrText xml:space="preserve"> 1033 </w:instrText>
            </w:r>
          </w:ins>
          <w:r w:rsidR="004F3721">
            <w:rPr>
              <w:lang w:val="el-GR"/>
            </w:rPr>
            <w:fldChar w:fldCharType="separate"/>
          </w:r>
          <w:r w:rsidR="004B7EF5" w:rsidRPr="00F2792E">
            <w:rPr>
              <w:noProof/>
              <w:lang w:val="el-GR"/>
              <w:rPrChange w:id="8319" w:author="Στάθης Καπ" w:date="2023-03-07T05:02:00Z">
                <w:rPr>
                  <w:noProof/>
                </w:rPr>
              </w:rPrChange>
            </w:rPr>
            <w:t xml:space="preserve"> [37]</w:t>
          </w:r>
          <w:ins w:id="8320" w:author="Στάθης Καπ" w:date="2023-03-06T21:59:00Z">
            <w:r w:rsidR="004F3721">
              <w:rPr>
                <w:lang w:val="el-GR"/>
              </w:rPr>
              <w:fldChar w:fldCharType="end"/>
            </w:r>
          </w:ins>
          <w:customXmlInsRangeStart w:id="8321" w:author="Στάθης Καπ" w:date="2023-03-06T21:59:00Z"/>
        </w:sdtContent>
      </w:sdt>
      <w:customXmlInsRangeEnd w:id="8321"/>
      <w:ins w:id="8322" w:author="Στάθης Καπ" w:date="2023-03-06T21:59:00Z">
        <w:r w:rsidR="004F3721" w:rsidRPr="00166F58">
          <w:rPr>
            <w:lang w:val="el-GR"/>
            <w:rPrChange w:id="8323" w:author="Στάθης Καπ" w:date="2023-03-06T22:00:00Z">
              <w:rPr/>
            </w:rPrChange>
          </w:rPr>
          <w:t>.</w:t>
        </w:r>
      </w:ins>
    </w:p>
    <w:p w14:paraId="5799E7EC" w14:textId="77777777" w:rsidR="00C3762F" w:rsidRPr="0007513A" w:rsidDel="001E2354" w:rsidRDefault="00C3762F">
      <w:pPr>
        <w:pStyle w:val="Heading2"/>
        <w:rPr>
          <w:del w:id="8324" w:author="Στάθης Καπ" w:date="2023-02-27T01:59:00Z"/>
          <w:lang w:val="el-GR"/>
          <w:rPrChange w:id="8325" w:author="Στάθης Καπ" w:date="2023-02-28T07:52:00Z">
            <w:rPr>
              <w:del w:id="8326" w:author="Στάθης Καπ" w:date="2023-02-27T01:59:00Z"/>
            </w:rPr>
          </w:rPrChange>
        </w:rPr>
        <w:pPrChange w:id="8327" w:author="Στάθης Καπ" w:date="2023-02-28T16:55:00Z">
          <w:pPr/>
        </w:pPrChange>
      </w:pPr>
      <w:bookmarkStart w:id="8328" w:name="_Toc128497613"/>
      <w:bookmarkEnd w:id="8328"/>
    </w:p>
    <w:p w14:paraId="51E46A0B" w14:textId="32768ED8" w:rsidR="00C3762F" w:rsidRPr="0007513A" w:rsidDel="001E2354" w:rsidRDefault="00C3762F">
      <w:pPr>
        <w:pStyle w:val="Heading2"/>
        <w:rPr>
          <w:del w:id="8329" w:author="Στάθης Καπ" w:date="2023-02-27T01:59:00Z"/>
          <w:rFonts w:ascii="Arial" w:hAnsi="Arial"/>
          <w:b/>
          <w:iCs/>
          <w:color w:val="44546A" w:themeColor="text2"/>
          <w:sz w:val="18"/>
          <w:szCs w:val="18"/>
          <w:lang w:val="el-GR"/>
          <w:rPrChange w:id="8330" w:author="Στάθης Καπ" w:date="2023-02-28T07:52:00Z">
            <w:rPr>
              <w:del w:id="8331" w:author="Στάθης Καπ" w:date="2023-02-27T01:59:00Z"/>
            </w:rPr>
          </w:rPrChange>
        </w:rPr>
        <w:pPrChange w:id="8332" w:author="Στάθης Καπ" w:date="2023-02-28T16:55:00Z">
          <w:pPr/>
        </w:pPrChange>
      </w:pPr>
      <w:del w:id="8333" w:author="Στάθης Καπ" w:date="2023-02-27T01:59:00Z">
        <w:r w:rsidDel="001E2354">
          <w:delText>Table</w:delText>
        </w:r>
        <w:r w:rsidRPr="0007513A" w:rsidDel="001E2354">
          <w:rPr>
            <w:rFonts w:ascii="Arial" w:hAnsi="Arial"/>
            <w:b/>
            <w:iCs/>
            <w:color w:val="44546A" w:themeColor="text2"/>
            <w:sz w:val="18"/>
            <w:szCs w:val="18"/>
            <w:lang w:val="el-GR"/>
            <w:rPrChange w:id="8334"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335"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336"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337"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338" w:author="Στάθης Καπ" w:date="2023-02-28T07:52:00Z">
              <w:rPr/>
            </w:rPrChange>
          </w:rPr>
          <w:delText>=4</w:delText>
        </w:r>
        <w:bookmarkStart w:id="8339" w:name="_Toc128497614"/>
        <w:bookmarkEnd w:id="8339"/>
      </w:del>
    </w:p>
    <w:p w14:paraId="03DF4B82" w14:textId="16C34A80" w:rsidR="003603A8" w:rsidRPr="0007513A" w:rsidDel="001E2354" w:rsidRDefault="00833224">
      <w:pPr>
        <w:pStyle w:val="Heading2"/>
        <w:rPr>
          <w:del w:id="8340" w:author="Στάθης Καπ" w:date="2023-02-27T02:00:00Z"/>
          <w:rFonts w:ascii="Arial" w:hAnsi="Arial"/>
          <w:b/>
          <w:iCs/>
          <w:color w:val="44546A" w:themeColor="text2"/>
          <w:sz w:val="18"/>
          <w:szCs w:val="18"/>
          <w:lang w:val="el-GR"/>
          <w:rPrChange w:id="8341" w:author="Στάθης Καπ" w:date="2023-02-28T07:52:00Z">
            <w:rPr>
              <w:del w:id="8342" w:author="Στάθης Καπ" w:date="2023-02-27T02:00:00Z"/>
            </w:rPr>
          </w:rPrChange>
        </w:rPr>
        <w:pPrChange w:id="8343" w:author="Στάθης Καπ" w:date="2023-02-28T16:55:00Z">
          <w:pPr/>
        </w:pPrChange>
      </w:pPr>
      <w:del w:id="8344" w:author="Στάθης Καπ" w:date="2023-02-26T20:57:00Z">
        <w:r w:rsidRPr="0007513A" w:rsidDel="003603A8">
          <w:rPr>
            <w:rFonts w:ascii="Arial" w:hAnsi="Arial"/>
            <w:b/>
            <w:iCs/>
            <w:color w:val="44546A" w:themeColor="text2"/>
            <w:sz w:val="18"/>
            <w:szCs w:val="18"/>
            <w:lang w:val="el-GR"/>
            <w:rPrChange w:id="8345" w:author="Στάθης Καπ" w:date="2023-02-28T07:52:00Z">
              <w:rPr/>
            </w:rPrChange>
          </w:rPr>
          <w:br w:type="page"/>
        </w:r>
      </w:del>
    </w:p>
    <w:p w14:paraId="54E9A274" w14:textId="66E7A507" w:rsidR="008E010E" w:rsidRPr="0007513A" w:rsidDel="006D6DCE" w:rsidRDefault="008E010E">
      <w:pPr>
        <w:pStyle w:val="Heading2"/>
        <w:rPr>
          <w:del w:id="8346" w:author="Στάθης Καπ" w:date="2023-02-27T00:06:00Z"/>
          <w:lang w:val="el-GR"/>
          <w:rPrChange w:id="8347" w:author="Στάθης Καπ" w:date="2023-02-28T07:52:00Z">
            <w:rPr>
              <w:del w:id="8348" w:author="Στάθης Καπ" w:date="2023-02-27T00:06:00Z"/>
            </w:rPr>
          </w:rPrChange>
        </w:rPr>
        <w:pPrChange w:id="8349" w:author="Στάθης Καπ" w:date="2023-02-28T16:55:00Z">
          <w:pPr/>
        </w:pPrChange>
      </w:pPr>
      <w:del w:id="8350" w:author="Στάθης Καπ" w:date="2023-02-27T00:06:00Z">
        <w:r w:rsidDel="006D6DCE">
          <w:delText>Case</w:delText>
        </w:r>
        <w:r w:rsidRPr="0007513A" w:rsidDel="006D6DCE">
          <w:rPr>
            <w:lang w:val="el-GR"/>
            <w:rPrChange w:id="8351" w:author="Στάθης Καπ" w:date="2023-02-28T07:52:00Z">
              <w:rPr/>
            </w:rPrChange>
          </w:rPr>
          <w:delText xml:space="preserve"> </w:delText>
        </w:r>
        <w:r w:rsidDel="006D6DCE">
          <w:delText>C</w:delText>
        </w:r>
        <w:r w:rsidRPr="0007513A" w:rsidDel="006D6DCE">
          <w:rPr>
            <w:lang w:val="el-GR"/>
            <w:rPrChange w:id="8352" w:author="Στάθης Καπ" w:date="2023-02-28T07:52:00Z">
              <w:rPr/>
            </w:rPrChange>
          </w:rPr>
          <w:delText>:</w:delText>
        </w:r>
        <w:bookmarkStart w:id="8353" w:name="_Toc128497615"/>
        <w:bookmarkEnd w:id="8353"/>
      </w:del>
    </w:p>
    <w:p w14:paraId="4B4CBA3F" w14:textId="6D5C20FC" w:rsidR="008E010E" w:rsidRPr="0007513A" w:rsidDel="006D6DCE" w:rsidRDefault="008E010E">
      <w:pPr>
        <w:pStyle w:val="Heading2"/>
        <w:rPr>
          <w:del w:id="8354" w:author="Στάθης Καπ" w:date="2023-02-27T00:06:00Z"/>
          <w:lang w:val="el-GR"/>
          <w:rPrChange w:id="8355" w:author="Στάθης Καπ" w:date="2023-02-28T07:52:00Z">
            <w:rPr>
              <w:del w:id="8356" w:author="Στάθης Καπ" w:date="2023-02-27T00:06:00Z"/>
            </w:rPr>
          </w:rPrChange>
        </w:rPr>
        <w:pPrChange w:id="8357" w:author="Στάθης Καπ" w:date="2023-02-28T16:55:00Z">
          <w:pPr>
            <w:pStyle w:val="ListParagraph"/>
            <w:numPr>
              <w:numId w:val="44"/>
            </w:numPr>
            <w:ind w:hanging="360"/>
          </w:pPr>
        </w:pPrChange>
      </w:pPr>
      <w:del w:id="8358" w:author="Στάθης Καπ" w:date="2023-02-27T00:06:00Z">
        <w:r w:rsidDel="006D6DCE">
          <w:delText>Perturbation</w:delText>
        </w:r>
        <w:r w:rsidRPr="0007513A" w:rsidDel="006D6DCE">
          <w:rPr>
            <w:lang w:val="el-GR"/>
            <w:rPrChange w:id="8359" w:author="Στάθης Καπ" w:date="2023-02-28T07:52:00Z">
              <w:rPr/>
            </w:rPrChange>
          </w:rPr>
          <w:delText xml:space="preserve">: </w:delText>
        </w:r>
        <w:r w:rsidDel="006D6DCE">
          <w:delText>Shake</w:delText>
        </w:r>
        <w:bookmarkStart w:id="8360" w:name="_Toc128497616"/>
        <w:bookmarkEnd w:id="8360"/>
      </w:del>
    </w:p>
    <w:p w14:paraId="6394D28F" w14:textId="429C1B4C" w:rsidR="008E010E" w:rsidRPr="0007513A" w:rsidDel="006D6DCE" w:rsidRDefault="008E010E">
      <w:pPr>
        <w:pStyle w:val="Heading2"/>
        <w:rPr>
          <w:del w:id="8361" w:author="Στάθης Καπ" w:date="2023-02-27T00:06:00Z"/>
          <w:lang w:val="el-GR"/>
          <w:rPrChange w:id="8362" w:author="Στάθης Καπ" w:date="2023-02-28T07:52:00Z">
            <w:rPr>
              <w:del w:id="8363" w:author="Στάθης Καπ" w:date="2023-02-27T00:06:00Z"/>
            </w:rPr>
          </w:rPrChange>
        </w:rPr>
        <w:pPrChange w:id="8364" w:author="Στάθης Καπ" w:date="2023-02-28T16:55:00Z">
          <w:pPr>
            <w:pStyle w:val="ListParagraph"/>
            <w:numPr>
              <w:numId w:val="44"/>
            </w:numPr>
            <w:ind w:hanging="360"/>
          </w:pPr>
        </w:pPrChange>
      </w:pPr>
      <w:del w:id="8365" w:author="Στάθης Καπ" w:date="2023-02-27T00:06:00Z">
        <w:r w:rsidDel="006D6DCE">
          <w:delText>Split</w:delText>
        </w:r>
        <w:r w:rsidRPr="0007513A" w:rsidDel="006D6DCE">
          <w:rPr>
            <w:lang w:val="el-GR"/>
            <w:rPrChange w:id="8366" w:author="Στάθης Καπ" w:date="2023-02-28T07:52:00Z">
              <w:rPr/>
            </w:rPrChange>
          </w:rPr>
          <w:delText xml:space="preserve">: </w:delText>
        </w:r>
        <w:r w:rsidDel="006D6DCE">
          <w:delText>At</w:delText>
        </w:r>
        <w:r w:rsidRPr="0007513A" w:rsidDel="006D6DCE">
          <w:rPr>
            <w:lang w:val="el-GR"/>
            <w:rPrChange w:id="8367" w:author="Στάθης Καπ" w:date="2023-02-28T07:52:00Z">
              <w:rPr/>
            </w:rPrChange>
          </w:rPr>
          <w:delText xml:space="preserve"> </w:delText>
        </w:r>
        <w:r w:rsidDel="006D6DCE">
          <w:delText>each</w:delText>
        </w:r>
        <w:r w:rsidRPr="0007513A" w:rsidDel="006D6DCE">
          <w:rPr>
            <w:lang w:val="el-GR"/>
            <w:rPrChange w:id="8368" w:author="Στάθης Καπ" w:date="2023-02-28T07:52:00Z">
              <w:rPr/>
            </w:rPrChange>
          </w:rPr>
          <w:delText xml:space="preserve"> </w:delText>
        </w:r>
        <w:r w:rsidDel="006D6DCE">
          <w:delText>iteration</w:delText>
        </w:r>
        <w:bookmarkStart w:id="8369" w:name="_Toc128497617"/>
        <w:bookmarkEnd w:id="8369"/>
      </w:del>
    </w:p>
    <w:p w14:paraId="34A2F035" w14:textId="5E42FBD1" w:rsidR="00BB05AC" w:rsidRDefault="008E010E">
      <w:pPr>
        <w:pStyle w:val="Caption"/>
        <w:keepNext/>
        <w:spacing w:after="0"/>
        <w:rPr>
          <w:ins w:id="8370" w:author="Στάθης Καπ" w:date="2023-03-03T03:33:00Z"/>
        </w:rPr>
        <w:pPrChange w:id="8371" w:author="Στάθης Καπ" w:date="2023-03-03T03:33:00Z">
          <w:pPr/>
        </w:pPrChange>
      </w:pPr>
      <w:del w:id="8372" w:author="Στάθης Καπ" w:date="2023-02-27T00:06:00Z">
        <w:r w:rsidDel="006D6DCE">
          <w:delText>Registry</w:delText>
        </w:r>
        <w:r w:rsidRPr="0007513A" w:rsidDel="006D6DCE">
          <w:rPr>
            <w:rFonts w:ascii="Arial Black" w:eastAsiaTheme="majorEastAsia" w:hAnsi="Arial Black" w:cstheme="majorBidi"/>
            <w:color w:val="000000" w:themeColor="text1"/>
            <w:szCs w:val="26"/>
            <w:lang w:val="el-GR"/>
            <w:rPrChange w:id="8373" w:author="Στάθης Καπ" w:date="2023-02-28T07:52:00Z">
              <w:rPr/>
            </w:rPrChange>
          </w:rPr>
          <w:delText xml:space="preserve">: </w:delText>
        </w:r>
        <w:r w:rsidDel="006D6DCE">
          <w:delText>No</w:delText>
        </w:r>
      </w:del>
      <w:proofErr w:type="spellStart"/>
      <w:ins w:id="8374" w:author="Στάθης Καπ" w:date="2023-03-03T03:33:00Z">
        <w:r w:rsidR="00BB05AC">
          <w:t>Πίν</w:t>
        </w:r>
        <w:proofErr w:type="spellEnd"/>
        <w:r w:rsidR="00BB05AC">
          <w:t xml:space="preserve">ακας </w:t>
        </w:r>
      </w:ins>
      <w:ins w:id="8375"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8376"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8377" w:author="Στάθης Καπ" w:date="2023-03-07T16:43:00Z">
        <w:r w:rsidR="002C131C">
          <w:rPr>
            <w:noProof/>
          </w:rPr>
          <w:t>1</w:t>
        </w:r>
      </w:ins>
      <w:ins w:id="8378" w:author="Στάθης Καπ" w:date="2023-03-03T04:02:00Z">
        <w:r w:rsidR="00F665AE">
          <w:fldChar w:fldCharType="end"/>
        </w:r>
      </w:ins>
      <w:ins w:id="8379"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8380"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8381">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8382"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383"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8384" w:author="Στάθης Καπ" w:date="2023-02-26T20:58:00Z"/>
                <w:sz w:val="16"/>
                <w:szCs w:val="16"/>
                <w:rPrChange w:id="8385" w:author="Στάθης Καπ" w:date="2023-03-03T03:18:00Z">
                  <w:rPr>
                    <w:ins w:id="8386" w:author="Στάθης Καπ" w:date="2023-02-26T20:58:00Z"/>
                    <w:sz w:val="18"/>
                    <w:szCs w:val="18"/>
                  </w:rPr>
                </w:rPrChange>
              </w:rPr>
              <w:pPrChange w:id="8387"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8388"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8389" w:author="Στάθης Καπ" w:date="2023-02-26T20:58:00Z"/>
                <w:rFonts w:cstheme="minorHAnsi"/>
                <w:sz w:val="16"/>
                <w:szCs w:val="16"/>
                <w:rPrChange w:id="8390" w:author="Στάθης Καπ" w:date="2023-03-03T03:18:00Z">
                  <w:rPr>
                    <w:ins w:id="8391" w:author="Στάθης Καπ" w:date="2023-02-26T20:58:00Z"/>
                  </w:rPr>
                </w:rPrChange>
              </w:rPr>
              <w:pPrChange w:id="8392" w:author="Στάθης Καπ" w:date="2023-02-26T21:00:00Z">
                <w:pPr/>
              </w:pPrChange>
            </w:pPr>
            <w:ins w:id="8393" w:author="Στάθης Καπ" w:date="2023-02-26T20:59:00Z">
              <w:r w:rsidRPr="00AC6F02">
                <w:rPr>
                  <w:rFonts w:cstheme="minorHAnsi"/>
                  <w:sz w:val="16"/>
                  <w:szCs w:val="16"/>
                  <w:rPrChange w:id="8394"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8395"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8396" w:author="Στάθης Καπ" w:date="2023-02-26T20:58:00Z"/>
                <w:rFonts w:cstheme="minorHAnsi"/>
                <w:sz w:val="16"/>
                <w:szCs w:val="16"/>
                <w:rPrChange w:id="8397" w:author="Στάθης Καπ" w:date="2023-03-03T03:18:00Z">
                  <w:rPr>
                    <w:ins w:id="8398" w:author="Στάθης Καπ" w:date="2023-02-26T20:58:00Z"/>
                  </w:rPr>
                </w:rPrChange>
              </w:rPr>
              <w:pPrChange w:id="8399" w:author="Στάθης Καπ" w:date="2023-02-26T21:00:00Z">
                <w:pPr/>
              </w:pPrChange>
            </w:pPr>
            <w:ins w:id="8400" w:author="Στάθης Καπ" w:date="2023-03-03T01:40:00Z">
              <w:r w:rsidRPr="00AC6F02">
                <w:rPr>
                  <w:rFonts w:cstheme="minorHAnsi"/>
                  <w:sz w:val="16"/>
                  <w:szCs w:val="16"/>
                </w:rPr>
                <w:t>ILS (</w:t>
              </w:r>
            </w:ins>
            <w:ins w:id="8401" w:author="Στάθης Καπ" w:date="2023-02-26T20:59:00Z">
              <w:r w:rsidRPr="00AC6F02">
                <w:rPr>
                  <w:rFonts w:cstheme="minorHAnsi"/>
                  <w:sz w:val="16"/>
                  <w:szCs w:val="16"/>
                  <w:rPrChange w:id="8402"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8403"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8404" w:author="Στάθης Καπ" w:date="2023-02-26T20:58:00Z"/>
                <w:rFonts w:cstheme="minorHAnsi"/>
                <w:sz w:val="16"/>
                <w:szCs w:val="16"/>
                <w:rPrChange w:id="8405" w:author="Στάθης Καπ" w:date="2023-03-03T03:18:00Z">
                  <w:rPr>
                    <w:ins w:id="8406" w:author="Στάθης Καπ" w:date="2023-02-26T20:58:00Z"/>
                  </w:rPr>
                </w:rPrChange>
              </w:rPr>
              <w:pPrChange w:id="8407" w:author="Στάθης Καπ" w:date="2023-02-26T21:00:00Z">
                <w:pPr/>
              </w:pPrChange>
            </w:pPr>
            <w:ins w:id="8408" w:author="Στάθης Καπ" w:date="2023-02-26T20:59:00Z">
              <w:r w:rsidRPr="00AC6F02">
                <w:rPr>
                  <w:rFonts w:cstheme="minorHAnsi"/>
                  <w:sz w:val="16"/>
                  <w:szCs w:val="16"/>
                  <w:rPrChange w:id="8409"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8410"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8411" w:author="Στάθης Καπ" w:date="2023-02-26T20:58:00Z"/>
                <w:rFonts w:cstheme="minorHAnsi"/>
                <w:sz w:val="16"/>
                <w:szCs w:val="16"/>
                <w:rPrChange w:id="8412" w:author="Στάθης Καπ" w:date="2023-03-03T03:18:00Z">
                  <w:rPr>
                    <w:ins w:id="8413" w:author="Στάθης Καπ" w:date="2023-02-26T20:58:00Z"/>
                  </w:rPr>
                </w:rPrChange>
              </w:rPr>
              <w:pPrChange w:id="8414" w:author="Στάθης Καπ" w:date="2023-02-26T21:00:00Z">
                <w:pPr/>
              </w:pPrChange>
            </w:pPr>
            <w:ins w:id="8415" w:author="Στάθης Καπ" w:date="2023-02-26T20:59:00Z">
              <w:r w:rsidRPr="00AC6F02">
                <w:rPr>
                  <w:rFonts w:cstheme="minorHAnsi"/>
                  <w:sz w:val="16"/>
                  <w:szCs w:val="16"/>
                  <w:rPrChange w:id="8416"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8417"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8418" w:author="Στάθης Καπ" w:date="2023-02-26T20:58:00Z"/>
                <w:rFonts w:cstheme="minorHAnsi"/>
                <w:sz w:val="16"/>
                <w:szCs w:val="16"/>
                <w:rPrChange w:id="8419" w:author="Στάθης Καπ" w:date="2023-03-03T03:18:00Z">
                  <w:rPr>
                    <w:ins w:id="8420" w:author="Στάθης Καπ" w:date="2023-02-26T20:58:00Z"/>
                  </w:rPr>
                </w:rPrChange>
              </w:rPr>
              <w:pPrChange w:id="8421" w:author="Στάθης Καπ" w:date="2023-02-26T21:00:00Z">
                <w:pPr/>
              </w:pPrChange>
            </w:pPr>
            <w:ins w:id="8422" w:author="Στάθης Καπ" w:date="2023-02-26T20:59:00Z">
              <w:r w:rsidRPr="00AC6F02">
                <w:rPr>
                  <w:rFonts w:cstheme="minorHAnsi"/>
                  <w:sz w:val="16"/>
                  <w:szCs w:val="16"/>
                  <w:rPrChange w:id="8423"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8424"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8425" w:author="Στάθης Καπ" w:date="2023-02-26T21:00:00Z"/>
                <w:rFonts w:cstheme="minorHAnsi"/>
                <w:sz w:val="16"/>
                <w:szCs w:val="16"/>
                <w:rPrChange w:id="8426" w:author="Στάθης Καπ" w:date="2023-03-03T03:18:00Z">
                  <w:rPr>
                    <w:ins w:id="8427" w:author="Στάθης Καπ" w:date="2023-02-26T21:00:00Z"/>
                  </w:rPr>
                </w:rPrChange>
              </w:rPr>
              <w:pPrChange w:id="8428" w:author="Στάθης Καπ" w:date="2023-02-26T21:00:00Z">
                <w:pPr/>
              </w:pPrChange>
            </w:pPr>
            <w:ins w:id="8429" w:author="Στάθης Καπ" w:date="2023-02-26T21:02:00Z">
              <w:r w:rsidRPr="00AC6F02">
                <w:rPr>
                  <w:rFonts w:cstheme="minorHAnsi"/>
                  <w:sz w:val="16"/>
                  <w:szCs w:val="16"/>
                  <w:rPrChange w:id="8430" w:author="Στάθης Καπ" w:date="2023-03-03T03:18:00Z">
                    <w:rPr>
                      <w:rFonts w:cstheme="minorHAnsi"/>
                      <w:sz w:val="18"/>
                      <w:szCs w:val="18"/>
                    </w:rPr>
                  </w:rPrChange>
                </w:rPr>
                <w:t>S=4</w:t>
              </w:r>
            </w:ins>
          </w:p>
        </w:tc>
      </w:tr>
      <w:tr w:rsidR="00AC6F02" w14:paraId="2001CEB8" w14:textId="77777777" w:rsidTr="00F03C40">
        <w:trPr>
          <w:ins w:id="8431"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432"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8433" w:author="Στάθης Καπ" w:date="2023-02-26T20:58:00Z"/>
                <w:sz w:val="16"/>
                <w:szCs w:val="16"/>
                <w:rPrChange w:id="8434" w:author="Στάθης Καπ" w:date="2023-03-03T03:18:00Z">
                  <w:rPr>
                    <w:ins w:id="8435" w:author="Στάθης Καπ" w:date="2023-02-26T20:58:00Z"/>
                    <w:sz w:val="18"/>
                    <w:szCs w:val="18"/>
                  </w:rPr>
                </w:rPrChange>
              </w:rPr>
              <w:pPrChange w:id="8436" w:author="Στάθης Καπ" w:date="2023-02-26T21:00:00Z">
                <w:pPr/>
              </w:pPrChange>
            </w:pPr>
            <w:ins w:id="8437"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8438"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8439" w:author="Στάθης Καπ" w:date="2023-02-26T20:58:00Z"/>
                <w:rFonts w:cstheme="minorHAnsi"/>
                <w:sz w:val="16"/>
                <w:szCs w:val="16"/>
                <w:rPrChange w:id="8440" w:author="Στάθης Καπ" w:date="2023-03-03T03:18:00Z">
                  <w:rPr>
                    <w:ins w:id="8441" w:author="Στάθης Καπ" w:date="2023-02-26T20:58:00Z"/>
                  </w:rPr>
                </w:rPrChange>
              </w:rPr>
              <w:pPrChange w:id="8442" w:author="Στάθης Καπ" w:date="2023-02-26T21:00:00Z">
                <w:pPr/>
              </w:pPrChange>
            </w:pPr>
            <w:ins w:id="8443" w:author="Στάθης Καπ" w:date="2023-02-26T21:01:00Z">
              <w:r w:rsidRPr="00AC6F02">
                <w:rPr>
                  <w:rFonts w:cstheme="minorHAnsi"/>
                  <w:sz w:val="16"/>
                  <w:szCs w:val="16"/>
                  <w:rPrChange w:id="8444"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8445"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8446" w:author="Στάθης Καπ" w:date="2023-02-26T20:58:00Z"/>
                <w:rFonts w:cstheme="minorHAnsi"/>
                <w:sz w:val="16"/>
                <w:szCs w:val="16"/>
                <w:rPrChange w:id="8447" w:author="Στάθης Καπ" w:date="2023-03-03T03:18:00Z">
                  <w:rPr>
                    <w:ins w:id="8448" w:author="Στάθης Καπ" w:date="2023-02-26T20:58:00Z"/>
                  </w:rPr>
                </w:rPrChange>
              </w:rPr>
              <w:pPrChange w:id="8449" w:author="Στάθης Καπ" w:date="2023-02-26T21:00:00Z">
                <w:pPr/>
              </w:pPrChange>
            </w:pPr>
            <w:ins w:id="8450" w:author="Στάθης Καπ" w:date="2023-02-26T21:01:00Z">
              <w:r w:rsidRPr="00AC6F02">
                <w:rPr>
                  <w:rFonts w:cstheme="minorHAnsi"/>
                  <w:sz w:val="16"/>
                  <w:szCs w:val="16"/>
                  <w:rPrChange w:id="8451"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8452"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8453" w:author="Στάθης Καπ" w:date="2023-02-26T20:58:00Z"/>
                <w:rFonts w:cstheme="minorHAnsi"/>
                <w:sz w:val="16"/>
                <w:szCs w:val="16"/>
                <w:rPrChange w:id="8454" w:author="Στάθης Καπ" w:date="2023-03-03T03:18:00Z">
                  <w:rPr>
                    <w:ins w:id="8455" w:author="Στάθης Καπ" w:date="2023-02-26T20:58:00Z"/>
                  </w:rPr>
                </w:rPrChange>
              </w:rPr>
              <w:pPrChange w:id="8456" w:author="Στάθης Καπ" w:date="2023-02-26T21:00:00Z">
                <w:pPr/>
              </w:pPrChange>
            </w:pPr>
            <w:ins w:id="8457" w:author="Στάθης Καπ" w:date="2023-02-26T21:01:00Z">
              <w:r w:rsidRPr="00AC6F02">
                <w:rPr>
                  <w:rFonts w:cstheme="minorHAnsi"/>
                  <w:sz w:val="16"/>
                  <w:szCs w:val="16"/>
                  <w:rPrChange w:id="8458"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459"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8460" w:author="Στάθης Καπ" w:date="2023-02-26T20:58:00Z"/>
                <w:rFonts w:cstheme="minorHAnsi"/>
                <w:sz w:val="16"/>
                <w:szCs w:val="16"/>
                <w:rPrChange w:id="8461" w:author="Στάθης Καπ" w:date="2023-03-03T03:18:00Z">
                  <w:rPr>
                    <w:ins w:id="8462" w:author="Στάθης Καπ" w:date="2023-02-26T20:58:00Z"/>
                  </w:rPr>
                </w:rPrChange>
              </w:rPr>
              <w:pPrChange w:id="8463" w:author="Στάθης Καπ" w:date="2023-02-26T21:00:00Z">
                <w:pPr/>
              </w:pPrChange>
            </w:pPr>
            <w:ins w:id="8464" w:author="Στάθης Καπ" w:date="2023-02-26T21:01:00Z">
              <w:r w:rsidRPr="00AC6F02">
                <w:rPr>
                  <w:rFonts w:cstheme="minorHAnsi"/>
                  <w:sz w:val="16"/>
                  <w:szCs w:val="16"/>
                  <w:rPrChange w:id="8465"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466"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8467" w:author="Στάθης Καπ" w:date="2023-02-26T20:58:00Z"/>
                <w:rFonts w:cstheme="minorHAnsi"/>
                <w:sz w:val="16"/>
                <w:szCs w:val="16"/>
                <w:rPrChange w:id="8468" w:author="Στάθης Καπ" w:date="2023-03-03T03:18:00Z">
                  <w:rPr>
                    <w:ins w:id="8469" w:author="Στάθης Καπ" w:date="2023-02-26T20:58:00Z"/>
                  </w:rPr>
                </w:rPrChange>
              </w:rPr>
              <w:pPrChange w:id="8470" w:author="Στάθης Καπ" w:date="2023-02-26T21:00:00Z">
                <w:pPr/>
              </w:pPrChange>
            </w:pPr>
            <w:ins w:id="8471" w:author="Στάθης Καπ" w:date="2023-02-26T21:04:00Z">
              <w:r w:rsidRPr="00AC6F02">
                <w:rPr>
                  <w:rFonts w:cstheme="minorHAnsi"/>
                  <w:sz w:val="16"/>
                  <w:szCs w:val="16"/>
                  <w:rPrChange w:id="8472" w:author="Στάθης Καπ" w:date="2023-03-03T03:18:00Z">
                    <w:rPr>
                      <w:rFonts w:cstheme="minorHAnsi"/>
                      <w:sz w:val="18"/>
                      <w:szCs w:val="18"/>
                    </w:rPr>
                  </w:rPrChange>
                </w:rPr>
                <w:t>Gap (</w:t>
              </w:r>
            </w:ins>
            <w:ins w:id="8473" w:author="Στάθης Καπ" w:date="2023-02-26T21:02:00Z">
              <w:r w:rsidRPr="00AC6F02">
                <w:rPr>
                  <w:rFonts w:cstheme="minorHAnsi"/>
                  <w:sz w:val="16"/>
                  <w:szCs w:val="16"/>
                  <w:rPrChange w:id="8474" w:author="Στάθης Καπ" w:date="2023-03-03T03:18:00Z">
                    <w:rPr>
                      <w:rFonts w:cstheme="minorHAnsi"/>
                      <w:sz w:val="18"/>
                      <w:szCs w:val="18"/>
                    </w:rPr>
                  </w:rPrChange>
                </w:rPr>
                <w:t>%)</w:t>
              </w:r>
            </w:ins>
            <w:ins w:id="8475" w:author="Στάθης Καπ" w:date="2023-03-03T01:39:00Z">
              <w:r w:rsidR="00371D23" w:rsidRPr="00AC6F02">
                <w:rPr>
                  <w:rFonts w:cstheme="minorHAnsi"/>
                  <w:sz w:val="16"/>
                  <w:szCs w:val="16"/>
                  <w:rPrChange w:id="8476" w:author="Στάθης Καπ" w:date="2023-03-03T03:18:00Z">
                    <w:rPr>
                      <w:rFonts w:cstheme="minorHAnsi"/>
                      <w:sz w:val="18"/>
                      <w:szCs w:val="18"/>
                    </w:rPr>
                  </w:rPrChange>
                </w:rPr>
                <w:t xml:space="preserve"> </w:t>
              </w:r>
            </w:ins>
            <w:ins w:id="8477"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8478"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8479" w:author="Στάθης Καπ" w:date="2023-02-26T20:58:00Z"/>
                <w:rFonts w:cstheme="minorHAnsi"/>
                <w:sz w:val="16"/>
                <w:szCs w:val="16"/>
                <w:rPrChange w:id="8480" w:author="Στάθης Καπ" w:date="2023-03-03T03:18:00Z">
                  <w:rPr>
                    <w:ins w:id="8481" w:author="Στάθης Καπ" w:date="2023-02-26T20:58:00Z"/>
                  </w:rPr>
                </w:rPrChange>
              </w:rPr>
              <w:pPrChange w:id="8482" w:author="Στάθης Καπ" w:date="2023-02-26T21:00:00Z">
                <w:pPr/>
              </w:pPrChange>
            </w:pPr>
            <w:ins w:id="8483" w:author="Στάθης Καπ" w:date="2023-02-26T21:02:00Z">
              <w:r w:rsidRPr="00AC6F02">
                <w:rPr>
                  <w:rFonts w:cstheme="minorHAnsi"/>
                  <w:sz w:val="16"/>
                  <w:szCs w:val="16"/>
                  <w:rPrChange w:id="8484"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485"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8486" w:author="Στάθης Καπ" w:date="2023-02-26T20:58:00Z"/>
                <w:rFonts w:cstheme="minorHAnsi"/>
                <w:sz w:val="16"/>
                <w:szCs w:val="16"/>
                <w:rPrChange w:id="8487" w:author="Στάθης Καπ" w:date="2023-03-03T03:18:00Z">
                  <w:rPr>
                    <w:ins w:id="8488" w:author="Στάθης Καπ" w:date="2023-02-26T20:58:00Z"/>
                  </w:rPr>
                </w:rPrChange>
              </w:rPr>
              <w:pPrChange w:id="8489" w:author="Στάθης Καπ" w:date="2023-02-26T21:00:00Z">
                <w:pPr/>
              </w:pPrChange>
            </w:pPr>
            <w:ins w:id="8490" w:author="Στάθης Καπ" w:date="2023-02-26T21:02:00Z">
              <w:r w:rsidRPr="00AC6F02">
                <w:rPr>
                  <w:rFonts w:cstheme="minorHAnsi"/>
                  <w:sz w:val="16"/>
                  <w:szCs w:val="16"/>
                  <w:rPrChange w:id="8491"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492"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8493" w:author="Στάθης Καπ" w:date="2023-02-26T20:58:00Z"/>
                <w:rFonts w:cstheme="minorHAnsi"/>
                <w:sz w:val="16"/>
                <w:szCs w:val="16"/>
                <w:rPrChange w:id="8494" w:author="Στάθης Καπ" w:date="2023-03-03T03:18:00Z">
                  <w:rPr>
                    <w:ins w:id="8495" w:author="Στάθης Καπ" w:date="2023-02-26T20:58:00Z"/>
                  </w:rPr>
                </w:rPrChange>
              </w:rPr>
              <w:pPrChange w:id="8496" w:author="Στάθης Καπ" w:date="2023-02-26T21:00:00Z">
                <w:pPr/>
              </w:pPrChange>
            </w:pPr>
            <w:ins w:id="8497" w:author="Στάθης Καπ" w:date="2023-02-26T21:05:00Z">
              <w:r w:rsidRPr="00AC6F02">
                <w:rPr>
                  <w:rFonts w:cstheme="minorHAnsi"/>
                  <w:sz w:val="16"/>
                  <w:szCs w:val="16"/>
                  <w:rPrChange w:id="8498" w:author="Στάθης Καπ" w:date="2023-03-03T03:18:00Z">
                    <w:rPr>
                      <w:rFonts w:cstheme="minorHAnsi"/>
                      <w:sz w:val="18"/>
                      <w:szCs w:val="18"/>
                    </w:rPr>
                  </w:rPrChange>
                </w:rPr>
                <w:t>Gap (</w:t>
              </w:r>
            </w:ins>
            <w:ins w:id="8499" w:author="Στάθης Καπ" w:date="2023-02-26T21:02:00Z">
              <w:r w:rsidRPr="00AC6F02">
                <w:rPr>
                  <w:rFonts w:cstheme="minorHAnsi"/>
                  <w:sz w:val="16"/>
                  <w:szCs w:val="16"/>
                  <w:rPrChange w:id="8500" w:author="Στάθης Καπ" w:date="2023-03-03T03:18:00Z">
                    <w:rPr>
                      <w:rFonts w:cstheme="minorHAnsi"/>
                      <w:sz w:val="18"/>
                      <w:szCs w:val="18"/>
                    </w:rPr>
                  </w:rPrChange>
                </w:rPr>
                <w:t>%)</w:t>
              </w:r>
            </w:ins>
            <w:ins w:id="8501" w:author="Στάθης Καπ" w:date="2023-03-03T01:39:00Z">
              <w:r w:rsidR="00371D23" w:rsidRPr="00AC6F02">
                <w:rPr>
                  <w:rFonts w:cstheme="minorHAnsi"/>
                  <w:sz w:val="16"/>
                  <w:szCs w:val="16"/>
                  <w:rPrChange w:id="8502"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8503"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8504" w:author="Στάθης Καπ" w:date="2023-02-26T20:58:00Z"/>
                <w:rFonts w:cstheme="minorHAnsi"/>
                <w:sz w:val="16"/>
                <w:szCs w:val="16"/>
                <w:rPrChange w:id="8505" w:author="Στάθης Καπ" w:date="2023-03-03T03:18:00Z">
                  <w:rPr>
                    <w:ins w:id="8506" w:author="Στάθης Καπ" w:date="2023-02-26T20:58:00Z"/>
                  </w:rPr>
                </w:rPrChange>
              </w:rPr>
              <w:pPrChange w:id="8507" w:author="Στάθης Καπ" w:date="2023-02-26T21:00:00Z">
                <w:pPr/>
              </w:pPrChange>
            </w:pPr>
            <w:ins w:id="8508" w:author="Στάθης Καπ" w:date="2023-02-26T21:02:00Z">
              <w:r w:rsidRPr="00AC6F02">
                <w:rPr>
                  <w:rFonts w:cstheme="minorHAnsi"/>
                  <w:sz w:val="16"/>
                  <w:szCs w:val="16"/>
                  <w:rPrChange w:id="8509"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510"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8511" w:author="Στάθης Καπ" w:date="2023-02-26T20:58:00Z"/>
                <w:rFonts w:cstheme="minorHAnsi"/>
                <w:sz w:val="16"/>
                <w:szCs w:val="16"/>
                <w:rPrChange w:id="8512" w:author="Στάθης Καπ" w:date="2023-03-03T03:18:00Z">
                  <w:rPr>
                    <w:ins w:id="8513" w:author="Στάθης Καπ" w:date="2023-02-26T20:58:00Z"/>
                  </w:rPr>
                </w:rPrChange>
              </w:rPr>
              <w:pPrChange w:id="8514" w:author="Στάθης Καπ" w:date="2023-02-26T21:00:00Z">
                <w:pPr/>
              </w:pPrChange>
            </w:pPr>
            <w:ins w:id="8515" w:author="Στάθης Καπ" w:date="2023-02-26T21:02:00Z">
              <w:r w:rsidRPr="00AC6F02">
                <w:rPr>
                  <w:rFonts w:cstheme="minorHAnsi"/>
                  <w:sz w:val="16"/>
                  <w:szCs w:val="16"/>
                  <w:rPrChange w:id="8516"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517"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pPr>
              <w:jc w:val="center"/>
              <w:rPr>
                <w:ins w:id="8518" w:author="Στάθης Καπ" w:date="2023-02-26T20:58:00Z"/>
                <w:rFonts w:cstheme="minorHAnsi"/>
                <w:sz w:val="16"/>
                <w:szCs w:val="16"/>
                <w:rPrChange w:id="8519" w:author="Στάθης Καπ" w:date="2023-03-03T03:18:00Z">
                  <w:rPr>
                    <w:ins w:id="8520" w:author="Στάθης Καπ" w:date="2023-02-26T20:58:00Z"/>
                  </w:rPr>
                </w:rPrChange>
              </w:rPr>
              <w:pPrChange w:id="8521" w:author="Στάθης Καπ" w:date="2023-03-03T01:40:00Z">
                <w:pPr/>
              </w:pPrChange>
            </w:pPr>
            <w:ins w:id="8522" w:author="Στάθης Καπ" w:date="2023-02-26T21:05:00Z">
              <w:r w:rsidRPr="00AC6F02">
                <w:rPr>
                  <w:rFonts w:cstheme="minorHAnsi"/>
                  <w:sz w:val="16"/>
                  <w:szCs w:val="16"/>
                  <w:rPrChange w:id="8523" w:author="Στάθης Καπ" w:date="2023-03-03T03:18:00Z">
                    <w:rPr>
                      <w:rFonts w:cstheme="minorHAnsi"/>
                      <w:sz w:val="18"/>
                      <w:szCs w:val="18"/>
                    </w:rPr>
                  </w:rPrChange>
                </w:rPr>
                <w:t>Gap (</w:t>
              </w:r>
            </w:ins>
            <w:ins w:id="8524" w:author="Στάθης Καπ" w:date="2023-02-26T21:02:00Z">
              <w:r w:rsidRPr="00AC6F02">
                <w:rPr>
                  <w:rFonts w:cstheme="minorHAnsi"/>
                  <w:sz w:val="16"/>
                  <w:szCs w:val="16"/>
                  <w:rPrChange w:id="8525" w:author="Στάθης Καπ" w:date="2023-03-03T03:18:00Z">
                    <w:rPr>
                      <w:rFonts w:cstheme="minorHAnsi"/>
                      <w:sz w:val="18"/>
                      <w:szCs w:val="18"/>
                    </w:rPr>
                  </w:rPrChange>
                </w:rPr>
                <w:t>%)</w:t>
              </w:r>
            </w:ins>
            <w:ins w:id="8526" w:author="Στάθης Καπ" w:date="2023-03-03T01:40:00Z">
              <w:r w:rsidR="00371D23" w:rsidRPr="00AC6F02">
                <w:rPr>
                  <w:rFonts w:cstheme="minorHAnsi"/>
                  <w:sz w:val="16"/>
                  <w:szCs w:val="16"/>
                  <w:rPrChange w:id="8527"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8528"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8529" w:author="Στάθης Καπ" w:date="2023-02-26T20:58:00Z"/>
                <w:rFonts w:cstheme="minorHAnsi"/>
                <w:sz w:val="16"/>
                <w:szCs w:val="16"/>
                <w:rPrChange w:id="8530" w:author="Στάθης Καπ" w:date="2023-03-03T03:18:00Z">
                  <w:rPr>
                    <w:ins w:id="8531" w:author="Στάθης Καπ" w:date="2023-02-26T20:58:00Z"/>
                  </w:rPr>
                </w:rPrChange>
              </w:rPr>
              <w:pPrChange w:id="8532" w:author="Στάθης Καπ" w:date="2023-02-26T21:00:00Z">
                <w:pPr/>
              </w:pPrChange>
            </w:pPr>
            <w:ins w:id="8533" w:author="Στάθης Καπ" w:date="2023-02-26T21:03:00Z">
              <w:r w:rsidRPr="00AC6F02">
                <w:rPr>
                  <w:rFonts w:cstheme="minorHAnsi"/>
                  <w:sz w:val="16"/>
                  <w:szCs w:val="16"/>
                  <w:rPrChange w:id="8534"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535"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8536" w:author="Στάθης Καπ" w:date="2023-02-26T21:00:00Z"/>
                <w:rFonts w:cstheme="minorHAnsi"/>
                <w:sz w:val="16"/>
                <w:szCs w:val="16"/>
                <w:rPrChange w:id="8537" w:author="Στάθης Καπ" w:date="2023-03-03T03:18:00Z">
                  <w:rPr>
                    <w:ins w:id="8538" w:author="Στάθης Καπ" w:date="2023-02-26T21:00:00Z"/>
                  </w:rPr>
                </w:rPrChange>
              </w:rPr>
              <w:pPrChange w:id="8539" w:author="Στάθης Καπ" w:date="2023-02-26T21:00:00Z">
                <w:pPr/>
              </w:pPrChange>
            </w:pPr>
            <w:ins w:id="8540" w:author="Στάθης Καπ" w:date="2023-02-26T21:03:00Z">
              <w:r w:rsidRPr="00AC6F02">
                <w:rPr>
                  <w:rFonts w:cstheme="minorHAnsi"/>
                  <w:sz w:val="16"/>
                  <w:szCs w:val="16"/>
                  <w:rPrChange w:id="8541"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542"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8543" w:author="Στάθης Καπ" w:date="2023-02-26T21:00:00Z"/>
                <w:rFonts w:cstheme="minorHAnsi"/>
                <w:sz w:val="16"/>
                <w:szCs w:val="16"/>
                <w:rPrChange w:id="8544" w:author="Στάθης Καπ" w:date="2023-03-03T03:18:00Z">
                  <w:rPr>
                    <w:ins w:id="8545" w:author="Στάθης Καπ" w:date="2023-02-26T21:00:00Z"/>
                  </w:rPr>
                </w:rPrChange>
              </w:rPr>
              <w:pPrChange w:id="8546" w:author="Στάθης Καπ" w:date="2023-02-26T21:00:00Z">
                <w:pPr/>
              </w:pPrChange>
            </w:pPr>
            <w:ins w:id="8547" w:author="Στάθης Καπ" w:date="2023-02-26T21:05:00Z">
              <w:r w:rsidRPr="00AC6F02">
                <w:rPr>
                  <w:rFonts w:cstheme="minorHAnsi"/>
                  <w:sz w:val="16"/>
                  <w:szCs w:val="16"/>
                  <w:rPrChange w:id="8548" w:author="Στάθης Καπ" w:date="2023-03-03T03:18:00Z">
                    <w:rPr>
                      <w:rFonts w:cstheme="minorHAnsi"/>
                      <w:sz w:val="18"/>
                      <w:szCs w:val="18"/>
                    </w:rPr>
                  </w:rPrChange>
                </w:rPr>
                <w:t>Gap (</w:t>
              </w:r>
            </w:ins>
            <w:ins w:id="8549" w:author="Στάθης Καπ" w:date="2023-02-26T21:03:00Z">
              <w:r w:rsidRPr="00AC6F02">
                <w:rPr>
                  <w:rFonts w:cstheme="minorHAnsi"/>
                  <w:sz w:val="16"/>
                  <w:szCs w:val="16"/>
                  <w:rPrChange w:id="8550" w:author="Στάθης Καπ" w:date="2023-03-03T03:18:00Z">
                    <w:rPr>
                      <w:rFonts w:cstheme="minorHAnsi"/>
                      <w:sz w:val="18"/>
                      <w:szCs w:val="18"/>
                    </w:rPr>
                  </w:rPrChange>
                </w:rPr>
                <w:t>%)</w:t>
              </w:r>
            </w:ins>
            <w:ins w:id="8551" w:author="Στάθης Καπ" w:date="2023-03-03T01:40:00Z">
              <w:r w:rsidR="00371D23" w:rsidRPr="00AC6F02">
                <w:rPr>
                  <w:rFonts w:cstheme="minorHAnsi"/>
                  <w:sz w:val="16"/>
                  <w:szCs w:val="16"/>
                  <w:rPrChange w:id="8552" w:author="Στάθης Καπ" w:date="2023-03-03T03:18:00Z">
                    <w:rPr>
                      <w:rFonts w:cstheme="minorHAnsi"/>
                      <w:sz w:val="18"/>
                      <w:szCs w:val="18"/>
                    </w:rPr>
                  </w:rPrChange>
                </w:rPr>
                <w:t xml:space="preserve"> S=1</w:t>
              </w:r>
            </w:ins>
          </w:p>
        </w:tc>
      </w:tr>
      <w:tr w:rsidR="00577FCD" w14:paraId="4414A3FB" w14:textId="5FBECD55" w:rsidTr="00F03C40">
        <w:trPr>
          <w:ins w:id="8553"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8554" w:author="Στάθης Καπ" w:date="2023-03-03T06:24:00Z">
              <w:tcPr>
                <w:tcW w:w="515" w:type="dxa"/>
                <w:tcBorders>
                  <w:top w:val="single" w:sz="4" w:space="0" w:color="auto"/>
                </w:tcBorders>
                <w:vAlign w:val="center"/>
              </w:tcPr>
            </w:tcPrChange>
          </w:tcPr>
          <w:p w14:paraId="5C1588BC" w14:textId="73641A49" w:rsidR="00577FCD" w:rsidRPr="00AC6F02" w:rsidRDefault="00577FCD">
            <w:pPr>
              <w:jc w:val="center"/>
              <w:rPr>
                <w:ins w:id="8555" w:author="Στάθης Καπ" w:date="2023-02-26T20:57:00Z"/>
                <w:sz w:val="16"/>
                <w:szCs w:val="16"/>
                <w:rPrChange w:id="8556" w:author="Στάθης Καπ" w:date="2023-03-03T03:18:00Z">
                  <w:rPr>
                    <w:ins w:id="8557" w:author="Στάθης Καπ" w:date="2023-02-26T20:57:00Z"/>
                  </w:rPr>
                </w:rPrChange>
              </w:rPr>
              <w:pPrChange w:id="8558" w:author="Στάθης Καπ" w:date="2023-02-26T21:00:00Z">
                <w:pPr/>
              </w:pPrChange>
            </w:pPr>
            <w:ins w:id="8559" w:author="Στάθης Καπ" w:date="2023-02-27T03:01:00Z">
              <w:r w:rsidRPr="00AC6F02">
                <w:rPr>
                  <w:sz w:val="16"/>
                  <w:szCs w:val="16"/>
                  <w:rPrChange w:id="8560" w:author="Στάθης Καπ" w:date="2023-03-03T03:18:00Z">
                    <w:rPr>
                      <w:sz w:val="18"/>
                      <w:szCs w:val="18"/>
                    </w:rPr>
                  </w:rPrChange>
                </w:rPr>
                <w:t>p</w:t>
              </w:r>
            </w:ins>
            <w:ins w:id="8561" w:author="Στάθης Καπ" w:date="2023-02-26T20:57:00Z">
              <w:r w:rsidRPr="00AC6F02">
                <w:rPr>
                  <w:sz w:val="16"/>
                  <w:szCs w:val="16"/>
                  <w:rPrChange w:id="8562" w:author="Στάθης Καπ" w:date="2023-03-03T03:18:00Z">
                    <w:rPr>
                      <w:sz w:val="18"/>
                      <w:szCs w:val="18"/>
                    </w:rPr>
                  </w:rPrChange>
                </w:rPr>
                <w:t>r01</w:t>
              </w:r>
            </w:ins>
          </w:p>
        </w:tc>
        <w:tc>
          <w:tcPr>
            <w:tcW w:w="560" w:type="dxa"/>
            <w:tcBorders>
              <w:top w:val="single" w:sz="4" w:space="0" w:color="auto"/>
              <w:left w:val="single" w:sz="4" w:space="0" w:color="auto"/>
            </w:tcBorders>
            <w:tcPrChange w:id="8563" w:author="Στάθης Καπ" w:date="2023-03-03T06:24:00Z">
              <w:tcPr>
                <w:tcW w:w="560" w:type="dxa"/>
                <w:tcBorders>
                  <w:top w:val="single" w:sz="4" w:space="0" w:color="auto"/>
                </w:tcBorders>
              </w:tcPr>
            </w:tcPrChange>
          </w:tcPr>
          <w:p w14:paraId="412B8D15" w14:textId="7A88374D" w:rsidR="00577FCD" w:rsidRPr="00AC6F02" w:rsidRDefault="00577FCD">
            <w:pPr>
              <w:jc w:val="center"/>
              <w:rPr>
                <w:ins w:id="8564" w:author="Στάθης Καπ" w:date="2023-02-26T20:57:00Z"/>
                <w:rFonts w:cstheme="minorHAnsi"/>
                <w:sz w:val="16"/>
                <w:szCs w:val="16"/>
                <w:rPrChange w:id="8565" w:author="Στάθης Καπ" w:date="2023-03-03T03:18:00Z">
                  <w:rPr>
                    <w:ins w:id="8566" w:author="Στάθης Καπ" w:date="2023-02-26T20:57:00Z"/>
                  </w:rPr>
                </w:rPrChange>
              </w:rPr>
              <w:pPrChange w:id="8567" w:author="Στάθης Καπ" w:date="2023-02-26T21:00:00Z">
                <w:pPr/>
              </w:pPrChange>
            </w:pPr>
            <w:ins w:id="8568" w:author="Στάθης Καπ" w:date="2023-02-26T21:04:00Z">
              <w:r w:rsidRPr="00AC6F02">
                <w:rPr>
                  <w:rFonts w:cstheme="minorHAnsi"/>
                  <w:sz w:val="16"/>
                  <w:szCs w:val="16"/>
                  <w:rPrChange w:id="8569" w:author="Στάθης Καπ" w:date="2023-03-03T03:18:00Z">
                    <w:rPr>
                      <w:rFonts w:cstheme="minorHAnsi"/>
                      <w:sz w:val="20"/>
                      <w:szCs w:val="20"/>
                    </w:rPr>
                  </w:rPrChange>
                </w:rPr>
                <w:t>308</w:t>
              </w:r>
            </w:ins>
          </w:p>
        </w:tc>
        <w:tc>
          <w:tcPr>
            <w:tcW w:w="855" w:type="dxa"/>
            <w:tcBorders>
              <w:top w:val="single" w:sz="4" w:space="0" w:color="auto"/>
            </w:tcBorders>
            <w:tcPrChange w:id="8570" w:author="Στάθης Καπ" w:date="2023-03-03T06:24:00Z">
              <w:tcPr>
                <w:tcW w:w="855" w:type="dxa"/>
                <w:tcBorders>
                  <w:top w:val="single" w:sz="4" w:space="0" w:color="auto"/>
                </w:tcBorders>
              </w:tcPr>
            </w:tcPrChange>
          </w:tcPr>
          <w:p w14:paraId="3ED030FA" w14:textId="0373683B" w:rsidR="00577FCD" w:rsidRPr="00AC6F02" w:rsidRDefault="00577FCD">
            <w:pPr>
              <w:jc w:val="center"/>
              <w:rPr>
                <w:ins w:id="8571" w:author="Στάθης Καπ" w:date="2023-02-26T20:57:00Z"/>
                <w:rFonts w:cstheme="minorHAnsi"/>
                <w:sz w:val="16"/>
                <w:szCs w:val="16"/>
                <w:rPrChange w:id="8572" w:author="Στάθης Καπ" w:date="2023-03-03T03:18:00Z">
                  <w:rPr>
                    <w:ins w:id="8573" w:author="Στάθης Καπ" w:date="2023-02-26T20:57:00Z"/>
                  </w:rPr>
                </w:rPrChange>
              </w:rPr>
              <w:pPrChange w:id="8574" w:author="Στάθης Καπ" w:date="2023-02-26T21:00:00Z">
                <w:pPr/>
              </w:pPrChange>
            </w:pPr>
            <w:ins w:id="8575" w:author="Στάθης Καπ" w:date="2023-02-26T21:07:00Z">
              <w:r w:rsidRPr="00AC6F02">
                <w:rPr>
                  <w:rFonts w:cstheme="minorHAnsi"/>
                  <w:sz w:val="16"/>
                  <w:szCs w:val="16"/>
                  <w:rPrChange w:id="8576" w:author="Στάθης Καπ" w:date="2023-03-03T03:18:00Z">
                    <w:rPr>
                      <w:rFonts w:cstheme="minorHAnsi"/>
                      <w:sz w:val="20"/>
                      <w:szCs w:val="20"/>
                    </w:rPr>
                  </w:rPrChange>
                </w:rPr>
                <w:t>304</w:t>
              </w:r>
            </w:ins>
          </w:p>
        </w:tc>
        <w:tc>
          <w:tcPr>
            <w:tcW w:w="544" w:type="dxa"/>
            <w:tcBorders>
              <w:top w:val="single" w:sz="4" w:space="0" w:color="auto"/>
            </w:tcBorders>
            <w:vAlign w:val="bottom"/>
            <w:tcPrChange w:id="8577" w:author="Στάθης Καπ" w:date="2023-03-03T06:24:00Z">
              <w:tcPr>
                <w:tcW w:w="544" w:type="dxa"/>
                <w:tcBorders>
                  <w:top w:val="single" w:sz="4" w:space="0" w:color="auto"/>
                </w:tcBorders>
                <w:vAlign w:val="bottom"/>
              </w:tcPr>
            </w:tcPrChange>
          </w:tcPr>
          <w:p w14:paraId="53F3B233" w14:textId="1FD5D59B" w:rsidR="00577FCD" w:rsidRPr="00AC6F02" w:rsidRDefault="00577FCD">
            <w:pPr>
              <w:jc w:val="center"/>
              <w:rPr>
                <w:ins w:id="8578" w:author="Στάθης Καπ" w:date="2023-02-26T20:57:00Z"/>
                <w:rFonts w:cstheme="minorHAnsi"/>
                <w:sz w:val="16"/>
                <w:szCs w:val="16"/>
                <w:lang w:val="el-GR"/>
                <w:rPrChange w:id="8579" w:author="Στάθης Καπ" w:date="2023-03-03T03:18:00Z">
                  <w:rPr>
                    <w:ins w:id="8580" w:author="Στάθης Καπ" w:date="2023-02-26T20:57:00Z"/>
                  </w:rPr>
                </w:rPrChange>
              </w:rPr>
              <w:pPrChange w:id="8581" w:author="Στάθης Καπ" w:date="2023-02-26T21:00:00Z">
                <w:pPr/>
              </w:pPrChange>
            </w:pPr>
            <w:ins w:id="8582" w:author="Στάθης Καπ" w:date="2023-03-03T00:39:00Z">
              <w:r w:rsidRPr="00AC6F02">
                <w:rPr>
                  <w:rFonts w:ascii="Calibri" w:hAnsi="Calibri" w:cs="Calibri"/>
                  <w:color w:val="000000"/>
                  <w:sz w:val="16"/>
                  <w:szCs w:val="16"/>
                  <w:rPrChange w:id="8583"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8584" w:author="Στάθης Καπ" w:date="2023-03-03T06:24:00Z">
              <w:tcPr>
                <w:tcW w:w="621" w:type="dxa"/>
                <w:tcBorders>
                  <w:top w:val="single" w:sz="4" w:space="0" w:color="auto"/>
                </w:tcBorders>
                <w:vAlign w:val="bottom"/>
              </w:tcPr>
            </w:tcPrChange>
          </w:tcPr>
          <w:p w14:paraId="47081E07" w14:textId="697056F3" w:rsidR="00577FCD" w:rsidRPr="00AC6F02" w:rsidRDefault="00577FCD">
            <w:pPr>
              <w:jc w:val="center"/>
              <w:rPr>
                <w:ins w:id="8585" w:author="Στάθης Καπ" w:date="2023-02-26T20:57:00Z"/>
                <w:rFonts w:cstheme="minorHAnsi"/>
                <w:sz w:val="16"/>
                <w:szCs w:val="16"/>
                <w:rPrChange w:id="8586" w:author="Στάθης Καπ" w:date="2023-03-03T03:18:00Z">
                  <w:rPr>
                    <w:ins w:id="8587" w:author="Στάθης Καπ" w:date="2023-02-26T20:57:00Z"/>
                  </w:rPr>
                </w:rPrChange>
              </w:rPr>
              <w:pPrChange w:id="8588" w:author="Στάθης Καπ" w:date="2023-02-26T21:00:00Z">
                <w:pPr/>
              </w:pPrChange>
            </w:pPr>
            <w:ins w:id="8589" w:author="Στάθης Καπ" w:date="2023-03-03T00:39:00Z">
              <w:r w:rsidRPr="00AC6F02">
                <w:rPr>
                  <w:rFonts w:ascii="Calibri" w:hAnsi="Calibri" w:cs="Calibri"/>
                  <w:color w:val="000000"/>
                  <w:sz w:val="16"/>
                  <w:szCs w:val="16"/>
                  <w:rPrChange w:id="8590"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8591" w:author="Στάθης Καπ" w:date="2023-03-03T06:24:00Z">
              <w:tcPr>
                <w:tcW w:w="669" w:type="dxa"/>
                <w:tcBorders>
                  <w:top w:val="single" w:sz="4" w:space="0" w:color="auto"/>
                </w:tcBorders>
                <w:vAlign w:val="center"/>
              </w:tcPr>
            </w:tcPrChange>
          </w:tcPr>
          <w:p w14:paraId="1D74C1AB" w14:textId="18BD76CD" w:rsidR="00577FCD" w:rsidRPr="00AC6F02" w:rsidRDefault="00577FCD">
            <w:pPr>
              <w:jc w:val="center"/>
              <w:rPr>
                <w:ins w:id="8592" w:author="Στάθης Καπ" w:date="2023-02-26T20:57:00Z"/>
                <w:rFonts w:cstheme="minorHAnsi"/>
                <w:sz w:val="16"/>
                <w:szCs w:val="16"/>
                <w:rPrChange w:id="8593" w:author="Στάθης Καπ" w:date="2023-03-03T03:18:00Z">
                  <w:rPr>
                    <w:ins w:id="8594" w:author="Στάθης Καπ" w:date="2023-02-26T20:57:00Z"/>
                  </w:rPr>
                </w:rPrChange>
              </w:rPr>
              <w:pPrChange w:id="8595" w:author="Στάθης Καπ" w:date="2023-02-26T21:00:00Z">
                <w:pPr/>
              </w:pPrChange>
            </w:pPr>
            <w:ins w:id="8596"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8597" w:author="Στάθης Καπ" w:date="2023-03-03T06:24:00Z">
              <w:tcPr>
                <w:tcW w:w="543" w:type="dxa"/>
                <w:tcBorders>
                  <w:top w:val="single" w:sz="4" w:space="0" w:color="auto"/>
                </w:tcBorders>
                <w:vAlign w:val="bottom"/>
              </w:tcPr>
            </w:tcPrChange>
          </w:tcPr>
          <w:p w14:paraId="23368FC5" w14:textId="13A9EB51" w:rsidR="00577FCD" w:rsidRPr="00AC6F02" w:rsidRDefault="00577FCD">
            <w:pPr>
              <w:jc w:val="center"/>
              <w:rPr>
                <w:ins w:id="8598" w:author="Στάθης Καπ" w:date="2023-02-26T20:57:00Z"/>
                <w:rFonts w:cstheme="minorHAnsi"/>
                <w:sz w:val="16"/>
                <w:szCs w:val="16"/>
                <w:rPrChange w:id="8599" w:author="Στάθης Καπ" w:date="2023-03-03T03:18:00Z">
                  <w:rPr>
                    <w:ins w:id="8600" w:author="Στάθης Καπ" w:date="2023-02-26T20:57:00Z"/>
                  </w:rPr>
                </w:rPrChange>
              </w:rPr>
              <w:pPrChange w:id="8601" w:author="Στάθης Καπ" w:date="2023-02-26T21:00:00Z">
                <w:pPr/>
              </w:pPrChange>
            </w:pPr>
            <w:ins w:id="8602" w:author="Στάθης Καπ" w:date="2023-03-03T00:39:00Z">
              <w:r w:rsidRPr="00AC6F02">
                <w:rPr>
                  <w:rFonts w:ascii="Calibri" w:hAnsi="Calibri" w:cs="Calibri"/>
                  <w:color w:val="000000"/>
                  <w:sz w:val="16"/>
                  <w:szCs w:val="16"/>
                  <w:rPrChange w:id="8603"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8604" w:author="Στάθης Καπ" w:date="2023-03-03T06:24:00Z">
              <w:tcPr>
                <w:tcW w:w="621" w:type="dxa"/>
                <w:tcBorders>
                  <w:top w:val="single" w:sz="4" w:space="0" w:color="auto"/>
                </w:tcBorders>
                <w:vAlign w:val="bottom"/>
              </w:tcPr>
            </w:tcPrChange>
          </w:tcPr>
          <w:p w14:paraId="7F363973" w14:textId="78B52FE7" w:rsidR="00577FCD" w:rsidRPr="00AC6F02" w:rsidRDefault="00577FCD">
            <w:pPr>
              <w:jc w:val="center"/>
              <w:rPr>
                <w:ins w:id="8605" w:author="Στάθης Καπ" w:date="2023-02-26T20:57:00Z"/>
                <w:rFonts w:cstheme="minorHAnsi"/>
                <w:sz w:val="16"/>
                <w:szCs w:val="16"/>
                <w:rPrChange w:id="8606" w:author="Στάθης Καπ" w:date="2023-03-03T03:18:00Z">
                  <w:rPr>
                    <w:ins w:id="8607" w:author="Στάθης Καπ" w:date="2023-02-26T20:57:00Z"/>
                  </w:rPr>
                </w:rPrChange>
              </w:rPr>
              <w:pPrChange w:id="8608" w:author="Στάθης Καπ" w:date="2023-02-26T21:00:00Z">
                <w:pPr/>
              </w:pPrChange>
            </w:pPr>
            <w:ins w:id="8609" w:author="Στάθης Καπ" w:date="2023-03-03T00:39:00Z">
              <w:r w:rsidRPr="00AC6F02">
                <w:rPr>
                  <w:rFonts w:ascii="Calibri" w:hAnsi="Calibri" w:cs="Calibri"/>
                  <w:color w:val="000000"/>
                  <w:sz w:val="16"/>
                  <w:szCs w:val="16"/>
                  <w:rPrChange w:id="8610"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8611" w:author="Στάθης Καπ" w:date="2023-03-03T06:24:00Z">
              <w:tcPr>
                <w:tcW w:w="669" w:type="dxa"/>
                <w:tcBorders>
                  <w:top w:val="single" w:sz="4" w:space="0" w:color="auto"/>
                </w:tcBorders>
                <w:vAlign w:val="center"/>
              </w:tcPr>
            </w:tcPrChange>
          </w:tcPr>
          <w:p w14:paraId="5E46FC84" w14:textId="7275E170" w:rsidR="00577FCD" w:rsidRPr="00AC6F02" w:rsidRDefault="00577FCD">
            <w:pPr>
              <w:jc w:val="center"/>
              <w:rPr>
                <w:ins w:id="8612" w:author="Στάθης Καπ" w:date="2023-02-26T20:57:00Z"/>
                <w:rFonts w:cstheme="minorHAnsi"/>
                <w:sz w:val="16"/>
                <w:szCs w:val="16"/>
                <w:rPrChange w:id="8613" w:author="Στάθης Καπ" w:date="2023-03-03T03:18:00Z">
                  <w:rPr>
                    <w:ins w:id="8614" w:author="Στάθης Καπ" w:date="2023-02-26T20:57:00Z"/>
                  </w:rPr>
                </w:rPrChange>
              </w:rPr>
              <w:pPrChange w:id="8615" w:author="Στάθης Καπ" w:date="2023-02-26T21:00:00Z">
                <w:pPr/>
              </w:pPrChange>
            </w:pPr>
            <w:ins w:id="8616"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8617" w:author="Στάθης Καπ" w:date="2023-03-03T06:24:00Z">
              <w:tcPr>
                <w:tcW w:w="508" w:type="dxa"/>
                <w:tcBorders>
                  <w:top w:val="single" w:sz="4" w:space="0" w:color="auto"/>
                </w:tcBorders>
                <w:vAlign w:val="bottom"/>
              </w:tcPr>
            </w:tcPrChange>
          </w:tcPr>
          <w:p w14:paraId="64524B03" w14:textId="6E866263" w:rsidR="00577FCD" w:rsidRPr="00AC6F02" w:rsidRDefault="00577FCD">
            <w:pPr>
              <w:jc w:val="center"/>
              <w:rPr>
                <w:ins w:id="8618" w:author="Στάθης Καπ" w:date="2023-02-26T20:57:00Z"/>
                <w:rFonts w:cstheme="minorHAnsi"/>
                <w:sz w:val="16"/>
                <w:szCs w:val="16"/>
                <w:rPrChange w:id="8619" w:author="Στάθης Καπ" w:date="2023-03-03T03:18:00Z">
                  <w:rPr>
                    <w:ins w:id="8620" w:author="Στάθης Καπ" w:date="2023-02-26T20:57:00Z"/>
                  </w:rPr>
                </w:rPrChange>
              </w:rPr>
              <w:pPrChange w:id="8621" w:author="Στάθης Καπ" w:date="2023-02-26T21:00:00Z">
                <w:pPr/>
              </w:pPrChange>
            </w:pPr>
            <w:ins w:id="8622" w:author="Στάθης Καπ" w:date="2023-03-03T00:39:00Z">
              <w:r w:rsidRPr="00AC6F02">
                <w:rPr>
                  <w:rFonts w:ascii="Calibri" w:hAnsi="Calibri" w:cs="Calibri"/>
                  <w:color w:val="000000"/>
                  <w:sz w:val="16"/>
                  <w:szCs w:val="16"/>
                  <w:rPrChange w:id="8623"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8624" w:author="Στάθης Καπ" w:date="2023-03-03T06:24:00Z">
              <w:tcPr>
                <w:tcW w:w="541" w:type="dxa"/>
                <w:tcBorders>
                  <w:top w:val="single" w:sz="4" w:space="0" w:color="auto"/>
                </w:tcBorders>
                <w:vAlign w:val="bottom"/>
              </w:tcPr>
            </w:tcPrChange>
          </w:tcPr>
          <w:p w14:paraId="68DBC1DA" w14:textId="34796514" w:rsidR="00577FCD" w:rsidRPr="00AC6F02" w:rsidRDefault="00577FCD">
            <w:pPr>
              <w:jc w:val="center"/>
              <w:rPr>
                <w:ins w:id="8625" w:author="Στάθης Καπ" w:date="2023-02-26T20:58:00Z"/>
                <w:rFonts w:cstheme="minorHAnsi"/>
                <w:sz w:val="16"/>
                <w:szCs w:val="16"/>
                <w:rPrChange w:id="8626" w:author="Στάθης Καπ" w:date="2023-03-03T03:18:00Z">
                  <w:rPr>
                    <w:ins w:id="8627" w:author="Στάθης Καπ" w:date="2023-02-26T20:58:00Z"/>
                  </w:rPr>
                </w:rPrChange>
              </w:rPr>
              <w:pPrChange w:id="8628" w:author="Στάθης Καπ" w:date="2023-02-26T21:00:00Z">
                <w:pPr/>
              </w:pPrChange>
            </w:pPr>
            <w:ins w:id="8629" w:author="Στάθης Καπ" w:date="2023-03-03T00:39:00Z">
              <w:r w:rsidRPr="00AC6F02">
                <w:rPr>
                  <w:rFonts w:ascii="Calibri" w:hAnsi="Calibri" w:cs="Calibri"/>
                  <w:color w:val="000000"/>
                  <w:sz w:val="16"/>
                  <w:szCs w:val="16"/>
                  <w:rPrChange w:id="8630"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8631" w:author="Στάθης Καπ" w:date="2023-03-03T06:24:00Z">
              <w:tcPr>
                <w:tcW w:w="589" w:type="dxa"/>
                <w:tcBorders>
                  <w:top w:val="single" w:sz="4" w:space="0" w:color="auto"/>
                </w:tcBorders>
                <w:vAlign w:val="center"/>
              </w:tcPr>
            </w:tcPrChange>
          </w:tcPr>
          <w:p w14:paraId="7C79E31B" w14:textId="1D941509" w:rsidR="00577FCD" w:rsidRPr="00AC6F02" w:rsidRDefault="00577FCD">
            <w:pPr>
              <w:jc w:val="center"/>
              <w:rPr>
                <w:ins w:id="8632" w:author="Στάθης Καπ" w:date="2023-02-26T20:58:00Z"/>
                <w:rFonts w:cstheme="minorHAnsi"/>
                <w:sz w:val="16"/>
                <w:szCs w:val="16"/>
                <w:rPrChange w:id="8633" w:author="Στάθης Καπ" w:date="2023-03-03T03:18:00Z">
                  <w:rPr>
                    <w:ins w:id="8634" w:author="Στάθης Καπ" w:date="2023-02-26T20:58:00Z"/>
                  </w:rPr>
                </w:rPrChange>
              </w:rPr>
              <w:pPrChange w:id="8635" w:author="Στάθης Καπ" w:date="2023-02-26T21:00:00Z">
                <w:pPr/>
              </w:pPrChange>
            </w:pPr>
            <w:ins w:id="8636"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8637" w:author="Στάθης Καπ" w:date="2023-03-03T06:24:00Z">
              <w:tcPr>
                <w:tcW w:w="463" w:type="dxa"/>
                <w:tcBorders>
                  <w:top w:val="single" w:sz="4" w:space="0" w:color="auto"/>
                </w:tcBorders>
                <w:vAlign w:val="bottom"/>
              </w:tcPr>
            </w:tcPrChange>
          </w:tcPr>
          <w:p w14:paraId="1F7D2050" w14:textId="59B2624F" w:rsidR="00577FCD" w:rsidRPr="00AC6F02" w:rsidRDefault="00577FCD">
            <w:pPr>
              <w:jc w:val="center"/>
              <w:rPr>
                <w:ins w:id="8638" w:author="Στάθης Καπ" w:date="2023-02-26T20:58:00Z"/>
                <w:rFonts w:cstheme="minorHAnsi"/>
                <w:sz w:val="16"/>
                <w:szCs w:val="16"/>
                <w:rPrChange w:id="8639" w:author="Στάθης Καπ" w:date="2023-03-03T03:18:00Z">
                  <w:rPr>
                    <w:ins w:id="8640" w:author="Στάθης Καπ" w:date="2023-02-26T20:58:00Z"/>
                  </w:rPr>
                </w:rPrChange>
              </w:rPr>
              <w:pPrChange w:id="8641" w:author="Στάθης Καπ" w:date="2023-02-26T21:00:00Z">
                <w:pPr/>
              </w:pPrChange>
            </w:pPr>
            <w:ins w:id="8642" w:author="Στάθης Καπ" w:date="2023-03-03T00:40:00Z">
              <w:r w:rsidRPr="00AC6F02">
                <w:rPr>
                  <w:rFonts w:ascii="Calibri" w:hAnsi="Calibri" w:cs="Calibri"/>
                  <w:color w:val="000000"/>
                  <w:sz w:val="16"/>
                  <w:szCs w:val="16"/>
                  <w:rPrChange w:id="8643"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8644" w:author="Στάθης Καπ" w:date="2023-03-03T06:24:00Z">
              <w:tcPr>
                <w:tcW w:w="541" w:type="dxa"/>
                <w:tcBorders>
                  <w:top w:val="single" w:sz="4" w:space="0" w:color="auto"/>
                </w:tcBorders>
                <w:vAlign w:val="bottom"/>
              </w:tcPr>
            </w:tcPrChange>
          </w:tcPr>
          <w:p w14:paraId="481506B9" w14:textId="2B724AFE" w:rsidR="00577FCD" w:rsidRPr="00AC6F02" w:rsidRDefault="00577FCD">
            <w:pPr>
              <w:jc w:val="center"/>
              <w:rPr>
                <w:ins w:id="8645" w:author="Στάθης Καπ" w:date="2023-02-26T21:00:00Z"/>
                <w:rFonts w:cstheme="minorHAnsi"/>
                <w:sz w:val="16"/>
                <w:szCs w:val="16"/>
                <w:rPrChange w:id="8646" w:author="Στάθης Καπ" w:date="2023-03-03T03:18:00Z">
                  <w:rPr>
                    <w:ins w:id="8647" w:author="Στάθης Καπ" w:date="2023-02-26T21:00:00Z"/>
                  </w:rPr>
                </w:rPrChange>
              </w:rPr>
              <w:pPrChange w:id="8648" w:author="Στάθης Καπ" w:date="2023-02-26T21:00:00Z">
                <w:pPr/>
              </w:pPrChange>
            </w:pPr>
            <w:ins w:id="8649" w:author="Στάθης Καπ" w:date="2023-03-03T00:40:00Z">
              <w:r w:rsidRPr="00AC6F02">
                <w:rPr>
                  <w:rFonts w:ascii="Calibri" w:hAnsi="Calibri" w:cs="Calibri"/>
                  <w:color w:val="000000"/>
                  <w:sz w:val="16"/>
                  <w:szCs w:val="16"/>
                  <w:rPrChange w:id="8650"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8651" w:author="Στάθης Καπ" w:date="2023-03-03T06:24:00Z">
              <w:tcPr>
                <w:tcW w:w="589" w:type="dxa"/>
                <w:tcBorders>
                  <w:top w:val="single" w:sz="4" w:space="0" w:color="auto"/>
                </w:tcBorders>
                <w:vAlign w:val="center"/>
              </w:tcPr>
            </w:tcPrChange>
          </w:tcPr>
          <w:p w14:paraId="35D81171" w14:textId="304C5F8A" w:rsidR="00577FCD" w:rsidRPr="00AC6F02" w:rsidRDefault="00577FCD">
            <w:pPr>
              <w:jc w:val="center"/>
              <w:rPr>
                <w:ins w:id="8652" w:author="Στάθης Καπ" w:date="2023-02-26T21:00:00Z"/>
                <w:rFonts w:cstheme="minorHAnsi"/>
                <w:sz w:val="16"/>
                <w:szCs w:val="16"/>
                <w:rPrChange w:id="8653" w:author="Στάθης Καπ" w:date="2023-03-03T03:18:00Z">
                  <w:rPr>
                    <w:ins w:id="8654" w:author="Στάθης Καπ" w:date="2023-02-26T21:00:00Z"/>
                  </w:rPr>
                </w:rPrChange>
              </w:rPr>
              <w:pPrChange w:id="8655" w:author="Στάθης Καπ" w:date="2023-02-26T21:00:00Z">
                <w:pPr/>
              </w:pPrChange>
            </w:pPr>
            <w:ins w:id="8656" w:author="Στάθης Καπ" w:date="2023-03-03T04:45:00Z">
              <w:r>
                <w:rPr>
                  <w:rFonts w:ascii="Calibri" w:hAnsi="Calibri" w:cstheme="minorHAnsi"/>
                  <w:color w:val="000000"/>
                  <w:sz w:val="16"/>
                  <w:szCs w:val="16"/>
                </w:rPr>
                <w:t>5.37</w:t>
              </w:r>
            </w:ins>
          </w:p>
        </w:tc>
      </w:tr>
      <w:tr w:rsidR="00F03C40" w14:paraId="25660D98" w14:textId="3D21F48B" w:rsidTr="00F03C40">
        <w:trPr>
          <w:ins w:id="8657" w:author="Στάθης Καπ" w:date="2023-02-26T20:57:00Z"/>
        </w:trPr>
        <w:tc>
          <w:tcPr>
            <w:tcW w:w="515" w:type="dxa"/>
            <w:tcBorders>
              <w:top w:val="nil"/>
              <w:bottom w:val="nil"/>
              <w:right w:val="single" w:sz="4" w:space="0" w:color="auto"/>
            </w:tcBorders>
            <w:shd w:val="clear" w:color="auto" w:fill="E7E6E6" w:themeFill="background2"/>
            <w:vAlign w:val="center"/>
            <w:tcPrChange w:id="8658" w:author="Στάθης Καπ" w:date="2023-03-03T06:24:00Z">
              <w:tcPr>
                <w:tcW w:w="515" w:type="dxa"/>
                <w:shd w:val="clear" w:color="auto" w:fill="E7E6E6" w:themeFill="background2"/>
                <w:vAlign w:val="center"/>
              </w:tcPr>
            </w:tcPrChange>
          </w:tcPr>
          <w:p w14:paraId="66E3B19E" w14:textId="3E6C9927" w:rsidR="00577FCD" w:rsidRPr="00AC6F02" w:rsidRDefault="00577FCD">
            <w:pPr>
              <w:jc w:val="center"/>
              <w:rPr>
                <w:ins w:id="8659" w:author="Στάθης Καπ" w:date="2023-02-26T20:57:00Z"/>
                <w:sz w:val="16"/>
                <w:szCs w:val="16"/>
                <w:rPrChange w:id="8660" w:author="Στάθης Καπ" w:date="2023-03-03T03:18:00Z">
                  <w:rPr>
                    <w:ins w:id="8661" w:author="Στάθης Καπ" w:date="2023-02-26T20:57:00Z"/>
                  </w:rPr>
                </w:rPrChange>
              </w:rPr>
              <w:pPrChange w:id="8662" w:author="Στάθης Καπ" w:date="2023-02-26T21:00:00Z">
                <w:pPr/>
              </w:pPrChange>
            </w:pPr>
            <w:ins w:id="8663" w:author="Στάθης Καπ" w:date="2023-02-27T03:01:00Z">
              <w:r w:rsidRPr="00AC6F02">
                <w:rPr>
                  <w:sz w:val="16"/>
                  <w:szCs w:val="16"/>
                  <w:rPrChange w:id="8664" w:author="Στάθης Καπ" w:date="2023-03-03T03:18:00Z">
                    <w:rPr>
                      <w:sz w:val="18"/>
                      <w:szCs w:val="18"/>
                    </w:rPr>
                  </w:rPrChange>
                </w:rPr>
                <w:t>p</w:t>
              </w:r>
            </w:ins>
            <w:ins w:id="8665" w:author="Στάθης Καπ" w:date="2023-02-26T20:57:00Z">
              <w:r w:rsidRPr="00AC6F02">
                <w:rPr>
                  <w:sz w:val="16"/>
                  <w:szCs w:val="16"/>
                  <w:rPrChange w:id="8666" w:author="Στάθης Καπ" w:date="2023-03-03T03:18:00Z">
                    <w:rPr>
                      <w:sz w:val="18"/>
                      <w:szCs w:val="18"/>
                    </w:rPr>
                  </w:rPrChange>
                </w:rPr>
                <w:t>r02</w:t>
              </w:r>
            </w:ins>
          </w:p>
        </w:tc>
        <w:tc>
          <w:tcPr>
            <w:tcW w:w="560" w:type="dxa"/>
            <w:tcBorders>
              <w:left w:val="single" w:sz="4" w:space="0" w:color="auto"/>
            </w:tcBorders>
            <w:tcPrChange w:id="8667" w:author="Στάθης Καπ" w:date="2023-03-03T06:24:00Z">
              <w:tcPr>
                <w:tcW w:w="560" w:type="dxa"/>
              </w:tcPr>
            </w:tcPrChange>
          </w:tcPr>
          <w:p w14:paraId="4821E7A5" w14:textId="56BE6BB3" w:rsidR="00577FCD" w:rsidRPr="00AC6F02" w:rsidRDefault="00577FCD">
            <w:pPr>
              <w:jc w:val="center"/>
              <w:rPr>
                <w:ins w:id="8668" w:author="Στάθης Καπ" w:date="2023-02-26T20:57:00Z"/>
                <w:rFonts w:cstheme="minorHAnsi"/>
                <w:sz w:val="16"/>
                <w:szCs w:val="16"/>
                <w:rPrChange w:id="8669" w:author="Στάθης Καπ" w:date="2023-03-03T03:18:00Z">
                  <w:rPr>
                    <w:ins w:id="8670" w:author="Στάθης Καπ" w:date="2023-02-26T20:57:00Z"/>
                  </w:rPr>
                </w:rPrChange>
              </w:rPr>
              <w:pPrChange w:id="8671" w:author="Στάθης Καπ" w:date="2023-02-26T21:00:00Z">
                <w:pPr/>
              </w:pPrChange>
            </w:pPr>
            <w:ins w:id="8672" w:author="Στάθης Καπ" w:date="2023-02-26T21:04:00Z">
              <w:r w:rsidRPr="00AC6F02">
                <w:rPr>
                  <w:rFonts w:cstheme="minorHAnsi"/>
                  <w:sz w:val="16"/>
                  <w:szCs w:val="16"/>
                  <w:rPrChange w:id="8673" w:author="Στάθης Καπ" w:date="2023-03-03T03:18:00Z">
                    <w:rPr>
                      <w:rFonts w:cstheme="minorHAnsi"/>
                      <w:sz w:val="20"/>
                      <w:szCs w:val="20"/>
                    </w:rPr>
                  </w:rPrChange>
                </w:rPr>
                <w:t>404</w:t>
              </w:r>
            </w:ins>
          </w:p>
        </w:tc>
        <w:tc>
          <w:tcPr>
            <w:tcW w:w="855" w:type="dxa"/>
            <w:tcPrChange w:id="8674" w:author="Στάθης Καπ" w:date="2023-03-03T06:24:00Z">
              <w:tcPr>
                <w:tcW w:w="855" w:type="dxa"/>
              </w:tcPr>
            </w:tcPrChange>
          </w:tcPr>
          <w:p w14:paraId="57C07856" w14:textId="257C0AF9" w:rsidR="00577FCD" w:rsidRPr="00AC6F02" w:rsidRDefault="00577FCD">
            <w:pPr>
              <w:jc w:val="center"/>
              <w:rPr>
                <w:ins w:id="8675" w:author="Στάθης Καπ" w:date="2023-02-26T20:57:00Z"/>
                <w:rFonts w:cstheme="minorHAnsi"/>
                <w:sz w:val="16"/>
                <w:szCs w:val="16"/>
                <w:rPrChange w:id="8676" w:author="Στάθης Καπ" w:date="2023-03-03T03:18:00Z">
                  <w:rPr>
                    <w:ins w:id="8677" w:author="Στάθης Καπ" w:date="2023-02-26T20:57:00Z"/>
                  </w:rPr>
                </w:rPrChange>
              </w:rPr>
              <w:pPrChange w:id="8678" w:author="Στάθης Καπ" w:date="2023-02-26T21:00:00Z">
                <w:pPr/>
              </w:pPrChange>
            </w:pPr>
            <w:ins w:id="8679" w:author="Στάθης Καπ" w:date="2023-02-26T21:07:00Z">
              <w:r w:rsidRPr="00AC6F02">
                <w:rPr>
                  <w:rFonts w:cstheme="minorHAnsi"/>
                  <w:sz w:val="16"/>
                  <w:szCs w:val="16"/>
                  <w:rPrChange w:id="8680" w:author="Στάθης Καπ" w:date="2023-03-03T03:18:00Z">
                    <w:rPr>
                      <w:rFonts w:cstheme="minorHAnsi"/>
                      <w:sz w:val="20"/>
                      <w:szCs w:val="20"/>
                    </w:rPr>
                  </w:rPrChange>
                </w:rPr>
                <w:t>385</w:t>
              </w:r>
            </w:ins>
          </w:p>
        </w:tc>
        <w:tc>
          <w:tcPr>
            <w:tcW w:w="544" w:type="dxa"/>
            <w:vAlign w:val="bottom"/>
            <w:tcPrChange w:id="8681" w:author="Στάθης Καπ" w:date="2023-03-03T06:24:00Z">
              <w:tcPr>
                <w:tcW w:w="544" w:type="dxa"/>
                <w:vAlign w:val="bottom"/>
              </w:tcPr>
            </w:tcPrChange>
          </w:tcPr>
          <w:p w14:paraId="0DD55B74" w14:textId="15C49899" w:rsidR="00577FCD" w:rsidRPr="00AC6F02" w:rsidRDefault="00577FCD">
            <w:pPr>
              <w:jc w:val="center"/>
              <w:rPr>
                <w:ins w:id="8682" w:author="Στάθης Καπ" w:date="2023-02-26T20:57:00Z"/>
                <w:rFonts w:cstheme="minorHAnsi"/>
                <w:sz w:val="16"/>
                <w:szCs w:val="16"/>
                <w:rPrChange w:id="8683" w:author="Στάθης Καπ" w:date="2023-03-03T03:18:00Z">
                  <w:rPr>
                    <w:ins w:id="8684" w:author="Στάθης Καπ" w:date="2023-02-26T20:57:00Z"/>
                  </w:rPr>
                </w:rPrChange>
              </w:rPr>
              <w:pPrChange w:id="8685" w:author="Στάθης Καπ" w:date="2023-02-26T21:00:00Z">
                <w:pPr/>
              </w:pPrChange>
            </w:pPr>
            <w:ins w:id="8686" w:author="Στάθης Καπ" w:date="2023-03-03T00:39:00Z">
              <w:r w:rsidRPr="00AC6F02">
                <w:rPr>
                  <w:rFonts w:ascii="Calibri" w:hAnsi="Calibri" w:cs="Calibri"/>
                  <w:color w:val="000000"/>
                  <w:sz w:val="16"/>
                  <w:szCs w:val="16"/>
                  <w:rPrChange w:id="8687" w:author="Στάθης Καπ" w:date="2023-03-03T03:18:00Z">
                    <w:rPr>
                      <w:rFonts w:ascii="Calibri" w:hAnsi="Calibri" w:cs="Calibri"/>
                      <w:color w:val="000000"/>
                    </w:rPr>
                  </w:rPrChange>
                </w:rPr>
                <w:t>375</w:t>
              </w:r>
            </w:ins>
          </w:p>
        </w:tc>
        <w:tc>
          <w:tcPr>
            <w:tcW w:w="621" w:type="dxa"/>
            <w:vAlign w:val="bottom"/>
            <w:tcPrChange w:id="8688" w:author="Στάθης Καπ" w:date="2023-03-03T06:24:00Z">
              <w:tcPr>
                <w:tcW w:w="621" w:type="dxa"/>
                <w:vAlign w:val="bottom"/>
              </w:tcPr>
            </w:tcPrChange>
          </w:tcPr>
          <w:p w14:paraId="4D222D4F" w14:textId="321EE3C6" w:rsidR="00577FCD" w:rsidRPr="00AC6F02" w:rsidRDefault="00577FCD">
            <w:pPr>
              <w:jc w:val="center"/>
              <w:rPr>
                <w:ins w:id="8689" w:author="Στάθης Καπ" w:date="2023-02-26T20:57:00Z"/>
                <w:rFonts w:cstheme="minorHAnsi"/>
                <w:sz w:val="16"/>
                <w:szCs w:val="16"/>
                <w:rPrChange w:id="8690" w:author="Στάθης Καπ" w:date="2023-03-03T03:18:00Z">
                  <w:rPr>
                    <w:ins w:id="8691" w:author="Στάθης Καπ" w:date="2023-02-26T20:57:00Z"/>
                  </w:rPr>
                </w:rPrChange>
              </w:rPr>
              <w:pPrChange w:id="8692" w:author="Στάθης Καπ" w:date="2023-02-26T21:00:00Z">
                <w:pPr/>
              </w:pPrChange>
            </w:pPr>
            <w:ins w:id="8693" w:author="Στάθης Καπ" w:date="2023-03-03T00:39:00Z">
              <w:r w:rsidRPr="00AC6F02">
                <w:rPr>
                  <w:rFonts w:ascii="Calibri" w:hAnsi="Calibri" w:cs="Calibri"/>
                  <w:color w:val="000000"/>
                  <w:sz w:val="16"/>
                  <w:szCs w:val="16"/>
                  <w:rPrChange w:id="8694" w:author="Στάθης Καπ" w:date="2023-03-03T03:18:00Z">
                    <w:rPr>
                      <w:rFonts w:ascii="Calibri" w:hAnsi="Calibri" w:cs="Calibri"/>
                      <w:color w:val="000000"/>
                    </w:rPr>
                  </w:rPrChange>
                </w:rPr>
                <w:t>0.222</w:t>
              </w:r>
            </w:ins>
          </w:p>
        </w:tc>
        <w:tc>
          <w:tcPr>
            <w:tcW w:w="669" w:type="dxa"/>
            <w:vAlign w:val="center"/>
            <w:tcPrChange w:id="8695" w:author="Στάθης Καπ" w:date="2023-03-03T06:24:00Z">
              <w:tcPr>
                <w:tcW w:w="669" w:type="dxa"/>
                <w:vAlign w:val="center"/>
              </w:tcPr>
            </w:tcPrChange>
          </w:tcPr>
          <w:p w14:paraId="33310412" w14:textId="465C170C" w:rsidR="00577FCD" w:rsidRPr="00AC6F02" w:rsidRDefault="00577FCD">
            <w:pPr>
              <w:jc w:val="center"/>
              <w:rPr>
                <w:ins w:id="8696" w:author="Στάθης Καπ" w:date="2023-02-26T20:57:00Z"/>
                <w:rFonts w:cstheme="minorHAnsi"/>
                <w:sz w:val="16"/>
                <w:szCs w:val="16"/>
                <w:rPrChange w:id="8697" w:author="Στάθης Καπ" w:date="2023-03-03T03:18:00Z">
                  <w:rPr>
                    <w:ins w:id="8698" w:author="Στάθης Καπ" w:date="2023-02-26T20:57:00Z"/>
                  </w:rPr>
                </w:rPrChange>
              </w:rPr>
              <w:pPrChange w:id="8699" w:author="Στάθης Καπ" w:date="2023-02-26T21:00:00Z">
                <w:pPr/>
              </w:pPrChange>
            </w:pPr>
            <w:ins w:id="8700" w:author="Στάθης Καπ" w:date="2023-03-03T05:59:00Z">
              <w:r>
                <w:rPr>
                  <w:rFonts w:ascii="Calibri" w:hAnsi="Calibri" w:cs="Calibri"/>
                  <w:color w:val="000000"/>
                  <w:sz w:val="16"/>
                  <w:szCs w:val="16"/>
                </w:rPr>
                <w:t>7.18</w:t>
              </w:r>
            </w:ins>
          </w:p>
        </w:tc>
        <w:tc>
          <w:tcPr>
            <w:tcW w:w="543" w:type="dxa"/>
            <w:vAlign w:val="bottom"/>
            <w:tcPrChange w:id="8701" w:author="Στάθης Καπ" w:date="2023-03-03T06:24:00Z">
              <w:tcPr>
                <w:tcW w:w="543" w:type="dxa"/>
                <w:vAlign w:val="bottom"/>
              </w:tcPr>
            </w:tcPrChange>
          </w:tcPr>
          <w:p w14:paraId="7A75EE3E" w14:textId="59FBBAEF" w:rsidR="00577FCD" w:rsidRPr="00AC6F02" w:rsidRDefault="00577FCD">
            <w:pPr>
              <w:jc w:val="center"/>
              <w:rPr>
                <w:ins w:id="8702" w:author="Στάθης Καπ" w:date="2023-02-26T20:57:00Z"/>
                <w:rFonts w:cstheme="minorHAnsi"/>
                <w:sz w:val="16"/>
                <w:szCs w:val="16"/>
                <w:rPrChange w:id="8703" w:author="Στάθης Καπ" w:date="2023-03-03T03:18:00Z">
                  <w:rPr>
                    <w:ins w:id="8704" w:author="Στάθης Καπ" w:date="2023-02-26T20:57:00Z"/>
                  </w:rPr>
                </w:rPrChange>
              </w:rPr>
              <w:pPrChange w:id="8705" w:author="Στάθης Καπ" w:date="2023-02-26T21:00:00Z">
                <w:pPr/>
              </w:pPrChange>
            </w:pPr>
            <w:ins w:id="8706" w:author="Στάθης Καπ" w:date="2023-03-03T00:39:00Z">
              <w:r w:rsidRPr="00AC6F02">
                <w:rPr>
                  <w:rFonts w:ascii="Calibri" w:hAnsi="Calibri" w:cs="Calibri"/>
                  <w:color w:val="000000"/>
                  <w:sz w:val="16"/>
                  <w:szCs w:val="16"/>
                  <w:rPrChange w:id="8707" w:author="Στάθης Καπ" w:date="2023-03-03T03:18:00Z">
                    <w:rPr>
                      <w:rFonts w:ascii="Calibri" w:hAnsi="Calibri" w:cs="Calibri"/>
                      <w:color w:val="000000"/>
                    </w:rPr>
                  </w:rPrChange>
                </w:rPr>
                <w:t>328</w:t>
              </w:r>
            </w:ins>
          </w:p>
        </w:tc>
        <w:tc>
          <w:tcPr>
            <w:tcW w:w="621" w:type="dxa"/>
            <w:vAlign w:val="bottom"/>
            <w:tcPrChange w:id="8708" w:author="Στάθης Καπ" w:date="2023-03-03T06:24:00Z">
              <w:tcPr>
                <w:tcW w:w="621" w:type="dxa"/>
                <w:vAlign w:val="bottom"/>
              </w:tcPr>
            </w:tcPrChange>
          </w:tcPr>
          <w:p w14:paraId="1941BA36" w14:textId="293F5325" w:rsidR="00577FCD" w:rsidRPr="00AC6F02" w:rsidRDefault="00577FCD">
            <w:pPr>
              <w:jc w:val="center"/>
              <w:rPr>
                <w:ins w:id="8709" w:author="Στάθης Καπ" w:date="2023-02-26T20:57:00Z"/>
                <w:rFonts w:cstheme="minorHAnsi"/>
                <w:sz w:val="16"/>
                <w:szCs w:val="16"/>
                <w:rPrChange w:id="8710" w:author="Στάθης Καπ" w:date="2023-03-03T03:18:00Z">
                  <w:rPr>
                    <w:ins w:id="8711" w:author="Στάθης Καπ" w:date="2023-02-26T20:57:00Z"/>
                  </w:rPr>
                </w:rPrChange>
              </w:rPr>
              <w:pPrChange w:id="8712" w:author="Στάθης Καπ" w:date="2023-02-26T21:00:00Z">
                <w:pPr/>
              </w:pPrChange>
            </w:pPr>
            <w:ins w:id="8713" w:author="Στάθης Καπ" w:date="2023-03-03T00:39:00Z">
              <w:r w:rsidRPr="00AC6F02">
                <w:rPr>
                  <w:rFonts w:ascii="Calibri" w:hAnsi="Calibri" w:cs="Calibri"/>
                  <w:color w:val="000000"/>
                  <w:sz w:val="16"/>
                  <w:szCs w:val="16"/>
                  <w:rPrChange w:id="8714" w:author="Στάθης Καπ" w:date="2023-03-03T03:18:00Z">
                    <w:rPr>
                      <w:rFonts w:ascii="Calibri" w:hAnsi="Calibri" w:cs="Calibri"/>
                      <w:color w:val="000000"/>
                    </w:rPr>
                  </w:rPrChange>
                </w:rPr>
                <w:t>0.172</w:t>
              </w:r>
            </w:ins>
          </w:p>
        </w:tc>
        <w:tc>
          <w:tcPr>
            <w:tcW w:w="669" w:type="dxa"/>
            <w:vAlign w:val="center"/>
            <w:tcPrChange w:id="8715" w:author="Στάθης Καπ" w:date="2023-03-03T06:24:00Z">
              <w:tcPr>
                <w:tcW w:w="669" w:type="dxa"/>
                <w:vAlign w:val="center"/>
              </w:tcPr>
            </w:tcPrChange>
          </w:tcPr>
          <w:p w14:paraId="09915C7F" w14:textId="2F567794" w:rsidR="00577FCD" w:rsidRPr="00AC6F02" w:rsidRDefault="00577FCD">
            <w:pPr>
              <w:jc w:val="center"/>
              <w:rPr>
                <w:ins w:id="8716" w:author="Στάθης Καπ" w:date="2023-02-26T20:57:00Z"/>
                <w:rFonts w:cstheme="minorHAnsi"/>
                <w:sz w:val="16"/>
                <w:szCs w:val="16"/>
                <w:rPrChange w:id="8717" w:author="Στάθης Καπ" w:date="2023-03-03T03:18:00Z">
                  <w:rPr>
                    <w:ins w:id="8718" w:author="Στάθης Καπ" w:date="2023-02-26T20:57:00Z"/>
                  </w:rPr>
                </w:rPrChange>
              </w:rPr>
              <w:pPrChange w:id="8719" w:author="Στάθης Καπ" w:date="2023-02-26T21:00:00Z">
                <w:pPr/>
              </w:pPrChange>
            </w:pPr>
            <w:ins w:id="8720" w:author="Στάθης Καπ" w:date="2023-03-03T04:44:00Z">
              <w:r>
                <w:rPr>
                  <w:rFonts w:ascii="Calibri" w:hAnsi="Calibri" w:cstheme="minorHAnsi"/>
                  <w:color w:val="000000"/>
                  <w:sz w:val="16"/>
                  <w:szCs w:val="16"/>
                </w:rPr>
                <w:t>12.53</w:t>
              </w:r>
            </w:ins>
          </w:p>
        </w:tc>
        <w:tc>
          <w:tcPr>
            <w:tcW w:w="508" w:type="dxa"/>
            <w:vAlign w:val="bottom"/>
            <w:tcPrChange w:id="8721" w:author="Στάθης Καπ" w:date="2023-03-03T06:24:00Z">
              <w:tcPr>
                <w:tcW w:w="508" w:type="dxa"/>
                <w:vAlign w:val="bottom"/>
              </w:tcPr>
            </w:tcPrChange>
          </w:tcPr>
          <w:p w14:paraId="2896346D" w14:textId="30278682" w:rsidR="00577FCD" w:rsidRPr="00AC6F02" w:rsidRDefault="00577FCD">
            <w:pPr>
              <w:jc w:val="center"/>
              <w:rPr>
                <w:ins w:id="8722" w:author="Στάθης Καπ" w:date="2023-02-26T20:57:00Z"/>
                <w:rFonts w:cstheme="minorHAnsi"/>
                <w:sz w:val="16"/>
                <w:szCs w:val="16"/>
                <w:rPrChange w:id="8723" w:author="Στάθης Καπ" w:date="2023-03-03T03:18:00Z">
                  <w:rPr>
                    <w:ins w:id="8724" w:author="Στάθης Καπ" w:date="2023-02-26T20:57:00Z"/>
                  </w:rPr>
                </w:rPrChange>
              </w:rPr>
              <w:pPrChange w:id="8725" w:author="Στάθης Καπ" w:date="2023-02-26T21:00:00Z">
                <w:pPr/>
              </w:pPrChange>
            </w:pPr>
            <w:ins w:id="8726" w:author="Στάθης Καπ" w:date="2023-03-03T00:39:00Z">
              <w:r w:rsidRPr="00AC6F02">
                <w:rPr>
                  <w:rFonts w:ascii="Calibri" w:hAnsi="Calibri" w:cs="Calibri"/>
                  <w:color w:val="000000"/>
                  <w:sz w:val="16"/>
                  <w:szCs w:val="16"/>
                  <w:rPrChange w:id="8727" w:author="Στάθης Καπ" w:date="2023-03-03T03:18:00Z">
                    <w:rPr>
                      <w:rFonts w:ascii="Calibri" w:hAnsi="Calibri" w:cs="Calibri"/>
                      <w:color w:val="000000"/>
                    </w:rPr>
                  </w:rPrChange>
                </w:rPr>
                <w:t>322</w:t>
              </w:r>
            </w:ins>
          </w:p>
        </w:tc>
        <w:tc>
          <w:tcPr>
            <w:tcW w:w="541" w:type="dxa"/>
            <w:vAlign w:val="bottom"/>
            <w:tcPrChange w:id="8728" w:author="Στάθης Καπ" w:date="2023-03-03T06:24:00Z">
              <w:tcPr>
                <w:tcW w:w="541" w:type="dxa"/>
                <w:vAlign w:val="bottom"/>
              </w:tcPr>
            </w:tcPrChange>
          </w:tcPr>
          <w:p w14:paraId="4E8AD75D" w14:textId="776005AF" w:rsidR="00577FCD" w:rsidRPr="00AC6F02" w:rsidRDefault="00577FCD">
            <w:pPr>
              <w:jc w:val="center"/>
              <w:rPr>
                <w:ins w:id="8729" w:author="Στάθης Καπ" w:date="2023-02-26T20:58:00Z"/>
                <w:rFonts w:cstheme="minorHAnsi"/>
                <w:sz w:val="16"/>
                <w:szCs w:val="16"/>
                <w:rPrChange w:id="8730" w:author="Στάθης Καπ" w:date="2023-03-03T03:18:00Z">
                  <w:rPr>
                    <w:ins w:id="8731" w:author="Στάθης Καπ" w:date="2023-02-26T20:58:00Z"/>
                  </w:rPr>
                </w:rPrChange>
              </w:rPr>
              <w:pPrChange w:id="8732" w:author="Στάθης Καπ" w:date="2023-02-26T21:00:00Z">
                <w:pPr/>
              </w:pPrChange>
            </w:pPr>
            <w:ins w:id="8733" w:author="Στάθης Καπ" w:date="2023-03-03T00:39:00Z">
              <w:r w:rsidRPr="00AC6F02">
                <w:rPr>
                  <w:rFonts w:ascii="Calibri" w:hAnsi="Calibri" w:cs="Calibri"/>
                  <w:color w:val="000000"/>
                  <w:sz w:val="16"/>
                  <w:szCs w:val="16"/>
                  <w:rPrChange w:id="8734" w:author="Στάθης Καπ" w:date="2023-03-03T03:18:00Z">
                    <w:rPr>
                      <w:rFonts w:ascii="Calibri" w:hAnsi="Calibri" w:cs="Calibri"/>
                      <w:color w:val="000000"/>
                    </w:rPr>
                  </w:rPrChange>
                </w:rPr>
                <w:t>0.171</w:t>
              </w:r>
            </w:ins>
          </w:p>
        </w:tc>
        <w:tc>
          <w:tcPr>
            <w:tcW w:w="589" w:type="dxa"/>
            <w:vAlign w:val="center"/>
            <w:tcPrChange w:id="8735" w:author="Στάθης Καπ" w:date="2023-03-03T06:24:00Z">
              <w:tcPr>
                <w:tcW w:w="589" w:type="dxa"/>
                <w:vAlign w:val="center"/>
              </w:tcPr>
            </w:tcPrChange>
          </w:tcPr>
          <w:p w14:paraId="0A59FDFB" w14:textId="54F7CEB6" w:rsidR="00577FCD" w:rsidRPr="00AC6F02" w:rsidRDefault="00577FCD">
            <w:pPr>
              <w:jc w:val="center"/>
              <w:rPr>
                <w:ins w:id="8736" w:author="Στάθης Καπ" w:date="2023-02-26T20:58:00Z"/>
                <w:rFonts w:cstheme="minorHAnsi"/>
                <w:sz w:val="16"/>
                <w:szCs w:val="16"/>
                <w:rPrChange w:id="8737" w:author="Στάθης Καπ" w:date="2023-03-03T03:18:00Z">
                  <w:rPr>
                    <w:ins w:id="8738" w:author="Στάθης Καπ" w:date="2023-02-26T20:58:00Z"/>
                  </w:rPr>
                </w:rPrChange>
              </w:rPr>
              <w:pPrChange w:id="8739" w:author="Στάθης Καπ" w:date="2023-02-26T21:00:00Z">
                <w:pPr/>
              </w:pPrChange>
            </w:pPr>
            <w:ins w:id="8740" w:author="Στάθης Καπ" w:date="2023-03-03T04:44:00Z">
              <w:r>
                <w:rPr>
                  <w:rFonts w:ascii="Calibri" w:hAnsi="Calibri" w:cstheme="minorHAnsi"/>
                  <w:color w:val="000000"/>
                  <w:sz w:val="16"/>
                  <w:szCs w:val="16"/>
                </w:rPr>
                <w:t>14.13</w:t>
              </w:r>
            </w:ins>
          </w:p>
        </w:tc>
        <w:tc>
          <w:tcPr>
            <w:tcW w:w="463" w:type="dxa"/>
            <w:vAlign w:val="bottom"/>
            <w:tcPrChange w:id="8741" w:author="Στάθης Καπ" w:date="2023-03-03T06:24:00Z">
              <w:tcPr>
                <w:tcW w:w="463" w:type="dxa"/>
                <w:vAlign w:val="bottom"/>
              </w:tcPr>
            </w:tcPrChange>
          </w:tcPr>
          <w:p w14:paraId="19C690E6" w14:textId="5AB3AC7E" w:rsidR="00577FCD" w:rsidRPr="00AC6F02" w:rsidRDefault="00577FCD">
            <w:pPr>
              <w:jc w:val="center"/>
              <w:rPr>
                <w:ins w:id="8742" w:author="Στάθης Καπ" w:date="2023-02-26T20:58:00Z"/>
                <w:rFonts w:cstheme="minorHAnsi"/>
                <w:sz w:val="16"/>
                <w:szCs w:val="16"/>
                <w:rPrChange w:id="8743" w:author="Στάθης Καπ" w:date="2023-03-03T03:18:00Z">
                  <w:rPr>
                    <w:ins w:id="8744" w:author="Στάθης Καπ" w:date="2023-02-26T20:58:00Z"/>
                  </w:rPr>
                </w:rPrChange>
              </w:rPr>
              <w:pPrChange w:id="8745" w:author="Στάθης Καπ" w:date="2023-02-26T21:00:00Z">
                <w:pPr/>
              </w:pPrChange>
            </w:pPr>
            <w:ins w:id="8746" w:author="Στάθης Καπ" w:date="2023-03-03T00:40:00Z">
              <w:r w:rsidRPr="00AC6F02">
                <w:rPr>
                  <w:rFonts w:ascii="Calibri" w:hAnsi="Calibri" w:cs="Calibri"/>
                  <w:color w:val="000000"/>
                  <w:sz w:val="16"/>
                  <w:szCs w:val="16"/>
                  <w:rPrChange w:id="8747" w:author="Στάθης Καπ" w:date="2023-03-03T03:18:00Z">
                    <w:rPr>
                      <w:rFonts w:ascii="Calibri" w:hAnsi="Calibri" w:cs="Calibri"/>
                      <w:color w:val="000000"/>
                    </w:rPr>
                  </w:rPrChange>
                </w:rPr>
                <w:t>295</w:t>
              </w:r>
            </w:ins>
          </w:p>
        </w:tc>
        <w:tc>
          <w:tcPr>
            <w:tcW w:w="541" w:type="dxa"/>
            <w:vAlign w:val="bottom"/>
            <w:tcPrChange w:id="8748" w:author="Στάθης Καπ" w:date="2023-03-03T06:24:00Z">
              <w:tcPr>
                <w:tcW w:w="541" w:type="dxa"/>
                <w:vAlign w:val="bottom"/>
              </w:tcPr>
            </w:tcPrChange>
          </w:tcPr>
          <w:p w14:paraId="18D820A7" w14:textId="39ED3CC9" w:rsidR="00577FCD" w:rsidRPr="00AC6F02" w:rsidRDefault="00577FCD">
            <w:pPr>
              <w:jc w:val="center"/>
              <w:rPr>
                <w:ins w:id="8749" w:author="Στάθης Καπ" w:date="2023-02-26T21:00:00Z"/>
                <w:rFonts w:cstheme="minorHAnsi"/>
                <w:sz w:val="16"/>
                <w:szCs w:val="16"/>
                <w:rPrChange w:id="8750" w:author="Στάθης Καπ" w:date="2023-03-03T03:18:00Z">
                  <w:rPr>
                    <w:ins w:id="8751" w:author="Στάθης Καπ" w:date="2023-02-26T21:00:00Z"/>
                  </w:rPr>
                </w:rPrChange>
              </w:rPr>
              <w:pPrChange w:id="8752" w:author="Στάθης Καπ" w:date="2023-02-26T21:00:00Z">
                <w:pPr/>
              </w:pPrChange>
            </w:pPr>
            <w:ins w:id="8753" w:author="Στάθης Καπ" w:date="2023-03-03T00:40:00Z">
              <w:r w:rsidRPr="00AC6F02">
                <w:rPr>
                  <w:rFonts w:ascii="Calibri" w:hAnsi="Calibri" w:cs="Calibri"/>
                  <w:color w:val="000000"/>
                  <w:sz w:val="16"/>
                  <w:szCs w:val="16"/>
                  <w:rPrChange w:id="8754" w:author="Στάθης Καπ" w:date="2023-03-03T03:18:00Z">
                    <w:rPr>
                      <w:rFonts w:ascii="Calibri" w:hAnsi="Calibri" w:cs="Calibri"/>
                      <w:color w:val="000000"/>
                    </w:rPr>
                  </w:rPrChange>
                </w:rPr>
                <w:t>0.21</w:t>
              </w:r>
            </w:ins>
          </w:p>
        </w:tc>
        <w:tc>
          <w:tcPr>
            <w:tcW w:w="589" w:type="dxa"/>
            <w:vAlign w:val="center"/>
            <w:tcPrChange w:id="8755" w:author="Στάθης Καπ" w:date="2023-03-03T06:24:00Z">
              <w:tcPr>
                <w:tcW w:w="589" w:type="dxa"/>
                <w:vAlign w:val="center"/>
              </w:tcPr>
            </w:tcPrChange>
          </w:tcPr>
          <w:p w14:paraId="5AAF3FD4" w14:textId="7CF9F64A" w:rsidR="00577FCD" w:rsidRPr="00AC6F02" w:rsidRDefault="00577FCD">
            <w:pPr>
              <w:jc w:val="center"/>
              <w:rPr>
                <w:ins w:id="8756" w:author="Στάθης Καπ" w:date="2023-02-26T21:00:00Z"/>
                <w:rFonts w:cstheme="minorHAnsi"/>
                <w:sz w:val="16"/>
                <w:szCs w:val="16"/>
                <w:rPrChange w:id="8757" w:author="Στάθης Καπ" w:date="2023-03-03T03:18:00Z">
                  <w:rPr>
                    <w:ins w:id="8758" w:author="Στάθης Καπ" w:date="2023-02-26T21:00:00Z"/>
                  </w:rPr>
                </w:rPrChange>
              </w:rPr>
              <w:pPrChange w:id="8759" w:author="Στάθης Καπ" w:date="2023-02-26T21:00:00Z">
                <w:pPr/>
              </w:pPrChange>
            </w:pPr>
            <w:ins w:id="8760" w:author="Στάθης Καπ" w:date="2023-03-03T04:45:00Z">
              <w:r>
                <w:rPr>
                  <w:rFonts w:ascii="Calibri" w:hAnsi="Calibri" w:cstheme="minorHAnsi"/>
                  <w:color w:val="000000"/>
                  <w:sz w:val="16"/>
                  <w:szCs w:val="16"/>
                </w:rPr>
                <w:t>21.33</w:t>
              </w:r>
            </w:ins>
          </w:p>
        </w:tc>
      </w:tr>
      <w:tr w:rsidR="00F03C40" w14:paraId="71D3ABDD" w14:textId="10307EDC" w:rsidTr="00F03C40">
        <w:trPr>
          <w:ins w:id="8761" w:author="Στάθης Καπ" w:date="2023-02-26T20:57:00Z"/>
        </w:trPr>
        <w:tc>
          <w:tcPr>
            <w:tcW w:w="515" w:type="dxa"/>
            <w:tcBorders>
              <w:top w:val="nil"/>
              <w:bottom w:val="nil"/>
              <w:right w:val="single" w:sz="4" w:space="0" w:color="auto"/>
            </w:tcBorders>
            <w:shd w:val="clear" w:color="auto" w:fill="E7E6E6" w:themeFill="background2"/>
            <w:vAlign w:val="center"/>
            <w:tcPrChange w:id="8762" w:author="Στάθης Καπ" w:date="2023-03-03T06:24:00Z">
              <w:tcPr>
                <w:tcW w:w="515" w:type="dxa"/>
                <w:shd w:val="clear" w:color="auto" w:fill="E7E6E6" w:themeFill="background2"/>
                <w:vAlign w:val="center"/>
              </w:tcPr>
            </w:tcPrChange>
          </w:tcPr>
          <w:p w14:paraId="57244B72" w14:textId="04C34F3E" w:rsidR="00577FCD" w:rsidRPr="00AC6F02" w:rsidRDefault="00577FCD">
            <w:pPr>
              <w:jc w:val="center"/>
              <w:rPr>
                <w:ins w:id="8763" w:author="Στάθης Καπ" w:date="2023-02-26T20:57:00Z"/>
                <w:sz w:val="16"/>
                <w:szCs w:val="16"/>
                <w:rPrChange w:id="8764" w:author="Στάθης Καπ" w:date="2023-03-03T03:18:00Z">
                  <w:rPr>
                    <w:ins w:id="8765" w:author="Στάθης Καπ" w:date="2023-02-26T20:57:00Z"/>
                  </w:rPr>
                </w:rPrChange>
              </w:rPr>
              <w:pPrChange w:id="8766" w:author="Στάθης Καπ" w:date="2023-02-26T21:00:00Z">
                <w:pPr/>
              </w:pPrChange>
            </w:pPr>
            <w:ins w:id="8767" w:author="Στάθης Καπ" w:date="2023-02-27T03:02:00Z">
              <w:r w:rsidRPr="00AC6F02">
                <w:rPr>
                  <w:sz w:val="16"/>
                  <w:szCs w:val="16"/>
                  <w:rPrChange w:id="8768" w:author="Στάθης Καπ" w:date="2023-03-03T03:18:00Z">
                    <w:rPr>
                      <w:sz w:val="18"/>
                      <w:szCs w:val="18"/>
                    </w:rPr>
                  </w:rPrChange>
                </w:rPr>
                <w:t>p</w:t>
              </w:r>
            </w:ins>
            <w:ins w:id="8769" w:author="Στάθης Καπ" w:date="2023-02-26T20:57:00Z">
              <w:r w:rsidRPr="00AC6F02">
                <w:rPr>
                  <w:sz w:val="16"/>
                  <w:szCs w:val="16"/>
                  <w:rPrChange w:id="8770" w:author="Στάθης Καπ" w:date="2023-03-03T03:18:00Z">
                    <w:rPr>
                      <w:sz w:val="18"/>
                      <w:szCs w:val="18"/>
                    </w:rPr>
                  </w:rPrChange>
                </w:rPr>
                <w:t>r03</w:t>
              </w:r>
            </w:ins>
          </w:p>
        </w:tc>
        <w:tc>
          <w:tcPr>
            <w:tcW w:w="560" w:type="dxa"/>
            <w:tcBorders>
              <w:left w:val="single" w:sz="4" w:space="0" w:color="auto"/>
            </w:tcBorders>
            <w:tcPrChange w:id="8771" w:author="Στάθης Καπ" w:date="2023-03-03T06:24:00Z">
              <w:tcPr>
                <w:tcW w:w="560" w:type="dxa"/>
              </w:tcPr>
            </w:tcPrChange>
          </w:tcPr>
          <w:p w14:paraId="266F3C57" w14:textId="62368D10" w:rsidR="00577FCD" w:rsidRPr="00AC6F02" w:rsidRDefault="00577FCD">
            <w:pPr>
              <w:jc w:val="center"/>
              <w:rPr>
                <w:ins w:id="8772" w:author="Στάθης Καπ" w:date="2023-02-26T20:57:00Z"/>
                <w:rFonts w:cstheme="minorHAnsi"/>
                <w:sz w:val="16"/>
                <w:szCs w:val="16"/>
                <w:rPrChange w:id="8773" w:author="Στάθης Καπ" w:date="2023-03-03T03:18:00Z">
                  <w:rPr>
                    <w:ins w:id="8774" w:author="Στάθης Καπ" w:date="2023-02-26T20:57:00Z"/>
                  </w:rPr>
                </w:rPrChange>
              </w:rPr>
              <w:pPrChange w:id="8775" w:author="Στάθης Καπ" w:date="2023-02-26T21:00:00Z">
                <w:pPr/>
              </w:pPrChange>
            </w:pPr>
            <w:ins w:id="8776" w:author="Στάθης Καπ" w:date="2023-02-26T21:04:00Z">
              <w:r w:rsidRPr="00AC6F02">
                <w:rPr>
                  <w:rFonts w:cstheme="minorHAnsi"/>
                  <w:sz w:val="16"/>
                  <w:szCs w:val="16"/>
                  <w:rPrChange w:id="8777" w:author="Στάθης Καπ" w:date="2023-03-03T03:18:00Z">
                    <w:rPr>
                      <w:rFonts w:cstheme="minorHAnsi"/>
                      <w:sz w:val="20"/>
                      <w:szCs w:val="20"/>
                    </w:rPr>
                  </w:rPrChange>
                </w:rPr>
                <w:t>394</w:t>
              </w:r>
            </w:ins>
          </w:p>
        </w:tc>
        <w:tc>
          <w:tcPr>
            <w:tcW w:w="855" w:type="dxa"/>
            <w:tcPrChange w:id="8778" w:author="Στάθης Καπ" w:date="2023-03-03T06:24:00Z">
              <w:tcPr>
                <w:tcW w:w="855" w:type="dxa"/>
              </w:tcPr>
            </w:tcPrChange>
          </w:tcPr>
          <w:p w14:paraId="146AACFA" w14:textId="65845A97" w:rsidR="00577FCD" w:rsidRPr="00AC6F02" w:rsidRDefault="00577FCD">
            <w:pPr>
              <w:jc w:val="center"/>
              <w:rPr>
                <w:ins w:id="8779" w:author="Στάθης Καπ" w:date="2023-02-26T20:57:00Z"/>
                <w:rFonts w:cstheme="minorHAnsi"/>
                <w:sz w:val="16"/>
                <w:szCs w:val="16"/>
                <w:rPrChange w:id="8780" w:author="Στάθης Καπ" w:date="2023-03-03T03:18:00Z">
                  <w:rPr>
                    <w:ins w:id="8781" w:author="Στάθης Καπ" w:date="2023-02-26T20:57:00Z"/>
                  </w:rPr>
                </w:rPrChange>
              </w:rPr>
              <w:pPrChange w:id="8782" w:author="Στάθης Καπ" w:date="2023-02-26T21:00:00Z">
                <w:pPr/>
              </w:pPrChange>
            </w:pPr>
            <w:ins w:id="8783" w:author="Στάθης Καπ" w:date="2023-02-26T21:07:00Z">
              <w:r w:rsidRPr="00AC6F02">
                <w:rPr>
                  <w:rFonts w:cstheme="minorHAnsi"/>
                  <w:sz w:val="16"/>
                  <w:szCs w:val="16"/>
                  <w:rPrChange w:id="8784" w:author="Στάθης Καπ" w:date="2023-03-03T03:18:00Z">
                    <w:rPr>
                      <w:rFonts w:cstheme="minorHAnsi"/>
                      <w:sz w:val="20"/>
                      <w:szCs w:val="20"/>
                    </w:rPr>
                  </w:rPrChange>
                </w:rPr>
                <w:t>384</w:t>
              </w:r>
            </w:ins>
          </w:p>
        </w:tc>
        <w:tc>
          <w:tcPr>
            <w:tcW w:w="544" w:type="dxa"/>
            <w:vAlign w:val="bottom"/>
            <w:tcPrChange w:id="8785" w:author="Στάθης Καπ" w:date="2023-03-03T06:24:00Z">
              <w:tcPr>
                <w:tcW w:w="544" w:type="dxa"/>
                <w:vAlign w:val="bottom"/>
              </w:tcPr>
            </w:tcPrChange>
          </w:tcPr>
          <w:p w14:paraId="5B7A9E5A" w14:textId="6614F3A0" w:rsidR="00577FCD" w:rsidRPr="00AC6F02" w:rsidRDefault="00577FCD">
            <w:pPr>
              <w:jc w:val="center"/>
              <w:rPr>
                <w:ins w:id="8786" w:author="Στάθης Καπ" w:date="2023-02-26T20:57:00Z"/>
                <w:rFonts w:cstheme="minorHAnsi"/>
                <w:sz w:val="16"/>
                <w:szCs w:val="16"/>
                <w:rPrChange w:id="8787" w:author="Στάθης Καπ" w:date="2023-03-03T03:18:00Z">
                  <w:rPr>
                    <w:ins w:id="8788" w:author="Στάθης Καπ" w:date="2023-02-26T20:57:00Z"/>
                  </w:rPr>
                </w:rPrChange>
              </w:rPr>
              <w:pPrChange w:id="8789" w:author="Στάθης Καπ" w:date="2023-02-26T21:00:00Z">
                <w:pPr/>
              </w:pPrChange>
            </w:pPr>
            <w:ins w:id="8790" w:author="Στάθης Καπ" w:date="2023-03-03T00:39:00Z">
              <w:r w:rsidRPr="00AC6F02">
                <w:rPr>
                  <w:rFonts w:ascii="Calibri" w:hAnsi="Calibri" w:cs="Calibri"/>
                  <w:color w:val="000000"/>
                  <w:sz w:val="16"/>
                  <w:szCs w:val="16"/>
                  <w:rPrChange w:id="8791" w:author="Στάθης Καπ" w:date="2023-03-03T03:18:00Z">
                    <w:rPr>
                      <w:rFonts w:ascii="Calibri" w:hAnsi="Calibri" w:cs="Calibri"/>
                      <w:color w:val="000000"/>
                    </w:rPr>
                  </w:rPrChange>
                </w:rPr>
                <w:t>376</w:t>
              </w:r>
            </w:ins>
          </w:p>
        </w:tc>
        <w:tc>
          <w:tcPr>
            <w:tcW w:w="621" w:type="dxa"/>
            <w:vAlign w:val="bottom"/>
            <w:tcPrChange w:id="8792" w:author="Στάθης Καπ" w:date="2023-03-03T06:24:00Z">
              <w:tcPr>
                <w:tcW w:w="621" w:type="dxa"/>
                <w:vAlign w:val="bottom"/>
              </w:tcPr>
            </w:tcPrChange>
          </w:tcPr>
          <w:p w14:paraId="0A19D0FE" w14:textId="4CD33304" w:rsidR="00577FCD" w:rsidRPr="00AC6F02" w:rsidRDefault="00577FCD">
            <w:pPr>
              <w:jc w:val="center"/>
              <w:rPr>
                <w:ins w:id="8793" w:author="Στάθης Καπ" w:date="2023-02-26T20:57:00Z"/>
                <w:rFonts w:cstheme="minorHAnsi"/>
                <w:sz w:val="16"/>
                <w:szCs w:val="16"/>
                <w:rPrChange w:id="8794" w:author="Στάθης Καπ" w:date="2023-03-03T03:18:00Z">
                  <w:rPr>
                    <w:ins w:id="8795" w:author="Στάθης Καπ" w:date="2023-02-26T20:57:00Z"/>
                  </w:rPr>
                </w:rPrChange>
              </w:rPr>
              <w:pPrChange w:id="8796" w:author="Στάθης Καπ" w:date="2023-02-26T21:00:00Z">
                <w:pPr/>
              </w:pPrChange>
            </w:pPr>
            <w:ins w:id="8797" w:author="Στάθης Καπ" w:date="2023-03-03T00:39:00Z">
              <w:r w:rsidRPr="00AC6F02">
                <w:rPr>
                  <w:rFonts w:ascii="Calibri" w:hAnsi="Calibri" w:cs="Calibri"/>
                  <w:color w:val="000000"/>
                  <w:sz w:val="16"/>
                  <w:szCs w:val="16"/>
                  <w:rPrChange w:id="8798" w:author="Στάθης Καπ" w:date="2023-03-03T03:18:00Z">
                    <w:rPr>
                      <w:rFonts w:ascii="Calibri" w:hAnsi="Calibri" w:cs="Calibri"/>
                      <w:color w:val="000000"/>
                    </w:rPr>
                  </w:rPrChange>
                </w:rPr>
                <w:t>0.37</w:t>
              </w:r>
            </w:ins>
          </w:p>
        </w:tc>
        <w:tc>
          <w:tcPr>
            <w:tcW w:w="669" w:type="dxa"/>
            <w:vAlign w:val="center"/>
            <w:tcPrChange w:id="8799" w:author="Στάθης Καπ" w:date="2023-03-03T06:24:00Z">
              <w:tcPr>
                <w:tcW w:w="669" w:type="dxa"/>
                <w:vAlign w:val="center"/>
              </w:tcPr>
            </w:tcPrChange>
          </w:tcPr>
          <w:p w14:paraId="1B736223" w14:textId="0162070C" w:rsidR="00577FCD" w:rsidRPr="00AC6F02" w:rsidRDefault="00577FCD">
            <w:pPr>
              <w:jc w:val="center"/>
              <w:rPr>
                <w:ins w:id="8800" w:author="Στάθης Καπ" w:date="2023-02-26T20:57:00Z"/>
                <w:rFonts w:cstheme="minorHAnsi"/>
                <w:sz w:val="16"/>
                <w:szCs w:val="16"/>
                <w:rPrChange w:id="8801" w:author="Στάθης Καπ" w:date="2023-03-03T03:18:00Z">
                  <w:rPr>
                    <w:ins w:id="8802" w:author="Στάθης Καπ" w:date="2023-02-26T20:57:00Z"/>
                  </w:rPr>
                </w:rPrChange>
              </w:rPr>
              <w:pPrChange w:id="8803" w:author="Στάθης Καπ" w:date="2023-02-26T21:00:00Z">
                <w:pPr/>
              </w:pPrChange>
            </w:pPr>
            <w:ins w:id="8804" w:author="Στάθης Καπ" w:date="2023-03-03T05:59:00Z">
              <w:r>
                <w:rPr>
                  <w:rFonts w:ascii="Calibri" w:hAnsi="Calibri" w:cs="Calibri"/>
                  <w:color w:val="000000"/>
                  <w:sz w:val="16"/>
                  <w:szCs w:val="16"/>
                </w:rPr>
                <w:t>4.57</w:t>
              </w:r>
            </w:ins>
          </w:p>
        </w:tc>
        <w:tc>
          <w:tcPr>
            <w:tcW w:w="543" w:type="dxa"/>
            <w:vAlign w:val="bottom"/>
            <w:tcPrChange w:id="8805" w:author="Στάθης Καπ" w:date="2023-03-03T06:24:00Z">
              <w:tcPr>
                <w:tcW w:w="543" w:type="dxa"/>
                <w:vAlign w:val="bottom"/>
              </w:tcPr>
            </w:tcPrChange>
          </w:tcPr>
          <w:p w14:paraId="3488A598" w14:textId="7D6570A1" w:rsidR="00577FCD" w:rsidRPr="00AC6F02" w:rsidRDefault="00577FCD">
            <w:pPr>
              <w:jc w:val="center"/>
              <w:rPr>
                <w:ins w:id="8806" w:author="Στάθης Καπ" w:date="2023-02-26T20:57:00Z"/>
                <w:rFonts w:cstheme="minorHAnsi"/>
                <w:sz w:val="16"/>
                <w:szCs w:val="16"/>
                <w:rPrChange w:id="8807" w:author="Στάθης Καπ" w:date="2023-03-03T03:18:00Z">
                  <w:rPr>
                    <w:ins w:id="8808" w:author="Στάθης Καπ" w:date="2023-02-26T20:57:00Z"/>
                  </w:rPr>
                </w:rPrChange>
              </w:rPr>
              <w:pPrChange w:id="8809" w:author="Στάθης Καπ" w:date="2023-02-26T21:00:00Z">
                <w:pPr/>
              </w:pPrChange>
            </w:pPr>
            <w:ins w:id="8810" w:author="Στάθης Καπ" w:date="2023-03-03T00:39:00Z">
              <w:r w:rsidRPr="00AC6F02">
                <w:rPr>
                  <w:rFonts w:ascii="Calibri" w:hAnsi="Calibri" w:cs="Calibri"/>
                  <w:color w:val="000000"/>
                  <w:sz w:val="16"/>
                  <w:szCs w:val="16"/>
                  <w:rPrChange w:id="8811" w:author="Στάθης Καπ" w:date="2023-03-03T03:18:00Z">
                    <w:rPr>
                      <w:rFonts w:ascii="Calibri" w:hAnsi="Calibri" w:cs="Calibri"/>
                      <w:color w:val="000000"/>
                    </w:rPr>
                  </w:rPrChange>
                </w:rPr>
                <w:t>366</w:t>
              </w:r>
            </w:ins>
          </w:p>
        </w:tc>
        <w:tc>
          <w:tcPr>
            <w:tcW w:w="621" w:type="dxa"/>
            <w:vAlign w:val="bottom"/>
            <w:tcPrChange w:id="8812" w:author="Στάθης Καπ" w:date="2023-03-03T06:24:00Z">
              <w:tcPr>
                <w:tcW w:w="621" w:type="dxa"/>
                <w:vAlign w:val="bottom"/>
              </w:tcPr>
            </w:tcPrChange>
          </w:tcPr>
          <w:p w14:paraId="794579A1" w14:textId="379EC78D" w:rsidR="00577FCD" w:rsidRPr="00AC6F02" w:rsidRDefault="00577FCD">
            <w:pPr>
              <w:jc w:val="center"/>
              <w:rPr>
                <w:ins w:id="8813" w:author="Στάθης Καπ" w:date="2023-02-26T20:57:00Z"/>
                <w:rFonts w:cstheme="minorHAnsi"/>
                <w:sz w:val="16"/>
                <w:szCs w:val="16"/>
                <w:rPrChange w:id="8814" w:author="Στάθης Καπ" w:date="2023-03-03T03:18:00Z">
                  <w:rPr>
                    <w:ins w:id="8815" w:author="Στάθης Καπ" w:date="2023-02-26T20:57:00Z"/>
                  </w:rPr>
                </w:rPrChange>
              </w:rPr>
              <w:pPrChange w:id="8816" w:author="Στάθης Καπ" w:date="2023-02-26T21:00:00Z">
                <w:pPr/>
              </w:pPrChange>
            </w:pPr>
            <w:ins w:id="8817" w:author="Στάθης Καπ" w:date="2023-03-03T00:39:00Z">
              <w:r w:rsidRPr="00AC6F02">
                <w:rPr>
                  <w:rFonts w:ascii="Calibri" w:hAnsi="Calibri" w:cs="Calibri"/>
                  <w:color w:val="000000"/>
                  <w:sz w:val="16"/>
                  <w:szCs w:val="16"/>
                  <w:rPrChange w:id="8818" w:author="Στάθης Καπ" w:date="2023-03-03T03:18:00Z">
                    <w:rPr>
                      <w:rFonts w:ascii="Calibri" w:hAnsi="Calibri" w:cs="Calibri"/>
                      <w:color w:val="000000"/>
                    </w:rPr>
                  </w:rPrChange>
                </w:rPr>
                <w:t>0.531</w:t>
              </w:r>
            </w:ins>
          </w:p>
        </w:tc>
        <w:tc>
          <w:tcPr>
            <w:tcW w:w="669" w:type="dxa"/>
            <w:vAlign w:val="center"/>
            <w:tcPrChange w:id="8819" w:author="Στάθης Καπ" w:date="2023-03-03T06:24:00Z">
              <w:tcPr>
                <w:tcW w:w="669" w:type="dxa"/>
                <w:vAlign w:val="center"/>
              </w:tcPr>
            </w:tcPrChange>
          </w:tcPr>
          <w:p w14:paraId="79580547" w14:textId="23364634" w:rsidR="00577FCD" w:rsidRPr="00AC6F02" w:rsidRDefault="00577FCD">
            <w:pPr>
              <w:jc w:val="center"/>
              <w:rPr>
                <w:ins w:id="8820" w:author="Στάθης Καπ" w:date="2023-02-26T20:57:00Z"/>
                <w:rFonts w:cstheme="minorHAnsi"/>
                <w:sz w:val="16"/>
                <w:szCs w:val="16"/>
                <w:rPrChange w:id="8821" w:author="Στάθης Καπ" w:date="2023-03-03T03:18:00Z">
                  <w:rPr>
                    <w:ins w:id="8822" w:author="Στάθης Καπ" w:date="2023-02-26T20:57:00Z"/>
                  </w:rPr>
                </w:rPrChange>
              </w:rPr>
              <w:pPrChange w:id="8823" w:author="Στάθης Καπ" w:date="2023-02-26T21:00:00Z">
                <w:pPr/>
              </w:pPrChange>
            </w:pPr>
            <w:ins w:id="8824" w:author="Στάθης Καπ" w:date="2023-03-03T04:44:00Z">
              <w:r>
                <w:rPr>
                  <w:rFonts w:ascii="Calibri" w:hAnsi="Calibri" w:cstheme="minorHAnsi"/>
                  <w:color w:val="000000"/>
                  <w:sz w:val="16"/>
                  <w:szCs w:val="16"/>
                </w:rPr>
                <w:t>2.66</w:t>
              </w:r>
            </w:ins>
          </w:p>
        </w:tc>
        <w:tc>
          <w:tcPr>
            <w:tcW w:w="508" w:type="dxa"/>
            <w:vAlign w:val="bottom"/>
            <w:tcPrChange w:id="8825" w:author="Στάθης Καπ" w:date="2023-03-03T06:24:00Z">
              <w:tcPr>
                <w:tcW w:w="508" w:type="dxa"/>
                <w:vAlign w:val="bottom"/>
              </w:tcPr>
            </w:tcPrChange>
          </w:tcPr>
          <w:p w14:paraId="40CF754C" w14:textId="39C71052" w:rsidR="00577FCD" w:rsidRPr="00AC6F02" w:rsidRDefault="00577FCD">
            <w:pPr>
              <w:jc w:val="center"/>
              <w:rPr>
                <w:ins w:id="8826" w:author="Στάθης Καπ" w:date="2023-02-26T20:57:00Z"/>
                <w:rFonts w:cstheme="minorHAnsi"/>
                <w:sz w:val="16"/>
                <w:szCs w:val="16"/>
                <w:rPrChange w:id="8827" w:author="Στάθης Καπ" w:date="2023-03-03T03:18:00Z">
                  <w:rPr>
                    <w:ins w:id="8828" w:author="Στάθης Καπ" w:date="2023-02-26T20:57:00Z"/>
                  </w:rPr>
                </w:rPrChange>
              </w:rPr>
              <w:pPrChange w:id="8829" w:author="Στάθης Καπ" w:date="2023-02-26T21:00:00Z">
                <w:pPr/>
              </w:pPrChange>
            </w:pPr>
            <w:ins w:id="8830" w:author="Στάθης Καπ" w:date="2023-03-03T00:39:00Z">
              <w:r w:rsidRPr="00AC6F02">
                <w:rPr>
                  <w:rFonts w:ascii="Calibri" w:hAnsi="Calibri" w:cs="Calibri"/>
                  <w:color w:val="000000"/>
                  <w:sz w:val="16"/>
                  <w:szCs w:val="16"/>
                  <w:rPrChange w:id="8831" w:author="Στάθης Καπ" w:date="2023-03-03T03:18:00Z">
                    <w:rPr>
                      <w:rFonts w:ascii="Calibri" w:hAnsi="Calibri" w:cs="Calibri"/>
                      <w:color w:val="000000"/>
                    </w:rPr>
                  </w:rPrChange>
                </w:rPr>
                <w:t>350</w:t>
              </w:r>
            </w:ins>
          </w:p>
        </w:tc>
        <w:tc>
          <w:tcPr>
            <w:tcW w:w="541" w:type="dxa"/>
            <w:vAlign w:val="bottom"/>
            <w:tcPrChange w:id="8832" w:author="Στάθης Καπ" w:date="2023-03-03T06:24:00Z">
              <w:tcPr>
                <w:tcW w:w="541" w:type="dxa"/>
                <w:vAlign w:val="bottom"/>
              </w:tcPr>
            </w:tcPrChange>
          </w:tcPr>
          <w:p w14:paraId="00C75312" w14:textId="24C9FC79" w:rsidR="00577FCD" w:rsidRPr="00AC6F02" w:rsidRDefault="00577FCD">
            <w:pPr>
              <w:jc w:val="center"/>
              <w:rPr>
                <w:ins w:id="8833" w:author="Στάθης Καπ" w:date="2023-02-26T20:58:00Z"/>
                <w:rFonts w:cstheme="minorHAnsi"/>
                <w:sz w:val="16"/>
                <w:szCs w:val="16"/>
                <w:rPrChange w:id="8834" w:author="Στάθης Καπ" w:date="2023-03-03T03:18:00Z">
                  <w:rPr>
                    <w:ins w:id="8835" w:author="Στάθης Καπ" w:date="2023-02-26T20:58:00Z"/>
                  </w:rPr>
                </w:rPrChange>
              </w:rPr>
              <w:pPrChange w:id="8836" w:author="Στάθης Καπ" w:date="2023-02-26T21:00:00Z">
                <w:pPr/>
              </w:pPrChange>
            </w:pPr>
            <w:ins w:id="8837" w:author="Στάθης Καπ" w:date="2023-03-03T00:39:00Z">
              <w:r w:rsidRPr="00AC6F02">
                <w:rPr>
                  <w:rFonts w:ascii="Calibri" w:hAnsi="Calibri" w:cs="Calibri"/>
                  <w:color w:val="000000"/>
                  <w:sz w:val="16"/>
                  <w:szCs w:val="16"/>
                  <w:rPrChange w:id="8838" w:author="Στάθης Καπ" w:date="2023-03-03T03:18:00Z">
                    <w:rPr>
                      <w:rFonts w:ascii="Calibri" w:hAnsi="Calibri" w:cs="Calibri"/>
                      <w:color w:val="000000"/>
                    </w:rPr>
                  </w:rPrChange>
                </w:rPr>
                <w:t>0.288</w:t>
              </w:r>
            </w:ins>
          </w:p>
        </w:tc>
        <w:tc>
          <w:tcPr>
            <w:tcW w:w="589" w:type="dxa"/>
            <w:vAlign w:val="center"/>
            <w:tcPrChange w:id="8839" w:author="Στάθης Καπ" w:date="2023-03-03T06:24:00Z">
              <w:tcPr>
                <w:tcW w:w="589" w:type="dxa"/>
                <w:vAlign w:val="center"/>
              </w:tcPr>
            </w:tcPrChange>
          </w:tcPr>
          <w:p w14:paraId="4ACBB6E4" w14:textId="41C21128" w:rsidR="00577FCD" w:rsidRPr="00AC6F02" w:rsidRDefault="00577FCD">
            <w:pPr>
              <w:jc w:val="center"/>
              <w:rPr>
                <w:ins w:id="8840" w:author="Στάθης Καπ" w:date="2023-02-26T20:58:00Z"/>
                <w:rFonts w:cstheme="minorHAnsi"/>
                <w:sz w:val="16"/>
                <w:szCs w:val="16"/>
                <w:rPrChange w:id="8841" w:author="Στάθης Καπ" w:date="2023-03-03T03:18:00Z">
                  <w:rPr>
                    <w:ins w:id="8842" w:author="Στάθης Καπ" w:date="2023-02-26T20:58:00Z"/>
                  </w:rPr>
                </w:rPrChange>
              </w:rPr>
              <w:pPrChange w:id="8843" w:author="Στάθης Καπ" w:date="2023-02-26T21:00:00Z">
                <w:pPr/>
              </w:pPrChange>
            </w:pPr>
            <w:ins w:id="8844" w:author="Στάθης Καπ" w:date="2023-03-03T04:44:00Z">
              <w:r>
                <w:rPr>
                  <w:rFonts w:ascii="Calibri" w:hAnsi="Calibri" w:cstheme="minorHAnsi"/>
                  <w:color w:val="000000"/>
                  <w:sz w:val="16"/>
                  <w:szCs w:val="16"/>
                </w:rPr>
                <w:t>6.91</w:t>
              </w:r>
            </w:ins>
          </w:p>
        </w:tc>
        <w:tc>
          <w:tcPr>
            <w:tcW w:w="463" w:type="dxa"/>
            <w:vAlign w:val="bottom"/>
            <w:tcPrChange w:id="8845" w:author="Στάθης Καπ" w:date="2023-03-03T06:24:00Z">
              <w:tcPr>
                <w:tcW w:w="463" w:type="dxa"/>
                <w:vAlign w:val="bottom"/>
              </w:tcPr>
            </w:tcPrChange>
          </w:tcPr>
          <w:p w14:paraId="42987EC2" w14:textId="5D41AAC8" w:rsidR="00577FCD" w:rsidRPr="00AC6F02" w:rsidRDefault="00577FCD">
            <w:pPr>
              <w:jc w:val="center"/>
              <w:rPr>
                <w:ins w:id="8846" w:author="Στάθης Καπ" w:date="2023-02-26T20:58:00Z"/>
                <w:rFonts w:cstheme="minorHAnsi"/>
                <w:sz w:val="16"/>
                <w:szCs w:val="16"/>
                <w:rPrChange w:id="8847" w:author="Στάθης Καπ" w:date="2023-03-03T03:18:00Z">
                  <w:rPr>
                    <w:ins w:id="8848" w:author="Στάθης Καπ" w:date="2023-02-26T20:58:00Z"/>
                  </w:rPr>
                </w:rPrChange>
              </w:rPr>
              <w:pPrChange w:id="8849" w:author="Στάθης Καπ" w:date="2023-02-26T21:00:00Z">
                <w:pPr/>
              </w:pPrChange>
            </w:pPr>
            <w:ins w:id="8850" w:author="Στάθης Καπ" w:date="2023-03-03T00:40:00Z">
              <w:r w:rsidRPr="00AC6F02">
                <w:rPr>
                  <w:rFonts w:ascii="Calibri" w:hAnsi="Calibri" w:cs="Calibri"/>
                  <w:color w:val="000000"/>
                  <w:sz w:val="16"/>
                  <w:szCs w:val="16"/>
                  <w:rPrChange w:id="8851" w:author="Στάθης Καπ" w:date="2023-03-03T03:18:00Z">
                    <w:rPr>
                      <w:rFonts w:ascii="Calibri" w:hAnsi="Calibri" w:cs="Calibri"/>
                      <w:color w:val="000000"/>
                    </w:rPr>
                  </w:rPrChange>
                </w:rPr>
                <w:t>309</w:t>
              </w:r>
            </w:ins>
          </w:p>
        </w:tc>
        <w:tc>
          <w:tcPr>
            <w:tcW w:w="541" w:type="dxa"/>
            <w:vAlign w:val="bottom"/>
            <w:tcPrChange w:id="8852" w:author="Στάθης Καπ" w:date="2023-03-03T06:24:00Z">
              <w:tcPr>
                <w:tcW w:w="541" w:type="dxa"/>
                <w:vAlign w:val="bottom"/>
              </w:tcPr>
            </w:tcPrChange>
          </w:tcPr>
          <w:p w14:paraId="03214A34" w14:textId="3B41AA9A" w:rsidR="00577FCD" w:rsidRPr="00AC6F02" w:rsidRDefault="00577FCD">
            <w:pPr>
              <w:jc w:val="center"/>
              <w:rPr>
                <w:ins w:id="8853" w:author="Στάθης Καπ" w:date="2023-02-26T21:00:00Z"/>
                <w:rFonts w:cstheme="minorHAnsi"/>
                <w:sz w:val="16"/>
                <w:szCs w:val="16"/>
                <w:rPrChange w:id="8854" w:author="Στάθης Καπ" w:date="2023-03-03T03:18:00Z">
                  <w:rPr>
                    <w:ins w:id="8855" w:author="Στάθης Καπ" w:date="2023-02-26T21:00:00Z"/>
                  </w:rPr>
                </w:rPrChange>
              </w:rPr>
              <w:pPrChange w:id="8856" w:author="Στάθης Καπ" w:date="2023-02-26T21:00:00Z">
                <w:pPr/>
              </w:pPrChange>
            </w:pPr>
            <w:ins w:id="8857" w:author="Στάθης Καπ" w:date="2023-03-03T00:40:00Z">
              <w:r w:rsidRPr="00AC6F02">
                <w:rPr>
                  <w:rFonts w:ascii="Calibri" w:hAnsi="Calibri" w:cs="Calibri"/>
                  <w:color w:val="000000"/>
                  <w:sz w:val="16"/>
                  <w:szCs w:val="16"/>
                  <w:rPrChange w:id="8858" w:author="Στάθης Καπ" w:date="2023-03-03T03:18:00Z">
                    <w:rPr>
                      <w:rFonts w:ascii="Calibri" w:hAnsi="Calibri" w:cs="Calibri"/>
                      <w:color w:val="000000"/>
                    </w:rPr>
                  </w:rPrChange>
                </w:rPr>
                <w:t>0.3</w:t>
              </w:r>
            </w:ins>
          </w:p>
        </w:tc>
        <w:tc>
          <w:tcPr>
            <w:tcW w:w="589" w:type="dxa"/>
            <w:vAlign w:val="center"/>
            <w:tcPrChange w:id="8859" w:author="Στάθης Καπ" w:date="2023-03-03T06:24:00Z">
              <w:tcPr>
                <w:tcW w:w="589" w:type="dxa"/>
                <w:vAlign w:val="center"/>
              </w:tcPr>
            </w:tcPrChange>
          </w:tcPr>
          <w:p w14:paraId="2F7F8568" w14:textId="1C6A67D3" w:rsidR="00577FCD" w:rsidRPr="00AC6F02" w:rsidRDefault="00577FCD">
            <w:pPr>
              <w:jc w:val="center"/>
              <w:rPr>
                <w:ins w:id="8860" w:author="Στάθης Καπ" w:date="2023-02-26T21:00:00Z"/>
                <w:rFonts w:cstheme="minorHAnsi"/>
                <w:sz w:val="16"/>
                <w:szCs w:val="16"/>
                <w:rPrChange w:id="8861" w:author="Στάθης Καπ" w:date="2023-03-03T03:18:00Z">
                  <w:rPr>
                    <w:ins w:id="8862" w:author="Στάθης Καπ" w:date="2023-02-26T21:00:00Z"/>
                  </w:rPr>
                </w:rPrChange>
              </w:rPr>
              <w:pPrChange w:id="8863" w:author="Στάθης Καπ" w:date="2023-02-26T21:00:00Z">
                <w:pPr/>
              </w:pPrChange>
            </w:pPr>
            <w:ins w:id="8864" w:author="Στάθης Καπ" w:date="2023-03-03T04:45:00Z">
              <w:r>
                <w:rPr>
                  <w:rFonts w:ascii="Calibri" w:hAnsi="Calibri" w:cstheme="minorHAnsi"/>
                  <w:color w:val="000000"/>
                  <w:sz w:val="16"/>
                  <w:szCs w:val="16"/>
                </w:rPr>
                <w:t>17.82</w:t>
              </w:r>
            </w:ins>
          </w:p>
        </w:tc>
      </w:tr>
      <w:tr w:rsidR="00F03C40" w14:paraId="737A3CB2" w14:textId="4A2DA532" w:rsidTr="00F03C40">
        <w:trPr>
          <w:ins w:id="8865" w:author="Στάθης Καπ" w:date="2023-02-26T20:57:00Z"/>
        </w:trPr>
        <w:tc>
          <w:tcPr>
            <w:tcW w:w="515" w:type="dxa"/>
            <w:tcBorders>
              <w:top w:val="nil"/>
              <w:bottom w:val="nil"/>
              <w:right w:val="single" w:sz="4" w:space="0" w:color="auto"/>
            </w:tcBorders>
            <w:shd w:val="clear" w:color="auto" w:fill="E7E6E6" w:themeFill="background2"/>
            <w:vAlign w:val="center"/>
            <w:tcPrChange w:id="8866" w:author="Στάθης Καπ" w:date="2023-03-03T06:24:00Z">
              <w:tcPr>
                <w:tcW w:w="515" w:type="dxa"/>
                <w:shd w:val="clear" w:color="auto" w:fill="E7E6E6" w:themeFill="background2"/>
                <w:vAlign w:val="center"/>
              </w:tcPr>
            </w:tcPrChange>
          </w:tcPr>
          <w:p w14:paraId="60753385" w14:textId="09DB9B51" w:rsidR="00577FCD" w:rsidRPr="00AC6F02" w:rsidRDefault="00577FCD">
            <w:pPr>
              <w:jc w:val="center"/>
              <w:rPr>
                <w:ins w:id="8867" w:author="Στάθης Καπ" w:date="2023-02-26T20:57:00Z"/>
                <w:sz w:val="16"/>
                <w:szCs w:val="16"/>
                <w:rPrChange w:id="8868" w:author="Στάθης Καπ" w:date="2023-03-03T03:18:00Z">
                  <w:rPr>
                    <w:ins w:id="8869" w:author="Στάθης Καπ" w:date="2023-02-26T20:57:00Z"/>
                  </w:rPr>
                </w:rPrChange>
              </w:rPr>
              <w:pPrChange w:id="8870" w:author="Στάθης Καπ" w:date="2023-02-26T21:00:00Z">
                <w:pPr/>
              </w:pPrChange>
            </w:pPr>
            <w:ins w:id="8871" w:author="Στάθης Καπ" w:date="2023-02-27T03:02:00Z">
              <w:r w:rsidRPr="00AC6F02">
                <w:rPr>
                  <w:sz w:val="16"/>
                  <w:szCs w:val="16"/>
                  <w:rPrChange w:id="8872" w:author="Στάθης Καπ" w:date="2023-03-03T03:18:00Z">
                    <w:rPr>
                      <w:sz w:val="18"/>
                      <w:szCs w:val="18"/>
                    </w:rPr>
                  </w:rPrChange>
                </w:rPr>
                <w:t>p</w:t>
              </w:r>
            </w:ins>
            <w:ins w:id="8873" w:author="Στάθης Καπ" w:date="2023-02-26T20:57:00Z">
              <w:r w:rsidRPr="00AC6F02">
                <w:rPr>
                  <w:sz w:val="16"/>
                  <w:szCs w:val="16"/>
                  <w:rPrChange w:id="8874" w:author="Στάθης Καπ" w:date="2023-03-03T03:18:00Z">
                    <w:rPr>
                      <w:sz w:val="18"/>
                      <w:szCs w:val="18"/>
                    </w:rPr>
                  </w:rPrChange>
                </w:rPr>
                <w:t>r04</w:t>
              </w:r>
            </w:ins>
          </w:p>
        </w:tc>
        <w:tc>
          <w:tcPr>
            <w:tcW w:w="560" w:type="dxa"/>
            <w:tcBorders>
              <w:left w:val="single" w:sz="4" w:space="0" w:color="auto"/>
            </w:tcBorders>
            <w:tcPrChange w:id="8875" w:author="Στάθης Καπ" w:date="2023-03-03T06:24:00Z">
              <w:tcPr>
                <w:tcW w:w="560" w:type="dxa"/>
              </w:tcPr>
            </w:tcPrChange>
          </w:tcPr>
          <w:p w14:paraId="0B466770" w14:textId="61CE9340" w:rsidR="00577FCD" w:rsidRPr="00AC6F02" w:rsidRDefault="00577FCD">
            <w:pPr>
              <w:jc w:val="center"/>
              <w:rPr>
                <w:ins w:id="8876" w:author="Στάθης Καπ" w:date="2023-02-26T20:57:00Z"/>
                <w:rFonts w:cstheme="minorHAnsi"/>
                <w:sz w:val="16"/>
                <w:szCs w:val="16"/>
                <w:rPrChange w:id="8877" w:author="Στάθης Καπ" w:date="2023-03-03T03:18:00Z">
                  <w:rPr>
                    <w:ins w:id="8878" w:author="Στάθης Καπ" w:date="2023-02-26T20:57:00Z"/>
                  </w:rPr>
                </w:rPrChange>
              </w:rPr>
              <w:pPrChange w:id="8879" w:author="Στάθης Καπ" w:date="2023-02-26T21:00:00Z">
                <w:pPr/>
              </w:pPrChange>
            </w:pPr>
            <w:ins w:id="8880" w:author="Στάθης Καπ" w:date="2023-02-26T21:04:00Z">
              <w:r w:rsidRPr="00AC6F02">
                <w:rPr>
                  <w:rFonts w:cstheme="minorHAnsi"/>
                  <w:sz w:val="16"/>
                  <w:szCs w:val="16"/>
                  <w:rPrChange w:id="8881" w:author="Στάθης Καπ" w:date="2023-03-03T03:18:00Z">
                    <w:rPr>
                      <w:rFonts w:cstheme="minorHAnsi"/>
                      <w:sz w:val="20"/>
                      <w:szCs w:val="20"/>
                    </w:rPr>
                  </w:rPrChange>
                </w:rPr>
                <w:t>489</w:t>
              </w:r>
            </w:ins>
          </w:p>
        </w:tc>
        <w:tc>
          <w:tcPr>
            <w:tcW w:w="855" w:type="dxa"/>
            <w:tcPrChange w:id="8882" w:author="Στάθης Καπ" w:date="2023-03-03T06:24:00Z">
              <w:tcPr>
                <w:tcW w:w="855" w:type="dxa"/>
              </w:tcPr>
            </w:tcPrChange>
          </w:tcPr>
          <w:p w14:paraId="26FAD94E" w14:textId="50AB0A7C" w:rsidR="00577FCD" w:rsidRPr="00AC6F02" w:rsidRDefault="00577FCD">
            <w:pPr>
              <w:jc w:val="center"/>
              <w:rPr>
                <w:ins w:id="8883" w:author="Στάθης Καπ" w:date="2023-02-26T20:57:00Z"/>
                <w:rFonts w:cstheme="minorHAnsi"/>
                <w:sz w:val="16"/>
                <w:szCs w:val="16"/>
                <w:rPrChange w:id="8884" w:author="Στάθης Καπ" w:date="2023-03-03T03:18:00Z">
                  <w:rPr>
                    <w:ins w:id="8885" w:author="Στάθης Καπ" w:date="2023-02-26T20:57:00Z"/>
                  </w:rPr>
                </w:rPrChange>
              </w:rPr>
              <w:pPrChange w:id="8886" w:author="Στάθης Καπ" w:date="2023-02-26T21:00:00Z">
                <w:pPr/>
              </w:pPrChange>
            </w:pPr>
            <w:ins w:id="8887" w:author="Στάθης Καπ" w:date="2023-02-26T21:07:00Z">
              <w:r w:rsidRPr="00AC6F02">
                <w:rPr>
                  <w:rFonts w:cstheme="minorHAnsi"/>
                  <w:sz w:val="16"/>
                  <w:szCs w:val="16"/>
                  <w:rPrChange w:id="8888" w:author="Στάθης Καπ" w:date="2023-03-03T03:18:00Z">
                    <w:rPr>
                      <w:rFonts w:cstheme="minorHAnsi"/>
                      <w:sz w:val="20"/>
                      <w:szCs w:val="20"/>
                    </w:rPr>
                  </w:rPrChange>
                </w:rPr>
                <w:t>447</w:t>
              </w:r>
            </w:ins>
          </w:p>
        </w:tc>
        <w:tc>
          <w:tcPr>
            <w:tcW w:w="544" w:type="dxa"/>
            <w:vAlign w:val="bottom"/>
            <w:tcPrChange w:id="8889" w:author="Στάθης Καπ" w:date="2023-03-03T06:24:00Z">
              <w:tcPr>
                <w:tcW w:w="544" w:type="dxa"/>
                <w:vAlign w:val="bottom"/>
              </w:tcPr>
            </w:tcPrChange>
          </w:tcPr>
          <w:p w14:paraId="006F3FDC" w14:textId="5D58FDE3" w:rsidR="00577FCD" w:rsidRPr="00AC6F02" w:rsidRDefault="00577FCD">
            <w:pPr>
              <w:jc w:val="center"/>
              <w:rPr>
                <w:ins w:id="8890" w:author="Στάθης Καπ" w:date="2023-02-26T20:57:00Z"/>
                <w:rFonts w:cstheme="minorHAnsi"/>
                <w:sz w:val="16"/>
                <w:szCs w:val="16"/>
                <w:rPrChange w:id="8891" w:author="Στάθης Καπ" w:date="2023-03-03T03:18:00Z">
                  <w:rPr>
                    <w:ins w:id="8892" w:author="Στάθης Καπ" w:date="2023-02-26T20:57:00Z"/>
                  </w:rPr>
                </w:rPrChange>
              </w:rPr>
              <w:pPrChange w:id="8893" w:author="Στάθης Καπ" w:date="2023-02-26T21:00:00Z">
                <w:pPr/>
              </w:pPrChange>
            </w:pPr>
            <w:ins w:id="8894" w:author="Στάθης Καπ" w:date="2023-03-03T00:39:00Z">
              <w:r w:rsidRPr="00AC6F02">
                <w:rPr>
                  <w:rFonts w:ascii="Calibri" w:hAnsi="Calibri" w:cs="Calibri"/>
                  <w:color w:val="000000"/>
                  <w:sz w:val="16"/>
                  <w:szCs w:val="16"/>
                  <w:rPrChange w:id="8895" w:author="Στάθης Καπ" w:date="2023-03-03T03:18:00Z">
                    <w:rPr>
                      <w:rFonts w:ascii="Calibri" w:hAnsi="Calibri" w:cs="Calibri"/>
                      <w:color w:val="000000"/>
                    </w:rPr>
                  </w:rPrChange>
                </w:rPr>
                <w:t>478</w:t>
              </w:r>
            </w:ins>
          </w:p>
        </w:tc>
        <w:tc>
          <w:tcPr>
            <w:tcW w:w="621" w:type="dxa"/>
            <w:vAlign w:val="bottom"/>
            <w:tcPrChange w:id="8896" w:author="Στάθης Καπ" w:date="2023-03-03T06:24:00Z">
              <w:tcPr>
                <w:tcW w:w="621" w:type="dxa"/>
                <w:vAlign w:val="bottom"/>
              </w:tcPr>
            </w:tcPrChange>
          </w:tcPr>
          <w:p w14:paraId="46F18914" w14:textId="3A10DAB6" w:rsidR="00577FCD" w:rsidRPr="00AC6F02" w:rsidRDefault="00577FCD">
            <w:pPr>
              <w:jc w:val="center"/>
              <w:rPr>
                <w:ins w:id="8897" w:author="Στάθης Καπ" w:date="2023-02-26T20:57:00Z"/>
                <w:rFonts w:cstheme="minorHAnsi"/>
                <w:sz w:val="16"/>
                <w:szCs w:val="16"/>
                <w:rPrChange w:id="8898" w:author="Στάθης Καπ" w:date="2023-03-03T03:18:00Z">
                  <w:rPr>
                    <w:ins w:id="8899" w:author="Στάθης Καπ" w:date="2023-02-26T20:57:00Z"/>
                  </w:rPr>
                </w:rPrChange>
              </w:rPr>
              <w:pPrChange w:id="8900" w:author="Στάθης Καπ" w:date="2023-02-26T21:00:00Z">
                <w:pPr/>
              </w:pPrChange>
            </w:pPr>
            <w:ins w:id="8901" w:author="Στάθης Καπ" w:date="2023-03-03T00:39:00Z">
              <w:r w:rsidRPr="00AC6F02">
                <w:rPr>
                  <w:rFonts w:ascii="Calibri" w:hAnsi="Calibri" w:cs="Calibri"/>
                  <w:color w:val="000000"/>
                  <w:sz w:val="16"/>
                  <w:szCs w:val="16"/>
                  <w:rPrChange w:id="8902" w:author="Στάθης Καπ" w:date="2023-03-03T03:18:00Z">
                    <w:rPr>
                      <w:rFonts w:ascii="Calibri" w:hAnsi="Calibri" w:cs="Calibri"/>
                      <w:color w:val="000000"/>
                    </w:rPr>
                  </w:rPrChange>
                </w:rPr>
                <w:t>1.095</w:t>
              </w:r>
            </w:ins>
          </w:p>
        </w:tc>
        <w:tc>
          <w:tcPr>
            <w:tcW w:w="669" w:type="dxa"/>
            <w:vAlign w:val="center"/>
            <w:tcPrChange w:id="8903" w:author="Στάθης Καπ" w:date="2023-03-03T06:24:00Z">
              <w:tcPr>
                <w:tcW w:w="669" w:type="dxa"/>
                <w:vAlign w:val="center"/>
              </w:tcPr>
            </w:tcPrChange>
          </w:tcPr>
          <w:p w14:paraId="3B2499E9" w14:textId="43CC8CA8" w:rsidR="00577FCD" w:rsidRPr="00AC6F02" w:rsidRDefault="00577FCD">
            <w:pPr>
              <w:jc w:val="center"/>
              <w:rPr>
                <w:ins w:id="8904" w:author="Στάθης Καπ" w:date="2023-02-26T20:57:00Z"/>
                <w:rFonts w:cstheme="minorHAnsi"/>
                <w:sz w:val="16"/>
                <w:szCs w:val="16"/>
                <w:rPrChange w:id="8905" w:author="Στάθης Καπ" w:date="2023-03-03T03:18:00Z">
                  <w:rPr>
                    <w:ins w:id="8906" w:author="Στάθης Καπ" w:date="2023-02-26T20:57:00Z"/>
                  </w:rPr>
                </w:rPrChange>
              </w:rPr>
              <w:pPrChange w:id="8907" w:author="Στάθης Καπ" w:date="2023-02-26T21:00:00Z">
                <w:pPr/>
              </w:pPrChange>
            </w:pPr>
            <w:ins w:id="8908" w:author="Στάθης Καπ" w:date="2023-03-03T05:59:00Z">
              <w:r>
                <w:rPr>
                  <w:rFonts w:ascii="Calibri" w:hAnsi="Calibri" w:cs="Calibri"/>
                  <w:color w:val="000000"/>
                  <w:sz w:val="16"/>
                  <w:szCs w:val="16"/>
                </w:rPr>
                <w:t>2.25</w:t>
              </w:r>
            </w:ins>
          </w:p>
        </w:tc>
        <w:tc>
          <w:tcPr>
            <w:tcW w:w="543" w:type="dxa"/>
            <w:vAlign w:val="bottom"/>
            <w:tcPrChange w:id="8909" w:author="Στάθης Καπ" w:date="2023-03-03T06:24:00Z">
              <w:tcPr>
                <w:tcW w:w="543" w:type="dxa"/>
                <w:vAlign w:val="bottom"/>
              </w:tcPr>
            </w:tcPrChange>
          </w:tcPr>
          <w:p w14:paraId="06315631" w14:textId="615A37D3" w:rsidR="00577FCD" w:rsidRPr="00AC6F02" w:rsidRDefault="00577FCD">
            <w:pPr>
              <w:jc w:val="center"/>
              <w:rPr>
                <w:ins w:id="8910" w:author="Στάθης Καπ" w:date="2023-02-26T20:57:00Z"/>
                <w:rFonts w:cstheme="minorHAnsi"/>
                <w:sz w:val="16"/>
                <w:szCs w:val="16"/>
                <w:rPrChange w:id="8911" w:author="Στάθης Καπ" w:date="2023-03-03T03:18:00Z">
                  <w:rPr>
                    <w:ins w:id="8912" w:author="Στάθης Καπ" w:date="2023-02-26T20:57:00Z"/>
                  </w:rPr>
                </w:rPrChange>
              </w:rPr>
              <w:pPrChange w:id="8913" w:author="Στάθης Καπ" w:date="2023-02-26T21:00:00Z">
                <w:pPr/>
              </w:pPrChange>
            </w:pPr>
            <w:ins w:id="8914" w:author="Στάθης Καπ" w:date="2023-03-03T00:39:00Z">
              <w:r w:rsidRPr="00AC6F02">
                <w:rPr>
                  <w:rFonts w:ascii="Calibri" w:hAnsi="Calibri" w:cs="Calibri"/>
                  <w:color w:val="000000"/>
                  <w:sz w:val="16"/>
                  <w:szCs w:val="16"/>
                  <w:rPrChange w:id="8915" w:author="Στάθης Καπ" w:date="2023-03-03T03:18:00Z">
                    <w:rPr>
                      <w:rFonts w:ascii="Calibri" w:hAnsi="Calibri" w:cs="Calibri"/>
                      <w:color w:val="000000"/>
                    </w:rPr>
                  </w:rPrChange>
                </w:rPr>
                <w:t>447</w:t>
              </w:r>
            </w:ins>
          </w:p>
        </w:tc>
        <w:tc>
          <w:tcPr>
            <w:tcW w:w="621" w:type="dxa"/>
            <w:vAlign w:val="bottom"/>
            <w:tcPrChange w:id="8916" w:author="Στάθης Καπ" w:date="2023-03-03T06:24:00Z">
              <w:tcPr>
                <w:tcW w:w="621" w:type="dxa"/>
                <w:vAlign w:val="bottom"/>
              </w:tcPr>
            </w:tcPrChange>
          </w:tcPr>
          <w:p w14:paraId="2DC44169" w14:textId="5D1C7E0E" w:rsidR="00577FCD" w:rsidRPr="00AC6F02" w:rsidRDefault="00577FCD">
            <w:pPr>
              <w:jc w:val="center"/>
              <w:rPr>
                <w:ins w:id="8917" w:author="Στάθης Καπ" w:date="2023-02-26T20:57:00Z"/>
                <w:rFonts w:cstheme="minorHAnsi"/>
                <w:sz w:val="16"/>
                <w:szCs w:val="16"/>
                <w:rPrChange w:id="8918" w:author="Στάθης Καπ" w:date="2023-03-03T03:18:00Z">
                  <w:rPr>
                    <w:ins w:id="8919" w:author="Στάθης Καπ" w:date="2023-02-26T20:57:00Z"/>
                  </w:rPr>
                </w:rPrChange>
              </w:rPr>
              <w:pPrChange w:id="8920" w:author="Στάθης Καπ" w:date="2023-02-26T21:00:00Z">
                <w:pPr/>
              </w:pPrChange>
            </w:pPr>
            <w:ins w:id="8921" w:author="Στάθης Καπ" w:date="2023-03-03T00:39:00Z">
              <w:r w:rsidRPr="00AC6F02">
                <w:rPr>
                  <w:rFonts w:ascii="Calibri" w:hAnsi="Calibri" w:cs="Calibri"/>
                  <w:color w:val="000000"/>
                  <w:sz w:val="16"/>
                  <w:szCs w:val="16"/>
                  <w:rPrChange w:id="8922" w:author="Στάθης Καπ" w:date="2023-03-03T03:18:00Z">
                    <w:rPr>
                      <w:rFonts w:ascii="Calibri" w:hAnsi="Calibri" w:cs="Calibri"/>
                      <w:color w:val="000000"/>
                    </w:rPr>
                  </w:rPrChange>
                </w:rPr>
                <w:t>0.492</w:t>
              </w:r>
            </w:ins>
          </w:p>
        </w:tc>
        <w:tc>
          <w:tcPr>
            <w:tcW w:w="669" w:type="dxa"/>
            <w:vAlign w:val="center"/>
            <w:tcPrChange w:id="8923" w:author="Στάθης Καπ" w:date="2023-03-03T06:24:00Z">
              <w:tcPr>
                <w:tcW w:w="669" w:type="dxa"/>
                <w:vAlign w:val="center"/>
              </w:tcPr>
            </w:tcPrChange>
          </w:tcPr>
          <w:p w14:paraId="5D0E280B" w14:textId="742FFFC5" w:rsidR="00577FCD" w:rsidRPr="00AC6F02" w:rsidRDefault="00577FCD">
            <w:pPr>
              <w:jc w:val="center"/>
              <w:rPr>
                <w:ins w:id="8924" w:author="Στάθης Καπ" w:date="2023-02-26T20:57:00Z"/>
                <w:rFonts w:cstheme="minorHAnsi"/>
                <w:sz w:val="16"/>
                <w:szCs w:val="16"/>
                <w:rPrChange w:id="8925" w:author="Στάθης Καπ" w:date="2023-03-03T03:18:00Z">
                  <w:rPr>
                    <w:ins w:id="8926" w:author="Στάθης Καπ" w:date="2023-02-26T20:57:00Z"/>
                  </w:rPr>
                </w:rPrChange>
              </w:rPr>
              <w:pPrChange w:id="8927" w:author="Στάθης Καπ" w:date="2023-02-26T21:00:00Z">
                <w:pPr/>
              </w:pPrChange>
            </w:pPr>
            <w:ins w:id="8928" w:author="Στάθης Καπ" w:date="2023-03-03T04:44:00Z">
              <w:r>
                <w:rPr>
                  <w:rFonts w:ascii="Calibri" w:hAnsi="Calibri" w:cstheme="minorHAnsi"/>
                  <w:color w:val="000000"/>
                  <w:sz w:val="16"/>
                  <w:szCs w:val="16"/>
                </w:rPr>
                <w:t>6.49</w:t>
              </w:r>
            </w:ins>
          </w:p>
        </w:tc>
        <w:tc>
          <w:tcPr>
            <w:tcW w:w="508" w:type="dxa"/>
            <w:vAlign w:val="bottom"/>
            <w:tcPrChange w:id="8929" w:author="Στάθης Καπ" w:date="2023-03-03T06:24:00Z">
              <w:tcPr>
                <w:tcW w:w="508" w:type="dxa"/>
                <w:vAlign w:val="bottom"/>
              </w:tcPr>
            </w:tcPrChange>
          </w:tcPr>
          <w:p w14:paraId="0323121B" w14:textId="73E769E6" w:rsidR="00577FCD" w:rsidRPr="00AC6F02" w:rsidRDefault="00577FCD">
            <w:pPr>
              <w:jc w:val="center"/>
              <w:rPr>
                <w:ins w:id="8930" w:author="Στάθης Καπ" w:date="2023-02-26T20:57:00Z"/>
                <w:rFonts w:cstheme="minorHAnsi"/>
                <w:sz w:val="16"/>
                <w:szCs w:val="16"/>
                <w:rPrChange w:id="8931" w:author="Στάθης Καπ" w:date="2023-03-03T03:18:00Z">
                  <w:rPr>
                    <w:ins w:id="8932" w:author="Στάθης Καπ" w:date="2023-02-26T20:57:00Z"/>
                  </w:rPr>
                </w:rPrChange>
              </w:rPr>
              <w:pPrChange w:id="8933" w:author="Στάθης Καπ" w:date="2023-02-26T21:00:00Z">
                <w:pPr/>
              </w:pPrChange>
            </w:pPr>
            <w:ins w:id="8934" w:author="Στάθης Καπ" w:date="2023-03-03T00:39:00Z">
              <w:r w:rsidRPr="00AC6F02">
                <w:rPr>
                  <w:rFonts w:ascii="Calibri" w:hAnsi="Calibri" w:cs="Calibri"/>
                  <w:color w:val="000000"/>
                  <w:sz w:val="16"/>
                  <w:szCs w:val="16"/>
                  <w:rPrChange w:id="8935" w:author="Στάθης Καπ" w:date="2023-03-03T03:18:00Z">
                    <w:rPr>
                      <w:rFonts w:ascii="Calibri" w:hAnsi="Calibri" w:cs="Calibri"/>
                      <w:color w:val="000000"/>
                    </w:rPr>
                  </w:rPrChange>
                </w:rPr>
                <w:t>411</w:t>
              </w:r>
            </w:ins>
          </w:p>
        </w:tc>
        <w:tc>
          <w:tcPr>
            <w:tcW w:w="541" w:type="dxa"/>
            <w:vAlign w:val="bottom"/>
            <w:tcPrChange w:id="8936" w:author="Στάθης Καπ" w:date="2023-03-03T06:24:00Z">
              <w:tcPr>
                <w:tcW w:w="541" w:type="dxa"/>
                <w:vAlign w:val="bottom"/>
              </w:tcPr>
            </w:tcPrChange>
          </w:tcPr>
          <w:p w14:paraId="6A880483" w14:textId="0FD68263" w:rsidR="00577FCD" w:rsidRPr="00AC6F02" w:rsidRDefault="00577FCD">
            <w:pPr>
              <w:jc w:val="center"/>
              <w:rPr>
                <w:ins w:id="8937" w:author="Στάθης Καπ" w:date="2023-02-26T20:58:00Z"/>
                <w:rFonts w:cstheme="minorHAnsi"/>
                <w:sz w:val="16"/>
                <w:szCs w:val="16"/>
                <w:rPrChange w:id="8938" w:author="Στάθης Καπ" w:date="2023-03-03T03:18:00Z">
                  <w:rPr>
                    <w:ins w:id="8939" w:author="Στάθης Καπ" w:date="2023-02-26T20:58:00Z"/>
                  </w:rPr>
                </w:rPrChange>
              </w:rPr>
              <w:pPrChange w:id="8940" w:author="Στάθης Καπ" w:date="2023-02-26T21:00:00Z">
                <w:pPr/>
              </w:pPrChange>
            </w:pPr>
            <w:ins w:id="8941" w:author="Στάθης Καπ" w:date="2023-03-03T00:39:00Z">
              <w:r w:rsidRPr="00AC6F02">
                <w:rPr>
                  <w:rFonts w:ascii="Calibri" w:hAnsi="Calibri" w:cs="Calibri"/>
                  <w:color w:val="000000"/>
                  <w:sz w:val="16"/>
                  <w:szCs w:val="16"/>
                  <w:rPrChange w:id="8942" w:author="Στάθης Καπ" w:date="2023-03-03T03:18:00Z">
                    <w:rPr>
                      <w:rFonts w:ascii="Calibri" w:hAnsi="Calibri" w:cs="Calibri"/>
                      <w:color w:val="000000"/>
                    </w:rPr>
                  </w:rPrChange>
                </w:rPr>
                <w:t>0.436</w:t>
              </w:r>
            </w:ins>
          </w:p>
        </w:tc>
        <w:tc>
          <w:tcPr>
            <w:tcW w:w="589" w:type="dxa"/>
            <w:vAlign w:val="center"/>
            <w:tcPrChange w:id="8943" w:author="Στάθης Καπ" w:date="2023-03-03T06:24:00Z">
              <w:tcPr>
                <w:tcW w:w="589" w:type="dxa"/>
                <w:vAlign w:val="center"/>
              </w:tcPr>
            </w:tcPrChange>
          </w:tcPr>
          <w:p w14:paraId="5DCF9B0D" w14:textId="4D18FABB" w:rsidR="00577FCD" w:rsidRPr="00AC6F02" w:rsidRDefault="00577FCD">
            <w:pPr>
              <w:jc w:val="center"/>
              <w:rPr>
                <w:ins w:id="8944" w:author="Στάθης Καπ" w:date="2023-02-26T20:58:00Z"/>
                <w:rFonts w:cstheme="minorHAnsi"/>
                <w:sz w:val="16"/>
                <w:szCs w:val="16"/>
                <w:rPrChange w:id="8945" w:author="Στάθης Καπ" w:date="2023-03-03T03:18:00Z">
                  <w:rPr>
                    <w:ins w:id="8946" w:author="Στάθης Καπ" w:date="2023-02-26T20:58:00Z"/>
                  </w:rPr>
                </w:rPrChange>
              </w:rPr>
              <w:pPrChange w:id="8947" w:author="Στάθης Καπ" w:date="2023-02-26T21:00:00Z">
                <w:pPr/>
              </w:pPrChange>
            </w:pPr>
            <w:ins w:id="8948" w:author="Στάθης Καπ" w:date="2023-03-03T04:44:00Z">
              <w:r>
                <w:rPr>
                  <w:rFonts w:ascii="Calibri" w:hAnsi="Calibri" w:cstheme="minorHAnsi"/>
                  <w:color w:val="000000"/>
                  <w:sz w:val="16"/>
                  <w:szCs w:val="16"/>
                </w:rPr>
                <w:t>14.02</w:t>
              </w:r>
            </w:ins>
          </w:p>
        </w:tc>
        <w:tc>
          <w:tcPr>
            <w:tcW w:w="463" w:type="dxa"/>
            <w:vAlign w:val="bottom"/>
            <w:tcPrChange w:id="8949" w:author="Στάθης Καπ" w:date="2023-03-03T06:24:00Z">
              <w:tcPr>
                <w:tcW w:w="463" w:type="dxa"/>
                <w:vAlign w:val="bottom"/>
              </w:tcPr>
            </w:tcPrChange>
          </w:tcPr>
          <w:p w14:paraId="115C3347" w14:textId="613A97A8" w:rsidR="00577FCD" w:rsidRPr="00AC6F02" w:rsidRDefault="00577FCD">
            <w:pPr>
              <w:jc w:val="center"/>
              <w:rPr>
                <w:ins w:id="8950" w:author="Στάθης Καπ" w:date="2023-02-26T20:58:00Z"/>
                <w:rFonts w:cstheme="minorHAnsi"/>
                <w:sz w:val="16"/>
                <w:szCs w:val="16"/>
                <w:rPrChange w:id="8951" w:author="Στάθης Καπ" w:date="2023-03-03T03:18:00Z">
                  <w:rPr>
                    <w:ins w:id="8952" w:author="Στάθης Καπ" w:date="2023-02-26T20:58:00Z"/>
                  </w:rPr>
                </w:rPrChange>
              </w:rPr>
              <w:pPrChange w:id="8953" w:author="Στάθης Καπ" w:date="2023-02-26T21:00:00Z">
                <w:pPr/>
              </w:pPrChange>
            </w:pPr>
            <w:ins w:id="8954" w:author="Στάθης Καπ" w:date="2023-03-03T00:40:00Z">
              <w:r w:rsidRPr="00AC6F02">
                <w:rPr>
                  <w:rFonts w:ascii="Calibri" w:hAnsi="Calibri" w:cs="Calibri"/>
                  <w:color w:val="000000"/>
                  <w:sz w:val="16"/>
                  <w:szCs w:val="16"/>
                  <w:rPrChange w:id="8955" w:author="Στάθης Καπ" w:date="2023-03-03T03:18:00Z">
                    <w:rPr>
                      <w:rFonts w:ascii="Calibri" w:hAnsi="Calibri" w:cs="Calibri"/>
                      <w:color w:val="000000"/>
                    </w:rPr>
                  </w:rPrChange>
                </w:rPr>
                <w:t>433</w:t>
              </w:r>
            </w:ins>
          </w:p>
        </w:tc>
        <w:tc>
          <w:tcPr>
            <w:tcW w:w="541" w:type="dxa"/>
            <w:vAlign w:val="bottom"/>
            <w:tcPrChange w:id="8956" w:author="Στάθης Καπ" w:date="2023-03-03T06:24:00Z">
              <w:tcPr>
                <w:tcW w:w="541" w:type="dxa"/>
                <w:vAlign w:val="bottom"/>
              </w:tcPr>
            </w:tcPrChange>
          </w:tcPr>
          <w:p w14:paraId="3A7BCE08" w14:textId="1FD8ED56" w:rsidR="00577FCD" w:rsidRPr="00AC6F02" w:rsidRDefault="00577FCD">
            <w:pPr>
              <w:jc w:val="center"/>
              <w:rPr>
                <w:ins w:id="8957" w:author="Στάθης Καπ" w:date="2023-02-26T21:00:00Z"/>
                <w:rFonts w:cstheme="minorHAnsi"/>
                <w:sz w:val="16"/>
                <w:szCs w:val="16"/>
                <w:rPrChange w:id="8958" w:author="Στάθης Καπ" w:date="2023-03-03T03:18:00Z">
                  <w:rPr>
                    <w:ins w:id="8959" w:author="Στάθης Καπ" w:date="2023-02-26T21:00:00Z"/>
                  </w:rPr>
                </w:rPrChange>
              </w:rPr>
              <w:pPrChange w:id="8960" w:author="Στάθης Καπ" w:date="2023-02-26T21:00:00Z">
                <w:pPr/>
              </w:pPrChange>
            </w:pPr>
            <w:ins w:id="8961" w:author="Στάθης Καπ" w:date="2023-03-03T00:40:00Z">
              <w:r w:rsidRPr="00AC6F02">
                <w:rPr>
                  <w:rFonts w:ascii="Calibri" w:hAnsi="Calibri" w:cs="Calibri"/>
                  <w:color w:val="000000"/>
                  <w:sz w:val="16"/>
                  <w:szCs w:val="16"/>
                  <w:rPrChange w:id="8962" w:author="Στάθης Καπ" w:date="2023-03-03T03:18:00Z">
                    <w:rPr>
                      <w:rFonts w:ascii="Calibri" w:hAnsi="Calibri" w:cs="Calibri"/>
                      <w:color w:val="000000"/>
                    </w:rPr>
                  </w:rPrChange>
                </w:rPr>
                <w:t>0.423</w:t>
              </w:r>
            </w:ins>
          </w:p>
        </w:tc>
        <w:tc>
          <w:tcPr>
            <w:tcW w:w="589" w:type="dxa"/>
            <w:vAlign w:val="center"/>
            <w:tcPrChange w:id="8963" w:author="Στάθης Καπ" w:date="2023-03-03T06:24:00Z">
              <w:tcPr>
                <w:tcW w:w="589" w:type="dxa"/>
                <w:vAlign w:val="center"/>
              </w:tcPr>
            </w:tcPrChange>
          </w:tcPr>
          <w:p w14:paraId="542754C4" w14:textId="391DD5B5" w:rsidR="00577FCD" w:rsidRPr="00AC6F02" w:rsidRDefault="00577FCD">
            <w:pPr>
              <w:jc w:val="center"/>
              <w:rPr>
                <w:ins w:id="8964" w:author="Στάθης Καπ" w:date="2023-02-26T21:00:00Z"/>
                <w:rFonts w:cstheme="minorHAnsi"/>
                <w:sz w:val="16"/>
                <w:szCs w:val="16"/>
                <w:rPrChange w:id="8965" w:author="Στάθης Καπ" w:date="2023-03-03T03:18:00Z">
                  <w:rPr>
                    <w:ins w:id="8966" w:author="Στάθης Καπ" w:date="2023-02-26T21:00:00Z"/>
                  </w:rPr>
                </w:rPrChange>
              </w:rPr>
              <w:pPrChange w:id="8967" w:author="Στάθης Καπ" w:date="2023-02-26T21:00:00Z">
                <w:pPr/>
              </w:pPrChange>
            </w:pPr>
            <w:ins w:id="8968" w:author="Στάθης Καπ" w:date="2023-03-03T04:45:00Z">
              <w:r>
                <w:rPr>
                  <w:rFonts w:ascii="Calibri" w:hAnsi="Calibri" w:cstheme="minorHAnsi"/>
                  <w:color w:val="000000"/>
                  <w:sz w:val="16"/>
                  <w:szCs w:val="16"/>
                </w:rPr>
                <w:t>9.41</w:t>
              </w:r>
            </w:ins>
          </w:p>
        </w:tc>
      </w:tr>
      <w:tr w:rsidR="00F03C40" w14:paraId="5CCFEB06" w14:textId="03EBC8BC" w:rsidTr="00F03C40">
        <w:trPr>
          <w:ins w:id="8969" w:author="Στάθης Καπ" w:date="2023-02-26T20:57:00Z"/>
        </w:trPr>
        <w:tc>
          <w:tcPr>
            <w:tcW w:w="515" w:type="dxa"/>
            <w:tcBorders>
              <w:top w:val="nil"/>
              <w:bottom w:val="nil"/>
              <w:right w:val="single" w:sz="4" w:space="0" w:color="auto"/>
            </w:tcBorders>
            <w:shd w:val="clear" w:color="auto" w:fill="E7E6E6" w:themeFill="background2"/>
            <w:vAlign w:val="center"/>
            <w:tcPrChange w:id="8970" w:author="Στάθης Καπ" w:date="2023-03-03T06:24:00Z">
              <w:tcPr>
                <w:tcW w:w="515" w:type="dxa"/>
                <w:shd w:val="clear" w:color="auto" w:fill="E7E6E6" w:themeFill="background2"/>
                <w:vAlign w:val="center"/>
              </w:tcPr>
            </w:tcPrChange>
          </w:tcPr>
          <w:p w14:paraId="33775CEC" w14:textId="6D32E927" w:rsidR="00577FCD" w:rsidRPr="00AC6F02" w:rsidRDefault="00577FCD">
            <w:pPr>
              <w:jc w:val="center"/>
              <w:rPr>
                <w:ins w:id="8971" w:author="Στάθης Καπ" w:date="2023-02-26T20:57:00Z"/>
                <w:sz w:val="16"/>
                <w:szCs w:val="16"/>
                <w:rPrChange w:id="8972" w:author="Στάθης Καπ" w:date="2023-03-03T03:18:00Z">
                  <w:rPr>
                    <w:ins w:id="8973" w:author="Στάθης Καπ" w:date="2023-02-26T20:57:00Z"/>
                  </w:rPr>
                </w:rPrChange>
              </w:rPr>
              <w:pPrChange w:id="8974" w:author="Στάθης Καπ" w:date="2023-02-26T21:00:00Z">
                <w:pPr/>
              </w:pPrChange>
            </w:pPr>
            <w:ins w:id="8975" w:author="Στάθης Καπ" w:date="2023-02-27T03:02:00Z">
              <w:r w:rsidRPr="00AC6F02">
                <w:rPr>
                  <w:sz w:val="16"/>
                  <w:szCs w:val="16"/>
                  <w:rPrChange w:id="8976" w:author="Στάθης Καπ" w:date="2023-03-03T03:18:00Z">
                    <w:rPr>
                      <w:sz w:val="18"/>
                      <w:szCs w:val="18"/>
                    </w:rPr>
                  </w:rPrChange>
                </w:rPr>
                <w:t>p</w:t>
              </w:r>
            </w:ins>
            <w:ins w:id="8977" w:author="Στάθης Καπ" w:date="2023-02-26T20:57:00Z">
              <w:r w:rsidRPr="00AC6F02">
                <w:rPr>
                  <w:sz w:val="16"/>
                  <w:szCs w:val="16"/>
                  <w:rPrChange w:id="8978" w:author="Στάθης Καπ" w:date="2023-03-03T03:18:00Z">
                    <w:rPr>
                      <w:sz w:val="18"/>
                      <w:szCs w:val="18"/>
                    </w:rPr>
                  </w:rPrChange>
                </w:rPr>
                <w:t>r05</w:t>
              </w:r>
            </w:ins>
          </w:p>
        </w:tc>
        <w:tc>
          <w:tcPr>
            <w:tcW w:w="560" w:type="dxa"/>
            <w:tcBorders>
              <w:left w:val="single" w:sz="4" w:space="0" w:color="auto"/>
            </w:tcBorders>
            <w:tcPrChange w:id="8979" w:author="Στάθης Καπ" w:date="2023-03-03T06:24:00Z">
              <w:tcPr>
                <w:tcW w:w="560" w:type="dxa"/>
              </w:tcPr>
            </w:tcPrChange>
          </w:tcPr>
          <w:p w14:paraId="053495A4" w14:textId="4CF3E26E" w:rsidR="00577FCD" w:rsidRPr="00AC6F02" w:rsidRDefault="00577FCD">
            <w:pPr>
              <w:jc w:val="center"/>
              <w:rPr>
                <w:ins w:id="8980" w:author="Στάθης Καπ" w:date="2023-02-26T20:57:00Z"/>
                <w:rFonts w:cstheme="minorHAnsi"/>
                <w:sz w:val="16"/>
                <w:szCs w:val="16"/>
                <w:rPrChange w:id="8981" w:author="Στάθης Καπ" w:date="2023-03-03T03:18:00Z">
                  <w:rPr>
                    <w:ins w:id="8982" w:author="Στάθης Καπ" w:date="2023-02-26T20:57:00Z"/>
                  </w:rPr>
                </w:rPrChange>
              </w:rPr>
              <w:pPrChange w:id="8983" w:author="Στάθης Καπ" w:date="2023-02-26T21:00:00Z">
                <w:pPr/>
              </w:pPrChange>
            </w:pPr>
            <w:ins w:id="8984" w:author="Στάθης Καπ" w:date="2023-02-26T21:04:00Z">
              <w:r w:rsidRPr="00AC6F02">
                <w:rPr>
                  <w:rFonts w:cstheme="minorHAnsi"/>
                  <w:sz w:val="16"/>
                  <w:szCs w:val="16"/>
                  <w:rPrChange w:id="8985" w:author="Στάθης Καπ" w:date="2023-03-03T03:18:00Z">
                    <w:rPr>
                      <w:rFonts w:cstheme="minorHAnsi"/>
                      <w:sz w:val="20"/>
                      <w:szCs w:val="20"/>
                    </w:rPr>
                  </w:rPrChange>
                </w:rPr>
                <w:t>595</w:t>
              </w:r>
            </w:ins>
          </w:p>
        </w:tc>
        <w:tc>
          <w:tcPr>
            <w:tcW w:w="855" w:type="dxa"/>
            <w:tcPrChange w:id="8986" w:author="Στάθης Καπ" w:date="2023-03-03T06:24:00Z">
              <w:tcPr>
                <w:tcW w:w="855" w:type="dxa"/>
              </w:tcPr>
            </w:tcPrChange>
          </w:tcPr>
          <w:p w14:paraId="4D5D6821" w14:textId="33FF161A" w:rsidR="00577FCD" w:rsidRPr="00AC6F02" w:rsidRDefault="00577FCD">
            <w:pPr>
              <w:jc w:val="center"/>
              <w:rPr>
                <w:ins w:id="8987" w:author="Στάθης Καπ" w:date="2023-02-26T20:57:00Z"/>
                <w:rFonts w:cstheme="minorHAnsi"/>
                <w:sz w:val="16"/>
                <w:szCs w:val="16"/>
                <w:rPrChange w:id="8988" w:author="Στάθης Καπ" w:date="2023-03-03T03:18:00Z">
                  <w:rPr>
                    <w:ins w:id="8989" w:author="Στάθης Καπ" w:date="2023-02-26T20:57:00Z"/>
                  </w:rPr>
                </w:rPrChange>
              </w:rPr>
              <w:pPrChange w:id="8990" w:author="Στάθης Καπ" w:date="2023-02-26T21:00:00Z">
                <w:pPr/>
              </w:pPrChange>
            </w:pPr>
            <w:ins w:id="8991" w:author="Στάθης Καπ" w:date="2023-02-26T21:07:00Z">
              <w:r w:rsidRPr="00AC6F02">
                <w:rPr>
                  <w:rFonts w:cstheme="minorHAnsi"/>
                  <w:sz w:val="16"/>
                  <w:szCs w:val="16"/>
                  <w:rPrChange w:id="8992" w:author="Στάθης Καπ" w:date="2023-03-03T03:18:00Z">
                    <w:rPr>
                      <w:rFonts w:cstheme="minorHAnsi"/>
                      <w:sz w:val="20"/>
                      <w:szCs w:val="20"/>
                    </w:rPr>
                  </w:rPrChange>
                </w:rPr>
                <w:t>576</w:t>
              </w:r>
            </w:ins>
          </w:p>
        </w:tc>
        <w:tc>
          <w:tcPr>
            <w:tcW w:w="544" w:type="dxa"/>
            <w:vAlign w:val="bottom"/>
            <w:tcPrChange w:id="8993" w:author="Στάθης Καπ" w:date="2023-03-03T06:24:00Z">
              <w:tcPr>
                <w:tcW w:w="544" w:type="dxa"/>
                <w:vAlign w:val="bottom"/>
              </w:tcPr>
            </w:tcPrChange>
          </w:tcPr>
          <w:p w14:paraId="137092A2" w14:textId="33A34B83" w:rsidR="00577FCD" w:rsidRPr="00AC6F02" w:rsidRDefault="00577FCD">
            <w:pPr>
              <w:jc w:val="center"/>
              <w:rPr>
                <w:ins w:id="8994" w:author="Στάθης Καπ" w:date="2023-02-26T20:57:00Z"/>
                <w:rFonts w:cstheme="minorHAnsi"/>
                <w:sz w:val="16"/>
                <w:szCs w:val="16"/>
                <w:rPrChange w:id="8995" w:author="Στάθης Καπ" w:date="2023-03-03T03:18:00Z">
                  <w:rPr>
                    <w:ins w:id="8996" w:author="Στάθης Καπ" w:date="2023-02-26T20:57:00Z"/>
                  </w:rPr>
                </w:rPrChange>
              </w:rPr>
              <w:pPrChange w:id="8997" w:author="Στάθης Καπ" w:date="2023-02-26T21:00:00Z">
                <w:pPr/>
              </w:pPrChange>
            </w:pPr>
            <w:ins w:id="8998" w:author="Στάθης Καπ" w:date="2023-03-03T00:39:00Z">
              <w:r w:rsidRPr="00AC6F02">
                <w:rPr>
                  <w:rFonts w:ascii="Calibri" w:hAnsi="Calibri" w:cs="Calibri"/>
                  <w:color w:val="000000"/>
                  <w:sz w:val="16"/>
                  <w:szCs w:val="16"/>
                  <w:rPrChange w:id="8999" w:author="Στάθης Καπ" w:date="2023-03-03T03:18:00Z">
                    <w:rPr>
                      <w:rFonts w:ascii="Calibri" w:hAnsi="Calibri" w:cs="Calibri"/>
                      <w:color w:val="000000"/>
                    </w:rPr>
                  </w:rPrChange>
                </w:rPr>
                <w:t>524</w:t>
              </w:r>
            </w:ins>
          </w:p>
        </w:tc>
        <w:tc>
          <w:tcPr>
            <w:tcW w:w="621" w:type="dxa"/>
            <w:vAlign w:val="bottom"/>
            <w:tcPrChange w:id="9000" w:author="Στάθης Καπ" w:date="2023-03-03T06:24:00Z">
              <w:tcPr>
                <w:tcW w:w="621" w:type="dxa"/>
                <w:vAlign w:val="bottom"/>
              </w:tcPr>
            </w:tcPrChange>
          </w:tcPr>
          <w:p w14:paraId="60B5FFC1" w14:textId="1A94C0CD" w:rsidR="00577FCD" w:rsidRPr="00AC6F02" w:rsidRDefault="00577FCD">
            <w:pPr>
              <w:jc w:val="center"/>
              <w:rPr>
                <w:ins w:id="9001" w:author="Στάθης Καπ" w:date="2023-02-26T20:57:00Z"/>
                <w:rFonts w:cstheme="minorHAnsi"/>
                <w:sz w:val="16"/>
                <w:szCs w:val="16"/>
                <w:rPrChange w:id="9002" w:author="Στάθης Καπ" w:date="2023-03-03T03:18:00Z">
                  <w:rPr>
                    <w:ins w:id="9003" w:author="Στάθης Καπ" w:date="2023-02-26T20:57:00Z"/>
                  </w:rPr>
                </w:rPrChange>
              </w:rPr>
              <w:pPrChange w:id="9004" w:author="Στάθης Καπ" w:date="2023-02-26T21:00:00Z">
                <w:pPr/>
              </w:pPrChange>
            </w:pPr>
            <w:ins w:id="9005" w:author="Στάθης Καπ" w:date="2023-03-03T00:39:00Z">
              <w:r w:rsidRPr="00AC6F02">
                <w:rPr>
                  <w:rFonts w:ascii="Calibri" w:hAnsi="Calibri" w:cs="Calibri"/>
                  <w:color w:val="000000"/>
                  <w:sz w:val="16"/>
                  <w:szCs w:val="16"/>
                  <w:rPrChange w:id="9006" w:author="Στάθης Καπ" w:date="2023-03-03T03:18:00Z">
                    <w:rPr>
                      <w:rFonts w:ascii="Calibri" w:hAnsi="Calibri" w:cs="Calibri"/>
                      <w:color w:val="000000"/>
                    </w:rPr>
                  </w:rPrChange>
                </w:rPr>
                <w:t>1.13</w:t>
              </w:r>
            </w:ins>
          </w:p>
        </w:tc>
        <w:tc>
          <w:tcPr>
            <w:tcW w:w="669" w:type="dxa"/>
            <w:vAlign w:val="center"/>
            <w:tcPrChange w:id="9007" w:author="Στάθης Καπ" w:date="2023-03-03T06:24:00Z">
              <w:tcPr>
                <w:tcW w:w="669" w:type="dxa"/>
                <w:vAlign w:val="center"/>
              </w:tcPr>
            </w:tcPrChange>
          </w:tcPr>
          <w:p w14:paraId="41218414" w14:textId="5197529C" w:rsidR="00577FCD" w:rsidRPr="00AC6F02" w:rsidRDefault="00577FCD">
            <w:pPr>
              <w:jc w:val="center"/>
              <w:rPr>
                <w:ins w:id="9008" w:author="Στάθης Καπ" w:date="2023-02-26T20:57:00Z"/>
                <w:rFonts w:cstheme="minorHAnsi"/>
                <w:sz w:val="16"/>
                <w:szCs w:val="16"/>
                <w:rPrChange w:id="9009" w:author="Στάθης Καπ" w:date="2023-03-03T03:18:00Z">
                  <w:rPr>
                    <w:ins w:id="9010" w:author="Στάθης Καπ" w:date="2023-02-26T20:57:00Z"/>
                  </w:rPr>
                </w:rPrChange>
              </w:rPr>
              <w:pPrChange w:id="9011" w:author="Στάθης Καπ" w:date="2023-02-26T21:00:00Z">
                <w:pPr/>
              </w:pPrChange>
            </w:pPr>
            <w:ins w:id="9012" w:author="Στάθης Καπ" w:date="2023-03-03T05:59:00Z">
              <w:r>
                <w:rPr>
                  <w:rFonts w:ascii="Calibri" w:hAnsi="Calibri" w:cs="Calibri"/>
                  <w:color w:val="000000"/>
                  <w:sz w:val="16"/>
                  <w:szCs w:val="16"/>
                </w:rPr>
                <w:t>11.93</w:t>
              </w:r>
            </w:ins>
          </w:p>
        </w:tc>
        <w:tc>
          <w:tcPr>
            <w:tcW w:w="543" w:type="dxa"/>
            <w:vAlign w:val="bottom"/>
            <w:tcPrChange w:id="9013" w:author="Στάθης Καπ" w:date="2023-03-03T06:24:00Z">
              <w:tcPr>
                <w:tcW w:w="543" w:type="dxa"/>
                <w:vAlign w:val="bottom"/>
              </w:tcPr>
            </w:tcPrChange>
          </w:tcPr>
          <w:p w14:paraId="3DD4BB7F" w14:textId="291CC836" w:rsidR="00577FCD" w:rsidRPr="00AC6F02" w:rsidRDefault="00577FCD">
            <w:pPr>
              <w:jc w:val="center"/>
              <w:rPr>
                <w:ins w:id="9014" w:author="Στάθης Καπ" w:date="2023-02-26T20:57:00Z"/>
                <w:rFonts w:cstheme="minorHAnsi"/>
                <w:sz w:val="16"/>
                <w:szCs w:val="16"/>
                <w:rPrChange w:id="9015" w:author="Στάθης Καπ" w:date="2023-03-03T03:18:00Z">
                  <w:rPr>
                    <w:ins w:id="9016" w:author="Στάθης Καπ" w:date="2023-02-26T20:57:00Z"/>
                  </w:rPr>
                </w:rPrChange>
              </w:rPr>
              <w:pPrChange w:id="9017" w:author="Στάθης Καπ" w:date="2023-02-26T21:00:00Z">
                <w:pPr/>
              </w:pPrChange>
            </w:pPr>
            <w:ins w:id="9018" w:author="Στάθης Καπ" w:date="2023-03-03T00:39:00Z">
              <w:r w:rsidRPr="00AC6F02">
                <w:rPr>
                  <w:rFonts w:ascii="Calibri" w:hAnsi="Calibri" w:cs="Calibri"/>
                  <w:color w:val="000000"/>
                  <w:sz w:val="16"/>
                  <w:szCs w:val="16"/>
                  <w:rPrChange w:id="9019" w:author="Στάθης Καπ" w:date="2023-03-03T03:18:00Z">
                    <w:rPr>
                      <w:rFonts w:ascii="Calibri" w:hAnsi="Calibri" w:cs="Calibri"/>
                      <w:color w:val="000000"/>
                    </w:rPr>
                  </w:rPrChange>
                </w:rPr>
                <w:t>511</w:t>
              </w:r>
            </w:ins>
          </w:p>
        </w:tc>
        <w:tc>
          <w:tcPr>
            <w:tcW w:w="621" w:type="dxa"/>
            <w:vAlign w:val="bottom"/>
            <w:tcPrChange w:id="9020" w:author="Στάθης Καπ" w:date="2023-03-03T06:24:00Z">
              <w:tcPr>
                <w:tcW w:w="621" w:type="dxa"/>
                <w:vAlign w:val="bottom"/>
              </w:tcPr>
            </w:tcPrChange>
          </w:tcPr>
          <w:p w14:paraId="2529D4E0" w14:textId="50399363" w:rsidR="00577FCD" w:rsidRPr="00AC6F02" w:rsidRDefault="00577FCD">
            <w:pPr>
              <w:jc w:val="center"/>
              <w:rPr>
                <w:ins w:id="9021" w:author="Στάθης Καπ" w:date="2023-02-26T20:57:00Z"/>
                <w:rFonts w:cstheme="minorHAnsi"/>
                <w:sz w:val="16"/>
                <w:szCs w:val="16"/>
                <w:rPrChange w:id="9022" w:author="Στάθης Καπ" w:date="2023-03-03T03:18:00Z">
                  <w:rPr>
                    <w:ins w:id="9023" w:author="Στάθης Καπ" w:date="2023-02-26T20:57:00Z"/>
                  </w:rPr>
                </w:rPrChange>
              </w:rPr>
              <w:pPrChange w:id="9024" w:author="Στάθης Καπ" w:date="2023-02-26T21:00:00Z">
                <w:pPr/>
              </w:pPrChange>
            </w:pPr>
            <w:ins w:id="9025" w:author="Στάθης Καπ" w:date="2023-03-03T00:39:00Z">
              <w:r w:rsidRPr="00AC6F02">
                <w:rPr>
                  <w:rFonts w:ascii="Calibri" w:hAnsi="Calibri" w:cs="Calibri"/>
                  <w:color w:val="000000"/>
                  <w:sz w:val="16"/>
                  <w:szCs w:val="16"/>
                  <w:rPrChange w:id="9026" w:author="Στάθης Καπ" w:date="2023-03-03T03:18:00Z">
                    <w:rPr>
                      <w:rFonts w:ascii="Calibri" w:hAnsi="Calibri" w:cs="Calibri"/>
                      <w:color w:val="000000"/>
                    </w:rPr>
                  </w:rPrChange>
                </w:rPr>
                <w:t>0.639</w:t>
              </w:r>
            </w:ins>
          </w:p>
        </w:tc>
        <w:tc>
          <w:tcPr>
            <w:tcW w:w="669" w:type="dxa"/>
            <w:vAlign w:val="center"/>
            <w:tcPrChange w:id="9027" w:author="Στάθης Καπ" w:date="2023-03-03T06:24:00Z">
              <w:tcPr>
                <w:tcW w:w="669" w:type="dxa"/>
                <w:vAlign w:val="center"/>
              </w:tcPr>
            </w:tcPrChange>
          </w:tcPr>
          <w:p w14:paraId="50D851C4" w14:textId="70742252" w:rsidR="00577FCD" w:rsidRPr="00AC6F02" w:rsidRDefault="00577FCD">
            <w:pPr>
              <w:jc w:val="center"/>
              <w:rPr>
                <w:ins w:id="9028" w:author="Στάθης Καπ" w:date="2023-02-26T20:57:00Z"/>
                <w:rFonts w:cstheme="minorHAnsi"/>
                <w:sz w:val="16"/>
                <w:szCs w:val="16"/>
                <w:rPrChange w:id="9029" w:author="Στάθης Καπ" w:date="2023-03-03T03:18:00Z">
                  <w:rPr>
                    <w:ins w:id="9030" w:author="Στάθης Καπ" w:date="2023-02-26T20:57:00Z"/>
                  </w:rPr>
                </w:rPrChange>
              </w:rPr>
              <w:pPrChange w:id="9031" w:author="Στάθης Καπ" w:date="2023-02-26T21:00:00Z">
                <w:pPr/>
              </w:pPrChange>
            </w:pPr>
            <w:ins w:id="9032" w:author="Στάθης Καπ" w:date="2023-03-03T04:44:00Z">
              <w:r>
                <w:rPr>
                  <w:rFonts w:ascii="Calibri" w:hAnsi="Calibri" w:cstheme="minorHAnsi"/>
                  <w:color w:val="000000"/>
                  <w:sz w:val="16"/>
                  <w:szCs w:val="16"/>
                </w:rPr>
                <w:t>2.48</w:t>
              </w:r>
            </w:ins>
          </w:p>
        </w:tc>
        <w:tc>
          <w:tcPr>
            <w:tcW w:w="508" w:type="dxa"/>
            <w:vAlign w:val="bottom"/>
            <w:tcPrChange w:id="9033" w:author="Στάθης Καπ" w:date="2023-03-03T06:24:00Z">
              <w:tcPr>
                <w:tcW w:w="508" w:type="dxa"/>
                <w:vAlign w:val="bottom"/>
              </w:tcPr>
            </w:tcPrChange>
          </w:tcPr>
          <w:p w14:paraId="15C5B57B" w14:textId="3354BDBF" w:rsidR="00577FCD" w:rsidRPr="00AC6F02" w:rsidRDefault="00577FCD">
            <w:pPr>
              <w:jc w:val="center"/>
              <w:rPr>
                <w:ins w:id="9034" w:author="Στάθης Καπ" w:date="2023-02-26T20:57:00Z"/>
                <w:rFonts w:cstheme="minorHAnsi"/>
                <w:sz w:val="16"/>
                <w:szCs w:val="16"/>
                <w:rPrChange w:id="9035" w:author="Στάθης Καπ" w:date="2023-03-03T03:18:00Z">
                  <w:rPr>
                    <w:ins w:id="9036" w:author="Στάθης Καπ" w:date="2023-02-26T20:57:00Z"/>
                  </w:rPr>
                </w:rPrChange>
              </w:rPr>
              <w:pPrChange w:id="9037" w:author="Στάθης Καπ" w:date="2023-02-26T21:00:00Z">
                <w:pPr/>
              </w:pPrChange>
            </w:pPr>
            <w:ins w:id="9038" w:author="Στάθης Καπ" w:date="2023-03-03T00:39:00Z">
              <w:r w:rsidRPr="00AC6F02">
                <w:rPr>
                  <w:rFonts w:ascii="Calibri" w:hAnsi="Calibri" w:cs="Calibri"/>
                  <w:color w:val="000000"/>
                  <w:sz w:val="16"/>
                  <w:szCs w:val="16"/>
                  <w:rPrChange w:id="9039" w:author="Στάθης Καπ" w:date="2023-03-03T03:18:00Z">
                    <w:rPr>
                      <w:rFonts w:ascii="Calibri" w:hAnsi="Calibri" w:cs="Calibri"/>
                      <w:color w:val="000000"/>
                    </w:rPr>
                  </w:rPrChange>
                </w:rPr>
                <w:t>486</w:t>
              </w:r>
            </w:ins>
          </w:p>
        </w:tc>
        <w:tc>
          <w:tcPr>
            <w:tcW w:w="541" w:type="dxa"/>
            <w:vAlign w:val="bottom"/>
            <w:tcPrChange w:id="9040" w:author="Στάθης Καπ" w:date="2023-03-03T06:24:00Z">
              <w:tcPr>
                <w:tcW w:w="541" w:type="dxa"/>
                <w:vAlign w:val="bottom"/>
              </w:tcPr>
            </w:tcPrChange>
          </w:tcPr>
          <w:p w14:paraId="5771B806" w14:textId="5500218D" w:rsidR="00577FCD" w:rsidRPr="00AC6F02" w:rsidRDefault="00577FCD">
            <w:pPr>
              <w:jc w:val="center"/>
              <w:rPr>
                <w:ins w:id="9041" w:author="Στάθης Καπ" w:date="2023-02-26T20:58:00Z"/>
                <w:rFonts w:cstheme="minorHAnsi"/>
                <w:sz w:val="16"/>
                <w:szCs w:val="16"/>
                <w:rPrChange w:id="9042" w:author="Στάθης Καπ" w:date="2023-03-03T03:18:00Z">
                  <w:rPr>
                    <w:ins w:id="9043" w:author="Στάθης Καπ" w:date="2023-02-26T20:58:00Z"/>
                  </w:rPr>
                </w:rPrChange>
              </w:rPr>
              <w:pPrChange w:id="9044" w:author="Στάθης Καπ" w:date="2023-02-26T21:00:00Z">
                <w:pPr/>
              </w:pPrChange>
            </w:pPr>
            <w:ins w:id="9045" w:author="Στάθης Καπ" w:date="2023-03-03T00:39:00Z">
              <w:r w:rsidRPr="00AC6F02">
                <w:rPr>
                  <w:rFonts w:ascii="Calibri" w:hAnsi="Calibri" w:cs="Calibri"/>
                  <w:color w:val="000000"/>
                  <w:sz w:val="16"/>
                  <w:szCs w:val="16"/>
                  <w:rPrChange w:id="9046" w:author="Στάθης Καπ" w:date="2023-03-03T03:18:00Z">
                    <w:rPr>
                      <w:rFonts w:ascii="Calibri" w:hAnsi="Calibri" w:cs="Calibri"/>
                      <w:color w:val="000000"/>
                    </w:rPr>
                  </w:rPrChange>
                </w:rPr>
                <w:t>1.119</w:t>
              </w:r>
            </w:ins>
          </w:p>
        </w:tc>
        <w:tc>
          <w:tcPr>
            <w:tcW w:w="589" w:type="dxa"/>
            <w:vAlign w:val="center"/>
            <w:tcPrChange w:id="9047" w:author="Στάθης Καπ" w:date="2023-03-03T06:24:00Z">
              <w:tcPr>
                <w:tcW w:w="589" w:type="dxa"/>
                <w:vAlign w:val="center"/>
              </w:tcPr>
            </w:tcPrChange>
          </w:tcPr>
          <w:p w14:paraId="380B8904" w14:textId="5257B18C" w:rsidR="00577FCD" w:rsidRPr="00AC6F02" w:rsidRDefault="00577FCD">
            <w:pPr>
              <w:jc w:val="center"/>
              <w:rPr>
                <w:ins w:id="9048" w:author="Στάθης Καπ" w:date="2023-02-26T20:58:00Z"/>
                <w:rFonts w:cstheme="minorHAnsi"/>
                <w:sz w:val="16"/>
                <w:szCs w:val="16"/>
                <w:rPrChange w:id="9049" w:author="Στάθης Καπ" w:date="2023-03-03T03:18:00Z">
                  <w:rPr>
                    <w:ins w:id="9050" w:author="Στάθης Καπ" w:date="2023-02-26T20:58:00Z"/>
                  </w:rPr>
                </w:rPrChange>
              </w:rPr>
              <w:pPrChange w:id="9051" w:author="Στάθης Καπ" w:date="2023-02-26T21:00:00Z">
                <w:pPr/>
              </w:pPrChange>
            </w:pPr>
            <w:ins w:id="9052" w:author="Στάθης Καπ" w:date="2023-03-03T04:44:00Z">
              <w:r>
                <w:rPr>
                  <w:rFonts w:ascii="Calibri" w:hAnsi="Calibri" w:cstheme="minorHAnsi"/>
                  <w:color w:val="000000"/>
                  <w:sz w:val="16"/>
                  <w:szCs w:val="16"/>
                </w:rPr>
                <w:t>7.25</w:t>
              </w:r>
            </w:ins>
          </w:p>
        </w:tc>
        <w:tc>
          <w:tcPr>
            <w:tcW w:w="463" w:type="dxa"/>
            <w:vAlign w:val="bottom"/>
            <w:tcPrChange w:id="9053" w:author="Στάθης Καπ" w:date="2023-03-03T06:24:00Z">
              <w:tcPr>
                <w:tcW w:w="463" w:type="dxa"/>
                <w:vAlign w:val="bottom"/>
              </w:tcPr>
            </w:tcPrChange>
          </w:tcPr>
          <w:p w14:paraId="2816DF4B" w14:textId="6015C5E5" w:rsidR="00577FCD" w:rsidRPr="00AC6F02" w:rsidRDefault="00577FCD">
            <w:pPr>
              <w:jc w:val="center"/>
              <w:rPr>
                <w:ins w:id="9054" w:author="Στάθης Καπ" w:date="2023-02-26T20:58:00Z"/>
                <w:rFonts w:cstheme="minorHAnsi"/>
                <w:sz w:val="16"/>
                <w:szCs w:val="16"/>
                <w:rPrChange w:id="9055" w:author="Στάθης Καπ" w:date="2023-03-03T03:18:00Z">
                  <w:rPr>
                    <w:ins w:id="9056" w:author="Στάθης Καπ" w:date="2023-02-26T20:58:00Z"/>
                  </w:rPr>
                </w:rPrChange>
              </w:rPr>
              <w:pPrChange w:id="9057" w:author="Στάθης Καπ" w:date="2023-02-26T21:00:00Z">
                <w:pPr/>
              </w:pPrChange>
            </w:pPr>
            <w:ins w:id="9058" w:author="Στάθης Καπ" w:date="2023-03-03T00:40:00Z">
              <w:r w:rsidRPr="00AC6F02">
                <w:rPr>
                  <w:rFonts w:ascii="Calibri" w:hAnsi="Calibri" w:cs="Calibri"/>
                  <w:color w:val="000000"/>
                  <w:sz w:val="16"/>
                  <w:szCs w:val="16"/>
                  <w:rPrChange w:id="9059" w:author="Στάθης Καπ" w:date="2023-03-03T03:18:00Z">
                    <w:rPr>
                      <w:rFonts w:ascii="Calibri" w:hAnsi="Calibri" w:cs="Calibri"/>
                      <w:color w:val="000000"/>
                    </w:rPr>
                  </w:rPrChange>
                </w:rPr>
                <w:t>504</w:t>
              </w:r>
            </w:ins>
          </w:p>
        </w:tc>
        <w:tc>
          <w:tcPr>
            <w:tcW w:w="541" w:type="dxa"/>
            <w:vAlign w:val="bottom"/>
            <w:tcPrChange w:id="9060" w:author="Στάθης Καπ" w:date="2023-03-03T06:24:00Z">
              <w:tcPr>
                <w:tcW w:w="541" w:type="dxa"/>
                <w:vAlign w:val="bottom"/>
              </w:tcPr>
            </w:tcPrChange>
          </w:tcPr>
          <w:p w14:paraId="07DDFC01" w14:textId="3E55D13C" w:rsidR="00577FCD" w:rsidRPr="00AC6F02" w:rsidRDefault="00577FCD">
            <w:pPr>
              <w:jc w:val="center"/>
              <w:rPr>
                <w:ins w:id="9061" w:author="Στάθης Καπ" w:date="2023-02-26T21:00:00Z"/>
                <w:rFonts w:cstheme="minorHAnsi"/>
                <w:sz w:val="16"/>
                <w:szCs w:val="16"/>
                <w:rPrChange w:id="9062" w:author="Στάθης Καπ" w:date="2023-03-03T03:18:00Z">
                  <w:rPr>
                    <w:ins w:id="9063" w:author="Στάθης Καπ" w:date="2023-02-26T21:00:00Z"/>
                  </w:rPr>
                </w:rPrChange>
              </w:rPr>
              <w:pPrChange w:id="9064" w:author="Στάθης Καπ" w:date="2023-02-26T21:00:00Z">
                <w:pPr/>
              </w:pPrChange>
            </w:pPr>
            <w:ins w:id="9065" w:author="Στάθης Καπ" w:date="2023-03-03T00:40:00Z">
              <w:r w:rsidRPr="00AC6F02">
                <w:rPr>
                  <w:rFonts w:ascii="Calibri" w:hAnsi="Calibri" w:cs="Calibri"/>
                  <w:color w:val="000000"/>
                  <w:sz w:val="16"/>
                  <w:szCs w:val="16"/>
                  <w:rPrChange w:id="9066" w:author="Στάθης Καπ" w:date="2023-03-03T03:18:00Z">
                    <w:rPr>
                      <w:rFonts w:ascii="Calibri" w:hAnsi="Calibri" w:cs="Calibri"/>
                      <w:color w:val="000000"/>
                    </w:rPr>
                  </w:rPrChange>
                </w:rPr>
                <w:t>1.143</w:t>
              </w:r>
            </w:ins>
          </w:p>
        </w:tc>
        <w:tc>
          <w:tcPr>
            <w:tcW w:w="589" w:type="dxa"/>
            <w:vAlign w:val="center"/>
            <w:tcPrChange w:id="9067" w:author="Στάθης Καπ" w:date="2023-03-03T06:24:00Z">
              <w:tcPr>
                <w:tcW w:w="589" w:type="dxa"/>
                <w:vAlign w:val="center"/>
              </w:tcPr>
            </w:tcPrChange>
          </w:tcPr>
          <w:p w14:paraId="07808C7F" w14:textId="489C423E" w:rsidR="00577FCD" w:rsidRPr="00AC6F02" w:rsidRDefault="00577FCD">
            <w:pPr>
              <w:jc w:val="center"/>
              <w:rPr>
                <w:ins w:id="9068" w:author="Στάθης Καπ" w:date="2023-02-26T21:00:00Z"/>
                <w:rFonts w:cstheme="minorHAnsi"/>
                <w:sz w:val="16"/>
                <w:szCs w:val="16"/>
                <w:rPrChange w:id="9069" w:author="Στάθης Καπ" w:date="2023-03-03T03:18:00Z">
                  <w:rPr>
                    <w:ins w:id="9070" w:author="Στάθης Καπ" w:date="2023-02-26T21:00:00Z"/>
                  </w:rPr>
                </w:rPrChange>
              </w:rPr>
              <w:pPrChange w:id="9071" w:author="Στάθης Καπ" w:date="2023-02-26T21:00:00Z">
                <w:pPr/>
              </w:pPrChange>
            </w:pPr>
            <w:ins w:id="9072" w:author="Στάθης Καπ" w:date="2023-03-03T04:45:00Z">
              <w:r>
                <w:rPr>
                  <w:rFonts w:ascii="Calibri" w:hAnsi="Calibri" w:cstheme="minorHAnsi"/>
                  <w:color w:val="000000"/>
                  <w:sz w:val="16"/>
                  <w:szCs w:val="16"/>
                </w:rPr>
                <w:t>3.82</w:t>
              </w:r>
            </w:ins>
          </w:p>
        </w:tc>
      </w:tr>
      <w:tr w:rsidR="00F03C40" w14:paraId="45D46C54" w14:textId="699AA074" w:rsidTr="00F03C40">
        <w:trPr>
          <w:ins w:id="9073" w:author="Στάθης Καπ" w:date="2023-02-26T20:57:00Z"/>
        </w:trPr>
        <w:tc>
          <w:tcPr>
            <w:tcW w:w="515" w:type="dxa"/>
            <w:tcBorders>
              <w:top w:val="nil"/>
              <w:bottom w:val="nil"/>
              <w:right w:val="single" w:sz="4" w:space="0" w:color="auto"/>
            </w:tcBorders>
            <w:shd w:val="clear" w:color="auto" w:fill="E7E6E6" w:themeFill="background2"/>
            <w:vAlign w:val="center"/>
            <w:tcPrChange w:id="9074" w:author="Στάθης Καπ" w:date="2023-03-03T06:24:00Z">
              <w:tcPr>
                <w:tcW w:w="515" w:type="dxa"/>
                <w:shd w:val="clear" w:color="auto" w:fill="E7E6E6" w:themeFill="background2"/>
                <w:vAlign w:val="center"/>
              </w:tcPr>
            </w:tcPrChange>
          </w:tcPr>
          <w:p w14:paraId="2F783FFD" w14:textId="3E775924" w:rsidR="00577FCD" w:rsidRPr="00AC6F02" w:rsidRDefault="00577FCD">
            <w:pPr>
              <w:jc w:val="center"/>
              <w:rPr>
                <w:ins w:id="9075" w:author="Στάθης Καπ" w:date="2023-02-26T20:57:00Z"/>
                <w:sz w:val="16"/>
                <w:szCs w:val="16"/>
                <w:rPrChange w:id="9076" w:author="Στάθης Καπ" w:date="2023-03-03T03:18:00Z">
                  <w:rPr>
                    <w:ins w:id="9077" w:author="Στάθης Καπ" w:date="2023-02-26T20:57:00Z"/>
                  </w:rPr>
                </w:rPrChange>
              </w:rPr>
              <w:pPrChange w:id="9078" w:author="Στάθης Καπ" w:date="2023-02-26T21:00:00Z">
                <w:pPr/>
              </w:pPrChange>
            </w:pPr>
            <w:ins w:id="9079" w:author="Στάθης Καπ" w:date="2023-02-27T03:02:00Z">
              <w:r w:rsidRPr="00AC6F02">
                <w:rPr>
                  <w:sz w:val="16"/>
                  <w:szCs w:val="16"/>
                  <w:rPrChange w:id="9080" w:author="Στάθης Καπ" w:date="2023-03-03T03:18:00Z">
                    <w:rPr>
                      <w:sz w:val="18"/>
                      <w:szCs w:val="18"/>
                    </w:rPr>
                  </w:rPrChange>
                </w:rPr>
                <w:t>p</w:t>
              </w:r>
            </w:ins>
            <w:ins w:id="9081" w:author="Στάθης Καπ" w:date="2023-02-26T20:57:00Z">
              <w:r w:rsidRPr="00AC6F02">
                <w:rPr>
                  <w:sz w:val="16"/>
                  <w:szCs w:val="16"/>
                  <w:rPrChange w:id="9082" w:author="Στάθης Καπ" w:date="2023-03-03T03:18:00Z">
                    <w:rPr>
                      <w:sz w:val="18"/>
                      <w:szCs w:val="18"/>
                    </w:rPr>
                  </w:rPrChange>
                </w:rPr>
                <w:t>r06</w:t>
              </w:r>
            </w:ins>
          </w:p>
        </w:tc>
        <w:tc>
          <w:tcPr>
            <w:tcW w:w="560" w:type="dxa"/>
            <w:tcBorders>
              <w:left w:val="single" w:sz="4" w:space="0" w:color="auto"/>
            </w:tcBorders>
            <w:tcPrChange w:id="9083" w:author="Στάθης Καπ" w:date="2023-03-03T06:24:00Z">
              <w:tcPr>
                <w:tcW w:w="560" w:type="dxa"/>
              </w:tcPr>
            </w:tcPrChange>
          </w:tcPr>
          <w:p w14:paraId="333B9B96" w14:textId="43426A2E" w:rsidR="00577FCD" w:rsidRPr="00AC6F02" w:rsidRDefault="00577FCD">
            <w:pPr>
              <w:jc w:val="center"/>
              <w:rPr>
                <w:ins w:id="9084" w:author="Στάθης Καπ" w:date="2023-02-26T20:57:00Z"/>
                <w:rFonts w:cstheme="minorHAnsi"/>
                <w:sz w:val="16"/>
                <w:szCs w:val="16"/>
                <w:rPrChange w:id="9085" w:author="Στάθης Καπ" w:date="2023-03-03T03:18:00Z">
                  <w:rPr>
                    <w:ins w:id="9086" w:author="Στάθης Καπ" w:date="2023-02-26T20:57:00Z"/>
                  </w:rPr>
                </w:rPrChange>
              </w:rPr>
              <w:pPrChange w:id="9087" w:author="Στάθης Καπ" w:date="2023-02-26T21:00:00Z">
                <w:pPr/>
              </w:pPrChange>
            </w:pPr>
            <w:ins w:id="9088" w:author="Στάθης Καπ" w:date="2023-02-26T21:04:00Z">
              <w:r w:rsidRPr="00AC6F02">
                <w:rPr>
                  <w:rFonts w:cstheme="minorHAnsi"/>
                  <w:sz w:val="16"/>
                  <w:szCs w:val="16"/>
                  <w:rPrChange w:id="9089" w:author="Στάθης Καπ" w:date="2023-03-03T03:18:00Z">
                    <w:rPr>
                      <w:rFonts w:cstheme="minorHAnsi"/>
                      <w:sz w:val="20"/>
                      <w:szCs w:val="20"/>
                    </w:rPr>
                  </w:rPrChange>
                </w:rPr>
                <w:t>590</w:t>
              </w:r>
            </w:ins>
          </w:p>
        </w:tc>
        <w:tc>
          <w:tcPr>
            <w:tcW w:w="855" w:type="dxa"/>
            <w:tcPrChange w:id="9090" w:author="Στάθης Καπ" w:date="2023-03-03T06:24:00Z">
              <w:tcPr>
                <w:tcW w:w="855" w:type="dxa"/>
              </w:tcPr>
            </w:tcPrChange>
          </w:tcPr>
          <w:p w14:paraId="10CC98B2" w14:textId="7B24C12C" w:rsidR="00577FCD" w:rsidRPr="00AC6F02" w:rsidRDefault="00577FCD">
            <w:pPr>
              <w:jc w:val="center"/>
              <w:rPr>
                <w:ins w:id="9091" w:author="Στάθης Καπ" w:date="2023-02-26T20:57:00Z"/>
                <w:rFonts w:cstheme="minorHAnsi"/>
                <w:sz w:val="16"/>
                <w:szCs w:val="16"/>
                <w:rPrChange w:id="9092" w:author="Στάθης Καπ" w:date="2023-03-03T03:18:00Z">
                  <w:rPr>
                    <w:ins w:id="9093" w:author="Στάθης Καπ" w:date="2023-02-26T20:57:00Z"/>
                  </w:rPr>
                </w:rPrChange>
              </w:rPr>
              <w:pPrChange w:id="9094" w:author="Στάθης Καπ" w:date="2023-02-26T21:00:00Z">
                <w:pPr/>
              </w:pPrChange>
            </w:pPr>
            <w:ins w:id="9095" w:author="Στάθης Καπ" w:date="2023-02-26T21:07:00Z">
              <w:r w:rsidRPr="00AC6F02">
                <w:rPr>
                  <w:rFonts w:cstheme="minorHAnsi"/>
                  <w:sz w:val="16"/>
                  <w:szCs w:val="16"/>
                  <w:rPrChange w:id="9096" w:author="Στάθης Καπ" w:date="2023-03-03T03:18:00Z">
                    <w:rPr>
                      <w:rFonts w:cstheme="minorHAnsi"/>
                      <w:sz w:val="20"/>
                      <w:szCs w:val="20"/>
                    </w:rPr>
                  </w:rPrChange>
                </w:rPr>
                <w:t>538</w:t>
              </w:r>
            </w:ins>
          </w:p>
        </w:tc>
        <w:tc>
          <w:tcPr>
            <w:tcW w:w="544" w:type="dxa"/>
            <w:vAlign w:val="bottom"/>
            <w:tcPrChange w:id="9097" w:author="Στάθης Καπ" w:date="2023-03-03T06:24:00Z">
              <w:tcPr>
                <w:tcW w:w="544" w:type="dxa"/>
                <w:vAlign w:val="bottom"/>
              </w:tcPr>
            </w:tcPrChange>
          </w:tcPr>
          <w:p w14:paraId="140A97EB" w14:textId="57B534A4" w:rsidR="00577FCD" w:rsidRPr="00AC6F02" w:rsidRDefault="00577FCD">
            <w:pPr>
              <w:jc w:val="center"/>
              <w:rPr>
                <w:ins w:id="9098" w:author="Στάθης Καπ" w:date="2023-02-26T20:57:00Z"/>
                <w:rFonts w:cstheme="minorHAnsi"/>
                <w:sz w:val="16"/>
                <w:szCs w:val="16"/>
                <w:rPrChange w:id="9099" w:author="Στάθης Καπ" w:date="2023-03-03T03:18:00Z">
                  <w:rPr>
                    <w:ins w:id="9100" w:author="Στάθης Καπ" w:date="2023-02-26T20:57:00Z"/>
                  </w:rPr>
                </w:rPrChange>
              </w:rPr>
              <w:pPrChange w:id="9101" w:author="Στάθης Καπ" w:date="2023-02-26T21:00:00Z">
                <w:pPr/>
              </w:pPrChange>
            </w:pPr>
            <w:ins w:id="9102" w:author="Στάθης Καπ" w:date="2023-03-03T00:39:00Z">
              <w:r w:rsidRPr="00AC6F02">
                <w:rPr>
                  <w:rFonts w:ascii="Calibri" w:hAnsi="Calibri" w:cs="Calibri"/>
                  <w:color w:val="000000"/>
                  <w:sz w:val="16"/>
                  <w:szCs w:val="16"/>
                  <w:rPrChange w:id="9103" w:author="Στάθης Καπ" w:date="2023-03-03T03:18:00Z">
                    <w:rPr>
                      <w:rFonts w:ascii="Calibri" w:hAnsi="Calibri" w:cs="Calibri"/>
                      <w:color w:val="000000"/>
                    </w:rPr>
                  </w:rPrChange>
                </w:rPr>
                <w:t>574</w:t>
              </w:r>
            </w:ins>
          </w:p>
        </w:tc>
        <w:tc>
          <w:tcPr>
            <w:tcW w:w="621" w:type="dxa"/>
            <w:vAlign w:val="bottom"/>
            <w:tcPrChange w:id="9104" w:author="Στάθης Καπ" w:date="2023-03-03T06:24:00Z">
              <w:tcPr>
                <w:tcW w:w="621" w:type="dxa"/>
                <w:vAlign w:val="bottom"/>
              </w:tcPr>
            </w:tcPrChange>
          </w:tcPr>
          <w:p w14:paraId="7572CF23" w14:textId="5DB14BF2" w:rsidR="00577FCD" w:rsidRPr="00AC6F02" w:rsidRDefault="00577FCD">
            <w:pPr>
              <w:jc w:val="center"/>
              <w:rPr>
                <w:ins w:id="9105" w:author="Στάθης Καπ" w:date="2023-02-26T20:57:00Z"/>
                <w:rFonts w:cstheme="minorHAnsi"/>
                <w:sz w:val="16"/>
                <w:szCs w:val="16"/>
                <w:rPrChange w:id="9106" w:author="Στάθης Καπ" w:date="2023-03-03T03:18:00Z">
                  <w:rPr>
                    <w:ins w:id="9107" w:author="Στάθης Καπ" w:date="2023-02-26T20:57:00Z"/>
                  </w:rPr>
                </w:rPrChange>
              </w:rPr>
              <w:pPrChange w:id="9108" w:author="Στάθης Καπ" w:date="2023-02-26T21:00:00Z">
                <w:pPr/>
              </w:pPrChange>
            </w:pPr>
            <w:ins w:id="9109" w:author="Στάθης Καπ" w:date="2023-03-03T00:39:00Z">
              <w:r w:rsidRPr="00AC6F02">
                <w:rPr>
                  <w:rFonts w:ascii="Calibri" w:hAnsi="Calibri" w:cs="Calibri"/>
                  <w:color w:val="000000"/>
                  <w:sz w:val="16"/>
                  <w:szCs w:val="16"/>
                  <w:rPrChange w:id="9110" w:author="Στάθης Καπ" w:date="2023-03-03T03:18:00Z">
                    <w:rPr>
                      <w:rFonts w:ascii="Calibri" w:hAnsi="Calibri" w:cs="Calibri"/>
                      <w:color w:val="000000"/>
                    </w:rPr>
                  </w:rPrChange>
                </w:rPr>
                <w:t>1.131</w:t>
              </w:r>
            </w:ins>
          </w:p>
        </w:tc>
        <w:tc>
          <w:tcPr>
            <w:tcW w:w="669" w:type="dxa"/>
            <w:vAlign w:val="center"/>
            <w:tcPrChange w:id="9111" w:author="Στάθης Καπ" w:date="2023-03-03T06:24:00Z">
              <w:tcPr>
                <w:tcW w:w="669" w:type="dxa"/>
                <w:vAlign w:val="center"/>
              </w:tcPr>
            </w:tcPrChange>
          </w:tcPr>
          <w:p w14:paraId="50815777" w14:textId="4F66CE6E" w:rsidR="00577FCD" w:rsidRPr="00AC6F02" w:rsidRDefault="00577FCD">
            <w:pPr>
              <w:jc w:val="center"/>
              <w:rPr>
                <w:ins w:id="9112" w:author="Στάθης Καπ" w:date="2023-02-26T20:57:00Z"/>
                <w:rFonts w:cstheme="minorHAnsi"/>
                <w:sz w:val="16"/>
                <w:szCs w:val="16"/>
                <w:rPrChange w:id="9113" w:author="Στάθης Καπ" w:date="2023-03-03T03:18:00Z">
                  <w:rPr>
                    <w:ins w:id="9114" w:author="Στάθης Καπ" w:date="2023-02-26T20:57:00Z"/>
                  </w:rPr>
                </w:rPrChange>
              </w:rPr>
              <w:pPrChange w:id="9115" w:author="Στάθης Καπ" w:date="2023-02-26T21:00:00Z">
                <w:pPr/>
              </w:pPrChange>
            </w:pPr>
            <w:ins w:id="9116" w:author="Στάθης Καπ" w:date="2023-03-03T05:59:00Z">
              <w:r>
                <w:rPr>
                  <w:rFonts w:ascii="Calibri" w:hAnsi="Calibri" w:cs="Calibri"/>
                  <w:color w:val="000000"/>
                  <w:sz w:val="16"/>
                  <w:szCs w:val="16"/>
                </w:rPr>
                <w:t>2.71</w:t>
              </w:r>
            </w:ins>
          </w:p>
        </w:tc>
        <w:tc>
          <w:tcPr>
            <w:tcW w:w="543" w:type="dxa"/>
            <w:vAlign w:val="bottom"/>
            <w:tcPrChange w:id="9117" w:author="Στάθης Καπ" w:date="2023-03-03T06:24:00Z">
              <w:tcPr>
                <w:tcW w:w="543" w:type="dxa"/>
                <w:vAlign w:val="bottom"/>
              </w:tcPr>
            </w:tcPrChange>
          </w:tcPr>
          <w:p w14:paraId="0D0563D9" w14:textId="4BD819A7" w:rsidR="00577FCD" w:rsidRPr="00AC6F02" w:rsidRDefault="00577FCD">
            <w:pPr>
              <w:jc w:val="center"/>
              <w:rPr>
                <w:ins w:id="9118" w:author="Στάθης Καπ" w:date="2023-02-26T20:57:00Z"/>
                <w:rFonts w:cstheme="minorHAnsi"/>
                <w:sz w:val="16"/>
                <w:szCs w:val="16"/>
                <w:rPrChange w:id="9119" w:author="Στάθης Καπ" w:date="2023-03-03T03:18:00Z">
                  <w:rPr>
                    <w:ins w:id="9120" w:author="Στάθης Καπ" w:date="2023-02-26T20:57:00Z"/>
                  </w:rPr>
                </w:rPrChange>
              </w:rPr>
              <w:pPrChange w:id="9121" w:author="Στάθης Καπ" w:date="2023-02-26T21:00:00Z">
                <w:pPr/>
              </w:pPrChange>
            </w:pPr>
            <w:ins w:id="9122" w:author="Στάθης Καπ" w:date="2023-03-03T00:39:00Z">
              <w:r w:rsidRPr="00AC6F02">
                <w:rPr>
                  <w:rFonts w:ascii="Calibri" w:hAnsi="Calibri" w:cs="Calibri"/>
                  <w:color w:val="000000"/>
                  <w:sz w:val="16"/>
                  <w:szCs w:val="16"/>
                  <w:rPrChange w:id="9123" w:author="Στάθης Καπ" w:date="2023-03-03T03:18:00Z">
                    <w:rPr>
                      <w:rFonts w:ascii="Calibri" w:hAnsi="Calibri" w:cs="Calibri"/>
                      <w:color w:val="000000"/>
                    </w:rPr>
                  </w:rPrChange>
                </w:rPr>
                <w:t>543</w:t>
              </w:r>
            </w:ins>
          </w:p>
        </w:tc>
        <w:tc>
          <w:tcPr>
            <w:tcW w:w="621" w:type="dxa"/>
            <w:vAlign w:val="bottom"/>
            <w:tcPrChange w:id="9124" w:author="Στάθης Καπ" w:date="2023-03-03T06:24:00Z">
              <w:tcPr>
                <w:tcW w:w="621" w:type="dxa"/>
                <w:vAlign w:val="bottom"/>
              </w:tcPr>
            </w:tcPrChange>
          </w:tcPr>
          <w:p w14:paraId="22D439BA" w14:textId="3C5CE998" w:rsidR="00577FCD" w:rsidRPr="00AC6F02" w:rsidRDefault="00577FCD">
            <w:pPr>
              <w:jc w:val="center"/>
              <w:rPr>
                <w:ins w:id="9125" w:author="Στάθης Καπ" w:date="2023-02-26T20:57:00Z"/>
                <w:rFonts w:cstheme="minorHAnsi"/>
                <w:sz w:val="16"/>
                <w:szCs w:val="16"/>
                <w:rPrChange w:id="9126" w:author="Στάθης Καπ" w:date="2023-03-03T03:18:00Z">
                  <w:rPr>
                    <w:ins w:id="9127" w:author="Στάθης Καπ" w:date="2023-02-26T20:57:00Z"/>
                  </w:rPr>
                </w:rPrChange>
              </w:rPr>
              <w:pPrChange w:id="9128" w:author="Στάθης Καπ" w:date="2023-02-26T21:00:00Z">
                <w:pPr/>
              </w:pPrChange>
            </w:pPr>
            <w:ins w:id="9129" w:author="Στάθης Καπ" w:date="2023-03-03T00:39:00Z">
              <w:r w:rsidRPr="00AC6F02">
                <w:rPr>
                  <w:rFonts w:ascii="Calibri" w:hAnsi="Calibri" w:cs="Calibri"/>
                  <w:color w:val="000000"/>
                  <w:sz w:val="16"/>
                  <w:szCs w:val="16"/>
                  <w:rPrChange w:id="9130" w:author="Στάθης Καπ" w:date="2023-03-03T03:18:00Z">
                    <w:rPr>
                      <w:rFonts w:ascii="Calibri" w:hAnsi="Calibri" w:cs="Calibri"/>
                      <w:color w:val="000000"/>
                    </w:rPr>
                  </w:rPrChange>
                </w:rPr>
                <w:t>0.931</w:t>
              </w:r>
            </w:ins>
          </w:p>
        </w:tc>
        <w:tc>
          <w:tcPr>
            <w:tcW w:w="669" w:type="dxa"/>
            <w:vAlign w:val="center"/>
            <w:tcPrChange w:id="9131" w:author="Στάθης Καπ" w:date="2023-03-03T06:24:00Z">
              <w:tcPr>
                <w:tcW w:w="669" w:type="dxa"/>
                <w:vAlign w:val="center"/>
              </w:tcPr>
            </w:tcPrChange>
          </w:tcPr>
          <w:p w14:paraId="42B74965" w14:textId="3255AA70" w:rsidR="00577FCD" w:rsidRPr="00AC6F02" w:rsidRDefault="00577FCD">
            <w:pPr>
              <w:jc w:val="center"/>
              <w:rPr>
                <w:ins w:id="9132" w:author="Στάθης Καπ" w:date="2023-02-26T20:57:00Z"/>
                <w:rFonts w:cstheme="minorHAnsi"/>
                <w:sz w:val="16"/>
                <w:szCs w:val="16"/>
                <w:rPrChange w:id="9133" w:author="Στάθης Καπ" w:date="2023-03-03T03:18:00Z">
                  <w:rPr>
                    <w:ins w:id="9134" w:author="Στάθης Καπ" w:date="2023-02-26T20:57:00Z"/>
                  </w:rPr>
                </w:rPrChange>
              </w:rPr>
              <w:pPrChange w:id="9135" w:author="Στάθης Καπ" w:date="2023-02-26T21:00:00Z">
                <w:pPr/>
              </w:pPrChange>
            </w:pPr>
            <w:ins w:id="9136" w:author="Στάθης Καπ" w:date="2023-03-03T04:44:00Z">
              <w:r>
                <w:rPr>
                  <w:rFonts w:ascii="Calibri" w:hAnsi="Calibri" w:cstheme="minorHAnsi"/>
                  <w:color w:val="000000"/>
                  <w:sz w:val="16"/>
                  <w:szCs w:val="16"/>
                </w:rPr>
                <w:t>5.4</w:t>
              </w:r>
            </w:ins>
          </w:p>
        </w:tc>
        <w:tc>
          <w:tcPr>
            <w:tcW w:w="508" w:type="dxa"/>
            <w:vAlign w:val="bottom"/>
            <w:tcPrChange w:id="9137" w:author="Στάθης Καπ" w:date="2023-03-03T06:24:00Z">
              <w:tcPr>
                <w:tcW w:w="508" w:type="dxa"/>
                <w:vAlign w:val="bottom"/>
              </w:tcPr>
            </w:tcPrChange>
          </w:tcPr>
          <w:p w14:paraId="0C8783B5" w14:textId="0113FDE9" w:rsidR="00577FCD" w:rsidRPr="00AC6F02" w:rsidRDefault="00577FCD">
            <w:pPr>
              <w:jc w:val="center"/>
              <w:rPr>
                <w:ins w:id="9138" w:author="Στάθης Καπ" w:date="2023-02-26T20:57:00Z"/>
                <w:rFonts w:cstheme="minorHAnsi"/>
                <w:sz w:val="16"/>
                <w:szCs w:val="16"/>
                <w:rPrChange w:id="9139" w:author="Στάθης Καπ" w:date="2023-03-03T03:18:00Z">
                  <w:rPr>
                    <w:ins w:id="9140" w:author="Στάθης Καπ" w:date="2023-02-26T20:57:00Z"/>
                  </w:rPr>
                </w:rPrChange>
              </w:rPr>
              <w:pPrChange w:id="9141" w:author="Στάθης Καπ" w:date="2023-02-26T21:00:00Z">
                <w:pPr/>
              </w:pPrChange>
            </w:pPr>
            <w:ins w:id="9142" w:author="Στάθης Καπ" w:date="2023-03-03T00:39:00Z">
              <w:r w:rsidRPr="00AC6F02">
                <w:rPr>
                  <w:rFonts w:ascii="Calibri" w:hAnsi="Calibri" w:cs="Calibri"/>
                  <w:color w:val="000000"/>
                  <w:sz w:val="16"/>
                  <w:szCs w:val="16"/>
                  <w:rPrChange w:id="9143" w:author="Στάθης Καπ" w:date="2023-03-03T03:18:00Z">
                    <w:rPr>
                      <w:rFonts w:ascii="Calibri" w:hAnsi="Calibri" w:cs="Calibri"/>
                      <w:color w:val="000000"/>
                    </w:rPr>
                  </w:rPrChange>
                </w:rPr>
                <w:t>518</w:t>
              </w:r>
            </w:ins>
          </w:p>
        </w:tc>
        <w:tc>
          <w:tcPr>
            <w:tcW w:w="541" w:type="dxa"/>
            <w:vAlign w:val="bottom"/>
            <w:tcPrChange w:id="9144" w:author="Στάθης Καπ" w:date="2023-03-03T06:24:00Z">
              <w:tcPr>
                <w:tcW w:w="541" w:type="dxa"/>
                <w:vAlign w:val="bottom"/>
              </w:tcPr>
            </w:tcPrChange>
          </w:tcPr>
          <w:p w14:paraId="6029386A" w14:textId="77008565" w:rsidR="00577FCD" w:rsidRPr="00AC6F02" w:rsidRDefault="00577FCD">
            <w:pPr>
              <w:jc w:val="center"/>
              <w:rPr>
                <w:ins w:id="9145" w:author="Στάθης Καπ" w:date="2023-02-26T20:58:00Z"/>
                <w:rFonts w:cstheme="minorHAnsi"/>
                <w:sz w:val="16"/>
                <w:szCs w:val="16"/>
                <w:rPrChange w:id="9146" w:author="Στάθης Καπ" w:date="2023-03-03T03:18:00Z">
                  <w:rPr>
                    <w:ins w:id="9147" w:author="Στάθης Καπ" w:date="2023-02-26T20:58:00Z"/>
                  </w:rPr>
                </w:rPrChange>
              </w:rPr>
              <w:pPrChange w:id="9148" w:author="Στάθης Καπ" w:date="2023-02-26T21:00:00Z">
                <w:pPr/>
              </w:pPrChange>
            </w:pPr>
            <w:ins w:id="9149" w:author="Στάθης Καπ" w:date="2023-03-03T00:39:00Z">
              <w:r w:rsidRPr="00AC6F02">
                <w:rPr>
                  <w:rFonts w:ascii="Calibri" w:hAnsi="Calibri" w:cs="Calibri"/>
                  <w:color w:val="000000"/>
                  <w:sz w:val="16"/>
                  <w:szCs w:val="16"/>
                  <w:rPrChange w:id="9150" w:author="Στάθης Καπ" w:date="2023-03-03T03:18:00Z">
                    <w:rPr>
                      <w:rFonts w:ascii="Calibri" w:hAnsi="Calibri" w:cs="Calibri"/>
                      <w:color w:val="000000"/>
                    </w:rPr>
                  </w:rPrChange>
                </w:rPr>
                <w:t>0.752</w:t>
              </w:r>
            </w:ins>
          </w:p>
        </w:tc>
        <w:tc>
          <w:tcPr>
            <w:tcW w:w="589" w:type="dxa"/>
            <w:vAlign w:val="center"/>
            <w:tcPrChange w:id="9151" w:author="Στάθης Καπ" w:date="2023-03-03T06:24:00Z">
              <w:tcPr>
                <w:tcW w:w="589" w:type="dxa"/>
                <w:vAlign w:val="center"/>
              </w:tcPr>
            </w:tcPrChange>
          </w:tcPr>
          <w:p w14:paraId="272CD5D2" w14:textId="09432AFE" w:rsidR="00577FCD" w:rsidRPr="00AC6F02" w:rsidRDefault="00577FCD">
            <w:pPr>
              <w:jc w:val="center"/>
              <w:rPr>
                <w:ins w:id="9152" w:author="Στάθης Καπ" w:date="2023-02-26T20:58:00Z"/>
                <w:rFonts w:cstheme="minorHAnsi"/>
                <w:sz w:val="16"/>
                <w:szCs w:val="16"/>
                <w:rPrChange w:id="9153" w:author="Στάθης Καπ" w:date="2023-03-03T03:18:00Z">
                  <w:rPr>
                    <w:ins w:id="9154" w:author="Στάθης Καπ" w:date="2023-02-26T20:58:00Z"/>
                  </w:rPr>
                </w:rPrChange>
              </w:rPr>
              <w:pPrChange w:id="9155" w:author="Στάθης Καπ" w:date="2023-02-26T21:00:00Z">
                <w:pPr/>
              </w:pPrChange>
            </w:pPr>
            <w:ins w:id="9156" w:author="Στάθης Καπ" w:date="2023-03-03T04:44:00Z">
              <w:r>
                <w:rPr>
                  <w:rFonts w:ascii="Calibri" w:hAnsi="Calibri" w:cstheme="minorHAnsi"/>
                  <w:color w:val="000000"/>
                  <w:sz w:val="16"/>
                  <w:szCs w:val="16"/>
                </w:rPr>
                <w:t>9.76</w:t>
              </w:r>
            </w:ins>
          </w:p>
        </w:tc>
        <w:tc>
          <w:tcPr>
            <w:tcW w:w="463" w:type="dxa"/>
            <w:vAlign w:val="bottom"/>
            <w:tcPrChange w:id="9157" w:author="Στάθης Καπ" w:date="2023-03-03T06:24:00Z">
              <w:tcPr>
                <w:tcW w:w="463" w:type="dxa"/>
                <w:vAlign w:val="bottom"/>
              </w:tcPr>
            </w:tcPrChange>
          </w:tcPr>
          <w:p w14:paraId="425160FE" w14:textId="7D48CBFA" w:rsidR="00577FCD" w:rsidRPr="00AC6F02" w:rsidRDefault="00577FCD">
            <w:pPr>
              <w:jc w:val="center"/>
              <w:rPr>
                <w:ins w:id="9158" w:author="Στάθης Καπ" w:date="2023-02-26T20:58:00Z"/>
                <w:rFonts w:cstheme="minorHAnsi"/>
                <w:sz w:val="16"/>
                <w:szCs w:val="16"/>
                <w:rPrChange w:id="9159" w:author="Στάθης Καπ" w:date="2023-03-03T03:18:00Z">
                  <w:rPr>
                    <w:ins w:id="9160" w:author="Στάθης Καπ" w:date="2023-02-26T20:58:00Z"/>
                  </w:rPr>
                </w:rPrChange>
              </w:rPr>
              <w:pPrChange w:id="9161" w:author="Στάθης Καπ" w:date="2023-02-26T21:00:00Z">
                <w:pPr/>
              </w:pPrChange>
            </w:pPr>
            <w:ins w:id="9162" w:author="Στάθης Καπ" w:date="2023-03-03T00:40:00Z">
              <w:r w:rsidRPr="00AC6F02">
                <w:rPr>
                  <w:rFonts w:ascii="Calibri" w:hAnsi="Calibri" w:cs="Calibri"/>
                  <w:color w:val="000000"/>
                  <w:sz w:val="16"/>
                  <w:szCs w:val="16"/>
                  <w:rPrChange w:id="9163" w:author="Στάθης Καπ" w:date="2023-03-03T03:18:00Z">
                    <w:rPr>
                      <w:rFonts w:ascii="Calibri" w:hAnsi="Calibri" w:cs="Calibri"/>
                      <w:color w:val="000000"/>
                    </w:rPr>
                  </w:rPrChange>
                </w:rPr>
                <w:t>460</w:t>
              </w:r>
            </w:ins>
          </w:p>
        </w:tc>
        <w:tc>
          <w:tcPr>
            <w:tcW w:w="541" w:type="dxa"/>
            <w:vAlign w:val="bottom"/>
            <w:tcPrChange w:id="9164" w:author="Στάθης Καπ" w:date="2023-03-03T06:24:00Z">
              <w:tcPr>
                <w:tcW w:w="541" w:type="dxa"/>
                <w:vAlign w:val="bottom"/>
              </w:tcPr>
            </w:tcPrChange>
          </w:tcPr>
          <w:p w14:paraId="6BBDD6C4" w14:textId="6CC62636" w:rsidR="00577FCD" w:rsidRPr="00AC6F02" w:rsidRDefault="00577FCD">
            <w:pPr>
              <w:jc w:val="center"/>
              <w:rPr>
                <w:ins w:id="9165" w:author="Στάθης Καπ" w:date="2023-02-26T21:00:00Z"/>
                <w:rFonts w:cstheme="minorHAnsi"/>
                <w:sz w:val="16"/>
                <w:szCs w:val="16"/>
                <w:rPrChange w:id="9166" w:author="Στάθης Καπ" w:date="2023-03-03T03:18:00Z">
                  <w:rPr>
                    <w:ins w:id="9167" w:author="Στάθης Καπ" w:date="2023-02-26T21:00:00Z"/>
                  </w:rPr>
                </w:rPrChange>
              </w:rPr>
              <w:pPrChange w:id="9168" w:author="Στάθης Καπ" w:date="2023-02-26T21:00:00Z">
                <w:pPr/>
              </w:pPrChange>
            </w:pPr>
            <w:ins w:id="9169" w:author="Στάθης Καπ" w:date="2023-03-03T00:40:00Z">
              <w:r w:rsidRPr="00AC6F02">
                <w:rPr>
                  <w:rFonts w:ascii="Calibri" w:hAnsi="Calibri" w:cs="Calibri"/>
                  <w:color w:val="000000"/>
                  <w:sz w:val="16"/>
                  <w:szCs w:val="16"/>
                  <w:rPrChange w:id="9170" w:author="Στάθης Καπ" w:date="2023-03-03T03:18:00Z">
                    <w:rPr>
                      <w:rFonts w:ascii="Calibri" w:hAnsi="Calibri" w:cs="Calibri"/>
                      <w:color w:val="000000"/>
                    </w:rPr>
                  </w:rPrChange>
                </w:rPr>
                <w:t>0.679</w:t>
              </w:r>
            </w:ins>
          </w:p>
        </w:tc>
        <w:tc>
          <w:tcPr>
            <w:tcW w:w="589" w:type="dxa"/>
            <w:vAlign w:val="center"/>
            <w:tcPrChange w:id="9171" w:author="Στάθης Καπ" w:date="2023-03-03T06:24:00Z">
              <w:tcPr>
                <w:tcW w:w="589" w:type="dxa"/>
                <w:vAlign w:val="center"/>
              </w:tcPr>
            </w:tcPrChange>
          </w:tcPr>
          <w:p w14:paraId="6C0A6472" w14:textId="2DA614EC" w:rsidR="00577FCD" w:rsidRPr="00AC6F02" w:rsidRDefault="00577FCD">
            <w:pPr>
              <w:jc w:val="center"/>
              <w:rPr>
                <w:ins w:id="9172" w:author="Στάθης Καπ" w:date="2023-02-26T21:00:00Z"/>
                <w:rFonts w:cstheme="minorHAnsi"/>
                <w:sz w:val="16"/>
                <w:szCs w:val="16"/>
                <w:rPrChange w:id="9173" w:author="Στάθης Καπ" w:date="2023-03-03T03:18:00Z">
                  <w:rPr>
                    <w:ins w:id="9174" w:author="Στάθης Καπ" w:date="2023-02-26T21:00:00Z"/>
                  </w:rPr>
                </w:rPrChange>
              </w:rPr>
              <w:pPrChange w:id="9175" w:author="Στάθης Καπ" w:date="2023-02-26T21:00:00Z">
                <w:pPr/>
              </w:pPrChange>
            </w:pPr>
            <w:ins w:id="9176" w:author="Στάθης Καπ" w:date="2023-03-03T04:45:00Z">
              <w:r>
                <w:rPr>
                  <w:rFonts w:ascii="Calibri" w:hAnsi="Calibri" w:cstheme="minorHAnsi"/>
                  <w:color w:val="000000"/>
                  <w:sz w:val="16"/>
                  <w:szCs w:val="16"/>
                </w:rPr>
                <w:t>19.86</w:t>
              </w:r>
            </w:ins>
          </w:p>
        </w:tc>
      </w:tr>
      <w:tr w:rsidR="00F03C40" w14:paraId="431CC9EB" w14:textId="65BC4F3D" w:rsidTr="00F03C40">
        <w:trPr>
          <w:ins w:id="9177" w:author="Στάθης Καπ" w:date="2023-02-26T20:57:00Z"/>
        </w:trPr>
        <w:tc>
          <w:tcPr>
            <w:tcW w:w="515" w:type="dxa"/>
            <w:tcBorders>
              <w:top w:val="nil"/>
              <w:bottom w:val="nil"/>
              <w:right w:val="single" w:sz="4" w:space="0" w:color="auto"/>
            </w:tcBorders>
            <w:shd w:val="clear" w:color="auto" w:fill="E7E6E6" w:themeFill="background2"/>
            <w:vAlign w:val="center"/>
            <w:tcPrChange w:id="9178" w:author="Στάθης Καπ" w:date="2023-03-03T06:24:00Z">
              <w:tcPr>
                <w:tcW w:w="515" w:type="dxa"/>
                <w:shd w:val="clear" w:color="auto" w:fill="E7E6E6" w:themeFill="background2"/>
                <w:vAlign w:val="center"/>
              </w:tcPr>
            </w:tcPrChange>
          </w:tcPr>
          <w:p w14:paraId="014CA77D" w14:textId="3AD633E4" w:rsidR="00577FCD" w:rsidRPr="00AC6F02" w:rsidRDefault="00577FCD">
            <w:pPr>
              <w:jc w:val="center"/>
              <w:rPr>
                <w:ins w:id="9179" w:author="Στάθης Καπ" w:date="2023-02-26T20:57:00Z"/>
                <w:sz w:val="16"/>
                <w:szCs w:val="16"/>
                <w:rPrChange w:id="9180" w:author="Στάθης Καπ" w:date="2023-03-03T03:18:00Z">
                  <w:rPr>
                    <w:ins w:id="9181" w:author="Στάθης Καπ" w:date="2023-02-26T20:57:00Z"/>
                  </w:rPr>
                </w:rPrChange>
              </w:rPr>
              <w:pPrChange w:id="9182" w:author="Στάθης Καπ" w:date="2023-02-26T21:00:00Z">
                <w:pPr/>
              </w:pPrChange>
            </w:pPr>
            <w:ins w:id="9183" w:author="Στάθης Καπ" w:date="2023-02-27T03:02:00Z">
              <w:r w:rsidRPr="00AC6F02">
                <w:rPr>
                  <w:sz w:val="16"/>
                  <w:szCs w:val="16"/>
                  <w:rPrChange w:id="9184" w:author="Στάθης Καπ" w:date="2023-03-03T03:18:00Z">
                    <w:rPr>
                      <w:sz w:val="18"/>
                      <w:szCs w:val="18"/>
                    </w:rPr>
                  </w:rPrChange>
                </w:rPr>
                <w:t>p</w:t>
              </w:r>
            </w:ins>
            <w:ins w:id="9185" w:author="Στάθης Καπ" w:date="2023-02-26T20:57:00Z">
              <w:r w:rsidRPr="00AC6F02">
                <w:rPr>
                  <w:sz w:val="16"/>
                  <w:szCs w:val="16"/>
                  <w:rPrChange w:id="9186" w:author="Στάθης Καπ" w:date="2023-03-03T03:18:00Z">
                    <w:rPr>
                      <w:sz w:val="18"/>
                      <w:szCs w:val="18"/>
                    </w:rPr>
                  </w:rPrChange>
                </w:rPr>
                <w:t>r07</w:t>
              </w:r>
            </w:ins>
          </w:p>
        </w:tc>
        <w:tc>
          <w:tcPr>
            <w:tcW w:w="560" w:type="dxa"/>
            <w:tcBorders>
              <w:left w:val="single" w:sz="4" w:space="0" w:color="auto"/>
            </w:tcBorders>
            <w:tcPrChange w:id="9187" w:author="Στάθης Καπ" w:date="2023-03-03T06:24:00Z">
              <w:tcPr>
                <w:tcW w:w="560" w:type="dxa"/>
              </w:tcPr>
            </w:tcPrChange>
          </w:tcPr>
          <w:p w14:paraId="74C21922" w14:textId="65F046D8" w:rsidR="00577FCD" w:rsidRPr="00AC6F02" w:rsidRDefault="00577FCD">
            <w:pPr>
              <w:jc w:val="center"/>
              <w:rPr>
                <w:ins w:id="9188" w:author="Στάθης Καπ" w:date="2023-02-26T20:57:00Z"/>
                <w:rFonts w:cstheme="minorHAnsi"/>
                <w:sz w:val="16"/>
                <w:szCs w:val="16"/>
                <w:rPrChange w:id="9189" w:author="Στάθης Καπ" w:date="2023-03-03T03:18:00Z">
                  <w:rPr>
                    <w:ins w:id="9190" w:author="Στάθης Καπ" w:date="2023-02-26T20:57:00Z"/>
                  </w:rPr>
                </w:rPrChange>
              </w:rPr>
              <w:pPrChange w:id="9191" w:author="Στάθης Καπ" w:date="2023-02-26T21:00:00Z">
                <w:pPr/>
              </w:pPrChange>
            </w:pPr>
            <w:ins w:id="9192" w:author="Στάθης Καπ" w:date="2023-02-26T21:04:00Z">
              <w:r w:rsidRPr="00AC6F02">
                <w:rPr>
                  <w:rFonts w:cstheme="minorHAnsi"/>
                  <w:sz w:val="16"/>
                  <w:szCs w:val="16"/>
                  <w:rPrChange w:id="9193" w:author="Στάθης Καπ" w:date="2023-03-03T03:18:00Z">
                    <w:rPr>
                      <w:rFonts w:cstheme="minorHAnsi"/>
                      <w:sz w:val="20"/>
                      <w:szCs w:val="20"/>
                    </w:rPr>
                  </w:rPrChange>
                </w:rPr>
                <w:t>298</w:t>
              </w:r>
            </w:ins>
          </w:p>
        </w:tc>
        <w:tc>
          <w:tcPr>
            <w:tcW w:w="855" w:type="dxa"/>
            <w:tcPrChange w:id="9194" w:author="Στάθης Καπ" w:date="2023-03-03T06:24:00Z">
              <w:tcPr>
                <w:tcW w:w="855" w:type="dxa"/>
              </w:tcPr>
            </w:tcPrChange>
          </w:tcPr>
          <w:p w14:paraId="554B2C6E" w14:textId="2C8AB3A2" w:rsidR="00577FCD" w:rsidRPr="00AC6F02" w:rsidRDefault="00577FCD">
            <w:pPr>
              <w:jc w:val="center"/>
              <w:rPr>
                <w:ins w:id="9195" w:author="Στάθης Καπ" w:date="2023-02-26T20:57:00Z"/>
                <w:rFonts w:cstheme="minorHAnsi"/>
                <w:sz w:val="16"/>
                <w:szCs w:val="16"/>
                <w:rPrChange w:id="9196" w:author="Στάθης Καπ" w:date="2023-03-03T03:18:00Z">
                  <w:rPr>
                    <w:ins w:id="9197" w:author="Στάθης Καπ" w:date="2023-02-26T20:57:00Z"/>
                  </w:rPr>
                </w:rPrChange>
              </w:rPr>
              <w:pPrChange w:id="9198" w:author="Στάθης Καπ" w:date="2023-02-26T21:00:00Z">
                <w:pPr/>
              </w:pPrChange>
            </w:pPr>
            <w:ins w:id="9199" w:author="Στάθης Καπ" w:date="2023-02-26T21:07:00Z">
              <w:r w:rsidRPr="00AC6F02">
                <w:rPr>
                  <w:rFonts w:cstheme="minorHAnsi"/>
                  <w:sz w:val="16"/>
                  <w:szCs w:val="16"/>
                  <w:rPrChange w:id="9200" w:author="Στάθης Καπ" w:date="2023-03-03T03:18:00Z">
                    <w:rPr>
                      <w:rFonts w:cstheme="minorHAnsi"/>
                      <w:sz w:val="20"/>
                      <w:szCs w:val="20"/>
                    </w:rPr>
                  </w:rPrChange>
                </w:rPr>
                <w:t>291</w:t>
              </w:r>
            </w:ins>
          </w:p>
        </w:tc>
        <w:tc>
          <w:tcPr>
            <w:tcW w:w="544" w:type="dxa"/>
            <w:vAlign w:val="bottom"/>
            <w:tcPrChange w:id="9201" w:author="Στάθης Καπ" w:date="2023-03-03T06:24:00Z">
              <w:tcPr>
                <w:tcW w:w="544" w:type="dxa"/>
                <w:vAlign w:val="bottom"/>
              </w:tcPr>
            </w:tcPrChange>
          </w:tcPr>
          <w:p w14:paraId="3FF45FBD" w14:textId="75BB70FB" w:rsidR="00577FCD" w:rsidRPr="00AC6F02" w:rsidRDefault="00577FCD">
            <w:pPr>
              <w:jc w:val="center"/>
              <w:rPr>
                <w:ins w:id="9202" w:author="Στάθης Καπ" w:date="2023-02-26T20:57:00Z"/>
                <w:rFonts w:cstheme="minorHAnsi"/>
                <w:sz w:val="16"/>
                <w:szCs w:val="16"/>
                <w:rPrChange w:id="9203" w:author="Στάθης Καπ" w:date="2023-03-03T03:18:00Z">
                  <w:rPr>
                    <w:ins w:id="9204" w:author="Στάθης Καπ" w:date="2023-02-26T20:57:00Z"/>
                  </w:rPr>
                </w:rPrChange>
              </w:rPr>
              <w:pPrChange w:id="9205" w:author="Στάθης Καπ" w:date="2023-02-26T21:00:00Z">
                <w:pPr/>
              </w:pPrChange>
            </w:pPr>
            <w:ins w:id="9206" w:author="Στάθης Καπ" w:date="2023-03-03T00:39:00Z">
              <w:r w:rsidRPr="00AC6F02">
                <w:rPr>
                  <w:rFonts w:ascii="Calibri" w:hAnsi="Calibri" w:cs="Calibri"/>
                  <w:color w:val="000000"/>
                  <w:sz w:val="16"/>
                  <w:szCs w:val="16"/>
                  <w:rPrChange w:id="9207" w:author="Στάθης Καπ" w:date="2023-03-03T03:18:00Z">
                    <w:rPr>
                      <w:rFonts w:ascii="Calibri" w:hAnsi="Calibri" w:cs="Calibri"/>
                      <w:color w:val="000000"/>
                    </w:rPr>
                  </w:rPrChange>
                </w:rPr>
                <w:t>261</w:t>
              </w:r>
            </w:ins>
          </w:p>
        </w:tc>
        <w:tc>
          <w:tcPr>
            <w:tcW w:w="621" w:type="dxa"/>
            <w:vAlign w:val="bottom"/>
            <w:tcPrChange w:id="9208" w:author="Στάθης Καπ" w:date="2023-03-03T06:24:00Z">
              <w:tcPr>
                <w:tcW w:w="621" w:type="dxa"/>
                <w:vAlign w:val="bottom"/>
              </w:tcPr>
            </w:tcPrChange>
          </w:tcPr>
          <w:p w14:paraId="1D099F18" w14:textId="32EA46DE" w:rsidR="00577FCD" w:rsidRPr="00AC6F02" w:rsidRDefault="00577FCD">
            <w:pPr>
              <w:jc w:val="center"/>
              <w:rPr>
                <w:ins w:id="9209" w:author="Στάθης Καπ" w:date="2023-02-26T20:57:00Z"/>
                <w:rFonts w:cstheme="minorHAnsi"/>
                <w:sz w:val="16"/>
                <w:szCs w:val="16"/>
                <w:rPrChange w:id="9210" w:author="Στάθης Καπ" w:date="2023-03-03T03:18:00Z">
                  <w:rPr>
                    <w:ins w:id="9211" w:author="Στάθης Καπ" w:date="2023-02-26T20:57:00Z"/>
                  </w:rPr>
                </w:rPrChange>
              </w:rPr>
              <w:pPrChange w:id="9212" w:author="Στάθης Καπ" w:date="2023-02-26T21:00:00Z">
                <w:pPr/>
              </w:pPrChange>
            </w:pPr>
            <w:ins w:id="9213" w:author="Στάθης Καπ" w:date="2023-03-03T00:39:00Z">
              <w:r w:rsidRPr="00AC6F02">
                <w:rPr>
                  <w:rFonts w:ascii="Calibri" w:hAnsi="Calibri" w:cs="Calibri"/>
                  <w:color w:val="000000"/>
                  <w:sz w:val="16"/>
                  <w:szCs w:val="16"/>
                  <w:rPrChange w:id="9214" w:author="Στάθης Καπ" w:date="2023-03-03T03:18:00Z">
                    <w:rPr>
                      <w:rFonts w:ascii="Calibri" w:hAnsi="Calibri" w:cs="Calibri"/>
                      <w:color w:val="000000"/>
                    </w:rPr>
                  </w:rPrChange>
                </w:rPr>
                <w:t>0.141</w:t>
              </w:r>
            </w:ins>
          </w:p>
        </w:tc>
        <w:tc>
          <w:tcPr>
            <w:tcW w:w="669" w:type="dxa"/>
            <w:vAlign w:val="center"/>
            <w:tcPrChange w:id="9215" w:author="Στάθης Καπ" w:date="2023-03-03T06:24:00Z">
              <w:tcPr>
                <w:tcW w:w="669" w:type="dxa"/>
                <w:vAlign w:val="center"/>
              </w:tcPr>
            </w:tcPrChange>
          </w:tcPr>
          <w:p w14:paraId="15290F7F" w14:textId="4155D117" w:rsidR="00577FCD" w:rsidRPr="00AC6F02" w:rsidRDefault="00577FCD">
            <w:pPr>
              <w:jc w:val="center"/>
              <w:rPr>
                <w:ins w:id="9216" w:author="Στάθης Καπ" w:date="2023-02-26T20:57:00Z"/>
                <w:rFonts w:cstheme="minorHAnsi"/>
                <w:sz w:val="16"/>
                <w:szCs w:val="16"/>
                <w:rPrChange w:id="9217" w:author="Στάθης Καπ" w:date="2023-03-03T03:18:00Z">
                  <w:rPr>
                    <w:ins w:id="9218" w:author="Στάθης Καπ" w:date="2023-02-26T20:57:00Z"/>
                  </w:rPr>
                </w:rPrChange>
              </w:rPr>
              <w:pPrChange w:id="9219" w:author="Στάθης Καπ" w:date="2023-02-26T21:00:00Z">
                <w:pPr/>
              </w:pPrChange>
            </w:pPr>
            <w:ins w:id="9220" w:author="Στάθης Καπ" w:date="2023-03-03T05:59:00Z">
              <w:r>
                <w:rPr>
                  <w:rFonts w:ascii="Calibri" w:hAnsi="Calibri" w:cs="Calibri"/>
                  <w:color w:val="000000"/>
                  <w:sz w:val="16"/>
                  <w:szCs w:val="16"/>
                </w:rPr>
                <w:t>12.42</w:t>
              </w:r>
            </w:ins>
          </w:p>
        </w:tc>
        <w:tc>
          <w:tcPr>
            <w:tcW w:w="543" w:type="dxa"/>
            <w:vAlign w:val="bottom"/>
            <w:tcPrChange w:id="9221" w:author="Στάθης Καπ" w:date="2023-03-03T06:24:00Z">
              <w:tcPr>
                <w:tcW w:w="543" w:type="dxa"/>
                <w:vAlign w:val="bottom"/>
              </w:tcPr>
            </w:tcPrChange>
          </w:tcPr>
          <w:p w14:paraId="63444251" w14:textId="537A4276" w:rsidR="00577FCD" w:rsidRPr="00AC6F02" w:rsidRDefault="00577FCD">
            <w:pPr>
              <w:jc w:val="center"/>
              <w:rPr>
                <w:ins w:id="9222" w:author="Στάθης Καπ" w:date="2023-02-26T20:57:00Z"/>
                <w:rFonts w:cstheme="minorHAnsi"/>
                <w:sz w:val="16"/>
                <w:szCs w:val="16"/>
                <w:rPrChange w:id="9223" w:author="Στάθης Καπ" w:date="2023-03-03T03:18:00Z">
                  <w:rPr>
                    <w:ins w:id="9224" w:author="Στάθης Καπ" w:date="2023-02-26T20:57:00Z"/>
                  </w:rPr>
                </w:rPrChange>
              </w:rPr>
              <w:pPrChange w:id="9225" w:author="Στάθης Καπ" w:date="2023-02-26T21:00:00Z">
                <w:pPr/>
              </w:pPrChange>
            </w:pPr>
            <w:ins w:id="9226" w:author="Στάθης Καπ" w:date="2023-03-03T00:39:00Z">
              <w:r w:rsidRPr="00AC6F02">
                <w:rPr>
                  <w:rFonts w:ascii="Calibri" w:hAnsi="Calibri" w:cs="Calibri"/>
                  <w:color w:val="000000"/>
                  <w:sz w:val="16"/>
                  <w:szCs w:val="16"/>
                  <w:rPrChange w:id="9227" w:author="Στάθης Καπ" w:date="2023-03-03T03:18:00Z">
                    <w:rPr>
                      <w:rFonts w:ascii="Calibri" w:hAnsi="Calibri" w:cs="Calibri"/>
                      <w:color w:val="000000"/>
                    </w:rPr>
                  </w:rPrChange>
                </w:rPr>
                <w:t>251</w:t>
              </w:r>
            </w:ins>
          </w:p>
        </w:tc>
        <w:tc>
          <w:tcPr>
            <w:tcW w:w="621" w:type="dxa"/>
            <w:vAlign w:val="bottom"/>
            <w:tcPrChange w:id="9228" w:author="Στάθης Καπ" w:date="2023-03-03T06:24:00Z">
              <w:tcPr>
                <w:tcW w:w="621" w:type="dxa"/>
                <w:vAlign w:val="bottom"/>
              </w:tcPr>
            </w:tcPrChange>
          </w:tcPr>
          <w:p w14:paraId="4CB10CB2" w14:textId="14548555" w:rsidR="00577FCD" w:rsidRPr="00AC6F02" w:rsidRDefault="00577FCD">
            <w:pPr>
              <w:jc w:val="center"/>
              <w:rPr>
                <w:ins w:id="9229" w:author="Στάθης Καπ" w:date="2023-02-26T20:57:00Z"/>
                <w:rFonts w:cstheme="minorHAnsi"/>
                <w:sz w:val="16"/>
                <w:szCs w:val="16"/>
                <w:rPrChange w:id="9230" w:author="Στάθης Καπ" w:date="2023-03-03T03:18:00Z">
                  <w:rPr>
                    <w:ins w:id="9231" w:author="Στάθης Καπ" w:date="2023-02-26T20:57:00Z"/>
                  </w:rPr>
                </w:rPrChange>
              </w:rPr>
              <w:pPrChange w:id="9232" w:author="Στάθης Καπ" w:date="2023-02-26T21:00:00Z">
                <w:pPr/>
              </w:pPrChange>
            </w:pPr>
            <w:ins w:id="9233" w:author="Στάθης Καπ" w:date="2023-03-03T00:39:00Z">
              <w:r w:rsidRPr="00AC6F02">
                <w:rPr>
                  <w:rFonts w:ascii="Calibri" w:hAnsi="Calibri" w:cs="Calibri"/>
                  <w:color w:val="000000"/>
                  <w:sz w:val="16"/>
                  <w:szCs w:val="16"/>
                  <w:rPrChange w:id="9234" w:author="Στάθης Καπ" w:date="2023-03-03T03:18:00Z">
                    <w:rPr>
                      <w:rFonts w:ascii="Calibri" w:hAnsi="Calibri" w:cs="Calibri"/>
                      <w:color w:val="000000"/>
                    </w:rPr>
                  </w:rPrChange>
                </w:rPr>
                <w:t>0.123</w:t>
              </w:r>
            </w:ins>
          </w:p>
        </w:tc>
        <w:tc>
          <w:tcPr>
            <w:tcW w:w="669" w:type="dxa"/>
            <w:vAlign w:val="center"/>
            <w:tcPrChange w:id="9235" w:author="Στάθης Καπ" w:date="2023-03-03T06:24:00Z">
              <w:tcPr>
                <w:tcW w:w="669" w:type="dxa"/>
                <w:vAlign w:val="center"/>
              </w:tcPr>
            </w:tcPrChange>
          </w:tcPr>
          <w:p w14:paraId="3F40D863" w14:textId="1B784DE7" w:rsidR="00577FCD" w:rsidRPr="00AC6F02" w:rsidRDefault="00577FCD">
            <w:pPr>
              <w:jc w:val="center"/>
              <w:rPr>
                <w:ins w:id="9236" w:author="Στάθης Καπ" w:date="2023-02-26T20:57:00Z"/>
                <w:rFonts w:cstheme="minorHAnsi"/>
                <w:sz w:val="16"/>
                <w:szCs w:val="16"/>
                <w:rPrChange w:id="9237" w:author="Στάθης Καπ" w:date="2023-03-03T03:18:00Z">
                  <w:rPr>
                    <w:ins w:id="9238" w:author="Στάθης Καπ" w:date="2023-02-26T20:57:00Z"/>
                  </w:rPr>
                </w:rPrChange>
              </w:rPr>
              <w:pPrChange w:id="9239" w:author="Στάθης Καπ" w:date="2023-02-26T21:00:00Z">
                <w:pPr/>
              </w:pPrChange>
            </w:pPr>
            <w:ins w:id="9240" w:author="Στάθης Καπ" w:date="2023-03-03T04:44:00Z">
              <w:r>
                <w:rPr>
                  <w:rFonts w:ascii="Calibri" w:hAnsi="Calibri" w:cstheme="minorHAnsi"/>
                  <w:color w:val="000000"/>
                  <w:sz w:val="16"/>
                  <w:szCs w:val="16"/>
                </w:rPr>
                <w:t>3.83</w:t>
              </w:r>
            </w:ins>
          </w:p>
        </w:tc>
        <w:tc>
          <w:tcPr>
            <w:tcW w:w="508" w:type="dxa"/>
            <w:vAlign w:val="bottom"/>
            <w:tcPrChange w:id="9241" w:author="Στάθης Καπ" w:date="2023-03-03T06:24:00Z">
              <w:tcPr>
                <w:tcW w:w="508" w:type="dxa"/>
                <w:vAlign w:val="bottom"/>
              </w:tcPr>
            </w:tcPrChange>
          </w:tcPr>
          <w:p w14:paraId="35BA31FF" w14:textId="6A0A64E8" w:rsidR="00577FCD" w:rsidRPr="00AC6F02" w:rsidRDefault="00577FCD">
            <w:pPr>
              <w:jc w:val="center"/>
              <w:rPr>
                <w:ins w:id="9242" w:author="Στάθης Καπ" w:date="2023-02-26T20:57:00Z"/>
                <w:rFonts w:cstheme="minorHAnsi"/>
                <w:sz w:val="16"/>
                <w:szCs w:val="16"/>
                <w:rPrChange w:id="9243" w:author="Στάθης Καπ" w:date="2023-03-03T03:18:00Z">
                  <w:rPr>
                    <w:ins w:id="9244" w:author="Στάθης Καπ" w:date="2023-02-26T20:57:00Z"/>
                  </w:rPr>
                </w:rPrChange>
              </w:rPr>
              <w:pPrChange w:id="9245" w:author="Στάθης Καπ" w:date="2023-02-26T21:00:00Z">
                <w:pPr/>
              </w:pPrChange>
            </w:pPr>
            <w:ins w:id="9246" w:author="Στάθης Καπ" w:date="2023-03-03T00:39:00Z">
              <w:r w:rsidRPr="00AC6F02">
                <w:rPr>
                  <w:rFonts w:ascii="Calibri" w:hAnsi="Calibri" w:cs="Calibri"/>
                  <w:color w:val="000000"/>
                  <w:sz w:val="16"/>
                  <w:szCs w:val="16"/>
                  <w:rPrChange w:id="9247" w:author="Στάθης Καπ" w:date="2023-03-03T03:18:00Z">
                    <w:rPr>
                      <w:rFonts w:ascii="Calibri" w:hAnsi="Calibri" w:cs="Calibri"/>
                      <w:color w:val="000000"/>
                    </w:rPr>
                  </w:rPrChange>
                </w:rPr>
                <w:t>229</w:t>
              </w:r>
            </w:ins>
          </w:p>
        </w:tc>
        <w:tc>
          <w:tcPr>
            <w:tcW w:w="541" w:type="dxa"/>
            <w:vAlign w:val="bottom"/>
            <w:tcPrChange w:id="9248" w:author="Στάθης Καπ" w:date="2023-03-03T06:24:00Z">
              <w:tcPr>
                <w:tcW w:w="541" w:type="dxa"/>
                <w:vAlign w:val="bottom"/>
              </w:tcPr>
            </w:tcPrChange>
          </w:tcPr>
          <w:p w14:paraId="73CD7676" w14:textId="2BCE0F58" w:rsidR="00577FCD" w:rsidRPr="00AC6F02" w:rsidRDefault="00577FCD">
            <w:pPr>
              <w:jc w:val="center"/>
              <w:rPr>
                <w:ins w:id="9249" w:author="Στάθης Καπ" w:date="2023-02-26T20:58:00Z"/>
                <w:rFonts w:cstheme="minorHAnsi"/>
                <w:sz w:val="16"/>
                <w:szCs w:val="16"/>
                <w:rPrChange w:id="9250" w:author="Στάθης Καπ" w:date="2023-03-03T03:18:00Z">
                  <w:rPr>
                    <w:ins w:id="9251" w:author="Στάθης Καπ" w:date="2023-02-26T20:58:00Z"/>
                  </w:rPr>
                </w:rPrChange>
              </w:rPr>
              <w:pPrChange w:id="9252" w:author="Στάθης Καπ" w:date="2023-02-26T21:00:00Z">
                <w:pPr/>
              </w:pPrChange>
            </w:pPr>
            <w:ins w:id="9253" w:author="Στάθης Καπ" w:date="2023-03-03T00:39:00Z">
              <w:r w:rsidRPr="00AC6F02">
                <w:rPr>
                  <w:rFonts w:ascii="Calibri" w:hAnsi="Calibri" w:cs="Calibri"/>
                  <w:color w:val="000000"/>
                  <w:sz w:val="16"/>
                  <w:szCs w:val="16"/>
                  <w:rPrChange w:id="9254" w:author="Στάθης Καπ" w:date="2023-03-03T03:18:00Z">
                    <w:rPr>
                      <w:rFonts w:ascii="Calibri" w:hAnsi="Calibri" w:cs="Calibri"/>
                      <w:color w:val="000000"/>
                    </w:rPr>
                  </w:rPrChange>
                </w:rPr>
                <w:t>0.123</w:t>
              </w:r>
            </w:ins>
          </w:p>
        </w:tc>
        <w:tc>
          <w:tcPr>
            <w:tcW w:w="589" w:type="dxa"/>
            <w:vAlign w:val="center"/>
            <w:tcPrChange w:id="9255" w:author="Στάθης Καπ" w:date="2023-03-03T06:24:00Z">
              <w:tcPr>
                <w:tcW w:w="589" w:type="dxa"/>
                <w:vAlign w:val="center"/>
              </w:tcPr>
            </w:tcPrChange>
          </w:tcPr>
          <w:p w14:paraId="50455EC7" w14:textId="70D511A9" w:rsidR="00577FCD" w:rsidRPr="00AC6F02" w:rsidRDefault="00577FCD">
            <w:pPr>
              <w:jc w:val="center"/>
              <w:rPr>
                <w:ins w:id="9256" w:author="Στάθης Καπ" w:date="2023-02-26T20:58:00Z"/>
                <w:rFonts w:cstheme="minorHAnsi"/>
                <w:sz w:val="16"/>
                <w:szCs w:val="16"/>
                <w:rPrChange w:id="9257" w:author="Στάθης Καπ" w:date="2023-03-03T03:18:00Z">
                  <w:rPr>
                    <w:ins w:id="9258" w:author="Στάθης Καπ" w:date="2023-02-26T20:58:00Z"/>
                  </w:rPr>
                </w:rPrChange>
              </w:rPr>
              <w:pPrChange w:id="9259" w:author="Στάθης Καπ" w:date="2023-02-26T21:00:00Z">
                <w:pPr/>
              </w:pPrChange>
            </w:pPr>
            <w:ins w:id="9260" w:author="Στάθης Καπ" w:date="2023-03-03T04:44:00Z">
              <w:r>
                <w:rPr>
                  <w:rFonts w:ascii="Calibri" w:hAnsi="Calibri" w:cstheme="minorHAnsi"/>
                  <w:color w:val="000000"/>
                  <w:sz w:val="16"/>
                  <w:szCs w:val="16"/>
                </w:rPr>
                <w:t>12.26</w:t>
              </w:r>
            </w:ins>
          </w:p>
        </w:tc>
        <w:tc>
          <w:tcPr>
            <w:tcW w:w="463" w:type="dxa"/>
            <w:vAlign w:val="bottom"/>
            <w:tcPrChange w:id="9261" w:author="Στάθης Καπ" w:date="2023-03-03T06:24:00Z">
              <w:tcPr>
                <w:tcW w:w="463" w:type="dxa"/>
                <w:vAlign w:val="bottom"/>
              </w:tcPr>
            </w:tcPrChange>
          </w:tcPr>
          <w:p w14:paraId="5343F2DC" w14:textId="08B4D125" w:rsidR="00577FCD" w:rsidRPr="00AC6F02" w:rsidRDefault="00577FCD">
            <w:pPr>
              <w:jc w:val="center"/>
              <w:rPr>
                <w:ins w:id="9262" w:author="Στάθης Καπ" w:date="2023-02-26T20:58:00Z"/>
                <w:rFonts w:cstheme="minorHAnsi"/>
                <w:sz w:val="16"/>
                <w:szCs w:val="16"/>
                <w:rPrChange w:id="9263" w:author="Στάθης Καπ" w:date="2023-03-03T03:18:00Z">
                  <w:rPr>
                    <w:ins w:id="9264" w:author="Στάθης Καπ" w:date="2023-02-26T20:58:00Z"/>
                  </w:rPr>
                </w:rPrChange>
              </w:rPr>
              <w:pPrChange w:id="9265" w:author="Στάθης Καπ" w:date="2023-02-26T21:00:00Z">
                <w:pPr/>
              </w:pPrChange>
            </w:pPr>
            <w:ins w:id="9266" w:author="Στάθης Καπ" w:date="2023-03-03T00:40:00Z">
              <w:r w:rsidRPr="00AC6F02">
                <w:rPr>
                  <w:rFonts w:ascii="Calibri" w:hAnsi="Calibri" w:cs="Calibri"/>
                  <w:color w:val="000000"/>
                  <w:sz w:val="16"/>
                  <w:szCs w:val="16"/>
                  <w:rPrChange w:id="9267" w:author="Στάθης Καπ" w:date="2023-03-03T03:18:00Z">
                    <w:rPr>
                      <w:rFonts w:ascii="Calibri" w:hAnsi="Calibri" w:cs="Calibri"/>
                      <w:color w:val="000000"/>
                    </w:rPr>
                  </w:rPrChange>
                </w:rPr>
                <w:t>251</w:t>
              </w:r>
            </w:ins>
          </w:p>
        </w:tc>
        <w:tc>
          <w:tcPr>
            <w:tcW w:w="541" w:type="dxa"/>
            <w:vAlign w:val="bottom"/>
            <w:tcPrChange w:id="9268" w:author="Στάθης Καπ" w:date="2023-03-03T06:24:00Z">
              <w:tcPr>
                <w:tcW w:w="541" w:type="dxa"/>
                <w:vAlign w:val="bottom"/>
              </w:tcPr>
            </w:tcPrChange>
          </w:tcPr>
          <w:p w14:paraId="2AAEE716" w14:textId="1BC81EBB" w:rsidR="00577FCD" w:rsidRPr="00AC6F02" w:rsidRDefault="00577FCD">
            <w:pPr>
              <w:jc w:val="center"/>
              <w:rPr>
                <w:ins w:id="9269" w:author="Στάθης Καπ" w:date="2023-02-26T21:00:00Z"/>
                <w:rFonts w:cstheme="minorHAnsi"/>
                <w:sz w:val="16"/>
                <w:szCs w:val="16"/>
                <w:rPrChange w:id="9270" w:author="Στάθης Καπ" w:date="2023-03-03T03:18:00Z">
                  <w:rPr>
                    <w:ins w:id="9271" w:author="Στάθης Καπ" w:date="2023-02-26T21:00:00Z"/>
                  </w:rPr>
                </w:rPrChange>
              </w:rPr>
              <w:pPrChange w:id="9272" w:author="Στάθης Καπ" w:date="2023-02-26T21:00:00Z">
                <w:pPr/>
              </w:pPrChange>
            </w:pPr>
            <w:ins w:id="9273" w:author="Στάθης Καπ" w:date="2023-03-03T00:40:00Z">
              <w:r w:rsidRPr="00AC6F02">
                <w:rPr>
                  <w:rFonts w:ascii="Calibri" w:hAnsi="Calibri" w:cs="Calibri"/>
                  <w:color w:val="000000"/>
                  <w:sz w:val="16"/>
                  <w:szCs w:val="16"/>
                  <w:rPrChange w:id="9274" w:author="Στάθης Καπ" w:date="2023-03-03T03:18:00Z">
                    <w:rPr>
                      <w:rFonts w:ascii="Calibri" w:hAnsi="Calibri" w:cs="Calibri"/>
                      <w:color w:val="000000"/>
                    </w:rPr>
                  </w:rPrChange>
                </w:rPr>
                <w:t>0.125</w:t>
              </w:r>
            </w:ins>
          </w:p>
        </w:tc>
        <w:tc>
          <w:tcPr>
            <w:tcW w:w="589" w:type="dxa"/>
            <w:vAlign w:val="center"/>
            <w:tcPrChange w:id="9275" w:author="Στάθης Καπ" w:date="2023-03-03T06:24:00Z">
              <w:tcPr>
                <w:tcW w:w="589" w:type="dxa"/>
                <w:vAlign w:val="center"/>
              </w:tcPr>
            </w:tcPrChange>
          </w:tcPr>
          <w:p w14:paraId="0438D1AC" w14:textId="577D77C0" w:rsidR="00577FCD" w:rsidRPr="00AC6F02" w:rsidRDefault="00577FCD">
            <w:pPr>
              <w:jc w:val="center"/>
              <w:rPr>
                <w:ins w:id="9276" w:author="Στάθης Καπ" w:date="2023-02-26T21:00:00Z"/>
                <w:rFonts w:cstheme="minorHAnsi"/>
                <w:sz w:val="16"/>
                <w:szCs w:val="16"/>
                <w:rPrChange w:id="9277" w:author="Στάθης Καπ" w:date="2023-03-03T03:18:00Z">
                  <w:rPr>
                    <w:ins w:id="9278" w:author="Στάθης Καπ" w:date="2023-02-26T21:00:00Z"/>
                  </w:rPr>
                </w:rPrChange>
              </w:rPr>
              <w:pPrChange w:id="9279" w:author="Στάθης Καπ" w:date="2023-02-26T21:00:00Z">
                <w:pPr/>
              </w:pPrChange>
            </w:pPr>
            <w:ins w:id="9280" w:author="Στάθης Καπ" w:date="2023-03-03T04:45:00Z">
              <w:r>
                <w:rPr>
                  <w:rFonts w:ascii="Calibri" w:hAnsi="Calibri" w:cstheme="minorHAnsi"/>
                  <w:color w:val="000000"/>
                  <w:sz w:val="16"/>
                  <w:szCs w:val="16"/>
                </w:rPr>
                <w:t>3.83</w:t>
              </w:r>
            </w:ins>
          </w:p>
        </w:tc>
      </w:tr>
      <w:tr w:rsidR="00F03C40" w14:paraId="79802C1E" w14:textId="12D0664A" w:rsidTr="00F03C40">
        <w:trPr>
          <w:ins w:id="9281" w:author="Στάθης Καπ" w:date="2023-02-26T20:57:00Z"/>
        </w:trPr>
        <w:tc>
          <w:tcPr>
            <w:tcW w:w="515" w:type="dxa"/>
            <w:tcBorders>
              <w:top w:val="nil"/>
              <w:bottom w:val="nil"/>
              <w:right w:val="single" w:sz="4" w:space="0" w:color="auto"/>
            </w:tcBorders>
            <w:shd w:val="clear" w:color="auto" w:fill="E7E6E6" w:themeFill="background2"/>
            <w:vAlign w:val="center"/>
            <w:tcPrChange w:id="9282" w:author="Στάθης Καπ" w:date="2023-03-03T06:24:00Z">
              <w:tcPr>
                <w:tcW w:w="515" w:type="dxa"/>
                <w:shd w:val="clear" w:color="auto" w:fill="E7E6E6" w:themeFill="background2"/>
                <w:vAlign w:val="center"/>
              </w:tcPr>
            </w:tcPrChange>
          </w:tcPr>
          <w:p w14:paraId="427B24BF" w14:textId="34563D1C" w:rsidR="00577FCD" w:rsidRPr="00AC6F02" w:rsidRDefault="00577FCD">
            <w:pPr>
              <w:jc w:val="center"/>
              <w:rPr>
                <w:ins w:id="9283" w:author="Στάθης Καπ" w:date="2023-02-26T20:57:00Z"/>
                <w:sz w:val="16"/>
                <w:szCs w:val="16"/>
                <w:rPrChange w:id="9284" w:author="Στάθης Καπ" w:date="2023-03-03T03:18:00Z">
                  <w:rPr>
                    <w:ins w:id="9285" w:author="Στάθης Καπ" w:date="2023-02-26T20:57:00Z"/>
                  </w:rPr>
                </w:rPrChange>
              </w:rPr>
              <w:pPrChange w:id="9286" w:author="Στάθης Καπ" w:date="2023-02-26T21:00:00Z">
                <w:pPr/>
              </w:pPrChange>
            </w:pPr>
            <w:ins w:id="9287" w:author="Στάθης Καπ" w:date="2023-02-27T03:02:00Z">
              <w:r w:rsidRPr="00AC6F02">
                <w:rPr>
                  <w:sz w:val="16"/>
                  <w:szCs w:val="16"/>
                  <w:rPrChange w:id="9288" w:author="Στάθης Καπ" w:date="2023-03-03T03:18:00Z">
                    <w:rPr>
                      <w:sz w:val="18"/>
                      <w:szCs w:val="18"/>
                    </w:rPr>
                  </w:rPrChange>
                </w:rPr>
                <w:t>p</w:t>
              </w:r>
            </w:ins>
            <w:ins w:id="9289" w:author="Στάθης Καπ" w:date="2023-02-26T20:57:00Z">
              <w:r w:rsidRPr="00AC6F02">
                <w:rPr>
                  <w:sz w:val="16"/>
                  <w:szCs w:val="16"/>
                  <w:rPrChange w:id="9290" w:author="Στάθης Καπ" w:date="2023-03-03T03:18:00Z">
                    <w:rPr>
                      <w:sz w:val="18"/>
                      <w:szCs w:val="18"/>
                    </w:rPr>
                  </w:rPrChange>
                </w:rPr>
                <w:t>r08</w:t>
              </w:r>
            </w:ins>
          </w:p>
        </w:tc>
        <w:tc>
          <w:tcPr>
            <w:tcW w:w="560" w:type="dxa"/>
            <w:tcBorders>
              <w:left w:val="single" w:sz="4" w:space="0" w:color="auto"/>
            </w:tcBorders>
            <w:tcPrChange w:id="9291" w:author="Στάθης Καπ" w:date="2023-03-03T06:24:00Z">
              <w:tcPr>
                <w:tcW w:w="560" w:type="dxa"/>
              </w:tcPr>
            </w:tcPrChange>
          </w:tcPr>
          <w:p w14:paraId="093D8E34" w14:textId="4DDAA808" w:rsidR="00577FCD" w:rsidRPr="00AC6F02" w:rsidRDefault="00577FCD">
            <w:pPr>
              <w:jc w:val="center"/>
              <w:rPr>
                <w:ins w:id="9292" w:author="Στάθης Καπ" w:date="2023-02-26T20:57:00Z"/>
                <w:rFonts w:cstheme="minorHAnsi"/>
                <w:sz w:val="16"/>
                <w:szCs w:val="16"/>
                <w:rPrChange w:id="9293" w:author="Στάθης Καπ" w:date="2023-03-03T03:18:00Z">
                  <w:rPr>
                    <w:ins w:id="9294" w:author="Στάθης Καπ" w:date="2023-02-26T20:57:00Z"/>
                  </w:rPr>
                </w:rPrChange>
              </w:rPr>
              <w:pPrChange w:id="9295" w:author="Στάθης Καπ" w:date="2023-02-26T21:00:00Z">
                <w:pPr/>
              </w:pPrChange>
            </w:pPr>
            <w:ins w:id="9296" w:author="Στάθης Καπ" w:date="2023-02-26T21:04:00Z">
              <w:r w:rsidRPr="00AC6F02">
                <w:rPr>
                  <w:rFonts w:cstheme="minorHAnsi"/>
                  <w:sz w:val="16"/>
                  <w:szCs w:val="16"/>
                  <w:rPrChange w:id="9297" w:author="Στάθης Καπ" w:date="2023-03-03T03:18:00Z">
                    <w:rPr>
                      <w:rFonts w:cstheme="minorHAnsi"/>
                      <w:sz w:val="20"/>
                      <w:szCs w:val="20"/>
                    </w:rPr>
                  </w:rPrChange>
                </w:rPr>
                <w:t>463</w:t>
              </w:r>
            </w:ins>
          </w:p>
        </w:tc>
        <w:tc>
          <w:tcPr>
            <w:tcW w:w="855" w:type="dxa"/>
            <w:tcPrChange w:id="9298" w:author="Στάθης Καπ" w:date="2023-03-03T06:24:00Z">
              <w:tcPr>
                <w:tcW w:w="855" w:type="dxa"/>
              </w:tcPr>
            </w:tcPrChange>
          </w:tcPr>
          <w:p w14:paraId="19851A10" w14:textId="631BC961" w:rsidR="00577FCD" w:rsidRPr="00AC6F02" w:rsidRDefault="00577FCD">
            <w:pPr>
              <w:jc w:val="center"/>
              <w:rPr>
                <w:ins w:id="9299" w:author="Στάθης Καπ" w:date="2023-02-26T20:57:00Z"/>
                <w:rFonts w:cstheme="minorHAnsi"/>
                <w:sz w:val="16"/>
                <w:szCs w:val="16"/>
                <w:rPrChange w:id="9300" w:author="Στάθης Καπ" w:date="2023-03-03T03:18:00Z">
                  <w:rPr>
                    <w:ins w:id="9301" w:author="Στάθης Καπ" w:date="2023-02-26T20:57:00Z"/>
                  </w:rPr>
                </w:rPrChange>
              </w:rPr>
              <w:pPrChange w:id="9302" w:author="Στάθης Καπ" w:date="2023-02-26T21:00:00Z">
                <w:pPr/>
              </w:pPrChange>
            </w:pPr>
            <w:ins w:id="9303" w:author="Στάθης Καπ" w:date="2023-02-26T21:07:00Z">
              <w:r w:rsidRPr="00AC6F02">
                <w:rPr>
                  <w:rFonts w:cstheme="minorHAnsi"/>
                  <w:sz w:val="16"/>
                  <w:szCs w:val="16"/>
                  <w:rPrChange w:id="9304" w:author="Στάθης Καπ" w:date="2023-03-03T03:18:00Z">
                    <w:rPr>
                      <w:rFonts w:cstheme="minorHAnsi"/>
                      <w:sz w:val="20"/>
                      <w:szCs w:val="20"/>
                    </w:rPr>
                  </w:rPrChange>
                </w:rPr>
                <w:t>463</w:t>
              </w:r>
            </w:ins>
          </w:p>
        </w:tc>
        <w:tc>
          <w:tcPr>
            <w:tcW w:w="544" w:type="dxa"/>
            <w:vAlign w:val="bottom"/>
            <w:tcPrChange w:id="9305" w:author="Στάθης Καπ" w:date="2023-03-03T06:24:00Z">
              <w:tcPr>
                <w:tcW w:w="544" w:type="dxa"/>
                <w:vAlign w:val="bottom"/>
              </w:tcPr>
            </w:tcPrChange>
          </w:tcPr>
          <w:p w14:paraId="2245A1FE" w14:textId="60AD8BE3" w:rsidR="00577FCD" w:rsidRPr="00AC6F02" w:rsidRDefault="00577FCD">
            <w:pPr>
              <w:jc w:val="center"/>
              <w:rPr>
                <w:ins w:id="9306" w:author="Στάθης Καπ" w:date="2023-02-26T20:57:00Z"/>
                <w:rFonts w:cstheme="minorHAnsi"/>
                <w:sz w:val="16"/>
                <w:szCs w:val="16"/>
                <w:rPrChange w:id="9307" w:author="Στάθης Καπ" w:date="2023-03-03T03:18:00Z">
                  <w:rPr>
                    <w:ins w:id="9308" w:author="Στάθης Καπ" w:date="2023-02-26T20:57:00Z"/>
                  </w:rPr>
                </w:rPrChange>
              </w:rPr>
              <w:pPrChange w:id="9309" w:author="Στάθης Καπ" w:date="2023-02-26T21:00:00Z">
                <w:pPr/>
              </w:pPrChange>
            </w:pPr>
            <w:ins w:id="9310" w:author="Στάθης Καπ" w:date="2023-03-03T00:39:00Z">
              <w:r w:rsidRPr="00AC6F02">
                <w:rPr>
                  <w:rFonts w:ascii="Calibri" w:hAnsi="Calibri" w:cs="Calibri"/>
                  <w:color w:val="000000"/>
                  <w:sz w:val="16"/>
                  <w:szCs w:val="16"/>
                  <w:rPrChange w:id="9311" w:author="Στάθης Καπ" w:date="2023-03-03T03:18:00Z">
                    <w:rPr>
                      <w:rFonts w:ascii="Calibri" w:hAnsi="Calibri" w:cs="Calibri"/>
                      <w:color w:val="000000"/>
                    </w:rPr>
                  </w:rPrChange>
                </w:rPr>
                <w:t>447</w:t>
              </w:r>
            </w:ins>
          </w:p>
        </w:tc>
        <w:tc>
          <w:tcPr>
            <w:tcW w:w="621" w:type="dxa"/>
            <w:vAlign w:val="bottom"/>
            <w:tcPrChange w:id="9312" w:author="Στάθης Καπ" w:date="2023-03-03T06:24:00Z">
              <w:tcPr>
                <w:tcW w:w="621" w:type="dxa"/>
                <w:vAlign w:val="bottom"/>
              </w:tcPr>
            </w:tcPrChange>
          </w:tcPr>
          <w:p w14:paraId="6464605E" w14:textId="7CDC6A1D" w:rsidR="00577FCD" w:rsidRPr="00AC6F02" w:rsidRDefault="00577FCD">
            <w:pPr>
              <w:jc w:val="center"/>
              <w:rPr>
                <w:ins w:id="9313" w:author="Στάθης Καπ" w:date="2023-02-26T20:57:00Z"/>
                <w:rFonts w:cstheme="minorHAnsi"/>
                <w:sz w:val="16"/>
                <w:szCs w:val="16"/>
                <w:rPrChange w:id="9314" w:author="Στάθης Καπ" w:date="2023-03-03T03:18:00Z">
                  <w:rPr>
                    <w:ins w:id="9315" w:author="Στάθης Καπ" w:date="2023-02-26T20:57:00Z"/>
                  </w:rPr>
                </w:rPrChange>
              </w:rPr>
              <w:pPrChange w:id="9316" w:author="Στάθης Καπ" w:date="2023-02-26T21:00:00Z">
                <w:pPr/>
              </w:pPrChange>
            </w:pPr>
            <w:ins w:id="9317" w:author="Στάθης Καπ" w:date="2023-03-03T00:39:00Z">
              <w:r w:rsidRPr="00AC6F02">
                <w:rPr>
                  <w:rFonts w:ascii="Calibri" w:hAnsi="Calibri" w:cs="Calibri"/>
                  <w:color w:val="000000"/>
                  <w:sz w:val="16"/>
                  <w:szCs w:val="16"/>
                  <w:rPrChange w:id="9318" w:author="Στάθης Καπ" w:date="2023-03-03T03:18:00Z">
                    <w:rPr>
                      <w:rFonts w:ascii="Calibri" w:hAnsi="Calibri" w:cs="Calibri"/>
                      <w:color w:val="000000"/>
                    </w:rPr>
                  </w:rPrChange>
                </w:rPr>
                <w:t>0.508</w:t>
              </w:r>
            </w:ins>
          </w:p>
        </w:tc>
        <w:tc>
          <w:tcPr>
            <w:tcW w:w="669" w:type="dxa"/>
            <w:vAlign w:val="center"/>
            <w:tcPrChange w:id="9319" w:author="Στάθης Καπ" w:date="2023-03-03T06:24:00Z">
              <w:tcPr>
                <w:tcW w:w="669" w:type="dxa"/>
                <w:vAlign w:val="center"/>
              </w:tcPr>
            </w:tcPrChange>
          </w:tcPr>
          <w:p w14:paraId="79D1E0D8" w14:textId="72018451" w:rsidR="00577FCD" w:rsidRPr="00AC6F02" w:rsidRDefault="00577FCD">
            <w:pPr>
              <w:jc w:val="center"/>
              <w:rPr>
                <w:ins w:id="9320" w:author="Στάθης Καπ" w:date="2023-02-26T20:57:00Z"/>
                <w:rFonts w:cstheme="minorHAnsi"/>
                <w:sz w:val="16"/>
                <w:szCs w:val="16"/>
                <w:rPrChange w:id="9321" w:author="Στάθης Καπ" w:date="2023-03-03T03:18:00Z">
                  <w:rPr>
                    <w:ins w:id="9322" w:author="Στάθης Καπ" w:date="2023-02-26T20:57:00Z"/>
                  </w:rPr>
                </w:rPrChange>
              </w:rPr>
              <w:pPrChange w:id="9323" w:author="Στάθης Καπ" w:date="2023-02-26T21:00:00Z">
                <w:pPr/>
              </w:pPrChange>
            </w:pPr>
            <w:ins w:id="9324" w:author="Στάθης Καπ" w:date="2023-03-03T05:59:00Z">
              <w:r>
                <w:rPr>
                  <w:rFonts w:ascii="Calibri" w:hAnsi="Calibri" w:cs="Calibri"/>
                  <w:color w:val="000000"/>
                  <w:sz w:val="16"/>
                  <w:szCs w:val="16"/>
                </w:rPr>
                <w:t>3.46</w:t>
              </w:r>
            </w:ins>
          </w:p>
        </w:tc>
        <w:tc>
          <w:tcPr>
            <w:tcW w:w="543" w:type="dxa"/>
            <w:vAlign w:val="bottom"/>
            <w:tcPrChange w:id="9325" w:author="Στάθης Καπ" w:date="2023-03-03T06:24:00Z">
              <w:tcPr>
                <w:tcW w:w="543" w:type="dxa"/>
                <w:vAlign w:val="bottom"/>
              </w:tcPr>
            </w:tcPrChange>
          </w:tcPr>
          <w:p w14:paraId="03ABB17D" w14:textId="098BC6E7" w:rsidR="00577FCD" w:rsidRPr="00AC6F02" w:rsidRDefault="00577FCD">
            <w:pPr>
              <w:jc w:val="center"/>
              <w:rPr>
                <w:ins w:id="9326" w:author="Στάθης Καπ" w:date="2023-02-26T20:57:00Z"/>
                <w:rFonts w:cstheme="minorHAnsi"/>
                <w:sz w:val="16"/>
                <w:szCs w:val="16"/>
                <w:rPrChange w:id="9327" w:author="Στάθης Καπ" w:date="2023-03-03T03:18:00Z">
                  <w:rPr>
                    <w:ins w:id="9328" w:author="Στάθης Καπ" w:date="2023-02-26T20:57:00Z"/>
                  </w:rPr>
                </w:rPrChange>
              </w:rPr>
              <w:pPrChange w:id="9329" w:author="Στάθης Καπ" w:date="2023-02-26T21:00:00Z">
                <w:pPr/>
              </w:pPrChange>
            </w:pPr>
            <w:ins w:id="9330" w:author="Στάθης Καπ" w:date="2023-03-03T00:39:00Z">
              <w:r w:rsidRPr="00AC6F02">
                <w:rPr>
                  <w:rFonts w:ascii="Calibri" w:hAnsi="Calibri" w:cs="Calibri"/>
                  <w:color w:val="000000"/>
                  <w:sz w:val="16"/>
                  <w:szCs w:val="16"/>
                  <w:rPrChange w:id="9331" w:author="Στάθης Καπ" w:date="2023-03-03T03:18:00Z">
                    <w:rPr>
                      <w:rFonts w:ascii="Calibri" w:hAnsi="Calibri" w:cs="Calibri"/>
                      <w:color w:val="000000"/>
                    </w:rPr>
                  </w:rPrChange>
                </w:rPr>
                <w:t>389</w:t>
              </w:r>
            </w:ins>
          </w:p>
        </w:tc>
        <w:tc>
          <w:tcPr>
            <w:tcW w:w="621" w:type="dxa"/>
            <w:vAlign w:val="bottom"/>
            <w:tcPrChange w:id="9332" w:author="Στάθης Καπ" w:date="2023-03-03T06:24:00Z">
              <w:tcPr>
                <w:tcW w:w="621" w:type="dxa"/>
                <w:vAlign w:val="bottom"/>
              </w:tcPr>
            </w:tcPrChange>
          </w:tcPr>
          <w:p w14:paraId="6CC4B4FD" w14:textId="525A4829" w:rsidR="00577FCD" w:rsidRPr="00AC6F02" w:rsidRDefault="00577FCD">
            <w:pPr>
              <w:jc w:val="center"/>
              <w:rPr>
                <w:ins w:id="9333" w:author="Στάθης Καπ" w:date="2023-02-26T20:57:00Z"/>
                <w:rFonts w:cstheme="minorHAnsi"/>
                <w:sz w:val="16"/>
                <w:szCs w:val="16"/>
                <w:rPrChange w:id="9334" w:author="Στάθης Καπ" w:date="2023-03-03T03:18:00Z">
                  <w:rPr>
                    <w:ins w:id="9335" w:author="Στάθης Καπ" w:date="2023-02-26T20:57:00Z"/>
                  </w:rPr>
                </w:rPrChange>
              </w:rPr>
              <w:pPrChange w:id="9336" w:author="Στάθης Καπ" w:date="2023-02-26T21:00:00Z">
                <w:pPr/>
              </w:pPrChange>
            </w:pPr>
            <w:ins w:id="9337" w:author="Στάθης Καπ" w:date="2023-03-03T00:39:00Z">
              <w:r w:rsidRPr="00AC6F02">
                <w:rPr>
                  <w:rFonts w:ascii="Calibri" w:hAnsi="Calibri" w:cs="Calibri"/>
                  <w:color w:val="000000"/>
                  <w:sz w:val="16"/>
                  <w:szCs w:val="16"/>
                  <w:rPrChange w:id="9338" w:author="Στάθης Καπ" w:date="2023-03-03T03:18:00Z">
                    <w:rPr>
                      <w:rFonts w:ascii="Calibri" w:hAnsi="Calibri" w:cs="Calibri"/>
                      <w:color w:val="000000"/>
                    </w:rPr>
                  </w:rPrChange>
                </w:rPr>
                <w:t>0.332</w:t>
              </w:r>
            </w:ins>
          </w:p>
        </w:tc>
        <w:tc>
          <w:tcPr>
            <w:tcW w:w="669" w:type="dxa"/>
            <w:vAlign w:val="center"/>
            <w:tcPrChange w:id="9339" w:author="Στάθης Καπ" w:date="2023-03-03T06:24:00Z">
              <w:tcPr>
                <w:tcW w:w="669" w:type="dxa"/>
                <w:vAlign w:val="center"/>
              </w:tcPr>
            </w:tcPrChange>
          </w:tcPr>
          <w:p w14:paraId="51605109" w14:textId="715147C5" w:rsidR="00577FCD" w:rsidRPr="00AC6F02" w:rsidRDefault="00577FCD">
            <w:pPr>
              <w:jc w:val="center"/>
              <w:rPr>
                <w:ins w:id="9340" w:author="Στάθης Καπ" w:date="2023-02-26T20:57:00Z"/>
                <w:rFonts w:cstheme="minorHAnsi"/>
                <w:sz w:val="16"/>
                <w:szCs w:val="16"/>
                <w:rPrChange w:id="9341" w:author="Στάθης Καπ" w:date="2023-03-03T03:18:00Z">
                  <w:rPr>
                    <w:ins w:id="9342" w:author="Στάθης Καπ" w:date="2023-02-26T20:57:00Z"/>
                  </w:rPr>
                </w:rPrChange>
              </w:rPr>
              <w:pPrChange w:id="9343" w:author="Στάθης Καπ" w:date="2023-02-26T21:00:00Z">
                <w:pPr/>
              </w:pPrChange>
            </w:pPr>
            <w:ins w:id="9344" w:author="Στάθης Καπ" w:date="2023-03-03T04:44:00Z">
              <w:r>
                <w:rPr>
                  <w:rFonts w:ascii="Calibri" w:hAnsi="Calibri" w:cstheme="minorHAnsi"/>
                  <w:color w:val="000000"/>
                  <w:sz w:val="16"/>
                  <w:szCs w:val="16"/>
                </w:rPr>
                <w:t>12.98</w:t>
              </w:r>
            </w:ins>
          </w:p>
        </w:tc>
        <w:tc>
          <w:tcPr>
            <w:tcW w:w="508" w:type="dxa"/>
            <w:vAlign w:val="bottom"/>
            <w:tcPrChange w:id="9345" w:author="Στάθης Καπ" w:date="2023-03-03T06:24:00Z">
              <w:tcPr>
                <w:tcW w:w="508" w:type="dxa"/>
                <w:vAlign w:val="bottom"/>
              </w:tcPr>
            </w:tcPrChange>
          </w:tcPr>
          <w:p w14:paraId="77119B4F" w14:textId="1B2F6E80" w:rsidR="00577FCD" w:rsidRPr="00AC6F02" w:rsidRDefault="00577FCD">
            <w:pPr>
              <w:jc w:val="center"/>
              <w:rPr>
                <w:ins w:id="9346" w:author="Στάθης Καπ" w:date="2023-02-26T20:57:00Z"/>
                <w:rFonts w:cstheme="minorHAnsi"/>
                <w:sz w:val="16"/>
                <w:szCs w:val="16"/>
                <w:rPrChange w:id="9347" w:author="Στάθης Καπ" w:date="2023-03-03T03:18:00Z">
                  <w:rPr>
                    <w:ins w:id="9348" w:author="Στάθης Καπ" w:date="2023-02-26T20:57:00Z"/>
                  </w:rPr>
                </w:rPrChange>
              </w:rPr>
              <w:pPrChange w:id="9349" w:author="Στάθης Καπ" w:date="2023-02-26T21:00:00Z">
                <w:pPr/>
              </w:pPrChange>
            </w:pPr>
            <w:ins w:id="9350" w:author="Στάθης Καπ" w:date="2023-03-03T00:39:00Z">
              <w:r w:rsidRPr="00AC6F02">
                <w:rPr>
                  <w:rFonts w:ascii="Calibri" w:hAnsi="Calibri" w:cs="Calibri"/>
                  <w:color w:val="000000"/>
                  <w:sz w:val="16"/>
                  <w:szCs w:val="16"/>
                  <w:rPrChange w:id="9351" w:author="Στάθης Καπ" w:date="2023-03-03T03:18:00Z">
                    <w:rPr>
                      <w:rFonts w:ascii="Calibri" w:hAnsi="Calibri" w:cs="Calibri"/>
                      <w:color w:val="000000"/>
                    </w:rPr>
                  </w:rPrChange>
                </w:rPr>
                <w:t>417</w:t>
              </w:r>
            </w:ins>
          </w:p>
        </w:tc>
        <w:tc>
          <w:tcPr>
            <w:tcW w:w="541" w:type="dxa"/>
            <w:vAlign w:val="bottom"/>
            <w:tcPrChange w:id="9352" w:author="Στάθης Καπ" w:date="2023-03-03T06:24:00Z">
              <w:tcPr>
                <w:tcW w:w="541" w:type="dxa"/>
                <w:vAlign w:val="bottom"/>
              </w:tcPr>
            </w:tcPrChange>
          </w:tcPr>
          <w:p w14:paraId="26D5DD5C" w14:textId="05AEDB94" w:rsidR="00577FCD" w:rsidRPr="00AC6F02" w:rsidRDefault="00577FCD">
            <w:pPr>
              <w:jc w:val="center"/>
              <w:rPr>
                <w:ins w:id="9353" w:author="Στάθης Καπ" w:date="2023-02-26T20:58:00Z"/>
                <w:rFonts w:cstheme="minorHAnsi"/>
                <w:sz w:val="16"/>
                <w:szCs w:val="16"/>
                <w:rPrChange w:id="9354" w:author="Στάθης Καπ" w:date="2023-03-03T03:18:00Z">
                  <w:rPr>
                    <w:ins w:id="9355" w:author="Στάθης Καπ" w:date="2023-02-26T20:58:00Z"/>
                  </w:rPr>
                </w:rPrChange>
              </w:rPr>
              <w:pPrChange w:id="9356" w:author="Στάθης Καπ" w:date="2023-02-26T21:00:00Z">
                <w:pPr/>
              </w:pPrChange>
            </w:pPr>
            <w:ins w:id="9357" w:author="Στάθης Καπ" w:date="2023-03-03T00:39:00Z">
              <w:r w:rsidRPr="00AC6F02">
                <w:rPr>
                  <w:rFonts w:ascii="Calibri" w:hAnsi="Calibri" w:cs="Calibri"/>
                  <w:color w:val="000000"/>
                  <w:sz w:val="16"/>
                  <w:szCs w:val="16"/>
                  <w:rPrChange w:id="9358" w:author="Στάθης Καπ" w:date="2023-03-03T03:18:00Z">
                    <w:rPr>
                      <w:rFonts w:ascii="Calibri" w:hAnsi="Calibri" w:cs="Calibri"/>
                      <w:color w:val="000000"/>
                    </w:rPr>
                  </w:rPrChange>
                </w:rPr>
                <w:t>0.35</w:t>
              </w:r>
            </w:ins>
          </w:p>
        </w:tc>
        <w:tc>
          <w:tcPr>
            <w:tcW w:w="589" w:type="dxa"/>
            <w:vAlign w:val="center"/>
            <w:tcPrChange w:id="9359" w:author="Στάθης Καπ" w:date="2023-03-03T06:24:00Z">
              <w:tcPr>
                <w:tcW w:w="589" w:type="dxa"/>
                <w:vAlign w:val="center"/>
              </w:tcPr>
            </w:tcPrChange>
          </w:tcPr>
          <w:p w14:paraId="2F952167" w14:textId="391373DC" w:rsidR="00577FCD" w:rsidRPr="00AC6F02" w:rsidRDefault="00577FCD">
            <w:pPr>
              <w:jc w:val="center"/>
              <w:rPr>
                <w:ins w:id="9360" w:author="Στάθης Καπ" w:date="2023-02-26T20:58:00Z"/>
                <w:rFonts w:cstheme="minorHAnsi"/>
                <w:sz w:val="16"/>
                <w:szCs w:val="16"/>
                <w:rPrChange w:id="9361" w:author="Στάθης Καπ" w:date="2023-03-03T03:18:00Z">
                  <w:rPr>
                    <w:ins w:id="9362" w:author="Στάθης Καπ" w:date="2023-02-26T20:58:00Z"/>
                  </w:rPr>
                </w:rPrChange>
              </w:rPr>
              <w:pPrChange w:id="9363" w:author="Στάθης Καπ" w:date="2023-02-26T21:00:00Z">
                <w:pPr/>
              </w:pPrChange>
            </w:pPr>
            <w:ins w:id="9364" w:author="Στάθης Καπ" w:date="2023-03-03T04:44:00Z">
              <w:r>
                <w:rPr>
                  <w:rFonts w:ascii="Calibri" w:hAnsi="Calibri" w:cstheme="minorHAnsi"/>
                  <w:color w:val="000000"/>
                  <w:sz w:val="16"/>
                  <w:szCs w:val="16"/>
                </w:rPr>
                <w:t>6.71</w:t>
              </w:r>
            </w:ins>
          </w:p>
        </w:tc>
        <w:tc>
          <w:tcPr>
            <w:tcW w:w="463" w:type="dxa"/>
            <w:vAlign w:val="bottom"/>
            <w:tcPrChange w:id="9365" w:author="Στάθης Καπ" w:date="2023-03-03T06:24:00Z">
              <w:tcPr>
                <w:tcW w:w="463" w:type="dxa"/>
                <w:vAlign w:val="bottom"/>
              </w:tcPr>
            </w:tcPrChange>
          </w:tcPr>
          <w:p w14:paraId="5F763DE8" w14:textId="674FBECD" w:rsidR="00577FCD" w:rsidRPr="00AC6F02" w:rsidRDefault="00577FCD">
            <w:pPr>
              <w:jc w:val="center"/>
              <w:rPr>
                <w:ins w:id="9366" w:author="Στάθης Καπ" w:date="2023-02-26T20:58:00Z"/>
                <w:rFonts w:cstheme="minorHAnsi"/>
                <w:sz w:val="16"/>
                <w:szCs w:val="16"/>
                <w:rPrChange w:id="9367" w:author="Στάθης Καπ" w:date="2023-03-03T03:18:00Z">
                  <w:rPr>
                    <w:ins w:id="9368" w:author="Στάθης Καπ" w:date="2023-02-26T20:58:00Z"/>
                  </w:rPr>
                </w:rPrChange>
              </w:rPr>
              <w:pPrChange w:id="9369" w:author="Στάθης Καπ" w:date="2023-02-26T21:00:00Z">
                <w:pPr/>
              </w:pPrChange>
            </w:pPr>
            <w:ins w:id="9370" w:author="Στάθης Καπ" w:date="2023-03-03T00:40:00Z">
              <w:r w:rsidRPr="00AC6F02">
                <w:rPr>
                  <w:rFonts w:ascii="Calibri" w:hAnsi="Calibri" w:cs="Calibri"/>
                  <w:color w:val="000000"/>
                  <w:sz w:val="16"/>
                  <w:szCs w:val="16"/>
                  <w:rPrChange w:id="9371" w:author="Στάθης Καπ" w:date="2023-03-03T03:18:00Z">
                    <w:rPr>
                      <w:rFonts w:ascii="Calibri" w:hAnsi="Calibri" w:cs="Calibri"/>
                      <w:color w:val="000000"/>
                    </w:rPr>
                  </w:rPrChange>
                </w:rPr>
                <w:t>355</w:t>
              </w:r>
            </w:ins>
          </w:p>
        </w:tc>
        <w:tc>
          <w:tcPr>
            <w:tcW w:w="541" w:type="dxa"/>
            <w:vAlign w:val="bottom"/>
            <w:tcPrChange w:id="9372" w:author="Στάθης Καπ" w:date="2023-03-03T06:24:00Z">
              <w:tcPr>
                <w:tcW w:w="541" w:type="dxa"/>
                <w:vAlign w:val="bottom"/>
              </w:tcPr>
            </w:tcPrChange>
          </w:tcPr>
          <w:p w14:paraId="51301B04" w14:textId="7957BAA0" w:rsidR="00577FCD" w:rsidRPr="00AC6F02" w:rsidRDefault="00577FCD">
            <w:pPr>
              <w:jc w:val="center"/>
              <w:rPr>
                <w:ins w:id="9373" w:author="Στάθης Καπ" w:date="2023-02-26T21:00:00Z"/>
                <w:rFonts w:cstheme="minorHAnsi"/>
                <w:sz w:val="16"/>
                <w:szCs w:val="16"/>
                <w:rPrChange w:id="9374" w:author="Στάθης Καπ" w:date="2023-03-03T03:18:00Z">
                  <w:rPr>
                    <w:ins w:id="9375" w:author="Στάθης Καπ" w:date="2023-02-26T21:00:00Z"/>
                  </w:rPr>
                </w:rPrChange>
              </w:rPr>
              <w:pPrChange w:id="9376" w:author="Στάθης Καπ" w:date="2023-02-26T21:00:00Z">
                <w:pPr/>
              </w:pPrChange>
            </w:pPr>
            <w:ins w:id="9377" w:author="Στάθης Καπ" w:date="2023-03-03T00:40:00Z">
              <w:r w:rsidRPr="00AC6F02">
                <w:rPr>
                  <w:rFonts w:ascii="Calibri" w:hAnsi="Calibri" w:cs="Calibri"/>
                  <w:color w:val="000000"/>
                  <w:sz w:val="16"/>
                  <w:szCs w:val="16"/>
                  <w:rPrChange w:id="9378" w:author="Στάθης Καπ" w:date="2023-03-03T03:18:00Z">
                    <w:rPr>
                      <w:rFonts w:ascii="Calibri" w:hAnsi="Calibri" w:cs="Calibri"/>
                      <w:color w:val="000000"/>
                    </w:rPr>
                  </w:rPrChange>
                </w:rPr>
                <w:t>0.282</w:t>
              </w:r>
            </w:ins>
          </w:p>
        </w:tc>
        <w:tc>
          <w:tcPr>
            <w:tcW w:w="589" w:type="dxa"/>
            <w:vAlign w:val="center"/>
            <w:tcPrChange w:id="9379" w:author="Στάθης Καπ" w:date="2023-03-03T06:24:00Z">
              <w:tcPr>
                <w:tcW w:w="589" w:type="dxa"/>
                <w:vAlign w:val="center"/>
              </w:tcPr>
            </w:tcPrChange>
          </w:tcPr>
          <w:p w14:paraId="5FF0DE34" w14:textId="0367EEAC" w:rsidR="00577FCD" w:rsidRPr="00AC6F02" w:rsidRDefault="00577FCD">
            <w:pPr>
              <w:jc w:val="center"/>
              <w:rPr>
                <w:ins w:id="9380" w:author="Στάθης Καπ" w:date="2023-02-26T21:00:00Z"/>
                <w:rFonts w:cstheme="minorHAnsi"/>
                <w:sz w:val="16"/>
                <w:szCs w:val="16"/>
                <w:rPrChange w:id="9381" w:author="Στάθης Καπ" w:date="2023-03-03T03:18:00Z">
                  <w:rPr>
                    <w:ins w:id="9382" w:author="Στάθης Καπ" w:date="2023-02-26T21:00:00Z"/>
                  </w:rPr>
                </w:rPrChange>
              </w:rPr>
              <w:pPrChange w:id="9383" w:author="Στάθης Καπ" w:date="2023-02-26T21:00:00Z">
                <w:pPr/>
              </w:pPrChange>
            </w:pPr>
            <w:ins w:id="9384" w:author="Στάθης Καπ" w:date="2023-03-03T04:45:00Z">
              <w:r>
                <w:rPr>
                  <w:rFonts w:ascii="Calibri" w:hAnsi="Calibri" w:cstheme="minorHAnsi"/>
                  <w:color w:val="000000"/>
                  <w:sz w:val="16"/>
                  <w:szCs w:val="16"/>
                </w:rPr>
                <w:t>20.58</w:t>
              </w:r>
            </w:ins>
          </w:p>
        </w:tc>
      </w:tr>
      <w:tr w:rsidR="00F03C40" w14:paraId="38AE29CD" w14:textId="36894902" w:rsidTr="00F03C40">
        <w:trPr>
          <w:ins w:id="9385" w:author="Στάθης Καπ" w:date="2023-02-26T20:57:00Z"/>
        </w:trPr>
        <w:tc>
          <w:tcPr>
            <w:tcW w:w="515" w:type="dxa"/>
            <w:tcBorders>
              <w:top w:val="nil"/>
              <w:bottom w:val="nil"/>
              <w:right w:val="single" w:sz="4" w:space="0" w:color="auto"/>
            </w:tcBorders>
            <w:shd w:val="clear" w:color="auto" w:fill="E7E6E6" w:themeFill="background2"/>
            <w:vAlign w:val="center"/>
            <w:tcPrChange w:id="9386" w:author="Στάθης Καπ" w:date="2023-03-03T06:24:00Z">
              <w:tcPr>
                <w:tcW w:w="515" w:type="dxa"/>
                <w:shd w:val="clear" w:color="auto" w:fill="E7E6E6" w:themeFill="background2"/>
                <w:vAlign w:val="center"/>
              </w:tcPr>
            </w:tcPrChange>
          </w:tcPr>
          <w:p w14:paraId="3DC39CAC" w14:textId="07F53461" w:rsidR="00577FCD" w:rsidRPr="00AC6F02" w:rsidRDefault="00577FCD">
            <w:pPr>
              <w:jc w:val="center"/>
              <w:rPr>
                <w:ins w:id="9387" w:author="Στάθης Καπ" w:date="2023-02-26T20:57:00Z"/>
                <w:sz w:val="16"/>
                <w:szCs w:val="16"/>
                <w:rPrChange w:id="9388" w:author="Στάθης Καπ" w:date="2023-03-03T03:18:00Z">
                  <w:rPr>
                    <w:ins w:id="9389" w:author="Στάθης Καπ" w:date="2023-02-26T20:57:00Z"/>
                    <w:sz w:val="18"/>
                    <w:szCs w:val="18"/>
                  </w:rPr>
                </w:rPrChange>
              </w:rPr>
              <w:pPrChange w:id="9390" w:author="Στάθης Καπ" w:date="2023-02-26T21:00:00Z">
                <w:pPr/>
              </w:pPrChange>
            </w:pPr>
            <w:ins w:id="9391" w:author="Στάθης Καπ" w:date="2023-02-27T03:02:00Z">
              <w:r w:rsidRPr="00AC6F02">
                <w:rPr>
                  <w:sz w:val="16"/>
                  <w:szCs w:val="16"/>
                  <w:rPrChange w:id="9392" w:author="Στάθης Καπ" w:date="2023-03-03T03:18:00Z">
                    <w:rPr>
                      <w:sz w:val="18"/>
                      <w:szCs w:val="18"/>
                    </w:rPr>
                  </w:rPrChange>
                </w:rPr>
                <w:t>p</w:t>
              </w:r>
            </w:ins>
            <w:ins w:id="9393" w:author="Στάθης Καπ" w:date="2023-02-26T20:57:00Z">
              <w:r w:rsidRPr="00AC6F02">
                <w:rPr>
                  <w:sz w:val="16"/>
                  <w:szCs w:val="16"/>
                  <w:rPrChange w:id="9394" w:author="Στάθης Καπ" w:date="2023-03-03T03:18:00Z">
                    <w:rPr>
                      <w:sz w:val="18"/>
                      <w:szCs w:val="18"/>
                    </w:rPr>
                  </w:rPrChange>
                </w:rPr>
                <w:t>r09</w:t>
              </w:r>
            </w:ins>
          </w:p>
        </w:tc>
        <w:tc>
          <w:tcPr>
            <w:tcW w:w="560" w:type="dxa"/>
            <w:tcBorders>
              <w:left w:val="single" w:sz="4" w:space="0" w:color="auto"/>
            </w:tcBorders>
            <w:tcPrChange w:id="9395" w:author="Στάθης Καπ" w:date="2023-03-03T06:24:00Z">
              <w:tcPr>
                <w:tcW w:w="560" w:type="dxa"/>
              </w:tcPr>
            </w:tcPrChange>
          </w:tcPr>
          <w:p w14:paraId="145E5624" w14:textId="586D1365" w:rsidR="00577FCD" w:rsidRPr="00AC6F02" w:rsidRDefault="00577FCD">
            <w:pPr>
              <w:jc w:val="center"/>
              <w:rPr>
                <w:ins w:id="9396" w:author="Στάθης Καπ" w:date="2023-02-26T20:57:00Z"/>
                <w:rFonts w:cstheme="minorHAnsi"/>
                <w:sz w:val="16"/>
                <w:szCs w:val="16"/>
                <w:rPrChange w:id="9397" w:author="Στάθης Καπ" w:date="2023-03-03T03:18:00Z">
                  <w:rPr>
                    <w:ins w:id="9398" w:author="Στάθης Καπ" w:date="2023-02-26T20:57:00Z"/>
                  </w:rPr>
                </w:rPrChange>
              </w:rPr>
              <w:pPrChange w:id="9399" w:author="Στάθης Καπ" w:date="2023-02-26T21:00:00Z">
                <w:pPr/>
              </w:pPrChange>
            </w:pPr>
            <w:ins w:id="9400" w:author="Στάθης Καπ" w:date="2023-02-26T21:04:00Z">
              <w:r w:rsidRPr="00AC6F02">
                <w:rPr>
                  <w:rFonts w:cstheme="minorHAnsi"/>
                  <w:sz w:val="16"/>
                  <w:szCs w:val="16"/>
                  <w:rPrChange w:id="9401" w:author="Στάθης Καπ" w:date="2023-03-03T03:18:00Z">
                    <w:rPr>
                      <w:rFonts w:cstheme="minorHAnsi"/>
                      <w:sz w:val="20"/>
                      <w:szCs w:val="20"/>
                    </w:rPr>
                  </w:rPrChange>
                </w:rPr>
                <w:t>493</w:t>
              </w:r>
            </w:ins>
          </w:p>
        </w:tc>
        <w:tc>
          <w:tcPr>
            <w:tcW w:w="855" w:type="dxa"/>
            <w:tcPrChange w:id="9402" w:author="Στάθης Καπ" w:date="2023-03-03T06:24:00Z">
              <w:tcPr>
                <w:tcW w:w="855" w:type="dxa"/>
              </w:tcPr>
            </w:tcPrChange>
          </w:tcPr>
          <w:p w14:paraId="021B6CE3" w14:textId="550C3DD6" w:rsidR="00577FCD" w:rsidRPr="00AC6F02" w:rsidRDefault="00577FCD">
            <w:pPr>
              <w:jc w:val="center"/>
              <w:rPr>
                <w:ins w:id="9403" w:author="Στάθης Καπ" w:date="2023-02-26T20:57:00Z"/>
                <w:rFonts w:cstheme="minorHAnsi"/>
                <w:sz w:val="16"/>
                <w:szCs w:val="16"/>
                <w:rPrChange w:id="9404" w:author="Στάθης Καπ" w:date="2023-03-03T03:18:00Z">
                  <w:rPr>
                    <w:ins w:id="9405" w:author="Στάθης Καπ" w:date="2023-02-26T20:57:00Z"/>
                  </w:rPr>
                </w:rPrChange>
              </w:rPr>
              <w:pPrChange w:id="9406" w:author="Στάθης Καπ" w:date="2023-02-26T21:00:00Z">
                <w:pPr/>
              </w:pPrChange>
            </w:pPr>
            <w:ins w:id="9407" w:author="Στάθης Καπ" w:date="2023-02-26T21:07:00Z">
              <w:r w:rsidRPr="00AC6F02">
                <w:rPr>
                  <w:rFonts w:cstheme="minorHAnsi"/>
                  <w:sz w:val="16"/>
                  <w:szCs w:val="16"/>
                  <w:rPrChange w:id="9408" w:author="Στάθης Καπ" w:date="2023-03-03T03:18:00Z">
                    <w:rPr>
                      <w:rFonts w:cstheme="minorHAnsi"/>
                      <w:sz w:val="20"/>
                      <w:szCs w:val="20"/>
                    </w:rPr>
                  </w:rPrChange>
                </w:rPr>
                <w:t>461</w:t>
              </w:r>
            </w:ins>
          </w:p>
        </w:tc>
        <w:tc>
          <w:tcPr>
            <w:tcW w:w="544" w:type="dxa"/>
            <w:vAlign w:val="bottom"/>
            <w:tcPrChange w:id="9409" w:author="Στάθης Καπ" w:date="2023-03-03T06:24:00Z">
              <w:tcPr>
                <w:tcW w:w="544" w:type="dxa"/>
                <w:vAlign w:val="bottom"/>
              </w:tcPr>
            </w:tcPrChange>
          </w:tcPr>
          <w:p w14:paraId="712CF0B7" w14:textId="2EDFD4E5" w:rsidR="00577FCD" w:rsidRPr="00AC6F02" w:rsidRDefault="00577FCD">
            <w:pPr>
              <w:jc w:val="center"/>
              <w:rPr>
                <w:ins w:id="9410" w:author="Στάθης Καπ" w:date="2023-02-26T20:57:00Z"/>
                <w:rFonts w:cstheme="minorHAnsi"/>
                <w:sz w:val="16"/>
                <w:szCs w:val="16"/>
                <w:rPrChange w:id="9411" w:author="Στάθης Καπ" w:date="2023-03-03T03:18:00Z">
                  <w:rPr>
                    <w:ins w:id="9412" w:author="Στάθης Καπ" w:date="2023-02-26T20:57:00Z"/>
                  </w:rPr>
                </w:rPrChange>
              </w:rPr>
              <w:pPrChange w:id="9413" w:author="Στάθης Καπ" w:date="2023-02-26T21:00:00Z">
                <w:pPr/>
              </w:pPrChange>
            </w:pPr>
            <w:ins w:id="9414" w:author="Στάθης Καπ" w:date="2023-03-03T00:39:00Z">
              <w:r w:rsidRPr="00AC6F02">
                <w:rPr>
                  <w:rFonts w:ascii="Calibri" w:hAnsi="Calibri" w:cs="Calibri"/>
                  <w:color w:val="000000"/>
                  <w:sz w:val="16"/>
                  <w:szCs w:val="16"/>
                  <w:rPrChange w:id="9415" w:author="Στάθης Καπ" w:date="2023-03-03T03:18:00Z">
                    <w:rPr>
                      <w:rFonts w:ascii="Calibri" w:hAnsi="Calibri" w:cs="Calibri"/>
                      <w:color w:val="000000"/>
                    </w:rPr>
                  </w:rPrChange>
                </w:rPr>
                <w:t>424</w:t>
              </w:r>
            </w:ins>
          </w:p>
        </w:tc>
        <w:tc>
          <w:tcPr>
            <w:tcW w:w="621" w:type="dxa"/>
            <w:vAlign w:val="bottom"/>
            <w:tcPrChange w:id="9416" w:author="Στάθης Καπ" w:date="2023-03-03T06:24:00Z">
              <w:tcPr>
                <w:tcW w:w="621" w:type="dxa"/>
                <w:vAlign w:val="bottom"/>
              </w:tcPr>
            </w:tcPrChange>
          </w:tcPr>
          <w:p w14:paraId="641B9BC9" w14:textId="5BF7207E" w:rsidR="00577FCD" w:rsidRPr="00AC6F02" w:rsidRDefault="00577FCD">
            <w:pPr>
              <w:jc w:val="center"/>
              <w:rPr>
                <w:ins w:id="9417" w:author="Στάθης Καπ" w:date="2023-02-26T20:57:00Z"/>
                <w:rFonts w:cstheme="minorHAnsi"/>
                <w:sz w:val="16"/>
                <w:szCs w:val="16"/>
                <w:rPrChange w:id="9418" w:author="Στάθης Καπ" w:date="2023-03-03T03:18:00Z">
                  <w:rPr>
                    <w:ins w:id="9419" w:author="Στάθης Καπ" w:date="2023-02-26T20:57:00Z"/>
                  </w:rPr>
                </w:rPrChange>
              </w:rPr>
              <w:pPrChange w:id="9420" w:author="Στάθης Καπ" w:date="2023-02-26T21:00:00Z">
                <w:pPr/>
              </w:pPrChange>
            </w:pPr>
            <w:ins w:id="9421" w:author="Στάθης Καπ" w:date="2023-03-03T00:39:00Z">
              <w:r w:rsidRPr="00AC6F02">
                <w:rPr>
                  <w:rFonts w:ascii="Calibri" w:hAnsi="Calibri" w:cs="Calibri"/>
                  <w:color w:val="000000"/>
                  <w:sz w:val="16"/>
                  <w:szCs w:val="16"/>
                  <w:rPrChange w:id="9422" w:author="Στάθης Καπ" w:date="2023-03-03T03:18:00Z">
                    <w:rPr>
                      <w:rFonts w:ascii="Calibri" w:hAnsi="Calibri" w:cs="Calibri"/>
                      <w:color w:val="000000"/>
                    </w:rPr>
                  </w:rPrChange>
                </w:rPr>
                <w:t>0.822</w:t>
              </w:r>
            </w:ins>
          </w:p>
        </w:tc>
        <w:tc>
          <w:tcPr>
            <w:tcW w:w="669" w:type="dxa"/>
            <w:vAlign w:val="center"/>
            <w:tcPrChange w:id="9423" w:author="Στάθης Καπ" w:date="2023-03-03T06:24:00Z">
              <w:tcPr>
                <w:tcW w:w="669" w:type="dxa"/>
                <w:vAlign w:val="center"/>
              </w:tcPr>
            </w:tcPrChange>
          </w:tcPr>
          <w:p w14:paraId="12344FCE" w14:textId="4993AA76" w:rsidR="00577FCD" w:rsidRPr="00AC6F02" w:rsidRDefault="00577FCD">
            <w:pPr>
              <w:jc w:val="center"/>
              <w:rPr>
                <w:ins w:id="9424" w:author="Στάθης Καπ" w:date="2023-02-26T20:57:00Z"/>
                <w:rFonts w:cstheme="minorHAnsi"/>
                <w:sz w:val="16"/>
                <w:szCs w:val="16"/>
                <w:rPrChange w:id="9425" w:author="Στάθης Καπ" w:date="2023-03-03T03:18:00Z">
                  <w:rPr>
                    <w:ins w:id="9426" w:author="Στάθης Καπ" w:date="2023-02-26T20:57:00Z"/>
                  </w:rPr>
                </w:rPrChange>
              </w:rPr>
              <w:pPrChange w:id="9427" w:author="Στάθης Καπ" w:date="2023-02-26T21:00:00Z">
                <w:pPr/>
              </w:pPrChange>
            </w:pPr>
            <w:ins w:id="9428" w:author="Στάθης Καπ" w:date="2023-03-03T05:59:00Z">
              <w:r>
                <w:rPr>
                  <w:rFonts w:ascii="Calibri" w:hAnsi="Calibri" w:cs="Calibri"/>
                  <w:color w:val="000000"/>
                  <w:sz w:val="16"/>
                  <w:szCs w:val="16"/>
                </w:rPr>
                <w:t>14</w:t>
              </w:r>
            </w:ins>
          </w:p>
        </w:tc>
        <w:tc>
          <w:tcPr>
            <w:tcW w:w="543" w:type="dxa"/>
            <w:vAlign w:val="bottom"/>
            <w:tcPrChange w:id="9429" w:author="Στάθης Καπ" w:date="2023-03-03T06:24:00Z">
              <w:tcPr>
                <w:tcW w:w="543" w:type="dxa"/>
                <w:vAlign w:val="bottom"/>
              </w:tcPr>
            </w:tcPrChange>
          </w:tcPr>
          <w:p w14:paraId="7BE646E2" w14:textId="6C8F283B" w:rsidR="00577FCD" w:rsidRPr="00AC6F02" w:rsidRDefault="00577FCD">
            <w:pPr>
              <w:jc w:val="center"/>
              <w:rPr>
                <w:ins w:id="9430" w:author="Στάθης Καπ" w:date="2023-02-26T20:57:00Z"/>
                <w:rFonts w:cstheme="minorHAnsi"/>
                <w:sz w:val="16"/>
                <w:szCs w:val="16"/>
                <w:rPrChange w:id="9431" w:author="Στάθης Καπ" w:date="2023-03-03T03:18:00Z">
                  <w:rPr>
                    <w:ins w:id="9432" w:author="Στάθης Καπ" w:date="2023-02-26T20:57:00Z"/>
                  </w:rPr>
                </w:rPrChange>
              </w:rPr>
              <w:pPrChange w:id="9433" w:author="Στάθης Καπ" w:date="2023-02-26T21:00:00Z">
                <w:pPr/>
              </w:pPrChange>
            </w:pPr>
            <w:ins w:id="9434" w:author="Στάθης Καπ" w:date="2023-03-03T00:39:00Z">
              <w:r w:rsidRPr="00AC6F02">
                <w:rPr>
                  <w:rFonts w:ascii="Calibri" w:hAnsi="Calibri" w:cs="Calibri"/>
                  <w:color w:val="000000"/>
                  <w:sz w:val="16"/>
                  <w:szCs w:val="16"/>
                  <w:rPrChange w:id="9435" w:author="Στάθης Καπ" w:date="2023-03-03T03:18:00Z">
                    <w:rPr>
                      <w:rFonts w:ascii="Calibri" w:hAnsi="Calibri" w:cs="Calibri"/>
                      <w:color w:val="000000"/>
                    </w:rPr>
                  </w:rPrChange>
                </w:rPr>
                <w:t>416</w:t>
              </w:r>
            </w:ins>
          </w:p>
        </w:tc>
        <w:tc>
          <w:tcPr>
            <w:tcW w:w="621" w:type="dxa"/>
            <w:vAlign w:val="bottom"/>
            <w:tcPrChange w:id="9436" w:author="Στάθης Καπ" w:date="2023-03-03T06:24:00Z">
              <w:tcPr>
                <w:tcW w:w="621" w:type="dxa"/>
                <w:vAlign w:val="bottom"/>
              </w:tcPr>
            </w:tcPrChange>
          </w:tcPr>
          <w:p w14:paraId="4C3A3D05" w14:textId="4B074962" w:rsidR="00577FCD" w:rsidRPr="00AC6F02" w:rsidRDefault="00577FCD">
            <w:pPr>
              <w:jc w:val="center"/>
              <w:rPr>
                <w:ins w:id="9437" w:author="Στάθης Καπ" w:date="2023-02-26T20:57:00Z"/>
                <w:rFonts w:cstheme="minorHAnsi"/>
                <w:sz w:val="16"/>
                <w:szCs w:val="16"/>
                <w:rPrChange w:id="9438" w:author="Στάθης Καπ" w:date="2023-03-03T03:18:00Z">
                  <w:rPr>
                    <w:ins w:id="9439" w:author="Στάθης Καπ" w:date="2023-02-26T20:57:00Z"/>
                  </w:rPr>
                </w:rPrChange>
              </w:rPr>
              <w:pPrChange w:id="9440" w:author="Στάθης Καπ" w:date="2023-02-26T21:00:00Z">
                <w:pPr/>
              </w:pPrChange>
            </w:pPr>
            <w:ins w:id="9441" w:author="Στάθης Καπ" w:date="2023-03-03T00:39:00Z">
              <w:r w:rsidRPr="00AC6F02">
                <w:rPr>
                  <w:rFonts w:ascii="Calibri" w:hAnsi="Calibri" w:cs="Calibri"/>
                  <w:color w:val="000000"/>
                  <w:sz w:val="16"/>
                  <w:szCs w:val="16"/>
                  <w:rPrChange w:id="9442" w:author="Στάθης Καπ" w:date="2023-03-03T03:18:00Z">
                    <w:rPr>
                      <w:rFonts w:ascii="Calibri" w:hAnsi="Calibri" w:cs="Calibri"/>
                      <w:color w:val="000000"/>
                    </w:rPr>
                  </w:rPrChange>
                </w:rPr>
                <w:t>0.699</w:t>
              </w:r>
            </w:ins>
          </w:p>
        </w:tc>
        <w:tc>
          <w:tcPr>
            <w:tcW w:w="669" w:type="dxa"/>
            <w:vAlign w:val="center"/>
            <w:tcPrChange w:id="9443" w:author="Στάθης Καπ" w:date="2023-03-03T06:24:00Z">
              <w:tcPr>
                <w:tcW w:w="669" w:type="dxa"/>
                <w:vAlign w:val="center"/>
              </w:tcPr>
            </w:tcPrChange>
          </w:tcPr>
          <w:p w14:paraId="7143B876" w14:textId="563B3AE3" w:rsidR="00577FCD" w:rsidRPr="00AC6F02" w:rsidRDefault="00577FCD">
            <w:pPr>
              <w:jc w:val="center"/>
              <w:rPr>
                <w:ins w:id="9444" w:author="Στάθης Καπ" w:date="2023-02-26T20:57:00Z"/>
                <w:rFonts w:cstheme="minorHAnsi"/>
                <w:sz w:val="16"/>
                <w:szCs w:val="16"/>
                <w:rPrChange w:id="9445" w:author="Στάθης Καπ" w:date="2023-03-03T03:18:00Z">
                  <w:rPr>
                    <w:ins w:id="9446" w:author="Στάθης Καπ" w:date="2023-02-26T20:57:00Z"/>
                  </w:rPr>
                </w:rPrChange>
              </w:rPr>
              <w:pPrChange w:id="9447" w:author="Στάθης Καπ" w:date="2023-02-26T21:00:00Z">
                <w:pPr/>
              </w:pPrChange>
            </w:pPr>
            <w:ins w:id="9448" w:author="Στάθης Καπ" w:date="2023-03-03T04:44:00Z">
              <w:r>
                <w:rPr>
                  <w:rFonts w:ascii="Calibri" w:hAnsi="Calibri" w:cstheme="minorHAnsi"/>
                  <w:color w:val="000000"/>
                  <w:sz w:val="16"/>
                  <w:szCs w:val="16"/>
                </w:rPr>
                <w:t>1.89</w:t>
              </w:r>
            </w:ins>
          </w:p>
        </w:tc>
        <w:tc>
          <w:tcPr>
            <w:tcW w:w="508" w:type="dxa"/>
            <w:vAlign w:val="bottom"/>
            <w:tcPrChange w:id="9449" w:author="Στάθης Καπ" w:date="2023-03-03T06:24:00Z">
              <w:tcPr>
                <w:tcW w:w="508" w:type="dxa"/>
                <w:vAlign w:val="bottom"/>
              </w:tcPr>
            </w:tcPrChange>
          </w:tcPr>
          <w:p w14:paraId="4E088A4A" w14:textId="202A5D49" w:rsidR="00577FCD" w:rsidRPr="00AC6F02" w:rsidRDefault="00577FCD">
            <w:pPr>
              <w:jc w:val="center"/>
              <w:rPr>
                <w:ins w:id="9450" w:author="Στάθης Καπ" w:date="2023-02-26T20:57:00Z"/>
                <w:rFonts w:cstheme="minorHAnsi"/>
                <w:sz w:val="16"/>
                <w:szCs w:val="16"/>
                <w:rPrChange w:id="9451" w:author="Στάθης Καπ" w:date="2023-03-03T03:18:00Z">
                  <w:rPr>
                    <w:ins w:id="9452" w:author="Στάθης Καπ" w:date="2023-02-26T20:57:00Z"/>
                  </w:rPr>
                </w:rPrChange>
              </w:rPr>
              <w:pPrChange w:id="9453" w:author="Στάθης Καπ" w:date="2023-02-26T21:00:00Z">
                <w:pPr/>
              </w:pPrChange>
            </w:pPr>
            <w:ins w:id="9454" w:author="Στάθης Καπ" w:date="2023-03-03T00:39:00Z">
              <w:r w:rsidRPr="00AC6F02">
                <w:rPr>
                  <w:rFonts w:ascii="Calibri" w:hAnsi="Calibri" w:cs="Calibri"/>
                  <w:color w:val="000000"/>
                  <w:sz w:val="16"/>
                  <w:szCs w:val="16"/>
                  <w:rPrChange w:id="9455" w:author="Στάθης Καπ" w:date="2023-03-03T03:18:00Z">
                    <w:rPr>
                      <w:rFonts w:ascii="Calibri" w:hAnsi="Calibri" w:cs="Calibri"/>
                      <w:color w:val="000000"/>
                    </w:rPr>
                  </w:rPrChange>
                </w:rPr>
                <w:t>333</w:t>
              </w:r>
            </w:ins>
          </w:p>
        </w:tc>
        <w:tc>
          <w:tcPr>
            <w:tcW w:w="541" w:type="dxa"/>
            <w:vAlign w:val="bottom"/>
            <w:tcPrChange w:id="9456" w:author="Στάθης Καπ" w:date="2023-03-03T06:24:00Z">
              <w:tcPr>
                <w:tcW w:w="541" w:type="dxa"/>
                <w:vAlign w:val="bottom"/>
              </w:tcPr>
            </w:tcPrChange>
          </w:tcPr>
          <w:p w14:paraId="2BF2C48F" w14:textId="14498CEB" w:rsidR="00577FCD" w:rsidRPr="00AC6F02" w:rsidRDefault="00577FCD">
            <w:pPr>
              <w:jc w:val="center"/>
              <w:rPr>
                <w:ins w:id="9457" w:author="Στάθης Καπ" w:date="2023-02-26T20:58:00Z"/>
                <w:rFonts w:cstheme="minorHAnsi"/>
                <w:sz w:val="16"/>
                <w:szCs w:val="16"/>
                <w:rPrChange w:id="9458" w:author="Στάθης Καπ" w:date="2023-03-03T03:18:00Z">
                  <w:rPr>
                    <w:ins w:id="9459" w:author="Στάθης Καπ" w:date="2023-02-26T20:58:00Z"/>
                  </w:rPr>
                </w:rPrChange>
              </w:rPr>
              <w:pPrChange w:id="9460" w:author="Στάθης Καπ" w:date="2023-02-26T21:00:00Z">
                <w:pPr/>
              </w:pPrChange>
            </w:pPr>
            <w:ins w:id="9461" w:author="Στάθης Καπ" w:date="2023-03-03T00:39:00Z">
              <w:r w:rsidRPr="00AC6F02">
                <w:rPr>
                  <w:rFonts w:ascii="Calibri" w:hAnsi="Calibri" w:cs="Calibri"/>
                  <w:color w:val="000000"/>
                  <w:sz w:val="16"/>
                  <w:szCs w:val="16"/>
                  <w:rPrChange w:id="9462" w:author="Στάθης Καπ" w:date="2023-03-03T03:18:00Z">
                    <w:rPr>
                      <w:rFonts w:ascii="Calibri" w:hAnsi="Calibri" w:cs="Calibri"/>
                      <w:color w:val="000000"/>
                    </w:rPr>
                  </w:rPrChange>
                </w:rPr>
                <w:t>0.585</w:t>
              </w:r>
            </w:ins>
          </w:p>
        </w:tc>
        <w:tc>
          <w:tcPr>
            <w:tcW w:w="589" w:type="dxa"/>
            <w:vAlign w:val="center"/>
            <w:tcPrChange w:id="9463" w:author="Στάθης Καπ" w:date="2023-03-03T06:24:00Z">
              <w:tcPr>
                <w:tcW w:w="589" w:type="dxa"/>
                <w:vAlign w:val="center"/>
              </w:tcPr>
            </w:tcPrChange>
          </w:tcPr>
          <w:p w14:paraId="38E40377" w14:textId="3A509551" w:rsidR="00577FCD" w:rsidRPr="00AC6F02" w:rsidRDefault="00577FCD">
            <w:pPr>
              <w:jc w:val="center"/>
              <w:rPr>
                <w:ins w:id="9464" w:author="Στάθης Καπ" w:date="2023-02-26T20:58:00Z"/>
                <w:rFonts w:cstheme="minorHAnsi"/>
                <w:sz w:val="16"/>
                <w:szCs w:val="16"/>
                <w:rPrChange w:id="9465" w:author="Στάθης Καπ" w:date="2023-03-03T03:18:00Z">
                  <w:rPr>
                    <w:ins w:id="9466" w:author="Στάθης Καπ" w:date="2023-02-26T20:58:00Z"/>
                  </w:rPr>
                </w:rPrChange>
              </w:rPr>
              <w:pPrChange w:id="9467" w:author="Στάθης Καπ" w:date="2023-02-26T21:00:00Z">
                <w:pPr/>
              </w:pPrChange>
            </w:pPr>
            <w:ins w:id="9468" w:author="Στάθης Καπ" w:date="2023-03-03T04:44:00Z">
              <w:r>
                <w:rPr>
                  <w:rFonts w:ascii="Calibri" w:hAnsi="Calibri" w:cstheme="minorHAnsi"/>
                  <w:color w:val="000000"/>
                  <w:sz w:val="16"/>
                  <w:szCs w:val="16"/>
                </w:rPr>
                <w:t>21.46</w:t>
              </w:r>
            </w:ins>
          </w:p>
        </w:tc>
        <w:tc>
          <w:tcPr>
            <w:tcW w:w="463" w:type="dxa"/>
            <w:vAlign w:val="bottom"/>
            <w:tcPrChange w:id="9469" w:author="Στάθης Καπ" w:date="2023-03-03T06:24:00Z">
              <w:tcPr>
                <w:tcW w:w="463" w:type="dxa"/>
                <w:vAlign w:val="bottom"/>
              </w:tcPr>
            </w:tcPrChange>
          </w:tcPr>
          <w:p w14:paraId="525F9784" w14:textId="359F8B81" w:rsidR="00577FCD" w:rsidRPr="00AC6F02" w:rsidRDefault="00577FCD">
            <w:pPr>
              <w:jc w:val="center"/>
              <w:rPr>
                <w:ins w:id="9470" w:author="Στάθης Καπ" w:date="2023-02-26T20:58:00Z"/>
                <w:rFonts w:cstheme="minorHAnsi"/>
                <w:sz w:val="16"/>
                <w:szCs w:val="16"/>
                <w:rPrChange w:id="9471" w:author="Στάθης Καπ" w:date="2023-03-03T03:18:00Z">
                  <w:rPr>
                    <w:ins w:id="9472" w:author="Στάθης Καπ" w:date="2023-02-26T20:58:00Z"/>
                  </w:rPr>
                </w:rPrChange>
              </w:rPr>
              <w:pPrChange w:id="9473" w:author="Στάθης Καπ" w:date="2023-02-26T21:00:00Z">
                <w:pPr/>
              </w:pPrChange>
            </w:pPr>
            <w:ins w:id="9474" w:author="Στάθης Καπ" w:date="2023-03-03T00:40:00Z">
              <w:r w:rsidRPr="00AC6F02">
                <w:rPr>
                  <w:rFonts w:ascii="Calibri" w:hAnsi="Calibri" w:cs="Calibri"/>
                  <w:color w:val="000000"/>
                  <w:sz w:val="16"/>
                  <w:szCs w:val="16"/>
                  <w:rPrChange w:id="9475" w:author="Στάθης Καπ" w:date="2023-03-03T03:18:00Z">
                    <w:rPr>
                      <w:rFonts w:ascii="Calibri" w:hAnsi="Calibri" w:cs="Calibri"/>
                      <w:color w:val="000000"/>
                    </w:rPr>
                  </w:rPrChange>
                </w:rPr>
                <w:t>322</w:t>
              </w:r>
            </w:ins>
          </w:p>
        </w:tc>
        <w:tc>
          <w:tcPr>
            <w:tcW w:w="541" w:type="dxa"/>
            <w:vAlign w:val="bottom"/>
            <w:tcPrChange w:id="9476" w:author="Στάθης Καπ" w:date="2023-03-03T06:24:00Z">
              <w:tcPr>
                <w:tcW w:w="541" w:type="dxa"/>
                <w:vAlign w:val="bottom"/>
              </w:tcPr>
            </w:tcPrChange>
          </w:tcPr>
          <w:p w14:paraId="592521DC" w14:textId="44B7A59C" w:rsidR="00577FCD" w:rsidRPr="00AC6F02" w:rsidRDefault="00577FCD">
            <w:pPr>
              <w:jc w:val="center"/>
              <w:rPr>
                <w:ins w:id="9477" w:author="Στάθης Καπ" w:date="2023-02-26T21:00:00Z"/>
                <w:rFonts w:cstheme="minorHAnsi"/>
                <w:sz w:val="16"/>
                <w:szCs w:val="16"/>
                <w:rPrChange w:id="9478" w:author="Στάθης Καπ" w:date="2023-03-03T03:18:00Z">
                  <w:rPr>
                    <w:ins w:id="9479" w:author="Στάθης Καπ" w:date="2023-02-26T21:00:00Z"/>
                  </w:rPr>
                </w:rPrChange>
              </w:rPr>
              <w:pPrChange w:id="9480" w:author="Στάθης Καπ" w:date="2023-02-26T21:00:00Z">
                <w:pPr/>
              </w:pPrChange>
            </w:pPr>
            <w:ins w:id="9481" w:author="Στάθης Καπ" w:date="2023-03-03T00:40:00Z">
              <w:r w:rsidRPr="00AC6F02">
                <w:rPr>
                  <w:rFonts w:ascii="Calibri" w:hAnsi="Calibri" w:cs="Calibri"/>
                  <w:color w:val="000000"/>
                  <w:sz w:val="16"/>
                  <w:szCs w:val="16"/>
                  <w:rPrChange w:id="9482" w:author="Στάθης Καπ" w:date="2023-03-03T03:18:00Z">
                    <w:rPr>
                      <w:rFonts w:ascii="Calibri" w:hAnsi="Calibri" w:cs="Calibri"/>
                      <w:color w:val="000000"/>
                    </w:rPr>
                  </w:rPrChange>
                </w:rPr>
                <w:t>0.427</w:t>
              </w:r>
            </w:ins>
          </w:p>
        </w:tc>
        <w:tc>
          <w:tcPr>
            <w:tcW w:w="589" w:type="dxa"/>
            <w:vAlign w:val="center"/>
            <w:tcPrChange w:id="9483" w:author="Στάθης Καπ" w:date="2023-03-03T06:24:00Z">
              <w:tcPr>
                <w:tcW w:w="589" w:type="dxa"/>
                <w:vAlign w:val="center"/>
              </w:tcPr>
            </w:tcPrChange>
          </w:tcPr>
          <w:p w14:paraId="4BC29C94" w14:textId="453C01DE" w:rsidR="00577FCD" w:rsidRPr="00AC6F02" w:rsidRDefault="00577FCD">
            <w:pPr>
              <w:jc w:val="center"/>
              <w:rPr>
                <w:ins w:id="9484" w:author="Στάθης Καπ" w:date="2023-02-26T21:00:00Z"/>
                <w:rFonts w:cstheme="minorHAnsi"/>
                <w:sz w:val="16"/>
                <w:szCs w:val="16"/>
                <w:rPrChange w:id="9485" w:author="Στάθης Καπ" w:date="2023-03-03T03:18:00Z">
                  <w:rPr>
                    <w:ins w:id="9486" w:author="Στάθης Καπ" w:date="2023-02-26T21:00:00Z"/>
                  </w:rPr>
                </w:rPrChange>
              </w:rPr>
              <w:pPrChange w:id="9487" w:author="Στάθης Καπ" w:date="2023-02-26T21:00:00Z">
                <w:pPr/>
              </w:pPrChange>
            </w:pPr>
            <w:ins w:id="9488" w:author="Στάθης Καπ" w:date="2023-03-03T04:45:00Z">
              <w:r>
                <w:rPr>
                  <w:rFonts w:ascii="Calibri" w:hAnsi="Calibri" w:cstheme="minorHAnsi"/>
                  <w:color w:val="000000"/>
                  <w:sz w:val="16"/>
                  <w:szCs w:val="16"/>
                </w:rPr>
                <w:t>24.06</w:t>
              </w:r>
            </w:ins>
          </w:p>
        </w:tc>
      </w:tr>
      <w:tr w:rsidR="00F03C40" w14:paraId="64AAEF1B" w14:textId="03FDC537" w:rsidTr="00F03C40">
        <w:trPr>
          <w:ins w:id="9489" w:author="Στάθης Καπ" w:date="2023-02-26T20:57:00Z"/>
        </w:trPr>
        <w:tc>
          <w:tcPr>
            <w:tcW w:w="515" w:type="dxa"/>
            <w:tcBorders>
              <w:top w:val="nil"/>
              <w:bottom w:val="nil"/>
              <w:right w:val="single" w:sz="4" w:space="0" w:color="auto"/>
            </w:tcBorders>
            <w:shd w:val="clear" w:color="auto" w:fill="E7E6E6" w:themeFill="background2"/>
            <w:vAlign w:val="center"/>
            <w:tcPrChange w:id="9490" w:author="Στάθης Καπ" w:date="2023-03-03T06:24:00Z">
              <w:tcPr>
                <w:tcW w:w="515" w:type="dxa"/>
                <w:shd w:val="clear" w:color="auto" w:fill="E7E6E6" w:themeFill="background2"/>
                <w:vAlign w:val="center"/>
              </w:tcPr>
            </w:tcPrChange>
          </w:tcPr>
          <w:p w14:paraId="62BAAFED" w14:textId="36F1DB82" w:rsidR="00577FCD" w:rsidRPr="00AC6F02" w:rsidRDefault="00577FCD">
            <w:pPr>
              <w:jc w:val="center"/>
              <w:rPr>
                <w:ins w:id="9491" w:author="Στάθης Καπ" w:date="2023-02-26T20:57:00Z"/>
                <w:sz w:val="16"/>
                <w:szCs w:val="16"/>
                <w:rPrChange w:id="9492" w:author="Στάθης Καπ" w:date="2023-03-03T03:18:00Z">
                  <w:rPr>
                    <w:ins w:id="9493" w:author="Στάθης Καπ" w:date="2023-02-26T20:57:00Z"/>
                    <w:sz w:val="18"/>
                    <w:szCs w:val="18"/>
                  </w:rPr>
                </w:rPrChange>
              </w:rPr>
              <w:pPrChange w:id="9494" w:author="Στάθης Καπ" w:date="2023-02-26T21:00:00Z">
                <w:pPr/>
              </w:pPrChange>
            </w:pPr>
            <w:ins w:id="9495" w:author="Στάθης Καπ" w:date="2023-02-27T03:02:00Z">
              <w:r w:rsidRPr="00AC6F02">
                <w:rPr>
                  <w:sz w:val="16"/>
                  <w:szCs w:val="16"/>
                  <w:rPrChange w:id="9496" w:author="Στάθης Καπ" w:date="2023-03-03T03:18:00Z">
                    <w:rPr>
                      <w:sz w:val="18"/>
                      <w:szCs w:val="18"/>
                    </w:rPr>
                  </w:rPrChange>
                </w:rPr>
                <w:t>p</w:t>
              </w:r>
            </w:ins>
            <w:ins w:id="9497" w:author="Στάθης Καπ" w:date="2023-02-26T20:57:00Z">
              <w:r w:rsidRPr="00AC6F02">
                <w:rPr>
                  <w:sz w:val="16"/>
                  <w:szCs w:val="16"/>
                  <w:rPrChange w:id="9498" w:author="Στάθης Καπ" w:date="2023-03-03T03:18:00Z">
                    <w:rPr>
                      <w:sz w:val="18"/>
                      <w:szCs w:val="18"/>
                    </w:rPr>
                  </w:rPrChange>
                </w:rPr>
                <w:t>r10</w:t>
              </w:r>
            </w:ins>
          </w:p>
        </w:tc>
        <w:tc>
          <w:tcPr>
            <w:tcW w:w="560" w:type="dxa"/>
            <w:tcBorders>
              <w:left w:val="single" w:sz="4" w:space="0" w:color="auto"/>
            </w:tcBorders>
            <w:tcPrChange w:id="9499" w:author="Στάθης Καπ" w:date="2023-03-03T06:24:00Z">
              <w:tcPr>
                <w:tcW w:w="560" w:type="dxa"/>
              </w:tcPr>
            </w:tcPrChange>
          </w:tcPr>
          <w:p w14:paraId="2EFBF954" w14:textId="6B8DF762" w:rsidR="00577FCD" w:rsidRPr="00AC6F02" w:rsidRDefault="00577FCD">
            <w:pPr>
              <w:jc w:val="center"/>
              <w:rPr>
                <w:ins w:id="9500" w:author="Στάθης Καπ" w:date="2023-02-26T20:57:00Z"/>
                <w:rFonts w:cstheme="minorHAnsi"/>
                <w:sz w:val="16"/>
                <w:szCs w:val="16"/>
                <w:rPrChange w:id="9501" w:author="Στάθης Καπ" w:date="2023-03-03T03:18:00Z">
                  <w:rPr>
                    <w:ins w:id="9502" w:author="Στάθης Καπ" w:date="2023-02-26T20:57:00Z"/>
                  </w:rPr>
                </w:rPrChange>
              </w:rPr>
              <w:pPrChange w:id="9503" w:author="Στάθης Καπ" w:date="2023-02-26T21:00:00Z">
                <w:pPr/>
              </w:pPrChange>
            </w:pPr>
            <w:ins w:id="9504" w:author="Στάθης Καπ" w:date="2023-02-26T21:04:00Z">
              <w:r w:rsidRPr="00AC6F02">
                <w:rPr>
                  <w:rFonts w:cstheme="minorHAnsi"/>
                  <w:sz w:val="16"/>
                  <w:szCs w:val="16"/>
                  <w:rPrChange w:id="9505" w:author="Στάθης Καπ" w:date="2023-03-03T03:18:00Z">
                    <w:rPr>
                      <w:rFonts w:cstheme="minorHAnsi"/>
                      <w:sz w:val="20"/>
                      <w:szCs w:val="20"/>
                    </w:rPr>
                  </w:rPrChange>
                </w:rPr>
                <w:t>594</w:t>
              </w:r>
            </w:ins>
          </w:p>
        </w:tc>
        <w:tc>
          <w:tcPr>
            <w:tcW w:w="855" w:type="dxa"/>
            <w:tcPrChange w:id="9506" w:author="Στάθης Καπ" w:date="2023-03-03T06:24:00Z">
              <w:tcPr>
                <w:tcW w:w="855" w:type="dxa"/>
              </w:tcPr>
            </w:tcPrChange>
          </w:tcPr>
          <w:p w14:paraId="1398EA61" w14:textId="776310A7" w:rsidR="00577FCD" w:rsidRPr="00AC6F02" w:rsidRDefault="00577FCD">
            <w:pPr>
              <w:jc w:val="center"/>
              <w:rPr>
                <w:ins w:id="9507" w:author="Στάθης Καπ" w:date="2023-02-26T20:57:00Z"/>
                <w:rFonts w:cstheme="minorHAnsi"/>
                <w:sz w:val="16"/>
                <w:szCs w:val="16"/>
                <w:rPrChange w:id="9508" w:author="Στάθης Καπ" w:date="2023-03-03T03:18:00Z">
                  <w:rPr>
                    <w:ins w:id="9509" w:author="Στάθης Καπ" w:date="2023-02-26T20:57:00Z"/>
                  </w:rPr>
                </w:rPrChange>
              </w:rPr>
              <w:pPrChange w:id="9510" w:author="Στάθης Καπ" w:date="2023-02-26T21:00:00Z">
                <w:pPr/>
              </w:pPrChange>
            </w:pPr>
            <w:ins w:id="9511" w:author="Στάθης Καπ" w:date="2023-02-26T21:07:00Z">
              <w:r w:rsidRPr="00AC6F02">
                <w:rPr>
                  <w:rFonts w:cstheme="minorHAnsi"/>
                  <w:sz w:val="16"/>
                  <w:szCs w:val="16"/>
                  <w:rPrChange w:id="9512" w:author="Στάθης Καπ" w:date="2023-03-03T03:18:00Z">
                    <w:rPr>
                      <w:rFonts w:cstheme="minorHAnsi"/>
                      <w:sz w:val="20"/>
                      <w:szCs w:val="20"/>
                    </w:rPr>
                  </w:rPrChange>
                </w:rPr>
                <w:t>539</w:t>
              </w:r>
            </w:ins>
          </w:p>
        </w:tc>
        <w:tc>
          <w:tcPr>
            <w:tcW w:w="544" w:type="dxa"/>
            <w:vAlign w:val="bottom"/>
            <w:tcPrChange w:id="9513" w:author="Στάθης Καπ" w:date="2023-03-03T06:24:00Z">
              <w:tcPr>
                <w:tcW w:w="544" w:type="dxa"/>
                <w:vAlign w:val="bottom"/>
              </w:tcPr>
            </w:tcPrChange>
          </w:tcPr>
          <w:p w14:paraId="6C643D10" w14:textId="32A670AB" w:rsidR="00577FCD" w:rsidRPr="00AC6F02" w:rsidRDefault="00577FCD">
            <w:pPr>
              <w:jc w:val="center"/>
              <w:rPr>
                <w:ins w:id="9514" w:author="Στάθης Καπ" w:date="2023-02-26T20:57:00Z"/>
                <w:rFonts w:cstheme="minorHAnsi"/>
                <w:sz w:val="16"/>
                <w:szCs w:val="16"/>
                <w:rPrChange w:id="9515" w:author="Στάθης Καπ" w:date="2023-03-03T03:18:00Z">
                  <w:rPr>
                    <w:ins w:id="9516" w:author="Στάθης Καπ" w:date="2023-02-26T20:57:00Z"/>
                  </w:rPr>
                </w:rPrChange>
              </w:rPr>
              <w:pPrChange w:id="9517" w:author="Στάθης Καπ" w:date="2023-02-26T21:00:00Z">
                <w:pPr/>
              </w:pPrChange>
            </w:pPr>
            <w:ins w:id="9518" w:author="Στάθης Καπ" w:date="2023-03-03T00:39:00Z">
              <w:r w:rsidRPr="00AC6F02">
                <w:rPr>
                  <w:rFonts w:ascii="Calibri" w:hAnsi="Calibri" w:cs="Calibri"/>
                  <w:color w:val="000000"/>
                  <w:sz w:val="16"/>
                  <w:szCs w:val="16"/>
                  <w:rPrChange w:id="9519" w:author="Στάθης Καπ" w:date="2023-03-03T03:18:00Z">
                    <w:rPr>
                      <w:rFonts w:ascii="Calibri" w:hAnsi="Calibri" w:cs="Calibri"/>
                      <w:color w:val="000000"/>
                    </w:rPr>
                  </w:rPrChange>
                </w:rPr>
                <w:t>520</w:t>
              </w:r>
            </w:ins>
          </w:p>
        </w:tc>
        <w:tc>
          <w:tcPr>
            <w:tcW w:w="621" w:type="dxa"/>
            <w:vAlign w:val="bottom"/>
            <w:tcPrChange w:id="9520" w:author="Στάθης Καπ" w:date="2023-03-03T06:24:00Z">
              <w:tcPr>
                <w:tcW w:w="621" w:type="dxa"/>
                <w:vAlign w:val="bottom"/>
              </w:tcPr>
            </w:tcPrChange>
          </w:tcPr>
          <w:p w14:paraId="5C8786FF" w14:textId="363D235E" w:rsidR="00577FCD" w:rsidRPr="00AC6F02" w:rsidRDefault="00577FCD">
            <w:pPr>
              <w:jc w:val="center"/>
              <w:rPr>
                <w:ins w:id="9521" w:author="Στάθης Καπ" w:date="2023-02-26T20:57:00Z"/>
                <w:rFonts w:cstheme="minorHAnsi"/>
                <w:sz w:val="16"/>
                <w:szCs w:val="16"/>
                <w:rPrChange w:id="9522" w:author="Στάθης Καπ" w:date="2023-03-03T03:18:00Z">
                  <w:rPr>
                    <w:ins w:id="9523" w:author="Στάθης Καπ" w:date="2023-02-26T20:57:00Z"/>
                  </w:rPr>
                </w:rPrChange>
              </w:rPr>
              <w:pPrChange w:id="9524" w:author="Στάθης Καπ" w:date="2023-02-26T21:00:00Z">
                <w:pPr/>
              </w:pPrChange>
            </w:pPr>
            <w:ins w:id="9525" w:author="Στάθης Καπ" w:date="2023-03-03T00:39:00Z">
              <w:r w:rsidRPr="00AC6F02">
                <w:rPr>
                  <w:rFonts w:ascii="Calibri" w:hAnsi="Calibri" w:cs="Calibri"/>
                  <w:color w:val="000000"/>
                  <w:sz w:val="16"/>
                  <w:szCs w:val="16"/>
                  <w:rPrChange w:id="9526" w:author="Στάθης Καπ" w:date="2023-03-03T03:18:00Z">
                    <w:rPr>
                      <w:rFonts w:ascii="Calibri" w:hAnsi="Calibri" w:cs="Calibri"/>
                      <w:color w:val="000000"/>
                    </w:rPr>
                  </w:rPrChange>
                </w:rPr>
                <w:t>1.188</w:t>
              </w:r>
            </w:ins>
          </w:p>
        </w:tc>
        <w:tc>
          <w:tcPr>
            <w:tcW w:w="669" w:type="dxa"/>
            <w:vAlign w:val="center"/>
            <w:tcPrChange w:id="9527" w:author="Στάθης Καπ" w:date="2023-03-03T06:24:00Z">
              <w:tcPr>
                <w:tcW w:w="669" w:type="dxa"/>
                <w:vAlign w:val="center"/>
              </w:tcPr>
            </w:tcPrChange>
          </w:tcPr>
          <w:p w14:paraId="5652CBF6" w14:textId="1F7415D0" w:rsidR="00577FCD" w:rsidRPr="00AC6F02" w:rsidRDefault="00577FCD">
            <w:pPr>
              <w:jc w:val="center"/>
              <w:rPr>
                <w:ins w:id="9528" w:author="Στάθης Καπ" w:date="2023-02-26T20:57:00Z"/>
                <w:rFonts w:cstheme="minorHAnsi"/>
                <w:sz w:val="16"/>
                <w:szCs w:val="16"/>
                <w:rPrChange w:id="9529" w:author="Στάθης Καπ" w:date="2023-03-03T03:18:00Z">
                  <w:rPr>
                    <w:ins w:id="9530" w:author="Στάθης Καπ" w:date="2023-02-26T20:57:00Z"/>
                  </w:rPr>
                </w:rPrChange>
              </w:rPr>
              <w:pPrChange w:id="9531" w:author="Στάθης Καπ" w:date="2023-02-26T21:00:00Z">
                <w:pPr/>
              </w:pPrChange>
            </w:pPr>
            <w:ins w:id="9532" w:author="Στάθης Καπ" w:date="2023-03-03T05:59:00Z">
              <w:r>
                <w:rPr>
                  <w:rFonts w:ascii="Calibri" w:hAnsi="Calibri" w:cs="Calibri"/>
                  <w:color w:val="000000"/>
                  <w:sz w:val="16"/>
                  <w:szCs w:val="16"/>
                </w:rPr>
                <w:t>12.46</w:t>
              </w:r>
            </w:ins>
          </w:p>
        </w:tc>
        <w:tc>
          <w:tcPr>
            <w:tcW w:w="543" w:type="dxa"/>
            <w:vAlign w:val="bottom"/>
            <w:tcPrChange w:id="9533" w:author="Στάθης Καπ" w:date="2023-03-03T06:24:00Z">
              <w:tcPr>
                <w:tcW w:w="543" w:type="dxa"/>
                <w:vAlign w:val="bottom"/>
              </w:tcPr>
            </w:tcPrChange>
          </w:tcPr>
          <w:p w14:paraId="416788B7" w14:textId="71970872" w:rsidR="00577FCD" w:rsidRPr="00AC6F02" w:rsidRDefault="00577FCD">
            <w:pPr>
              <w:jc w:val="center"/>
              <w:rPr>
                <w:ins w:id="9534" w:author="Στάθης Καπ" w:date="2023-02-26T20:57:00Z"/>
                <w:rFonts w:cstheme="minorHAnsi"/>
                <w:sz w:val="16"/>
                <w:szCs w:val="16"/>
                <w:rPrChange w:id="9535" w:author="Στάθης Καπ" w:date="2023-03-03T03:18:00Z">
                  <w:rPr>
                    <w:ins w:id="9536" w:author="Στάθης Καπ" w:date="2023-02-26T20:57:00Z"/>
                  </w:rPr>
                </w:rPrChange>
              </w:rPr>
              <w:pPrChange w:id="9537" w:author="Στάθης Καπ" w:date="2023-02-26T21:00:00Z">
                <w:pPr/>
              </w:pPrChange>
            </w:pPr>
            <w:ins w:id="9538" w:author="Στάθης Καπ" w:date="2023-03-03T00:39:00Z">
              <w:r w:rsidRPr="00AC6F02">
                <w:rPr>
                  <w:rFonts w:ascii="Calibri" w:hAnsi="Calibri" w:cs="Calibri"/>
                  <w:color w:val="000000"/>
                  <w:sz w:val="16"/>
                  <w:szCs w:val="16"/>
                  <w:rPrChange w:id="9539" w:author="Στάθης Καπ" w:date="2023-03-03T03:18:00Z">
                    <w:rPr>
                      <w:rFonts w:ascii="Calibri" w:hAnsi="Calibri" w:cs="Calibri"/>
                      <w:color w:val="000000"/>
                    </w:rPr>
                  </w:rPrChange>
                </w:rPr>
                <w:t>519</w:t>
              </w:r>
            </w:ins>
          </w:p>
        </w:tc>
        <w:tc>
          <w:tcPr>
            <w:tcW w:w="621" w:type="dxa"/>
            <w:vAlign w:val="bottom"/>
            <w:tcPrChange w:id="9540" w:author="Στάθης Καπ" w:date="2023-03-03T06:24:00Z">
              <w:tcPr>
                <w:tcW w:w="621" w:type="dxa"/>
                <w:vAlign w:val="bottom"/>
              </w:tcPr>
            </w:tcPrChange>
          </w:tcPr>
          <w:p w14:paraId="3BF4A0FC" w14:textId="4A2BE112" w:rsidR="00577FCD" w:rsidRPr="00AC6F02" w:rsidRDefault="00577FCD">
            <w:pPr>
              <w:jc w:val="center"/>
              <w:rPr>
                <w:ins w:id="9541" w:author="Στάθης Καπ" w:date="2023-02-26T20:57:00Z"/>
                <w:rFonts w:cstheme="minorHAnsi"/>
                <w:sz w:val="16"/>
                <w:szCs w:val="16"/>
                <w:rPrChange w:id="9542" w:author="Στάθης Καπ" w:date="2023-03-03T03:18:00Z">
                  <w:rPr>
                    <w:ins w:id="9543" w:author="Στάθης Καπ" w:date="2023-02-26T20:57:00Z"/>
                  </w:rPr>
                </w:rPrChange>
              </w:rPr>
              <w:pPrChange w:id="9544" w:author="Στάθης Καπ" w:date="2023-02-26T21:00:00Z">
                <w:pPr/>
              </w:pPrChange>
            </w:pPr>
            <w:ins w:id="9545" w:author="Στάθης Καπ" w:date="2023-03-03T00:39:00Z">
              <w:r w:rsidRPr="00AC6F02">
                <w:rPr>
                  <w:rFonts w:ascii="Calibri" w:hAnsi="Calibri" w:cs="Calibri"/>
                  <w:color w:val="000000"/>
                  <w:sz w:val="16"/>
                  <w:szCs w:val="16"/>
                  <w:rPrChange w:id="9546" w:author="Στάθης Καπ" w:date="2023-03-03T03:18:00Z">
                    <w:rPr>
                      <w:rFonts w:ascii="Calibri" w:hAnsi="Calibri" w:cs="Calibri"/>
                      <w:color w:val="000000"/>
                    </w:rPr>
                  </w:rPrChange>
                </w:rPr>
                <w:t>1.413</w:t>
              </w:r>
            </w:ins>
          </w:p>
        </w:tc>
        <w:tc>
          <w:tcPr>
            <w:tcW w:w="669" w:type="dxa"/>
            <w:vAlign w:val="center"/>
            <w:tcPrChange w:id="9547" w:author="Στάθης Καπ" w:date="2023-03-03T06:24:00Z">
              <w:tcPr>
                <w:tcW w:w="669" w:type="dxa"/>
                <w:vAlign w:val="center"/>
              </w:tcPr>
            </w:tcPrChange>
          </w:tcPr>
          <w:p w14:paraId="32D0A87B" w14:textId="394F0D14" w:rsidR="00577FCD" w:rsidRPr="00AC6F02" w:rsidRDefault="00577FCD">
            <w:pPr>
              <w:jc w:val="center"/>
              <w:rPr>
                <w:ins w:id="9548" w:author="Στάθης Καπ" w:date="2023-02-26T20:57:00Z"/>
                <w:rFonts w:cstheme="minorHAnsi"/>
                <w:sz w:val="16"/>
                <w:szCs w:val="16"/>
                <w:rPrChange w:id="9549" w:author="Στάθης Καπ" w:date="2023-03-03T03:18:00Z">
                  <w:rPr>
                    <w:ins w:id="9550" w:author="Στάθης Καπ" w:date="2023-02-26T20:57:00Z"/>
                  </w:rPr>
                </w:rPrChange>
              </w:rPr>
              <w:pPrChange w:id="9551" w:author="Στάθης Καπ" w:date="2023-02-26T21:00:00Z">
                <w:pPr/>
              </w:pPrChange>
            </w:pPr>
            <w:ins w:id="9552" w:author="Στάθης Καπ" w:date="2023-03-03T04:44:00Z">
              <w:r>
                <w:rPr>
                  <w:rFonts w:ascii="Calibri" w:hAnsi="Calibri" w:cstheme="minorHAnsi"/>
                  <w:color w:val="000000"/>
                  <w:sz w:val="16"/>
                  <w:szCs w:val="16"/>
                </w:rPr>
                <w:t>0.19</w:t>
              </w:r>
            </w:ins>
          </w:p>
        </w:tc>
        <w:tc>
          <w:tcPr>
            <w:tcW w:w="508" w:type="dxa"/>
            <w:vAlign w:val="bottom"/>
            <w:tcPrChange w:id="9553" w:author="Στάθης Καπ" w:date="2023-03-03T06:24:00Z">
              <w:tcPr>
                <w:tcW w:w="508" w:type="dxa"/>
                <w:vAlign w:val="bottom"/>
              </w:tcPr>
            </w:tcPrChange>
          </w:tcPr>
          <w:p w14:paraId="09DC54B9" w14:textId="64AFCD37" w:rsidR="00577FCD" w:rsidRPr="00AC6F02" w:rsidRDefault="00577FCD">
            <w:pPr>
              <w:jc w:val="center"/>
              <w:rPr>
                <w:ins w:id="9554" w:author="Στάθης Καπ" w:date="2023-02-26T20:57:00Z"/>
                <w:rFonts w:cstheme="minorHAnsi"/>
                <w:sz w:val="16"/>
                <w:szCs w:val="16"/>
                <w:rPrChange w:id="9555" w:author="Στάθης Καπ" w:date="2023-03-03T03:18:00Z">
                  <w:rPr>
                    <w:ins w:id="9556" w:author="Στάθης Καπ" w:date="2023-02-26T20:57:00Z"/>
                  </w:rPr>
                </w:rPrChange>
              </w:rPr>
              <w:pPrChange w:id="9557" w:author="Στάθης Καπ" w:date="2023-02-26T21:00:00Z">
                <w:pPr/>
              </w:pPrChange>
            </w:pPr>
            <w:ins w:id="9558" w:author="Στάθης Καπ" w:date="2023-03-03T00:39:00Z">
              <w:r w:rsidRPr="00AC6F02">
                <w:rPr>
                  <w:rFonts w:ascii="Calibri" w:hAnsi="Calibri" w:cs="Calibri"/>
                  <w:color w:val="000000"/>
                  <w:sz w:val="16"/>
                  <w:szCs w:val="16"/>
                  <w:rPrChange w:id="9559" w:author="Στάθης Καπ" w:date="2023-03-03T03:18:00Z">
                    <w:rPr>
                      <w:rFonts w:ascii="Calibri" w:hAnsi="Calibri" w:cs="Calibri"/>
                      <w:color w:val="000000"/>
                    </w:rPr>
                  </w:rPrChange>
                </w:rPr>
                <w:t>472</w:t>
              </w:r>
            </w:ins>
          </w:p>
        </w:tc>
        <w:tc>
          <w:tcPr>
            <w:tcW w:w="541" w:type="dxa"/>
            <w:vAlign w:val="bottom"/>
            <w:tcPrChange w:id="9560" w:author="Στάθης Καπ" w:date="2023-03-03T06:24:00Z">
              <w:tcPr>
                <w:tcW w:w="541" w:type="dxa"/>
                <w:vAlign w:val="bottom"/>
              </w:tcPr>
            </w:tcPrChange>
          </w:tcPr>
          <w:p w14:paraId="0214AD1D" w14:textId="47609983" w:rsidR="00577FCD" w:rsidRPr="00AC6F02" w:rsidRDefault="00577FCD">
            <w:pPr>
              <w:jc w:val="center"/>
              <w:rPr>
                <w:ins w:id="9561" w:author="Στάθης Καπ" w:date="2023-02-26T20:58:00Z"/>
                <w:rFonts w:cstheme="minorHAnsi"/>
                <w:sz w:val="16"/>
                <w:szCs w:val="16"/>
                <w:rPrChange w:id="9562" w:author="Στάθης Καπ" w:date="2023-03-03T03:18:00Z">
                  <w:rPr>
                    <w:ins w:id="9563" w:author="Στάθης Καπ" w:date="2023-02-26T20:58:00Z"/>
                  </w:rPr>
                </w:rPrChange>
              </w:rPr>
              <w:pPrChange w:id="9564" w:author="Στάθης Καπ" w:date="2023-02-26T21:00:00Z">
                <w:pPr/>
              </w:pPrChange>
            </w:pPr>
            <w:ins w:id="9565" w:author="Στάθης Καπ" w:date="2023-03-03T00:39:00Z">
              <w:r w:rsidRPr="00AC6F02">
                <w:rPr>
                  <w:rFonts w:ascii="Calibri" w:hAnsi="Calibri" w:cs="Calibri"/>
                  <w:color w:val="000000"/>
                  <w:sz w:val="16"/>
                  <w:szCs w:val="16"/>
                  <w:rPrChange w:id="9566" w:author="Στάθης Καπ" w:date="2023-03-03T03:18:00Z">
                    <w:rPr>
                      <w:rFonts w:ascii="Calibri" w:hAnsi="Calibri" w:cs="Calibri"/>
                      <w:color w:val="000000"/>
                    </w:rPr>
                  </w:rPrChange>
                </w:rPr>
                <w:t>0.659</w:t>
              </w:r>
            </w:ins>
          </w:p>
        </w:tc>
        <w:tc>
          <w:tcPr>
            <w:tcW w:w="589" w:type="dxa"/>
            <w:vAlign w:val="center"/>
            <w:tcPrChange w:id="9567" w:author="Στάθης Καπ" w:date="2023-03-03T06:24:00Z">
              <w:tcPr>
                <w:tcW w:w="589" w:type="dxa"/>
                <w:vAlign w:val="center"/>
              </w:tcPr>
            </w:tcPrChange>
          </w:tcPr>
          <w:p w14:paraId="3E0E1902" w14:textId="407D0876" w:rsidR="00577FCD" w:rsidRPr="00AC6F02" w:rsidRDefault="00577FCD">
            <w:pPr>
              <w:jc w:val="center"/>
              <w:rPr>
                <w:ins w:id="9568" w:author="Στάθης Καπ" w:date="2023-02-26T20:58:00Z"/>
                <w:rFonts w:cstheme="minorHAnsi"/>
                <w:sz w:val="16"/>
                <w:szCs w:val="16"/>
                <w:rPrChange w:id="9569" w:author="Στάθης Καπ" w:date="2023-03-03T03:18:00Z">
                  <w:rPr>
                    <w:ins w:id="9570" w:author="Στάθης Καπ" w:date="2023-02-26T20:58:00Z"/>
                  </w:rPr>
                </w:rPrChange>
              </w:rPr>
              <w:pPrChange w:id="9571" w:author="Στάθης Καπ" w:date="2023-02-26T21:00:00Z">
                <w:pPr/>
              </w:pPrChange>
            </w:pPr>
            <w:ins w:id="9572" w:author="Στάθης Καπ" w:date="2023-03-03T04:44:00Z">
              <w:r>
                <w:rPr>
                  <w:rFonts w:ascii="Calibri" w:hAnsi="Calibri" w:cstheme="minorHAnsi"/>
                  <w:color w:val="000000"/>
                  <w:sz w:val="16"/>
                  <w:szCs w:val="16"/>
                </w:rPr>
                <w:t>9.23</w:t>
              </w:r>
            </w:ins>
          </w:p>
        </w:tc>
        <w:tc>
          <w:tcPr>
            <w:tcW w:w="463" w:type="dxa"/>
            <w:vAlign w:val="bottom"/>
            <w:tcPrChange w:id="9573" w:author="Στάθης Καπ" w:date="2023-03-03T06:24:00Z">
              <w:tcPr>
                <w:tcW w:w="463" w:type="dxa"/>
                <w:vAlign w:val="bottom"/>
              </w:tcPr>
            </w:tcPrChange>
          </w:tcPr>
          <w:p w14:paraId="350A19B7" w14:textId="54593207" w:rsidR="00577FCD" w:rsidRPr="00AC6F02" w:rsidRDefault="00577FCD">
            <w:pPr>
              <w:jc w:val="center"/>
              <w:rPr>
                <w:ins w:id="9574" w:author="Στάθης Καπ" w:date="2023-02-26T20:58:00Z"/>
                <w:rFonts w:cstheme="minorHAnsi"/>
                <w:sz w:val="16"/>
                <w:szCs w:val="16"/>
                <w:rPrChange w:id="9575" w:author="Στάθης Καπ" w:date="2023-03-03T03:18:00Z">
                  <w:rPr>
                    <w:ins w:id="9576" w:author="Στάθης Καπ" w:date="2023-02-26T20:58:00Z"/>
                  </w:rPr>
                </w:rPrChange>
              </w:rPr>
              <w:pPrChange w:id="9577" w:author="Στάθης Καπ" w:date="2023-02-26T21:00:00Z">
                <w:pPr/>
              </w:pPrChange>
            </w:pPr>
            <w:ins w:id="9578" w:author="Στάθης Καπ" w:date="2023-03-03T00:40:00Z">
              <w:r w:rsidRPr="00AC6F02">
                <w:rPr>
                  <w:rFonts w:ascii="Calibri" w:hAnsi="Calibri" w:cs="Calibri"/>
                  <w:color w:val="000000"/>
                  <w:sz w:val="16"/>
                  <w:szCs w:val="16"/>
                  <w:rPrChange w:id="9579" w:author="Στάθης Καπ" w:date="2023-03-03T03:18:00Z">
                    <w:rPr>
                      <w:rFonts w:ascii="Calibri" w:hAnsi="Calibri" w:cs="Calibri"/>
                      <w:color w:val="000000"/>
                    </w:rPr>
                  </w:rPrChange>
                </w:rPr>
                <w:t>440</w:t>
              </w:r>
            </w:ins>
          </w:p>
        </w:tc>
        <w:tc>
          <w:tcPr>
            <w:tcW w:w="541" w:type="dxa"/>
            <w:vAlign w:val="bottom"/>
            <w:tcPrChange w:id="9580" w:author="Στάθης Καπ" w:date="2023-03-03T06:24:00Z">
              <w:tcPr>
                <w:tcW w:w="541" w:type="dxa"/>
                <w:vAlign w:val="bottom"/>
              </w:tcPr>
            </w:tcPrChange>
          </w:tcPr>
          <w:p w14:paraId="517DBC4D" w14:textId="7CE12702" w:rsidR="00577FCD" w:rsidRPr="00AC6F02" w:rsidRDefault="00577FCD">
            <w:pPr>
              <w:jc w:val="center"/>
              <w:rPr>
                <w:ins w:id="9581" w:author="Στάθης Καπ" w:date="2023-02-26T21:00:00Z"/>
                <w:rFonts w:cstheme="minorHAnsi"/>
                <w:sz w:val="16"/>
                <w:szCs w:val="16"/>
                <w:rPrChange w:id="9582" w:author="Στάθης Καπ" w:date="2023-03-03T03:18:00Z">
                  <w:rPr>
                    <w:ins w:id="9583" w:author="Στάθης Καπ" w:date="2023-02-26T21:00:00Z"/>
                  </w:rPr>
                </w:rPrChange>
              </w:rPr>
              <w:pPrChange w:id="9584" w:author="Στάθης Καπ" w:date="2023-02-26T21:00:00Z">
                <w:pPr/>
              </w:pPrChange>
            </w:pPr>
            <w:ins w:id="9585" w:author="Στάθης Καπ" w:date="2023-03-03T00:40:00Z">
              <w:r w:rsidRPr="00AC6F02">
                <w:rPr>
                  <w:rFonts w:ascii="Calibri" w:hAnsi="Calibri" w:cs="Calibri"/>
                  <w:color w:val="000000"/>
                  <w:sz w:val="16"/>
                  <w:szCs w:val="16"/>
                  <w:rPrChange w:id="9586" w:author="Στάθης Καπ" w:date="2023-03-03T03:18:00Z">
                    <w:rPr>
                      <w:rFonts w:ascii="Calibri" w:hAnsi="Calibri" w:cs="Calibri"/>
                      <w:color w:val="000000"/>
                    </w:rPr>
                  </w:rPrChange>
                </w:rPr>
                <w:t>0.637</w:t>
              </w:r>
            </w:ins>
          </w:p>
        </w:tc>
        <w:tc>
          <w:tcPr>
            <w:tcW w:w="589" w:type="dxa"/>
            <w:vAlign w:val="center"/>
            <w:tcPrChange w:id="9587" w:author="Στάθης Καπ" w:date="2023-03-03T06:24:00Z">
              <w:tcPr>
                <w:tcW w:w="589" w:type="dxa"/>
                <w:vAlign w:val="center"/>
              </w:tcPr>
            </w:tcPrChange>
          </w:tcPr>
          <w:p w14:paraId="39839497" w14:textId="2A208322" w:rsidR="00577FCD" w:rsidRPr="00AC6F02" w:rsidRDefault="00577FCD">
            <w:pPr>
              <w:jc w:val="center"/>
              <w:rPr>
                <w:ins w:id="9588" w:author="Στάθης Καπ" w:date="2023-02-26T21:00:00Z"/>
                <w:rFonts w:cstheme="minorHAnsi"/>
                <w:sz w:val="16"/>
                <w:szCs w:val="16"/>
                <w:rPrChange w:id="9589" w:author="Στάθης Καπ" w:date="2023-03-03T03:18:00Z">
                  <w:rPr>
                    <w:ins w:id="9590" w:author="Στάθης Καπ" w:date="2023-02-26T21:00:00Z"/>
                  </w:rPr>
                </w:rPrChange>
              </w:rPr>
              <w:pPrChange w:id="9591" w:author="Στάθης Καπ" w:date="2023-02-26T21:00:00Z">
                <w:pPr/>
              </w:pPrChange>
            </w:pPr>
            <w:ins w:id="9592" w:author="Στάθης Καπ" w:date="2023-03-03T04:45:00Z">
              <w:r>
                <w:rPr>
                  <w:rFonts w:ascii="Calibri" w:hAnsi="Calibri" w:cstheme="minorHAnsi"/>
                  <w:color w:val="000000"/>
                  <w:sz w:val="16"/>
                  <w:szCs w:val="16"/>
                </w:rPr>
                <w:t>15.38</w:t>
              </w:r>
            </w:ins>
          </w:p>
        </w:tc>
      </w:tr>
      <w:tr w:rsidR="00F03C40" w14:paraId="1852E6F6" w14:textId="07E834E2" w:rsidTr="00F03C40">
        <w:trPr>
          <w:ins w:id="9593" w:author="Στάθης Καπ" w:date="2023-02-26T20:57:00Z"/>
        </w:trPr>
        <w:tc>
          <w:tcPr>
            <w:tcW w:w="515" w:type="dxa"/>
            <w:tcBorders>
              <w:top w:val="nil"/>
              <w:bottom w:val="nil"/>
              <w:right w:val="single" w:sz="4" w:space="0" w:color="auto"/>
            </w:tcBorders>
            <w:shd w:val="clear" w:color="auto" w:fill="E7E6E6" w:themeFill="background2"/>
            <w:vAlign w:val="center"/>
            <w:tcPrChange w:id="9594" w:author="Στάθης Καπ" w:date="2023-03-03T06:24:00Z">
              <w:tcPr>
                <w:tcW w:w="515" w:type="dxa"/>
                <w:shd w:val="clear" w:color="auto" w:fill="E7E6E6" w:themeFill="background2"/>
                <w:vAlign w:val="center"/>
              </w:tcPr>
            </w:tcPrChange>
          </w:tcPr>
          <w:p w14:paraId="6CBF2557" w14:textId="037110D4" w:rsidR="00577FCD" w:rsidRPr="00AC6F02" w:rsidRDefault="00577FCD">
            <w:pPr>
              <w:jc w:val="center"/>
              <w:rPr>
                <w:ins w:id="9595" w:author="Στάθης Καπ" w:date="2023-02-26T20:57:00Z"/>
                <w:sz w:val="16"/>
                <w:szCs w:val="16"/>
                <w:rPrChange w:id="9596" w:author="Στάθης Καπ" w:date="2023-03-03T03:18:00Z">
                  <w:rPr>
                    <w:ins w:id="9597" w:author="Στάθης Καπ" w:date="2023-02-26T20:57:00Z"/>
                    <w:sz w:val="18"/>
                    <w:szCs w:val="18"/>
                  </w:rPr>
                </w:rPrChange>
              </w:rPr>
              <w:pPrChange w:id="9598" w:author="Στάθης Καπ" w:date="2023-02-26T21:00:00Z">
                <w:pPr/>
              </w:pPrChange>
            </w:pPr>
            <w:ins w:id="9599" w:author="Στάθης Καπ" w:date="2023-02-27T03:02:00Z">
              <w:r w:rsidRPr="00AC6F02">
                <w:rPr>
                  <w:sz w:val="16"/>
                  <w:szCs w:val="16"/>
                  <w:rPrChange w:id="9600" w:author="Στάθης Καπ" w:date="2023-03-03T03:18:00Z">
                    <w:rPr>
                      <w:sz w:val="18"/>
                      <w:szCs w:val="18"/>
                    </w:rPr>
                  </w:rPrChange>
                </w:rPr>
                <w:t>p</w:t>
              </w:r>
            </w:ins>
            <w:ins w:id="9601" w:author="Στάθης Καπ" w:date="2023-02-26T20:57:00Z">
              <w:r w:rsidRPr="00AC6F02">
                <w:rPr>
                  <w:sz w:val="16"/>
                  <w:szCs w:val="16"/>
                  <w:rPrChange w:id="9602" w:author="Στάθης Καπ" w:date="2023-03-03T03:18:00Z">
                    <w:rPr>
                      <w:sz w:val="18"/>
                      <w:szCs w:val="18"/>
                    </w:rPr>
                  </w:rPrChange>
                </w:rPr>
                <w:t>r11</w:t>
              </w:r>
            </w:ins>
          </w:p>
        </w:tc>
        <w:tc>
          <w:tcPr>
            <w:tcW w:w="560" w:type="dxa"/>
            <w:tcBorders>
              <w:left w:val="single" w:sz="4" w:space="0" w:color="auto"/>
            </w:tcBorders>
            <w:tcPrChange w:id="9603" w:author="Στάθης Καπ" w:date="2023-03-03T06:24:00Z">
              <w:tcPr>
                <w:tcW w:w="560" w:type="dxa"/>
              </w:tcPr>
            </w:tcPrChange>
          </w:tcPr>
          <w:p w14:paraId="7C086EAB" w14:textId="405867CF" w:rsidR="00577FCD" w:rsidRPr="00AC6F02" w:rsidRDefault="00577FCD">
            <w:pPr>
              <w:jc w:val="center"/>
              <w:rPr>
                <w:ins w:id="9604" w:author="Στάθης Καπ" w:date="2023-02-26T20:57:00Z"/>
                <w:rFonts w:cstheme="minorHAnsi"/>
                <w:sz w:val="16"/>
                <w:szCs w:val="16"/>
                <w:rPrChange w:id="9605" w:author="Στάθης Καπ" w:date="2023-03-03T03:18:00Z">
                  <w:rPr>
                    <w:ins w:id="9606" w:author="Στάθης Καπ" w:date="2023-02-26T20:57:00Z"/>
                  </w:rPr>
                </w:rPrChange>
              </w:rPr>
              <w:pPrChange w:id="9607" w:author="Στάθης Καπ" w:date="2023-02-26T21:00:00Z">
                <w:pPr/>
              </w:pPrChange>
            </w:pPr>
            <w:ins w:id="9608" w:author="Στάθης Καπ" w:date="2023-02-26T21:04:00Z">
              <w:r w:rsidRPr="00AC6F02">
                <w:rPr>
                  <w:rFonts w:cstheme="minorHAnsi"/>
                  <w:sz w:val="16"/>
                  <w:szCs w:val="16"/>
                  <w:rPrChange w:id="9609" w:author="Στάθης Καπ" w:date="2023-03-03T03:18:00Z">
                    <w:rPr>
                      <w:rFonts w:cstheme="minorHAnsi"/>
                      <w:sz w:val="20"/>
                      <w:szCs w:val="20"/>
                    </w:rPr>
                  </w:rPrChange>
                </w:rPr>
                <w:t>353</w:t>
              </w:r>
            </w:ins>
          </w:p>
        </w:tc>
        <w:tc>
          <w:tcPr>
            <w:tcW w:w="855" w:type="dxa"/>
            <w:tcPrChange w:id="9610" w:author="Στάθης Καπ" w:date="2023-03-03T06:24:00Z">
              <w:tcPr>
                <w:tcW w:w="855" w:type="dxa"/>
              </w:tcPr>
            </w:tcPrChange>
          </w:tcPr>
          <w:p w14:paraId="6A8A94D3" w14:textId="6AA56FC3" w:rsidR="00577FCD" w:rsidRPr="00AC6F02" w:rsidRDefault="00577FCD">
            <w:pPr>
              <w:jc w:val="center"/>
              <w:rPr>
                <w:ins w:id="9611" w:author="Στάθης Καπ" w:date="2023-02-26T20:57:00Z"/>
                <w:rFonts w:cstheme="minorHAnsi"/>
                <w:sz w:val="16"/>
                <w:szCs w:val="16"/>
                <w:rPrChange w:id="9612" w:author="Στάθης Καπ" w:date="2023-03-03T03:18:00Z">
                  <w:rPr>
                    <w:ins w:id="9613" w:author="Στάθης Καπ" w:date="2023-02-26T20:57:00Z"/>
                  </w:rPr>
                </w:rPrChange>
              </w:rPr>
              <w:pPrChange w:id="9614" w:author="Στάθης Καπ" w:date="2023-02-26T21:00:00Z">
                <w:pPr/>
              </w:pPrChange>
            </w:pPr>
            <w:ins w:id="9615" w:author="Στάθης Καπ" w:date="2023-02-26T21:07:00Z">
              <w:r w:rsidRPr="00AC6F02">
                <w:rPr>
                  <w:rFonts w:cstheme="minorHAnsi"/>
                  <w:sz w:val="16"/>
                  <w:szCs w:val="16"/>
                  <w:rPrChange w:id="9616" w:author="Στάθης Καπ" w:date="2023-03-03T03:18:00Z">
                    <w:rPr>
                      <w:rFonts w:cstheme="minorHAnsi"/>
                      <w:sz w:val="20"/>
                      <w:szCs w:val="20"/>
                    </w:rPr>
                  </w:rPrChange>
                </w:rPr>
                <w:t>330</w:t>
              </w:r>
            </w:ins>
          </w:p>
        </w:tc>
        <w:tc>
          <w:tcPr>
            <w:tcW w:w="544" w:type="dxa"/>
            <w:vAlign w:val="bottom"/>
            <w:tcPrChange w:id="9617" w:author="Στάθης Καπ" w:date="2023-03-03T06:24:00Z">
              <w:tcPr>
                <w:tcW w:w="544" w:type="dxa"/>
                <w:vAlign w:val="bottom"/>
              </w:tcPr>
            </w:tcPrChange>
          </w:tcPr>
          <w:p w14:paraId="617C427C" w14:textId="62829F6B" w:rsidR="00577FCD" w:rsidRPr="00AC6F02" w:rsidRDefault="00577FCD">
            <w:pPr>
              <w:jc w:val="center"/>
              <w:rPr>
                <w:ins w:id="9618" w:author="Στάθης Καπ" w:date="2023-02-26T20:57:00Z"/>
                <w:rFonts w:cstheme="minorHAnsi"/>
                <w:sz w:val="16"/>
                <w:szCs w:val="16"/>
                <w:rPrChange w:id="9619" w:author="Στάθης Καπ" w:date="2023-03-03T03:18:00Z">
                  <w:rPr>
                    <w:ins w:id="9620" w:author="Στάθης Καπ" w:date="2023-02-26T20:57:00Z"/>
                  </w:rPr>
                </w:rPrChange>
              </w:rPr>
              <w:pPrChange w:id="9621" w:author="Στάθης Καπ" w:date="2023-02-26T21:00:00Z">
                <w:pPr/>
              </w:pPrChange>
            </w:pPr>
            <w:ins w:id="9622" w:author="Στάθης Καπ" w:date="2023-03-03T00:39:00Z">
              <w:r w:rsidRPr="00AC6F02">
                <w:rPr>
                  <w:rFonts w:ascii="Calibri" w:hAnsi="Calibri" w:cs="Calibri"/>
                  <w:color w:val="000000"/>
                  <w:sz w:val="16"/>
                  <w:szCs w:val="16"/>
                  <w:rPrChange w:id="9623" w:author="Στάθης Καπ" w:date="2023-03-03T03:18:00Z">
                    <w:rPr>
                      <w:rFonts w:ascii="Calibri" w:hAnsi="Calibri" w:cs="Calibri"/>
                      <w:color w:val="000000"/>
                    </w:rPr>
                  </w:rPrChange>
                </w:rPr>
                <w:t>319</w:t>
              </w:r>
            </w:ins>
          </w:p>
        </w:tc>
        <w:tc>
          <w:tcPr>
            <w:tcW w:w="621" w:type="dxa"/>
            <w:vAlign w:val="bottom"/>
            <w:tcPrChange w:id="9624" w:author="Στάθης Καπ" w:date="2023-03-03T06:24:00Z">
              <w:tcPr>
                <w:tcW w:w="621" w:type="dxa"/>
                <w:vAlign w:val="bottom"/>
              </w:tcPr>
            </w:tcPrChange>
          </w:tcPr>
          <w:p w14:paraId="770F7519" w14:textId="482AB6A5" w:rsidR="00577FCD" w:rsidRPr="00AC6F02" w:rsidRDefault="00577FCD">
            <w:pPr>
              <w:jc w:val="center"/>
              <w:rPr>
                <w:ins w:id="9625" w:author="Στάθης Καπ" w:date="2023-02-26T20:57:00Z"/>
                <w:rFonts w:cstheme="minorHAnsi"/>
                <w:sz w:val="16"/>
                <w:szCs w:val="16"/>
                <w:rPrChange w:id="9626" w:author="Στάθης Καπ" w:date="2023-03-03T03:18:00Z">
                  <w:rPr>
                    <w:ins w:id="9627" w:author="Στάθης Καπ" w:date="2023-02-26T20:57:00Z"/>
                  </w:rPr>
                </w:rPrChange>
              </w:rPr>
              <w:pPrChange w:id="9628" w:author="Στάθης Καπ" w:date="2023-02-26T21:00:00Z">
                <w:pPr/>
              </w:pPrChange>
            </w:pPr>
            <w:ins w:id="9629" w:author="Στάθης Καπ" w:date="2023-03-03T00:39:00Z">
              <w:r w:rsidRPr="00AC6F02">
                <w:rPr>
                  <w:rFonts w:ascii="Calibri" w:hAnsi="Calibri" w:cs="Calibri"/>
                  <w:color w:val="000000"/>
                  <w:sz w:val="16"/>
                  <w:szCs w:val="16"/>
                  <w:rPrChange w:id="9630" w:author="Στάθης Καπ" w:date="2023-03-03T03:18:00Z">
                    <w:rPr>
                      <w:rFonts w:ascii="Calibri" w:hAnsi="Calibri" w:cs="Calibri"/>
                      <w:color w:val="000000"/>
                    </w:rPr>
                  </w:rPrChange>
                </w:rPr>
                <w:t>0.109</w:t>
              </w:r>
            </w:ins>
          </w:p>
        </w:tc>
        <w:tc>
          <w:tcPr>
            <w:tcW w:w="669" w:type="dxa"/>
            <w:vAlign w:val="center"/>
            <w:tcPrChange w:id="9631" w:author="Στάθης Καπ" w:date="2023-03-03T06:24:00Z">
              <w:tcPr>
                <w:tcW w:w="669" w:type="dxa"/>
                <w:vAlign w:val="center"/>
              </w:tcPr>
            </w:tcPrChange>
          </w:tcPr>
          <w:p w14:paraId="270C290F" w14:textId="0FF9D792" w:rsidR="00577FCD" w:rsidRPr="00AC6F02" w:rsidRDefault="00577FCD">
            <w:pPr>
              <w:jc w:val="center"/>
              <w:rPr>
                <w:ins w:id="9632" w:author="Στάθης Καπ" w:date="2023-02-26T20:57:00Z"/>
                <w:rFonts w:cstheme="minorHAnsi"/>
                <w:sz w:val="16"/>
                <w:szCs w:val="16"/>
                <w:rPrChange w:id="9633" w:author="Στάθης Καπ" w:date="2023-03-03T03:18:00Z">
                  <w:rPr>
                    <w:ins w:id="9634" w:author="Στάθης Καπ" w:date="2023-02-26T20:57:00Z"/>
                  </w:rPr>
                </w:rPrChange>
              </w:rPr>
              <w:pPrChange w:id="9635" w:author="Στάθης Καπ" w:date="2023-02-26T21:00:00Z">
                <w:pPr/>
              </w:pPrChange>
            </w:pPr>
            <w:ins w:id="9636" w:author="Στάθης Καπ" w:date="2023-03-03T05:59:00Z">
              <w:r>
                <w:rPr>
                  <w:rFonts w:ascii="Calibri" w:hAnsi="Calibri" w:cs="Calibri"/>
                  <w:color w:val="000000"/>
                  <w:sz w:val="16"/>
                  <w:szCs w:val="16"/>
                </w:rPr>
                <w:t>9.63</w:t>
              </w:r>
            </w:ins>
          </w:p>
        </w:tc>
        <w:tc>
          <w:tcPr>
            <w:tcW w:w="543" w:type="dxa"/>
            <w:vAlign w:val="bottom"/>
            <w:tcPrChange w:id="9637" w:author="Στάθης Καπ" w:date="2023-03-03T06:24:00Z">
              <w:tcPr>
                <w:tcW w:w="543" w:type="dxa"/>
                <w:vAlign w:val="bottom"/>
              </w:tcPr>
            </w:tcPrChange>
          </w:tcPr>
          <w:p w14:paraId="188FEA5C" w14:textId="1066397F" w:rsidR="00577FCD" w:rsidRPr="00AC6F02" w:rsidRDefault="00577FCD">
            <w:pPr>
              <w:jc w:val="center"/>
              <w:rPr>
                <w:ins w:id="9638" w:author="Στάθης Καπ" w:date="2023-02-26T20:57:00Z"/>
                <w:rFonts w:cstheme="minorHAnsi"/>
                <w:sz w:val="16"/>
                <w:szCs w:val="16"/>
                <w:rPrChange w:id="9639" w:author="Στάθης Καπ" w:date="2023-03-03T03:18:00Z">
                  <w:rPr>
                    <w:ins w:id="9640" w:author="Στάθης Καπ" w:date="2023-02-26T20:57:00Z"/>
                  </w:rPr>
                </w:rPrChange>
              </w:rPr>
              <w:pPrChange w:id="9641" w:author="Στάθης Καπ" w:date="2023-02-26T21:00:00Z">
                <w:pPr/>
              </w:pPrChange>
            </w:pPr>
            <w:ins w:id="9642" w:author="Στάθης Καπ" w:date="2023-03-03T00:39:00Z">
              <w:r w:rsidRPr="00AC6F02">
                <w:rPr>
                  <w:rFonts w:ascii="Calibri" w:hAnsi="Calibri" w:cs="Calibri"/>
                  <w:color w:val="000000"/>
                  <w:sz w:val="16"/>
                  <w:szCs w:val="16"/>
                  <w:rPrChange w:id="9643" w:author="Στάθης Καπ" w:date="2023-03-03T03:18:00Z">
                    <w:rPr>
                      <w:rFonts w:ascii="Calibri" w:hAnsi="Calibri" w:cs="Calibri"/>
                      <w:color w:val="000000"/>
                    </w:rPr>
                  </w:rPrChange>
                </w:rPr>
                <w:t>308</w:t>
              </w:r>
            </w:ins>
          </w:p>
        </w:tc>
        <w:tc>
          <w:tcPr>
            <w:tcW w:w="621" w:type="dxa"/>
            <w:vAlign w:val="bottom"/>
            <w:tcPrChange w:id="9644" w:author="Στάθης Καπ" w:date="2023-03-03T06:24:00Z">
              <w:tcPr>
                <w:tcW w:w="621" w:type="dxa"/>
                <w:vAlign w:val="bottom"/>
              </w:tcPr>
            </w:tcPrChange>
          </w:tcPr>
          <w:p w14:paraId="641E90F4" w14:textId="3CB87B54" w:rsidR="00577FCD" w:rsidRPr="00AC6F02" w:rsidRDefault="00577FCD">
            <w:pPr>
              <w:jc w:val="center"/>
              <w:rPr>
                <w:ins w:id="9645" w:author="Στάθης Καπ" w:date="2023-02-26T20:57:00Z"/>
                <w:rFonts w:cstheme="minorHAnsi"/>
                <w:sz w:val="16"/>
                <w:szCs w:val="16"/>
                <w:rPrChange w:id="9646" w:author="Στάθης Καπ" w:date="2023-03-03T03:18:00Z">
                  <w:rPr>
                    <w:ins w:id="9647" w:author="Στάθης Καπ" w:date="2023-02-26T20:57:00Z"/>
                  </w:rPr>
                </w:rPrChange>
              </w:rPr>
              <w:pPrChange w:id="9648" w:author="Στάθης Καπ" w:date="2023-02-26T21:00:00Z">
                <w:pPr/>
              </w:pPrChange>
            </w:pPr>
            <w:ins w:id="9649" w:author="Στάθης Καπ" w:date="2023-03-03T00:39:00Z">
              <w:r w:rsidRPr="00AC6F02">
                <w:rPr>
                  <w:rFonts w:ascii="Calibri" w:hAnsi="Calibri" w:cs="Calibri"/>
                  <w:color w:val="000000"/>
                  <w:sz w:val="16"/>
                  <w:szCs w:val="16"/>
                  <w:rPrChange w:id="9650" w:author="Στάθης Καπ" w:date="2023-03-03T03:18:00Z">
                    <w:rPr>
                      <w:rFonts w:ascii="Calibri" w:hAnsi="Calibri" w:cs="Calibri"/>
                      <w:color w:val="000000"/>
                    </w:rPr>
                  </w:rPrChange>
                </w:rPr>
                <w:t>0.118</w:t>
              </w:r>
            </w:ins>
          </w:p>
        </w:tc>
        <w:tc>
          <w:tcPr>
            <w:tcW w:w="669" w:type="dxa"/>
            <w:vAlign w:val="center"/>
            <w:tcPrChange w:id="9651" w:author="Στάθης Καπ" w:date="2023-03-03T06:24:00Z">
              <w:tcPr>
                <w:tcW w:w="669" w:type="dxa"/>
                <w:vAlign w:val="center"/>
              </w:tcPr>
            </w:tcPrChange>
          </w:tcPr>
          <w:p w14:paraId="03ABD010" w14:textId="28B58059" w:rsidR="00577FCD" w:rsidRPr="00AC6F02" w:rsidRDefault="00577FCD">
            <w:pPr>
              <w:jc w:val="center"/>
              <w:rPr>
                <w:ins w:id="9652" w:author="Στάθης Καπ" w:date="2023-02-26T20:57:00Z"/>
                <w:rFonts w:cstheme="minorHAnsi"/>
                <w:sz w:val="16"/>
                <w:szCs w:val="16"/>
                <w:rPrChange w:id="9653" w:author="Στάθης Καπ" w:date="2023-03-03T03:18:00Z">
                  <w:rPr>
                    <w:ins w:id="9654" w:author="Στάθης Καπ" w:date="2023-02-26T20:57:00Z"/>
                  </w:rPr>
                </w:rPrChange>
              </w:rPr>
              <w:pPrChange w:id="9655" w:author="Στάθης Καπ" w:date="2023-02-26T21:00:00Z">
                <w:pPr/>
              </w:pPrChange>
            </w:pPr>
            <w:ins w:id="9656" w:author="Στάθης Καπ" w:date="2023-03-03T04:44:00Z">
              <w:r>
                <w:rPr>
                  <w:rFonts w:ascii="Calibri" w:hAnsi="Calibri" w:cstheme="minorHAnsi"/>
                  <w:color w:val="000000"/>
                  <w:sz w:val="16"/>
                  <w:szCs w:val="16"/>
                </w:rPr>
                <w:t>3.45</w:t>
              </w:r>
            </w:ins>
          </w:p>
        </w:tc>
        <w:tc>
          <w:tcPr>
            <w:tcW w:w="508" w:type="dxa"/>
            <w:vAlign w:val="bottom"/>
            <w:tcPrChange w:id="9657" w:author="Στάθης Καπ" w:date="2023-03-03T06:24:00Z">
              <w:tcPr>
                <w:tcW w:w="508" w:type="dxa"/>
                <w:vAlign w:val="bottom"/>
              </w:tcPr>
            </w:tcPrChange>
          </w:tcPr>
          <w:p w14:paraId="7159AD1B" w14:textId="5FEE0AF5" w:rsidR="00577FCD" w:rsidRPr="00AC6F02" w:rsidRDefault="00577FCD">
            <w:pPr>
              <w:jc w:val="center"/>
              <w:rPr>
                <w:ins w:id="9658" w:author="Στάθης Καπ" w:date="2023-02-26T20:57:00Z"/>
                <w:rFonts w:cstheme="minorHAnsi"/>
                <w:sz w:val="16"/>
                <w:szCs w:val="16"/>
                <w:rPrChange w:id="9659" w:author="Στάθης Καπ" w:date="2023-03-03T03:18:00Z">
                  <w:rPr>
                    <w:ins w:id="9660" w:author="Στάθης Καπ" w:date="2023-02-26T20:57:00Z"/>
                  </w:rPr>
                </w:rPrChange>
              </w:rPr>
              <w:pPrChange w:id="9661" w:author="Στάθης Καπ" w:date="2023-02-26T21:00:00Z">
                <w:pPr/>
              </w:pPrChange>
            </w:pPr>
            <w:ins w:id="9662" w:author="Στάθης Καπ" w:date="2023-03-03T00:39:00Z">
              <w:r w:rsidRPr="00AC6F02">
                <w:rPr>
                  <w:rFonts w:ascii="Calibri" w:hAnsi="Calibri" w:cs="Calibri"/>
                  <w:color w:val="000000"/>
                  <w:sz w:val="16"/>
                  <w:szCs w:val="16"/>
                  <w:rPrChange w:id="9663" w:author="Στάθης Καπ" w:date="2023-03-03T03:18:00Z">
                    <w:rPr>
                      <w:rFonts w:ascii="Calibri" w:hAnsi="Calibri" w:cs="Calibri"/>
                      <w:color w:val="000000"/>
                    </w:rPr>
                  </w:rPrChange>
                </w:rPr>
                <w:t>274</w:t>
              </w:r>
            </w:ins>
          </w:p>
        </w:tc>
        <w:tc>
          <w:tcPr>
            <w:tcW w:w="541" w:type="dxa"/>
            <w:vAlign w:val="bottom"/>
            <w:tcPrChange w:id="9664" w:author="Στάθης Καπ" w:date="2023-03-03T06:24:00Z">
              <w:tcPr>
                <w:tcW w:w="541" w:type="dxa"/>
                <w:vAlign w:val="bottom"/>
              </w:tcPr>
            </w:tcPrChange>
          </w:tcPr>
          <w:p w14:paraId="7373D94F" w14:textId="4A274713" w:rsidR="00577FCD" w:rsidRPr="00AC6F02" w:rsidRDefault="00577FCD">
            <w:pPr>
              <w:jc w:val="center"/>
              <w:rPr>
                <w:ins w:id="9665" w:author="Στάθης Καπ" w:date="2023-02-26T20:58:00Z"/>
                <w:rFonts w:cstheme="minorHAnsi"/>
                <w:sz w:val="16"/>
                <w:szCs w:val="16"/>
                <w:rPrChange w:id="9666" w:author="Στάθης Καπ" w:date="2023-03-03T03:18:00Z">
                  <w:rPr>
                    <w:ins w:id="9667" w:author="Στάθης Καπ" w:date="2023-02-26T20:58:00Z"/>
                  </w:rPr>
                </w:rPrChange>
              </w:rPr>
              <w:pPrChange w:id="9668" w:author="Στάθης Καπ" w:date="2023-02-26T21:00:00Z">
                <w:pPr/>
              </w:pPrChange>
            </w:pPr>
            <w:ins w:id="9669" w:author="Στάθης Καπ" w:date="2023-03-03T00:39:00Z">
              <w:r w:rsidRPr="00AC6F02">
                <w:rPr>
                  <w:rFonts w:ascii="Calibri" w:hAnsi="Calibri" w:cs="Calibri"/>
                  <w:color w:val="000000"/>
                  <w:sz w:val="16"/>
                  <w:szCs w:val="16"/>
                  <w:rPrChange w:id="9670" w:author="Στάθης Καπ" w:date="2023-03-03T03:18:00Z">
                    <w:rPr>
                      <w:rFonts w:ascii="Calibri" w:hAnsi="Calibri" w:cs="Calibri"/>
                      <w:color w:val="000000"/>
                    </w:rPr>
                  </w:rPrChange>
                </w:rPr>
                <w:t>0.083</w:t>
              </w:r>
            </w:ins>
          </w:p>
        </w:tc>
        <w:tc>
          <w:tcPr>
            <w:tcW w:w="589" w:type="dxa"/>
            <w:vAlign w:val="center"/>
            <w:tcPrChange w:id="9671" w:author="Στάθης Καπ" w:date="2023-03-03T06:24:00Z">
              <w:tcPr>
                <w:tcW w:w="589" w:type="dxa"/>
                <w:vAlign w:val="center"/>
              </w:tcPr>
            </w:tcPrChange>
          </w:tcPr>
          <w:p w14:paraId="2C502D20" w14:textId="17BA6E03" w:rsidR="00577FCD" w:rsidRPr="00AC6F02" w:rsidRDefault="00577FCD">
            <w:pPr>
              <w:jc w:val="center"/>
              <w:rPr>
                <w:ins w:id="9672" w:author="Στάθης Καπ" w:date="2023-02-26T20:58:00Z"/>
                <w:rFonts w:cstheme="minorHAnsi"/>
                <w:sz w:val="16"/>
                <w:szCs w:val="16"/>
                <w:rPrChange w:id="9673" w:author="Στάθης Καπ" w:date="2023-03-03T03:18:00Z">
                  <w:rPr>
                    <w:ins w:id="9674" w:author="Στάθης Καπ" w:date="2023-02-26T20:58:00Z"/>
                  </w:rPr>
                </w:rPrChange>
              </w:rPr>
              <w:pPrChange w:id="9675" w:author="Στάθης Καπ" w:date="2023-02-26T21:00:00Z">
                <w:pPr/>
              </w:pPrChange>
            </w:pPr>
            <w:ins w:id="9676" w:author="Στάθης Καπ" w:date="2023-03-03T04:44:00Z">
              <w:r>
                <w:rPr>
                  <w:rFonts w:ascii="Calibri" w:hAnsi="Calibri" w:cstheme="minorHAnsi"/>
                  <w:color w:val="000000"/>
                  <w:sz w:val="16"/>
                  <w:szCs w:val="16"/>
                </w:rPr>
                <w:t>14.11</w:t>
              </w:r>
            </w:ins>
          </w:p>
        </w:tc>
        <w:tc>
          <w:tcPr>
            <w:tcW w:w="463" w:type="dxa"/>
            <w:vAlign w:val="bottom"/>
            <w:tcPrChange w:id="9677" w:author="Στάθης Καπ" w:date="2023-03-03T06:24:00Z">
              <w:tcPr>
                <w:tcW w:w="463" w:type="dxa"/>
                <w:vAlign w:val="bottom"/>
              </w:tcPr>
            </w:tcPrChange>
          </w:tcPr>
          <w:p w14:paraId="30C3CA05" w14:textId="64A26A37" w:rsidR="00577FCD" w:rsidRPr="00AC6F02" w:rsidRDefault="00577FCD">
            <w:pPr>
              <w:jc w:val="center"/>
              <w:rPr>
                <w:ins w:id="9678" w:author="Στάθης Καπ" w:date="2023-02-26T20:58:00Z"/>
                <w:rFonts w:cstheme="minorHAnsi"/>
                <w:sz w:val="16"/>
                <w:szCs w:val="16"/>
                <w:rPrChange w:id="9679" w:author="Στάθης Καπ" w:date="2023-03-03T03:18:00Z">
                  <w:rPr>
                    <w:ins w:id="9680" w:author="Στάθης Καπ" w:date="2023-02-26T20:58:00Z"/>
                  </w:rPr>
                </w:rPrChange>
              </w:rPr>
              <w:pPrChange w:id="9681" w:author="Στάθης Καπ" w:date="2023-02-26T21:00:00Z">
                <w:pPr/>
              </w:pPrChange>
            </w:pPr>
            <w:ins w:id="9682" w:author="Στάθης Καπ" w:date="2023-03-03T00:40:00Z">
              <w:r w:rsidRPr="00AC6F02">
                <w:rPr>
                  <w:rFonts w:ascii="Calibri" w:hAnsi="Calibri" w:cs="Calibri"/>
                  <w:color w:val="000000"/>
                  <w:sz w:val="16"/>
                  <w:szCs w:val="16"/>
                  <w:rPrChange w:id="9683" w:author="Στάθης Καπ" w:date="2023-03-03T03:18:00Z">
                    <w:rPr>
                      <w:rFonts w:ascii="Calibri" w:hAnsi="Calibri" w:cs="Calibri"/>
                      <w:color w:val="000000"/>
                    </w:rPr>
                  </w:rPrChange>
                </w:rPr>
                <w:t>285</w:t>
              </w:r>
            </w:ins>
          </w:p>
        </w:tc>
        <w:tc>
          <w:tcPr>
            <w:tcW w:w="541" w:type="dxa"/>
            <w:vAlign w:val="bottom"/>
            <w:tcPrChange w:id="9684" w:author="Στάθης Καπ" w:date="2023-03-03T06:24:00Z">
              <w:tcPr>
                <w:tcW w:w="541" w:type="dxa"/>
                <w:vAlign w:val="bottom"/>
              </w:tcPr>
            </w:tcPrChange>
          </w:tcPr>
          <w:p w14:paraId="24BA61A6" w14:textId="45D1AECD" w:rsidR="00577FCD" w:rsidRPr="00AC6F02" w:rsidRDefault="00577FCD">
            <w:pPr>
              <w:jc w:val="center"/>
              <w:rPr>
                <w:ins w:id="9685" w:author="Στάθης Καπ" w:date="2023-02-26T21:00:00Z"/>
                <w:rFonts w:cstheme="minorHAnsi"/>
                <w:sz w:val="16"/>
                <w:szCs w:val="16"/>
                <w:rPrChange w:id="9686" w:author="Στάθης Καπ" w:date="2023-03-03T03:18:00Z">
                  <w:rPr>
                    <w:ins w:id="9687" w:author="Στάθης Καπ" w:date="2023-02-26T21:00:00Z"/>
                  </w:rPr>
                </w:rPrChange>
              </w:rPr>
              <w:pPrChange w:id="9688" w:author="Στάθης Καπ" w:date="2023-02-26T21:00:00Z">
                <w:pPr/>
              </w:pPrChange>
            </w:pPr>
            <w:ins w:id="9689" w:author="Στάθης Καπ" w:date="2023-03-03T00:40:00Z">
              <w:r w:rsidRPr="00AC6F02">
                <w:rPr>
                  <w:rFonts w:ascii="Calibri" w:hAnsi="Calibri" w:cs="Calibri"/>
                  <w:color w:val="000000"/>
                  <w:sz w:val="16"/>
                  <w:szCs w:val="16"/>
                  <w:rPrChange w:id="9690" w:author="Στάθης Καπ" w:date="2023-03-03T03:18:00Z">
                    <w:rPr>
                      <w:rFonts w:ascii="Calibri" w:hAnsi="Calibri" w:cs="Calibri"/>
                      <w:color w:val="000000"/>
                    </w:rPr>
                  </w:rPrChange>
                </w:rPr>
                <w:t>0.09</w:t>
              </w:r>
            </w:ins>
          </w:p>
        </w:tc>
        <w:tc>
          <w:tcPr>
            <w:tcW w:w="589" w:type="dxa"/>
            <w:vAlign w:val="center"/>
            <w:tcPrChange w:id="9691" w:author="Στάθης Καπ" w:date="2023-03-03T06:24:00Z">
              <w:tcPr>
                <w:tcW w:w="589" w:type="dxa"/>
                <w:vAlign w:val="center"/>
              </w:tcPr>
            </w:tcPrChange>
          </w:tcPr>
          <w:p w14:paraId="72417546" w14:textId="3C536EE4" w:rsidR="00577FCD" w:rsidRPr="00AC6F02" w:rsidRDefault="00577FCD">
            <w:pPr>
              <w:jc w:val="center"/>
              <w:rPr>
                <w:ins w:id="9692" w:author="Στάθης Καπ" w:date="2023-02-26T21:00:00Z"/>
                <w:rFonts w:cstheme="minorHAnsi"/>
                <w:sz w:val="16"/>
                <w:szCs w:val="16"/>
                <w:rPrChange w:id="9693" w:author="Στάθης Καπ" w:date="2023-03-03T03:18:00Z">
                  <w:rPr>
                    <w:ins w:id="9694" w:author="Στάθης Καπ" w:date="2023-02-26T21:00:00Z"/>
                  </w:rPr>
                </w:rPrChange>
              </w:rPr>
              <w:pPrChange w:id="9695" w:author="Στάθης Καπ" w:date="2023-02-26T21:00:00Z">
                <w:pPr/>
              </w:pPrChange>
            </w:pPr>
            <w:ins w:id="9696" w:author="Στάθης Καπ" w:date="2023-03-03T04:45:00Z">
              <w:r>
                <w:rPr>
                  <w:rFonts w:ascii="Calibri" w:hAnsi="Calibri" w:cstheme="minorHAnsi"/>
                  <w:color w:val="000000"/>
                  <w:sz w:val="16"/>
                  <w:szCs w:val="16"/>
                </w:rPr>
                <w:t>10.66</w:t>
              </w:r>
            </w:ins>
          </w:p>
        </w:tc>
      </w:tr>
      <w:tr w:rsidR="00F03C40" w14:paraId="6210FEC5" w14:textId="543D00F4" w:rsidTr="00F03C40">
        <w:trPr>
          <w:ins w:id="9697" w:author="Στάθης Καπ" w:date="2023-02-26T20:57:00Z"/>
        </w:trPr>
        <w:tc>
          <w:tcPr>
            <w:tcW w:w="515" w:type="dxa"/>
            <w:tcBorders>
              <w:top w:val="nil"/>
              <w:bottom w:val="nil"/>
              <w:right w:val="single" w:sz="4" w:space="0" w:color="auto"/>
            </w:tcBorders>
            <w:shd w:val="clear" w:color="auto" w:fill="E7E6E6" w:themeFill="background2"/>
            <w:vAlign w:val="center"/>
            <w:tcPrChange w:id="9698" w:author="Στάθης Καπ" w:date="2023-03-03T06:24:00Z">
              <w:tcPr>
                <w:tcW w:w="515" w:type="dxa"/>
                <w:shd w:val="clear" w:color="auto" w:fill="E7E6E6" w:themeFill="background2"/>
                <w:vAlign w:val="center"/>
              </w:tcPr>
            </w:tcPrChange>
          </w:tcPr>
          <w:p w14:paraId="0C8249DA" w14:textId="29208B73" w:rsidR="00577FCD" w:rsidRPr="00AC6F02" w:rsidRDefault="00577FCD">
            <w:pPr>
              <w:jc w:val="center"/>
              <w:rPr>
                <w:ins w:id="9699" w:author="Στάθης Καπ" w:date="2023-02-26T20:57:00Z"/>
                <w:sz w:val="16"/>
                <w:szCs w:val="16"/>
                <w:rPrChange w:id="9700" w:author="Στάθης Καπ" w:date="2023-03-03T03:18:00Z">
                  <w:rPr>
                    <w:ins w:id="9701" w:author="Στάθης Καπ" w:date="2023-02-26T20:57:00Z"/>
                    <w:sz w:val="18"/>
                    <w:szCs w:val="18"/>
                  </w:rPr>
                </w:rPrChange>
              </w:rPr>
              <w:pPrChange w:id="9702" w:author="Στάθης Καπ" w:date="2023-02-26T21:00:00Z">
                <w:pPr/>
              </w:pPrChange>
            </w:pPr>
            <w:ins w:id="9703" w:author="Στάθης Καπ" w:date="2023-02-27T03:02:00Z">
              <w:r w:rsidRPr="00AC6F02">
                <w:rPr>
                  <w:sz w:val="16"/>
                  <w:szCs w:val="16"/>
                  <w:rPrChange w:id="9704" w:author="Στάθης Καπ" w:date="2023-03-03T03:18:00Z">
                    <w:rPr>
                      <w:sz w:val="18"/>
                      <w:szCs w:val="18"/>
                    </w:rPr>
                  </w:rPrChange>
                </w:rPr>
                <w:t>p</w:t>
              </w:r>
            </w:ins>
            <w:ins w:id="9705" w:author="Στάθης Καπ" w:date="2023-02-26T20:57:00Z">
              <w:r w:rsidRPr="00AC6F02">
                <w:rPr>
                  <w:sz w:val="16"/>
                  <w:szCs w:val="16"/>
                  <w:rPrChange w:id="9706" w:author="Στάθης Καπ" w:date="2023-03-03T03:18:00Z">
                    <w:rPr>
                      <w:sz w:val="18"/>
                      <w:szCs w:val="18"/>
                    </w:rPr>
                  </w:rPrChange>
                </w:rPr>
                <w:t>r12</w:t>
              </w:r>
            </w:ins>
          </w:p>
        </w:tc>
        <w:tc>
          <w:tcPr>
            <w:tcW w:w="560" w:type="dxa"/>
            <w:tcBorders>
              <w:left w:val="single" w:sz="4" w:space="0" w:color="auto"/>
            </w:tcBorders>
            <w:tcPrChange w:id="9707" w:author="Στάθης Καπ" w:date="2023-03-03T06:24:00Z">
              <w:tcPr>
                <w:tcW w:w="560" w:type="dxa"/>
              </w:tcPr>
            </w:tcPrChange>
          </w:tcPr>
          <w:p w14:paraId="7D57E8FD" w14:textId="1A9337C2" w:rsidR="00577FCD" w:rsidRPr="00AC6F02" w:rsidRDefault="00577FCD">
            <w:pPr>
              <w:jc w:val="center"/>
              <w:rPr>
                <w:ins w:id="9708" w:author="Στάθης Καπ" w:date="2023-02-26T20:57:00Z"/>
                <w:rFonts w:cstheme="minorHAnsi"/>
                <w:sz w:val="16"/>
                <w:szCs w:val="16"/>
                <w:rPrChange w:id="9709" w:author="Στάθης Καπ" w:date="2023-03-03T03:18:00Z">
                  <w:rPr>
                    <w:ins w:id="9710" w:author="Στάθης Καπ" w:date="2023-02-26T20:57:00Z"/>
                  </w:rPr>
                </w:rPrChange>
              </w:rPr>
              <w:pPrChange w:id="9711" w:author="Στάθης Καπ" w:date="2023-02-26T21:00:00Z">
                <w:pPr/>
              </w:pPrChange>
            </w:pPr>
            <w:ins w:id="9712" w:author="Στάθης Καπ" w:date="2023-02-26T21:04:00Z">
              <w:r w:rsidRPr="00AC6F02">
                <w:rPr>
                  <w:rFonts w:cstheme="minorHAnsi"/>
                  <w:sz w:val="16"/>
                  <w:szCs w:val="16"/>
                  <w:rPrChange w:id="9713" w:author="Στάθης Καπ" w:date="2023-03-03T03:18:00Z">
                    <w:rPr>
                      <w:rFonts w:cstheme="minorHAnsi"/>
                      <w:sz w:val="20"/>
                      <w:szCs w:val="20"/>
                    </w:rPr>
                  </w:rPrChange>
                </w:rPr>
                <w:t>442</w:t>
              </w:r>
            </w:ins>
          </w:p>
        </w:tc>
        <w:tc>
          <w:tcPr>
            <w:tcW w:w="855" w:type="dxa"/>
            <w:tcPrChange w:id="9714" w:author="Στάθης Καπ" w:date="2023-03-03T06:24:00Z">
              <w:tcPr>
                <w:tcW w:w="855" w:type="dxa"/>
              </w:tcPr>
            </w:tcPrChange>
          </w:tcPr>
          <w:p w14:paraId="309225FA" w14:textId="6ACF94E7" w:rsidR="00577FCD" w:rsidRPr="00AC6F02" w:rsidRDefault="00577FCD">
            <w:pPr>
              <w:jc w:val="center"/>
              <w:rPr>
                <w:ins w:id="9715" w:author="Στάθης Καπ" w:date="2023-02-26T20:57:00Z"/>
                <w:rFonts w:cstheme="minorHAnsi"/>
                <w:sz w:val="16"/>
                <w:szCs w:val="16"/>
                <w:rPrChange w:id="9716" w:author="Στάθης Καπ" w:date="2023-03-03T03:18:00Z">
                  <w:rPr>
                    <w:ins w:id="9717" w:author="Στάθης Καπ" w:date="2023-02-26T20:57:00Z"/>
                  </w:rPr>
                </w:rPrChange>
              </w:rPr>
              <w:pPrChange w:id="9718" w:author="Στάθης Καπ" w:date="2023-02-26T21:00:00Z">
                <w:pPr/>
              </w:pPrChange>
            </w:pPr>
            <w:ins w:id="9719" w:author="Στάθης Καπ" w:date="2023-02-26T21:07:00Z">
              <w:r w:rsidRPr="00AC6F02">
                <w:rPr>
                  <w:rFonts w:cstheme="minorHAnsi"/>
                  <w:sz w:val="16"/>
                  <w:szCs w:val="16"/>
                  <w:rPrChange w:id="9720" w:author="Στάθης Καπ" w:date="2023-03-03T03:18:00Z">
                    <w:rPr>
                      <w:rFonts w:cstheme="minorHAnsi"/>
                      <w:sz w:val="20"/>
                      <w:szCs w:val="20"/>
                    </w:rPr>
                  </w:rPrChange>
                </w:rPr>
                <w:t>431</w:t>
              </w:r>
            </w:ins>
          </w:p>
        </w:tc>
        <w:tc>
          <w:tcPr>
            <w:tcW w:w="544" w:type="dxa"/>
            <w:vAlign w:val="bottom"/>
            <w:tcPrChange w:id="9721" w:author="Στάθης Καπ" w:date="2023-03-03T06:24:00Z">
              <w:tcPr>
                <w:tcW w:w="544" w:type="dxa"/>
                <w:vAlign w:val="bottom"/>
              </w:tcPr>
            </w:tcPrChange>
          </w:tcPr>
          <w:p w14:paraId="71C7A93B" w14:textId="29ADAB90" w:rsidR="00577FCD" w:rsidRPr="00AC6F02" w:rsidRDefault="00577FCD">
            <w:pPr>
              <w:jc w:val="center"/>
              <w:rPr>
                <w:ins w:id="9722" w:author="Στάθης Καπ" w:date="2023-02-26T20:57:00Z"/>
                <w:rFonts w:cstheme="minorHAnsi"/>
                <w:sz w:val="16"/>
                <w:szCs w:val="16"/>
                <w:rPrChange w:id="9723" w:author="Στάθης Καπ" w:date="2023-03-03T03:18:00Z">
                  <w:rPr>
                    <w:ins w:id="9724" w:author="Στάθης Καπ" w:date="2023-02-26T20:57:00Z"/>
                  </w:rPr>
                </w:rPrChange>
              </w:rPr>
              <w:pPrChange w:id="9725" w:author="Στάθης Καπ" w:date="2023-02-26T21:00:00Z">
                <w:pPr/>
              </w:pPrChange>
            </w:pPr>
            <w:ins w:id="9726" w:author="Στάθης Καπ" w:date="2023-03-03T00:39:00Z">
              <w:r w:rsidRPr="00AC6F02">
                <w:rPr>
                  <w:rFonts w:ascii="Calibri" w:hAnsi="Calibri" w:cs="Calibri"/>
                  <w:color w:val="000000"/>
                  <w:sz w:val="16"/>
                  <w:szCs w:val="16"/>
                  <w:rPrChange w:id="9727" w:author="Στάθης Καπ" w:date="2023-03-03T03:18:00Z">
                    <w:rPr>
                      <w:rFonts w:ascii="Calibri" w:hAnsi="Calibri" w:cs="Calibri"/>
                      <w:color w:val="000000"/>
                    </w:rPr>
                  </w:rPrChange>
                </w:rPr>
                <w:t>424</w:t>
              </w:r>
            </w:ins>
          </w:p>
        </w:tc>
        <w:tc>
          <w:tcPr>
            <w:tcW w:w="621" w:type="dxa"/>
            <w:vAlign w:val="bottom"/>
            <w:tcPrChange w:id="9728" w:author="Στάθης Καπ" w:date="2023-03-03T06:24:00Z">
              <w:tcPr>
                <w:tcW w:w="621" w:type="dxa"/>
                <w:vAlign w:val="bottom"/>
              </w:tcPr>
            </w:tcPrChange>
          </w:tcPr>
          <w:p w14:paraId="13B42C3B" w14:textId="069B8211" w:rsidR="00577FCD" w:rsidRPr="00AC6F02" w:rsidRDefault="00577FCD">
            <w:pPr>
              <w:jc w:val="center"/>
              <w:rPr>
                <w:ins w:id="9729" w:author="Στάθης Καπ" w:date="2023-02-26T20:57:00Z"/>
                <w:rFonts w:cstheme="minorHAnsi"/>
                <w:sz w:val="16"/>
                <w:szCs w:val="16"/>
                <w:rPrChange w:id="9730" w:author="Στάθης Καπ" w:date="2023-03-03T03:18:00Z">
                  <w:rPr>
                    <w:ins w:id="9731" w:author="Στάθης Καπ" w:date="2023-02-26T20:57:00Z"/>
                  </w:rPr>
                </w:rPrChange>
              </w:rPr>
              <w:pPrChange w:id="9732" w:author="Στάθης Καπ" w:date="2023-02-26T21:00:00Z">
                <w:pPr/>
              </w:pPrChange>
            </w:pPr>
            <w:ins w:id="9733" w:author="Στάθης Καπ" w:date="2023-03-03T00:39:00Z">
              <w:r w:rsidRPr="00AC6F02">
                <w:rPr>
                  <w:rFonts w:ascii="Calibri" w:hAnsi="Calibri" w:cs="Calibri"/>
                  <w:color w:val="000000"/>
                  <w:sz w:val="16"/>
                  <w:szCs w:val="16"/>
                  <w:rPrChange w:id="9734" w:author="Στάθης Καπ" w:date="2023-03-03T03:18:00Z">
                    <w:rPr>
                      <w:rFonts w:ascii="Calibri" w:hAnsi="Calibri" w:cs="Calibri"/>
                      <w:color w:val="000000"/>
                    </w:rPr>
                  </w:rPrChange>
                </w:rPr>
                <w:t>0.371</w:t>
              </w:r>
            </w:ins>
          </w:p>
        </w:tc>
        <w:tc>
          <w:tcPr>
            <w:tcW w:w="669" w:type="dxa"/>
            <w:vAlign w:val="center"/>
            <w:tcPrChange w:id="9735" w:author="Στάθης Καπ" w:date="2023-03-03T06:24:00Z">
              <w:tcPr>
                <w:tcW w:w="669" w:type="dxa"/>
                <w:vAlign w:val="center"/>
              </w:tcPr>
            </w:tcPrChange>
          </w:tcPr>
          <w:p w14:paraId="02118737" w14:textId="0410E426" w:rsidR="00577FCD" w:rsidRPr="00AC6F02" w:rsidRDefault="00577FCD">
            <w:pPr>
              <w:jc w:val="center"/>
              <w:rPr>
                <w:ins w:id="9736" w:author="Στάθης Καπ" w:date="2023-02-26T20:57:00Z"/>
                <w:rFonts w:cstheme="minorHAnsi"/>
                <w:sz w:val="16"/>
                <w:szCs w:val="16"/>
                <w:rPrChange w:id="9737" w:author="Στάθης Καπ" w:date="2023-03-03T03:18:00Z">
                  <w:rPr>
                    <w:ins w:id="9738" w:author="Στάθης Καπ" w:date="2023-02-26T20:57:00Z"/>
                  </w:rPr>
                </w:rPrChange>
              </w:rPr>
              <w:pPrChange w:id="9739" w:author="Στάθης Καπ" w:date="2023-02-26T21:00:00Z">
                <w:pPr/>
              </w:pPrChange>
            </w:pPr>
            <w:ins w:id="9740" w:author="Στάθης Καπ" w:date="2023-03-03T05:59:00Z">
              <w:r>
                <w:rPr>
                  <w:rFonts w:ascii="Calibri" w:hAnsi="Calibri" w:cs="Calibri"/>
                  <w:color w:val="000000"/>
                  <w:sz w:val="16"/>
                  <w:szCs w:val="16"/>
                </w:rPr>
                <w:t>4.07</w:t>
              </w:r>
            </w:ins>
          </w:p>
        </w:tc>
        <w:tc>
          <w:tcPr>
            <w:tcW w:w="543" w:type="dxa"/>
            <w:vAlign w:val="bottom"/>
            <w:tcPrChange w:id="9741" w:author="Στάθης Καπ" w:date="2023-03-03T06:24:00Z">
              <w:tcPr>
                <w:tcW w:w="543" w:type="dxa"/>
                <w:vAlign w:val="bottom"/>
              </w:tcPr>
            </w:tcPrChange>
          </w:tcPr>
          <w:p w14:paraId="757CE9CC" w14:textId="0C601638" w:rsidR="00577FCD" w:rsidRPr="00AC6F02" w:rsidRDefault="00577FCD">
            <w:pPr>
              <w:jc w:val="center"/>
              <w:rPr>
                <w:ins w:id="9742" w:author="Στάθης Καπ" w:date="2023-02-26T20:57:00Z"/>
                <w:rFonts w:cstheme="minorHAnsi"/>
                <w:sz w:val="16"/>
                <w:szCs w:val="16"/>
                <w:rPrChange w:id="9743" w:author="Στάθης Καπ" w:date="2023-03-03T03:18:00Z">
                  <w:rPr>
                    <w:ins w:id="9744" w:author="Στάθης Καπ" w:date="2023-02-26T20:57:00Z"/>
                  </w:rPr>
                </w:rPrChange>
              </w:rPr>
              <w:pPrChange w:id="9745" w:author="Στάθης Καπ" w:date="2023-02-26T21:00:00Z">
                <w:pPr/>
              </w:pPrChange>
            </w:pPr>
            <w:ins w:id="9746" w:author="Στάθης Καπ" w:date="2023-03-03T00:39:00Z">
              <w:r w:rsidRPr="00AC6F02">
                <w:rPr>
                  <w:rFonts w:ascii="Calibri" w:hAnsi="Calibri" w:cs="Calibri"/>
                  <w:color w:val="000000"/>
                  <w:sz w:val="16"/>
                  <w:szCs w:val="16"/>
                  <w:rPrChange w:id="9747" w:author="Στάθης Καπ" w:date="2023-03-03T03:18:00Z">
                    <w:rPr>
                      <w:rFonts w:ascii="Calibri" w:hAnsi="Calibri" w:cs="Calibri"/>
                      <w:color w:val="000000"/>
                    </w:rPr>
                  </w:rPrChange>
                </w:rPr>
                <w:t>418</w:t>
              </w:r>
            </w:ins>
          </w:p>
        </w:tc>
        <w:tc>
          <w:tcPr>
            <w:tcW w:w="621" w:type="dxa"/>
            <w:vAlign w:val="bottom"/>
            <w:tcPrChange w:id="9748" w:author="Στάθης Καπ" w:date="2023-03-03T06:24:00Z">
              <w:tcPr>
                <w:tcW w:w="621" w:type="dxa"/>
                <w:vAlign w:val="bottom"/>
              </w:tcPr>
            </w:tcPrChange>
          </w:tcPr>
          <w:p w14:paraId="54222661" w14:textId="5D410782" w:rsidR="00577FCD" w:rsidRPr="00AC6F02" w:rsidRDefault="00577FCD">
            <w:pPr>
              <w:jc w:val="center"/>
              <w:rPr>
                <w:ins w:id="9749" w:author="Στάθης Καπ" w:date="2023-02-26T20:57:00Z"/>
                <w:rFonts w:cstheme="minorHAnsi"/>
                <w:sz w:val="16"/>
                <w:szCs w:val="16"/>
                <w:rPrChange w:id="9750" w:author="Στάθης Καπ" w:date="2023-03-03T03:18:00Z">
                  <w:rPr>
                    <w:ins w:id="9751" w:author="Στάθης Καπ" w:date="2023-02-26T20:57:00Z"/>
                  </w:rPr>
                </w:rPrChange>
              </w:rPr>
              <w:pPrChange w:id="9752" w:author="Στάθης Καπ" w:date="2023-02-26T21:00:00Z">
                <w:pPr/>
              </w:pPrChange>
            </w:pPr>
            <w:ins w:id="9753" w:author="Στάθης Καπ" w:date="2023-03-03T00:39:00Z">
              <w:r w:rsidRPr="00AC6F02">
                <w:rPr>
                  <w:rFonts w:ascii="Calibri" w:hAnsi="Calibri" w:cs="Calibri"/>
                  <w:color w:val="000000"/>
                  <w:sz w:val="16"/>
                  <w:szCs w:val="16"/>
                  <w:rPrChange w:id="9754" w:author="Στάθης Καπ" w:date="2023-03-03T03:18:00Z">
                    <w:rPr>
                      <w:rFonts w:ascii="Calibri" w:hAnsi="Calibri" w:cs="Calibri"/>
                      <w:color w:val="000000"/>
                    </w:rPr>
                  </w:rPrChange>
                </w:rPr>
                <w:t>0.246</w:t>
              </w:r>
            </w:ins>
          </w:p>
        </w:tc>
        <w:tc>
          <w:tcPr>
            <w:tcW w:w="669" w:type="dxa"/>
            <w:vAlign w:val="center"/>
            <w:tcPrChange w:id="9755" w:author="Στάθης Καπ" w:date="2023-03-03T06:24:00Z">
              <w:tcPr>
                <w:tcW w:w="669" w:type="dxa"/>
                <w:vAlign w:val="center"/>
              </w:tcPr>
            </w:tcPrChange>
          </w:tcPr>
          <w:p w14:paraId="3D273DF7" w14:textId="5609A621" w:rsidR="00577FCD" w:rsidRPr="00AC6F02" w:rsidRDefault="00577FCD">
            <w:pPr>
              <w:jc w:val="center"/>
              <w:rPr>
                <w:ins w:id="9756" w:author="Στάθης Καπ" w:date="2023-02-26T20:57:00Z"/>
                <w:rFonts w:cstheme="minorHAnsi"/>
                <w:sz w:val="16"/>
                <w:szCs w:val="16"/>
                <w:rPrChange w:id="9757" w:author="Στάθης Καπ" w:date="2023-03-03T03:18:00Z">
                  <w:rPr>
                    <w:ins w:id="9758" w:author="Στάθης Καπ" w:date="2023-02-26T20:57:00Z"/>
                  </w:rPr>
                </w:rPrChange>
              </w:rPr>
              <w:pPrChange w:id="9759" w:author="Στάθης Καπ" w:date="2023-02-26T21:00:00Z">
                <w:pPr/>
              </w:pPrChange>
            </w:pPr>
            <w:ins w:id="9760" w:author="Στάθης Καπ" w:date="2023-03-03T04:44:00Z">
              <w:r>
                <w:rPr>
                  <w:rFonts w:ascii="Calibri" w:hAnsi="Calibri" w:cstheme="minorHAnsi"/>
                  <w:color w:val="000000"/>
                  <w:sz w:val="16"/>
                  <w:szCs w:val="16"/>
                </w:rPr>
                <w:t>1.42</w:t>
              </w:r>
            </w:ins>
          </w:p>
        </w:tc>
        <w:tc>
          <w:tcPr>
            <w:tcW w:w="508" w:type="dxa"/>
            <w:vAlign w:val="bottom"/>
            <w:tcPrChange w:id="9761" w:author="Στάθης Καπ" w:date="2023-03-03T06:24:00Z">
              <w:tcPr>
                <w:tcW w:w="508" w:type="dxa"/>
                <w:vAlign w:val="bottom"/>
              </w:tcPr>
            </w:tcPrChange>
          </w:tcPr>
          <w:p w14:paraId="258107B2" w14:textId="5FDE7739" w:rsidR="00577FCD" w:rsidRPr="00AC6F02" w:rsidRDefault="00577FCD">
            <w:pPr>
              <w:jc w:val="center"/>
              <w:rPr>
                <w:ins w:id="9762" w:author="Στάθης Καπ" w:date="2023-02-26T20:57:00Z"/>
                <w:rFonts w:cstheme="minorHAnsi"/>
                <w:sz w:val="16"/>
                <w:szCs w:val="16"/>
                <w:rPrChange w:id="9763" w:author="Στάθης Καπ" w:date="2023-03-03T03:18:00Z">
                  <w:rPr>
                    <w:ins w:id="9764" w:author="Στάθης Καπ" w:date="2023-02-26T20:57:00Z"/>
                  </w:rPr>
                </w:rPrChange>
              </w:rPr>
              <w:pPrChange w:id="9765" w:author="Στάθης Καπ" w:date="2023-02-26T21:00:00Z">
                <w:pPr/>
              </w:pPrChange>
            </w:pPr>
            <w:ins w:id="9766" w:author="Στάθης Καπ" w:date="2023-03-03T00:39:00Z">
              <w:r w:rsidRPr="00AC6F02">
                <w:rPr>
                  <w:rFonts w:ascii="Calibri" w:hAnsi="Calibri" w:cs="Calibri"/>
                  <w:color w:val="000000"/>
                  <w:sz w:val="16"/>
                  <w:szCs w:val="16"/>
                  <w:rPrChange w:id="9767" w:author="Στάθης Καπ" w:date="2023-03-03T03:18:00Z">
                    <w:rPr>
                      <w:rFonts w:ascii="Calibri" w:hAnsi="Calibri" w:cs="Calibri"/>
                      <w:color w:val="000000"/>
                    </w:rPr>
                  </w:rPrChange>
                </w:rPr>
                <w:t>407</w:t>
              </w:r>
            </w:ins>
          </w:p>
        </w:tc>
        <w:tc>
          <w:tcPr>
            <w:tcW w:w="541" w:type="dxa"/>
            <w:vAlign w:val="bottom"/>
            <w:tcPrChange w:id="9768" w:author="Στάθης Καπ" w:date="2023-03-03T06:24:00Z">
              <w:tcPr>
                <w:tcW w:w="541" w:type="dxa"/>
                <w:vAlign w:val="bottom"/>
              </w:tcPr>
            </w:tcPrChange>
          </w:tcPr>
          <w:p w14:paraId="36E45183" w14:textId="74909EF2" w:rsidR="00577FCD" w:rsidRPr="00AC6F02" w:rsidRDefault="00577FCD">
            <w:pPr>
              <w:jc w:val="center"/>
              <w:rPr>
                <w:ins w:id="9769" w:author="Στάθης Καπ" w:date="2023-02-26T20:58:00Z"/>
                <w:rFonts w:cstheme="minorHAnsi"/>
                <w:sz w:val="16"/>
                <w:szCs w:val="16"/>
                <w:rPrChange w:id="9770" w:author="Στάθης Καπ" w:date="2023-03-03T03:18:00Z">
                  <w:rPr>
                    <w:ins w:id="9771" w:author="Στάθης Καπ" w:date="2023-02-26T20:58:00Z"/>
                  </w:rPr>
                </w:rPrChange>
              </w:rPr>
              <w:pPrChange w:id="9772" w:author="Στάθης Καπ" w:date="2023-02-26T21:00:00Z">
                <w:pPr/>
              </w:pPrChange>
            </w:pPr>
            <w:ins w:id="9773" w:author="Στάθης Καπ" w:date="2023-03-03T00:39:00Z">
              <w:r w:rsidRPr="00AC6F02">
                <w:rPr>
                  <w:rFonts w:ascii="Calibri" w:hAnsi="Calibri" w:cs="Calibri"/>
                  <w:color w:val="000000"/>
                  <w:sz w:val="16"/>
                  <w:szCs w:val="16"/>
                  <w:rPrChange w:id="9774" w:author="Στάθης Καπ" w:date="2023-03-03T03:18:00Z">
                    <w:rPr>
                      <w:rFonts w:ascii="Calibri" w:hAnsi="Calibri" w:cs="Calibri"/>
                      <w:color w:val="000000"/>
                    </w:rPr>
                  </w:rPrChange>
                </w:rPr>
                <w:t>0.533</w:t>
              </w:r>
            </w:ins>
          </w:p>
        </w:tc>
        <w:tc>
          <w:tcPr>
            <w:tcW w:w="589" w:type="dxa"/>
            <w:vAlign w:val="center"/>
            <w:tcPrChange w:id="9775" w:author="Στάθης Καπ" w:date="2023-03-03T06:24:00Z">
              <w:tcPr>
                <w:tcW w:w="589" w:type="dxa"/>
                <w:vAlign w:val="center"/>
              </w:tcPr>
            </w:tcPrChange>
          </w:tcPr>
          <w:p w14:paraId="196F23BD" w14:textId="661B2614" w:rsidR="00577FCD" w:rsidRPr="00AC6F02" w:rsidRDefault="00577FCD">
            <w:pPr>
              <w:jc w:val="center"/>
              <w:rPr>
                <w:ins w:id="9776" w:author="Στάθης Καπ" w:date="2023-02-26T20:58:00Z"/>
                <w:rFonts w:cstheme="minorHAnsi"/>
                <w:sz w:val="16"/>
                <w:szCs w:val="16"/>
                <w:rPrChange w:id="9777" w:author="Στάθης Καπ" w:date="2023-03-03T03:18:00Z">
                  <w:rPr>
                    <w:ins w:id="9778" w:author="Στάθης Καπ" w:date="2023-02-26T20:58:00Z"/>
                  </w:rPr>
                </w:rPrChange>
              </w:rPr>
              <w:pPrChange w:id="9779" w:author="Στάθης Καπ" w:date="2023-02-26T21:00:00Z">
                <w:pPr/>
              </w:pPrChange>
            </w:pPr>
            <w:ins w:id="9780" w:author="Στάθης Καπ" w:date="2023-03-03T04:44:00Z">
              <w:r>
                <w:rPr>
                  <w:rFonts w:ascii="Calibri" w:hAnsi="Calibri" w:cstheme="minorHAnsi"/>
                  <w:color w:val="000000"/>
                  <w:sz w:val="16"/>
                  <w:szCs w:val="16"/>
                </w:rPr>
                <w:t>4.01</w:t>
              </w:r>
            </w:ins>
          </w:p>
        </w:tc>
        <w:tc>
          <w:tcPr>
            <w:tcW w:w="463" w:type="dxa"/>
            <w:vAlign w:val="bottom"/>
            <w:tcPrChange w:id="9781" w:author="Στάθης Καπ" w:date="2023-03-03T06:24:00Z">
              <w:tcPr>
                <w:tcW w:w="463" w:type="dxa"/>
                <w:vAlign w:val="bottom"/>
              </w:tcPr>
            </w:tcPrChange>
          </w:tcPr>
          <w:p w14:paraId="7B0DA2B9" w14:textId="182BBAC1" w:rsidR="00577FCD" w:rsidRPr="00AC6F02" w:rsidRDefault="00577FCD">
            <w:pPr>
              <w:jc w:val="center"/>
              <w:rPr>
                <w:ins w:id="9782" w:author="Στάθης Καπ" w:date="2023-02-26T20:58:00Z"/>
                <w:rFonts w:cstheme="minorHAnsi"/>
                <w:sz w:val="16"/>
                <w:szCs w:val="16"/>
                <w:rPrChange w:id="9783" w:author="Στάθης Καπ" w:date="2023-03-03T03:18:00Z">
                  <w:rPr>
                    <w:ins w:id="9784" w:author="Στάθης Καπ" w:date="2023-02-26T20:58:00Z"/>
                  </w:rPr>
                </w:rPrChange>
              </w:rPr>
              <w:pPrChange w:id="9785" w:author="Στάθης Καπ" w:date="2023-02-26T21:00:00Z">
                <w:pPr/>
              </w:pPrChange>
            </w:pPr>
            <w:ins w:id="9786" w:author="Στάθης Καπ" w:date="2023-03-03T00:40:00Z">
              <w:r w:rsidRPr="00AC6F02">
                <w:rPr>
                  <w:rFonts w:ascii="Calibri" w:hAnsi="Calibri" w:cs="Calibri"/>
                  <w:color w:val="000000"/>
                  <w:sz w:val="16"/>
                  <w:szCs w:val="16"/>
                  <w:rPrChange w:id="9787" w:author="Στάθης Καπ" w:date="2023-03-03T03:18:00Z">
                    <w:rPr>
                      <w:rFonts w:ascii="Calibri" w:hAnsi="Calibri" w:cs="Calibri"/>
                      <w:color w:val="000000"/>
                    </w:rPr>
                  </w:rPrChange>
                </w:rPr>
                <w:t>403</w:t>
              </w:r>
            </w:ins>
          </w:p>
        </w:tc>
        <w:tc>
          <w:tcPr>
            <w:tcW w:w="541" w:type="dxa"/>
            <w:vAlign w:val="bottom"/>
            <w:tcPrChange w:id="9788" w:author="Στάθης Καπ" w:date="2023-03-03T06:24:00Z">
              <w:tcPr>
                <w:tcW w:w="541" w:type="dxa"/>
                <w:vAlign w:val="bottom"/>
              </w:tcPr>
            </w:tcPrChange>
          </w:tcPr>
          <w:p w14:paraId="5EBB0A9B" w14:textId="60A82E24" w:rsidR="00577FCD" w:rsidRPr="00AC6F02" w:rsidRDefault="00577FCD">
            <w:pPr>
              <w:jc w:val="center"/>
              <w:rPr>
                <w:ins w:id="9789" w:author="Στάθης Καπ" w:date="2023-02-26T21:00:00Z"/>
                <w:rFonts w:cstheme="minorHAnsi"/>
                <w:sz w:val="16"/>
                <w:szCs w:val="16"/>
                <w:rPrChange w:id="9790" w:author="Στάθης Καπ" w:date="2023-03-03T03:18:00Z">
                  <w:rPr>
                    <w:ins w:id="9791" w:author="Στάθης Καπ" w:date="2023-02-26T21:00:00Z"/>
                  </w:rPr>
                </w:rPrChange>
              </w:rPr>
              <w:pPrChange w:id="9792" w:author="Στάθης Καπ" w:date="2023-02-26T21:00:00Z">
                <w:pPr/>
              </w:pPrChange>
            </w:pPr>
            <w:ins w:id="9793" w:author="Στάθης Καπ" w:date="2023-03-03T00:40:00Z">
              <w:r w:rsidRPr="00AC6F02">
                <w:rPr>
                  <w:rFonts w:ascii="Calibri" w:hAnsi="Calibri" w:cs="Calibri"/>
                  <w:color w:val="000000"/>
                  <w:sz w:val="16"/>
                  <w:szCs w:val="16"/>
                  <w:rPrChange w:id="9794" w:author="Στάθης Καπ" w:date="2023-03-03T03:18:00Z">
                    <w:rPr>
                      <w:rFonts w:ascii="Calibri" w:hAnsi="Calibri" w:cs="Calibri"/>
                      <w:color w:val="000000"/>
                    </w:rPr>
                  </w:rPrChange>
                </w:rPr>
                <w:t>0.449</w:t>
              </w:r>
            </w:ins>
          </w:p>
        </w:tc>
        <w:tc>
          <w:tcPr>
            <w:tcW w:w="589" w:type="dxa"/>
            <w:vAlign w:val="center"/>
            <w:tcPrChange w:id="9795" w:author="Στάθης Καπ" w:date="2023-03-03T06:24:00Z">
              <w:tcPr>
                <w:tcW w:w="589" w:type="dxa"/>
                <w:vAlign w:val="center"/>
              </w:tcPr>
            </w:tcPrChange>
          </w:tcPr>
          <w:p w14:paraId="435A7AAA" w14:textId="67D1FBDD" w:rsidR="00577FCD" w:rsidRPr="00AC6F02" w:rsidRDefault="00577FCD">
            <w:pPr>
              <w:jc w:val="center"/>
              <w:rPr>
                <w:ins w:id="9796" w:author="Στάθης Καπ" w:date="2023-02-26T21:00:00Z"/>
                <w:rFonts w:cstheme="minorHAnsi"/>
                <w:sz w:val="16"/>
                <w:szCs w:val="16"/>
                <w:rPrChange w:id="9797" w:author="Στάθης Καπ" w:date="2023-03-03T03:18:00Z">
                  <w:rPr>
                    <w:ins w:id="9798" w:author="Στάθης Καπ" w:date="2023-02-26T21:00:00Z"/>
                  </w:rPr>
                </w:rPrChange>
              </w:rPr>
              <w:pPrChange w:id="9799" w:author="Στάθης Καπ" w:date="2023-02-26T21:00:00Z">
                <w:pPr/>
              </w:pPrChange>
            </w:pPr>
            <w:ins w:id="9800" w:author="Στάθης Καπ" w:date="2023-03-03T04:45:00Z">
              <w:r>
                <w:rPr>
                  <w:rFonts w:ascii="Calibri" w:hAnsi="Calibri" w:cstheme="minorHAnsi"/>
                  <w:color w:val="000000"/>
                  <w:sz w:val="16"/>
                  <w:szCs w:val="16"/>
                </w:rPr>
                <w:t>4.95</w:t>
              </w:r>
            </w:ins>
          </w:p>
        </w:tc>
      </w:tr>
      <w:tr w:rsidR="00F03C40" w14:paraId="565B80E8" w14:textId="0120A66D" w:rsidTr="00F03C40">
        <w:trPr>
          <w:ins w:id="9801" w:author="Στάθης Καπ" w:date="2023-02-26T20:57:00Z"/>
        </w:trPr>
        <w:tc>
          <w:tcPr>
            <w:tcW w:w="515" w:type="dxa"/>
            <w:tcBorders>
              <w:top w:val="nil"/>
              <w:bottom w:val="nil"/>
              <w:right w:val="single" w:sz="4" w:space="0" w:color="auto"/>
            </w:tcBorders>
            <w:shd w:val="clear" w:color="auto" w:fill="E7E6E6" w:themeFill="background2"/>
            <w:vAlign w:val="center"/>
            <w:tcPrChange w:id="9802" w:author="Στάθης Καπ" w:date="2023-03-03T06:24:00Z">
              <w:tcPr>
                <w:tcW w:w="515" w:type="dxa"/>
                <w:shd w:val="clear" w:color="auto" w:fill="E7E6E6" w:themeFill="background2"/>
                <w:vAlign w:val="center"/>
              </w:tcPr>
            </w:tcPrChange>
          </w:tcPr>
          <w:p w14:paraId="7B4F819D" w14:textId="6C25480B" w:rsidR="00577FCD" w:rsidRPr="00AC6F02" w:rsidRDefault="00577FCD">
            <w:pPr>
              <w:jc w:val="center"/>
              <w:rPr>
                <w:ins w:id="9803" w:author="Στάθης Καπ" w:date="2023-02-26T20:57:00Z"/>
                <w:sz w:val="16"/>
                <w:szCs w:val="16"/>
                <w:rPrChange w:id="9804" w:author="Στάθης Καπ" w:date="2023-03-03T03:18:00Z">
                  <w:rPr>
                    <w:ins w:id="9805" w:author="Στάθης Καπ" w:date="2023-02-26T20:57:00Z"/>
                    <w:sz w:val="18"/>
                    <w:szCs w:val="18"/>
                  </w:rPr>
                </w:rPrChange>
              </w:rPr>
              <w:pPrChange w:id="9806" w:author="Στάθης Καπ" w:date="2023-02-26T21:00:00Z">
                <w:pPr/>
              </w:pPrChange>
            </w:pPr>
            <w:ins w:id="9807" w:author="Στάθης Καπ" w:date="2023-02-27T03:02:00Z">
              <w:r w:rsidRPr="00AC6F02">
                <w:rPr>
                  <w:sz w:val="16"/>
                  <w:szCs w:val="16"/>
                  <w:rPrChange w:id="9808" w:author="Στάθης Καπ" w:date="2023-03-03T03:18:00Z">
                    <w:rPr>
                      <w:sz w:val="18"/>
                      <w:szCs w:val="18"/>
                    </w:rPr>
                  </w:rPrChange>
                </w:rPr>
                <w:t>p</w:t>
              </w:r>
            </w:ins>
            <w:ins w:id="9809" w:author="Στάθης Καπ" w:date="2023-02-26T20:57:00Z">
              <w:r w:rsidRPr="00AC6F02">
                <w:rPr>
                  <w:sz w:val="16"/>
                  <w:szCs w:val="16"/>
                  <w:rPrChange w:id="9810" w:author="Στάθης Καπ" w:date="2023-03-03T03:18:00Z">
                    <w:rPr>
                      <w:sz w:val="18"/>
                      <w:szCs w:val="18"/>
                    </w:rPr>
                  </w:rPrChange>
                </w:rPr>
                <w:t>r13</w:t>
              </w:r>
            </w:ins>
          </w:p>
        </w:tc>
        <w:tc>
          <w:tcPr>
            <w:tcW w:w="560" w:type="dxa"/>
            <w:tcBorders>
              <w:left w:val="single" w:sz="4" w:space="0" w:color="auto"/>
            </w:tcBorders>
            <w:tcPrChange w:id="9811" w:author="Στάθης Καπ" w:date="2023-03-03T06:24:00Z">
              <w:tcPr>
                <w:tcW w:w="560" w:type="dxa"/>
              </w:tcPr>
            </w:tcPrChange>
          </w:tcPr>
          <w:p w14:paraId="342C4C09" w14:textId="1CCED2DD" w:rsidR="00577FCD" w:rsidRPr="00AC6F02" w:rsidRDefault="00577FCD">
            <w:pPr>
              <w:jc w:val="center"/>
              <w:rPr>
                <w:ins w:id="9812" w:author="Στάθης Καπ" w:date="2023-02-26T20:57:00Z"/>
                <w:rFonts w:cstheme="minorHAnsi"/>
                <w:sz w:val="16"/>
                <w:szCs w:val="16"/>
                <w:rPrChange w:id="9813" w:author="Στάθης Καπ" w:date="2023-03-03T03:18:00Z">
                  <w:rPr>
                    <w:ins w:id="9814" w:author="Στάθης Καπ" w:date="2023-02-26T20:57:00Z"/>
                  </w:rPr>
                </w:rPrChange>
              </w:rPr>
              <w:pPrChange w:id="9815" w:author="Στάθης Καπ" w:date="2023-02-26T21:00:00Z">
                <w:pPr/>
              </w:pPrChange>
            </w:pPr>
            <w:ins w:id="9816" w:author="Στάθης Καπ" w:date="2023-02-26T21:04:00Z">
              <w:r w:rsidRPr="00AC6F02">
                <w:rPr>
                  <w:rFonts w:cstheme="minorHAnsi"/>
                  <w:sz w:val="16"/>
                  <w:szCs w:val="16"/>
                  <w:rPrChange w:id="9817" w:author="Στάθης Καπ" w:date="2023-03-03T03:18:00Z">
                    <w:rPr>
                      <w:rFonts w:cstheme="minorHAnsi"/>
                      <w:sz w:val="20"/>
                      <w:szCs w:val="20"/>
                    </w:rPr>
                  </w:rPrChange>
                </w:rPr>
                <w:t>467</w:t>
              </w:r>
            </w:ins>
          </w:p>
        </w:tc>
        <w:tc>
          <w:tcPr>
            <w:tcW w:w="855" w:type="dxa"/>
            <w:tcPrChange w:id="9818" w:author="Στάθης Καπ" w:date="2023-03-03T06:24:00Z">
              <w:tcPr>
                <w:tcW w:w="855" w:type="dxa"/>
              </w:tcPr>
            </w:tcPrChange>
          </w:tcPr>
          <w:p w14:paraId="226DD39B" w14:textId="13BE0BB5" w:rsidR="00577FCD" w:rsidRPr="00AC6F02" w:rsidRDefault="00577FCD">
            <w:pPr>
              <w:jc w:val="center"/>
              <w:rPr>
                <w:ins w:id="9819" w:author="Στάθης Καπ" w:date="2023-02-26T20:57:00Z"/>
                <w:rFonts w:cstheme="minorHAnsi"/>
                <w:sz w:val="16"/>
                <w:szCs w:val="16"/>
                <w:rPrChange w:id="9820" w:author="Στάθης Καπ" w:date="2023-03-03T03:18:00Z">
                  <w:rPr>
                    <w:ins w:id="9821" w:author="Στάθης Καπ" w:date="2023-02-26T20:57:00Z"/>
                  </w:rPr>
                </w:rPrChange>
              </w:rPr>
              <w:pPrChange w:id="9822" w:author="Στάθης Καπ" w:date="2023-02-26T21:00:00Z">
                <w:pPr/>
              </w:pPrChange>
            </w:pPr>
            <w:ins w:id="9823" w:author="Στάθης Καπ" w:date="2023-02-26T21:07:00Z">
              <w:r w:rsidRPr="00AC6F02">
                <w:rPr>
                  <w:rFonts w:cstheme="minorHAnsi"/>
                  <w:sz w:val="16"/>
                  <w:szCs w:val="16"/>
                  <w:rPrChange w:id="9824" w:author="Στάθης Καπ" w:date="2023-03-03T03:18:00Z">
                    <w:rPr>
                      <w:rFonts w:cstheme="minorHAnsi"/>
                      <w:sz w:val="20"/>
                      <w:szCs w:val="20"/>
                    </w:rPr>
                  </w:rPrChange>
                </w:rPr>
                <w:t>450</w:t>
              </w:r>
            </w:ins>
          </w:p>
        </w:tc>
        <w:tc>
          <w:tcPr>
            <w:tcW w:w="544" w:type="dxa"/>
            <w:vAlign w:val="bottom"/>
            <w:tcPrChange w:id="9825" w:author="Στάθης Καπ" w:date="2023-03-03T06:24:00Z">
              <w:tcPr>
                <w:tcW w:w="544" w:type="dxa"/>
                <w:vAlign w:val="bottom"/>
              </w:tcPr>
            </w:tcPrChange>
          </w:tcPr>
          <w:p w14:paraId="6A5BAF15" w14:textId="16D975FC" w:rsidR="00577FCD" w:rsidRPr="00AC6F02" w:rsidRDefault="00577FCD">
            <w:pPr>
              <w:jc w:val="center"/>
              <w:rPr>
                <w:ins w:id="9826" w:author="Στάθης Καπ" w:date="2023-02-26T20:57:00Z"/>
                <w:rFonts w:cstheme="minorHAnsi"/>
                <w:sz w:val="16"/>
                <w:szCs w:val="16"/>
                <w:rPrChange w:id="9827" w:author="Στάθης Καπ" w:date="2023-03-03T03:18:00Z">
                  <w:rPr>
                    <w:ins w:id="9828" w:author="Στάθης Καπ" w:date="2023-02-26T20:57:00Z"/>
                  </w:rPr>
                </w:rPrChange>
              </w:rPr>
              <w:pPrChange w:id="9829" w:author="Στάθης Καπ" w:date="2023-02-26T21:00:00Z">
                <w:pPr/>
              </w:pPrChange>
            </w:pPr>
            <w:ins w:id="9830" w:author="Στάθης Καπ" w:date="2023-03-03T00:39:00Z">
              <w:r w:rsidRPr="00AC6F02">
                <w:rPr>
                  <w:rFonts w:ascii="Calibri" w:hAnsi="Calibri" w:cs="Calibri"/>
                  <w:color w:val="000000"/>
                  <w:sz w:val="16"/>
                  <w:szCs w:val="16"/>
                  <w:rPrChange w:id="9831" w:author="Στάθης Καπ" w:date="2023-03-03T03:18:00Z">
                    <w:rPr>
                      <w:rFonts w:ascii="Calibri" w:hAnsi="Calibri" w:cs="Calibri"/>
                      <w:color w:val="000000"/>
                    </w:rPr>
                  </w:rPrChange>
                </w:rPr>
                <w:t>444</w:t>
              </w:r>
            </w:ins>
          </w:p>
        </w:tc>
        <w:tc>
          <w:tcPr>
            <w:tcW w:w="621" w:type="dxa"/>
            <w:vAlign w:val="bottom"/>
            <w:tcPrChange w:id="9832" w:author="Στάθης Καπ" w:date="2023-03-03T06:24:00Z">
              <w:tcPr>
                <w:tcW w:w="621" w:type="dxa"/>
                <w:vAlign w:val="bottom"/>
              </w:tcPr>
            </w:tcPrChange>
          </w:tcPr>
          <w:p w14:paraId="5A58A74C" w14:textId="2F8FF3AE" w:rsidR="00577FCD" w:rsidRPr="00AC6F02" w:rsidRDefault="00577FCD">
            <w:pPr>
              <w:jc w:val="center"/>
              <w:rPr>
                <w:ins w:id="9833" w:author="Στάθης Καπ" w:date="2023-02-26T20:57:00Z"/>
                <w:rFonts w:cstheme="minorHAnsi"/>
                <w:sz w:val="16"/>
                <w:szCs w:val="16"/>
                <w:rPrChange w:id="9834" w:author="Στάθης Καπ" w:date="2023-03-03T03:18:00Z">
                  <w:rPr>
                    <w:ins w:id="9835" w:author="Στάθης Καπ" w:date="2023-02-26T20:57:00Z"/>
                  </w:rPr>
                </w:rPrChange>
              </w:rPr>
              <w:pPrChange w:id="9836" w:author="Στάθης Καπ" w:date="2023-02-26T21:00:00Z">
                <w:pPr/>
              </w:pPrChange>
            </w:pPr>
            <w:ins w:id="9837" w:author="Στάθης Καπ" w:date="2023-03-03T00:39:00Z">
              <w:r w:rsidRPr="00AC6F02">
                <w:rPr>
                  <w:rFonts w:ascii="Calibri" w:hAnsi="Calibri" w:cs="Calibri"/>
                  <w:color w:val="000000"/>
                  <w:sz w:val="16"/>
                  <w:szCs w:val="16"/>
                  <w:rPrChange w:id="9838" w:author="Στάθης Καπ" w:date="2023-03-03T03:18:00Z">
                    <w:rPr>
                      <w:rFonts w:ascii="Calibri" w:hAnsi="Calibri" w:cs="Calibri"/>
                      <w:color w:val="000000"/>
                    </w:rPr>
                  </w:rPrChange>
                </w:rPr>
                <w:t>0.475</w:t>
              </w:r>
            </w:ins>
          </w:p>
        </w:tc>
        <w:tc>
          <w:tcPr>
            <w:tcW w:w="669" w:type="dxa"/>
            <w:vAlign w:val="center"/>
            <w:tcPrChange w:id="9839" w:author="Στάθης Καπ" w:date="2023-03-03T06:24:00Z">
              <w:tcPr>
                <w:tcW w:w="669" w:type="dxa"/>
                <w:vAlign w:val="center"/>
              </w:tcPr>
            </w:tcPrChange>
          </w:tcPr>
          <w:p w14:paraId="1616F351" w14:textId="7377B883" w:rsidR="00577FCD" w:rsidRPr="00AC6F02" w:rsidRDefault="00577FCD">
            <w:pPr>
              <w:jc w:val="center"/>
              <w:rPr>
                <w:ins w:id="9840" w:author="Στάθης Καπ" w:date="2023-02-26T20:57:00Z"/>
                <w:rFonts w:cstheme="minorHAnsi"/>
                <w:sz w:val="16"/>
                <w:szCs w:val="16"/>
                <w:rPrChange w:id="9841" w:author="Στάθης Καπ" w:date="2023-03-03T03:18:00Z">
                  <w:rPr>
                    <w:ins w:id="9842" w:author="Στάθης Καπ" w:date="2023-02-26T20:57:00Z"/>
                  </w:rPr>
                </w:rPrChange>
              </w:rPr>
              <w:pPrChange w:id="9843" w:author="Στάθης Καπ" w:date="2023-02-26T21:00:00Z">
                <w:pPr/>
              </w:pPrChange>
            </w:pPr>
            <w:ins w:id="9844" w:author="Στάθης Καπ" w:date="2023-03-03T05:59:00Z">
              <w:r>
                <w:rPr>
                  <w:rFonts w:ascii="Calibri" w:hAnsi="Calibri" w:cs="Calibri"/>
                  <w:color w:val="000000"/>
                  <w:sz w:val="16"/>
                  <w:szCs w:val="16"/>
                </w:rPr>
                <w:t>4.93</w:t>
              </w:r>
            </w:ins>
          </w:p>
        </w:tc>
        <w:tc>
          <w:tcPr>
            <w:tcW w:w="543" w:type="dxa"/>
            <w:vAlign w:val="bottom"/>
            <w:tcPrChange w:id="9845" w:author="Στάθης Καπ" w:date="2023-03-03T06:24:00Z">
              <w:tcPr>
                <w:tcW w:w="543" w:type="dxa"/>
                <w:vAlign w:val="bottom"/>
              </w:tcPr>
            </w:tcPrChange>
          </w:tcPr>
          <w:p w14:paraId="098122B3" w14:textId="22C9E3AA" w:rsidR="00577FCD" w:rsidRPr="00AC6F02" w:rsidRDefault="00577FCD">
            <w:pPr>
              <w:jc w:val="center"/>
              <w:rPr>
                <w:ins w:id="9846" w:author="Στάθης Καπ" w:date="2023-02-26T20:57:00Z"/>
                <w:rFonts w:cstheme="minorHAnsi"/>
                <w:sz w:val="16"/>
                <w:szCs w:val="16"/>
                <w:rPrChange w:id="9847" w:author="Στάθης Καπ" w:date="2023-03-03T03:18:00Z">
                  <w:rPr>
                    <w:ins w:id="9848" w:author="Στάθης Καπ" w:date="2023-02-26T20:57:00Z"/>
                  </w:rPr>
                </w:rPrChange>
              </w:rPr>
              <w:pPrChange w:id="9849" w:author="Στάθης Καπ" w:date="2023-02-26T21:00:00Z">
                <w:pPr/>
              </w:pPrChange>
            </w:pPr>
            <w:ins w:id="9850" w:author="Στάθης Καπ" w:date="2023-03-03T00:39:00Z">
              <w:r w:rsidRPr="00AC6F02">
                <w:rPr>
                  <w:rFonts w:ascii="Calibri" w:hAnsi="Calibri" w:cs="Calibri"/>
                  <w:color w:val="000000"/>
                  <w:sz w:val="16"/>
                  <w:szCs w:val="16"/>
                  <w:rPrChange w:id="9851" w:author="Στάθης Καπ" w:date="2023-03-03T03:18:00Z">
                    <w:rPr>
                      <w:rFonts w:ascii="Calibri" w:hAnsi="Calibri" w:cs="Calibri"/>
                      <w:color w:val="000000"/>
                    </w:rPr>
                  </w:rPrChange>
                </w:rPr>
                <w:t>377</w:t>
              </w:r>
            </w:ins>
          </w:p>
        </w:tc>
        <w:tc>
          <w:tcPr>
            <w:tcW w:w="621" w:type="dxa"/>
            <w:vAlign w:val="bottom"/>
            <w:tcPrChange w:id="9852" w:author="Στάθης Καπ" w:date="2023-03-03T06:24:00Z">
              <w:tcPr>
                <w:tcW w:w="621" w:type="dxa"/>
                <w:vAlign w:val="bottom"/>
              </w:tcPr>
            </w:tcPrChange>
          </w:tcPr>
          <w:p w14:paraId="3A1CF050" w14:textId="362FB7A4" w:rsidR="00577FCD" w:rsidRPr="00AC6F02" w:rsidRDefault="00577FCD">
            <w:pPr>
              <w:jc w:val="center"/>
              <w:rPr>
                <w:ins w:id="9853" w:author="Στάθης Καπ" w:date="2023-02-26T20:57:00Z"/>
                <w:rFonts w:cstheme="minorHAnsi"/>
                <w:sz w:val="16"/>
                <w:szCs w:val="16"/>
                <w:rPrChange w:id="9854" w:author="Στάθης Καπ" w:date="2023-03-03T03:18:00Z">
                  <w:rPr>
                    <w:ins w:id="9855" w:author="Στάθης Καπ" w:date="2023-02-26T20:57:00Z"/>
                  </w:rPr>
                </w:rPrChange>
              </w:rPr>
              <w:pPrChange w:id="9856" w:author="Στάθης Καπ" w:date="2023-02-26T21:00:00Z">
                <w:pPr/>
              </w:pPrChange>
            </w:pPr>
            <w:ins w:id="9857" w:author="Στάθης Καπ" w:date="2023-03-03T00:39:00Z">
              <w:r w:rsidRPr="00AC6F02">
                <w:rPr>
                  <w:rFonts w:ascii="Calibri" w:hAnsi="Calibri" w:cs="Calibri"/>
                  <w:color w:val="000000"/>
                  <w:sz w:val="16"/>
                  <w:szCs w:val="16"/>
                  <w:rPrChange w:id="9858" w:author="Στάθης Καπ" w:date="2023-03-03T03:18:00Z">
                    <w:rPr>
                      <w:rFonts w:ascii="Calibri" w:hAnsi="Calibri" w:cs="Calibri"/>
                      <w:color w:val="000000"/>
                    </w:rPr>
                  </w:rPrChange>
                </w:rPr>
                <w:t>0.384</w:t>
              </w:r>
            </w:ins>
          </w:p>
        </w:tc>
        <w:tc>
          <w:tcPr>
            <w:tcW w:w="669" w:type="dxa"/>
            <w:vAlign w:val="center"/>
            <w:tcPrChange w:id="9859" w:author="Στάθης Καπ" w:date="2023-03-03T06:24:00Z">
              <w:tcPr>
                <w:tcW w:w="669" w:type="dxa"/>
                <w:vAlign w:val="center"/>
              </w:tcPr>
            </w:tcPrChange>
          </w:tcPr>
          <w:p w14:paraId="033C0B40" w14:textId="4B372AFC" w:rsidR="00577FCD" w:rsidRPr="00AC6F02" w:rsidRDefault="00577FCD">
            <w:pPr>
              <w:jc w:val="center"/>
              <w:rPr>
                <w:ins w:id="9860" w:author="Στάθης Καπ" w:date="2023-02-26T20:57:00Z"/>
                <w:rFonts w:cstheme="minorHAnsi"/>
                <w:sz w:val="16"/>
                <w:szCs w:val="16"/>
                <w:rPrChange w:id="9861" w:author="Στάθης Καπ" w:date="2023-03-03T03:18:00Z">
                  <w:rPr>
                    <w:ins w:id="9862" w:author="Στάθης Καπ" w:date="2023-02-26T20:57:00Z"/>
                  </w:rPr>
                </w:rPrChange>
              </w:rPr>
              <w:pPrChange w:id="9863" w:author="Στάθης Καπ" w:date="2023-02-26T21:00:00Z">
                <w:pPr/>
              </w:pPrChange>
            </w:pPr>
            <w:ins w:id="9864" w:author="Στάθης Καπ" w:date="2023-03-03T04:44:00Z">
              <w:r>
                <w:rPr>
                  <w:rFonts w:ascii="Calibri" w:hAnsi="Calibri" w:cstheme="minorHAnsi"/>
                  <w:color w:val="000000"/>
                  <w:sz w:val="16"/>
                  <w:szCs w:val="16"/>
                </w:rPr>
                <w:t>15.09</w:t>
              </w:r>
            </w:ins>
          </w:p>
        </w:tc>
        <w:tc>
          <w:tcPr>
            <w:tcW w:w="508" w:type="dxa"/>
            <w:vAlign w:val="bottom"/>
            <w:tcPrChange w:id="9865" w:author="Στάθης Καπ" w:date="2023-03-03T06:24:00Z">
              <w:tcPr>
                <w:tcW w:w="508" w:type="dxa"/>
                <w:vAlign w:val="bottom"/>
              </w:tcPr>
            </w:tcPrChange>
          </w:tcPr>
          <w:p w14:paraId="31885617" w14:textId="6B2E9090" w:rsidR="00577FCD" w:rsidRPr="00AC6F02" w:rsidRDefault="00577FCD">
            <w:pPr>
              <w:jc w:val="center"/>
              <w:rPr>
                <w:ins w:id="9866" w:author="Στάθης Καπ" w:date="2023-02-26T20:57:00Z"/>
                <w:rFonts w:cstheme="minorHAnsi"/>
                <w:sz w:val="16"/>
                <w:szCs w:val="16"/>
                <w:rPrChange w:id="9867" w:author="Στάθης Καπ" w:date="2023-03-03T03:18:00Z">
                  <w:rPr>
                    <w:ins w:id="9868" w:author="Στάθης Καπ" w:date="2023-02-26T20:57:00Z"/>
                  </w:rPr>
                </w:rPrChange>
              </w:rPr>
              <w:pPrChange w:id="9869" w:author="Στάθης Καπ" w:date="2023-02-26T21:00:00Z">
                <w:pPr/>
              </w:pPrChange>
            </w:pPr>
            <w:ins w:id="9870" w:author="Στάθης Καπ" w:date="2023-03-03T00:39:00Z">
              <w:r w:rsidRPr="00AC6F02">
                <w:rPr>
                  <w:rFonts w:ascii="Calibri" w:hAnsi="Calibri" w:cs="Calibri"/>
                  <w:color w:val="000000"/>
                  <w:sz w:val="16"/>
                  <w:szCs w:val="16"/>
                  <w:rPrChange w:id="9871" w:author="Στάθης Καπ" w:date="2023-03-03T03:18:00Z">
                    <w:rPr>
                      <w:rFonts w:ascii="Calibri" w:hAnsi="Calibri" w:cs="Calibri"/>
                      <w:color w:val="000000"/>
                    </w:rPr>
                  </w:rPrChange>
                </w:rPr>
                <w:t>376</w:t>
              </w:r>
            </w:ins>
          </w:p>
        </w:tc>
        <w:tc>
          <w:tcPr>
            <w:tcW w:w="541" w:type="dxa"/>
            <w:vAlign w:val="bottom"/>
            <w:tcPrChange w:id="9872" w:author="Στάθης Καπ" w:date="2023-03-03T06:24:00Z">
              <w:tcPr>
                <w:tcW w:w="541" w:type="dxa"/>
                <w:vAlign w:val="bottom"/>
              </w:tcPr>
            </w:tcPrChange>
          </w:tcPr>
          <w:p w14:paraId="5D8D948A" w14:textId="746CDED1" w:rsidR="00577FCD" w:rsidRPr="00AC6F02" w:rsidRDefault="00577FCD">
            <w:pPr>
              <w:jc w:val="center"/>
              <w:rPr>
                <w:ins w:id="9873" w:author="Στάθης Καπ" w:date="2023-02-26T20:58:00Z"/>
                <w:rFonts w:cstheme="minorHAnsi"/>
                <w:sz w:val="16"/>
                <w:szCs w:val="16"/>
                <w:rPrChange w:id="9874" w:author="Στάθης Καπ" w:date="2023-03-03T03:18:00Z">
                  <w:rPr>
                    <w:ins w:id="9875" w:author="Στάθης Καπ" w:date="2023-02-26T20:58:00Z"/>
                  </w:rPr>
                </w:rPrChange>
              </w:rPr>
              <w:pPrChange w:id="9876" w:author="Στάθης Καπ" w:date="2023-02-26T21:00:00Z">
                <w:pPr/>
              </w:pPrChange>
            </w:pPr>
            <w:ins w:id="9877" w:author="Στάθης Καπ" w:date="2023-03-03T00:39:00Z">
              <w:r w:rsidRPr="00AC6F02">
                <w:rPr>
                  <w:rFonts w:ascii="Calibri" w:hAnsi="Calibri" w:cs="Calibri"/>
                  <w:color w:val="000000"/>
                  <w:sz w:val="16"/>
                  <w:szCs w:val="16"/>
                  <w:rPrChange w:id="9878" w:author="Στάθης Καπ" w:date="2023-03-03T03:18:00Z">
                    <w:rPr>
                      <w:rFonts w:ascii="Calibri" w:hAnsi="Calibri" w:cs="Calibri"/>
                      <w:color w:val="000000"/>
                    </w:rPr>
                  </w:rPrChange>
                </w:rPr>
                <w:t>0.315</w:t>
              </w:r>
            </w:ins>
          </w:p>
        </w:tc>
        <w:tc>
          <w:tcPr>
            <w:tcW w:w="589" w:type="dxa"/>
            <w:vAlign w:val="center"/>
            <w:tcPrChange w:id="9879" w:author="Στάθης Καπ" w:date="2023-03-03T06:24:00Z">
              <w:tcPr>
                <w:tcW w:w="589" w:type="dxa"/>
                <w:vAlign w:val="center"/>
              </w:tcPr>
            </w:tcPrChange>
          </w:tcPr>
          <w:p w14:paraId="350A55F4" w14:textId="3A90C7ED" w:rsidR="00577FCD" w:rsidRPr="00AC6F02" w:rsidRDefault="00577FCD">
            <w:pPr>
              <w:jc w:val="center"/>
              <w:rPr>
                <w:ins w:id="9880" w:author="Στάθης Καπ" w:date="2023-02-26T20:58:00Z"/>
                <w:rFonts w:cstheme="minorHAnsi"/>
                <w:sz w:val="16"/>
                <w:szCs w:val="16"/>
                <w:rPrChange w:id="9881" w:author="Στάθης Καπ" w:date="2023-03-03T03:18:00Z">
                  <w:rPr>
                    <w:ins w:id="9882" w:author="Στάθης Καπ" w:date="2023-02-26T20:58:00Z"/>
                  </w:rPr>
                </w:rPrChange>
              </w:rPr>
              <w:pPrChange w:id="9883" w:author="Στάθης Καπ" w:date="2023-02-26T21:00:00Z">
                <w:pPr/>
              </w:pPrChange>
            </w:pPr>
            <w:ins w:id="9884" w:author="Στάθης Καπ" w:date="2023-03-03T04:44:00Z">
              <w:r>
                <w:rPr>
                  <w:rFonts w:ascii="Calibri" w:hAnsi="Calibri" w:cstheme="minorHAnsi"/>
                  <w:color w:val="000000"/>
                  <w:sz w:val="16"/>
                  <w:szCs w:val="16"/>
                </w:rPr>
                <w:t>15.32</w:t>
              </w:r>
            </w:ins>
          </w:p>
        </w:tc>
        <w:tc>
          <w:tcPr>
            <w:tcW w:w="463" w:type="dxa"/>
            <w:vAlign w:val="bottom"/>
            <w:tcPrChange w:id="9885" w:author="Στάθης Καπ" w:date="2023-03-03T06:24:00Z">
              <w:tcPr>
                <w:tcW w:w="463" w:type="dxa"/>
                <w:vAlign w:val="bottom"/>
              </w:tcPr>
            </w:tcPrChange>
          </w:tcPr>
          <w:p w14:paraId="10D9F2D3" w14:textId="2EFF057A" w:rsidR="00577FCD" w:rsidRPr="00AC6F02" w:rsidRDefault="00577FCD">
            <w:pPr>
              <w:jc w:val="center"/>
              <w:rPr>
                <w:ins w:id="9886" w:author="Στάθης Καπ" w:date="2023-02-26T20:58:00Z"/>
                <w:rFonts w:cstheme="minorHAnsi"/>
                <w:sz w:val="16"/>
                <w:szCs w:val="16"/>
                <w:rPrChange w:id="9887" w:author="Στάθης Καπ" w:date="2023-03-03T03:18:00Z">
                  <w:rPr>
                    <w:ins w:id="9888" w:author="Στάθης Καπ" w:date="2023-02-26T20:58:00Z"/>
                  </w:rPr>
                </w:rPrChange>
              </w:rPr>
              <w:pPrChange w:id="9889" w:author="Στάθης Καπ" w:date="2023-02-26T21:00:00Z">
                <w:pPr/>
              </w:pPrChange>
            </w:pPr>
            <w:ins w:id="9890" w:author="Στάθης Καπ" w:date="2023-03-03T00:40:00Z">
              <w:r w:rsidRPr="00AC6F02">
                <w:rPr>
                  <w:rFonts w:ascii="Calibri" w:hAnsi="Calibri" w:cs="Calibri"/>
                  <w:color w:val="000000"/>
                  <w:sz w:val="16"/>
                  <w:szCs w:val="16"/>
                  <w:rPrChange w:id="9891" w:author="Στάθης Καπ" w:date="2023-03-03T03:18:00Z">
                    <w:rPr>
                      <w:rFonts w:ascii="Calibri" w:hAnsi="Calibri" w:cs="Calibri"/>
                      <w:color w:val="000000"/>
                    </w:rPr>
                  </w:rPrChange>
                </w:rPr>
                <w:t>391</w:t>
              </w:r>
            </w:ins>
          </w:p>
        </w:tc>
        <w:tc>
          <w:tcPr>
            <w:tcW w:w="541" w:type="dxa"/>
            <w:vAlign w:val="bottom"/>
            <w:tcPrChange w:id="9892" w:author="Στάθης Καπ" w:date="2023-03-03T06:24:00Z">
              <w:tcPr>
                <w:tcW w:w="541" w:type="dxa"/>
                <w:vAlign w:val="bottom"/>
              </w:tcPr>
            </w:tcPrChange>
          </w:tcPr>
          <w:p w14:paraId="41652A54" w14:textId="0881F077" w:rsidR="00577FCD" w:rsidRPr="00AC6F02" w:rsidRDefault="00577FCD">
            <w:pPr>
              <w:jc w:val="center"/>
              <w:rPr>
                <w:ins w:id="9893" w:author="Στάθης Καπ" w:date="2023-02-26T21:00:00Z"/>
                <w:rFonts w:cstheme="minorHAnsi"/>
                <w:sz w:val="16"/>
                <w:szCs w:val="16"/>
                <w:rPrChange w:id="9894" w:author="Στάθης Καπ" w:date="2023-03-03T03:18:00Z">
                  <w:rPr>
                    <w:ins w:id="9895" w:author="Στάθης Καπ" w:date="2023-02-26T21:00:00Z"/>
                  </w:rPr>
                </w:rPrChange>
              </w:rPr>
              <w:pPrChange w:id="9896" w:author="Στάθης Καπ" w:date="2023-02-26T21:00:00Z">
                <w:pPr/>
              </w:pPrChange>
            </w:pPr>
            <w:ins w:id="9897" w:author="Στάθης Καπ" w:date="2023-03-03T00:40:00Z">
              <w:r w:rsidRPr="00AC6F02">
                <w:rPr>
                  <w:rFonts w:ascii="Calibri" w:hAnsi="Calibri" w:cs="Calibri"/>
                  <w:color w:val="000000"/>
                  <w:sz w:val="16"/>
                  <w:szCs w:val="16"/>
                  <w:rPrChange w:id="9898" w:author="Στάθης Καπ" w:date="2023-03-03T03:18:00Z">
                    <w:rPr>
                      <w:rFonts w:ascii="Calibri" w:hAnsi="Calibri" w:cs="Calibri"/>
                      <w:color w:val="000000"/>
                    </w:rPr>
                  </w:rPrChange>
                </w:rPr>
                <w:t>0.398</w:t>
              </w:r>
            </w:ins>
          </w:p>
        </w:tc>
        <w:tc>
          <w:tcPr>
            <w:tcW w:w="589" w:type="dxa"/>
            <w:vAlign w:val="center"/>
            <w:tcPrChange w:id="9899" w:author="Στάθης Καπ" w:date="2023-03-03T06:24:00Z">
              <w:tcPr>
                <w:tcW w:w="589" w:type="dxa"/>
                <w:vAlign w:val="center"/>
              </w:tcPr>
            </w:tcPrChange>
          </w:tcPr>
          <w:p w14:paraId="5C9D4ED4" w14:textId="7DB841B8" w:rsidR="00577FCD" w:rsidRPr="00AC6F02" w:rsidRDefault="00577FCD">
            <w:pPr>
              <w:jc w:val="center"/>
              <w:rPr>
                <w:ins w:id="9900" w:author="Στάθης Καπ" w:date="2023-02-26T21:00:00Z"/>
                <w:rFonts w:cstheme="minorHAnsi"/>
                <w:sz w:val="16"/>
                <w:szCs w:val="16"/>
                <w:rPrChange w:id="9901" w:author="Στάθης Καπ" w:date="2023-03-03T03:18:00Z">
                  <w:rPr>
                    <w:ins w:id="9902" w:author="Στάθης Καπ" w:date="2023-02-26T21:00:00Z"/>
                  </w:rPr>
                </w:rPrChange>
              </w:rPr>
              <w:pPrChange w:id="9903" w:author="Στάθης Καπ" w:date="2023-02-26T21:00:00Z">
                <w:pPr/>
              </w:pPrChange>
            </w:pPr>
            <w:ins w:id="9904" w:author="Στάθης Καπ" w:date="2023-03-03T04:45:00Z">
              <w:r>
                <w:rPr>
                  <w:rFonts w:ascii="Calibri" w:hAnsi="Calibri" w:cstheme="minorHAnsi"/>
                  <w:color w:val="000000"/>
                  <w:sz w:val="16"/>
                  <w:szCs w:val="16"/>
                </w:rPr>
                <w:t>11.94</w:t>
              </w:r>
            </w:ins>
          </w:p>
        </w:tc>
      </w:tr>
      <w:tr w:rsidR="00F03C40" w14:paraId="432A0EA3" w14:textId="19E613CE" w:rsidTr="00F03C40">
        <w:trPr>
          <w:ins w:id="9905" w:author="Στάθης Καπ" w:date="2023-02-26T20:57:00Z"/>
        </w:trPr>
        <w:tc>
          <w:tcPr>
            <w:tcW w:w="515" w:type="dxa"/>
            <w:tcBorders>
              <w:top w:val="nil"/>
              <w:bottom w:val="nil"/>
              <w:right w:val="single" w:sz="4" w:space="0" w:color="auto"/>
            </w:tcBorders>
            <w:shd w:val="clear" w:color="auto" w:fill="E7E6E6" w:themeFill="background2"/>
            <w:vAlign w:val="center"/>
            <w:tcPrChange w:id="9906" w:author="Στάθης Καπ" w:date="2023-03-03T06:24:00Z">
              <w:tcPr>
                <w:tcW w:w="515" w:type="dxa"/>
                <w:shd w:val="clear" w:color="auto" w:fill="E7E6E6" w:themeFill="background2"/>
                <w:vAlign w:val="center"/>
              </w:tcPr>
            </w:tcPrChange>
          </w:tcPr>
          <w:p w14:paraId="7EB22877" w14:textId="0784C9FF" w:rsidR="00577FCD" w:rsidRPr="00AC6F02" w:rsidRDefault="00577FCD">
            <w:pPr>
              <w:jc w:val="center"/>
              <w:rPr>
                <w:ins w:id="9907" w:author="Στάθης Καπ" w:date="2023-02-26T20:57:00Z"/>
                <w:sz w:val="16"/>
                <w:szCs w:val="16"/>
                <w:rPrChange w:id="9908" w:author="Στάθης Καπ" w:date="2023-03-03T03:18:00Z">
                  <w:rPr>
                    <w:ins w:id="9909" w:author="Στάθης Καπ" w:date="2023-02-26T20:57:00Z"/>
                    <w:sz w:val="18"/>
                    <w:szCs w:val="18"/>
                  </w:rPr>
                </w:rPrChange>
              </w:rPr>
              <w:pPrChange w:id="9910" w:author="Στάθης Καπ" w:date="2023-02-26T21:00:00Z">
                <w:pPr/>
              </w:pPrChange>
            </w:pPr>
            <w:ins w:id="9911" w:author="Στάθης Καπ" w:date="2023-02-27T03:02:00Z">
              <w:r w:rsidRPr="00AC6F02">
                <w:rPr>
                  <w:sz w:val="16"/>
                  <w:szCs w:val="16"/>
                  <w:rPrChange w:id="9912" w:author="Στάθης Καπ" w:date="2023-03-03T03:18:00Z">
                    <w:rPr>
                      <w:sz w:val="18"/>
                      <w:szCs w:val="18"/>
                    </w:rPr>
                  </w:rPrChange>
                </w:rPr>
                <w:t>p</w:t>
              </w:r>
            </w:ins>
            <w:ins w:id="9913" w:author="Στάθης Καπ" w:date="2023-02-26T20:57:00Z">
              <w:r w:rsidRPr="00AC6F02">
                <w:rPr>
                  <w:sz w:val="16"/>
                  <w:szCs w:val="16"/>
                  <w:rPrChange w:id="9914" w:author="Στάθης Καπ" w:date="2023-03-03T03:18:00Z">
                    <w:rPr>
                      <w:sz w:val="18"/>
                      <w:szCs w:val="18"/>
                    </w:rPr>
                  </w:rPrChange>
                </w:rPr>
                <w:t>r14</w:t>
              </w:r>
            </w:ins>
          </w:p>
        </w:tc>
        <w:tc>
          <w:tcPr>
            <w:tcW w:w="560" w:type="dxa"/>
            <w:tcBorders>
              <w:left w:val="single" w:sz="4" w:space="0" w:color="auto"/>
            </w:tcBorders>
            <w:tcPrChange w:id="9915" w:author="Στάθης Καπ" w:date="2023-03-03T06:24:00Z">
              <w:tcPr>
                <w:tcW w:w="560" w:type="dxa"/>
              </w:tcPr>
            </w:tcPrChange>
          </w:tcPr>
          <w:p w14:paraId="13C75BA3" w14:textId="457C2367" w:rsidR="00577FCD" w:rsidRPr="00AC6F02" w:rsidRDefault="00577FCD">
            <w:pPr>
              <w:jc w:val="center"/>
              <w:rPr>
                <w:ins w:id="9916" w:author="Στάθης Καπ" w:date="2023-02-26T20:57:00Z"/>
                <w:rFonts w:cstheme="minorHAnsi"/>
                <w:sz w:val="16"/>
                <w:szCs w:val="16"/>
                <w:rPrChange w:id="9917" w:author="Στάθης Καπ" w:date="2023-03-03T03:18:00Z">
                  <w:rPr>
                    <w:ins w:id="9918" w:author="Στάθης Καπ" w:date="2023-02-26T20:57:00Z"/>
                  </w:rPr>
                </w:rPrChange>
              </w:rPr>
              <w:pPrChange w:id="9919" w:author="Στάθης Καπ" w:date="2023-02-26T21:00:00Z">
                <w:pPr/>
              </w:pPrChange>
            </w:pPr>
            <w:ins w:id="9920" w:author="Στάθης Καπ" w:date="2023-02-26T21:04:00Z">
              <w:r w:rsidRPr="00AC6F02">
                <w:rPr>
                  <w:rFonts w:cstheme="minorHAnsi"/>
                  <w:sz w:val="16"/>
                  <w:szCs w:val="16"/>
                  <w:rPrChange w:id="9921" w:author="Στάθης Καπ" w:date="2023-03-03T03:18:00Z">
                    <w:rPr>
                      <w:rFonts w:cstheme="minorHAnsi"/>
                      <w:sz w:val="20"/>
                      <w:szCs w:val="20"/>
                    </w:rPr>
                  </w:rPrChange>
                </w:rPr>
                <w:t>567</w:t>
              </w:r>
            </w:ins>
          </w:p>
        </w:tc>
        <w:tc>
          <w:tcPr>
            <w:tcW w:w="855" w:type="dxa"/>
            <w:tcPrChange w:id="9922" w:author="Στάθης Καπ" w:date="2023-03-03T06:24:00Z">
              <w:tcPr>
                <w:tcW w:w="855" w:type="dxa"/>
              </w:tcPr>
            </w:tcPrChange>
          </w:tcPr>
          <w:p w14:paraId="6213402C" w14:textId="667F843B" w:rsidR="00577FCD" w:rsidRPr="00AC6F02" w:rsidRDefault="00577FCD">
            <w:pPr>
              <w:jc w:val="center"/>
              <w:rPr>
                <w:ins w:id="9923" w:author="Στάθης Καπ" w:date="2023-02-26T20:57:00Z"/>
                <w:rFonts w:cstheme="minorHAnsi"/>
                <w:sz w:val="16"/>
                <w:szCs w:val="16"/>
                <w:rPrChange w:id="9924" w:author="Στάθης Καπ" w:date="2023-03-03T03:18:00Z">
                  <w:rPr>
                    <w:ins w:id="9925" w:author="Στάθης Καπ" w:date="2023-02-26T20:57:00Z"/>
                  </w:rPr>
                </w:rPrChange>
              </w:rPr>
              <w:pPrChange w:id="9926" w:author="Στάθης Καπ" w:date="2023-02-26T21:00:00Z">
                <w:pPr/>
              </w:pPrChange>
            </w:pPr>
            <w:ins w:id="9927" w:author="Στάθης Καπ" w:date="2023-02-26T21:07:00Z">
              <w:r w:rsidRPr="00AC6F02">
                <w:rPr>
                  <w:rFonts w:cstheme="minorHAnsi"/>
                  <w:sz w:val="16"/>
                  <w:szCs w:val="16"/>
                  <w:rPrChange w:id="9928" w:author="Στάθης Καπ" w:date="2023-03-03T03:18:00Z">
                    <w:rPr>
                      <w:rFonts w:cstheme="minorHAnsi"/>
                      <w:sz w:val="20"/>
                      <w:szCs w:val="20"/>
                    </w:rPr>
                  </w:rPrChange>
                </w:rPr>
                <w:t>482</w:t>
              </w:r>
            </w:ins>
          </w:p>
        </w:tc>
        <w:tc>
          <w:tcPr>
            <w:tcW w:w="544" w:type="dxa"/>
            <w:vAlign w:val="bottom"/>
            <w:tcPrChange w:id="9929" w:author="Στάθης Καπ" w:date="2023-03-03T06:24:00Z">
              <w:tcPr>
                <w:tcW w:w="544" w:type="dxa"/>
                <w:vAlign w:val="bottom"/>
              </w:tcPr>
            </w:tcPrChange>
          </w:tcPr>
          <w:p w14:paraId="1791CE86" w14:textId="4084175A" w:rsidR="00577FCD" w:rsidRPr="00AC6F02" w:rsidRDefault="00577FCD">
            <w:pPr>
              <w:jc w:val="center"/>
              <w:rPr>
                <w:ins w:id="9930" w:author="Στάθης Καπ" w:date="2023-02-26T20:57:00Z"/>
                <w:rFonts w:cstheme="minorHAnsi"/>
                <w:sz w:val="16"/>
                <w:szCs w:val="16"/>
                <w:rPrChange w:id="9931" w:author="Στάθης Καπ" w:date="2023-03-03T03:18:00Z">
                  <w:rPr>
                    <w:ins w:id="9932" w:author="Στάθης Καπ" w:date="2023-02-26T20:57:00Z"/>
                  </w:rPr>
                </w:rPrChange>
              </w:rPr>
              <w:pPrChange w:id="9933" w:author="Στάθης Καπ" w:date="2023-02-26T21:00:00Z">
                <w:pPr/>
              </w:pPrChange>
            </w:pPr>
            <w:ins w:id="9934" w:author="Στάθης Καπ" w:date="2023-03-03T00:39:00Z">
              <w:r w:rsidRPr="00AC6F02">
                <w:rPr>
                  <w:rFonts w:ascii="Calibri" w:hAnsi="Calibri" w:cs="Calibri"/>
                  <w:color w:val="000000"/>
                  <w:sz w:val="16"/>
                  <w:szCs w:val="16"/>
                  <w:rPrChange w:id="9935" w:author="Στάθης Καπ" w:date="2023-03-03T03:18:00Z">
                    <w:rPr>
                      <w:rFonts w:ascii="Calibri" w:hAnsi="Calibri" w:cs="Calibri"/>
                      <w:color w:val="000000"/>
                    </w:rPr>
                  </w:rPrChange>
                </w:rPr>
                <w:t>510</w:t>
              </w:r>
            </w:ins>
          </w:p>
        </w:tc>
        <w:tc>
          <w:tcPr>
            <w:tcW w:w="621" w:type="dxa"/>
            <w:vAlign w:val="bottom"/>
            <w:tcPrChange w:id="9936" w:author="Στάθης Καπ" w:date="2023-03-03T06:24:00Z">
              <w:tcPr>
                <w:tcW w:w="621" w:type="dxa"/>
                <w:vAlign w:val="bottom"/>
              </w:tcPr>
            </w:tcPrChange>
          </w:tcPr>
          <w:p w14:paraId="4FACABCB" w14:textId="2680B9EE" w:rsidR="00577FCD" w:rsidRPr="00AC6F02" w:rsidRDefault="00577FCD">
            <w:pPr>
              <w:jc w:val="center"/>
              <w:rPr>
                <w:ins w:id="9937" w:author="Στάθης Καπ" w:date="2023-02-26T20:57:00Z"/>
                <w:rFonts w:cstheme="minorHAnsi"/>
                <w:sz w:val="16"/>
                <w:szCs w:val="16"/>
                <w:rPrChange w:id="9938" w:author="Στάθης Καπ" w:date="2023-03-03T03:18:00Z">
                  <w:rPr>
                    <w:ins w:id="9939" w:author="Στάθης Καπ" w:date="2023-02-26T20:57:00Z"/>
                  </w:rPr>
                </w:rPrChange>
              </w:rPr>
              <w:pPrChange w:id="9940" w:author="Στάθης Καπ" w:date="2023-02-26T21:00:00Z">
                <w:pPr/>
              </w:pPrChange>
            </w:pPr>
            <w:ins w:id="9941" w:author="Στάθης Καπ" w:date="2023-03-03T00:39:00Z">
              <w:r w:rsidRPr="00AC6F02">
                <w:rPr>
                  <w:rFonts w:ascii="Calibri" w:hAnsi="Calibri" w:cs="Calibri"/>
                  <w:color w:val="000000"/>
                  <w:sz w:val="16"/>
                  <w:szCs w:val="16"/>
                  <w:rPrChange w:id="9942" w:author="Στάθης Καπ" w:date="2023-03-03T03:18:00Z">
                    <w:rPr>
                      <w:rFonts w:ascii="Calibri" w:hAnsi="Calibri" w:cs="Calibri"/>
                      <w:color w:val="000000"/>
                    </w:rPr>
                  </w:rPrChange>
                </w:rPr>
                <w:t>1.005</w:t>
              </w:r>
            </w:ins>
          </w:p>
        </w:tc>
        <w:tc>
          <w:tcPr>
            <w:tcW w:w="669" w:type="dxa"/>
            <w:vAlign w:val="center"/>
            <w:tcPrChange w:id="9943" w:author="Στάθης Καπ" w:date="2023-03-03T06:24:00Z">
              <w:tcPr>
                <w:tcW w:w="669" w:type="dxa"/>
                <w:vAlign w:val="center"/>
              </w:tcPr>
            </w:tcPrChange>
          </w:tcPr>
          <w:p w14:paraId="2E475EAB" w14:textId="20928034" w:rsidR="00577FCD" w:rsidRPr="00AC6F02" w:rsidRDefault="00577FCD">
            <w:pPr>
              <w:jc w:val="center"/>
              <w:rPr>
                <w:ins w:id="9944" w:author="Στάθης Καπ" w:date="2023-02-26T20:57:00Z"/>
                <w:rFonts w:cstheme="minorHAnsi"/>
                <w:sz w:val="16"/>
                <w:szCs w:val="16"/>
                <w:rPrChange w:id="9945" w:author="Στάθης Καπ" w:date="2023-03-03T03:18:00Z">
                  <w:rPr>
                    <w:ins w:id="9946" w:author="Στάθης Καπ" w:date="2023-02-26T20:57:00Z"/>
                  </w:rPr>
                </w:rPrChange>
              </w:rPr>
              <w:pPrChange w:id="9947" w:author="Στάθης Καπ" w:date="2023-02-26T21:00:00Z">
                <w:pPr/>
              </w:pPrChange>
            </w:pPr>
            <w:ins w:id="9948" w:author="Στάθης Καπ" w:date="2023-03-03T05:59:00Z">
              <w:r>
                <w:rPr>
                  <w:rFonts w:ascii="Calibri" w:hAnsi="Calibri" w:cs="Calibri"/>
                  <w:color w:val="000000"/>
                  <w:sz w:val="16"/>
                  <w:szCs w:val="16"/>
                </w:rPr>
                <w:t>10.05</w:t>
              </w:r>
            </w:ins>
          </w:p>
        </w:tc>
        <w:tc>
          <w:tcPr>
            <w:tcW w:w="543" w:type="dxa"/>
            <w:vAlign w:val="bottom"/>
            <w:tcPrChange w:id="9949" w:author="Στάθης Καπ" w:date="2023-03-03T06:24:00Z">
              <w:tcPr>
                <w:tcW w:w="543" w:type="dxa"/>
                <w:vAlign w:val="bottom"/>
              </w:tcPr>
            </w:tcPrChange>
          </w:tcPr>
          <w:p w14:paraId="03078A63" w14:textId="5FA4E1F9" w:rsidR="00577FCD" w:rsidRPr="00AC6F02" w:rsidRDefault="00577FCD">
            <w:pPr>
              <w:jc w:val="center"/>
              <w:rPr>
                <w:ins w:id="9950" w:author="Στάθης Καπ" w:date="2023-02-26T20:57:00Z"/>
                <w:rFonts w:cstheme="minorHAnsi"/>
                <w:sz w:val="16"/>
                <w:szCs w:val="16"/>
                <w:rPrChange w:id="9951" w:author="Στάθης Καπ" w:date="2023-03-03T03:18:00Z">
                  <w:rPr>
                    <w:ins w:id="9952" w:author="Στάθης Καπ" w:date="2023-02-26T20:57:00Z"/>
                  </w:rPr>
                </w:rPrChange>
              </w:rPr>
              <w:pPrChange w:id="9953" w:author="Στάθης Καπ" w:date="2023-02-26T21:00:00Z">
                <w:pPr/>
              </w:pPrChange>
            </w:pPr>
            <w:ins w:id="9954" w:author="Στάθης Καπ" w:date="2023-03-03T00:39:00Z">
              <w:r w:rsidRPr="00AC6F02">
                <w:rPr>
                  <w:rFonts w:ascii="Calibri" w:hAnsi="Calibri" w:cs="Calibri"/>
                  <w:color w:val="000000"/>
                  <w:sz w:val="16"/>
                  <w:szCs w:val="16"/>
                  <w:rPrChange w:id="9955" w:author="Στάθης Καπ" w:date="2023-03-03T03:18:00Z">
                    <w:rPr>
                      <w:rFonts w:ascii="Calibri" w:hAnsi="Calibri" w:cs="Calibri"/>
                      <w:color w:val="000000"/>
                    </w:rPr>
                  </w:rPrChange>
                </w:rPr>
                <w:t>480</w:t>
              </w:r>
            </w:ins>
          </w:p>
        </w:tc>
        <w:tc>
          <w:tcPr>
            <w:tcW w:w="621" w:type="dxa"/>
            <w:vAlign w:val="bottom"/>
            <w:tcPrChange w:id="9956" w:author="Στάθης Καπ" w:date="2023-03-03T06:24:00Z">
              <w:tcPr>
                <w:tcW w:w="621" w:type="dxa"/>
                <w:vAlign w:val="bottom"/>
              </w:tcPr>
            </w:tcPrChange>
          </w:tcPr>
          <w:p w14:paraId="53549749" w14:textId="537DEDAA" w:rsidR="00577FCD" w:rsidRPr="00AC6F02" w:rsidRDefault="00577FCD">
            <w:pPr>
              <w:jc w:val="center"/>
              <w:rPr>
                <w:ins w:id="9957" w:author="Στάθης Καπ" w:date="2023-02-26T20:57:00Z"/>
                <w:rFonts w:cstheme="minorHAnsi"/>
                <w:sz w:val="16"/>
                <w:szCs w:val="16"/>
                <w:rPrChange w:id="9958" w:author="Στάθης Καπ" w:date="2023-03-03T03:18:00Z">
                  <w:rPr>
                    <w:ins w:id="9959" w:author="Στάθης Καπ" w:date="2023-02-26T20:57:00Z"/>
                  </w:rPr>
                </w:rPrChange>
              </w:rPr>
              <w:pPrChange w:id="9960" w:author="Στάθης Καπ" w:date="2023-02-26T21:00:00Z">
                <w:pPr/>
              </w:pPrChange>
            </w:pPr>
            <w:ins w:id="9961" w:author="Στάθης Καπ" w:date="2023-03-03T00:39:00Z">
              <w:r w:rsidRPr="00AC6F02">
                <w:rPr>
                  <w:rFonts w:ascii="Calibri" w:hAnsi="Calibri" w:cs="Calibri"/>
                  <w:color w:val="000000"/>
                  <w:sz w:val="16"/>
                  <w:szCs w:val="16"/>
                  <w:rPrChange w:id="9962" w:author="Στάθης Καπ" w:date="2023-03-03T03:18:00Z">
                    <w:rPr>
                      <w:rFonts w:ascii="Calibri" w:hAnsi="Calibri" w:cs="Calibri"/>
                      <w:color w:val="000000"/>
                    </w:rPr>
                  </w:rPrChange>
                </w:rPr>
                <w:t>0.875</w:t>
              </w:r>
            </w:ins>
          </w:p>
        </w:tc>
        <w:tc>
          <w:tcPr>
            <w:tcW w:w="669" w:type="dxa"/>
            <w:vAlign w:val="center"/>
            <w:tcPrChange w:id="9963" w:author="Στάθης Καπ" w:date="2023-03-03T06:24:00Z">
              <w:tcPr>
                <w:tcW w:w="669" w:type="dxa"/>
                <w:vAlign w:val="center"/>
              </w:tcPr>
            </w:tcPrChange>
          </w:tcPr>
          <w:p w14:paraId="6F3CA283" w14:textId="1E78EE13" w:rsidR="00577FCD" w:rsidRPr="00AC6F02" w:rsidRDefault="00577FCD">
            <w:pPr>
              <w:jc w:val="center"/>
              <w:rPr>
                <w:ins w:id="9964" w:author="Στάθης Καπ" w:date="2023-02-26T20:57:00Z"/>
                <w:rFonts w:cstheme="minorHAnsi"/>
                <w:sz w:val="16"/>
                <w:szCs w:val="16"/>
                <w:rPrChange w:id="9965" w:author="Στάθης Καπ" w:date="2023-03-03T03:18:00Z">
                  <w:rPr>
                    <w:ins w:id="9966" w:author="Στάθης Καπ" w:date="2023-02-26T20:57:00Z"/>
                  </w:rPr>
                </w:rPrChange>
              </w:rPr>
              <w:pPrChange w:id="9967" w:author="Στάθης Καπ" w:date="2023-02-26T21:00:00Z">
                <w:pPr/>
              </w:pPrChange>
            </w:pPr>
            <w:ins w:id="9968" w:author="Στάθης Καπ" w:date="2023-03-03T04:44:00Z">
              <w:r>
                <w:rPr>
                  <w:rFonts w:ascii="Calibri" w:hAnsi="Calibri" w:cstheme="minorHAnsi"/>
                  <w:color w:val="000000"/>
                  <w:sz w:val="16"/>
                  <w:szCs w:val="16"/>
                </w:rPr>
                <w:t>5.88</w:t>
              </w:r>
            </w:ins>
          </w:p>
        </w:tc>
        <w:tc>
          <w:tcPr>
            <w:tcW w:w="508" w:type="dxa"/>
            <w:vAlign w:val="bottom"/>
            <w:tcPrChange w:id="9969" w:author="Στάθης Καπ" w:date="2023-03-03T06:24:00Z">
              <w:tcPr>
                <w:tcW w:w="508" w:type="dxa"/>
                <w:vAlign w:val="bottom"/>
              </w:tcPr>
            </w:tcPrChange>
          </w:tcPr>
          <w:p w14:paraId="04336804" w14:textId="0FACF788" w:rsidR="00577FCD" w:rsidRPr="00AC6F02" w:rsidRDefault="00577FCD">
            <w:pPr>
              <w:jc w:val="center"/>
              <w:rPr>
                <w:ins w:id="9970" w:author="Στάθης Καπ" w:date="2023-02-26T20:57:00Z"/>
                <w:rFonts w:cstheme="minorHAnsi"/>
                <w:sz w:val="16"/>
                <w:szCs w:val="16"/>
                <w:rPrChange w:id="9971" w:author="Στάθης Καπ" w:date="2023-03-03T03:18:00Z">
                  <w:rPr>
                    <w:ins w:id="9972" w:author="Στάθης Καπ" w:date="2023-02-26T20:57:00Z"/>
                  </w:rPr>
                </w:rPrChange>
              </w:rPr>
              <w:pPrChange w:id="9973" w:author="Στάθης Καπ" w:date="2023-02-26T21:00:00Z">
                <w:pPr/>
              </w:pPrChange>
            </w:pPr>
            <w:ins w:id="9974" w:author="Στάθης Καπ" w:date="2023-03-03T00:39:00Z">
              <w:r w:rsidRPr="00AC6F02">
                <w:rPr>
                  <w:rFonts w:ascii="Calibri" w:hAnsi="Calibri" w:cs="Calibri"/>
                  <w:color w:val="000000"/>
                  <w:sz w:val="16"/>
                  <w:szCs w:val="16"/>
                  <w:rPrChange w:id="9975" w:author="Στάθης Καπ" w:date="2023-03-03T03:18:00Z">
                    <w:rPr>
                      <w:rFonts w:ascii="Calibri" w:hAnsi="Calibri" w:cs="Calibri"/>
                      <w:color w:val="000000"/>
                    </w:rPr>
                  </w:rPrChange>
                </w:rPr>
                <w:t>434</w:t>
              </w:r>
            </w:ins>
          </w:p>
        </w:tc>
        <w:tc>
          <w:tcPr>
            <w:tcW w:w="541" w:type="dxa"/>
            <w:vAlign w:val="bottom"/>
            <w:tcPrChange w:id="9976" w:author="Στάθης Καπ" w:date="2023-03-03T06:24:00Z">
              <w:tcPr>
                <w:tcW w:w="541" w:type="dxa"/>
                <w:vAlign w:val="bottom"/>
              </w:tcPr>
            </w:tcPrChange>
          </w:tcPr>
          <w:p w14:paraId="5AA8B528" w14:textId="79A0DCC4" w:rsidR="00577FCD" w:rsidRPr="00AC6F02" w:rsidRDefault="00577FCD">
            <w:pPr>
              <w:jc w:val="center"/>
              <w:rPr>
                <w:ins w:id="9977" w:author="Στάθης Καπ" w:date="2023-02-26T20:58:00Z"/>
                <w:rFonts w:cstheme="minorHAnsi"/>
                <w:sz w:val="16"/>
                <w:szCs w:val="16"/>
                <w:rPrChange w:id="9978" w:author="Στάθης Καπ" w:date="2023-03-03T03:18:00Z">
                  <w:rPr>
                    <w:ins w:id="9979" w:author="Στάθης Καπ" w:date="2023-02-26T20:58:00Z"/>
                  </w:rPr>
                </w:rPrChange>
              </w:rPr>
              <w:pPrChange w:id="9980" w:author="Στάθης Καπ" w:date="2023-02-26T21:00:00Z">
                <w:pPr/>
              </w:pPrChange>
            </w:pPr>
            <w:ins w:id="9981" w:author="Στάθης Καπ" w:date="2023-03-03T00:39:00Z">
              <w:r w:rsidRPr="00AC6F02">
                <w:rPr>
                  <w:rFonts w:ascii="Calibri" w:hAnsi="Calibri" w:cs="Calibri"/>
                  <w:color w:val="000000"/>
                  <w:sz w:val="16"/>
                  <w:szCs w:val="16"/>
                  <w:rPrChange w:id="9982" w:author="Στάθης Καπ" w:date="2023-03-03T03:18:00Z">
                    <w:rPr>
                      <w:rFonts w:ascii="Calibri" w:hAnsi="Calibri" w:cs="Calibri"/>
                      <w:color w:val="000000"/>
                    </w:rPr>
                  </w:rPrChange>
                </w:rPr>
                <w:t>0.448</w:t>
              </w:r>
            </w:ins>
          </w:p>
        </w:tc>
        <w:tc>
          <w:tcPr>
            <w:tcW w:w="589" w:type="dxa"/>
            <w:vAlign w:val="center"/>
            <w:tcPrChange w:id="9983" w:author="Στάθης Καπ" w:date="2023-03-03T06:24:00Z">
              <w:tcPr>
                <w:tcW w:w="589" w:type="dxa"/>
                <w:vAlign w:val="center"/>
              </w:tcPr>
            </w:tcPrChange>
          </w:tcPr>
          <w:p w14:paraId="001D1CD9" w14:textId="5F528FD6" w:rsidR="00577FCD" w:rsidRPr="00AC6F02" w:rsidRDefault="00577FCD">
            <w:pPr>
              <w:jc w:val="center"/>
              <w:rPr>
                <w:ins w:id="9984" w:author="Στάθης Καπ" w:date="2023-02-26T20:58:00Z"/>
                <w:rFonts w:cstheme="minorHAnsi"/>
                <w:sz w:val="16"/>
                <w:szCs w:val="16"/>
                <w:rPrChange w:id="9985" w:author="Στάθης Καπ" w:date="2023-03-03T03:18:00Z">
                  <w:rPr>
                    <w:ins w:id="9986" w:author="Στάθης Καπ" w:date="2023-02-26T20:58:00Z"/>
                  </w:rPr>
                </w:rPrChange>
              </w:rPr>
              <w:pPrChange w:id="9987" w:author="Στάθης Καπ" w:date="2023-02-26T21:00:00Z">
                <w:pPr/>
              </w:pPrChange>
            </w:pPr>
            <w:ins w:id="9988" w:author="Στάθης Καπ" w:date="2023-03-03T04:44:00Z">
              <w:r>
                <w:rPr>
                  <w:rFonts w:ascii="Calibri" w:hAnsi="Calibri" w:cstheme="minorHAnsi"/>
                  <w:color w:val="000000"/>
                  <w:sz w:val="16"/>
                  <w:szCs w:val="16"/>
                </w:rPr>
                <w:t>14.9</w:t>
              </w:r>
            </w:ins>
          </w:p>
        </w:tc>
        <w:tc>
          <w:tcPr>
            <w:tcW w:w="463" w:type="dxa"/>
            <w:vAlign w:val="bottom"/>
            <w:tcPrChange w:id="9989" w:author="Στάθης Καπ" w:date="2023-03-03T06:24:00Z">
              <w:tcPr>
                <w:tcW w:w="463" w:type="dxa"/>
                <w:vAlign w:val="bottom"/>
              </w:tcPr>
            </w:tcPrChange>
          </w:tcPr>
          <w:p w14:paraId="41B891C9" w14:textId="7BF2C238" w:rsidR="00577FCD" w:rsidRPr="00AC6F02" w:rsidRDefault="00577FCD">
            <w:pPr>
              <w:jc w:val="center"/>
              <w:rPr>
                <w:ins w:id="9990" w:author="Στάθης Καπ" w:date="2023-02-26T20:58:00Z"/>
                <w:rFonts w:cstheme="minorHAnsi"/>
                <w:sz w:val="16"/>
                <w:szCs w:val="16"/>
                <w:rPrChange w:id="9991" w:author="Στάθης Καπ" w:date="2023-03-03T03:18:00Z">
                  <w:rPr>
                    <w:ins w:id="9992" w:author="Στάθης Καπ" w:date="2023-02-26T20:58:00Z"/>
                  </w:rPr>
                </w:rPrChange>
              </w:rPr>
              <w:pPrChange w:id="9993" w:author="Στάθης Καπ" w:date="2023-02-26T21:00:00Z">
                <w:pPr/>
              </w:pPrChange>
            </w:pPr>
            <w:ins w:id="9994" w:author="Στάθης Καπ" w:date="2023-03-03T00:40:00Z">
              <w:r w:rsidRPr="00AC6F02">
                <w:rPr>
                  <w:rFonts w:ascii="Calibri" w:hAnsi="Calibri" w:cs="Calibri"/>
                  <w:color w:val="000000"/>
                  <w:sz w:val="16"/>
                  <w:szCs w:val="16"/>
                  <w:rPrChange w:id="9995" w:author="Στάθης Καπ" w:date="2023-03-03T03:18:00Z">
                    <w:rPr>
                      <w:rFonts w:ascii="Calibri" w:hAnsi="Calibri" w:cs="Calibri"/>
                      <w:color w:val="000000"/>
                    </w:rPr>
                  </w:rPrChange>
                </w:rPr>
                <w:t>450</w:t>
              </w:r>
            </w:ins>
          </w:p>
        </w:tc>
        <w:tc>
          <w:tcPr>
            <w:tcW w:w="541" w:type="dxa"/>
            <w:vAlign w:val="bottom"/>
            <w:tcPrChange w:id="9996" w:author="Στάθης Καπ" w:date="2023-03-03T06:24:00Z">
              <w:tcPr>
                <w:tcW w:w="541" w:type="dxa"/>
                <w:vAlign w:val="bottom"/>
              </w:tcPr>
            </w:tcPrChange>
          </w:tcPr>
          <w:p w14:paraId="17068EA4" w14:textId="2B11D901" w:rsidR="00577FCD" w:rsidRPr="00AC6F02" w:rsidRDefault="00577FCD">
            <w:pPr>
              <w:jc w:val="center"/>
              <w:rPr>
                <w:ins w:id="9997" w:author="Στάθης Καπ" w:date="2023-02-26T21:00:00Z"/>
                <w:rFonts w:cstheme="minorHAnsi"/>
                <w:sz w:val="16"/>
                <w:szCs w:val="16"/>
                <w:rPrChange w:id="9998" w:author="Στάθης Καπ" w:date="2023-03-03T03:18:00Z">
                  <w:rPr>
                    <w:ins w:id="9999" w:author="Στάθης Καπ" w:date="2023-02-26T21:00:00Z"/>
                  </w:rPr>
                </w:rPrChange>
              </w:rPr>
              <w:pPrChange w:id="10000" w:author="Στάθης Καπ" w:date="2023-02-26T21:00:00Z">
                <w:pPr/>
              </w:pPrChange>
            </w:pPr>
            <w:ins w:id="10001" w:author="Στάθης Καπ" w:date="2023-03-03T00:40:00Z">
              <w:r w:rsidRPr="00AC6F02">
                <w:rPr>
                  <w:rFonts w:ascii="Calibri" w:hAnsi="Calibri" w:cs="Calibri"/>
                  <w:color w:val="000000"/>
                  <w:sz w:val="16"/>
                  <w:szCs w:val="16"/>
                  <w:rPrChange w:id="10002" w:author="Στάθης Καπ" w:date="2023-03-03T03:18:00Z">
                    <w:rPr>
                      <w:rFonts w:ascii="Calibri" w:hAnsi="Calibri" w:cs="Calibri"/>
                      <w:color w:val="000000"/>
                    </w:rPr>
                  </w:rPrChange>
                </w:rPr>
                <w:t>0.465</w:t>
              </w:r>
            </w:ins>
          </w:p>
        </w:tc>
        <w:tc>
          <w:tcPr>
            <w:tcW w:w="589" w:type="dxa"/>
            <w:vAlign w:val="center"/>
            <w:tcPrChange w:id="10003" w:author="Στάθης Καπ" w:date="2023-03-03T06:24:00Z">
              <w:tcPr>
                <w:tcW w:w="589" w:type="dxa"/>
                <w:vAlign w:val="center"/>
              </w:tcPr>
            </w:tcPrChange>
          </w:tcPr>
          <w:p w14:paraId="2A927D49" w14:textId="20BE3A63" w:rsidR="00577FCD" w:rsidRPr="00AC6F02" w:rsidRDefault="00577FCD">
            <w:pPr>
              <w:jc w:val="center"/>
              <w:rPr>
                <w:ins w:id="10004" w:author="Στάθης Καπ" w:date="2023-02-26T21:00:00Z"/>
                <w:rFonts w:cstheme="minorHAnsi"/>
                <w:sz w:val="16"/>
                <w:szCs w:val="16"/>
                <w:rPrChange w:id="10005" w:author="Στάθης Καπ" w:date="2023-03-03T03:18:00Z">
                  <w:rPr>
                    <w:ins w:id="10006" w:author="Στάθης Καπ" w:date="2023-02-26T21:00:00Z"/>
                  </w:rPr>
                </w:rPrChange>
              </w:rPr>
              <w:pPrChange w:id="10007" w:author="Στάθης Καπ" w:date="2023-02-26T21:00:00Z">
                <w:pPr/>
              </w:pPrChange>
            </w:pPr>
            <w:ins w:id="10008" w:author="Στάθης Καπ" w:date="2023-03-03T04:45:00Z">
              <w:r>
                <w:rPr>
                  <w:rFonts w:ascii="Calibri" w:hAnsi="Calibri" w:cstheme="minorHAnsi"/>
                  <w:color w:val="000000"/>
                  <w:sz w:val="16"/>
                  <w:szCs w:val="16"/>
                </w:rPr>
                <w:t>11.76</w:t>
              </w:r>
            </w:ins>
          </w:p>
        </w:tc>
      </w:tr>
      <w:tr w:rsidR="00F03C40" w14:paraId="337C2985" w14:textId="50DD1CE1" w:rsidTr="00F03C40">
        <w:trPr>
          <w:ins w:id="10009" w:author="Στάθης Καπ" w:date="2023-02-26T20:57:00Z"/>
        </w:trPr>
        <w:tc>
          <w:tcPr>
            <w:tcW w:w="515" w:type="dxa"/>
            <w:tcBorders>
              <w:top w:val="nil"/>
              <w:bottom w:val="nil"/>
              <w:right w:val="single" w:sz="4" w:space="0" w:color="auto"/>
            </w:tcBorders>
            <w:shd w:val="clear" w:color="auto" w:fill="E7E6E6" w:themeFill="background2"/>
            <w:vAlign w:val="center"/>
            <w:tcPrChange w:id="10010" w:author="Στάθης Καπ" w:date="2023-03-03T06:24:00Z">
              <w:tcPr>
                <w:tcW w:w="515" w:type="dxa"/>
                <w:shd w:val="clear" w:color="auto" w:fill="E7E6E6" w:themeFill="background2"/>
                <w:vAlign w:val="center"/>
              </w:tcPr>
            </w:tcPrChange>
          </w:tcPr>
          <w:p w14:paraId="0945A2EB" w14:textId="5EE61B08" w:rsidR="00577FCD" w:rsidRPr="00AC6F02" w:rsidRDefault="00577FCD">
            <w:pPr>
              <w:jc w:val="center"/>
              <w:rPr>
                <w:ins w:id="10011" w:author="Στάθης Καπ" w:date="2023-02-26T20:57:00Z"/>
                <w:sz w:val="16"/>
                <w:szCs w:val="16"/>
                <w:rPrChange w:id="10012" w:author="Στάθης Καπ" w:date="2023-03-03T03:18:00Z">
                  <w:rPr>
                    <w:ins w:id="10013" w:author="Στάθης Καπ" w:date="2023-02-26T20:57:00Z"/>
                    <w:sz w:val="18"/>
                    <w:szCs w:val="18"/>
                  </w:rPr>
                </w:rPrChange>
              </w:rPr>
              <w:pPrChange w:id="10014" w:author="Στάθης Καπ" w:date="2023-02-26T21:00:00Z">
                <w:pPr/>
              </w:pPrChange>
            </w:pPr>
            <w:ins w:id="10015" w:author="Στάθης Καπ" w:date="2023-02-27T03:02:00Z">
              <w:r w:rsidRPr="00AC6F02">
                <w:rPr>
                  <w:sz w:val="16"/>
                  <w:szCs w:val="16"/>
                  <w:rPrChange w:id="10016" w:author="Στάθης Καπ" w:date="2023-03-03T03:18:00Z">
                    <w:rPr>
                      <w:sz w:val="18"/>
                      <w:szCs w:val="18"/>
                    </w:rPr>
                  </w:rPrChange>
                </w:rPr>
                <w:t>p</w:t>
              </w:r>
            </w:ins>
            <w:ins w:id="10017" w:author="Στάθης Καπ" w:date="2023-02-26T20:57:00Z">
              <w:r w:rsidRPr="00AC6F02">
                <w:rPr>
                  <w:sz w:val="16"/>
                  <w:szCs w:val="16"/>
                  <w:rPrChange w:id="10018" w:author="Στάθης Καπ" w:date="2023-03-03T03:18:00Z">
                    <w:rPr>
                      <w:sz w:val="18"/>
                      <w:szCs w:val="18"/>
                    </w:rPr>
                  </w:rPrChange>
                </w:rPr>
                <w:t>r15</w:t>
              </w:r>
            </w:ins>
          </w:p>
        </w:tc>
        <w:tc>
          <w:tcPr>
            <w:tcW w:w="560" w:type="dxa"/>
            <w:tcBorders>
              <w:left w:val="single" w:sz="4" w:space="0" w:color="auto"/>
            </w:tcBorders>
            <w:tcPrChange w:id="10019" w:author="Στάθης Καπ" w:date="2023-03-03T06:24:00Z">
              <w:tcPr>
                <w:tcW w:w="560" w:type="dxa"/>
              </w:tcPr>
            </w:tcPrChange>
          </w:tcPr>
          <w:p w14:paraId="4F87B4E3" w14:textId="46670C52" w:rsidR="00577FCD" w:rsidRPr="00AC6F02" w:rsidRDefault="00577FCD">
            <w:pPr>
              <w:jc w:val="center"/>
              <w:rPr>
                <w:ins w:id="10020" w:author="Στάθης Καπ" w:date="2023-02-26T20:57:00Z"/>
                <w:rFonts w:cstheme="minorHAnsi"/>
                <w:sz w:val="16"/>
                <w:szCs w:val="16"/>
                <w:rPrChange w:id="10021" w:author="Στάθης Καπ" w:date="2023-03-03T03:18:00Z">
                  <w:rPr>
                    <w:ins w:id="10022" w:author="Στάθης Καπ" w:date="2023-02-26T20:57:00Z"/>
                  </w:rPr>
                </w:rPrChange>
              </w:rPr>
              <w:pPrChange w:id="10023" w:author="Στάθης Καπ" w:date="2023-02-26T21:00:00Z">
                <w:pPr/>
              </w:pPrChange>
            </w:pPr>
            <w:ins w:id="10024" w:author="Στάθης Καπ" w:date="2023-02-26T21:04:00Z">
              <w:r w:rsidRPr="00AC6F02">
                <w:rPr>
                  <w:rFonts w:cstheme="minorHAnsi"/>
                  <w:sz w:val="16"/>
                  <w:szCs w:val="16"/>
                  <w:rPrChange w:id="10025" w:author="Στάθης Καπ" w:date="2023-03-03T03:18:00Z">
                    <w:rPr>
                      <w:rFonts w:cstheme="minorHAnsi"/>
                      <w:sz w:val="20"/>
                      <w:szCs w:val="20"/>
                    </w:rPr>
                  </w:rPrChange>
                </w:rPr>
                <w:t>708</w:t>
              </w:r>
            </w:ins>
          </w:p>
        </w:tc>
        <w:tc>
          <w:tcPr>
            <w:tcW w:w="855" w:type="dxa"/>
            <w:tcPrChange w:id="10026" w:author="Στάθης Καπ" w:date="2023-03-03T06:24:00Z">
              <w:tcPr>
                <w:tcW w:w="855" w:type="dxa"/>
              </w:tcPr>
            </w:tcPrChange>
          </w:tcPr>
          <w:p w14:paraId="2433460D" w14:textId="487A55F1" w:rsidR="00577FCD" w:rsidRPr="00AC6F02" w:rsidRDefault="00577FCD">
            <w:pPr>
              <w:jc w:val="center"/>
              <w:rPr>
                <w:ins w:id="10027" w:author="Στάθης Καπ" w:date="2023-02-26T20:57:00Z"/>
                <w:rFonts w:cstheme="minorHAnsi"/>
                <w:sz w:val="16"/>
                <w:szCs w:val="16"/>
                <w:rPrChange w:id="10028" w:author="Στάθης Καπ" w:date="2023-03-03T03:18:00Z">
                  <w:rPr>
                    <w:ins w:id="10029" w:author="Στάθης Καπ" w:date="2023-02-26T20:57:00Z"/>
                  </w:rPr>
                </w:rPrChange>
              </w:rPr>
              <w:pPrChange w:id="10030" w:author="Στάθης Καπ" w:date="2023-02-26T21:00:00Z">
                <w:pPr/>
              </w:pPrChange>
            </w:pPr>
            <w:ins w:id="10031" w:author="Στάθης Καπ" w:date="2023-02-26T21:07:00Z">
              <w:r w:rsidRPr="00AC6F02">
                <w:rPr>
                  <w:rFonts w:cstheme="minorHAnsi"/>
                  <w:sz w:val="16"/>
                  <w:szCs w:val="16"/>
                  <w:rPrChange w:id="10032" w:author="Στάθης Καπ" w:date="2023-03-03T03:18:00Z">
                    <w:rPr>
                      <w:rFonts w:cstheme="minorHAnsi"/>
                      <w:sz w:val="20"/>
                      <w:szCs w:val="20"/>
                    </w:rPr>
                  </w:rPrChange>
                </w:rPr>
                <w:t>638</w:t>
              </w:r>
            </w:ins>
          </w:p>
        </w:tc>
        <w:tc>
          <w:tcPr>
            <w:tcW w:w="544" w:type="dxa"/>
            <w:vAlign w:val="bottom"/>
            <w:tcPrChange w:id="10033" w:author="Στάθης Καπ" w:date="2023-03-03T06:24:00Z">
              <w:tcPr>
                <w:tcW w:w="544" w:type="dxa"/>
                <w:vAlign w:val="bottom"/>
              </w:tcPr>
            </w:tcPrChange>
          </w:tcPr>
          <w:p w14:paraId="5E13358A" w14:textId="336997F5" w:rsidR="00577FCD" w:rsidRPr="00AC6F02" w:rsidRDefault="00577FCD">
            <w:pPr>
              <w:jc w:val="center"/>
              <w:rPr>
                <w:ins w:id="10034" w:author="Στάθης Καπ" w:date="2023-02-26T20:57:00Z"/>
                <w:rFonts w:cstheme="minorHAnsi"/>
                <w:sz w:val="16"/>
                <w:szCs w:val="16"/>
                <w:rPrChange w:id="10035" w:author="Στάθης Καπ" w:date="2023-03-03T03:18:00Z">
                  <w:rPr>
                    <w:ins w:id="10036" w:author="Στάθης Καπ" w:date="2023-02-26T20:57:00Z"/>
                  </w:rPr>
                </w:rPrChange>
              </w:rPr>
              <w:pPrChange w:id="10037" w:author="Στάθης Καπ" w:date="2023-02-26T21:00:00Z">
                <w:pPr/>
              </w:pPrChange>
            </w:pPr>
            <w:ins w:id="10038" w:author="Στάθης Καπ" w:date="2023-03-03T00:39:00Z">
              <w:r w:rsidRPr="00AC6F02">
                <w:rPr>
                  <w:rFonts w:ascii="Calibri" w:hAnsi="Calibri" w:cs="Calibri"/>
                  <w:color w:val="000000"/>
                  <w:sz w:val="16"/>
                  <w:szCs w:val="16"/>
                  <w:rPrChange w:id="10039" w:author="Στάθης Καπ" w:date="2023-03-03T03:18:00Z">
                    <w:rPr>
                      <w:rFonts w:ascii="Calibri" w:hAnsi="Calibri" w:cs="Calibri"/>
                      <w:color w:val="000000"/>
                    </w:rPr>
                  </w:rPrChange>
                </w:rPr>
                <w:t>661</w:t>
              </w:r>
            </w:ins>
          </w:p>
        </w:tc>
        <w:tc>
          <w:tcPr>
            <w:tcW w:w="621" w:type="dxa"/>
            <w:vAlign w:val="bottom"/>
            <w:tcPrChange w:id="10040" w:author="Στάθης Καπ" w:date="2023-03-03T06:24:00Z">
              <w:tcPr>
                <w:tcW w:w="621" w:type="dxa"/>
                <w:vAlign w:val="bottom"/>
              </w:tcPr>
            </w:tcPrChange>
          </w:tcPr>
          <w:p w14:paraId="21F9E0A7" w14:textId="74F76A31" w:rsidR="00577FCD" w:rsidRPr="00AC6F02" w:rsidRDefault="00577FCD">
            <w:pPr>
              <w:jc w:val="center"/>
              <w:rPr>
                <w:ins w:id="10041" w:author="Στάθης Καπ" w:date="2023-02-26T20:57:00Z"/>
                <w:rFonts w:cstheme="minorHAnsi"/>
                <w:sz w:val="16"/>
                <w:szCs w:val="16"/>
                <w:rPrChange w:id="10042" w:author="Στάθης Καπ" w:date="2023-03-03T03:18:00Z">
                  <w:rPr>
                    <w:ins w:id="10043" w:author="Στάθης Καπ" w:date="2023-02-26T20:57:00Z"/>
                  </w:rPr>
                </w:rPrChange>
              </w:rPr>
              <w:pPrChange w:id="10044" w:author="Στάθης Καπ" w:date="2023-02-26T21:00:00Z">
                <w:pPr/>
              </w:pPrChange>
            </w:pPr>
            <w:ins w:id="10045" w:author="Στάθης Καπ" w:date="2023-03-03T00:39:00Z">
              <w:r w:rsidRPr="00AC6F02">
                <w:rPr>
                  <w:rFonts w:ascii="Calibri" w:hAnsi="Calibri" w:cs="Calibri"/>
                  <w:color w:val="000000"/>
                  <w:sz w:val="16"/>
                  <w:szCs w:val="16"/>
                  <w:rPrChange w:id="10046" w:author="Στάθης Καπ" w:date="2023-03-03T03:18:00Z">
                    <w:rPr>
                      <w:rFonts w:ascii="Calibri" w:hAnsi="Calibri" w:cs="Calibri"/>
                      <w:color w:val="000000"/>
                    </w:rPr>
                  </w:rPrChange>
                </w:rPr>
                <w:t>1.491</w:t>
              </w:r>
            </w:ins>
          </w:p>
        </w:tc>
        <w:tc>
          <w:tcPr>
            <w:tcW w:w="669" w:type="dxa"/>
            <w:vAlign w:val="center"/>
            <w:tcPrChange w:id="10047" w:author="Στάθης Καπ" w:date="2023-03-03T06:24:00Z">
              <w:tcPr>
                <w:tcW w:w="669" w:type="dxa"/>
                <w:vAlign w:val="center"/>
              </w:tcPr>
            </w:tcPrChange>
          </w:tcPr>
          <w:p w14:paraId="0A2C2144" w14:textId="3AFA68F7" w:rsidR="00577FCD" w:rsidRPr="00AC6F02" w:rsidRDefault="00577FCD">
            <w:pPr>
              <w:jc w:val="center"/>
              <w:rPr>
                <w:ins w:id="10048" w:author="Στάθης Καπ" w:date="2023-02-26T20:57:00Z"/>
                <w:rFonts w:cstheme="minorHAnsi"/>
                <w:sz w:val="16"/>
                <w:szCs w:val="16"/>
                <w:rPrChange w:id="10049" w:author="Στάθης Καπ" w:date="2023-03-03T03:18:00Z">
                  <w:rPr>
                    <w:ins w:id="10050" w:author="Στάθης Καπ" w:date="2023-02-26T20:57:00Z"/>
                  </w:rPr>
                </w:rPrChange>
              </w:rPr>
              <w:pPrChange w:id="10051" w:author="Στάθης Καπ" w:date="2023-02-26T21:00:00Z">
                <w:pPr/>
              </w:pPrChange>
            </w:pPr>
            <w:ins w:id="10052" w:author="Στάθης Καπ" w:date="2023-03-03T05:59:00Z">
              <w:r>
                <w:rPr>
                  <w:rFonts w:ascii="Calibri" w:hAnsi="Calibri" w:cs="Calibri"/>
                  <w:color w:val="000000"/>
                  <w:sz w:val="16"/>
                  <w:szCs w:val="16"/>
                </w:rPr>
                <w:t>6.64</w:t>
              </w:r>
            </w:ins>
          </w:p>
        </w:tc>
        <w:tc>
          <w:tcPr>
            <w:tcW w:w="543" w:type="dxa"/>
            <w:vAlign w:val="bottom"/>
            <w:tcPrChange w:id="10053" w:author="Στάθης Καπ" w:date="2023-03-03T06:24:00Z">
              <w:tcPr>
                <w:tcW w:w="543" w:type="dxa"/>
                <w:vAlign w:val="bottom"/>
              </w:tcPr>
            </w:tcPrChange>
          </w:tcPr>
          <w:p w14:paraId="5A04E2D3" w14:textId="2113754A" w:rsidR="00577FCD" w:rsidRPr="00AC6F02" w:rsidRDefault="00577FCD">
            <w:pPr>
              <w:jc w:val="center"/>
              <w:rPr>
                <w:ins w:id="10054" w:author="Στάθης Καπ" w:date="2023-02-26T20:57:00Z"/>
                <w:rFonts w:cstheme="minorHAnsi"/>
                <w:sz w:val="16"/>
                <w:szCs w:val="16"/>
                <w:rPrChange w:id="10055" w:author="Στάθης Καπ" w:date="2023-03-03T03:18:00Z">
                  <w:rPr>
                    <w:ins w:id="10056" w:author="Στάθης Καπ" w:date="2023-02-26T20:57:00Z"/>
                  </w:rPr>
                </w:rPrChange>
              </w:rPr>
              <w:pPrChange w:id="10057" w:author="Στάθης Καπ" w:date="2023-02-26T21:00:00Z">
                <w:pPr/>
              </w:pPrChange>
            </w:pPr>
            <w:ins w:id="10058" w:author="Στάθης Καπ" w:date="2023-03-03T00:39:00Z">
              <w:r w:rsidRPr="00AC6F02">
                <w:rPr>
                  <w:rFonts w:ascii="Calibri" w:hAnsi="Calibri" w:cs="Calibri"/>
                  <w:color w:val="000000"/>
                  <w:sz w:val="16"/>
                  <w:szCs w:val="16"/>
                  <w:rPrChange w:id="10059" w:author="Στάθης Καπ" w:date="2023-03-03T03:18:00Z">
                    <w:rPr>
                      <w:rFonts w:ascii="Calibri" w:hAnsi="Calibri" w:cs="Calibri"/>
                      <w:color w:val="000000"/>
                    </w:rPr>
                  </w:rPrChange>
                </w:rPr>
                <w:t>597</w:t>
              </w:r>
            </w:ins>
          </w:p>
        </w:tc>
        <w:tc>
          <w:tcPr>
            <w:tcW w:w="621" w:type="dxa"/>
            <w:vAlign w:val="bottom"/>
            <w:tcPrChange w:id="10060" w:author="Στάθης Καπ" w:date="2023-03-03T06:24:00Z">
              <w:tcPr>
                <w:tcW w:w="621" w:type="dxa"/>
                <w:vAlign w:val="bottom"/>
              </w:tcPr>
            </w:tcPrChange>
          </w:tcPr>
          <w:p w14:paraId="087EB08B" w14:textId="02876C42" w:rsidR="00577FCD" w:rsidRPr="00AC6F02" w:rsidRDefault="00577FCD">
            <w:pPr>
              <w:jc w:val="center"/>
              <w:rPr>
                <w:ins w:id="10061" w:author="Στάθης Καπ" w:date="2023-02-26T20:57:00Z"/>
                <w:rFonts w:cstheme="minorHAnsi"/>
                <w:sz w:val="16"/>
                <w:szCs w:val="16"/>
                <w:rPrChange w:id="10062" w:author="Στάθης Καπ" w:date="2023-03-03T03:18:00Z">
                  <w:rPr>
                    <w:ins w:id="10063" w:author="Στάθης Καπ" w:date="2023-02-26T20:57:00Z"/>
                  </w:rPr>
                </w:rPrChange>
              </w:rPr>
              <w:pPrChange w:id="10064" w:author="Στάθης Καπ" w:date="2023-02-26T21:00:00Z">
                <w:pPr/>
              </w:pPrChange>
            </w:pPr>
            <w:ins w:id="10065" w:author="Στάθης Καπ" w:date="2023-03-03T00:39:00Z">
              <w:r w:rsidRPr="00AC6F02">
                <w:rPr>
                  <w:rFonts w:ascii="Calibri" w:hAnsi="Calibri" w:cs="Calibri"/>
                  <w:color w:val="000000"/>
                  <w:sz w:val="16"/>
                  <w:szCs w:val="16"/>
                  <w:rPrChange w:id="10066" w:author="Στάθης Καπ" w:date="2023-03-03T03:18:00Z">
                    <w:rPr>
                      <w:rFonts w:ascii="Calibri" w:hAnsi="Calibri" w:cs="Calibri"/>
                      <w:color w:val="000000"/>
                    </w:rPr>
                  </w:rPrChange>
                </w:rPr>
                <w:t>1.021</w:t>
              </w:r>
            </w:ins>
          </w:p>
        </w:tc>
        <w:tc>
          <w:tcPr>
            <w:tcW w:w="669" w:type="dxa"/>
            <w:vAlign w:val="center"/>
            <w:tcPrChange w:id="10067" w:author="Στάθης Καπ" w:date="2023-03-03T06:24:00Z">
              <w:tcPr>
                <w:tcW w:w="669" w:type="dxa"/>
                <w:vAlign w:val="center"/>
              </w:tcPr>
            </w:tcPrChange>
          </w:tcPr>
          <w:p w14:paraId="7F476995" w14:textId="2052114B" w:rsidR="00577FCD" w:rsidRPr="00AC6F02" w:rsidRDefault="00577FCD">
            <w:pPr>
              <w:jc w:val="center"/>
              <w:rPr>
                <w:ins w:id="10068" w:author="Στάθης Καπ" w:date="2023-02-26T20:57:00Z"/>
                <w:rFonts w:cstheme="minorHAnsi"/>
                <w:sz w:val="16"/>
                <w:szCs w:val="16"/>
                <w:rPrChange w:id="10069" w:author="Στάθης Καπ" w:date="2023-03-03T03:18:00Z">
                  <w:rPr>
                    <w:ins w:id="10070" w:author="Στάθης Καπ" w:date="2023-02-26T20:57:00Z"/>
                  </w:rPr>
                </w:rPrChange>
              </w:rPr>
              <w:pPrChange w:id="10071" w:author="Στάθης Καπ" w:date="2023-02-26T21:00:00Z">
                <w:pPr/>
              </w:pPrChange>
            </w:pPr>
            <w:ins w:id="10072" w:author="Στάθης Καπ" w:date="2023-03-03T04:44:00Z">
              <w:r>
                <w:rPr>
                  <w:rFonts w:ascii="Calibri" w:hAnsi="Calibri" w:cstheme="minorHAnsi"/>
                  <w:color w:val="000000"/>
                  <w:sz w:val="16"/>
                  <w:szCs w:val="16"/>
                </w:rPr>
                <w:t>9.68</w:t>
              </w:r>
            </w:ins>
          </w:p>
        </w:tc>
        <w:tc>
          <w:tcPr>
            <w:tcW w:w="508" w:type="dxa"/>
            <w:vAlign w:val="bottom"/>
            <w:tcPrChange w:id="10073" w:author="Στάθης Καπ" w:date="2023-03-03T06:24:00Z">
              <w:tcPr>
                <w:tcW w:w="508" w:type="dxa"/>
                <w:vAlign w:val="bottom"/>
              </w:tcPr>
            </w:tcPrChange>
          </w:tcPr>
          <w:p w14:paraId="71AA75F5" w14:textId="2B424C88" w:rsidR="00577FCD" w:rsidRPr="00AC6F02" w:rsidRDefault="00577FCD">
            <w:pPr>
              <w:jc w:val="center"/>
              <w:rPr>
                <w:ins w:id="10074" w:author="Στάθης Καπ" w:date="2023-02-26T20:57:00Z"/>
                <w:rFonts w:cstheme="minorHAnsi"/>
                <w:sz w:val="16"/>
                <w:szCs w:val="16"/>
                <w:rPrChange w:id="10075" w:author="Στάθης Καπ" w:date="2023-03-03T03:18:00Z">
                  <w:rPr>
                    <w:ins w:id="10076" w:author="Στάθης Καπ" w:date="2023-02-26T20:57:00Z"/>
                  </w:rPr>
                </w:rPrChange>
              </w:rPr>
              <w:pPrChange w:id="10077" w:author="Στάθης Καπ" w:date="2023-02-26T21:00:00Z">
                <w:pPr/>
              </w:pPrChange>
            </w:pPr>
            <w:ins w:id="10078" w:author="Στάθης Καπ" w:date="2023-03-03T00:39:00Z">
              <w:r w:rsidRPr="00AC6F02">
                <w:rPr>
                  <w:rFonts w:ascii="Calibri" w:hAnsi="Calibri" w:cs="Calibri"/>
                  <w:color w:val="000000"/>
                  <w:sz w:val="16"/>
                  <w:szCs w:val="16"/>
                  <w:rPrChange w:id="10079" w:author="Στάθης Καπ" w:date="2023-03-03T03:18:00Z">
                    <w:rPr>
                      <w:rFonts w:ascii="Calibri" w:hAnsi="Calibri" w:cs="Calibri"/>
                      <w:color w:val="000000"/>
                    </w:rPr>
                  </w:rPrChange>
                </w:rPr>
                <w:t>580</w:t>
              </w:r>
            </w:ins>
          </w:p>
        </w:tc>
        <w:tc>
          <w:tcPr>
            <w:tcW w:w="541" w:type="dxa"/>
            <w:vAlign w:val="bottom"/>
            <w:tcPrChange w:id="10080" w:author="Στάθης Καπ" w:date="2023-03-03T06:24:00Z">
              <w:tcPr>
                <w:tcW w:w="541" w:type="dxa"/>
                <w:vAlign w:val="bottom"/>
              </w:tcPr>
            </w:tcPrChange>
          </w:tcPr>
          <w:p w14:paraId="06C6C468" w14:textId="297EC4AA" w:rsidR="00577FCD" w:rsidRPr="00AC6F02" w:rsidRDefault="00577FCD">
            <w:pPr>
              <w:jc w:val="center"/>
              <w:rPr>
                <w:ins w:id="10081" w:author="Στάθης Καπ" w:date="2023-02-26T20:58:00Z"/>
                <w:rFonts w:cstheme="minorHAnsi"/>
                <w:sz w:val="16"/>
                <w:szCs w:val="16"/>
                <w:rPrChange w:id="10082" w:author="Στάθης Καπ" w:date="2023-03-03T03:18:00Z">
                  <w:rPr>
                    <w:ins w:id="10083" w:author="Στάθης Καπ" w:date="2023-02-26T20:58:00Z"/>
                  </w:rPr>
                </w:rPrChange>
              </w:rPr>
              <w:pPrChange w:id="10084" w:author="Στάθης Καπ" w:date="2023-02-26T21:00:00Z">
                <w:pPr/>
              </w:pPrChange>
            </w:pPr>
            <w:ins w:id="10085" w:author="Στάθης Καπ" w:date="2023-03-03T00:39:00Z">
              <w:r w:rsidRPr="00AC6F02">
                <w:rPr>
                  <w:rFonts w:ascii="Calibri" w:hAnsi="Calibri" w:cs="Calibri"/>
                  <w:color w:val="000000"/>
                  <w:sz w:val="16"/>
                  <w:szCs w:val="16"/>
                  <w:rPrChange w:id="10086" w:author="Στάθης Καπ" w:date="2023-03-03T03:18:00Z">
                    <w:rPr>
                      <w:rFonts w:ascii="Calibri" w:hAnsi="Calibri" w:cs="Calibri"/>
                      <w:color w:val="000000"/>
                    </w:rPr>
                  </w:rPrChange>
                </w:rPr>
                <w:t>0.635</w:t>
              </w:r>
            </w:ins>
          </w:p>
        </w:tc>
        <w:tc>
          <w:tcPr>
            <w:tcW w:w="589" w:type="dxa"/>
            <w:vAlign w:val="center"/>
            <w:tcPrChange w:id="10087" w:author="Στάθης Καπ" w:date="2023-03-03T06:24:00Z">
              <w:tcPr>
                <w:tcW w:w="589" w:type="dxa"/>
                <w:vAlign w:val="center"/>
              </w:tcPr>
            </w:tcPrChange>
          </w:tcPr>
          <w:p w14:paraId="26605EC6" w14:textId="7D64DC2E" w:rsidR="00577FCD" w:rsidRPr="00AC6F02" w:rsidRDefault="00577FCD">
            <w:pPr>
              <w:jc w:val="center"/>
              <w:rPr>
                <w:ins w:id="10088" w:author="Στάθης Καπ" w:date="2023-02-26T20:58:00Z"/>
                <w:rFonts w:cstheme="minorHAnsi"/>
                <w:sz w:val="16"/>
                <w:szCs w:val="16"/>
                <w:rPrChange w:id="10089" w:author="Στάθης Καπ" w:date="2023-03-03T03:18:00Z">
                  <w:rPr>
                    <w:ins w:id="10090" w:author="Στάθης Καπ" w:date="2023-02-26T20:58:00Z"/>
                  </w:rPr>
                </w:rPrChange>
              </w:rPr>
              <w:pPrChange w:id="10091" w:author="Στάθης Καπ" w:date="2023-02-26T21:00:00Z">
                <w:pPr/>
              </w:pPrChange>
            </w:pPr>
            <w:ins w:id="10092" w:author="Στάθης Καπ" w:date="2023-03-03T04:44:00Z">
              <w:r>
                <w:rPr>
                  <w:rFonts w:ascii="Calibri" w:hAnsi="Calibri" w:cstheme="minorHAnsi"/>
                  <w:color w:val="000000"/>
                  <w:sz w:val="16"/>
                  <w:szCs w:val="16"/>
                </w:rPr>
                <w:t>12.25</w:t>
              </w:r>
            </w:ins>
          </w:p>
        </w:tc>
        <w:tc>
          <w:tcPr>
            <w:tcW w:w="463" w:type="dxa"/>
            <w:vAlign w:val="bottom"/>
            <w:tcPrChange w:id="10093" w:author="Στάθης Καπ" w:date="2023-03-03T06:24:00Z">
              <w:tcPr>
                <w:tcW w:w="463" w:type="dxa"/>
                <w:vAlign w:val="bottom"/>
              </w:tcPr>
            </w:tcPrChange>
          </w:tcPr>
          <w:p w14:paraId="67908F15" w14:textId="66BEBC2D" w:rsidR="00577FCD" w:rsidRPr="00AC6F02" w:rsidRDefault="00577FCD">
            <w:pPr>
              <w:jc w:val="center"/>
              <w:rPr>
                <w:ins w:id="10094" w:author="Στάθης Καπ" w:date="2023-02-26T20:58:00Z"/>
                <w:rFonts w:cstheme="minorHAnsi"/>
                <w:sz w:val="16"/>
                <w:szCs w:val="16"/>
                <w:rPrChange w:id="10095" w:author="Στάθης Καπ" w:date="2023-03-03T03:18:00Z">
                  <w:rPr>
                    <w:ins w:id="10096" w:author="Στάθης Καπ" w:date="2023-02-26T20:58:00Z"/>
                  </w:rPr>
                </w:rPrChange>
              </w:rPr>
              <w:pPrChange w:id="10097" w:author="Στάθης Καπ" w:date="2023-02-26T21:00:00Z">
                <w:pPr/>
              </w:pPrChange>
            </w:pPr>
            <w:ins w:id="10098" w:author="Στάθης Καπ" w:date="2023-03-03T00:40:00Z">
              <w:r w:rsidRPr="00AC6F02">
                <w:rPr>
                  <w:rFonts w:ascii="Calibri" w:hAnsi="Calibri" w:cs="Calibri"/>
                  <w:color w:val="000000"/>
                  <w:sz w:val="16"/>
                  <w:szCs w:val="16"/>
                  <w:rPrChange w:id="10099" w:author="Στάθης Καπ" w:date="2023-03-03T03:18:00Z">
                    <w:rPr>
                      <w:rFonts w:ascii="Calibri" w:hAnsi="Calibri" w:cs="Calibri"/>
                      <w:color w:val="000000"/>
                    </w:rPr>
                  </w:rPrChange>
                </w:rPr>
                <w:t>553</w:t>
              </w:r>
            </w:ins>
          </w:p>
        </w:tc>
        <w:tc>
          <w:tcPr>
            <w:tcW w:w="541" w:type="dxa"/>
            <w:vAlign w:val="bottom"/>
            <w:tcPrChange w:id="10100" w:author="Στάθης Καπ" w:date="2023-03-03T06:24:00Z">
              <w:tcPr>
                <w:tcW w:w="541" w:type="dxa"/>
                <w:vAlign w:val="bottom"/>
              </w:tcPr>
            </w:tcPrChange>
          </w:tcPr>
          <w:p w14:paraId="5E474670" w14:textId="3E45E8C2" w:rsidR="00577FCD" w:rsidRPr="00AC6F02" w:rsidRDefault="00577FCD">
            <w:pPr>
              <w:jc w:val="center"/>
              <w:rPr>
                <w:ins w:id="10101" w:author="Στάθης Καπ" w:date="2023-02-26T21:00:00Z"/>
                <w:rFonts w:cstheme="minorHAnsi"/>
                <w:sz w:val="16"/>
                <w:szCs w:val="16"/>
                <w:rPrChange w:id="10102" w:author="Στάθης Καπ" w:date="2023-03-03T03:18:00Z">
                  <w:rPr>
                    <w:ins w:id="10103" w:author="Στάθης Καπ" w:date="2023-02-26T21:00:00Z"/>
                  </w:rPr>
                </w:rPrChange>
              </w:rPr>
              <w:pPrChange w:id="10104" w:author="Στάθης Καπ" w:date="2023-02-26T21:00:00Z">
                <w:pPr/>
              </w:pPrChange>
            </w:pPr>
            <w:ins w:id="10105" w:author="Στάθης Καπ" w:date="2023-03-03T00:40:00Z">
              <w:r w:rsidRPr="00AC6F02">
                <w:rPr>
                  <w:rFonts w:ascii="Calibri" w:hAnsi="Calibri" w:cs="Calibri"/>
                  <w:color w:val="000000"/>
                  <w:sz w:val="16"/>
                  <w:szCs w:val="16"/>
                  <w:rPrChange w:id="10106" w:author="Στάθης Καπ" w:date="2023-03-03T03:18:00Z">
                    <w:rPr>
                      <w:rFonts w:ascii="Calibri" w:hAnsi="Calibri" w:cs="Calibri"/>
                      <w:color w:val="000000"/>
                    </w:rPr>
                  </w:rPrChange>
                </w:rPr>
                <w:t>0.549</w:t>
              </w:r>
            </w:ins>
          </w:p>
        </w:tc>
        <w:tc>
          <w:tcPr>
            <w:tcW w:w="589" w:type="dxa"/>
            <w:vAlign w:val="center"/>
            <w:tcPrChange w:id="10107" w:author="Στάθης Καπ" w:date="2023-03-03T06:24:00Z">
              <w:tcPr>
                <w:tcW w:w="589" w:type="dxa"/>
                <w:vAlign w:val="center"/>
              </w:tcPr>
            </w:tcPrChange>
          </w:tcPr>
          <w:p w14:paraId="4DA9C8E4" w14:textId="3CD2BC42" w:rsidR="00577FCD" w:rsidRPr="00AC6F02" w:rsidRDefault="00577FCD">
            <w:pPr>
              <w:jc w:val="center"/>
              <w:rPr>
                <w:ins w:id="10108" w:author="Στάθης Καπ" w:date="2023-02-26T21:00:00Z"/>
                <w:rFonts w:cstheme="minorHAnsi"/>
                <w:sz w:val="16"/>
                <w:szCs w:val="16"/>
                <w:rPrChange w:id="10109" w:author="Στάθης Καπ" w:date="2023-03-03T03:18:00Z">
                  <w:rPr>
                    <w:ins w:id="10110" w:author="Στάθης Καπ" w:date="2023-02-26T21:00:00Z"/>
                  </w:rPr>
                </w:rPrChange>
              </w:rPr>
              <w:pPrChange w:id="10111" w:author="Στάθης Καπ" w:date="2023-02-26T21:00:00Z">
                <w:pPr/>
              </w:pPrChange>
            </w:pPr>
            <w:ins w:id="10112" w:author="Στάθης Καπ" w:date="2023-03-03T04:45:00Z">
              <w:r>
                <w:rPr>
                  <w:rFonts w:ascii="Calibri" w:hAnsi="Calibri" w:cstheme="minorHAnsi"/>
                  <w:color w:val="000000"/>
                  <w:sz w:val="16"/>
                  <w:szCs w:val="16"/>
                </w:rPr>
                <w:t>16.34</w:t>
              </w:r>
            </w:ins>
          </w:p>
        </w:tc>
      </w:tr>
      <w:tr w:rsidR="00F03C40" w14:paraId="5FE6F64F" w14:textId="058CB4EA" w:rsidTr="00F03C40">
        <w:trPr>
          <w:ins w:id="10113" w:author="Στάθης Καπ" w:date="2023-02-26T20:57:00Z"/>
        </w:trPr>
        <w:tc>
          <w:tcPr>
            <w:tcW w:w="515" w:type="dxa"/>
            <w:tcBorders>
              <w:top w:val="nil"/>
              <w:bottom w:val="nil"/>
              <w:right w:val="single" w:sz="4" w:space="0" w:color="auto"/>
            </w:tcBorders>
            <w:shd w:val="clear" w:color="auto" w:fill="E7E6E6" w:themeFill="background2"/>
            <w:vAlign w:val="center"/>
            <w:tcPrChange w:id="10114" w:author="Στάθης Καπ" w:date="2023-03-03T06:24:00Z">
              <w:tcPr>
                <w:tcW w:w="515" w:type="dxa"/>
                <w:shd w:val="clear" w:color="auto" w:fill="E7E6E6" w:themeFill="background2"/>
                <w:vAlign w:val="center"/>
              </w:tcPr>
            </w:tcPrChange>
          </w:tcPr>
          <w:p w14:paraId="70E57643" w14:textId="13A5C8BD" w:rsidR="00577FCD" w:rsidRPr="00AC6F02" w:rsidRDefault="00577FCD">
            <w:pPr>
              <w:jc w:val="center"/>
              <w:rPr>
                <w:ins w:id="10115" w:author="Στάθης Καπ" w:date="2023-02-26T20:57:00Z"/>
                <w:sz w:val="16"/>
                <w:szCs w:val="16"/>
                <w:rPrChange w:id="10116" w:author="Στάθης Καπ" w:date="2023-03-03T03:18:00Z">
                  <w:rPr>
                    <w:ins w:id="10117" w:author="Στάθης Καπ" w:date="2023-02-26T20:57:00Z"/>
                    <w:sz w:val="18"/>
                    <w:szCs w:val="18"/>
                  </w:rPr>
                </w:rPrChange>
              </w:rPr>
              <w:pPrChange w:id="10118" w:author="Στάθης Καπ" w:date="2023-02-26T21:00:00Z">
                <w:pPr/>
              </w:pPrChange>
            </w:pPr>
            <w:ins w:id="10119" w:author="Στάθης Καπ" w:date="2023-02-27T03:02:00Z">
              <w:r w:rsidRPr="00AC6F02">
                <w:rPr>
                  <w:sz w:val="16"/>
                  <w:szCs w:val="16"/>
                  <w:rPrChange w:id="10120" w:author="Στάθης Καπ" w:date="2023-03-03T03:18:00Z">
                    <w:rPr>
                      <w:sz w:val="18"/>
                      <w:szCs w:val="18"/>
                    </w:rPr>
                  </w:rPrChange>
                </w:rPr>
                <w:t>p</w:t>
              </w:r>
            </w:ins>
            <w:ins w:id="10121" w:author="Στάθης Καπ" w:date="2023-02-26T20:57:00Z">
              <w:r w:rsidRPr="00AC6F02">
                <w:rPr>
                  <w:sz w:val="16"/>
                  <w:szCs w:val="16"/>
                  <w:rPrChange w:id="10122" w:author="Στάθης Καπ" w:date="2023-03-03T03:18:00Z">
                    <w:rPr>
                      <w:sz w:val="18"/>
                      <w:szCs w:val="18"/>
                    </w:rPr>
                  </w:rPrChange>
                </w:rPr>
                <w:t>r16</w:t>
              </w:r>
            </w:ins>
          </w:p>
        </w:tc>
        <w:tc>
          <w:tcPr>
            <w:tcW w:w="560" w:type="dxa"/>
            <w:tcBorders>
              <w:left w:val="single" w:sz="4" w:space="0" w:color="auto"/>
            </w:tcBorders>
            <w:tcPrChange w:id="10123" w:author="Στάθης Καπ" w:date="2023-03-03T06:24:00Z">
              <w:tcPr>
                <w:tcW w:w="560" w:type="dxa"/>
              </w:tcPr>
            </w:tcPrChange>
          </w:tcPr>
          <w:p w14:paraId="2DF6D968" w14:textId="7A5080D3" w:rsidR="00577FCD" w:rsidRPr="00AC6F02" w:rsidRDefault="00577FCD">
            <w:pPr>
              <w:jc w:val="center"/>
              <w:rPr>
                <w:ins w:id="10124" w:author="Στάθης Καπ" w:date="2023-02-26T20:57:00Z"/>
                <w:rFonts w:cstheme="minorHAnsi"/>
                <w:sz w:val="16"/>
                <w:szCs w:val="16"/>
                <w:rPrChange w:id="10125" w:author="Στάθης Καπ" w:date="2023-03-03T03:18:00Z">
                  <w:rPr>
                    <w:ins w:id="10126" w:author="Στάθης Καπ" w:date="2023-02-26T20:57:00Z"/>
                  </w:rPr>
                </w:rPrChange>
              </w:rPr>
              <w:pPrChange w:id="10127" w:author="Στάθης Καπ" w:date="2023-02-26T21:00:00Z">
                <w:pPr/>
              </w:pPrChange>
            </w:pPr>
            <w:ins w:id="10128" w:author="Στάθης Καπ" w:date="2023-02-26T21:04:00Z">
              <w:r w:rsidRPr="00AC6F02">
                <w:rPr>
                  <w:rFonts w:cstheme="minorHAnsi"/>
                  <w:sz w:val="16"/>
                  <w:szCs w:val="16"/>
                  <w:rPrChange w:id="10129" w:author="Στάθης Καπ" w:date="2023-03-03T03:18:00Z">
                    <w:rPr>
                      <w:rFonts w:cstheme="minorHAnsi"/>
                      <w:sz w:val="20"/>
                      <w:szCs w:val="20"/>
                    </w:rPr>
                  </w:rPrChange>
                </w:rPr>
                <w:t>674</w:t>
              </w:r>
            </w:ins>
          </w:p>
        </w:tc>
        <w:tc>
          <w:tcPr>
            <w:tcW w:w="855" w:type="dxa"/>
            <w:tcPrChange w:id="10130" w:author="Στάθης Καπ" w:date="2023-03-03T06:24:00Z">
              <w:tcPr>
                <w:tcW w:w="855" w:type="dxa"/>
              </w:tcPr>
            </w:tcPrChange>
          </w:tcPr>
          <w:p w14:paraId="71FF485D" w14:textId="642F4811" w:rsidR="00577FCD" w:rsidRPr="00AC6F02" w:rsidRDefault="00577FCD">
            <w:pPr>
              <w:jc w:val="center"/>
              <w:rPr>
                <w:ins w:id="10131" w:author="Στάθης Καπ" w:date="2023-02-26T20:57:00Z"/>
                <w:rFonts w:cstheme="minorHAnsi"/>
                <w:sz w:val="16"/>
                <w:szCs w:val="16"/>
                <w:rPrChange w:id="10132" w:author="Στάθης Καπ" w:date="2023-03-03T03:18:00Z">
                  <w:rPr>
                    <w:ins w:id="10133" w:author="Στάθης Καπ" w:date="2023-02-26T20:57:00Z"/>
                  </w:rPr>
                </w:rPrChange>
              </w:rPr>
              <w:pPrChange w:id="10134" w:author="Στάθης Καπ" w:date="2023-02-26T21:00:00Z">
                <w:pPr/>
              </w:pPrChange>
            </w:pPr>
            <w:ins w:id="10135" w:author="Στάθης Καπ" w:date="2023-02-26T21:07:00Z">
              <w:r w:rsidRPr="00AC6F02">
                <w:rPr>
                  <w:rFonts w:cstheme="minorHAnsi"/>
                  <w:sz w:val="16"/>
                  <w:szCs w:val="16"/>
                  <w:rPrChange w:id="10136" w:author="Στάθης Καπ" w:date="2023-03-03T03:18:00Z">
                    <w:rPr>
                      <w:rFonts w:cstheme="minorHAnsi"/>
                      <w:sz w:val="20"/>
                      <w:szCs w:val="20"/>
                    </w:rPr>
                  </w:rPrChange>
                </w:rPr>
                <w:t>559</w:t>
              </w:r>
            </w:ins>
          </w:p>
        </w:tc>
        <w:tc>
          <w:tcPr>
            <w:tcW w:w="544" w:type="dxa"/>
            <w:vAlign w:val="bottom"/>
            <w:tcPrChange w:id="10137" w:author="Στάθης Καπ" w:date="2023-03-03T06:24:00Z">
              <w:tcPr>
                <w:tcW w:w="544" w:type="dxa"/>
                <w:vAlign w:val="bottom"/>
              </w:tcPr>
            </w:tcPrChange>
          </w:tcPr>
          <w:p w14:paraId="698812F7" w14:textId="52B1D1FC" w:rsidR="00577FCD" w:rsidRPr="00AC6F02" w:rsidRDefault="00577FCD">
            <w:pPr>
              <w:jc w:val="center"/>
              <w:rPr>
                <w:ins w:id="10138" w:author="Στάθης Καπ" w:date="2023-02-26T20:57:00Z"/>
                <w:rFonts w:cstheme="minorHAnsi"/>
                <w:sz w:val="16"/>
                <w:szCs w:val="16"/>
                <w:rPrChange w:id="10139" w:author="Στάθης Καπ" w:date="2023-03-03T03:18:00Z">
                  <w:rPr>
                    <w:ins w:id="10140" w:author="Στάθης Καπ" w:date="2023-02-26T20:57:00Z"/>
                  </w:rPr>
                </w:rPrChange>
              </w:rPr>
              <w:pPrChange w:id="10141" w:author="Στάθης Καπ" w:date="2023-02-26T21:00:00Z">
                <w:pPr/>
              </w:pPrChange>
            </w:pPr>
            <w:ins w:id="10142" w:author="Στάθης Καπ" w:date="2023-03-03T00:39:00Z">
              <w:r w:rsidRPr="00AC6F02">
                <w:rPr>
                  <w:rFonts w:ascii="Calibri" w:hAnsi="Calibri" w:cs="Calibri"/>
                  <w:color w:val="000000"/>
                  <w:sz w:val="16"/>
                  <w:szCs w:val="16"/>
                  <w:rPrChange w:id="10143" w:author="Στάθης Καπ" w:date="2023-03-03T03:18:00Z">
                    <w:rPr>
                      <w:rFonts w:ascii="Calibri" w:hAnsi="Calibri" w:cs="Calibri"/>
                      <w:color w:val="000000"/>
                    </w:rPr>
                  </w:rPrChange>
                </w:rPr>
                <w:t>596</w:t>
              </w:r>
            </w:ins>
          </w:p>
        </w:tc>
        <w:tc>
          <w:tcPr>
            <w:tcW w:w="621" w:type="dxa"/>
            <w:vAlign w:val="bottom"/>
            <w:tcPrChange w:id="10144" w:author="Στάθης Καπ" w:date="2023-03-03T06:24:00Z">
              <w:tcPr>
                <w:tcW w:w="621" w:type="dxa"/>
                <w:vAlign w:val="bottom"/>
              </w:tcPr>
            </w:tcPrChange>
          </w:tcPr>
          <w:p w14:paraId="244C7F40" w14:textId="0AD197E0" w:rsidR="00577FCD" w:rsidRPr="00AC6F02" w:rsidRDefault="00577FCD">
            <w:pPr>
              <w:jc w:val="center"/>
              <w:rPr>
                <w:ins w:id="10145" w:author="Στάθης Καπ" w:date="2023-02-26T20:57:00Z"/>
                <w:rFonts w:cstheme="minorHAnsi"/>
                <w:sz w:val="16"/>
                <w:szCs w:val="16"/>
                <w:rPrChange w:id="10146" w:author="Στάθης Καπ" w:date="2023-03-03T03:18:00Z">
                  <w:rPr>
                    <w:ins w:id="10147" w:author="Στάθης Καπ" w:date="2023-02-26T20:57:00Z"/>
                  </w:rPr>
                </w:rPrChange>
              </w:rPr>
              <w:pPrChange w:id="10148" w:author="Στάθης Καπ" w:date="2023-02-26T21:00:00Z">
                <w:pPr/>
              </w:pPrChange>
            </w:pPr>
            <w:ins w:id="10149" w:author="Στάθης Καπ" w:date="2023-03-03T00:39:00Z">
              <w:r w:rsidRPr="00AC6F02">
                <w:rPr>
                  <w:rFonts w:ascii="Calibri" w:hAnsi="Calibri" w:cs="Calibri"/>
                  <w:color w:val="000000"/>
                  <w:sz w:val="16"/>
                  <w:szCs w:val="16"/>
                  <w:rPrChange w:id="10150" w:author="Στάθης Καπ" w:date="2023-03-03T03:18:00Z">
                    <w:rPr>
                      <w:rFonts w:ascii="Calibri" w:hAnsi="Calibri" w:cs="Calibri"/>
                      <w:color w:val="000000"/>
                    </w:rPr>
                  </w:rPrChange>
                </w:rPr>
                <w:t>3.491</w:t>
              </w:r>
            </w:ins>
          </w:p>
        </w:tc>
        <w:tc>
          <w:tcPr>
            <w:tcW w:w="669" w:type="dxa"/>
            <w:vAlign w:val="center"/>
            <w:tcPrChange w:id="10151" w:author="Στάθης Καπ" w:date="2023-03-03T06:24:00Z">
              <w:tcPr>
                <w:tcW w:w="669" w:type="dxa"/>
                <w:vAlign w:val="center"/>
              </w:tcPr>
            </w:tcPrChange>
          </w:tcPr>
          <w:p w14:paraId="25BA74D9" w14:textId="24D6ED3A" w:rsidR="00577FCD" w:rsidRPr="00AC6F02" w:rsidRDefault="00577FCD">
            <w:pPr>
              <w:jc w:val="center"/>
              <w:rPr>
                <w:ins w:id="10152" w:author="Στάθης Καπ" w:date="2023-02-26T20:57:00Z"/>
                <w:rFonts w:cstheme="minorHAnsi"/>
                <w:sz w:val="16"/>
                <w:szCs w:val="16"/>
                <w:rPrChange w:id="10153" w:author="Στάθης Καπ" w:date="2023-03-03T03:18:00Z">
                  <w:rPr>
                    <w:ins w:id="10154" w:author="Στάθης Καπ" w:date="2023-02-26T20:57:00Z"/>
                  </w:rPr>
                </w:rPrChange>
              </w:rPr>
              <w:pPrChange w:id="10155" w:author="Στάθης Καπ" w:date="2023-02-26T21:00:00Z">
                <w:pPr/>
              </w:pPrChange>
            </w:pPr>
            <w:ins w:id="10156" w:author="Στάθης Καπ" w:date="2023-03-03T05:59:00Z">
              <w:r>
                <w:rPr>
                  <w:rFonts w:ascii="Calibri" w:hAnsi="Calibri" w:cs="Calibri"/>
                  <w:color w:val="000000"/>
                  <w:sz w:val="16"/>
                  <w:szCs w:val="16"/>
                </w:rPr>
                <w:t>11.57</w:t>
              </w:r>
            </w:ins>
          </w:p>
        </w:tc>
        <w:tc>
          <w:tcPr>
            <w:tcW w:w="543" w:type="dxa"/>
            <w:vAlign w:val="bottom"/>
            <w:tcPrChange w:id="10157" w:author="Στάθης Καπ" w:date="2023-03-03T06:24:00Z">
              <w:tcPr>
                <w:tcW w:w="543" w:type="dxa"/>
                <w:vAlign w:val="bottom"/>
              </w:tcPr>
            </w:tcPrChange>
          </w:tcPr>
          <w:p w14:paraId="7D215DF4" w14:textId="2050C152" w:rsidR="00577FCD" w:rsidRPr="00AC6F02" w:rsidRDefault="00577FCD">
            <w:pPr>
              <w:jc w:val="center"/>
              <w:rPr>
                <w:ins w:id="10158" w:author="Στάθης Καπ" w:date="2023-02-26T20:57:00Z"/>
                <w:rFonts w:cstheme="minorHAnsi"/>
                <w:sz w:val="16"/>
                <w:szCs w:val="16"/>
                <w:rPrChange w:id="10159" w:author="Στάθης Καπ" w:date="2023-03-03T03:18:00Z">
                  <w:rPr>
                    <w:ins w:id="10160" w:author="Στάθης Καπ" w:date="2023-02-26T20:57:00Z"/>
                  </w:rPr>
                </w:rPrChange>
              </w:rPr>
              <w:pPrChange w:id="10161" w:author="Στάθης Καπ" w:date="2023-02-26T21:00:00Z">
                <w:pPr/>
              </w:pPrChange>
            </w:pPr>
            <w:ins w:id="10162" w:author="Στάθης Καπ" w:date="2023-03-03T00:39:00Z">
              <w:r w:rsidRPr="00AC6F02">
                <w:rPr>
                  <w:rFonts w:ascii="Calibri" w:hAnsi="Calibri" w:cs="Calibri"/>
                  <w:color w:val="000000"/>
                  <w:sz w:val="16"/>
                  <w:szCs w:val="16"/>
                  <w:rPrChange w:id="10163" w:author="Στάθης Καπ" w:date="2023-03-03T03:18:00Z">
                    <w:rPr>
                      <w:rFonts w:ascii="Calibri" w:hAnsi="Calibri" w:cs="Calibri"/>
                      <w:color w:val="000000"/>
                    </w:rPr>
                  </w:rPrChange>
                </w:rPr>
                <w:t>553</w:t>
              </w:r>
            </w:ins>
          </w:p>
        </w:tc>
        <w:tc>
          <w:tcPr>
            <w:tcW w:w="621" w:type="dxa"/>
            <w:vAlign w:val="bottom"/>
            <w:tcPrChange w:id="10164" w:author="Στάθης Καπ" w:date="2023-03-03T06:24:00Z">
              <w:tcPr>
                <w:tcW w:w="621" w:type="dxa"/>
                <w:vAlign w:val="bottom"/>
              </w:tcPr>
            </w:tcPrChange>
          </w:tcPr>
          <w:p w14:paraId="041E5188" w14:textId="55153A1C" w:rsidR="00577FCD" w:rsidRPr="00AC6F02" w:rsidRDefault="00577FCD">
            <w:pPr>
              <w:jc w:val="center"/>
              <w:rPr>
                <w:ins w:id="10165" w:author="Στάθης Καπ" w:date="2023-02-26T20:57:00Z"/>
                <w:rFonts w:cstheme="minorHAnsi"/>
                <w:sz w:val="16"/>
                <w:szCs w:val="16"/>
                <w:rPrChange w:id="10166" w:author="Στάθης Καπ" w:date="2023-03-03T03:18:00Z">
                  <w:rPr>
                    <w:ins w:id="10167" w:author="Στάθης Καπ" w:date="2023-02-26T20:57:00Z"/>
                  </w:rPr>
                </w:rPrChange>
              </w:rPr>
              <w:pPrChange w:id="10168" w:author="Στάθης Καπ" w:date="2023-02-26T21:00:00Z">
                <w:pPr/>
              </w:pPrChange>
            </w:pPr>
            <w:ins w:id="10169" w:author="Στάθης Καπ" w:date="2023-03-03T00:39:00Z">
              <w:r w:rsidRPr="00AC6F02">
                <w:rPr>
                  <w:rFonts w:ascii="Calibri" w:hAnsi="Calibri" w:cs="Calibri"/>
                  <w:color w:val="000000"/>
                  <w:sz w:val="16"/>
                  <w:szCs w:val="16"/>
                  <w:rPrChange w:id="10170" w:author="Στάθης Καπ" w:date="2023-03-03T03:18:00Z">
                    <w:rPr>
                      <w:rFonts w:ascii="Calibri" w:hAnsi="Calibri" w:cs="Calibri"/>
                      <w:color w:val="000000"/>
                    </w:rPr>
                  </w:rPrChange>
                </w:rPr>
                <w:t>2.016</w:t>
              </w:r>
            </w:ins>
          </w:p>
        </w:tc>
        <w:tc>
          <w:tcPr>
            <w:tcW w:w="669" w:type="dxa"/>
            <w:vAlign w:val="center"/>
            <w:tcPrChange w:id="10171" w:author="Στάθης Καπ" w:date="2023-03-03T06:24:00Z">
              <w:tcPr>
                <w:tcW w:w="669" w:type="dxa"/>
                <w:vAlign w:val="center"/>
              </w:tcPr>
            </w:tcPrChange>
          </w:tcPr>
          <w:p w14:paraId="1A2A7380" w14:textId="076E1B2E" w:rsidR="00577FCD" w:rsidRPr="00AC6F02" w:rsidRDefault="00577FCD">
            <w:pPr>
              <w:jc w:val="center"/>
              <w:rPr>
                <w:ins w:id="10172" w:author="Στάθης Καπ" w:date="2023-02-26T20:57:00Z"/>
                <w:rFonts w:cstheme="minorHAnsi"/>
                <w:sz w:val="16"/>
                <w:szCs w:val="16"/>
                <w:rPrChange w:id="10173" w:author="Στάθης Καπ" w:date="2023-03-03T03:18:00Z">
                  <w:rPr>
                    <w:ins w:id="10174" w:author="Στάθης Καπ" w:date="2023-02-26T20:57:00Z"/>
                  </w:rPr>
                </w:rPrChange>
              </w:rPr>
              <w:pPrChange w:id="10175" w:author="Στάθης Καπ" w:date="2023-02-26T21:00:00Z">
                <w:pPr/>
              </w:pPrChange>
            </w:pPr>
            <w:ins w:id="10176" w:author="Στάθης Καπ" w:date="2023-03-03T04:44:00Z">
              <w:r>
                <w:rPr>
                  <w:rFonts w:ascii="Calibri" w:hAnsi="Calibri" w:cstheme="minorHAnsi"/>
                  <w:color w:val="000000"/>
                  <w:sz w:val="16"/>
                  <w:szCs w:val="16"/>
                </w:rPr>
                <w:t>7.21</w:t>
              </w:r>
            </w:ins>
          </w:p>
        </w:tc>
        <w:tc>
          <w:tcPr>
            <w:tcW w:w="508" w:type="dxa"/>
            <w:vAlign w:val="bottom"/>
            <w:tcPrChange w:id="10177" w:author="Στάθης Καπ" w:date="2023-03-03T06:24:00Z">
              <w:tcPr>
                <w:tcW w:w="508" w:type="dxa"/>
                <w:vAlign w:val="bottom"/>
              </w:tcPr>
            </w:tcPrChange>
          </w:tcPr>
          <w:p w14:paraId="699DA59A" w14:textId="7F4B7DA1" w:rsidR="00577FCD" w:rsidRPr="00AC6F02" w:rsidRDefault="00577FCD">
            <w:pPr>
              <w:jc w:val="center"/>
              <w:rPr>
                <w:ins w:id="10178" w:author="Στάθης Καπ" w:date="2023-02-26T20:57:00Z"/>
                <w:rFonts w:cstheme="minorHAnsi"/>
                <w:sz w:val="16"/>
                <w:szCs w:val="16"/>
                <w:rPrChange w:id="10179" w:author="Στάθης Καπ" w:date="2023-03-03T03:18:00Z">
                  <w:rPr>
                    <w:ins w:id="10180" w:author="Στάθης Καπ" w:date="2023-02-26T20:57:00Z"/>
                  </w:rPr>
                </w:rPrChange>
              </w:rPr>
              <w:pPrChange w:id="10181" w:author="Στάθης Καπ" w:date="2023-02-26T21:00:00Z">
                <w:pPr/>
              </w:pPrChange>
            </w:pPr>
            <w:ins w:id="10182" w:author="Στάθης Καπ" w:date="2023-03-03T00:39:00Z">
              <w:r w:rsidRPr="00AC6F02">
                <w:rPr>
                  <w:rFonts w:ascii="Calibri" w:hAnsi="Calibri" w:cs="Calibri"/>
                  <w:color w:val="000000"/>
                  <w:sz w:val="16"/>
                  <w:szCs w:val="16"/>
                  <w:rPrChange w:id="10183" w:author="Στάθης Καπ" w:date="2023-03-03T03:18:00Z">
                    <w:rPr>
                      <w:rFonts w:ascii="Calibri" w:hAnsi="Calibri" w:cs="Calibri"/>
                      <w:color w:val="000000"/>
                    </w:rPr>
                  </w:rPrChange>
                </w:rPr>
                <w:t>533</w:t>
              </w:r>
            </w:ins>
          </w:p>
        </w:tc>
        <w:tc>
          <w:tcPr>
            <w:tcW w:w="541" w:type="dxa"/>
            <w:vAlign w:val="bottom"/>
            <w:tcPrChange w:id="10184" w:author="Στάθης Καπ" w:date="2023-03-03T06:24:00Z">
              <w:tcPr>
                <w:tcW w:w="541" w:type="dxa"/>
                <w:vAlign w:val="bottom"/>
              </w:tcPr>
            </w:tcPrChange>
          </w:tcPr>
          <w:p w14:paraId="766402B6" w14:textId="0E1F7B75" w:rsidR="00577FCD" w:rsidRPr="00AC6F02" w:rsidRDefault="00577FCD">
            <w:pPr>
              <w:jc w:val="center"/>
              <w:rPr>
                <w:ins w:id="10185" w:author="Στάθης Καπ" w:date="2023-02-26T20:58:00Z"/>
                <w:rFonts w:cstheme="minorHAnsi"/>
                <w:sz w:val="16"/>
                <w:szCs w:val="16"/>
                <w:rPrChange w:id="10186" w:author="Στάθης Καπ" w:date="2023-03-03T03:18:00Z">
                  <w:rPr>
                    <w:ins w:id="10187" w:author="Στάθης Καπ" w:date="2023-02-26T20:58:00Z"/>
                  </w:rPr>
                </w:rPrChange>
              </w:rPr>
              <w:pPrChange w:id="10188" w:author="Στάθης Καπ" w:date="2023-02-26T21:00:00Z">
                <w:pPr/>
              </w:pPrChange>
            </w:pPr>
            <w:ins w:id="10189" w:author="Στάθης Καπ" w:date="2023-03-03T00:39:00Z">
              <w:r w:rsidRPr="00AC6F02">
                <w:rPr>
                  <w:rFonts w:ascii="Calibri" w:hAnsi="Calibri" w:cs="Calibri"/>
                  <w:color w:val="000000"/>
                  <w:sz w:val="16"/>
                  <w:szCs w:val="16"/>
                  <w:rPrChange w:id="10190" w:author="Στάθης Καπ" w:date="2023-03-03T03:18:00Z">
                    <w:rPr>
                      <w:rFonts w:ascii="Calibri" w:hAnsi="Calibri" w:cs="Calibri"/>
                      <w:color w:val="000000"/>
                    </w:rPr>
                  </w:rPrChange>
                </w:rPr>
                <w:t>0.82</w:t>
              </w:r>
            </w:ins>
          </w:p>
        </w:tc>
        <w:tc>
          <w:tcPr>
            <w:tcW w:w="589" w:type="dxa"/>
            <w:vAlign w:val="center"/>
            <w:tcPrChange w:id="10191" w:author="Στάθης Καπ" w:date="2023-03-03T06:24:00Z">
              <w:tcPr>
                <w:tcW w:w="589" w:type="dxa"/>
                <w:vAlign w:val="center"/>
              </w:tcPr>
            </w:tcPrChange>
          </w:tcPr>
          <w:p w14:paraId="320E7A61" w14:textId="215FCFF1" w:rsidR="00577FCD" w:rsidRPr="00AC6F02" w:rsidRDefault="00577FCD">
            <w:pPr>
              <w:jc w:val="center"/>
              <w:rPr>
                <w:ins w:id="10192" w:author="Στάθης Καπ" w:date="2023-02-26T20:58:00Z"/>
                <w:rFonts w:cstheme="minorHAnsi"/>
                <w:sz w:val="16"/>
                <w:szCs w:val="16"/>
                <w:rPrChange w:id="10193" w:author="Στάθης Καπ" w:date="2023-03-03T03:18:00Z">
                  <w:rPr>
                    <w:ins w:id="10194" w:author="Στάθης Καπ" w:date="2023-02-26T20:58:00Z"/>
                  </w:rPr>
                </w:rPrChange>
              </w:rPr>
              <w:pPrChange w:id="10195" w:author="Στάθης Καπ" w:date="2023-02-26T21:00:00Z">
                <w:pPr/>
              </w:pPrChange>
            </w:pPr>
            <w:ins w:id="10196" w:author="Στάθης Καπ" w:date="2023-03-03T04:44:00Z">
              <w:r>
                <w:rPr>
                  <w:rFonts w:ascii="Calibri" w:hAnsi="Calibri" w:cstheme="minorHAnsi"/>
                  <w:color w:val="000000"/>
                  <w:sz w:val="16"/>
                  <w:szCs w:val="16"/>
                </w:rPr>
                <w:t>10.57</w:t>
              </w:r>
            </w:ins>
          </w:p>
        </w:tc>
        <w:tc>
          <w:tcPr>
            <w:tcW w:w="463" w:type="dxa"/>
            <w:vAlign w:val="bottom"/>
            <w:tcPrChange w:id="10197" w:author="Στάθης Καπ" w:date="2023-03-03T06:24:00Z">
              <w:tcPr>
                <w:tcW w:w="463" w:type="dxa"/>
                <w:vAlign w:val="bottom"/>
              </w:tcPr>
            </w:tcPrChange>
          </w:tcPr>
          <w:p w14:paraId="0D513AF2" w14:textId="1AFF2F39" w:rsidR="00577FCD" w:rsidRPr="00AC6F02" w:rsidRDefault="00577FCD">
            <w:pPr>
              <w:jc w:val="center"/>
              <w:rPr>
                <w:ins w:id="10198" w:author="Στάθης Καπ" w:date="2023-02-26T20:58:00Z"/>
                <w:rFonts w:cstheme="minorHAnsi"/>
                <w:sz w:val="16"/>
                <w:szCs w:val="16"/>
                <w:rPrChange w:id="10199" w:author="Στάθης Καπ" w:date="2023-03-03T03:18:00Z">
                  <w:rPr>
                    <w:ins w:id="10200" w:author="Στάθης Καπ" w:date="2023-02-26T20:58:00Z"/>
                  </w:rPr>
                </w:rPrChange>
              </w:rPr>
              <w:pPrChange w:id="10201" w:author="Στάθης Καπ" w:date="2023-02-26T21:00:00Z">
                <w:pPr/>
              </w:pPrChange>
            </w:pPr>
            <w:ins w:id="10202" w:author="Στάθης Καπ" w:date="2023-03-03T00:40:00Z">
              <w:r w:rsidRPr="00AC6F02">
                <w:rPr>
                  <w:rFonts w:ascii="Calibri" w:hAnsi="Calibri" w:cs="Calibri"/>
                  <w:color w:val="000000"/>
                  <w:sz w:val="16"/>
                  <w:szCs w:val="16"/>
                  <w:rPrChange w:id="10203" w:author="Στάθης Καπ" w:date="2023-03-03T03:18:00Z">
                    <w:rPr>
                      <w:rFonts w:ascii="Calibri" w:hAnsi="Calibri" w:cs="Calibri"/>
                      <w:color w:val="000000"/>
                    </w:rPr>
                  </w:rPrChange>
                </w:rPr>
                <w:t>509</w:t>
              </w:r>
            </w:ins>
          </w:p>
        </w:tc>
        <w:tc>
          <w:tcPr>
            <w:tcW w:w="541" w:type="dxa"/>
            <w:vAlign w:val="bottom"/>
            <w:tcPrChange w:id="10204" w:author="Στάθης Καπ" w:date="2023-03-03T06:24:00Z">
              <w:tcPr>
                <w:tcW w:w="541" w:type="dxa"/>
                <w:vAlign w:val="bottom"/>
              </w:tcPr>
            </w:tcPrChange>
          </w:tcPr>
          <w:p w14:paraId="3927A1A1" w14:textId="4AC361E4" w:rsidR="00577FCD" w:rsidRPr="00AC6F02" w:rsidRDefault="00577FCD">
            <w:pPr>
              <w:jc w:val="center"/>
              <w:rPr>
                <w:ins w:id="10205" w:author="Στάθης Καπ" w:date="2023-02-26T21:00:00Z"/>
                <w:rFonts w:cstheme="minorHAnsi"/>
                <w:sz w:val="16"/>
                <w:szCs w:val="16"/>
                <w:rPrChange w:id="10206" w:author="Στάθης Καπ" w:date="2023-03-03T03:18:00Z">
                  <w:rPr>
                    <w:ins w:id="10207" w:author="Στάθης Καπ" w:date="2023-02-26T21:00:00Z"/>
                  </w:rPr>
                </w:rPrChange>
              </w:rPr>
              <w:pPrChange w:id="10208" w:author="Στάθης Καπ" w:date="2023-02-26T21:00:00Z">
                <w:pPr/>
              </w:pPrChange>
            </w:pPr>
            <w:ins w:id="10209" w:author="Στάθης Καπ" w:date="2023-03-03T00:40:00Z">
              <w:r w:rsidRPr="00AC6F02">
                <w:rPr>
                  <w:rFonts w:ascii="Calibri" w:hAnsi="Calibri" w:cs="Calibri"/>
                  <w:color w:val="000000"/>
                  <w:sz w:val="16"/>
                  <w:szCs w:val="16"/>
                  <w:rPrChange w:id="10210" w:author="Στάθης Καπ" w:date="2023-03-03T03:18:00Z">
                    <w:rPr>
                      <w:rFonts w:ascii="Calibri" w:hAnsi="Calibri" w:cs="Calibri"/>
                      <w:color w:val="000000"/>
                    </w:rPr>
                  </w:rPrChange>
                </w:rPr>
                <w:t>0.898</w:t>
              </w:r>
            </w:ins>
          </w:p>
        </w:tc>
        <w:tc>
          <w:tcPr>
            <w:tcW w:w="589" w:type="dxa"/>
            <w:vAlign w:val="center"/>
            <w:tcPrChange w:id="10211" w:author="Στάθης Καπ" w:date="2023-03-03T06:24:00Z">
              <w:tcPr>
                <w:tcW w:w="589" w:type="dxa"/>
                <w:vAlign w:val="center"/>
              </w:tcPr>
            </w:tcPrChange>
          </w:tcPr>
          <w:p w14:paraId="02051F92" w14:textId="7B8D1713" w:rsidR="00577FCD" w:rsidRPr="00AC6F02" w:rsidRDefault="00577FCD">
            <w:pPr>
              <w:jc w:val="center"/>
              <w:rPr>
                <w:ins w:id="10212" w:author="Στάθης Καπ" w:date="2023-02-26T21:00:00Z"/>
                <w:rFonts w:cstheme="minorHAnsi"/>
                <w:sz w:val="16"/>
                <w:szCs w:val="16"/>
                <w:rPrChange w:id="10213" w:author="Στάθης Καπ" w:date="2023-03-03T03:18:00Z">
                  <w:rPr>
                    <w:ins w:id="10214" w:author="Στάθης Καπ" w:date="2023-02-26T21:00:00Z"/>
                  </w:rPr>
                </w:rPrChange>
              </w:rPr>
              <w:pPrChange w:id="10215" w:author="Στάθης Καπ" w:date="2023-02-26T21:00:00Z">
                <w:pPr/>
              </w:pPrChange>
            </w:pPr>
            <w:ins w:id="10216" w:author="Στάθης Καπ" w:date="2023-03-03T04:45:00Z">
              <w:r>
                <w:rPr>
                  <w:rFonts w:ascii="Calibri" w:hAnsi="Calibri" w:cstheme="minorHAnsi"/>
                  <w:color w:val="000000"/>
                  <w:sz w:val="16"/>
                  <w:szCs w:val="16"/>
                </w:rPr>
                <w:t>14.6</w:t>
              </w:r>
            </w:ins>
          </w:p>
        </w:tc>
      </w:tr>
      <w:tr w:rsidR="00F03C40" w14:paraId="6F1F38FE" w14:textId="1998DE1C" w:rsidTr="00F03C40">
        <w:trPr>
          <w:ins w:id="10217" w:author="Στάθης Καπ" w:date="2023-02-26T20:57:00Z"/>
        </w:trPr>
        <w:tc>
          <w:tcPr>
            <w:tcW w:w="515" w:type="dxa"/>
            <w:tcBorders>
              <w:top w:val="nil"/>
              <w:bottom w:val="nil"/>
              <w:right w:val="single" w:sz="4" w:space="0" w:color="auto"/>
            </w:tcBorders>
            <w:shd w:val="clear" w:color="auto" w:fill="E7E6E6" w:themeFill="background2"/>
            <w:vAlign w:val="center"/>
            <w:tcPrChange w:id="10218" w:author="Στάθης Καπ" w:date="2023-03-03T06:24:00Z">
              <w:tcPr>
                <w:tcW w:w="515" w:type="dxa"/>
                <w:shd w:val="clear" w:color="auto" w:fill="E7E6E6" w:themeFill="background2"/>
                <w:vAlign w:val="center"/>
              </w:tcPr>
            </w:tcPrChange>
          </w:tcPr>
          <w:p w14:paraId="4A36541C" w14:textId="420B3075" w:rsidR="00577FCD" w:rsidRPr="00AC6F02" w:rsidRDefault="00577FCD">
            <w:pPr>
              <w:jc w:val="center"/>
              <w:rPr>
                <w:ins w:id="10219" w:author="Στάθης Καπ" w:date="2023-02-26T20:57:00Z"/>
                <w:sz w:val="16"/>
                <w:szCs w:val="16"/>
                <w:rPrChange w:id="10220" w:author="Στάθης Καπ" w:date="2023-03-03T03:18:00Z">
                  <w:rPr>
                    <w:ins w:id="10221" w:author="Στάθης Καπ" w:date="2023-02-26T20:57:00Z"/>
                    <w:sz w:val="18"/>
                    <w:szCs w:val="18"/>
                  </w:rPr>
                </w:rPrChange>
              </w:rPr>
              <w:pPrChange w:id="10222" w:author="Στάθης Καπ" w:date="2023-02-26T21:00:00Z">
                <w:pPr/>
              </w:pPrChange>
            </w:pPr>
            <w:ins w:id="10223" w:author="Στάθης Καπ" w:date="2023-02-27T03:02:00Z">
              <w:r w:rsidRPr="00AC6F02">
                <w:rPr>
                  <w:sz w:val="16"/>
                  <w:szCs w:val="16"/>
                  <w:rPrChange w:id="10224" w:author="Στάθης Καπ" w:date="2023-03-03T03:18:00Z">
                    <w:rPr>
                      <w:sz w:val="18"/>
                      <w:szCs w:val="18"/>
                    </w:rPr>
                  </w:rPrChange>
                </w:rPr>
                <w:t>p</w:t>
              </w:r>
            </w:ins>
            <w:ins w:id="10225" w:author="Στάθης Καπ" w:date="2023-02-26T20:57:00Z">
              <w:r w:rsidRPr="00AC6F02">
                <w:rPr>
                  <w:sz w:val="16"/>
                  <w:szCs w:val="16"/>
                  <w:rPrChange w:id="10226" w:author="Στάθης Καπ" w:date="2023-03-03T03:18:00Z">
                    <w:rPr>
                      <w:sz w:val="18"/>
                      <w:szCs w:val="18"/>
                    </w:rPr>
                  </w:rPrChange>
                </w:rPr>
                <w:t>r17</w:t>
              </w:r>
            </w:ins>
          </w:p>
        </w:tc>
        <w:tc>
          <w:tcPr>
            <w:tcW w:w="560" w:type="dxa"/>
            <w:tcBorders>
              <w:left w:val="single" w:sz="4" w:space="0" w:color="auto"/>
            </w:tcBorders>
            <w:tcPrChange w:id="10227" w:author="Στάθης Καπ" w:date="2023-03-03T06:24:00Z">
              <w:tcPr>
                <w:tcW w:w="560" w:type="dxa"/>
              </w:tcPr>
            </w:tcPrChange>
          </w:tcPr>
          <w:p w14:paraId="21459076" w14:textId="7D6B1316" w:rsidR="00577FCD" w:rsidRPr="00AC6F02" w:rsidRDefault="00577FCD">
            <w:pPr>
              <w:jc w:val="center"/>
              <w:rPr>
                <w:ins w:id="10228" w:author="Στάθης Καπ" w:date="2023-02-26T20:57:00Z"/>
                <w:rFonts w:cstheme="minorHAnsi"/>
                <w:sz w:val="16"/>
                <w:szCs w:val="16"/>
                <w:rPrChange w:id="10229" w:author="Στάθης Καπ" w:date="2023-03-03T03:18:00Z">
                  <w:rPr>
                    <w:ins w:id="10230" w:author="Στάθης Καπ" w:date="2023-02-26T20:57:00Z"/>
                  </w:rPr>
                </w:rPrChange>
              </w:rPr>
              <w:pPrChange w:id="10231" w:author="Στάθης Καπ" w:date="2023-02-26T21:00:00Z">
                <w:pPr/>
              </w:pPrChange>
            </w:pPr>
            <w:ins w:id="10232" w:author="Στάθης Καπ" w:date="2023-02-26T21:04:00Z">
              <w:r w:rsidRPr="00AC6F02">
                <w:rPr>
                  <w:rFonts w:cstheme="minorHAnsi"/>
                  <w:sz w:val="16"/>
                  <w:szCs w:val="16"/>
                  <w:rPrChange w:id="10233" w:author="Στάθης Καπ" w:date="2023-03-03T03:18:00Z">
                    <w:rPr>
                      <w:rFonts w:cstheme="minorHAnsi"/>
                      <w:sz w:val="20"/>
                      <w:szCs w:val="20"/>
                    </w:rPr>
                  </w:rPrChange>
                </w:rPr>
                <w:t>362</w:t>
              </w:r>
            </w:ins>
          </w:p>
        </w:tc>
        <w:tc>
          <w:tcPr>
            <w:tcW w:w="855" w:type="dxa"/>
            <w:tcPrChange w:id="10234" w:author="Στάθης Καπ" w:date="2023-03-03T06:24:00Z">
              <w:tcPr>
                <w:tcW w:w="855" w:type="dxa"/>
              </w:tcPr>
            </w:tcPrChange>
          </w:tcPr>
          <w:p w14:paraId="04C3D3FD" w14:textId="06219250" w:rsidR="00577FCD" w:rsidRPr="00AC6F02" w:rsidRDefault="00577FCD">
            <w:pPr>
              <w:jc w:val="center"/>
              <w:rPr>
                <w:ins w:id="10235" w:author="Στάθης Καπ" w:date="2023-02-26T20:57:00Z"/>
                <w:rFonts w:cstheme="minorHAnsi"/>
                <w:sz w:val="16"/>
                <w:szCs w:val="16"/>
                <w:rPrChange w:id="10236" w:author="Στάθης Καπ" w:date="2023-03-03T03:18:00Z">
                  <w:rPr>
                    <w:ins w:id="10237" w:author="Στάθης Καπ" w:date="2023-02-26T20:57:00Z"/>
                  </w:rPr>
                </w:rPrChange>
              </w:rPr>
              <w:pPrChange w:id="10238" w:author="Στάθης Καπ" w:date="2023-02-26T21:00:00Z">
                <w:pPr/>
              </w:pPrChange>
            </w:pPr>
            <w:ins w:id="10239" w:author="Στάθης Καπ" w:date="2023-02-26T21:07:00Z">
              <w:r w:rsidRPr="00AC6F02">
                <w:rPr>
                  <w:rFonts w:cstheme="minorHAnsi"/>
                  <w:sz w:val="16"/>
                  <w:szCs w:val="16"/>
                  <w:rPrChange w:id="10240" w:author="Στάθης Καπ" w:date="2023-03-03T03:18:00Z">
                    <w:rPr>
                      <w:rFonts w:cstheme="minorHAnsi"/>
                      <w:sz w:val="20"/>
                      <w:szCs w:val="20"/>
                    </w:rPr>
                  </w:rPrChange>
                </w:rPr>
                <w:t>346</w:t>
              </w:r>
            </w:ins>
          </w:p>
        </w:tc>
        <w:tc>
          <w:tcPr>
            <w:tcW w:w="544" w:type="dxa"/>
            <w:vAlign w:val="bottom"/>
            <w:tcPrChange w:id="10241" w:author="Στάθης Καπ" w:date="2023-03-03T06:24:00Z">
              <w:tcPr>
                <w:tcW w:w="544" w:type="dxa"/>
                <w:vAlign w:val="bottom"/>
              </w:tcPr>
            </w:tcPrChange>
          </w:tcPr>
          <w:p w14:paraId="67A85192" w14:textId="25BC325C" w:rsidR="00577FCD" w:rsidRPr="00AC6F02" w:rsidRDefault="00577FCD">
            <w:pPr>
              <w:jc w:val="center"/>
              <w:rPr>
                <w:ins w:id="10242" w:author="Στάθης Καπ" w:date="2023-02-26T20:57:00Z"/>
                <w:rFonts w:cstheme="minorHAnsi"/>
                <w:sz w:val="16"/>
                <w:szCs w:val="16"/>
                <w:rPrChange w:id="10243" w:author="Στάθης Καπ" w:date="2023-03-03T03:18:00Z">
                  <w:rPr>
                    <w:ins w:id="10244" w:author="Στάθης Καπ" w:date="2023-02-26T20:57:00Z"/>
                  </w:rPr>
                </w:rPrChange>
              </w:rPr>
              <w:pPrChange w:id="10245" w:author="Στάθης Καπ" w:date="2023-02-26T21:00:00Z">
                <w:pPr/>
              </w:pPrChange>
            </w:pPr>
            <w:ins w:id="10246" w:author="Στάθης Καπ" w:date="2023-03-03T00:39:00Z">
              <w:r w:rsidRPr="00AC6F02">
                <w:rPr>
                  <w:rFonts w:ascii="Calibri" w:hAnsi="Calibri" w:cs="Calibri"/>
                  <w:color w:val="000000"/>
                  <w:sz w:val="16"/>
                  <w:szCs w:val="16"/>
                  <w:rPrChange w:id="10247" w:author="Στάθης Καπ" w:date="2023-03-03T03:18:00Z">
                    <w:rPr>
                      <w:rFonts w:ascii="Calibri" w:hAnsi="Calibri" w:cs="Calibri"/>
                      <w:color w:val="000000"/>
                    </w:rPr>
                  </w:rPrChange>
                </w:rPr>
                <w:t>341</w:t>
              </w:r>
            </w:ins>
          </w:p>
        </w:tc>
        <w:tc>
          <w:tcPr>
            <w:tcW w:w="621" w:type="dxa"/>
            <w:vAlign w:val="bottom"/>
            <w:tcPrChange w:id="10248" w:author="Στάθης Καπ" w:date="2023-03-03T06:24:00Z">
              <w:tcPr>
                <w:tcW w:w="621" w:type="dxa"/>
                <w:vAlign w:val="bottom"/>
              </w:tcPr>
            </w:tcPrChange>
          </w:tcPr>
          <w:p w14:paraId="3F4E44E0" w14:textId="3FE4BFED" w:rsidR="00577FCD" w:rsidRPr="00AC6F02" w:rsidRDefault="00577FCD">
            <w:pPr>
              <w:jc w:val="center"/>
              <w:rPr>
                <w:ins w:id="10249" w:author="Στάθης Καπ" w:date="2023-02-26T20:57:00Z"/>
                <w:rFonts w:cstheme="minorHAnsi"/>
                <w:sz w:val="16"/>
                <w:szCs w:val="16"/>
                <w:rPrChange w:id="10250" w:author="Στάθης Καπ" w:date="2023-03-03T03:18:00Z">
                  <w:rPr>
                    <w:ins w:id="10251" w:author="Στάθης Καπ" w:date="2023-02-26T20:57:00Z"/>
                  </w:rPr>
                </w:rPrChange>
              </w:rPr>
              <w:pPrChange w:id="10252" w:author="Στάθης Καπ" w:date="2023-02-26T21:00:00Z">
                <w:pPr/>
              </w:pPrChange>
            </w:pPr>
            <w:ins w:id="10253" w:author="Στάθης Καπ" w:date="2023-03-03T00:39:00Z">
              <w:r w:rsidRPr="00AC6F02">
                <w:rPr>
                  <w:rFonts w:ascii="Calibri" w:hAnsi="Calibri" w:cs="Calibri"/>
                  <w:color w:val="000000"/>
                  <w:sz w:val="16"/>
                  <w:szCs w:val="16"/>
                  <w:rPrChange w:id="10254" w:author="Στάθης Καπ" w:date="2023-03-03T03:18:00Z">
                    <w:rPr>
                      <w:rFonts w:ascii="Calibri" w:hAnsi="Calibri" w:cs="Calibri"/>
                      <w:color w:val="000000"/>
                    </w:rPr>
                  </w:rPrChange>
                </w:rPr>
                <w:t>0.16</w:t>
              </w:r>
            </w:ins>
          </w:p>
        </w:tc>
        <w:tc>
          <w:tcPr>
            <w:tcW w:w="669" w:type="dxa"/>
            <w:vAlign w:val="center"/>
            <w:tcPrChange w:id="10255" w:author="Στάθης Καπ" w:date="2023-03-03T06:24:00Z">
              <w:tcPr>
                <w:tcW w:w="669" w:type="dxa"/>
                <w:vAlign w:val="center"/>
              </w:tcPr>
            </w:tcPrChange>
          </w:tcPr>
          <w:p w14:paraId="38B5225D" w14:textId="0E2CF65E" w:rsidR="00577FCD" w:rsidRPr="00AC6F02" w:rsidRDefault="00577FCD">
            <w:pPr>
              <w:jc w:val="center"/>
              <w:rPr>
                <w:ins w:id="10256" w:author="Στάθης Καπ" w:date="2023-02-26T20:57:00Z"/>
                <w:rFonts w:cstheme="minorHAnsi"/>
                <w:sz w:val="16"/>
                <w:szCs w:val="16"/>
                <w:rPrChange w:id="10257" w:author="Στάθης Καπ" w:date="2023-03-03T03:18:00Z">
                  <w:rPr>
                    <w:ins w:id="10258" w:author="Στάθης Καπ" w:date="2023-02-26T20:57:00Z"/>
                  </w:rPr>
                </w:rPrChange>
              </w:rPr>
              <w:pPrChange w:id="10259" w:author="Στάθης Καπ" w:date="2023-02-26T21:00:00Z">
                <w:pPr/>
              </w:pPrChange>
            </w:pPr>
            <w:ins w:id="10260" w:author="Στάθης Καπ" w:date="2023-03-03T05:59:00Z">
              <w:r>
                <w:rPr>
                  <w:rFonts w:ascii="Calibri" w:hAnsi="Calibri" w:cs="Calibri"/>
                  <w:color w:val="000000"/>
                  <w:sz w:val="16"/>
                  <w:szCs w:val="16"/>
                </w:rPr>
                <w:t>5.8</w:t>
              </w:r>
            </w:ins>
          </w:p>
        </w:tc>
        <w:tc>
          <w:tcPr>
            <w:tcW w:w="543" w:type="dxa"/>
            <w:vAlign w:val="bottom"/>
            <w:tcPrChange w:id="10261" w:author="Στάθης Καπ" w:date="2023-03-03T06:24:00Z">
              <w:tcPr>
                <w:tcW w:w="543" w:type="dxa"/>
                <w:vAlign w:val="bottom"/>
              </w:tcPr>
            </w:tcPrChange>
          </w:tcPr>
          <w:p w14:paraId="17F40D39" w14:textId="2A63346B" w:rsidR="00577FCD" w:rsidRPr="00AC6F02" w:rsidRDefault="00577FCD">
            <w:pPr>
              <w:jc w:val="center"/>
              <w:rPr>
                <w:ins w:id="10262" w:author="Στάθης Καπ" w:date="2023-02-26T20:57:00Z"/>
                <w:rFonts w:cstheme="minorHAnsi"/>
                <w:sz w:val="16"/>
                <w:szCs w:val="16"/>
                <w:rPrChange w:id="10263" w:author="Στάθης Καπ" w:date="2023-03-03T03:18:00Z">
                  <w:rPr>
                    <w:ins w:id="10264" w:author="Στάθης Καπ" w:date="2023-02-26T20:57:00Z"/>
                  </w:rPr>
                </w:rPrChange>
              </w:rPr>
              <w:pPrChange w:id="10265" w:author="Στάθης Καπ" w:date="2023-02-26T21:00:00Z">
                <w:pPr/>
              </w:pPrChange>
            </w:pPr>
            <w:ins w:id="10266" w:author="Στάθης Καπ" w:date="2023-03-03T00:39:00Z">
              <w:r w:rsidRPr="00AC6F02">
                <w:rPr>
                  <w:rFonts w:ascii="Calibri" w:hAnsi="Calibri" w:cs="Calibri"/>
                  <w:color w:val="000000"/>
                  <w:sz w:val="16"/>
                  <w:szCs w:val="16"/>
                  <w:rPrChange w:id="10267" w:author="Στάθης Καπ" w:date="2023-03-03T03:18:00Z">
                    <w:rPr>
                      <w:rFonts w:ascii="Calibri" w:hAnsi="Calibri" w:cs="Calibri"/>
                      <w:color w:val="000000"/>
                    </w:rPr>
                  </w:rPrChange>
                </w:rPr>
                <w:t>320</w:t>
              </w:r>
            </w:ins>
          </w:p>
        </w:tc>
        <w:tc>
          <w:tcPr>
            <w:tcW w:w="621" w:type="dxa"/>
            <w:vAlign w:val="bottom"/>
            <w:tcPrChange w:id="10268" w:author="Στάθης Καπ" w:date="2023-03-03T06:24:00Z">
              <w:tcPr>
                <w:tcW w:w="621" w:type="dxa"/>
                <w:vAlign w:val="bottom"/>
              </w:tcPr>
            </w:tcPrChange>
          </w:tcPr>
          <w:p w14:paraId="08AC0978" w14:textId="3ADEA418" w:rsidR="00577FCD" w:rsidRPr="00AC6F02" w:rsidRDefault="00577FCD">
            <w:pPr>
              <w:jc w:val="center"/>
              <w:rPr>
                <w:ins w:id="10269" w:author="Στάθης Καπ" w:date="2023-02-26T20:57:00Z"/>
                <w:rFonts w:cstheme="minorHAnsi"/>
                <w:sz w:val="16"/>
                <w:szCs w:val="16"/>
                <w:rPrChange w:id="10270" w:author="Στάθης Καπ" w:date="2023-03-03T03:18:00Z">
                  <w:rPr>
                    <w:ins w:id="10271" w:author="Στάθης Καπ" w:date="2023-02-26T20:57:00Z"/>
                  </w:rPr>
                </w:rPrChange>
              </w:rPr>
              <w:pPrChange w:id="10272" w:author="Στάθης Καπ" w:date="2023-02-26T21:00:00Z">
                <w:pPr/>
              </w:pPrChange>
            </w:pPr>
            <w:ins w:id="10273" w:author="Στάθης Καπ" w:date="2023-03-03T00:39:00Z">
              <w:r w:rsidRPr="00AC6F02">
                <w:rPr>
                  <w:rFonts w:ascii="Calibri" w:hAnsi="Calibri" w:cs="Calibri"/>
                  <w:color w:val="000000"/>
                  <w:sz w:val="16"/>
                  <w:szCs w:val="16"/>
                  <w:rPrChange w:id="10274" w:author="Στάθης Καπ" w:date="2023-03-03T03:18:00Z">
                    <w:rPr>
                      <w:rFonts w:ascii="Calibri" w:hAnsi="Calibri" w:cs="Calibri"/>
                      <w:color w:val="000000"/>
                    </w:rPr>
                  </w:rPrChange>
                </w:rPr>
                <w:t>0.174</w:t>
              </w:r>
            </w:ins>
          </w:p>
        </w:tc>
        <w:tc>
          <w:tcPr>
            <w:tcW w:w="669" w:type="dxa"/>
            <w:vAlign w:val="center"/>
            <w:tcPrChange w:id="10275" w:author="Στάθης Καπ" w:date="2023-03-03T06:24:00Z">
              <w:tcPr>
                <w:tcW w:w="669" w:type="dxa"/>
                <w:vAlign w:val="center"/>
              </w:tcPr>
            </w:tcPrChange>
          </w:tcPr>
          <w:p w14:paraId="4AF3F831" w14:textId="26155847" w:rsidR="00577FCD" w:rsidRPr="00AC6F02" w:rsidRDefault="00577FCD">
            <w:pPr>
              <w:jc w:val="center"/>
              <w:rPr>
                <w:ins w:id="10276" w:author="Στάθης Καπ" w:date="2023-02-26T20:57:00Z"/>
                <w:rFonts w:cstheme="minorHAnsi"/>
                <w:sz w:val="16"/>
                <w:szCs w:val="16"/>
                <w:rPrChange w:id="10277" w:author="Στάθης Καπ" w:date="2023-03-03T03:18:00Z">
                  <w:rPr>
                    <w:ins w:id="10278" w:author="Στάθης Καπ" w:date="2023-02-26T20:57:00Z"/>
                  </w:rPr>
                </w:rPrChange>
              </w:rPr>
              <w:pPrChange w:id="10279" w:author="Στάθης Καπ" w:date="2023-02-26T21:00:00Z">
                <w:pPr/>
              </w:pPrChange>
            </w:pPr>
            <w:ins w:id="10280" w:author="Στάθης Καπ" w:date="2023-03-03T04:44:00Z">
              <w:r>
                <w:rPr>
                  <w:rFonts w:ascii="Calibri" w:hAnsi="Calibri" w:cstheme="minorHAnsi"/>
                  <w:color w:val="000000"/>
                  <w:sz w:val="16"/>
                  <w:szCs w:val="16"/>
                </w:rPr>
                <w:t>6.16</w:t>
              </w:r>
            </w:ins>
          </w:p>
        </w:tc>
        <w:tc>
          <w:tcPr>
            <w:tcW w:w="508" w:type="dxa"/>
            <w:vAlign w:val="bottom"/>
            <w:tcPrChange w:id="10281" w:author="Στάθης Καπ" w:date="2023-03-03T06:24:00Z">
              <w:tcPr>
                <w:tcW w:w="508" w:type="dxa"/>
                <w:vAlign w:val="bottom"/>
              </w:tcPr>
            </w:tcPrChange>
          </w:tcPr>
          <w:p w14:paraId="0C85411A" w14:textId="68CFF59E" w:rsidR="00577FCD" w:rsidRPr="00AC6F02" w:rsidRDefault="00577FCD">
            <w:pPr>
              <w:jc w:val="center"/>
              <w:rPr>
                <w:ins w:id="10282" w:author="Στάθης Καπ" w:date="2023-02-26T20:57:00Z"/>
                <w:rFonts w:cstheme="minorHAnsi"/>
                <w:sz w:val="16"/>
                <w:szCs w:val="16"/>
                <w:rPrChange w:id="10283" w:author="Στάθης Καπ" w:date="2023-03-03T03:18:00Z">
                  <w:rPr>
                    <w:ins w:id="10284" w:author="Στάθης Καπ" w:date="2023-02-26T20:57:00Z"/>
                  </w:rPr>
                </w:rPrChange>
              </w:rPr>
              <w:pPrChange w:id="10285" w:author="Στάθης Καπ" w:date="2023-02-26T21:00:00Z">
                <w:pPr/>
              </w:pPrChange>
            </w:pPr>
            <w:ins w:id="10286" w:author="Στάθης Καπ" w:date="2023-03-03T00:39:00Z">
              <w:r w:rsidRPr="00AC6F02">
                <w:rPr>
                  <w:rFonts w:ascii="Calibri" w:hAnsi="Calibri" w:cs="Calibri"/>
                  <w:color w:val="000000"/>
                  <w:sz w:val="16"/>
                  <w:szCs w:val="16"/>
                  <w:rPrChange w:id="10287" w:author="Στάθης Καπ" w:date="2023-03-03T03:18:00Z">
                    <w:rPr>
                      <w:rFonts w:ascii="Calibri" w:hAnsi="Calibri" w:cs="Calibri"/>
                      <w:color w:val="000000"/>
                    </w:rPr>
                  </w:rPrChange>
                </w:rPr>
                <w:t>285</w:t>
              </w:r>
            </w:ins>
          </w:p>
        </w:tc>
        <w:tc>
          <w:tcPr>
            <w:tcW w:w="541" w:type="dxa"/>
            <w:vAlign w:val="bottom"/>
            <w:tcPrChange w:id="10288" w:author="Στάθης Καπ" w:date="2023-03-03T06:24:00Z">
              <w:tcPr>
                <w:tcW w:w="541" w:type="dxa"/>
                <w:vAlign w:val="bottom"/>
              </w:tcPr>
            </w:tcPrChange>
          </w:tcPr>
          <w:p w14:paraId="39E1E9C3" w14:textId="0D0E9E7F" w:rsidR="00577FCD" w:rsidRPr="00AC6F02" w:rsidRDefault="00577FCD">
            <w:pPr>
              <w:jc w:val="center"/>
              <w:rPr>
                <w:ins w:id="10289" w:author="Στάθης Καπ" w:date="2023-02-26T20:58:00Z"/>
                <w:rFonts w:cstheme="minorHAnsi"/>
                <w:sz w:val="16"/>
                <w:szCs w:val="16"/>
                <w:rPrChange w:id="10290" w:author="Στάθης Καπ" w:date="2023-03-03T03:18:00Z">
                  <w:rPr>
                    <w:ins w:id="10291" w:author="Στάθης Καπ" w:date="2023-02-26T20:58:00Z"/>
                  </w:rPr>
                </w:rPrChange>
              </w:rPr>
              <w:pPrChange w:id="10292" w:author="Στάθης Καπ" w:date="2023-02-26T21:00:00Z">
                <w:pPr/>
              </w:pPrChange>
            </w:pPr>
            <w:ins w:id="10293" w:author="Στάθης Καπ" w:date="2023-03-03T00:39:00Z">
              <w:r w:rsidRPr="00AC6F02">
                <w:rPr>
                  <w:rFonts w:ascii="Calibri" w:hAnsi="Calibri" w:cs="Calibri"/>
                  <w:color w:val="000000"/>
                  <w:sz w:val="16"/>
                  <w:szCs w:val="16"/>
                  <w:rPrChange w:id="10294" w:author="Στάθης Καπ" w:date="2023-03-03T03:18:00Z">
                    <w:rPr>
                      <w:rFonts w:ascii="Calibri" w:hAnsi="Calibri" w:cs="Calibri"/>
                      <w:color w:val="000000"/>
                    </w:rPr>
                  </w:rPrChange>
                </w:rPr>
                <w:t>0.124</w:t>
              </w:r>
            </w:ins>
          </w:p>
        </w:tc>
        <w:tc>
          <w:tcPr>
            <w:tcW w:w="589" w:type="dxa"/>
            <w:vAlign w:val="center"/>
            <w:tcPrChange w:id="10295" w:author="Στάθης Καπ" w:date="2023-03-03T06:24:00Z">
              <w:tcPr>
                <w:tcW w:w="589" w:type="dxa"/>
                <w:vAlign w:val="center"/>
              </w:tcPr>
            </w:tcPrChange>
          </w:tcPr>
          <w:p w14:paraId="04D777F7" w14:textId="73B91482" w:rsidR="00577FCD" w:rsidRPr="00AC6F02" w:rsidRDefault="00577FCD">
            <w:pPr>
              <w:jc w:val="center"/>
              <w:rPr>
                <w:ins w:id="10296" w:author="Στάθης Καπ" w:date="2023-02-26T20:58:00Z"/>
                <w:rFonts w:cstheme="minorHAnsi"/>
                <w:sz w:val="16"/>
                <w:szCs w:val="16"/>
                <w:rPrChange w:id="10297" w:author="Στάθης Καπ" w:date="2023-03-03T03:18:00Z">
                  <w:rPr>
                    <w:ins w:id="10298" w:author="Στάθης Καπ" w:date="2023-02-26T20:58:00Z"/>
                  </w:rPr>
                </w:rPrChange>
              </w:rPr>
              <w:pPrChange w:id="10299" w:author="Στάθης Καπ" w:date="2023-02-26T21:00:00Z">
                <w:pPr/>
              </w:pPrChange>
            </w:pPr>
            <w:ins w:id="10300" w:author="Στάθης Καπ" w:date="2023-03-03T04:44:00Z">
              <w:r>
                <w:rPr>
                  <w:rFonts w:ascii="Calibri" w:hAnsi="Calibri" w:cstheme="minorHAnsi"/>
                  <w:color w:val="000000"/>
                  <w:sz w:val="16"/>
                  <w:szCs w:val="16"/>
                </w:rPr>
                <w:t>16.42</w:t>
              </w:r>
            </w:ins>
          </w:p>
        </w:tc>
        <w:tc>
          <w:tcPr>
            <w:tcW w:w="463" w:type="dxa"/>
            <w:vAlign w:val="bottom"/>
            <w:tcPrChange w:id="10301" w:author="Στάθης Καπ" w:date="2023-03-03T06:24:00Z">
              <w:tcPr>
                <w:tcW w:w="463" w:type="dxa"/>
                <w:vAlign w:val="bottom"/>
              </w:tcPr>
            </w:tcPrChange>
          </w:tcPr>
          <w:p w14:paraId="75D15459" w14:textId="448F4CE8" w:rsidR="00577FCD" w:rsidRPr="00AC6F02" w:rsidRDefault="00577FCD">
            <w:pPr>
              <w:jc w:val="center"/>
              <w:rPr>
                <w:ins w:id="10302" w:author="Στάθης Καπ" w:date="2023-02-26T20:58:00Z"/>
                <w:rFonts w:cstheme="minorHAnsi"/>
                <w:sz w:val="16"/>
                <w:szCs w:val="16"/>
                <w:rPrChange w:id="10303" w:author="Στάθης Καπ" w:date="2023-03-03T03:18:00Z">
                  <w:rPr>
                    <w:ins w:id="10304" w:author="Στάθης Καπ" w:date="2023-02-26T20:58:00Z"/>
                  </w:rPr>
                </w:rPrChange>
              </w:rPr>
              <w:pPrChange w:id="10305" w:author="Στάθης Καπ" w:date="2023-02-26T21:00:00Z">
                <w:pPr/>
              </w:pPrChange>
            </w:pPr>
            <w:ins w:id="10306" w:author="Στάθης Καπ" w:date="2023-03-03T00:40:00Z">
              <w:r w:rsidRPr="00AC6F02">
                <w:rPr>
                  <w:rFonts w:ascii="Calibri" w:hAnsi="Calibri" w:cs="Calibri"/>
                  <w:color w:val="000000"/>
                  <w:sz w:val="16"/>
                  <w:szCs w:val="16"/>
                  <w:rPrChange w:id="10307" w:author="Στάθης Καπ" w:date="2023-03-03T03:18:00Z">
                    <w:rPr>
                      <w:rFonts w:ascii="Calibri" w:hAnsi="Calibri" w:cs="Calibri"/>
                      <w:color w:val="000000"/>
                    </w:rPr>
                  </w:rPrChange>
                </w:rPr>
                <w:t>258</w:t>
              </w:r>
            </w:ins>
          </w:p>
        </w:tc>
        <w:tc>
          <w:tcPr>
            <w:tcW w:w="541" w:type="dxa"/>
            <w:vAlign w:val="bottom"/>
            <w:tcPrChange w:id="10308" w:author="Στάθης Καπ" w:date="2023-03-03T06:24:00Z">
              <w:tcPr>
                <w:tcW w:w="541" w:type="dxa"/>
                <w:vAlign w:val="bottom"/>
              </w:tcPr>
            </w:tcPrChange>
          </w:tcPr>
          <w:p w14:paraId="36061E88" w14:textId="48863B65" w:rsidR="00577FCD" w:rsidRPr="00AC6F02" w:rsidRDefault="00577FCD">
            <w:pPr>
              <w:jc w:val="center"/>
              <w:rPr>
                <w:ins w:id="10309" w:author="Στάθης Καπ" w:date="2023-02-26T21:00:00Z"/>
                <w:rFonts w:cstheme="minorHAnsi"/>
                <w:sz w:val="16"/>
                <w:szCs w:val="16"/>
                <w:rPrChange w:id="10310" w:author="Στάθης Καπ" w:date="2023-03-03T03:18:00Z">
                  <w:rPr>
                    <w:ins w:id="10311" w:author="Στάθης Καπ" w:date="2023-02-26T21:00:00Z"/>
                  </w:rPr>
                </w:rPrChange>
              </w:rPr>
              <w:pPrChange w:id="10312" w:author="Στάθης Καπ" w:date="2023-02-26T21:00:00Z">
                <w:pPr/>
              </w:pPrChange>
            </w:pPr>
            <w:ins w:id="10313" w:author="Στάθης Καπ" w:date="2023-03-03T00:40:00Z">
              <w:r w:rsidRPr="00AC6F02">
                <w:rPr>
                  <w:rFonts w:ascii="Calibri" w:hAnsi="Calibri" w:cs="Calibri"/>
                  <w:color w:val="000000"/>
                  <w:sz w:val="16"/>
                  <w:szCs w:val="16"/>
                  <w:rPrChange w:id="10314" w:author="Στάθης Καπ" w:date="2023-03-03T03:18:00Z">
                    <w:rPr>
                      <w:rFonts w:ascii="Calibri" w:hAnsi="Calibri" w:cs="Calibri"/>
                      <w:color w:val="000000"/>
                    </w:rPr>
                  </w:rPrChange>
                </w:rPr>
                <w:t>0.129</w:t>
              </w:r>
            </w:ins>
          </w:p>
        </w:tc>
        <w:tc>
          <w:tcPr>
            <w:tcW w:w="589" w:type="dxa"/>
            <w:vAlign w:val="center"/>
            <w:tcPrChange w:id="10315" w:author="Στάθης Καπ" w:date="2023-03-03T06:24:00Z">
              <w:tcPr>
                <w:tcW w:w="589" w:type="dxa"/>
                <w:vAlign w:val="center"/>
              </w:tcPr>
            </w:tcPrChange>
          </w:tcPr>
          <w:p w14:paraId="188DA940" w14:textId="6EBB31B4" w:rsidR="00577FCD" w:rsidRPr="00AC6F02" w:rsidRDefault="00577FCD">
            <w:pPr>
              <w:jc w:val="center"/>
              <w:rPr>
                <w:ins w:id="10316" w:author="Στάθης Καπ" w:date="2023-02-26T21:00:00Z"/>
                <w:rFonts w:cstheme="minorHAnsi"/>
                <w:sz w:val="16"/>
                <w:szCs w:val="16"/>
                <w:rPrChange w:id="10317" w:author="Στάθης Καπ" w:date="2023-03-03T03:18:00Z">
                  <w:rPr>
                    <w:ins w:id="10318" w:author="Στάθης Καπ" w:date="2023-02-26T21:00:00Z"/>
                  </w:rPr>
                </w:rPrChange>
              </w:rPr>
              <w:pPrChange w:id="10319" w:author="Στάθης Καπ" w:date="2023-02-26T21:00:00Z">
                <w:pPr/>
              </w:pPrChange>
            </w:pPr>
            <w:ins w:id="10320" w:author="Στάθης Καπ" w:date="2023-03-03T04:45:00Z">
              <w:r>
                <w:rPr>
                  <w:rFonts w:ascii="Calibri" w:hAnsi="Calibri" w:cstheme="minorHAnsi"/>
                  <w:color w:val="000000"/>
                  <w:sz w:val="16"/>
                  <w:szCs w:val="16"/>
                </w:rPr>
                <w:t>24.34</w:t>
              </w:r>
            </w:ins>
          </w:p>
        </w:tc>
      </w:tr>
      <w:tr w:rsidR="00F03C40" w14:paraId="198B70C0" w14:textId="0DA2B4E6" w:rsidTr="00F03C40">
        <w:trPr>
          <w:ins w:id="10321" w:author="Στάθης Καπ" w:date="2023-02-26T20:57:00Z"/>
        </w:trPr>
        <w:tc>
          <w:tcPr>
            <w:tcW w:w="515" w:type="dxa"/>
            <w:tcBorders>
              <w:top w:val="nil"/>
              <w:bottom w:val="nil"/>
              <w:right w:val="single" w:sz="4" w:space="0" w:color="auto"/>
            </w:tcBorders>
            <w:shd w:val="clear" w:color="auto" w:fill="E7E6E6" w:themeFill="background2"/>
            <w:vAlign w:val="center"/>
            <w:tcPrChange w:id="10322" w:author="Στάθης Καπ" w:date="2023-03-03T06:24:00Z">
              <w:tcPr>
                <w:tcW w:w="515" w:type="dxa"/>
                <w:shd w:val="clear" w:color="auto" w:fill="E7E6E6" w:themeFill="background2"/>
                <w:vAlign w:val="center"/>
              </w:tcPr>
            </w:tcPrChange>
          </w:tcPr>
          <w:p w14:paraId="1515DC9F" w14:textId="7DE407DF" w:rsidR="00577FCD" w:rsidRPr="00AC6F02" w:rsidRDefault="00577FCD">
            <w:pPr>
              <w:jc w:val="center"/>
              <w:rPr>
                <w:ins w:id="10323" w:author="Στάθης Καπ" w:date="2023-02-26T20:57:00Z"/>
                <w:sz w:val="16"/>
                <w:szCs w:val="16"/>
                <w:rPrChange w:id="10324" w:author="Στάθης Καπ" w:date="2023-03-03T03:18:00Z">
                  <w:rPr>
                    <w:ins w:id="10325" w:author="Στάθης Καπ" w:date="2023-02-26T20:57:00Z"/>
                    <w:sz w:val="18"/>
                    <w:szCs w:val="18"/>
                  </w:rPr>
                </w:rPrChange>
              </w:rPr>
              <w:pPrChange w:id="10326" w:author="Στάθης Καπ" w:date="2023-02-26T21:00:00Z">
                <w:pPr/>
              </w:pPrChange>
            </w:pPr>
            <w:ins w:id="10327" w:author="Στάθης Καπ" w:date="2023-02-27T03:02:00Z">
              <w:r w:rsidRPr="00AC6F02">
                <w:rPr>
                  <w:sz w:val="16"/>
                  <w:szCs w:val="16"/>
                  <w:rPrChange w:id="10328" w:author="Στάθης Καπ" w:date="2023-03-03T03:18:00Z">
                    <w:rPr>
                      <w:sz w:val="18"/>
                      <w:szCs w:val="18"/>
                    </w:rPr>
                  </w:rPrChange>
                </w:rPr>
                <w:t>p</w:t>
              </w:r>
            </w:ins>
            <w:ins w:id="10329" w:author="Στάθης Καπ" w:date="2023-02-26T20:57:00Z">
              <w:r w:rsidRPr="00AC6F02">
                <w:rPr>
                  <w:sz w:val="16"/>
                  <w:szCs w:val="16"/>
                  <w:rPrChange w:id="10330" w:author="Στάθης Καπ" w:date="2023-03-03T03:18:00Z">
                    <w:rPr>
                      <w:sz w:val="18"/>
                      <w:szCs w:val="18"/>
                    </w:rPr>
                  </w:rPrChange>
                </w:rPr>
                <w:t>r18</w:t>
              </w:r>
            </w:ins>
          </w:p>
        </w:tc>
        <w:tc>
          <w:tcPr>
            <w:tcW w:w="560" w:type="dxa"/>
            <w:tcBorders>
              <w:left w:val="single" w:sz="4" w:space="0" w:color="auto"/>
            </w:tcBorders>
            <w:tcPrChange w:id="10331" w:author="Στάθης Καπ" w:date="2023-03-03T06:24:00Z">
              <w:tcPr>
                <w:tcW w:w="560" w:type="dxa"/>
              </w:tcPr>
            </w:tcPrChange>
          </w:tcPr>
          <w:p w14:paraId="02BD7FD4" w14:textId="0FC83DB0" w:rsidR="00577FCD" w:rsidRPr="00AC6F02" w:rsidRDefault="00577FCD">
            <w:pPr>
              <w:jc w:val="center"/>
              <w:rPr>
                <w:ins w:id="10332" w:author="Στάθης Καπ" w:date="2023-02-26T20:57:00Z"/>
                <w:rFonts w:cstheme="minorHAnsi"/>
                <w:sz w:val="16"/>
                <w:szCs w:val="16"/>
                <w:rPrChange w:id="10333" w:author="Στάθης Καπ" w:date="2023-03-03T03:18:00Z">
                  <w:rPr>
                    <w:ins w:id="10334" w:author="Στάθης Καπ" w:date="2023-02-26T20:57:00Z"/>
                  </w:rPr>
                </w:rPrChange>
              </w:rPr>
              <w:pPrChange w:id="10335" w:author="Στάθης Καπ" w:date="2023-02-26T21:00:00Z">
                <w:pPr/>
              </w:pPrChange>
            </w:pPr>
            <w:ins w:id="10336" w:author="Στάθης Καπ" w:date="2023-02-26T21:04:00Z">
              <w:r w:rsidRPr="00AC6F02">
                <w:rPr>
                  <w:rFonts w:cstheme="minorHAnsi"/>
                  <w:sz w:val="16"/>
                  <w:szCs w:val="16"/>
                  <w:rPrChange w:id="10337" w:author="Στάθης Καπ" w:date="2023-03-03T03:18:00Z">
                    <w:rPr>
                      <w:rFonts w:cstheme="minorHAnsi"/>
                      <w:sz w:val="20"/>
                      <w:szCs w:val="20"/>
                    </w:rPr>
                  </w:rPrChange>
                </w:rPr>
                <w:t>539</w:t>
              </w:r>
            </w:ins>
          </w:p>
        </w:tc>
        <w:tc>
          <w:tcPr>
            <w:tcW w:w="855" w:type="dxa"/>
            <w:tcPrChange w:id="10338" w:author="Στάθης Καπ" w:date="2023-03-03T06:24:00Z">
              <w:tcPr>
                <w:tcW w:w="855" w:type="dxa"/>
              </w:tcPr>
            </w:tcPrChange>
          </w:tcPr>
          <w:p w14:paraId="3ADDA71B" w14:textId="24F48B15" w:rsidR="00577FCD" w:rsidRPr="00AC6F02" w:rsidRDefault="00577FCD">
            <w:pPr>
              <w:jc w:val="center"/>
              <w:rPr>
                <w:ins w:id="10339" w:author="Στάθης Καπ" w:date="2023-02-26T20:57:00Z"/>
                <w:rFonts w:cstheme="minorHAnsi"/>
                <w:sz w:val="16"/>
                <w:szCs w:val="16"/>
                <w:rPrChange w:id="10340" w:author="Στάθης Καπ" w:date="2023-03-03T03:18:00Z">
                  <w:rPr>
                    <w:ins w:id="10341" w:author="Στάθης Καπ" w:date="2023-02-26T20:57:00Z"/>
                  </w:rPr>
                </w:rPrChange>
              </w:rPr>
              <w:pPrChange w:id="10342" w:author="Στάθης Καπ" w:date="2023-02-26T21:00:00Z">
                <w:pPr/>
              </w:pPrChange>
            </w:pPr>
            <w:ins w:id="10343" w:author="Στάθης Καπ" w:date="2023-02-26T21:07:00Z">
              <w:r w:rsidRPr="00AC6F02">
                <w:rPr>
                  <w:rFonts w:cstheme="minorHAnsi"/>
                  <w:sz w:val="16"/>
                  <w:szCs w:val="16"/>
                  <w:rPrChange w:id="10344" w:author="Στάθης Καπ" w:date="2023-03-03T03:18:00Z">
                    <w:rPr>
                      <w:rFonts w:cstheme="minorHAnsi"/>
                      <w:sz w:val="20"/>
                      <w:szCs w:val="20"/>
                    </w:rPr>
                  </w:rPrChange>
                </w:rPr>
                <w:t>479</w:t>
              </w:r>
            </w:ins>
          </w:p>
        </w:tc>
        <w:tc>
          <w:tcPr>
            <w:tcW w:w="544" w:type="dxa"/>
            <w:vAlign w:val="bottom"/>
            <w:tcPrChange w:id="10345" w:author="Στάθης Καπ" w:date="2023-03-03T06:24:00Z">
              <w:tcPr>
                <w:tcW w:w="544" w:type="dxa"/>
                <w:vAlign w:val="bottom"/>
              </w:tcPr>
            </w:tcPrChange>
          </w:tcPr>
          <w:p w14:paraId="64608E66" w14:textId="45A3AC08" w:rsidR="00577FCD" w:rsidRPr="00AC6F02" w:rsidRDefault="00577FCD">
            <w:pPr>
              <w:jc w:val="center"/>
              <w:rPr>
                <w:ins w:id="10346" w:author="Στάθης Καπ" w:date="2023-02-26T20:57:00Z"/>
                <w:rFonts w:cstheme="minorHAnsi"/>
                <w:sz w:val="16"/>
                <w:szCs w:val="16"/>
                <w:rPrChange w:id="10347" w:author="Στάθης Καπ" w:date="2023-03-03T03:18:00Z">
                  <w:rPr>
                    <w:ins w:id="10348" w:author="Στάθης Καπ" w:date="2023-02-26T20:57:00Z"/>
                  </w:rPr>
                </w:rPrChange>
              </w:rPr>
              <w:pPrChange w:id="10349" w:author="Στάθης Καπ" w:date="2023-02-26T21:00:00Z">
                <w:pPr/>
              </w:pPrChange>
            </w:pPr>
            <w:ins w:id="10350" w:author="Στάθης Καπ" w:date="2023-03-03T00:39:00Z">
              <w:r w:rsidRPr="00AC6F02">
                <w:rPr>
                  <w:rFonts w:ascii="Calibri" w:hAnsi="Calibri" w:cs="Calibri"/>
                  <w:color w:val="000000"/>
                  <w:sz w:val="16"/>
                  <w:szCs w:val="16"/>
                  <w:rPrChange w:id="10351" w:author="Στάθης Καπ" w:date="2023-03-03T03:18:00Z">
                    <w:rPr>
                      <w:rFonts w:ascii="Calibri" w:hAnsi="Calibri" w:cs="Calibri"/>
                      <w:color w:val="000000"/>
                    </w:rPr>
                  </w:rPrChange>
                </w:rPr>
                <w:t>447</w:t>
              </w:r>
            </w:ins>
          </w:p>
        </w:tc>
        <w:tc>
          <w:tcPr>
            <w:tcW w:w="621" w:type="dxa"/>
            <w:vAlign w:val="bottom"/>
            <w:tcPrChange w:id="10352" w:author="Στάθης Καπ" w:date="2023-03-03T06:24:00Z">
              <w:tcPr>
                <w:tcW w:w="621" w:type="dxa"/>
                <w:vAlign w:val="bottom"/>
              </w:tcPr>
            </w:tcPrChange>
          </w:tcPr>
          <w:p w14:paraId="6743DCDB" w14:textId="330B8CF1" w:rsidR="00577FCD" w:rsidRPr="00AC6F02" w:rsidRDefault="00577FCD">
            <w:pPr>
              <w:jc w:val="center"/>
              <w:rPr>
                <w:ins w:id="10353" w:author="Στάθης Καπ" w:date="2023-02-26T20:57:00Z"/>
                <w:rFonts w:cstheme="minorHAnsi"/>
                <w:sz w:val="16"/>
                <w:szCs w:val="16"/>
                <w:rPrChange w:id="10354" w:author="Στάθης Καπ" w:date="2023-03-03T03:18:00Z">
                  <w:rPr>
                    <w:ins w:id="10355" w:author="Στάθης Καπ" w:date="2023-02-26T20:57:00Z"/>
                  </w:rPr>
                </w:rPrChange>
              </w:rPr>
              <w:pPrChange w:id="10356" w:author="Στάθης Καπ" w:date="2023-02-26T21:00:00Z">
                <w:pPr/>
              </w:pPrChange>
            </w:pPr>
            <w:ins w:id="10357" w:author="Στάθης Καπ" w:date="2023-03-03T00:39:00Z">
              <w:r w:rsidRPr="00AC6F02">
                <w:rPr>
                  <w:rFonts w:ascii="Calibri" w:hAnsi="Calibri" w:cs="Calibri"/>
                  <w:color w:val="000000"/>
                  <w:sz w:val="16"/>
                  <w:szCs w:val="16"/>
                  <w:rPrChange w:id="10358" w:author="Στάθης Καπ" w:date="2023-03-03T03:18:00Z">
                    <w:rPr>
                      <w:rFonts w:ascii="Calibri" w:hAnsi="Calibri" w:cs="Calibri"/>
                      <w:color w:val="000000"/>
                    </w:rPr>
                  </w:rPrChange>
                </w:rPr>
                <w:t>0.492</w:t>
              </w:r>
            </w:ins>
          </w:p>
        </w:tc>
        <w:tc>
          <w:tcPr>
            <w:tcW w:w="669" w:type="dxa"/>
            <w:vAlign w:val="center"/>
            <w:tcPrChange w:id="10359" w:author="Στάθης Καπ" w:date="2023-03-03T06:24:00Z">
              <w:tcPr>
                <w:tcW w:w="669" w:type="dxa"/>
                <w:vAlign w:val="center"/>
              </w:tcPr>
            </w:tcPrChange>
          </w:tcPr>
          <w:p w14:paraId="317CBCCA" w14:textId="4B339033" w:rsidR="00577FCD" w:rsidRPr="00AC6F02" w:rsidRDefault="00577FCD">
            <w:pPr>
              <w:jc w:val="center"/>
              <w:rPr>
                <w:ins w:id="10360" w:author="Στάθης Καπ" w:date="2023-02-26T20:57:00Z"/>
                <w:rFonts w:cstheme="minorHAnsi"/>
                <w:sz w:val="16"/>
                <w:szCs w:val="16"/>
                <w:rPrChange w:id="10361" w:author="Στάθης Καπ" w:date="2023-03-03T03:18:00Z">
                  <w:rPr>
                    <w:ins w:id="10362" w:author="Στάθης Καπ" w:date="2023-02-26T20:57:00Z"/>
                  </w:rPr>
                </w:rPrChange>
              </w:rPr>
              <w:pPrChange w:id="10363" w:author="Στάθης Καπ" w:date="2023-02-26T21:00:00Z">
                <w:pPr/>
              </w:pPrChange>
            </w:pPr>
            <w:ins w:id="10364" w:author="Στάθης Καπ" w:date="2023-03-03T05:59:00Z">
              <w:r>
                <w:rPr>
                  <w:rFonts w:ascii="Calibri" w:hAnsi="Calibri" w:cs="Calibri"/>
                  <w:color w:val="000000"/>
                  <w:sz w:val="16"/>
                  <w:szCs w:val="16"/>
                </w:rPr>
                <w:t>17.07</w:t>
              </w:r>
            </w:ins>
          </w:p>
        </w:tc>
        <w:tc>
          <w:tcPr>
            <w:tcW w:w="543" w:type="dxa"/>
            <w:vAlign w:val="bottom"/>
            <w:tcPrChange w:id="10365" w:author="Στάθης Καπ" w:date="2023-03-03T06:24:00Z">
              <w:tcPr>
                <w:tcW w:w="543" w:type="dxa"/>
                <w:vAlign w:val="bottom"/>
              </w:tcPr>
            </w:tcPrChange>
          </w:tcPr>
          <w:p w14:paraId="19635532" w14:textId="0A4A018B" w:rsidR="00577FCD" w:rsidRPr="00AC6F02" w:rsidRDefault="00577FCD">
            <w:pPr>
              <w:jc w:val="center"/>
              <w:rPr>
                <w:ins w:id="10366" w:author="Στάθης Καπ" w:date="2023-02-26T20:57:00Z"/>
                <w:rFonts w:cstheme="minorHAnsi"/>
                <w:sz w:val="16"/>
                <w:szCs w:val="16"/>
                <w:rPrChange w:id="10367" w:author="Στάθης Καπ" w:date="2023-03-03T03:18:00Z">
                  <w:rPr>
                    <w:ins w:id="10368" w:author="Στάθης Καπ" w:date="2023-02-26T20:57:00Z"/>
                  </w:rPr>
                </w:rPrChange>
              </w:rPr>
              <w:pPrChange w:id="10369" w:author="Στάθης Καπ" w:date="2023-02-26T21:00:00Z">
                <w:pPr/>
              </w:pPrChange>
            </w:pPr>
            <w:ins w:id="10370" w:author="Στάθης Καπ" w:date="2023-03-03T00:39:00Z">
              <w:r w:rsidRPr="00AC6F02">
                <w:rPr>
                  <w:rFonts w:ascii="Calibri" w:hAnsi="Calibri" w:cs="Calibri"/>
                  <w:color w:val="000000"/>
                  <w:sz w:val="16"/>
                  <w:szCs w:val="16"/>
                  <w:rPrChange w:id="10371" w:author="Στάθης Καπ" w:date="2023-03-03T03:18:00Z">
                    <w:rPr>
                      <w:rFonts w:ascii="Calibri" w:hAnsi="Calibri" w:cs="Calibri"/>
                      <w:color w:val="000000"/>
                    </w:rPr>
                  </w:rPrChange>
                </w:rPr>
                <w:t>507</w:t>
              </w:r>
            </w:ins>
          </w:p>
        </w:tc>
        <w:tc>
          <w:tcPr>
            <w:tcW w:w="621" w:type="dxa"/>
            <w:vAlign w:val="bottom"/>
            <w:tcPrChange w:id="10372" w:author="Στάθης Καπ" w:date="2023-03-03T06:24:00Z">
              <w:tcPr>
                <w:tcW w:w="621" w:type="dxa"/>
                <w:vAlign w:val="bottom"/>
              </w:tcPr>
            </w:tcPrChange>
          </w:tcPr>
          <w:p w14:paraId="12C82167" w14:textId="5429D649" w:rsidR="00577FCD" w:rsidRPr="00AC6F02" w:rsidRDefault="00577FCD">
            <w:pPr>
              <w:jc w:val="center"/>
              <w:rPr>
                <w:ins w:id="10373" w:author="Στάθης Καπ" w:date="2023-02-26T20:57:00Z"/>
                <w:rFonts w:cstheme="minorHAnsi"/>
                <w:sz w:val="16"/>
                <w:szCs w:val="16"/>
                <w:rPrChange w:id="10374" w:author="Στάθης Καπ" w:date="2023-03-03T03:18:00Z">
                  <w:rPr>
                    <w:ins w:id="10375" w:author="Στάθης Καπ" w:date="2023-02-26T20:57:00Z"/>
                  </w:rPr>
                </w:rPrChange>
              </w:rPr>
              <w:pPrChange w:id="10376" w:author="Στάθης Καπ" w:date="2023-02-26T21:00:00Z">
                <w:pPr/>
              </w:pPrChange>
            </w:pPr>
            <w:ins w:id="10377" w:author="Στάθης Καπ" w:date="2023-03-03T00:39:00Z">
              <w:r w:rsidRPr="00AC6F02">
                <w:rPr>
                  <w:rFonts w:ascii="Calibri" w:hAnsi="Calibri" w:cs="Calibri"/>
                  <w:color w:val="000000"/>
                  <w:sz w:val="16"/>
                  <w:szCs w:val="16"/>
                  <w:rPrChange w:id="10378" w:author="Στάθης Καπ" w:date="2023-03-03T03:18:00Z">
                    <w:rPr>
                      <w:rFonts w:ascii="Calibri" w:hAnsi="Calibri" w:cs="Calibri"/>
                      <w:color w:val="000000"/>
                    </w:rPr>
                  </w:rPrChange>
                </w:rPr>
                <w:t>0.347</w:t>
              </w:r>
            </w:ins>
          </w:p>
        </w:tc>
        <w:tc>
          <w:tcPr>
            <w:tcW w:w="669" w:type="dxa"/>
            <w:vAlign w:val="center"/>
            <w:tcPrChange w:id="10379" w:author="Στάθης Καπ" w:date="2023-03-03T06:24:00Z">
              <w:tcPr>
                <w:tcW w:w="669" w:type="dxa"/>
                <w:vAlign w:val="center"/>
              </w:tcPr>
            </w:tcPrChange>
          </w:tcPr>
          <w:p w14:paraId="22B635C6" w14:textId="1BE867D9" w:rsidR="00577FCD" w:rsidRPr="00AC6F02" w:rsidRDefault="00577FCD">
            <w:pPr>
              <w:jc w:val="center"/>
              <w:rPr>
                <w:ins w:id="10380" w:author="Στάθης Καπ" w:date="2023-02-26T20:57:00Z"/>
                <w:rFonts w:cstheme="minorHAnsi"/>
                <w:sz w:val="16"/>
                <w:szCs w:val="16"/>
                <w:rPrChange w:id="10381" w:author="Στάθης Καπ" w:date="2023-03-03T03:18:00Z">
                  <w:rPr>
                    <w:ins w:id="10382" w:author="Στάθης Καπ" w:date="2023-02-26T20:57:00Z"/>
                  </w:rPr>
                </w:rPrChange>
              </w:rPr>
              <w:pPrChange w:id="10383" w:author="Στάθης Καπ" w:date="2023-02-26T21:00:00Z">
                <w:pPr/>
              </w:pPrChange>
            </w:pPr>
            <w:ins w:id="10384" w:author="Στάθης Καπ" w:date="2023-03-03T04:44:00Z">
              <w:r>
                <w:rPr>
                  <w:rFonts w:ascii="Calibri" w:hAnsi="Calibri" w:cstheme="minorHAnsi"/>
                  <w:color w:val="000000"/>
                  <w:sz w:val="16"/>
                  <w:szCs w:val="16"/>
                </w:rPr>
                <w:t>-13.42</w:t>
              </w:r>
            </w:ins>
          </w:p>
        </w:tc>
        <w:tc>
          <w:tcPr>
            <w:tcW w:w="508" w:type="dxa"/>
            <w:vAlign w:val="bottom"/>
            <w:tcPrChange w:id="10385" w:author="Στάθης Καπ" w:date="2023-03-03T06:24:00Z">
              <w:tcPr>
                <w:tcW w:w="508" w:type="dxa"/>
                <w:vAlign w:val="bottom"/>
              </w:tcPr>
            </w:tcPrChange>
          </w:tcPr>
          <w:p w14:paraId="4339C01A" w14:textId="04E3176D" w:rsidR="00577FCD" w:rsidRPr="00AC6F02" w:rsidRDefault="00577FCD">
            <w:pPr>
              <w:jc w:val="center"/>
              <w:rPr>
                <w:ins w:id="10386" w:author="Στάθης Καπ" w:date="2023-02-26T20:57:00Z"/>
                <w:rFonts w:cstheme="minorHAnsi"/>
                <w:sz w:val="16"/>
                <w:szCs w:val="16"/>
                <w:rPrChange w:id="10387" w:author="Στάθης Καπ" w:date="2023-03-03T03:18:00Z">
                  <w:rPr>
                    <w:ins w:id="10388" w:author="Στάθης Καπ" w:date="2023-02-26T20:57:00Z"/>
                  </w:rPr>
                </w:rPrChange>
              </w:rPr>
              <w:pPrChange w:id="10389" w:author="Στάθης Καπ" w:date="2023-02-26T21:00:00Z">
                <w:pPr/>
              </w:pPrChange>
            </w:pPr>
            <w:ins w:id="10390" w:author="Στάθης Καπ" w:date="2023-03-03T00:39:00Z">
              <w:r w:rsidRPr="00AC6F02">
                <w:rPr>
                  <w:rFonts w:ascii="Calibri" w:hAnsi="Calibri" w:cs="Calibri"/>
                  <w:color w:val="000000"/>
                  <w:sz w:val="16"/>
                  <w:szCs w:val="16"/>
                  <w:rPrChange w:id="10391" w:author="Στάθης Καπ" w:date="2023-03-03T03:18:00Z">
                    <w:rPr>
                      <w:rFonts w:ascii="Calibri" w:hAnsi="Calibri" w:cs="Calibri"/>
                      <w:color w:val="000000"/>
                    </w:rPr>
                  </w:rPrChange>
                </w:rPr>
                <w:t>435</w:t>
              </w:r>
            </w:ins>
          </w:p>
        </w:tc>
        <w:tc>
          <w:tcPr>
            <w:tcW w:w="541" w:type="dxa"/>
            <w:vAlign w:val="bottom"/>
            <w:tcPrChange w:id="10392" w:author="Στάθης Καπ" w:date="2023-03-03T06:24:00Z">
              <w:tcPr>
                <w:tcW w:w="541" w:type="dxa"/>
                <w:vAlign w:val="bottom"/>
              </w:tcPr>
            </w:tcPrChange>
          </w:tcPr>
          <w:p w14:paraId="4A6F20A9" w14:textId="1706674C" w:rsidR="00577FCD" w:rsidRPr="00AC6F02" w:rsidRDefault="00577FCD">
            <w:pPr>
              <w:jc w:val="center"/>
              <w:rPr>
                <w:ins w:id="10393" w:author="Στάθης Καπ" w:date="2023-02-26T20:58:00Z"/>
                <w:rFonts w:cstheme="minorHAnsi"/>
                <w:sz w:val="16"/>
                <w:szCs w:val="16"/>
                <w:rPrChange w:id="10394" w:author="Στάθης Καπ" w:date="2023-03-03T03:18:00Z">
                  <w:rPr>
                    <w:ins w:id="10395" w:author="Στάθης Καπ" w:date="2023-02-26T20:58:00Z"/>
                  </w:rPr>
                </w:rPrChange>
              </w:rPr>
              <w:pPrChange w:id="10396" w:author="Στάθης Καπ" w:date="2023-02-26T21:00:00Z">
                <w:pPr/>
              </w:pPrChange>
            </w:pPr>
            <w:ins w:id="10397" w:author="Στάθης Καπ" w:date="2023-03-03T00:39:00Z">
              <w:r w:rsidRPr="00AC6F02">
                <w:rPr>
                  <w:rFonts w:ascii="Calibri" w:hAnsi="Calibri" w:cs="Calibri"/>
                  <w:color w:val="000000"/>
                  <w:sz w:val="16"/>
                  <w:szCs w:val="16"/>
                  <w:rPrChange w:id="10398" w:author="Στάθης Καπ" w:date="2023-03-03T03:18:00Z">
                    <w:rPr>
                      <w:rFonts w:ascii="Calibri" w:hAnsi="Calibri" w:cs="Calibri"/>
                      <w:color w:val="000000"/>
                    </w:rPr>
                  </w:rPrChange>
                </w:rPr>
                <w:t>0.307</w:t>
              </w:r>
            </w:ins>
          </w:p>
        </w:tc>
        <w:tc>
          <w:tcPr>
            <w:tcW w:w="589" w:type="dxa"/>
            <w:vAlign w:val="center"/>
            <w:tcPrChange w:id="10399" w:author="Στάθης Καπ" w:date="2023-03-03T06:24:00Z">
              <w:tcPr>
                <w:tcW w:w="589" w:type="dxa"/>
                <w:vAlign w:val="center"/>
              </w:tcPr>
            </w:tcPrChange>
          </w:tcPr>
          <w:p w14:paraId="03DD4962" w14:textId="1E54B5C4" w:rsidR="00577FCD" w:rsidRPr="00AC6F02" w:rsidRDefault="00577FCD">
            <w:pPr>
              <w:jc w:val="center"/>
              <w:rPr>
                <w:ins w:id="10400" w:author="Στάθης Καπ" w:date="2023-02-26T20:58:00Z"/>
                <w:rFonts w:cstheme="minorHAnsi"/>
                <w:sz w:val="16"/>
                <w:szCs w:val="16"/>
                <w:rPrChange w:id="10401" w:author="Στάθης Καπ" w:date="2023-03-03T03:18:00Z">
                  <w:rPr>
                    <w:ins w:id="10402" w:author="Στάθης Καπ" w:date="2023-02-26T20:58:00Z"/>
                  </w:rPr>
                </w:rPrChange>
              </w:rPr>
              <w:pPrChange w:id="10403" w:author="Στάθης Καπ" w:date="2023-02-26T21:00:00Z">
                <w:pPr/>
              </w:pPrChange>
            </w:pPr>
            <w:ins w:id="10404" w:author="Στάθης Καπ" w:date="2023-03-03T04:44:00Z">
              <w:r>
                <w:rPr>
                  <w:rFonts w:ascii="Calibri" w:hAnsi="Calibri" w:cstheme="minorHAnsi"/>
                  <w:color w:val="000000"/>
                  <w:sz w:val="16"/>
                  <w:szCs w:val="16"/>
                </w:rPr>
                <w:t>2.68</w:t>
              </w:r>
            </w:ins>
          </w:p>
        </w:tc>
        <w:tc>
          <w:tcPr>
            <w:tcW w:w="463" w:type="dxa"/>
            <w:vAlign w:val="bottom"/>
            <w:tcPrChange w:id="10405" w:author="Στάθης Καπ" w:date="2023-03-03T06:24:00Z">
              <w:tcPr>
                <w:tcW w:w="463" w:type="dxa"/>
                <w:vAlign w:val="bottom"/>
              </w:tcPr>
            </w:tcPrChange>
          </w:tcPr>
          <w:p w14:paraId="1220D900" w14:textId="60A166BC" w:rsidR="00577FCD" w:rsidRPr="00AC6F02" w:rsidRDefault="00577FCD">
            <w:pPr>
              <w:jc w:val="center"/>
              <w:rPr>
                <w:ins w:id="10406" w:author="Στάθης Καπ" w:date="2023-02-26T20:58:00Z"/>
                <w:rFonts w:cstheme="minorHAnsi"/>
                <w:sz w:val="16"/>
                <w:szCs w:val="16"/>
                <w:rPrChange w:id="10407" w:author="Στάθης Καπ" w:date="2023-03-03T03:18:00Z">
                  <w:rPr>
                    <w:ins w:id="10408" w:author="Στάθης Καπ" w:date="2023-02-26T20:58:00Z"/>
                  </w:rPr>
                </w:rPrChange>
              </w:rPr>
              <w:pPrChange w:id="10409" w:author="Στάθης Καπ" w:date="2023-02-26T21:00:00Z">
                <w:pPr/>
              </w:pPrChange>
            </w:pPr>
            <w:ins w:id="10410" w:author="Στάθης Καπ" w:date="2023-03-03T00:40:00Z">
              <w:r w:rsidRPr="00AC6F02">
                <w:rPr>
                  <w:rFonts w:ascii="Calibri" w:hAnsi="Calibri" w:cs="Calibri"/>
                  <w:color w:val="000000"/>
                  <w:sz w:val="16"/>
                  <w:szCs w:val="16"/>
                  <w:rPrChange w:id="10411" w:author="Στάθης Καπ" w:date="2023-03-03T03:18:00Z">
                    <w:rPr>
                      <w:rFonts w:ascii="Calibri" w:hAnsi="Calibri" w:cs="Calibri"/>
                      <w:color w:val="000000"/>
                    </w:rPr>
                  </w:rPrChange>
                </w:rPr>
                <w:t>390</w:t>
              </w:r>
            </w:ins>
          </w:p>
        </w:tc>
        <w:tc>
          <w:tcPr>
            <w:tcW w:w="541" w:type="dxa"/>
            <w:vAlign w:val="bottom"/>
            <w:tcPrChange w:id="10412" w:author="Στάθης Καπ" w:date="2023-03-03T06:24:00Z">
              <w:tcPr>
                <w:tcW w:w="541" w:type="dxa"/>
                <w:vAlign w:val="bottom"/>
              </w:tcPr>
            </w:tcPrChange>
          </w:tcPr>
          <w:p w14:paraId="3690778B" w14:textId="2AEF1A5B" w:rsidR="00577FCD" w:rsidRPr="00AC6F02" w:rsidRDefault="00577FCD">
            <w:pPr>
              <w:jc w:val="center"/>
              <w:rPr>
                <w:ins w:id="10413" w:author="Στάθης Καπ" w:date="2023-02-26T21:00:00Z"/>
                <w:rFonts w:cstheme="minorHAnsi"/>
                <w:sz w:val="16"/>
                <w:szCs w:val="16"/>
                <w:rPrChange w:id="10414" w:author="Στάθης Καπ" w:date="2023-03-03T03:18:00Z">
                  <w:rPr>
                    <w:ins w:id="10415" w:author="Στάθης Καπ" w:date="2023-02-26T21:00:00Z"/>
                  </w:rPr>
                </w:rPrChange>
              </w:rPr>
              <w:pPrChange w:id="10416" w:author="Στάθης Καπ" w:date="2023-02-26T21:00:00Z">
                <w:pPr/>
              </w:pPrChange>
            </w:pPr>
            <w:ins w:id="10417" w:author="Στάθης Καπ" w:date="2023-03-03T00:40:00Z">
              <w:r w:rsidRPr="00AC6F02">
                <w:rPr>
                  <w:rFonts w:ascii="Calibri" w:hAnsi="Calibri" w:cs="Calibri"/>
                  <w:color w:val="000000"/>
                  <w:sz w:val="16"/>
                  <w:szCs w:val="16"/>
                  <w:rPrChange w:id="10418" w:author="Στάθης Καπ" w:date="2023-03-03T03:18:00Z">
                    <w:rPr>
                      <w:rFonts w:ascii="Calibri" w:hAnsi="Calibri" w:cs="Calibri"/>
                      <w:color w:val="000000"/>
                    </w:rPr>
                  </w:rPrChange>
                </w:rPr>
                <w:t>0.308</w:t>
              </w:r>
            </w:ins>
          </w:p>
        </w:tc>
        <w:tc>
          <w:tcPr>
            <w:tcW w:w="589" w:type="dxa"/>
            <w:vAlign w:val="center"/>
            <w:tcPrChange w:id="10419" w:author="Στάθης Καπ" w:date="2023-03-03T06:24:00Z">
              <w:tcPr>
                <w:tcW w:w="589" w:type="dxa"/>
                <w:vAlign w:val="center"/>
              </w:tcPr>
            </w:tcPrChange>
          </w:tcPr>
          <w:p w14:paraId="36029B52" w14:textId="1E6EC5B2" w:rsidR="00577FCD" w:rsidRPr="00AC6F02" w:rsidRDefault="00577FCD">
            <w:pPr>
              <w:jc w:val="center"/>
              <w:rPr>
                <w:ins w:id="10420" w:author="Στάθης Καπ" w:date="2023-02-26T21:00:00Z"/>
                <w:rFonts w:cstheme="minorHAnsi"/>
                <w:sz w:val="16"/>
                <w:szCs w:val="16"/>
                <w:rPrChange w:id="10421" w:author="Στάθης Καπ" w:date="2023-03-03T03:18:00Z">
                  <w:rPr>
                    <w:ins w:id="10422" w:author="Στάθης Καπ" w:date="2023-02-26T21:00:00Z"/>
                  </w:rPr>
                </w:rPrChange>
              </w:rPr>
              <w:pPrChange w:id="10423" w:author="Στάθης Καπ" w:date="2023-02-26T21:00:00Z">
                <w:pPr/>
              </w:pPrChange>
            </w:pPr>
            <w:ins w:id="10424" w:author="Στάθης Καπ" w:date="2023-03-03T04:45:00Z">
              <w:r>
                <w:rPr>
                  <w:rFonts w:ascii="Calibri" w:hAnsi="Calibri" w:cstheme="minorHAnsi"/>
                  <w:color w:val="000000"/>
                  <w:sz w:val="16"/>
                  <w:szCs w:val="16"/>
                </w:rPr>
                <w:t>12.75</w:t>
              </w:r>
            </w:ins>
          </w:p>
        </w:tc>
      </w:tr>
      <w:tr w:rsidR="00F03C40" w14:paraId="4174C1D4" w14:textId="1D0D625F" w:rsidTr="00F03C40">
        <w:trPr>
          <w:ins w:id="10425" w:author="Στάθης Καπ" w:date="2023-02-26T20:57:00Z"/>
        </w:trPr>
        <w:tc>
          <w:tcPr>
            <w:tcW w:w="515" w:type="dxa"/>
            <w:tcBorders>
              <w:top w:val="nil"/>
              <w:bottom w:val="nil"/>
              <w:right w:val="single" w:sz="4" w:space="0" w:color="auto"/>
            </w:tcBorders>
            <w:shd w:val="clear" w:color="auto" w:fill="E7E6E6" w:themeFill="background2"/>
            <w:vAlign w:val="center"/>
            <w:tcPrChange w:id="10426" w:author="Στάθης Καπ" w:date="2023-03-03T06:24:00Z">
              <w:tcPr>
                <w:tcW w:w="515" w:type="dxa"/>
                <w:shd w:val="clear" w:color="auto" w:fill="E7E6E6" w:themeFill="background2"/>
                <w:vAlign w:val="center"/>
              </w:tcPr>
            </w:tcPrChange>
          </w:tcPr>
          <w:p w14:paraId="25264917" w14:textId="50349DA3" w:rsidR="00577FCD" w:rsidRPr="00AC6F02" w:rsidRDefault="00577FCD">
            <w:pPr>
              <w:jc w:val="center"/>
              <w:rPr>
                <w:ins w:id="10427" w:author="Στάθης Καπ" w:date="2023-02-26T20:57:00Z"/>
                <w:sz w:val="16"/>
                <w:szCs w:val="16"/>
                <w:rPrChange w:id="10428" w:author="Στάθης Καπ" w:date="2023-03-03T03:18:00Z">
                  <w:rPr>
                    <w:ins w:id="10429" w:author="Στάθης Καπ" w:date="2023-02-26T20:57:00Z"/>
                    <w:sz w:val="18"/>
                    <w:szCs w:val="18"/>
                  </w:rPr>
                </w:rPrChange>
              </w:rPr>
              <w:pPrChange w:id="10430" w:author="Στάθης Καπ" w:date="2023-02-26T21:00:00Z">
                <w:pPr/>
              </w:pPrChange>
            </w:pPr>
            <w:ins w:id="10431" w:author="Στάθης Καπ" w:date="2023-02-27T03:02:00Z">
              <w:r w:rsidRPr="00AC6F02">
                <w:rPr>
                  <w:sz w:val="16"/>
                  <w:szCs w:val="16"/>
                  <w:rPrChange w:id="10432" w:author="Στάθης Καπ" w:date="2023-03-03T03:18:00Z">
                    <w:rPr>
                      <w:sz w:val="18"/>
                      <w:szCs w:val="18"/>
                    </w:rPr>
                  </w:rPrChange>
                </w:rPr>
                <w:t>p</w:t>
              </w:r>
            </w:ins>
            <w:ins w:id="10433" w:author="Στάθης Καπ" w:date="2023-02-26T20:57:00Z">
              <w:r w:rsidRPr="00AC6F02">
                <w:rPr>
                  <w:sz w:val="16"/>
                  <w:szCs w:val="16"/>
                  <w:rPrChange w:id="10434" w:author="Στάθης Καπ" w:date="2023-03-03T03:18:00Z">
                    <w:rPr>
                      <w:sz w:val="18"/>
                      <w:szCs w:val="18"/>
                    </w:rPr>
                  </w:rPrChange>
                </w:rPr>
                <w:t>r19</w:t>
              </w:r>
            </w:ins>
          </w:p>
        </w:tc>
        <w:tc>
          <w:tcPr>
            <w:tcW w:w="560" w:type="dxa"/>
            <w:tcBorders>
              <w:left w:val="single" w:sz="4" w:space="0" w:color="auto"/>
            </w:tcBorders>
            <w:tcPrChange w:id="10435" w:author="Στάθης Καπ" w:date="2023-03-03T06:24:00Z">
              <w:tcPr>
                <w:tcW w:w="560" w:type="dxa"/>
              </w:tcPr>
            </w:tcPrChange>
          </w:tcPr>
          <w:p w14:paraId="48CEC5CE" w14:textId="0FF344CF" w:rsidR="00577FCD" w:rsidRPr="00AC6F02" w:rsidRDefault="00577FCD">
            <w:pPr>
              <w:jc w:val="center"/>
              <w:rPr>
                <w:ins w:id="10436" w:author="Στάθης Καπ" w:date="2023-02-26T20:57:00Z"/>
                <w:rFonts w:cstheme="minorHAnsi"/>
                <w:sz w:val="16"/>
                <w:szCs w:val="16"/>
                <w:rPrChange w:id="10437" w:author="Στάθης Καπ" w:date="2023-03-03T03:18:00Z">
                  <w:rPr>
                    <w:ins w:id="10438" w:author="Στάθης Καπ" w:date="2023-02-26T20:57:00Z"/>
                  </w:rPr>
                </w:rPrChange>
              </w:rPr>
              <w:pPrChange w:id="10439" w:author="Στάθης Καπ" w:date="2023-02-26T21:00:00Z">
                <w:pPr/>
              </w:pPrChange>
            </w:pPr>
            <w:ins w:id="10440" w:author="Στάθης Καπ" w:date="2023-02-26T21:04:00Z">
              <w:r w:rsidRPr="00AC6F02">
                <w:rPr>
                  <w:rFonts w:cstheme="minorHAnsi"/>
                  <w:sz w:val="16"/>
                  <w:szCs w:val="16"/>
                  <w:rPrChange w:id="10441" w:author="Στάθης Καπ" w:date="2023-03-03T03:18:00Z">
                    <w:rPr>
                      <w:rFonts w:cstheme="minorHAnsi"/>
                      <w:sz w:val="20"/>
                      <w:szCs w:val="20"/>
                    </w:rPr>
                  </w:rPrChange>
                </w:rPr>
                <w:t>562</w:t>
              </w:r>
            </w:ins>
          </w:p>
        </w:tc>
        <w:tc>
          <w:tcPr>
            <w:tcW w:w="855" w:type="dxa"/>
            <w:tcPrChange w:id="10442" w:author="Στάθης Καπ" w:date="2023-03-03T06:24:00Z">
              <w:tcPr>
                <w:tcW w:w="855" w:type="dxa"/>
              </w:tcPr>
            </w:tcPrChange>
          </w:tcPr>
          <w:p w14:paraId="3F87507E" w14:textId="0FF8FAD8" w:rsidR="00577FCD" w:rsidRPr="00AC6F02" w:rsidRDefault="00577FCD">
            <w:pPr>
              <w:jc w:val="center"/>
              <w:rPr>
                <w:ins w:id="10443" w:author="Στάθης Καπ" w:date="2023-02-26T20:57:00Z"/>
                <w:rFonts w:cstheme="minorHAnsi"/>
                <w:sz w:val="16"/>
                <w:szCs w:val="16"/>
                <w:rPrChange w:id="10444" w:author="Στάθης Καπ" w:date="2023-03-03T03:18:00Z">
                  <w:rPr>
                    <w:ins w:id="10445" w:author="Στάθης Καπ" w:date="2023-02-26T20:57:00Z"/>
                  </w:rPr>
                </w:rPrChange>
              </w:rPr>
              <w:pPrChange w:id="10446" w:author="Στάθης Καπ" w:date="2023-02-26T21:00:00Z">
                <w:pPr/>
              </w:pPrChange>
            </w:pPr>
            <w:ins w:id="10447" w:author="Στάθης Καπ" w:date="2023-02-26T21:07:00Z">
              <w:r w:rsidRPr="00AC6F02">
                <w:rPr>
                  <w:rFonts w:cstheme="minorHAnsi"/>
                  <w:sz w:val="16"/>
                  <w:szCs w:val="16"/>
                  <w:rPrChange w:id="10448" w:author="Στάθης Καπ" w:date="2023-03-03T03:18:00Z">
                    <w:rPr>
                      <w:rFonts w:cstheme="minorHAnsi"/>
                      <w:sz w:val="20"/>
                      <w:szCs w:val="20"/>
                    </w:rPr>
                  </w:rPrChange>
                </w:rPr>
                <w:t>499</w:t>
              </w:r>
            </w:ins>
          </w:p>
        </w:tc>
        <w:tc>
          <w:tcPr>
            <w:tcW w:w="544" w:type="dxa"/>
            <w:vAlign w:val="bottom"/>
            <w:tcPrChange w:id="10449" w:author="Στάθης Καπ" w:date="2023-03-03T06:24:00Z">
              <w:tcPr>
                <w:tcW w:w="544" w:type="dxa"/>
                <w:vAlign w:val="bottom"/>
              </w:tcPr>
            </w:tcPrChange>
          </w:tcPr>
          <w:p w14:paraId="4527D7C0" w14:textId="5D2AD1D1" w:rsidR="00577FCD" w:rsidRPr="00AC6F02" w:rsidRDefault="00577FCD">
            <w:pPr>
              <w:jc w:val="center"/>
              <w:rPr>
                <w:ins w:id="10450" w:author="Στάθης Καπ" w:date="2023-02-26T20:57:00Z"/>
                <w:rFonts w:cstheme="minorHAnsi"/>
                <w:sz w:val="16"/>
                <w:szCs w:val="16"/>
                <w:rPrChange w:id="10451" w:author="Στάθης Καπ" w:date="2023-03-03T03:18:00Z">
                  <w:rPr>
                    <w:ins w:id="10452" w:author="Στάθης Καπ" w:date="2023-02-26T20:57:00Z"/>
                  </w:rPr>
                </w:rPrChange>
              </w:rPr>
              <w:pPrChange w:id="10453" w:author="Στάθης Καπ" w:date="2023-02-26T21:00:00Z">
                <w:pPr/>
              </w:pPrChange>
            </w:pPr>
            <w:ins w:id="10454" w:author="Στάθης Καπ" w:date="2023-03-03T00:39:00Z">
              <w:r w:rsidRPr="00AC6F02">
                <w:rPr>
                  <w:rFonts w:ascii="Calibri" w:hAnsi="Calibri" w:cs="Calibri"/>
                  <w:color w:val="000000"/>
                  <w:sz w:val="16"/>
                  <w:szCs w:val="16"/>
                  <w:rPrChange w:id="10455" w:author="Στάθης Καπ" w:date="2023-03-03T03:18:00Z">
                    <w:rPr>
                      <w:rFonts w:ascii="Calibri" w:hAnsi="Calibri" w:cs="Calibri"/>
                      <w:color w:val="000000"/>
                    </w:rPr>
                  </w:rPrChange>
                </w:rPr>
                <w:t>468</w:t>
              </w:r>
            </w:ins>
          </w:p>
        </w:tc>
        <w:tc>
          <w:tcPr>
            <w:tcW w:w="621" w:type="dxa"/>
            <w:vAlign w:val="bottom"/>
            <w:tcPrChange w:id="10456" w:author="Στάθης Καπ" w:date="2023-03-03T06:24:00Z">
              <w:tcPr>
                <w:tcW w:w="621" w:type="dxa"/>
                <w:vAlign w:val="bottom"/>
              </w:tcPr>
            </w:tcPrChange>
          </w:tcPr>
          <w:p w14:paraId="248CC2C2" w14:textId="4EC017B7" w:rsidR="00577FCD" w:rsidRPr="00AC6F02" w:rsidRDefault="00577FCD">
            <w:pPr>
              <w:jc w:val="center"/>
              <w:rPr>
                <w:ins w:id="10457" w:author="Στάθης Καπ" w:date="2023-02-26T20:57:00Z"/>
                <w:rFonts w:cstheme="minorHAnsi"/>
                <w:sz w:val="16"/>
                <w:szCs w:val="16"/>
                <w:rPrChange w:id="10458" w:author="Στάθης Καπ" w:date="2023-03-03T03:18:00Z">
                  <w:rPr>
                    <w:ins w:id="10459" w:author="Στάθης Καπ" w:date="2023-02-26T20:57:00Z"/>
                  </w:rPr>
                </w:rPrChange>
              </w:rPr>
              <w:pPrChange w:id="10460" w:author="Στάθης Καπ" w:date="2023-02-26T21:00:00Z">
                <w:pPr/>
              </w:pPrChange>
            </w:pPr>
            <w:ins w:id="10461" w:author="Στάθης Καπ" w:date="2023-03-03T00:39:00Z">
              <w:r w:rsidRPr="00AC6F02">
                <w:rPr>
                  <w:rFonts w:ascii="Calibri" w:hAnsi="Calibri" w:cs="Calibri"/>
                  <w:color w:val="000000"/>
                  <w:sz w:val="16"/>
                  <w:szCs w:val="16"/>
                  <w:rPrChange w:id="10462" w:author="Στάθης Καπ" w:date="2023-03-03T03:18:00Z">
                    <w:rPr>
                      <w:rFonts w:ascii="Calibri" w:hAnsi="Calibri" w:cs="Calibri"/>
                      <w:color w:val="000000"/>
                    </w:rPr>
                  </w:rPrChange>
                </w:rPr>
                <w:t>1.253</w:t>
              </w:r>
            </w:ins>
          </w:p>
        </w:tc>
        <w:tc>
          <w:tcPr>
            <w:tcW w:w="669" w:type="dxa"/>
            <w:vAlign w:val="center"/>
            <w:tcPrChange w:id="10463" w:author="Στάθης Καπ" w:date="2023-03-03T06:24:00Z">
              <w:tcPr>
                <w:tcW w:w="669" w:type="dxa"/>
                <w:vAlign w:val="center"/>
              </w:tcPr>
            </w:tcPrChange>
          </w:tcPr>
          <w:p w14:paraId="4718566E" w14:textId="0BFDDBF1" w:rsidR="00577FCD" w:rsidRPr="00AC6F02" w:rsidRDefault="00577FCD">
            <w:pPr>
              <w:jc w:val="center"/>
              <w:rPr>
                <w:ins w:id="10464" w:author="Στάθης Καπ" w:date="2023-02-26T20:57:00Z"/>
                <w:rFonts w:cstheme="minorHAnsi"/>
                <w:sz w:val="16"/>
                <w:szCs w:val="16"/>
                <w:rPrChange w:id="10465" w:author="Στάθης Καπ" w:date="2023-03-03T03:18:00Z">
                  <w:rPr>
                    <w:ins w:id="10466" w:author="Στάθης Καπ" w:date="2023-02-26T20:57:00Z"/>
                  </w:rPr>
                </w:rPrChange>
              </w:rPr>
              <w:pPrChange w:id="10467" w:author="Στάθης Καπ" w:date="2023-02-26T21:00:00Z">
                <w:pPr/>
              </w:pPrChange>
            </w:pPr>
            <w:ins w:id="10468" w:author="Στάθης Καπ" w:date="2023-03-03T05:59:00Z">
              <w:r>
                <w:rPr>
                  <w:rFonts w:ascii="Calibri" w:hAnsi="Calibri" w:cs="Calibri"/>
                  <w:color w:val="000000"/>
                  <w:sz w:val="16"/>
                  <w:szCs w:val="16"/>
                </w:rPr>
                <w:t>16.73</w:t>
              </w:r>
            </w:ins>
          </w:p>
        </w:tc>
        <w:tc>
          <w:tcPr>
            <w:tcW w:w="543" w:type="dxa"/>
            <w:vAlign w:val="bottom"/>
            <w:tcPrChange w:id="10469" w:author="Στάθης Καπ" w:date="2023-03-03T06:24:00Z">
              <w:tcPr>
                <w:tcW w:w="543" w:type="dxa"/>
                <w:vAlign w:val="bottom"/>
              </w:tcPr>
            </w:tcPrChange>
          </w:tcPr>
          <w:p w14:paraId="0BB89E85" w14:textId="640E8F7A" w:rsidR="00577FCD" w:rsidRPr="00AC6F02" w:rsidRDefault="00577FCD">
            <w:pPr>
              <w:jc w:val="center"/>
              <w:rPr>
                <w:ins w:id="10470" w:author="Στάθης Καπ" w:date="2023-02-26T20:57:00Z"/>
                <w:rFonts w:cstheme="minorHAnsi"/>
                <w:sz w:val="16"/>
                <w:szCs w:val="16"/>
                <w:rPrChange w:id="10471" w:author="Στάθης Καπ" w:date="2023-03-03T03:18:00Z">
                  <w:rPr>
                    <w:ins w:id="10472" w:author="Στάθης Καπ" w:date="2023-02-26T20:57:00Z"/>
                  </w:rPr>
                </w:rPrChange>
              </w:rPr>
              <w:pPrChange w:id="10473" w:author="Στάθης Καπ" w:date="2023-02-26T21:00:00Z">
                <w:pPr/>
              </w:pPrChange>
            </w:pPr>
            <w:ins w:id="10474" w:author="Στάθης Καπ" w:date="2023-03-03T00:39:00Z">
              <w:r w:rsidRPr="00AC6F02">
                <w:rPr>
                  <w:rFonts w:ascii="Calibri" w:hAnsi="Calibri" w:cs="Calibri"/>
                  <w:color w:val="000000"/>
                  <w:sz w:val="16"/>
                  <w:szCs w:val="16"/>
                  <w:rPrChange w:id="10475" w:author="Στάθης Καπ" w:date="2023-03-03T03:18:00Z">
                    <w:rPr>
                      <w:rFonts w:ascii="Calibri" w:hAnsi="Calibri" w:cs="Calibri"/>
                      <w:color w:val="000000"/>
                    </w:rPr>
                  </w:rPrChange>
                </w:rPr>
                <w:t>427</w:t>
              </w:r>
            </w:ins>
          </w:p>
        </w:tc>
        <w:tc>
          <w:tcPr>
            <w:tcW w:w="621" w:type="dxa"/>
            <w:vAlign w:val="bottom"/>
            <w:tcPrChange w:id="10476" w:author="Στάθης Καπ" w:date="2023-03-03T06:24:00Z">
              <w:tcPr>
                <w:tcW w:w="621" w:type="dxa"/>
                <w:vAlign w:val="bottom"/>
              </w:tcPr>
            </w:tcPrChange>
          </w:tcPr>
          <w:p w14:paraId="44A5FEA7" w14:textId="1DA316CF" w:rsidR="00577FCD" w:rsidRPr="00AC6F02" w:rsidRDefault="00577FCD">
            <w:pPr>
              <w:jc w:val="center"/>
              <w:rPr>
                <w:ins w:id="10477" w:author="Στάθης Καπ" w:date="2023-02-26T20:57:00Z"/>
                <w:rFonts w:cstheme="minorHAnsi"/>
                <w:sz w:val="16"/>
                <w:szCs w:val="16"/>
                <w:rPrChange w:id="10478" w:author="Στάθης Καπ" w:date="2023-03-03T03:18:00Z">
                  <w:rPr>
                    <w:ins w:id="10479" w:author="Στάθης Καπ" w:date="2023-02-26T20:57:00Z"/>
                  </w:rPr>
                </w:rPrChange>
              </w:rPr>
              <w:pPrChange w:id="10480" w:author="Στάθης Καπ" w:date="2023-02-26T21:00:00Z">
                <w:pPr/>
              </w:pPrChange>
            </w:pPr>
            <w:ins w:id="10481" w:author="Στάθης Καπ" w:date="2023-03-03T00:39:00Z">
              <w:r w:rsidRPr="00AC6F02">
                <w:rPr>
                  <w:rFonts w:ascii="Calibri" w:hAnsi="Calibri" w:cs="Calibri"/>
                  <w:color w:val="000000"/>
                  <w:sz w:val="16"/>
                  <w:szCs w:val="16"/>
                  <w:rPrChange w:id="10482" w:author="Στάθης Καπ" w:date="2023-03-03T03:18:00Z">
                    <w:rPr>
                      <w:rFonts w:ascii="Calibri" w:hAnsi="Calibri" w:cs="Calibri"/>
                      <w:color w:val="000000"/>
                    </w:rPr>
                  </w:rPrChange>
                </w:rPr>
                <w:t>0.617</w:t>
              </w:r>
            </w:ins>
          </w:p>
        </w:tc>
        <w:tc>
          <w:tcPr>
            <w:tcW w:w="669" w:type="dxa"/>
            <w:vAlign w:val="center"/>
            <w:tcPrChange w:id="10483" w:author="Στάθης Καπ" w:date="2023-03-03T06:24:00Z">
              <w:tcPr>
                <w:tcW w:w="669" w:type="dxa"/>
                <w:vAlign w:val="center"/>
              </w:tcPr>
            </w:tcPrChange>
          </w:tcPr>
          <w:p w14:paraId="2F271832" w14:textId="3DE4B152" w:rsidR="00577FCD" w:rsidRPr="00AC6F02" w:rsidRDefault="00577FCD">
            <w:pPr>
              <w:jc w:val="center"/>
              <w:rPr>
                <w:ins w:id="10484" w:author="Στάθης Καπ" w:date="2023-02-26T20:57:00Z"/>
                <w:rFonts w:cstheme="minorHAnsi"/>
                <w:sz w:val="16"/>
                <w:szCs w:val="16"/>
                <w:rPrChange w:id="10485" w:author="Στάθης Καπ" w:date="2023-03-03T03:18:00Z">
                  <w:rPr>
                    <w:ins w:id="10486" w:author="Στάθης Καπ" w:date="2023-02-26T20:57:00Z"/>
                  </w:rPr>
                </w:rPrChange>
              </w:rPr>
              <w:pPrChange w:id="10487" w:author="Στάθης Καπ" w:date="2023-02-26T21:00:00Z">
                <w:pPr/>
              </w:pPrChange>
            </w:pPr>
            <w:ins w:id="10488" w:author="Στάθης Καπ" w:date="2023-03-03T04:44:00Z">
              <w:r>
                <w:rPr>
                  <w:rFonts w:ascii="Calibri" w:hAnsi="Calibri" w:cstheme="minorHAnsi"/>
                  <w:color w:val="000000"/>
                  <w:sz w:val="16"/>
                  <w:szCs w:val="16"/>
                </w:rPr>
                <w:t>8.76</w:t>
              </w:r>
            </w:ins>
          </w:p>
        </w:tc>
        <w:tc>
          <w:tcPr>
            <w:tcW w:w="508" w:type="dxa"/>
            <w:vAlign w:val="bottom"/>
            <w:tcPrChange w:id="10489" w:author="Στάθης Καπ" w:date="2023-03-03T06:24:00Z">
              <w:tcPr>
                <w:tcW w:w="508" w:type="dxa"/>
                <w:vAlign w:val="bottom"/>
              </w:tcPr>
            </w:tcPrChange>
          </w:tcPr>
          <w:p w14:paraId="09D8139A" w14:textId="6BB59903" w:rsidR="00577FCD" w:rsidRPr="00AC6F02" w:rsidRDefault="00577FCD">
            <w:pPr>
              <w:jc w:val="center"/>
              <w:rPr>
                <w:ins w:id="10490" w:author="Στάθης Καπ" w:date="2023-02-26T20:57:00Z"/>
                <w:rFonts w:cstheme="minorHAnsi"/>
                <w:sz w:val="16"/>
                <w:szCs w:val="16"/>
                <w:rPrChange w:id="10491" w:author="Στάθης Καπ" w:date="2023-03-03T03:18:00Z">
                  <w:rPr>
                    <w:ins w:id="10492" w:author="Στάθης Καπ" w:date="2023-02-26T20:57:00Z"/>
                  </w:rPr>
                </w:rPrChange>
              </w:rPr>
              <w:pPrChange w:id="10493" w:author="Στάθης Καπ" w:date="2023-02-26T21:00:00Z">
                <w:pPr/>
              </w:pPrChange>
            </w:pPr>
            <w:ins w:id="10494" w:author="Στάθης Καπ" w:date="2023-03-03T00:39:00Z">
              <w:r w:rsidRPr="00AC6F02">
                <w:rPr>
                  <w:rFonts w:ascii="Calibri" w:hAnsi="Calibri" w:cs="Calibri"/>
                  <w:color w:val="000000"/>
                  <w:sz w:val="16"/>
                  <w:szCs w:val="16"/>
                  <w:rPrChange w:id="10495" w:author="Στάθης Καπ" w:date="2023-03-03T03:18:00Z">
                    <w:rPr>
                      <w:rFonts w:ascii="Calibri" w:hAnsi="Calibri" w:cs="Calibri"/>
                      <w:color w:val="000000"/>
                    </w:rPr>
                  </w:rPrChange>
                </w:rPr>
                <w:t>428</w:t>
              </w:r>
            </w:ins>
          </w:p>
        </w:tc>
        <w:tc>
          <w:tcPr>
            <w:tcW w:w="541" w:type="dxa"/>
            <w:vAlign w:val="bottom"/>
            <w:tcPrChange w:id="10496" w:author="Στάθης Καπ" w:date="2023-03-03T06:24:00Z">
              <w:tcPr>
                <w:tcW w:w="541" w:type="dxa"/>
                <w:vAlign w:val="bottom"/>
              </w:tcPr>
            </w:tcPrChange>
          </w:tcPr>
          <w:p w14:paraId="7C65E0C7" w14:textId="30BBF017" w:rsidR="00577FCD" w:rsidRPr="00AC6F02" w:rsidRDefault="00577FCD">
            <w:pPr>
              <w:jc w:val="center"/>
              <w:rPr>
                <w:ins w:id="10497" w:author="Στάθης Καπ" w:date="2023-02-26T20:58:00Z"/>
                <w:rFonts w:cstheme="minorHAnsi"/>
                <w:sz w:val="16"/>
                <w:szCs w:val="16"/>
                <w:rPrChange w:id="10498" w:author="Στάθης Καπ" w:date="2023-03-03T03:18:00Z">
                  <w:rPr>
                    <w:ins w:id="10499" w:author="Στάθης Καπ" w:date="2023-02-26T20:58:00Z"/>
                  </w:rPr>
                </w:rPrChange>
              </w:rPr>
              <w:pPrChange w:id="10500" w:author="Στάθης Καπ" w:date="2023-02-26T21:00:00Z">
                <w:pPr/>
              </w:pPrChange>
            </w:pPr>
            <w:ins w:id="10501" w:author="Στάθης Καπ" w:date="2023-03-03T00:39:00Z">
              <w:r w:rsidRPr="00AC6F02">
                <w:rPr>
                  <w:rFonts w:ascii="Calibri" w:hAnsi="Calibri" w:cs="Calibri"/>
                  <w:color w:val="000000"/>
                  <w:sz w:val="16"/>
                  <w:szCs w:val="16"/>
                  <w:rPrChange w:id="10502" w:author="Στάθης Καπ" w:date="2023-03-03T03:18:00Z">
                    <w:rPr>
                      <w:rFonts w:ascii="Calibri" w:hAnsi="Calibri" w:cs="Calibri"/>
                      <w:color w:val="000000"/>
                    </w:rPr>
                  </w:rPrChange>
                </w:rPr>
                <w:t>0.898</w:t>
              </w:r>
            </w:ins>
          </w:p>
        </w:tc>
        <w:tc>
          <w:tcPr>
            <w:tcW w:w="589" w:type="dxa"/>
            <w:vAlign w:val="center"/>
            <w:tcPrChange w:id="10503" w:author="Στάθης Καπ" w:date="2023-03-03T06:24:00Z">
              <w:tcPr>
                <w:tcW w:w="589" w:type="dxa"/>
                <w:vAlign w:val="center"/>
              </w:tcPr>
            </w:tcPrChange>
          </w:tcPr>
          <w:p w14:paraId="612A7206" w14:textId="32CDE178" w:rsidR="00577FCD" w:rsidRPr="00AC6F02" w:rsidRDefault="00577FCD">
            <w:pPr>
              <w:jc w:val="center"/>
              <w:rPr>
                <w:ins w:id="10504" w:author="Στάθης Καπ" w:date="2023-02-26T20:58:00Z"/>
                <w:rFonts w:cstheme="minorHAnsi"/>
                <w:sz w:val="16"/>
                <w:szCs w:val="16"/>
                <w:rPrChange w:id="10505" w:author="Στάθης Καπ" w:date="2023-03-03T03:18:00Z">
                  <w:rPr>
                    <w:ins w:id="10506" w:author="Στάθης Καπ" w:date="2023-02-26T20:58:00Z"/>
                  </w:rPr>
                </w:rPrChange>
              </w:rPr>
              <w:pPrChange w:id="10507" w:author="Στάθης Καπ" w:date="2023-02-26T21:00:00Z">
                <w:pPr/>
              </w:pPrChange>
            </w:pPr>
            <w:ins w:id="10508" w:author="Στάθης Καπ" w:date="2023-03-03T04:44:00Z">
              <w:r>
                <w:rPr>
                  <w:rFonts w:ascii="Calibri" w:hAnsi="Calibri" w:cstheme="minorHAnsi"/>
                  <w:color w:val="000000"/>
                  <w:sz w:val="16"/>
                  <w:szCs w:val="16"/>
                </w:rPr>
                <w:t>8.55</w:t>
              </w:r>
            </w:ins>
          </w:p>
        </w:tc>
        <w:tc>
          <w:tcPr>
            <w:tcW w:w="463" w:type="dxa"/>
            <w:vAlign w:val="bottom"/>
            <w:tcPrChange w:id="10509" w:author="Στάθης Καπ" w:date="2023-03-03T06:24:00Z">
              <w:tcPr>
                <w:tcW w:w="463" w:type="dxa"/>
                <w:vAlign w:val="bottom"/>
              </w:tcPr>
            </w:tcPrChange>
          </w:tcPr>
          <w:p w14:paraId="32E3524A" w14:textId="31D2E9A7" w:rsidR="00577FCD" w:rsidRPr="00AC6F02" w:rsidRDefault="00577FCD">
            <w:pPr>
              <w:jc w:val="center"/>
              <w:rPr>
                <w:ins w:id="10510" w:author="Στάθης Καπ" w:date="2023-02-26T20:58:00Z"/>
                <w:rFonts w:cstheme="minorHAnsi"/>
                <w:sz w:val="16"/>
                <w:szCs w:val="16"/>
                <w:rPrChange w:id="10511" w:author="Στάθης Καπ" w:date="2023-03-03T03:18:00Z">
                  <w:rPr>
                    <w:ins w:id="10512" w:author="Στάθης Καπ" w:date="2023-02-26T20:58:00Z"/>
                  </w:rPr>
                </w:rPrChange>
              </w:rPr>
              <w:pPrChange w:id="10513" w:author="Στάθης Καπ" w:date="2023-02-26T21:00:00Z">
                <w:pPr/>
              </w:pPrChange>
            </w:pPr>
            <w:ins w:id="10514" w:author="Στάθης Καπ" w:date="2023-03-03T00:40:00Z">
              <w:r w:rsidRPr="00AC6F02">
                <w:rPr>
                  <w:rFonts w:ascii="Calibri" w:hAnsi="Calibri" w:cs="Calibri"/>
                  <w:color w:val="000000"/>
                  <w:sz w:val="16"/>
                  <w:szCs w:val="16"/>
                  <w:rPrChange w:id="10515" w:author="Στάθης Καπ" w:date="2023-03-03T03:18:00Z">
                    <w:rPr>
                      <w:rFonts w:ascii="Calibri" w:hAnsi="Calibri" w:cs="Calibri"/>
                      <w:color w:val="000000"/>
                    </w:rPr>
                  </w:rPrChange>
                </w:rPr>
                <w:t>384</w:t>
              </w:r>
            </w:ins>
          </w:p>
        </w:tc>
        <w:tc>
          <w:tcPr>
            <w:tcW w:w="541" w:type="dxa"/>
            <w:vAlign w:val="bottom"/>
            <w:tcPrChange w:id="10516" w:author="Στάθης Καπ" w:date="2023-03-03T06:24:00Z">
              <w:tcPr>
                <w:tcW w:w="541" w:type="dxa"/>
                <w:vAlign w:val="bottom"/>
              </w:tcPr>
            </w:tcPrChange>
          </w:tcPr>
          <w:p w14:paraId="3A958667" w14:textId="035A8849" w:rsidR="00577FCD" w:rsidRPr="00AC6F02" w:rsidRDefault="00577FCD">
            <w:pPr>
              <w:jc w:val="center"/>
              <w:rPr>
                <w:ins w:id="10517" w:author="Στάθης Καπ" w:date="2023-02-26T21:00:00Z"/>
                <w:rFonts w:cstheme="minorHAnsi"/>
                <w:sz w:val="16"/>
                <w:szCs w:val="16"/>
                <w:rPrChange w:id="10518" w:author="Στάθης Καπ" w:date="2023-03-03T03:18:00Z">
                  <w:rPr>
                    <w:ins w:id="10519" w:author="Στάθης Καπ" w:date="2023-02-26T21:00:00Z"/>
                  </w:rPr>
                </w:rPrChange>
              </w:rPr>
              <w:pPrChange w:id="10520" w:author="Στάθης Καπ" w:date="2023-02-26T21:00:00Z">
                <w:pPr/>
              </w:pPrChange>
            </w:pPr>
            <w:ins w:id="10521" w:author="Στάθης Καπ" w:date="2023-03-03T00:40:00Z">
              <w:r w:rsidRPr="00AC6F02">
                <w:rPr>
                  <w:rFonts w:ascii="Calibri" w:hAnsi="Calibri" w:cs="Calibri"/>
                  <w:color w:val="000000"/>
                  <w:sz w:val="16"/>
                  <w:szCs w:val="16"/>
                  <w:rPrChange w:id="10522" w:author="Στάθης Καπ" w:date="2023-03-03T03:18:00Z">
                    <w:rPr>
                      <w:rFonts w:ascii="Calibri" w:hAnsi="Calibri" w:cs="Calibri"/>
                      <w:color w:val="000000"/>
                    </w:rPr>
                  </w:rPrChange>
                </w:rPr>
                <w:t>0.462</w:t>
              </w:r>
            </w:ins>
          </w:p>
        </w:tc>
        <w:tc>
          <w:tcPr>
            <w:tcW w:w="589" w:type="dxa"/>
            <w:vAlign w:val="center"/>
            <w:tcPrChange w:id="10523" w:author="Στάθης Καπ" w:date="2023-03-03T06:24:00Z">
              <w:tcPr>
                <w:tcW w:w="589" w:type="dxa"/>
                <w:vAlign w:val="center"/>
              </w:tcPr>
            </w:tcPrChange>
          </w:tcPr>
          <w:p w14:paraId="2583983A" w14:textId="1AA30885" w:rsidR="00577FCD" w:rsidRPr="00AC6F02" w:rsidRDefault="00577FCD">
            <w:pPr>
              <w:jc w:val="center"/>
              <w:rPr>
                <w:ins w:id="10524" w:author="Στάθης Καπ" w:date="2023-02-26T21:00:00Z"/>
                <w:rFonts w:cstheme="minorHAnsi"/>
                <w:sz w:val="16"/>
                <w:szCs w:val="16"/>
                <w:rPrChange w:id="10525" w:author="Στάθης Καπ" w:date="2023-03-03T03:18:00Z">
                  <w:rPr>
                    <w:ins w:id="10526" w:author="Στάθης Καπ" w:date="2023-02-26T21:00:00Z"/>
                  </w:rPr>
                </w:rPrChange>
              </w:rPr>
              <w:pPrChange w:id="10527" w:author="Στάθης Καπ" w:date="2023-02-26T21:00:00Z">
                <w:pPr/>
              </w:pPrChange>
            </w:pPr>
            <w:ins w:id="10528" w:author="Στάθης Καπ" w:date="2023-03-03T04:45:00Z">
              <w:r>
                <w:rPr>
                  <w:rFonts w:ascii="Calibri" w:hAnsi="Calibri" w:cstheme="minorHAnsi"/>
                  <w:color w:val="000000"/>
                  <w:sz w:val="16"/>
                  <w:szCs w:val="16"/>
                </w:rPr>
                <w:t>17.95</w:t>
              </w:r>
            </w:ins>
          </w:p>
        </w:tc>
      </w:tr>
      <w:tr w:rsidR="00F03C40" w14:paraId="2BCBD10D" w14:textId="4473A803" w:rsidTr="00F03C40">
        <w:trPr>
          <w:ins w:id="10529"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10530" w:author="Στάθης Καπ" w:date="2023-03-03T06:24:00Z">
              <w:tcPr>
                <w:tcW w:w="515" w:type="dxa"/>
                <w:shd w:val="clear" w:color="auto" w:fill="E7E6E6" w:themeFill="background2"/>
                <w:vAlign w:val="center"/>
              </w:tcPr>
            </w:tcPrChange>
          </w:tcPr>
          <w:p w14:paraId="63B27D9A" w14:textId="6070F9E9" w:rsidR="00577FCD" w:rsidRPr="00AC6F02" w:rsidRDefault="00577FCD">
            <w:pPr>
              <w:jc w:val="center"/>
              <w:rPr>
                <w:ins w:id="10531" w:author="Στάθης Καπ" w:date="2023-02-26T20:57:00Z"/>
                <w:sz w:val="16"/>
                <w:szCs w:val="16"/>
                <w:rPrChange w:id="10532" w:author="Στάθης Καπ" w:date="2023-03-03T03:18:00Z">
                  <w:rPr>
                    <w:ins w:id="10533" w:author="Στάθης Καπ" w:date="2023-02-26T20:57:00Z"/>
                    <w:sz w:val="18"/>
                    <w:szCs w:val="18"/>
                  </w:rPr>
                </w:rPrChange>
              </w:rPr>
              <w:pPrChange w:id="10534" w:author="Στάθης Καπ" w:date="2023-02-26T21:00:00Z">
                <w:pPr/>
              </w:pPrChange>
            </w:pPr>
            <w:ins w:id="10535" w:author="Στάθης Καπ" w:date="2023-02-27T03:02:00Z">
              <w:r w:rsidRPr="00AC6F02">
                <w:rPr>
                  <w:sz w:val="16"/>
                  <w:szCs w:val="16"/>
                  <w:rPrChange w:id="10536" w:author="Στάθης Καπ" w:date="2023-03-03T03:18:00Z">
                    <w:rPr>
                      <w:sz w:val="18"/>
                      <w:szCs w:val="18"/>
                    </w:rPr>
                  </w:rPrChange>
                </w:rPr>
                <w:t>p</w:t>
              </w:r>
            </w:ins>
            <w:ins w:id="10537" w:author="Στάθης Καπ" w:date="2023-02-26T20:57:00Z">
              <w:r w:rsidRPr="00AC6F02">
                <w:rPr>
                  <w:sz w:val="16"/>
                  <w:szCs w:val="16"/>
                  <w:rPrChange w:id="10538" w:author="Στάθης Καπ" w:date="2023-03-03T03:18:00Z">
                    <w:rPr>
                      <w:sz w:val="18"/>
                      <w:szCs w:val="18"/>
                    </w:rPr>
                  </w:rPrChange>
                </w:rPr>
                <w:t>r20</w:t>
              </w:r>
            </w:ins>
          </w:p>
        </w:tc>
        <w:tc>
          <w:tcPr>
            <w:tcW w:w="560" w:type="dxa"/>
            <w:tcBorders>
              <w:left w:val="single" w:sz="4" w:space="0" w:color="auto"/>
            </w:tcBorders>
            <w:tcPrChange w:id="10539" w:author="Στάθης Καπ" w:date="2023-03-03T06:24:00Z">
              <w:tcPr>
                <w:tcW w:w="560" w:type="dxa"/>
              </w:tcPr>
            </w:tcPrChange>
          </w:tcPr>
          <w:p w14:paraId="51897548" w14:textId="02A371B3" w:rsidR="00577FCD" w:rsidRPr="00AC6F02" w:rsidRDefault="00577FCD">
            <w:pPr>
              <w:jc w:val="center"/>
              <w:rPr>
                <w:ins w:id="10540" w:author="Στάθης Καπ" w:date="2023-02-26T20:57:00Z"/>
                <w:rFonts w:cstheme="minorHAnsi"/>
                <w:sz w:val="16"/>
                <w:szCs w:val="16"/>
                <w:rPrChange w:id="10541" w:author="Στάθης Καπ" w:date="2023-03-03T03:18:00Z">
                  <w:rPr>
                    <w:ins w:id="10542" w:author="Στάθης Καπ" w:date="2023-02-26T20:57:00Z"/>
                  </w:rPr>
                </w:rPrChange>
              </w:rPr>
              <w:pPrChange w:id="10543" w:author="Στάθης Καπ" w:date="2023-02-26T21:00:00Z">
                <w:pPr/>
              </w:pPrChange>
            </w:pPr>
            <w:ins w:id="10544" w:author="Στάθης Καπ" w:date="2023-02-26T21:04:00Z">
              <w:r w:rsidRPr="00AC6F02">
                <w:rPr>
                  <w:rFonts w:cstheme="minorHAnsi"/>
                  <w:sz w:val="16"/>
                  <w:szCs w:val="16"/>
                  <w:rPrChange w:id="10545" w:author="Στάθης Καπ" w:date="2023-03-03T03:18:00Z">
                    <w:rPr>
                      <w:rFonts w:cstheme="minorHAnsi"/>
                      <w:sz w:val="20"/>
                      <w:szCs w:val="20"/>
                    </w:rPr>
                  </w:rPrChange>
                </w:rPr>
                <w:t>667</w:t>
              </w:r>
            </w:ins>
          </w:p>
        </w:tc>
        <w:tc>
          <w:tcPr>
            <w:tcW w:w="855" w:type="dxa"/>
            <w:tcPrChange w:id="10546" w:author="Στάθης Καπ" w:date="2023-03-03T06:24:00Z">
              <w:tcPr>
                <w:tcW w:w="855" w:type="dxa"/>
              </w:tcPr>
            </w:tcPrChange>
          </w:tcPr>
          <w:p w14:paraId="21651A0F" w14:textId="0B5595E7" w:rsidR="00577FCD" w:rsidRPr="00AC6F02" w:rsidRDefault="00577FCD">
            <w:pPr>
              <w:jc w:val="center"/>
              <w:rPr>
                <w:ins w:id="10547" w:author="Στάθης Καπ" w:date="2023-02-26T20:57:00Z"/>
                <w:rFonts w:cstheme="minorHAnsi"/>
                <w:sz w:val="16"/>
                <w:szCs w:val="16"/>
                <w:rPrChange w:id="10548" w:author="Στάθης Καπ" w:date="2023-03-03T03:18:00Z">
                  <w:rPr>
                    <w:ins w:id="10549" w:author="Στάθης Καπ" w:date="2023-02-26T20:57:00Z"/>
                  </w:rPr>
                </w:rPrChange>
              </w:rPr>
              <w:pPrChange w:id="10550" w:author="Στάθης Καπ" w:date="2023-02-26T21:00:00Z">
                <w:pPr/>
              </w:pPrChange>
            </w:pPr>
            <w:ins w:id="10551" w:author="Στάθης Καπ" w:date="2023-02-26T21:07:00Z">
              <w:r w:rsidRPr="00AC6F02">
                <w:rPr>
                  <w:rFonts w:cstheme="minorHAnsi"/>
                  <w:sz w:val="16"/>
                  <w:szCs w:val="16"/>
                  <w:rPrChange w:id="10552" w:author="Στάθης Καπ" w:date="2023-03-03T03:18:00Z">
                    <w:rPr>
                      <w:rFonts w:cstheme="minorHAnsi"/>
                      <w:sz w:val="20"/>
                      <w:szCs w:val="20"/>
                    </w:rPr>
                  </w:rPrChange>
                </w:rPr>
                <w:t>570</w:t>
              </w:r>
            </w:ins>
          </w:p>
        </w:tc>
        <w:tc>
          <w:tcPr>
            <w:tcW w:w="544" w:type="dxa"/>
            <w:vAlign w:val="bottom"/>
            <w:tcPrChange w:id="10553" w:author="Στάθης Καπ" w:date="2023-03-03T06:24:00Z">
              <w:tcPr>
                <w:tcW w:w="544" w:type="dxa"/>
                <w:vAlign w:val="bottom"/>
              </w:tcPr>
            </w:tcPrChange>
          </w:tcPr>
          <w:p w14:paraId="3EA56F31" w14:textId="3A5AAAB0" w:rsidR="00577FCD" w:rsidRPr="00AC6F02" w:rsidRDefault="00577FCD">
            <w:pPr>
              <w:jc w:val="center"/>
              <w:rPr>
                <w:ins w:id="10554" w:author="Στάθης Καπ" w:date="2023-02-26T20:57:00Z"/>
                <w:rFonts w:cstheme="minorHAnsi"/>
                <w:sz w:val="16"/>
                <w:szCs w:val="16"/>
                <w:rPrChange w:id="10555" w:author="Στάθης Καπ" w:date="2023-03-03T03:18:00Z">
                  <w:rPr>
                    <w:ins w:id="10556" w:author="Στάθης Καπ" w:date="2023-02-26T20:57:00Z"/>
                  </w:rPr>
                </w:rPrChange>
              </w:rPr>
              <w:pPrChange w:id="10557" w:author="Στάθης Καπ" w:date="2023-02-26T21:00:00Z">
                <w:pPr/>
              </w:pPrChange>
            </w:pPr>
            <w:ins w:id="10558" w:author="Στάθης Καπ" w:date="2023-03-03T00:39:00Z">
              <w:r w:rsidRPr="00AC6F02">
                <w:rPr>
                  <w:rFonts w:ascii="Calibri" w:hAnsi="Calibri" w:cs="Calibri"/>
                  <w:color w:val="000000"/>
                  <w:sz w:val="16"/>
                  <w:szCs w:val="16"/>
                  <w:rPrChange w:id="10559" w:author="Στάθης Καπ" w:date="2023-03-03T03:18:00Z">
                    <w:rPr>
                      <w:rFonts w:ascii="Calibri" w:hAnsi="Calibri" w:cs="Calibri"/>
                      <w:color w:val="000000"/>
                    </w:rPr>
                  </w:rPrChange>
                </w:rPr>
                <w:t>610</w:t>
              </w:r>
            </w:ins>
          </w:p>
        </w:tc>
        <w:tc>
          <w:tcPr>
            <w:tcW w:w="621" w:type="dxa"/>
            <w:vAlign w:val="bottom"/>
            <w:tcPrChange w:id="10560" w:author="Στάθης Καπ" w:date="2023-03-03T06:24:00Z">
              <w:tcPr>
                <w:tcW w:w="621" w:type="dxa"/>
                <w:vAlign w:val="bottom"/>
              </w:tcPr>
            </w:tcPrChange>
          </w:tcPr>
          <w:p w14:paraId="6BA7780D" w14:textId="4352E84C" w:rsidR="00577FCD" w:rsidRPr="00AC6F02" w:rsidRDefault="00577FCD">
            <w:pPr>
              <w:jc w:val="center"/>
              <w:rPr>
                <w:ins w:id="10561" w:author="Στάθης Καπ" w:date="2023-02-26T20:57:00Z"/>
                <w:rFonts w:cstheme="minorHAnsi"/>
                <w:sz w:val="16"/>
                <w:szCs w:val="16"/>
                <w:rPrChange w:id="10562" w:author="Στάθης Καπ" w:date="2023-03-03T03:18:00Z">
                  <w:rPr>
                    <w:ins w:id="10563" w:author="Στάθης Καπ" w:date="2023-02-26T20:57:00Z"/>
                  </w:rPr>
                </w:rPrChange>
              </w:rPr>
              <w:pPrChange w:id="10564" w:author="Στάθης Καπ" w:date="2023-02-26T21:00:00Z">
                <w:pPr/>
              </w:pPrChange>
            </w:pPr>
            <w:ins w:id="10565" w:author="Στάθης Καπ" w:date="2023-03-03T00:39:00Z">
              <w:r w:rsidRPr="00AC6F02">
                <w:rPr>
                  <w:rFonts w:ascii="Calibri" w:hAnsi="Calibri" w:cs="Calibri"/>
                  <w:color w:val="000000"/>
                  <w:sz w:val="16"/>
                  <w:szCs w:val="16"/>
                  <w:rPrChange w:id="10566" w:author="Στάθης Καπ" w:date="2023-03-03T03:18:00Z">
                    <w:rPr>
                      <w:rFonts w:ascii="Calibri" w:hAnsi="Calibri" w:cs="Calibri"/>
                      <w:color w:val="000000"/>
                    </w:rPr>
                  </w:rPrChange>
                </w:rPr>
                <w:t>2.248</w:t>
              </w:r>
            </w:ins>
          </w:p>
        </w:tc>
        <w:tc>
          <w:tcPr>
            <w:tcW w:w="669" w:type="dxa"/>
            <w:vAlign w:val="center"/>
            <w:tcPrChange w:id="10567" w:author="Στάθης Καπ" w:date="2023-03-03T06:24:00Z">
              <w:tcPr>
                <w:tcW w:w="669" w:type="dxa"/>
                <w:vAlign w:val="center"/>
              </w:tcPr>
            </w:tcPrChange>
          </w:tcPr>
          <w:p w14:paraId="12B56EFB" w14:textId="73E9C88F" w:rsidR="00577FCD" w:rsidRPr="00AC6F02" w:rsidRDefault="00577FCD">
            <w:pPr>
              <w:jc w:val="center"/>
              <w:rPr>
                <w:ins w:id="10568" w:author="Στάθης Καπ" w:date="2023-02-26T20:57:00Z"/>
                <w:rFonts w:cstheme="minorHAnsi"/>
                <w:sz w:val="16"/>
                <w:szCs w:val="16"/>
                <w:rPrChange w:id="10569" w:author="Στάθης Καπ" w:date="2023-03-03T03:18:00Z">
                  <w:rPr>
                    <w:ins w:id="10570" w:author="Στάθης Καπ" w:date="2023-02-26T20:57:00Z"/>
                  </w:rPr>
                </w:rPrChange>
              </w:rPr>
              <w:pPrChange w:id="10571" w:author="Στάθης Καπ" w:date="2023-02-26T21:00:00Z">
                <w:pPr/>
              </w:pPrChange>
            </w:pPr>
            <w:ins w:id="10572" w:author="Στάθης Καπ" w:date="2023-03-03T05:59:00Z">
              <w:r>
                <w:rPr>
                  <w:rFonts w:ascii="Calibri" w:hAnsi="Calibri" w:cs="Calibri"/>
                  <w:color w:val="000000"/>
                  <w:sz w:val="16"/>
                  <w:szCs w:val="16"/>
                </w:rPr>
                <w:t>8.55</w:t>
              </w:r>
            </w:ins>
          </w:p>
        </w:tc>
        <w:tc>
          <w:tcPr>
            <w:tcW w:w="543" w:type="dxa"/>
            <w:vAlign w:val="bottom"/>
            <w:tcPrChange w:id="10573" w:author="Στάθης Καπ" w:date="2023-03-03T06:24:00Z">
              <w:tcPr>
                <w:tcW w:w="543" w:type="dxa"/>
                <w:vAlign w:val="bottom"/>
              </w:tcPr>
            </w:tcPrChange>
          </w:tcPr>
          <w:p w14:paraId="556F4828" w14:textId="14AED4B9" w:rsidR="00577FCD" w:rsidRPr="00AC6F02" w:rsidRDefault="00577FCD">
            <w:pPr>
              <w:jc w:val="center"/>
              <w:rPr>
                <w:ins w:id="10574" w:author="Στάθης Καπ" w:date="2023-02-26T20:57:00Z"/>
                <w:rFonts w:cstheme="minorHAnsi"/>
                <w:sz w:val="16"/>
                <w:szCs w:val="16"/>
                <w:rPrChange w:id="10575" w:author="Στάθης Καπ" w:date="2023-03-03T03:18:00Z">
                  <w:rPr>
                    <w:ins w:id="10576" w:author="Στάθης Καπ" w:date="2023-02-26T20:57:00Z"/>
                  </w:rPr>
                </w:rPrChange>
              </w:rPr>
              <w:pPrChange w:id="10577" w:author="Στάθης Καπ" w:date="2023-02-26T21:00:00Z">
                <w:pPr/>
              </w:pPrChange>
            </w:pPr>
            <w:ins w:id="10578" w:author="Στάθης Καπ" w:date="2023-03-03T00:39:00Z">
              <w:r w:rsidRPr="00AC6F02">
                <w:rPr>
                  <w:rFonts w:ascii="Calibri" w:hAnsi="Calibri" w:cs="Calibri"/>
                  <w:color w:val="000000"/>
                  <w:sz w:val="16"/>
                  <w:szCs w:val="16"/>
                  <w:rPrChange w:id="10579" w:author="Στάθης Καπ" w:date="2023-03-03T03:18:00Z">
                    <w:rPr>
                      <w:rFonts w:ascii="Calibri" w:hAnsi="Calibri" w:cs="Calibri"/>
                      <w:color w:val="000000"/>
                    </w:rPr>
                  </w:rPrChange>
                </w:rPr>
                <w:t>586</w:t>
              </w:r>
            </w:ins>
          </w:p>
        </w:tc>
        <w:tc>
          <w:tcPr>
            <w:tcW w:w="621" w:type="dxa"/>
            <w:vAlign w:val="bottom"/>
            <w:tcPrChange w:id="10580" w:author="Στάθης Καπ" w:date="2023-03-03T06:24:00Z">
              <w:tcPr>
                <w:tcW w:w="621" w:type="dxa"/>
                <w:vAlign w:val="bottom"/>
              </w:tcPr>
            </w:tcPrChange>
          </w:tcPr>
          <w:p w14:paraId="2930107B" w14:textId="122388AA" w:rsidR="00577FCD" w:rsidRPr="00AC6F02" w:rsidRDefault="00577FCD">
            <w:pPr>
              <w:jc w:val="center"/>
              <w:rPr>
                <w:ins w:id="10581" w:author="Στάθης Καπ" w:date="2023-02-26T20:57:00Z"/>
                <w:rFonts w:cstheme="minorHAnsi"/>
                <w:sz w:val="16"/>
                <w:szCs w:val="16"/>
                <w:rPrChange w:id="10582" w:author="Στάθης Καπ" w:date="2023-03-03T03:18:00Z">
                  <w:rPr>
                    <w:ins w:id="10583" w:author="Στάθης Καπ" w:date="2023-02-26T20:57:00Z"/>
                  </w:rPr>
                </w:rPrChange>
              </w:rPr>
              <w:pPrChange w:id="10584" w:author="Στάθης Καπ" w:date="2023-02-26T21:00:00Z">
                <w:pPr/>
              </w:pPrChange>
            </w:pPr>
            <w:ins w:id="10585" w:author="Στάθης Καπ" w:date="2023-03-03T00:39:00Z">
              <w:r w:rsidRPr="00AC6F02">
                <w:rPr>
                  <w:rFonts w:ascii="Calibri" w:hAnsi="Calibri" w:cs="Calibri"/>
                  <w:color w:val="000000"/>
                  <w:sz w:val="16"/>
                  <w:szCs w:val="16"/>
                  <w:rPrChange w:id="10586" w:author="Στάθης Καπ" w:date="2023-03-03T03:18:00Z">
                    <w:rPr>
                      <w:rFonts w:ascii="Calibri" w:hAnsi="Calibri" w:cs="Calibri"/>
                      <w:color w:val="000000"/>
                    </w:rPr>
                  </w:rPrChange>
                </w:rPr>
                <w:t>1.833</w:t>
              </w:r>
            </w:ins>
          </w:p>
        </w:tc>
        <w:tc>
          <w:tcPr>
            <w:tcW w:w="669" w:type="dxa"/>
            <w:vAlign w:val="center"/>
            <w:tcPrChange w:id="10587" w:author="Στάθης Καπ" w:date="2023-03-03T06:24:00Z">
              <w:tcPr>
                <w:tcW w:w="669" w:type="dxa"/>
                <w:vAlign w:val="center"/>
              </w:tcPr>
            </w:tcPrChange>
          </w:tcPr>
          <w:p w14:paraId="33F51261" w14:textId="09736731" w:rsidR="00577FCD" w:rsidRPr="00AC6F02" w:rsidRDefault="00577FCD">
            <w:pPr>
              <w:jc w:val="center"/>
              <w:rPr>
                <w:ins w:id="10588" w:author="Στάθης Καπ" w:date="2023-02-26T20:57:00Z"/>
                <w:rFonts w:cstheme="minorHAnsi"/>
                <w:sz w:val="16"/>
                <w:szCs w:val="16"/>
                <w:rPrChange w:id="10589" w:author="Στάθης Καπ" w:date="2023-03-03T03:18:00Z">
                  <w:rPr>
                    <w:ins w:id="10590" w:author="Στάθης Καπ" w:date="2023-02-26T20:57:00Z"/>
                  </w:rPr>
                </w:rPrChange>
              </w:rPr>
              <w:pPrChange w:id="10591" w:author="Στάθης Καπ" w:date="2023-02-26T21:00:00Z">
                <w:pPr/>
              </w:pPrChange>
            </w:pPr>
            <w:ins w:id="10592" w:author="Στάθης Καπ" w:date="2023-03-03T04:44:00Z">
              <w:r>
                <w:rPr>
                  <w:rFonts w:ascii="Calibri" w:hAnsi="Calibri" w:cstheme="minorHAnsi"/>
                  <w:color w:val="000000"/>
                  <w:sz w:val="16"/>
                  <w:szCs w:val="16"/>
                </w:rPr>
                <w:t>3.93</w:t>
              </w:r>
            </w:ins>
          </w:p>
        </w:tc>
        <w:tc>
          <w:tcPr>
            <w:tcW w:w="508" w:type="dxa"/>
            <w:vAlign w:val="bottom"/>
            <w:tcPrChange w:id="10593" w:author="Στάθης Καπ" w:date="2023-03-03T06:24:00Z">
              <w:tcPr>
                <w:tcW w:w="508" w:type="dxa"/>
                <w:vAlign w:val="bottom"/>
              </w:tcPr>
            </w:tcPrChange>
          </w:tcPr>
          <w:p w14:paraId="5BCEE8F4" w14:textId="34F680B1" w:rsidR="00577FCD" w:rsidRPr="00AC6F02" w:rsidRDefault="00577FCD">
            <w:pPr>
              <w:jc w:val="center"/>
              <w:rPr>
                <w:ins w:id="10594" w:author="Στάθης Καπ" w:date="2023-02-26T20:57:00Z"/>
                <w:rFonts w:cstheme="minorHAnsi"/>
                <w:sz w:val="16"/>
                <w:szCs w:val="16"/>
                <w:rPrChange w:id="10595" w:author="Στάθης Καπ" w:date="2023-03-03T03:18:00Z">
                  <w:rPr>
                    <w:ins w:id="10596" w:author="Στάθης Καπ" w:date="2023-02-26T20:57:00Z"/>
                  </w:rPr>
                </w:rPrChange>
              </w:rPr>
              <w:pPrChange w:id="10597" w:author="Στάθης Καπ" w:date="2023-02-26T21:00:00Z">
                <w:pPr/>
              </w:pPrChange>
            </w:pPr>
            <w:ins w:id="10598" w:author="Στάθης Καπ" w:date="2023-03-03T00:39:00Z">
              <w:r w:rsidRPr="00AC6F02">
                <w:rPr>
                  <w:rFonts w:ascii="Calibri" w:hAnsi="Calibri" w:cs="Calibri"/>
                  <w:color w:val="000000"/>
                  <w:sz w:val="16"/>
                  <w:szCs w:val="16"/>
                  <w:rPrChange w:id="10599" w:author="Στάθης Καπ" w:date="2023-03-03T03:18:00Z">
                    <w:rPr>
                      <w:rFonts w:ascii="Calibri" w:hAnsi="Calibri" w:cs="Calibri"/>
                      <w:color w:val="000000"/>
                    </w:rPr>
                  </w:rPrChange>
                </w:rPr>
                <w:t>534</w:t>
              </w:r>
            </w:ins>
          </w:p>
        </w:tc>
        <w:tc>
          <w:tcPr>
            <w:tcW w:w="541" w:type="dxa"/>
            <w:vAlign w:val="bottom"/>
            <w:tcPrChange w:id="10600" w:author="Στάθης Καπ" w:date="2023-03-03T06:24:00Z">
              <w:tcPr>
                <w:tcW w:w="541" w:type="dxa"/>
                <w:vAlign w:val="bottom"/>
              </w:tcPr>
            </w:tcPrChange>
          </w:tcPr>
          <w:p w14:paraId="584537BA" w14:textId="6FB3D413" w:rsidR="00577FCD" w:rsidRPr="00AC6F02" w:rsidRDefault="00577FCD">
            <w:pPr>
              <w:jc w:val="center"/>
              <w:rPr>
                <w:ins w:id="10601" w:author="Στάθης Καπ" w:date="2023-02-26T20:58:00Z"/>
                <w:rFonts w:cstheme="minorHAnsi"/>
                <w:sz w:val="16"/>
                <w:szCs w:val="16"/>
                <w:rPrChange w:id="10602" w:author="Στάθης Καπ" w:date="2023-03-03T03:18:00Z">
                  <w:rPr>
                    <w:ins w:id="10603" w:author="Στάθης Καπ" w:date="2023-02-26T20:58:00Z"/>
                  </w:rPr>
                </w:rPrChange>
              </w:rPr>
              <w:pPrChange w:id="10604" w:author="Στάθης Καπ" w:date="2023-02-26T21:00:00Z">
                <w:pPr/>
              </w:pPrChange>
            </w:pPr>
            <w:ins w:id="10605" w:author="Στάθης Καπ" w:date="2023-03-03T00:39:00Z">
              <w:r w:rsidRPr="00AC6F02">
                <w:rPr>
                  <w:rFonts w:ascii="Calibri" w:hAnsi="Calibri" w:cs="Calibri"/>
                  <w:color w:val="000000"/>
                  <w:sz w:val="16"/>
                  <w:szCs w:val="16"/>
                  <w:rPrChange w:id="10606" w:author="Στάθης Καπ" w:date="2023-03-03T03:18:00Z">
                    <w:rPr>
                      <w:rFonts w:ascii="Calibri" w:hAnsi="Calibri" w:cs="Calibri"/>
                      <w:color w:val="000000"/>
                    </w:rPr>
                  </w:rPrChange>
                </w:rPr>
                <w:t>0.655</w:t>
              </w:r>
            </w:ins>
          </w:p>
        </w:tc>
        <w:tc>
          <w:tcPr>
            <w:tcW w:w="589" w:type="dxa"/>
            <w:vAlign w:val="center"/>
            <w:tcPrChange w:id="10607" w:author="Στάθης Καπ" w:date="2023-03-03T06:24:00Z">
              <w:tcPr>
                <w:tcW w:w="589" w:type="dxa"/>
                <w:vAlign w:val="center"/>
              </w:tcPr>
            </w:tcPrChange>
          </w:tcPr>
          <w:p w14:paraId="2CCC9CA8" w14:textId="1F4F7417" w:rsidR="00577FCD" w:rsidRPr="00AC6F02" w:rsidRDefault="00577FCD">
            <w:pPr>
              <w:jc w:val="center"/>
              <w:rPr>
                <w:ins w:id="10608" w:author="Στάθης Καπ" w:date="2023-02-26T20:58:00Z"/>
                <w:rFonts w:cstheme="minorHAnsi"/>
                <w:sz w:val="16"/>
                <w:szCs w:val="16"/>
                <w:rPrChange w:id="10609" w:author="Στάθης Καπ" w:date="2023-03-03T03:18:00Z">
                  <w:rPr>
                    <w:ins w:id="10610" w:author="Στάθης Καπ" w:date="2023-02-26T20:58:00Z"/>
                  </w:rPr>
                </w:rPrChange>
              </w:rPr>
              <w:pPrChange w:id="10611" w:author="Στάθης Καπ" w:date="2023-02-26T21:00:00Z">
                <w:pPr/>
              </w:pPrChange>
            </w:pPr>
            <w:ins w:id="10612" w:author="Στάθης Καπ" w:date="2023-03-03T04:44:00Z">
              <w:r>
                <w:rPr>
                  <w:rFonts w:ascii="Calibri" w:hAnsi="Calibri" w:cstheme="minorHAnsi"/>
                  <w:color w:val="000000"/>
                  <w:sz w:val="16"/>
                  <w:szCs w:val="16"/>
                </w:rPr>
                <w:t>12.46</w:t>
              </w:r>
            </w:ins>
          </w:p>
        </w:tc>
        <w:tc>
          <w:tcPr>
            <w:tcW w:w="463" w:type="dxa"/>
            <w:vAlign w:val="bottom"/>
            <w:tcPrChange w:id="10613" w:author="Στάθης Καπ" w:date="2023-03-03T06:24:00Z">
              <w:tcPr>
                <w:tcW w:w="463" w:type="dxa"/>
                <w:vAlign w:val="bottom"/>
              </w:tcPr>
            </w:tcPrChange>
          </w:tcPr>
          <w:p w14:paraId="73C2BC6E" w14:textId="432AF91D" w:rsidR="00577FCD" w:rsidRPr="00AC6F02" w:rsidRDefault="00577FCD">
            <w:pPr>
              <w:jc w:val="center"/>
              <w:rPr>
                <w:ins w:id="10614" w:author="Στάθης Καπ" w:date="2023-02-26T20:58:00Z"/>
                <w:rFonts w:cstheme="minorHAnsi"/>
                <w:sz w:val="16"/>
                <w:szCs w:val="16"/>
                <w:rPrChange w:id="10615" w:author="Στάθης Καπ" w:date="2023-03-03T03:18:00Z">
                  <w:rPr>
                    <w:ins w:id="10616" w:author="Στάθης Καπ" w:date="2023-02-26T20:58:00Z"/>
                  </w:rPr>
                </w:rPrChange>
              </w:rPr>
              <w:pPrChange w:id="10617" w:author="Στάθης Καπ" w:date="2023-02-26T21:00:00Z">
                <w:pPr/>
              </w:pPrChange>
            </w:pPr>
            <w:ins w:id="10618" w:author="Στάθης Καπ" w:date="2023-03-03T00:40:00Z">
              <w:r w:rsidRPr="00AC6F02">
                <w:rPr>
                  <w:rFonts w:ascii="Calibri" w:hAnsi="Calibri" w:cs="Calibri"/>
                  <w:color w:val="000000"/>
                  <w:sz w:val="16"/>
                  <w:szCs w:val="16"/>
                  <w:rPrChange w:id="10619" w:author="Στάθης Καπ" w:date="2023-03-03T03:18:00Z">
                    <w:rPr>
                      <w:rFonts w:ascii="Calibri" w:hAnsi="Calibri" w:cs="Calibri"/>
                      <w:color w:val="000000"/>
                    </w:rPr>
                  </w:rPrChange>
                </w:rPr>
                <w:t>556</w:t>
              </w:r>
            </w:ins>
          </w:p>
        </w:tc>
        <w:tc>
          <w:tcPr>
            <w:tcW w:w="541" w:type="dxa"/>
            <w:vAlign w:val="bottom"/>
            <w:tcPrChange w:id="10620" w:author="Στάθης Καπ" w:date="2023-03-03T06:24:00Z">
              <w:tcPr>
                <w:tcW w:w="541" w:type="dxa"/>
                <w:vAlign w:val="bottom"/>
              </w:tcPr>
            </w:tcPrChange>
          </w:tcPr>
          <w:p w14:paraId="04313488" w14:textId="62A3A7E6" w:rsidR="00577FCD" w:rsidRPr="00AC6F02" w:rsidRDefault="00577FCD">
            <w:pPr>
              <w:jc w:val="center"/>
              <w:rPr>
                <w:ins w:id="10621" w:author="Στάθης Καπ" w:date="2023-02-26T21:00:00Z"/>
                <w:rFonts w:cstheme="minorHAnsi"/>
                <w:sz w:val="16"/>
                <w:szCs w:val="16"/>
                <w:rPrChange w:id="10622" w:author="Στάθης Καπ" w:date="2023-03-03T03:18:00Z">
                  <w:rPr>
                    <w:ins w:id="10623" w:author="Στάθης Καπ" w:date="2023-02-26T21:00:00Z"/>
                  </w:rPr>
                </w:rPrChange>
              </w:rPr>
              <w:pPrChange w:id="10624" w:author="Στάθης Καπ" w:date="2023-02-26T21:00:00Z">
                <w:pPr/>
              </w:pPrChange>
            </w:pPr>
            <w:ins w:id="10625" w:author="Στάθης Καπ" w:date="2023-03-03T00:40:00Z">
              <w:r w:rsidRPr="00AC6F02">
                <w:rPr>
                  <w:rFonts w:ascii="Calibri" w:hAnsi="Calibri" w:cs="Calibri"/>
                  <w:color w:val="000000"/>
                  <w:sz w:val="16"/>
                  <w:szCs w:val="16"/>
                  <w:rPrChange w:id="10626" w:author="Στάθης Καπ" w:date="2023-03-03T03:18:00Z">
                    <w:rPr>
                      <w:rFonts w:ascii="Calibri" w:hAnsi="Calibri" w:cs="Calibri"/>
                      <w:color w:val="000000"/>
                    </w:rPr>
                  </w:rPrChange>
                </w:rPr>
                <w:t>0.895</w:t>
              </w:r>
            </w:ins>
          </w:p>
        </w:tc>
        <w:tc>
          <w:tcPr>
            <w:tcW w:w="589" w:type="dxa"/>
            <w:vAlign w:val="center"/>
            <w:tcPrChange w:id="10627" w:author="Στάθης Καπ" w:date="2023-03-03T06:24:00Z">
              <w:tcPr>
                <w:tcW w:w="589" w:type="dxa"/>
                <w:vAlign w:val="center"/>
              </w:tcPr>
            </w:tcPrChange>
          </w:tcPr>
          <w:p w14:paraId="240144BF" w14:textId="7B8A9B66" w:rsidR="00577FCD" w:rsidRPr="00AC6F02" w:rsidRDefault="00577FCD">
            <w:pPr>
              <w:jc w:val="center"/>
              <w:rPr>
                <w:ins w:id="10628" w:author="Στάθης Καπ" w:date="2023-02-26T21:00:00Z"/>
                <w:rFonts w:cstheme="minorHAnsi"/>
                <w:sz w:val="16"/>
                <w:szCs w:val="16"/>
                <w:rPrChange w:id="10629" w:author="Στάθης Καπ" w:date="2023-03-03T03:18:00Z">
                  <w:rPr>
                    <w:ins w:id="10630" w:author="Στάθης Καπ" w:date="2023-02-26T21:00:00Z"/>
                  </w:rPr>
                </w:rPrChange>
              </w:rPr>
              <w:pPrChange w:id="10631" w:author="Στάθης Καπ" w:date="2023-02-26T21:00:00Z">
                <w:pPr/>
              </w:pPrChange>
            </w:pPr>
            <w:ins w:id="10632" w:author="Στάθης Καπ" w:date="2023-03-03T04:45:00Z">
              <w:r>
                <w:rPr>
                  <w:rFonts w:ascii="Calibri" w:hAnsi="Calibri" w:cstheme="minorHAnsi"/>
                  <w:color w:val="000000"/>
                  <w:sz w:val="16"/>
                  <w:szCs w:val="16"/>
                </w:rPr>
                <w:t>8.85</w:t>
              </w:r>
            </w:ins>
          </w:p>
        </w:tc>
      </w:tr>
    </w:tbl>
    <w:p w14:paraId="60441400" w14:textId="4E5672FA" w:rsidR="00594C15" w:rsidRDefault="00594C15" w:rsidP="00594C15">
      <w:pPr>
        <w:rPr>
          <w:ins w:id="10633" w:author="Στάθης Καπ" w:date="2023-03-03T03:26:00Z"/>
        </w:rPr>
      </w:pPr>
    </w:p>
    <w:p w14:paraId="4A2492F7" w14:textId="1747A0C7" w:rsidR="00AC6F02" w:rsidRDefault="00AC6F02">
      <w:pPr>
        <w:pStyle w:val="Caption"/>
        <w:keepNext/>
        <w:spacing w:after="0"/>
        <w:rPr>
          <w:ins w:id="10634" w:author="Στάθης Καπ" w:date="2023-03-03T03:29:00Z"/>
        </w:rPr>
        <w:pPrChange w:id="10635" w:author="Στάθης Καπ" w:date="2023-03-03T03:33:00Z">
          <w:pPr/>
        </w:pPrChange>
      </w:pPr>
      <w:proofErr w:type="spellStart"/>
      <w:ins w:id="10636" w:author="Στάθης Καπ" w:date="2023-03-03T03:29:00Z">
        <w:r>
          <w:t>Πίν</w:t>
        </w:r>
        <w:proofErr w:type="spellEnd"/>
        <w:r>
          <w:t xml:space="preserve">ακας </w:t>
        </w:r>
      </w:ins>
      <w:ins w:id="10637"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10638"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0639" w:author="Στάθης Καπ" w:date="2023-03-07T16:43:00Z">
        <w:r w:rsidR="002C131C">
          <w:rPr>
            <w:noProof/>
          </w:rPr>
          <w:t>2</w:t>
        </w:r>
      </w:ins>
      <w:ins w:id="10640" w:author="Στάθης Καπ" w:date="2023-03-03T04:02:00Z">
        <w:r w:rsidR="00F665AE">
          <w:fldChar w:fldCharType="end"/>
        </w:r>
      </w:ins>
      <w:ins w:id="10641" w:author="Στάθης Καπ" w:date="2023-03-03T03:29:00Z">
        <w:r>
          <w:t>: m=2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0642"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0643">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10644"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645"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10646"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0647"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10648" w:author="Στάθης Καπ" w:date="2023-03-03T03:26:00Z"/>
                <w:rFonts w:cstheme="minorHAnsi"/>
                <w:sz w:val="16"/>
                <w:szCs w:val="16"/>
              </w:rPr>
            </w:pPr>
            <w:ins w:id="10649"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0650"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10651" w:author="Στάθης Καπ" w:date="2023-03-03T03:26:00Z"/>
                <w:rFonts w:cstheme="minorHAnsi"/>
                <w:sz w:val="16"/>
                <w:szCs w:val="16"/>
              </w:rPr>
            </w:pPr>
            <w:ins w:id="10652"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0653"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10654" w:author="Στάθης Καπ" w:date="2023-03-03T03:26:00Z"/>
                <w:rFonts w:cstheme="minorHAnsi"/>
                <w:sz w:val="16"/>
                <w:szCs w:val="16"/>
              </w:rPr>
            </w:pPr>
            <w:ins w:id="10655"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0656"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10657" w:author="Στάθης Καπ" w:date="2023-03-03T03:26:00Z"/>
                <w:rFonts w:cstheme="minorHAnsi"/>
                <w:sz w:val="16"/>
                <w:szCs w:val="16"/>
              </w:rPr>
            </w:pPr>
            <w:ins w:id="10658"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0659"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10660" w:author="Στάθης Καπ" w:date="2023-03-03T03:26:00Z"/>
                <w:rFonts w:cstheme="minorHAnsi"/>
                <w:sz w:val="16"/>
                <w:szCs w:val="16"/>
              </w:rPr>
            </w:pPr>
            <w:ins w:id="10661"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0662"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10663" w:author="Στάθης Καπ" w:date="2023-03-03T03:26:00Z"/>
                <w:rFonts w:cstheme="minorHAnsi"/>
                <w:sz w:val="16"/>
                <w:szCs w:val="16"/>
              </w:rPr>
            </w:pPr>
            <w:ins w:id="10664" w:author="Στάθης Καπ" w:date="2023-03-03T03:26:00Z">
              <w:r w:rsidRPr="009748F7">
                <w:rPr>
                  <w:rFonts w:cstheme="minorHAnsi"/>
                  <w:sz w:val="16"/>
                  <w:szCs w:val="16"/>
                </w:rPr>
                <w:t>S=4</w:t>
              </w:r>
            </w:ins>
          </w:p>
        </w:tc>
      </w:tr>
      <w:tr w:rsidR="00592E0A" w14:paraId="68AA0CDC" w14:textId="77777777" w:rsidTr="00F03C40">
        <w:trPr>
          <w:ins w:id="10665"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666"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10667" w:author="Στάθης Καπ" w:date="2023-03-03T03:26:00Z"/>
                <w:sz w:val="16"/>
                <w:szCs w:val="16"/>
              </w:rPr>
            </w:pPr>
            <w:ins w:id="10668"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0669"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10670" w:author="Στάθης Καπ" w:date="2023-03-03T03:26:00Z"/>
                <w:rFonts w:cstheme="minorHAnsi"/>
                <w:sz w:val="16"/>
                <w:szCs w:val="16"/>
              </w:rPr>
            </w:pPr>
            <w:ins w:id="10671"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0672"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10673" w:author="Στάθης Καπ" w:date="2023-03-03T03:26:00Z"/>
                <w:rFonts w:cstheme="minorHAnsi"/>
                <w:sz w:val="16"/>
                <w:szCs w:val="16"/>
              </w:rPr>
            </w:pPr>
            <w:ins w:id="10674"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0675"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10676" w:author="Στάθης Καπ" w:date="2023-03-03T03:26:00Z"/>
                <w:rFonts w:cstheme="minorHAnsi"/>
                <w:sz w:val="16"/>
                <w:szCs w:val="16"/>
              </w:rPr>
            </w:pPr>
            <w:ins w:id="10677"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678"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10679" w:author="Στάθης Καπ" w:date="2023-03-03T03:26:00Z"/>
                <w:rFonts w:cstheme="minorHAnsi"/>
                <w:sz w:val="16"/>
                <w:szCs w:val="16"/>
              </w:rPr>
            </w:pPr>
            <w:ins w:id="10680"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681"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10682" w:author="Στάθης Καπ" w:date="2023-03-03T03:26:00Z"/>
                <w:rFonts w:cstheme="minorHAnsi"/>
                <w:sz w:val="16"/>
                <w:szCs w:val="16"/>
              </w:rPr>
            </w:pPr>
            <w:ins w:id="10683" w:author="Στάθης Καπ" w:date="2023-03-03T03:26:00Z">
              <w:r w:rsidRPr="009748F7">
                <w:rPr>
                  <w:rFonts w:cstheme="minorHAnsi"/>
                  <w:sz w:val="16"/>
                  <w:szCs w:val="16"/>
                </w:rPr>
                <w:t xml:space="preserve">Gap (%) </w:t>
              </w:r>
            </w:ins>
            <w:ins w:id="10684"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0685"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10686" w:author="Στάθης Καπ" w:date="2023-03-03T03:26:00Z"/>
                <w:rFonts w:cstheme="minorHAnsi"/>
                <w:sz w:val="16"/>
                <w:szCs w:val="16"/>
              </w:rPr>
            </w:pPr>
            <w:ins w:id="10687"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688"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10689" w:author="Στάθης Καπ" w:date="2023-03-03T03:26:00Z"/>
                <w:rFonts w:cstheme="minorHAnsi"/>
                <w:sz w:val="16"/>
                <w:szCs w:val="16"/>
              </w:rPr>
            </w:pPr>
            <w:ins w:id="10690"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691"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10692" w:author="Στάθης Καπ" w:date="2023-03-03T03:26:00Z"/>
                <w:rFonts w:cstheme="minorHAnsi"/>
                <w:sz w:val="16"/>
                <w:szCs w:val="16"/>
              </w:rPr>
            </w:pPr>
            <w:ins w:id="10693"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0694"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10695" w:author="Στάθης Καπ" w:date="2023-03-03T03:26:00Z"/>
                <w:rFonts w:cstheme="minorHAnsi"/>
                <w:sz w:val="16"/>
                <w:szCs w:val="16"/>
              </w:rPr>
            </w:pPr>
            <w:ins w:id="10696"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697"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10698" w:author="Στάθης Καπ" w:date="2023-03-03T03:26:00Z"/>
                <w:rFonts w:cstheme="minorHAnsi"/>
                <w:sz w:val="16"/>
                <w:szCs w:val="16"/>
              </w:rPr>
            </w:pPr>
            <w:ins w:id="10699"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700"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10701" w:author="Στάθης Καπ" w:date="2023-03-03T03:26:00Z"/>
                <w:rFonts w:cstheme="minorHAnsi"/>
                <w:sz w:val="16"/>
                <w:szCs w:val="16"/>
              </w:rPr>
            </w:pPr>
            <w:ins w:id="10702"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0703"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10704" w:author="Στάθης Καπ" w:date="2023-03-03T03:26:00Z"/>
                <w:rFonts w:cstheme="minorHAnsi"/>
                <w:sz w:val="16"/>
                <w:szCs w:val="16"/>
              </w:rPr>
            </w:pPr>
            <w:ins w:id="10705"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706"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10707" w:author="Στάθης Καπ" w:date="2023-03-03T03:26:00Z"/>
                <w:rFonts w:cstheme="minorHAnsi"/>
                <w:sz w:val="16"/>
                <w:szCs w:val="16"/>
              </w:rPr>
            </w:pPr>
            <w:ins w:id="10708"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709"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10710" w:author="Στάθης Καπ" w:date="2023-03-03T03:26:00Z"/>
                <w:rFonts w:cstheme="minorHAnsi"/>
                <w:sz w:val="16"/>
                <w:szCs w:val="16"/>
              </w:rPr>
            </w:pPr>
            <w:ins w:id="10711" w:author="Στάθης Καπ" w:date="2023-03-03T03:26:00Z">
              <w:r w:rsidRPr="009748F7">
                <w:rPr>
                  <w:rFonts w:cstheme="minorHAnsi"/>
                  <w:sz w:val="16"/>
                  <w:szCs w:val="16"/>
                </w:rPr>
                <w:t>Gap (%) S=1</w:t>
              </w:r>
            </w:ins>
          </w:p>
        </w:tc>
      </w:tr>
      <w:tr w:rsidR="009B17D5" w14:paraId="108CF840" w14:textId="77777777" w:rsidTr="00F03C40">
        <w:trPr>
          <w:ins w:id="10712"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10713"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10714" w:author="Στάθης Καπ" w:date="2023-03-03T03:26:00Z"/>
                <w:sz w:val="16"/>
                <w:szCs w:val="16"/>
              </w:rPr>
            </w:pPr>
            <w:ins w:id="10715" w:author="Στάθης Καπ" w:date="2023-03-03T03:27:00Z">
              <w:r w:rsidRPr="00AC6F02">
                <w:rPr>
                  <w:sz w:val="16"/>
                  <w:szCs w:val="16"/>
                  <w:rPrChange w:id="10716" w:author="Στάθης Καπ" w:date="2023-03-03T03:27:00Z">
                    <w:rPr>
                      <w:sz w:val="18"/>
                      <w:szCs w:val="18"/>
                    </w:rPr>
                  </w:rPrChange>
                </w:rPr>
                <w:t>pr01</w:t>
              </w:r>
            </w:ins>
          </w:p>
        </w:tc>
        <w:tc>
          <w:tcPr>
            <w:tcW w:w="560" w:type="dxa"/>
            <w:tcBorders>
              <w:top w:val="single" w:sz="4" w:space="0" w:color="auto"/>
              <w:left w:val="single" w:sz="4" w:space="0" w:color="auto"/>
            </w:tcBorders>
            <w:tcPrChange w:id="10717"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10718" w:author="Στάθης Καπ" w:date="2023-03-03T03:26:00Z"/>
                <w:rFonts w:cstheme="minorHAnsi"/>
                <w:sz w:val="16"/>
                <w:szCs w:val="16"/>
              </w:rPr>
            </w:pPr>
            <w:ins w:id="10719" w:author="Στάθης Καπ" w:date="2023-03-03T03:27:00Z">
              <w:r w:rsidRPr="00AC6F02">
                <w:rPr>
                  <w:sz w:val="16"/>
                  <w:szCs w:val="16"/>
                  <w:rPrChange w:id="10720" w:author="Στάθης Καπ" w:date="2023-03-03T03:27:00Z">
                    <w:rPr>
                      <w:sz w:val="18"/>
                      <w:szCs w:val="18"/>
                    </w:rPr>
                  </w:rPrChange>
                </w:rPr>
                <w:t>502</w:t>
              </w:r>
            </w:ins>
          </w:p>
        </w:tc>
        <w:tc>
          <w:tcPr>
            <w:tcW w:w="855" w:type="dxa"/>
            <w:tcBorders>
              <w:top w:val="single" w:sz="4" w:space="0" w:color="auto"/>
            </w:tcBorders>
            <w:tcPrChange w:id="10721"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10722" w:author="Στάθης Καπ" w:date="2023-03-03T03:26:00Z"/>
                <w:rFonts w:cstheme="minorHAnsi"/>
                <w:sz w:val="16"/>
                <w:szCs w:val="16"/>
              </w:rPr>
            </w:pPr>
            <w:ins w:id="10723" w:author="Στάθης Καπ" w:date="2023-03-03T03:27:00Z">
              <w:r w:rsidRPr="00AC6F02">
                <w:rPr>
                  <w:sz w:val="16"/>
                  <w:szCs w:val="16"/>
                  <w:rPrChange w:id="10724" w:author="Στάθης Καπ" w:date="2023-03-03T03:27:00Z">
                    <w:rPr>
                      <w:sz w:val="18"/>
                      <w:szCs w:val="18"/>
                    </w:rPr>
                  </w:rPrChange>
                </w:rPr>
                <w:t>471</w:t>
              </w:r>
            </w:ins>
          </w:p>
        </w:tc>
        <w:tc>
          <w:tcPr>
            <w:tcW w:w="544" w:type="dxa"/>
            <w:tcBorders>
              <w:top w:val="single" w:sz="4" w:space="0" w:color="auto"/>
            </w:tcBorders>
            <w:vAlign w:val="bottom"/>
            <w:tcPrChange w:id="10725"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10726" w:author="Στάθης Καπ" w:date="2023-03-03T03:26:00Z"/>
                <w:rFonts w:cstheme="minorHAnsi"/>
                <w:sz w:val="16"/>
                <w:szCs w:val="16"/>
                <w:lang w:val="el-GR"/>
              </w:rPr>
            </w:pPr>
            <w:ins w:id="10727" w:author="Στάθης Καπ" w:date="2023-03-03T03:27:00Z">
              <w:r w:rsidRPr="00AC6F02">
                <w:rPr>
                  <w:rFonts w:ascii="Calibri" w:hAnsi="Calibri" w:cs="Calibri"/>
                  <w:color w:val="000000"/>
                  <w:sz w:val="16"/>
                  <w:szCs w:val="16"/>
                  <w:rPrChange w:id="10728"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10729"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10730" w:author="Στάθης Καπ" w:date="2023-03-03T03:26:00Z"/>
                <w:rFonts w:cstheme="minorHAnsi"/>
                <w:sz w:val="16"/>
                <w:szCs w:val="16"/>
              </w:rPr>
            </w:pPr>
            <w:ins w:id="10731" w:author="Στάθης Καπ" w:date="2023-03-03T03:27:00Z">
              <w:r w:rsidRPr="00AC6F02">
                <w:rPr>
                  <w:rFonts w:ascii="Calibri" w:hAnsi="Calibri" w:cs="Calibri"/>
                  <w:color w:val="000000"/>
                  <w:sz w:val="16"/>
                  <w:szCs w:val="16"/>
                  <w:rPrChange w:id="10732"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10733"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10734" w:author="Στάθης Καπ" w:date="2023-03-03T03:26:00Z"/>
                <w:rFonts w:cstheme="minorHAnsi"/>
                <w:sz w:val="16"/>
                <w:szCs w:val="16"/>
              </w:rPr>
            </w:pPr>
            <w:ins w:id="10735"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10736"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10737" w:author="Στάθης Καπ" w:date="2023-03-03T03:26:00Z"/>
                <w:rFonts w:cstheme="minorHAnsi"/>
                <w:sz w:val="16"/>
                <w:szCs w:val="16"/>
              </w:rPr>
            </w:pPr>
            <w:ins w:id="10738" w:author="Στάθης Καπ" w:date="2023-03-03T03:27:00Z">
              <w:r w:rsidRPr="00AC6F02">
                <w:rPr>
                  <w:rFonts w:ascii="Calibri" w:hAnsi="Calibri" w:cs="Calibri"/>
                  <w:color w:val="000000"/>
                  <w:sz w:val="16"/>
                  <w:szCs w:val="16"/>
                  <w:rPrChange w:id="10739"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10740"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10741" w:author="Στάθης Καπ" w:date="2023-03-03T03:26:00Z"/>
                <w:rFonts w:cstheme="minorHAnsi"/>
                <w:sz w:val="16"/>
                <w:szCs w:val="16"/>
              </w:rPr>
            </w:pPr>
            <w:ins w:id="10742" w:author="Στάθης Καπ" w:date="2023-03-03T03:27:00Z">
              <w:r w:rsidRPr="00AC6F02">
                <w:rPr>
                  <w:rFonts w:ascii="Calibri" w:hAnsi="Calibri" w:cs="Calibri"/>
                  <w:color w:val="000000"/>
                  <w:sz w:val="16"/>
                  <w:szCs w:val="16"/>
                  <w:rPrChange w:id="10743"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10744"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10745" w:author="Στάθης Καπ" w:date="2023-03-03T03:26:00Z"/>
                <w:rFonts w:cstheme="minorHAnsi"/>
                <w:sz w:val="16"/>
                <w:szCs w:val="16"/>
              </w:rPr>
            </w:pPr>
            <w:ins w:id="10746"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10747"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10748" w:author="Στάθης Καπ" w:date="2023-03-03T03:26:00Z"/>
                <w:rFonts w:cstheme="minorHAnsi"/>
                <w:sz w:val="16"/>
                <w:szCs w:val="16"/>
              </w:rPr>
            </w:pPr>
            <w:ins w:id="10749" w:author="Στάθης Καπ" w:date="2023-03-03T03:27:00Z">
              <w:r w:rsidRPr="00AC6F02">
                <w:rPr>
                  <w:rFonts w:ascii="Calibri" w:hAnsi="Calibri" w:cs="Calibri"/>
                  <w:color w:val="000000"/>
                  <w:sz w:val="16"/>
                  <w:szCs w:val="16"/>
                  <w:rPrChange w:id="10750"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10751"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10752" w:author="Στάθης Καπ" w:date="2023-03-03T03:26:00Z"/>
                <w:rFonts w:cstheme="minorHAnsi"/>
                <w:sz w:val="16"/>
                <w:szCs w:val="16"/>
              </w:rPr>
            </w:pPr>
            <w:ins w:id="10753" w:author="Στάθης Καπ" w:date="2023-03-03T03:27:00Z">
              <w:r w:rsidRPr="00AC6F02">
                <w:rPr>
                  <w:rFonts w:ascii="Calibri" w:hAnsi="Calibri" w:cs="Calibri"/>
                  <w:color w:val="000000"/>
                  <w:sz w:val="16"/>
                  <w:szCs w:val="16"/>
                  <w:rPrChange w:id="10754"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10755"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10756" w:author="Στάθης Καπ" w:date="2023-03-03T03:26:00Z"/>
                <w:rFonts w:cstheme="minorHAnsi"/>
                <w:sz w:val="16"/>
                <w:szCs w:val="16"/>
              </w:rPr>
            </w:pPr>
            <w:ins w:id="10757"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10758"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10759" w:author="Στάθης Καπ" w:date="2023-03-03T03:26:00Z"/>
                <w:rFonts w:cstheme="minorHAnsi"/>
                <w:sz w:val="16"/>
                <w:szCs w:val="16"/>
              </w:rPr>
            </w:pPr>
            <w:ins w:id="10760" w:author="Στάθης Καπ" w:date="2023-03-03T03:27:00Z">
              <w:r w:rsidRPr="00AC6F02">
                <w:rPr>
                  <w:rFonts w:ascii="Calibri" w:hAnsi="Calibri" w:cs="Calibri"/>
                  <w:color w:val="000000"/>
                  <w:sz w:val="16"/>
                  <w:szCs w:val="16"/>
                  <w:rPrChange w:id="10761"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10762"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10763" w:author="Στάθης Καπ" w:date="2023-03-03T03:26:00Z"/>
                <w:rFonts w:cstheme="minorHAnsi"/>
                <w:sz w:val="16"/>
                <w:szCs w:val="16"/>
              </w:rPr>
            </w:pPr>
            <w:ins w:id="10764" w:author="Στάθης Καπ" w:date="2023-03-03T03:27:00Z">
              <w:r w:rsidRPr="00AC6F02">
                <w:rPr>
                  <w:rFonts w:ascii="Calibri" w:hAnsi="Calibri" w:cs="Calibri"/>
                  <w:color w:val="000000"/>
                  <w:sz w:val="16"/>
                  <w:szCs w:val="16"/>
                  <w:rPrChange w:id="10765"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10766"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10767" w:author="Στάθης Καπ" w:date="2023-03-03T03:26:00Z"/>
                <w:rFonts w:cstheme="minorHAnsi"/>
                <w:sz w:val="16"/>
                <w:szCs w:val="16"/>
              </w:rPr>
            </w:pPr>
            <w:ins w:id="10768" w:author="Στάθης Καπ" w:date="2023-03-03T06:10:00Z">
              <w:r>
                <w:rPr>
                  <w:rFonts w:ascii="Calibri" w:hAnsi="Calibri" w:cs="Calibri"/>
                  <w:color w:val="000000"/>
                  <w:sz w:val="16"/>
                  <w:szCs w:val="16"/>
                </w:rPr>
                <w:t>5.32</w:t>
              </w:r>
            </w:ins>
          </w:p>
        </w:tc>
      </w:tr>
      <w:tr w:rsidR="009B17D5" w14:paraId="7C68A250" w14:textId="77777777" w:rsidTr="00F03C40">
        <w:trPr>
          <w:ins w:id="10769" w:author="Στάθης Καπ" w:date="2023-03-03T03:26:00Z"/>
        </w:trPr>
        <w:tc>
          <w:tcPr>
            <w:tcW w:w="515" w:type="dxa"/>
            <w:tcBorders>
              <w:top w:val="nil"/>
              <w:bottom w:val="nil"/>
              <w:right w:val="single" w:sz="4" w:space="0" w:color="auto"/>
            </w:tcBorders>
            <w:shd w:val="clear" w:color="auto" w:fill="E7E6E6" w:themeFill="background2"/>
            <w:vAlign w:val="center"/>
            <w:tcPrChange w:id="10770" w:author="Στάθης Καπ" w:date="2023-03-03T06:25:00Z">
              <w:tcPr>
                <w:tcW w:w="515" w:type="dxa"/>
                <w:vAlign w:val="center"/>
              </w:tcPr>
            </w:tcPrChange>
          </w:tcPr>
          <w:p w14:paraId="0B1C7144" w14:textId="5690C61C" w:rsidR="009B17D5" w:rsidRPr="00AC6F02" w:rsidRDefault="009B17D5" w:rsidP="009B17D5">
            <w:pPr>
              <w:jc w:val="center"/>
              <w:rPr>
                <w:ins w:id="10771" w:author="Στάθης Καπ" w:date="2023-03-03T03:26:00Z"/>
                <w:sz w:val="16"/>
                <w:szCs w:val="16"/>
              </w:rPr>
            </w:pPr>
            <w:ins w:id="10772" w:author="Στάθης Καπ" w:date="2023-03-03T03:27:00Z">
              <w:r w:rsidRPr="00AC6F02">
                <w:rPr>
                  <w:sz w:val="16"/>
                  <w:szCs w:val="16"/>
                  <w:rPrChange w:id="10773" w:author="Στάθης Καπ" w:date="2023-03-03T03:27:00Z">
                    <w:rPr>
                      <w:sz w:val="18"/>
                      <w:szCs w:val="18"/>
                    </w:rPr>
                  </w:rPrChange>
                </w:rPr>
                <w:t>pr02</w:t>
              </w:r>
            </w:ins>
          </w:p>
        </w:tc>
        <w:tc>
          <w:tcPr>
            <w:tcW w:w="560" w:type="dxa"/>
            <w:tcBorders>
              <w:left w:val="single" w:sz="4" w:space="0" w:color="auto"/>
            </w:tcBorders>
            <w:tcPrChange w:id="10774" w:author="Στάθης Καπ" w:date="2023-03-03T06:25:00Z">
              <w:tcPr>
                <w:tcW w:w="560" w:type="dxa"/>
              </w:tcPr>
            </w:tcPrChange>
          </w:tcPr>
          <w:p w14:paraId="5D31F227" w14:textId="0CB7AD11" w:rsidR="009B17D5" w:rsidRPr="00AC6F02" w:rsidRDefault="009B17D5" w:rsidP="009B17D5">
            <w:pPr>
              <w:jc w:val="center"/>
              <w:rPr>
                <w:ins w:id="10775" w:author="Στάθης Καπ" w:date="2023-03-03T03:26:00Z"/>
                <w:rFonts w:cstheme="minorHAnsi"/>
                <w:sz w:val="16"/>
                <w:szCs w:val="16"/>
              </w:rPr>
            </w:pPr>
            <w:ins w:id="10776" w:author="Στάθης Καπ" w:date="2023-03-03T03:27:00Z">
              <w:r w:rsidRPr="00AC6F02">
                <w:rPr>
                  <w:sz w:val="16"/>
                  <w:szCs w:val="16"/>
                  <w:rPrChange w:id="10777" w:author="Στάθης Καπ" w:date="2023-03-03T03:27:00Z">
                    <w:rPr>
                      <w:sz w:val="18"/>
                      <w:szCs w:val="18"/>
                    </w:rPr>
                  </w:rPrChange>
                </w:rPr>
                <w:t>715</w:t>
              </w:r>
            </w:ins>
          </w:p>
        </w:tc>
        <w:tc>
          <w:tcPr>
            <w:tcW w:w="855" w:type="dxa"/>
            <w:tcPrChange w:id="10778" w:author="Στάθης Καπ" w:date="2023-03-03T06:25:00Z">
              <w:tcPr>
                <w:tcW w:w="855" w:type="dxa"/>
              </w:tcPr>
            </w:tcPrChange>
          </w:tcPr>
          <w:p w14:paraId="6023A1B3" w14:textId="5C94F4DD" w:rsidR="009B17D5" w:rsidRPr="00AC6F02" w:rsidRDefault="009B17D5" w:rsidP="009B17D5">
            <w:pPr>
              <w:jc w:val="center"/>
              <w:rPr>
                <w:ins w:id="10779" w:author="Στάθης Καπ" w:date="2023-03-03T03:26:00Z"/>
                <w:rFonts w:cstheme="minorHAnsi"/>
                <w:sz w:val="16"/>
                <w:szCs w:val="16"/>
              </w:rPr>
            </w:pPr>
            <w:ins w:id="10780" w:author="Στάθης Καπ" w:date="2023-03-03T03:27:00Z">
              <w:r w:rsidRPr="00AC6F02">
                <w:rPr>
                  <w:sz w:val="16"/>
                  <w:szCs w:val="16"/>
                  <w:rPrChange w:id="10781" w:author="Στάθης Καπ" w:date="2023-03-03T03:27:00Z">
                    <w:rPr>
                      <w:sz w:val="18"/>
                      <w:szCs w:val="18"/>
                    </w:rPr>
                  </w:rPrChange>
                </w:rPr>
                <w:t>660</w:t>
              </w:r>
            </w:ins>
          </w:p>
        </w:tc>
        <w:tc>
          <w:tcPr>
            <w:tcW w:w="544" w:type="dxa"/>
            <w:vAlign w:val="bottom"/>
            <w:tcPrChange w:id="10782" w:author="Στάθης Καπ" w:date="2023-03-03T06:25:00Z">
              <w:tcPr>
                <w:tcW w:w="544" w:type="dxa"/>
                <w:vAlign w:val="bottom"/>
              </w:tcPr>
            </w:tcPrChange>
          </w:tcPr>
          <w:p w14:paraId="51FF4092" w14:textId="06FC17A4" w:rsidR="009B17D5" w:rsidRPr="00AC6F02" w:rsidRDefault="009B17D5" w:rsidP="009B17D5">
            <w:pPr>
              <w:jc w:val="center"/>
              <w:rPr>
                <w:ins w:id="10783" w:author="Στάθης Καπ" w:date="2023-03-03T03:26:00Z"/>
                <w:rFonts w:cstheme="minorHAnsi"/>
                <w:sz w:val="16"/>
                <w:szCs w:val="16"/>
              </w:rPr>
            </w:pPr>
            <w:ins w:id="10784" w:author="Στάθης Καπ" w:date="2023-03-03T03:27:00Z">
              <w:r w:rsidRPr="00AC6F02">
                <w:rPr>
                  <w:rFonts w:ascii="Calibri" w:hAnsi="Calibri" w:cs="Calibri"/>
                  <w:color w:val="000000"/>
                  <w:sz w:val="16"/>
                  <w:szCs w:val="16"/>
                  <w:rPrChange w:id="10785" w:author="Στάθης Καπ" w:date="2023-03-03T03:27:00Z">
                    <w:rPr>
                      <w:rFonts w:ascii="Calibri" w:hAnsi="Calibri" w:cs="Calibri"/>
                      <w:color w:val="000000"/>
                      <w:sz w:val="18"/>
                      <w:szCs w:val="18"/>
                    </w:rPr>
                  </w:rPrChange>
                </w:rPr>
                <w:t>670</w:t>
              </w:r>
            </w:ins>
          </w:p>
        </w:tc>
        <w:tc>
          <w:tcPr>
            <w:tcW w:w="621" w:type="dxa"/>
            <w:vAlign w:val="bottom"/>
            <w:tcPrChange w:id="10786" w:author="Στάθης Καπ" w:date="2023-03-03T06:25:00Z">
              <w:tcPr>
                <w:tcW w:w="621" w:type="dxa"/>
                <w:vAlign w:val="bottom"/>
              </w:tcPr>
            </w:tcPrChange>
          </w:tcPr>
          <w:p w14:paraId="485CF422" w14:textId="408B9616" w:rsidR="009B17D5" w:rsidRPr="00AC6F02" w:rsidRDefault="009B17D5" w:rsidP="009B17D5">
            <w:pPr>
              <w:jc w:val="center"/>
              <w:rPr>
                <w:ins w:id="10787" w:author="Στάθης Καπ" w:date="2023-03-03T03:26:00Z"/>
                <w:rFonts w:cstheme="minorHAnsi"/>
                <w:sz w:val="16"/>
                <w:szCs w:val="16"/>
              </w:rPr>
            </w:pPr>
            <w:ins w:id="10788" w:author="Στάθης Καπ" w:date="2023-03-03T03:27:00Z">
              <w:r w:rsidRPr="00AC6F02">
                <w:rPr>
                  <w:rFonts w:ascii="Calibri" w:hAnsi="Calibri" w:cs="Calibri"/>
                  <w:color w:val="000000"/>
                  <w:sz w:val="16"/>
                  <w:szCs w:val="16"/>
                  <w:rPrChange w:id="10789" w:author="Στάθης Καπ" w:date="2023-03-03T03:27:00Z">
                    <w:rPr>
                      <w:rFonts w:ascii="Calibri" w:hAnsi="Calibri" w:cs="Calibri"/>
                      <w:color w:val="000000"/>
                      <w:sz w:val="18"/>
                      <w:szCs w:val="18"/>
                    </w:rPr>
                  </w:rPrChange>
                </w:rPr>
                <w:t>0.576</w:t>
              </w:r>
            </w:ins>
          </w:p>
        </w:tc>
        <w:tc>
          <w:tcPr>
            <w:tcW w:w="669" w:type="dxa"/>
            <w:vAlign w:val="center"/>
            <w:tcPrChange w:id="10790" w:author="Στάθης Καπ" w:date="2023-03-03T06:25:00Z">
              <w:tcPr>
                <w:tcW w:w="669" w:type="dxa"/>
                <w:vAlign w:val="center"/>
              </w:tcPr>
            </w:tcPrChange>
          </w:tcPr>
          <w:p w14:paraId="310EA70D" w14:textId="26C1ED96" w:rsidR="009B17D5" w:rsidRPr="00AC6F02" w:rsidRDefault="009B17D5" w:rsidP="009B17D5">
            <w:pPr>
              <w:jc w:val="center"/>
              <w:rPr>
                <w:ins w:id="10791" w:author="Στάθης Καπ" w:date="2023-03-03T03:26:00Z"/>
                <w:rFonts w:cstheme="minorHAnsi"/>
                <w:sz w:val="16"/>
                <w:szCs w:val="16"/>
              </w:rPr>
            </w:pPr>
            <w:ins w:id="10792" w:author="Στάθης Καπ" w:date="2023-03-03T06:09:00Z">
              <w:r>
                <w:rPr>
                  <w:rFonts w:ascii="Calibri" w:hAnsi="Calibri" w:cstheme="minorHAnsi"/>
                  <w:color w:val="000000"/>
                  <w:sz w:val="16"/>
                  <w:szCs w:val="16"/>
                </w:rPr>
                <w:t>6.29</w:t>
              </w:r>
            </w:ins>
          </w:p>
        </w:tc>
        <w:tc>
          <w:tcPr>
            <w:tcW w:w="543" w:type="dxa"/>
            <w:vAlign w:val="bottom"/>
            <w:tcPrChange w:id="10793" w:author="Στάθης Καπ" w:date="2023-03-03T06:25:00Z">
              <w:tcPr>
                <w:tcW w:w="543" w:type="dxa"/>
                <w:vAlign w:val="bottom"/>
              </w:tcPr>
            </w:tcPrChange>
          </w:tcPr>
          <w:p w14:paraId="1A2B6A60" w14:textId="7D125AB3" w:rsidR="009B17D5" w:rsidRPr="00AC6F02" w:rsidRDefault="009B17D5" w:rsidP="009B17D5">
            <w:pPr>
              <w:jc w:val="center"/>
              <w:rPr>
                <w:ins w:id="10794" w:author="Στάθης Καπ" w:date="2023-03-03T03:26:00Z"/>
                <w:rFonts w:cstheme="minorHAnsi"/>
                <w:sz w:val="16"/>
                <w:szCs w:val="16"/>
              </w:rPr>
            </w:pPr>
            <w:ins w:id="10795" w:author="Στάθης Καπ" w:date="2023-03-03T03:27:00Z">
              <w:r w:rsidRPr="00AC6F02">
                <w:rPr>
                  <w:rFonts w:ascii="Calibri" w:hAnsi="Calibri" w:cs="Calibri"/>
                  <w:color w:val="000000"/>
                  <w:sz w:val="16"/>
                  <w:szCs w:val="16"/>
                  <w:rPrChange w:id="10796" w:author="Στάθης Καπ" w:date="2023-03-03T03:27:00Z">
                    <w:rPr>
                      <w:rFonts w:ascii="Calibri" w:hAnsi="Calibri" w:cs="Calibri"/>
                      <w:color w:val="000000"/>
                      <w:sz w:val="18"/>
                      <w:szCs w:val="18"/>
                    </w:rPr>
                  </w:rPrChange>
                </w:rPr>
                <w:t>620</w:t>
              </w:r>
            </w:ins>
          </w:p>
        </w:tc>
        <w:tc>
          <w:tcPr>
            <w:tcW w:w="621" w:type="dxa"/>
            <w:vAlign w:val="bottom"/>
            <w:tcPrChange w:id="10797" w:author="Στάθης Καπ" w:date="2023-03-03T06:25:00Z">
              <w:tcPr>
                <w:tcW w:w="621" w:type="dxa"/>
                <w:vAlign w:val="bottom"/>
              </w:tcPr>
            </w:tcPrChange>
          </w:tcPr>
          <w:p w14:paraId="0E9CB7C0" w14:textId="47583E94" w:rsidR="009B17D5" w:rsidRPr="00AC6F02" w:rsidRDefault="009B17D5" w:rsidP="009B17D5">
            <w:pPr>
              <w:jc w:val="center"/>
              <w:rPr>
                <w:ins w:id="10798" w:author="Στάθης Καπ" w:date="2023-03-03T03:26:00Z"/>
                <w:rFonts w:cstheme="minorHAnsi"/>
                <w:sz w:val="16"/>
                <w:szCs w:val="16"/>
              </w:rPr>
            </w:pPr>
            <w:ins w:id="10799" w:author="Στάθης Καπ" w:date="2023-03-03T03:27:00Z">
              <w:r w:rsidRPr="00AC6F02">
                <w:rPr>
                  <w:rFonts w:ascii="Calibri" w:hAnsi="Calibri" w:cs="Calibri"/>
                  <w:color w:val="000000"/>
                  <w:sz w:val="16"/>
                  <w:szCs w:val="16"/>
                  <w:rPrChange w:id="10800" w:author="Στάθης Καπ" w:date="2023-03-03T03:27:00Z">
                    <w:rPr>
                      <w:rFonts w:ascii="Calibri" w:hAnsi="Calibri" w:cs="Calibri"/>
                      <w:color w:val="000000"/>
                      <w:sz w:val="18"/>
                      <w:szCs w:val="18"/>
                    </w:rPr>
                  </w:rPrChange>
                </w:rPr>
                <w:t>0.359</w:t>
              </w:r>
            </w:ins>
          </w:p>
        </w:tc>
        <w:tc>
          <w:tcPr>
            <w:tcW w:w="669" w:type="dxa"/>
            <w:vAlign w:val="center"/>
            <w:tcPrChange w:id="10801" w:author="Στάθης Καπ" w:date="2023-03-03T06:25:00Z">
              <w:tcPr>
                <w:tcW w:w="669" w:type="dxa"/>
                <w:vAlign w:val="center"/>
              </w:tcPr>
            </w:tcPrChange>
          </w:tcPr>
          <w:p w14:paraId="2D41F02E" w14:textId="7117195C" w:rsidR="009B17D5" w:rsidRPr="00AC6F02" w:rsidRDefault="009B17D5" w:rsidP="009B17D5">
            <w:pPr>
              <w:jc w:val="center"/>
              <w:rPr>
                <w:ins w:id="10802" w:author="Στάθης Καπ" w:date="2023-03-03T03:26:00Z"/>
                <w:rFonts w:cstheme="minorHAnsi"/>
                <w:sz w:val="16"/>
                <w:szCs w:val="16"/>
              </w:rPr>
            </w:pPr>
            <w:ins w:id="10803" w:author="Στάθης Καπ" w:date="2023-03-03T06:09:00Z">
              <w:r>
                <w:rPr>
                  <w:rFonts w:ascii="Calibri" w:hAnsi="Calibri" w:cstheme="minorHAnsi"/>
                  <w:color w:val="000000"/>
                  <w:sz w:val="16"/>
                  <w:szCs w:val="16"/>
                </w:rPr>
                <w:t>7.46</w:t>
              </w:r>
            </w:ins>
          </w:p>
        </w:tc>
        <w:tc>
          <w:tcPr>
            <w:tcW w:w="508" w:type="dxa"/>
            <w:vAlign w:val="bottom"/>
            <w:tcPrChange w:id="10804" w:author="Στάθης Καπ" w:date="2023-03-03T06:25:00Z">
              <w:tcPr>
                <w:tcW w:w="508" w:type="dxa"/>
                <w:vAlign w:val="bottom"/>
              </w:tcPr>
            </w:tcPrChange>
          </w:tcPr>
          <w:p w14:paraId="55A7EDBA" w14:textId="14F0B0C1" w:rsidR="009B17D5" w:rsidRPr="00AC6F02" w:rsidRDefault="009B17D5" w:rsidP="009B17D5">
            <w:pPr>
              <w:jc w:val="center"/>
              <w:rPr>
                <w:ins w:id="10805" w:author="Στάθης Καπ" w:date="2023-03-03T03:26:00Z"/>
                <w:rFonts w:cstheme="minorHAnsi"/>
                <w:sz w:val="16"/>
                <w:szCs w:val="16"/>
              </w:rPr>
            </w:pPr>
            <w:ins w:id="10806" w:author="Στάθης Καπ" w:date="2023-03-03T03:27:00Z">
              <w:r w:rsidRPr="00AC6F02">
                <w:rPr>
                  <w:rFonts w:ascii="Calibri" w:hAnsi="Calibri" w:cs="Calibri"/>
                  <w:color w:val="000000"/>
                  <w:sz w:val="16"/>
                  <w:szCs w:val="16"/>
                  <w:rPrChange w:id="10807" w:author="Στάθης Καπ" w:date="2023-03-03T03:27:00Z">
                    <w:rPr>
                      <w:rFonts w:ascii="Calibri" w:hAnsi="Calibri" w:cs="Calibri"/>
                      <w:color w:val="000000"/>
                      <w:sz w:val="18"/>
                      <w:szCs w:val="18"/>
                    </w:rPr>
                  </w:rPrChange>
                </w:rPr>
                <w:t>597</w:t>
              </w:r>
            </w:ins>
          </w:p>
        </w:tc>
        <w:tc>
          <w:tcPr>
            <w:tcW w:w="541" w:type="dxa"/>
            <w:vAlign w:val="bottom"/>
            <w:tcPrChange w:id="10808" w:author="Στάθης Καπ" w:date="2023-03-03T06:25:00Z">
              <w:tcPr>
                <w:tcW w:w="541" w:type="dxa"/>
                <w:vAlign w:val="bottom"/>
              </w:tcPr>
            </w:tcPrChange>
          </w:tcPr>
          <w:p w14:paraId="2657CA52" w14:textId="186A952E" w:rsidR="009B17D5" w:rsidRPr="00AC6F02" w:rsidRDefault="009B17D5" w:rsidP="009B17D5">
            <w:pPr>
              <w:jc w:val="center"/>
              <w:rPr>
                <w:ins w:id="10809" w:author="Στάθης Καπ" w:date="2023-03-03T03:26:00Z"/>
                <w:rFonts w:cstheme="minorHAnsi"/>
                <w:sz w:val="16"/>
                <w:szCs w:val="16"/>
              </w:rPr>
            </w:pPr>
            <w:ins w:id="10810" w:author="Στάθης Καπ" w:date="2023-03-03T03:27:00Z">
              <w:r w:rsidRPr="00AC6F02">
                <w:rPr>
                  <w:rFonts w:ascii="Calibri" w:hAnsi="Calibri" w:cs="Calibri"/>
                  <w:color w:val="000000"/>
                  <w:sz w:val="16"/>
                  <w:szCs w:val="16"/>
                  <w:rPrChange w:id="10811" w:author="Στάθης Καπ" w:date="2023-03-03T03:27:00Z">
                    <w:rPr>
                      <w:rFonts w:ascii="Calibri" w:hAnsi="Calibri" w:cs="Calibri"/>
                      <w:color w:val="000000"/>
                      <w:sz w:val="18"/>
                      <w:szCs w:val="18"/>
                    </w:rPr>
                  </w:rPrChange>
                </w:rPr>
                <w:t>0.331</w:t>
              </w:r>
            </w:ins>
          </w:p>
        </w:tc>
        <w:tc>
          <w:tcPr>
            <w:tcW w:w="589" w:type="dxa"/>
            <w:vAlign w:val="center"/>
            <w:tcPrChange w:id="10812" w:author="Στάθης Καπ" w:date="2023-03-03T06:25:00Z">
              <w:tcPr>
                <w:tcW w:w="589" w:type="dxa"/>
                <w:vAlign w:val="center"/>
              </w:tcPr>
            </w:tcPrChange>
          </w:tcPr>
          <w:p w14:paraId="10F965C9" w14:textId="62774D8B" w:rsidR="009B17D5" w:rsidRPr="00AC6F02" w:rsidRDefault="009B17D5" w:rsidP="009B17D5">
            <w:pPr>
              <w:jc w:val="center"/>
              <w:rPr>
                <w:ins w:id="10813" w:author="Στάθης Καπ" w:date="2023-03-03T03:26:00Z"/>
                <w:rFonts w:cstheme="minorHAnsi"/>
                <w:sz w:val="16"/>
                <w:szCs w:val="16"/>
              </w:rPr>
            </w:pPr>
            <w:ins w:id="10814" w:author="Στάθης Καπ" w:date="2023-03-03T06:10:00Z">
              <w:r>
                <w:rPr>
                  <w:rFonts w:ascii="Calibri" w:hAnsi="Calibri" w:cstheme="minorHAnsi"/>
                  <w:color w:val="000000"/>
                  <w:sz w:val="16"/>
                  <w:szCs w:val="16"/>
                </w:rPr>
                <w:t>10.9</w:t>
              </w:r>
            </w:ins>
          </w:p>
        </w:tc>
        <w:tc>
          <w:tcPr>
            <w:tcW w:w="463" w:type="dxa"/>
            <w:vAlign w:val="bottom"/>
            <w:tcPrChange w:id="10815" w:author="Στάθης Καπ" w:date="2023-03-03T06:25:00Z">
              <w:tcPr>
                <w:tcW w:w="463" w:type="dxa"/>
                <w:vAlign w:val="bottom"/>
              </w:tcPr>
            </w:tcPrChange>
          </w:tcPr>
          <w:p w14:paraId="4AC29A20" w14:textId="6060F8E2" w:rsidR="009B17D5" w:rsidRPr="00AC6F02" w:rsidRDefault="009B17D5" w:rsidP="009B17D5">
            <w:pPr>
              <w:jc w:val="center"/>
              <w:rPr>
                <w:ins w:id="10816" w:author="Στάθης Καπ" w:date="2023-03-03T03:26:00Z"/>
                <w:rFonts w:cstheme="minorHAnsi"/>
                <w:sz w:val="16"/>
                <w:szCs w:val="16"/>
              </w:rPr>
            </w:pPr>
            <w:ins w:id="10817" w:author="Στάθης Καπ" w:date="2023-03-03T03:27:00Z">
              <w:r w:rsidRPr="00AC6F02">
                <w:rPr>
                  <w:rFonts w:ascii="Calibri" w:hAnsi="Calibri" w:cs="Calibri"/>
                  <w:color w:val="000000"/>
                  <w:sz w:val="16"/>
                  <w:szCs w:val="16"/>
                  <w:rPrChange w:id="10818" w:author="Στάθης Καπ" w:date="2023-03-03T03:27:00Z">
                    <w:rPr>
                      <w:rFonts w:ascii="Calibri" w:hAnsi="Calibri" w:cs="Calibri"/>
                      <w:color w:val="000000"/>
                      <w:sz w:val="18"/>
                      <w:szCs w:val="18"/>
                    </w:rPr>
                  </w:rPrChange>
                </w:rPr>
                <w:t>576</w:t>
              </w:r>
            </w:ins>
          </w:p>
        </w:tc>
        <w:tc>
          <w:tcPr>
            <w:tcW w:w="541" w:type="dxa"/>
            <w:vAlign w:val="bottom"/>
            <w:tcPrChange w:id="10819" w:author="Στάθης Καπ" w:date="2023-03-03T06:25:00Z">
              <w:tcPr>
                <w:tcW w:w="541" w:type="dxa"/>
                <w:vAlign w:val="bottom"/>
              </w:tcPr>
            </w:tcPrChange>
          </w:tcPr>
          <w:p w14:paraId="269F89C1" w14:textId="39317852" w:rsidR="009B17D5" w:rsidRPr="00AC6F02" w:rsidRDefault="009B17D5" w:rsidP="009B17D5">
            <w:pPr>
              <w:jc w:val="center"/>
              <w:rPr>
                <w:ins w:id="10820" w:author="Στάθης Καπ" w:date="2023-03-03T03:26:00Z"/>
                <w:rFonts w:cstheme="minorHAnsi"/>
                <w:sz w:val="16"/>
                <w:szCs w:val="16"/>
              </w:rPr>
            </w:pPr>
            <w:ins w:id="10821" w:author="Στάθης Καπ" w:date="2023-03-03T03:27:00Z">
              <w:r w:rsidRPr="00AC6F02">
                <w:rPr>
                  <w:rFonts w:ascii="Calibri" w:hAnsi="Calibri" w:cs="Calibri"/>
                  <w:color w:val="000000"/>
                  <w:sz w:val="16"/>
                  <w:szCs w:val="16"/>
                  <w:rPrChange w:id="10822" w:author="Στάθης Καπ" w:date="2023-03-03T03:27:00Z">
                    <w:rPr>
                      <w:rFonts w:ascii="Calibri" w:hAnsi="Calibri" w:cs="Calibri"/>
                      <w:color w:val="000000"/>
                      <w:sz w:val="18"/>
                      <w:szCs w:val="18"/>
                    </w:rPr>
                  </w:rPrChange>
                </w:rPr>
                <w:t>0.262</w:t>
              </w:r>
            </w:ins>
          </w:p>
        </w:tc>
        <w:tc>
          <w:tcPr>
            <w:tcW w:w="589" w:type="dxa"/>
            <w:vAlign w:val="center"/>
            <w:tcPrChange w:id="10823" w:author="Στάθης Καπ" w:date="2023-03-03T06:25:00Z">
              <w:tcPr>
                <w:tcW w:w="589" w:type="dxa"/>
                <w:vAlign w:val="center"/>
              </w:tcPr>
            </w:tcPrChange>
          </w:tcPr>
          <w:p w14:paraId="51747991" w14:textId="1B8A2019" w:rsidR="009B17D5" w:rsidRPr="00AC6F02" w:rsidRDefault="009B17D5" w:rsidP="009B17D5">
            <w:pPr>
              <w:jc w:val="center"/>
              <w:rPr>
                <w:ins w:id="10824" w:author="Στάθης Καπ" w:date="2023-03-03T03:26:00Z"/>
                <w:rFonts w:cstheme="minorHAnsi"/>
                <w:sz w:val="16"/>
                <w:szCs w:val="16"/>
              </w:rPr>
            </w:pPr>
            <w:ins w:id="10825" w:author="Στάθης Καπ" w:date="2023-03-03T06:10:00Z">
              <w:r>
                <w:rPr>
                  <w:rFonts w:ascii="Calibri" w:hAnsi="Calibri" w:cstheme="minorHAnsi"/>
                  <w:color w:val="000000"/>
                  <w:sz w:val="16"/>
                  <w:szCs w:val="16"/>
                </w:rPr>
                <w:t>14.03</w:t>
              </w:r>
            </w:ins>
          </w:p>
        </w:tc>
      </w:tr>
      <w:tr w:rsidR="009B17D5" w14:paraId="12F4A573" w14:textId="77777777" w:rsidTr="00F03C40">
        <w:trPr>
          <w:ins w:id="10826" w:author="Στάθης Καπ" w:date="2023-03-03T03:26:00Z"/>
        </w:trPr>
        <w:tc>
          <w:tcPr>
            <w:tcW w:w="515" w:type="dxa"/>
            <w:tcBorders>
              <w:top w:val="nil"/>
              <w:bottom w:val="nil"/>
              <w:right w:val="single" w:sz="4" w:space="0" w:color="auto"/>
            </w:tcBorders>
            <w:shd w:val="clear" w:color="auto" w:fill="E7E6E6" w:themeFill="background2"/>
            <w:vAlign w:val="center"/>
            <w:tcPrChange w:id="10827" w:author="Στάθης Καπ" w:date="2023-03-03T06:25:00Z">
              <w:tcPr>
                <w:tcW w:w="515" w:type="dxa"/>
                <w:vAlign w:val="center"/>
              </w:tcPr>
            </w:tcPrChange>
          </w:tcPr>
          <w:p w14:paraId="5527D3D1" w14:textId="1303154E" w:rsidR="009B17D5" w:rsidRPr="00AC6F02" w:rsidRDefault="009B17D5" w:rsidP="009B17D5">
            <w:pPr>
              <w:jc w:val="center"/>
              <w:rPr>
                <w:ins w:id="10828" w:author="Στάθης Καπ" w:date="2023-03-03T03:26:00Z"/>
                <w:sz w:val="16"/>
                <w:szCs w:val="16"/>
              </w:rPr>
            </w:pPr>
            <w:ins w:id="10829" w:author="Στάθης Καπ" w:date="2023-03-03T03:27:00Z">
              <w:r w:rsidRPr="00AC6F02">
                <w:rPr>
                  <w:sz w:val="16"/>
                  <w:szCs w:val="16"/>
                  <w:rPrChange w:id="10830" w:author="Στάθης Καπ" w:date="2023-03-03T03:27:00Z">
                    <w:rPr>
                      <w:sz w:val="18"/>
                      <w:szCs w:val="18"/>
                    </w:rPr>
                  </w:rPrChange>
                </w:rPr>
                <w:t>pr03</w:t>
              </w:r>
            </w:ins>
          </w:p>
        </w:tc>
        <w:tc>
          <w:tcPr>
            <w:tcW w:w="560" w:type="dxa"/>
            <w:tcBorders>
              <w:left w:val="single" w:sz="4" w:space="0" w:color="auto"/>
            </w:tcBorders>
            <w:tcPrChange w:id="10831" w:author="Στάθης Καπ" w:date="2023-03-03T06:25:00Z">
              <w:tcPr>
                <w:tcW w:w="560" w:type="dxa"/>
              </w:tcPr>
            </w:tcPrChange>
          </w:tcPr>
          <w:p w14:paraId="73F5E365" w14:textId="744F8712" w:rsidR="009B17D5" w:rsidRPr="00AC6F02" w:rsidRDefault="009B17D5" w:rsidP="009B17D5">
            <w:pPr>
              <w:jc w:val="center"/>
              <w:rPr>
                <w:ins w:id="10832" w:author="Στάθης Καπ" w:date="2023-03-03T03:26:00Z"/>
                <w:rFonts w:cstheme="minorHAnsi"/>
                <w:sz w:val="16"/>
                <w:szCs w:val="16"/>
              </w:rPr>
            </w:pPr>
            <w:ins w:id="10833" w:author="Στάθης Καπ" w:date="2023-03-03T03:27:00Z">
              <w:r w:rsidRPr="00AC6F02">
                <w:rPr>
                  <w:sz w:val="16"/>
                  <w:szCs w:val="16"/>
                  <w:rPrChange w:id="10834" w:author="Στάθης Καπ" w:date="2023-03-03T03:27:00Z">
                    <w:rPr>
                      <w:sz w:val="18"/>
                      <w:szCs w:val="18"/>
                    </w:rPr>
                  </w:rPrChange>
                </w:rPr>
                <w:t>742</w:t>
              </w:r>
            </w:ins>
          </w:p>
        </w:tc>
        <w:tc>
          <w:tcPr>
            <w:tcW w:w="855" w:type="dxa"/>
            <w:tcPrChange w:id="10835" w:author="Στάθης Καπ" w:date="2023-03-03T06:25:00Z">
              <w:tcPr>
                <w:tcW w:w="855" w:type="dxa"/>
              </w:tcPr>
            </w:tcPrChange>
          </w:tcPr>
          <w:p w14:paraId="3B219E2A" w14:textId="0636F5D8" w:rsidR="009B17D5" w:rsidRPr="00AC6F02" w:rsidRDefault="009B17D5" w:rsidP="009B17D5">
            <w:pPr>
              <w:jc w:val="center"/>
              <w:rPr>
                <w:ins w:id="10836" w:author="Στάθης Καπ" w:date="2023-03-03T03:26:00Z"/>
                <w:rFonts w:cstheme="minorHAnsi"/>
                <w:sz w:val="16"/>
                <w:szCs w:val="16"/>
              </w:rPr>
            </w:pPr>
            <w:ins w:id="10837" w:author="Στάθης Καπ" w:date="2023-03-03T03:27:00Z">
              <w:r w:rsidRPr="00AC6F02">
                <w:rPr>
                  <w:sz w:val="16"/>
                  <w:szCs w:val="16"/>
                  <w:rPrChange w:id="10838" w:author="Στάθης Καπ" w:date="2023-03-03T03:27:00Z">
                    <w:rPr>
                      <w:sz w:val="18"/>
                      <w:szCs w:val="18"/>
                    </w:rPr>
                  </w:rPrChange>
                </w:rPr>
                <w:t>714</w:t>
              </w:r>
            </w:ins>
          </w:p>
        </w:tc>
        <w:tc>
          <w:tcPr>
            <w:tcW w:w="544" w:type="dxa"/>
            <w:vAlign w:val="bottom"/>
            <w:tcPrChange w:id="10839" w:author="Στάθης Καπ" w:date="2023-03-03T06:25:00Z">
              <w:tcPr>
                <w:tcW w:w="544" w:type="dxa"/>
                <w:vAlign w:val="bottom"/>
              </w:tcPr>
            </w:tcPrChange>
          </w:tcPr>
          <w:p w14:paraId="13BD907F" w14:textId="6979C6F5" w:rsidR="009B17D5" w:rsidRPr="00AC6F02" w:rsidRDefault="009B17D5" w:rsidP="009B17D5">
            <w:pPr>
              <w:jc w:val="center"/>
              <w:rPr>
                <w:ins w:id="10840" w:author="Στάθης Καπ" w:date="2023-03-03T03:26:00Z"/>
                <w:rFonts w:cstheme="minorHAnsi"/>
                <w:sz w:val="16"/>
                <w:szCs w:val="16"/>
              </w:rPr>
            </w:pPr>
            <w:ins w:id="10841" w:author="Στάθης Καπ" w:date="2023-03-03T03:27:00Z">
              <w:r w:rsidRPr="00AC6F02">
                <w:rPr>
                  <w:rFonts w:ascii="Calibri" w:hAnsi="Calibri" w:cs="Calibri"/>
                  <w:color w:val="000000"/>
                  <w:sz w:val="16"/>
                  <w:szCs w:val="16"/>
                  <w:rPrChange w:id="10842" w:author="Στάθης Καπ" w:date="2023-03-03T03:27:00Z">
                    <w:rPr>
                      <w:rFonts w:ascii="Calibri" w:hAnsi="Calibri" w:cs="Calibri"/>
                      <w:color w:val="000000"/>
                      <w:sz w:val="18"/>
                      <w:szCs w:val="18"/>
                    </w:rPr>
                  </w:rPrChange>
                </w:rPr>
                <w:t>673</w:t>
              </w:r>
            </w:ins>
          </w:p>
        </w:tc>
        <w:tc>
          <w:tcPr>
            <w:tcW w:w="621" w:type="dxa"/>
            <w:vAlign w:val="bottom"/>
            <w:tcPrChange w:id="10843" w:author="Στάθης Καπ" w:date="2023-03-03T06:25:00Z">
              <w:tcPr>
                <w:tcW w:w="621" w:type="dxa"/>
                <w:vAlign w:val="bottom"/>
              </w:tcPr>
            </w:tcPrChange>
          </w:tcPr>
          <w:p w14:paraId="6A5D0671" w14:textId="49FCCEC5" w:rsidR="009B17D5" w:rsidRPr="00AC6F02" w:rsidRDefault="009B17D5" w:rsidP="009B17D5">
            <w:pPr>
              <w:jc w:val="center"/>
              <w:rPr>
                <w:ins w:id="10844" w:author="Στάθης Καπ" w:date="2023-03-03T03:26:00Z"/>
                <w:rFonts w:cstheme="minorHAnsi"/>
                <w:sz w:val="16"/>
                <w:szCs w:val="16"/>
              </w:rPr>
            </w:pPr>
            <w:ins w:id="10845" w:author="Στάθης Καπ" w:date="2023-03-03T03:27:00Z">
              <w:r w:rsidRPr="00AC6F02">
                <w:rPr>
                  <w:rFonts w:ascii="Calibri" w:hAnsi="Calibri" w:cs="Calibri"/>
                  <w:color w:val="000000"/>
                  <w:sz w:val="16"/>
                  <w:szCs w:val="16"/>
                  <w:rPrChange w:id="10846" w:author="Στάθης Καπ" w:date="2023-03-03T03:27:00Z">
                    <w:rPr>
                      <w:rFonts w:ascii="Calibri" w:hAnsi="Calibri" w:cs="Calibri"/>
                      <w:color w:val="000000"/>
                      <w:sz w:val="18"/>
                      <w:szCs w:val="18"/>
                    </w:rPr>
                  </w:rPrChange>
                </w:rPr>
                <w:t>0.881</w:t>
              </w:r>
            </w:ins>
          </w:p>
        </w:tc>
        <w:tc>
          <w:tcPr>
            <w:tcW w:w="669" w:type="dxa"/>
            <w:vAlign w:val="center"/>
            <w:tcPrChange w:id="10847" w:author="Στάθης Καπ" w:date="2023-03-03T06:25:00Z">
              <w:tcPr>
                <w:tcW w:w="669" w:type="dxa"/>
                <w:vAlign w:val="center"/>
              </w:tcPr>
            </w:tcPrChange>
          </w:tcPr>
          <w:p w14:paraId="0DCD00A2" w14:textId="78C45A5F" w:rsidR="009B17D5" w:rsidRPr="00AC6F02" w:rsidRDefault="009B17D5" w:rsidP="009B17D5">
            <w:pPr>
              <w:jc w:val="center"/>
              <w:rPr>
                <w:ins w:id="10848" w:author="Στάθης Καπ" w:date="2023-03-03T03:26:00Z"/>
                <w:rFonts w:cstheme="minorHAnsi"/>
                <w:sz w:val="16"/>
                <w:szCs w:val="16"/>
              </w:rPr>
            </w:pPr>
            <w:ins w:id="10849" w:author="Στάθης Καπ" w:date="2023-03-03T06:09:00Z">
              <w:r>
                <w:rPr>
                  <w:rFonts w:ascii="Calibri" w:hAnsi="Calibri" w:cstheme="minorHAnsi"/>
                  <w:color w:val="000000"/>
                  <w:sz w:val="16"/>
                  <w:szCs w:val="16"/>
                </w:rPr>
                <w:t>9.3</w:t>
              </w:r>
            </w:ins>
          </w:p>
        </w:tc>
        <w:tc>
          <w:tcPr>
            <w:tcW w:w="543" w:type="dxa"/>
            <w:vAlign w:val="bottom"/>
            <w:tcPrChange w:id="10850" w:author="Στάθης Καπ" w:date="2023-03-03T06:25:00Z">
              <w:tcPr>
                <w:tcW w:w="543" w:type="dxa"/>
                <w:vAlign w:val="bottom"/>
              </w:tcPr>
            </w:tcPrChange>
          </w:tcPr>
          <w:p w14:paraId="0C9E09B1" w14:textId="306B3140" w:rsidR="009B17D5" w:rsidRPr="00AC6F02" w:rsidRDefault="009B17D5" w:rsidP="009B17D5">
            <w:pPr>
              <w:jc w:val="center"/>
              <w:rPr>
                <w:ins w:id="10851" w:author="Στάθης Καπ" w:date="2023-03-03T03:26:00Z"/>
                <w:rFonts w:cstheme="minorHAnsi"/>
                <w:sz w:val="16"/>
                <w:szCs w:val="16"/>
              </w:rPr>
            </w:pPr>
            <w:ins w:id="10852" w:author="Στάθης Καπ" w:date="2023-03-03T03:27:00Z">
              <w:r w:rsidRPr="00AC6F02">
                <w:rPr>
                  <w:rFonts w:ascii="Calibri" w:hAnsi="Calibri" w:cs="Calibri"/>
                  <w:color w:val="000000"/>
                  <w:sz w:val="16"/>
                  <w:szCs w:val="16"/>
                  <w:rPrChange w:id="10853" w:author="Στάθης Καπ" w:date="2023-03-03T03:27:00Z">
                    <w:rPr>
                      <w:rFonts w:ascii="Calibri" w:hAnsi="Calibri" w:cs="Calibri"/>
                      <w:color w:val="000000"/>
                      <w:sz w:val="18"/>
                      <w:szCs w:val="18"/>
                    </w:rPr>
                  </w:rPrChange>
                </w:rPr>
                <w:t>639</w:t>
              </w:r>
            </w:ins>
          </w:p>
        </w:tc>
        <w:tc>
          <w:tcPr>
            <w:tcW w:w="621" w:type="dxa"/>
            <w:vAlign w:val="bottom"/>
            <w:tcPrChange w:id="10854" w:author="Στάθης Καπ" w:date="2023-03-03T06:25:00Z">
              <w:tcPr>
                <w:tcW w:w="621" w:type="dxa"/>
                <w:vAlign w:val="bottom"/>
              </w:tcPr>
            </w:tcPrChange>
          </w:tcPr>
          <w:p w14:paraId="25E67FAD" w14:textId="79434FD8" w:rsidR="009B17D5" w:rsidRPr="00AC6F02" w:rsidRDefault="009B17D5" w:rsidP="009B17D5">
            <w:pPr>
              <w:jc w:val="center"/>
              <w:rPr>
                <w:ins w:id="10855" w:author="Στάθης Καπ" w:date="2023-03-03T03:26:00Z"/>
                <w:rFonts w:cstheme="minorHAnsi"/>
                <w:sz w:val="16"/>
                <w:szCs w:val="16"/>
              </w:rPr>
            </w:pPr>
            <w:ins w:id="10856" w:author="Στάθης Καπ" w:date="2023-03-03T03:27:00Z">
              <w:r w:rsidRPr="00AC6F02">
                <w:rPr>
                  <w:rFonts w:ascii="Calibri" w:hAnsi="Calibri" w:cs="Calibri"/>
                  <w:color w:val="000000"/>
                  <w:sz w:val="16"/>
                  <w:szCs w:val="16"/>
                  <w:rPrChange w:id="10857" w:author="Στάθης Καπ" w:date="2023-03-03T03:27:00Z">
                    <w:rPr>
                      <w:rFonts w:ascii="Calibri" w:hAnsi="Calibri" w:cs="Calibri"/>
                      <w:color w:val="000000"/>
                      <w:sz w:val="18"/>
                      <w:szCs w:val="18"/>
                    </w:rPr>
                  </w:rPrChange>
                </w:rPr>
                <w:t>0.518</w:t>
              </w:r>
            </w:ins>
          </w:p>
        </w:tc>
        <w:tc>
          <w:tcPr>
            <w:tcW w:w="669" w:type="dxa"/>
            <w:vAlign w:val="center"/>
            <w:tcPrChange w:id="10858" w:author="Στάθης Καπ" w:date="2023-03-03T06:25:00Z">
              <w:tcPr>
                <w:tcW w:w="669" w:type="dxa"/>
                <w:vAlign w:val="center"/>
              </w:tcPr>
            </w:tcPrChange>
          </w:tcPr>
          <w:p w14:paraId="16BCE86A" w14:textId="1E34DC27" w:rsidR="009B17D5" w:rsidRPr="00AC6F02" w:rsidRDefault="009B17D5" w:rsidP="009B17D5">
            <w:pPr>
              <w:jc w:val="center"/>
              <w:rPr>
                <w:ins w:id="10859" w:author="Στάθης Καπ" w:date="2023-03-03T03:26:00Z"/>
                <w:rFonts w:cstheme="minorHAnsi"/>
                <w:sz w:val="16"/>
                <w:szCs w:val="16"/>
              </w:rPr>
            </w:pPr>
            <w:ins w:id="10860" w:author="Στάθης Καπ" w:date="2023-03-03T06:09:00Z">
              <w:r>
                <w:rPr>
                  <w:rFonts w:ascii="Calibri" w:hAnsi="Calibri" w:cstheme="minorHAnsi"/>
                  <w:color w:val="000000"/>
                  <w:sz w:val="16"/>
                  <w:szCs w:val="16"/>
                </w:rPr>
                <w:t>5.05</w:t>
              </w:r>
            </w:ins>
          </w:p>
        </w:tc>
        <w:tc>
          <w:tcPr>
            <w:tcW w:w="508" w:type="dxa"/>
            <w:vAlign w:val="bottom"/>
            <w:tcPrChange w:id="10861" w:author="Στάθης Καπ" w:date="2023-03-03T06:25:00Z">
              <w:tcPr>
                <w:tcW w:w="508" w:type="dxa"/>
                <w:vAlign w:val="bottom"/>
              </w:tcPr>
            </w:tcPrChange>
          </w:tcPr>
          <w:p w14:paraId="682CF8CE" w14:textId="0CADFD3C" w:rsidR="009B17D5" w:rsidRPr="00AC6F02" w:rsidRDefault="009B17D5" w:rsidP="009B17D5">
            <w:pPr>
              <w:jc w:val="center"/>
              <w:rPr>
                <w:ins w:id="10862" w:author="Στάθης Καπ" w:date="2023-03-03T03:26:00Z"/>
                <w:rFonts w:cstheme="minorHAnsi"/>
                <w:sz w:val="16"/>
                <w:szCs w:val="16"/>
              </w:rPr>
            </w:pPr>
            <w:ins w:id="10863" w:author="Στάθης Καπ" w:date="2023-03-03T03:27:00Z">
              <w:r w:rsidRPr="00AC6F02">
                <w:rPr>
                  <w:rFonts w:ascii="Calibri" w:hAnsi="Calibri" w:cs="Calibri"/>
                  <w:color w:val="000000"/>
                  <w:sz w:val="16"/>
                  <w:szCs w:val="16"/>
                  <w:rPrChange w:id="10864" w:author="Στάθης Καπ" w:date="2023-03-03T03:27:00Z">
                    <w:rPr>
                      <w:rFonts w:ascii="Calibri" w:hAnsi="Calibri" w:cs="Calibri"/>
                      <w:color w:val="000000"/>
                      <w:sz w:val="18"/>
                      <w:szCs w:val="18"/>
                    </w:rPr>
                  </w:rPrChange>
                </w:rPr>
                <w:t>663</w:t>
              </w:r>
            </w:ins>
          </w:p>
        </w:tc>
        <w:tc>
          <w:tcPr>
            <w:tcW w:w="541" w:type="dxa"/>
            <w:vAlign w:val="bottom"/>
            <w:tcPrChange w:id="10865" w:author="Στάθης Καπ" w:date="2023-03-03T06:25:00Z">
              <w:tcPr>
                <w:tcW w:w="541" w:type="dxa"/>
                <w:vAlign w:val="bottom"/>
              </w:tcPr>
            </w:tcPrChange>
          </w:tcPr>
          <w:p w14:paraId="2051EFEC" w14:textId="56EDD23A" w:rsidR="009B17D5" w:rsidRPr="00AC6F02" w:rsidRDefault="009B17D5" w:rsidP="009B17D5">
            <w:pPr>
              <w:jc w:val="center"/>
              <w:rPr>
                <w:ins w:id="10866" w:author="Στάθης Καπ" w:date="2023-03-03T03:26:00Z"/>
                <w:rFonts w:cstheme="minorHAnsi"/>
                <w:sz w:val="16"/>
                <w:szCs w:val="16"/>
              </w:rPr>
            </w:pPr>
            <w:ins w:id="10867" w:author="Στάθης Καπ" w:date="2023-03-03T03:27:00Z">
              <w:r w:rsidRPr="00AC6F02">
                <w:rPr>
                  <w:rFonts w:ascii="Calibri" w:hAnsi="Calibri" w:cs="Calibri"/>
                  <w:color w:val="000000"/>
                  <w:sz w:val="16"/>
                  <w:szCs w:val="16"/>
                  <w:rPrChange w:id="10868" w:author="Στάθης Καπ" w:date="2023-03-03T03:27:00Z">
                    <w:rPr>
                      <w:rFonts w:ascii="Calibri" w:hAnsi="Calibri" w:cs="Calibri"/>
                      <w:color w:val="000000"/>
                      <w:sz w:val="18"/>
                      <w:szCs w:val="18"/>
                    </w:rPr>
                  </w:rPrChange>
                </w:rPr>
                <w:t>0.567</w:t>
              </w:r>
            </w:ins>
          </w:p>
        </w:tc>
        <w:tc>
          <w:tcPr>
            <w:tcW w:w="589" w:type="dxa"/>
            <w:vAlign w:val="center"/>
            <w:tcPrChange w:id="10869" w:author="Στάθης Καπ" w:date="2023-03-03T06:25:00Z">
              <w:tcPr>
                <w:tcW w:w="589" w:type="dxa"/>
                <w:vAlign w:val="center"/>
              </w:tcPr>
            </w:tcPrChange>
          </w:tcPr>
          <w:p w14:paraId="026DF898" w14:textId="15E6A5A7" w:rsidR="009B17D5" w:rsidRPr="00AC6F02" w:rsidRDefault="009B17D5" w:rsidP="009B17D5">
            <w:pPr>
              <w:jc w:val="center"/>
              <w:rPr>
                <w:ins w:id="10870" w:author="Στάθης Καπ" w:date="2023-03-03T03:26:00Z"/>
                <w:rFonts w:cstheme="minorHAnsi"/>
                <w:sz w:val="16"/>
                <w:szCs w:val="16"/>
              </w:rPr>
            </w:pPr>
            <w:ins w:id="10871" w:author="Στάθης Καπ" w:date="2023-03-03T06:10:00Z">
              <w:r>
                <w:rPr>
                  <w:rFonts w:ascii="Calibri" w:hAnsi="Calibri" w:cstheme="minorHAnsi"/>
                  <w:color w:val="000000"/>
                  <w:sz w:val="16"/>
                  <w:szCs w:val="16"/>
                </w:rPr>
                <w:t>1.49</w:t>
              </w:r>
            </w:ins>
          </w:p>
        </w:tc>
        <w:tc>
          <w:tcPr>
            <w:tcW w:w="463" w:type="dxa"/>
            <w:vAlign w:val="bottom"/>
            <w:tcPrChange w:id="10872" w:author="Στάθης Καπ" w:date="2023-03-03T06:25:00Z">
              <w:tcPr>
                <w:tcW w:w="463" w:type="dxa"/>
                <w:vAlign w:val="bottom"/>
              </w:tcPr>
            </w:tcPrChange>
          </w:tcPr>
          <w:p w14:paraId="4FE69A1D" w14:textId="2AE8F649" w:rsidR="009B17D5" w:rsidRPr="00AC6F02" w:rsidRDefault="009B17D5" w:rsidP="009B17D5">
            <w:pPr>
              <w:jc w:val="center"/>
              <w:rPr>
                <w:ins w:id="10873" w:author="Στάθης Καπ" w:date="2023-03-03T03:26:00Z"/>
                <w:rFonts w:cstheme="minorHAnsi"/>
                <w:sz w:val="16"/>
                <w:szCs w:val="16"/>
              </w:rPr>
            </w:pPr>
            <w:ins w:id="10874" w:author="Στάθης Καπ" w:date="2023-03-03T03:27:00Z">
              <w:r w:rsidRPr="00AC6F02">
                <w:rPr>
                  <w:rFonts w:ascii="Calibri" w:hAnsi="Calibri" w:cs="Calibri"/>
                  <w:color w:val="000000"/>
                  <w:sz w:val="16"/>
                  <w:szCs w:val="16"/>
                  <w:rPrChange w:id="10875" w:author="Στάθης Καπ" w:date="2023-03-03T03:27:00Z">
                    <w:rPr>
                      <w:rFonts w:ascii="Calibri" w:hAnsi="Calibri" w:cs="Calibri"/>
                      <w:color w:val="000000"/>
                      <w:sz w:val="18"/>
                      <w:szCs w:val="18"/>
                    </w:rPr>
                  </w:rPrChange>
                </w:rPr>
                <w:t>600</w:t>
              </w:r>
            </w:ins>
          </w:p>
        </w:tc>
        <w:tc>
          <w:tcPr>
            <w:tcW w:w="541" w:type="dxa"/>
            <w:vAlign w:val="bottom"/>
            <w:tcPrChange w:id="10876" w:author="Στάθης Καπ" w:date="2023-03-03T06:25:00Z">
              <w:tcPr>
                <w:tcW w:w="541" w:type="dxa"/>
                <w:vAlign w:val="bottom"/>
              </w:tcPr>
            </w:tcPrChange>
          </w:tcPr>
          <w:p w14:paraId="5CB31B89" w14:textId="33B51DEC" w:rsidR="009B17D5" w:rsidRPr="00AC6F02" w:rsidRDefault="009B17D5" w:rsidP="009B17D5">
            <w:pPr>
              <w:jc w:val="center"/>
              <w:rPr>
                <w:ins w:id="10877" w:author="Στάθης Καπ" w:date="2023-03-03T03:26:00Z"/>
                <w:rFonts w:cstheme="minorHAnsi"/>
                <w:sz w:val="16"/>
                <w:szCs w:val="16"/>
              </w:rPr>
            </w:pPr>
            <w:ins w:id="10878" w:author="Στάθης Καπ" w:date="2023-03-03T03:27:00Z">
              <w:r w:rsidRPr="00AC6F02">
                <w:rPr>
                  <w:rFonts w:ascii="Calibri" w:hAnsi="Calibri" w:cs="Calibri"/>
                  <w:color w:val="000000"/>
                  <w:sz w:val="16"/>
                  <w:szCs w:val="16"/>
                  <w:rPrChange w:id="10879" w:author="Στάθης Καπ" w:date="2023-03-03T03:27:00Z">
                    <w:rPr>
                      <w:rFonts w:ascii="Calibri" w:hAnsi="Calibri" w:cs="Calibri"/>
                      <w:color w:val="000000"/>
                      <w:sz w:val="18"/>
                      <w:szCs w:val="18"/>
                    </w:rPr>
                  </w:rPrChange>
                </w:rPr>
                <w:t>0.337</w:t>
              </w:r>
            </w:ins>
          </w:p>
        </w:tc>
        <w:tc>
          <w:tcPr>
            <w:tcW w:w="589" w:type="dxa"/>
            <w:vAlign w:val="center"/>
            <w:tcPrChange w:id="10880" w:author="Στάθης Καπ" w:date="2023-03-03T06:25:00Z">
              <w:tcPr>
                <w:tcW w:w="589" w:type="dxa"/>
                <w:vAlign w:val="center"/>
              </w:tcPr>
            </w:tcPrChange>
          </w:tcPr>
          <w:p w14:paraId="5E342ECF" w14:textId="1CFE21EC" w:rsidR="009B17D5" w:rsidRPr="00AC6F02" w:rsidRDefault="009B17D5" w:rsidP="009B17D5">
            <w:pPr>
              <w:jc w:val="center"/>
              <w:rPr>
                <w:ins w:id="10881" w:author="Στάθης Καπ" w:date="2023-03-03T03:26:00Z"/>
                <w:rFonts w:cstheme="minorHAnsi"/>
                <w:sz w:val="16"/>
                <w:szCs w:val="16"/>
              </w:rPr>
            </w:pPr>
            <w:ins w:id="10882" w:author="Στάθης Καπ" w:date="2023-03-03T06:10:00Z">
              <w:r>
                <w:rPr>
                  <w:rFonts w:ascii="Calibri" w:hAnsi="Calibri" w:cstheme="minorHAnsi"/>
                  <w:color w:val="000000"/>
                  <w:sz w:val="16"/>
                  <w:szCs w:val="16"/>
                </w:rPr>
                <w:t>10.85</w:t>
              </w:r>
            </w:ins>
          </w:p>
        </w:tc>
      </w:tr>
      <w:tr w:rsidR="009B17D5" w14:paraId="0BF9BA35" w14:textId="77777777" w:rsidTr="00F03C40">
        <w:trPr>
          <w:ins w:id="10883" w:author="Στάθης Καπ" w:date="2023-03-03T03:26:00Z"/>
        </w:trPr>
        <w:tc>
          <w:tcPr>
            <w:tcW w:w="515" w:type="dxa"/>
            <w:tcBorders>
              <w:top w:val="nil"/>
              <w:bottom w:val="nil"/>
              <w:right w:val="single" w:sz="4" w:space="0" w:color="auto"/>
            </w:tcBorders>
            <w:shd w:val="clear" w:color="auto" w:fill="E7E6E6" w:themeFill="background2"/>
            <w:vAlign w:val="center"/>
            <w:tcPrChange w:id="10884" w:author="Στάθης Καπ" w:date="2023-03-03T06:25:00Z">
              <w:tcPr>
                <w:tcW w:w="515" w:type="dxa"/>
                <w:vAlign w:val="center"/>
              </w:tcPr>
            </w:tcPrChange>
          </w:tcPr>
          <w:p w14:paraId="4E7BF5FB" w14:textId="7620EC90" w:rsidR="009B17D5" w:rsidRPr="00AC6F02" w:rsidRDefault="009B17D5" w:rsidP="009B17D5">
            <w:pPr>
              <w:jc w:val="center"/>
              <w:rPr>
                <w:ins w:id="10885" w:author="Στάθης Καπ" w:date="2023-03-03T03:26:00Z"/>
                <w:sz w:val="16"/>
                <w:szCs w:val="16"/>
              </w:rPr>
            </w:pPr>
            <w:ins w:id="10886" w:author="Στάθης Καπ" w:date="2023-03-03T03:27:00Z">
              <w:r w:rsidRPr="00AC6F02">
                <w:rPr>
                  <w:sz w:val="16"/>
                  <w:szCs w:val="16"/>
                  <w:rPrChange w:id="10887" w:author="Στάθης Καπ" w:date="2023-03-03T03:27:00Z">
                    <w:rPr>
                      <w:sz w:val="18"/>
                      <w:szCs w:val="18"/>
                    </w:rPr>
                  </w:rPrChange>
                </w:rPr>
                <w:t>pr04</w:t>
              </w:r>
            </w:ins>
          </w:p>
        </w:tc>
        <w:tc>
          <w:tcPr>
            <w:tcW w:w="560" w:type="dxa"/>
            <w:tcBorders>
              <w:left w:val="single" w:sz="4" w:space="0" w:color="auto"/>
            </w:tcBorders>
            <w:tcPrChange w:id="10888" w:author="Στάθης Καπ" w:date="2023-03-03T06:25:00Z">
              <w:tcPr>
                <w:tcW w:w="560" w:type="dxa"/>
              </w:tcPr>
            </w:tcPrChange>
          </w:tcPr>
          <w:p w14:paraId="049889C9" w14:textId="3BA0BF8F" w:rsidR="009B17D5" w:rsidRPr="00AC6F02" w:rsidRDefault="009B17D5" w:rsidP="009B17D5">
            <w:pPr>
              <w:jc w:val="center"/>
              <w:rPr>
                <w:ins w:id="10889" w:author="Στάθης Καπ" w:date="2023-03-03T03:26:00Z"/>
                <w:rFonts w:cstheme="minorHAnsi"/>
                <w:sz w:val="16"/>
                <w:szCs w:val="16"/>
              </w:rPr>
            </w:pPr>
            <w:ins w:id="10890" w:author="Στάθης Καπ" w:date="2023-03-03T03:27:00Z">
              <w:r w:rsidRPr="00AC6F02">
                <w:rPr>
                  <w:sz w:val="16"/>
                  <w:szCs w:val="16"/>
                  <w:rPrChange w:id="10891" w:author="Στάθης Καπ" w:date="2023-03-03T03:27:00Z">
                    <w:rPr>
                      <w:sz w:val="18"/>
                      <w:szCs w:val="18"/>
                    </w:rPr>
                  </w:rPrChange>
                </w:rPr>
                <w:t>926</w:t>
              </w:r>
            </w:ins>
          </w:p>
        </w:tc>
        <w:tc>
          <w:tcPr>
            <w:tcW w:w="855" w:type="dxa"/>
            <w:tcPrChange w:id="10892" w:author="Στάθης Καπ" w:date="2023-03-03T06:25:00Z">
              <w:tcPr>
                <w:tcW w:w="855" w:type="dxa"/>
              </w:tcPr>
            </w:tcPrChange>
          </w:tcPr>
          <w:p w14:paraId="6AEA9133" w14:textId="0B9B81FB" w:rsidR="009B17D5" w:rsidRPr="00AC6F02" w:rsidRDefault="009B17D5" w:rsidP="009B17D5">
            <w:pPr>
              <w:jc w:val="center"/>
              <w:rPr>
                <w:ins w:id="10893" w:author="Στάθης Καπ" w:date="2023-03-03T03:26:00Z"/>
                <w:rFonts w:cstheme="minorHAnsi"/>
                <w:sz w:val="16"/>
                <w:szCs w:val="16"/>
              </w:rPr>
            </w:pPr>
            <w:ins w:id="10894" w:author="Στάθης Καπ" w:date="2023-03-03T03:27:00Z">
              <w:r w:rsidRPr="00AC6F02">
                <w:rPr>
                  <w:sz w:val="16"/>
                  <w:szCs w:val="16"/>
                  <w:rPrChange w:id="10895" w:author="Στάθης Καπ" w:date="2023-03-03T03:27:00Z">
                    <w:rPr>
                      <w:sz w:val="18"/>
                      <w:szCs w:val="18"/>
                    </w:rPr>
                  </w:rPrChange>
                </w:rPr>
                <w:t>863</w:t>
              </w:r>
            </w:ins>
          </w:p>
        </w:tc>
        <w:tc>
          <w:tcPr>
            <w:tcW w:w="544" w:type="dxa"/>
            <w:vAlign w:val="bottom"/>
            <w:tcPrChange w:id="10896" w:author="Στάθης Καπ" w:date="2023-03-03T06:25:00Z">
              <w:tcPr>
                <w:tcW w:w="544" w:type="dxa"/>
                <w:vAlign w:val="bottom"/>
              </w:tcPr>
            </w:tcPrChange>
          </w:tcPr>
          <w:p w14:paraId="43D13FAC" w14:textId="20EFC38F" w:rsidR="009B17D5" w:rsidRPr="00AC6F02" w:rsidRDefault="009B17D5" w:rsidP="009B17D5">
            <w:pPr>
              <w:jc w:val="center"/>
              <w:rPr>
                <w:ins w:id="10897" w:author="Στάθης Καπ" w:date="2023-03-03T03:26:00Z"/>
                <w:rFonts w:cstheme="minorHAnsi"/>
                <w:sz w:val="16"/>
                <w:szCs w:val="16"/>
              </w:rPr>
            </w:pPr>
            <w:ins w:id="10898" w:author="Στάθης Καπ" w:date="2023-03-03T03:27:00Z">
              <w:r w:rsidRPr="00AC6F02">
                <w:rPr>
                  <w:rFonts w:ascii="Calibri" w:hAnsi="Calibri" w:cs="Calibri"/>
                  <w:color w:val="000000"/>
                  <w:sz w:val="16"/>
                  <w:szCs w:val="16"/>
                  <w:rPrChange w:id="10899" w:author="Στάθης Καπ" w:date="2023-03-03T03:27:00Z">
                    <w:rPr>
                      <w:rFonts w:ascii="Calibri" w:hAnsi="Calibri" w:cs="Calibri"/>
                      <w:color w:val="000000"/>
                      <w:sz w:val="18"/>
                      <w:szCs w:val="18"/>
                    </w:rPr>
                  </w:rPrChange>
                </w:rPr>
                <w:t>799</w:t>
              </w:r>
            </w:ins>
          </w:p>
        </w:tc>
        <w:tc>
          <w:tcPr>
            <w:tcW w:w="621" w:type="dxa"/>
            <w:vAlign w:val="bottom"/>
            <w:tcPrChange w:id="10900" w:author="Στάθης Καπ" w:date="2023-03-03T06:25:00Z">
              <w:tcPr>
                <w:tcW w:w="621" w:type="dxa"/>
                <w:vAlign w:val="bottom"/>
              </w:tcPr>
            </w:tcPrChange>
          </w:tcPr>
          <w:p w14:paraId="4D8483EC" w14:textId="636F6177" w:rsidR="009B17D5" w:rsidRPr="00AC6F02" w:rsidRDefault="009B17D5" w:rsidP="009B17D5">
            <w:pPr>
              <w:jc w:val="center"/>
              <w:rPr>
                <w:ins w:id="10901" w:author="Στάθης Καπ" w:date="2023-03-03T03:26:00Z"/>
                <w:rFonts w:cstheme="minorHAnsi"/>
                <w:sz w:val="16"/>
                <w:szCs w:val="16"/>
              </w:rPr>
            </w:pPr>
            <w:ins w:id="10902" w:author="Στάθης Καπ" w:date="2023-03-03T03:27:00Z">
              <w:r w:rsidRPr="00AC6F02">
                <w:rPr>
                  <w:rFonts w:ascii="Calibri" w:hAnsi="Calibri" w:cs="Calibri"/>
                  <w:color w:val="000000"/>
                  <w:sz w:val="16"/>
                  <w:szCs w:val="16"/>
                  <w:rPrChange w:id="10903" w:author="Στάθης Καπ" w:date="2023-03-03T03:27:00Z">
                    <w:rPr>
                      <w:rFonts w:ascii="Calibri" w:hAnsi="Calibri" w:cs="Calibri"/>
                      <w:color w:val="000000"/>
                      <w:sz w:val="18"/>
                      <w:szCs w:val="18"/>
                    </w:rPr>
                  </w:rPrChange>
                </w:rPr>
                <w:t>1.108</w:t>
              </w:r>
            </w:ins>
          </w:p>
        </w:tc>
        <w:tc>
          <w:tcPr>
            <w:tcW w:w="669" w:type="dxa"/>
            <w:vAlign w:val="center"/>
            <w:tcPrChange w:id="10904" w:author="Στάθης Καπ" w:date="2023-03-03T06:25:00Z">
              <w:tcPr>
                <w:tcW w:w="669" w:type="dxa"/>
                <w:vAlign w:val="center"/>
              </w:tcPr>
            </w:tcPrChange>
          </w:tcPr>
          <w:p w14:paraId="6FC5D7C9" w14:textId="1FCBE846" w:rsidR="009B17D5" w:rsidRPr="00AC6F02" w:rsidRDefault="009B17D5" w:rsidP="009B17D5">
            <w:pPr>
              <w:jc w:val="center"/>
              <w:rPr>
                <w:ins w:id="10905" w:author="Στάθης Καπ" w:date="2023-03-03T03:26:00Z"/>
                <w:rFonts w:cstheme="minorHAnsi"/>
                <w:sz w:val="16"/>
                <w:szCs w:val="16"/>
              </w:rPr>
            </w:pPr>
            <w:ins w:id="10906" w:author="Στάθης Καπ" w:date="2023-03-03T06:09:00Z">
              <w:r>
                <w:rPr>
                  <w:rFonts w:ascii="Calibri" w:hAnsi="Calibri" w:cstheme="minorHAnsi"/>
                  <w:color w:val="000000"/>
                  <w:sz w:val="16"/>
                  <w:szCs w:val="16"/>
                </w:rPr>
                <w:t>13.71</w:t>
              </w:r>
            </w:ins>
          </w:p>
        </w:tc>
        <w:tc>
          <w:tcPr>
            <w:tcW w:w="543" w:type="dxa"/>
            <w:vAlign w:val="bottom"/>
            <w:tcPrChange w:id="10907" w:author="Στάθης Καπ" w:date="2023-03-03T06:25:00Z">
              <w:tcPr>
                <w:tcW w:w="543" w:type="dxa"/>
                <w:vAlign w:val="bottom"/>
              </w:tcPr>
            </w:tcPrChange>
          </w:tcPr>
          <w:p w14:paraId="13F43F2C" w14:textId="33EDEA48" w:rsidR="009B17D5" w:rsidRPr="00AC6F02" w:rsidRDefault="009B17D5" w:rsidP="009B17D5">
            <w:pPr>
              <w:jc w:val="center"/>
              <w:rPr>
                <w:ins w:id="10908" w:author="Στάθης Καπ" w:date="2023-03-03T03:26:00Z"/>
                <w:rFonts w:cstheme="minorHAnsi"/>
                <w:sz w:val="16"/>
                <w:szCs w:val="16"/>
              </w:rPr>
            </w:pPr>
            <w:ins w:id="10909" w:author="Στάθης Καπ" w:date="2023-03-03T03:27:00Z">
              <w:r w:rsidRPr="00AC6F02">
                <w:rPr>
                  <w:rFonts w:ascii="Calibri" w:hAnsi="Calibri" w:cs="Calibri"/>
                  <w:color w:val="000000"/>
                  <w:sz w:val="16"/>
                  <w:szCs w:val="16"/>
                  <w:rPrChange w:id="10910" w:author="Στάθης Καπ" w:date="2023-03-03T03:27:00Z">
                    <w:rPr>
                      <w:rFonts w:ascii="Calibri" w:hAnsi="Calibri" w:cs="Calibri"/>
                      <w:color w:val="000000"/>
                      <w:sz w:val="18"/>
                      <w:szCs w:val="18"/>
                    </w:rPr>
                  </w:rPrChange>
                </w:rPr>
                <w:t>790</w:t>
              </w:r>
            </w:ins>
          </w:p>
        </w:tc>
        <w:tc>
          <w:tcPr>
            <w:tcW w:w="621" w:type="dxa"/>
            <w:vAlign w:val="bottom"/>
            <w:tcPrChange w:id="10911" w:author="Στάθης Καπ" w:date="2023-03-03T06:25:00Z">
              <w:tcPr>
                <w:tcW w:w="621" w:type="dxa"/>
                <w:vAlign w:val="bottom"/>
              </w:tcPr>
            </w:tcPrChange>
          </w:tcPr>
          <w:p w14:paraId="1C2825EC" w14:textId="77A68C81" w:rsidR="009B17D5" w:rsidRPr="00AC6F02" w:rsidRDefault="009B17D5" w:rsidP="009B17D5">
            <w:pPr>
              <w:jc w:val="center"/>
              <w:rPr>
                <w:ins w:id="10912" w:author="Στάθης Καπ" w:date="2023-03-03T03:26:00Z"/>
                <w:rFonts w:cstheme="minorHAnsi"/>
                <w:sz w:val="16"/>
                <w:szCs w:val="16"/>
              </w:rPr>
            </w:pPr>
            <w:ins w:id="10913" w:author="Στάθης Καπ" w:date="2023-03-03T03:27:00Z">
              <w:r w:rsidRPr="00AC6F02">
                <w:rPr>
                  <w:rFonts w:ascii="Calibri" w:hAnsi="Calibri" w:cs="Calibri"/>
                  <w:color w:val="000000"/>
                  <w:sz w:val="16"/>
                  <w:szCs w:val="16"/>
                  <w:rPrChange w:id="10914" w:author="Στάθης Καπ" w:date="2023-03-03T03:27:00Z">
                    <w:rPr>
                      <w:rFonts w:ascii="Calibri" w:hAnsi="Calibri" w:cs="Calibri"/>
                      <w:color w:val="000000"/>
                      <w:sz w:val="18"/>
                      <w:szCs w:val="18"/>
                    </w:rPr>
                  </w:rPrChange>
                </w:rPr>
                <w:t>0.91</w:t>
              </w:r>
            </w:ins>
          </w:p>
        </w:tc>
        <w:tc>
          <w:tcPr>
            <w:tcW w:w="669" w:type="dxa"/>
            <w:vAlign w:val="center"/>
            <w:tcPrChange w:id="10915" w:author="Στάθης Καπ" w:date="2023-03-03T06:25:00Z">
              <w:tcPr>
                <w:tcW w:w="669" w:type="dxa"/>
                <w:vAlign w:val="center"/>
              </w:tcPr>
            </w:tcPrChange>
          </w:tcPr>
          <w:p w14:paraId="4B438548" w14:textId="6CEE9636" w:rsidR="009B17D5" w:rsidRPr="00AC6F02" w:rsidRDefault="009B17D5" w:rsidP="009B17D5">
            <w:pPr>
              <w:jc w:val="center"/>
              <w:rPr>
                <w:ins w:id="10916" w:author="Στάθης Καπ" w:date="2023-03-03T03:26:00Z"/>
                <w:rFonts w:cstheme="minorHAnsi"/>
                <w:sz w:val="16"/>
                <w:szCs w:val="16"/>
              </w:rPr>
            </w:pPr>
            <w:ins w:id="10917" w:author="Στάθης Καπ" w:date="2023-03-03T06:09:00Z">
              <w:r>
                <w:rPr>
                  <w:rFonts w:ascii="Calibri" w:hAnsi="Calibri" w:cstheme="minorHAnsi"/>
                  <w:color w:val="000000"/>
                  <w:sz w:val="16"/>
                  <w:szCs w:val="16"/>
                </w:rPr>
                <w:t>1.13</w:t>
              </w:r>
            </w:ins>
          </w:p>
        </w:tc>
        <w:tc>
          <w:tcPr>
            <w:tcW w:w="508" w:type="dxa"/>
            <w:vAlign w:val="bottom"/>
            <w:tcPrChange w:id="10918" w:author="Στάθης Καπ" w:date="2023-03-03T06:25:00Z">
              <w:tcPr>
                <w:tcW w:w="508" w:type="dxa"/>
                <w:vAlign w:val="bottom"/>
              </w:tcPr>
            </w:tcPrChange>
          </w:tcPr>
          <w:p w14:paraId="785CFDFC" w14:textId="19D4B5A8" w:rsidR="009B17D5" w:rsidRPr="00AC6F02" w:rsidRDefault="009B17D5" w:rsidP="009B17D5">
            <w:pPr>
              <w:jc w:val="center"/>
              <w:rPr>
                <w:ins w:id="10919" w:author="Στάθης Καπ" w:date="2023-03-03T03:26:00Z"/>
                <w:rFonts w:cstheme="minorHAnsi"/>
                <w:sz w:val="16"/>
                <w:szCs w:val="16"/>
              </w:rPr>
            </w:pPr>
            <w:ins w:id="10920" w:author="Στάθης Καπ" w:date="2023-03-03T03:27:00Z">
              <w:r w:rsidRPr="00AC6F02">
                <w:rPr>
                  <w:rFonts w:ascii="Calibri" w:hAnsi="Calibri" w:cs="Calibri"/>
                  <w:color w:val="000000"/>
                  <w:sz w:val="16"/>
                  <w:szCs w:val="16"/>
                  <w:rPrChange w:id="10921" w:author="Στάθης Καπ" w:date="2023-03-03T03:27:00Z">
                    <w:rPr>
                      <w:rFonts w:ascii="Calibri" w:hAnsi="Calibri" w:cs="Calibri"/>
                      <w:color w:val="000000"/>
                      <w:sz w:val="18"/>
                      <w:szCs w:val="18"/>
                    </w:rPr>
                  </w:rPrChange>
                </w:rPr>
                <w:t>807</w:t>
              </w:r>
            </w:ins>
          </w:p>
        </w:tc>
        <w:tc>
          <w:tcPr>
            <w:tcW w:w="541" w:type="dxa"/>
            <w:vAlign w:val="bottom"/>
            <w:tcPrChange w:id="10922" w:author="Στάθης Καπ" w:date="2023-03-03T06:25:00Z">
              <w:tcPr>
                <w:tcW w:w="541" w:type="dxa"/>
                <w:vAlign w:val="bottom"/>
              </w:tcPr>
            </w:tcPrChange>
          </w:tcPr>
          <w:p w14:paraId="22889CCB" w14:textId="76E7C5D0" w:rsidR="009B17D5" w:rsidRPr="00AC6F02" w:rsidRDefault="009B17D5" w:rsidP="009B17D5">
            <w:pPr>
              <w:jc w:val="center"/>
              <w:rPr>
                <w:ins w:id="10923" w:author="Στάθης Καπ" w:date="2023-03-03T03:26:00Z"/>
                <w:rFonts w:cstheme="minorHAnsi"/>
                <w:sz w:val="16"/>
                <w:szCs w:val="16"/>
              </w:rPr>
            </w:pPr>
            <w:ins w:id="10924" w:author="Στάθης Καπ" w:date="2023-03-03T03:27:00Z">
              <w:r w:rsidRPr="00AC6F02">
                <w:rPr>
                  <w:rFonts w:ascii="Calibri" w:hAnsi="Calibri" w:cs="Calibri"/>
                  <w:color w:val="000000"/>
                  <w:sz w:val="16"/>
                  <w:szCs w:val="16"/>
                  <w:rPrChange w:id="10925" w:author="Στάθης Καπ" w:date="2023-03-03T03:27:00Z">
                    <w:rPr>
                      <w:rFonts w:ascii="Calibri" w:hAnsi="Calibri" w:cs="Calibri"/>
                      <w:color w:val="000000"/>
                      <w:sz w:val="18"/>
                      <w:szCs w:val="18"/>
                    </w:rPr>
                  </w:rPrChange>
                </w:rPr>
                <w:t>0.596</w:t>
              </w:r>
            </w:ins>
          </w:p>
        </w:tc>
        <w:tc>
          <w:tcPr>
            <w:tcW w:w="589" w:type="dxa"/>
            <w:vAlign w:val="center"/>
            <w:tcPrChange w:id="10926" w:author="Στάθης Καπ" w:date="2023-03-03T06:25:00Z">
              <w:tcPr>
                <w:tcW w:w="589" w:type="dxa"/>
                <w:vAlign w:val="center"/>
              </w:tcPr>
            </w:tcPrChange>
          </w:tcPr>
          <w:p w14:paraId="6DF3CF1E" w14:textId="4C6DB2DC" w:rsidR="009B17D5" w:rsidRPr="00AC6F02" w:rsidRDefault="009B17D5" w:rsidP="009B17D5">
            <w:pPr>
              <w:jc w:val="center"/>
              <w:rPr>
                <w:ins w:id="10927" w:author="Στάθης Καπ" w:date="2023-03-03T03:26:00Z"/>
                <w:rFonts w:cstheme="minorHAnsi"/>
                <w:sz w:val="16"/>
                <w:szCs w:val="16"/>
              </w:rPr>
            </w:pPr>
            <w:ins w:id="10928" w:author="Στάθης Καπ" w:date="2023-03-03T06:10:00Z">
              <w:r>
                <w:rPr>
                  <w:rFonts w:ascii="Calibri" w:hAnsi="Calibri" w:cstheme="minorHAnsi"/>
                  <w:color w:val="000000"/>
                  <w:sz w:val="16"/>
                  <w:szCs w:val="16"/>
                </w:rPr>
                <w:t>-1</w:t>
              </w:r>
            </w:ins>
          </w:p>
        </w:tc>
        <w:tc>
          <w:tcPr>
            <w:tcW w:w="463" w:type="dxa"/>
            <w:vAlign w:val="bottom"/>
            <w:tcPrChange w:id="10929" w:author="Στάθης Καπ" w:date="2023-03-03T06:25:00Z">
              <w:tcPr>
                <w:tcW w:w="463" w:type="dxa"/>
                <w:vAlign w:val="bottom"/>
              </w:tcPr>
            </w:tcPrChange>
          </w:tcPr>
          <w:p w14:paraId="3D5D94A8" w14:textId="7C1C5BB5" w:rsidR="009B17D5" w:rsidRPr="00AC6F02" w:rsidRDefault="009B17D5" w:rsidP="009B17D5">
            <w:pPr>
              <w:jc w:val="center"/>
              <w:rPr>
                <w:ins w:id="10930" w:author="Στάθης Καπ" w:date="2023-03-03T03:26:00Z"/>
                <w:rFonts w:cstheme="minorHAnsi"/>
                <w:sz w:val="16"/>
                <w:szCs w:val="16"/>
              </w:rPr>
            </w:pPr>
            <w:ins w:id="10931" w:author="Στάθης Καπ" w:date="2023-03-03T03:27:00Z">
              <w:r w:rsidRPr="00AC6F02">
                <w:rPr>
                  <w:rFonts w:ascii="Calibri" w:hAnsi="Calibri" w:cs="Calibri"/>
                  <w:color w:val="000000"/>
                  <w:sz w:val="16"/>
                  <w:szCs w:val="16"/>
                  <w:rPrChange w:id="10932" w:author="Στάθης Καπ" w:date="2023-03-03T03:27:00Z">
                    <w:rPr>
                      <w:rFonts w:ascii="Calibri" w:hAnsi="Calibri" w:cs="Calibri"/>
                      <w:color w:val="000000"/>
                      <w:sz w:val="18"/>
                      <w:szCs w:val="18"/>
                    </w:rPr>
                  </w:rPrChange>
                </w:rPr>
                <w:t>745</w:t>
              </w:r>
            </w:ins>
          </w:p>
        </w:tc>
        <w:tc>
          <w:tcPr>
            <w:tcW w:w="541" w:type="dxa"/>
            <w:vAlign w:val="bottom"/>
            <w:tcPrChange w:id="10933" w:author="Στάθης Καπ" w:date="2023-03-03T06:25:00Z">
              <w:tcPr>
                <w:tcW w:w="541" w:type="dxa"/>
                <w:vAlign w:val="bottom"/>
              </w:tcPr>
            </w:tcPrChange>
          </w:tcPr>
          <w:p w14:paraId="4A1CB417" w14:textId="33F0DD67" w:rsidR="009B17D5" w:rsidRPr="00AC6F02" w:rsidRDefault="009B17D5" w:rsidP="009B17D5">
            <w:pPr>
              <w:jc w:val="center"/>
              <w:rPr>
                <w:ins w:id="10934" w:author="Στάθης Καπ" w:date="2023-03-03T03:26:00Z"/>
                <w:rFonts w:cstheme="minorHAnsi"/>
                <w:sz w:val="16"/>
                <w:szCs w:val="16"/>
              </w:rPr>
            </w:pPr>
            <w:ins w:id="10935" w:author="Στάθης Καπ" w:date="2023-03-03T03:27:00Z">
              <w:r w:rsidRPr="00AC6F02">
                <w:rPr>
                  <w:rFonts w:ascii="Calibri" w:hAnsi="Calibri" w:cs="Calibri"/>
                  <w:color w:val="000000"/>
                  <w:sz w:val="16"/>
                  <w:szCs w:val="16"/>
                  <w:rPrChange w:id="10936" w:author="Στάθης Καπ" w:date="2023-03-03T03:27:00Z">
                    <w:rPr>
                      <w:rFonts w:ascii="Calibri" w:hAnsi="Calibri" w:cs="Calibri"/>
                      <w:color w:val="000000"/>
                      <w:sz w:val="18"/>
                      <w:szCs w:val="18"/>
                    </w:rPr>
                  </w:rPrChange>
                </w:rPr>
                <w:t>0.542</w:t>
              </w:r>
            </w:ins>
          </w:p>
        </w:tc>
        <w:tc>
          <w:tcPr>
            <w:tcW w:w="589" w:type="dxa"/>
            <w:vAlign w:val="center"/>
            <w:tcPrChange w:id="10937" w:author="Στάθης Καπ" w:date="2023-03-03T06:25:00Z">
              <w:tcPr>
                <w:tcW w:w="589" w:type="dxa"/>
                <w:vAlign w:val="center"/>
              </w:tcPr>
            </w:tcPrChange>
          </w:tcPr>
          <w:p w14:paraId="4A35C600" w14:textId="5C680F1C" w:rsidR="009B17D5" w:rsidRPr="00AC6F02" w:rsidRDefault="009B17D5" w:rsidP="009B17D5">
            <w:pPr>
              <w:jc w:val="center"/>
              <w:rPr>
                <w:ins w:id="10938" w:author="Στάθης Καπ" w:date="2023-03-03T03:26:00Z"/>
                <w:rFonts w:cstheme="minorHAnsi"/>
                <w:sz w:val="16"/>
                <w:szCs w:val="16"/>
              </w:rPr>
            </w:pPr>
            <w:ins w:id="10939" w:author="Στάθης Καπ" w:date="2023-03-03T06:10:00Z">
              <w:r>
                <w:rPr>
                  <w:rFonts w:ascii="Calibri" w:hAnsi="Calibri" w:cstheme="minorHAnsi"/>
                  <w:color w:val="000000"/>
                  <w:sz w:val="16"/>
                  <w:szCs w:val="16"/>
                </w:rPr>
                <w:t>6.76</w:t>
              </w:r>
            </w:ins>
          </w:p>
        </w:tc>
      </w:tr>
      <w:tr w:rsidR="009B17D5" w14:paraId="5ADF4B4B" w14:textId="77777777" w:rsidTr="00F03C40">
        <w:trPr>
          <w:ins w:id="10940" w:author="Στάθης Καπ" w:date="2023-03-03T03:26:00Z"/>
        </w:trPr>
        <w:tc>
          <w:tcPr>
            <w:tcW w:w="515" w:type="dxa"/>
            <w:tcBorders>
              <w:top w:val="nil"/>
              <w:bottom w:val="nil"/>
              <w:right w:val="single" w:sz="4" w:space="0" w:color="auto"/>
            </w:tcBorders>
            <w:shd w:val="clear" w:color="auto" w:fill="E7E6E6" w:themeFill="background2"/>
            <w:vAlign w:val="center"/>
            <w:tcPrChange w:id="10941" w:author="Στάθης Καπ" w:date="2023-03-03T06:25:00Z">
              <w:tcPr>
                <w:tcW w:w="515" w:type="dxa"/>
                <w:vAlign w:val="center"/>
              </w:tcPr>
            </w:tcPrChange>
          </w:tcPr>
          <w:p w14:paraId="06692C52" w14:textId="44A8192F" w:rsidR="009B17D5" w:rsidRPr="00AC6F02" w:rsidRDefault="009B17D5" w:rsidP="009B17D5">
            <w:pPr>
              <w:jc w:val="center"/>
              <w:rPr>
                <w:ins w:id="10942" w:author="Στάθης Καπ" w:date="2023-03-03T03:26:00Z"/>
                <w:sz w:val="16"/>
                <w:szCs w:val="16"/>
              </w:rPr>
            </w:pPr>
            <w:ins w:id="10943" w:author="Στάθης Καπ" w:date="2023-03-03T03:27:00Z">
              <w:r w:rsidRPr="00AC6F02">
                <w:rPr>
                  <w:sz w:val="16"/>
                  <w:szCs w:val="16"/>
                  <w:rPrChange w:id="10944" w:author="Στάθης Καπ" w:date="2023-03-03T03:27:00Z">
                    <w:rPr>
                      <w:sz w:val="18"/>
                      <w:szCs w:val="18"/>
                    </w:rPr>
                  </w:rPrChange>
                </w:rPr>
                <w:t>pr05</w:t>
              </w:r>
            </w:ins>
          </w:p>
        </w:tc>
        <w:tc>
          <w:tcPr>
            <w:tcW w:w="560" w:type="dxa"/>
            <w:tcBorders>
              <w:left w:val="single" w:sz="4" w:space="0" w:color="auto"/>
            </w:tcBorders>
            <w:tcPrChange w:id="10945" w:author="Στάθης Καπ" w:date="2023-03-03T06:25:00Z">
              <w:tcPr>
                <w:tcW w:w="560" w:type="dxa"/>
              </w:tcPr>
            </w:tcPrChange>
          </w:tcPr>
          <w:p w14:paraId="0BD5E796" w14:textId="0C1775B0" w:rsidR="009B17D5" w:rsidRPr="00AC6F02" w:rsidRDefault="009B17D5" w:rsidP="009B17D5">
            <w:pPr>
              <w:jc w:val="center"/>
              <w:rPr>
                <w:ins w:id="10946" w:author="Στάθης Καπ" w:date="2023-03-03T03:26:00Z"/>
                <w:rFonts w:cstheme="minorHAnsi"/>
                <w:sz w:val="16"/>
                <w:szCs w:val="16"/>
              </w:rPr>
            </w:pPr>
            <w:ins w:id="10947" w:author="Στάθης Καπ" w:date="2023-03-03T03:27:00Z">
              <w:r w:rsidRPr="00AC6F02">
                <w:rPr>
                  <w:sz w:val="16"/>
                  <w:szCs w:val="16"/>
                  <w:rPrChange w:id="10948" w:author="Στάθης Καπ" w:date="2023-03-03T03:27:00Z">
                    <w:rPr>
                      <w:sz w:val="18"/>
                      <w:szCs w:val="18"/>
                    </w:rPr>
                  </w:rPrChange>
                </w:rPr>
                <w:t>1101</w:t>
              </w:r>
            </w:ins>
          </w:p>
        </w:tc>
        <w:tc>
          <w:tcPr>
            <w:tcW w:w="855" w:type="dxa"/>
            <w:tcPrChange w:id="10949" w:author="Στάθης Καπ" w:date="2023-03-03T06:25:00Z">
              <w:tcPr>
                <w:tcW w:w="855" w:type="dxa"/>
              </w:tcPr>
            </w:tcPrChange>
          </w:tcPr>
          <w:p w14:paraId="282215E6" w14:textId="5F6DFDDE" w:rsidR="009B17D5" w:rsidRPr="00AC6F02" w:rsidRDefault="009B17D5" w:rsidP="009B17D5">
            <w:pPr>
              <w:jc w:val="center"/>
              <w:rPr>
                <w:ins w:id="10950" w:author="Στάθης Καπ" w:date="2023-03-03T03:26:00Z"/>
                <w:rFonts w:cstheme="minorHAnsi"/>
                <w:sz w:val="16"/>
                <w:szCs w:val="16"/>
              </w:rPr>
            </w:pPr>
            <w:ins w:id="10951" w:author="Στάθης Καπ" w:date="2023-03-03T03:27:00Z">
              <w:r w:rsidRPr="00AC6F02">
                <w:rPr>
                  <w:sz w:val="16"/>
                  <w:szCs w:val="16"/>
                  <w:rPrChange w:id="10952" w:author="Στάθης Καπ" w:date="2023-03-03T03:27:00Z">
                    <w:rPr>
                      <w:sz w:val="18"/>
                      <w:szCs w:val="18"/>
                    </w:rPr>
                  </w:rPrChange>
                </w:rPr>
                <w:t>1011</w:t>
              </w:r>
            </w:ins>
          </w:p>
        </w:tc>
        <w:tc>
          <w:tcPr>
            <w:tcW w:w="544" w:type="dxa"/>
            <w:vAlign w:val="bottom"/>
            <w:tcPrChange w:id="10953" w:author="Στάθης Καπ" w:date="2023-03-03T06:25:00Z">
              <w:tcPr>
                <w:tcW w:w="544" w:type="dxa"/>
                <w:vAlign w:val="bottom"/>
              </w:tcPr>
            </w:tcPrChange>
          </w:tcPr>
          <w:p w14:paraId="3EAED911" w14:textId="3B9AE87E" w:rsidR="009B17D5" w:rsidRPr="00AC6F02" w:rsidRDefault="009B17D5" w:rsidP="009B17D5">
            <w:pPr>
              <w:jc w:val="center"/>
              <w:rPr>
                <w:ins w:id="10954" w:author="Στάθης Καπ" w:date="2023-03-03T03:26:00Z"/>
                <w:rFonts w:cstheme="minorHAnsi"/>
                <w:sz w:val="16"/>
                <w:szCs w:val="16"/>
              </w:rPr>
            </w:pPr>
            <w:ins w:id="10955" w:author="Στάθης Καπ" w:date="2023-03-03T03:27:00Z">
              <w:r w:rsidRPr="00AC6F02">
                <w:rPr>
                  <w:rFonts w:ascii="Calibri" w:hAnsi="Calibri" w:cs="Calibri"/>
                  <w:color w:val="000000"/>
                  <w:sz w:val="16"/>
                  <w:szCs w:val="16"/>
                  <w:rPrChange w:id="10956" w:author="Στάθης Καπ" w:date="2023-03-03T03:27:00Z">
                    <w:rPr>
                      <w:rFonts w:ascii="Calibri" w:hAnsi="Calibri" w:cs="Calibri"/>
                      <w:color w:val="000000"/>
                      <w:sz w:val="18"/>
                      <w:szCs w:val="18"/>
                    </w:rPr>
                  </w:rPrChange>
                </w:rPr>
                <w:t>1018</w:t>
              </w:r>
            </w:ins>
          </w:p>
        </w:tc>
        <w:tc>
          <w:tcPr>
            <w:tcW w:w="621" w:type="dxa"/>
            <w:vAlign w:val="bottom"/>
            <w:tcPrChange w:id="10957" w:author="Στάθης Καπ" w:date="2023-03-03T06:25:00Z">
              <w:tcPr>
                <w:tcW w:w="621" w:type="dxa"/>
                <w:vAlign w:val="bottom"/>
              </w:tcPr>
            </w:tcPrChange>
          </w:tcPr>
          <w:p w14:paraId="54CA4A13" w14:textId="6A3653A8" w:rsidR="009B17D5" w:rsidRPr="00AC6F02" w:rsidRDefault="009B17D5" w:rsidP="009B17D5">
            <w:pPr>
              <w:jc w:val="center"/>
              <w:rPr>
                <w:ins w:id="10958" w:author="Στάθης Καπ" w:date="2023-03-03T03:26:00Z"/>
                <w:rFonts w:cstheme="minorHAnsi"/>
                <w:sz w:val="16"/>
                <w:szCs w:val="16"/>
              </w:rPr>
            </w:pPr>
            <w:ins w:id="10959" w:author="Στάθης Καπ" w:date="2023-03-03T03:27:00Z">
              <w:r w:rsidRPr="00AC6F02">
                <w:rPr>
                  <w:rFonts w:ascii="Calibri" w:hAnsi="Calibri" w:cs="Calibri"/>
                  <w:color w:val="000000"/>
                  <w:sz w:val="16"/>
                  <w:szCs w:val="16"/>
                  <w:rPrChange w:id="10960" w:author="Στάθης Καπ" w:date="2023-03-03T03:27:00Z">
                    <w:rPr>
                      <w:rFonts w:ascii="Calibri" w:hAnsi="Calibri" w:cs="Calibri"/>
                      <w:color w:val="000000"/>
                      <w:sz w:val="18"/>
                      <w:szCs w:val="18"/>
                    </w:rPr>
                  </w:rPrChange>
                </w:rPr>
                <w:t>6.089</w:t>
              </w:r>
            </w:ins>
          </w:p>
        </w:tc>
        <w:tc>
          <w:tcPr>
            <w:tcW w:w="669" w:type="dxa"/>
            <w:vAlign w:val="center"/>
            <w:tcPrChange w:id="10961" w:author="Στάθης Καπ" w:date="2023-03-03T06:25:00Z">
              <w:tcPr>
                <w:tcW w:w="669" w:type="dxa"/>
                <w:vAlign w:val="center"/>
              </w:tcPr>
            </w:tcPrChange>
          </w:tcPr>
          <w:p w14:paraId="6F88A021" w14:textId="6C9A7F59" w:rsidR="009B17D5" w:rsidRPr="00AC6F02" w:rsidRDefault="009B17D5" w:rsidP="009B17D5">
            <w:pPr>
              <w:jc w:val="center"/>
              <w:rPr>
                <w:ins w:id="10962" w:author="Στάθης Καπ" w:date="2023-03-03T03:26:00Z"/>
                <w:rFonts w:cstheme="minorHAnsi"/>
                <w:sz w:val="16"/>
                <w:szCs w:val="16"/>
              </w:rPr>
            </w:pPr>
            <w:ins w:id="10963" w:author="Στάθης Καπ" w:date="2023-03-03T06:09:00Z">
              <w:r>
                <w:rPr>
                  <w:rFonts w:ascii="Calibri" w:hAnsi="Calibri" w:cstheme="minorHAnsi"/>
                  <w:color w:val="000000"/>
                  <w:sz w:val="16"/>
                  <w:szCs w:val="16"/>
                </w:rPr>
                <w:t>7.54</w:t>
              </w:r>
            </w:ins>
          </w:p>
        </w:tc>
        <w:tc>
          <w:tcPr>
            <w:tcW w:w="543" w:type="dxa"/>
            <w:vAlign w:val="bottom"/>
            <w:tcPrChange w:id="10964" w:author="Στάθης Καπ" w:date="2023-03-03T06:25:00Z">
              <w:tcPr>
                <w:tcW w:w="543" w:type="dxa"/>
                <w:vAlign w:val="bottom"/>
              </w:tcPr>
            </w:tcPrChange>
          </w:tcPr>
          <w:p w14:paraId="6773FB09" w14:textId="0EB5DD4D" w:rsidR="009B17D5" w:rsidRPr="00AC6F02" w:rsidRDefault="009B17D5" w:rsidP="009B17D5">
            <w:pPr>
              <w:jc w:val="center"/>
              <w:rPr>
                <w:ins w:id="10965" w:author="Στάθης Καπ" w:date="2023-03-03T03:26:00Z"/>
                <w:rFonts w:cstheme="minorHAnsi"/>
                <w:sz w:val="16"/>
                <w:szCs w:val="16"/>
              </w:rPr>
            </w:pPr>
            <w:ins w:id="10966" w:author="Στάθης Καπ" w:date="2023-03-03T03:27:00Z">
              <w:r w:rsidRPr="00AC6F02">
                <w:rPr>
                  <w:rFonts w:ascii="Calibri" w:hAnsi="Calibri" w:cs="Calibri"/>
                  <w:color w:val="000000"/>
                  <w:sz w:val="16"/>
                  <w:szCs w:val="16"/>
                  <w:rPrChange w:id="10967" w:author="Στάθης Καπ" w:date="2023-03-03T03:27:00Z">
                    <w:rPr>
                      <w:rFonts w:ascii="Calibri" w:hAnsi="Calibri" w:cs="Calibri"/>
                      <w:color w:val="000000"/>
                      <w:sz w:val="18"/>
                      <w:szCs w:val="18"/>
                    </w:rPr>
                  </w:rPrChange>
                </w:rPr>
                <w:t>870</w:t>
              </w:r>
            </w:ins>
          </w:p>
        </w:tc>
        <w:tc>
          <w:tcPr>
            <w:tcW w:w="621" w:type="dxa"/>
            <w:vAlign w:val="bottom"/>
            <w:tcPrChange w:id="10968" w:author="Στάθης Καπ" w:date="2023-03-03T06:25:00Z">
              <w:tcPr>
                <w:tcW w:w="621" w:type="dxa"/>
                <w:vAlign w:val="bottom"/>
              </w:tcPr>
            </w:tcPrChange>
          </w:tcPr>
          <w:p w14:paraId="67727B95" w14:textId="40CDF15D" w:rsidR="009B17D5" w:rsidRPr="00AC6F02" w:rsidRDefault="009B17D5" w:rsidP="009B17D5">
            <w:pPr>
              <w:jc w:val="center"/>
              <w:rPr>
                <w:ins w:id="10969" w:author="Στάθης Καπ" w:date="2023-03-03T03:26:00Z"/>
                <w:rFonts w:cstheme="minorHAnsi"/>
                <w:sz w:val="16"/>
                <w:szCs w:val="16"/>
              </w:rPr>
            </w:pPr>
            <w:ins w:id="10970" w:author="Στάθης Καπ" w:date="2023-03-03T03:27:00Z">
              <w:r w:rsidRPr="00AC6F02">
                <w:rPr>
                  <w:rFonts w:ascii="Calibri" w:hAnsi="Calibri" w:cs="Calibri"/>
                  <w:color w:val="000000"/>
                  <w:sz w:val="16"/>
                  <w:szCs w:val="16"/>
                  <w:rPrChange w:id="10971" w:author="Στάθης Καπ" w:date="2023-03-03T03:27:00Z">
                    <w:rPr>
                      <w:rFonts w:ascii="Calibri" w:hAnsi="Calibri" w:cs="Calibri"/>
                      <w:color w:val="000000"/>
                      <w:sz w:val="18"/>
                      <w:szCs w:val="18"/>
                    </w:rPr>
                  </w:rPrChange>
                </w:rPr>
                <w:t>1.618</w:t>
              </w:r>
            </w:ins>
          </w:p>
        </w:tc>
        <w:tc>
          <w:tcPr>
            <w:tcW w:w="669" w:type="dxa"/>
            <w:vAlign w:val="center"/>
            <w:tcPrChange w:id="10972" w:author="Στάθης Καπ" w:date="2023-03-03T06:25:00Z">
              <w:tcPr>
                <w:tcW w:w="669" w:type="dxa"/>
                <w:vAlign w:val="center"/>
              </w:tcPr>
            </w:tcPrChange>
          </w:tcPr>
          <w:p w14:paraId="2DFBF1E0" w14:textId="180591DA" w:rsidR="009B17D5" w:rsidRPr="00AC6F02" w:rsidRDefault="009B17D5" w:rsidP="009B17D5">
            <w:pPr>
              <w:jc w:val="center"/>
              <w:rPr>
                <w:ins w:id="10973" w:author="Στάθης Καπ" w:date="2023-03-03T03:26:00Z"/>
                <w:rFonts w:cstheme="minorHAnsi"/>
                <w:sz w:val="16"/>
                <w:szCs w:val="16"/>
              </w:rPr>
            </w:pPr>
            <w:ins w:id="10974" w:author="Στάθης Καπ" w:date="2023-03-03T06:09:00Z">
              <w:r>
                <w:rPr>
                  <w:rFonts w:ascii="Calibri" w:hAnsi="Calibri" w:cstheme="minorHAnsi"/>
                  <w:color w:val="000000"/>
                  <w:sz w:val="16"/>
                  <w:szCs w:val="16"/>
                </w:rPr>
                <w:t>14.54</w:t>
              </w:r>
            </w:ins>
          </w:p>
        </w:tc>
        <w:tc>
          <w:tcPr>
            <w:tcW w:w="508" w:type="dxa"/>
            <w:vAlign w:val="bottom"/>
            <w:tcPrChange w:id="10975" w:author="Στάθης Καπ" w:date="2023-03-03T06:25:00Z">
              <w:tcPr>
                <w:tcW w:w="508" w:type="dxa"/>
                <w:vAlign w:val="bottom"/>
              </w:tcPr>
            </w:tcPrChange>
          </w:tcPr>
          <w:p w14:paraId="357AE3AF" w14:textId="271623AA" w:rsidR="009B17D5" w:rsidRPr="00AC6F02" w:rsidRDefault="009B17D5" w:rsidP="009B17D5">
            <w:pPr>
              <w:jc w:val="center"/>
              <w:rPr>
                <w:ins w:id="10976" w:author="Στάθης Καπ" w:date="2023-03-03T03:26:00Z"/>
                <w:rFonts w:cstheme="minorHAnsi"/>
                <w:sz w:val="16"/>
                <w:szCs w:val="16"/>
              </w:rPr>
            </w:pPr>
            <w:ins w:id="10977" w:author="Στάθης Καπ" w:date="2023-03-03T03:27:00Z">
              <w:r w:rsidRPr="00AC6F02">
                <w:rPr>
                  <w:rFonts w:ascii="Calibri" w:hAnsi="Calibri" w:cs="Calibri"/>
                  <w:color w:val="000000"/>
                  <w:sz w:val="16"/>
                  <w:szCs w:val="16"/>
                  <w:rPrChange w:id="10978" w:author="Στάθης Καπ" w:date="2023-03-03T03:27:00Z">
                    <w:rPr>
                      <w:rFonts w:ascii="Calibri" w:hAnsi="Calibri" w:cs="Calibri"/>
                      <w:color w:val="000000"/>
                      <w:sz w:val="18"/>
                      <w:szCs w:val="18"/>
                    </w:rPr>
                  </w:rPrChange>
                </w:rPr>
                <w:t>852</w:t>
              </w:r>
            </w:ins>
          </w:p>
        </w:tc>
        <w:tc>
          <w:tcPr>
            <w:tcW w:w="541" w:type="dxa"/>
            <w:vAlign w:val="bottom"/>
            <w:tcPrChange w:id="10979" w:author="Στάθης Καπ" w:date="2023-03-03T06:25:00Z">
              <w:tcPr>
                <w:tcW w:w="541" w:type="dxa"/>
                <w:vAlign w:val="bottom"/>
              </w:tcPr>
            </w:tcPrChange>
          </w:tcPr>
          <w:p w14:paraId="467D8B16" w14:textId="4A92442C" w:rsidR="009B17D5" w:rsidRPr="00AC6F02" w:rsidRDefault="009B17D5" w:rsidP="009B17D5">
            <w:pPr>
              <w:jc w:val="center"/>
              <w:rPr>
                <w:ins w:id="10980" w:author="Στάθης Καπ" w:date="2023-03-03T03:26:00Z"/>
                <w:rFonts w:cstheme="minorHAnsi"/>
                <w:sz w:val="16"/>
                <w:szCs w:val="16"/>
              </w:rPr>
            </w:pPr>
            <w:ins w:id="10981" w:author="Στάθης Καπ" w:date="2023-03-03T03:27:00Z">
              <w:r w:rsidRPr="00AC6F02">
                <w:rPr>
                  <w:rFonts w:ascii="Calibri" w:hAnsi="Calibri" w:cs="Calibri"/>
                  <w:color w:val="000000"/>
                  <w:sz w:val="16"/>
                  <w:szCs w:val="16"/>
                  <w:rPrChange w:id="10982" w:author="Στάθης Καπ" w:date="2023-03-03T03:27:00Z">
                    <w:rPr>
                      <w:rFonts w:ascii="Calibri" w:hAnsi="Calibri" w:cs="Calibri"/>
                      <w:color w:val="000000"/>
                      <w:sz w:val="18"/>
                      <w:szCs w:val="18"/>
                    </w:rPr>
                  </w:rPrChange>
                </w:rPr>
                <w:t>1.641</w:t>
              </w:r>
            </w:ins>
          </w:p>
        </w:tc>
        <w:tc>
          <w:tcPr>
            <w:tcW w:w="589" w:type="dxa"/>
            <w:vAlign w:val="center"/>
            <w:tcPrChange w:id="10983" w:author="Στάθης Καπ" w:date="2023-03-03T06:25:00Z">
              <w:tcPr>
                <w:tcW w:w="589" w:type="dxa"/>
                <w:vAlign w:val="center"/>
              </w:tcPr>
            </w:tcPrChange>
          </w:tcPr>
          <w:p w14:paraId="594DB504" w14:textId="27738ECB" w:rsidR="009B17D5" w:rsidRPr="00AC6F02" w:rsidRDefault="009B17D5" w:rsidP="009B17D5">
            <w:pPr>
              <w:jc w:val="center"/>
              <w:rPr>
                <w:ins w:id="10984" w:author="Στάθης Καπ" w:date="2023-03-03T03:26:00Z"/>
                <w:rFonts w:cstheme="minorHAnsi"/>
                <w:sz w:val="16"/>
                <w:szCs w:val="16"/>
              </w:rPr>
            </w:pPr>
            <w:ins w:id="10985" w:author="Στάθης Καπ" w:date="2023-03-03T06:10:00Z">
              <w:r>
                <w:rPr>
                  <w:rFonts w:ascii="Calibri" w:hAnsi="Calibri" w:cstheme="minorHAnsi"/>
                  <w:color w:val="000000"/>
                  <w:sz w:val="16"/>
                  <w:szCs w:val="16"/>
                </w:rPr>
                <w:t>16.31</w:t>
              </w:r>
            </w:ins>
          </w:p>
        </w:tc>
        <w:tc>
          <w:tcPr>
            <w:tcW w:w="463" w:type="dxa"/>
            <w:vAlign w:val="bottom"/>
            <w:tcPrChange w:id="10986" w:author="Στάθης Καπ" w:date="2023-03-03T06:25:00Z">
              <w:tcPr>
                <w:tcW w:w="463" w:type="dxa"/>
                <w:vAlign w:val="bottom"/>
              </w:tcPr>
            </w:tcPrChange>
          </w:tcPr>
          <w:p w14:paraId="1526351F" w14:textId="190261D8" w:rsidR="009B17D5" w:rsidRPr="00AC6F02" w:rsidRDefault="009B17D5" w:rsidP="009B17D5">
            <w:pPr>
              <w:jc w:val="center"/>
              <w:rPr>
                <w:ins w:id="10987" w:author="Στάθης Καπ" w:date="2023-03-03T03:26:00Z"/>
                <w:rFonts w:cstheme="minorHAnsi"/>
                <w:sz w:val="16"/>
                <w:szCs w:val="16"/>
              </w:rPr>
            </w:pPr>
            <w:ins w:id="10988" w:author="Στάθης Καπ" w:date="2023-03-03T03:27:00Z">
              <w:r w:rsidRPr="00AC6F02">
                <w:rPr>
                  <w:rFonts w:ascii="Calibri" w:hAnsi="Calibri" w:cs="Calibri"/>
                  <w:color w:val="000000"/>
                  <w:sz w:val="16"/>
                  <w:szCs w:val="16"/>
                  <w:rPrChange w:id="10989" w:author="Στάθης Καπ" w:date="2023-03-03T03:27:00Z">
                    <w:rPr>
                      <w:rFonts w:ascii="Calibri" w:hAnsi="Calibri" w:cs="Calibri"/>
                      <w:color w:val="000000"/>
                      <w:sz w:val="18"/>
                      <w:szCs w:val="18"/>
                    </w:rPr>
                  </w:rPrChange>
                </w:rPr>
                <w:t>770</w:t>
              </w:r>
            </w:ins>
          </w:p>
        </w:tc>
        <w:tc>
          <w:tcPr>
            <w:tcW w:w="541" w:type="dxa"/>
            <w:vAlign w:val="bottom"/>
            <w:tcPrChange w:id="10990" w:author="Στάθης Καπ" w:date="2023-03-03T06:25:00Z">
              <w:tcPr>
                <w:tcW w:w="541" w:type="dxa"/>
                <w:vAlign w:val="bottom"/>
              </w:tcPr>
            </w:tcPrChange>
          </w:tcPr>
          <w:p w14:paraId="75D0917E" w14:textId="70F88FE8" w:rsidR="009B17D5" w:rsidRPr="00AC6F02" w:rsidRDefault="009B17D5" w:rsidP="009B17D5">
            <w:pPr>
              <w:jc w:val="center"/>
              <w:rPr>
                <w:ins w:id="10991" w:author="Στάθης Καπ" w:date="2023-03-03T03:26:00Z"/>
                <w:rFonts w:cstheme="minorHAnsi"/>
                <w:sz w:val="16"/>
                <w:szCs w:val="16"/>
              </w:rPr>
            </w:pPr>
            <w:ins w:id="10992" w:author="Στάθης Καπ" w:date="2023-03-03T03:27:00Z">
              <w:r w:rsidRPr="00AC6F02">
                <w:rPr>
                  <w:rFonts w:ascii="Calibri" w:hAnsi="Calibri" w:cs="Calibri"/>
                  <w:color w:val="000000"/>
                  <w:sz w:val="16"/>
                  <w:szCs w:val="16"/>
                  <w:rPrChange w:id="10993" w:author="Στάθης Καπ" w:date="2023-03-03T03:27:00Z">
                    <w:rPr>
                      <w:rFonts w:ascii="Calibri" w:hAnsi="Calibri" w:cs="Calibri"/>
                      <w:color w:val="000000"/>
                      <w:sz w:val="18"/>
                      <w:szCs w:val="18"/>
                    </w:rPr>
                  </w:rPrChange>
                </w:rPr>
                <w:t>0.81</w:t>
              </w:r>
            </w:ins>
          </w:p>
        </w:tc>
        <w:tc>
          <w:tcPr>
            <w:tcW w:w="589" w:type="dxa"/>
            <w:vAlign w:val="center"/>
            <w:tcPrChange w:id="10994" w:author="Στάθης Καπ" w:date="2023-03-03T06:25:00Z">
              <w:tcPr>
                <w:tcW w:w="589" w:type="dxa"/>
                <w:vAlign w:val="center"/>
              </w:tcPr>
            </w:tcPrChange>
          </w:tcPr>
          <w:p w14:paraId="5D6A878E" w14:textId="1F187DBD" w:rsidR="009B17D5" w:rsidRPr="00AC6F02" w:rsidRDefault="009B17D5" w:rsidP="009B17D5">
            <w:pPr>
              <w:jc w:val="center"/>
              <w:rPr>
                <w:ins w:id="10995" w:author="Στάθης Καπ" w:date="2023-03-03T03:26:00Z"/>
                <w:rFonts w:cstheme="minorHAnsi"/>
                <w:sz w:val="16"/>
                <w:szCs w:val="16"/>
              </w:rPr>
            </w:pPr>
            <w:ins w:id="10996" w:author="Στάθης Καπ" w:date="2023-03-03T06:10:00Z">
              <w:r>
                <w:rPr>
                  <w:rFonts w:ascii="Calibri" w:hAnsi="Calibri" w:cstheme="minorHAnsi"/>
                  <w:color w:val="000000"/>
                  <w:sz w:val="16"/>
                  <w:szCs w:val="16"/>
                </w:rPr>
                <w:t>24.36</w:t>
              </w:r>
            </w:ins>
          </w:p>
        </w:tc>
      </w:tr>
      <w:tr w:rsidR="009B17D5" w14:paraId="1A7B3125" w14:textId="77777777" w:rsidTr="00DD03FB">
        <w:trPr>
          <w:ins w:id="10997" w:author="Στάθης Καπ" w:date="2023-03-03T03:26:00Z"/>
        </w:trPr>
        <w:tc>
          <w:tcPr>
            <w:tcW w:w="515" w:type="dxa"/>
            <w:tcBorders>
              <w:top w:val="nil"/>
              <w:bottom w:val="nil"/>
              <w:right w:val="single" w:sz="4" w:space="0" w:color="auto"/>
            </w:tcBorders>
            <w:shd w:val="clear" w:color="auto" w:fill="E7E6E6" w:themeFill="background2"/>
            <w:vAlign w:val="center"/>
            <w:tcPrChange w:id="10998" w:author="Στάθης Καπ" w:date="2023-03-07T04:29:00Z">
              <w:tcPr>
                <w:tcW w:w="515" w:type="dxa"/>
                <w:vAlign w:val="center"/>
              </w:tcPr>
            </w:tcPrChange>
          </w:tcPr>
          <w:p w14:paraId="43586DFD" w14:textId="387F091B" w:rsidR="009B17D5" w:rsidRPr="00AC6F02" w:rsidRDefault="009B17D5" w:rsidP="009B17D5">
            <w:pPr>
              <w:jc w:val="center"/>
              <w:rPr>
                <w:ins w:id="10999" w:author="Στάθης Καπ" w:date="2023-03-03T03:26:00Z"/>
                <w:sz w:val="16"/>
                <w:szCs w:val="16"/>
              </w:rPr>
            </w:pPr>
            <w:ins w:id="11000" w:author="Στάθης Καπ" w:date="2023-03-03T03:27:00Z">
              <w:r w:rsidRPr="00AC6F02">
                <w:rPr>
                  <w:sz w:val="16"/>
                  <w:szCs w:val="16"/>
                  <w:rPrChange w:id="11001" w:author="Στάθης Καπ" w:date="2023-03-03T03:27:00Z">
                    <w:rPr>
                      <w:sz w:val="18"/>
                      <w:szCs w:val="18"/>
                    </w:rPr>
                  </w:rPrChange>
                </w:rPr>
                <w:t>pr06</w:t>
              </w:r>
            </w:ins>
          </w:p>
        </w:tc>
        <w:tc>
          <w:tcPr>
            <w:tcW w:w="560" w:type="dxa"/>
            <w:tcBorders>
              <w:left w:val="single" w:sz="4" w:space="0" w:color="auto"/>
              <w:bottom w:val="nil"/>
            </w:tcBorders>
            <w:tcPrChange w:id="11002" w:author="Στάθης Καπ" w:date="2023-03-07T04:29:00Z">
              <w:tcPr>
                <w:tcW w:w="560" w:type="dxa"/>
              </w:tcPr>
            </w:tcPrChange>
          </w:tcPr>
          <w:p w14:paraId="32805269" w14:textId="4C540EE0" w:rsidR="009B17D5" w:rsidRPr="00AC6F02" w:rsidRDefault="009B17D5" w:rsidP="009B17D5">
            <w:pPr>
              <w:jc w:val="center"/>
              <w:rPr>
                <w:ins w:id="11003" w:author="Στάθης Καπ" w:date="2023-03-03T03:26:00Z"/>
                <w:rFonts w:cstheme="minorHAnsi"/>
                <w:sz w:val="16"/>
                <w:szCs w:val="16"/>
              </w:rPr>
            </w:pPr>
            <w:ins w:id="11004" w:author="Στάθης Καπ" w:date="2023-03-03T03:27:00Z">
              <w:r w:rsidRPr="00AC6F02">
                <w:rPr>
                  <w:sz w:val="16"/>
                  <w:szCs w:val="16"/>
                  <w:rPrChange w:id="11005" w:author="Στάθης Καπ" w:date="2023-03-03T03:27:00Z">
                    <w:rPr>
                      <w:sz w:val="18"/>
                      <w:szCs w:val="18"/>
                    </w:rPr>
                  </w:rPrChange>
                </w:rPr>
                <w:t>1076</w:t>
              </w:r>
            </w:ins>
          </w:p>
        </w:tc>
        <w:tc>
          <w:tcPr>
            <w:tcW w:w="855" w:type="dxa"/>
            <w:tcBorders>
              <w:bottom w:val="nil"/>
            </w:tcBorders>
            <w:tcPrChange w:id="11006" w:author="Στάθης Καπ" w:date="2023-03-07T04:29:00Z">
              <w:tcPr>
                <w:tcW w:w="855" w:type="dxa"/>
              </w:tcPr>
            </w:tcPrChange>
          </w:tcPr>
          <w:p w14:paraId="7FE65544" w14:textId="4F175668" w:rsidR="009B17D5" w:rsidRPr="00AC6F02" w:rsidRDefault="009B17D5" w:rsidP="009B17D5">
            <w:pPr>
              <w:jc w:val="center"/>
              <w:rPr>
                <w:ins w:id="11007" w:author="Στάθης Καπ" w:date="2023-03-03T03:26:00Z"/>
                <w:rFonts w:cstheme="minorHAnsi"/>
                <w:sz w:val="16"/>
                <w:szCs w:val="16"/>
              </w:rPr>
            </w:pPr>
            <w:ins w:id="11008" w:author="Στάθης Καπ" w:date="2023-03-03T03:27:00Z">
              <w:r w:rsidRPr="00AC6F02">
                <w:rPr>
                  <w:sz w:val="16"/>
                  <w:szCs w:val="16"/>
                  <w:rPrChange w:id="11009" w:author="Στάθης Καπ" w:date="2023-03-03T03:27:00Z">
                    <w:rPr>
                      <w:sz w:val="18"/>
                      <w:szCs w:val="18"/>
                    </w:rPr>
                  </w:rPrChange>
                </w:rPr>
                <w:t>997</w:t>
              </w:r>
            </w:ins>
          </w:p>
        </w:tc>
        <w:tc>
          <w:tcPr>
            <w:tcW w:w="544" w:type="dxa"/>
            <w:tcBorders>
              <w:bottom w:val="nil"/>
            </w:tcBorders>
            <w:vAlign w:val="bottom"/>
            <w:tcPrChange w:id="11010" w:author="Στάθης Καπ" w:date="2023-03-07T04:29:00Z">
              <w:tcPr>
                <w:tcW w:w="544" w:type="dxa"/>
                <w:vAlign w:val="bottom"/>
              </w:tcPr>
            </w:tcPrChange>
          </w:tcPr>
          <w:p w14:paraId="42620AB6" w14:textId="2DB49C8D" w:rsidR="009B17D5" w:rsidRPr="00AC6F02" w:rsidRDefault="009B17D5" w:rsidP="009B17D5">
            <w:pPr>
              <w:jc w:val="center"/>
              <w:rPr>
                <w:ins w:id="11011" w:author="Στάθης Καπ" w:date="2023-03-03T03:26:00Z"/>
                <w:rFonts w:cstheme="minorHAnsi"/>
                <w:sz w:val="16"/>
                <w:szCs w:val="16"/>
              </w:rPr>
            </w:pPr>
            <w:ins w:id="11012" w:author="Στάθης Καπ" w:date="2023-03-03T03:27:00Z">
              <w:r w:rsidRPr="00AC6F02">
                <w:rPr>
                  <w:rFonts w:ascii="Calibri" w:hAnsi="Calibri" w:cs="Calibri"/>
                  <w:color w:val="000000"/>
                  <w:sz w:val="16"/>
                  <w:szCs w:val="16"/>
                  <w:rPrChange w:id="11013" w:author="Στάθης Καπ" w:date="2023-03-03T03:27:00Z">
                    <w:rPr>
                      <w:rFonts w:ascii="Calibri" w:hAnsi="Calibri" w:cs="Calibri"/>
                      <w:color w:val="000000"/>
                      <w:sz w:val="18"/>
                      <w:szCs w:val="18"/>
                    </w:rPr>
                  </w:rPrChange>
                </w:rPr>
                <w:t>1009</w:t>
              </w:r>
            </w:ins>
          </w:p>
        </w:tc>
        <w:tc>
          <w:tcPr>
            <w:tcW w:w="621" w:type="dxa"/>
            <w:tcBorders>
              <w:bottom w:val="nil"/>
            </w:tcBorders>
            <w:vAlign w:val="bottom"/>
            <w:tcPrChange w:id="11014" w:author="Στάθης Καπ" w:date="2023-03-07T04:29:00Z">
              <w:tcPr>
                <w:tcW w:w="621" w:type="dxa"/>
                <w:vAlign w:val="bottom"/>
              </w:tcPr>
            </w:tcPrChange>
          </w:tcPr>
          <w:p w14:paraId="4641CF71" w14:textId="1EBDECD5" w:rsidR="009B17D5" w:rsidRPr="00AC6F02" w:rsidRDefault="009B17D5" w:rsidP="009B17D5">
            <w:pPr>
              <w:jc w:val="center"/>
              <w:rPr>
                <w:ins w:id="11015" w:author="Στάθης Καπ" w:date="2023-03-03T03:26:00Z"/>
                <w:rFonts w:cstheme="minorHAnsi"/>
                <w:sz w:val="16"/>
                <w:szCs w:val="16"/>
              </w:rPr>
            </w:pPr>
            <w:ins w:id="11016" w:author="Στάθης Καπ" w:date="2023-03-03T03:27:00Z">
              <w:r w:rsidRPr="00AC6F02">
                <w:rPr>
                  <w:rFonts w:ascii="Calibri" w:hAnsi="Calibri" w:cs="Calibri"/>
                  <w:color w:val="000000"/>
                  <w:sz w:val="16"/>
                  <w:szCs w:val="16"/>
                  <w:rPrChange w:id="11017" w:author="Στάθης Καπ" w:date="2023-03-03T03:27:00Z">
                    <w:rPr>
                      <w:rFonts w:ascii="Calibri" w:hAnsi="Calibri" w:cs="Calibri"/>
                      <w:color w:val="000000"/>
                      <w:sz w:val="18"/>
                      <w:szCs w:val="18"/>
                    </w:rPr>
                  </w:rPrChange>
                </w:rPr>
                <w:t>3.48</w:t>
              </w:r>
            </w:ins>
          </w:p>
        </w:tc>
        <w:tc>
          <w:tcPr>
            <w:tcW w:w="669" w:type="dxa"/>
            <w:tcBorders>
              <w:bottom w:val="nil"/>
            </w:tcBorders>
            <w:vAlign w:val="center"/>
            <w:tcPrChange w:id="11018" w:author="Στάθης Καπ" w:date="2023-03-07T04:29:00Z">
              <w:tcPr>
                <w:tcW w:w="669" w:type="dxa"/>
                <w:vAlign w:val="center"/>
              </w:tcPr>
            </w:tcPrChange>
          </w:tcPr>
          <w:p w14:paraId="65C00E65" w14:textId="7E1462D4" w:rsidR="009B17D5" w:rsidRPr="00AC6F02" w:rsidRDefault="009B17D5" w:rsidP="009B17D5">
            <w:pPr>
              <w:jc w:val="center"/>
              <w:rPr>
                <w:ins w:id="11019" w:author="Στάθης Καπ" w:date="2023-03-03T03:26:00Z"/>
                <w:rFonts w:cstheme="minorHAnsi"/>
                <w:sz w:val="16"/>
                <w:szCs w:val="16"/>
              </w:rPr>
            </w:pPr>
            <w:ins w:id="11020" w:author="Στάθης Καπ" w:date="2023-03-03T06:09:00Z">
              <w:r>
                <w:rPr>
                  <w:rFonts w:ascii="Calibri" w:hAnsi="Calibri" w:cstheme="minorHAnsi"/>
                  <w:color w:val="000000"/>
                  <w:sz w:val="16"/>
                  <w:szCs w:val="16"/>
                </w:rPr>
                <w:t>6.23</w:t>
              </w:r>
            </w:ins>
          </w:p>
        </w:tc>
        <w:tc>
          <w:tcPr>
            <w:tcW w:w="543" w:type="dxa"/>
            <w:tcBorders>
              <w:bottom w:val="nil"/>
            </w:tcBorders>
            <w:vAlign w:val="bottom"/>
            <w:tcPrChange w:id="11021" w:author="Στάθης Καπ" w:date="2023-03-07T04:29:00Z">
              <w:tcPr>
                <w:tcW w:w="543" w:type="dxa"/>
                <w:vAlign w:val="bottom"/>
              </w:tcPr>
            </w:tcPrChange>
          </w:tcPr>
          <w:p w14:paraId="13F52B8F" w14:textId="0B89EEB2" w:rsidR="009B17D5" w:rsidRPr="00AC6F02" w:rsidRDefault="009B17D5" w:rsidP="009B17D5">
            <w:pPr>
              <w:jc w:val="center"/>
              <w:rPr>
                <w:ins w:id="11022" w:author="Στάθης Καπ" w:date="2023-03-03T03:26:00Z"/>
                <w:rFonts w:cstheme="minorHAnsi"/>
                <w:sz w:val="16"/>
                <w:szCs w:val="16"/>
              </w:rPr>
            </w:pPr>
            <w:ins w:id="11023" w:author="Στάθης Καπ" w:date="2023-03-03T03:27:00Z">
              <w:r w:rsidRPr="00AC6F02">
                <w:rPr>
                  <w:rFonts w:ascii="Calibri" w:hAnsi="Calibri" w:cs="Calibri"/>
                  <w:color w:val="000000"/>
                  <w:sz w:val="16"/>
                  <w:szCs w:val="16"/>
                  <w:rPrChange w:id="11024" w:author="Στάθης Καπ" w:date="2023-03-03T03:27:00Z">
                    <w:rPr>
                      <w:rFonts w:ascii="Calibri" w:hAnsi="Calibri" w:cs="Calibri"/>
                      <w:color w:val="000000"/>
                      <w:sz w:val="18"/>
                      <w:szCs w:val="18"/>
                    </w:rPr>
                  </w:rPrChange>
                </w:rPr>
                <w:t>987</w:t>
              </w:r>
            </w:ins>
          </w:p>
        </w:tc>
        <w:tc>
          <w:tcPr>
            <w:tcW w:w="621" w:type="dxa"/>
            <w:tcBorders>
              <w:bottom w:val="nil"/>
            </w:tcBorders>
            <w:vAlign w:val="bottom"/>
            <w:tcPrChange w:id="11025" w:author="Στάθης Καπ" w:date="2023-03-07T04:29:00Z">
              <w:tcPr>
                <w:tcW w:w="621" w:type="dxa"/>
                <w:vAlign w:val="bottom"/>
              </w:tcPr>
            </w:tcPrChange>
          </w:tcPr>
          <w:p w14:paraId="3F94D1E2" w14:textId="467F764D" w:rsidR="009B17D5" w:rsidRPr="00AC6F02" w:rsidRDefault="009B17D5" w:rsidP="009B17D5">
            <w:pPr>
              <w:jc w:val="center"/>
              <w:rPr>
                <w:ins w:id="11026" w:author="Στάθης Καπ" w:date="2023-03-03T03:26:00Z"/>
                <w:rFonts w:cstheme="minorHAnsi"/>
                <w:sz w:val="16"/>
                <w:szCs w:val="16"/>
              </w:rPr>
            </w:pPr>
            <w:ins w:id="11027" w:author="Στάθης Καπ" w:date="2023-03-03T03:27:00Z">
              <w:r w:rsidRPr="00AC6F02">
                <w:rPr>
                  <w:rFonts w:ascii="Calibri" w:hAnsi="Calibri" w:cs="Calibri"/>
                  <w:color w:val="000000"/>
                  <w:sz w:val="16"/>
                  <w:szCs w:val="16"/>
                  <w:rPrChange w:id="11028" w:author="Στάθης Καπ" w:date="2023-03-03T03:27:00Z">
                    <w:rPr>
                      <w:rFonts w:ascii="Calibri" w:hAnsi="Calibri" w:cs="Calibri"/>
                      <w:color w:val="000000"/>
                      <w:sz w:val="18"/>
                      <w:szCs w:val="18"/>
                    </w:rPr>
                  </w:rPrChange>
                </w:rPr>
                <w:t>1.456</w:t>
              </w:r>
            </w:ins>
          </w:p>
        </w:tc>
        <w:tc>
          <w:tcPr>
            <w:tcW w:w="669" w:type="dxa"/>
            <w:tcBorders>
              <w:bottom w:val="nil"/>
            </w:tcBorders>
            <w:vAlign w:val="center"/>
            <w:tcPrChange w:id="11029" w:author="Στάθης Καπ" w:date="2023-03-07T04:29:00Z">
              <w:tcPr>
                <w:tcW w:w="669" w:type="dxa"/>
                <w:vAlign w:val="center"/>
              </w:tcPr>
            </w:tcPrChange>
          </w:tcPr>
          <w:p w14:paraId="4B44A923" w14:textId="28B911F7" w:rsidR="009B17D5" w:rsidRPr="00AC6F02" w:rsidRDefault="009B17D5" w:rsidP="009B17D5">
            <w:pPr>
              <w:jc w:val="center"/>
              <w:rPr>
                <w:ins w:id="11030" w:author="Στάθης Καπ" w:date="2023-03-03T03:26:00Z"/>
                <w:rFonts w:cstheme="minorHAnsi"/>
                <w:sz w:val="16"/>
                <w:szCs w:val="16"/>
              </w:rPr>
            </w:pPr>
            <w:ins w:id="11031" w:author="Στάθης Καπ" w:date="2023-03-03T06:09:00Z">
              <w:r>
                <w:rPr>
                  <w:rFonts w:ascii="Calibri" w:hAnsi="Calibri" w:cstheme="minorHAnsi"/>
                  <w:color w:val="000000"/>
                  <w:sz w:val="16"/>
                  <w:szCs w:val="16"/>
                </w:rPr>
                <w:t>2.18</w:t>
              </w:r>
            </w:ins>
          </w:p>
        </w:tc>
        <w:tc>
          <w:tcPr>
            <w:tcW w:w="508" w:type="dxa"/>
            <w:tcBorders>
              <w:bottom w:val="nil"/>
            </w:tcBorders>
            <w:vAlign w:val="bottom"/>
            <w:tcPrChange w:id="11032" w:author="Στάθης Καπ" w:date="2023-03-07T04:29:00Z">
              <w:tcPr>
                <w:tcW w:w="508" w:type="dxa"/>
                <w:vAlign w:val="bottom"/>
              </w:tcPr>
            </w:tcPrChange>
          </w:tcPr>
          <w:p w14:paraId="24197BFB" w14:textId="1183C7E0" w:rsidR="009B17D5" w:rsidRPr="00AC6F02" w:rsidRDefault="009B17D5" w:rsidP="009B17D5">
            <w:pPr>
              <w:jc w:val="center"/>
              <w:rPr>
                <w:ins w:id="11033" w:author="Στάθης Καπ" w:date="2023-03-03T03:26:00Z"/>
                <w:rFonts w:cstheme="minorHAnsi"/>
                <w:sz w:val="16"/>
                <w:szCs w:val="16"/>
              </w:rPr>
            </w:pPr>
            <w:ins w:id="11034" w:author="Στάθης Καπ" w:date="2023-03-03T03:27:00Z">
              <w:r w:rsidRPr="00AC6F02">
                <w:rPr>
                  <w:rFonts w:ascii="Calibri" w:hAnsi="Calibri" w:cs="Calibri"/>
                  <w:color w:val="000000"/>
                  <w:sz w:val="16"/>
                  <w:szCs w:val="16"/>
                  <w:rPrChange w:id="11035" w:author="Στάθης Καπ" w:date="2023-03-03T03:27:00Z">
                    <w:rPr>
                      <w:rFonts w:ascii="Calibri" w:hAnsi="Calibri" w:cs="Calibri"/>
                      <w:color w:val="000000"/>
                      <w:sz w:val="18"/>
                      <w:szCs w:val="18"/>
                    </w:rPr>
                  </w:rPrChange>
                </w:rPr>
                <w:t>933</w:t>
              </w:r>
            </w:ins>
          </w:p>
        </w:tc>
        <w:tc>
          <w:tcPr>
            <w:tcW w:w="541" w:type="dxa"/>
            <w:tcBorders>
              <w:bottom w:val="nil"/>
            </w:tcBorders>
            <w:vAlign w:val="bottom"/>
            <w:tcPrChange w:id="11036" w:author="Στάθης Καπ" w:date="2023-03-07T04:29:00Z">
              <w:tcPr>
                <w:tcW w:w="541" w:type="dxa"/>
                <w:vAlign w:val="bottom"/>
              </w:tcPr>
            </w:tcPrChange>
          </w:tcPr>
          <w:p w14:paraId="00B624FA" w14:textId="5AEF8174" w:rsidR="009B17D5" w:rsidRPr="00AC6F02" w:rsidRDefault="009B17D5" w:rsidP="009B17D5">
            <w:pPr>
              <w:jc w:val="center"/>
              <w:rPr>
                <w:ins w:id="11037" w:author="Στάθης Καπ" w:date="2023-03-03T03:26:00Z"/>
                <w:rFonts w:cstheme="minorHAnsi"/>
                <w:sz w:val="16"/>
                <w:szCs w:val="16"/>
              </w:rPr>
            </w:pPr>
            <w:ins w:id="11038" w:author="Στάθης Καπ" w:date="2023-03-03T03:27:00Z">
              <w:r w:rsidRPr="00AC6F02">
                <w:rPr>
                  <w:rFonts w:ascii="Calibri" w:hAnsi="Calibri" w:cs="Calibri"/>
                  <w:color w:val="000000"/>
                  <w:sz w:val="16"/>
                  <w:szCs w:val="16"/>
                  <w:rPrChange w:id="11039" w:author="Στάθης Καπ" w:date="2023-03-03T03:27:00Z">
                    <w:rPr>
                      <w:rFonts w:ascii="Calibri" w:hAnsi="Calibri" w:cs="Calibri"/>
                      <w:color w:val="000000"/>
                      <w:sz w:val="18"/>
                      <w:szCs w:val="18"/>
                    </w:rPr>
                  </w:rPrChange>
                </w:rPr>
                <w:t>1.264</w:t>
              </w:r>
            </w:ins>
          </w:p>
        </w:tc>
        <w:tc>
          <w:tcPr>
            <w:tcW w:w="589" w:type="dxa"/>
            <w:tcBorders>
              <w:bottom w:val="nil"/>
            </w:tcBorders>
            <w:vAlign w:val="center"/>
            <w:tcPrChange w:id="11040" w:author="Στάθης Καπ" w:date="2023-03-07T04:29:00Z">
              <w:tcPr>
                <w:tcW w:w="589" w:type="dxa"/>
                <w:vAlign w:val="center"/>
              </w:tcPr>
            </w:tcPrChange>
          </w:tcPr>
          <w:p w14:paraId="66B547A9" w14:textId="1739D8AA" w:rsidR="009B17D5" w:rsidRPr="00AC6F02" w:rsidRDefault="009B17D5" w:rsidP="009B17D5">
            <w:pPr>
              <w:jc w:val="center"/>
              <w:rPr>
                <w:ins w:id="11041" w:author="Στάθης Καπ" w:date="2023-03-03T03:26:00Z"/>
                <w:rFonts w:cstheme="minorHAnsi"/>
                <w:sz w:val="16"/>
                <w:szCs w:val="16"/>
              </w:rPr>
            </w:pPr>
            <w:ins w:id="11042" w:author="Στάθης Καπ" w:date="2023-03-03T06:10:00Z">
              <w:r>
                <w:rPr>
                  <w:rFonts w:ascii="Calibri" w:hAnsi="Calibri" w:cstheme="minorHAnsi"/>
                  <w:color w:val="000000"/>
                  <w:sz w:val="16"/>
                  <w:szCs w:val="16"/>
                </w:rPr>
                <w:t>7.53</w:t>
              </w:r>
            </w:ins>
          </w:p>
        </w:tc>
        <w:tc>
          <w:tcPr>
            <w:tcW w:w="463" w:type="dxa"/>
            <w:tcBorders>
              <w:bottom w:val="nil"/>
            </w:tcBorders>
            <w:vAlign w:val="bottom"/>
            <w:tcPrChange w:id="11043" w:author="Στάθης Καπ" w:date="2023-03-07T04:29:00Z">
              <w:tcPr>
                <w:tcW w:w="463" w:type="dxa"/>
                <w:vAlign w:val="bottom"/>
              </w:tcPr>
            </w:tcPrChange>
          </w:tcPr>
          <w:p w14:paraId="538B0B1E" w14:textId="6CA8BF48" w:rsidR="009B17D5" w:rsidRPr="00AC6F02" w:rsidRDefault="009B17D5" w:rsidP="009B17D5">
            <w:pPr>
              <w:jc w:val="center"/>
              <w:rPr>
                <w:ins w:id="11044" w:author="Στάθης Καπ" w:date="2023-03-03T03:26:00Z"/>
                <w:rFonts w:cstheme="minorHAnsi"/>
                <w:sz w:val="16"/>
                <w:szCs w:val="16"/>
              </w:rPr>
            </w:pPr>
            <w:ins w:id="11045" w:author="Στάθης Καπ" w:date="2023-03-03T03:27:00Z">
              <w:r w:rsidRPr="00AC6F02">
                <w:rPr>
                  <w:rFonts w:ascii="Calibri" w:hAnsi="Calibri" w:cs="Calibri"/>
                  <w:color w:val="000000"/>
                  <w:sz w:val="16"/>
                  <w:szCs w:val="16"/>
                  <w:rPrChange w:id="11046" w:author="Στάθης Καπ" w:date="2023-03-03T03:27:00Z">
                    <w:rPr>
                      <w:rFonts w:ascii="Calibri" w:hAnsi="Calibri" w:cs="Calibri"/>
                      <w:color w:val="000000"/>
                      <w:sz w:val="18"/>
                      <w:szCs w:val="18"/>
                    </w:rPr>
                  </w:rPrChange>
                </w:rPr>
                <w:t>943</w:t>
              </w:r>
            </w:ins>
          </w:p>
        </w:tc>
        <w:tc>
          <w:tcPr>
            <w:tcW w:w="541" w:type="dxa"/>
            <w:tcBorders>
              <w:bottom w:val="nil"/>
            </w:tcBorders>
            <w:vAlign w:val="bottom"/>
            <w:tcPrChange w:id="11047" w:author="Στάθης Καπ" w:date="2023-03-07T04:29:00Z">
              <w:tcPr>
                <w:tcW w:w="541" w:type="dxa"/>
                <w:vAlign w:val="bottom"/>
              </w:tcPr>
            </w:tcPrChange>
          </w:tcPr>
          <w:p w14:paraId="18365258" w14:textId="5C28AE9F" w:rsidR="009B17D5" w:rsidRPr="00AC6F02" w:rsidRDefault="009B17D5" w:rsidP="009B17D5">
            <w:pPr>
              <w:jc w:val="center"/>
              <w:rPr>
                <w:ins w:id="11048" w:author="Στάθης Καπ" w:date="2023-03-03T03:26:00Z"/>
                <w:rFonts w:cstheme="minorHAnsi"/>
                <w:sz w:val="16"/>
                <w:szCs w:val="16"/>
              </w:rPr>
            </w:pPr>
            <w:ins w:id="11049" w:author="Στάθης Καπ" w:date="2023-03-03T03:27:00Z">
              <w:r w:rsidRPr="00AC6F02">
                <w:rPr>
                  <w:rFonts w:ascii="Calibri" w:hAnsi="Calibri" w:cs="Calibri"/>
                  <w:color w:val="000000"/>
                  <w:sz w:val="16"/>
                  <w:szCs w:val="16"/>
                  <w:rPrChange w:id="11050" w:author="Στάθης Καπ" w:date="2023-03-03T03:27:00Z">
                    <w:rPr>
                      <w:rFonts w:ascii="Calibri" w:hAnsi="Calibri" w:cs="Calibri"/>
                      <w:color w:val="000000"/>
                      <w:sz w:val="18"/>
                      <w:szCs w:val="18"/>
                    </w:rPr>
                  </w:rPrChange>
                </w:rPr>
                <w:t>1.011</w:t>
              </w:r>
            </w:ins>
          </w:p>
        </w:tc>
        <w:tc>
          <w:tcPr>
            <w:tcW w:w="589" w:type="dxa"/>
            <w:tcBorders>
              <w:bottom w:val="nil"/>
            </w:tcBorders>
            <w:vAlign w:val="center"/>
            <w:tcPrChange w:id="11051" w:author="Στάθης Καπ" w:date="2023-03-07T04:29:00Z">
              <w:tcPr>
                <w:tcW w:w="589" w:type="dxa"/>
                <w:vAlign w:val="center"/>
              </w:tcPr>
            </w:tcPrChange>
          </w:tcPr>
          <w:p w14:paraId="7701C8A4" w14:textId="099C89F7" w:rsidR="009B17D5" w:rsidRPr="00AC6F02" w:rsidRDefault="009B17D5" w:rsidP="009B17D5">
            <w:pPr>
              <w:jc w:val="center"/>
              <w:rPr>
                <w:ins w:id="11052" w:author="Στάθης Καπ" w:date="2023-03-03T03:26:00Z"/>
                <w:rFonts w:cstheme="minorHAnsi"/>
                <w:sz w:val="16"/>
                <w:szCs w:val="16"/>
              </w:rPr>
            </w:pPr>
            <w:ins w:id="11053" w:author="Στάθης Καπ" w:date="2023-03-03T06:10:00Z">
              <w:r>
                <w:rPr>
                  <w:rFonts w:ascii="Calibri" w:hAnsi="Calibri" w:cstheme="minorHAnsi"/>
                  <w:color w:val="000000"/>
                  <w:sz w:val="16"/>
                  <w:szCs w:val="16"/>
                </w:rPr>
                <w:t>6.54</w:t>
              </w:r>
            </w:ins>
          </w:p>
        </w:tc>
      </w:tr>
      <w:tr w:rsidR="009B17D5" w14:paraId="1CF7AB61" w14:textId="77777777" w:rsidTr="00DD03FB">
        <w:trPr>
          <w:ins w:id="11054" w:author="Στάθης Καπ" w:date="2023-03-03T03:26:00Z"/>
        </w:trPr>
        <w:tc>
          <w:tcPr>
            <w:tcW w:w="515" w:type="dxa"/>
            <w:tcBorders>
              <w:top w:val="nil"/>
              <w:bottom w:val="nil"/>
              <w:right w:val="single" w:sz="4" w:space="0" w:color="auto"/>
            </w:tcBorders>
            <w:shd w:val="clear" w:color="auto" w:fill="E7E6E6" w:themeFill="background2"/>
            <w:vAlign w:val="center"/>
            <w:tcPrChange w:id="11055" w:author="Στάθης Καπ" w:date="2023-03-07T04:29:00Z">
              <w:tcPr>
                <w:tcW w:w="515" w:type="dxa"/>
                <w:vAlign w:val="center"/>
              </w:tcPr>
            </w:tcPrChange>
          </w:tcPr>
          <w:p w14:paraId="03190BC5" w14:textId="1078683A" w:rsidR="009B17D5" w:rsidRPr="00AC6F02" w:rsidRDefault="009B17D5" w:rsidP="009B17D5">
            <w:pPr>
              <w:jc w:val="center"/>
              <w:rPr>
                <w:ins w:id="11056" w:author="Στάθης Καπ" w:date="2023-03-03T03:26:00Z"/>
                <w:sz w:val="16"/>
                <w:szCs w:val="16"/>
              </w:rPr>
            </w:pPr>
            <w:ins w:id="11057" w:author="Στάθης Καπ" w:date="2023-03-03T03:27:00Z">
              <w:r w:rsidRPr="00AC6F02">
                <w:rPr>
                  <w:sz w:val="16"/>
                  <w:szCs w:val="16"/>
                  <w:rPrChange w:id="11058" w:author="Στάθης Καπ" w:date="2023-03-03T03:27:00Z">
                    <w:rPr>
                      <w:sz w:val="18"/>
                      <w:szCs w:val="18"/>
                    </w:rPr>
                  </w:rPrChange>
                </w:rPr>
                <w:t>pr07</w:t>
              </w:r>
            </w:ins>
          </w:p>
        </w:tc>
        <w:tc>
          <w:tcPr>
            <w:tcW w:w="560" w:type="dxa"/>
            <w:tcBorders>
              <w:top w:val="nil"/>
              <w:left w:val="single" w:sz="4" w:space="0" w:color="auto"/>
              <w:bottom w:val="nil"/>
            </w:tcBorders>
            <w:tcPrChange w:id="11059" w:author="Στάθης Καπ" w:date="2023-03-07T04:29:00Z">
              <w:tcPr>
                <w:tcW w:w="560" w:type="dxa"/>
              </w:tcPr>
            </w:tcPrChange>
          </w:tcPr>
          <w:p w14:paraId="72E5484C" w14:textId="0BE83353" w:rsidR="009B17D5" w:rsidRPr="00AC6F02" w:rsidRDefault="009B17D5" w:rsidP="009B17D5">
            <w:pPr>
              <w:jc w:val="center"/>
              <w:rPr>
                <w:ins w:id="11060" w:author="Στάθης Καπ" w:date="2023-03-03T03:26:00Z"/>
                <w:rFonts w:cstheme="minorHAnsi"/>
                <w:sz w:val="16"/>
                <w:szCs w:val="16"/>
              </w:rPr>
            </w:pPr>
            <w:ins w:id="11061" w:author="Στάθης Καπ" w:date="2023-03-03T03:27:00Z">
              <w:r w:rsidRPr="00AC6F02">
                <w:rPr>
                  <w:sz w:val="16"/>
                  <w:szCs w:val="16"/>
                  <w:rPrChange w:id="11062" w:author="Στάθης Καπ" w:date="2023-03-03T03:27:00Z">
                    <w:rPr>
                      <w:sz w:val="18"/>
                      <w:szCs w:val="18"/>
                    </w:rPr>
                  </w:rPrChange>
                </w:rPr>
                <w:t>566</w:t>
              </w:r>
            </w:ins>
          </w:p>
        </w:tc>
        <w:tc>
          <w:tcPr>
            <w:tcW w:w="855" w:type="dxa"/>
            <w:tcBorders>
              <w:top w:val="nil"/>
              <w:bottom w:val="nil"/>
            </w:tcBorders>
            <w:tcPrChange w:id="11063" w:author="Στάθης Καπ" w:date="2023-03-07T04:29:00Z">
              <w:tcPr>
                <w:tcW w:w="855" w:type="dxa"/>
              </w:tcPr>
            </w:tcPrChange>
          </w:tcPr>
          <w:p w14:paraId="6113939B" w14:textId="04979B55" w:rsidR="009B17D5" w:rsidRPr="00AC6F02" w:rsidRDefault="009B17D5" w:rsidP="009B17D5">
            <w:pPr>
              <w:jc w:val="center"/>
              <w:rPr>
                <w:ins w:id="11064" w:author="Στάθης Καπ" w:date="2023-03-03T03:26:00Z"/>
                <w:rFonts w:cstheme="minorHAnsi"/>
                <w:sz w:val="16"/>
                <w:szCs w:val="16"/>
              </w:rPr>
            </w:pPr>
            <w:ins w:id="11065" w:author="Στάθης Καπ" w:date="2023-03-03T03:27:00Z">
              <w:r w:rsidRPr="00AC6F02">
                <w:rPr>
                  <w:sz w:val="16"/>
                  <w:szCs w:val="16"/>
                  <w:rPrChange w:id="11066" w:author="Στάθης Καπ" w:date="2023-03-03T03:27:00Z">
                    <w:rPr>
                      <w:sz w:val="18"/>
                      <w:szCs w:val="18"/>
                    </w:rPr>
                  </w:rPrChange>
                </w:rPr>
                <w:t>552</w:t>
              </w:r>
            </w:ins>
          </w:p>
        </w:tc>
        <w:tc>
          <w:tcPr>
            <w:tcW w:w="544" w:type="dxa"/>
            <w:tcBorders>
              <w:top w:val="nil"/>
              <w:bottom w:val="nil"/>
            </w:tcBorders>
            <w:vAlign w:val="bottom"/>
            <w:tcPrChange w:id="11067" w:author="Στάθης Καπ" w:date="2023-03-07T04:29:00Z">
              <w:tcPr>
                <w:tcW w:w="544" w:type="dxa"/>
                <w:vAlign w:val="bottom"/>
              </w:tcPr>
            </w:tcPrChange>
          </w:tcPr>
          <w:p w14:paraId="471285CA" w14:textId="69867FAC" w:rsidR="009B17D5" w:rsidRPr="00AC6F02" w:rsidRDefault="009B17D5" w:rsidP="009B17D5">
            <w:pPr>
              <w:jc w:val="center"/>
              <w:rPr>
                <w:ins w:id="11068" w:author="Στάθης Καπ" w:date="2023-03-03T03:26:00Z"/>
                <w:rFonts w:cstheme="minorHAnsi"/>
                <w:sz w:val="16"/>
                <w:szCs w:val="16"/>
              </w:rPr>
            </w:pPr>
            <w:ins w:id="11069" w:author="Στάθης Καπ" w:date="2023-03-03T03:27:00Z">
              <w:r w:rsidRPr="00AC6F02">
                <w:rPr>
                  <w:rFonts w:ascii="Calibri" w:hAnsi="Calibri" w:cs="Calibri"/>
                  <w:color w:val="000000"/>
                  <w:sz w:val="16"/>
                  <w:szCs w:val="16"/>
                  <w:rPrChange w:id="11070" w:author="Στάθης Καπ" w:date="2023-03-03T03:27:00Z">
                    <w:rPr>
                      <w:rFonts w:ascii="Calibri" w:hAnsi="Calibri" w:cs="Calibri"/>
                      <w:color w:val="000000"/>
                      <w:sz w:val="18"/>
                      <w:szCs w:val="18"/>
                    </w:rPr>
                  </w:rPrChange>
                </w:rPr>
                <w:t>541</w:t>
              </w:r>
            </w:ins>
          </w:p>
        </w:tc>
        <w:tc>
          <w:tcPr>
            <w:tcW w:w="621" w:type="dxa"/>
            <w:tcBorders>
              <w:top w:val="nil"/>
              <w:bottom w:val="nil"/>
            </w:tcBorders>
            <w:vAlign w:val="bottom"/>
            <w:tcPrChange w:id="11071" w:author="Στάθης Καπ" w:date="2023-03-07T04:29:00Z">
              <w:tcPr>
                <w:tcW w:w="621" w:type="dxa"/>
                <w:vAlign w:val="bottom"/>
              </w:tcPr>
            </w:tcPrChange>
          </w:tcPr>
          <w:p w14:paraId="2CA3601D" w14:textId="21095618" w:rsidR="009B17D5" w:rsidRPr="00AC6F02" w:rsidRDefault="009B17D5" w:rsidP="009B17D5">
            <w:pPr>
              <w:jc w:val="center"/>
              <w:rPr>
                <w:ins w:id="11072" w:author="Στάθης Καπ" w:date="2023-03-03T03:26:00Z"/>
                <w:rFonts w:cstheme="minorHAnsi"/>
                <w:sz w:val="16"/>
                <w:szCs w:val="16"/>
              </w:rPr>
            </w:pPr>
            <w:ins w:id="11073" w:author="Στάθης Καπ" w:date="2023-03-03T03:27:00Z">
              <w:r w:rsidRPr="00AC6F02">
                <w:rPr>
                  <w:rFonts w:ascii="Calibri" w:hAnsi="Calibri" w:cs="Calibri"/>
                  <w:color w:val="000000"/>
                  <w:sz w:val="16"/>
                  <w:szCs w:val="16"/>
                  <w:rPrChange w:id="11074" w:author="Στάθης Καπ" w:date="2023-03-03T03:27:00Z">
                    <w:rPr>
                      <w:rFonts w:ascii="Calibri" w:hAnsi="Calibri" w:cs="Calibri"/>
                      <w:color w:val="000000"/>
                      <w:sz w:val="18"/>
                      <w:szCs w:val="18"/>
                    </w:rPr>
                  </w:rPrChange>
                </w:rPr>
                <w:t>0.261</w:t>
              </w:r>
            </w:ins>
          </w:p>
        </w:tc>
        <w:tc>
          <w:tcPr>
            <w:tcW w:w="669" w:type="dxa"/>
            <w:tcBorders>
              <w:top w:val="nil"/>
              <w:bottom w:val="nil"/>
            </w:tcBorders>
            <w:vAlign w:val="center"/>
            <w:tcPrChange w:id="11075" w:author="Στάθης Καπ" w:date="2023-03-07T04:29:00Z">
              <w:tcPr>
                <w:tcW w:w="669" w:type="dxa"/>
                <w:vAlign w:val="center"/>
              </w:tcPr>
            </w:tcPrChange>
          </w:tcPr>
          <w:p w14:paraId="12AB0830" w14:textId="6F2055A0" w:rsidR="009B17D5" w:rsidRPr="00AC6F02" w:rsidRDefault="009B17D5" w:rsidP="009B17D5">
            <w:pPr>
              <w:jc w:val="center"/>
              <w:rPr>
                <w:ins w:id="11076" w:author="Στάθης Καπ" w:date="2023-03-03T03:26:00Z"/>
                <w:rFonts w:cstheme="minorHAnsi"/>
                <w:sz w:val="16"/>
                <w:szCs w:val="16"/>
              </w:rPr>
            </w:pPr>
            <w:ins w:id="11077" w:author="Στάθης Καπ" w:date="2023-03-03T06:09:00Z">
              <w:r>
                <w:rPr>
                  <w:rFonts w:ascii="Calibri" w:hAnsi="Calibri" w:cstheme="minorHAnsi"/>
                  <w:color w:val="000000"/>
                  <w:sz w:val="16"/>
                  <w:szCs w:val="16"/>
                </w:rPr>
                <w:t>4.42</w:t>
              </w:r>
            </w:ins>
          </w:p>
        </w:tc>
        <w:tc>
          <w:tcPr>
            <w:tcW w:w="543" w:type="dxa"/>
            <w:tcBorders>
              <w:top w:val="nil"/>
              <w:bottom w:val="nil"/>
            </w:tcBorders>
            <w:vAlign w:val="bottom"/>
            <w:tcPrChange w:id="11078" w:author="Στάθης Καπ" w:date="2023-03-07T04:29:00Z">
              <w:tcPr>
                <w:tcW w:w="543" w:type="dxa"/>
                <w:vAlign w:val="bottom"/>
              </w:tcPr>
            </w:tcPrChange>
          </w:tcPr>
          <w:p w14:paraId="4665D023" w14:textId="5D508CD9" w:rsidR="009B17D5" w:rsidRPr="00AC6F02" w:rsidRDefault="009B17D5" w:rsidP="009B17D5">
            <w:pPr>
              <w:jc w:val="center"/>
              <w:rPr>
                <w:ins w:id="11079" w:author="Στάθης Καπ" w:date="2023-03-03T03:26:00Z"/>
                <w:rFonts w:cstheme="minorHAnsi"/>
                <w:sz w:val="16"/>
                <w:szCs w:val="16"/>
              </w:rPr>
            </w:pPr>
            <w:ins w:id="11080" w:author="Στάθης Καπ" w:date="2023-03-03T03:27:00Z">
              <w:r w:rsidRPr="00AC6F02">
                <w:rPr>
                  <w:rFonts w:ascii="Calibri" w:hAnsi="Calibri" w:cs="Calibri"/>
                  <w:color w:val="000000"/>
                  <w:sz w:val="16"/>
                  <w:szCs w:val="16"/>
                  <w:rPrChange w:id="11081" w:author="Στάθης Καπ" w:date="2023-03-03T03:27:00Z">
                    <w:rPr>
                      <w:rFonts w:ascii="Calibri" w:hAnsi="Calibri" w:cs="Calibri"/>
                      <w:color w:val="000000"/>
                      <w:sz w:val="18"/>
                      <w:szCs w:val="18"/>
                    </w:rPr>
                  </w:rPrChange>
                </w:rPr>
                <w:t>498</w:t>
              </w:r>
            </w:ins>
          </w:p>
        </w:tc>
        <w:tc>
          <w:tcPr>
            <w:tcW w:w="621" w:type="dxa"/>
            <w:tcBorders>
              <w:top w:val="nil"/>
              <w:bottom w:val="nil"/>
            </w:tcBorders>
            <w:vAlign w:val="bottom"/>
            <w:tcPrChange w:id="11082" w:author="Στάθης Καπ" w:date="2023-03-07T04:29:00Z">
              <w:tcPr>
                <w:tcW w:w="621" w:type="dxa"/>
                <w:vAlign w:val="bottom"/>
              </w:tcPr>
            </w:tcPrChange>
          </w:tcPr>
          <w:p w14:paraId="4AEE991E" w14:textId="67B69891" w:rsidR="009B17D5" w:rsidRPr="00AC6F02" w:rsidRDefault="009B17D5" w:rsidP="009B17D5">
            <w:pPr>
              <w:jc w:val="center"/>
              <w:rPr>
                <w:ins w:id="11083" w:author="Στάθης Καπ" w:date="2023-03-03T03:26:00Z"/>
                <w:rFonts w:cstheme="minorHAnsi"/>
                <w:sz w:val="16"/>
                <w:szCs w:val="16"/>
              </w:rPr>
            </w:pPr>
            <w:ins w:id="11084" w:author="Στάθης Καπ" w:date="2023-03-03T03:27:00Z">
              <w:r w:rsidRPr="00AC6F02">
                <w:rPr>
                  <w:rFonts w:ascii="Calibri" w:hAnsi="Calibri" w:cs="Calibri"/>
                  <w:color w:val="000000"/>
                  <w:sz w:val="16"/>
                  <w:szCs w:val="16"/>
                  <w:rPrChange w:id="11085" w:author="Στάθης Καπ" w:date="2023-03-03T03:27:00Z">
                    <w:rPr>
                      <w:rFonts w:ascii="Calibri" w:hAnsi="Calibri" w:cs="Calibri"/>
                      <w:color w:val="000000"/>
                      <w:sz w:val="18"/>
                      <w:szCs w:val="18"/>
                    </w:rPr>
                  </w:rPrChange>
                </w:rPr>
                <w:t>0.167</w:t>
              </w:r>
            </w:ins>
          </w:p>
        </w:tc>
        <w:tc>
          <w:tcPr>
            <w:tcW w:w="669" w:type="dxa"/>
            <w:tcBorders>
              <w:top w:val="nil"/>
              <w:bottom w:val="nil"/>
            </w:tcBorders>
            <w:vAlign w:val="center"/>
            <w:tcPrChange w:id="11086" w:author="Στάθης Καπ" w:date="2023-03-07T04:29:00Z">
              <w:tcPr>
                <w:tcW w:w="669" w:type="dxa"/>
                <w:vAlign w:val="center"/>
              </w:tcPr>
            </w:tcPrChange>
          </w:tcPr>
          <w:p w14:paraId="3E74FBE6" w14:textId="5EF30C4B" w:rsidR="009B17D5" w:rsidRPr="00AC6F02" w:rsidRDefault="009B17D5" w:rsidP="009B17D5">
            <w:pPr>
              <w:jc w:val="center"/>
              <w:rPr>
                <w:ins w:id="11087" w:author="Στάθης Καπ" w:date="2023-03-03T03:26:00Z"/>
                <w:rFonts w:cstheme="minorHAnsi"/>
                <w:sz w:val="16"/>
                <w:szCs w:val="16"/>
              </w:rPr>
            </w:pPr>
            <w:ins w:id="11088" w:author="Στάθης Καπ" w:date="2023-03-03T06:09:00Z">
              <w:r>
                <w:rPr>
                  <w:rFonts w:ascii="Calibri" w:hAnsi="Calibri" w:cstheme="minorHAnsi"/>
                  <w:color w:val="000000"/>
                  <w:sz w:val="16"/>
                  <w:szCs w:val="16"/>
                </w:rPr>
                <w:t>7.95</w:t>
              </w:r>
            </w:ins>
          </w:p>
        </w:tc>
        <w:tc>
          <w:tcPr>
            <w:tcW w:w="508" w:type="dxa"/>
            <w:tcBorders>
              <w:top w:val="nil"/>
              <w:bottom w:val="nil"/>
            </w:tcBorders>
            <w:vAlign w:val="bottom"/>
            <w:tcPrChange w:id="11089" w:author="Στάθης Καπ" w:date="2023-03-07T04:29:00Z">
              <w:tcPr>
                <w:tcW w:w="508" w:type="dxa"/>
                <w:vAlign w:val="bottom"/>
              </w:tcPr>
            </w:tcPrChange>
          </w:tcPr>
          <w:p w14:paraId="28F084E4" w14:textId="3F711C47" w:rsidR="009B17D5" w:rsidRPr="00AC6F02" w:rsidRDefault="009B17D5" w:rsidP="009B17D5">
            <w:pPr>
              <w:jc w:val="center"/>
              <w:rPr>
                <w:ins w:id="11090" w:author="Στάθης Καπ" w:date="2023-03-03T03:26:00Z"/>
                <w:rFonts w:cstheme="minorHAnsi"/>
                <w:sz w:val="16"/>
                <w:szCs w:val="16"/>
              </w:rPr>
            </w:pPr>
            <w:ins w:id="11091" w:author="Στάθης Καπ" w:date="2023-03-03T03:27:00Z">
              <w:r w:rsidRPr="00AC6F02">
                <w:rPr>
                  <w:rFonts w:ascii="Calibri" w:hAnsi="Calibri" w:cs="Calibri"/>
                  <w:color w:val="000000"/>
                  <w:sz w:val="16"/>
                  <w:szCs w:val="16"/>
                  <w:rPrChange w:id="11092" w:author="Στάθης Καπ" w:date="2023-03-03T03:27:00Z">
                    <w:rPr>
                      <w:rFonts w:ascii="Calibri" w:hAnsi="Calibri" w:cs="Calibri"/>
                      <w:color w:val="000000"/>
                      <w:sz w:val="18"/>
                      <w:szCs w:val="18"/>
                    </w:rPr>
                  </w:rPrChange>
                </w:rPr>
                <w:t>444</w:t>
              </w:r>
            </w:ins>
          </w:p>
        </w:tc>
        <w:tc>
          <w:tcPr>
            <w:tcW w:w="541" w:type="dxa"/>
            <w:tcBorders>
              <w:top w:val="nil"/>
              <w:bottom w:val="nil"/>
            </w:tcBorders>
            <w:vAlign w:val="bottom"/>
            <w:tcPrChange w:id="11093" w:author="Στάθης Καπ" w:date="2023-03-07T04:29:00Z">
              <w:tcPr>
                <w:tcW w:w="541" w:type="dxa"/>
                <w:vAlign w:val="bottom"/>
              </w:tcPr>
            </w:tcPrChange>
          </w:tcPr>
          <w:p w14:paraId="2E26EC9B" w14:textId="2454C1EC" w:rsidR="009B17D5" w:rsidRPr="00AC6F02" w:rsidRDefault="009B17D5" w:rsidP="009B17D5">
            <w:pPr>
              <w:jc w:val="center"/>
              <w:rPr>
                <w:ins w:id="11094" w:author="Στάθης Καπ" w:date="2023-03-03T03:26:00Z"/>
                <w:rFonts w:cstheme="minorHAnsi"/>
                <w:sz w:val="16"/>
                <w:szCs w:val="16"/>
              </w:rPr>
            </w:pPr>
            <w:ins w:id="11095" w:author="Στάθης Καπ" w:date="2023-03-03T03:27:00Z">
              <w:r w:rsidRPr="00AC6F02">
                <w:rPr>
                  <w:rFonts w:ascii="Calibri" w:hAnsi="Calibri" w:cs="Calibri"/>
                  <w:color w:val="000000"/>
                  <w:sz w:val="16"/>
                  <w:szCs w:val="16"/>
                  <w:rPrChange w:id="11096" w:author="Στάθης Καπ" w:date="2023-03-03T03:27:00Z">
                    <w:rPr>
                      <w:rFonts w:ascii="Calibri" w:hAnsi="Calibri" w:cs="Calibri"/>
                      <w:color w:val="000000"/>
                      <w:sz w:val="18"/>
                      <w:szCs w:val="18"/>
                    </w:rPr>
                  </w:rPrChange>
                </w:rPr>
                <w:t>0.134</w:t>
              </w:r>
            </w:ins>
          </w:p>
        </w:tc>
        <w:tc>
          <w:tcPr>
            <w:tcW w:w="589" w:type="dxa"/>
            <w:tcBorders>
              <w:top w:val="nil"/>
              <w:bottom w:val="nil"/>
            </w:tcBorders>
            <w:vAlign w:val="center"/>
            <w:tcPrChange w:id="11097" w:author="Στάθης Καπ" w:date="2023-03-07T04:29:00Z">
              <w:tcPr>
                <w:tcW w:w="589" w:type="dxa"/>
                <w:vAlign w:val="center"/>
              </w:tcPr>
            </w:tcPrChange>
          </w:tcPr>
          <w:p w14:paraId="264FBE9E" w14:textId="2139C036" w:rsidR="009B17D5" w:rsidRPr="00AC6F02" w:rsidRDefault="009B17D5" w:rsidP="009B17D5">
            <w:pPr>
              <w:jc w:val="center"/>
              <w:rPr>
                <w:ins w:id="11098" w:author="Στάθης Καπ" w:date="2023-03-03T03:26:00Z"/>
                <w:rFonts w:cstheme="minorHAnsi"/>
                <w:sz w:val="16"/>
                <w:szCs w:val="16"/>
              </w:rPr>
            </w:pPr>
            <w:ins w:id="11099" w:author="Στάθης Καπ" w:date="2023-03-03T06:10:00Z">
              <w:r>
                <w:rPr>
                  <w:rFonts w:ascii="Calibri" w:hAnsi="Calibri" w:cstheme="minorHAnsi"/>
                  <w:color w:val="000000"/>
                  <w:sz w:val="16"/>
                  <w:szCs w:val="16"/>
                </w:rPr>
                <w:t>17.93</w:t>
              </w:r>
            </w:ins>
          </w:p>
        </w:tc>
        <w:tc>
          <w:tcPr>
            <w:tcW w:w="463" w:type="dxa"/>
            <w:tcBorders>
              <w:top w:val="nil"/>
              <w:bottom w:val="nil"/>
            </w:tcBorders>
            <w:vAlign w:val="bottom"/>
            <w:tcPrChange w:id="11100" w:author="Στάθης Καπ" w:date="2023-03-07T04:29:00Z">
              <w:tcPr>
                <w:tcW w:w="463" w:type="dxa"/>
                <w:vAlign w:val="bottom"/>
              </w:tcPr>
            </w:tcPrChange>
          </w:tcPr>
          <w:p w14:paraId="5C5071BD" w14:textId="39C874DF" w:rsidR="009B17D5" w:rsidRPr="00AC6F02" w:rsidRDefault="009B17D5" w:rsidP="009B17D5">
            <w:pPr>
              <w:jc w:val="center"/>
              <w:rPr>
                <w:ins w:id="11101" w:author="Στάθης Καπ" w:date="2023-03-03T03:26:00Z"/>
                <w:rFonts w:cstheme="minorHAnsi"/>
                <w:sz w:val="16"/>
                <w:szCs w:val="16"/>
              </w:rPr>
            </w:pPr>
            <w:ins w:id="11102" w:author="Στάθης Καπ" w:date="2023-03-03T03:27:00Z">
              <w:r w:rsidRPr="00AC6F02">
                <w:rPr>
                  <w:rFonts w:ascii="Calibri" w:hAnsi="Calibri" w:cs="Calibri"/>
                  <w:color w:val="000000"/>
                  <w:sz w:val="16"/>
                  <w:szCs w:val="16"/>
                  <w:rPrChange w:id="11103" w:author="Στάθης Καπ" w:date="2023-03-03T03:27:00Z">
                    <w:rPr>
                      <w:rFonts w:ascii="Calibri" w:hAnsi="Calibri" w:cs="Calibri"/>
                      <w:color w:val="000000"/>
                      <w:sz w:val="18"/>
                      <w:szCs w:val="18"/>
                    </w:rPr>
                  </w:rPrChange>
                </w:rPr>
                <w:t>517</w:t>
              </w:r>
            </w:ins>
          </w:p>
        </w:tc>
        <w:tc>
          <w:tcPr>
            <w:tcW w:w="541" w:type="dxa"/>
            <w:tcBorders>
              <w:top w:val="nil"/>
              <w:bottom w:val="nil"/>
            </w:tcBorders>
            <w:vAlign w:val="bottom"/>
            <w:tcPrChange w:id="11104" w:author="Στάθης Καπ" w:date="2023-03-07T04:29:00Z">
              <w:tcPr>
                <w:tcW w:w="541" w:type="dxa"/>
                <w:vAlign w:val="bottom"/>
              </w:tcPr>
            </w:tcPrChange>
          </w:tcPr>
          <w:p w14:paraId="15283E4C" w14:textId="3FB1152A" w:rsidR="009B17D5" w:rsidRPr="00AC6F02" w:rsidRDefault="009B17D5" w:rsidP="009B17D5">
            <w:pPr>
              <w:jc w:val="center"/>
              <w:rPr>
                <w:ins w:id="11105" w:author="Στάθης Καπ" w:date="2023-03-03T03:26:00Z"/>
                <w:rFonts w:cstheme="minorHAnsi"/>
                <w:sz w:val="16"/>
                <w:szCs w:val="16"/>
              </w:rPr>
            </w:pPr>
            <w:ins w:id="11106" w:author="Στάθης Καπ" w:date="2023-03-03T03:27:00Z">
              <w:r w:rsidRPr="00AC6F02">
                <w:rPr>
                  <w:rFonts w:ascii="Calibri" w:hAnsi="Calibri" w:cs="Calibri"/>
                  <w:color w:val="000000"/>
                  <w:sz w:val="16"/>
                  <w:szCs w:val="16"/>
                  <w:rPrChange w:id="11107" w:author="Στάθης Καπ" w:date="2023-03-03T03:27:00Z">
                    <w:rPr>
                      <w:rFonts w:ascii="Calibri" w:hAnsi="Calibri" w:cs="Calibri"/>
                      <w:color w:val="000000"/>
                      <w:sz w:val="18"/>
                      <w:szCs w:val="18"/>
                    </w:rPr>
                  </w:rPrChange>
                </w:rPr>
                <w:t>0.18</w:t>
              </w:r>
            </w:ins>
          </w:p>
        </w:tc>
        <w:tc>
          <w:tcPr>
            <w:tcW w:w="589" w:type="dxa"/>
            <w:tcBorders>
              <w:top w:val="nil"/>
              <w:bottom w:val="nil"/>
            </w:tcBorders>
            <w:vAlign w:val="center"/>
            <w:tcPrChange w:id="11108" w:author="Στάθης Καπ" w:date="2023-03-07T04:29:00Z">
              <w:tcPr>
                <w:tcW w:w="589" w:type="dxa"/>
                <w:vAlign w:val="center"/>
              </w:tcPr>
            </w:tcPrChange>
          </w:tcPr>
          <w:p w14:paraId="43EAACE5" w14:textId="55657516" w:rsidR="009B17D5" w:rsidRPr="00AC6F02" w:rsidRDefault="009B17D5" w:rsidP="009B17D5">
            <w:pPr>
              <w:jc w:val="center"/>
              <w:rPr>
                <w:ins w:id="11109" w:author="Στάθης Καπ" w:date="2023-03-03T03:26:00Z"/>
                <w:rFonts w:cstheme="minorHAnsi"/>
                <w:sz w:val="16"/>
                <w:szCs w:val="16"/>
              </w:rPr>
            </w:pPr>
            <w:ins w:id="11110" w:author="Στάθης Καπ" w:date="2023-03-03T06:10:00Z">
              <w:r>
                <w:rPr>
                  <w:rFonts w:ascii="Calibri" w:hAnsi="Calibri" w:cstheme="minorHAnsi"/>
                  <w:color w:val="000000"/>
                  <w:sz w:val="16"/>
                  <w:szCs w:val="16"/>
                </w:rPr>
                <w:t>4.44</w:t>
              </w:r>
            </w:ins>
          </w:p>
        </w:tc>
      </w:tr>
      <w:tr w:rsidR="009B17D5" w14:paraId="0CB88B2E" w14:textId="77777777" w:rsidTr="00DD03FB">
        <w:trPr>
          <w:ins w:id="11111" w:author="Στάθης Καπ" w:date="2023-03-03T03:26:00Z"/>
        </w:trPr>
        <w:tc>
          <w:tcPr>
            <w:tcW w:w="515" w:type="dxa"/>
            <w:tcBorders>
              <w:top w:val="nil"/>
              <w:bottom w:val="nil"/>
              <w:right w:val="single" w:sz="4" w:space="0" w:color="auto"/>
            </w:tcBorders>
            <w:shd w:val="clear" w:color="auto" w:fill="E7E6E6" w:themeFill="background2"/>
            <w:vAlign w:val="center"/>
            <w:tcPrChange w:id="11112" w:author="Στάθης Καπ" w:date="2023-03-07T04:29:00Z">
              <w:tcPr>
                <w:tcW w:w="515" w:type="dxa"/>
                <w:vAlign w:val="center"/>
              </w:tcPr>
            </w:tcPrChange>
          </w:tcPr>
          <w:p w14:paraId="64766813" w14:textId="2FA79E2F" w:rsidR="009B17D5" w:rsidRPr="00AC6F02" w:rsidRDefault="009B17D5" w:rsidP="009B17D5">
            <w:pPr>
              <w:jc w:val="center"/>
              <w:rPr>
                <w:ins w:id="11113" w:author="Στάθης Καπ" w:date="2023-03-03T03:26:00Z"/>
                <w:sz w:val="16"/>
                <w:szCs w:val="16"/>
              </w:rPr>
            </w:pPr>
            <w:ins w:id="11114" w:author="Στάθης Καπ" w:date="2023-03-03T03:27:00Z">
              <w:r w:rsidRPr="00AC6F02">
                <w:rPr>
                  <w:sz w:val="16"/>
                  <w:szCs w:val="16"/>
                  <w:rPrChange w:id="11115" w:author="Στάθης Καπ" w:date="2023-03-03T03:27:00Z">
                    <w:rPr>
                      <w:sz w:val="18"/>
                      <w:szCs w:val="18"/>
                    </w:rPr>
                  </w:rPrChange>
                </w:rPr>
                <w:t>pr08</w:t>
              </w:r>
            </w:ins>
          </w:p>
        </w:tc>
        <w:tc>
          <w:tcPr>
            <w:tcW w:w="560" w:type="dxa"/>
            <w:tcBorders>
              <w:top w:val="nil"/>
              <w:left w:val="single" w:sz="4" w:space="0" w:color="auto"/>
            </w:tcBorders>
            <w:tcPrChange w:id="11116" w:author="Στάθης Καπ" w:date="2023-03-07T04:29:00Z">
              <w:tcPr>
                <w:tcW w:w="560" w:type="dxa"/>
              </w:tcPr>
            </w:tcPrChange>
          </w:tcPr>
          <w:p w14:paraId="2D8397D1" w14:textId="6D91D212" w:rsidR="009B17D5" w:rsidRPr="00AC6F02" w:rsidRDefault="009B17D5" w:rsidP="009B17D5">
            <w:pPr>
              <w:jc w:val="center"/>
              <w:rPr>
                <w:ins w:id="11117" w:author="Στάθης Καπ" w:date="2023-03-03T03:26:00Z"/>
                <w:rFonts w:cstheme="minorHAnsi"/>
                <w:sz w:val="16"/>
                <w:szCs w:val="16"/>
              </w:rPr>
            </w:pPr>
            <w:ins w:id="11118" w:author="Στάθης Καπ" w:date="2023-03-03T03:27:00Z">
              <w:r w:rsidRPr="00AC6F02">
                <w:rPr>
                  <w:sz w:val="16"/>
                  <w:szCs w:val="16"/>
                  <w:rPrChange w:id="11119" w:author="Στάθης Καπ" w:date="2023-03-03T03:27:00Z">
                    <w:rPr>
                      <w:sz w:val="18"/>
                      <w:szCs w:val="18"/>
                    </w:rPr>
                  </w:rPrChange>
                </w:rPr>
                <w:t>834</w:t>
              </w:r>
            </w:ins>
          </w:p>
        </w:tc>
        <w:tc>
          <w:tcPr>
            <w:tcW w:w="855" w:type="dxa"/>
            <w:tcBorders>
              <w:top w:val="nil"/>
            </w:tcBorders>
            <w:tcPrChange w:id="11120" w:author="Στάθης Καπ" w:date="2023-03-07T04:29:00Z">
              <w:tcPr>
                <w:tcW w:w="855" w:type="dxa"/>
              </w:tcPr>
            </w:tcPrChange>
          </w:tcPr>
          <w:p w14:paraId="2C63EA85" w14:textId="200D8B27" w:rsidR="009B17D5" w:rsidRPr="00AC6F02" w:rsidRDefault="009B17D5" w:rsidP="009B17D5">
            <w:pPr>
              <w:jc w:val="center"/>
              <w:rPr>
                <w:ins w:id="11121" w:author="Στάθης Καπ" w:date="2023-03-03T03:26:00Z"/>
                <w:rFonts w:cstheme="minorHAnsi"/>
                <w:sz w:val="16"/>
                <w:szCs w:val="16"/>
              </w:rPr>
            </w:pPr>
            <w:ins w:id="11122" w:author="Στάθης Καπ" w:date="2023-03-03T03:27:00Z">
              <w:r w:rsidRPr="00AC6F02">
                <w:rPr>
                  <w:sz w:val="16"/>
                  <w:szCs w:val="16"/>
                  <w:rPrChange w:id="11123" w:author="Στάθης Καπ" w:date="2023-03-03T03:27:00Z">
                    <w:rPr>
                      <w:sz w:val="18"/>
                      <w:szCs w:val="18"/>
                    </w:rPr>
                  </w:rPrChange>
                </w:rPr>
                <w:t>796</w:t>
              </w:r>
            </w:ins>
          </w:p>
        </w:tc>
        <w:tc>
          <w:tcPr>
            <w:tcW w:w="544" w:type="dxa"/>
            <w:tcBorders>
              <w:top w:val="nil"/>
            </w:tcBorders>
            <w:vAlign w:val="bottom"/>
            <w:tcPrChange w:id="11124" w:author="Στάθης Καπ" w:date="2023-03-07T04:29:00Z">
              <w:tcPr>
                <w:tcW w:w="544" w:type="dxa"/>
                <w:vAlign w:val="bottom"/>
              </w:tcPr>
            </w:tcPrChange>
          </w:tcPr>
          <w:p w14:paraId="1028AFA2" w14:textId="12043F43" w:rsidR="009B17D5" w:rsidRPr="00AC6F02" w:rsidRDefault="009B17D5" w:rsidP="009B17D5">
            <w:pPr>
              <w:jc w:val="center"/>
              <w:rPr>
                <w:ins w:id="11125" w:author="Στάθης Καπ" w:date="2023-03-03T03:26:00Z"/>
                <w:rFonts w:cstheme="minorHAnsi"/>
                <w:sz w:val="16"/>
                <w:szCs w:val="16"/>
              </w:rPr>
            </w:pPr>
            <w:ins w:id="11126" w:author="Στάθης Καπ" w:date="2023-03-03T03:27:00Z">
              <w:r w:rsidRPr="00AC6F02">
                <w:rPr>
                  <w:rFonts w:ascii="Calibri" w:hAnsi="Calibri" w:cs="Calibri"/>
                  <w:color w:val="000000"/>
                  <w:sz w:val="16"/>
                  <w:szCs w:val="16"/>
                  <w:rPrChange w:id="11127" w:author="Στάθης Καπ" w:date="2023-03-03T03:27:00Z">
                    <w:rPr>
                      <w:rFonts w:ascii="Calibri" w:hAnsi="Calibri" w:cs="Calibri"/>
                      <w:color w:val="000000"/>
                      <w:sz w:val="18"/>
                      <w:szCs w:val="18"/>
                    </w:rPr>
                  </w:rPrChange>
                </w:rPr>
                <w:t>776</w:t>
              </w:r>
            </w:ins>
          </w:p>
        </w:tc>
        <w:tc>
          <w:tcPr>
            <w:tcW w:w="621" w:type="dxa"/>
            <w:tcBorders>
              <w:top w:val="nil"/>
            </w:tcBorders>
            <w:vAlign w:val="bottom"/>
            <w:tcPrChange w:id="11128" w:author="Στάθης Καπ" w:date="2023-03-07T04:29:00Z">
              <w:tcPr>
                <w:tcW w:w="621" w:type="dxa"/>
                <w:vAlign w:val="bottom"/>
              </w:tcPr>
            </w:tcPrChange>
          </w:tcPr>
          <w:p w14:paraId="03E69FFD" w14:textId="1BB41F55" w:rsidR="009B17D5" w:rsidRPr="00AC6F02" w:rsidRDefault="009B17D5" w:rsidP="009B17D5">
            <w:pPr>
              <w:jc w:val="center"/>
              <w:rPr>
                <w:ins w:id="11129" w:author="Στάθης Καπ" w:date="2023-03-03T03:26:00Z"/>
                <w:rFonts w:cstheme="minorHAnsi"/>
                <w:sz w:val="16"/>
                <w:szCs w:val="16"/>
              </w:rPr>
            </w:pPr>
            <w:ins w:id="11130" w:author="Στάθης Καπ" w:date="2023-03-03T03:27:00Z">
              <w:r w:rsidRPr="00AC6F02">
                <w:rPr>
                  <w:rFonts w:ascii="Calibri" w:hAnsi="Calibri" w:cs="Calibri"/>
                  <w:color w:val="000000"/>
                  <w:sz w:val="16"/>
                  <w:szCs w:val="16"/>
                  <w:rPrChange w:id="11131" w:author="Στάθης Καπ" w:date="2023-03-03T03:27:00Z">
                    <w:rPr>
                      <w:rFonts w:ascii="Calibri" w:hAnsi="Calibri" w:cs="Calibri"/>
                      <w:color w:val="000000"/>
                      <w:sz w:val="18"/>
                      <w:szCs w:val="18"/>
                    </w:rPr>
                  </w:rPrChange>
                </w:rPr>
                <w:t>0.858</w:t>
              </w:r>
            </w:ins>
          </w:p>
        </w:tc>
        <w:tc>
          <w:tcPr>
            <w:tcW w:w="669" w:type="dxa"/>
            <w:tcBorders>
              <w:top w:val="nil"/>
            </w:tcBorders>
            <w:vAlign w:val="center"/>
            <w:tcPrChange w:id="11132" w:author="Στάθης Καπ" w:date="2023-03-07T04:29:00Z">
              <w:tcPr>
                <w:tcW w:w="669" w:type="dxa"/>
                <w:vAlign w:val="center"/>
              </w:tcPr>
            </w:tcPrChange>
          </w:tcPr>
          <w:p w14:paraId="419460FC" w14:textId="4681C9A5" w:rsidR="009B17D5" w:rsidRPr="00AC6F02" w:rsidRDefault="009B17D5" w:rsidP="009B17D5">
            <w:pPr>
              <w:jc w:val="center"/>
              <w:rPr>
                <w:ins w:id="11133" w:author="Στάθης Καπ" w:date="2023-03-03T03:26:00Z"/>
                <w:rFonts w:cstheme="minorHAnsi"/>
                <w:sz w:val="16"/>
                <w:szCs w:val="16"/>
              </w:rPr>
            </w:pPr>
            <w:ins w:id="11134" w:author="Στάθης Καπ" w:date="2023-03-03T06:09:00Z">
              <w:r>
                <w:rPr>
                  <w:rFonts w:ascii="Calibri" w:hAnsi="Calibri" w:cstheme="minorHAnsi"/>
                  <w:color w:val="000000"/>
                  <w:sz w:val="16"/>
                  <w:szCs w:val="16"/>
                </w:rPr>
                <w:t>6.95</w:t>
              </w:r>
            </w:ins>
          </w:p>
        </w:tc>
        <w:tc>
          <w:tcPr>
            <w:tcW w:w="543" w:type="dxa"/>
            <w:tcBorders>
              <w:top w:val="nil"/>
            </w:tcBorders>
            <w:vAlign w:val="bottom"/>
            <w:tcPrChange w:id="11135" w:author="Στάθης Καπ" w:date="2023-03-07T04:29:00Z">
              <w:tcPr>
                <w:tcW w:w="543" w:type="dxa"/>
                <w:vAlign w:val="bottom"/>
              </w:tcPr>
            </w:tcPrChange>
          </w:tcPr>
          <w:p w14:paraId="74598699" w14:textId="18D3FE60" w:rsidR="009B17D5" w:rsidRPr="00AC6F02" w:rsidRDefault="009B17D5" w:rsidP="009B17D5">
            <w:pPr>
              <w:jc w:val="center"/>
              <w:rPr>
                <w:ins w:id="11136" w:author="Στάθης Καπ" w:date="2023-03-03T03:26:00Z"/>
                <w:rFonts w:cstheme="minorHAnsi"/>
                <w:sz w:val="16"/>
                <w:szCs w:val="16"/>
              </w:rPr>
            </w:pPr>
            <w:ins w:id="11137" w:author="Στάθης Καπ" w:date="2023-03-03T03:27:00Z">
              <w:r w:rsidRPr="00AC6F02">
                <w:rPr>
                  <w:rFonts w:ascii="Calibri" w:hAnsi="Calibri" w:cs="Calibri"/>
                  <w:color w:val="000000"/>
                  <w:sz w:val="16"/>
                  <w:szCs w:val="16"/>
                  <w:rPrChange w:id="11138" w:author="Στάθης Καπ" w:date="2023-03-03T03:27:00Z">
                    <w:rPr>
                      <w:rFonts w:ascii="Calibri" w:hAnsi="Calibri" w:cs="Calibri"/>
                      <w:color w:val="000000"/>
                      <w:sz w:val="18"/>
                      <w:szCs w:val="18"/>
                    </w:rPr>
                  </w:rPrChange>
                </w:rPr>
                <w:t>727</w:t>
              </w:r>
            </w:ins>
          </w:p>
        </w:tc>
        <w:tc>
          <w:tcPr>
            <w:tcW w:w="621" w:type="dxa"/>
            <w:tcBorders>
              <w:top w:val="nil"/>
            </w:tcBorders>
            <w:vAlign w:val="bottom"/>
            <w:tcPrChange w:id="11139" w:author="Στάθης Καπ" w:date="2023-03-07T04:29:00Z">
              <w:tcPr>
                <w:tcW w:w="621" w:type="dxa"/>
                <w:vAlign w:val="bottom"/>
              </w:tcPr>
            </w:tcPrChange>
          </w:tcPr>
          <w:p w14:paraId="298DA0BB" w14:textId="7FA5F267" w:rsidR="009B17D5" w:rsidRPr="00AC6F02" w:rsidRDefault="009B17D5" w:rsidP="009B17D5">
            <w:pPr>
              <w:jc w:val="center"/>
              <w:rPr>
                <w:ins w:id="11140" w:author="Στάθης Καπ" w:date="2023-03-03T03:26:00Z"/>
                <w:rFonts w:cstheme="minorHAnsi"/>
                <w:sz w:val="16"/>
                <w:szCs w:val="16"/>
              </w:rPr>
            </w:pPr>
            <w:ins w:id="11141" w:author="Στάθης Καπ" w:date="2023-03-03T03:27:00Z">
              <w:r w:rsidRPr="00AC6F02">
                <w:rPr>
                  <w:rFonts w:ascii="Calibri" w:hAnsi="Calibri" w:cs="Calibri"/>
                  <w:color w:val="000000"/>
                  <w:sz w:val="16"/>
                  <w:szCs w:val="16"/>
                  <w:rPrChange w:id="11142" w:author="Στάθης Καπ" w:date="2023-03-03T03:27:00Z">
                    <w:rPr>
                      <w:rFonts w:ascii="Calibri" w:hAnsi="Calibri" w:cs="Calibri"/>
                      <w:color w:val="000000"/>
                      <w:sz w:val="18"/>
                      <w:szCs w:val="18"/>
                    </w:rPr>
                  </w:rPrChange>
                </w:rPr>
                <w:t>0.68</w:t>
              </w:r>
            </w:ins>
          </w:p>
        </w:tc>
        <w:tc>
          <w:tcPr>
            <w:tcW w:w="669" w:type="dxa"/>
            <w:tcBorders>
              <w:top w:val="nil"/>
            </w:tcBorders>
            <w:vAlign w:val="center"/>
            <w:tcPrChange w:id="11143" w:author="Στάθης Καπ" w:date="2023-03-07T04:29:00Z">
              <w:tcPr>
                <w:tcW w:w="669" w:type="dxa"/>
                <w:vAlign w:val="center"/>
              </w:tcPr>
            </w:tcPrChange>
          </w:tcPr>
          <w:p w14:paraId="395BF73B" w14:textId="2D2B71BD" w:rsidR="009B17D5" w:rsidRPr="00AC6F02" w:rsidRDefault="009B17D5" w:rsidP="009B17D5">
            <w:pPr>
              <w:jc w:val="center"/>
              <w:rPr>
                <w:ins w:id="11144" w:author="Στάθης Καπ" w:date="2023-03-03T03:26:00Z"/>
                <w:rFonts w:cstheme="minorHAnsi"/>
                <w:sz w:val="16"/>
                <w:szCs w:val="16"/>
              </w:rPr>
            </w:pPr>
            <w:ins w:id="11145" w:author="Στάθης Καπ" w:date="2023-03-03T06:09:00Z">
              <w:r>
                <w:rPr>
                  <w:rFonts w:ascii="Calibri" w:hAnsi="Calibri" w:cstheme="minorHAnsi"/>
                  <w:color w:val="000000"/>
                  <w:sz w:val="16"/>
                  <w:szCs w:val="16"/>
                </w:rPr>
                <w:t>6.31</w:t>
              </w:r>
            </w:ins>
          </w:p>
        </w:tc>
        <w:tc>
          <w:tcPr>
            <w:tcW w:w="508" w:type="dxa"/>
            <w:tcBorders>
              <w:top w:val="nil"/>
            </w:tcBorders>
            <w:vAlign w:val="bottom"/>
            <w:tcPrChange w:id="11146" w:author="Στάθης Καπ" w:date="2023-03-07T04:29:00Z">
              <w:tcPr>
                <w:tcW w:w="508" w:type="dxa"/>
                <w:vAlign w:val="bottom"/>
              </w:tcPr>
            </w:tcPrChange>
          </w:tcPr>
          <w:p w14:paraId="18286F59" w14:textId="76BA2829" w:rsidR="009B17D5" w:rsidRPr="00AC6F02" w:rsidRDefault="009B17D5" w:rsidP="009B17D5">
            <w:pPr>
              <w:jc w:val="center"/>
              <w:rPr>
                <w:ins w:id="11147" w:author="Στάθης Καπ" w:date="2023-03-03T03:26:00Z"/>
                <w:rFonts w:cstheme="minorHAnsi"/>
                <w:sz w:val="16"/>
                <w:szCs w:val="16"/>
              </w:rPr>
            </w:pPr>
            <w:ins w:id="11148" w:author="Στάθης Καπ" w:date="2023-03-03T03:27:00Z">
              <w:r w:rsidRPr="00AC6F02">
                <w:rPr>
                  <w:rFonts w:ascii="Calibri" w:hAnsi="Calibri" w:cs="Calibri"/>
                  <w:color w:val="000000"/>
                  <w:sz w:val="16"/>
                  <w:szCs w:val="16"/>
                  <w:rPrChange w:id="11149" w:author="Στάθης Καπ" w:date="2023-03-03T03:27:00Z">
                    <w:rPr>
                      <w:rFonts w:ascii="Calibri" w:hAnsi="Calibri" w:cs="Calibri"/>
                      <w:color w:val="000000"/>
                      <w:sz w:val="18"/>
                      <w:szCs w:val="18"/>
                    </w:rPr>
                  </w:rPrChange>
                </w:rPr>
                <w:t>705</w:t>
              </w:r>
            </w:ins>
          </w:p>
        </w:tc>
        <w:tc>
          <w:tcPr>
            <w:tcW w:w="541" w:type="dxa"/>
            <w:tcBorders>
              <w:top w:val="nil"/>
            </w:tcBorders>
            <w:vAlign w:val="bottom"/>
            <w:tcPrChange w:id="11150" w:author="Στάθης Καπ" w:date="2023-03-07T04:29:00Z">
              <w:tcPr>
                <w:tcW w:w="541" w:type="dxa"/>
                <w:vAlign w:val="bottom"/>
              </w:tcPr>
            </w:tcPrChange>
          </w:tcPr>
          <w:p w14:paraId="624465CC" w14:textId="46152259" w:rsidR="009B17D5" w:rsidRPr="00AC6F02" w:rsidRDefault="009B17D5" w:rsidP="009B17D5">
            <w:pPr>
              <w:jc w:val="center"/>
              <w:rPr>
                <w:ins w:id="11151" w:author="Στάθης Καπ" w:date="2023-03-03T03:26:00Z"/>
                <w:rFonts w:cstheme="minorHAnsi"/>
                <w:sz w:val="16"/>
                <w:szCs w:val="16"/>
              </w:rPr>
            </w:pPr>
            <w:ins w:id="11152" w:author="Στάθης Καπ" w:date="2023-03-03T03:27:00Z">
              <w:r w:rsidRPr="00AC6F02">
                <w:rPr>
                  <w:rFonts w:ascii="Calibri" w:hAnsi="Calibri" w:cs="Calibri"/>
                  <w:color w:val="000000"/>
                  <w:sz w:val="16"/>
                  <w:szCs w:val="16"/>
                  <w:rPrChange w:id="11153" w:author="Στάθης Καπ" w:date="2023-03-03T03:27:00Z">
                    <w:rPr>
                      <w:rFonts w:ascii="Calibri" w:hAnsi="Calibri" w:cs="Calibri"/>
                      <w:color w:val="000000"/>
                      <w:sz w:val="18"/>
                      <w:szCs w:val="18"/>
                    </w:rPr>
                  </w:rPrChange>
                </w:rPr>
                <w:t>0.387</w:t>
              </w:r>
            </w:ins>
          </w:p>
        </w:tc>
        <w:tc>
          <w:tcPr>
            <w:tcW w:w="589" w:type="dxa"/>
            <w:tcBorders>
              <w:top w:val="nil"/>
            </w:tcBorders>
            <w:vAlign w:val="center"/>
            <w:tcPrChange w:id="11154" w:author="Στάθης Καπ" w:date="2023-03-07T04:29:00Z">
              <w:tcPr>
                <w:tcW w:w="589" w:type="dxa"/>
                <w:vAlign w:val="center"/>
              </w:tcPr>
            </w:tcPrChange>
          </w:tcPr>
          <w:p w14:paraId="75023359" w14:textId="3F8F91E9" w:rsidR="009B17D5" w:rsidRPr="00AC6F02" w:rsidRDefault="009B17D5" w:rsidP="009B17D5">
            <w:pPr>
              <w:jc w:val="center"/>
              <w:rPr>
                <w:ins w:id="11155" w:author="Στάθης Καπ" w:date="2023-03-03T03:26:00Z"/>
                <w:rFonts w:cstheme="minorHAnsi"/>
                <w:sz w:val="16"/>
                <w:szCs w:val="16"/>
              </w:rPr>
            </w:pPr>
            <w:ins w:id="11156" w:author="Στάθης Καπ" w:date="2023-03-03T06:10:00Z">
              <w:r>
                <w:rPr>
                  <w:rFonts w:ascii="Calibri" w:hAnsi="Calibri" w:cstheme="minorHAnsi"/>
                  <w:color w:val="000000"/>
                  <w:sz w:val="16"/>
                  <w:szCs w:val="16"/>
                </w:rPr>
                <w:t>9.15</w:t>
              </w:r>
            </w:ins>
          </w:p>
        </w:tc>
        <w:tc>
          <w:tcPr>
            <w:tcW w:w="463" w:type="dxa"/>
            <w:tcBorders>
              <w:top w:val="nil"/>
            </w:tcBorders>
            <w:vAlign w:val="bottom"/>
            <w:tcPrChange w:id="11157" w:author="Στάθης Καπ" w:date="2023-03-07T04:29:00Z">
              <w:tcPr>
                <w:tcW w:w="463" w:type="dxa"/>
                <w:vAlign w:val="bottom"/>
              </w:tcPr>
            </w:tcPrChange>
          </w:tcPr>
          <w:p w14:paraId="7078E147" w14:textId="536BC28C" w:rsidR="009B17D5" w:rsidRPr="00AC6F02" w:rsidRDefault="009B17D5" w:rsidP="009B17D5">
            <w:pPr>
              <w:jc w:val="center"/>
              <w:rPr>
                <w:ins w:id="11158" w:author="Στάθης Καπ" w:date="2023-03-03T03:26:00Z"/>
                <w:rFonts w:cstheme="minorHAnsi"/>
                <w:sz w:val="16"/>
                <w:szCs w:val="16"/>
              </w:rPr>
            </w:pPr>
            <w:ins w:id="11159" w:author="Στάθης Καπ" w:date="2023-03-03T03:27:00Z">
              <w:r w:rsidRPr="00AC6F02">
                <w:rPr>
                  <w:rFonts w:ascii="Calibri" w:hAnsi="Calibri" w:cs="Calibri"/>
                  <w:color w:val="000000"/>
                  <w:sz w:val="16"/>
                  <w:szCs w:val="16"/>
                  <w:rPrChange w:id="11160" w:author="Στάθης Καπ" w:date="2023-03-03T03:27:00Z">
                    <w:rPr>
                      <w:rFonts w:ascii="Calibri" w:hAnsi="Calibri" w:cs="Calibri"/>
                      <w:color w:val="000000"/>
                      <w:sz w:val="18"/>
                      <w:szCs w:val="18"/>
                    </w:rPr>
                  </w:rPrChange>
                </w:rPr>
                <w:t>647</w:t>
              </w:r>
            </w:ins>
          </w:p>
        </w:tc>
        <w:tc>
          <w:tcPr>
            <w:tcW w:w="541" w:type="dxa"/>
            <w:tcBorders>
              <w:top w:val="nil"/>
            </w:tcBorders>
            <w:vAlign w:val="bottom"/>
            <w:tcPrChange w:id="11161" w:author="Στάθης Καπ" w:date="2023-03-07T04:29:00Z">
              <w:tcPr>
                <w:tcW w:w="541" w:type="dxa"/>
                <w:vAlign w:val="bottom"/>
              </w:tcPr>
            </w:tcPrChange>
          </w:tcPr>
          <w:p w14:paraId="68675C0C" w14:textId="47C1DA92" w:rsidR="009B17D5" w:rsidRPr="00AC6F02" w:rsidRDefault="009B17D5" w:rsidP="009B17D5">
            <w:pPr>
              <w:jc w:val="center"/>
              <w:rPr>
                <w:ins w:id="11162" w:author="Στάθης Καπ" w:date="2023-03-03T03:26:00Z"/>
                <w:rFonts w:cstheme="minorHAnsi"/>
                <w:sz w:val="16"/>
                <w:szCs w:val="16"/>
              </w:rPr>
            </w:pPr>
            <w:ins w:id="11163" w:author="Στάθης Καπ" w:date="2023-03-03T03:27:00Z">
              <w:r w:rsidRPr="00AC6F02">
                <w:rPr>
                  <w:rFonts w:ascii="Calibri" w:hAnsi="Calibri" w:cs="Calibri"/>
                  <w:color w:val="000000"/>
                  <w:sz w:val="16"/>
                  <w:szCs w:val="16"/>
                  <w:rPrChange w:id="11164" w:author="Στάθης Καπ" w:date="2023-03-03T03:27:00Z">
                    <w:rPr>
                      <w:rFonts w:ascii="Calibri" w:hAnsi="Calibri" w:cs="Calibri"/>
                      <w:color w:val="000000"/>
                      <w:sz w:val="18"/>
                      <w:szCs w:val="18"/>
                    </w:rPr>
                  </w:rPrChange>
                </w:rPr>
                <w:t>0.347</w:t>
              </w:r>
            </w:ins>
          </w:p>
        </w:tc>
        <w:tc>
          <w:tcPr>
            <w:tcW w:w="589" w:type="dxa"/>
            <w:tcBorders>
              <w:top w:val="nil"/>
            </w:tcBorders>
            <w:vAlign w:val="center"/>
            <w:tcPrChange w:id="11165" w:author="Στάθης Καπ" w:date="2023-03-07T04:29:00Z">
              <w:tcPr>
                <w:tcW w:w="589" w:type="dxa"/>
                <w:vAlign w:val="center"/>
              </w:tcPr>
            </w:tcPrChange>
          </w:tcPr>
          <w:p w14:paraId="604330EB" w14:textId="3049BB37" w:rsidR="009B17D5" w:rsidRPr="00AC6F02" w:rsidRDefault="009B17D5" w:rsidP="009B17D5">
            <w:pPr>
              <w:jc w:val="center"/>
              <w:rPr>
                <w:ins w:id="11166" w:author="Στάθης Καπ" w:date="2023-03-03T03:26:00Z"/>
                <w:rFonts w:cstheme="minorHAnsi"/>
                <w:sz w:val="16"/>
                <w:szCs w:val="16"/>
              </w:rPr>
            </w:pPr>
            <w:ins w:id="11167" w:author="Στάθης Καπ" w:date="2023-03-03T06:10:00Z">
              <w:r>
                <w:rPr>
                  <w:rFonts w:ascii="Calibri" w:hAnsi="Calibri" w:cstheme="minorHAnsi"/>
                  <w:color w:val="000000"/>
                  <w:sz w:val="16"/>
                  <w:szCs w:val="16"/>
                </w:rPr>
                <w:t>16.62</w:t>
              </w:r>
            </w:ins>
          </w:p>
        </w:tc>
      </w:tr>
      <w:tr w:rsidR="009B17D5" w14:paraId="3481057B" w14:textId="77777777" w:rsidTr="00F03C40">
        <w:trPr>
          <w:ins w:id="11168" w:author="Στάθης Καπ" w:date="2023-03-03T03:26:00Z"/>
        </w:trPr>
        <w:tc>
          <w:tcPr>
            <w:tcW w:w="515" w:type="dxa"/>
            <w:tcBorders>
              <w:top w:val="nil"/>
              <w:bottom w:val="nil"/>
              <w:right w:val="single" w:sz="4" w:space="0" w:color="auto"/>
            </w:tcBorders>
            <w:shd w:val="clear" w:color="auto" w:fill="E7E6E6" w:themeFill="background2"/>
            <w:vAlign w:val="center"/>
            <w:tcPrChange w:id="11169" w:author="Στάθης Καπ" w:date="2023-03-03T06:25:00Z">
              <w:tcPr>
                <w:tcW w:w="515" w:type="dxa"/>
                <w:vAlign w:val="center"/>
              </w:tcPr>
            </w:tcPrChange>
          </w:tcPr>
          <w:p w14:paraId="1EC01517" w14:textId="5B426B47" w:rsidR="009B17D5" w:rsidRPr="00AC6F02" w:rsidRDefault="009B17D5" w:rsidP="009B17D5">
            <w:pPr>
              <w:jc w:val="center"/>
              <w:rPr>
                <w:ins w:id="11170" w:author="Στάθης Καπ" w:date="2023-03-03T03:26:00Z"/>
                <w:sz w:val="16"/>
                <w:szCs w:val="16"/>
              </w:rPr>
            </w:pPr>
            <w:ins w:id="11171" w:author="Στάθης Καπ" w:date="2023-03-03T03:27:00Z">
              <w:r w:rsidRPr="00AC6F02">
                <w:rPr>
                  <w:sz w:val="16"/>
                  <w:szCs w:val="16"/>
                  <w:rPrChange w:id="11172" w:author="Στάθης Καπ" w:date="2023-03-03T03:27:00Z">
                    <w:rPr>
                      <w:sz w:val="18"/>
                      <w:szCs w:val="18"/>
                    </w:rPr>
                  </w:rPrChange>
                </w:rPr>
                <w:t>pr09</w:t>
              </w:r>
            </w:ins>
          </w:p>
        </w:tc>
        <w:tc>
          <w:tcPr>
            <w:tcW w:w="560" w:type="dxa"/>
            <w:tcBorders>
              <w:left w:val="single" w:sz="4" w:space="0" w:color="auto"/>
            </w:tcBorders>
            <w:tcPrChange w:id="11173" w:author="Στάθης Καπ" w:date="2023-03-03T06:25:00Z">
              <w:tcPr>
                <w:tcW w:w="560" w:type="dxa"/>
              </w:tcPr>
            </w:tcPrChange>
          </w:tcPr>
          <w:p w14:paraId="49F5E1BB" w14:textId="760151C5" w:rsidR="009B17D5" w:rsidRPr="00AC6F02" w:rsidRDefault="009B17D5" w:rsidP="009B17D5">
            <w:pPr>
              <w:jc w:val="center"/>
              <w:rPr>
                <w:ins w:id="11174" w:author="Στάθης Καπ" w:date="2023-03-03T03:26:00Z"/>
                <w:rFonts w:cstheme="minorHAnsi"/>
                <w:sz w:val="16"/>
                <w:szCs w:val="16"/>
              </w:rPr>
            </w:pPr>
            <w:ins w:id="11175" w:author="Στάθης Καπ" w:date="2023-03-03T03:27:00Z">
              <w:r w:rsidRPr="00AC6F02">
                <w:rPr>
                  <w:sz w:val="16"/>
                  <w:szCs w:val="16"/>
                  <w:rPrChange w:id="11176" w:author="Στάθης Καπ" w:date="2023-03-03T03:27:00Z">
                    <w:rPr>
                      <w:sz w:val="18"/>
                      <w:szCs w:val="18"/>
                    </w:rPr>
                  </w:rPrChange>
                </w:rPr>
                <w:t>909</w:t>
              </w:r>
            </w:ins>
          </w:p>
        </w:tc>
        <w:tc>
          <w:tcPr>
            <w:tcW w:w="855" w:type="dxa"/>
            <w:tcPrChange w:id="11177" w:author="Στάθης Καπ" w:date="2023-03-03T06:25:00Z">
              <w:tcPr>
                <w:tcW w:w="855" w:type="dxa"/>
              </w:tcPr>
            </w:tcPrChange>
          </w:tcPr>
          <w:p w14:paraId="78E19C9F" w14:textId="54CF0850" w:rsidR="009B17D5" w:rsidRPr="00AC6F02" w:rsidRDefault="009B17D5" w:rsidP="009B17D5">
            <w:pPr>
              <w:jc w:val="center"/>
              <w:rPr>
                <w:ins w:id="11178" w:author="Στάθης Καπ" w:date="2023-03-03T03:26:00Z"/>
                <w:rFonts w:cstheme="minorHAnsi"/>
                <w:sz w:val="16"/>
                <w:szCs w:val="16"/>
              </w:rPr>
            </w:pPr>
            <w:ins w:id="11179" w:author="Στάθης Καπ" w:date="2023-03-03T03:27:00Z">
              <w:r w:rsidRPr="00AC6F02">
                <w:rPr>
                  <w:sz w:val="16"/>
                  <w:szCs w:val="16"/>
                  <w:rPrChange w:id="11180" w:author="Στάθης Καπ" w:date="2023-03-03T03:27:00Z">
                    <w:rPr>
                      <w:sz w:val="18"/>
                      <w:szCs w:val="18"/>
                    </w:rPr>
                  </w:rPrChange>
                </w:rPr>
                <w:t>867</w:t>
              </w:r>
            </w:ins>
          </w:p>
        </w:tc>
        <w:tc>
          <w:tcPr>
            <w:tcW w:w="544" w:type="dxa"/>
            <w:vAlign w:val="bottom"/>
            <w:tcPrChange w:id="11181" w:author="Στάθης Καπ" w:date="2023-03-03T06:25:00Z">
              <w:tcPr>
                <w:tcW w:w="544" w:type="dxa"/>
                <w:vAlign w:val="bottom"/>
              </w:tcPr>
            </w:tcPrChange>
          </w:tcPr>
          <w:p w14:paraId="024269DD" w14:textId="0E5F6833" w:rsidR="009B17D5" w:rsidRPr="00AC6F02" w:rsidRDefault="009B17D5" w:rsidP="009B17D5">
            <w:pPr>
              <w:jc w:val="center"/>
              <w:rPr>
                <w:ins w:id="11182" w:author="Στάθης Καπ" w:date="2023-03-03T03:26:00Z"/>
                <w:rFonts w:cstheme="minorHAnsi"/>
                <w:sz w:val="16"/>
                <w:szCs w:val="16"/>
              </w:rPr>
            </w:pPr>
            <w:ins w:id="11183" w:author="Στάθης Καπ" w:date="2023-03-03T03:27:00Z">
              <w:r w:rsidRPr="00AC6F02">
                <w:rPr>
                  <w:rFonts w:ascii="Calibri" w:hAnsi="Calibri" w:cs="Calibri"/>
                  <w:color w:val="000000"/>
                  <w:sz w:val="16"/>
                  <w:szCs w:val="16"/>
                  <w:rPrChange w:id="11184" w:author="Στάθης Καπ" w:date="2023-03-03T03:27:00Z">
                    <w:rPr>
                      <w:rFonts w:ascii="Calibri" w:hAnsi="Calibri" w:cs="Calibri"/>
                      <w:color w:val="000000"/>
                      <w:sz w:val="18"/>
                      <w:szCs w:val="18"/>
                    </w:rPr>
                  </w:rPrChange>
                </w:rPr>
                <w:t>843</w:t>
              </w:r>
            </w:ins>
          </w:p>
        </w:tc>
        <w:tc>
          <w:tcPr>
            <w:tcW w:w="621" w:type="dxa"/>
            <w:vAlign w:val="bottom"/>
            <w:tcPrChange w:id="11185" w:author="Στάθης Καπ" w:date="2023-03-03T06:25:00Z">
              <w:tcPr>
                <w:tcW w:w="621" w:type="dxa"/>
                <w:vAlign w:val="bottom"/>
              </w:tcPr>
            </w:tcPrChange>
          </w:tcPr>
          <w:p w14:paraId="48E3FE8E" w14:textId="48D26548" w:rsidR="009B17D5" w:rsidRPr="00AC6F02" w:rsidRDefault="009B17D5" w:rsidP="009B17D5">
            <w:pPr>
              <w:jc w:val="center"/>
              <w:rPr>
                <w:ins w:id="11186" w:author="Στάθης Καπ" w:date="2023-03-03T03:26:00Z"/>
                <w:rFonts w:cstheme="minorHAnsi"/>
                <w:sz w:val="16"/>
                <w:szCs w:val="16"/>
              </w:rPr>
            </w:pPr>
            <w:ins w:id="11187" w:author="Στάθης Καπ" w:date="2023-03-03T03:27:00Z">
              <w:r w:rsidRPr="00AC6F02">
                <w:rPr>
                  <w:rFonts w:ascii="Calibri" w:hAnsi="Calibri" w:cs="Calibri"/>
                  <w:color w:val="000000"/>
                  <w:sz w:val="16"/>
                  <w:szCs w:val="16"/>
                  <w:rPrChange w:id="11188" w:author="Στάθης Καπ" w:date="2023-03-03T03:27:00Z">
                    <w:rPr>
                      <w:rFonts w:ascii="Calibri" w:hAnsi="Calibri" w:cs="Calibri"/>
                      <w:color w:val="000000"/>
                      <w:sz w:val="18"/>
                      <w:szCs w:val="18"/>
                    </w:rPr>
                  </w:rPrChange>
                </w:rPr>
                <w:t>4.332</w:t>
              </w:r>
            </w:ins>
          </w:p>
        </w:tc>
        <w:tc>
          <w:tcPr>
            <w:tcW w:w="669" w:type="dxa"/>
            <w:vAlign w:val="center"/>
            <w:tcPrChange w:id="11189" w:author="Στάθης Καπ" w:date="2023-03-03T06:25:00Z">
              <w:tcPr>
                <w:tcW w:w="669" w:type="dxa"/>
                <w:vAlign w:val="center"/>
              </w:tcPr>
            </w:tcPrChange>
          </w:tcPr>
          <w:p w14:paraId="6DA95B10" w14:textId="7C2195C8" w:rsidR="009B17D5" w:rsidRPr="00AC6F02" w:rsidRDefault="009B17D5" w:rsidP="009B17D5">
            <w:pPr>
              <w:jc w:val="center"/>
              <w:rPr>
                <w:ins w:id="11190" w:author="Στάθης Καπ" w:date="2023-03-03T03:26:00Z"/>
                <w:rFonts w:cstheme="minorHAnsi"/>
                <w:sz w:val="16"/>
                <w:szCs w:val="16"/>
              </w:rPr>
            </w:pPr>
            <w:ins w:id="11191" w:author="Στάθης Καπ" w:date="2023-03-03T06:09:00Z">
              <w:r>
                <w:rPr>
                  <w:rFonts w:ascii="Calibri" w:hAnsi="Calibri" w:cstheme="minorHAnsi"/>
                  <w:color w:val="000000"/>
                  <w:sz w:val="16"/>
                  <w:szCs w:val="16"/>
                </w:rPr>
                <w:t>7.26</w:t>
              </w:r>
            </w:ins>
          </w:p>
        </w:tc>
        <w:tc>
          <w:tcPr>
            <w:tcW w:w="543" w:type="dxa"/>
            <w:vAlign w:val="bottom"/>
            <w:tcPrChange w:id="11192" w:author="Στάθης Καπ" w:date="2023-03-03T06:25:00Z">
              <w:tcPr>
                <w:tcW w:w="543" w:type="dxa"/>
                <w:vAlign w:val="bottom"/>
              </w:tcPr>
            </w:tcPrChange>
          </w:tcPr>
          <w:p w14:paraId="15175E9D" w14:textId="541EF0E4" w:rsidR="009B17D5" w:rsidRPr="00AC6F02" w:rsidRDefault="009B17D5" w:rsidP="009B17D5">
            <w:pPr>
              <w:jc w:val="center"/>
              <w:rPr>
                <w:ins w:id="11193" w:author="Στάθης Καπ" w:date="2023-03-03T03:26:00Z"/>
                <w:rFonts w:cstheme="minorHAnsi"/>
                <w:sz w:val="16"/>
                <w:szCs w:val="16"/>
              </w:rPr>
            </w:pPr>
            <w:ins w:id="11194" w:author="Στάθης Καπ" w:date="2023-03-03T03:27:00Z">
              <w:r w:rsidRPr="00AC6F02">
                <w:rPr>
                  <w:rFonts w:ascii="Calibri" w:hAnsi="Calibri" w:cs="Calibri"/>
                  <w:color w:val="000000"/>
                  <w:sz w:val="16"/>
                  <w:szCs w:val="16"/>
                  <w:rPrChange w:id="11195" w:author="Στάθης Καπ" w:date="2023-03-03T03:27:00Z">
                    <w:rPr>
                      <w:rFonts w:ascii="Calibri" w:hAnsi="Calibri" w:cs="Calibri"/>
                      <w:color w:val="000000"/>
                      <w:sz w:val="18"/>
                      <w:szCs w:val="18"/>
                    </w:rPr>
                  </w:rPrChange>
                </w:rPr>
                <w:t>738</w:t>
              </w:r>
            </w:ins>
          </w:p>
        </w:tc>
        <w:tc>
          <w:tcPr>
            <w:tcW w:w="621" w:type="dxa"/>
            <w:vAlign w:val="bottom"/>
            <w:tcPrChange w:id="11196" w:author="Στάθης Καπ" w:date="2023-03-03T06:25:00Z">
              <w:tcPr>
                <w:tcW w:w="621" w:type="dxa"/>
                <w:vAlign w:val="bottom"/>
              </w:tcPr>
            </w:tcPrChange>
          </w:tcPr>
          <w:p w14:paraId="3C9572CB" w14:textId="6A898791" w:rsidR="009B17D5" w:rsidRPr="00AC6F02" w:rsidRDefault="009B17D5" w:rsidP="009B17D5">
            <w:pPr>
              <w:jc w:val="center"/>
              <w:rPr>
                <w:ins w:id="11197" w:author="Στάθης Καπ" w:date="2023-03-03T03:26:00Z"/>
                <w:rFonts w:cstheme="minorHAnsi"/>
                <w:sz w:val="16"/>
                <w:szCs w:val="16"/>
              </w:rPr>
            </w:pPr>
            <w:ins w:id="11198" w:author="Στάθης Καπ" w:date="2023-03-03T03:27:00Z">
              <w:r w:rsidRPr="00AC6F02">
                <w:rPr>
                  <w:rFonts w:ascii="Calibri" w:hAnsi="Calibri" w:cs="Calibri"/>
                  <w:color w:val="000000"/>
                  <w:sz w:val="16"/>
                  <w:szCs w:val="16"/>
                  <w:rPrChange w:id="11199" w:author="Στάθης Καπ" w:date="2023-03-03T03:27:00Z">
                    <w:rPr>
                      <w:rFonts w:ascii="Calibri" w:hAnsi="Calibri" w:cs="Calibri"/>
                      <w:color w:val="000000"/>
                      <w:sz w:val="18"/>
                      <w:szCs w:val="18"/>
                    </w:rPr>
                  </w:rPrChange>
                </w:rPr>
                <w:t>1.636</w:t>
              </w:r>
            </w:ins>
          </w:p>
        </w:tc>
        <w:tc>
          <w:tcPr>
            <w:tcW w:w="669" w:type="dxa"/>
            <w:vAlign w:val="center"/>
            <w:tcPrChange w:id="11200" w:author="Στάθης Καπ" w:date="2023-03-03T06:25:00Z">
              <w:tcPr>
                <w:tcW w:w="669" w:type="dxa"/>
                <w:vAlign w:val="center"/>
              </w:tcPr>
            </w:tcPrChange>
          </w:tcPr>
          <w:p w14:paraId="4C61B3B5" w14:textId="76B726FD" w:rsidR="009B17D5" w:rsidRPr="00AC6F02" w:rsidRDefault="009B17D5" w:rsidP="009B17D5">
            <w:pPr>
              <w:jc w:val="center"/>
              <w:rPr>
                <w:ins w:id="11201" w:author="Στάθης Καπ" w:date="2023-03-03T03:26:00Z"/>
                <w:rFonts w:cstheme="minorHAnsi"/>
                <w:sz w:val="16"/>
                <w:szCs w:val="16"/>
              </w:rPr>
            </w:pPr>
            <w:ins w:id="11202" w:author="Στάθης Καπ" w:date="2023-03-03T06:09:00Z">
              <w:r>
                <w:rPr>
                  <w:rFonts w:ascii="Calibri" w:hAnsi="Calibri" w:cstheme="minorHAnsi"/>
                  <w:color w:val="000000"/>
                  <w:sz w:val="16"/>
                  <w:szCs w:val="16"/>
                </w:rPr>
                <w:t>12.46</w:t>
              </w:r>
            </w:ins>
          </w:p>
        </w:tc>
        <w:tc>
          <w:tcPr>
            <w:tcW w:w="508" w:type="dxa"/>
            <w:vAlign w:val="bottom"/>
            <w:tcPrChange w:id="11203" w:author="Στάθης Καπ" w:date="2023-03-03T06:25:00Z">
              <w:tcPr>
                <w:tcW w:w="508" w:type="dxa"/>
                <w:vAlign w:val="bottom"/>
              </w:tcPr>
            </w:tcPrChange>
          </w:tcPr>
          <w:p w14:paraId="5B37F80D" w14:textId="014B5140" w:rsidR="009B17D5" w:rsidRPr="00AC6F02" w:rsidRDefault="009B17D5" w:rsidP="009B17D5">
            <w:pPr>
              <w:jc w:val="center"/>
              <w:rPr>
                <w:ins w:id="11204" w:author="Στάθης Καπ" w:date="2023-03-03T03:26:00Z"/>
                <w:rFonts w:cstheme="minorHAnsi"/>
                <w:sz w:val="16"/>
                <w:szCs w:val="16"/>
              </w:rPr>
            </w:pPr>
            <w:ins w:id="11205" w:author="Στάθης Καπ" w:date="2023-03-03T03:27:00Z">
              <w:r w:rsidRPr="00AC6F02">
                <w:rPr>
                  <w:rFonts w:ascii="Calibri" w:hAnsi="Calibri" w:cs="Calibri"/>
                  <w:color w:val="000000"/>
                  <w:sz w:val="16"/>
                  <w:szCs w:val="16"/>
                  <w:rPrChange w:id="11206" w:author="Στάθης Καπ" w:date="2023-03-03T03:27:00Z">
                    <w:rPr>
                      <w:rFonts w:ascii="Calibri" w:hAnsi="Calibri" w:cs="Calibri"/>
                      <w:color w:val="000000"/>
                      <w:sz w:val="18"/>
                      <w:szCs w:val="18"/>
                    </w:rPr>
                  </w:rPrChange>
                </w:rPr>
                <w:t>716</w:t>
              </w:r>
            </w:ins>
          </w:p>
        </w:tc>
        <w:tc>
          <w:tcPr>
            <w:tcW w:w="541" w:type="dxa"/>
            <w:vAlign w:val="bottom"/>
            <w:tcPrChange w:id="11207" w:author="Στάθης Καπ" w:date="2023-03-03T06:25:00Z">
              <w:tcPr>
                <w:tcW w:w="541" w:type="dxa"/>
                <w:vAlign w:val="bottom"/>
              </w:tcPr>
            </w:tcPrChange>
          </w:tcPr>
          <w:p w14:paraId="0D33E7A3" w14:textId="4C810B06" w:rsidR="009B17D5" w:rsidRPr="00AC6F02" w:rsidRDefault="009B17D5" w:rsidP="009B17D5">
            <w:pPr>
              <w:jc w:val="center"/>
              <w:rPr>
                <w:ins w:id="11208" w:author="Στάθης Καπ" w:date="2023-03-03T03:26:00Z"/>
                <w:rFonts w:cstheme="minorHAnsi"/>
                <w:sz w:val="16"/>
                <w:szCs w:val="16"/>
              </w:rPr>
            </w:pPr>
            <w:ins w:id="11209" w:author="Στάθης Καπ" w:date="2023-03-03T03:27:00Z">
              <w:r w:rsidRPr="00AC6F02">
                <w:rPr>
                  <w:rFonts w:ascii="Calibri" w:hAnsi="Calibri" w:cs="Calibri"/>
                  <w:color w:val="000000"/>
                  <w:sz w:val="16"/>
                  <w:szCs w:val="16"/>
                  <w:rPrChange w:id="11210" w:author="Στάθης Καπ" w:date="2023-03-03T03:27:00Z">
                    <w:rPr>
                      <w:rFonts w:ascii="Calibri" w:hAnsi="Calibri" w:cs="Calibri"/>
                      <w:color w:val="000000"/>
                      <w:sz w:val="18"/>
                      <w:szCs w:val="18"/>
                    </w:rPr>
                  </w:rPrChange>
                </w:rPr>
                <w:t>0.778</w:t>
              </w:r>
            </w:ins>
          </w:p>
        </w:tc>
        <w:tc>
          <w:tcPr>
            <w:tcW w:w="589" w:type="dxa"/>
            <w:vAlign w:val="center"/>
            <w:tcPrChange w:id="11211" w:author="Στάθης Καπ" w:date="2023-03-03T06:25:00Z">
              <w:tcPr>
                <w:tcW w:w="589" w:type="dxa"/>
                <w:vAlign w:val="center"/>
              </w:tcPr>
            </w:tcPrChange>
          </w:tcPr>
          <w:p w14:paraId="1B4A14AF" w14:textId="01DD7DA0" w:rsidR="009B17D5" w:rsidRPr="00AC6F02" w:rsidRDefault="009B17D5" w:rsidP="009B17D5">
            <w:pPr>
              <w:jc w:val="center"/>
              <w:rPr>
                <w:ins w:id="11212" w:author="Στάθης Καπ" w:date="2023-03-03T03:26:00Z"/>
                <w:rFonts w:cstheme="minorHAnsi"/>
                <w:sz w:val="16"/>
                <w:szCs w:val="16"/>
              </w:rPr>
            </w:pPr>
            <w:ins w:id="11213" w:author="Στάθης Καπ" w:date="2023-03-03T06:10:00Z">
              <w:r>
                <w:rPr>
                  <w:rFonts w:ascii="Calibri" w:hAnsi="Calibri" w:cstheme="minorHAnsi"/>
                  <w:color w:val="000000"/>
                  <w:sz w:val="16"/>
                  <w:szCs w:val="16"/>
                </w:rPr>
                <w:t>15.07</w:t>
              </w:r>
            </w:ins>
          </w:p>
        </w:tc>
        <w:tc>
          <w:tcPr>
            <w:tcW w:w="463" w:type="dxa"/>
            <w:vAlign w:val="bottom"/>
            <w:tcPrChange w:id="11214" w:author="Στάθης Καπ" w:date="2023-03-03T06:25:00Z">
              <w:tcPr>
                <w:tcW w:w="463" w:type="dxa"/>
                <w:vAlign w:val="bottom"/>
              </w:tcPr>
            </w:tcPrChange>
          </w:tcPr>
          <w:p w14:paraId="04084775" w14:textId="04255E31" w:rsidR="009B17D5" w:rsidRPr="00AC6F02" w:rsidRDefault="009B17D5" w:rsidP="009B17D5">
            <w:pPr>
              <w:jc w:val="center"/>
              <w:rPr>
                <w:ins w:id="11215" w:author="Στάθης Καπ" w:date="2023-03-03T03:26:00Z"/>
                <w:rFonts w:cstheme="minorHAnsi"/>
                <w:sz w:val="16"/>
                <w:szCs w:val="16"/>
              </w:rPr>
            </w:pPr>
            <w:ins w:id="11216" w:author="Στάθης Καπ" w:date="2023-03-03T03:27:00Z">
              <w:r w:rsidRPr="00AC6F02">
                <w:rPr>
                  <w:rFonts w:ascii="Calibri" w:hAnsi="Calibri" w:cs="Calibri"/>
                  <w:color w:val="000000"/>
                  <w:sz w:val="16"/>
                  <w:szCs w:val="16"/>
                  <w:rPrChange w:id="11217" w:author="Στάθης Καπ" w:date="2023-03-03T03:27:00Z">
                    <w:rPr>
                      <w:rFonts w:ascii="Calibri" w:hAnsi="Calibri" w:cs="Calibri"/>
                      <w:color w:val="000000"/>
                      <w:sz w:val="18"/>
                      <w:szCs w:val="18"/>
                    </w:rPr>
                  </w:rPrChange>
                </w:rPr>
                <w:t>726</w:t>
              </w:r>
            </w:ins>
          </w:p>
        </w:tc>
        <w:tc>
          <w:tcPr>
            <w:tcW w:w="541" w:type="dxa"/>
            <w:vAlign w:val="bottom"/>
            <w:tcPrChange w:id="11218" w:author="Στάθης Καπ" w:date="2023-03-03T06:25:00Z">
              <w:tcPr>
                <w:tcW w:w="541" w:type="dxa"/>
                <w:vAlign w:val="bottom"/>
              </w:tcPr>
            </w:tcPrChange>
          </w:tcPr>
          <w:p w14:paraId="4CAA0ABA" w14:textId="65005F7D" w:rsidR="009B17D5" w:rsidRPr="00AC6F02" w:rsidRDefault="009B17D5" w:rsidP="009B17D5">
            <w:pPr>
              <w:jc w:val="center"/>
              <w:rPr>
                <w:ins w:id="11219" w:author="Στάθης Καπ" w:date="2023-03-03T03:26:00Z"/>
                <w:rFonts w:cstheme="minorHAnsi"/>
                <w:sz w:val="16"/>
                <w:szCs w:val="16"/>
              </w:rPr>
            </w:pPr>
            <w:ins w:id="11220" w:author="Στάθης Καπ" w:date="2023-03-03T03:27:00Z">
              <w:r w:rsidRPr="00AC6F02">
                <w:rPr>
                  <w:rFonts w:ascii="Calibri" w:hAnsi="Calibri" w:cs="Calibri"/>
                  <w:color w:val="000000"/>
                  <w:sz w:val="16"/>
                  <w:szCs w:val="16"/>
                  <w:rPrChange w:id="11221" w:author="Στάθης Καπ" w:date="2023-03-03T03:27:00Z">
                    <w:rPr>
                      <w:rFonts w:ascii="Calibri" w:hAnsi="Calibri" w:cs="Calibri"/>
                      <w:color w:val="000000"/>
                      <w:sz w:val="18"/>
                      <w:szCs w:val="18"/>
                    </w:rPr>
                  </w:rPrChange>
                </w:rPr>
                <w:t>0.615</w:t>
              </w:r>
            </w:ins>
          </w:p>
        </w:tc>
        <w:tc>
          <w:tcPr>
            <w:tcW w:w="589" w:type="dxa"/>
            <w:vAlign w:val="center"/>
            <w:tcPrChange w:id="11222" w:author="Στάθης Καπ" w:date="2023-03-03T06:25:00Z">
              <w:tcPr>
                <w:tcW w:w="589" w:type="dxa"/>
                <w:vAlign w:val="center"/>
              </w:tcPr>
            </w:tcPrChange>
          </w:tcPr>
          <w:p w14:paraId="326A5664" w14:textId="179FE7E0" w:rsidR="009B17D5" w:rsidRPr="00AC6F02" w:rsidRDefault="009B17D5" w:rsidP="009B17D5">
            <w:pPr>
              <w:jc w:val="center"/>
              <w:rPr>
                <w:ins w:id="11223" w:author="Στάθης Καπ" w:date="2023-03-03T03:26:00Z"/>
                <w:rFonts w:cstheme="minorHAnsi"/>
                <w:sz w:val="16"/>
                <w:szCs w:val="16"/>
              </w:rPr>
            </w:pPr>
            <w:ins w:id="11224" w:author="Στάθης Καπ" w:date="2023-03-03T06:10:00Z">
              <w:r>
                <w:rPr>
                  <w:rFonts w:ascii="Calibri" w:hAnsi="Calibri" w:cstheme="minorHAnsi"/>
                  <w:color w:val="000000"/>
                  <w:sz w:val="16"/>
                  <w:szCs w:val="16"/>
                </w:rPr>
                <w:t>13.88</w:t>
              </w:r>
            </w:ins>
          </w:p>
        </w:tc>
      </w:tr>
      <w:tr w:rsidR="009B17D5" w14:paraId="5F537BD9" w14:textId="77777777" w:rsidTr="00F03C40">
        <w:trPr>
          <w:ins w:id="11225" w:author="Στάθης Καπ" w:date="2023-03-03T03:26:00Z"/>
        </w:trPr>
        <w:tc>
          <w:tcPr>
            <w:tcW w:w="515" w:type="dxa"/>
            <w:tcBorders>
              <w:top w:val="nil"/>
              <w:bottom w:val="nil"/>
              <w:right w:val="single" w:sz="4" w:space="0" w:color="auto"/>
            </w:tcBorders>
            <w:shd w:val="clear" w:color="auto" w:fill="E7E6E6" w:themeFill="background2"/>
            <w:vAlign w:val="center"/>
            <w:tcPrChange w:id="11226" w:author="Στάθης Καπ" w:date="2023-03-03T06:25:00Z">
              <w:tcPr>
                <w:tcW w:w="515" w:type="dxa"/>
                <w:vAlign w:val="center"/>
              </w:tcPr>
            </w:tcPrChange>
          </w:tcPr>
          <w:p w14:paraId="54BC20A4" w14:textId="44AE7426" w:rsidR="009B17D5" w:rsidRPr="00AC6F02" w:rsidRDefault="009B17D5" w:rsidP="009B17D5">
            <w:pPr>
              <w:jc w:val="center"/>
              <w:rPr>
                <w:ins w:id="11227" w:author="Στάθης Καπ" w:date="2023-03-03T03:26:00Z"/>
                <w:sz w:val="16"/>
                <w:szCs w:val="16"/>
              </w:rPr>
            </w:pPr>
            <w:ins w:id="11228" w:author="Στάθης Καπ" w:date="2023-03-03T03:27:00Z">
              <w:r w:rsidRPr="00AC6F02">
                <w:rPr>
                  <w:sz w:val="16"/>
                  <w:szCs w:val="16"/>
                  <w:rPrChange w:id="11229" w:author="Στάθης Καπ" w:date="2023-03-03T03:27:00Z">
                    <w:rPr>
                      <w:sz w:val="18"/>
                      <w:szCs w:val="18"/>
                    </w:rPr>
                  </w:rPrChange>
                </w:rPr>
                <w:t>pr10</w:t>
              </w:r>
            </w:ins>
          </w:p>
        </w:tc>
        <w:tc>
          <w:tcPr>
            <w:tcW w:w="560" w:type="dxa"/>
            <w:tcBorders>
              <w:left w:val="single" w:sz="4" w:space="0" w:color="auto"/>
            </w:tcBorders>
            <w:tcPrChange w:id="11230" w:author="Στάθης Καπ" w:date="2023-03-03T06:25:00Z">
              <w:tcPr>
                <w:tcW w:w="560" w:type="dxa"/>
              </w:tcPr>
            </w:tcPrChange>
          </w:tcPr>
          <w:p w14:paraId="503D0F11" w14:textId="77C4CBBB" w:rsidR="009B17D5" w:rsidRPr="00AC6F02" w:rsidRDefault="009B17D5" w:rsidP="009B17D5">
            <w:pPr>
              <w:jc w:val="center"/>
              <w:rPr>
                <w:ins w:id="11231" w:author="Στάθης Καπ" w:date="2023-03-03T03:26:00Z"/>
                <w:rFonts w:cstheme="minorHAnsi"/>
                <w:sz w:val="16"/>
                <w:szCs w:val="16"/>
              </w:rPr>
            </w:pPr>
            <w:ins w:id="11232" w:author="Στάθης Καπ" w:date="2023-03-03T03:27:00Z">
              <w:r w:rsidRPr="00AC6F02">
                <w:rPr>
                  <w:sz w:val="16"/>
                  <w:szCs w:val="16"/>
                  <w:rPrChange w:id="11233" w:author="Στάθης Καπ" w:date="2023-03-03T03:27:00Z">
                    <w:rPr>
                      <w:sz w:val="18"/>
                      <w:szCs w:val="18"/>
                    </w:rPr>
                  </w:rPrChange>
                </w:rPr>
                <w:t>1134</w:t>
              </w:r>
            </w:ins>
          </w:p>
        </w:tc>
        <w:tc>
          <w:tcPr>
            <w:tcW w:w="855" w:type="dxa"/>
            <w:tcPrChange w:id="11234" w:author="Στάθης Καπ" w:date="2023-03-03T06:25:00Z">
              <w:tcPr>
                <w:tcW w:w="855" w:type="dxa"/>
              </w:tcPr>
            </w:tcPrChange>
          </w:tcPr>
          <w:p w14:paraId="5177D0B2" w14:textId="54404F80" w:rsidR="009B17D5" w:rsidRPr="00AC6F02" w:rsidRDefault="009B17D5" w:rsidP="009B17D5">
            <w:pPr>
              <w:jc w:val="center"/>
              <w:rPr>
                <w:ins w:id="11235" w:author="Στάθης Καπ" w:date="2023-03-03T03:26:00Z"/>
                <w:rFonts w:cstheme="minorHAnsi"/>
                <w:sz w:val="16"/>
                <w:szCs w:val="16"/>
              </w:rPr>
            </w:pPr>
            <w:ins w:id="11236" w:author="Στάθης Καπ" w:date="2023-03-03T03:27:00Z">
              <w:r w:rsidRPr="00AC6F02">
                <w:rPr>
                  <w:sz w:val="16"/>
                  <w:szCs w:val="16"/>
                  <w:rPrChange w:id="11237" w:author="Στάθης Καπ" w:date="2023-03-03T03:27:00Z">
                    <w:rPr>
                      <w:sz w:val="18"/>
                      <w:szCs w:val="18"/>
                    </w:rPr>
                  </w:rPrChange>
                </w:rPr>
                <w:t>1004</w:t>
              </w:r>
            </w:ins>
          </w:p>
        </w:tc>
        <w:tc>
          <w:tcPr>
            <w:tcW w:w="544" w:type="dxa"/>
            <w:vAlign w:val="bottom"/>
            <w:tcPrChange w:id="11238" w:author="Στάθης Καπ" w:date="2023-03-03T06:25:00Z">
              <w:tcPr>
                <w:tcW w:w="544" w:type="dxa"/>
                <w:vAlign w:val="bottom"/>
              </w:tcPr>
            </w:tcPrChange>
          </w:tcPr>
          <w:p w14:paraId="7C8E2E7A" w14:textId="4B1C4EFD" w:rsidR="009B17D5" w:rsidRPr="00AC6F02" w:rsidRDefault="009B17D5" w:rsidP="009B17D5">
            <w:pPr>
              <w:jc w:val="center"/>
              <w:rPr>
                <w:ins w:id="11239" w:author="Στάθης Καπ" w:date="2023-03-03T03:26:00Z"/>
                <w:rFonts w:cstheme="minorHAnsi"/>
                <w:sz w:val="16"/>
                <w:szCs w:val="16"/>
              </w:rPr>
            </w:pPr>
            <w:ins w:id="11240" w:author="Στάθης Καπ" w:date="2023-03-03T03:27:00Z">
              <w:r w:rsidRPr="00AC6F02">
                <w:rPr>
                  <w:rFonts w:ascii="Calibri" w:hAnsi="Calibri" w:cs="Calibri"/>
                  <w:color w:val="000000"/>
                  <w:sz w:val="16"/>
                  <w:szCs w:val="16"/>
                  <w:rPrChange w:id="11241" w:author="Στάθης Καπ" w:date="2023-03-03T03:27:00Z">
                    <w:rPr>
                      <w:rFonts w:ascii="Calibri" w:hAnsi="Calibri" w:cs="Calibri"/>
                      <w:color w:val="000000"/>
                      <w:sz w:val="18"/>
                      <w:szCs w:val="18"/>
                    </w:rPr>
                  </w:rPrChange>
                </w:rPr>
                <w:t>1016</w:t>
              </w:r>
            </w:ins>
          </w:p>
        </w:tc>
        <w:tc>
          <w:tcPr>
            <w:tcW w:w="621" w:type="dxa"/>
            <w:vAlign w:val="bottom"/>
            <w:tcPrChange w:id="11242" w:author="Στάθης Καπ" w:date="2023-03-03T06:25:00Z">
              <w:tcPr>
                <w:tcW w:w="621" w:type="dxa"/>
                <w:vAlign w:val="bottom"/>
              </w:tcPr>
            </w:tcPrChange>
          </w:tcPr>
          <w:p w14:paraId="7599FB26" w14:textId="1835F716" w:rsidR="009B17D5" w:rsidRPr="00AC6F02" w:rsidRDefault="009B17D5" w:rsidP="009B17D5">
            <w:pPr>
              <w:jc w:val="center"/>
              <w:rPr>
                <w:ins w:id="11243" w:author="Στάθης Καπ" w:date="2023-03-03T03:26:00Z"/>
                <w:rFonts w:cstheme="minorHAnsi"/>
                <w:sz w:val="16"/>
                <w:szCs w:val="16"/>
              </w:rPr>
            </w:pPr>
            <w:ins w:id="11244" w:author="Στάθης Καπ" w:date="2023-03-03T03:27:00Z">
              <w:r w:rsidRPr="00AC6F02">
                <w:rPr>
                  <w:rFonts w:ascii="Calibri" w:hAnsi="Calibri" w:cs="Calibri"/>
                  <w:color w:val="000000"/>
                  <w:sz w:val="16"/>
                  <w:szCs w:val="16"/>
                  <w:rPrChange w:id="11245" w:author="Στάθης Καπ" w:date="2023-03-03T03:27:00Z">
                    <w:rPr>
                      <w:rFonts w:ascii="Calibri" w:hAnsi="Calibri" w:cs="Calibri"/>
                      <w:color w:val="000000"/>
                      <w:sz w:val="18"/>
                      <w:szCs w:val="18"/>
                    </w:rPr>
                  </w:rPrChange>
                </w:rPr>
                <w:t>2.843</w:t>
              </w:r>
            </w:ins>
          </w:p>
        </w:tc>
        <w:tc>
          <w:tcPr>
            <w:tcW w:w="669" w:type="dxa"/>
            <w:vAlign w:val="center"/>
            <w:tcPrChange w:id="11246" w:author="Στάθης Καπ" w:date="2023-03-03T06:25:00Z">
              <w:tcPr>
                <w:tcW w:w="669" w:type="dxa"/>
                <w:vAlign w:val="center"/>
              </w:tcPr>
            </w:tcPrChange>
          </w:tcPr>
          <w:p w14:paraId="2F44D253" w14:textId="2F7C0781" w:rsidR="009B17D5" w:rsidRPr="00AC6F02" w:rsidRDefault="009B17D5" w:rsidP="009B17D5">
            <w:pPr>
              <w:jc w:val="center"/>
              <w:rPr>
                <w:ins w:id="11247" w:author="Στάθης Καπ" w:date="2023-03-03T03:26:00Z"/>
                <w:rFonts w:cstheme="minorHAnsi"/>
                <w:sz w:val="16"/>
                <w:szCs w:val="16"/>
              </w:rPr>
            </w:pPr>
            <w:ins w:id="11248" w:author="Στάθης Καπ" w:date="2023-03-03T06:09:00Z">
              <w:r>
                <w:rPr>
                  <w:rFonts w:ascii="Calibri" w:hAnsi="Calibri" w:cstheme="minorHAnsi"/>
                  <w:color w:val="000000"/>
                  <w:sz w:val="16"/>
                  <w:szCs w:val="16"/>
                </w:rPr>
                <w:t>10.41</w:t>
              </w:r>
            </w:ins>
          </w:p>
        </w:tc>
        <w:tc>
          <w:tcPr>
            <w:tcW w:w="543" w:type="dxa"/>
            <w:vAlign w:val="bottom"/>
            <w:tcPrChange w:id="11249" w:author="Στάθης Καπ" w:date="2023-03-03T06:25:00Z">
              <w:tcPr>
                <w:tcW w:w="543" w:type="dxa"/>
                <w:vAlign w:val="bottom"/>
              </w:tcPr>
            </w:tcPrChange>
          </w:tcPr>
          <w:p w14:paraId="7E4574D1" w14:textId="74066DCE" w:rsidR="009B17D5" w:rsidRPr="00AC6F02" w:rsidRDefault="009B17D5" w:rsidP="009B17D5">
            <w:pPr>
              <w:jc w:val="center"/>
              <w:rPr>
                <w:ins w:id="11250" w:author="Στάθης Καπ" w:date="2023-03-03T03:26:00Z"/>
                <w:rFonts w:cstheme="minorHAnsi"/>
                <w:sz w:val="16"/>
                <w:szCs w:val="16"/>
              </w:rPr>
            </w:pPr>
            <w:ins w:id="11251" w:author="Στάθης Καπ" w:date="2023-03-03T03:27:00Z">
              <w:r w:rsidRPr="00AC6F02">
                <w:rPr>
                  <w:rFonts w:ascii="Calibri" w:hAnsi="Calibri" w:cs="Calibri"/>
                  <w:color w:val="000000"/>
                  <w:sz w:val="16"/>
                  <w:szCs w:val="16"/>
                  <w:rPrChange w:id="11252" w:author="Στάθης Καπ" w:date="2023-03-03T03:27:00Z">
                    <w:rPr>
                      <w:rFonts w:ascii="Calibri" w:hAnsi="Calibri" w:cs="Calibri"/>
                      <w:color w:val="000000"/>
                      <w:sz w:val="18"/>
                      <w:szCs w:val="18"/>
                    </w:rPr>
                  </w:rPrChange>
                </w:rPr>
                <w:t>961</w:t>
              </w:r>
            </w:ins>
          </w:p>
        </w:tc>
        <w:tc>
          <w:tcPr>
            <w:tcW w:w="621" w:type="dxa"/>
            <w:vAlign w:val="bottom"/>
            <w:tcPrChange w:id="11253" w:author="Στάθης Καπ" w:date="2023-03-03T06:25:00Z">
              <w:tcPr>
                <w:tcW w:w="621" w:type="dxa"/>
                <w:vAlign w:val="bottom"/>
              </w:tcPr>
            </w:tcPrChange>
          </w:tcPr>
          <w:p w14:paraId="499F7EBF" w14:textId="24A8EB52" w:rsidR="009B17D5" w:rsidRPr="00AC6F02" w:rsidRDefault="009B17D5" w:rsidP="009B17D5">
            <w:pPr>
              <w:jc w:val="center"/>
              <w:rPr>
                <w:ins w:id="11254" w:author="Στάθης Καπ" w:date="2023-03-03T03:26:00Z"/>
                <w:rFonts w:cstheme="minorHAnsi"/>
                <w:sz w:val="16"/>
                <w:szCs w:val="16"/>
              </w:rPr>
            </w:pPr>
            <w:ins w:id="11255" w:author="Στάθης Καπ" w:date="2023-03-03T03:27:00Z">
              <w:r w:rsidRPr="00AC6F02">
                <w:rPr>
                  <w:rFonts w:ascii="Calibri" w:hAnsi="Calibri" w:cs="Calibri"/>
                  <w:color w:val="000000"/>
                  <w:sz w:val="16"/>
                  <w:szCs w:val="16"/>
                  <w:rPrChange w:id="11256" w:author="Στάθης Καπ" w:date="2023-03-03T03:27:00Z">
                    <w:rPr>
                      <w:rFonts w:ascii="Calibri" w:hAnsi="Calibri" w:cs="Calibri"/>
                      <w:color w:val="000000"/>
                      <w:sz w:val="18"/>
                      <w:szCs w:val="18"/>
                    </w:rPr>
                  </w:rPrChange>
                </w:rPr>
                <w:t>1.719</w:t>
              </w:r>
            </w:ins>
          </w:p>
        </w:tc>
        <w:tc>
          <w:tcPr>
            <w:tcW w:w="669" w:type="dxa"/>
            <w:vAlign w:val="center"/>
            <w:tcPrChange w:id="11257" w:author="Στάθης Καπ" w:date="2023-03-03T06:25:00Z">
              <w:tcPr>
                <w:tcW w:w="669" w:type="dxa"/>
                <w:vAlign w:val="center"/>
              </w:tcPr>
            </w:tcPrChange>
          </w:tcPr>
          <w:p w14:paraId="06CE32F1" w14:textId="6B5FB51D" w:rsidR="009B17D5" w:rsidRPr="00AC6F02" w:rsidRDefault="009B17D5" w:rsidP="009B17D5">
            <w:pPr>
              <w:jc w:val="center"/>
              <w:rPr>
                <w:ins w:id="11258" w:author="Στάθης Καπ" w:date="2023-03-03T03:26:00Z"/>
                <w:rFonts w:cstheme="minorHAnsi"/>
                <w:sz w:val="16"/>
                <w:szCs w:val="16"/>
              </w:rPr>
            </w:pPr>
            <w:ins w:id="11259" w:author="Στάθης Καπ" w:date="2023-03-03T06:09:00Z">
              <w:r>
                <w:rPr>
                  <w:rFonts w:ascii="Calibri" w:hAnsi="Calibri" w:cstheme="minorHAnsi"/>
                  <w:color w:val="000000"/>
                  <w:sz w:val="16"/>
                  <w:szCs w:val="16"/>
                </w:rPr>
                <w:t>5.41</w:t>
              </w:r>
            </w:ins>
          </w:p>
        </w:tc>
        <w:tc>
          <w:tcPr>
            <w:tcW w:w="508" w:type="dxa"/>
            <w:vAlign w:val="bottom"/>
            <w:tcPrChange w:id="11260" w:author="Στάθης Καπ" w:date="2023-03-03T06:25:00Z">
              <w:tcPr>
                <w:tcW w:w="508" w:type="dxa"/>
                <w:vAlign w:val="bottom"/>
              </w:tcPr>
            </w:tcPrChange>
          </w:tcPr>
          <w:p w14:paraId="2F84FAF4" w14:textId="7D39FE77" w:rsidR="009B17D5" w:rsidRPr="00AC6F02" w:rsidRDefault="009B17D5" w:rsidP="009B17D5">
            <w:pPr>
              <w:jc w:val="center"/>
              <w:rPr>
                <w:ins w:id="11261" w:author="Στάθης Καπ" w:date="2023-03-03T03:26:00Z"/>
                <w:rFonts w:cstheme="minorHAnsi"/>
                <w:sz w:val="16"/>
                <w:szCs w:val="16"/>
              </w:rPr>
            </w:pPr>
            <w:ins w:id="11262" w:author="Στάθης Καπ" w:date="2023-03-03T03:27:00Z">
              <w:r w:rsidRPr="00AC6F02">
                <w:rPr>
                  <w:rFonts w:ascii="Calibri" w:hAnsi="Calibri" w:cs="Calibri"/>
                  <w:color w:val="000000"/>
                  <w:sz w:val="16"/>
                  <w:szCs w:val="16"/>
                  <w:rPrChange w:id="11263" w:author="Στάθης Καπ" w:date="2023-03-03T03:27:00Z">
                    <w:rPr>
                      <w:rFonts w:ascii="Calibri" w:hAnsi="Calibri" w:cs="Calibri"/>
                      <w:color w:val="000000"/>
                      <w:sz w:val="18"/>
                      <w:szCs w:val="18"/>
                    </w:rPr>
                  </w:rPrChange>
                </w:rPr>
                <w:t>955</w:t>
              </w:r>
            </w:ins>
          </w:p>
        </w:tc>
        <w:tc>
          <w:tcPr>
            <w:tcW w:w="541" w:type="dxa"/>
            <w:vAlign w:val="bottom"/>
            <w:tcPrChange w:id="11264" w:author="Στάθης Καπ" w:date="2023-03-03T06:25:00Z">
              <w:tcPr>
                <w:tcW w:w="541" w:type="dxa"/>
                <w:vAlign w:val="bottom"/>
              </w:tcPr>
            </w:tcPrChange>
          </w:tcPr>
          <w:p w14:paraId="1B9C2D59" w14:textId="2CB591D1" w:rsidR="009B17D5" w:rsidRPr="00AC6F02" w:rsidRDefault="009B17D5" w:rsidP="009B17D5">
            <w:pPr>
              <w:jc w:val="center"/>
              <w:rPr>
                <w:ins w:id="11265" w:author="Στάθης Καπ" w:date="2023-03-03T03:26:00Z"/>
                <w:rFonts w:cstheme="minorHAnsi"/>
                <w:sz w:val="16"/>
                <w:szCs w:val="16"/>
              </w:rPr>
            </w:pPr>
            <w:ins w:id="11266" w:author="Στάθης Καπ" w:date="2023-03-03T03:27:00Z">
              <w:r w:rsidRPr="00AC6F02">
                <w:rPr>
                  <w:rFonts w:ascii="Calibri" w:hAnsi="Calibri" w:cs="Calibri"/>
                  <w:color w:val="000000"/>
                  <w:sz w:val="16"/>
                  <w:szCs w:val="16"/>
                  <w:rPrChange w:id="11267" w:author="Στάθης Καπ" w:date="2023-03-03T03:27:00Z">
                    <w:rPr>
                      <w:rFonts w:ascii="Calibri" w:hAnsi="Calibri" w:cs="Calibri"/>
                      <w:color w:val="000000"/>
                      <w:sz w:val="18"/>
                      <w:szCs w:val="18"/>
                    </w:rPr>
                  </w:rPrChange>
                </w:rPr>
                <w:t>1.218</w:t>
              </w:r>
            </w:ins>
          </w:p>
        </w:tc>
        <w:tc>
          <w:tcPr>
            <w:tcW w:w="589" w:type="dxa"/>
            <w:vAlign w:val="center"/>
            <w:tcPrChange w:id="11268" w:author="Στάθης Καπ" w:date="2023-03-03T06:25:00Z">
              <w:tcPr>
                <w:tcW w:w="589" w:type="dxa"/>
                <w:vAlign w:val="center"/>
              </w:tcPr>
            </w:tcPrChange>
          </w:tcPr>
          <w:p w14:paraId="5184667A" w14:textId="29291EC5" w:rsidR="009B17D5" w:rsidRPr="00AC6F02" w:rsidRDefault="009B17D5" w:rsidP="009B17D5">
            <w:pPr>
              <w:jc w:val="center"/>
              <w:rPr>
                <w:ins w:id="11269" w:author="Στάθης Καπ" w:date="2023-03-03T03:26:00Z"/>
                <w:rFonts w:cstheme="minorHAnsi"/>
                <w:sz w:val="16"/>
                <w:szCs w:val="16"/>
              </w:rPr>
            </w:pPr>
            <w:ins w:id="11270" w:author="Στάθης Καπ" w:date="2023-03-03T06:10:00Z">
              <w:r>
                <w:rPr>
                  <w:rFonts w:ascii="Calibri" w:hAnsi="Calibri" w:cstheme="minorHAnsi"/>
                  <w:color w:val="000000"/>
                  <w:sz w:val="16"/>
                  <w:szCs w:val="16"/>
                </w:rPr>
                <w:t>6</w:t>
              </w:r>
            </w:ins>
          </w:p>
        </w:tc>
        <w:tc>
          <w:tcPr>
            <w:tcW w:w="463" w:type="dxa"/>
            <w:vAlign w:val="bottom"/>
            <w:tcPrChange w:id="11271" w:author="Στάθης Καπ" w:date="2023-03-03T06:25:00Z">
              <w:tcPr>
                <w:tcW w:w="463" w:type="dxa"/>
                <w:vAlign w:val="bottom"/>
              </w:tcPr>
            </w:tcPrChange>
          </w:tcPr>
          <w:p w14:paraId="5F5C4A88" w14:textId="5AD82F8B" w:rsidR="009B17D5" w:rsidRPr="00AC6F02" w:rsidRDefault="009B17D5" w:rsidP="009B17D5">
            <w:pPr>
              <w:jc w:val="center"/>
              <w:rPr>
                <w:ins w:id="11272" w:author="Στάθης Καπ" w:date="2023-03-03T03:26:00Z"/>
                <w:rFonts w:cstheme="minorHAnsi"/>
                <w:sz w:val="16"/>
                <w:szCs w:val="16"/>
              </w:rPr>
            </w:pPr>
            <w:ins w:id="11273" w:author="Στάθης Καπ" w:date="2023-03-03T03:27:00Z">
              <w:r w:rsidRPr="00AC6F02">
                <w:rPr>
                  <w:rFonts w:ascii="Calibri" w:hAnsi="Calibri" w:cs="Calibri"/>
                  <w:color w:val="000000"/>
                  <w:sz w:val="16"/>
                  <w:szCs w:val="16"/>
                  <w:rPrChange w:id="11274" w:author="Στάθης Καπ" w:date="2023-03-03T03:27:00Z">
                    <w:rPr>
                      <w:rFonts w:ascii="Calibri" w:hAnsi="Calibri" w:cs="Calibri"/>
                      <w:color w:val="000000"/>
                      <w:sz w:val="18"/>
                      <w:szCs w:val="18"/>
                    </w:rPr>
                  </w:rPrChange>
                </w:rPr>
                <w:t>908</w:t>
              </w:r>
            </w:ins>
          </w:p>
        </w:tc>
        <w:tc>
          <w:tcPr>
            <w:tcW w:w="541" w:type="dxa"/>
            <w:vAlign w:val="bottom"/>
            <w:tcPrChange w:id="11275" w:author="Στάθης Καπ" w:date="2023-03-03T06:25:00Z">
              <w:tcPr>
                <w:tcW w:w="541" w:type="dxa"/>
                <w:vAlign w:val="bottom"/>
              </w:tcPr>
            </w:tcPrChange>
          </w:tcPr>
          <w:p w14:paraId="72A4390A" w14:textId="7637EACC" w:rsidR="009B17D5" w:rsidRPr="00AC6F02" w:rsidRDefault="009B17D5" w:rsidP="009B17D5">
            <w:pPr>
              <w:jc w:val="center"/>
              <w:rPr>
                <w:ins w:id="11276" w:author="Στάθης Καπ" w:date="2023-03-03T03:26:00Z"/>
                <w:rFonts w:cstheme="minorHAnsi"/>
                <w:sz w:val="16"/>
                <w:szCs w:val="16"/>
              </w:rPr>
            </w:pPr>
            <w:ins w:id="11277" w:author="Στάθης Καπ" w:date="2023-03-03T03:27:00Z">
              <w:r w:rsidRPr="00AC6F02">
                <w:rPr>
                  <w:rFonts w:ascii="Calibri" w:hAnsi="Calibri" w:cs="Calibri"/>
                  <w:color w:val="000000"/>
                  <w:sz w:val="16"/>
                  <w:szCs w:val="16"/>
                  <w:rPrChange w:id="11278" w:author="Στάθης Καπ" w:date="2023-03-03T03:27:00Z">
                    <w:rPr>
                      <w:rFonts w:ascii="Calibri" w:hAnsi="Calibri" w:cs="Calibri"/>
                      <w:color w:val="000000"/>
                      <w:sz w:val="18"/>
                      <w:szCs w:val="18"/>
                    </w:rPr>
                  </w:rPrChange>
                </w:rPr>
                <w:t>1.097</w:t>
              </w:r>
            </w:ins>
          </w:p>
        </w:tc>
        <w:tc>
          <w:tcPr>
            <w:tcW w:w="589" w:type="dxa"/>
            <w:vAlign w:val="center"/>
            <w:tcPrChange w:id="11279" w:author="Στάθης Καπ" w:date="2023-03-03T06:25:00Z">
              <w:tcPr>
                <w:tcW w:w="589" w:type="dxa"/>
                <w:vAlign w:val="center"/>
              </w:tcPr>
            </w:tcPrChange>
          </w:tcPr>
          <w:p w14:paraId="212D3B95" w14:textId="6C8F4D5F" w:rsidR="009B17D5" w:rsidRPr="00AC6F02" w:rsidRDefault="009B17D5" w:rsidP="009B17D5">
            <w:pPr>
              <w:jc w:val="center"/>
              <w:rPr>
                <w:ins w:id="11280" w:author="Στάθης Καπ" w:date="2023-03-03T03:26:00Z"/>
                <w:rFonts w:cstheme="minorHAnsi"/>
                <w:sz w:val="16"/>
                <w:szCs w:val="16"/>
              </w:rPr>
            </w:pPr>
            <w:ins w:id="11281" w:author="Στάθης Καπ" w:date="2023-03-03T06:10:00Z">
              <w:r>
                <w:rPr>
                  <w:rFonts w:ascii="Calibri" w:hAnsi="Calibri" w:cstheme="minorHAnsi"/>
                  <w:color w:val="000000"/>
                  <w:sz w:val="16"/>
                  <w:szCs w:val="16"/>
                </w:rPr>
                <w:t>10.63</w:t>
              </w:r>
            </w:ins>
          </w:p>
        </w:tc>
      </w:tr>
      <w:tr w:rsidR="009B17D5" w14:paraId="76E68FB1" w14:textId="77777777" w:rsidTr="00F03C40">
        <w:trPr>
          <w:ins w:id="11282" w:author="Στάθης Καπ" w:date="2023-03-03T03:26:00Z"/>
        </w:trPr>
        <w:tc>
          <w:tcPr>
            <w:tcW w:w="515" w:type="dxa"/>
            <w:tcBorders>
              <w:top w:val="nil"/>
              <w:bottom w:val="nil"/>
              <w:right w:val="single" w:sz="4" w:space="0" w:color="auto"/>
            </w:tcBorders>
            <w:shd w:val="clear" w:color="auto" w:fill="E7E6E6" w:themeFill="background2"/>
            <w:vAlign w:val="center"/>
            <w:tcPrChange w:id="11283" w:author="Στάθης Καπ" w:date="2023-03-03T06:25:00Z">
              <w:tcPr>
                <w:tcW w:w="515" w:type="dxa"/>
                <w:vAlign w:val="center"/>
              </w:tcPr>
            </w:tcPrChange>
          </w:tcPr>
          <w:p w14:paraId="20C320EE" w14:textId="14EE0535" w:rsidR="009B17D5" w:rsidRPr="00AC6F02" w:rsidRDefault="009B17D5" w:rsidP="009B17D5">
            <w:pPr>
              <w:jc w:val="center"/>
              <w:rPr>
                <w:ins w:id="11284" w:author="Στάθης Καπ" w:date="2023-03-03T03:26:00Z"/>
                <w:sz w:val="16"/>
                <w:szCs w:val="16"/>
              </w:rPr>
            </w:pPr>
            <w:ins w:id="11285" w:author="Στάθης Καπ" w:date="2023-03-03T03:27:00Z">
              <w:r w:rsidRPr="00AC6F02">
                <w:rPr>
                  <w:sz w:val="16"/>
                  <w:szCs w:val="16"/>
                  <w:rPrChange w:id="11286" w:author="Στάθης Καπ" w:date="2023-03-03T03:27:00Z">
                    <w:rPr>
                      <w:sz w:val="18"/>
                      <w:szCs w:val="18"/>
                    </w:rPr>
                  </w:rPrChange>
                </w:rPr>
                <w:t>pr11</w:t>
              </w:r>
            </w:ins>
          </w:p>
        </w:tc>
        <w:tc>
          <w:tcPr>
            <w:tcW w:w="560" w:type="dxa"/>
            <w:tcBorders>
              <w:left w:val="single" w:sz="4" w:space="0" w:color="auto"/>
            </w:tcBorders>
            <w:tcPrChange w:id="11287" w:author="Στάθης Καπ" w:date="2023-03-03T06:25:00Z">
              <w:tcPr>
                <w:tcW w:w="560" w:type="dxa"/>
              </w:tcPr>
            </w:tcPrChange>
          </w:tcPr>
          <w:p w14:paraId="78D30FEB" w14:textId="66231223" w:rsidR="009B17D5" w:rsidRPr="00AC6F02" w:rsidRDefault="009B17D5" w:rsidP="009B17D5">
            <w:pPr>
              <w:jc w:val="center"/>
              <w:rPr>
                <w:ins w:id="11288" w:author="Στάθης Καπ" w:date="2023-03-03T03:26:00Z"/>
                <w:rFonts w:cstheme="minorHAnsi"/>
                <w:sz w:val="16"/>
                <w:szCs w:val="16"/>
              </w:rPr>
            </w:pPr>
            <w:ins w:id="11289" w:author="Στάθης Καπ" w:date="2023-03-03T03:27:00Z">
              <w:r w:rsidRPr="00AC6F02">
                <w:rPr>
                  <w:sz w:val="16"/>
                  <w:szCs w:val="16"/>
                  <w:rPrChange w:id="11290" w:author="Στάθης Καπ" w:date="2023-03-03T03:27:00Z">
                    <w:rPr>
                      <w:sz w:val="18"/>
                      <w:szCs w:val="18"/>
                    </w:rPr>
                  </w:rPrChange>
                </w:rPr>
                <w:t>566</w:t>
              </w:r>
            </w:ins>
          </w:p>
        </w:tc>
        <w:tc>
          <w:tcPr>
            <w:tcW w:w="855" w:type="dxa"/>
            <w:tcPrChange w:id="11291" w:author="Στάθης Καπ" w:date="2023-03-03T06:25:00Z">
              <w:tcPr>
                <w:tcW w:w="855" w:type="dxa"/>
              </w:tcPr>
            </w:tcPrChange>
          </w:tcPr>
          <w:p w14:paraId="541692D2" w14:textId="27A44A65" w:rsidR="009B17D5" w:rsidRPr="00AC6F02" w:rsidRDefault="009B17D5" w:rsidP="009B17D5">
            <w:pPr>
              <w:jc w:val="center"/>
              <w:rPr>
                <w:ins w:id="11292" w:author="Στάθης Καπ" w:date="2023-03-03T03:26:00Z"/>
                <w:rFonts w:cstheme="minorHAnsi"/>
                <w:sz w:val="16"/>
                <w:szCs w:val="16"/>
              </w:rPr>
            </w:pPr>
            <w:ins w:id="11293" w:author="Στάθης Καπ" w:date="2023-03-03T03:27:00Z">
              <w:r w:rsidRPr="00AC6F02">
                <w:rPr>
                  <w:sz w:val="16"/>
                  <w:szCs w:val="16"/>
                  <w:rPrChange w:id="11294" w:author="Στάθης Καπ" w:date="2023-03-03T03:27:00Z">
                    <w:rPr>
                      <w:sz w:val="18"/>
                      <w:szCs w:val="18"/>
                    </w:rPr>
                  </w:rPrChange>
                </w:rPr>
                <w:t>542</w:t>
              </w:r>
            </w:ins>
          </w:p>
        </w:tc>
        <w:tc>
          <w:tcPr>
            <w:tcW w:w="544" w:type="dxa"/>
            <w:vAlign w:val="bottom"/>
            <w:tcPrChange w:id="11295" w:author="Στάθης Καπ" w:date="2023-03-03T06:25:00Z">
              <w:tcPr>
                <w:tcW w:w="544" w:type="dxa"/>
                <w:vAlign w:val="bottom"/>
              </w:tcPr>
            </w:tcPrChange>
          </w:tcPr>
          <w:p w14:paraId="010B6439" w14:textId="36D35873" w:rsidR="009B17D5" w:rsidRPr="00AC6F02" w:rsidRDefault="009B17D5" w:rsidP="009B17D5">
            <w:pPr>
              <w:jc w:val="center"/>
              <w:rPr>
                <w:ins w:id="11296" w:author="Στάθης Καπ" w:date="2023-03-03T03:26:00Z"/>
                <w:rFonts w:cstheme="minorHAnsi"/>
                <w:sz w:val="16"/>
                <w:szCs w:val="16"/>
              </w:rPr>
            </w:pPr>
            <w:ins w:id="11297" w:author="Στάθης Καπ" w:date="2023-03-03T03:27:00Z">
              <w:r w:rsidRPr="00AC6F02">
                <w:rPr>
                  <w:rFonts w:ascii="Calibri" w:hAnsi="Calibri" w:cs="Calibri"/>
                  <w:color w:val="000000"/>
                  <w:sz w:val="16"/>
                  <w:szCs w:val="16"/>
                  <w:rPrChange w:id="11298" w:author="Στάθης Καπ" w:date="2023-03-03T03:27:00Z">
                    <w:rPr>
                      <w:rFonts w:ascii="Calibri" w:hAnsi="Calibri" w:cs="Calibri"/>
                      <w:color w:val="000000"/>
                      <w:sz w:val="18"/>
                      <w:szCs w:val="18"/>
                    </w:rPr>
                  </w:rPrChange>
                </w:rPr>
                <w:t>525</w:t>
              </w:r>
            </w:ins>
          </w:p>
        </w:tc>
        <w:tc>
          <w:tcPr>
            <w:tcW w:w="621" w:type="dxa"/>
            <w:vAlign w:val="bottom"/>
            <w:tcPrChange w:id="11299" w:author="Στάθης Καπ" w:date="2023-03-03T06:25:00Z">
              <w:tcPr>
                <w:tcW w:w="621" w:type="dxa"/>
                <w:vAlign w:val="bottom"/>
              </w:tcPr>
            </w:tcPrChange>
          </w:tcPr>
          <w:p w14:paraId="2D10A1B2" w14:textId="25F050E7" w:rsidR="009B17D5" w:rsidRPr="00AC6F02" w:rsidRDefault="009B17D5" w:rsidP="009B17D5">
            <w:pPr>
              <w:jc w:val="center"/>
              <w:rPr>
                <w:ins w:id="11300" w:author="Στάθης Καπ" w:date="2023-03-03T03:26:00Z"/>
                <w:rFonts w:cstheme="minorHAnsi"/>
                <w:sz w:val="16"/>
                <w:szCs w:val="16"/>
              </w:rPr>
            </w:pPr>
            <w:ins w:id="11301" w:author="Στάθης Καπ" w:date="2023-03-03T03:27:00Z">
              <w:r w:rsidRPr="00AC6F02">
                <w:rPr>
                  <w:rFonts w:ascii="Calibri" w:hAnsi="Calibri" w:cs="Calibri"/>
                  <w:color w:val="000000"/>
                  <w:sz w:val="16"/>
                  <w:szCs w:val="16"/>
                  <w:rPrChange w:id="11302" w:author="Στάθης Καπ" w:date="2023-03-03T03:27:00Z">
                    <w:rPr>
                      <w:rFonts w:ascii="Calibri" w:hAnsi="Calibri" w:cs="Calibri"/>
                      <w:color w:val="000000"/>
                      <w:sz w:val="18"/>
                      <w:szCs w:val="18"/>
                    </w:rPr>
                  </w:rPrChange>
                </w:rPr>
                <w:t>0.111</w:t>
              </w:r>
            </w:ins>
          </w:p>
        </w:tc>
        <w:tc>
          <w:tcPr>
            <w:tcW w:w="669" w:type="dxa"/>
            <w:vAlign w:val="center"/>
            <w:tcPrChange w:id="11303" w:author="Στάθης Καπ" w:date="2023-03-03T06:25:00Z">
              <w:tcPr>
                <w:tcW w:w="669" w:type="dxa"/>
                <w:vAlign w:val="center"/>
              </w:tcPr>
            </w:tcPrChange>
          </w:tcPr>
          <w:p w14:paraId="7217EBF9" w14:textId="44389E6E" w:rsidR="009B17D5" w:rsidRPr="00AC6F02" w:rsidRDefault="009B17D5" w:rsidP="009B17D5">
            <w:pPr>
              <w:jc w:val="center"/>
              <w:rPr>
                <w:ins w:id="11304" w:author="Στάθης Καπ" w:date="2023-03-03T03:26:00Z"/>
                <w:rFonts w:cstheme="minorHAnsi"/>
                <w:sz w:val="16"/>
                <w:szCs w:val="16"/>
              </w:rPr>
            </w:pPr>
            <w:ins w:id="11305" w:author="Στάθης Καπ" w:date="2023-03-03T06:09:00Z">
              <w:r>
                <w:rPr>
                  <w:rFonts w:ascii="Calibri" w:hAnsi="Calibri" w:cstheme="minorHAnsi"/>
                  <w:color w:val="000000"/>
                  <w:sz w:val="16"/>
                  <w:szCs w:val="16"/>
                </w:rPr>
                <w:t>7.24</w:t>
              </w:r>
            </w:ins>
          </w:p>
        </w:tc>
        <w:tc>
          <w:tcPr>
            <w:tcW w:w="543" w:type="dxa"/>
            <w:vAlign w:val="bottom"/>
            <w:tcPrChange w:id="11306" w:author="Στάθης Καπ" w:date="2023-03-03T06:25:00Z">
              <w:tcPr>
                <w:tcW w:w="543" w:type="dxa"/>
                <w:vAlign w:val="bottom"/>
              </w:tcPr>
            </w:tcPrChange>
          </w:tcPr>
          <w:p w14:paraId="1AC4B1A6" w14:textId="6997C8C1" w:rsidR="009B17D5" w:rsidRPr="00AC6F02" w:rsidRDefault="009B17D5" w:rsidP="009B17D5">
            <w:pPr>
              <w:jc w:val="center"/>
              <w:rPr>
                <w:ins w:id="11307" w:author="Στάθης Καπ" w:date="2023-03-03T03:26:00Z"/>
                <w:rFonts w:cstheme="minorHAnsi"/>
                <w:sz w:val="16"/>
                <w:szCs w:val="16"/>
              </w:rPr>
            </w:pPr>
            <w:ins w:id="11308" w:author="Στάθης Καπ" w:date="2023-03-03T03:27:00Z">
              <w:r w:rsidRPr="00AC6F02">
                <w:rPr>
                  <w:rFonts w:ascii="Calibri" w:hAnsi="Calibri" w:cs="Calibri"/>
                  <w:color w:val="000000"/>
                  <w:sz w:val="16"/>
                  <w:szCs w:val="16"/>
                  <w:rPrChange w:id="11309" w:author="Στάθης Καπ" w:date="2023-03-03T03:27:00Z">
                    <w:rPr>
                      <w:rFonts w:ascii="Calibri" w:hAnsi="Calibri" w:cs="Calibri"/>
                      <w:color w:val="000000"/>
                      <w:sz w:val="18"/>
                      <w:szCs w:val="18"/>
                    </w:rPr>
                  </w:rPrChange>
                </w:rPr>
                <w:t>502</w:t>
              </w:r>
            </w:ins>
          </w:p>
        </w:tc>
        <w:tc>
          <w:tcPr>
            <w:tcW w:w="621" w:type="dxa"/>
            <w:vAlign w:val="bottom"/>
            <w:tcPrChange w:id="11310" w:author="Στάθης Καπ" w:date="2023-03-03T06:25:00Z">
              <w:tcPr>
                <w:tcW w:w="621" w:type="dxa"/>
                <w:vAlign w:val="bottom"/>
              </w:tcPr>
            </w:tcPrChange>
          </w:tcPr>
          <w:p w14:paraId="06DFE4AE" w14:textId="5CEB6A3D" w:rsidR="009B17D5" w:rsidRPr="00AC6F02" w:rsidRDefault="009B17D5" w:rsidP="009B17D5">
            <w:pPr>
              <w:jc w:val="center"/>
              <w:rPr>
                <w:ins w:id="11311" w:author="Στάθης Καπ" w:date="2023-03-03T03:26:00Z"/>
                <w:rFonts w:cstheme="minorHAnsi"/>
                <w:sz w:val="16"/>
                <w:szCs w:val="16"/>
              </w:rPr>
            </w:pPr>
            <w:ins w:id="11312" w:author="Στάθης Καπ" w:date="2023-03-03T03:27:00Z">
              <w:r w:rsidRPr="00AC6F02">
                <w:rPr>
                  <w:rFonts w:ascii="Calibri" w:hAnsi="Calibri" w:cs="Calibri"/>
                  <w:color w:val="000000"/>
                  <w:sz w:val="16"/>
                  <w:szCs w:val="16"/>
                  <w:rPrChange w:id="11313" w:author="Στάθης Καπ" w:date="2023-03-03T03:27:00Z">
                    <w:rPr>
                      <w:rFonts w:ascii="Calibri" w:hAnsi="Calibri" w:cs="Calibri"/>
                      <w:color w:val="000000"/>
                      <w:sz w:val="18"/>
                      <w:szCs w:val="18"/>
                    </w:rPr>
                  </w:rPrChange>
                </w:rPr>
                <w:t>0.082</w:t>
              </w:r>
            </w:ins>
          </w:p>
        </w:tc>
        <w:tc>
          <w:tcPr>
            <w:tcW w:w="669" w:type="dxa"/>
            <w:vAlign w:val="center"/>
            <w:tcPrChange w:id="11314" w:author="Στάθης Καπ" w:date="2023-03-03T06:25:00Z">
              <w:tcPr>
                <w:tcW w:w="669" w:type="dxa"/>
                <w:vAlign w:val="center"/>
              </w:tcPr>
            </w:tcPrChange>
          </w:tcPr>
          <w:p w14:paraId="5654A39A" w14:textId="51B40774" w:rsidR="009B17D5" w:rsidRPr="00AC6F02" w:rsidRDefault="009B17D5" w:rsidP="009B17D5">
            <w:pPr>
              <w:jc w:val="center"/>
              <w:rPr>
                <w:ins w:id="11315" w:author="Στάθης Καπ" w:date="2023-03-03T03:26:00Z"/>
                <w:rFonts w:cstheme="minorHAnsi"/>
                <w:sz w:val="16"/>
                <w:szCs w:val="16"/>
              </w:rPr>
            </w:pPr>
            <w:ins w:id="11316" w:author="Στάθης Καπ" w:date="2023-03-03T06:09:00Z">
              <w:r>
                <w:rPr>
                  <w:rFonts w:ascii="Calibri" w:hAnsi="Calibri" w:cstheme="minorHAnsi"/>
                  <w:color w:val="000000"/>
                  <w:sz w:val="16"/>
                  <w:szCs w:val="16"/>
                </w:rPr>
                <w:t>4.38</w:t>
              </w:r>
            </w:ins>
          </w:p>
        </w:tc>
        <w:tc>
          <w:tcPr>
            <w:tcW w:w="508" w:type="dxa"/>
            <w:vAlign w:val="bottom"/>
            <w:tcPrChange w:id="11317" w:author="Στάθης Καπ" w:date="2023-03-03T06:25:00Z">
              <w:tcPr>
                <w:tcW w:w="508" w:type="dxa"/>
                <w:vAlign w:val="bottom"/>
              </w:tcPr>
            </w:tcPrChange>
          </w:tcPr>
          <w:p w14:paraId="08153439" w14:textId="12821BE0" w:rsidR="009B17D5" w:rsidRPr="00AC6F02" w:rsidRDefault="009B17D5" w:rsidP="009B17D5">
            <w:pPr>
              <w:jc w:val="center"/>
              <w:rPr>
                <w:ins w:id="11318" w:author="Στάθης Καπ" w:date="2023-03-03T03:26:00Z"/>
                <w:rFonts w:cstheme="minorHAnsi"/>
                <w:sz w:val="16"/>
                <w:szCs w:val="16"/>
              </w:rPr>
            </w:pPr>
            <w:ins w:id="11319" w:author="Στάθης Καπ" w:date="2023-03-03T03:27:00Z">
              <w:r w:rsidRPr="00AC6F02">
                <w:rPr>
                  <w:rFonts w:ascii="Calibri" w:hAnsi="Calibri" w:cs="Calibri"/>
                  <w:color w:val="000000"/>
                  <w:sz w:val="16"/>
                  <w:szCs w:val="16"/>
                  <w:rPrChange w:id="11320" w:author="Στάθης Καπ" w:date="2023-03-03T03:27:00Z">
                    <w:rPr>
                      <w:rFonts w:ascii="Calibri" w:hAnsi="Calibri" w:cs="Calibri"/>
                      <w:color w:val="000000"/>
                      <w:sz w:val="18"/>
                      <w:szCs w:val="18"/>
                    </w:rPr>
                  </w:rPrChange>
                </w:rPr>
                <w:t>456</w:t>
              </w:r>
            </w:ins>
          </w:p>
        </w:tc>
        <w:tc>
          <w:tcPr>
            <w:tcW w:w="541" w:type="dxa"/>
            <w:vAlign w:val="bottom"/>
            <w:tcPrChange w:id="11321" w:author="Στάθης Καπ" w:date="2023-03-03T06:25:00Z">
              <w:tcPr>
                <w:tcW w:w="541" w:type="dxa"/>
                <w:vAlign w:val="bottom"/>
              </w:tcPr>
            </w:tcPrChange>
          </w:tcPr>
          <w:p w14:paraId="30812A0D" w14:textId="15E50FF4" w:rsidR="009B17D5" w:rsidRPr="00AC6F02" w:rsidRDefault="009B17D5" w:rsidP="009B17D5">
            <w:pPr>
              <w:jc w:val="center"/>
              <w:rPr>
                <w:ins w:id="11322" w:author="Στάθης Καπ" w:date="2023-03-03T03:26:00Z"/>
                <w:rFonts w:cstheme="minorHAnsi"/>
                <w:sz w:val="16"/>
                <w:szCs w:val="16"/>
              </w:rPr>
            </w:pPr>
            <w:ins w:id="11323" w:author="Στάθης Καπ" w:date="2023-03-03T03:27:00Z">
              <w:r w:rsidRPr="00AC6F02">
                <w:rPr>
                  <w:rFonts w:ascii="Calibri" w:hAnsi="Calibri" w:cs="Calibri"/>
                  <w:color w:val="000000"/>
                  <w:sz w:val="16"/>
                  <w:szCs w:val="16"/>
                  <w:rPrChange w:id="11324" w:author="Στάθης Καπ" w:date="2023-03-03T03:27:00Z">
                    <w:rPr>
                      <w:rFonts w:ascii="Calibri" w:hAnsi="Calibri" w:cs="Calibri"/>
                      <w:color w:val="000000"/>
                      <w:sz w:val="18"/>
                      <w:szCs w:val="18"/>
                    </w:rPr>
                  </w:rPrChange>
                </w:rPr>
                <w:t>0.082</w:t>
              </w:r>
            </w:ins>
          </w:p>
        </w:tc>
        <w:tc>
          <w:tcPr>
            <w:tcW w:w="589" w:type="dxa"/>
            <w:vAlign w:val="center"/>
            <w:tcPrChange w:id="11325" w:author="Στάθης Καπ" w:date="2023-03-03T06:25:00Z">
              <w:tcPr>
                <w:tcW w:w="589" w:type="dxa"/>
                <w:vAlign w:val="center"/>
              </w:tcPr>
            </w:tcPrChange>
          </w:tcPr>
          <w:p w14:paraId="6637092A" w14:textId="298E3586" w:rsidR="009B17D5" w:rsidRPr="00AC6F02" w:rsidRDefault="009B17D5" w:rsidP="009B17D5">
            <w:pPr>
              <w:jc w:val="center"/>
              <w:rPr>
                <w:ins w:id="11326" w:author="Στάθης Καπ" w:date="2023-03-03T03:26:00Z"/>
                <w:rFonts w:cstheme="minorHAnsi"/>
                <w:sz w:val="16"/>
                <w:szCs w:val="16"/>
              </w:rPr>
            </w:pPr>
            <w:ins w:id="11327" w:author="Στάθης Καπ" w:date="2023-03-03T06:10:00Z">
              <w:r>
                <w:rPr>
                  <w:rFonts w:ascii="Calibri" w:hAnsi="Calibri" w:cstheme="minorHAnsi"/>
                  <w:color w:val="000000"/>
                  <w:sz w:val="16"/>
                  <w:szCs w:val="16"/>
                </w:rPr>
                <w:t>13.14</w:t>
              </w:r>
            </w:ins>
          </w:p>
        </w:tc>
        <w:tc>
          <w:tcPr>
            <w:tcW w:w="463" w:type="dxa"/>
            <w:vAlign w:val="bottom"/>
            <w:tcPrChange w:id="11328" w:author="Στάθης Καπ" w:date="2023-03-03T06:25:00Z">
              <w:tcPr>
                <w:tcW w:w="463" w:type="dxa"/>
                <w:vAlign w:val="bottom"/>
              </w:tcPr>
            </w:tcPrChange>
          </w:tcPr>
          <w:p w14:paraId="6867854B" w14:textId="4C8A2E15" w:rsidR="009B17D5" w:rsidRPr="00AC6F02" w:rsidRDefault="009B17D5" w:rsidP="009B17D5">
            <w:pPr>
              <w:jc w:val="center"/>
              <w:rPr>
                <w:ins w:id="11329" w:author="Στάθης Καπ" w:date="2023-03-03T03:26:00Z"/>
                <w:rFonts w:cstheme="minorHAnsi"/>
                <w:sz w:val="16"/>
                <w:szCs w:val="16"/>
              </w:rPr>
            </w:pPr>
            <w:ins w:id="11330" w:author="Στάθης Καπ" w:date="2023-03-03T03:27:00Z">
              <w:r w:rsidRPr="00AC6F02">
                <w:rPr>
                  <w:rFonts w:ascii="Calibri" w:hAnsi="Calibri" w:cs="Calibri"/>
                  <w:color w:val="000000"/>
                  <w:sz w:val="16"/>
                  <w:szCs w:val="16"/>
                  <w:rPrChange w:id="11331" w:author="Στάθης Καπ" w:date="2023-03-03T03:27:00Z">
                    <w:rPr>
                      <w:rFonts w:ascii="Calibri" w:hAnsi="Calibri" w:cs="Calibri"/>
                      <w:color w:val="000000"/>
                      <w:sz w:val="18"/>
                      <w:szCs w:val="18"/>
                    </w:rPr>
                  </w:rPrChange>
                </w:rPr>
                <w:t>473</w:t>
              </w:r>
            </w:ins>
          </w:p>
        </w:tc>
        <w:tc>
          <w:tcPr>
            <w:tcW w:w="541" w:type="dxa"/>
            <w:vAlign w:val="bottom"/>
            <w:tcPrChange w:id="11332" w:author="Στάθης Καπ" w:date="2023-03-03T06:25:00Z">
              <w:tcPr>
                <w:tcW w:w="541" w:type="dxa"/>
                <w:vAlign w:val="bottom"/>
              </w:tcPr>
            </w:tcPrChange>
          </w:tcPr>
          <w:p w14:paraId="667183CE" w14:textId="4116AD6B" w:rsidR="009B17D5" w:rsidRPr="00AC6F02" w:rsidRDefault="009B17D5" w:rsidP="009B17D5">
            <w:pPr>
              <w:jc w:val="center"/>
              <w:rPr>
                <w:ins w:id="11333" w:author="Στάθης Καπ" w:date="2023-03-03T03:26:00Z"/>
                <w:rFonts w:cstheme="minorHAnsi"/>
                <w:sz w:val="16"/>
                <w:szCs w:val="16"/>
              </w:rPr>
            </w:pPr>
            <w:ins w:id="11334" w:author="Στάθης Καπ" w:date="2023-03-03T03:27:00Z">
              <w:r w:rsidRPr="00AC6F02">
                <w:rPr>
                  <w:rFonts w:ascii="Calibri" w:hAnsi="Calibri" w:cs="Calibri"/>
                  <w:color w:val="000000"/>
                  <w:sz w:val="16"/>
                  <w:szCs w:val="16"/>
                  <w:rPrChange w:id="11335" w:author="Στάθης Καπ" w:date="2023-03-03T03:27:00Z">
                    <w:rPr>
                      <w:rFonts w:ascii="Calibri" w:hAnsi="Calibri" w:cs="Calibri"/>
                      <w:color w:val="000000"/>
                      <w:sz w:val="18"/>
                      <w:szCs w:val="18"/>
                    </w:rPr>
                  </w:rPrChange>
                </w:rPr>
                <w:t>0.081</w:t>
              </w:r>
            </w:ins>
          </w:p>
        </w:tc>
        <w:tc>
          <w:tcPr>
            <w:tcW w:w="589" w:type="dxa"/>
            <w:vAlign w:val="center"/>
            <w:tcPrChange w:id="11336" w:author="Στάθης Καπ" w:date="2023-03-03T06:25:00Z">
              <w:tcPr>
                <w:tcW w:w="589" w:type="dxa"/>
                <w:vAlign w:val="center"/>
              </w:tcPr>
            </w:tcPrChange>
          </w:tcPr>
          <w:p w14:paraId="2BDA75D1" w14:textId="50981CE9" w:rsidR="009B17D5" w:rsidRPr="00AC6F02" w:rsidRDefault="009B17D5" w:rsidP="009B17D5">
            <w:pPr>
              <w:jc w:val="center"/>
              <w:rPr>
                <w:ins w:id="11337" w:author="Στάθης Καπ" w:date="2023-03-03T03:26:00Z"/>
                <w:rFonts w:cstheme="minorHAnsi"/>
                <w:sz w:val="16"/>
                <w:szCs w:val="16"/>
              </w:rPr>
            </w:pPr>
            <w:ins w:id="11338" w:author="Στάθης Καπ" w:date="2023-03-03T06:10:00Z">
              <w:r>
                <w:rPr>
                  <w:rFonts w:ascii="Calibri" w:hAnsi="Calibri" w:cstheme="minorHAnsi"/>
                  <w:color w:val="000000"/>
                  <w:sz w:val="16"/>
                  <w:szCs w:val="16"/>
                </w:rPr>
                <w:t>9.9</w:t>
              </w:r>
            </w:ins>
          </w:p>
        </w:tc>
      </w:tr>
      <w:tr w:rsidR="009B17D5" w14:paraId="2FE7B595" w14:textId="77777777" w:rsidTr="00F03C40">
        <w:trPr>
          <w:ins w:id="11339" w:author="Στάθης Καπ" w:date="2023-03-03T03:26:00Z"/>
        </w:trPr>
        <w:tc>
          <w:tcPr>
            <w:tcW w:w="515" w:type="dxa"/>
            <w:tcBorders>
              <w:top w:val="nil"/>
              <w:bottom w:val="nil"/>
              <w:right w:val="single" w:sz="4" w:space="0" w:color="auto"/>
            </w:tcBorders>
            <w:shd w:val="clear" w:color="auto" w:fill="E7E6E6" w:themeFill="background2"/>
            <w:vAlign w:val="center"/>
            <w:tcPrChange w:id="11340" w:author="Στάθης Καπ" w:date="2023-03-03T06:25:00Z">
              <w:tcPr>
                <w:tcW w:w="515" w:type="dxa"/>
                <w:vAlign w:val="center"/>
              </w:tcPr>
            </w:tcPrChange>
          </w:tcPr>
          <w:p w14:paraId="06235F0F" w14:textId="40776D64" w:rsidR="009B17D5" w:rsidRPr="00AC6F02" w:rsidRDefault="009B17D5" w:rsidP="009B17D5">
            <w:pPr>
              <w:jc w:val="center"/>
              <w:rPr>
                <w:ins w:id="11341" w:author="Στάθης Καπ" w:date="2023-03-03T03:26:00Z"/>
                <w:sz w:val="16"/>
                <w:szCs w:val="16"/>
              </w:rPr>
            </w:pPr>
            <w:ins w:id="11342" w:author="Στάθης Καπ" w:date="2023-03-03T03:27:00Z">
              <w:r w:rsidRPr="00AC6F02">
                <w:rPr>
                  <w:sz w:val="16"/>
                  <w:szCs w:val="16"/>
                  <w:rPrChange w:id="11343" w:author="Στάθης Καπ" w:date="2023-03-03T03:27:00Z">
                    <w:rPr>
                      <w:sz w:val="18"/>
                      <w:szCs w:val="18"/>
                    </w:rPr>
                  </w:rPrChange>
                </w:rPr>
                <w:t>pr12</w:t>
              </w:r>
            </w:ins>
          </w:p>
        </w:tc>
        <w:tc>
          <w:tcPr>
            <w:tcW w:w="560" w:type="dxa"/>
            <w:tcBorders>
              <w:left w:val="single" w:sz="4" w:space="0" w:color="auto"/>
            </w:tcBorders>
            <w:tcPrChange w:id="11344" w:author="Στάθης Καπ" w:date="2023-03-03T06:25:00Z">
              <w:tcPr>
                <w:tcW w:w="560" w:type="dxa"/>
              </w:tcPr>
            </w:tcPrChange>
          </w:tcPr>
          <w:p w14:paraId="16026957" w14:textId="336AE833" w:rsidR="009B17D5" w:rsidRPr="00AC6F02" w:rsidRDefault="009B17D5" w:rsidP="009B17D5">
            <w:pPr>
              <w:jc w:val="center"/>
              <w:rPr>
                <w:ins w:id="11345" w:author="Στάθης Καπ" w:date="2023-03-03T03:26:00Z"/>
                <w:rFonts w:cstheme="minorHAnsi"/>
                <w:sz w:val="16"/>
                <w:szCs w:val="16"/>
              </w:rPr>
            </w:pPr>
            <w:ins w:id="11346" w:author="Στάθης Καπ" w:date="2023-03-03T03:27:00Z">
              <w:r w:rsidRPr="00AC6F02">
                <w:rPr>
                  <w:sz w:val="16"/>
                  <w:szCs w:val="16"/>
                  <w:rPrChange w:id="11347" w:author="Στάθης Καπ" w:date="2023-03-03T03:27:00Z">
                    <w:rPr>
                      <w:sz w:val="18"/>
                      <w:szCs w:val="18"/>
                    </w:rPr>
                  </w:rPrChange>
                </w:rPr>
                <w:t>774</w:t>
              </w:r>
            </w:ins>
          </w:p>
        </w:tc>
        <w:tc>
          <w:tcPr>
            <w:tcW w:w="855" w:type="dxa"/>
            <w:tcPrChange w:id="11348" w:author="Στάθης Καπ" w:date="2023-03-03T06:25:00Z">
              <w:tcPr>
                <w:tcW w:w="855" w:type="dxa"/>
              </w:tcPr>
            </w:tcPrChange>
          </w:tcPr>
          <w:p w14:paraId="758FEC7E" w14:textId="5C54258A" w:rsidR="009B17D5" w:rsidRPr="00AC6F02" w:rsidRDefault="009B17D5" w:rsidP="009B17D5">
            <w:pPr>
              <w:jc w:val="center"/>
              <w:rPr>
                <w:ins w:id="11349" w:author="Στάθης Καπ" w:date="2023-03-03T03:26:00Z"/>
                <w:rFonts w:cstheme="minorHAnsi"/>
                <w:sz w:val="16"/>
                <w:szCs w:val="16"/>
              </w:rPr>
            </w:pPr>
            <w:ins w:id="11350" w:author="Στάθης Καπ" w:date="2023-03-03T03:27:00Z">
              <w:r w:rsidRPr="00AC6F02">
                <w:rPr>
                  <w:sz w:val="16"/>
                  <w:szCs w:val="16"/>
                  <w:rPrChange w:id="11351" w:author="Στάθης Καπ" w:date="2023-03-03T03:27:00Z">
                    <w:rPr>
                      <w:sz w:val="18"/>
                      <w:szCs w:val="18"/>
                    </w:rPr>
                  </w:rPrChange>
                </w:rPr>
                <w:t>727</w:t>
              </w:r>
            </w:ins>
          </w:p>
        </w:tc>
        <w:tc>
          <w:tcPr>
            <w:tcW w:w="544" w:type="dxa"/>
            <w:vAlign w:val="bottom"/>
            <w:tcPrChange w:id="11352" w:author="Στάθης Καπ" w:date="2023-03-03T06:25:00Z">
              <w:tcPr>
                <w:tcW w:w="544" w:type="dxa"/>
                <w:vAlign w:val="bottom"/>
              </w:tcPr>
            </w:tcPrChange>
          </w:tcPr>
          <w:p w14:paraId="2D709F53" w14:textId="2C66F09E" w:rsidR="009B17D5" w:rsidRPr="00AC6F02" w:rsidRDefault="009B17D5" w:rsidP="009B17D5">
            <w:pPr>
              <w:jc w:val="center"/>
              <w:rPr>
                <w:ins w:id="11353" w:author="Στάθης Καπ" w:date="2023-03-03T03:26:00Z"/>
                <w:rFonts w:cstheme="minorHAnsi"/>
                <w:sz w:val="16"/>
                <w:szCs w:val="16"/>
              </w:rPr>
            </w:pPr>
            <w:ins w:id="11354" w:author="Στάθης Καπ" w:date="2023-03-03T03:27:00Z">
              <w:r w:rsidRPr="00AC6F02">
                <w:rPr>
                  <w:rFonts w:ascii="Calibri" w:hAnsi="Calibri" w:cs="Calibri"/>
                  <w:color w:val="000000"/>
                  <w:sz w:val="16"/>
                  <w:szCs w:val="16"/>
                  <w:rPrChange w:id="11355" w:author="Στάθης Καπ" w:date="2023-03-03T03:27:00Z">
                    <w:rPr>
                      <w:rFonts w:ascii="Calibri" w:hAnsi="Calibri" w:cs="Calibri"/>
                      <w:color w:val="000000"/>
                      <w:sz w:val="18"/>
                      <w:szCs w:val="18"/>
                    </w:rPr>
                  </w:rPrChange>
                </w:rPr>
                <w:t>700</w:t>
              </w:r>
            </w:ins>
          </w:p>
        </w:tc>
        <w:tc>
          <w:tcPr>
            <w:tcW w:w="621" w:type="dxa"/>
            <w:vAlign w:val="bottom"/>
            <w:tcPrChange w:id="11356" w:author="Στάθης Καπ" w:date="2023-03-03T06:25:00Z">
              <w:tcPr>
                <w:tcW w:w="621" w:type="dxa"/>
                <w:vAlign w:val="bottom"/>
              </w:tcPr>
            </w:tcPrChange>
          </w:tcPr>
          <w:p w14:paraId="549D0F3D" w14:textId="4C90318D" w:rsidR="009B17D5" w:rsidRPr="00AC6F02" w:rsidRDefault="009B17D5" w:rsidP="009B17D5">
            <w:pPr>
              <w:jc w:val="center"/>
              <w:rPr>
                <w:ins w:id="11357" w:author="Στάθης Καπ" w:date="2023-03-03T03:26:00Z"/>
                <w:rFonts w:cstheme="minorHAnsi"/>
                <w:sz w:val="16"/>
                <w:szCs w:val="16"/>
              </w:rPr>
            </w:pPr>
            <w:ins w:id="11358" w:author="Στάθης Καπ" w:date="2023-03-03T03:27:00Z">
              <w:r w:rsidRPr="00AC6F02">
                <w:rPr>
                  <w:rFonts w:ascii="Calibri" w:hAnsi="Calibri" w:cs="Calibri"/>
                  <w:color w:val="000000"/>
                  <w:sz w:val="16"/>
                  <w:szCs w:val="16"/>
                  <w:rPrChange w:id="11359" w:author="Στάθης Καπ" w:date="2023-03-03T03:27:00Z">
                    <w:rPr>
                      <w:rFonts w:ascii="Calibri" w:hAnsi="Calibri" w:cs="Calibri"/>
                      <w:color w:val="000000"/>
                      <w:sz w:val="18"/>
                      <w:szCs w:val="18"/>
                    </w:rPr>
                  </w:rPrChange>
                </w:rPr>
                <w:t>0.942</w:t>
              </w:r>
            </w:ins>
          </w:p>
        </w:tc>
        <w:tc>
          <w:tcPr>
            <w:tcW w:w="669" w:type="dxa"/>
            <w:vAlign w:val="center"/>
            <w:tcPrChange w:id="11360" w:author="Στάθης Καπ" w:date="2023-03-03T06:25:00Z">
              <w:tcPr>
                <w:tcW w:w="669" w:type="dxa"/>
                <w:vAlign w:val="center"/>
              </w:tcPr>
            </w:tcPrChange>
          </w:tcPr>
          <w:p w14:paraId="285E7A11" w14:textId="4B22AF23" w:rsidR="009B17D5" w:rsidRPr="00AC6F02" w:rsidRDefault="009B17D5" w:rsidP="009B17D5">
            <w:pPr>
              <w:jc w:val="center"/>
              <w:rPr>
                <w:ins w:id="11361" w:author="Στάθης Καπ" w:date="2023-03-03T03:26:00Z"/>
                <w:rFonts w:cstheme="minorHAnsi"/>
                <w:sz w:val="16"/>
                <w:szCs w:val="16"/>
              </w:rPr>
            </w:pPr>
            <w:ins w:id="11362" w:author="Στάθης Καπ" w:date="2023-03-03T06:09:00Z">
              <w:r>
                <w:rPr>
                  <w:rFonts w:ascii="Calibri" w:hAnsi="Calibri" w:cstheme="minorHAnsi"/>
                  <w:color w:val="000000"/>
                  <w:sz w:val="16"/>
                  <w:szCs w:val="16"/>
                </w:rPr>
                <w:t>9.56</w:t>
              </w:r>
            </w:ins>
          </w:p>
        </w:tc>
        <w:tc>
          <w:tcPr>
            <w:tcW w:w="543" w:type="dxa"/>
            <w:vAlign w:val="bottom"/>
            <w:tcPrChange w:id="11363" w:author="Στάθης Καπ" w:date="2023-03-03T06:25:00Z">
              <w:tcPr>
                <w:tcW w:w="543" w:type="dxa"/>
                <w:vAlign w:val="bottom"/>
              </w:tcPr>
            </w:tcPrChange>
          </w:tcPr>
          <w:p w14:paraId="4B7DAF06" w14:textId="2301347E" w:rsidR="009B17D5" w:rsidRPr="00AC6F02" w:rsidRDefault="009B17D5" w:rsidP="009B17D5">
            <w:pPr>
              <w:jc w:val="center"/>
              <w:rPr>
                <w:ins w:id="11364" w:author="Στάθης Καπ" w:date="2023-03-03T03:26:00Z"/>
                <w:rFonts w:cstheme="minorHAnsi"/>
                <w:sz w:val="16"/>
                <w:szCs w:val="16"/>
              </w:rPr>
            </w:pPr>
            <w:ins w:id="11365" w:author="Στάθης Καπ" w:date="2023-03-03T03:27:00Z">
              <w:r w:rsidRPr="00AC6F02">
                <w:rPr>
                  <w:rFonts w:ascii="Calibri" w:hAnsi="Calibri" w:cs="Calibri"/>
                  <w:color w:val="000000"/>
                  <w:sz w:val="16"/>
                  <w:szCs w:val="16"/>
                  <w:rPrChange w:id="11366" w:author="Στάθης Καπ" w:date="2023-03-03T03:27:00Z">
                    <w:rPr>
                      <w:rFonts w:ascii="Calibri" w:hAnsi="Calibri" w:cs="Calibri"/>
                      <w:color w:val="000000"/>
                      <w:sz w:val="18"/>
                      <w:szCs w:val="18"/>
                    </w:rPr>
                  </w:rPrChange>
                </w:rPr>
                <w:t>690</w:t>
              </w:r>
            </w:ins>
          </w:p>
        </w:tc>
        <w:tc>
          <w:tcPr>
            <w:tcW w:w="621" w:type="dxa"/>
            <w:vAlign w:val="bottom"/>
            <w:tcPrChange w:id="11367" w:author="Στάθης Καπ" w:date="2023-03-03T06:25:00Z">
              <w:tcPr>
                <w:tcW w:w="621" w:type="dxa"/>
                <w:vAlign w:val="bottom"/>
              </w:tcPr>
            </w:tcPrChange>
          </w:tcPr>
          <w:p w14:paraId="2FB052A5" w14:textId="55F14526" w:rsidR="009B17D5" w:rsidRPr="00AC6F02" w:rsidRDefault="009B17D5" w:rsidP="009B17D5">
            <w:pPr>
              <w:jc w:val="center"/>
              <w:rPr>
                <w:ins w:id="11368" w:author="Στάθης Καπ" w:date="2023-03-03T03:26:00Z"/>
                <w:rFonts w:cstheme="minorHAnsi"/>
                <w:sz w:val="16"/>
                <w:szCs w:val="16"/>
              </w:rPr>
            </w:pPr>
            <w:ins w:id="11369" w:author="Στάθης Καπ" w:date="2023-03-03T03:27:00Z">
              <w:r w:rsidRPr="00AC6F02">
                <w:rPr>
                  <w:rFonts w:ascii="Calibri" w:hAnsi="Calibri" w:cs="Calibri"/>
                  <w:color w:val="000000"/>
                  <w:sz w:val="16"/>
                  <w:szCs w:val="16"/>
                  <w:rPrChange w:id="11370" w:author="Στάθης Καπ" w:date="2023-03-03T03:27:00Z">
                    <w:rPr>
                      <w:rFonts w:ascii="Calibri" w:hAnsi="Calibri" w:cs="Calibri"/>
                      <w:color w:val="000000"/>
                      <w:sz w:val="18"/>
                      <w:szCs w:val="18"/>
                    </w:rPr>
                  </w:rPrChange>
                </w:rPr>
                <w:t>0.445</w:t>
              </w:r>
            </w:ins>
          </w:p>
        </w:tc>
        <w:tc>
          <w:tcPr>
            <w:tcW w:w="669" w:type="dxa"/>
            <w:vAlign w:val="center"/>
            <w:tcPrChange w:id="11371" w:author="Στάθης Καπ" w:date="2023-03-03T06:25:00Z">
              <w:tcPr>
                <w:tcW w:w="669" w:type="dxa"/>
                <w:vAlign w:val="center"/>
              </w:tcPr>
            </w:tcPrChange>
          </w:tcPr>
          <w:p w14:paraId="1A5F5923" w14:textId="028ED8F7" w:rsidR="009B17D5" w:rsidRPr="00AC6F02" w:rsidRDefault="009B17D5" w:rsidP="009B17D5">
            <w:pPr>
              <w:jc w:val="center"/>
              <w:rPr>
                <w:ins w:id="11372" w:author="Στάθης Καπ" w:date="2023-03-03T03:26:00Z"/>
                <w:rFonts w:cstheme="minorHAnsi"/>
                <w:sz w:val="16"/>
                <w:szCs w:val="16"/>
              </w:rPr>
            </w:pPr>
            <w:ins w:id="11373" w:author="Στάθης Καπ" w:date="2023-03-03T06:09:00Z">
              <w:r>
                <w:rPr>
                  <w:rFonts w:ascii="Calibri" w:hAnsi="Calibri" w:cstheme="minorHAnsi"/>
                  <w:color w:val="000000"/>
                  <w:sz w:val="16"/>
                  <w:szCs w:val="16"/>
                </w:rPr>
                <w:t>1.43</w:t>
              </w:r>
            </w:ins>
          </w:p>
        </w:tc>
        <w:tc>
          <w:tcPr>
            <w:tcW w:w="508" w:type="dxa"/>
            <w:vAlign w:val="bottom"/>
            <w:tcPrChange w:id="11374" w:author="Στάθης Καπ" w:date="2023-03-03T06:25:00Z">
              <w:tcPr>
                <w:tcW w:w="508" w:type="dxa"/>
                <w:vAlign w:val="bottom"/>
              </w:tcPr>
            </w:tcPrChange>
          </w:tcPr>
          <w:p w14:paraId="56EB5B58" w14:textId="45EA3140" w:rsidR="009B17D5" w:rsidRPr="00AC6F02" w:rsidRDefault="009B17D5" w:rsidP="009B17D5">
            <w:pPr>
              <w:jc w:val="center"/>
              <w:rPr>
                <w:ins w:id="11375" w:author="Στάθης Καπ" w:date="2023-03-03T03:26:00Z"/>
                <w:rFonts w:cstheme="minorHAnsi"/>
                <w:sz w:val="16"/>
                <w:szCs w:val="16"/>
              </w:rPr>
            </w:pPr>
            <w:ins w:id="11376" w:author="Στάθης Καπ" w:date="2023-03-03T03:27:00Z">
              <w:r w:rsidRPr="00AC6F02">
                <w:rPr>
                  <w:rFonts w:ascii="Calibri" w:hAnsi="Calibri" w:cs="Calibri"/>
                  <w:color w:val="000000"/>
                  <w:sz w:val="16"/>
                  <w:szCs w:val="16"/>
                  <w:rPrChange w:id="11377" w:author="Στάθης Καπ" w:date="2023-03-03T03:27:00Z">
                    <w:rPr>
                      <w:rFonts w:ascii="Calibri" w:hAnsi="Calibri" w:cs="Calibri"/>
                      <w:color w:val="000000"/>
                      <w:sz w:val="18"/>
                      <w:szCs w:val="18"/>
                    </w:rPr>
                  </w:rPrChange>
                </w:rPr>
                <w:t>665</w:t>
              </w:r>
            </w:ins>
          </w:p>
        </w:tc>
        <w:tc>
          <w:tcPr>
            <w:tcW w:w="541" w:type="dxa"/>
            <w:vAlign w:val="bottom"/>
            <w:tcPrChange w:id="11378" w:author="Στάθης Καπ" w:date="2023-03-03T06:25:00Z">
              <w:tcPr>
                <w:tcW w:w="541" w:type="dxa"/>
                <w:vAlign w:val="bottom"/>
              </w:tcPr>
            </w:tcPrChange>
          </w:tcPr>
          <w:p w14:paraId="1E1C31B0" w14:textId="223E5C31" w:rsidR="009B17D5" w:rsidRPr="00AC6F02" w:rsidRDefault="009B17D5" w:rsidP="009B17D5">
            <w:pPr>
              <w:jc w:val="center"/>
              <w:rPr>
                <w:ins w:id="11379" w:author="Στάθης Καπ" w:date="2023-03-03T03:26:00Z"/>
                <w:rFonts w:cstheme="minorHAnsi"/>
                <w:sz w:val="16"/>
                <w:szCs w:val="16"/>
              </w:rPr>
            </w:pPr>
            <w:ins w:id="11380" w:author="Στάθης Καπ" w:date="2023-03-03T03:27:00Z">
              <w:r w:rsidRPr="00AC6F02">
                <w:rPr>
                  <w:rFonts w:ascii="Calibri" w:hAnsi="Calibri" w:cs="Calibri"/>
                  <w:color w:val="000000"/>
                  <w:sz w:val="16"/>
                  <w:szCs w:val="16"/>
                  <w:rPrChange w:id="11381" w:author="Στάθης Καπ" w:date="2023-03-03T03:27:00Z">
                    <w:rPr>
                      <w:rFonts w:ascii="Calibri" w:hAnsi="Calibri" w:cs="Calibri"/>
                      <w:color w:val="000000"/>
                      <w:sz w:val="18"/>
                      <w:szCs w:val="18"/>
                    </w:rPr>
                  </w:rPrChange>
                </w:rPr>
                <w:t>0.236</w:t>
              </w:r>
            </w:ins>
          </w:p>
        </w:tc>
        <w:tc>
          <w:tcPr>
            <w:tcW w:w="589" w:type="dxa"/>
            <w:vAlign w:val="center"/>
            <w:tcPrChange w:id="11382" w:author="Στάθης Καπ" w:date="2023-03-03T06:25:00Z">
              <w:tcPr>
                <w:tcW w:w="589" w:type="dxa"/>
                <w:vAlign w:val="center"/>
              </w:tcPr>
            </w:tcPrChange>
          </w:tcPr>
          <w:p w14:paraId="3AAAE3EF" w14:textId="4FA82ADF" w:rsidR="009B17D5" w:rsidRPr="00AC6F02" w:rsidRDefault="009B17D5" w:rsidP="009B17D5">
            <w:pPr>
              <w:jc w:val="center"/>
              <w:rPr>
                <w:ins w:id="11383" w:author="Στάθης Καπ" w:date="2023-03-03T03:26:00Z"/>
                <w:rFonts w:cstheme="minorHAnsi"/>
                <w:sz w:val="16"/>
                <w:szCs w:val="16"/>
              </w:rPr>
            </w:pPr>
            <w:ins w:id="11384" w:author="Στάθης Καπ" w:date="2023-03-03T06:10:00Z">
              <w:r>
                <w:rPr>
                  <w:rFonts w:ascii="Calibri" w:hAnsi="Calibri" w:cstheme="minorHAnsi"/>
                  <w:color w:val="000000"/>
                  <w:sz w:val="16"/>
                  <w:szCs w:val="16"/>
                </w:rPr>
                <w:t>5</w:t>
              </w:r>
            </w:ins>
          </w:p>
        </w:tc>
        <w:tc>
          <w:tcPr>
            <w:tcW w:w="463" w:type="dxa"/>
            <w:vAlign w:val="bottom"/>
            <w:tcPrChange w:id="11385" w:author="Στάθης Καπ" w:date="2023-03-03T06:25:00Z">
              <w:tcPr>
                <w:tcW w:w="463" w:type="dxa"/>
                <w:vAlign w:val="bottom"/>
              </w:tcPr>
            </w:tcPrChange>
          </w:tcPr>
          <w:p w14:paraId="48F72E1A" w14:textId="7EBAEFBE" w:rsidR="009B17D5" w:rsidRPr="00AC6F02" w:rsidRDefault="009B17D5" w:rsidP="009B17D5">
            <w:pPr>
              <w:jc w:val="center"/>
              <w:rPr>
                <w:ins w:id="11386" w:author="Στάθης Καπ" w:date="2023-03-03T03:26:00Z"/>
                <w:rFonts w:cstheme="minorHAnsi"/>
                <w:sz w:val="16"/>
                <w:szCs w:val="16"/>
              </w:rPr>
            </w:pPr>
            <w:ins w:id="11387" w:author="Στάθης Καπ" w:date="2023-03-03T03:27:00Z">
              <w:r w:rsidRPr="00AC6F02">
                <w:rPr>
                  <w:rFonts w:ascii="Calibri" w:hAnsi="Calibri" w:cs="Calibri"/>
                  <w:color w:val="000000"/>
                  <w:sz w:val="16"/>
                  <w:szCs w:val="16"/>
                  <w:rPrChange w:id="11388" w:author="Στάθης Καπ" w:date="2023-03-03T03:27:00Z">
                    <w:rPr>
                      <w:rFonts w:ascii="Calibri" w:hAnsi="Calibri" w:cs="Calibri"/>
                      <w:color w:val="000000"/>
                      <w:sz w:val="18"/>
                      <w:szCs w:val="18"/>
                    </w:rPr>
                  </w:rPrChange>
                </w:rPr>
                <w:t>655</w:t>
              </w:r>
            </w:ins>
          </w:p>
        </w:tc>
        <w:tc>
          <w:tcPr>
            <w:tcW w:w="541" w:type="dxa"/>
            <w:vAlign w:val="bottom"/>
            <w:tcPrChange w:id="11389" w:author="Στάθης Καπ" w:date="2023-03-03T06:25:00Z">
              <w:tcPr>
                <w:tcW w:w="541" w:type="dxa"/>
                <w:vAlign w:val="bottom"/>
              </w:tcPr>
            </w:tcPrChange>
          </w:tcPr>
          <w:p w14:paraId="4DB072F6" w14:textId="743E4B6F" w:rsidR="009B17D5" w:rsidRPr="00AC6F02" w:rsidRDefault="009B17D5" w:rsidP="009B17D5">
            <w:pPr>
              <w:jc w:val="center"/>
              <w:rPr>
                <w:ins w:id="11390" w:author="Στάθης Καπ" w:date="2023-03-03T03:26:00Z"/>
                <w:rFonts w:cstheme="minorHAnsi"/>
                <w:sz w:val="16"/>
                <w:szCs w:val="16"/>
              </w:rPr>
            </w:pPr>
            <w:ins w:id="11391" w:author="Στάθης Καπ" w:date="2023-03-03T03:27:00Z">
              <w:r w:rsidRPr="00AC6F02">
                <w:rPr>
                  <w:rFonts w:ascii="Calibri" w:hAnsi="Calibri" w:cs="Calibri"/>
                  <w:color w:val="000000"/>
                  <w:sz w:val="16"/>
                  <w:szCs w:val="16"/>
                  <w:rPrChange w:id="11392" w:author="Στάθης Καπ" w:date="2023-03-03T03:27:00Z">
                    <w:rPr>
                      <w:rFonts w:ascii="Calibri" w:hAnsi="Calibri" w:cs="Calibri"/>
                      <w:color w:val="000000"/>
                      <w:sz w:val="18"/>
                      <w:szCs w:val="18"/>
                    </w:rPr>
                  </w:rPrChange>
                </w:rPr>
                <w:t>0.261</w:t>
              </w:r>
            </w:ins>
          </w:p>
        </w:tc>
        <w:tc>
          <w:tcPr>
            <w:tcW w:w="589" w:type="dxa"/>
            <w:vAlign w:val="center"/>
            <w:tcPrChange w:id="11393" w:author="Στάθης Καπ" w:date="2023-03-03T06:25:00Z">
              <w:tcPr>
                <w:tcW w:w="589" w:type="dxa"/>
                <w:vAlign w:val="center"/>
              </w:tcPr>
            </w:tcPrChange>
          </w:tcPr>
          <w:p w14:paraId="05372734" w14:textId="769A09F5" w:rsidR="009B17D5" w:rsidRPr="00AC6F02" w:rsidRDefault="009B17D5" w:rsidP="009B17D5">
            <w:pPr>
              <w:jc w:val="center"/>
              <w:rPr>
                <w:ins w:id="11394" w:author="Στάθης Καπ" w:date="2023-03-03T03:26:00Z"/>
                <w:rFonts w:cstheme="minorHAnsi"/>
                <w:sz w:val="16"/>
                <w:szCs w:val="16"/>
              </w:rPr>
            </w:pPr>
            <w:ins w:id="11395" w:author="Στάθης Καπ" w:date="2023-03-03T06:10:00Z">
              <w:r>
                <w:rPr>
                  <w:rFonts w:ascii="Calibri" w:hAnsi="Calibri" w:cstheme="minorHAnsi"/>
                  <w:color w:val="000000"/>
                  <w:sz w:val="16"/>
                  <w:szCs w:val="16"/>
                </w:rPr>
                <w:t>6.43</w:t>
              </w:r>
            </w:ins>
          </w:p>
        </w:tc>
      </w:tr>
      <w:tr w:rsidR="009B17D5" w14:paraId="0F18C088" w14:textId="77777777" w:rsidTr="00F03C40">
        <w:trPr>
          <w:ins w:id="11396" w:author="Στάθης Καπ" w:date="2023-03-03T03:26:00Z"/>
        </w:trPr>
        <w:tc>
          <w:tcPr>
            <w:tcW w:w="515" w:type="dxa"/>
            <w:tcBorders>
              <w:top w:val="nil"/>
              <w:bottom w:val="nil"/>
              <w:right w:val="single" w:sz="4" w:space="0" w:color="auto"/>
            </w:tcBorders>
            <w:shd w:val="clear" w:color="auto" w:fill="E7E6E6" w:themeFill="background2"/>
            <w:vAlign w:val="center"/>
            <w:tcPrChange w:id="11397" w:author="Στάθης Καπ" w:date="2023-03-03T06:25:00Z">
              <w:tcPr>
                <w:tcW w:w="515" w:type="dxa"/>
                <w:vAlign w:val="center"/>
              </w:tcPr>
            </w:tcPrChange>
          </w:tcPr>
          <w:p w14:paraId="672DD7BD" w14:textId="4176A567" w:rsidR="009B17D5" w:rsidRPr="00AC6F02" w:rsidRDefault="009B17D5" w:rsidP="009B17D5">
            <w:pPr>
              <w:jc w:val="center"/>
              <w:rPr>
                <w:ins w:id="11398" w:author="Στάθης Καπ" w:date="2023-03-03T03:26:00Z"/>
                <w:sz w:val="16"/>
                <w:szCs w:val="16"/>
              </w:rPr>
            </w:pPr>
            <w:ins w:id="11399" w:author="Στάθης Καπ" w:date="2023-03-03T03:27:00Z">
              <w:r w:rsidRPr="00AC6F02">
                <w:rPr>
                  <w:sz w:val="16"/>
                  <w:szCs w:val="16"/>
                  <w:rPrChange w:id="11400" w:author="Στάθης Καπ" w:date="2023-03-03T03:27:00Z">
                    <w:rPr>
                      <w:sz w:val="18"/>
                      <w:szCs w:val="18"/>
                    </w:rPr>
                  </w:rPrChange>
                </w:rPr>
                <w:t>pr13</w:t>
              </w:r>
            </w:ins>
          </w:p>
        </w:tc>
        <w:tc>
          <w:tcPr>
            <w:tcW w:w="560" w:type="dxa"/>
            <w:tcBorders>
              <w:left w:val="single" w:sz="4" w:space="0" w:color="auto"/>
            </w:tcBorders>
            <w:tcPrChange w:id="11401" w:author="Στάθης Καπ" w:date="2023-03-03T06:25:00Z">
              <w:tcPr>
                <w:tcW w:w="560" w:type="dxa"/>
              </w:tcPr>
            </w:tcPrChange>
          </w:tcPr>
          <w:p w14:paraId="64BA59DB" w14:textId="421FF125" w:rsidR="009B17D5" w:rsidRPr="00AC6F02" w:rsidRDefault="009B17D5" w:rsidP="009B17D5">
            <w:pPr>
              <w:jc w:val="center"/>
              <w:rPr>
                <w:ins w:id="11402" w:author="Στάθης Καπ" w:date="2023-03-03T03:26:00Z"/>
                <w:rFonts w:cstheme="minorHAnsi"/>
                <w:sz w:val="16"/>
                <w:szCs w:val="16"/>
              </w:rPr>
            </w:pPr>
            <w:ins w:id="11403" w:author="Στάθης Καπ" w:date="2023-03-03T03:27:00Z">
              <w:r w:rsidRPr="00AC6F02">
                <w:rPr>
                  <w:sz w:val="16"/>
                  <w:szCs w:val="16"/>
                  <w:rPrChange w:id="11404" w:author="Στάθης Καπ" w:date="2023-03-03T03:27:00Z">
                    <w:rPr>
                      <w:sz w:val="18"/>
                      <w:szCs w:val="18"/>
                    </w:rPr>
                  </w:rPrChange>
                </w:rPr>
                <w:t>843</w:t>
              </w:r>
            </w:ins>
          </w:p>
        </w:tc>
        <w:tc>
          <w:tcPr>
            <w:tcW w:w="855" w:type="dxa"/>
            <w:tcPrChange w:id="11405" w:author="Στάθης Καπ" w:date="2023-03-03T06:25:00Z">
              <w:tcPr>
                <w:tcW w:w="855" w:type="dxa"/>
              </w:tcPr>
            </w:tcPrChange>
          </w:tcPr>
          <w:p w14:paraId="5C160B7C" w14:textId="7C7A722B" w:rsidR="009B17D5" w:rsidRPr="00AC6F02" w:rsidRDefault="009B17D5" w:rsidP="009B17D5">
            <w:pPr>
              <w:jc w:val="center"/>
              <w:rPr>
                <w:ins w:id="11406" w:author="Στάθης Καπ" w:date="2023-03-03T03:26:00Z"/>
                <w:rFonts w:cstheme="minorHAnsi"/>
                <w:sz w:val="16"/>
                <w:szCs w:val="16"/>
              </w:rPr>
            </w:pPr>
            <w:ins w:id="11407" w:author="Στάθης Καπ" w:date="2023-03-03T03:27:00Z">
              <w:r w:rsidRPr="00AC6F02">
                <w:rPr>
                  <w:sz w:val="16"/>
                  <w:szCs w:val="16"/>
                  <w:rPrChange w:id="11408" w:author="Στάθης Καπ" w:date="2023-03-03T03:27:00Z">
                    <w:rPr>
                      <w:sz w:val="18"/>
                      <w:szCs w:val="18"/>
                    </w:rPr>
                  </w:rPrChange>
                </w:rPr>
                <w:t>757</w:t>
              </w:r>
            </w:ins>
          </w:p>
        </w:tc>
        <w:tc>
          <w:tcPr>
            <w:tcW w:w="544" w:type="dxa"/>
            <w:vAlign w:val="bottom"/>
            <w:tcPrChange w:id="11409" w:author="Στάθης Καπ" w:date="2023-03-03T06:25:00Z">
              <w:tcPr>
                <w:tcW w:w="544" w:type="dxa"/>
                <w:vAlign w:val="bottom"/>
              </w:tcPr>
            </w:tcPrChange>
          </w:tcPr>
          <w:p w14:paraId="54C38796" w14:textId="025BD5E8" w:rsidR="009B17D5" w:rsidRPr="00AC6F02" w:rsidRDefault="009B17D5" w:rsidP="009B17D5">
            <w:pPr>
              <w:jc w:val="center"/>
              <w:rPr>
                <w:ins w:id="11410" w:author="Στάθης Καπ" w:date="2023-03-03T03:26:00Z"/>
                <w:rFonts w:cstheme="minorHAnsi"/>
                <w:sz w:val="16"/>
                <w:szCs w:val="16"/>
              </w:rPr>
            </w:pPr>
            <w:ins w:id="11411" w:author="Στάθης Καπ" w:date="2023-03-03T03:27:00Z">
              <w:r w:rsidRPr="00AC6F02">
                <w:rPr>
                  <w:rFonts w:ascii="Calibri" w:hAnsi="Calibri" w:cs="Calibri"/>
                  <w:color w:val="000000"/>
                  <w:sz w:val="16"/>
                  <w:szCs w:val="16"/>
                  <w:rPrChange w:id="11412" w:author="Στάθης Καπ" w:date="2023-03-03T03:27:00Z">
                    <w:rPr>
                      <w:rFonts w:ascii="Calibri" w:hAnsi="Calibri" w:cs="Calibri"/>
                      <w:color w:val="000000"/>
                      <w:sz w:val="18"/>
                      <w:szCs w:val="18"/>
                    </w:rPr>
                  </w:rPrChange>
                </w:rPr>
                <w:t>771</w:t>
              </w:r>
            </w:ins>
          </w:p>
        </w:tc>
        <w:tc>
          <w:tcPr>
            <w:tcW w:w="621" w:type="dxa"/>
            <w:vAlign w:val="bottom"/>
            <w:tcPrChange w:id="11413" w:author="Στάθης Καπ" w:date="2023-03-03T06:25:00Z">
              <w:tcPr>
                <w:tcW w:w="621" w:type="dxa"/>
                <w:vAlign w:val="bottom"/>
              </w:tcPr>
            </w:tcPrChange>
          </w:tcPr>
          <w:p w14:paraId="6C3562C7" w14:textId="17A150D5" w:rsidR="009B17D5" w:rsidRPr="00AC6F02" w:rsidRDefault="009B17D5" w:rsidP="009B17D5">
            <w:pPr>
              <w:jc w:val="center"/>
              <w:rPr>
                <w:ins w:id="11414" w:author="Στάθης Καπ" w:date="2023-03-03T03:26:00Z"/>
                <w:rFonts w:cstheme="minorHAnsi"/>
                <w:sz w:val="16"/>
                <w:szCs w:val="16"/>
              </w:rPr>
            </w:pPr>
            <w:ins w:id="11415" w:author="Στάθης Καπ" w:date="2023-03-03T03:27:00Z">
              <w:r w:rsidRPr="00AC6F02">
                <w:rPr>
                  <w:rFonts w:ascii="Calibri" w:hAnsi="Calibri" w:cs="Calibri"/>
                  <w:color w:val="000000"/>
                  <w:sz w:val="16"/>
                  <w:szCs w:val="16"/>
                  <w:rPrChange w:id="11416" w:author="Στάθης Καπ" w:date="2023-03-03T03:27:00Z">
                    <w:rPr>
                      <w:rFonts w:ascii="Calibri" w:hAnsi="Calibri" w:cs="Calibri"/>
                      <w:color w:val="000000"/>
                      <w:sz w:val="18"/>
                      <w:szCs w:val="18"/>
                    </w:rPr>
                  </w:rPrChange>
                </w:rPr>
                <w:t>2.423</w:t>
              </w:r>
            </w:ins>
          </w:p>
        </w:tc>
        <w:tc>
          <w:tcPr>
            <w:tcW w:w="669" w:type="dxa"/>
            <w:vAlign w:val="center"/>
            <w:tcPrChange w:id="11417" w:author="Στάθης Καπ" w:date="2023-03-03T06:25:00Z">
              <w:tcPr>
                <w:tcW w:w="669" w:type="dxa"/>
                <w:vAlign w:val="center"/>
              </w:tcPr>
            </w:tcPrChange>
          </w:tcPr>
          <w:p w14:paraId="571B4B9A" w14:textId="0CA5AF01" w:rsidR="009B17D5" w:rsidRPr="00AC6F02" w:rsidRDefault="009B17D5" w:rsidP="009B17D5">
            <w:pPr>
              <w:jc w:val="center"/>
              <w:rPr>
                <w:ins w:id="11418" w:author="Στάθης Καπ" w:date="2023-03-03T03:26:00Z"/>
                <w:rFonts w:cstheme="minorHAnsi"/>
                <w:sz w:val="16"/>
                <w:szCs w:val="16"/>
              </w:rPr>
            </w:pPr>
            <w:ins w:id="11419" w:author="Στάθης Καπ" w:date="2023-03-03T06:09:00Z">
              <w:r>
                <w:rPr>
                  <w:rFonts w:ascii="Calibri" w:hAnsi="Calibri" w:cstheme="minorHAnsi"/>
                  <w:color w:val="000000"/>
                  <w:sz w:val="16"/>
                  <w:szCs w:val="16"/>
                </w:rPr>
                <w:t>8.54</w:t>
              </w:r>
            </w:ins>
          </w:p>
        </w:tc>
        <w:tc>
          <w:tcPr>
            <w:tcW w:w="543" w:type="dxa"/>
            <w:vAlign w:val="bottom"/>
            <w:tcPrChange w:id="11420" w:author="Στάθης Καπ" w:date="2023-03-03T06:25:00Z">
              <w:tcPr>
                <w:tcW w:w="543" w:type="dxa"/>
                <w:vAlign w:val="bottom"/>
              </w:tcPr>
            </w:tcPrChange>
          </w:tcPr>
          <w:p w14:paraId="4D302E95" w14:textId="71D7CEE9" w:rsidR="009B17D5" w:rsidRPr="00AC6F02" w:rsidRDefault="009B17D5" w:rsidP="009B17D5">
            <w:pPr>
              <w:jc w:val="center"/>
              <w:rPr>
                <w:ins w:id="11421" w:author="Στάθης Καπ" w:date="2023-03-03T03:26:00Z"/>
                <w:rFonts w:cstheme="minorHAnsi"/>
                <w:sz w:val="16"/>
                <w:szCs w:val="16"/>
              </w:rPr>
            </w:pPr>
            <w:ins w:id="11422" w:author="Στάθης Καπ" w:date="2023-03-03T03:27:00Z">
              <w:r w:rsidRPr="00AC6F02">
                <w:rPr>
                  <w:rFonts w:ascii="Calibri" w:hAnsi="Calibri" w:cs="Calibri"/>
                  <w:color w:val="000000"/>
                  <w:sz w:val="16"/>
                  <w:szCs w:val="16"/>
                  <w:rPrChange w:id="11423" w:author="Στάθης Καπ" w:date="2023-03-03T03:27:00Z">
                    <w:rPr>
                      <w:rFonts w:ascii="Calibri" w:hAnsi="Calibri" w:cs="Calibri"/>
                      <w:color w:val="000000"/>
                      <w:sz w:val="18"/>
                      <w:szCs w:val="18"/>
                    </w:rPr>
                  </w:rPrChange>
                </w:rPr>
                <w:t>737</w:t>
              </w:r>
            </w:ins>
          </w:p>
        </w:tc>
        <w:tc>
          <w:tcPr>
            <w:tcW w:w="621" w:type="dxa"/>
            <w:vAlign w:val="bottom"/>
            <w:tcPrChange w:id="11424" w:author="Στάθης Καπ" w:date="2023-03-03T06:25:00Z">
              <w:tcPr>
                <w:tcW w:w="621" w:type="dxa"/>
                <w:vAlign w:val="bottom"/>
              </w:tcPr>
            </w:tcPrChange>
          </w:tcPr>
          <w:p w14:paraId="4C77E996" w14:textId="7DB47F40" w:rsidR="009B17D5" w:rsidRPr="00AC6F02" w:rsidRDefault="009B17D5" w:rsidP="009B17D5">
            <w:pPr>
              <w:jc w:val="center"/>
              <w:rPr>
                <w:ins w:id="11425" w:author="Στάθης Καπ" w:date="2023-03-03T03:26:00Z"/>
                <w:rFonts w:cstheme="minorHAnsi"/>
                <w:sz w:val="16"/>
                <w:szCs w:val="16"/>
              </w:rPr>
            </w:pPr>
            <w:ins w:id="11426" w:author="Στάθης Καπ" w:date="2023-03-03T03:27:00Z">
              <w:r w:rsidRPr="00AC6F02">
                <w:rPr>
                  <w:rFonts w:ascii="Calibri" w:hAnsi="Calibri" w:cs="Calibri"/>
                  <w:color w:val="000000"/>
                  <w:sz w:val="16"/>
                  <w:szCs w:val="16"/>
                  <w:rPrChange w:id="11427" w:author="Στάθης Καπ" w:date="2023-03-03T03:27:00Z">
                    <w:rPr>
                      <w:rFonts w:ascii="Calibri" w:hAnsi="Calibri" w:cs="Calibri"/>
                      <w:color w:val="000000"/>
                      <w:sz w:val="18"/>
                      <w:szCs w:val="18"/>
                    </w:rPr>
                  </w:rPrChange>
                </w:rPr>
                <w:t>0.525</w:t>
              </w:r>
            </w:ins>
          </w:p>
        </w:tc>
        <w:tc>
          <w:tcPr>
            <w:tcW w:w="669" w:type="dxa"/>
            <w:vAlign w:val="center"/>
            <w:tcPrChange w:id="11428" w:author="Στάθης Καπ" w:date="2023-03-03T06:25:00Z">
              <w:tcPr>
                <w:tcW w:w="669" w:type="dxa"/>
                <w:vAlign w:val="center"/>
              </w:tcPr>
            </w:tcPrChange>
          </w:tcPr>
          <w:p w14:paraId="2F490911" w14:textId="3D263DD1" w:rsidR="009B17D5" w:rsidRPr="00AC6F02" w:rsidRDefault="009B17D5" w:rsidP="009B17D5">
            <w:pPr>
              <w:jc w:val="center"/>
              <w:rPr>
                <w:ins w:id="11429" w:author="Στάθης Καπ" w:date="2023-03-03T03:26:00Z"/>
                <w:rFonts w:cstheme="minorHAnsi"/>
                <w:sz w:val="16"/>
                <w:szCs w:val="16"/>
              </w:rPr>
            </w:pPr>
            <w:ins w:id="11430" w:author="Στάθης Καπ" w:date="2023-03-03T06:09:00Z">
              <w:r>
                <w:rPr>
                  <w:rFonts w:ascii="Calibri" w:hAnsi="Calibri" w:cstheme="minorHAnsi"/>
                  <w:color w:val="000000"/>
                  <w:sz w:val="16"/>
                  <w:szCs w:val="16"/>
                </w:rPr>
                <w:t>4.41</w:t>
              </w:r>
            </w:ins>
          </w:p>
        </w:tc>
        <w:tc>
          <w:tcPr>
            <w:tcW w:w="508" w:type="dxa"/>
            <w:vAlign w:val="bottom"/>
            <w:tcPrChange w:id="11431" w:author="Στάθης Καπ" w:date="2023-03-03T06:25:00Z">
              <w:tcPr>
                <w:tcW w:w="508" w:type="dxa"/>
                <w:vAlign w:val="bottom"/>
              </w:tcPr>
            </w:tcPrChange>
          </w:tcPr>
          <w:p w14:paraId="1FEDA865" w14:textId="00A557FF" w:rsidR="009B17D5" w:rsidRPr="00AC6F02" w:rsidRDefault="009B17D5" w:rsidP="009B17D5">
            <w:pPr>
              <w:jc w:val="center"/>
              <w:rPr>
                <w:ins w:id="11432" w:author="Στάθης Καπ" w:date="2023-03-03T03:26:00Z"/>
                <w:rFonts w:cstheme="minorHAnsi"/>
                <w:sz w:val="16"/>
                <w:szCs w:val="16"/>
              </w:rPr>
            </w:pPr>
            <w:ins w:id="11433" w:author="Στάθης Καπ" w:date="2023-03-03T03:27:00Z">
              <w:r w:rsidRPr="00AC6F02">
                <w:rPr>
                  <w:rFonts w:ascii="Calibri" w:hAnsi="Calibri" w:cs="Calibri"/>
                  <w:color w:val="000000"/>
                  <w:sz w:val="16"/>
                  <w:szCs w:val="16"/>
                  <w:rPrChange w:id="11434" w:author="Στάθης Καπ" w:date="2023-03-03T03:27:00Z">
                    <w:rPr>
                      <w:rFonts w:ascii="Calibri" w:hAnsi="Calibri" w:cs="Calibri"/>
                      <w:color w:val="000000"/>
                      <w:sz w:val="18"/>
                      <w:szCs w:val="18"/>
                    </w:rPr>
                  </w:rPrChange>
                </w:rPr>
                <w:t>693</w:t>
              </w:r>
            </w:ins>
          </w:p>
        </w:tc>
        <w:tc>
          <w:tcPr>
            <w:tcW w:w="541" w:type="dxa"/>
            <w:vAlign w:val="bottom"/>
            <w:tcPrChange w:id="11435" w:author="Στάθης Καπ" w:date="2023-03-03T06:25:00Z">
              <w:tcPr>
                <w:tcW w:w="541" w:type="dxa"/>
                <w:vAlign w:val="bottom"/>
              </w:tcPr>
            </w:tcPrChange>
          </w:tcPr>
          <w:p w14:paraId="7B61EEA6" w14:textId="088C0D60" w:rsidR="009B17D5" w:rsidRPr="00AC6F02" w:rsidRDefault="009B17D5" w:rsidP="009B17D5">
            <w:pPr>
              <w:jc w:val="center"/>
              <w:rPr>
                <w:ins w:id="11436" w:author="Στάθης Καπ" w:date="2023-03-03T03:26:00Z"/>
                <w:rFonts w:cstheme="minorHAnsi"/>
                <w:sz w:val="16"/>
                <w:szCs w:val="16"/>
              </w:rPr>
            </w:pPr>
            <w:ins w:id="11437" w:author="Στάθης Καπ" w:date="2023-03-03T03:27:00Z">
              <w:r w:rsidRPr="00AC6F02">
                <w:rPr>
                  <w:rFonts w:ascii="Calibri" w:hAnsi="Calibri" w:cs="Calibri"/>
                  <w:color w:val="000000"/>
                  <w:sz w:val="16"/>
                  <w:szCs w:val="16"/>
                  <w:rPrChange w:id="11438" w:author="Στάθης Καπ" w:date="2023-03-03T03:27:00Z">
                    <w:rPr>
                      <w:rFonts w:ascii="Calibri" w:hAnsi="Calibri" w:cs="Calibri"/>
                      <w:color w:val="000000"/>
                      <w:sz w:val="18"/>
                      <w:szCs w:val="18"/>
                    </w:rPr>
                  </w:rPrChange>
                </w:rPr>
                <w:t>0.382</w:t>
              </w:r>
            </w:ins>
          </w:p>
        </w:tc>
        <w:tc>
          <w:tcPr>
            <w:tcW w:w="589" w:type="dxa"/>
            <w:vAlign w:val="center"/>
            <w:tcPrChange w:id="11439" w:author="Στάθης Καπ" w:date="2023-03-03T06:25:00Z">
              <w:tcPr>
                <w:tcW w:w="589" w:type="dxa"/>
                <w:vAlign w:val="center"/>
              </w:tcPr>
            </w:tcPrChange>
          </w:tcPr>
          <w:p w14:paraId="770D4CD7" w14:textId="01819B03" w:rsidR="009B17D5" w:rsidRPr="00AC6F02" w:rsidRDefault="009B17D5" w:rsidP="009B17D5">
            <w:pPr>
              <w:jc w:val="center"/>
              <w:rPr>
                <w:ins w:id="11440" w:author="Στάθης Καπ" w:date="2023-03-03T03:26:00Z"/>
                <w:rFonts w:cstheme="minorHAnsi"/>
                <w:sz w:val="16"/>
                <w:szCs w:val="16"/>
              </w:rPr>
            </w:pPr>
            <w:ins w:id="11441" w:author="Στάθης Καπ" w:date="2023-03-03T06:10:00Z">
              <w:r>
                <w:rPr>
                  <w:rFonts w:ascii="Calibri" w:hAnsi="Calibri" w:cstheme="minorHAnsi"/>
                  <w:color w:val="000000"/>
                  <w:sz w:val="16"/>
                  <w:szCs w:val="16"/>
                </w:rPr>
                <w:t>10.12</w:t>
              </w:r>
            </w:ins>
          </w:p>
        </w:tc>
        <w:tc>
          <w:tcPr>
            <w:tcW w:w="463" w:type="dxa"/>
            <w:vAlign w:val="bottom"/>
            <w:tcPrChange w:id="11442" w:author="Στάθης Καπ" w:date="2023-03-03T06:25:00Z">
              <w:tcPr>
                <w:tcW w:w="463" w:type="dxa"/>
                <w:vAlign w:val="bottom"/>
              </w:tcPr>
            </w:tcPrChange>
          </w:tcPr>
          <w:p w14:paraId="5449BBBB" w14:textId="4693CF13" w:rsidR="009B17D5" w:rsidRPr="00AC6F02" w:rsidRDefault="009B17D5" w:rsidP="009B17D5">
            <w:pPr>
              <w:jc w:val="center"/>
              <w:rPr>
                <w:ins w:id="11443" w:author="Στάθης Καπ" w:date="2023-03-03T03:26:00Z"/>
                <w:rFonts w:cstheme="minorHAnsi"/>
                <w:sz w:val="16"/>
                <w:szCs w:val="16"/>
              </w:rPr>
            </w:pPr>
            <w:ins w:id="11444" w:author="Στάθης Καπ" w:date="2023-03-03T03:27:00Z">
              <w:r w:rsidRPr="00AC6F02">
                <w:rPr>
                  <w:rFonts w:ascii="Calibri" w:hAnsi="Calibri" w:cs="Calibri"/>
                  <w:color w:val="000000"/>
                  <w:sz w:val="16"/>
                  <w:szCs w:val="16"/>
                  <w:rPrChange w:id="11445" w:author="Στάθης Καπ" w:date="2023-03-03T03:27:00Z">
                    <w:rPr>
                      <w:rFonts w:ascii="Calibri" w:hAnsi="Calibri" w:cs="Calibri"/>
                      <w:color w:val="000000"/>
                      <w:sz w:val="18"/>
                      <w:szCs w:val="18"/>
                    </w:rPr>
                  </w:rPrChange>
                </w:rPr>
                <w:t>681</w:t>
              </w:r>
            </w:ins>
          </w:p>
        </w:tc>
        <w:tc>
          <w:tcPr>
            <w:tcW w:w="541" w:type="dxa"/>
            <w:vAlign w:val="bottom"/>
            <w:tcPrChange w:id="11446" w:author="Στάθης Καπ" w:date="2023-03-03T06:25:00Z">
              <w:tcPr>
                <w:tcW w:w="541" w:type="dxa"/>
                <w:vAlign w:val="bottom"/>
              </w:tcPr>
            </w:tcPrChange>
          </w:tcPr>
          <w:p w14:paraId="2BB3D6DE" w14:textId="415162DD" w:rsidR="009B17D5" w:rsidRPr="00AC6F02" w:rsidRDefault="009B17D5" w:rsidP="009B17D5">
            <w:pPr>
              <w:jc w:val="center"/>
              <w:rPr>
                <w:ins w:id="11447" w:author="Στάθης Καπ" w:date="2023-03-03T03:26:00Z"/>
                <w:rFonts w:cstheme="minorHAnsi"/>
                <w:sz w:val="16"/>
                <w:szCs w:val="16"/>
              </w:rPr>
            </w:pPr>
            <w:ins w:id="11448" w:author="Στάθης Καπ" w:date="2023-03-03T03:27:00Z">
              <w:r w:rsidRPr="00AC6F02">
                <w:rPr>
                  <w:rFonts w:ascii="Calibri" w:hAnsi="Calibri" w:cs="Calibri"/>
                  <w:color w:val="000000"/>
                  <w:sz w:val="16"/>
                  <w:szCs w:val="16"/>
                  <w:rPrChange w:id="11449" w:author="Στάθης Καπ" w:date="2023-03-03T03:27:00Z">
                    <w:rPr>
                      <w:rFonts w:ascii="Calibri" w:hAnsi="Calibri" w:cs="Calibri"/>
                      <w:color w:val="000000"/>
                      <w:sz w:val="18"/>
                      <w:szCs w:val="18"/>
                    </w:rPr>
                  </w:rPrChange>
                </w:rPr>
                <w:t>0.44</w:t>
              </w:r>
            </w:ins>
          </w:p>
        </w:tc>
        <w:tc>
          <w:tcPr>
            <w:tcW w:w="589" w:type="dxa"/>
            <w:vAlign w:val="center"/>
            <w:tcPrChange w:id="11450" w:author="Στάθης Καπ" w:date="2023-03-03T06:25:00Z">
              <w:tcPr>
                <w:tcW w:w="589" w:type="dxa"/>
                <w:vAlign w:val="center"/>
              </w:tcPr>
            </w:tcPrChange>
          </w:tcPr>
          <w:p w14:paraId="2D46C5A3" w14:textId="0E7CEAC0" w:rsidR="009B17D5" w:rsidRPr="00AC6F02" w:rsidRDefault="009B17D5" w:rsidP="009B17D5">
            <w:pPr>
              <w:jc w:val="center"/>
              <w:rPr>
                <w:ins w:id="11451" w:author="Στάθης Καπ" w:date="2023-03-03T03:26:00Z"/>
                <w:rFonts w:cstheme="minorHAnsi"/>
                <w:sz w:val="16"/>
                <w:szCs w:val="16"/>
              </w:rPr>
            </w:pPr>
            <w:ins w:id="11452" w:author="Στάθης Καπ" w:date="2023-03-03T06:10:00Z">
              <w:r>
                <w:rPr>
                  <w:rFonts w:ascii="Calibri" w:hAnsi="Calibri" w:cstheme="minorHAnsi"/>
                  <w:color w:val="000000"/>
                  <w:sz w:val="16"/>
                  <w:szCs w:val="16"/>
                </w:rPr>
                <w:t>11.67</w:t>
              </w:r>
            </w:ins>
          </w:p>
        </w:tc>
      </w:tr>
      <w:tr w:rsidR="009B17D5" w14:paraId="00002333" w14:textId="77777777" w:rsidTr="00F03C40">
        <w:trPr>
          <w:ins w:id="11453" w:author="Στάθης Καπ" w:date="2023-03-03T03:26:00Z"/>
        </w:trPr>
        <w:tc>
          <w:tcPr>
            <w:tcW w:w="515" w:type="dxa"/>
            <w:tcBorders>
              <w:top w:val="nil"/>
              <w:bottom w:val="nil"/>
              <w:right w:val="single" w:sz="4" w:space="0" w:color="auto"/>
            </w:tcBorders>
            <w:shd w:val="clear" w:color="auto" w:fill="E7E6E6" w:themeFill="background2"/>
            <w:vAlign w:val="center"/>
            <w:tcPrChange w:id="11454" w:author="Στάθης Καπ" w:date="2023-03-03T06:25:00Z">
              <w:tcPr>
                <w:tcW w:w="515" w:type="dxa"/>
                <w:vAlign w:val="center"/>
              </w:tcPr>
            </w:tcPrChange>
          </w:tcPr>
          <w:p w14:paraId="439ECB5E" w14:textId="1D4BD7AA" w:rsidR="009B17D5" w:rsidRPr="00AC6F02" w:rsidRDefault="009B17D5" w:rsidP="009B17D5">
            <w:pPr>
              <w:jc w:val="center"/>
              <w:rPr>
                <w:ins w:id="11455" w:author="Στάθης Καπ" w:date="2023-03-03T03:26:00Z"/>
                <w:sz w:val="16"/>
                <w:szCs w:val="16"/>
              </w:rPr>
            </w:pPr>
            <w:ins w:id="11456" w:author="Στάθης Καπ" w:date="2023-03-03T03:27:00Z">
              <w:r w:rsidRPr="00AC6F02">
                <w:rPr>
                  <w:sz w:val="16"/>
                  <w:szCs w:val="16"/>
                  <w:rPrChange w:id="11457" w:author="Στάθης Καπ" w:date="2023-03-03T03:27:00Z">
                    <w:rPr>
                      <w:sz w:val="18"/>
                      <w:szCs w:val="18"/>
                    </w:rPr>
                  </w:rPrChange>
                </w:rPr>
                <w:t>pr14</w:t>
              </w:r>
            </w:ins>
          </w:p>
        </w:tc>
        <w:tc>
          <w:tcPr>
            <w:tcW w:w="560" w:type="dxa"/>
            <w:tcBorders>
              <w:left w:val="single" w:sz="4" w:space="0" w:color="auto"/>
            </w:tcBorders>
            <w:tcPrChange w:id="11458" w:author="Στάθης Καπ" w:date="2023-03-03T06:25:00Z">
              <w:tcPr>
                <w:tcW w:w="560" w:type="dxa"/>
              </w:tcPr>
            </w:tcPrChange>
          </w:tcPr>
          <w:p w14:paraId="3DECA433" w14:textId="0CDCF576" w:rsidR="009B17D5" w:rsidRPr="00AC6F02" w:rsidRDefault="009B17D5" w:rsidP="009B17D5">
            <w:pPr>
              <w:jc w:val="center"/>
              <w:rPr>
                <w:ins w:id="11459" w:author="Στάθης Καπ" w:date="2023-03-03T03:26:00Z"/>
                <w:rFonts w:cstheme="minorHAnsi"/>
                <w:sz w:val="16"/>
                <w:szCs w:val="16"/>
              </w:rPr>
            </w:pPr>
            <w:ins w:id="11460" w:author="Στάθης Καπ" w:date="2023-03-03T03:27:00Z">
              <w:r w:rsidRPr="00AC6F02">
                <w:rPr>
                  <w:sz w:val="16"/>
                  <w:szCs w:val="16"/>
                  <w:rPrChange w:id="11461" w:author="Στάθης Καπ" w:date="2023-03-03T03:27:00Z">
                    <w:rPr>
                      <w:sz w:val="18"/>
                      <w:szCs w:val="18"/>
                    </w:rPr>
                  </w:rPrChange>
                </w:rPr>
                <w:t>1017</w:t>
              </w:r>
            </w:ins>
          </w:p>
        </w:tc>
        <w:tc>
          <w:tcPr>
            <w:tcW w:w="855" w:type="dxa"/>
            <w:tcPrChange w:id="11462" w:author="Στάθης Καπ" w:date="2023-03-03T06:25:00Z">
              <w:tcPr>
                <w:tcW w:w="855" w:type="dxa"/>
              </w:tcPr>
            </w:tcPrChange>
          </w:tcPr>
          <w:p w14:paraId="3A640435" w14:textId="7B88F599" w:rsidR="009B17D5" w:rsidRPr="00AC6F02" w:rsidRDefault="009B17D5" w:rsidP="009B17D5">
            <w:pPr>
              <w:jc w:val="center"/>
              <w:rPr>
                <w:ins w:id="11463" w:author="Στάθης Καπ" w:date="2023-03-03T03:26:00Z"/>
                <w:rFonts w:cstheme="minorHAnsi"/>
                <w:sz w:val="16"/>
                <w:szCs w:val="16"/>
              </w:rPr>
            </w:pPr>
            <w:ins w:id="11464" w:author="Στάθης Καπ" w:date="2023-03-03T03:27:00Z">
              <w:r w:rsidRPr="00AC6F02">
                <w:rPr>
                  <w:sz w:val="16"/>
                  <w:szCs w:val="16"/>
                  <w:rPrChange w:id="11465" w:author="Στάθης Καπ" w:date="2023-03-03T03:27:00Z">
                    <w:rPr>
                      <w:sz w:val="18"/>
                      <w:szCs w:val="18"/>
                    </w:rPr>
                  </w:rPrChange>
                </w:rPr>
                <w:t>925</w:t>
              </w:r>
            </w:ins>
          </w:p>
        </w:tc>
        <w:tc>
          <w:tcPr>
            <w:tcW w:w="544" w:type="dxa"/>
            <w:vAlign w:val="bottom"/>
            <w:tcPrChange w:id="11466" w:author="Στάθης Καπ" w:date="2023-03-03T06:25:00Z">
              <w:tcPr>
                <w:tcW w:w="544" w:type="dxa"/>
                <w:vAlign w:val="bottom"/>
              </w:tcPr>
            </w:tcPrChange>
          </w:tcPr>
          <w:p w14:paraId="2A022A44" w14:textId="32131F33" w:rsidR="009B17D5" w:rsidRPr="00AC6F02" w:rsidRDefault="009B17D5" w:rsidP="009B17D5">
            <w:pPr>
              <w:jc w:val="center"/>
              <w:rPr>
                <w:ins w:id="11467" w:author="Στάθης Καπ" w:date="2023-03-03T03:26:00Z"/>
                <w:rFonts w:cstheme="minorHAnsi"/>
                <w:sz w:val="16"/>
                <w:szCs w:val="16"/>
              </w:rPr>
            </w:pPr>
            <w:ins w:id="11468" w:author="Στάθης Καπ" w:date="2023-03-03T03:27:00Z">
              <w:r w:rsidRPr="00AC6F02">
                <w:rPr>
                  <w:rFonts w:ascii="Calibri" w:hAnsi="Calibri" w:cs="Calibri"/>
                  <w:color w:val="000000"/>
                  <w:sz w:val="16"/>
                  <w:szCs w:val="16"/>
                  <w:rPrChange w:id="11469" w:author="Στάθης Καπ" w:date="2023-03-03T03:27:00Z">
                    <w:rPr>
                      <w:rFonts w:ascii="Calibri" w:hAnsi="Calibri" w:cs="Calibri"/>
                      <w:color w:val="000000"/>
                      <w:sz w:val="18"/>
                      <w:szCs w:val="18"/>
                    </w:rPr>
                  </w:rPrChange>
                </w:rPr>
                <w:t>964</w:t>
              </w:r>
            </w:ins>
          </w:p>
        </w:tc>
        <w:tc>
          <w:tcPr>
            <w:tcW w:w="621" w:type="dxa"/>
            <w:vAlign w:val="bottom"/>
            <w:tcPrChange w:id="11470" w:author="Στάθης Καπ" w:date="2023-03-03T06:25:00Z">
              <w:tcPr>
                <w:tcW w:w="621" w:type="dxa"/>
                <w:vAlign w:val="bottom"/>
              </w:tcPr>
            </w:tcPrChange>
          </w:tcPr>
          <w:p w14:paraId="301C3158" w14:textId="0CD09D32" w:rsidR="009B17D5" w:rsidRPr="00AC6F02" w:rsidRDefault="009B17D5" w:rsidP="009B17D5">
            <w:pPr>
              <w:jc w:val="center"/>
              <w:rPr>
                <w:ins w:id="11471" w:author="Στάθης Καπ" w:date="2023-03-03T03:26:00Z"/>
                <w:rFonts w:cstheme="minorHAnsi"/>
                <w:sz w:val="16"/>
                <w:szCs w:val="16"/>
              </w:rPr>
            </w:pPr>
            <w:ins w:id="11472" w:author="Στάθης Καπ" w:date="2023-03-03T03:27:00Z">
              <w:r w:rsidRPr="00AC6F02">
                <w:rPr>
                  <w:rFonts w:ascii="Calibri" w:hAnsi="Calibri" w:cs="Calibri"/>
                  <w:color w:val="000000"/>
                  <w:sz w:val="16"/>
                  <w:szCs w:val="16"/>
                  <w:rPrChange w:id="11473" w:author="Στάθης Καπ" w:date="2023-03-03T03:27:00Z">
                    <w:rPr>
                      <w:rFonts w:ascii="Calibri" w:hAnsi="Calibri" w:cs="Calibri"/>
                      <w:color w:val="000000"/>
                      <w:sz w:val="18"/>
                      <w:szCs w:val="18"/>
                    </w:rPr>
                  </w:rPrChange>
                </w:rPr>
                <w:t>2.432</w:t>
              </w:r>
            </w:ins>
          </w:p>
        </w:tc>
        <w:tc>
          <w:tcPr>
            <w:tcW w:w="669" w:type="dxa"/>
            <w:vAlign w:val="center"/>
            <w:tcPrChange w:id="11474" w:author="Στάθης Καπ" w:date="2023-03-03T06:25:00Z">
              <w:tcPr>
                <w:tcW w:w="669" w:type="dxa"/>
                <w:vAlign w:val="center"/>
              </w:tcPr>
            </w:tcPrChange>
          </w:tcPr>
          <w:p w14:paraId="449DD11D" w14:textId="4B37724F" w:rsidR="009B17D5" w:rsidRPr="00AC6F02" w:rsidRDefault="009B17D5" w:rsidP="009B17D5">
            <w:pPr>
              <w:jc w:val="center"/>
              <w:rPr>
                <w:ins w:id="11475" w:author="Στάθης Καπ" w:date="2023-03-03T03:26:00Z"/>
                <w:rFonts w:cstheme="minorHAnsi"/>
                <w:sz w:val="16"/>
                <w:szCs w:val="16"/>
              </w:rPr>
            </w:pPr>
            <w:ins w:id="11476" w:author="Στάθης Καπ" w:date="2023-03-03T06:09:00Z">
              <w:r>
                <w:rPr>
                  <w:rFonts w:ascii="Calibri" w:hAnsi="Calibri" w:cstheme="minorHAnsi"/>
                  <w:color w:val="000000"/>
                  <w:sz w:val="16"/>
                  <w:szCs w:val="16"/>
                </w:rPr>
                <w:t>5.21</w:t>
              </w:r>
            </w:ins>
          </w:p>
        </w:tc>
        <w:tc>
          <w:tcPr>
            <w:tcW w:w="543" w:type="dxa"/>
            <w:vAlign w:val="bottom"/>
            <w:tcPrChange w:id="11477" w:author="Στάθης Καπ" w:date="2023-03-03T06:25:00Z">
              <w:tcPr>
                <w:tcW w:w="543" w:type="dxa"/>
                <w:vAlign w:val="bottom"/>
              </w:tcPr>
            </w:tcPrChange>
          </w:tcPr>
          <w:p w14:paraId="756C1EB2" w14:textId="2572EE67" w:rsidR="009B17D5" w:rsidRPr="00AC6F02" w:rsidRDefault="009B17D5" w:rsidP="009B17D5">
            <w:pPr>
              <w:jc w:val="center"/>
              <w:rPr>
                <w:ins w:id="11478" w:author="Στάθης Καπ" w:date="2023-03-03T03:26:00Z"/>
                <w:rFonts w:cstheme="minorHAnsi"/>
                <w:sz w:val="16"/>
                <w:szCs w:val="16"/>
              </w:rPr>
            </w:pPr>
            <w:ins w:id="11479" w:author="Στάθης Καπ" w:date="2023-03-03T03:27:00Z">
              <w:r w:rsidRPr="00AC6F02">
                <w:rPr>
                  <w:rFonts w:ascii="Calibri" w:hAnsi="Calibri" w:cs="Calibri"/>
                  <w:color w:val="000000"/>
                  <w:sz w:val="16"/>
                  <w:szCs w:val="16"/>
                  <w:rPrChange w:id="11480" w:author="Στάθης Καπ" w:date="2023-03-03T03:27:00Z">
                    <w:rPr>
                      <w:rFonts w:ascii="Calibri" w:hAnsi="Calibri" w:cs="Calibri"/>
                      <w:color w:val="000000"/>
                      <w:sz w:val="18"/>
                      <w:szCs w:val="18"/>
                    </w:rPr>
                  </w:rPrChange>
                </w:rPr>
                <w:t>908</w:t>
              </w:r>
            </w:ins>
          </w:p>
        </w:tc>
        <w:tc>
          <w:tcPr>
            <w:tcW w:w="621" w:type="dxa"/>
            <w:vAlign w:val="bottom"/>
            <w:tcPrChange w:id="11481" w:author="Στάθης Καπ" w:date="2023-03-03T06:25:00Z">
              <w:tcPr>
                <w:tcW w:w="621" w:type="dxa"/>
                <w:vAlign w:val="bottom"/>
              </w:tcPr>
            </w:tcPrChange>
          </w:tcPr>
          <w:p w14:paraId="4FE298B6" w14:textId="75A56C81" w:rsidR="009B17D5" w:rsidRPr="00AC6F02" w:rsidRDefault="009B17D5" w:rsidP="009B17D5">
            <w:pPr>
              <w:jc w:val="center"/>
              <w:rPr>
                <w:ins w:id="11482" w:author="Στάθης Καπ" w:date="2023-03-03T03:26:00Z"/>
                <w:rFonts w:cstheme="minorHAnsi"/>
                <w:sz w:val="16"/>
                <w:szCs w:val="16"/>
              </w:rPr>
            </w:pPr>
            <w:ins w:id="11483" w:author="Στάθης Καπ" w:date="2023-03-03T03:27:00Z">
              <w:r w:rsidRPr="00AC6F02">
                <w:rPr>
                  <w:rFonts w:ascii="Calibri" w:hAnsi="Calibri" w:cs="Calibri"/>
                  <w:color w:val="000000"/>
                  <w:sz w:val="16"/>
                  <w:szCs w:val="16"/>
                  <w:rPrChange w:id="11484" w:author="Στάθης Καπ" w:date="2023-03-03T03:27:00Z">
                    <w:rPr>
                      <w:rFonts w:ascii="Calibri" w:hAnsi="Calibri" w:cs="Calibri"/>
                      <w:color w:val="000000"/>
                      <w:sz w:val="18"/>
                      <w:szCs w:val="18"/>
                    </w:rPr>
                  </w:rPrChange>
                </w:rPr>
                <w:t>1.491</w:t>
              </w:r>
            </w:ins>
          </w:p>
        </w:tc>
        <w:tc>
          <w:tcPr>
            <w:tcW w:w="669" w:type="dxa"/>
            <w:vAlign w:val="center"/>
            <w:tcPrChange w:id="11485" w:author="Στάθης Καπ" w:date="2023-03-03T06:25:00Z">
              <w:tcPr>
                <w:tcW w:w="669" w:type="dxa"/>
                <w:vAlign w:val="center"/>
              </w:tcPr>
            </w:tcPrChange>
          </w:tcPr>
          <w:p w14:paraId="4309564F" w14:textId="7F1E5CB5" w:rsidR="009B17D5" w:rsidRPr="00AC6F02" w:rsidRDefault="009B17D5" w:rsidP="009B17D5">
            <w:pPr>
              <w:jc w:val="center"/>
              <w:rPr>
                <w:ins w:id="11486" w:author="Στάθης Καπ" w:date="2023-03-03T03:26:00Z"/>
                <w:rFonts w:cstheme="minorHAnsi"/>
                <w:sz w:val="16"/>
                <w:szCs w:val="16"/>
              </w:rPr>
            </w:pPr>
            <w:ins w:id="11487" w:author="Στάθης Καπ" w:date="2023-03-03T06:09:00Z">
              <w:r>
                <w:rPr>
                  <w:rFonts w:ascii="Calibri" w:hAnsi="Calibri" w:cstheme="minorHAnsi"/>
                  <w:color w:val="000000"/>
                  <w:sz w:val="16"/>
                  <w:szCs w:val="16"/>
                </w:rPr>
                <w:t>5.81</w:t>
              </w:r>
            </w:ins>
          </w:p>
        </w:tc>
        <w:tc>
          <w:tcPr>
            <w:tcW w:w="508" w:type="dxa"/>
            <w:vAlign w:val="bottom"/>
            <w:tcPrChange w:id="11488" w:author="Στάθης Καπ" w:date="2023-03-03T06:25:00Z">
              <w:tcPr>
                <w:tcW w:w="508" w:type="dxa"/>
                <w:vAlign w:val="bottom"/>
              </w:tcPr>
            </w:tcPrChange>
          </w:tcPr>
          <w:p w14:paraId="5840E685" w14:textId="5668E694" w:rsidR="009B17D5" w:rsidRPr="00AC6F02" w:rsidRDefault="009B17D5" w:rsidP="009B17D5">
            <w:pPr>
              <w:jc w:val="center"/>
              <w:rPr>
                <w:ins w:id="11489" w:author="Στάθης Καπ" w:date="2023-03-03T03:26:00Z"/>
                <w:rFonts w:cstheme="minorHAnsi"/>
                <w:sz w:val="16"/>
                <w:szCs w:val="16"/>
              </w:rPr>
            </w:pPr>
            <w:ins w:id="11490" w:author="Στάθης Καπ" w:date="2023-03-03T03:27:00Z">
              <w:r w:rsidRPr="00AC6F02">
                <w:rPr>
                  <w:rFonts w:ascii="Calibri" w:hAnsi="Calibri" w:cs="Calibri"/>
                  <w:color w:val="000000"/>
                  <w:sz w:val="16"/>
                  <w:szCs w:val="16"/>
                  <w:rPrChange w:id="11491" w:author="Στάθης Καπ" w:date="2023-03-03T03:27:00Z">
                    <w:rPr>
                      <w:rFonts w:ascii="Calibri" w:hAnsi="Calibri" w:cs="Calibri"/>
                      <w:color w:val="000000"/>
                      <w:sz w:val="18"/>
                      <w:szCs w:val="18"/>
                    </w:rPr>
                  </w:rPrChange>
                </w:rPr>
                <w:t>862</w:t>
              </w:r>
            </w:ins>
          </w:p>
        </w:tc>
        <w:tc>
          <w:tcPr>
            <w:tcW w:w="541" w:type="dxa"/>
            <w:vAlign w:val="bottom"/>
            <w:tcPrChange w:id="11492" w:author="Στάθης Καπ" w:date="2023-03-03T06:25:00Z">
              <w:tcPr>
                <w:tcW w:w="541" w:type="dxa"/>
                <w:vAlign w:val="bottom"/>
              </w:tcPr>
            </w:tcPrChange>
          </w:tcPr>
          <w:p w14:paraId="4CD863A4" w14:textId="109EAFA0" w:rsidR="009B17D5" w:rsidRPr="00AC6F02" w:rsidRDefault="009B17D5" w:rsidP="009B17D5">
            <w:pPr>
              <w:jc w:val="center"/>
              <w:rPr>
                <w:ins w:id="11493" w:author="Στάθης Καπ" w:date="2023-03-03T03:26:00Z"/>
                <w:rFonts w:cstheme="minorHAnsi"/>
                <w:sz w:val="16"/>
                <w:szCs w:val="16"/>
              </w:rPr>
            </w:pPr>
            <w:ins w:id="11494" w:author="Στάθης Καπ" w:date="2023-03-03T03:27:00Z">
              <w:r w:rsidRPr="00AC6F02">
                <w:rPr>
                  <w:rFonts w:ascii="Calibri" w:hAnsi="Calibri" w:cs="Calibri"/>
                  <w:color w:val="000000"/>
                  <w:sz w:val="16"/>
                  <w:szCs w:val="16"/>
                  <w:rPrChange w:id="11495" w:author="Στάθης Καπ" w:date="2023-03-03T03:27:00Z">
                    <w:rPr>
                      <w:rFonts w:ascii="Calibri" w:hAnsi="Calibri" w:cs="Calibri"/>
                      <w:color w:val="000000"/>
                      <w:sz w:val="18"/>
                      <w:szCs w:val="18"/>
                    </w:rPr>
                  </w:rPrChange>
                </w:rPr>
                <w:t>0.664</w:t>
              </w:r>
            </w:ins>
          </w:p>
        </w:tc>
        <w:tc>
          <w:tcPr>
            <w:tcW w:w="589" w:type="dxa"/>
            <w:vAlign w:val="center"/>
            <w:tcPrChange w:id="11496" w:author="Στάθης Καπ" w:date="2023-03-03T06:25:00Z">
              <w:tcPr>
                <w:tcW w:w="589" w:type="dxa"/>
                <w:vAlign w:val="center"/>
              </w:tcPr>
            </w:tcPrChange>
          </w:tcPr>
          <w:p w14:paraId="247376ED" w14:textId="64246814" w:rsidR="009B17D5" w:rsidRPr="00AC6F02" w:rsidRDefault="009B17D5" w:rsidP="009B17D5">
            <w:pPr>
              <w:jc w:val="center"/>
              <w:rPr>
                <w:ins w:id="11497" w:author="Στάθης Καπ" w:date="2023-03-03T03:26:00Z"/>
                <w:rFonts w:cstheme="minorHAnsi"/>
                <w:sz w:val="16"/>
                <w:szCs w:val="16"/>
              </w:rPr>
            </w:pPr>
            <w:ins w:id="11498" w:author="Στάθης Καπ" w:date="2023-03-03T06:10:00Z">
              <w:r>
                <w:rPr>
                  <w:rFonts w:ascii="Calibri" w:hAnsi="Calibri" w:cstheme="minorHAnsi"/>
                  <w:color w:val="000000"/>
                  <w:sz w:val="16"/>
                  <w:szCs w:val="16"/>
                </w:rPr>
                <w:t>10.58</w:t>
              </w:r>
            </w:ins>
          </w:p>
        </w:tc>
        <w:tc>
          <w:tcPr>
            <w:tcW w:w="463" w:type="dxa"/>
            <w:vAlign w:val="bottom"/>
            <w:tcPrChange w:id="11499" w:author="Στάθης Καπ" w:date="2023-03-03T06:25:00Z">
              <w:tcPr>
                <w:tcW w:w="463" w:type="dxa"/>
                <w:vAlign w:val="bottom"/>
              </w:tcPr>
            </w:tcPrChange>
          </w:tcPr>
          <w:p w14:paraId="7CA62E99" w14:textId="31675DA8" w:rsidR="009B17D5" w:rsidRPr="00AC6F02" w:rsidRDefault="009B17D5" w:rsidP="009B17D5">
            <w:pPr>
              <w:jc w:val="center"/>
              <w:rPr>
                <w:ins w:id="11500" w:author="Στάθης Καπ" w:date="2023-03-03T03:26:00Z"/>
                <w:rFonts w:cstheme="minorHAnsi"/>
                <w:sz w:val="16"/>
                <w:szCs w:val="16"/>
              </w:rPr>
            </w:pPr>
            <w:ins w:id="11501" w:author="Στάθης Καπ" w:date="2023-03-03T03:27:00Z">
              <w:r w:rsidRPr="00AC6F02">
                <w:rPr>
                  <w:rFonts w:ascii="Calibri" w:hAnsi="Calibri" w:cs="Calibri"/>
                  <w:color w:val="000000"/>
                  <w:sz w:val="16"/>
                  <w:szCs w:val="16"/>
                  <w:rPrChange w:id="11502" w:author="Στάθης Καπ" w:date="2023-03-03T03:27:00Z">
                    <w:rPr>
                      <w:rFonts w:ascii="Calibri" w:hAnsi="Calibri" w:cs="Calibri"/>
                      <w:color w:val="000000"/>
                      <w:sz w:val="18"/>
                      <w:szCs w:val="18"/>
                    </w:rPr>
                  </w:rPrChange>
                </w:rPr>
                <w:t>725</w:t>
              </w:r>
            </w:ins>
          </w:p>
        </w:tc>
        <w:tc>
          <w:tcPr>
            <w:tcW w:w="541" w:type="dxa"/>
            <w:vAlign w:val="bottom"/>
            <w:tcPrChange w:id="11503" w:author="Στάθης Καπ" w:date="2023-03-03T06:25:00Z">
              <w:tcPr>
                <w:tcW w:w="541" w:type="dxa"/>
                <w:vAlign w:val="bottom"/>
              </w:tcPr>
            </w:tcPrChange>
          </w:tcPr>
          <w:p w14:paraId="0E568EE2" w14:textId="18859D44" w:rsidR="009B17D5" w:rsidRPr="00AC6F02" w:rsidRDefault="009B17D5" w:rsidP="009B17D5">
            <w:pPr>
              <w:jc w:val="center"/>
              <w:rPr>
                <w:ins w:id="11504" w:author="Στάθης Καπ" w:date="2023-03-03T03:26:00Z"/>
                <w:rFonts w:cstheme="minorHAnsi"/>
                <w:sz w:val="16"/>
                <w:szCs w:val="16"/>
              </w:rPr>
            </w:pPr>
            <w:ins w:id="11505" w:author="Στάθης Καπ" w:date="2023-03-03T03:27:00Z">
              <w:r w:rsidRPr="00AC6F02">
                <w:rPr>
                  <w:rFonts w:ascii="Calibri" w:hAnsi="Calibri" w:cs="Calibri"/>
                  <w:color w:val="000000"/>
                  <w:sz w:val="16"/>
                  <w:szCs w:val="16"/>
                  <w:rPrChange w:id="11506" w:author="Στάθης Καπ" w:date="2023-03-03T03:27:00Z">
                    <w:rPr>
                      <w:rFonts w:ascii="Calibri" w:hAnsi="Calibri" w:cs="Calibri"/>
                      <w:color w:val="000000"/>
                      <w:sz w:val="18"/>
                      <w:szCs w:val="18"/>
                    </w:rPr>
                  </w:rPrChange>
                </w:rPr>
                <w:t>0.524</w:t>
              </w:r>
            </w:ins>
          </w:p>
        </w:tc>
        <w:tc>
          <w:tcPr>
            <w:tcW w:w="589" w:type="dxa"/>
            <w:vAlign w:val="center"/>
            <w:tcPrChange w:id="11507" w:author="Στάθης Καπ" w:date="2023-03-03T06:25:00Z">
              <w:tcPr>
                <w:tcW w:w="589" w:type="dxa"/>
                <w:vAlign w:val="center"/>
              </w:tcPr>
            </w:tcPrChange>
          </w:tcPr>
          <w:p w14:paraId="29B42BC6" w14:textId="69468D35" w:rsidR="009B17D5" w:rsidRPr="00AC6F02" w:rsidRDefault="009B17D5" w:rsidP="009B17D5">
            <w:pPr>
              <w:jc w:val="center"/>
              <w:rPr>
                <w:ins w:id="11508" w:author="Στάθης Καπ" w:date="2023-03-03T03:26:00Z"/>
                <w:rFonts w:cstheme="minorHAnsi"/>
                <w:sz w:val="16"/>
                <w:szCs w:val="16"/>
              </w:rPr>
            </w:pPr>
            <w:ins w:id="11509" w:author="Στάθης Καπ" w:date="2023-03-03T06:10:00Z">
              <w:r>
                <w:rPr>
                  <w:rFonts w:ascii="Calibri" w:hAnsi="Calibri" w:cstheme="minorHAnsi"/>
                  <w:color w:val="000000"/>
                  <w:sz w:val="16"/>
                  <w:szCs w:val="16"/>
                </w:rPr>
                <w:t>24.79</w:t>
              </w:r>
            </w:ins>
          </w:p>
        </w:tc>
      </w:tr>
      <w:tr w:rsidR="009B17D5" w14:paraId="6F7A7F40" w14:textId="77777777" w:rsidTr="00F03C40">
        <w:trPr>
          <w:ins w:id="11510" w:author="Στάθης Καπ" w:date="2023-03-03T03:26:00Z"/>
        </w:trPr>
        <w:tc>
          <w:tcPr>
            <w:tcW w:w="515" w:type="dxa"/>
            <w:tcBorders>
              <w:top w:val="nil"/>
              <w:bottom w:val="nil"/>
              <w:right w:val="single" w:sz="4" w:space="0" w:color="auto"/>
            </w:tcBorders>
            <w:shd w:val="clear" w:color="auto" w:fill="E7E6E6" w:themeFill="background2"/>
            <w:vAlign w:val="center"/>
            <w:tcPrChange w:id="11511" w:author="Στάθης Καπ" w:date="2023-03-03T06:25:00Z">
              <w:tcPr>
                <w:tcW w:w="515" w:type="dxa"/>
                <w:vAlign w:val="center"/>
              </w:tcPr>
            </w:tcPrChange>
          </w:tcPr>
          <w:p w14:paraId="20530DF5" w14:textId="6D886702" w:rsidR="009B17D5" w:rsidRPr="00AC6F02" w:rsidRDefault="009B17D5" w:rsidP="009B17D5">
            <w:pPr>
              <w:jc w:val="center"/>
              <w:rPr>
                <w:ins w:id="11512" w:author="Στάθης Καπ" w:date="2023-03-03T03:26:00Z"/>
                <w:sz w:val="16"/>
                <w:szCs w:val="16"/>
              </w:rPr>
            </w:pPr>
            <w:ins w:id="11513" w:author="Στάθης Καπ" w:date="2023-03-03T03:27:00Z">
              <w:r w:rsidRPr="00AC6F02">
                <w:rPr>
                  <w:sz w:val="16"/>
                  <w:szCs w:val="16"/>
                  <w:rPrChange w:id="11514" w:author="Στάθης Καπ" w:date="2023-03-03T03:27:00Z">
                    <w:rPr>
                      <w:sz w:val="18"/>
                      <w:szCs w:val="18"/>
                    </w:rPr>
                  </w:rPrChange>
                </w:rPr>
                <w:t>pr15</w:t>
              </w:r>
            </w:ins>
          </w:p>
        </w:tc>
        <w:tc>
          <w:tcPr>
            <w:tcW w:w="560" w:type="dxa"/>
            <w:tcBorders>
              <w:left w:val="single" w:sz="4" w:space="0" w:color="auto"/>
            </w:tcBorders>
            <w:tcPrChange w:id="11515" w:author="Στάθης Καπ" w:date="2023-03-03T06:25:00Z">
              <w:tcPr>
                <w:tcW w:w="560" w:type="dxa"/>
              </w:tcPr>
            </w:tcPrChange>
          </w:tcPr>
          <w:p w14:paraId="2D4B2CD9" w14:textId="75A4B4E0" w:rsidR="009B17D5" w:rsidRPr="00AC6F02" w:rsidRDefault="009B17D5" w:rsidP="009B17D5">
            <w:pPr>
              <w:jc w:val="center"/>
              <w:rPr>
                <w:ins w:id="11516" w:author="Στάθης Καπ" w:date="2023-03-03T03:26:00Z"/>
                <w:rFonts w:cstheme="minorHAnsi"/>
                <w:sz w:val="16"/>
                <w:szCs w:val="16"/>
              </w:rPr>
            </w:pPr>
            <w:ins w:id="11517" w:author="Στάθης Καπ" w:date="2023-03-03T03:27:00Z">
              <w:r w:rsidRPr="00AC6F02">
                <w:rPr>
                  <w:sz w:val="16"/>
                  <w:szCs w:val="16"/>
                  <w:rPrChange w:id="11518" w:author="Στάθης Καπ" w:date="2023-03-03T03:27:00Z">
                    <w:rPr>
                      <w:sz w:val="18"/>
                      <w:szCs w:val="18"/>
                    </w:rPr>
                  </w:rPrChange>
                </w:rPr>
                <w:t>1220</w:t>
              </w:r>
            </w:ins>
          </w:p>
        </w:tc>
        <w:tc>
          <w:tcPr>
            <w:tcW w:w="855" w:type="dxa"/>
            <w:tcPrChange w:id="11519" w:author="Στάθης Καπ" w:date="2023-03-03T06:25:00Z">
              <w:tcPr>
                <w:tcW w:w="855" w:type="dxa"/>
              </w:tcPr>
            </w:tcPrChange>
          </w:tcPr>
          <w:p w14:paraId="380454FA" w14:textId="2924D0CA" w:rsidR="009B17D5" w:rsidRPr="00AC6F02" w:rsidRDefault="009B17D5" w:rsidP="009B17D5">
            <w:pPr>
              <w:jc w:val="center"/>
              <w:rPr>
                <w:ins w:id="11520" w:author="Στάθης Καπ" w:date="2023-03-03T03:26:00Z"/>
                <w:rFonts w:cstheme="minorHAnsi"/>
                <w:sz w:val="16"/>
                <w:szCs w:val="16"/>
              </w:rPr>
            </w:pPr>
            <w:ins w:id="11521" w:author="Στάθης Καπ" w:date="2023-03-03T03:27:00Z">
              <w:r w:rsidRPr="00AC6F02">
                <w:rPr>
                  <w:sz w:val="16"/>
                  <w:szCs w:val="16"/>
                  <w:rPrChange w:id="11522" w:author="Στάθης Καπ" w:date="2023-03-03T03:27:00Z">
                    <w:rPr>
                      <w:sz w:val="18"/>
                      <w:szCs w:val="18"/>
                    </w:rPr>
                  </w:rPrChange>
                </w:rPr>
                <w:t>1126</w:t>
              </w:r>
            </w:ins>
          </w:p>
        </w:tc>
        <w:tc>
          <w:tcPr>
            <w:tcW w:w="544" w:type="dxa"/>
            <w:vAlign w:val="bottom"/>
            <w:tcPrChange w:id="11523" w:author="Στάθης Καπ" w:date="2023-03-03T06:25:00Z">
              <w:tcPr>
                <w:tcW w:w="544" w:type="dxa"/>
                <w:vAlign w:val="bottom"/>
              </w:tcPr>
            </w:tcPrChange>
          </w:tcPr>
          <w:p w14:paraId="193CD3FD" w14:textId="0BC29007" w:rsidR="009B17D5" w:rsidRPr="00AC6F02" w:rsidRDefault="009B17D5" w:rsidP="009B17D5">
            <w:pPr>
              <w:jc w:val="center"/>
              <w:rPr>
                <w:ins w:id="11524" w:author="Στάθης Καπ" w:date="2023-03-03T03:26:00Z"/>
                <w:rFonts w:cstheme="minorHAnsi"/>
                <w:sz w:val="16"/>
                <w:szCs w:val="16"/>
              </w:rPr>
            </w:pPr>
            <w:ins w:id="11525" w:author="Στάθης Καπ" w:date="2023-03-03T03:27:00Z">
              <w:r w:rsidRPr="00AC6F02">
                <w:rPr>
                  <w:rFonts w:ascii="Calibri" w:hAnsi="Calibri" w:cs="Calibri"/>
                  <w:color w:val="000000"/>
                  <w:sz w:val="16"/>
                  <w:szCs w:val="16"/>
                  <w:rPrChange w:id="11526" w:author="Στάθης Καπ" w:date="2023-03-03T03:27:00Z">
                    <w:rPr>
                      <w:rFonts w:ascii="Calibri" w:hAnsi="Calibri" w:cs="Calibri"/>
                      <w:color w:val="000000"/>
                      <w:sz w:val="18"/>
                      <w:szCs w:val="18"/>
                    </w:rPr>
                  </w:rPrChange>
                </w:rPr>
                <w:t>1086</w:t>
              </w:r>
            </w:ins>
          </w:p>
        </w:tc>
        <w:tc>
          <w:tcPr>
            <w:tcW w:w="621" w:type="dxa"/>
            <w:vAlign w:val="bottom"/>
            <w:tcPrChange w:id="11527" w:author="Στάθης Καπ" w:date="2023-03-03T06:25:00Z">
              <w:tcPr>
                <w:tcW w:w="621" w:type="dxa"/>
                <w:vAlign w:val="bottom"/>
              </w:tcPr>
            </w:tcPrChange>
          </w:tcPr>
          <w:p w14:paraId="4D9D4A3B" w14:textId="4CA49EB3" w:rsidR="009B17D5" w:rsidRPr="00AC6F02" w:rsidRDefault="009B17D5" w:rsidP="009B17D5">
            <w:pPr>
              <w:jc w:val="center"/>
              <w:rPr>
                <w:ins w:id="11528" w:author="Στάθης Καπ" w:date="2023-03-03T03:26:00Z"/>
                <w:rFonts w:cstheme="minorHAnsi"/>
                <w:sz w:val="16"/>
                <w:szCs w:val="16"/>
              </w:rPr>
            </w:pPr>
            <w:ins w:id="11529" w:author="Στάθης Καπ" w:date="2023-03-03T03:27:00Z">
              <w:r w:rsidRPr="00AC6F02">
                <w:rPr>
                  <w:rFonts w:ascii="Calibri" w:hAnsi="Calibri" w:cs="Calibri"/>
                  <w:color w:val="000000"/>
                  <w:sz w:val="16"/>
                  <w:szCs w:val="16"/>
                  <w:rPrChange w:id="11530" w:author="Στάθης Καπ" w:date="2023-03-03T03:27:00Z">
                    <w:rPr>
                      <w:rFonts w:ascii="Calibri" w:hAnsi="Calibri" w:cs="Calibri"/>
                      <w:color w:val="000000"/>
                      <w:sz w:val="18"/>
                      <w:szCs w:val="18"/>
                    </w:rPr>
                  </w:rPrChange>
                </w:rPr>
                <w:t>2.526</w:t>
              </w:r>
            </w:ins>
          </w:p>
        </w:tc>
        <w:tc>
          <w:tcPr>
            <w:tcW w:w="669" w:type="dxa"/>
            <w:vAlign w:val="center"/>
            <w:tcPrChange w:id="11531" w:author="Στάθης Καπ" w:date="2023-03-03T06:25:00Z">
              <w:tcPr>
                <w:tcW w:w="669" w:type="dxa"/>
                <w:vAlign w:val="center"/>
              </w:tcPr>
            </w:tcPrChange>
          </w:tcPr>
          <w:p w14:paraId="2635918D" w14:textId="29291C57" w:rsidR="009B17D5" w:rsidRPr="00AC6F02" w:rsidRDefault="009B17D5" w:rsidP="009B17D5">
            <w:pPr>
              <w:jc w:val="center"/>
              <w:rPr>
                <w:ins w:id="11532" w:author="Στάθης Καπ" w:date="2023-03-03T03:26:00Z"/>
                <w:rFonts w:cstheme="minorHAnsi"/>
                <w:sz w:val="16"/>
                <w:szCs w:val="16"/>
              </w:rPr>
            </w:pPr>
            <w:ins w:id="11533" w:author="Στάθης Καπ" w:date="2023-03-03T06:09:00Z">
              <w:r>
                <w:rPr>
                  <w:rFonts w:ascii="Calibri" w:hAnsi="Calibri" w:cstheme="minorHAnsi"/>
                  <w:color w:val="000000"/>
                  <w:sz w:val="16"/>
                  <w:szCs w:val="16"/>
                </w:rPr>
                <w:t>10.98</w:t>
              </w:r>
            </w:ins>
          </w:p>
        </w:tc>
        <w:tc>
          <w:tcPr>
            <w:tcW w:w="543" w:type="dxa"/>
            <w:vAlign w:val="bottom"/>
            <w:tcPrChange w:id="11534" w:author="Στάθης Καπ" w:date="2023-03-03T06:25:00Z">
              <w:tcPr>
                <w:tcW w:w="543" w:type="dxa"/>
                <w:vAlign w:val="bottom"/>
              </w:tcPr>
            </w:tcPrChange>
          </w:tcPr>
          <w:p w14:paraId="701D9913" w14:textId="748CBA3D" w:rsidR="009B17D5" w:rsidRPr="00AC6F02" w:rsidRDefault="009B17D5" w:rsidP="009B17D5">
            <w:pPr>
              <w:jc w:val="center"/>
              <w:rPr>
                <w:ins w:id="11535" w:author="Στάθης Καπ" w:date="2023-03-03T03:26:00Z"/>
                <w:rFonts w:cstheme="minorHAnsi"/>
                <w:sz w:val="16"/>
                <w:szCs w:val="16"/>
              </w:rPr>
            </w:pPr>
            <w:ins w:id="11536" w:author="Στάθης Καπ" w:date="2023-03-03T03:27:00Z">
              <w:r w:rsidRPr="00AC6F02">
                <w:rPr>
                  <w:rFonts w:ascii="Calibri" w:hAnsi="Calibri" w:cs="Calibri"/>
                  <w:color w:val="000000"/>
                  <w:sz w:val="16"/>
                  <w:szCs w:val="16"/>
                  <w:rPrChange w:id="11537" w:author="Στάθης Καπ" w:date="2023-03-03T03:27:00Z">
                    <w:rPr>
                      <w:rFonts w:ascii="Calibri" w:hAnsi="Calibri" w:cs="Calibri"/>
                      <w:color w:val="000000"/>
                      <w:sz w:val="18"/>
                      <w:szCs w:val="18"/>
                    </w:rPr>
                  </w:rPrChange>
                </w:rPr>
                <w:t>1043</w:t>
              </w:r>
            </w:ins>
          </w:p>
        </w:tc>
        <w:tc>
          <w:tcPr>
            <w:tcW w:w="621" w:type="dxa"/>
            <w:vAlign w:val="bottom"/>
            <w:tcPrChange w:id="11538" w:author="Στάθης Καπ" w:date="2023-03-03T06:25:00Z">
              <w:tcPr>
                <w:tcW w:w="621" w:type="dxa"/>
                <w:vAlign w:val="bottom"/>
              </w:tcPr>
            </w:tcPrChange>
          </w:tcPr>
          <w:p w14:paraId="3A86595A" w14:textId="68F4C377" w:rsidR="009B17D5" w:rsidRPr="00AC6F02" w:rsidRDefault="009B17D5" w:rsidP="009B17D5">
            <w:pPr>
              <w:jc w:val="center"/>
              <w:rPr>
                <w:ins w:id="11539" w:author="Στάθης Καπ" w:date="2023-03-03T03:26:00Z"/>
                <w:rFonts w:cstheme="minorHAnsi"/>
                <w:sz w:val="16"/>
                <w:szCs w:val="16"/>
              </w:rPr>
            </w:pPr>
            <w:ins w:id="11540" w:author="Στάθης Καπ" w:date="2023-03-03T03:27:00Z">
              <w:r w:rsidRPr="00AC6F02">
                <w:rPr>
                  <w:rFonts w:ascii="Calibri" w:hAnsi="Calibri" w:cs="Calibri"/>
                  <w:color w:val="000000"/>
                  <w:sz w:val="16"/>
                  <w:szCs w:val="16"/>
                  <w:rPrChange w:id="11541" w:author="Στάθης Καπ" w:date="2023-03-03T03:27:00Z">
                    <w:rPr>
                      <w:rFonts w:ascii="Calibri" w:hAnsi="Calibri" w:cs="Calibri"/>
                      <w:color w:val="000000"/>
                      <w:sz w:val="18"/>
                      <w:szCs w:val="18"/>
                    </w:rPr>
                  </w:rPrChange>
                </w:rPr>
                <w:t>1.664</w:t>
              </w:r>
            </w:ins>
          </w:p>
        </w:tc>
        <w:tc>
          <w:tcPr>
            <w:tcW w:w="669" w:type="dxa"/>
            <w:vAlign w:val="center"/>
            <w:tcPrChange w:id="11542" w:author="Στάθης Καπ" w:date="2023-03-03T06:25:00Z">
              <w:tcPr>
                <w:tcW w:w="669" w:type="dxa"/>
                <w:vAlign w:val="center"/>
              </w:tcPr>
            </w:tcPrChange>
          </w:tcPr>
          <w:p w14:paraId="4F1E9774" w14:textId="4AD77E2B" w:rsidR="009B17D5" w:rsidRPr="00AC6F02" w:rsidRDefault="009B17D5" w:rsidP="009B17D5">
            <w:pPr>
              <w:jc w:val="center"/>
              <w:rPr>
                <w:ins w:id="11543" w:author="Στάθης Καπ" w:date="2023-03-03T03:26:00Z"/>
                <w:rFonts w:cstheme="minorHAnsi"/>
                <w:sz w:val="16"/>
                <w:szCs w:val="16"/>
              </w:rPr>
            </w:pPr>
            <w:ins w:id="11544" w:author="Στάθης Καπ" w:date="2023-03-03T06:09:00Z">
              <w:r>
                <w:rPr>
                  <w:rFonts w:ascii="Calibri" w:hAnsi="Calibri" w:cstheme="minorHAnsi"/>
                  <w:color w:val="000000"/>
                  <w:sz w:val="16"/>
                  <w:szCs w:val="16"/>
                </w:rPr>
                <w:t>3.96</w:t>
              </w:r>
            </w:ins>
          </w:p>
        </w:tc>
        <w:tc>
          <w:tcPr>
            <w:tcW w:w="508" w:type="dxa"/>
            <w:vAlign w:val="bottom"/>
            <w:tcPrChange w:id="11545" w:author="Στάθης Καπ" w:date="2023-03-03T06:25:00Z">
              <w:tcPr>
                <w:tcW w:w="508" w:type="dxa"/>
                <w:vAlign w:val="bottom"/>
              </w:tcPr>
            </w:tcPrChange>
          </w:tcPr>
          <w:p w14:paraId="63A51B19" w14:textId="1E27BD22" w:rsidR="009B17D5" w:rsidRPr="00AC6F02" w:rsidRDefault="009B17D5" w:rsidP="009B17D5">
            <w:pPr>
              <w:jc w:val="center"/>
              <w:rPr>
                <w:ins w:id="11546" w:author="Στάθης Καπ" w:date="2023-03-03T03:26:00Z"/>
                <w:rFonts w:cstheme="minorHAnsi"/>
                <w:sz w:val="16"/>
                <w:szCs w:val="16"/>
              </w:rPr>
            </w:pPr>
            <w:ins w:id="11547" w:author="Στάθης Καπ" w:date="2023-03-03T03:27:00Z">
              <w:r w:rsidRPr="00AC6F02">
                <w:rPr>
                  <w:rFonts w:ascii="Calibri" w:hAnsi="Calibri" w:cs="Calibri"/>
                  <w:color w:val="000000"/>
                  <w:sz w:val="16"/>
                  <w:szCs w:val="16"/>
                  <w:rPrChange w:id="11548" w:author="Στάθης Καπ" w:date="2023-03-03T03:27:00Z">
                    <w:rPr>
                      <w:rFonts w:ascii="Calibri" w:hAnsi="Calibri" w:cs="Calibri"/>
                      <w:color w:val="000000"/>
                      <w:sz w:val="18"/>
                      <w:szCs w:val="18"/>
                    </w:rPr>
                  </w:rPrChange>
                </w:rPr>
                <w:t>1028</w:t>
              </w:r>
            </w:ins>
          </w:p>
        </w:tc>
        <w:tc>
          <w:tcPr>
            <w:tcW w:w="541" w:type="dxa"/>
            <w:vAlign w:val="bottom"/>
            <w:tcPrChange w:id="11549" w:author="Στάθης Καπ" w:date="2023-03-03T06:25:00Z">
              <w:tcPr>
                <w:tcW w:w="541" w:type="dxa"/>
                <w:vAlign w:val="bottom"/>
              </w:tcPr>
            </w:tcPrChange>
          </w:tcPr>
          <w:p w14:paraId="500D85BE" w14:textId="1E41FB01" w:rsidR="009B17D5" w:rsidRPr="00AC6F02" w:rsidRDefault="009B17D5" w:rsidP="009B17D5">
            <w:pPr>
              <w:jc w:val="center"/>
              <w:rPr>
                <w:ins w:id="11550" w:author="Στάθης Καπ" w:date="2023-03-03T03:26:00Z"/>
                <w:rFonts w:cstheme="minorHAnsi"/>
                <w:sz w:val="16"/>
                <w:szCs w:val="16"/>
              </w:rPr>
            </w:pPr>
            <w:ins w:id="11551" w:author="Στάθης Καπ" w:date="2023-03-03T03:27:00Z">
              <w:r w:rsidRPr="00AC6F02">
                <w:rPr>
                  <w:rFonts w:ascii="Calibri" w:hAnsi="Calibri" w:cs="Calibri"/>
                  <w:color w:val="000000"/>
                  <w:sz w:val="16"/>
                  <w:szCs w:val="16"/>
                  <w:rPrChange w:id="11552" w:author="Στάθης Καπ" w:date="2023-03-03T03:27:00Z">
                    <w:rPr>
                      <w:rFonts w:ascii="Calibri" w:hAnsi="Calibri" w:cs="Calibri"/>
                      <w:color w:val="000000"/>
                      <w:sz w:val="18"/>
                      <w:szCs w:val="18"/>
                    </w:rPr>
                  </w:rPrChange>
                </w:rPr>
                <w:t>1.026</w:t>
              </w:r>
            </w:ins>
          </w:p>
        </w:tc>
        <w:tc>
          <w:tcPr>
            <w:tcW w:w="589" w:type="dxa"/>
            <w:vAlign w:val="center"/>
            <w:tcPrChange w:id="11553" w:author="Στάθης Καπ" w:date="2023-03-03T06:25:00Z">
              <w:tcPr>
                <w:tcW w:w="589" w:type="dxa"/>
                <w:vAlign w:val="center"/>
              </w:tcPr>
            </w:tcPrChange>
          </w:tcPr>
          <w:p w14:paraId="31D0A6F0" w14:textId="63B9A4A0" w:rsidR="009B17D5" w:rsidRPr="00AC6F02" w:rsidRDefault="009B17D5" w:rsidP="009B17D5">
            <w:pPr>
              <w:jc w:val="center"/>
              <w:rPr>
                <w:ins w:id="11554" w:author="Στάθης Καπ" w:date="2023-03-03T03:26:00Z"/>
                <w:rFonts w:cstheme="minorHAnsi"/>
                <w:sz w:val="16"/>
                <w:szCs w:val="16"/>
              </w:rPr>
            </w:pPr>
            <w:ins w:id="11555" w:author="Στάθης Καπ" w:date="2023-03-03T06:10:00Z">
              <w:r>
                <w:rPr>
                  <w:rFonts w:ascii="Calibri" w:hAnsi="Calibri" w:cstheme="minorHAnsi"/>
                  <w:color w:val="000000"/>
                  <w:sz w:val="16"/>
                  <w:szCs w:val="16"/>
                </w:rPr>
                <w:t>5.34</w:t>
              </w:r>
            </w:ins>
          </w:p>
        </w:tc>
        <w:tc>
          <w:tcPr>
            <w:tcW w:w="463" w:type="dxa"/>
            <w:vAlign w:val="bottom"/>
            <w:tcPrChange w:id="11556" w:author="Στάθης Καπ" w:date="2023-03-03T06:25:00Z">
              <w:tcPr>
                <w:tcW w:w="463" w:type="dxa"/>
                <w:vAlign w:val="bottom"/>
              </w:tcPr>
            </w:tcPrChange>
          </w:tcPr>
          <w:p w14:paraId="2CA101A8" w14:textId="1807C54B" w:rsidR="009B17D5" w:rsidRPr="00AC6F02" w:rsidRDefault="009B17D5" w:rsidP="009B17D5">
            <w:pPr>
              <w:jc w:val="center"/>
              <w:rPr>
                <w:ins w:id="11557" w:author="Στάθης Καπ" w:date="2023-03-03T03:26:00Z"/>
                <w:rFonts w:cstheme="minorHAnsi"/>
                <w:sz w:val="16"/>
                <w:szCs w:val="16"/>
              </w:rPr>
            </w:pPr>
            <w:ins w:id="11558" w:author="Στάθης Καπ" w:date="2023-03-03T03:27:00Z">
              <w:r w:rsidRPr="00AC6F02">
                <w:rPr>
                  <w:rFonts w:ascii="Calibri" w:hAnsi="Calibri" w:cs="Calibri"/>
                  <w:color w:val="000000"/>
                  <w:sz w:val="16"/>
                  <w:szCs w:val="16"/>
                  <w:rPrChange w:id="11559" w:author="Στάθης Καπ" w:date="2023-03-03T03:27:00Z">
                    <w:rPr>
                      <w:rFonts w:ascii="Calibri" w:hAnsi="Calibri" w:cs="Calibri"/>
                      <w:color w:val="000000"/>
                      <w:sz w:val="18"/>
                      <w:szCs w:val="18"/>
                    </w:rPr>
                  </w:rPrChange>
                </w:rPr>
                <w:t>959</w:t>
              </w:r>
            </w:ins>
          </w:p>
        </w:tc>
        <w:tc>
          <w:tcPr>
            <w:tcW w:w="541" w:type="dxa"/>
            <w:vAlign w:val="bottom"/>
            <w:tcPrChange w:id="11560" w:author="Στάθης Καπ" w:date="2023-03-03T06:25:00Z">
              <w:tcPr>
                <w:tcW w:w="541" w:type="dxa"/>
                <w:vAlign w:val="bottom"/>
              </w:tcPr>
            </w:tcPrChange>
          </w:tcPr>
          <w:p w14:paraId="37C953E9" w14:textId="1639258E" w:rsidR="009B17D5" w:rsidRPr="00AC6F02" w:rsidRDefault="009B17D5" w:rsidP="009B17D5">
            <w:pPr>
              <w:jc w:val="center"/>
              <w:rPr>
                <w:ins w:id="11561" w:author="Στάθης Καπ" w:date="2023-03-03T03:26:00Z"/>
                <w:rFonts w:cstheme="minorHAnsi"/>
                <w:sz w:val="16"/>
                <w:szCs w:val="16"/>
              </w:rPr>
            </w:pPr>
            <w:ins w:id="11562" w:author="Στάθης Καπ" w:date="2023-03-03T03:27:00Z">
              <w:r w:rsidRPr="00AC6F02">
                <w:rPr>
                  <w:rFonts w:ascii="Calibri" w:hAnsi="Calibri" w:cs="Calibri"/>
                  <w:color w:val="000000"/>
                  <w:sz w:val="16"/>
                  <w:szCs w:val="16"/>
                  <w:rPrChange w:id="11563" w:author="Στάθης Καπ" w:date="2023-03-03T03:27:00Z">
                    <w:rPr>
                      <w:rFonts w:ascii="Calibri" w:hAnsi="Calibri" w:cs="Calibri"/>
                      <w:color w:val="000000"/>
                      <w:sz w:val="18"/>
                      <w:szCs w:val="18"/>
                    </w:rPr>
                  </w:rPrChange>
                </w:rPr>
                <w:t>0.981</w:t>
              </w:r>
            </w:ins>
          </w:p>
        </w:tc>
        <w:tc>
          <w:tcPr>
            <w:tcW w:w="589" w:type="dxa"/>
            <w:vAlign w:val="center"/>
            <w:tcPrChange w:id="11564" w:author="Στάθης Καπ" w:date="2023-03-03T06:25:00Z">
              <w:tcPr>
                <w:tcW w:w="589" w:type="dxa"/>
                <w:vAlign w:val="center"/>
              </w:tcPr>
            </w:tcPrChange>
          </w:tcPr>
          <w:p w14:paraId="41A4EF3B" w14:textId="52A412B4" w:rsidR="009B17D5" w:rsidRPr="00AC6F02" w:rsidRDefault="009B17D5" w:rsidP="009B17D5">
            <w:pPr>
              <w:jc w:val="center"/>
              <w:rPr>
                <w:ins w:id="11565" w:author="Στάθης Καπ" w:date="2023-03-03T03:26:00Z"/>
                <w:rFonts w:cstheme="minorHAnsi"/>
                <w:sz w:val="16"/>
                <w:szCs w:val="16"/>
              </w:rPr>
            </w:pPr>
            <w:ins w:id="11566" w:author="Στάθης Καπ" w:date="2023-03-03T06:10:00Z">
              <w:r>
                <w:rPr>
                  <w:rFonts w:ascii="Calibri" w:hAnsi="Calibri" w:cstheme="minorHAnsi"/>
                  <w:color w:val="000000"/>
                  <w:sz w:val="16"/>
                  <w:szCs w:val="16"/>
                </w:rPr>
                <w:t>11.69</w:t>
              </w:r>
            </w:ins>
          </w:p>
        </w:tc>
      </w:tr>
      <w:tr w:rsidR="009B17D5" w14:paraId="2822C410" w14:textId="77777777" w:rsidTr="00F03C40">
        <w:trPr>
          <w:ins w:id="11567" w:author="Στάθης Καπ" w:date="2023-03-03T03:26:00Z"/>
        </w:trPr>
        <w:tc>
          <w:tcPr>
            <w:tcW w:w="515" w:type="dxa"/>
            <w:tcBorders>
              <w:top w:val="nil"/>
              <w:bottom w:val="nil"/>
              <w:right w:val="single" w:sz="4" w:space="0" w:color="auto"/>
            </w:tcBorders>
            <w:shd w:val="clear" w:color="auto" w:fill="E7E6E6" w:themeFill="background2"/>
            <w:vAlign w:val="center"/>
            <w:tcPrChange w:id="11568" w:author="Στάθης Καπ" w:date="2023-03-03T06:25:00Z">
              <w:tcPr>
                <w:tcW w:w="515" w:type="dxa"/>
                <w:vAlign w:val="center"/>
              </w:tcPr>
            </w:tcPrChange>
          </w:tcPr>
          <w:p w14:paraId="4970ABC4" w14:textId="7D86CA5F" w:rsidR="009B17D5" w:rsidRPr="00AC6F02" w:rsidRDefault="009B17D5" w:rsidP="009B17D5">
            <w:pPr>
              <w:jc w:val="center"/>
              <w:rPr>
                <w:ins w:id="11569" w:author="Στάθης Καπ" w:date="2023-03-03T03:26:00Z"/>
                <w:sz w:val="16"/>
                <w:szCs w:val="16"/>
              </w:rPr>
            </w:pPr>
            <w:ins w:id="11570" w:author="Στάθης Καπ" w:date="2023-03-03T03:27:00Z">
              <w:r w:rsidRPr="00AC6F02">
                <w:rPr>
                  <w:sz w:val="16"/>
                  <w:szCs w:val="16"/>
                  <w:rPrChange w:id="11571" w:author="Στάθης Καπ" w:date="2023-03-03T03:27:00Z">
                    <w:rPr>
                      <w:sz w:val="18"/>
                      <w:szCs w:val="18"/>
                    </w:rPr>
                  </w:rPrChange>
                </w:rPr>
                <w:t>pr16</w:t>
              </w:r>
            </w:ins>
          </w:p>
        </w:tc>
        <w:tc>
          <w:tcPr>
            <w:tcW w:w="560" w:type="dxa"/>
            <w:tcBorders>
              <w:left w:val="single" w:sz="4" w:space="0" w:color="auto"/>
            </w:tcBorders>
            <w:tcPrChange w:id="11572" w:author="Στάθης Καπ" w:date="2023-03-03T06:25:00Z">
              <w:tcPr>
                <w:tcW w:w="560" w:type="dxa"/>
              </w:tcPr>
            </w:tcPrChange>
          </w:tcPr>
          <w:p w14:paraId="027A5F3D" w14:textId="46C08618" w:rsidR="009B17D5" w:rsidRPr="00AC6F02" w:rsidRDefault="009B17D5" w:rsidP="009B17D5">
            <w:pPr>
              <w:jc w:val="center"/>
              <w:rPr>
                <w:ins w:id="11573" w:author="Στάθης Καπ" w:date="2023-03-03T03:26:00Z"/>
                <w:rFonts w:cstheme="minorHAnsi"/>
                <w:sz w:val="16"/>
                <w:szCs w:val="16"/>
              </w:rPr>
            </w:pPr>
            <w:ins w:id="11574" w:author="Στάθης Καπ" w:date="2023-03-03T03:27:00Z">
              <w:r w:rsidRPr="00AC6F02">
                <w:rPr>
                  <w:sz w:val="16"/>
                  <w:szCs w:val="16"/>
                  <w:rPrChange w:id="11575" w:author="Στάθης Καπ" w:date="2023-03-03T03:27:00Z">
                    <w:rPr>
                      <w:sz w:val="18"/>
                      <w:szCs w:val="18"/>
                    </w:rPr>
                  </w:rPrChange>
                </w:rPr>
                <w:t>1231</w:t>
              </w:r>
            </w:ins>
          </w:p>
        </w:tc>
        <w:tc>
          <w:tcPr>
            <w:tcW w:w="855" w:type="dxa"/>
            <w:tcPrChange w:id="11576" w:author="Στάθης Καπ" w:date="2023-03-03T06:25:00Z">
              <w:tcPr>
                <w:tcW w:w="855" w:type="dxa"/>
              </w:tcPr>
            </w:tcPrChange>
          </w:tcPr>
          <w:p w14:paraId="2BA46341" w14:textId="08D19A23" w:rsidR="009B17D5" w:rsidRPr="00AC6F02" w:rsidRDefault="009B17D5" w:rsidP="009B17D5">
            <w:pPr>
              <w:jc w:val="center"/>
              <w:rPr>
                <w:ins w:id="11577" w:author="Στάθης Καπ" w:date="2023-03-03T03:26:00Z"/>
                <w:rFonts w:cstheme="minorHAnsi"/>
                <w:sz w:val="16"/>
                <w:szCs w:val="16"/>
              </w:rPr>
            </w:pPr>
            <w:ins w:id="11578" w:author="Στάθης Καπ" w:date="2023-03-03T03:27:00Z">
              <w:r w:rsidRPr="00AC6F02">
                <w:rPr>
                  <w:sz w:val="16"/>
                  <w:szCs w:val="16"/>
                  <w:rPrChange w:id="11579" w:author="Στάθης Καπ" w:date="2023-03-03T03:27:00Z">
                    <w:rPr>
                      <w:sz w:val="18"/>
                      <w:szCs w:val="18"/>
                    </w:rPr>
                  </w:rPrChange>
                </w:rPr>
                <w:t>1110</w:t>
              </w:r>
            </w:ins>
          </w:p>
        </w:tc>
        <w:tc>
          <w:tcPr>
            <w:tcW w:w="544" w:type="dxa"/>
            <w:vAlign w:val="bottom"/>
            <w:tcPrChange w:id="11580" w:author="Στάθης Καπ" w:date="2023-03-03T06:25:00Z">
              <w:tcPr>
                <w:tcW w:w="544" w:type="dxa"/>
                <w:vAlign w:val="bottom"/>
              </w:tcPr>
            </w:tcPrChange>
          </w:tcPr>
          <w:p w14:paraId="5C808204" w14:textId="2BD75CD4" w:rsidR="009B17D5" w:rsidRPr="00AC6F02" w:rsidRDefault="009B17D5" w:rsidP="009B17D5">
            <w:pPr>
              <w:jc w:val="center"/>
              <w:rPr>
                <w:ins w:id="11581" w:author="Στάθης Καπ" w:date="2023-03-03T03:26:00Z"/>
                <w:rFonts w:cstheme="minorHAnsi"/>
                <w:sz w:val="16"/>
                <w:szCs w:val="16"/>
              </w:rPr>
            </w:pPr>
            <w:ins w:id="11582" w:author="Στάθης Καπ" w:date="2023-03-03T03:27:00Z">
              <w:r w:rsidRPr="00AC6F02">
                <w:rPr>
                  <w:rFonts w:ascii="Calibri" w:hAnsi="Calibri" w:cs="Calibri"/>
                  <w:color w:val="000000"/>
                  <w:sz w:val="16"/>
                  <w:szCs w:val="16"/>
                  <w:rPrChange w:id="11583" w:author="Στάθης Καπ" w:date="2023-03-03T03:27:00Z">
                    <w:rPr>
                      <w:rFonts w:ascii="Calibri" w:hAnsi="Calibri" w:cs="Calibri"/>
                      <w:color w:val="000000"/>
                      <w:sz w:val="18"/>
                      <w:szCs w:val="18"/>
                    </w:rPr>
                  </w:rPrChange>
                </w:rPr>
                <w:t>1101</w:t>
              </w:r>
            </w:ins>
          </w:p>
        </w:tc>
        <w:tc>
          <w:tcPr>
            <w:tcW w:w="621" w:type="dxa"/>
            <w:vAlign w:val="bottom"/>
            <w:tcPrChange w:id="11584" w:author="Στάθης Καπ" w:date="2023-03-03T06:25:00Z">
              <w:tcPr>
                <w:tcW w:w="621" w:type="dxa"/>
                <w:vAlign w:val="bottom"/>
              </w:tcPr>
            </w:tcPrChange>
          </w:tcPr>
          <w:p w14:paraId="4908B649" w14:textId="25B56972" w:rsidR="009B17D5" w:rsidRPr="00AC6F02" w:rsidRDefault="009B17D5" w:rsidP="009B17D5">
            <w:pPr>
              <w:jc w:val="center"/>
              <w:rPr>
                <w:ins w:id="11585" w:author="Στάθης Καπ" w:date="2023-03-03T03:26:00Z"/>
                <w:rFonts w:cstheme="minorHAnsi"/>
                <w:sz w:val="16"/>
                <w:szCs w:val="16"/>
              </w:rPr>
            </w:pPr>
            <w:ins w:id="11586" w:author="Στάθης Καπ" w:date="2023-03-03T03:27:00Z">
              <w:r w:rsidRPr="00AC6F02">
                <w:rPr>
                  <w:rFonts w:ascii="Calibri" w:hAnsi="Calibri" w:cs="Calibri"/>
                  <w:color w:val="000000"/>
                  <w:sz w:val="16"/>
                  <w:szCs w:val="16"/>
                  <w:rPrChange w:id="11587" w:author="Στάθης Καπ" w:date="2023-03-03T03:27:00Z">
                    <w:rPr>
                      <w:rFonts w:ascii="Calibri" w:hAnsi="Calibri" w:cs="Calibri"/>
                      <w:color w:val="000000"/>
                      <w:sz w:val="18"/>
                      <w:szCs w:val="18"/>
                    </w:rPr>
                  </w:rPrChange>
                </w:rPr>
                <w:t>4.315</w:t>
              </w:r>
            </w:ins>
          </w:p>
        </w:tc>
        <w:tc>
          <w:tcPr>
            <w:tcW w:w="669" w:type="dxa"/>
            <w:vAlign w:val="center"/>
            <w:tcPrChange w:id="11588" w:author="Στάθης Καπ" w:date="2023-03-03T06:25:00Z">
              <w:tcPr>
                <w:tcW w:w="669" w:type="dxa"/>
                <w:vAlign w:val="center"/>
              </w:tcPr>
            </w:tcPrChange>
          </w:tcPr>
          <w:p w14:paraId="6E45D865" w14:textId="2930EEB4" w:rsidR="009B17D5" w:rsidRPr="00AC6F02" w:rsidRDefault="009B17D5" w:rsidP="009B17D5">
            <w:pPr>
              <w:jc w:val="center"/>
              <w:rPr>
                <w:ins w:id="11589" w:author="Στάθης Καπ" w:date="2023-03-03T03:26:00Z"/>
                <w:rFonts w:cstheme="minorHAnsi"/>
                <w:sz w:val="16"/>
                <w:szCs w:val="16"/>
              </w:rPr>
            </w:pPr>
            <w:ins w:id="11590" w:author="Στάθης Καπ" w:date="2023-03-03T06:09:00Z">
              <w:r>
                <w:rPr>
                  <w:rFonts w:ascii="Calibri" w:hAnsi="Calibri" w:cstheme="minorHAnsi"/>
                  <w:color w:val="000000"/>
                  <w:sz w:val="16"/>
                  <w:szCs w:val="16"/>
                </w:rPr>
                <w:t>10.56</w:t>
              </w:r>
            </w:ins>
          </w:p>
        </w:tc>
        <w:tc>
          <w:tcPr>
            <w:tcW w:w="543" w:type="dxa"/>
            <w:vAlign w:val="bottom"/>
            <w:tcPrChange w:id="11591" w:author="Στάθης Καπ" w:date="2023-03-03T06:25:00Z">
              <w:tcPr>
                <w:tcW w:w="543" w:type="dxa"/>
                <w:vAlign w:val="bottom"/>
              </w:tcPr>
            </w:tcPrChange>
          </w:tcPr>
          <w:p w14:paraId="088B9EA5" w14:textId="4206DEBD" w:rsidR="009B17D5" w:rsidRPr="00AC6F02" w:rsidRDefault="009B17D5" w:rsidP="009B17D5">
            <w:pPr>
              <w:jc w:val="center"/>
              <w:rPr>
                <w:ins w:id="11592" w:author="Στάθης Καπ" w:date="2023-03-03T03:26:00Z"/>
                <w:rFonts w:cstheme="minorHAnsi"/>
                <w:sz w:val="16"/>
                <w:szCs w:val="16"/>
              </w:rPr>
            </w:pPr>
            <w:ins w:id="11593" w:author="Στάθης Καπ" w:date="2023-03-03T03:27:00Z">
              <w:r w:rsidRPr="00AC6F02">
                <w:rPr>
                  <w:rFonts w:ascii="Calibri" w:hAnsi="Calibri" w:cs="Calibri"/>
                  <w:color w:val="000000"/>
                  <w:sz w:val="16"/>
                  <w:szCs w:val="16"/>
                  <w:rPrChange w:id="11594" w:author="Στάθης Καπ" w:date="2023-03-03T03:27:00Z">
                    <w:rPr>
                      <w:rFonts w:ascii="Calibri" w:hAnsi="Calibri" w:cs="Calibri"/>
                      <w:color w:val="000000"/>
                      <w:sz w:val="18"/>
                      <w:szCs w:val="18"/>
                    </w:rPr>
                  </w:rPrChange>
                </w:rPr>
                <w:t>1030</w:t>
              </w:r>
            </w:ins>
          </w:p>
        </w:tc>
        <w:tc>
          <w:tcPr>
            <w:tcW w:w="621" w:type="dxa"/>
            <w:vAlign w:val="bottom"/>
            <w:tcPrChange w:id="11595" w:author="Στάθης Καπ" w:date="2023-03-03T06:25:00Z">
              <w:tcPr>
                <w:tcW w:w="621" w:type="dxa"/>
                <w:vAlign w:val="bottom"/>
              </w:tcPr>
            </w:tcPrChange>
          </w:tcPr>
          <w:p w14:paraId="6F51CE78" w14:textId="232BF00D" w:rsidR="009B17D5" w:rsidRPr="00AC6F02" w:rsidRDefault="009B17D5" w:rsidP="009B17D5">
            <w:pPr>
              <w:jc w:val="center"/>
              <w:rPr>
                <w:ins w:id="11596" w:author="Στάθης Καπ" w:date="2023-03-03T03:26:00Z"/>
                <w:rFonts w:cstheme="minorHAnsi"/>
                <w:sz w:val="16"/>
                <w:szCs w:val="16"/>
              </w:rPr>
            </w:pPr>
            <w:ins w:id="11597" w:author="Στάθης Καπ" w:date="2023-03-03T03:27:00Z">
              <w:r w:rsidRPr="00AC6F02">
                <w:rPr>
                  <w:rFonts w:ascii="Calibri" w:hAnsi="Calibri" w:cs="Calibri"/>
                  <w:color w:val="000000"/>
                  <w:sz w:val="16"/>
                  <w:szCs w:val="16"/>
                  <w:rPrChange w:id="11598" w:author="Στάθης Καπ" w:date="2023-03-03T03:27:00Z">
                    <w:rPr>
                      <w:rFonts w:ascii="Calibri" w:hAnsi="Calibri" w:cs="Calibri"/>
                      <w:color w:val="000000"/>
                      <w:sz w:val="18"/>
                      <w:szCs w:val="18"/>
                    </w:rPr>
                  </w:rPrChange>
                </w:rPr>
                <w:t>2.122</w:t>
              </w:r>
            </w:ins>
          </w:p>
        </w:tc>
        <w:tc>
          <w:tcPr>
            <w:tcW w:w="669" w:type="dxa"/>
            <w:vAlign w:val="center"/>
            <w:tcPrChange w:id="11599" w:author="Στάθης Καπ" w:date="2023-03-03T06:25:00Z">
              <w:tcPr>
                <w:tcW w:w="669" w:type="dxa"/>
                <w:vAlign w:val="center"/>
              </w:tcPr>
            </w:tcPrChange>
          </w:tcPr>
          <w:p w14:paraId="306ACA14" w14:textId="48101F8C" w:rsidR="009B17D5" w:rsidRPr="00AC6F02" w:rsidRDefault="009B17D5" w:rsidP="009B17D5">
            <w:pPr>
              <w:jc w:val="center"/>
              <w:rPr>
                <w:ins w:id="11600" w:author="Στάθης Καπ" w:date="2023-03-03T03:26:00Z"/>
                <w:rFonts w:cstheme="minorHAnsi"/>
                <w:sz w:val="16"/>
                <w:szCs w:val="16"/>
              </w:rPr>
            </w:pPr>
            <w:ins w:id="11601" w:author="Στάθης Καπ" w:date="2023-03-03T06:09:00Z">
              <w:r>
                <w:rPr>
                  <w:rFonts w:ascii="Calibri" w:hAnsi="Calibri" w:cstheme="minorHAnsi"/>
                  <w:color w:val="000000"/>
                  <w:sz w:val="16"/>
                  <w:szCs w:val="16"/>
                </w:rPr>
                <w:t>6.45</w:t>
              </w:r>
            </w:ins>
          </w:p>
        </w:tc>
        <w:tc>
          <w:tcPr>
            <w:tcW w:w="508" w:type="dxa"/>
            <w:vAlign w:val="bottom"/>
            <w:tcPrChange w:id="11602" w:author="Στάθης Καπ" w:date="2023-03-03T06:25:00Z">
              <w:tcPr>
                <w:tcW w:w="508" w:type="dxa"/>
                <w:vAlign w:val="bottom"/>
              </w:tcPr>
            </w:tcPrChange>
          </w:tcPr>
          <w:p w14:paraId="0BD73E1B" w14:textId="3B63A10F" w:rsidR="009B17D5" w:rsidRPr="00AC6F02" w:rsidRDefault="009B17D5" w:rsidP="009B17D5">
            <w:pPr>
              <w:jc w:val="center"/>
              <w:rPr>
                <w:ins w:id="11603" w:author="Στάθης Καπ" w:date="2023-03-03T03:26:00Z"/>
                <w:rFonts w:cstheme="minorHAnsi"/>
                <w:sz w:val="16"/>
                <w:szCs w:val="16"/>
              </w:rPr>
            </w:pPr>
            <w:ins w:id="11604" w:author="Στάθης Καπ" w:date="2023-03-03T03:27:00Z">
              <w:r w:rsidRPr="00AC6F02">
                <w:rPr>
                  <w:rFonts w:ascii="Calibri" w:hAnsi="Calibri" w:cs="Calibri"/>
                  <w:color w:val="000000"/>
                  <w:sz w:val="16"/>
                  <w:szCs w:val="16"/>
                  <w:rPrChange w:id="11605" w:author="Στάθης Καπ" w:date="2023-03-03T03:27:00Z">
                    <w:rPr>
                      <w:rFonts w:ascii="Calibri" w:hAnsi="Calibri" w:cs="Calibri"/>
                      <w:color w:val="000000"/>
                      <w:sz w:val="18"/>
                      <w:szCs w:val="18"/>
                    </w:rPr>
                  </w:rPrChange>
                </w:rPr>
                <w:t>984</w:t>
              </w:r>
            </w:ins>
          </w:p>
        </w:tc>
        <w:tc>
          <w:tcPr>
            <w:tcW w:w="541" w:type="dxa"/>
            <w:vAlign w:val="bottom"/>
            <w:tcPrChange w:id="11606" w:author="Στάθης Καπ" w:date="2023-03-03T06:25:00Z">
              <w:tcPr>
                <w:tcW w:w="541" w:type="dxa"/>
                <w:vAlign w:val="bottom"/>
              </w:tcPr>
            </w:tcPrChange>
          </w:tcPr>
          <w:p w14:paraId="5B76474E" w14:textId="7BE4A09A" w:rsidR="009B17D5" w:rsidRPr="00AC6F02" w:rsidRDefault="009B17D5" w:rsidP="009B17D5">
            <w:pPr>
              <w:jc w:val="center"/>
              <w:rPr>
                <w:ins w:id="11607" w:author="Στάθης Καπ" w:date="2023-03-03T03:26:00Z"/>
                <w:rFonts w:cstheme="minorHAnsi"/>
                <w:sz w:val="16"/>
                <w:szCs w:val="16"/>
              </w:rPr>
            </w:pPr>
            <w:ins w:id="11608" w:author="Στάθης Καπ" w:date="2023-03-03T03:27:00Z">
              <w:r w:rsidRPr="00AC6F02">
                <w:rPr>
                  <w:rFonts w:ascii="Calibri" w:hAnsi="Calibri" w:cs="Calibri"/>
                  <w:color w:val="000000"/>
                  <w:sz w:val="16"/>
                  <w:szCs w:val="16"/>
                  <w:rPrChange w:id="11609" w:author="Στάθης Καπ" w:date="2023-03-03T03:27:00Z">
                    <w:rPr>
                      <w:rFonts w:ascii="Calibri" w:hAnsi="Calibri" w:cs="Calibri"/>
                      <w:color w:val="000000"/>
                      <w:sz w:val="18"/>
                      <w:szCs w:val="18"/>
                    </w:rPr>
                  </w:rPrChange>
                </w:rPr>
                <w:t>1.125</w:t>
              </w:r>
            </w:ins>
          </w:p>
        </w:tc>
        <w:tc>
          <w:tcPr>
            <w:tcW w:w="589" w:type="dxa"/>
            <w:vAlign w:val="center"/>
            <w:tcPrChange w:id="11610" w:author="Στάθης Καπ" w:date="2023-03-03T06:25:00Z">
              <w:tcPr>
                <w:tcW w:w="589" w:type="dxa"/>
                <w:vAlign w:val="center"/>
              </w:tcPr>
            </w:tcPrChange>
          </w:tcPr>
          <w:p w14:paraId="639A6FB3" w14:textId="63ED7FDD" w:rsidR="009B17D5" w:rsidRPr="00AC6F02" w:rsidRDefault="009B17D5" w:rsidP="009B17D5">
            <w:pPr>
              <w:jc w:val="center"/>
              <w:rPr>
                <w:ins w:id="11611" w:author="Στάθης Καπ" w:date="2023-03-03T03:26:00Z"/>
                <w:rFonts w:cstheme="minorHAnsi"/>
                <w:sz w:val="16"/>
                <w:szCs w:val="16"/>
              </w:rPr>
            </w:pPr>
            <w:ins w:id="11612" w:author="Στάθης Καπ" w:date="2023-03-03T06:10:00Z">
              <w:r>
                <w:rPr>
                  <w:rFonts w:ascii="Calibri" w:hAnsi="Calibri" w:cstheme="minorHAnsi"/>
                  <w:color w:val="000000"/>
                  <w:sz w:val="16"/>
                  <w:szCs w:val="16"/>
                </w:rPr>
                <w:t>10.63</w:t>
              </w:r>
            </w:ins>
          </w:p>
        </w:tc>
        <w:tc>
          <w:tcPr>
            <w:tcW w:w="463" w:type="dxa"/>
            <w:vAlign w:val="bottom"/>
            <w:tcPrChange w:id="11613" w:author="Στάθης Καπ" w:date="2023-03-03T06:25:00Z">
              <w:tcPr>
                <w:tcW w:w="463" w:type="dxa"/>
                <w:vAlign w:val="bottom"/>
              </w:tcPr>
            </w:tcPrChange>
          </w:tcPr>
          <w:p w14:paraId="36BC033D" w14:textId="430C6473" w:rsidR="009B17D5" w:rsidRPr="00AC6F02" w:rsidRDefault="009B17D5" w:rsidP="009B17D5">
            <w:pPr>
              <w:jc w:val="center"/>
              <w:rPr>
                <w:ins w:id="11614" w:author="Στάθης Καπ" w:date="2023-03-03T03:26:00Z"/>
                <w:rFonts w:cstheme="minorHAnsi"/>
                <w:sz w:val="16"/>
                <w:szCs w:val="16"/>
              </w:rPr>
            </w:pPr>
            <w:ins w:id="11615" w:author="Στάθης Καπ" w:date="2023-03-03T03:27:00Z">
              <w:r w:rsidRPr="00AC6F02">
                <w:rPr>
                  <w:rFonts w:ascii="Calibri" w:hAnsi="Calibri" w:cs="Calibri"/>
                  <w:color w:val="000000"/>
                  <w:sz w:val="16"/>
                  <w:szCs w:val="16"/>
                  <w:rPrChange w:id="11616" w:author="Στάθης Καπ" w:date="2023-03-03T03:27:00Z">
                    <w:rPr>
                      <w:rFonts w:ascii="Calibri" w:hAnsi="Calibri" w:cs="Calibri"/>
                      <w:color w:val="000000"/>
                      <w:sz w:val="18"/>
                      <w:szCs w:val="18"/>
                    </w:rPr>
                  </w:rPrChange>
                </w:rPr>
                <w:t>954</w:t>
              </w:r>
            </w:ins>
          </w:p>
        </w:tc>
        <w:tc>
          <w:tcPr>
            <w:tcW w:w="541" w:type="dxa"/>
            <w:vAlign w:val="bottom"/>
            <w:tcPrChange w:id="11617" w:author="Στάθης Καπ" w:date="2023-03-03T06:25:00Z">
              <w:tcPr>
                <w:tcW w:w="541" w:type="dxa"/>
                <w:vAlign w:val="bottom"/>
              </w:tcPr>
            </w:tcPrChange>
          </w:tcPr>
          <w:p w14:paraId="65D51380" w14:textId="5065DF19" w:rsidR="009B17D5" w:rsidRPr="00AC6F02" w:rsidRDefault="009B17D5" w:rsidP="009B17D5">
            <w:pPr>
              <w:jc w:val="center"/>
              <w:rPr>
                <w:ins w:id="11618" w:author="Στάθης Καπ" w:date="2023-03-03T03:26:00Z"/>
                <w:rFonts w:cstheme="minorHAnsi"/>
                <w:sz w:val="16"/>
                <w:szCs w:val="16"/>
              </w:rPr>
            </w:pPr>
            <w:ins w:id="11619" w:author="Στάθης Καπ" w:date="2023-03-03T03:27:00Z">
              <w:r w:rsidRPr="00AC6F02">
                <w:rPr>
                  <w:rFonts w:ascii="Calibri" w:hAnsi="Calibri" w:cs="Calibri"/>
                  <w:color w:val="000000"/>
                  <w:sz w:val="16"/>
                  <w:szCs w:val="16"/>
                  <w:rPrChange w:id="11620" w:author="Στάθης Καπ" w:date="2023-03-03T03:27:00Z">
                    <w:rPr>
                      <w:rFonts w:ascii="Calibri" w:hAnsi="Calibri" w:cs="Calibri"/>
                      <w:color w:val="000000"/>
                      <w:sz w:val="18"/>
                      <w:szCs w:val="18"/>
                    </w:rPr>
                  </w:rPrChange>
                </w:rPr>
                <w:t>1.811</w:t>
              </w:r>
            </w:ins>
          </w:p>
        </w:tc>
        <w:tc>
          <w:tcPr>
            <w:tcW w:w="589" w:type="dxa"/>
            <w:vAlign w:val="center"/>
            <w:tcPrChange w:id="11621" w:author="Στάθης Καπ" w:date="2023-03-03T06:25:00Z">
              <w:tcPr>
                <w:tcW w:w="589" w:type="dxa"/>
                <w:vAlign w:val="center"/>
              </w:tcPr>
            </w:tcPrChange>
          </w:tcPr>
          <w:p w14:paraId="3A59F542" w14:textId="7B6E652B" w:rsidR="009B17D5" w:rsidRPr="00AC6F02" w:rsidRDefault="009B17D5" w:rsidP="009B17D5">
            <w:pPr>
              <w:jc w:val="center"/>
              <w:rPr>
                <w:ins w:id="11622" w:author="Στάθης Καπ" w:date="2023-03-03T03:26:00Z"/>
                <w:rFonts w:cstheme="minorHAnsi"/>
                <w:sz w:val="16"/>
                <w:szCs w:val="16"/>
              </w:rPr>
            </w:pPr>
            <w:ins w:id="11623" w:author="Στάθης Καπ" w:date="2023-03-03T06:10:00Z">
              <w:r>
                <w:rPr>
                  <w:rFonts w:ascii="Calibri" w:hAnsi="Calibri" w:cstheme="minorHAnsi"/>
                  <w:color w:val="000000"/>
                  <w:sz w:val="16"/>
                  <w:szCs w:val="16"/>
                </w:rPr>
                <w:t>13.35</w:t>
              </w:r>
            </w:ins>
          </w:p>
        </w:tc>
      </w:tr>
      <w:tr w:rsidR="009B17D5" w14:paraId="73C713BE" w14:textId="77777777" w:rsidTr="00F03C40">
        <w:trPr>
          <w:ins w:id="11624" w:author="Στάθης Καπ" w:date="2023-03-03T03:26:00Z"/>
        </w:trPr>
        <w:tc>
          <w:tcPr>
            <w:tcW w:w="515" w:type="dxa"/>
            <w:tcBorders>
              <w:top w:val="nil"/>
              <w:bottom w:val="nil"/>
              <w:right w:val="single" w:sz="4" w:space="0" w:color="auto"/>
            </w:tcBorders>
            <w:shd w:val="clear" w:color="auto" w:fill="E7E6E6" w:themeFill="background2"/>
            <w:vAlign w:val="center"/>
            <w:tcPrChange w:id="11625" w:author="Στάθης Καπ" w:date="2023-03-03T06:25:00Z">
              <w:tcPr>
                <w:tcW w:w="515" w:type="dxa"/>
                <w:vAlign w:val="center"/>
              </w:tcPr>
            </w:tcPrChange>
          </w:tcPr>
          <w:p w14:paraId="58C8608B" w14:textId="6BEF46A4" w:rsidR="009B17D5" w:rsidRPr="00AC6F02" w:rsidRDefault="009B17D5" w:rsidP="009B17D5">
            <w:pPr>
              <w:jc w:val="center"/>
              <w:rPr>
                <w:ins w:id="11626" w:author="Στάθης Καπ" w:date="2023-03-03T03:26:00Z"/>
                <w:sz w:val="16"/>
                <w:szCs w:val="16"/>
              </w:rPr>
            </w:pPr>
            <w:ins w:id="11627" w:author="Στάθης Καπ" w:date="2023-03-03T03:27:00Z">
              <w:r w:rsidRPr="00AC6F02">
                <w:rPr>
                  <w:sz w:val="16"/>
                  <w:szCs w:val="16"/>
                  <w:rPrChange w:id="11628" w:author="Στάθης Καπ" w:date="2023-03-03T03:27:00Z">
                    <w:rPr>
                      <w:sz w:val="18"/>
                      <w:szCs w:val="18"/>
                    </w:rPr>
                  </w:rPrChange>
                </w:rPr>
                <w:t>pr17</w:t>
              </w:r>
            </w:ins>
          </w:p>
        </w:tc>
        <w:tc>
          <w:tcPr>
            <w:tcW w:w="560" w:type="dxa"/>
            <w:tcBorders>
              <w:left w:val="single" w:sz="4" w:space="0" w:color="auto"/>
            </w:tcBorders>
            <w:tcPrChange w:id="11629" w:author="Στάθης Καπ" w:date="2023-03-03T06:25:00Z">
              <w:tcPr>
                <w:tcW w:w="560" w:type="dxa"/>
              </w:tcPr>
            </w:tcPrChange>
          </w:tcPr>
          <w:p w14:paraId="1A2CA052" w14:textId="2B9F4270" w:rsidR="009B17D5" w:rsidRPr="00AC6F02" w:rsidRDefault="009B17D5" w:rsidP="009B17D5">
            <w:pPr>
              <w:jc w:val="center"/>
              <w:rPr>
                <w:ins w:id="11630" w:author="Στάθης Καπ" w:date="2023-03-03T03:26:00Z"/>
                <w:rFonts w:cstheme="minorHAnsi"/>
                <w:sz w:val="16"/>
                <w:szCs w:val="16"/>
              </w:rPr>
            </w:pPr>
            <w:ins w:id="11631" w:author="Στάθης Καπ" w:date="2023-03-03T03:27:00Z">
              <w:r w:rsidRPr="00AC6F02">
                <w:rPr>
                  <w:sz w:val="16"/>
                  <w:szCs w:val="16"/>
                  <w:rPrChange w:id="11632" w:author="Στάθης Καπ" w:date="2023-03-03T03:27:00Z">
                    <w:rPr>
                      <w:sz w:val="18"/>
                      <w:szCs w:val="18"/>
                    </w:rPr>
                  </w:rPrChange>
                </w:rPr>
                <w:t>652</w:t>
              </w:r>
            </w:ins>
          </w:p>
        </w:tc>
        <w:tc>
          <w:tcPr>
            <w:tcW w:w="855" w:type="dxa"/>
            <w:tcPrChange w:id="11633" w:author="Στάθης Καπ" w:date="2023-03-03T06:25:00Z">
              <w:tcPr>
                <w:tcW w:w="855" w:type="dxa"/>
              </w:tcPr>
            </w:tcPrChange>
          </w:tcPr>
          <w:p w14:paraId="3D0F2BE0" w14:textId="67E49032" w:rsidR="009B17D5" w:rsidRPr="00AC6F02" w:rsidRDefault="009B17D5" w:rsidP="009B17D5">
            <w:pPr>
              <w:jc w:val="center"/>
              <w:rPr>
                <w:ins w:id="11634" w:author="Στάθης Καπ" w:date="2023-03-03T03:26:00Z"/>
                <w:rFonts w:cstheme="minorHAnsi"/>
                <w:sz w:val="16"/>
                <w:szCs w:val="16"/>
              </w:rPr>
            </w:pPr>
            <w:ins w:id="11635" w:author="Στάθης Καπ" w:date="2023-03-03T03:27:00Z">
              <w:r w:rsidRPr="00AC6F02">
                <w:rPr>
                  <w:sz w:val="16"/>
                  <w:szCs w:val="16"/>
                  <w:rPrChange w:id="11636" w:author="Στάθης Καπ" w:date="2023-03-03T03:27:00Z">
                    <w:rPr>
                      <w:sz w:val="18"/>
                      <w:szCs w:val="18"/>
                    </w:rPr>
                  </w:rPrChange>
                </w:rPr>
                <w:t>624</w:t>
              </w:r>
            </w:ins>
          </w:p>
        </w:tc>
        <w:tc>
          <w:tcPr>
            <w:tcW w:w="544" w:type="dxa"/>
            <w:vAlign w:val="bottom"/>
            <w:tcPrChange w:id="11637" w:author="Στάθης Καπ" w:date="2023-03-03T06:25:00Z">
              <w:tcPr>
                <w:tcW w:w="544" w:type="dxa"/>
                <w:vAlign w:val="bottom"/>
              </w:tcPr>
            </w:tcPrChange>
          </w:tcPr>
          <w:p w14:paraId="0A131229" w14:textId="37B05B40" w:rsidR="009B17D5" w:rsidRPr="00AC6F02" w:rsidRDefault="009B17D5" w:rsidP="009B17D5">
            <w:pPr>
              <w:jc w:val="center"/>
              <w:rPr>
                <w:ins w:id="11638" w:author="Στάθης Καπ" w:date="2023-03-03T03:26:00Z"/>
                <w:rFonts w:cstheme="minorHAnsi"/>
                <w:sz w:val="16"/>
                <w:szCs w:val="16"/>
              </w:rPr>
            </w:pPr>
            <w:ins w:id="11639" w:author="Στάθης Καπ" w:date="2023-03-03T03:27:00Z">
              <w:r w:rsidRPr="00AC6F02">
                <w:rPr>
                  <w:rFonts w:ascii="Calibri" w:hAnsi="Calibri" w:cs="Calibri"/>
                  <w:color w:val="000000"/>
                  <w:sz w:val="16"/>
                  <w:szCs w:val="16"/>
                  <w:rPrChange w:id="11640" w:author="Στάθης Καπ" w:date="2023-03-03T03:27:00Z">
                    <w:rPr>
                      <w:rFonts w:ascii="Calibri" w:hAnsi="Calibri" w:cs="Calibri"/>
                      <w:color w:val="000000"/>
                      <w:sz w:val="18"/>
                      <w:szCs w:val="18"/>
                    </w:rPr>
                  </w:rPrChange>
                </w:rPr>
                <w:t>587</w:t>
              </w:r>
            </w:ins>
          </w:p>
        </w:tc>
        <w:tc>
          <w:tcPr>
            <w:tcW w:w="621" w:type="dxa"/>
            <w:vAlign w:val="bottom"/>
            <w:tcPrChange w:id="11641" w:author="Στάθης Καπ" w:date="2023-03-03T06:25:00Z">
              <w:tcPr>
                <w:tcW w:w="621" w:type="dxa"/>
                <w:vAlign w:val="bottom"/>
              </w:tcPr>
            </w:tcPrChange>
          </w:tcPr>
          <w:p w14:paraId="18AC63F2" w14:textId="18B7E320" w:rsidR="009B17D5" w:rsidRPr="00AC6F02" w:rsidRDefault="009B17D5" w:rsidP="009B17D5">
            <w:pPr>
              <w:jc w:val="center"/>
              <w:rPr>
                <w:ins w:id="11642" w:author="Στάθης Καπ" w:date="2023-03-03T03:26:00Z"/>
                <w:rFonts w:cstheme="minorHAnsi"/>
                <w:sz w:val="16"/>
                <w:szCs w:val="16"/>
              </w:rPr>
            </w:pPr>
            <w:ins w:id="11643" w:author="Στάθης Καπ" w:date="2023-03-03T03:27:00Z">
              <w:r w:rsidRPr="00AC6F02">
                <w:rPr>
                  <w:rFonts w:ascii="Calibri" w:hAnsi="Calibri" w:cs="Calibri"/>
                  <w:color w:val="000000"/>
                  <w:sz w:val="16"/>
                  <w:szCs w:val="16"/>
                  <w:rPrChange w:id="11644" w:author="Στάθης Καπ" w:date="2023-03-03T03:27:00Z">
                    <w:rPr>
                      <w:rFonts w:ascii="Calibri" w:hAnsi="Calibri" w:cs="Calibri"/>
                      <w:color w:val="000000"/>
                      <w:sz w:val="18"/>
                      <w:szCs w:val="18"/>
                    </w:rPr>
                  </w:rPrChange>
                </w:rPr>
                <w:t>0.228</w:t>
              </w:r>
            </w:ins>
          </w:p>
        </w:tc>
        <w:tc>
          <w:tcPr>
            <w:tcW w:w="669" w:type="dxa"/>
            <w:vAlign w:val="center"/>
            <w:tcPrChange w:id="11645" w:author="Στάθης Καπ" w:date="2023-03-03T06:25:00Z">
              <w:tcPr>
                <w:tcW w:w="669" w:type="dxa"/>
                <w:vAlign w:val="center"/>
              </w:tcPr>
            </w:tcPrChange>
          </w:tcPr>
          <w:p w14:paraId="28830578" w14:textId="5542329A" w:rsidR="009B17D5" w:rsidRPr="00AC6F02" w:rsidRDefault="009B17D5" w:rsidP="009B17D5">
            <w:pPr>
              <w:jc w:val="center"/>
              <w:rPr>
                <w:ins w:id="11646" w:author="Στάθης Καπ" w:date="2023-03-03T03:26:00Z"/>
                <w:rFonts w:cstheme="minorHAnsi"/>
                <w:sz w:val="16"/>
                <w:szCs w:val="16"/>
              </w:rPr>
            </w:pPr>
            <w:ins w:id="11647" w:author="Στάθης Καπ" w:date="2023-03-03T06:09:00Z">
              <w:r>
                <w:rPr>
                  <w:rFonts w:ascii="Calibri" w:hAnsi="Calibri" w:cstheme="minorHAnsi"/>
                  <w:color w:val="000000"/>
                  <w:sz w:val="16"/>
                  <w:szCs w:val="16"/>
                </w:rPr>
                <w:t>9.97</w:t>
              </w:r>
            </w:ins>
          </w:p>
        </w:tc>
        <w:tc>
          <w:tcPr>
            <w:tcW w:w="543" w:type="dxa"/>
            <w:vAlign w:val="bottom"/>
            <w:tcPrChange w:id="11648" w:author="Στάθης Καπ" w:date="2023-03-03T06:25:00Z">
              <w:tcPr>
                <w:tcW w:w="543" w:type="dxa"/>
                <w:vAlign w:val="bottom"/>
              </w:tcPr>
            </w:tcPrChange>
          </w:tcPr>
          <w:p w14:paraId="45759C2B" w14:textId="1299E579" w:rsidR="009B17D5" w:rsidRPr="00AC6F02" w:rsidRDefault="009B17D5" w:rsidP="009B17D5">
            <w:pPr>
              <w:jc w:val="center"/>
              <w:rPr>
                <w:ins w:id="11649" w:author="Στάθης Καπ" w:date="2023-03-03T03:26:00Z"/>
                <w:rFonts w:cstheme="minorHAnsi"/>
                <w:sz w:val="16"/>
                <w:szCs w:val="16"/>
              </w:rPr>
            </w:pPr>
            <w:ins w:id="11650" w:author="Στάθης Καπ" w:date="2023-03-03T03:27:00Z">
              <w:r w:rsidRPr="00AC6F02">
                <w:rPr>
                  <w:rFonts w:ascii="Calibri" w:hAnsi="Calibri" w:cs="Calibri"/>
                  <w:color w:val="000000"/>
                  <w:sz w:val="16"/>
                  <w:szCs w:val="16"/>
                  <w:rPrChange w:id="11651" w:author="Στάθης Καπ" w:date="2023-03-03T03:27:00Z">
                    <w:rPr>
                      <w:rFonts w:ascii="Calibri" w:hAnsi="Calibri" w:cs="Calibri"/>
                      <w:color w:val="000000"/>
                      <w:sz w:val="18"/>
                      <w:szCs w:val="18"/>
                    </w:rPr>
                  </w:rPrChange>
                </w:rPr>
                <w:t>567</w:t>
              </w:r>
            </w:ins>
          </w:p>
        </w:tc>
        <w:tc>
          <w:tcPr>
            <w:tcW w:w="621" w:type="dxa"/>
            <w:vAlign w:val="bottom"/>
            <w:tcPrChange w:id="11652" w:author="Στάθης Καπ" w:date="2023-03-03T06:25:00Z">
              <w:tcPr>
                <w:tcW w:w="621" w:type="dxa"/>
                <w:vAlign w:val="bottom"/>
              </w:tcPr>
            </w:tcPrChange>
          </w:tcPr>
          <w:p w14:paraId="4BF4F3B7" w14:textId="1CC642A5" w:rsidR="009B17D5" w:rsidRPr="00AC6F02" w:rsidRDefault="009B17D5" w:rsidP="009B17D5">
            <w:pPr>
              <w:jc w:val="center"/>
              <w:rPr>
                <w:ins w:id="11653" w:author="Στάθης Καπ" w:date="2023-03-03T03:26:00Z"/>
                <w:rFonts w:cstheme="minorHAnsi"/>
                <w:sz w:val="16"/>
                <w:szCs w:val="16"/>
              </w:rPr>
            </w:pPr>
            <w:ins w:id="11654" w:author="Στάθης Καπ" w:date="2023-03-03T03:27:00Z">
              <w:r w:rsidRPr="00AC6F02">
                <w:rPr>
                  <w:rFonts w:ascii="Calibri" w:hAnsi="Calibri" w:cs="Calibri"/>
                  <w:color w:val="000000"/>
                  <w:sz w:val="16"/>
                  <w:szCs w:val="16"/>
                  <w:rPrChange w:id="11655" w:author="Στάθης Καπ" w:date="2023-03-03T03:27:00Z">
                    <w:rPr>
                      <w:rFonts w:ascii="Calibri" w:hAnsi="Calibri" w:cs="Calibri"/>
                      <w:color w:val="000000"/>
                      <w:sz w:val="18"/>
                      <w:szCs w:val="18"/>
                    </w:rPr>
                  </w:rPrChange>
                </w:rPr>
                <w:t>0.175</w:t>
              </w:r>
            </w:ins>
          </w:p>
        </w:tc>
        <w:tc>
          <w:tcPr>
            <w:tcW w:w="669" w:type="dxa"/>
            <w:vAlign w:val="center"/>
            <w:tcPrChange w:id="11656" w:author="Στάθης Καπ" w:date="2023-03-03T06:25:00Z">
              <w:tcPr>
                <w:tcW w:w="669" w:type="dxa"/>
                <w:vAlign w:val="center"/>
              </w:tcPr>
            </w:tcPrChange>
          </w:tcPr>
          <w:p w14:paraId="0F368202" w14:textId="2D97153A" w:rsidR="009B17D5" w:rsidRPr="00AC6F02" w:rsidRDefault="009B17D5" w:rsidP="009B17D5">
            <w:pPr>
              <w:jc w:val="center"/>
              <w:rPr>
                <w:ins w:id="11657" w:author="Στάθης Καπ" w:date="2023-03-03T03:26:00Z"/>
                <w:rFonts w:cstheme="minorHAnsi"/>
                <w:sz w:val="16"/>
                <w:szCs w:val="16"/>
              </w:rPr>
            </w:pPr>
            <w:ins w:id="11658" w:author="Στάθης Καπ" w:date="2023-03-03T06:09:00Z">
              <w:r>
                <w:rPr>
                  <w:rFonts w:ascii="Calibri" w:hAnsi="Calibri" w:cstheme="minorHAnsi"/>
                  <w:color w:val="000000"/>
                  <w:sz w:val="16"/>
                  <w:szCs w:val="16"/>
                </w:rPr>
                <w:t>3.41</w:t>
              </w:r>
            </w:ins>
          </w:p>
        </w:tc>
        <w:tc>
          <w:tcPr>
            <w:tcW w:w="508" w:type="dxa"/>
            <w:vAlign w:val="bottom"/>
            <w:tcPrChange w:id="11659" w:author="Στάθης Καπ" w:date="2023-03-03T06:25:00Z">
              <w:tcPr>
                <w:tcW w:w="508" w:type="dxa"/>
                <w:vAlign w:val="bottom"/>
              </w:tcPr>
            </w:tcPrChange>
          </w:tcPr>
          <w:p w14:paraId="392647FD" w14:textId="3D4C82C1" w:rsidR="009B17D5" w:rsidRPr="00AC6F02" w:rsidRDefault="009B17D5" w:rsidP="009B17D5">
            <w:pPr>
              <w:jc w:val="center"/>
              <w:rPr>
                <w:ins w:id="11660" w:author="Στάθης Καπ" w:date="2023-03-03T03:26:00Z"/>
                <w:rFonts w:cstheme="minorHAnsi"/>
                <w:sz w:val="16"/>
                <w:szCs w:val="16"/>
              </w:rPr>
            </w:pPr>
            <w:ins w:id="11661" w:author="Στάθης Καπ" w:date="2023-03-03T03:27:00Z">
              <w:r w:rsidRPr="00AC6F02">
                <w:rPr>
                  <w:rFonts w:ascii="Calibri" w:hAnsi="Calibri" w:cs="Calibri"/>
                  <w:color w:val="000000"/>
                  <w:sz w:val="16"/>
                  <w:szCs w:val="16"/>
                  <w:rPrChange w:id="11662" w:author="Στάθης Καπ" w:date="2023-03-03T03:27:00Z">
                    <w:rPr>
                      <w:rFonts w:ascii="Calibri" w:hAnsi="Calibri" w:cs="Calibri"/>
                      <w:color w:val="000000"/>
                      <w:sz w:val="18"/>
                      <w:szCs w:val="18"/>
                    </w:rPr>
                  </w:rPrChange>
                </w:rPr>
                <w:t>518</w:t>
              </w:r>
            </w:ins>
          </w:p>
        </w:tc>
        <w:tc>
          <w:tcPr>
            <w:tcW w:w="541" w:type="dxa"/>
            <w:vAlign w:val="bottom"/>
            <w:tcPrChange w:id="11663" w:author="Στάθης Καπ" w:date="2023-03-03T06:25:00Z">
              <w:tcPr>
                <w:tcW w:w="541" w:type="dxa"/>
                <w:vAlign w:val="bottom"/>
              </w:tcPr>
            </w:tcPrChange>
          </w:tcPr>
          <w:p w14:paraId="0CA496C5" w14:textId="4831FF1B" w:rsidR="009B17D5" w:rsidRPr="00AC6F02" w:rsidRDefault="009B17D5" w:rsidP="009B17D5">
            <w:pPr>
              <w:jc w:val="center"/>
              <w:rPr>
                <w:ins w:id="11664" w:author="Στάθης Καπ" w:date="2023-03-03T03:26:00Z"/>
                <w:rFonts w:cstheme="minorHAnsi"/>
                <w:sz w:val="16"/>
                <w:szCs w:val="16"/>
              </w:rPr>
            </w:pPr>
            <w:ins w:id="11665" w:author="Στάθης Καπ" w:date="2023-03-03T03:27:00Z">
              <w:r w:rsidRPr="00AC6F02">
                <w:rPr>
                  <w:rFonts w:ascii="Calibri" w:hAnsi="Calibri" w:cs="Calibri"/>
                  <w:color w:val="000000"/>
                  <w:sz w:val="16"/>
                  <w:szCs w:val="16"/>
                  <w:rPrChange w:id="11666" w:author="Στάθης Καπ" w:date="2023-03-03T03:27:00Z">
                    <w:rPr>
                      <w:rFonts w:ascii="Calibri" w:hAnsi="Calibri" w:cs="Calibri"/>
                      <w:color w:val="000000"/>
                      <w:sz w:val="18"/>
                      <w:szCs w:val="18"/>
                    </w:rPr>
                  </w:rPrChange>
                </w:rPr>
                <w:t>0.164</w:t>
              </w:r>
            </w:ins>
          </w:p>
        </w:tc>
        <w:tc>
          <w:tcPr>
            <w:tcW w:w="589" w:type="dxa"/>
            <w:vAlign w:val="center"/>
            <w:tcPrChange w:id="11667" w:author="Στάθης Καπ" w:date="2023-03-03T06:25:00Z">
              <w:tcPr>
                <w:tcW w:w="589" w:type="dxa"/>
                <w:vAlign w:val="center"/>
              </w:tcPr>
            </w:tcPrChange>
          </w:tcPr>
          <w:p w14:paraId="2138BF96" w14:textId="294F3726" w:rsidR="009B17D5" w:rsidRPr="00AC6F02" w:rsidRDefault="009B17D5" w:rsidP="009B17D5">
            <w:pPr>
              <w:jc w:val="center"/>
              <w:rPr>
                <w:ins w:id="11668" w:author="Στάθης Καπ" w:date="2023-03-03T03:26:00Z"/>
                <w:rFonts w:cstheme="minorHAnsi"/>
                <w:sz w:val="16"/>
                <w:szCs w:val="16"/>
              </w:rPr>
            </w:pPr>
            <w:ins w:id="11669" w:author="Στάθης Καπ" w:date="2023-03-03T06:10:00Z">
              <w:r>
                <w:rPr>
                  <w:rFonts w:ascii="Calibri" w:hAnsi="Calibri" w:cstheme="minorHAnsi"/>
                  <w:color w:val="000000"/>
                  <w:sz w:val="16"/>
                  <w:szCs w:val="16"/>
                </w:rPr>
                <w:t>11.75</w:t>
              </w:r>
            </w:ins>
          </w:p>
        </w:tc>
        <w:tc>
          <w:tcPr>
            <w:tcW w:w="463" w:type="dxa"/>
            <w:vAlign w:val="bottom"/>
            <w:tcPrChange w:id="11670" w:author="Στάθης Καπ" w:date="2023-03-03T06:25:00Z">
              <w:tcPr>
                <w:tcW w:w="463" w:type="dxa"/>
                <w:vAlign w:val="bottom"/>
              </w:tcPr>
            </w:tcPrChange>
          </w:tcPr>
          <w:p w14:paraId="191AA3ED" w14:textId="4AD3E519" w:rsidR="009B17D5" w:rsidRPr="00AC6F02" w:rsidRDefault="009B17D5" w:rsidP="009B17D5">
            <w:pPr>
              <w:jc w:val="center"/>
              <w:rPr>
                <w:ins w:id="11671" w:author="Στάθης Καπ" w:date="2023-03-03T03:26:00Z"/>
                <w:rFonts w:cstheme="minorHAnsi"/>
                <w:sz w:val="16"/>
                <w:szCs w:val="16"/>
              </w:rPr>
            </w:pPr>
            <w:ins w:id="11672" w:author="Στάθης Καπ" w:date="2023-03-03T03:27:00Z">
              <w:r w:rsidRPr="00AC6F02">
                <w:rPr>
                  <w:rFonts w:ascii="Calibri" w:hAnsi="Calibri" w:cs="Calibri"/>
                  <w:color w:val="000000"/>
                  <w:sz w:val="16"/>
                  <w:szCs w:val="16"/>
                  <w:rPrChange w:id="11673" w:author="Στάθης Καπ" w:date="2023-03-03T03:27:00Z">
                    <w:rPr>
                      <w:rFonts w:ascii="Calibri" w:hAnsi="Calibri" w:cs="Calibri"/>
                      <w:color w:val="000000"/>
                      <w:sz w:val="18"/>
                      <w:szCs w:val="18"/>
                    </w:rPr>
                  </w:rPrChange>
                </w:rPr>
                <w:t>503</w:t>
              </w:r>
            </w:ins>
          </w:p>
        </w:tc>
        <w:tc>
          <w:tcPr>
            <w:tcW w:w="541" w:type="dxa"/>
            <w:vAlign w:val="bottom"/>
            <w:tcPrChange w:id="11674" w:author="Στάθης Καπ" w:date="2023-03-03T06:25:00Z">
              <w:tcPr>
                <w:tcW w:w="541" w:type="dxa"/>
                <w:vAlign w:val="bottom"/>
              </w:tcPr>
            </w:tcPrChange>
          </w:tcPr>
          <w:p w14:paraId="2E0F8B0C" w14:textId="7384A567" w:rsidR="009B17D5" w:rsidRPr="00AC6F02" w:rsidRDefault="009B17D5" w:rsidP="009B17D5">
            <w:pPr>
              <w:jc w:val="center"/>
              <w:rPr>
                <w:ins w:id="11675" w:author="Στάθης Καπ" w:date="2023-03-03T03:26:00Z"/>
                <w:rFonts w:cstheme="minorHAnsi"/>
                <w:sz w:val="16"/>
                <w:szCs w:val="16"/>
              </w:rPr>
            </w:pPr>
            <w:ins w:id="11676" w:author="Στάθης Καπ" w:date="2023-03-03T03:27:00Z">
              <w:r w:rsidRPr="00AC6F02">
                <w:rPr>
                  <w:rFonts w:ascii="Calibri" w:hAnsi="Calibri" w:cs="Calibri"/>
                  <w:color w:val="000000"/>
                  <w:sz w:val="16"/>
                  <w:szCs w:val="16"/>
                  <w:rPrChange w:id="11677" w:author="Στάθης Καπ" w:date="2023-03-03T03:27:00Z">
                    <w:rPr>
                      <w:rFonts w:ascii="Calibri" w:hAnsi="Calibri" w:cs="Calibri"/>
                      <w:color w:val="000000"/>
                      <w:sz w:val="18"/>
                      <w:szCs w:val="18"/>
                    </w:rPr>
                  </w:rPrChange>
                </w:rPr>
                <w:t>0.159</w:t>
              </w:r>
            </w:ins>
          </w:p>
        </w:tc>
        <w:tc>
          <w:tcPr>
            <w:tcW w:w="589" w:type="dxa"/>
            <w:vAlign w:val="center"/>
            <w:tcPrChange w:id="11678" w:author="Στάθης Καπ" w:date="2023-03-03T06:25:00Z">
              <w:tcPr>
                <w:tcW w:w="589" w:type="dxa"/>
                <w:vAlign w:val="center"/>
              </w:tcPr>
            </w:tcPrChange>
          </w:tcPr>
          <w:p w14:paraId="25561DEF" w14:textId="552C2465" w:rsidR="009B17D5" w:rsidRPr="00AC6F02" w:rsidRDefault="009B17D5" w:rsidP="009B17D5">
            <w:pPr>
              <w:jc w:val="center"/>
              <w:rPr>
                <w:ins w:id="11679" w:author="Στάθης Καπ" w:date="2023-03-03T03:26:00Z"/>
                <w:rFonts w:cstheme="minorHAnsi"/>
                <w:sz w:val="16"/>
                <w:szCs w:val="16"/>
              </w:rPr>
            </w:pPr>
            <w:ins w:id="11680" w:author="Στάθης Καπ" w:date="2023-03-03T06:10:00Z">
              <w:r>
                <w:rPr>
                  <w:rFonts w:ascii="Calibri" w:hAnsi="Calibri" w:cstheme="minorHAnsi"/>
                  <w:color w:val="000000"/>
                  <w:sz w:val="16"/>
                  <w:szCs w:val="16"/>
                </w:rPr>
                <w:t>14.31</w:t>
              </w:r>
            </w:ins>
          </w:p>
        </w:tc>
      </w:tr>
      <w:tr w:rsidR="009B17D5" w14:paraId="07AA9D69" w14:textId="77777777" w:rsidTr="00F03C40">
        <w:trPr>
          <w:ins w:id="11681" w:author="Στάθης Καπ" w:date="2023-03-03T03:26:00Z"/>
        </w:trPr>
        <w:tc>
          <w:tcPr>
            <w:tcW w:w="515" w:type="dxa"/>
            <w:tcBorders>
              <w:top w:val="nil"/>
              <w:bottom w:val="nil"/>
              <w:right w:val="single" w:sz="4" w:space="0" w:color="auto"/>
            </w:tcBorders>
            <w:shd w:val="clear" w:color="auto" w:fill="E7E6E6" w:themeFill="background2"/>
            <w:vAlign w:val="center"/>
            <w:tcPrChange w:id="11682" w:author="Στάθης Καπ" w:date="2023-03-03T06:25:00Z">
              <w:tcPr>
                <w:tcW w:w="515" w:type="dxa"/>
                <w:vAlign w:val="center"/>
              </w:tcPr>
            </w:tcPrChange>
          </w:tcPr>
          <w:p w14:paraId="374D4986" w14:textId="2323930C" w:rsidR="009B17D5" w:rsidRPr="00AC6F02" w:rsidRDefault="009B17D5" w:rsidP="009B17D5">
            <w:pPr>
              <w:jc w:val="center"/>
              <w:rPr>
                <w:ins w:id="11683" w:author="Στάθης Καπ" w:date="2023-03-03T03:26:00Z"/>
                <w:sz w:val="16"/>
                <w:szCs w:val="16"/>
              </w:rPr>
            </w:pPr>
            <w:ins w:id="11684" w:author="Στάθης Καπ" w:date="2023-03-03T03:27:00Z">
              <w:r w:rsidRPr="00AC6F02">
                <w:rPr>
                  <w:sz w:val="16"/>
                  <w:szCs w:val="16"/>
                  <w:rPrChange w:id="11685" w:author="Στάθης Καπ" w:date="2023-03-03T03:27:00Z">
                    <w:rPr>
                      <w:sz w:val="18"/>
                      <w:szCs w:val="18"/>
                    </w:rPr>
                  </w:rPrChange>
                </w:rPr>
                <w:t>pr18</w:t>
              </w:r>
            </w:ins>
          </w:p>
        </w:tc>
        <w:tc>
          <w:tcPr>
            <w:tcW w:w="560" w:type="dxa"/>
            <w:tcBorders>
              <w:left w:val="single" w:sz="4" w:space="0" w:color="auto"/>
            </w:tcBorders>
            <w:tcPrChange w:id="11686" w:author="Στάθης Καπ" w:date="2023-03-03T06:25:00Z">
              <w:tcPr>
                <w:tcW w:w="560" w:type="dxa"/>
              </w:tcPr>
            </w:tcPrChange>
          </w:tcPr>
          <w:p w14:paraId="2B0A69EE" w14:textId="1F0DE26A" w:rsidR="009B17D5" w:rsidRPr="00AC6F02" w:rsidRDefault="009B17D5" w:rsidP="009B17D5">
            <w:pPr>
              <w:jc w:val="center"/>
              <w:rPr>
                <w:ins w:id="11687" w:author="Στάθης Καπ" w:date="2023-03-03T03:26:00Z"/>
                <w:rFonts w:cstheme="minorHAnsi"/>
                <w:sz w:val="16"/>
                <w:szCs w:val="16"/>
              </w:rPr>
            </w:pPr>
            <w:ins w:id="11688" w:author="Στάθης Καπ" w:date="2023-03-03T03:27:00Z">
              <w:r w:rsidRPr="00AC6F02">
                <w:rPr>
                  <w:sz w:val="16"/>
                  <w:szCs w:val="16"/>
                  <w:rPrChange w:id="11689" w:author="Στάθης Καπ" w:date="2023-03-03T03:27:00Z">
                    <w:rPr>
                      <w:sz w:val="18"/>
                      <w:szCs w:val="18"/>
                    </w:rPr>
                  </w:rPrChange>
                </w:rPr>
                <w:t>953</w:t>
              </w:r>
            </w:ins>
          </w:p>
        </w:tc>
        <w:tc>
          <w:tcPr>
            <w:tcW w:w="855" w:type="dxa"/>
            <w:tcPrChange w:id="11690" w:author="Στάθης Καπ" w:date="2023-03-03T06:25:00Z">
              <w:tcPr>
                <w:tcW w:w="855" w:type="dxa"/>
              </w:tcPr>
            </w:tcPrChange>
          </w:tcPr>
          <w:p w14:paraId="498E978B" w14:textId="757B454C" w:rsidR="009B17D5" w:rsidRPr="00AC6F02" w:rsidRDefault="009B17D5" w:rsidP="009B17D5">
            <w:pPr>
              <w:jc w:val="center"/>
              <w:rPr>
                <w:ins w:id="11691" w:author="Στάθης Καπ" w:date="2023-03-03T03:26:00Z"/>
                <w:rFonts w:cstheme="minorHAnsi"/>
                <w:sz w:val="16"/>
                <w:szCs w:val="16"/>
              </w:rPr>
            </w:pPr>
            <w:ins w:id="11692" w:author="Στάθης Καπ" w:date="2023-03-03T03:27:00Z">
              <w:r w:rsidRPr="00AC6F02">
                <w:rPr>
                  <w:sz w:val="16"/>
                  <w:szCs w:val="16"/>
                  <w:rPrChange w:id="11693" w:author="Στάθης Καπ" w:date="2023-03-03T03:27:00Z">
                    <w:rPr>
                      <w:sz w:val="18"/>
                      <w:szCs w:val="18"/>
                    </w:rPr>
                  </w:rPrChange>
                </w:rPr>
                <w:t>877</w:t>
              </w:r>
            </w:ins>
          </w:p>
        </w:tc>
        <w:tc>
          <w:tcPr>
            <w:tcW w:w="544" w:type="dxa"/>
            <w:vAlign w:val="bottom"/>
            <w:tcPrChange w:id="11694" w:author="Στάθης Καπ" w:date="2023-03-03T06:25:00Z">
              <w:tcPr>
                <w:tcW w:w="544" w:type="dxa"/>
                <w:vAlign w:val="bottom"/>
              </w:tcPr>
            </w:tcPrChange>
          </w:tcPr>
          <w:p w14:paraId="7E587F4B" w14:textId="4C5D2258" w:rsidR="009B17D5" w:rsidRPr="00AC6F02" w:rsidRDefault="009B17D5" w:rsidP="009B17D5">
            <w:pPr>
              <w:jc w:val="center"/>
              <w:rPr>
                <w:ins w:id="11695" w:author="Στάθης Καπ" w:date="2023-03-03T03:26:00Z"/>
                <w:rFonts w:cstheme="minorHAnsi"/>
                <w:sz w:val="16"/>
                <w:szCs w:val="16"/>
              </w:rPr>
            </w:pPr>
            <w:ins w:id="11696" w:author="Στάθης Καπ" w:date="2023-03-03T03:27:00Z">
              <w:r w:rsidRPr="00AC6F02">
                <w:rPr>
                  <w:rFonts w:ascii="Calibri" w:hAnsi="Calibri" w:cs="Calibri"/>
                  <w:color w:val="000000"/>
                  <w:sz w:val="16"/>
                  <w:szCs w:val="16"/>
                  <w:rPrChange w:id="11697" w:author="Στάθης Καπ" w:date="2023-03-03T03:27:00Z">
                    <w:rPr>
                      <w:rFonts w:ascii="Calibri" w:hAnsi="Calibri" w:cs="Calibri"/>
                      <w:color w:val="000000"/>
                      <w:sz w:val="18"/>
                      <w:szCs w:val="18"/>
                    </w:rPr>
                  </w:rPrChange>
                </w:rPr>
                <w:t>825</w:t>
              </w:r>
            </w:ins>
          </w:p>
        </w:tc>
        <w:tc>
          <w:tcPr>
            <w:tcW w:w="621" w:type="dxa"/>
            <w:vAlign w:val="bottom"/>
            <w:tcPrChange w:id="11698" w:author="Στάθης Καπ" w:date="2023-03-03T06:25:00Z">
              <w:tcPr>
                <w:tcW w:w="621" w:type="dxa"/>
                <w:vAlign w:val="bottom"/>
              </w:tcPr>
            </w:tcPrChange>
          </w:tcPr>
          <w:p w14:paraId="24184B3F" w14:textId="665BEBEE" w:rsidR="009B17D5" w:rsidRPr="00AC6F02" w:rsidRDefault="009B17D5" w:rsidP="009B17D5">
            <w:pPr>
              <w:jc w:val="center"/>
              <w:rPr>
                <w:ins w:id="11699" w:author="Στάθης Καπ" w:date="2023-03-03T03:26:00Z"/>
                <w:rFonts w:cstheme="minorHAnsi"/>
                <w:sz w:val="16"/>
                <w:szCs w:val="16"/>
              </w:rPr>
            </w:pPr>
            <w:ins w:id="11700" w:author="Στάθης Καπ" w:date="2023-03-03T03:27:00Z">
              <w:r w:rsidRPr="00AC6F02">
                <w:rPr>
                  <w:rFonts w:ascii="Calibri" w:hAnsi="Calibri" w:cs="Calibri"/>
                  <w:color w:val="000000"/>
                  <w:sz w:val="16"/>
                  <w:szCs w:val="16"/>
                  <w:rPrChange w:id="11701" w:author="Στάθης Καπ" w:date="2023-03-03T03:27:00Z">
                    <w:rPr>
                      <w:rFonts w:ascii="Calibri" w:hAnsi="Calibri" w:cs="Calibri"/>
                      <w:color w:val="000000"/>
                      <w:sz w:val="18"/>
                      <w:szCs w:val="18"/>
                    </w:rPr>
                  </w:rPrChange>
                </w:rPr>
                <w:t>0.91</w:t>
              </w:r>
            </w:ins>
          </w:p>
        </w:tc>
        <w:tc>
          <w:tcPr>
            <w:tcW w:w="669" w:type="dxa"/>
            <w:vAlign w:val="center"/>
            <w:tcPrChange w:id="11702" w:author="Στάθης Καπ" w:date="2023-03-03T06:25:00Z">
              <w:tcPr>
                <w:tcW w:w="669" w:type="dxa"/>
                <w:vAlign w:val="center"/>
              </w:tcPr>
            </w:tcPrChange>
          </w:tcPr>
          <w:p w14:paraId="530B720C" w14:textId="679C1529" w:rsidR="009B17D5" w:rsidRPr="00AC6F02" w:rsidRDefault="009B17D5" w:rsidP="009B17D5">
            <w:pPr>
              <w:jc w:val="center"/>
              <w:rPr>
                <w:ins w:id="11703" w:author="Στάθης Καπ" w:date="2023-03-03T03:26:00Z"/>
                <w:rFonts w:cstheme="minorHAnsi"/>
                <w:sz w:val="16"/>
                <w:szCs w:val="16"/>
              </w:rPr>
            </w:pPr>
            <w:ins w:id="11704" w:author="Στάθης Καπ" w:date="2023-03-03T06:09:00Z">
              <w:r>
                <w:rPr>
                  <w:rFonts w:ascii="Calibri" w:hAnsi="Calibri" w:cstheme="minorHAnsi"/>
                  <w:color w:val="000000"/>
                  <w:sz w:val="16"/>
                  <w:szCs w:val="16"/>
                </w:rPr>
                <w:t>13.43</w:t>
              </w:r>
            </w:ins>
          </w:p>
        </w:tc>
        <w:tc>
          <w:tcPr>
            <w:tcW w:w="543" w:type="dxa"/>
            <w:vAlign w:val="bottom"/>
            <w:tcPrChange w:id="11705" w:author="Στάθης Καπ" w:date="2023-03-03T06:25:00Z">
              <w:tcPr>
                <w:tcW w:w="543" w:type="dxa"/>
                <w:vAlign w:val="bottom"/>
              </w:tcPr>
            </w:tcPrChange>
          </w:tcPr>
          <w:p w14:paraId="79231F1B" w14:textId="412599AF" w:rsidR="009B17D5" w:rsidRPr="00AC6F02" w:rsidRDefault="009B17D5" w:rsidP="009B17D5">
            <w:pPr>
              <w:jc w:val="center"/>
              <w:rPr>
                <w:ins w:id="11706" w:author="Στάθης Καπ" w:date="2023-03-03T03:26:00Z"/>
                <w:rFonts w:cstheme="minorHAnsi"/>
                <w:sz w:val="16"/>
                <w:szCs w:val="16"/>
              </w:rPr>
            </w:pPr>
            <w:ins w:id="11707" w:author="Στάθης Καπ" w:date="2023-03-03T03:27:00Z">
              <w:r w:rsidRPr="00AC6F02">
                <w:rPr>
                  <w:rFonts w:ascii="Calibri" w:hAnsi="Calibri" w:cs="Calibri"/>
                  <w:color w:val="000000"/>
                  <w:sz w:val="16"/>
                  <w:szCs w:val="16"/>
                  <w:rPrChange w:id="11708" w:author="Στάθης Καπ" w:date="2023-03-03T03:27:00Z">
                    <w:rPr>
                      <w:rFonts w:ascii="Calibri" w:hAnsi="Calibri" w:cs="Calibri"/>
                      <w:color w:val="000000"/>
                      <w:sz w:val="18"/>
                      <w:szCs w:val="18"/>
                    </w:rPr>
                  </w:rPrChange>
                </w:rPr>
                <w:t>878</w:t>
              </w:r>
            </w:ins>
          </w:p>
        </w:tc>
        <w:tc>
          <w:tcPr>
            <w:tcW w:w="621" w:type="dxa"/>
            <w:vAlign w:val="bottom"/>
            <w:tcPrChange w:id="11709" w:author="Στάθης Καπ" w:date="2023-03-03T06:25:00Z">
              <w:tcPr>
                <w:tcW w:w="621" w:type="dxa"/>
                <w:vAlign w:val="bottom"/>
              </w:tcPr>
            </w:tcPrChange>
          </w:tcPr>
          <w:p w14:paraId="536D4C76" w14:textId="56162B1C" w:rsidR="009B17D5" w:rsidRPr="00AC6F02" w:rsidRDefault="009B17D5" w:rsidP="009B17D5">
            <w:pPr>
              <w:jc w:val="center"/>
              <w:rPr>
                <w:ins w:id="11710" w:author="Στάθης Καπ" w:date="2023-03-03T03:26:00Z"/>
                <w:rFonts w:cstheme="minorHAnsi"/>
                <w:sz w:val="16"/>
                <w:szCs w:val="16"/>
              </w:rPr>
            </w:pPr>
            <w:ins w:id="11711" w:author="Στάθης Καπ" w:date="2023-03-03T03:27:00Z">
              <w:r w:rsidRPr="00AC6F02">
                <w:rPr>
                  <w:rFonts w:ascii="Calibri" w:hAnsi="Calibri" w:cs="Calibri"/>
                  <w:color w:val="000000"/>
                  <w:sz w:val="16"/>
                  <w:szCs w:val="16"/>
                  <w:rPrChange w:id="11712" w:author="Στάθης Καπ" w:date="2023-03-03T03:27:00Z">
                    <w:rPr>
                      <w:rFonts w:ascii="Calibri" w:hAnsi="Calibri" w:cs="Calibri"/>
                      <w:color w:val="000000"/>
                      <w:sz w:val="18"/>
                      <w:szCs w:val="18"/>
                    </w:rPr>
                  </w:rPrChange>
                </w:rPr>
                <w:t>0.712</w:t>
              </w:r>
            </w:ins>
          </w:p>
        </w:tc>
        <w:tc>
          <w:tcPr>
            <w:tcW w:w="669" w:type="dxa"/>
            <w:vAlign w:val="center"/>
            <w:tcPrChange w:id="11713" w:author="Στάθης Καπ" w:date="2023-03-03T06:25:00Z">
              <w:tcPr>
                <w:tcW w:w="669" w:type="dxa"/>
                <w:vAlign w:val="center"/>
              </w:tcPr>
            </w:tcPrChange>
          </w:tcPr>
          <w:p w14:paraId="231B3C3C" w14:textId="181623F8" w:rsidR="009B17D5" w:rsidRPr="00AC6F02" w:rsidRDefault="009B17D5" w:rsidP="009B17D5">
            <w:pPr>
              <w:jc w:val="center"/>
              <w:rPr>
                <w:ins w:id="11714" w:author="Στάθης Καπ" w:date="2023-03-03T03:26:00Z"/>
                <w:rFonts w:cstheme="minorHAnsi"/>
                <w:sz w:val="16"/>
                <w:szCs w:val="16"/>
              </w:rPr>
            </w:pPr>
            <w:ins w:id="11715" w:author="Στάθης Καπ" w:date="2023-03-03T06:09:00Z">
              <w:r>
                <w:rPr>
                  <w:rFonts w:ascii="Calibri" w:hAnsi="Calibri" w:cstheme="minorHAnsi"/>
                  <w:color w:val="000000"/>
                  <w:sz w:val="16"/>
                  <w:szCs w:val="16"/>
                </w:rPr>
                <w:t>-6.42</w:t>
              </w:r>
            </w:ins>
          </w:p>
        </w:tc>
        <w:tc>
          <w:tcPr>
            <w:tcW w:w="508" w:type="dxa"/>
            <w:vAlign w:val="bottom"/>
            <w:tcPrChange w:id="11716" w:author="Στάθης Καπ" w:date="2023-03-03T06:25:00Z">
              <w:tcPr>
                <w:tcW w:w="508" w:type="dxa"/>
                <w:vAlign w:val="bottom"/>
              </w:tcPr>
            </w:tcPrChange>
          </w:tcPr>
          <w:p w14:paraId="66E29CD1" w14:textId="0113B071" w:rsidR="009B17D5" w:rsidRPr="00AC6F02" w:rsidRDefault="009B17D5" w:rsidP="009B17D5">
            <w:pPr>
              <w:jc w:val="center"/>
              <w:rPr>
                <w:ins w:id="11717" w:author="Στάθης Καπ" w:date="2023-03-03T03:26:00Z"/>
                <w:rFonts w:cstheme="minorHAnsi"/>
                <w:sz w:val="16"/>
                <w:szCs w:val="16"/>
              </w:rPr>
            </w:pPr>
            <w:ins w:id="11718" w:author="Στάθης Καπ" w:date="2023-03-03T03:27:00Z">
              <w:r w:rsidRPr="00AC6F02">
                <w:rPr>
                  <w:rFonts w:ascii="Calibri" w:hAnsi="Calibri" w:cs="Calibri"/>
                  <w:color w:val="000000"/>
                  <w:sz w:val="16"/>
                  <w:szCs w:val="16"/>
                  <w:rPrChange w:id="11719" w:author="Στάθης Καπ" w:date="2023-03-03T03:27:00Z">
                    <w:rPr>
                      <w:rFonts w:ascii="Calibri" w:hAnsi="Calibri" w:cs="Calibri"/>
                      <w:color w:val="000000"/>
                      <w:sz w:val="18"/>
                      <w:szCs w:val="18"/>
                    </w:rPr>
                  </w:rPrChange>
                </w:rPr>
                <w:t>807</w:t>
              </w:r>
            </w:ins>
          </w:p>
        </w:tc>
        <w:tc>
          <w:tcPr>
            <w:tcW w:w="541" w:type="dxa"/>
            <w:vAlign w:val="bottom"/>
            <w:tcPrChange w:id="11720" w:author="Στάθης Καπ" w:date="2023-03-03T06:25:00Z">
              <w:tcPr>
                <w:tcW w:w="541" w:type="dxa"/>
                <w:vAlign w:val="bottom"/>
              </w:tcPr>
            </w:tcPrChange>
          </w:tcPr>
          <w:p w14:paraId="1EA6E1A8" w14:textId="098D36CB" w:rsidR="009B17D5" w:rsidRPr="00AC6F02" w:rsidRDefault="009B17D5" w:rsidP="009B17D5">
            <w:pPr>
              <w:jc w:val="center"/>
              <w:rPr>
                <w:ins w:id="11721" w:author="Στάθης Καπ" w:date="2023-03-03T03:26:00Z"/>
                <w:rFonts w:cstheme="minorHAnsi"/>
                <w:sz w:val="16"/>
                <w:szCs w:val="16"/>
              </w:rPr>
            </w:pPr>
            <w:ins w:id="11722" w:author="Στάθης Καπ" w:date="2023-03-03T03:27:00Z">
              <w:r w:rsidRPr="00AC6F02">
                <w:rPr>
                  <w:rFonts w:ascii="Calibri" w:hAnsi="Calibri" w:cs="Calibri"/>
                  <w:color w:val="000000"/>
                  <w:sz w:val="16"/>
                  <w:szCs w:val="16"/>
                  <w:rPrChange w:id="11723" w:author="Στάθης Καπ" w:date="2023-03-03T03:27:00Z">
                    <w:rPr>
                      <w:rFonts w:ascii="Calibri" w:hAnsi="Calibri" w:cs="Calibri"/>
                      <w:color w:val="000000"/>
                      <w:sz w:val="18"/>
                      <w:szCs w:val="18"/>
                    </w:rPr>
                  </w:rPrChange>
                </w:rPr>
                <w:t>0.481</w:t>
              </w:r>
            </w:ins>
          </w:p>
        </w:tc>
        <w:tc>
          <w:tcPr>
            <w:tcW w:w="589" w:type="dxa"/>
            <w:vAlign w:val="center"/>
            <w:tcPrChange w:id="11724" w:author="Στάθης Καπ" w:date="2023-03-03T06:25:00Z">
              <w:tcPr>
                <w:tcW w:w="589" w:type="dxa"/>
                <w:vAlign w:val="center"/>
              </w:tcPr>
            </w:tcPrChange>
          </w:tcPr>
          <w:p w14:paraId="032BBACF" w14:textId="5F037BED" w:rsidR="009B17D5" w:rsidRPr="00AC6F02" w:rsidRDefault="009B17D5" w:rsidP="009B17D5">
            <w:pPr>
              <w:jc w:val="center"/>
              <w:rPr>
                <w:ins w:id="11725" w:author="Στάθης Καπ" w:date="2023-03-03T03:26:00Z"/>
                <w:rFonts w:cstheme="minorHAnsi"/>
                <w:sz w:val="16"/>
                <w:szCs w:val="16"/>
              </w:rPr>
            </w:pPr>
            <w:ins w:id="11726" w:author="Στάθης Καπ" w:date="2023-03-03T06:10:00Z">
              <w:r>
                <w:rPr>
                  <w:rFonts w:ascii="Calibri" w:hAnsi="Calibri" w:cstheme="minorHAnsi"/>
                  <w:color w:val="000000"/>
                  <w:sz w:val="16"/>
                  <w:szCs w:val="16"/>
                </w:rPr>
                <w:t>2.18</w:t>
              </w:r>
            </w:ins>
          </w:p>
        </w:tc>
        <w:tc>
          <w:tcPr>
            <w:tcW w:w="463" w:type="dxa"/>
            <w:vAlign w:val="bottom"/>
            <w:tcPrChange w:id="11727" w:author="Στάθης Καπ" w:date="2023-03-03T06:25:00Z">
              <w:tcPr>
                <w:tcW w:w="463" w:type="dxa"/>
                <w:vAlign w:val="bottom"/>
              </w:tcPr>
            </w:tcPrChange>
          </w:tcPr>
          <w:p w14:paraId="3FAA4355" w14:textId="6AAF8A08" w:rsidR="009B17D5" w:rsidRPr="00AC6F02" w:rsidRDefault="009B17D5" w:rsidP="009B17D5">
            <w:pPr>
              <w:jc w:val="center"/>
              <w:rPr>
                <w:ins w:id="11728" w:author="Στάθης Καπ" w:date="2023-03-03T03:26:00Z"/>
                <w:rFonts w:cstheme="minorHAnsi"/>
                <w:sz w:val="16"/>
                <w:szCs w:val="16"/>
              </w:rPr>
            </w:pPr>
            <w:ins w:id="11729" w:author="Στάθης Καπ" w:date="2023-03-03T03:27:00Z">
              <w:r w:rsidRPr="00AC6F02">
                <w:rPr>
                  <w:rFonts w:ascii="Calibri" w:hAnsi="Calibri" w:cs="Calibri"/>
                  <w:color w:val="000000"/>
                  <w:sz w:val="16"/>
                  <w:szCs w:val="16"/>
                  <w:rPrChange w:id="11730" w:author="Στάθης Καπ" w:date="2023-03-03T03:27:00Z">
                    <w:rPr>
                      <w:rFonts w:ascii="Calibri" w:hAnsi="Calibri" w:cs="Calibri"/>
                      <w:color w:val="000000"/>
                      <w:sz w:val="18"/>
                      <w:szCs w:val="18"/>
                    </w:rPr>
                  </w:rPrChange>
                </w:rPr>
                <w:t>736</w:t>
              </w:r>
            </w:ins>
          </w:p>
        </w:tc>
        <w:tc>
          <w:tcPr>
            <w:tcW w:w="541" w:type="dxa"/>
            <w:vAlign w:val="bottom"/>
            <w:tcPrChange w:id="11731" w:author="Στάθης Καπ" w:date="2023-03-03T06:25:00Z">
              <w:tcPr>
                <w:tcW w:w="541" w:type="dxa"/>
                <w:vAlign w:val="bottom"/>
              </w:tcPr>
            </w:tcPrChange>
          </w:tcPr>
          <w:p w14:paraId="01E5ED33" w14:textId="5CAC2E6A" w:rsidR="009B17D5" w:rsidRPr="00AC6F02" w:rsidRDefault="009B17D5" w:rsidP="009B17D5">
            <w:pPr>
              <w:jc w:val="center"/>
              <w:rPr>
                <w:ins w:id="11732" w:author="Στάθης Καπ" w:date="2023-03-03T03:26:00Z"/>
                <w:rFonts w:cstheme="minorHAnsi"/>
                <w:sz w:val="16"/>
                <w:szCs w:val="16"/>
              </w:rPr>
            </w:pPr>
            <w:ins w:id="11733" w:author="Στάθης Καπ" w:date="2023-03-03T03:27:00Z">
              <w:r w:rsidRPr="00AC6F02">
                <w:rPr>
                  <w:rFonts w:ascii="Calibri" w:hAnsi="Calibri" w:cs="Calibri"/>
                  <w:color w:val="000000"/>
                  <w:sz w:val="16"/>
                  <w:szCs w:val="16"/>
                  <w:rPrChange w:id="11734" w:author="Στάθης Καπ" w:date="2023-03-03T03:27:00Z">
                    <w:rPr>
                      <w:rFonts w:ascii="Calibri" w:hAnsi="Calibri" w:cs="Calibri"/>
                      <w:color w:val="000000"/>
                      <w:sz w:val="18"/>
                      <w:szCs w:val="18"/>
                    </w:rPr>
                  </w:rPrChange>
                </w:rPr>
                <w:t>0.387</w:t>
              </w:r>
            </w:ins>
          </w:p>
        </w:tc>
        <w:tc>
          <w:tcPr>
            <w:tcW w:w="589" w:type="dxa"/>
            <w:vAlign w:val="center"/>
            <w:tcPrChange w:id="11735" w:author="Στάθης Καπ" w:date="2023-03-03T06:25:00Z">
              <w:tcPr>
                <w:tcW w:w="589" w:type="dxa"/>
                <w:vAlign w:val="center"/>
              </w:tcPr>
            </w:tcPrChange>
          </w:tcPr>
          <w:p w14:paraId="6CC9756C" w14:textId="197D279C" w:rsidR="009B17D5" w:rsidRPr="00AC6F02" w:rsidRDefault="009B17D5" w:rsidP="009B17D5">
            <w:pPr>
              <w:jc w:val="center"/>
              <w:rPr>
                <w:ins w:id="11736" w:author="Στάθης Καπ" w:date="2023-03-03T03:26:00Z"/>
                <w:rFonts w:cstheme="minorHAnsi"/>
                <w:sz w:val="16"/>
                <w:szCs w:val="16"/>
              </w:rPr>
            </w:pPr>
            <w:ins w:id="11737" w:author="Στάθης Καπ" w:date="2023-03-03T06:10:00Z">
              <w:r>
                <w:rPr>
                  <w:rFonts w:ascii="Calibri" w:hAnsi="Calibri" w:cstheme="minorHAnsi"/>
                  <w:color w:val="000000"/>
                  <w:sz w:val="16"/>
                  <w:szCs w:val="16"/>
                </w:rPr>
                <w:t>10.79</w:t>
              </w:r>
            </w:ins>
          </w:p>
        </w:tc>
      </w:tr>
      <w:tr w:rsidR="009B17D5" w14:paraId="4BB1585C" w14:textId="77777777" w:rsidTr="00F03C40">
        <w:trPr>
          <w:ins w:id="11738" w:author="Στάθης Καπ" w:date="2023-03-03T03:26:00Z"/>
        </w:trPr>
        <w:tc>
          <w:tcPr>
            <w:tcW w:w="515" w:type="dxa"/>
            <w:tcBorders>
              <w:top w:val="nil"/>
              <w:bottom w:val="nil"/>
              <w:right w:val="single" w:sz="4" w:space="0" w:color="auto"/>
            </w:tcBorders>
            <w:shd w:val="clear" w:color="auto" w:fill="E7E6E6" w:themeFill="background2"/>
            <w:vAlign w:val="center"/>
            <w:tcPrChange w:id="11739" w:author="Στάθης Καπ" w:date="2023-03-03T06:25:00Z">
              <w:tcPr>
                <w:tcW w:w="515" w:type="dxa"/>
                <w:vAlign w:val="center"/>
              </w:tcPr>
            </w:tcPrChange>
          </w:tcPr>
          <w:p w14:paraId="37658236" w14:textId="0E58CD41" w:rsidR="009B17D5" w:rsidRPr="00AC6F02" w:rsidRDefault="009B17D5" w:rsidP="009B17D5">
            <w:pPr>
              <w:jc w:val="center"/>
              <w:rPr>
                <w:ins w:id="11740" w:author="Στάθης Καπ" w:date="2023-03-03T03:26:00Z"/>
                <w:sz w:val="16"/>
                <w:szCs w:val="16"/>
              </w:rPr>
            </w:pPr>
            <w:ins w:id="11741" w:author="Στάθης Καπ" w:date="2023-03-03T03:27:00Z">
              <w:r w:rsidRPr="00AC6F02">
                <w:rPr>
                  <w:sz w:val="16"/>
                  <w:szCs w:val="16"/>
                  <w:rPrChange w:id="11742" w:author="Στάθης Καπ" w:date="2023-03-03T03:27:00Z">
                    <w:rPr>
                      <w:sz w:val="18"/>
                      <w:szCs w:val="18"/>
                    </w:rPr>
                  </w:rPrChange>
                </w:rPr>
                <w:t>pr19</w:t>
              </w:r>
            </w:ins>
          </w:p>
        </w:tc>
        <w:tc>
          <w:tcPr>
            <w:tcW w:w="560" w:type="dxa"/>
            <w:tcBorders>
              <w:left w:val="single" w:sz="4" w:space="0" w:color="auto"/>
            </w:tcBorders>
            <w:tcPrChange w:id="11743" w:author="Στάθης Καπ" w:date="2023-03-03T06:25:00Z">
              <w:tcPr>
                <w:tcW w:w="560" w:type="dxa"/>
              </w:tcPr>
            </w:tcPrChange>
          </w:tcPr>
          <w:p w14:paraId="4C412CE1" w14:textId="0F486C6D" w:rsidR="009B17D5" w:rsidRPr="00AC6F02" w:rsidRDefault="009B17D5" w:rsidP="009B17D5">
            <w:pPr>
              <w:jc w:val="center"/>
              <w:rPr>
                <w:ins w:id="11744" w:author="Στάθης Καπ" w:date="2023-03-03T03:26:00Z"/>
                <w:rFonts w:cstheme="minorHAnsi"/>
                <w:sz w:val="16"/>
                <w:szCs w:val="16"/>
              </w:rPr>
            </w:pPr>
            <w:ins w:id="11745" w:author="Στάθης Καπ" w:date="2023-03-03T03:27:00Z">
              <w:r w:rsidRPr="00AC6F02">
                <w:rPr>
                  <w:sz w:val="16"/>
                  <w:szCs w:val="16"/>
                  <w:rPrChange w:id="11746" w:author="Στάθης Καπ" w:date="2023-03-03T03:27:00Z">
                    <w:rPr>
                      <w:sz w:val="18"/>
                      <w:szCs w:val="18"/>
                    </w:rPr>
                  </w:rPrChange>
                </w:rPr>
                <w:t>1034</w:t>
              </w:r>
            </w:ins>
          </w:p>
        </w:tc>
        <w:tc>
          <w:tcPr>
            <w:tcW w:w="855" w:type="dxa"/>
            <w:tcPrChange w:id="11747" w:author="Στάθης Καπ" w:date="2023-03-03T06:25:00Z">
              <w:tcPr>
                <w:tcW w:w="855" w:type="dxa"/>
              </w:tcPr>
            </w:tcPrChange>
          </w:tcPr>
          <w:p w14:paraId="7B6396B7" w14:textId="4DECCE32" w:rsidR="009B17D5" w:rsidRPr="00AC6F02" w:rsidRDefault="009B17D5" w:rsidP="009B17D5">
            <w:pPr>
              <w:jc w:val="center"/>
              <w:rPr>
                <w:ins w:id="11748" w:author="Στάθης Καπ" w:date="2023-03-03T03:26:00Z"/>
                <w:rFonts w:cstheme="minorHAnsi"/>
                <w:sz w:val="16"/>
                <w:szCs w:val="16"/>
              </w:rPr>
            </w:pPr>
            <w:ins w:id="11749" w:author="Στάθης Καπ" w:date="2023-03-03T03:27:00Z">
              <w:r w:rsidRPr="00AC6F02">
                <w:rPr>
                  <w:sz w:val="16"/>
                  <w:szCs w:val="16"/>
                  <w:rPrChange w:id="11750" w:author="Στάθης Καπ" w:date="2023-03-03T03:27:00Z">
                    <w:rPr>
                      <w:sz w:val="18"/>
                      <w:szCs w:val="18"/>
                    </w:rPr>
                  </w:rPrChange>
                </w:rPr>
                <w:t>955</w:t>
              </w:r>
            </w:ins>
          </w:p>
        </w:tc>
        <w:tc>
          <w:tcPr>
            <w:tcW w:w="544" w:type="dxa"/>
            <w:vAlign w:val="bottom"/>
            <w:tcPrChange w:id="11751" w:author="Στάθης Καπ" w:date="2023-03-03T06:25:00Z">
              <w:tcPr>
                <w:tcW w:w="544" w:type="dxa"/>
                <w:vAlign w:val="bottom"/>
              </w:tcPr>
            </w:tcPrChange>
          </w:tcPr>
          <w:p w14:paraId="3699E8A9" w14:textId="2E254FC6" w:rsidR="009B17D5" w:rsidRPr="00AC6F02" w:rsidRDefault="009B17D5" w:rsidP="009B17D5">
            <w:pPr>
              <w:jc w:val="center"/>
              <w:rPr>
                <w:ins w:id="11752" w:author="Στάθης Καπ" w:date="2023-03-03T03:26:00Z"/>
                <w:rFonts w:cstheme="minorHAnsi"/>
                <w:sz w:val="16"/>
                <w:szCs w:val="16"/>
              </w:rPr>
            </w:pPr>
            <w:ins w:id="11753" w:author="Στάθης Καπ" w:date="2023-03-03T03:27:00Z">
              <w:r w:rsidRPr="00AC6F02">
                <w:rPr>
                  <w:rFonts w:ascii="Calibri" w:hAnsi="Calibri" w:cs="Calibri"/>
                  <w:color w:val="000000"/>
                  <w:sz w:val="16"/>
                  <w:szCs w:val="16"/>
                  <w:rPrChange w:id="11754" w:author="Στάθης Καπ" w:date="2023-03-03T03:27:00Z">
                    <w:rPr>
                      <w:rFonts w:ascii="Calibri" w:hAnsi="Calibri" w:cs="Calibri"/>
                      <w:color w:val="000000"/>
                      <w:sz w:val="18"/>
                      <w:szCs w:val="18"/>
                    </w:rPr>
                  </w:rPrChange>
                </w:rPr>
                <w:t>969</w:t>
              </w:r>
            </w:ins>
          </w:p>
        </w:tc>
        <w:tc>
          <w:tcPr>
            <w:tcW w:w="621" w:type="dxa"/>
            <w:vAlign w:val="bottom"/>
            <w:tcPrChange w:id="11755" w:author="Στάθης Καπ" w:date="2023-03-03T06:25:00Z">
              <w:tcPr>
                <w:tcW w:w="621" w:type="dxa"/>
                <w:vAlign w:val="bottom"/>
              </w:tcPr>
            </w:tcPrChange>
          </w:tcPr>
          <w:p w14:paraId="497F70BD" w14:textId="001E3912" w:rsidR="009B17D5" w:rsidRPr="00AC6F02" w:rsidRDefault="009B17D5" w:rsidP="009B17D5">
            <w:pPr>
              <w:jc w:val="center"/>
              <w:rPr>
                <w:ins w:id="11756" w:author="Στάθης Καπ" w:date="2023-03-03T03:26:00Z"/>
                <w:rFonts w:cstheme="minorHAnsi"/>
                <w:sz w:val="16"/>
                <w:szCs w:val="16"/>
              </w:rPr>
            </w:pPr>
            <w:ins w:id="11757" w:author="Στάθης Καπ" w:date="2023-03-03T03:27:00Z">
              <w:r w:rsidRPr="00AC6F02">
                <w:rPr>
                  <w:rFonts w:ascii="Calibri" w:hAnsi="Calibri" w:cs="Calibri"/>
                  <w:color w:val="000000"/>
                  <w:sz w:val="16"/>
                  <w:szCs w:val="16"/>
                  <w:rPrChange w:id="11758" w:author="Στάθης Καπ" w:date="2023-03-03T03:27:00Z">
                    <w:rPr>
                      <w:rFonts w:ascii="Calibri" w:hAnsi="Calibri" w:cs="Calibri"/>
                      <w:color w:val="000000"/>
                      <w:sz w:val="18"/>
                      <w:szCs w:val="18"/>
                    </w:rPr>
                  </w:rPrChange>
                </w:rPr>
                <w:t>2.738</w:t>
              </w:r>
            </w:ins>
          </w:p>
        </w:tc>
        <w:tc>
          <w:tcPr>
            <w:tcW w:w="669" w:type="dxa"/>
            <w:vAlign w:val="center"/>
            <w:tcPrChange w:id="11759" w:author="Στάθης Καπ" w:date="2023-03-03T06:25:00Z">
              <w:tcPr>
                <w:tcW w:w="669" w:type="dxa"/>
                <w:vAlign w:val="center"/>
              </w:tcPr>
            </w:tcPrChange>
          </w:tcPr>
          <w:p w14:paraId="3914D83B" w14:textId="69E4B037" w:rsidR="009B17D5" w:rsidRPr="00AC6F02" w:rsidRDefault="009B17D5" w:rsidP="009B17D5">
            <w:pPr>
              <w:jc w:val="center"/>
              <w:rPr>
                <w:ins w:id="11760" w:author="Στάθης Καπ" w:date="2023-03-03T03:26:00Z"/>
                <w:rFonts w:cstheme="minorHAnsi"/>
                <w:sz w:val="16"/>
                <w:szCs w:val="16"/>
              </w:rPr>
            </w:pPr>
            <w:ins w:id="11761" w:author="Στάθης Καπ" w:date="2023-03-03T06:09:00Z">
              <w:r>
                <w:rPr>
                  <w:rFonts w:ascii="Calibri" w:hAnsi="Calibri" w:cstheme="minorHAnsi"/>
                  <w:color w:val="000000"/>
                  <w:sz w:val="16"/>
                  <w:szCs w:val="16"/>
                </w:rPr>
                <w:t>6.29</w:t>
              </w:r>
            </w:ins>
          </w:p>
        </w:tc>
        <w:tc>
          <w:tcPr>
            <w:tcW w:w="543" w:type="dxa"/>
            <w:vAlign w:val="bottom"/>
            <w:tcPrChange w:id="11762" w:author="Στάθης Καπ" w:date="2023-03-03T06:25:00Z">
              <w:tcPr>
                <w:tcW w:w="543" w:type="dxa"/>
                <w:vAlign w:val="bottom"/>
              </w:tcPr>
            </w:tcPrChange>
          </w:tcPr>
          <w:p w14:paraId="6FB8138A" w14:textId="2879700A" w:rsidR="009B17D5" w:rsidRPr="00AC6F02" w:rsidRDefault="009B17D5" w:rsidP="009B17D5">
            <w:pPr>
              <w:jc w:val="center"/>
              <w:rPr>
                <w:ins w:id="11763" w:author="Στάθης Καπ" w:date="2023-03-03T03:26:00Z"/>
                <w:rFonts w:cstheme="minorHAnsi"/>
                <w:sz w:val="16"/>
                <w:szCs w:val="16"/>
              </w:rPr>
            </w:pPr>
            <w:ins w:id="11764" w:author="Στάθης Καπ" w:date="2023-03-03T03:27:00Z">
              <w:r w:rsidRPr="00AC6F02">
                <w:rPr>
                  <w:rFonts w:ascii="Calibri" w:hAnsi="Calibri" w:cs="Calibri"/>
                  <w:color w:val="000000"/>
                  <w:sz w:val="16"/>
                  <w:szCs w:val="16"/>
                  <w:rPrChange w:id="11765" w:author="Στάθης Καπ" w:date="2023-03-03T03:27:00Z">
                    <w:rPr>
                      <w:rFonts w:ascii="Calibri" w:hAnsi="Calibri" w:cs="Calibri"/>
                      <w:color w:val="000000"/>
                      <w:sz w:val="18"/>
                      <w:szCs w:val="18"/>
                    </w:rPr>
                  </w:rPrChange>
                </w:rPr>
                <w:t>818</w:t>
              </w:r>
            </w:ins>
          </w:p>
        </w:tc>
        <w:tc>
          <w:tcPr>
            <w:tcW w:w="621" w:type="dxa"/>
            <w:vAlign w:val="bottom"/>
            <w:tcPrChange w:id="11766" w:author="Στάθης Καπ" w:date="2023-03-03T06:25:00Z">
              <w:tcPr>
                <w:tcW w:w="621" w:type="dxa"/>
                <w:vAlign w:val="bottom"/>
              </w:tcPr>
            </w:tcPrChange>
          </w:tcPr>
          <w:p w14:paraId="03D2999C" w14:textId="0F7D39AB" w:rsidR="009B17D5" w:rsidRPr="00AC6F02" w:rsidRDefault="009B17D5" w:rsidP="009B17D5">
            <w:pPr>
              <w:jc w:val="center"/>
              <w:rPr>
                <w:ins w:id="11767" w:author="Στάθης Καπ" w:date="2023-03-03T03:26:00Z"/>
                <w:rFonts w:cstheme="minorHAnsi"/>
                <w:sz w:val="16"/>
                <w:szCs w:val="16"/>
              </w:rPr>
            </w:pPr>
            <w:ins w:id="11768" w:author="Στάθης Καπ" w:date="2023-03-03T03:27:00Z">
              <w:r w:rsidRPr="00AC6F02">
                <w:rPr>
                  <w:rFonts w:ascii="Calibri" w:hAnsi="Calibri" w:cs="Calibri"/>
                  <w:color w:val="000000"/>
                  <w:sz w:val="16"/>
                  <w:szCs w:val="16"/>
                  <w:rPrChange w:id="11769" w:author="Στάθης Καπ" w:date="2023-03-03T03:27:00Z">
                    <w:rPr>
                      <w:rFonts w:ascii="Calibri" w:hAnsi="Calibri" w:cs="Calibri"/>
                      <w:color w:val="000000"/>
                      <w:sz w:val="18"/>
                      <w:szCs w:val="18"/>
                    </w:rPr>
                  </w:rPrChange>
                </w:rPr>
                <w:t>1.91</w:t>
              </w:r>
            </w:ins>
          </w:p>
        </w:tc>
        <w:tc>
          <w:tcPr>
            <w:tcW w:w="669" w:type="dxa"/>
            <w:vAlign w:val="center"/>
            <w:tcPrChange w:id="11770" w:author="Στάθης Καπ" w:date="2023-03-03T06:25:00Z">
              <w:tcPr>
                <w:tcW w:w="669" w:type="dxa"/>
                <w:vAlign w:val="center"/>
              </w:tcPr>
            </w:tcPrChange>
          </w:tcPr>
          <w:p w14:paraId="415BAE8B" w14:textId="246EA907" w:rsidR="009B17D5" w:rsidRPr="00AC6F02" w:rsidRDefault="009B17D5" w:rsidP="009B17D5">
            <w:pPr>
              <w:jc w:val="center"/>
              <w:rPr>
                <w:ins w:id="11771" w:author="Στάθης Καπ" w:date="2023-03-03T03:26:00Z"/>
                <w:rFonts w:cstheme="minorHAnsi"/>
                <w:sz w:val="16"/>
                <w:szCs w:val="16"/>
              </w:rPr>
            </w:pPr>
            <w:ins w:id="11772" w:author="Στάθης Καπ" w:date="2023-03-03T06:09:00Z">
              <w:r>
                <w:rPr>
                  <w:rFonts w:ascii="Calibri" w:hAnsi="Calibri" w:cstheme="minorHAnsi"/>
                  <w:color w:val="000000"/>
                  <w:sz w:val="16"/>
                  <w:szCs w:val="16"/>
                </w:rPr>
                <w:t>15.58</w:t>
              </w:r>
            </w:ins>
          </w:p>
        </w:tc>
        <w:tc>
          <w:tcPr>
            <w:tcW w:w="508" w:type="dxa"/>
            <w:vAlign w:val="bottom"/>
            <w:tcPrChange w:id="11773" w:author="Στάθης Καπ" w:date="2023-03-03T06:25:00Z">
              <w:tcPr>
                <w:tcW w:w="508" w:type="dxa"/>
                <w:vAlign w:val="bottom"/>
              </w:tcPr>
            </w:tcPrChange>
          </w:tcPr>
          <w:p w14:paraId="7543DF2A" w14:textId="4AE87157" w:rsidR="009B17D5" w:rsidRPr="00AC6F02" w:rsidRDefault="009B17D5" w:rsidP="009B17D5">
            <w:pPr>
              <w:jc w:val="center"/>
              <w:rPr>
                <w:ins w:id="11774" w:author="Στάθης Καπ" w:date="2023-03-03T03:26:00Z"/>
                <w:rFonts w:cstheme="minorHAnsi"/>
                <w:sz w:val="16"/>
                <w:szCs w:val="16"/>
              </w:rPr>
            </w:pPr>
            <w:ins w:id="11775" w:author="Στάθης Καπ" w:date="2023-03-03T03:27:00Z">
              <w:r w:rsidRPr="00AC6F02">
                <w:rPr>
                  <w:rFonts w:ascii="Calibri" w:hAnsi="Calibri" w:cs="Calibri"/>
                  <w:color w:val="000000"/>
                  <w:sz w:val="16"/>
                  <w:szCs w:val="16"/>
                  <w:rPrChange w:id="11776" w:author="Στάθης Καπ" w:date="2023-03-03T03:27:00Z">
                    <w:rPr>
                      <w:rFonts w:ascii="Calibri" w:hAnsi="Calibri" w:cs="Calibri"/>
                      <w:color w:val="000000"/>
                      <w:sz w:val="18"/>
                      <w:szCs w:val="18"/>
                    </w:rPr>
                  </w:rPrChange>
                </w:rPr>
                <w:t>772</w:t>
              </w:r>
            </w:ins>
          </w:p>
        </w:tc>
        <w:tc>
          <w:tcPr>
            <w:tcW w:w="541" w:type="dxa"/>
            <w:vAlign w:val="bottom"/>
            <w:tcPrChange w:id="11777" w:author="Στάθης Καπ" w:date="2023-03-03T06:25:00Z">
              <w:tcPr>
                <w:tcW w:w="541" w:type="dxa"/>
                <w:vAlign w:val="bottom"/>
              </w:tcPr>
            </w:tcPrChange>
          </w:tcPr>
          <w:p w14:paraId="47D531D6" w14:textId="08417EC7" w:rsidR="009B17D5" w:rsidRPr="00AC6F02" w:rsidRDefault="009B17D5" w:rsidP="009B17D5">
            <w:pPr>
              <w:jc w:val="center"/>
              <w:rPr>
                <w:ins w:id="11778" w:author="Στάθης Καπ" w:date="2023-03-03T03:26:00Z"/>
                <w:rFonts w:cstheme="minorHAnsi"/>
                <w:sz w:val="16"/>
                <w:szCs w:val="16"/>
              </w:rPr>
            </w:pPr>
            <w:ins w:id="11779" w:author="Στάθης Καπ" w:date="2023-03-03T03:27:00Z">
              <w:r w:rsidRPr="00AC6F02">
                <w:rPr>
                  <w:rFonts w:ascii="Calibri" w:hAnsi="Calibri" w:cs="Calibri"/>
                  <w:color w:val="000000"/>
                  <w:sz w:val="16"/>
                  <w:szCs w:val="16"/>
                  <w:rPrChange w:id="11780" w:author="Στάθης Καπ" w:date="2023-03-03T03:27:00Z">
                    <w:rPr>
                      <w:rFonts w:ascii="Calibri" w:hAnsi="Calibri" w:cs="Calibri"/>
                      <w:color w:val="000000"/>
                      <w:sz w:val="18"/>
                      <w:szCs w:val="18"/>
                    </w:rPr>
                  </w:rPrChange>
                </w:rPr>
                <w:t>0.831</w:t>
              </w:r>
            </w:ins>
          </w:p>
        </w:tc>
        <w:tc>
          <w:tcPr>
            <w:tcW w:w="589" w:type="dxa"/>
            <w:vAlign w:val="center"/>
            <w:tcPrChange w:id="11781" w:author="Στάθης Καπ" w:date="2023-03-03T06:25:00Z">
              <w:tcPr>
                <w:tcW w:w="589" w:type="dxa"/>
                <w:vAlign w:val="center"/>
              </w:tcPr>
            </w:tcPrChange>
          </w:tcPr>
          <w:p w14:paraId="58E5C804" w14:textId="23B62C1C" w:rsidR="009B17D5" w:rsidRPr="00AC6F02" w:rsidRDefault="009B17D5" w:rsidP="009B17D5">
            <w:pPr>
              <w:jc w:val="center"/>
              <w:rPr>
                <w:ins w:id="11782" w:author="Στάθης Καπ" w:date="2023-03-03T03:26:00Z"/>
                <w:rFonts w:cstheme="minorHAnsi"/>
                <w:sz w:val="16"/>
                <w:szCs w:val="16"/>
              </w:rPr>
            </w:pPr>
            <w:ins w:id="11783" w:author="Στάθης Καπ" w:date="2023-03-03T06:10:00Z">
              <w:r>
                <w:rPr>
                  <w:rFonts w:ascii="Calibri" w:hAnsi="Calibri" w:cstheme="minorHAnsi"/>
                  <w:color w:val="000000"/>
                  <w:sz w:val="16"/>
                  <w:szCs w:val="16"/>
                </w:rPr>
                <w:t>20.33</w:t>
              </w:r>
            </w:ins>
          </w:p>
        </w:tc>
        <w:tc>
          <w:tcPr>
            <w:tcW w:w="463" w:type="dxa"/>
            <w:vAlign w:val="bottom"/>
            <w:tcPrChange w:id="11784" w:author="Στάθης Καπ" w:date="2023-03-03T06:25:00Z">
              <w:tcPr>
                <w:tcW w:w="463" w:type="dxa"/>
                <w:vAlign w:val="bottom"/>
              </w:tcPr>
            </w:tcPrChange>
          </w:tcPr>
          <w:p w14:paraId="0237232A" w14:textId="1F9BE3F3" w:rsidR="009B17D5" w:rsidRPr="00AC6F02" w:rsidRDefault="009B17D5" w:rsidP="009B17D5">
            <w:pPr>
              <w:jc w:val="center"/>
              <w:rPr>
                <w:ins w:id="11785" w:author="Στάθης Καπ" w:date="2023-03-03T03:26:00Z"/>
                <w:rFonts w:cstheme="minorHAnsi"/>
                <w:sz w:val="16"/>
                <w:szCs w:val="16"/>
              </w:rPr>
            </w:pPr>
            <w:ins w:id="11786" w:author="Στάθης Καπ" w:date="2023-03-03T03:27:00Z">
              <w:r w:rsidRPr="00AC6F02">
                <w:rPr>
                  <w:rFonts w:ascii="Calibri" w:hAnsi="Calibri" w:cs="Calibri"/>
                  <w:color w:val="000000"/>
                  <w:sz w:val="16"/>
                  <w:szCs w:val="16"/>
                  <w:rPrChange w:id="11787" w:author="Στάθης Καπ" w:date="2023-03-03T03:27:00Z">
                    <w:rPr>
                      <w:rFonts w:ascii="Calibri" w:hAnsi="Calibri" w:cs="Calibri"/>
                      <w:color w:val="000000"/>
                      <w:sz w:val="18"/>
                      <w:szCs w:val="18"/>
                    </w:rPr>
                  </w:rPrChange>
                </w:rPr>
                <w:t>739</w:t>
              </w:r>
            </w:ins>
          </w:p>
        </w:tc>
        <w:tc>
          <w:tcPr>
            <w:tcW w:w="541" w:type="dxa"/>
            <w:vAlign w:val="bottom"/>
            <w:tcPrChange w:id="11788" w:author="Στάθης Καπ" w:date="2023-03-03T06:25:00Z">
              <w:tcPr>
                <w:tcW w:w="541" w:type="dxa"/>
                <w:vAlign w:val="bottom"/>
              </w:tcPr>
            </w:tcPrChange>
          </w:tcPr>
          <w:p w14:paraId="184CB057" w14:textId="0D7368F5" w:rsidR="009B17D5" w:rsidRPr="00AC6F02" w:rsidRDefault="009B17D5" w:rsidP="009B17D5">
            <w:pPr>
              <w:jc w:val="center"/>
              <w:rPr>
                <w:ins w:id="11789" w:author="Στάθης Καπ" w:date="2023-03-03T03:26:00Z"/>
                <w:rFonts w:cstheme="minorHAnsi"/>
                <w:sz w:val="16"/>
                <w:szCs w:val="16"/>
              </w:rPr>
            </w:pPr>
            <w:ins w:id="11790" w:author="Στάθης Καπ" w:date="2023-03-03T03:27:00Z">
              <w:r w:rsidRPr="00AC6F02">
                <w:rPr>
                  <w:rFonts w:ascii="Calibri" w:hAnsi="Calibri" w:cs="Calibri"/>
                  <w:color w:val="000000"/>
                  <w:sz w:val="16"/>
                  <w:szCs w:val="16"/>
                  <w:rPrChange w:id="11791" w:author="Στάθης Καπ" w:date="2023-03-03T03:27:00Z">
                    <w:rPr>
                      <w:rFonts w:ascii="Calibri" w:hAnsi="Calibri" w:cs="Calibri"/>
                      <w:color w:val="000000"/>
                      <w:sz w:val="18"/>
                      <w:szCs w:val="18"/>
                    </w:rPr>
                  </w:rPrChange>
                </w:rPr>
                <w:t>0.613</w:t>
              </w:r>
            </w:ins>
          </w:p>
        </w:tc>
        <w:tc>
          <w:tcPr>
            <w:tcW w:w="589" w:type="dxa"/>
            <w:vAlign w:val="center"/>
            <w:tcPrChange w:id="11792" w:author="Στάθης Καπ" w:date="2023-03-03T06:25:00Z">
              <w:tcPr>
                <w:tcW w:w="589" w:type="dxa"/>
                <w:vAlign w:val="center"/>
              </w:tcPr>
            </w:tcPrChange>
          </w:tcPr>
          <w:p w14:paraId="5115C848" w14:textId="71655B3E" w:rsidR="009B17D5" w:rsidRPr="00AC6F02" w:rsidRDefault="009B17D5" w:rsidP="009B17D5">
            <w:pPr>
              <w:jc w:val="center"/>
              <w:rPr>
                <w:ins w:id="11793" w:author="Στάθης Καπ" w:date="2023-03-03T03:26:00Z"/>
                <w:rFonts w:cstheme="minorHAnsi"/>
                <w:sz w:val="16"/>
                <w:szCs w:val="16"/>
              </w:rPr>
            </w:pPr>
            <w:ins w:id="11794" w:author="Στάθης Καπ" w:date="2023-03-03T06:10:00Z">
              <w:r>
                <w:rPr>
                  <w:rFonts w:ascii="Calibri" w:hAnsi="Calibri" w:cstheme="minorHAnsi"/>
                  <w:color w:val="000000"/>
                  <w:sz w:val="16"/>
                  <w:szCs w:val="16"/>
                </w:rPr>
                <w:t>23.74</w:t>
              </w:r>
            </w:ins>
          </w:p>
        </w:tc>
      </w:tr>
      <w:tr w:rsidR="009B17D5" w14:paraId="76AD0716" w14:textId="77777777" w:rsidTr="00F03C40">
        <w:trPr>
          <w:ins w:id="11795"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1796" w:author="Στάθης Καπ" w:date="2023-03-03T06:25:00Z">
              <w:tcPr>
                <w:tcW w:w="515" w:type="dxa"/>
                <w:vAlign w:val="center"/>
              </w:tcPr>
            </w:tcPrChange>
          </w:tcPr>
          <w:p w14:paraId="6D9791F8" w14:textId="47ACEE1C" w:rsidR="009B17D5" w:rsidRPr="00AC6F02" w:rsidRDefault="009B17D5" w:rsidP="009B17D5">
            <w:pPr>
              <w:jc w:val="center"/>
              <w:rPr>
                <w:ins w:id="11797" w:author="Στάθης Καπ" w:date="2023-03-03T03:26:00Z"/>
                <w:sz w:val="16"/>
                <w:szCs w:val="16"/>
              </w:rPr>
            </w:pPr>
            <w:ins w:id="11798" w:author="Στάθης Καπ" w:date="2023-03-03T03:27:00Z">
              <w:r w:rsidRPr="00AC6F02">
                <w:rPr>
                  <w:sz w:val="16"/>
                  <w:szCs w:val="16"/>
                  <w:rPrChange w:id="11799" w:author="Στάθης Καπ" w:date="2023-03-03T03:27:00Z">
                    <w:rPr>
                      <w:sz w:val="18"/>
                      <w:szCs w:val="18"/>
                    </w:rPr>
                  </w:rPrChange>
                </w:rPr>
                <w:t>pr20</w:t>
              </w:r>
            </w:ins>
          </w:p>
        </w:tc>
        <w:tc>
          <w:tcPr>
            <w:tcW w:w="560" w:type="dxa"/>
            <w:tcBorders>
              <w:left w:val="single" w:sz="4" w:space="0" w:color="auto"/>
            </w:tcBorders>
            <w:tcPrChange w:id="11800" w:author="Στάθης Καπ" w:date="2023-03-03T06:25:00Z">
              <w:tcPr>
                <w:tcW w:w="560" w:type="dxa"/>
              </w:tcPr>
            </w:tcPrChange>
          </w:tcPr>
          <w:p w14:paraId="6AC7BB0C" w14:textId="7F777CBF" w:rsidR="009B17D5" w:rsidRPr="00AC6F02" w:rsidRDefault="009B17D5" w:rsidP="009B17D5">
            <w:pPr>
              <w:jc w:val="center"/>
              <w:rPr>
                <w:ins w:id="11801" w:author="Στάθης Καπ" w:date="2023-03-03T03:26:00Z"/>
                <w:rFonts w:cstheme="minorHAnsi"/>
                <w:sz w:val="16"/>
                <w:szCs w:val="16"/>
              </w:rPr>
            </w:pPr>
            <w:ins w:id="11802" w:author="Στάθης Καπ" w:date="2023-03-03T03:27:00Z">
              <w:r w:rsidRPr="00AC6F02">
                <w:rPr>
                  <w:sz w:val="16"/>
                  <w:szCs w:val="16"/>
                  <w:rPrChange w:id="11803" w:author="Στάθης Καπ" w:date="2023-03-03T03:27:00Z">
                    <w:rPr>
                      <w:sz w:val="18"/>
                      <w:szCs w:val="18"/>
                    </w:rPr>
                  </w:rPrChange>
                </w:rPr>
                <w:t>1241</w:t>
              </w:r>
            </w:ins>
          </w:p>
        </w:tc>
        <w:tc>
          <w:tcPr>
            <w:tcW w:w="855" w:type="dxa"/>
            <w:tcPrChange w:id="11804" w:author="Στάθης Καπ" w:date="2023-03-03T06:25:00Z">
              <w:tcPr>
                <w:tcW w:w="855" w:type="dxa"/>
              </w:tcPr>
            </w:tcPrChange>
          </w:tcPr>
          <w:p w14:paraId="0B5FA131" w14:textId="74B482FC" w:rsidR="009B17D5" w:rsidRPr="00AC6F02" w:rsidRDefault="009B17D5" w:rsidP="009B17D5">
            <w:pPr>
              <w:jc w:val="center"/>
              <w:rPr>
                <w:ins w:id="11805" w:author="Στάθης Καπ" w:date="2023-03-03T03:26:00Z"/>
                <w:rFonts w:cstheme="minorHAnsi"/>
                <w:sz w:val="16"/>
                <w:szCs w:val="16"/>
              </w:rPr>
            </w:pPr>
            <w:ins w:id="11806" w:author="Στάθης Καπ" w:date="2023-03-03T03:27:00Z">
              <w:r w:rsidRPr="00AC6F02">
                <w:rPr>
                  <w:sz w:val="16"/>
                  <w:szCs w:val="16"/>
                  <w:rPrChange w:id="11807" w:author="Στάθης Καπ" w:date="2023-03-03T03:27:00Z">
                    <w:rPr>
                      <w:sz w:val="18"/>
                      <w:szCs w:val="18"/>
                    </w:rPr>
                  </w:rPrChange>
                </w:rPr>
                <w:t>1056</w:t>
              </w:r>
            </w:ins>
          </w:p>
        </w:tc>
        <w:tc>
          <w:tcPr>
            <w:tcW w:w="544" w:type="dxa"/>
            <w:vAlign w:val="bottom"/>
            <w:tcPrChange w:id="11808" w:author="Στάθης Καπ" w:date="2023-03-03T06:25:00Z">
              <w:tcPr>
                <w:tcW w:w="544" w:type="dxa"/>
                <w:vAlign w:val="bottom"/>
              </w:tcPr>
            </w:tcPrChange>
          </w:tcPr>
          <w:p w14:paraId="6EB78294" w14:textId="66524253" w:rsidR="009B17D5" w:rsidRPr="00AC6F02" w:rsidRDefault="009B17D5" w:rsidP="009B17D5">
            <w:pPr>
              <w:jc w:val="center"/>
              <w:rPr>
                <w:ins w:id="11809" w:author="Στάθης Καπ" w:date="2023-03-03T03:26:00Z"/>
                <w:rFonts w:cstheme="minorHAnsi"/>
                <w:sz w:val="16"/>
                <w:szCs w:val="16"/>
              </w:rPr>
            </w:pPr>
            <w:ins w:id="11810" w:author="Στάθης Καπ" w:date="2023-03-03T03:27:00Z">
              <w:r w:rsidRPr="00AC6F02">
                <w:rPr>
                  <w:rFonts w:ascii="Calibri" w:hAnsi="Calibri" w:cs="Calibri"/>
                  <w:color w:val="000000"/>
                  <w:sz w:val="16"/>
                  <w:szCs w:val="16"/>
                  <w:rPrChange w:id="11811" w:author="Στάθης Καπ" w:date="2023-03-03T03:27:00Z">
                    <w:rPr>
                      <w:rFonts w:ascii="Calibri" w:hAnsi="Calibri" w:cs="Calibri"/>
                      <w:color w:val="000000"/>
                      <w:sz w:val="18"/>
                      <w:szCs w:val="18"/>
                    </w:rPr>
                  </w:rPrChange>
                </w:rPr>
                <w:t>1109</w:t>
              </w:r>
            </w:ins>
          </w:p>
        </w:tc>
        <w:tc>
          <w:tcPr>
            <w:tcW w:w="621" w:type="dxa"/>
            <w:vAlign w:val="bottom"/>
            <w:tcPrChange w:id="11812" w:author="Στάθης Καπ" w:date="2023-03-03T06:25:00Z">
              <w:tcPr>
                <w:tcW w:w="621" w:type="dxa"/>
                <w:vAlign w:val="bottom"/>
              </w:tcPr>
            </w:tcPrChange>
          </w:tcPr>
          <w:p w14:paraId="1119674C" w14:textId="05C43F37" w:rsidR="009B17D5" w:rsidRPr="00AC6F02" w:rsidRDefault="009B17D5" w:rsidP="009B17D5">
            <w:pPr>
              <w:jc w:val="center"/>
              <w:rPr>
                <w:ins w:id="11813" w:author="Στάθης Καπ" w:date="2023-03-03T03:26:00Z"/>
                <w:rFonts w:cstheme="minorHAnsi"/>
                <w:sz w:val="16"/>
                <w:szCs w:val="16"/>
              </w:rPr>
            </w:pPr>
            <w:ins w:id="11814" w:author="Στάθης Καπ" w:date="2023-03-03T03:27:00Z">
              <w:r w:rsidRPr="00AC6F02">
                <w:rPr>
                  <w:rFonts w:ascii="Calibri" w:hAnsi="Calibri" w:cs="Calibri"/>
                  <w:color w:val="000000"/>
                  <w:sz w:val="16"/>
                  <w:szCs w:val="16"/>
                  <w:rPrChange w:id="11815" w:author="Στάθης Καπ" w:date="2023-03-03T03:27:00Z">
                    <w:rPr>
                      <w:rFonts w:ascii="Calibri" w:hAnsi="Calibri" w:cs="Calibri"/>
                      <w:color w:val="000000"/>
                      <w:sz w:val="18"/>
                      <w:szCs w:val="18"/>
                    </w:rPr>
                  </w:rPrChange>
                </w:rPr>
                <w:t>5.299</w:t>
              </w:r>
            </w:ins>
          </w:p>
        </w:tc>
        <w:tc>
          <w:tcPr>
            <w:tcW w:w="669" w:type="dxa"/>
            <w:vAlign w:val="center"/>
            <w:tcPrChange w:id="11816" w:author="Στάθης Καπ" w:date="2023-03-03T06:25:00Z">
              <w:tcPr>
                <w:tcW w:w="669" w:type="dxa"/>
                <w:vAlign w:val="center"/>
              </w:tcPr>
            </w:tcPrChange>
          </w:tcPr>
          <w:p w14:paraId="169C8815" w14:textId="05492485" w:rsidR="009B17D5" w:rsidRPr="00AC6F02" w:rsidRDefault="009B17D5" w:rsidP="009B17D5">
            <w:pPr>
              <w:jc w:val="center"/>
              <w:rPr>
                <w:ins w:id="11817" w:author="Στάθης Καπ" w:date="2023-03-03T03:26:00Z"/>
                <w:rFonts w:cstheme="minorHAnsi"/>
                <w:sz w:val="16"/>
                <w:szCs w:val="16"/>
              </w:rPr>
            </w:pPr>
            <w:ins w:id="11818" w:author="Στάθης Καπ" w:date="2023-03-03T06:09:00Z">
              <w:r>
                <w:rPr>
                  <w:rFonts w:ascii="Calibri" w:hAnsi="Calibri" w:cstheme="minorHAnsi"/>
                  <w:color w:val="000000"/>
                  <w:sz w:val="16"/>
                  <w:szCs w:val="16"/>
                </w:rPr>
                <w:t>10.64</w:t>
              </w:r>
            </w:ins>
          </w:p>
        </w:tc>
        <w:tc>
          <w:tcPr>
            <w:tcW w:w="543" w:type="dxa"/>
            <w:vAlign w:val="bottom"/>
            <w:tcPrChange w:id="11819" w:author="Στάθης Καπ" w:date="2023-03-03T06:25:00Z">
              <w:tcPr>
                <w:tcW w:w="543" w:type="dxa"/>
                <w:vAlign w:val="bottom"/>
              </w:tcPr>
            </w:tcPrChange>
          </w:tcPr>
          <w:p w14:paraId="0E1D4D52" w14:textId="75DF37C8" w:rsidR="009B17D5" w:rsidRPr="00AC6F02" w:rsidRDefault="009B17D5" w:rsidP="009B17D5">
            <w:pPr>
              <w:jc w:val="center"/>
              <w:rPr>
                <w:ins w:id="11820" w:author="Στάθης Καπ" w:date="2023-03-03T03:26:00Z"/>
                <w:rFonts w:cstheme="minorHAnsi"/>
                <w:sz w:val="16"/>
                <w:szCs w:val="16"/>
              </w:rPr>
            </w:pPr>
            <w:ins w:id="11821" w:author="Στάθης Καπ" w:date="2023-03-03T03:27:00Z">
              <w:r w:rsidRPr="00AC6F02">
                <w:rPr>
                  <w:rFonts w:ascii="Calibri" w:hAnsi="Calibri" w:cs="Calibri"/>
                  <w:color w:val="000000"/>
                  <w:sz w:val="16"/>
                  <w:szCs w:val="16"/>
                  <w:rPrChange w:id="11822" w:author="Στάθης Καπ" w:date="2023-03-03T03:27:00Z">
                    <w:rPr>
                      <w:rFonts w:ascii="Calibri" w:hAnsi="Calibri" w:cs="Calibri"/>
                      <w:color w:val="000000"/>
                      <w:sz w:val="18"/>
                      <w:szCs w:val="18"/>
                    </w:rPr>
                  </w:rPrChange>
                </w:rPr>
                <w:t>1084</w:t>
              </w:r>
            </w:ins>
          </w:p>
        </w:tc>
        <w:tc>
          <w:tcPr>
            <w:tcW w:w="621" w:type="dxa"/>
            <w:vAlign w:val="bottom"/>
            <w:tcPrChange w:id="11823" w:author="Στάθης Καπ" w:date="2023-03-03T06:25:00Z">
              <w:tcPr>
                <w:tcW w:w="621" w:type="dxa"/>
                <w:vAlign w:val="bottom"/>
              </w:tcPr>
            </w:tcPrChange>
          </w:tcPr>
          <w:p w14:paraId="152C0567" w14:textId="3732C1D0" w:rsidR="009B17D5" w:rsidRPr="00AC6F02" w:rsidRDefault="009B17D5" w:rsidP="009B17D5">
            <w:pPr>
              <w:jc w:val="center"/>
              <w:rPr>
                <w:ins w:id="11824" w:author="Στάθης Καπ" w:date="2023-03-03T03:26:00Z"/>
                <w:rFonts w:cstheme="minorHAnsi"/>
                <w:sz w:val="16"/>
                <w:szCs w:val="16"/>
              </w:rPr>
            </w:pPr>
            <w:ins w:id="11825" w:author="Στάθης Καπ" w:date="2023-03-03T03:27:00Z">
              <w:r w:rsidRPr="00AC6F02">
                <w:rPr>
                  <w:rFonts w:ascii="Calibri" w:hAnsi="Calibri" w:cs="Calibri"/>
                  <w:color w:val="000000"/>
                  <w:sz w:val="16"/>
                  <w:szCs w:val="16"/>
                  <w:rPrChange w:id="11826" w:author="Στάθης Καπ" w:date="2023-03-03T03:27:00Z">
                    <w:rPr>
                      <w:rFonts w:ascii="Calibri" w:hAnsi="Calibri" w:cs="Calibri"/>
                      <w:color w:val="000000"/>
                      <w:sz w:val="18"/>
                      <w:szCs w:val="18"/>
                    </w:rPr>
                  </w:rPrChange>
                </w:rPr>
                <w:t>1.884</w:t>
              </w:r>
            </w:ins>
          </w:p>
        </w:tc>
        <w:tc>
          <w:tcPr>
            <w:tcW w:w="669" w:type="dxa"/>
            <w:vAlign w:val="center"/>
            <w:tcPrChange w:id="11827" w:author="Στάθης Καπ" w:date="2023-03-03T06:25:00Z">
              <w:tcPr>
                <w:tcW w:w="669" w:type="dxa"/>
                <w:vAlign w:val="center"/>
              </w:tcPr>
            </w:tcPrChange>
          </w:tcPr>
          <w:p w14:paraId="54D80640" w14:textId="44573368" w:rsidR="009B17D5" w:rsidRPr="00AC6F02" w:rsidRDefault="009B17D5" w:rsidP="009B17D5">
            <w:pPr>
              <w:jc w:val="center"/>
              <w:rPr>
                <w:ins w:id="11828" w:author="Στάθης Καπ" w:date="2023-03-03T03:26:00Z"/>
                <w:rFonts w:cstheme="minorHAnsi"/>
                <w:sz w:val="16"/>
                <w:szCs w:val="16"/>
              </w:rPr>
            </w:pPr>
            <w:ins w:id="11829" w:author="Στάθης Καπ" w:date="2023-03-03T06:09:00Z">
              <w:r>
                <w:rPr>
                  <w:rFonts w:ascii="Calibri" w:hAnsi="Calibri" w:cstheme="minorHAnsi"/>
                  <w:color w:val="000000"/>
                  <w:sz w:val="16"/>
                  <w:szCs w:val="16"/>
                </w:rPr>
                <w:t>2.25</w:t>
              </w:r>
            </w:ins>
          </w:p>
        </w:tc>
        <w:tc>
          <w:tcPr>
            <w:tcW w:w="508" w:type="dxa"/>
            <w:vAlign w:val="bottom"/>
            <w:tcPrChange w:id="11830" w:author="Στάθης Καπ" w:date="2023-03-03T06:25:00Z">
              <w:tcPr>
                <w:tcW w:w="508" w:type="dxa"/>
                <w:vAlign w:val="bottom"/>
              </w:tcPr>
            </w:tcPrChange>
          </w:tcPr>
          <w:p w14:paraId="7E74AA2D" w14:textId="51203BBC" w:rsidR="009B17D5" w:rsidRPr="00AC6F02" w:rsidRDefault="009B17D5" w:rsidP="009B17D5">
            <w:pPr>
              <w:jc w:val="center"/>
              <w:rPr>
                <w:ins w:id="11831" w:author="Στάθης Καπ" w:date="2023-03-03T03:26:00Z"/>
                <w:rFonts w:cstheme="minorHAnsi"/>
                <w:sz w:val="16"/>
                <w:szCs w:val="16"/>
              </w:rPr>
            </w:pPr>
            <w:ins w:id="11832" w:author="Στάθης Καπ" w:date="2023-03-03T03:27:00Z">
              <w:r w:rsidRPr="00AC6F02">
                <w:rPr>
                  <w:rFonts w:ascii="Calibri" w:hAnsi="Calibri" w:cs="Calibri"/>
                  <w:color w:val="000000"/>
                  <w:sz w:val="16"/>
                  <w:szCs w:val="16"/>
                  <w:rPrChange w:id="11833" w:author="Στάθης Καπ" w:date="2023-03-03T03:27:00Z">
                    <w:rPr>
                      <w:rFonts w:ascii="Calibri" w:hAnsi="Calibri" w:cs="Calibri"/>
                      <w:color w:val="000000"/>
                      <w:sz w:val="18"/>
                      <w:szCs w:val="18"/>
                    </w:rPr>
                  </w:rPrChange>
                </w:rPr>
                <w:t>996</w:t>
              </w:r>
            </w:ins>
          </w:p>
        </w:tc>
        <w:tc>
          <w:tcPr>
            <w:tcW w:w="541" w:type="dxa"/>
            <w:vAlign w:val="bottom"/>
            <w:tcPrChange w:id="11834" w:author="Στάθης Καπ" w:date="2023-03-03T06:25:00Z">
              <w:tcPr>
                <w:tcW w:w="541" w:type="dxa"/>
                <w:vAlign w:val="bottom"/>
              </w:tcPr>
            </w:tcPrChange>
          </w:tcPr>
          <w:p w14:paraId="5CB173E3" w14:textId="15BFCE9A" w:rsidR="009B17D5" w:rsidRPr="00AC6F02" w:rsidRDefault="009B17D5" w:rsidP="009B17D5">
            <w:pPr>
              <w:jc w:val="center"/>
              <w:rPr>
                <w:ins w:id="11835" w:author="Στάθης Καπ" w:date="2023-03-03T03:26:00Z"/>
                <w:rFonts w:cstheme="minorHAnsi"/>
                <w:sz w:val="16"/>
                <w:szCs w:val="16"/>
              </w:rPr>
            </w:pPr>
            <w:ins w:id="11836" w:author="Στάθης Καπ" w:date="2023-03-03T03:27:00Z">
              <w:r w:rsidRPr="00AC6F02">
                <w:rPr>
                  <w:rFonts w:ascii="Calibri" w:hAnsi="Calibri" w:cs="Calibri"/>
                  <w:color w:val="000000"/>
                  <w:sz w:val="16"/>
                  <w:szCs w:val="16"/>
                  <w:rPrChange w:id="11837" w:author="Στάθης Καπ" w:date="2023-03-03T03:27:00Z">
                    <w:rPr>
                      <w:rFonts w:ascii="Calibri" w:hAnsi="Calibri" w:cs="Calibri"/>
                      <w:color w:val="000000"/>
                      <w:sz w:val="18"/>
                      <w:szCs w:val="18"/>
                    </w:rPr>
                  </w:rPrChange>
                </w:rPr>
                <w:t>1.162</w:t>
              </w:r>
            </w:ins>
          </w:p>
        </w:tc>
        <w:tc>
          <w:tcPr>
            <w:tcW w:w="589" w:type="dxa"/>
            <w:vAlign w:val="center"/>
            <w:tcPrChange w:id="11838" w:author="Στάθης Καπ" w:date="2023-03-03T06:25:00Z">
              <w:tcPr>
                <w:tcW w:w="589" w:type="dxa"/>
                <w:vAlign w:val="center"/>
              </w:tcPr>
            </w:tcPrChange>
          </w:tcPr>
          <w:p w14:paraId="1EB7A8E7" w14:textId="1EC6EF10" w:rsidR="009B17D5" w:rsidRPr="00AC6F02" w:rsidRDefault="009B17D5" w:rsidP="009B17D5">
            <w:pPr>
              <w:jc w:val="center"/>
              <w:rPr>
                <w:ins w:id="11839" w:author="Στάθης Καπ" w:date="2023-03-03T03:26:00Z"/>
                <w:rFonts w:cstheme="minorHAnsi"/>
                <w:sz w:val="16"/>
                <w:szCs w:val="16"/>
              </w:rPr>
            </w:pPr>
            <w:ins w:id="11840" w:author="Στάθης Καπ" w:date="2023-03-03T06:10:00Z">
              <w:r>
                <w:rPr>
                  <w:rFonts w:ascii="Calibri" w:hAnsi="Calibri" w:cstheme="minorHAnsi"/>
                  <w:color w:val="000000"/>
                  <w:sz w:val="16"/>
                  <w:szCs w:val="16"/>
                </w:rPr>
                <w:t>10.19</w:t>
              </w:r>
            </w:ins>
          </w:p>
        </w:tc>
        <w:tc>
          <w:tcPr>
            <w:tcW w:w="463" w:type="dxa"/>
            <w:vAlign w:val="bottom"/>
            <w:tcPrChange w:id="11841" w:author="Στάθης Καπ" w:date="2023-03-03T06:25:00Z">
              <w:tcPr>
                <w:tcW w:w="463" w:type="dxa"/>
                <w:vAlign w:val="bottom"/>
              </w:tcPr>
            </w:tcPrChange>
          </w:tcPr>
          <w:p w14:paraId="06D76CCE" w14:textId="27DC23D4" w:rsidR="009B17D5" w:rsidRPr="00AC6F02" w:rsidRDefault="009B17D5" w:rsidP="009B17D5">
            <w:pPr>
              <w:jc w:val="center"/>
              <w:rPr>
                <w:ins w:id="11842" w:author="Στάθης Καπ" w:date="2023-03-03T03:26:00Z"/>
                <w:rFonts w:cstheme="minorHAnsi"/>
                <w:sz w:val="16"/>
                <w:szCs w:val="16"/>
              </w:rPr>
            </w:pPr>
            <w:ins w:id="11843" w:author="Στάθης Καπ" w:date="2023-03-03T03:27:00Z">
              <w:r w:rsidRPr="00AC6F02">
                <w:rPr>
                  <w:rFonts w:ascii="Calibri" w:hAnsi="Calibri" w:cs="Calibri"/>
                  <w:color w:val="000000"/>
                  <w:sz w:val="16"/>
                  <w:szCs w:val="16"/>
                  <w:rPrChange w:id="11844" w:author="Στάθης Καπ" w:date="2023-03-03T03:27:00Z">
                    <w:rPr>
                      <w:rFonts w:ascii="Calibri" w:hAnsi="Calibri" w:cs="Calibri"/>
                      <w:color w:val="000000"/>
                      <w:sz w:val="18"/>
                      <w:szCs w:val="18"/>
                    </w:rPr>
                  </w:rPrChange>
                </w:rPr>
                <w:t>999</w:t>
              </w:r>
            </w:ins>
          </w:p>
        </w:tc>
        <w:tc>
          <w:tcPr>
            <w:tcW w:w="541" w:type="dxa"/>
            <w:vAlign w:val="bottom"/>
            <w:tcPrChange w:id="11845" w:author="Στάθης Καπ" w:date="2023-03-03T06:25:00Z">
              <w:tcPr>
                <w:tcW w:w="541" w:type="dxa"/>
                <w:vAlign w:val="bottom"/>
              </w:tcPr>
            </w:tcPrChange>
          </w:tcPr>
          <w:p w14:paraId="1175C7DF" w14:textId="082F481D" w:rsidR="009B17D5" w:rsidRPr="00AC6F02" w:rsidRDefault="009B17D5" w:rsidP="009B17D5">
            <w:pPr>
              <w:jc w:val="center"/>
              <w:rPr>
                <w:ins w:id="11846" w:author="Στάθης Καπ" w:date="2023-03-03T03:26:00Z"/>
                <w:rFonts w:cstheme="minorHAnsi"/>
                <w:sz w:val="16"/>
                <w:szCs w:val="16"/>
              </w:rPr>
            </w:pPr>
            <w:ins w:id="11847" w:author="Στάθης Καπ" w:date="2023-03-03T03:27:00Z">
              <w:r w:rsidRPr="00AC6F02">
                <w:rPr>
                  <w:rFonts w:ascii="Calibri" w:hAnsi="Calibri" w:cs="Calibri"/>
                  <w:color w:val="000000"/>
                  <w:sz w:val="16"/>
                  <w:szCs w:val="16"/>
                  <w:rPrChange w:id="11848" w:author="Στάθης Καπ" w:date="2023-03-03T03:27:00Z">
                    <w:rPr>
                      <w:rFonts w:ascii="Calibri" w:hAnsi="Calibri" w:cs="Calibri"/>
                      <w:color w:val="000000"/>
                      <w:sz w:val="18"/>
                      <w:szCs w:val="18"/>
                    </w:rPr>
                  </w:rPrChange>
                </w:rPr>
                <w:t>1.296</w:t>
              </w:r>
            </w:ins>
          </w:p>
        </w:tc>
        <w:tc>
          <w:tcPr>
            <w:tcW w:w="589" w:type="dxa"/>
            <w:vAlign w:val="center"/>
            <w:tcPrChange w:id="11849" w:author="Στάθης Καπ" w:date="2023-03-03T06:25:00Z">
              <w:tcPr>
                <w:tcW w:w="589" w:type="dxa"/>
                <w:vAlign w:val="center"/>
              </w:tcPr>
            </w:tcPrChange>
          </w:tcPr>
          <w:p w14:paraId="6E816FDB" w14:textId="586A55FA" w:rsidR="009B17D5" w:rsidRPr="00AC6F02" w:rsidRDefault="009B17D5" w:rsidP="009B17D5">
            <w:pPr>
              <w:jc w:val="center"/>
              <w:rPr>
                <w:ins w:id="11850" w:author="Στάθης Καπ" w:date="2023-03-03T03:26:00Z"/>
                <w:rFonts w:cstheme="minorHAnsi"/>
                <w:sz w:val="16"/>
                <w:szCs w:val="16"/>
              </w:rPr>
            </w:pPr>
            <w:ins w:id="11851" w:author="Στάθης Καπ" w:date="2023-03-03T06:10:00Z">
              <w:r>
                <w:rPr>
                  <w:rFonts w:ascii="Calibri" w:hAnsi="Calibri" w:cstheme="minorHAnsi"/>
                  <w:color w:val="000000"/>
                  <w:sz w:val="16"/>
                  <w:szCs w:val="16"/>
                </w:rPr>
                <w:t>9.92</w:t>
              </w:r>
            </w:ins>
          </w:p>
        </w:tc>
      </w:tr>
    </w:tbl>
    <w:p w14:paraId="6585ADB2" w14:textId="77777777" w:rsidR="00AC6F02" w:rsidRDefault="00AC6F02" w:rsidP="00594C15">
      <w:pPr>
        <w:rPr>
          <w:ins w:id="11852" w:author="Στάθης Καπ" w:date="2023-02-27T00:56:00Z"/>
        </w:rPr>
      </w:pPr>
    </w:p>
    <w:p w14:paraId="58B4B760" w14:textId="53A37564" w:rsidR="00AC6F02" w:rsidRDefault="00AC6F02">
      <w:pPr>
        <w:pStyle w:val="Caption"/>
        <w:keepNext/>
        <w:spacing w:after="0"/>
        <w:rPr>
          <w:ins w:id="11853" w:author="Στάθης Καπ" w:date="2023-03-03T03:29:00Z"/>
        </w:rPr>
        <w:pPrChange w:id="11854" w:author="Στάθης Καπ" w:date="2023-03-03T03:33:00Z">
          <w:pPr/>
        </w:pPrChange>
      </w:pPr>
      <w:proofErr w:type="spellStart"/>
      <w:ins w:id="11855" w:author="Στάθης Καπ" w:date="2023-03-03T03:29:00Z">
        <w:r>
          <w:t>Πίν</w:t>
        </w:r>
        <w:proofErr w:type="spellEnd"/>
        <w:r>
          <w:t xml:space="preserve">ακας </w:t>
        </w:r>
      </w:ins>
      <w:ins w:id="11856"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11857"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1858" w:author="Στάθης Καπ" w:date="2023-03-07T16:43:00Z">
        <w:r w:rsidR="002C131C">
          <w:rPr>
            <w:noProof/>
          </w:rPr>
          <w:t>3</w:t>
        </w:r>
      </w:ins>
      <w:ins w:id="11859" w:author="Στάθης Καπ" w:date="2023-03-03T04:02:00Z">
        <w:r w:rsidR="00F665AE">
          <w:fldChar w:fldCharType="end"/>
        </w:r>
      </w:ins>
      <w:ins w:id="11860" w:author="Στάθης Καπ" w:date="2023-03-03T03:29:00Z">
        <w:r>
          <w:t>: m=3</w:t>
        </w:r>
      </w:ins>
      <w:ins w:id="11861"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862"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863">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1864"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865"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1866"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867"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1868" w:author="Στάθης Καπ" w:date="2023-03-03T03:27:00Z"/>
                <w:rFonts w:cstheme="minorHAnsi"/>
                <w:sz w:val="16"/>
                <w:szCs w:val="16"/>
              </w:rPr>
            </w:pPr>
            <w:ins w:id="11869"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870"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1871" w:author="Στάθης Καπ" w:date="2023-03-03T03:27:00Z"/>
                <w:rFonts w:cstheme="minorHAnsi"/>
                <w:sz w:val="16"/>
                <w:szCs w:val="16"/>
              </w:rPr>
            </w:pPr>
            <w:ins w:id="11872"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873"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1874" w:author="Στάθης Καπ" w:date="2023-03-03T03:27:00Z"/>
                <w:rFonts w:cstheme="minorHAnsi"/>
                <w:sz w:val="16"/>
                <w:szCs w:val="16"/>
              </w:rPr>
            </w:pPr>
            <w:ins w:id="11875"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876"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1877" w:author="Στάθης Καπ" w:date="2023-03-03T03:27:00Z"/>
                <w:rFonts w:cstheme="minorHAnsi"/>
                <w:sz w:val="16"/>
                <w:szCs w:val="16"/>
              </w:rPr>
            </w:pPr>
            <w:ins w:id="11878"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879"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1880" w:author="Στάθης Καπ" w:date="2023-03-03T03:27:00Z"/>
                <w:rFonts w:cstheme="minorHAnsi"/>
                <w:sz w:val="16"/>
                <w:szCs w:val="16"/>
              </w:rPr>
            </w:pPr>
            <w:ins w:id="11881"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1882"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1883" w:author="Στάθης Καπ" w:date="2023-03-03T03:27:00Z"/>
                <w:rFonts w:cstheme="minorHAnsi"/>
                <w:sz w:val="16"/>
                <w:szCs w:val="16"/>
              </w:rPr>
            </w:pPr>
            <w:ins w:id="11884" w:author="Στάθης Καπ" w:date="2023-03-03T03:27:00Z">
              <w:r w:rsidRPr="009748F7">
                <w:rPr>
                  <w:rFonts w:cstheme="minorHAnsi"/>
                  <w:sz w:val="16"/>
                  <w:szCs w:val="16"/>
                </w:rPr>
                <w:t>S=4</w:t>
              </w:r>
            </w:ins>
          </w:p>
        </w:tc>
      </w:tr>
      <w:tr w:rsidR="00F03C40" w14:paraId="324A088E" w14:textId="77777777" w:rsidTr="00F03C40">
        <w:trPr>
          <w:ins w:id="11885"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886"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1887" w:author="Στάθης Καπ" w:date="2023-03-03T03:27:00Z"/>
                <w:sz w:val="16"/>
                <w:szCs w:val="16"/>
              </w:rPr>
            </w:pPr>
            <w:ins w:id="11888"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1889"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1890" w:author="Στάθης Καπ" w:date="2023-03-03T03:27:00Z"/>
                <w:rFonts w:cstheme="minorHAnsi"/>
                <w:sz w:val="16"/>
                <w:szCs w:val="16"/>
              </w:rPr>
            </w:pPr>
            <w:ins w:id="11891"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1892"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1893" w:author="Στάθης Καπ" w:date="2023-03-03T03:27:00Z"/>
                <w:rFonts w:cstheme="minorHAnsi"/>
                <w:sz w:val="16"/>
                <w:szCs w:val="16"/>
              </w:rPr>
            </w:pPr>
            <w:ins w:id="11894"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1895"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1896" w:author="Στάθης Καπ" w:date="2023-03-03T03:27:00Z"/>
                <w:rFonts w:cstheme="minorHAnsi"/>
                <w:sz w:val="16"/>
                <w:szCs w:val="16"/>
              </w:rPr>
            </w:pPr>
            <w:ins w:id="11897"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89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1899" w:author="Στάθης Καπ" w:date="2023-03-03T03:27:00Z"/>
                <w:rFonts w:cstheme="minorHAnsi"/>
                <w:sz w:val="16"/>
                <w:szCs w:val="16"/>
              </w:rPr>
            </w:pPr>
            <w:ins w:id="11900"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90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1902" w:author="Στάθης Καπ" w:date="2023-03-03T03:27:00Z"/>
                <w:rFonts w:cstheme="minorHAnsi"/>
                <w:sz w:val="16"/>
                <w:szCs w:val="16"/>
              </w:rPr>
            </w:pPr>
            <w:ins w:id="11903"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1904"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1905" w:author="Στάθης Καπ" w:date="2023-03-03T03:27:00Z"/>
                <w:rFonts w:cstheme="minorHAnsi"/>
                <w:sz w:val="16"/>
                <w:szCs w:val="16"/>
              </w:rPr>
            </w:pPr>
            <w:ins w:id="11906"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90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1908" w:author="Στάθης Καπ" w:date="2023-03-03T03:27:00Z"/>
                <w:rFonts w:cstheme="minorHAnsi"/>
                <w:sz w:val="16"/>
                <w:szCs w:val="16"/>
              </w:rPr>
            </w:pPr>
            <w:ins w:id="11909"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91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1911" w:author="Στάθης Καπ" w:date="2023-03-03T03:27:00Z"/>
                <w:rFonts w:cstheme="minorHAnsi"/>
                <w:sz w:val="16"/>
                <w:szCs w:val="16"/>
              </w:rPr>
            </w:pPr>
            <w:ins w:id="11912"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1913"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1914" w:author="Στάθης Καπ" w:date="2023-03-03T03:27:00Z"/>
                <w:rFonts w:cstheme="minorHAnsi"/>
                <w:sz w:val="16"/>
                <w:szCs w:val="16"/>
              </w:rPr>
            </w:pPr>
            <w:ins w:id="11915"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91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1917" w:author="Στάθης Καπ" w:date="2023-03-03T03:27:00Z"/>
                <w:rFonts w:cstheme="minorHAnsi"/>
                <w:sz w:val="16"/>
                <w:szCs w:val="16"/>
              </w:rPr>
            </w:pPr>
            <w:ins w:id="11918"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91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1920" w:author="Στάθης Καπ" w:date="2023-03-03T03:27:00Z"/>
                <w:rFonts w:cstheme="minorHAnsi"/>
                <w:sz w:val="16"/>
                <w:szCs w:val="16"/>
              </w:rPr>
            </w:pPr>
            <w:ins w:id="11921"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1922"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1923" w:author="Στάθης Καπ" w:date="2023-03-03T03:27:00Z"/>
                <w:rFonts w:cstheme="minorHAnsi"/>
                <w:sz w:val="16"/>
                <w:szCs w:val="16"/>
              </w:rPr>
            </w:pPr>
            <w:ins w:id="11924"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92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1926" w:author="Στάθης Καπ" w:date="2023-03-03T03:27:00Z"/>
                <w:rFonts w:cstheme="minorHAnsi"/>
                <w:sz w:val="16"/>
                <w:szCs w:val="16"/>
              </w:rPr>
            </w:pPr>
            <w:ins w:id="11927"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92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1929" w:author="Στάθης Καπ" w:date="2023-03-03T03:27:00Z"/>
                <w:rFonts w:cstheme="minorHAnsi"/>
                <w:sz w:val="16"/>
                <w:szCs w:val="16"/>
              </w:rPr>
            </w:pPr>
            <w:ins w:id="11930" w:author="Στάθης Καπ" w:date="2023-03-03T03:27:00Z">
              <w:r w:rsidRPr="009748F7">
                <w:rPr>
                  <w:rFonts w:cstheme="minorHAnsi"/>
                  <w:sz w:val="16"/>
                  <w:szCs w:val="16"/>
                </w:rPr>
                <w:t>Gap (%) S=1</w:t>
              </w:r>
            </w:ins>
          </w:p>
        </w:tc>
      </w:tr>
      <w:tr w:rsidR="009B17D5" w14:paraId="254B1943" w14:textId="77777777" w:rsidTr="00F03C40">
        <w:trPr>
          <w:ins w:id="11931"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1932"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1933" w:author="Στάθης Καπ" w:date="2023-03-03T03:27:00Z"/>
                <w:sz w:val="16"/>
                <w:szCs w:val="16"/>
              </w:rPr>
            </w:pPr>
            <w:ins w:id="11934" w:author="Στάθης Καπ" w:date="2023-03-03T03:28:00Z">
              <w:r w:rsidRPr="00AC6F02">
                <w:rPr>
                  <w:sz w:val="16"/>
                  <w:szCs w:val="16"/>
                  <w:rPrChange w:id="11935" w:author="Στάθης Καπ" w:date="2023-03-03T03:28:00Z">
                    <w:rPr>
                      <w:sz w:val="18"/>
                      <w:szCs w:val="18"/>
                    </w:rPr>
                  </w:rPrChange>
                </w:rPr>
                <w:t>pr01</w:t>
              </w:r>
            </w:ins>
          </w:p>
        </w:tc>
        <w:tc>
          <w:tcPr>
            <w:tcW w:w="560" w:type="dxa"/>
            <w:tcBorders>
              <w:top w:val="single" w:sz="4" w:space="0" w:color="auto"/>
              <w:left w:val="single" w:sz="4" w:space="0" w:color="auto"/>
            </w:tcBorders>
            <w:tcPrChange w:id="11936"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1937" w:author="Στάθης Καπ" w:date="2023-03-03T03:27:00Z"/>
                <w:rFonts w:cstheme="minorHAnsi"/>
                <w:sz w:val="16"/>
                <w:szCs w:val="16"/>
              </w:rPr>
            </w:pPr>
            <w:ins w:id="11938" w:author="Στάθης Καπ" w:date="2023-03-03T03:28:00Z">
              <w:r w:rsidRPr="00AC6F02">
                <w:rPr>
                  <w:sz w:val="16"/>
                  <w:szCs w:val="16"/>
                  <w:rPrChange w:id="11939" w:author="Στάθης Καπ" w:date="2023-03-03T03:28:00Z">
                    <w:rPr>
                      <w:sz w:val="18"/>
                      <w:szCs w:val="18"/>
                    </w:rPr>
                  </w:rPrChange>
                </w:rPr>
                <w:t>622</w:t>
              </w:r>
            </w:ins>
          </w:p>
        </w:tc>
        <w:tc>
          <w:tcPr>
            <w:tcW w:w="855" w:type="dxa"/>
            <w:tcBorders>
              <w:top w:val="single" w:sz="4" w:space="0" w:color="auto"/>
            </w:tcBorders>
            <w:tcPrChange w:id="11940"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1941" w:author="Στάθης Καπ" w:date="2023-03-03T03:27:00Z"/>
                <w:rFonts w:cstheme="minorHAnsi"/>
                <w:sz w:val="16"/>
                <w:szCs w:val="16"/>
              </w:rPr>
            </w:pPr>
            <w:ins w:id="11942" w:author="Στάθης Καπ" w:date="2023-03-03T03:28:00Z">
              <w:r w:rsidRPr="00AC6F02">
                <w:rPr>
                  <w:sz w:val="16"/>
                  <w:szCs w:val="16"/>
                  <w:rPrChange w:id="11943" w:author="Στάθης Καπ" w:date="2023-03-03T03:28:00Z">
                    <w:rPr>
                      <w:sz w:val="18"/>
                      <w:szCs w:val="18"/>
                    </w:rPr>
                  </w:rPrChange>
                </w:rPr>
                <w:t>598</w:t>
              </w:r>
            </w:ins>
          </w:p>
        </w:tc>
        <w:tc>
          <w:tcPr>
            <w:tcW w:w="544" w:type="dxa"/>
            <w:tcBorders>
              <w:top w:val="single" w:sz="4" w:space="0" w:color="auto"/>
            </w:tcBorders>
            <w:vAlign w:val="bottom"/>
            <w:tcPrChange w:id="11944"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1945" w:author="Στάθης Καπ" w:date="2023-03-03T03:27:00Z"/>
                <w:rFonts w:cstheme="minorHAnsi"/>
                <w:sz w:val="16"/>
                <w:szCs w:val="16"/>
                <w:lang w:val="el-GR"/>
              </w:rPr>
            </w:pPr>
            <w:ins w:id="11946" w:author="Στάθης Καπ" w:date="2023-03-03T03:28:00Z">
              <w:r w:rsidRPr="00AC6F02">
                <w:rPr>
                  <w:rFonts w:ascii="Calibri" w:hAnsi="Calibri" w:cs="Calibri"/>
                  <w:color w:val="000000"/>
                  <w:sz w:val="16"/>
                  <w:szCs w:val="16"/>
                  <w:rPrChange w:id="11947"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1948"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1949" w:author="Στάθης Καπ" w:date="2023-03-03T03:27:00Z"/>
                <w:rFonts w:cstheme="minorHAnsi"/>
                <w:sz w:val="16"/>
                <w:szCs w:val="16"/>
              </w:rPr>
            </w:pPr>
            <w:ins w:id="11950" w:author="Στάθης Καπ" w:date="2023-03-03T03:28:00Z">
              <w:r w:rsidRPr="00AC6F02">
                <w:rPr>
                  <w:rFonts w:ascii="Calibri" w:hAnsi="Calibri" w:cs="Calibri"/>
                  <w:color w:val="000000"/>
                  <w:sz w:val="16"/>
                  <w:szCs w:val="16"/>
                  <w:rPrChange w:id="11951"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1952"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1953" w:author="Στάθης Καπ" w:date="2023-03-03T03:27:00Z"/>
                <w:rFonts w:cstheme="minorHAnsi"/>
                <w:sz w:val="16"/>
                <w:szCs w:val="16"/>
              </w:rPr>
            </w:pPr>
            <w:ins w:id="11954"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1955"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1956" w:author="Στάθης Καπ" w:date="2023-03-03T03:27:00Z"/>
                <w:rFonts w:cstheme="minorHAnsi"/>
                <w:sz w:val="16"/>
                <w:szCs w:val="16"/>
              </w:rPr>
            </w:pPr>
            <w:ins w:id="11957" w:author="Στάθης Καπ" w:date="2023-03-03T03:28:00Z">
              <w:r w:rsidRPr="00AC6F02">
                <w:rPr>
                  <w:rFonts w:ascii="Calibri" w:hAnsi="Calibri" w:cs="Calibri"/>
                  <w:color w:val="000000"/>
                  <w:sz w:val="16"/>
                  <w:szCs w:val="16"/>
                  <w:rPrChange w:id="11958"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1959"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1960" w:author="Στάθης Καπ" w:date="2023-03-03T03:27:00Z"/>
                <w:rFonts w:cstheme="minorHAnsi"/>
                <w:sz w:val="16"/>
                <w:szCs w:val="16"/>
              </w:rPr>
            </w:pPr>
            <w:ins w:id="11961" w:author="Στάθης Καπ" w:date="2023-03-03T03:28:00Z">
              <w:r w:rsidRPr="00AC6F02">
                <w:rPr>
                  <w:rFonts w:ascii="Calibri" w:hAnsi="Calibri" w:cs="Calibri"/>
                  <w:color w:val="000000"/>
                  <w:sz w:val="16"/>
                  <w:szCs w:val="16"/>
                  <w:rPrChange w:id="11962"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1963"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1964" w:author="Στάθης Καπ" w:date="2023-03-03T03:27:00Z"/>
                <w:rFonts w:cstheme="minorHAnsi"/>
                <w:sz w:val="16"/>
                <w:szCs w:val="16"/>
              </w:rPr>
            </w:pPr>
            <w:ins w:id="11965"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1966"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1967" w:author="Στάθης Καπ" w:date="2023-03-03T03:27:00Z"/>
                <w:rFonts w:cstheme="minorHAnsi"/>
                <w:sz w:val="16"/>
                <w:szCs w:val="16"/>
              </w:rPr>
            </w:pPr>
            <w:ins w:id="11968" w:author="Στάθης Καπ" w:date="2023-03-03T03:28:00Z">
              <w:r w:rsidRPr="00AC6F02">
                <w:rPr>
                  <w:rFonts w:ascii="Calibri" w:hAnsi="Calibri" w:cs="Calibri"/>
                  <w:color w:val="000000"/>
                  <w:sz w:val="16"/>
                  <w:szCs w:val="16"/>
                  <w:rPrChange w:id="11969"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1970"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1971" w:author="Στάθης Καπ" w:date="2023-03-03T03:27:00Z"/>
                <w:rFonts w:cstheme="minorHAnsi"/>
                <w:sz w:val="16"/>
                <w:szCs w:val="16"/>
              </w:rPr>
            </w:pPr>
            <w:ins w:id="11972" w:author="Στάθης Καπ" w:date="2023-03-03T03:28:00Z">
              <w:r w:rsidRPr="00AC6F02">
                <w:rPr>
                  <w:rFonts w:ascii="Calibri" w:hAnsi="Calibri" w:cs="Calibri"/>
                  <w:color w:val="000000"/>
                  <w:sz w:val="16"/>
                  <w:szCs w:val="16"/>
                  <w:rPrChange w:id="11973"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1974"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1975" w:author="Στάθης Καπ" w:date="2023-03-03T03:27:00Z"/>
                <w:rFonts w:cstheme="minorHAnsi"/>
                <w:sz w:val="16"/>
                <w:szCs w:val="16"/>
              </w:rPr>
            </w:pPr>
            <w:ins w:id="11976"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1977"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1978" w:author="Στάθης Καπ" w:date="2023-03-03T03:27:00Z"/>
                <w:rFonts w:cstheme="minorHAnsi"/>
                <w:sz w:val="16"/>
                <w:szCs w:val="16"/>
              </w:rPr>
            </w:pPr>
            <w:ins w:id="11979" w:author="Στάθης Καπ" w:date="2023-03-03T03:28:00Z">
              <w:r w:rsidRPr="00AC6F02">
                <w:rPr>
                  <w:rFonts w:ascii="Calibri" w:hAnsi="Calibri" w:cs="Calibri"/>
                  <w:color w:val="000000"/>
                  <w:sz w:val="16"/>
                  <w:szCs w:val="16"/>
                  <w:rPrChange w:id="11980"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1981"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1982" w:author="Στάθης Καπ" w:date="2023-03-03T03:27:00Z"/>
                <w:rFonts w:cstheme="minorHAnsi"/>
                <w:sz w:val="16"/>
                <w:szCs w:val="16"/>
              </w:rPr>
            </w:pPr>
            <w:ins w:id="11983" w:author="Στάθης Καπ" w:date="2023-03-03T03:28:00Z">
              <w:r w:rsidRPr="00AC6F02">
                <w:rPr>
                  <w:rFonts w:ascii="Calibri" w:hAnsi="Calibri" w:cs="Calibri"/>
                  <w:color w:val="000000"/>
                  <w:sz w:val="16"/>
                  <w:szCs w:val="16"/>
                  <w:rPrChange w:id="11984"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1985"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1986" w:author="Στάθης Καπ" w:date="2023-03-03T03:27:00Z"/>
                <w:rFonts w:cstheme="minorHAnsi"/>
                <w:sz w:val="16"/>
                <w:szCs w:val="16"/>
              </w:rPr>
            </w:pPr>
            <w:ins w:id="11987" w:author="Στάθης Καπ" w:date="2023-03-03T06:12:00Z">
              <w:r>
                <w:rPr>
                  <w:rFonts w:ascii="Calibri" w:hAnsi="Calibri" w:cs="Calibri"/>
                  <w:color w:val="000000"/>
                  <w:sz w:val="16"/>
                  <w:szCs w:val="16"/>
                </w:rPr>
                <w:t>13.38</w:t>
              </w:r>
            </w:ins>
          </w:p>
        </w:tc>
      </w:tr>
      <w:tr w:rsidR="009B17D5" w14:paraId="05AD80AD" w14:textId="77777777" w:rsidTr="00F03C40">
        <w:trPr>
          <w:ins w:id="11988" w:author="Στάθης Καπ" w:date="2023-03-03T03:27:00Z"/>
        </w:trPr>
        <w:tc>
          <w:tcPr>
            <w:tcW w:w="515" w:type="dxa"/>
            <w:tcBorders>
              <w:top w:val="nil"/>
              <w:bottom w:val="nil"/>
              <w:right w:val="single" w:sz="4" w:space="0" w:color="auto"/>
            </w:tcBorders>
            <w:shd w:val="clear" w:color="auto" w:fill="E7E6E6" w:themeFill="background2"/>
            <w:vAlign w:val="center"/>
            <w:tcPrChange w:id="11989" w:author="Στάθης Καπ" w:date="2023-03-03T06:26:00Z">
              <w:tcPr>
                <w:tcW w:w="515" w:type="dxa"/>
                <w:vAlign w:val="center"/>
              </w:tcPr>
            </w:tcPrChange>
          </w:tcPr>
          <w:p w14:paraId="4D14E7A5" w14:textId="1FFAAF5C" w:rsidR="009B17D5" w:rsidRPr="00AC6F02" w:rsidRDefault="009B17D5" w:rsidP="009B17D5">
            <w:pPr>
              <w:jc w:val="center"/>
              <w:rPr>
                <w:ins w:id="11990" w:author="Στάθης Καπ" w:date="2023-03-03T03:27:00Z"/>
                <w:sz w:val="16"/>
                <w:szCs w:val="16"/>
              </w:rPr>
            </w:pPr>
            <w:ins w:id="11991" w:author="Στάθης Καπ" w:date="2023-03-03T03:28:00Z">
              <w:r w:rsidRPr="00AC6F02">
                <w:rPr>
                  <w:sz w:val="16"/>
                  <w:szCs w:val="16"/>
                  <w:rPrChange w:id="11992" w:author="Στάθης Καπ" w:date="2023-03-03T03:28:00Z">
                    <w:rPr>
                      <w:sz w:val="18"/>
                      <w:szCs w:val="18"/>
                    </w:rPr>
                  </w:rPrChange>
                </w:rPr>
                <w:t>pr02</w:t>
              </w:r>
            </w:ins>
          </w:p>
        </w:tc>
        <w:tc>
          <w:tcPr>
            <w:tcW w:w="560" w:type="dxa"/>
            <w:tcBorders>
              <w:left w:val="single" w:sz="4" w:space="0" w:color="auto"/>
            </w:tcBorders>
            <w:tcPrChange w:id="11993" w:author="Στάθης Καπ" w:date="2023-03-03T06:26:00Z">
              <w:tcPr>
                <w:tcW w:w="560" w:type="dxa"/>
              </w:tcPr>
            </w:tcPrChange>
          </w:tcPr>
          <w:p w14:paraId="360789A5" w14:textId="248A01B7" w:rsidR="009B17D5" w:rsidRPr="00AC6F02" w:rsidRDefault="009B17D5" w:rsidP="009B17D5">
            <w:pPr>
              <w:jc w:val="center"/>
              <w:rPr>
                <w:ins w:id="11994" w:author="Στάθης Καπ" w:date="2023-03-03T03:27:00Z"/>
                <w:rFonts w:cstheme="minorHAnsi"/>
                <w:sz w:val="16"/>
                <w:szCs w:val="16"/>
              </w:rPr>
            </w:pPr>
            <w:ins w:id="11995" w:author="Στάθης Καπ" w:date="2023-03-03T03:28:00Z">
              <w:r w:rsidRPr="00AC6F02">
                <w:rPr>
                  <w:sz w:val="16"/>
                  <w:szCs w:val="16"/>
                  <w:rPrChange w:id="11996" w:author="Στάθης Καπ" w:date="2023-03-03T03:28:00Z">
                    <w:rPr>
                      <w:sz w:val="18"/>
                      <w:szCs w:val="18"/>
                    </w:rPr>
                  </w:rPrChange>
                </w:rPr>
                <w:t>943</w:t>
              </w:r>
            </w:ins>
          </w:p>
        </w:tc>
        <w:tc>
          <w:tcPr>
            <w:tcW w:w="855" w:type="dxa"/>
            <w:tcPrChange w:id="11997" w:author="Στάθης Καπ" w:date="2023-03-03T06:26:00Z">
              <w:tcPr>
                <w:tcW w:w="855" w:type="dxa"/>
              </w:tcPr>
            </w:tcPrChange>
          </w:tcPr>
          <w:p w14:paraId="5A385D93" w14:textId="45085488" w:rsidR="009B17D5" w:rsidRPr="00AC6F02" w:rsidRDefault="009B17D5" w:rsidP="009B17D5">
            <w:pPr>
              <w:jc w:val="center"/>
              <w:rPr>
                <w:ins w:id="11998" w:author="Στάθης Καπ" w:date="2023-03-03T03:27:00Z"/>
                <w:rFonts w:cstheme="minorHAnsi"/>
                <w:sz w:val="16"/>
                <w:szCs w:val="16"/>
              </w:rPr>
            </w:pPr>
            <w:ins w:id="11999" w:author="Στάθης Καπ" w:date="2023-03-03T03:28:00Z">
              <w:r w:rsidRPr="00AC6F02">
                <w:rPr>
                  <w:sz w:val="16"/>
                  <w:szCs w:val="16"/>
                  <w:rPrChange w:id="12000" w:author="Στάθης Καπ" w:date="2023-03-03T03:28:00Z">
                    <w:rPr>
                      <w:sz w:val="18"/>
                      <w:szCs w:val="18"/>
                    </w:rPr>
                  </w:rPrChange>
                </w:rPr>
                <w:t>899</w:t>
              </w:r>
            </w:ins>
          </w:p>
        </w:tc>
        <w:tc>
          <w:tcPr>
            <w:tcW w:w="544" w:type="dxa"/>
            <w:vAlign w:val="bottom"/>
            <w:tcPrChange w:id="12001" w:author="Στάθης Καπ" w:date="2023-03-03T06:26:00Z">
              <w:tcPr>
                <w:tcW w:w="544" w:type="dxa"/>
                <w:vAlign w:val="bottom"/>
              </w:tcPr>
            </w:tcPrChange>
          </w:tcPr>
          <w:p w14:paraId="3F6ABA0D" w14:textId="68C978F5" w:rsidR="009B17D5" w:rsidRPr="00AC6F02" w:rsidRDefault="009B17D5" w:rsidP="009B17D5">
            <w:pPr>
              <w:jc w:val="center"/>
              <w:rPr>
                <w:ins w:id="12002" w:author="Στάθης Καπ" w:date="2023-03-03T03:27:00Z"/>
                <w:rFonts w:cstheme="minorHAnsi"/>
                <w:sz w:val="16"/>
                <w:szCs w:val="16"/>
              </w:rPr>
            </w:pPr>
            <w:ins w:id="12003" w:author="Στάθης Καπ" w:date="2023-03-03T03:28:00Z">
              <w:r w:rsidRPr="00AC6F02">
                <w:rPr>
                  <w:rFonts w:ascii="Calibri" w:hAnsi="Calibri" w:cs="Calibri"/>
                  <w:color w:val="000000"/>
                  <w:sz w:val="16"/>
                  <w:szCs w:val="16"/>
                  <w:rPrChange w:id="12004" w:author="Στάθης Καπ" w:date="2023-03-03T03:28:00Z">
                    <w:rPr>
                      <w:rFonts w:ascii="Calibri" w:hAnsi="Calibri" w:cs="Calibri"/>
                      <w:color w:val="000000"/>
                      <w:sz w:val="18"/>
                      <w:szCs w:val="18"/>
                    </w:rPr>
                  </w:rPrChange>
                </w:rPr>
                <w:t>858</w:t>
              </w:r>
            </w:ins>
          </w:p>
        </w:tc>
        <w:tc>
          <w:tcPr>
            <w:tcW w:w="621" w:type="dxa"/>
            <w:vAlign w:val="bottom"/>
            <w:tcPrChange w:id="12005" w:author="Στάθης Καπ" w:date="2023-03-03T06:26:00Z">
              <w:tcPr>
                <w:tcW w:w="621" w:type="dxa"/>
                <w:vAlign w:val="bottom"/>
              </w:tcPr>
            </w:tcPrChange>
          </w:tcPr>
          <w:p w14:paraId="7C7062E7" w14:textId="63EB316A" w:rsidR="009B17D5" w:rsidRPr="00AC6F02" w:rsidRDefault="009B17D5" w:rsidP="009B17D5">
            <w:pPr>
              <w:jc w:val="center"/>
              <w:rPr>
                <w:ins w:id="12006" w:author="Στάθης Καπ" w:date="2023-03-03T03:27:00Z"/>
                <w:rFonts w:cstheme="minorHAnsi"/>
                <w:sz w:val="16"/>
                <w:szCs w:val="16"/>
              </w:rPr>
            </w:pPr>
            <w:ins w:id="12007" w:author="Στάθης Καπ" w:date="2023-03-03T03:28:00Z">
              <w:r w:rsidRPr="00AC6F02">
                <w:rPr>
                  <w:rFonts w:ascii="Calibri" w:hAnsi="Calibri" w:cs="Calibri"/>
                  <w:color w:val="000000"/>
                  <w:sz w:val="16"/>
                  <w:szCs w:val="16"/>
                  <w:rPrChange w:id="12008" w:author="Στάθης Καπ" w:date="2023-03-03T03:28:00Z">
                    <w:rPr>
                      <w:rFonts w:ascii="Calibri" w:hAnsi="Calibri" w:cs="Calibri"/>
                      <w:color w:val="000000"/>
                      <w:sz w:val="18"/>
                      <w:szCs w:val="18"/>
                    </w:rPr>
                  </w:rPrChange>
                </w:rPr>
                <w:t>1.467</w:t>
              </w:r>
            </w:ins>
          </w:p>
        </w:tc>
        <w:tc>
          <w:tcPr>
            <w:tcW w:w="669" w:type="dxa"/>
            <w:vAlign w:val="center"/>
            <w:tcPrChange w:id="12009" w:author="Στάθης Καπ" w:date="2023-03-03T06:26:00Z">
              <w:tcPr>
                <w:tcW w:w="669" w:type="dxa"/>
                <w:vAlign w:val="center"/>
              </w:tcPr>
            </w:tcPrChange>
          </w:tcPr>
          <w:p w14:paraId="7E8F447B" w14:textId="1291DDD6" w:rsidR="009B17D5" w:rsidRPr="00AC6F02" w:rsidRDefault="009B17D5" w:rsidP="009B17D5">
            <w:pPr>
              <w:jc w:val="center"/>
              <w:rPr>
                <w:ins w:id="12010" w:author="Στάθης Καπ" w:date="2023-03-03T03:27:00Z"/>
                <w:rFonts w:cstheme="minorHAnsi"/>
                <w:sz w:val="16"/>
                <w:szCs w:val="16"/>
              </w:rPr>
            </w:pPr>
            <w:ins w:id="12011" w:author="Στάθης Καπ" w:date="2023-03-03T06:11:00Z">
              <w:r>
                <w:rPr>
                  <w:rFonts w:ascii="Calibri" w:hAnsi="Calibri" w:cstheme="minorHAnsi"/>
                  <w:color w:val="000000"/>
                  <w:sz w:val="16"/>
                  <w:szCs w:val="16"/>
                </w:rPr>
                <w:t>9.01</w:t>
              </w:r>
            </w:ins>
          </w:p>
        </w:tc>
        <w:tc>
          <w:tcPr>
            <w:tcW w:w="543" w:type="dxa"/>
            <w:vAlign w:val="bottom"/>
            <w:tcPrChange w:id="12012" w:author="Στάθης Καπ" w:date="2023-03-03T06:26:00Z">
              <w:tcPr>
                <w:tcW w:w="543" w:type="dxa"/>
                <w:vAlign w:val="bottom"/>
              </w:tcPr>
            </w:tcPrChange>
          </w:tcPr>
          <w:p w14:paraId="59431998" w14:textId="6099125C" w:rsidR="009B17D5" w:rsidRPr="00AC6F02" w:rsidRDefault="009B17D5" w:rsidP="009B17D5">
            <w:pPr>
              <w:jc w:val="center"/>
              <w:rPr>
                <w:ins w:id="12013" w:author="Στάθης Καπ" w:date="2023-03-03T03:27:00Z"/>
                <w:rFonts w:cstheme="minorHAnsi"/>
                <w:sz w:val="16"/>
                <w:szCs w:val="16"/>
              </w:rPr>
            </w:pPr>
            <w:ins w:id="12014" w:author="Στάθης Καπ" w:date="2023-03-03T03:28:00Z">
              <w:r w:rsidRPr="00AC6F02">
                <w:rPr>
                  <w:rFonts w:ascii="Calibri" w:hAnsi="Calibri" w:cs="Calibri"/>
                  <w:color w:val="000000"/>
                  <w:sz w:val="16"/>
                  <w:szCs w:val="16"/>
                  <w:rPrChange w:id="12015" w:author="Στάθης Καπ" w:date="2023-03-03T03:28:00Z">
                    <w:rPr>
                      <w:rFonts w:ascii="Calibri" w:hAnsi="Calibri" w:cs="Calibri"/>
                      <w:color w:val="000000"/>
                      <w:sz w:val="18"/>
                      <w:szCs w:val="18"/>
                    </w:rPr>
                  </w:rPrChange>
                </w:rPr>
                <w:t>834</w:t>
              </w:r>
            </w:ins>
          </w:p>
        </w:tc>
        <w:tc>
          <w:tcPr>
            <w:tcW w:w="621" w:type="dxa"/>
            <w:vAlign w:val="bottom"/>
            <w:tcPrChange w:id="12016" w:author="Στάθης Καπ" w:date="2023-03-03T06:26:00Z">
              <w:tcPr>
                <w:tcW w:w="621" w:type="dxa"/>
                <w:vAlign w:val="bottom"/>
              </w:tcPr>
            </w:tcPrChange>
          </w:tcPr>
          <w:p w14:paraId="7E39C03F" w14:textId="355FFC1C" w:rsidR="009B17D5" w:rsidRPr="00AC6F02" w:rsidRDefault="009B17D5" w:rsidP="009B17D5">
            <w:pPr>
              <w:jc w:val="center"/>
              <w:rPr>
                <w:ins w:id="12017" w:author="Στάθης Καπ" w:date="2023-03-03T03:27:00Z"/>
                <w:rFonts w:cstheme="minorHAnsi"/>
                <w:sz w:val="16"/>
                <w:szCs w:val="16"/>
              </w:rPr>
            </w:pPr>
            <w:ins w:id="12018" w:author="Στάθης Καπ" w:date="2023-03-03T03:28:00Z">
              <w:r w:rsidRPr="00AC6F02">
                <w:rPr>
                  <w:rFonts w:ascii="Calibri" w:hAnsi="Calibri" w:cs="Calibri"/>
                  <w:color w:val="000000"/>
                  <w:sz w:val="16"/>
                  <w:szCs w:val="16"/>
                  <w:rPrChange w:id="12019" w:author="Στάθης Καπ" w:date="2023-03-03T03:28:00Z">
                    <w:rPr>
                      <w:rFonts w:ascii="Calibri" w:hAnsi="Calibri" w:cs="Calibri"/>
                      <w:color w:val="000000"/>
                      <w:sz w:val="18"/>
                      <w:szCs w:val="18"/>
                    </w:rPr>
                  </w:rPrChange>
                </w:rPr>
                <w:t>0.332</w:t>
              </w:r>
            </w:ins>
          </w:p>
        </w:tc>
        <w:tc>
          <w:tcPr>
            <w:tcW w:w="669" w:type="dxa"/>
            <w:vAlign w:val="center"/>
            <w:tcPrChange w:id="12020" w:author="Στάθης Καπ" w:date="2023-03-03T06:26:00Z">
              <w:tcPr>
                <w:tcW w:w="669" w:type="dxa"/>
                <w:vAlign w:val="center"/>
              </w:tcPr>
            </w:tcPrChange>
          </w:tcPr>
          <w:p w14:paraId="08911D89" w14:textId="30E03D19" w:rsidR="009B17D5" w:rsidRPr="00AC6F02" w:rsidRDefault="009B17D5" w:rsidP="009B17D5">
            <w:pPr>
              <w:jc w:val="center"/>
              <w:rPr>
                <w:ins w:id="12021" w:author="Στάθης Καπ" w:date="2023-03-03T03:27:00Z"/>
                <w:rFonts w:cstheme="minorHAnsi"/>
                <w:sz w:val="16"/>
                <w:szCs w:val="16"/>
              </w:rPr>
            </w:pPr>
            <w:ins w:id="12022" w:author="Στάθης Καπ" w:date="2023-03-03T06:11:00Z">
              <w:r>
                <w:rPr>
                  <w:rFonts w:ascii="Calibri" w:hAnsi="Calibri" w:cstheme="minorHAnsi"/>
                  <w:color w:val="000000"/>
                  <w:sz w:val="16"/>
                  <w:szCs w:val="16"/>
                </w:rPr>
                <w:t>2.8</w:t>
              </w:r>
            </w:ins>
          </w:p>
        </w:tc>
        <w:tc>
          <w:tcPr>
            <w:tcW w:w="508" w:type="dxa"/>
            <w:vAlign w:val="bottom"/>
            <w:tcPrChange w:id="12023" w:author="Στάθης Καπ" w:date="2023-03-03T06:26:00Z">
              <w:tcPr>
                <w:tcW w:w="508" w:type="dxa"/>
                <w:vAlign w:val="bottom"/>
              </w:tcPr>
            </w:tcPrChange>
          </w:tcPr>
          <w:p w14:paraId="4226D2EE" w14:textId="3FDD0EDE" w:rsidR="009B17D5" w:rsidRPr="00AC6F02" w:rsidRDefault="009B17D5" w:rsidP="009B17D5">
            <w:pPr>
              <w:jc w:val="center"/>
              <w:rPr>
                <w:ins w:id="12024" w:author="Στάθης Καπ" w:date="2023-03-03T03:27:00Z"/>
                <w:rFonts w:cstheme="minorHAnsi"/>
                <w:sz w:val="16"/>
                <w:szCs w:val="16"/>
              </w:rPr>
            </w:pPr>
            <w:ins w:id="12025" w:author="Στάθης Καπ" w:date="2023-03-03T03:28:00Z">
              <w:r w:rsidRPr="00AC6F02">
                <w:rPr>
                  <w:rFonts w:ascii="Calibri" w:hAnsi="Calibri" w:cs="Calibri"/>
                  <w:color w:val="000000"/>
                  <w:sz w:val="16"/>
                  <w:szCs w:val="16"/>
                  <w:rPrChange w:id="12026" w:author="Στάθης Καπ" w:date="2023-03-03T03:28:00Z">
                    <w:rPr>
                      <w:rFonts w:ascii="Calibri" w:hAnsi="Calibri" w:cs="Calibri"/>
                      <w:color w:val="000000"/>
                      <w:sz w:val="18"/>
                      <w:szCs w:val="18"/>
                    </w:rPr>
                  </w:rPrChange>
                </w:rPr>
                <w:t>808</w:t>
              </w:r>
            </w:ins>
          </w:p>
        </w:tc>
        <w:tc>
          <w:tcPr>
            <w:tcW w:w="541" w:type="dxa"/>
            <w:vAlign w:val="bottom"/>
            <w:tcPrChange w:id="12027" w:author="Στάθης Καπ" w:date="2023-03-03T06:26:00Z">
              <w:tcPr>
                <w:tcW w:w="541" w:type="dxa"/>
                <w:vAlign w:val="bottom"/>
              </w:tcPr>
            </w:tcPrChange>
          </w:tcPr>
          <w:p w14:paraId="6676DD35" w14:textId="1D62AF46" w:rsidR="009B17D5" w:rsidRPr="00AC6F02" w:rsidRDefault="009B17D5" w:rsidP="009B17D5">
            <w:pPr>
              <w:jc w:val="center"/>
              <w:rPr>
                <w:ins w:id="12028" w:author="Στάθης Καπ" w:date="2023-03-03T03:27:00Z"/>
                <w:rFonts w:cstheme="minorHAnsi"/>
                <w:sz w:val="16"/>
                <w:szCs w:val="16"/>
              </w:rPr>
            </w:pPr>
            <w:ins w:id="12029" w:author="Στάθης Καπ" w:date="2023-03-03T03:28:00Z">
              <w:r w:rsidRPr="00AC6F02">
                <w:rPr>
                  <w:rFonts w:ascii="Calibri" w:hAnsi="Calibri" w:cs="Calibri"/>
                  <w:color w:val="000000"/>
                  <w:sz w:val="16"/>
                  <w:szCs w:val="16"/>
                  <w:rPrChange w:id="12030" w:author="Στάθης Καπ" w:date="2023-03-03T03:28:00Z">
                    <w:rPr>
                      <w:rFonts w:ascii="Calibri" w:hAnsi="Calibri" w:cs="Calibri"/>
                      <w:color w:val="000000"/>
                      <w:sz w:val="18"/>
                      <w:szCs w:val="18"/>
                    </w:rPr>
                  </w:rPrChange>
                </w:rPr>
                <w:t>0.287</w:t>
              </w:r>
            </w:ins>
          </w:p>
        </w:tc>
        <w:tc>
          <w:tcPr>
            <w:tcW w:w="589" w:type="dxa"/>
            <w:vAlign w:val="center"/>
            <w:tcPrChange w:id="12031" w:author="Στάθης Καπ" w:date="2023-03-03T06:26:00Z">
              <w:tcPr>
                <w:tcW w:w="589" w:type="dxa"/>
                <w:vAlign w:val="center"/>
              </w:tcPr>
            </w:tcPrChange>
          </w:tcPr>
          <w:p w14:paraId="791137E8" w14:textId="53F94627" w:rsidR="009B17D5" w:rsidRPr="00AC6F02" w:rsidRDefault="009B17D5" w:rsidP="009B17D5">
            <w:pPr>
              <w:jc w:val="center"/>
              <w:rPr>
                <w:ins w:id="12032" w:author="Στάθης Καπ" w:date="2023-03-03T03:27:00Z"/>
                <w:rFonts w:cstheme="minorHAnsi"/>
                <w:sz w:val="16"/>
                <w:szCs w:val="16"/>
              </w:rPr>
            </w:pPr>
            <w:ins w:id="12033" w:author="Στάθης Καπ" w:date="2023-03-03T06:11:00Z">
              <w:r>
                <w:rPr>
                  <w:rFonts w:ascii="Calibri" w:hAnsi="Calibri" w:cstheme="minorHAnsi"/>
                  <w:color w:val="000000"/>
                  <w:sz w:val="16"/>
                  <w:szCs w:val="16"/>
                </w:rPr>
                <w:t>5.83</w:t>
              </w:r>
            </w:ins>
          </w:p>
        </w:tc>
        <w:tc>
          <w:tcPr>
            <w:tcW w:w="463" w:type="dxa"/>
            <w:vAlign w:val="bottom"/>
            <w:tcPrChange w:id="12034" w:author="Στάθης Καπ" w:date="2023-03-03T06:26:00Z">
              <w:tcPr>
                <w:tcW w:w="463" w:type="dxa"/>
                <w:vAlign w:val="bottom"/>
              </w:tcPr>
            </w:tcPrChange>
          </w:tcPr>
          <w:p w14:paraId="249AB093" w14:textId="65334CE1" w:rsidR="009B17D5" w:rsidRPr="00AC6F02" w:rsidRDefault="009B17D5" w:rsidP="009B17D5">
            <w:pPr>
              <w:jc w:val="center"/>
              <w:rPr>
                <w:ins w:id="12035" w:author="Στάθης Καπ" w:date="2023-03-03T03:27:00Z"/>
                <w:rFonts w:cstheme="minorHAnsi"/>
                <w:sz w:val="16"/>
                <w:szCs w:val="16"/>
              </w:rPr>
            </w:pPr>
            <w:ins w:id="12036" w:author="Στάθης Καπ" w:date="2023-03-03T03:28:00Z">
              <w:r w:rsidRPr="00AC6F02">
                <w:rPr>
                  <w:rFonts w:ascii="Calibri" w:hAnsi="Calibri" w:cs="Calibri"/>
                  <w:color w:val="000000"/>
                  <w:sz w:val="16"/>
                  <w:szCs w:val="16"/>
                  <w:rPrChange w:id="12037" w:author="Στάθης Καπ" w:date="2023-03-03T03:28:00Z">
                    <w:rPr>
                      <w:rFonts w:ascii="Calibri" w:hAnsi="Calibri" w:cs="Calibri"/>
                      <w:color w:val="000000"/>
                      <w:sz w:val="18"/>
                      <w:szCs w:val="18"/>
                    </w:rPr>
                  </w:rPrChange>
                </w:rPr>
                <w:t>764</w:t>
              </w:r>
            </w:ins>
          </w:p>
        </w:tc>
        <w:tc>
          <w:tcPr>
            <w:tcW w:w="541" w:type="dxa"/>
            <w:vAlign w:val="bottom"/>
            <w:tcPrChange w:id="12038" w:author="Στάθης Καπ" w:date="2023-03-03T06:26:00Z">
              <w:tcPr>
                <w:tcW w:w="541" w:type="dxa"/>
                <w:vAlign w:val="bottom"/>
              </w:tcPr>
            </w:tcPrChange>
          </w:tcPr>
          <w:p w14:paraId="5D74C374" w14:textId="6EFBC128" w:rsidR="009B17D5" w:rsidRPr="00AC6F02" w:rsidRDefault="009B17D5" w:rsidP="009B17D5">
            <w:pPr>
              <w:jc w:val="center"/>
              <w:rPr>
                <w:ins w:id="12039" w:author="Στάθης Καπ" w:date="2023-03-03T03:27:00Z"/>
                <w:rFonts w:cstheme="minorHAnsi"/>
                <w:sz w:val="16"/>
                <w:szCs w:val="16"/>
              </w:rPr>
            </w:pPr>
            <w:ins w:id="12040" w:author="Στάθης Καπ" w:date="2023-03-03T03:28:00Z">
              <w:r w:rsidRPr="00AC6F02">
                <w:rPr>
                  <w:rFonts w:ascii="Calibri" w:hAnsi="Calibri" w:cs="Calibri"/>
                  <w:color w:val="000000"/>
                  <w:sz w:val="16"/>
                  <w:szCs w:val="16"/>
                  <w:rPrChange w:id="12041" w:author="Στάθης Καπ" w:date="2023-03-03T03:28:00Z">
                    <w:rPr>
                      <w:rFonts w:ascii="Calibri" w:hAnsi="Calibri" w:cs="Calibri"/>
                      <w:color w:val="000000"/>
                      <w:sz w:val="18"/>
                      <w:szCs w:val="18"/>
                    </w:rPr>
                  </w:rPrChange>
                </w:rPr>
                <w:t>0.292</w:t>
              </w:r>
            </w:ins>
          </w:p>
        </w:tc>
        <w:tc>
          <w:tcPr>
            <w:tcW w:w="589" w:type="dxa"/>
            <w:vAlign w:val="center"/>
            <w:tcPrChange w:id="12042" w:author="Στάθης Καπ" w:date="2023-03-03T06:26:00Z">
              <w:tcPr>
                <w:tcW w:w="589" w:type="dxa"/>
                <w:vAlign w:val="center"/>
              </w:tcPr>
            </w:tcPrChange>
          </w:tcPr>
          <w:p w14:paraId="637B20FD" w14:textId="2DC82F72" w:rsidR="009B17D5" w:rsidRPr="00AC6F02" w:rsidRDefault="009B17D5" w:rsidP="009B17D5">
            <w:pPr>
              <w:jc w:val="center"/>
              <w:rPr>
                <w:ins w:id="12043" w:author="Στάθης Καπ" w:date="2023-03-03T03:27:00Z"/>
                <w:rFonts w:cstheme="minorHAnsi"/>
                <w:sz w:val="16"/>
                <w:szCs w:val="16"/>
              </w:rPr>
            </w:pPr>
            <w:ins w:id="12044" w:author="Στάθης Καπ" w:date="2023-03-03T06:12:00Z">
              <w:r>
                <w:rPr>
                  <w:rFonts w:ascii="Calibri" w:hAnsi="Calibri" w:cstheme="minorHAnsi"/>
                  <w:color w:val="000000"/>
                  <w:sz w:val="16"/>
                  <w:szCs w:val="16"/>
                </w:rPr>
                <w:t>10.96</w:t>
              </w:r>
            </w:ins>
          </w:p>
        </w:tc>
      </w:tr>
      <w:tr w:rsidR="009B17D5" w14:paraId="459DCECE" w14:textId="77777777" w:rsidTr="00F03C40">
        <w:trPr>
          <w:ins w:id="12045" w:author="Στάθης Καπ" w:date="2023-03-03T03:27:00Z"/>
        </w:trPr>
        <w:tc>
          <w:tcPr>
            <w:tcW w:w="515" w:type="dxa"/>
            <w:tcBorders>
              <w:top w:val="nil"/>
              <w:bottom w:val="nil"/>
              <w:right w:val="single" w:sz="4" w:space="0" w:color="auto"/>
            </w:tcBorders>
            <w:shd w:val="clear" w:color="auto" w:fill="E7E6E6" w:themeFill="background2"/>
            <w:vAlign w:val="center"/>
            <w:tcPrChange w:id="12046" w:author="Στάθης Καπ" w:date="2023-03-03T06:26:00Z">
              <w:tcPr>
                <w:tcW w:w="515" w:type="dxa"/>
                <w:vAlign w:val="center"/>
              </w:tcPr>
            </w:tcPrChange>
          </w:tcPr>
          <w:p w14:paraId="6C2E1C80" w14:textId="40F0E3CE" w:rsidR="009B17D5" w:rsidRPr="00AC6F02" w:rsidRDefault="009B17D5" w:rsidP="009B17D5">
            <w:pPr>
              <w:jc w:val="center"/>
              <w:rPr>
                <w:ins w:id="12047" w:author="Στάθης Καπ" w:date="2023-03-03T03:27:00Z"/>
                <w:sz w:val="16"/>
                <w:szCs w:val="16"/>
              </w:rPr>
            </w:pPr>
            <w:ins w:id="12048" w:author="Στάθης Καπ" w:date="2023-03-03T03:28:00Z">
              <w:r w:rsidRPr="00AC6F02">
                <w:rPr>
                  <w:sz w:val="16"/>
                  <w:szCs w:val="16"/>
                  <w:rPrChange w:id="12049" w:author="Στάθης Καπ" w:date="2023-03-03T03:28:00Z">
                    <w:rPr>
                      <w:sz w:val="18"/>
                      <w:szCs w:val="18"/>
                    </w:rPr>
                  </w:rPrChange>
                </w:rPr>
                <w:t>pr03</w:t>
              </w:r>
            </w:ins>
          </w:p>
        </w:tc>
        <w:tc>
          <w:tcPr>
            <w:tcW w:w="560" w:type="dxa"/>
            <w:tcBorders>
              <w:left w:val="single" w:sz="4" w:space="0" w:color="auto"/>
            </w:tcBorders>
            <w:tcPrChange w:id="12050" w:author="Στάθης Καπ" w:date="2023-03-03T06:26:00Z">
              <w:tcPr>
                <w:tcW w:w="560" w:type="dxa"/>
              </w:tcPr>
            </w:tcPrChange>
          </w:tcPr>
          <w:p w14:paraId="4008486C" w14:textId="2981EC7A" w:rsidR="009B17D5" w:rsidRPr="00AC6F02" w:rsidRDefault="009B17D5" w:rsidP="009B17D5">
            <w:pPr>
              <w:jc w:val="center"/>
              <w:rPr>
                <w:ins w:id="12051" w:author="Στάθης Καπ" w:date="2023-03-03T03:27:00Z"/>
                <w:rFonts w:cstheme="minorHAnsi"/>
                <w:sz w:val="16"/>
                <w:szCs w:val="16"/>
              </w:rPr>
            </w:pPr>
            <w:ins w:id="12052" w:author="Στάθης Καπ" w:date="2023-03-03T03:28:00Z">
              <w:r w:rsidRPr="00AC6F02">
                <w:rPr>
                  <w:sz w:val="16"/>
                  <w:szCs w:val="16"/>
                  <w:rPrChange w:id="12053" w:author="Στάθης Καπ" w:date="2023-03-03T03:28:00Z">
                    <w:rPr>
                      <w:sz w:val="18"/>
                      <w:szCs w:val="18"/>
                    </w:rPr>
                  </w:rPrChange>
                </w:rPr>
                <w:t>1010</w:t>
              </w:r>
            </w:ins>
          </w:p>
        </w:tc>
        <w:tc>
          <w:tcPr>
            <w:tcW w:w="855" w:type="dxa"/>
            <w:tcPrChange w:id="12054" w:author="Στάθης Καπ" w:date="2023-03-03T06:26:00Z">
              <w:tcPr>
                <w:tcW w:w="855" w:type="dxa"/>
              </w:tcPr>
            </w:tcPrChange>
          </w:tcPr>
          <w:p w14:paraId="18CF1CB2" w14:textId="298769C2" w:rsidR="009B17D5" w:rsidRPr="00AC6F02" w:rsidRDefault="009B17D5" w:rsidP="009B17D5">
            <w:pPr>
              <w:jc w:val="center"/>
              <w:rPr>
                <w:ins w:id="12055" w:author="Στάθης Καπ" w:date="2023-03-03T03:27:00Z"/>
                <w:rFonts w:cstheme="minorHAnsi"/>
                <w:sz w:val="16"/>
                <w:szCs w:val="16"/>
              </w:rPr>
            </w:pPr>
            <w:ins w:id="12056" w:author="Στάθης Καπ" w:date="2023-03-03T03:28:00Z">
              <w:r w:rsidRPr="00AC6F02">
                <w:rPr>
                  <w:sz w:val="16"/>
                  <w:szCs w:val="16"/>
                  <w:rPrChange w:id="12057" w:author="Στάθης Καπ" w:date="2023-03-03T03:28:00Z">
                    <w:rPr>
                      <w:sz w:val="18"/>
                      <w:szCs w:val="18"/>
                    </w:rPr>
                  </w:rPrChange>
                </w:rPr>
                <w:t>946</w:t>
              </w:r>
            </w:ins>
          </w:p>
        </w:tc>
        <w:tc>
          <w:tcPr>
            <w:tcW w:w="544" w:type="dxa"/>
            <w:vAlign w:val="bottom"/>
            <w:tcPrChange w:id="12058" w:author="Στάθης Καπ" w:date="2023-03-03T06:26:00Z">
              <w:tcPr>
                <w:tcW w:w="544" w:type="dxa"/>
                <w:vAlign w:val="bottom"/>
              </w:tcPr>
            </w:tcPrChange>
          </w:tcPr>
          <w:p w14:paraId="5C8C9AC0" w14:textId="1CE1A5B9" w:rsidR="009B17D5" w:rsidRPr="00AC6F02" w:rsidRDefault="009B17D5" w:rsidP="009B17D5">
            <w:pPr>
              <w:jc w:val="center"/>
              <w:rPr>
                <w:ins w:id="12059" w:author="Στάθης Καπ" w:date="2023-03-03T03:27:00Z"/>
                <w:rFonts w:cstheme="minorHAnsi"/>
                <w:sz w:val="16"/>
                <w:szCs w:val="16"/>
              </w:rPr>
            </w:pPr>
            <w:ins w:id="12060" w:author="Στάθης Καπ" w:date="2023-03-03T03:28:00Z">
              <w:r w:rsidRPr="00AC6F02">
                <w:rPr>
                  <w:rFonts w:ascii="Calibri" w:hAnsi="Calibri" w:cs="Calibri"/>
                  <w:color w:val="000000"/>
                  <w:sz w:val="16"/>
                  <w:szCs w:val="16"/>
                  <w:rPrChange w:id="12061" w:author="Στάθης Καπ" w:date="2023-03-03T03:28:00Z">
                    <w:rPr>
                      <w:rFonts w:ascii="Calibri" w:hAnsi="Calibri" w:cs="Calibri"/>
                      <w:color w:val="000000"/>
                      <w:sz w:val="18"/>
                      <w:szCs w:val="18"/>
                    </w:rPr>
                  </w:rPrChange>
                </w:rPr>
                <w:t>959</w:t>
              </w:r>
            </w:ins>
          </w:p>
        </w:tc>
        <w:tc>
          <w:tcPr>
            <w:tcW w:w="621" w:type="dxa"/>
            <w:vAlign w:val="bottom"/>
            <w:tcPrChange w:id="12062" w:author="Στάθης Καπ" w:date="2023-03-03T06:26:00Z">
              <w:tcPr>
                <w:tcW w:w="621" w:type="dxa"/>
                <w:vAlign w:val="bottom"/>
              </w:tcPr>
            </w:tcPrChange>
          </w:tcPr>
          <w:p w14:paraId="19199989" w14:textId="57D41481" w:rsidR="009B17D5" w:rsidRPr="00AC6F02" w:rsidRDefault="009B17D5" w:rsidP="009B17D5">
            <w:pPr>
              <w:jc w:val="center"/>
              <w:rPr>
                <w:ins w:id="12063" w:author="Στάθης Καπ" w:date="2023-03-03T03:27:00Z"/>
                <w:rFonts w:cstheme="minorHAnsi"/>
                <w:sz w:val="16"/>
                <w:szCs w:val="16"/>
              </w:rPr>
            </w:pPr>
            <w:ins w:id="12064" w:author="Στάθης Καπ" w:date="2023-03-03T03:28:00Z">
              <w:r w:rsidRPr="00AC6F02">
                <w:rPr>
                  <w:rFonts w:ascii="Calibri" w:hAnsi="Calibri" w:cs="Calibri"/>
                  <w:color w:val="000000"/>
                  <w:sz w:val="16"/>
                  <w:szCs w:val="16"/>
                  <w:rPrChange w:id="12065" w:author="Στάθης Καπ" w:date="2023-03-03T03:28:00Z">
                    <w:rPr>
                      <w:rFonts w:ascii="Calibri" w:hAnsi="Calibri" w:cs="Calibri"/>
                      <w:color w:val="000000"/>
                      <w:sz w:val="18"/>
                      <w:szCs w:val="18"/>
                    </w:rPr>
                  </w:rPrChange>
                </w:rPr>
                <w:t>2.331</w:t>
              </w:r>
            </w:ins>
          </w:p>
        </w:tc>
        <w:tc>
          <w:tcPr>
            <w:tcW w:w="669" w:type="dxa"/>
            <w:vAlign w:val="center"/>
            <w:tcPrChange w:id="12066" w:author="Στάθης Καπ" w:date="2023-03-03T06:26:00Z">
              <w:tcPr>
                <w:tcW w:w="669" w:type="dxa"/>
                <w:vAlign w:val="center"/>
              </w:tcPr>
            </w:tcPrChange>
          </w:tcPr>
          <w:p w14:paraId="0623D1D3" w14:textId="00F8127E" w:rsidR="009B17D5" w:rsidRPr="00AC6F02" w:rsidRDefault="009B17D5" w:rsidP="009B17D5">
            <w:pPr>
              <w:jc w:val="center"/>
              <w:rPr>
                <w:ins w:id="12067" w:author="Στάθης Καπ" w:date="2023-03-03T03:27:00Z"/>
                <w:rFonts w:cstheme="minorHAnsi"/>
                <w:sz w:val="16"/>
                <w:szCs w:val="16"/>
              </w:rPr>
            </w:pPr>
            <w:ins w:id="12068" w:author="Στάθης Καπ" w:date="2023-03-03T06:11:00Z">
              <w:r>
                <w:rPr>
                  <w:rFonts w:ascii="Calibri" w:hAnsi="Calibri" w:cstheme="minorHAnsi"/>
                  <w:color w:val="000000"/>
                  <w:sz w:val="16"/>
                  <w:szCs w:val="16"/>
                </w:rPr>
                <w:t>5.05</w:t>
              </w:r>
            </w:ins>
          </w:p>
        </w:tc>
        <w:tc>
          <w:tcPr>
            <w:tcW w:w="543" w:type="dxa"/>
            <w:vAlign w:val="bottom"/>
            <w:tcPrChange w:id="12069" w:author="Στάθης Καπ" w:date="2023-03-03T06:26:00Z">
              <w:tcPr>
                <w:tcW w:w="543" w:type="dxa"/>
                <w:vAlign w:val="bottom"/>
              </w:tcPr>
            </w:tcPrChange>
          </w:tcPr>
          <w:p w14:paraId="27352FD8" w14:textId="321F279D" w:rsidR="009B17D5" w:rsidRPr="00AC6F02" w:rsidRDefault="009B17D5" w:rsidP="009B17D5">
            <w:pPr>
              <w:jc w:val="center"/>
              <w:rPr>
                <w:ins w:id="12070" w:author="Στάθης Καπ" w:date="2023-03-03T03:27:00Z"/>
                <w:rFonts w:cstheme="minorHAnsi"/>
                <w:sz w:val="16"/>
                <w:szCs w:val="16"/>
              </w:rPr>
            </w:pPr>
            <w:ins w:id="12071" w:author="Στάθης Καπ" w:date="2023-03-03T03:28:00Z">
              <w:r w:rsidRPr="00AC6F02">
                <w:rPr>
                  <w:rFonts w:ascii="Calibri" w:hAnsi="Calibri" w:cs="Calibri"/>
                  <w:color w:val="000000"/>
                  <w:sz w:val="16"/>
                  <w:szCs w:val="16"/>
                  <w:rPrChange w:id="12072" w:author="Στάθης Καπ" w:date="2023-03-03T03:28:00Z">
                    <w:rPr>
                      <w:rFonts w:ascii="Calibri" w:hAnsi="Calibri" w:cs="Calibri"/>
                      <w:color w:val="000000"/>
                      <w:sz w:val="18"/>
                      <w:szCs w:val="18"/>
                    </w:rPr>
                  </w:rPrChange>
                </w:rPr>
                <w:t>884</w:t>
              </w:r>
            </w:ins>
          </w:p>
        </w:tc>
        <w:tc>
          <w:tcPr>
            <w:tcW w:w="621" w:type="dxa"/>
            <w:vAlign w:val="bottom"/>
            <w:tcPrChange w:id="12073" w:author="Στάθης Καπ" w:date="2023-03-03T06:26:00Z">
              <w:tcPr>
                <w:tcW w:w="621" w:type="dxa"/>
                <w:vAlign w:val="bottom"/>
              </w:tcPr>
            </w:tcPrChange>
          </w:tcPr>
          <w:p w14:paraId="3E79410B" w14:textId="4FDD6DF2" w:rsidR="009B17D5" w:rsidRPr="00AC6F02" w:rsidRDefault="009B17D5" w:rsidP="009B17D5">
            <w:pPr>
              <w:jc w:val="center"/>
              <w:rPr>
                <w:ins w:id="12074" w:author="Στάθης Καπ" w:date="2023-03-03T03:27:00Z"/>
                <w:rFonts w:cstheme="minorHAnsi"/>
                <w:sz w:val="16"/>
                <w:szCs w:val="16"/>
              </w:rPr>
            </w:pPr>
            <w:ins w:id="12075" w:author="Στάθης Καπ" w:date="2023-03-03T03:28:00Z">
              <w:r w:rsidRPr="00AC6F02">
                <w:rPr>
                  <w:rFonts w:ascii="Calibri" w:hAnsi="Calibri" w:cs="Calibri"/>
                  <w:color w:val="000000"/>
                  <w:sz w:val="16"/>
                  <w:szCs w:val="16"/>
                  <w:rPrChange w:id="12076" w:author="Στάθης Καπ" w:date="2023-03-03T03:28:00Z">
                    <w:rPr>
                      <w:rFonts w:ascii="Calibri" w:hAnsi="Calibri" w:cs="Calibri"/>
                      <w:color w:val="000000"/>
                      <w:sz w:val="18"/>
                      <w:szCs w:val="18"/>
                    </w:rPr>
                  </w:rPrChange>
                </w:rPr>
                <w:t>0.784</w:t>
              </w:r>
            </w:ins>
          </w:p>
        </w:tc>
        <w:tc>
          <w:tcPr>
            <w:tcW w:w="669" w:type="dxa"/>
            <w:vAlign w:val="center"/>
            <w:tcPrChange w:id="12077" w:author="Στάθης Καπ" w:date="2023-03-03T06:26:00Z">
              <w:tcPr>
                <w:tcW w:w="669" w:type="dxa"/>
                <w:vAlign w:val="center"/>
              </w:tcPr>
            </w:tcPrChange>
          </w:tcPr>
          <w:p w14:paraId="4CC11917" w14:textId="2594ABAB" w:rsidR="009B17D5" w:rsidRPr="00AC6F02" w:rsidRDefault="009B17D5" w:rsidP="009B17D5">
            <w:pPr>
              <w:jc w:val="center"/>
              <w:rPr>
                <w:ins w:id="12078" w:author="Στάθης Καπ" w:date="2023-03-03T03:27:00Z"/>
                <w:rFonts w:cstheme="minorHAnsi"/>
                <w:sz w:val="16"/>
                <w:szCs w:val="16"/>
              </w:rPr>
            </w:pPr>
            <w:ins w:id="12079" w:author="Στάθης Καπ" w:date="2023-03-03T06:11:00Z">
              <w:r>
                <w:rPr>
                  <w:rFonts w:ascii="Calibri" w:hAnsi="Calibri" w:cstheme="minorHAnsi"/>
                  <w:color w:val="000000"/>
                  <w:sz w:val="16"/>
                  <w:szCs w:val="16"/>
                </w:rPr>
                <w:t>7.82</w:t>
              </w:r>
            </w:ins>
          </w:p>
        </w:tc>
        <w:tc>
          <w:tcPr>
            <w:tcW w:w="508" w:type="dxa"/>
            <w:vAlign w:val="bottom"/>
            <w:tcPrChange w:id="12080" w:author="Στάθης Καπ" w:date="2023-03-03T06:26:00Z">
              <w:tcPr>
                <w:tcW w:w="508" w:type="dxa"/>
                <w:vAlign w:val="bottom"/>
              </w:tcPr>
            </w:tcPrChange>
          </w:tcPr>
          <w:p w14:paraId="26EC55E2" w14:textId="46EAE410" w:rsidR="009B17D5" w:rsidRPr="00AC6F02" w:rsidRDefault="009B17D5" w:rsidP="009B17D5">
            <w:pPr>
              <w:jc w:val="center"/>
              <w:rPr>
                <w:ins w:id="12081" w:author="Στάθης Καπ" w:date="2023-03-03T03:27:00Z"/>
                <w:rFonts w:cstheme="minorHAnsi"/>
                <w:sz w:val="16"/>
                <w:szCs w:val="16"/>
              </w:rPr>
            </w:pPr>
            <w:ins w:id="12082" w:author="Στάθης Καπ" w:date="2023-03-03T03:28:00Z">
              <w:r w:rsidRPr="00AC6F02">
                <w:rPr>
                  <w:rFonts w:ascii="Calibri" w:hAnsi="Calibri" w:cs="Calibri"/>
                  <w:color w:val="000000"/>
                  <w:sz w:val="16"/>
                  <w:szCs w:val="16"/>
                  <w:rPrChange w:id="12083" w:author="Στάθης Καπ" w:date="2023-03-03T03:28:00Z">
                    <w:rPr>
                      <w:rFonts w:ascii="Calibri" w:hAnsi="Calibri" w:cs="Calibri"/>
                      <w:color w:val="000000"/>
                      <w:sz w:val="18"/>
                      <w:szCs w:val="18"/>
                    </w:rPr>
                  </w:rPrChange>
                </w:rPr>
                <w:t>740</w:t>
              </w:r>
            </w:ins>
          </w:p>
        </w:tc>
        <w:tc>
          <w:tcPr>
            <w:tcW w:w="541" w:type="dxa"/>
            <w:vAlign w:val="bottom"/>
            <w:tcPrChange w:id="12084" w:author="Στάθης Καπ" w:date="2023-03-03T06:26:00Z">
              <w:tcPr>
                <w:tcW w:w="541" w:type="dxa"/>
                <w:vAlign w:val="bottom"/>
              </w:tcPr>
            </w:tcPrChange>
          </w:tcPr>
          <w:p w14:paraId="53A7805D" w14:textId="67074822" w:rsidR="009B17D5" w:rsidRPr="00AC6F02" w:rsidRDefault="009B17D5" w:rsidP="009B17D5">
            <w:pPr>
              <w:jc w:val="center"/>
              <w:rPr>
                <w:ins w:id="12085" w:author="Στάθης Καπ" w:date="2023-03-03T03:27:00Z"/>
                <w:rFonts w:cstheme="minorHAnsi"/>
                <w:sz w:val="16"/>
                <w:szCs w:val="16"/>
              </w:rPr>
            </w:pPr>
            <w:ins w:id="12086" w:author="Στάθης Καπ" w:date="2023-03-03T03:28:00Z">
              <w:r w:rsidRPr="00AC6F02">
                <w:rPr>
                  <w:rFonts w:ascii="Calibri" w:hAnsi="Calibri" w:cs="Calibri"/>
                  <w:color w:val="000000"/>
                  <w:sz w:val="16"/>
                  <w:szCs w:val="16"/>
                  <w:rPrChange w:id="12087" w:author="Στάθης Καπ" w:date="2023-03-03T03:28:00Z">
                    <w:rPr>
                      <w:rFonts w:ascii="Calibri" w:hAnsi="Calibri" w:cs="Calibri"/>
                      <w:color w:val="000000"/>
                      <w:sz w:val="18"/>
                      <w:szCs w:val="18"/>
                    </w:rPr>
                  </w:rPrChange>
                </w:rPr>
                <w:t>0.436</w:t>
              </w:r>
            </w:ins>
          </w:p>
        </w:tc>
        <w:tc>
          <w:tcPr>
            <w:tcW w:w="589" w:type="dxa"/>
            <w:vAlign w:val="center"/>
            <w:tcPrChange w:id="12088" w:author="Στάθης Καπ" w:date="2023-03-03T06:26:00Z">
              <w:tcPr>
                <w:tcW w:w="589" w:type="dxa"/>
                <w:vAlign w:val="center"/>
              </w:tcPr>
            </w:tcPrChange>
          </w:tcPr>
          <w:p w14:paraId="5BF451A4" w14:textId="1D0520C2" w:rsidR="009B17D5" w:rsidRPr="00AC6F02" w:rsidRDefault="009B17D5" w:rsidP="009B17D5">
            <w:pPr>
              <w:jc w:val="center"/>
              <w:rPr>
                <w:ins w:id="12089" w:author="Στάθης Καπ" w:date="2023-03-03T03:27:00Z"/>
                <w:rFonts w:cstheme="minorHAnsi"/>
                <w:sz w:val="16"/>
                <w:szCs w:val="16"/>
              </w:rPr>
            </w:pPr>
            <w:ins w:id="12090" w:author="Στάθης Καπ" w:date="2023-03-03T06:11:00Z">
              <w:r>
                <w:rPr>
                  <w:rFonts w:ascii="Calibri" w:hAnsi="Calibri" w:cstheme="minorHAnsi"/>
                  <w:color w:val="000000"/>
                  <w:sz w:val="16"/>
                  <w:szCs w:val="16"/>
                </w:rPr>
                <w:t>22.84</w:t>
              </w:r>
            </w:ins>
          </w:p>
        </w:tc>
        <w:tc>
          <w:tcPr>
            <w:tcW w:w="463" w:type="dxa"/>
            <w:vAlign w:val="bottom"/>
            <w:tcPrChange w:id="12091" w:author="Στάθης Καπ" w:date="2023-03-03T06:26:00Z">
              <w:tcPr>
                <w:tcW w:w="463" w:type="dxa"/>
                <w:vAlign w:val="bottom"/>
              </w:tcPr>
            </w:tcPrChange>
          </w:tcPr>
          <w:p w14:paraId="46ECE2F5" w14:textId="1913C814" w:rsidR="009B17D5" w:rsidRPr="00AC6F02" w:rsidRDefault="009B17D5" w:rsidP="009B17D5">
            <w:pPr>
              <w:jc w:val="center"/>
              <w:rPr>
                <w:ins w:id="12092" w:author="Στάθης Καπ" w:date="2023-03-03T03:27:00Z"/>
                <w:rFonts w:cstheme="minorHAnsi"/>
                <w:sz w:val="16"/>
                <w:szCs w:val="16"/>
              </w:rPr>
            </w:pPr>
            <w:ins w:id="12093" w:author="Στάθης Καπ" w:date="2023-03-03T03:28:00Z">
              <w:r w:rsidRPr="00AC6F02">
                <w:rPr>
                  <w:rFonts w:ascii="Calibri" w:hAnsi="Calibri" w:cs="Calibri"/>
                  <w:color w:val="000000"/>
                  <w:sz w:val="16"/>
                  <w:szCs w:val="16"/>
                  <w:rPrChange w:id="12094" w:author="Στάθης Καπ" w:date="2023-03-03T03:28:00Z">
                    <w:rPr>
                      <w:rFonts w:ascii="Calibri" w:hAnsi="Calibri" w:cs="Calibri"/>
                      <w:color w:val="000000"/>
                      <w:sz w:val="18"/>
                      <w:szCs w:val="18"/>
                    </w:rPr>
                  </w:rPrChange>
                </w:rPr>
                <w:t>800</w:t>
              </w:r>
            </w:ins>
          </w:p>
        </w:tc>
        <w:tc>
          <w:tcPr>
            <w:tcW w:w="541" w:type="dxa"/>
            <w:vAlign w:val="bottom"/>
            <w:tcPrChange w:id="12095" w:author="Στάθης Καπ" w:date="2023-03-03T06:26:00Z">
              <w:tcPr>
                <w:tcW w:w="541" w:type="dxa"/>
                <w:vAlign w:val="bottom"/>
              </w:tcPr>
            </w:tcPrChange>
          </w:tcPr>
          <w:p w14:paraId="08CBBDCE" w14:textId="46C104F9" w:rsidR="009B17D5" w:rsidRPr="00AC6F02" w:rsidRDefault="009B17D5" w:rsidP="009B17D5">
            <w:pPr>
              <w:jc w:val="center"/>
              <w:rPr>
                <w:ins w:id="12096" w:author="Στάθης Καπ" w:date="2023-03-03T03:27:00Z"/>
                <w:rFonts w:cstheme="minorHAnsi"/>
                <w:sz w:val="16"/>
                <w:szCs w:val="16"/>
              </w:rPr>
            </w:pPr>
            <w:ins w:id="12097" w:author="Στάθης Καπ" w:date="2023-03-03T03:28:00Z">
              <w:r w:rsidRPr="00AC6F02">
                <w:rPr>
                  <w:rFonts w:ascii="Calibri" w:hAnsi="Calibri" w:cs="Calibri"/>
                  <w:color w:val="000000"/>
                  <w:sz w:val="16"/>
                  <w:szCs w:val="16"/>
                  <w:rPrChange w:id="12098" w:author="Στάθης Καπ" w:date="2023-03-03T03:28:00Z">
                    <w:rPr>
                      <w:rFonts w:ascii="Calibri" w:hAnsi="Calibri" w:cs="Calibri"/>
                      <w:color w:val="000000"/>
                      <w:sz w:val="18"/>
                      <w:szCs w:val="18"/>
                    </w:rPr>
                  </w:rPrChange>
                </w:rPr>
                <w:t>0.411</w:t>
              </w:r>
            </w:ins>
          </w:p>
        </w:tc>
        <w:tc>
          <w:tcPr>
            <w:tcW w:w="589" w:type="dxa"/>
            <w:vAlign w:val="center"/>
            <w:tcPrChange w:id="12099" w:author="Στάθης Καπ" w:date="2023-03-03T06:26:00Z">
              <w:tcPr>
                <w:tcW w:w="589" w:type="dxa"/>
                <w:vAlign w:val="center"/>
              </w:tcPr>
            </w:tcPrChange>
          </w:tcPr>
          <w:p w14:paraId="0B3D316D" w14:textId="73D0E5DA" w:rsidR="009B17D5" w:rsidRPr="00AC6F02" w:rsidRDefault="009B17D5" w:rsidP="009B17D5">
            <w:pPr>
              <w:jc w:val="center"/>
              <w:rPr>
                <w:ins w:id="12100" w:author="Στάθης Καπ" w:date="2023-03-03T03:27:00Z"/>
                <w:rFonts w:cstheme="minorHAnsi"/>
                <w:sz w:val="16"/>
                <w:szCs w:val="16"/>
              </w:rPr>
            </w:pPr>
            <w:ins w:id="12101" w:author="Στάθης Καπ" w:date="2023-03-03T06:12:00Z">
              <w:r>
                <w:rPr>
                  <w:rFonts w:ascii="Calibri" w:hAnsi="Calibri" w:cstheme="minorHAnsi"/>
                  <w:color w:val="000000"/>
                  <w:sz w:val="16"/>
                  <w:szCs w:val="16"/>
                </w:rPr>
                <w:t>16.58</w:t>
              </w:r>
            </w:ins>
          </w:p>
        </w:tc>
      </w:tr>
      <w:tr w:rsidR="009B17D5" w14:paraId="08ED1903" w14:textId="77777777" w:rsidTr="00F03C40">
        <w:trPr>
          <w:ins w:id="12102" w:author="Στάθης Καπ" w:date="2023-03-03T03:27:00Z"/>
        </w:trPr>
        <w:tc>
          <w:tcPr>
            <w:tcW w:w="515" w:type="dxa"/>
            <w:tcBorders>
              <w:top w:val="nil"/>
              <w:bottom w:val="nil"/>
              <w:right w:val="single" w:sz="4" w:space="0" w:color="auto"/>
            </w:tcBorders>
            <w:shd w:val="clear" w:color="auto" w:fill="E7E6E6" w:themeFill="background2"/>
            <w:vAlign w:val="center"/>
            <w:tcPrChange w:id="12103" w:author="Στάθης Καπ" w:date="2023-03-03T06:26:00Z">
              <w:tcPr>
                <w:tcW w:w="515" w:type="dxa"/>
                <w:vAlign w:val="center"/>
              </w:tcPr>
            </w:tcPrChange>
          </w:tcPr>
          <w:p w14:paraId="5213951E" w14:textId="77446455" w:rsidR="009B17D5" w:rsidRPr="00AC6F02" w:rsidRDefault="009B17D5" w:rsidP="009B17D5">
            <w:pPr>
              <w:jc w:val="center"/>
              <w:rPr>
                <w:ins w:id="12104" w:author="Στάθης Καπ" w:date="2023-03-03T03:27:00Z"/>
                <w:sz w:val="16"/>
                <w:szCs w:val="16"/>
              </w:rPr>
            </w:pPr>
            <w:ins w:id="12105" w:author="Στάθης Καπ" w:date="2023-03-03T03:28:00Z">
              <w:r w:rsidRPr="00AC6F02">
                <w:rPr>
                  <w:sz w:val="16"/>
                  <w:szCs w:val="16"/>
                  <w:rPrChange w:id="12106" w:author="Στάθης Καπ" w:date="2023-03-03T03:28:00Z">
                    <w:rPr>
                      <w:sz w:val="18"/>
                      <w:szCs w:val="18"/>
                    </w:rPr>
                  </w:rPrChange>
                </w:rPr>
                <w:t>pr04</w:t>
              </w:r>
            </w:ins>
          </w:p>
        </w:tc>
        <w:tc>
          <w:tcPr>
            <w:tcW w:w="560" w:type="dxa"/>
            <w:tcBorders>
              <w:left w:val="single" w:sz="4" w:space="0" w:color="auto"/>
            </w:tcBorders>
            <w:tcPrChange w:id="12107" w:author="Στάθης Καπ" w:date="2023-03-03T06:26:00Z">
              <w:tcPr>
                <w:tcW w:w="560" w:type="dxa"/>
              </w:tcPr>
            </w:tcPrChange>
          </w:tcPr>
          <w:p w14:paraId="544C8966" w14:textId="0129C4F8" w:rsidR="009B17D5" w:rsidRPr="00AC6F02" w:rsidRDefault="009B17D5" w:rsidP="009B17D5">
            <w:pPr>
              <w:jc w:val="center"/>
              <w:rPr>
                <w:ins w:id="12108" w:author="Στάθης Καπ" w:date="2023-03-03T03:27:00Z"/>
                <w:rFonts w:cstheme="minorHAnsi"/>
                <w:sz w:val="16"/>
                <w:szCs w:val="16"/>
              </w:rPr>
            </w:pPr>
            <w:ins w:id="12109" w:author="Στάθης Καπ" w:date="2023-03-03T03:28:00Z">
              <w:r w:rsidRPr="00AC6F02">
                <w:rPr>
                  <w:sz w:val="16"/>
                  <w:szCs w:val="16"/>
                  <w:rPrChange w:id="12110" w:author="Στάθης Καπ" w:date="2023-03-03T03:28:00Z">
                    <w:rPr>
                      <w:sz w:val="18"/>
                      <w:szCs w:val="18"/>
                    </w:rPr>
                  </w:rPrChange>
                </w:rPr>
                <w:t>1294</w:t>
              </w:r>
            </w:ins>
          </w:p>
        </w:tc>
        <w:tc>
          <w:tcPr>
            <w:tcW w:w="855" w:type="dxa"/>
            <w:tcPrChange w:id="12111" w:author="Στάθης Καπ" w:date="2023-03-03T06:26:00Z">
              <w:tcPr>
                <w:tcW w:w="855" w:type="dxa"/>
              </w:tcPr>
            </w:tcPrChange>
          </w:tcPr>
          <w:p w14:paraId="173FDE4E" w14:textId="5FEE6FCE" w:rsidR="009B17D5" w:rsidRPr="00AC6F02" w:rsidRDefault="009B17D5" w:rsidP="009B17D5">
            <w:pPr>
              <w:jc w:val="center"/>
              <w:rPr>
                <w:ins w:id="12112" w:author="Στάθης Καπ" w:date="2023-03-03T03:27:00Z"/>
                <w:rFonts w:cstheme="minorHAnsi"/>
                <w:sz w:val="16"/>
                <w:szCs w:val="16"/>
              </w:rPr>
            </w:pPr>
            <w:ins w:id="12113" w:author="Στάθης Καπ" w:date="2023-03-03T03:28:00Z">
              <w:r w:rsidRPr="00AC6F02">
                <w:rPr>
                  <w:sz w:val="16"/>
                  <w:szCs w:val="16"/>
                  <w:rPrChange w:id="12114" w:author="Στάθης Καπ" w:date="2023-03-03T03:28:00Z">
                    <w:rPr>
                      <w:sz w:val="18"/>
                      <w:szCs w:val="18"/>
                    </w:rPr>
                  </w:rPrChange>
                </w:rPr>
                <w:t>1195</w:t>
              </w:r>
            </w:ins>
          </w:p>
        </w:tc>
        <w:tc>
          <w:tcPr>
            <w:tcW w:w="544" w:type="dxa"/>
            <w:vAlign w:val="bottom"/>
            <w:tcPrChange w:id="12115" w:author="Στάθης Καπ" w:date="2023-03-03T06:26:00Z">
              <w:tcPr>
                <w:tcW w:w="544" w:type="dxa"/>
                <w:vAlign w:val="bottom"/>
              </w:tcPr>
            </w:tcPrChange>
          </w:tcPr>
          <w:p w14:paraId="08401E6C" w14:textId="22EDF89B" w:rsidR="009B17D5" w:rsidRPr="00AC6F02" w:rsidRDefault="009B17D5" w:rsidP="009B17D5">
            <w:pPr>
              <w:jc w:val="center"/>
              <w:rPr>
                <w:ins w:id="12116" w:author="Στάθης Καπ" w:date="2023-03-03T03:27:00Z"/>
                <w:rFonts w:cstheme="minorHAnsi"/>
                <w:sz w:val="16"/>
                <w:szCs w:val="16"/>
              </w:rPr>
            </w:pPr>
            <w:ins w:id="12117" w:author="Στάθης Καπ" w:date="2023-03-03T03:28:00Z">
              <w:r w:rsidRPr="00AC6F02">
                <w:rPr>
                  <w:rFonts w:ascii="Calibri" w:hAnsi="Calibri" w:cs="Calibri"/>
                  <w:color w:val="000000"/>
                  <w:sz w:val="16"/>
                  <w:szCs w:val="16"/>
                  <w:rPrChange w:id="12118" w:author="Στάθης Καπ" w:date="2023-03-03T03:28:00Z">
                    <w:rPr>
                      <w:rFonts w:ascii="Calibri" w:hAnsi="Calibri" w:cs="Calibri"/>
                      <w:color w:val="000000"/>
                      <w:sz w:val="18"/>
                      <w:szCs w:val="18"/>
                    </w:rPr>
                  </w:rPrChange>
                </w:rPr>
                <w:t>1178</w:t>
              </w:r>
            </w:ins>
          </w:p>
        </w:tc>
        <w:tc>
          <w:tcPr>
            <w:tcW w:w="621" w:type="dxa"/>
            <w:vAlign w:val="bottom"/>
            <w:tcPrChange w:id="12119" w:author="Στάθης Καπ" w:date="2023-03-03T06:26:00Z">
              <w:tcPr>
                <w:tcW w:w="621" w:type="dxa"/>
                <w:vAlign w:val="bottom"/>
              </w:tcPr>
            </w:tcPrChange>
          </w:tcPr>
          <w:p w14:paraId="1EDBBEAC" w14:textId="768B85AE" w:rsidR="009B17D5" w:rsidRPr="00AC6F02" w:rsidRDefault="009B17D5" w:rsidP="009B17D5">
            <w:pPr>
              <w:jc w:val="center"/>
              <w:rPr>
                <w:ins w:id="12120" w:author="Στάθης Καπ" w:date="2023-03-03T03:27:00Z"/>
                <w:rFonts w:cstheme="minorHAnsi"/>
                <w:sz w:val="16"/>
                <w:szCs w:val="16"/>
              </w:rPr>
            </w:pPr>
            <w:ins w:id="12121" w:author="Στάθης Καπ" w:date="2023-03-03T03:28:00Z">
              <w:r w:rsidRPr="00AC6F02">
                <w:rPr>
                  <w:rFonts w:ascii="Calibri" w:hAnsi="Calibri" w:cs="Calibri"/>
                  <w:color w:val="000000"/>
                  <w:sz w:val="16"/>
                  <w:szCs w:val="16"/>
                  <w:rPrChange w:id="12122" w:author="Στάθης Καπ" w:date="2023-03-03T03:28:00Z">
                    <w:rPr>
                      <w:rFonts w:ascii="Calibri" w:hAnsi="Calibri" w:cs="Calibri"/>
                      <w:color w:val="000000"/>
                      <w:sz w:val="18"/>
                      <w:szCs w:val="18"/>
                    </w:rPr>
                  </w:rPrChange>
                </w:rPr>
                <w:t>2.845</w:t>
              </w:r>
            </w:ins>
          </w:p>
        </w:tc>
        <w:tc>
          <w:tcPr>
            <w:tcW w:w="669" w:type="dxa"/>
            <w:vAlign w:val="center"/>
            <w:tcPrChange w:id="12123" w:author="Στάθης Καπ" w:date="2023-03-03T06:26:00Z">
              <w:tcPr>
                <w:tcW w:w="669" w:type="dxa"/>
                <w:vAlign w:val="center"/>
              </w:tcPr>
            </w:tcPrChange>
          </w:tcPr>
          <w:p w14:paraId="6F2E911E" w14:textId="47EA24A5" w:rsidR="009B17D5" w:rsidRPr="00AC6F02" w:rsidRDefault="009B17D5" w:rsidP="009B17D5">
            <w:pPr>
              <w:jc w:val="center"/>
              <w:rPr>
                <w:ins w:id="12124" w:author="Στάθης Καπ" w:date="2023-03-03T03:27:00Z"/>
                <w:rFonts w:cstheme="minorHAnsi"/>
                <w:sz w:val="16"/>
                <w:szCs w:val="16"/>
              </w:rPr>
            </w:pPr>
            <w:ins w:id="12125" w:author="Στάθης Καπ" w:date="2023-03-03T06:11:00Z">
              <w:r>
                <w:rPr>
                  <w:rFonts w:ascii="Calibri" w:hAnsi="Calibri" w:cstheme="minorHAnsi"/>
                  <w:color w:val="000000"/>
                  <w:sz w:val="16"/>
                  <w:szCs w:val="16"/>
                </w:rPr>
                <w:t>8.96</w:t>
              </w:r>
            </w:ins>
          </w:p>
        </w:tc>
        <w:tc>
          <w:tcPr>
            <w:tcW w:w="543" w:type="dxa"/>
            <w:vAlign w:val="bottom"/>
            <w:tcPrChange w:id="12126" w:author="Στάθης Καπ" w:date="2023-03-03T06:26:00Z">
              <w:tcPr>
                <w:tcW w:w="543" w:type="dxa"/>
                <w:vAlign w:val="bottom"/>
              </w:tcPr>
            </w:tcPrChange>
          </w:tcPr>
          <w:p w14:paraId="6882146C" w14:textId="15B1BEB0" w:rsidR="009B17D5" w:rsidRPr="00AC6F02" w:rsidRDefault="009B17D5" w:rsidP="009B17D5">
            <w:pPr>
              <w:jc w:val="center"/>
              <w:rPr>
                <w:ins w:id="12127" w:author="Στάθης Καπ" w:date="2023-03-03T03:27:00Z"/>
                <w:rFonts w:cstheme="minorHAnsi"/>
                <w:sz w:val="16"/>
                <w:szCs w:val="16"/>
              </w:rPr>
            </w:pPr>
            <w:ins w:id="12128" w:author="Στάθης Καπ" w:date="2023-03-03T03:28:00Z">
              <w:r w:rsidRPr="00AC6F02">
                <w:rPr>
                  <w:rFonts w:ascii="Calibri" w:hAnsi="Calibri" w:cs="Calibri"/>
                  <w:color w:val="000000"/>
                  <w:sz w:val="16"/>
                  <w:szCs w:val="16"/>
                  <w:rPrChange w:id="12129" w:author="Στάθης Καπ" w:date="2023-03-03T03:28:00Z">
                    <w:rPr>
                      <w:rFonts w:ascii="Calibri" w:hAnsi="Calibri" w:cs="Calibri"/>
                      <w:color w:val="000000"/>
                      <w:sz w:val="18"/>
                      <w:szCs w:val="18"/>
                    </w:rPr>
                  </w:rPrChange>
                </w:rPr>
                <w:t>1163</w:t>
              </w:r>
            </w:ins>
          </w:p>
        </w:tc>
        <w:tc>
          <w:tcPr>
            <w:tcW w:w="621" w:type="dxa"/>
            <w:vAlign w:val="bottom"/>
            <w:tcPrChange w:id="12130" w:author="Στάθης Καπ" w:date="2023-03-03T06:26:00Z">
              <w:tcPr>
                <w:tcW w:w="621" w:type="dxa"/>
                <w:vAlign w:val="bottom"/>
              </w:tcPr>
            </w:tcPrChange>
          </w:tcPr>
          <w:p w14:paraId="61565C0F" w14:textId="4A399A91" w:rsidR="009B17D5" w:rsidRPr="00AC6F02" w:rsidRDefault="009B17D5" w:rsidP="009B17D5">
            <w:pPr>
              <w:jc w:val="center"/>
              <w:rPr>
                <w:ins w:id="12131" w:author="Στάθης Καπ" w:date="2023-03-03T03:27:00Z"/>
                <w:rFonts w:cstheme="minorHAnsi"/>
                <w:sz w:val="16"/>
                <w:szCs w:val="16"/>
              </w:rPr>
            </w:pPr>
            <w:ins w:id="12132" w:author="Στάθης Καπ" w:date="2023-03-03T03:28:00Z">
              <w:r w:rsidRPr="00AC6F02">
                <w:rPr>
                  <w:rFonts w:ascii="Calibri" w:hAnsi="Calibri" w:cs="Calibri"/>
                  <w:color w:val="000000"/>
                  <w:sz w:val="16"/>
                  <w:szCs w:val="16"/>
                  <w:rPrChange w:id="12133" w:author="Στάθης Καπ" w:date="2023-03-03T03:28:00Z">
                    <w:rPr>
                      <w:rFonts w:ascii="Calibri" w:hAnsi="Calibri" w:cs="Calibri"/>
                      <w:color w:val="000000"/>
                      <w:sz w:val="18"/>
                      <w:szCs w:val="18"/>
                    </w:rPr>
                  </w:rPrChange>
                </w:rPr>
                <w:t>2.289</w:t>
              </w:r>
            </w:ins>
          </w:p>
        </w:tc>
        <w:tc>
          <w:tcPr>
            <w:tcW w:w="669" w:type="dxa"/>
            <w:vAlign w:val="center"/>
            <w:tcPrChange w:id="12134" w:author="Στάθης Καπ" w:date="2023-03-03T06:26:00Z">
              <w:tcPr>
                <w:tcW w:w="669" w:type="dxa"/>
                <w:vAlign w:val="center"/>
              </w:tcPr>
            </w:tcPrChange>
          </w:tcPr>
          <w:p w14:paraId="491689B5" w14:textId="538A92D1" w:rsidR="009B17D5" w:rsidRPr="00AC6F02" w:rsidRDefault="009B17D5" w:rsidP="009B17D5">
            <w:pPr>
              <w:jc w:val="center"/>
              <w:rPr>
                <w:ins w:id="12135" w:author="Στάθης Καπ" w:date="2023-03-03T03:27:00Z"/>
                <w:rFonts w:cstheme="minorHAnsi"/>
                <w:sz w:val="16"/>
                <w:szCs w:val="16"/>
              </w:rPr>
            </w:pPr>
            <w:ins w:id="12136" w:author="Στάθης Καπ" w:date="2023-03-03T06:11:00Z">
              <w:r>
                <w:rPr>
                  <w:rFonts w:ascii="Calibri" w:hAnsi="Calibri" w:cstheme="minorHAnsi"/>
                  <w:color w:val="000000"/>
                  <w:sz w:val="16"/>
                  <w:szCs w:val="16"/>
                </w:rPr>
                <w:t>1.27</w:t>
              </w:r>
            </w:ins>
          </w:p>
        </w:tc>
        <w:tc>
          <w:tcPr>
            <w:tcW w:w="508" w:type="dxa"/>
            <w:vAlign w:val="bottom"/>
            <w:tcPrChange w:id="12137" w:author="Στάθης Καπ" w:date="2023-03-03T06:26:00Z">
              <w:tcPr>
                <w:tcW w:w="508" w:type="dxa"/>
                <w:vAlign w:val="bottom"/>
              </w:tcPr>
            </w:tcPrChange>
          </w:tcPr>
          <w:p w14:paraId="00ADD1EE" w14:textId="4BB6F195" w:rsidR="009B17D5" w:rsidRPr="00AC6F02" w:rsidRDefault="009B17D5" w:rsidP="009B17D5">
            <w:pPr>
              <w:jc w:val="center"/>
              <w:rPr>
                <w:ins w:id="12138" w:author="Στάθης Καπ" w:date="2023-03-03T03:27:00Z"/>
                <w:rFonts w:cstheme="minorHAnsi"/>
                <w:sz w:val="16"/>
                <w:szCs w:val="16"/>
              </w:rPr>
            </w:pPr>
            <w:ins w:id="12139" w:author="Στάθης Καπ" w:date="2023-03-03T03:28:00Z">
              <w:r w:rsidRPr="00AC6F02">
                <w:rPr>
                  <w:rFonts w:ascii="Calibri" w:hAnsi="Calibri" w:cs="Calibri"/>
                  <w:color w:val="000000"/>
                  <w:sz w:val="16"/>
                  <w:szCs w:val="16"/>
                  <w:rPrChange w:id="12140" w:author="Στάθης Καπ" w:date="2023-03-03T03:28:00Z">
                    <w:rPr>
                      <w:rFonts w:ascii="Calibri" w:hAnsi="Calibri" w:cs="Calibri"/>
                      <w:color w:val="000000"/>
                      <w:sz w:val="18"/>
                      <w:szCs w:val="18"/>
                    </w:rPr>
                  </w:rPrChange>
                </w:rPr>
                <w:t>1128</w:t>
              </w:r>
            </w:ins>
          </w:p>
        </w:tc>
        <w:tc>
          <w:tcPr>
            <w:tcW w:w="541" w:type="dxa"/>
            <w:vAlign w:val="bottom"/>
            <w:tcPrChange w:id="12141" w:author="Στάθης Καπ" w:date="2023-03-03T06:26:00Z">
              <w:tcPr>
                <w:tcW w:w="541" w:type="dxa"/>
                <w:vAlign w:val="bottom"/>
              </w:tcPr>
            </w:tcPrChange>
          </w:tcPr>
          <w:p w14:paraId="275B3D87" w14:textId="02B5DC92" w:rsidR="009B17D5" w:rsidRPr="00AC6F02" w:rsidRDefault="009B17D5" w:rsidP="009B17D5">
            <w:pPr>
              <w:jc w:val="center"/>
              <w:rPr>
                <w:ins w:id="12142" w:author="Στάθης Καπ" w:date="2023-03-03T03:27:00Z"/>
                <w:rFonts w:cstheme="minorHAnsi"/>
                <w:sz w:val="16"/>
                <w:szCs w:val="16"/>
              </w:rPr>
            </w:pPr>
            <w:ins w:id="12143" w:author="Στάθης Καπ" w:date="2023-03-03T03:28:00Z">
              <w:r w:rsidRPr="00AC6F02">
                <w:rPr>
                  <w:rFonts w:ascii="Calibri" w:hAnsi="Calibri" w:cs="Calibri"/>
                  <w:color w:val="000000"/>
                  <w:sz w:val="16"/>
                  <w:szCs w:val="16"/>
                  <w:rPrChange w:id="12144" w:author="Στάθης Καπ" w:date="2023-03-03T03:28:00Z">
                    <w:rPr>
                      <w:rFonts w:ascii="Calibri" w:hAnsi="Calibri" w:cs="Calibri"/>
                      <w:color w:val="000000"/>
                      <w:sz w:val="18"/>
                      <w:szCs w:val="18"/>
                    </w:rPr>
                  </w:rPrChange>
                </w:rPr>
                <w:t>0.79</w:t>
              </w:r>
            </w:ins>
          </w:p>
        </w:tc>
        <w:tc>
          <w:tcPr>
            <w:tcW w:w="589" w:type="dxa"/>
            <w:vAlign w:val="center"/>
            <w:tcPrChange w:id="12145" w:author="Στάθης Καπ" w:date="2023-03-03T06:26:00Z">
              <w:tcPr>
                <w:tcW w:w="589" w:type="dxa"/>
                <w:vAlign w:val="center"/>
              </w:tcPr>
            </w:tcPrChange>
          </w:tcPr>
          <w:p w14:paraId="72542202" w14:textId="68C67D1A" w:rsidR="009B17D5" w:rsidRPr="00AC6F02" w:rsidRDefault="009B17D5" w:rsidP="009B17D5">
            <w:pPr>
              <w:jc w:val="center"/>
              <w:rPr>
                <w:ins w:id="12146" w:author="Στάθης Καπ" w:date="2023-03-03T03:27:00Z"/>
                <w:rFonts w:cstheme="minorHAnsi"/>
                <w:sz w:val="16"/>
                <w:szCs w:val="16"/>
              </w:rPr>
            </w:pPr>
            <w:ins w:id="12147" w:author="Στάθης Καπ" w:date="2023-03-03T06:11:00Z">
              <w:r>
                <w:rPr>
                  <w:rFonts w:ascii="Calibri" w:hAnsi="Calibri" w:cstheme="minorHAnsi"/>
                  <w:color w:val="000000"/>
                  <w:sz w:val="16"/>
                  <w:szCs w:val="16"/>
                </w:rPr>
                <w:t>4.24</w:t>
              </w:r>
            </w:ins>
          </w:p>
        </w:tc>
        <w:tc>
          <w:tcPr>
            <w:tcW w:w="463" w:type="dxa"/>
            <w:vAlign w:val="bottom"/>
            <w:tcPrChange w:id="12148" w:author="Στάθης Καπ" w:date="2023-03-03T06:26:00Z">
              <w:tcPr>
                <w:tcW w:w="463" w:type="dxa"/>
                <w:vAlign w:val="bottom"/>
              </w:tcPr>
            </w:tcPrChange>
          </w:tcPr>
          <w:p w14:paraId="20A99463" w14:textId="1F264D6B" w:rsidR="009B17D5" w:rsidRPr="00AC6F02" w:rsidRDefault="009B17D5" w:rsidP="009B17D5">
            <w:pPr>
              <w:jc w:val="center"/>
              <w:rPr>
                <w:ins w:id="12149" w:author="Στάθης Καπ" w:date="2023-03-03T03:27:00Z"/>
                <w:rFonts w:cstheme="minorHAnsi"/>
                <w:sz w:val="16"/>
                <w:szCs w:val="16"/>
              </w:rPr>
            </w:pPr>
            <w:ins w:id="12150" w:author="Στάθης Καπ" w:date="2023-03-03T03:28:00Z">
              <w:r w:rsidRPr="00AC6F02">
                <w:rPr>
                  <w:rFonts w:ascii="Calibri" w:hAnsi="Calibri" w:cs="Calibri"/>
                  <w:color w:val="000000"/>
                  <w:sz w:val="16"/>
                  <w:szCs w:val="16"/>
                  <w:rPrChange w:id="12151" w:author="Στάθης Καπ" w:date="2023-03-03T03:28:00Z">
                    <w:rPr>
                      <w:rFonts w:ascii="Calibri" w:hAnsi="Calibri" w:cs="Calibri"/>
                      <w:color w:val="000000"/>
                      <w:sz w:val="18"/>
                      <w:szCs w:val="18"/>
                    </w:rPr>
                  </w:rPrChange>
                </w:rPr>
                <w:t>1148</w:t>
              </w:r>
            </w:ins>
          </w:p>
        </w:tc>
        <w:tc>
          <w:tcPr>
            <w:tcW w:w="541" w:type="dxa"/>
            <w:vAlign w:val="bottom"/>
            <w:tcPrChange w:id="12152" w:author="Στάθης Καπ" w:date="2023-03-03T06:26:00Z">
              <w:tcPr>
                <w:tcW w:w="541" w:type="dxa"/>
                <w:vAlign w:val="bottom"/>
              </w:tcPr>
            </w:tcPrChange>
          </w:tcPr>
          <w:p w14:paraId="24AE5A2E" w14:textId="67806773" w:rsidR="009B17D5" w:rsidRPr="00AC6F02" w:rsidRDefault="009B17D5" w:rsidP="009B17D5">
            <w:pPr>
              <w:jc w:val="center"/>
              <w:rPr>
                <w:ins w:id="12153" w:author="Στάθης Καπ" w:date="2023-03-03T03:27:00Z"/>
                <w:rFonts w:cstheme="minorHAnsi"/>
                <w:sz w:val="16"/>
                <w:szCs w:val="16"/>
              </w:rPr>
            </w:pPr>
            <w:ins w:id="12154" w:author="Στάθης Καπ" w:date="2023-03-03T03:28:00Z">
              <w:r w:rsidRPr="00AC6F02">
                <w:rPr>
                  <w:rFonts w:ascii="Calibri" w:hAnsi="Calibri" w:cs="Calibri"/>
                  <w:color w:val="000000"/>
                  <w:sz w:val="16"/>
                  <w:szCs w:val="16"/>
                  <w:rPrChange w:id="12155" w:author="Στάθης Καπ" w:date="2023-03-03T03:28:00Z">
                    <w:rPr>
                      <w:rFonts w:ascii="Calibri" w:hAnsi="Calibri" w:cs="Calibri"/>
                      <w:color w:val="000000"/>
                      <w:sz w:val="18"/>
                      <w:szCs w:val="18"/>
                    </w:rPr>
                  </w:rPrChange>
                </w:rPr>
                <w:t>0.986</w:t>
              </w:r>
            </w:ins>
          </w:p>
        </w:tc>
        <w:tc>
          <w:tcPr>
            <w:tcW w:w="589" w:type="dxa"/>
            <w:vAlign w:val="center"/>
            <w:tcPrChange w:id="12156" w:author="Στάθης Καπ" w:date="2023-03-03T06:26:00Z">
              <w:tcPr>
                <w:tcW w:w="589" w:type="dxa"/>
                <w:vAlign w:val="center"/>
              </w:tcPr>
            </w:tcPrChange>
          </w:tcPr>
          <w:p w14:paraId="4FC663BD" w14:textId="300EDA4D" w:rsidR="009B17D5" w:rsidRPr="00AC6F02" w:rsidRDefault="009B17D5" w:rsidP="009B17D5">
            <w:pPr>
              <w:jc w:val="center"/>
              <w:rPr>
                <w:ins w:id="12157" w:author="Στάθης Καπ" w:date="2023-03-03T03:27:00Z"/>
                <w:rFonts w:cstheme="minorHAnsi"/>
                <w:sz w:val="16"/>
                <w:szCs w:val="16"/>
              </w:rPr>
            </w:pPr>
            <w:ins w:id="12158" w:author="Στάθης Καπ" w:date="2023-03-03T06:12:00Z">
              <w:r>
                <w:rPr>
                  <w:rFonts w:ascii="Calibri" w:hAnsi="Calibri" w:cstheme="minorHAnsi"/>
                  <w:color w:val="000000"/>
                  <w:sz w:val="16"/>
                  <w:szCs w:val="16"/>
                </w:rPr>
                <w:t>2.55</w:t>
              </w:r>
            </w:ins>
          </w:p>
        </w:tc>
      </w:tr>
      <w:tr w:rsidR="009B17D5" w14:paraId="3D81B44B" w14:textId="77777777" w:rsidTr="00F03C40">
        <w:trPr>
          <w:ins w:id="12159" w:author="Στάθης Καπ" w:date="2023-03-03T03:27:00Z"/>
        </w:trPr>
        <w:tc>
          <w:tcPr>
            <w:tcW w:w="515" w:type="dxa"/>
            <w:tcBorders>
              <w:top w:val="nil"/>
              <w:bottom w:val="nil"/>
              <w:right w:val="single" w:sz="4" w:space="0" w:color="auto"/>
            </w:tcBorders>
            <w:shd w:val="clear" w:color="auto" w:fill="E7E6E6" w:themeFill="background2"/>
            <w:vAlign w:val="center"/>
            <w:tcPrChange w:id="12160" w:author="Στάθης Καπ" w:date="2023-03-03T06:26:00Z">
              <w:tcPr>
                <w:tcW w:w="515" w:type="dxa"/>
                <w:vAlign w:val="center"/>
              </w:tcPr>
            </w:tcPrChange>
          </w:tcPr>
          <w:p w14:paraId="0AE54948" w14:textId="591110C5" w:rsidR="009B17D5" w:rsidRPr="00AC6F02" w:rsidRDefault="009B17D5" w:rsidP="009B17D5">
            <w:pPr>
              <w:jc w:val="center"/>
              <w:rPr>
                <w:ins w:id="12161" w:author="Στάθης Καπ" w:date="2023-03-03T03:27:00Z"/>
                <w:sz w:val="16"/>
                <w:szCs w:val="16"/>
              </w:rPr>
            </w:pPr>
            <w:ins w:id="12162" w:author="Στάθης Καπ" w:date="2023-03-03T03:28:00Z">
              <w:r w:rsidRPr="00AC6F02">
                <w:rPr>
                  <w:sz w:val="16"/>
                  <w:szCs w:val="16"/>
                  <w:rPrChange w:id="12163" w:author="Στάθης Καπ" w:date="2023-03-03T03:28:00Z">
                    <w:rPr>
                      <w:sz w:val="18"/>
                      <w:szCs w:val="18"/>
                    </w:rPr>
                  </w:rPrChange>
                </w:rPr>
                <w:t>pr05</w:t>
              </w:r>
            </w:ins>
          </w:p>
        </w:tc>
        <w:tc>
          <w:tcPr>
            <w:tcW w:w="560" w:type="dxa"/>
            <w:tcBorders>
              <w:left w:val="single" w:sz="4" w:space="0" w:color="auto"/>
            </w:tcBorders>
            <w:tcPrChange w:id="12164" w:author="Στάθης Καπ" w:date="2023-03-03T06:26:00Z">
              <w:tcPr>
                <w:tcW w:w="560" w:type="dxa"/>
              </w:tcPr>
            </w:tcPrChange>
          </w:tcPr>
          <w:p w14:paraId="193903AF" w14:textId="3DDE5747" w:rsidR="009B17D5" w:rsidRPr="00AC6F02" w:rsidRDefault="009B17D5" w:rsidP="009B17D5">
            <w:pPr>
              <w:jc w:val="center"/>
              <w:rPr>
                <w:ins w:id="12165" w:author="Στάθης Καπ" w:date="2023-03-03T03:27:00Z"/>
                <w:rFonts w:cstheme="minorHAnsi"/>
                <w:sz w:val="16"/>
                <w:szCs w:val="16"/>
              </w:rPr>
            </w:pPr>
            <w:ins w:id="12166" w:author="Στάθης Καπ" w:date="2023-03-03T03:28:00Z">
              <w:r w:rsidRPr="00AC6F02">
                <w:rPr>
                  <w:sz w:val="16"/>
                  <w:szCs w:val="16"/>
                  <w:rPrChange w:id="12167" w:author="Στάθης Καπ" w:date="2023-03-03T03:28:00Z">
                    <w:rPr>
                      <w:sz w:val="18"/>
                      <w:szCs w:val="18"/>
                    </w:rPr>
                  </w:rPrChange>
                </w:rPr>
                <w:t>1482</w:t>
              </w:r>
            </w:ins>
          </w:p>
        </w:tc>
        <w:tc>
          <w:tcPr>
            <w:tcW w:w="855" w:type="dxa"/>
            <w:tcPrChange w:id="12168" w:author="Στάθης Καπ" w:date="2023-03-03T06:26:00Z">
              <w:tcPr>
                <w:tcW w:w="855" w:type="dxa"/>
              </w:tcPr>
            </w:tcPrChange>
          </w:tcPr>
          <w:p w14:paraId="3B4F10B7" w14:textId="10BB5F87" w:rsidR="009B17D5" w:rsidRPr="00AC6F02" w:rsidRDefault="009B17D5" w:rsidP="009B17D5">
            <w:pPr>
              <w:jc w:val="center"/>
              <w:rPr>
                <w:ins w:id="12169" w:author="Στάθης Καπ" w:date="2023-03-03T03:27:00Z"/>
                <w:rFonts w:cstheme="minorHAnsi"/>
                <w:sz w:val="16"/>
                <w:szCs w:val="16"/>
              </w:rPr>
            </w:pPr>
            <w:ins w:id="12170" w:author="Στάθης Καπ" w:date="2023-03-03T03:28:00Z">
              <w:r w:rsidRPr="00AC6F02">
                <w:rPr>
                  <w:sz w:val="16"/>
                  <w:szCs w:val="16"/>
                  <w:rPrChange w:id="12171" w:author="Στάθης Καπ" w:date="2023-03-03T03:28:00Z">
                    <w:rPr>
                      <w:sz w:val="18"/>
                      <w:szCs w:val="18"/>
                    </w:rPr>
                  </w:rPrChange>
                </w:rPr>
                <w:t>1356</w:t>
              </w:r>
            </w:ins>
          </w:p>
        </w:tc>
        <w:tc>
          <w:tcPr>
            <w:tcW w:w="544" w:type="dxa"/>
            <w:vAlign w:val="bottom"/>
            <w:tcPrChange w:id="12172" w:author="Στάθης Καπ" w:date="2023-03-03T06:26:00Z">
              <w:tcPr>
                <w:tcW w:w="544" w:type="dxa"/>
                <w:vAlign w:val="bottom"/>
              </w:tcPr>
            </w:tcPrChange>
          </w:tcPr>
          <w:p w14:paraId="63410289" w14:textId="3540EF3F" w:rsidR="009B17D5" w:rsidRPr="00AC6F02" w:rsidRDefault="009B17D5" w:rsidP="009B17D5">
            <w:pPr>
              <w:jc w:val="center"/>
              <w:rPr>
                <w:ins w:id="12173" w:author="Στάθης Καπ" w:date="2023-03-03T03:27:00Z"/>
                <w:rFonts w:cstheme="minorHAnsi"/>
                <w:sz w:val="16"/>
                <w:szCs w:val="16"/>
              </w:rPr>
            </w:pPr>
            <w:ins w:id="12174" w:author="Στάθης Καπ" w:date="2023-03-03T03:28:00Z">
              <w:r w:rsidRPr="00AC6F02">
                <w:rPr>
                  <w:rFonts w:ascii="Calibri" w:hAnsi="Calibri" w:cs="Calibri"/>
                  <w:color w:val="000000"/>
                  <w:sz w:val="16"/>
                  <w:szCs w:val="16"/>
                  <w:rPrChange w:id="12175" w:author="Στάθης Καπ" w:date="2023-03-03T03:28:00Z">
                    <w:rPr>
                      <w:rFonts w:ascii="Calibri" w:hAnsi="Calibri" w:cs="Calibri"/>
                      <w:color w:val="000000"/>
                      <w:sz w:val="18"/>
                      <w:szCs w:val="18"/>
                    </w:rPr>
                  </w:rPrChange>
                </w:rPr>
                <w:t>1314</w:t>
              </w:r>
            </w:ins>
          </w:p>
        </w:tc>
        <w:tc>
          <w:tcPr>
            <w:tcW w:w="621" w:type="dxa"/>
            <w:vAlign w:val="bottom"/>
            <w:tcPrChange w:id="12176" w:author="Στάθης Καπ" w:date="2023-03-03T06:26:00Z">
              <w:tcPr>
                <w:tcW w:w="621" w:type="dxa"/>
                <w:vAlign w:val="bottom"/>
              </w:tcPr>
            </w:tcPrChange>
          </w:tcPr>
          <w:p w14:paraId="500B3B9A" w14:textId="4E8A69D5" w:rsidR="009B17D5" w:rsidRPr="00AC6F02" w:rsidRDefault="009B17D5" w:rsidP="009B17D5">
            <w:pPr>
              <w:jc w:val="center"/>
              <w:rPr>
                <w:ins w:id="12177" w:author="Στάθης Καπ" w:date="2023-03-03T03:27:00Z"/>
                <w:rFonts w:cstheme="minorHAnsi"/>
                <w:sz w:val="16"/>
                <w:szCs w:val="16"/>
              </w:rPr>
            </w:pPr>
            <w:ins w:id="12178" w:author="Στάθης Καπ" w:date="2023-03-03T03:28:00Z">
              <w:r w:rsidRPr="00AC6F02">
                <w:rPr>
                  <w:rFonts w:ascii="Calibri" w:hAnsi="Calibri" w:cs="Calibri"/>
                  <w:color w:val="000000"/>
                  <w:sz w:val="16"/>
                  <w:szCs w:val="16"/>
                  <w:rPrChange w:id="12179" w:author="Στάθης Καπ" w:date="2023-03-03T03:28:00Z">
                    <w:rPr>
                      <w:rFonts w:ascii="Calibri" w:hAnsi="Calibri" w:cs="Calibri"/>
                      <w:color w:val="000000"/>
                      <w:sz w:val="18"/>
                      <w:szCs w:val="18"/>
                    </w:rPr>
                  </w:rPrChange>
                </w:rPr>
                <w:t>2.917</w:t>
              </w:r>
            </w:ins>
          </w:p>
        </w:tc>
        <w:tc>
          <w:tcPr>
            <w:tcW w:w="669" w:type="dxa"/>
            <w:vAlign w:val="center"/>
            <w:tcPrChange w:id="12180" w:author="Στάθης Καπ" w:date="2023-03-03T06:26:00Z">
              <w:tcPr>
                <w:tcW w:w="669" w:type="dxa"/>
                <w:vAlign w:val="center"/>
              </w:tcPr>
            </w:tcPrChange>
          </w:tcPr>
          <w:p w14:paraId="59FA6A1F" w14:textId="7C8CA29C" w:rsidR="009B17D5" w:rsidRPr="00AC6F02" w:rsidRDefault="009B17D5" w:rsidP="009B17D5">
            <w:pPr>
              <w:jc w:val="center"/>
              <w:rPr>
                <w:ins w:id="12181" w:author="Στάθης Καπ" w:date="2023-03-03T03:27:00Z"/>
                <w:rFonts w:cstheme="minorHAnsi"/>
                <w:sz w:val="16"/>
                <w:szCs w:val="16"/>
              </w:rPr>
            </w:pPr>
            <w:ins w:id="12182" w:author="Στάθης Καπ" w:date="2023-03-03T06:11:00Z">
              <w:r>
                <w:rPr>
                  <w:rFonts w:ascii="Calibri" w:hAnsi="Calibri" w:cstheme="minorHAnsi"/>
                  <w:color w:val="000000"/>
                  <w:sz w:val="16"/>
                  <w:szCs w:val="16"/>
                </w:rPr>
                <w:t>11.34</w:t>
              </w:r>
            </w:ins>
          </w:p>
        </w:tc>
        <w:tc>
          <w:tcPr>
            <w:tcW w:w="543" w:type="dxa"/>
            <w:vAlign w:val="bottom"/>
            <w:tcPrChange w:id="12183" w:author="Στάθης Καπ" w:date="2023-03-03T06:26:00Z">
              <w:tcPr>
                <w:tcW w:w="543" w:type="dxa"/>
                <w:vAlign w:val="bottom"/>
              </w:tcPr>
            </w:tcPrChange>
          </w:tcPr>
          <w:p w14:paraId="76C605AB" w14:textId="53C4D59D" w:rsidR="009B17D5" w:rsidRPr="00AC6F02" w:rsidRDefault="009B17D5" w:rsidP="009B17D5">
            <w:pPr>
              <w:jc w:val="center"/>
              <w:rPr>
                <w:ins w:id="12184" w:author="Στάθης Καπ" w:date="2023-03-03T03:27:00Z"/>
                <w:rFonts w:cstheme="minorHAnsi"/>
                <w:sz w:val="16"/>
                <w:szCs w:val="16"/>
              </w:rPr>
            </w:pPr>
            <w:ins w:id="12185" w:author="Στάθης Καπ" w:date="2023-03-03T03:28:00Z">
              <w:r w:rsidRPr="00AC6F02">
                <w:rPr>
                  <w:rFonts w:ascii="Calibri" w:hAnsi="Calibri" w:cs="Calibri"/>
                  <w:color w:val="000000"/>
                  <w:sz w:val="16"/>
                  <w:szCs w:val="16"/>
                  <w:rPrChange w:id="12186" w:author="Στάθης Καπ" w:date="2023-03-03T03:28:00Z">
                    <w:rPr>
                      <w:rFonts w:ascii="Calibri" w:hAnsi="Calibri" w:cs="Calibri"/>
                      <w:color w:val="000000"/>
                      <w:sz w:val="18"/>
                      <w:szCs w:val="18"/>
                    </w:rPr>
                  </w:rPrChange>
                </w:rPr>
                <w:t>1295</w:t>
              </w:r>
            </w:ins>
          </w:p>
        </w:tc>
        <w:tc>
          <w:tcPr>
            <w:tcW w:w="621" w:type="dxa"/>
            <w:vAlign w:val="bottom"/>
            <w:tcPrChange w:id="12187" w:author="Στάθης Καπ" w:date="2023-03-03T06:26:00Z">
              <w:tcPr>
                <w:tcW w:w="621" w:type="dxa"/>
                <w:vAlign w:val="bottom"/>
              </w:tcPr>
            </w:tcPrChange>
          </w:tcPr>
          <w:p w14:paraId="25D46C3B" w14:textId="61D2E4A1" w:rsidR="009B17D5" w:rsidRPr="00AC6F02" w:rsidRDefault="009B17D5" w:rsidP="009B17D5">
            <w:pPr>
              <w:jc w:val="center"/>
              <w:rPr>
                <w:ins w:id="12188" w:author="Στάθης Καπ" w:date="2023-03-03T03:27:00Z"/>
                <w:rFonts w:cstheme="minorHAnsi"/>
                <w:sz w:val="16"/>
                <w:szCs w:val="16"/>
              </w:rPr>
            </w:pPr>
            <w:ins w:id="12189" w:author="Στάθης Καπ" w:date="2023-03-03T03:28:00Z">
              <w:r w:rsidRPr="00AC6F02">
                <w:rPr>
                  <w:rFonts w:ascii="Calibri" w:hAnsi="Calibri" w:cs="Calibri"/>
                  <w:color w:val="000000"/>
                  <w:sz w:val="16"/>
                  <w:szCs w:val="16"/>
                  <w:rPrChange w:id="12190" w:author="Στάθης Καπ" w:date="2023-03-03T03:28:00Z">
                    <w:rPr>
                      <w:rFonts w:ascii="Calibri" w:hAnsi="Calibri" w:cs="Calibri"/>
                      <w:color w:val="000000"/>
                      <w:sz w:val="18"/>
                      <w:szCs w:val="18"/>
                    </w:rPr>
                  </w:rPrChange>
                </w:rPr>
                <w:t>1.39</w:t>
              </w:r>
            </w:ins>
          </w:p>
        </w:tc>
        <w:tc>
          <w:tcPr>
            <w:tcW w:w="669" w:type="dxa"/>
            <w:vAlign w:val="center"/>
            <w:tcPrChange w:id="12191" w:author="Στάθης Καπ" w:date="2023-03-03T06:26:00Z">
              <w:tcPr>
                <w:tcW w:w="669" w:type="dxa"/>
                <w:vAlign w:val="center"/>
              </w:tcPr>
            </w:tcPrChange>
          </w:tcPr>
          <w:p w14:paraId="6148D7B1" w14:textId="062F31A6" w:rsidR="009B17D5" w:rsidRPr="00AC6F02" w:rsidRDefault="009B17D5" w:rsidP="009B17D5">
            <w:pPr>
              <w:jc w:val="center"/>
              <w:rPr>
                <w:ins w:id="12192" w:author="Στάθης Καπ" w:date="2023-03-03T03:27:00Z"/>
                <w:rFonts w:cstheme="minorHAnsi"/>
                <w:sz w:val="16"/>
                <w:szCs w:val="16"/>
              </w:rPr>
            </w:pPr>
            <w:ins w:id="12193" w:author="Στάθης Καπ" w:date="2023-03-03T06:11:00Z">
              <w:r>
                <w:rPr>
                  <w:rFonts w:ascii="Calibri" w:hAnsi="Calibri" w:cstheme="minorHAnsi"/>
                  <w:color w:val="000000"/>
                  <w:sz w:val="16"/>
                  <w:szCs w:val="16"/>
                </w:rPr>
                <w:t>1.45</w:t>
              </w:r>
            </w:ins>
          </w:p>
        </w:tc>
        <w:tc>
          <w:tcPr>
            <w:tcW w:w="508" w:type="dxa"/>
            <w:vAlign w:val="bottom"/>
            <w:tcPrChange w:id="12194" w:author="Στάθης Καπ" w:date="2023-03-03T06:26:00Z">
              <w:tcPr>
                <w:tcW w:w="508" w:type="dxa"/>
                <w:vAlign w:val="bottom"/>
              </w:tcPr>
            </w:tcPrChange>
          </w:tcPr>
          <w:p w14:paraId="42878D59" w14:textId="12C96FF7" w:rsidR="009B17D5" w:rsidRPr="00AC6F02" w:rsidRDefault="009B17D5" w:rsidP="009B17D5">
            <w:pPr>
              <w:jc w:val="center"/>
              <w:rPr>
                <w:ins w:id="12195" w:author="Στάθης Καπ" w:date="2023-03-03T03:27:00Z"/>
                <w:rFonts w:cstheme="minorHAnsi"/>
                <w:sz w:val="16"/>
                <w:szCs w:val="16"/>
              </w:rPr>
            </w:pPr>
            <w:ins w:id="12196" w:author="Στάθης Καπ" w:date="2023-03-03T03:28:00Z">
              <w:r w:rsidRPr="00AC6F02">
                <w:rPr>
                  <w:rFonts w:ascii="Calibri" w:hAnsi="Calibri" w:cs="Calibri"/>
                  <w:color w:val="000000"/>
                  <w:sz w:val="16"/>
                  <w:szCs w:val="16"/>
                  <w:rPrChange w:id="12197" w:author="Στάθης Καπ" w:date="2023-03-03T03:28:00Z">
                    <w:rPr>
                      <w:rFonts w:ascii="Calibri" w:hAnsi="Calibri" w:cs="Calibri"/>
                      <w:color w:val="000000"/>
                      <w:sz w:val="18"/>
                      <w:szCs w:val="18"/>
                    </w:rPr>
                  </w:rPrChange>
                </w:rPr>
                <w:t>1284</w:t>
              </w:r>
            </w:ins>
          </w:p>
        </w:tc>
        <w:tc>
          <w:tcPr>
            <w:tcW w:w="541" w:type="dxa"/>
            <w:vAlign w:val="bottom"/>
            <w:tcPrChange w:id="12198" w:author="Στάθης Καπ" w:date="2023-03-03T06:26:00Z">
              <w:tcPr>
                <w:tcW w:w="541" w:type="dxa"/>
                <w:vAlign w:val="bottom"/>
              </w:tcPr>
            </w:tcPrChange>
          </w:tcPr>
          <w:p w14:paraId="65466652" w14:textId="2666598C" w:rsidR="009B17D5" w:rsidRPr="00AC6F02" w:rsidRDefault="009B17D5" w:rsidP="009B17D5">
            <w:pPr>
              <w:jc w:val="center"/>
              <w:rPr>
                <w:ins w:id="12199" w:author="Στάθης Καπ" w:date="2023-03-03T03:27:00Z"/>
                <w:rFonts w:cstheme="minorHAnsi"/>
                <w:sz w:val="16"/>
                <w:szCs w:val="16"/>
              </w:rPr>
            </w:pPr>
            <w:ins w:id="12200" w:author="Στάθης Καπ" w:date="2023-03-03T03:28:00Z">
              <w:r w:rsidRPr="00AC6F02">
                <w:rPr>
                  <w:rFonts w:ascii="Calibri" w:hAnsi="Calibri" w:cs="Calibri"/>
                  <w:color w:val="000000"/>
                  <w:sz w:val="16"/>
                  <w:szCs w:val="16"/>
                  <w:rPrChange w:id="12201" w:author="Στάθης Καπ" w:date="2023-03-03T03:28:00Z">
                    <w:rPr>
                      <w:rFonts w:ascii="Calibri" w:hAnsi="Calibri" w:cs="Calibri"/>
                      <w:color w:val="000000"/>
                      <w:sz w:val="18"/>
                      <w:szCs w:val="18"/>
                    </w:rPr>
                  </w:rPrChange>
                </w:rPr>
                <w:t>1.996</w:t>
              </w:r>
            </w:ins>
          </w:p>
        </w:tc>
        <w:tc>
          <w:tcPr>
            <w:tcW w:w="589" w:type="dxa"/>
            <w:vAlign w:val="center"/>
            <w:tcPrChange w:id="12202" w:author="Στάθης Καπ" w:date="2023-03-03T06:26:00Z">
              <w:tcPr>
                <w:tcW w:w="589" w:type="dxa"/>
                <w:vAlign w:val="center"/>
              </w:tcPr>
            </w:tcPrChange>
          </w:tcPr>
          <w:p w14:paraId="58D05392" w14:textId="21BA4B5A" w:rsidR="009B17D5" w:rsidRPr="00AC6F02" w:rsidRDefault="009B17D5" w:rsidP="009B17D5">
            <w:pPr>
              <w:jc w:val="center"/>
              <w:rPr>
                <w:ins w:id="12203" w:author="Στάθης Καπ" w:date="2023-03-03T03:27:00Z"/>
                <w:rFonts w:cstheme="minorHAnsi"/>
                <w:sz w:val="16"/>
                <w:szCs w:val="16"/>
              </w:rPr>
            </w:pPr>
            <w:ins w:id="12204" w:author="Στάθης Καπ" w:date="2023-03-03T06:11:00Z">
              <w:r>
                <w:rPr>
                  <w:rFonts w:ascii="Calibri" w:hAnsi="Calibri" w:cstheme="minorHAnsi"/>
                  <w:color w:val="000000"/>
                  <w:sz w:val="16"/>
                  <w:szCs w:val="16"/>
                </w:rPr>
                <w:t>2.28</w:t>
              </w:r>
            </w:ins>
          </w:p>
        </w:tc>
        <w:tc>
          <w:tcPr>
            <w:tcW w:w="463" w:type="dxa"/>
            <w:vAlign w:val="bottom"/>
            <w:tcPrChange w:id="12205" w:author="Στάθης Καπ" w:date="2023-03-03T06:26:00Z">
              <w:tcPr>
                <w:tcW w:w="463" w:type="dxa"/>
                <w:vAlign w:val="bottom"/>
              </w:tcPr>
            </w:tcPrChange>
          </w:tcPr>
          <w:p w14:paraId="4B22E493" w14:textId="164E687B" w:rsidR="009B17D5" w:rsidRPr="00AC6F02" w:rsidRDefault="009B17D5" w:rsidP="009B17D5">
            <w:pPr>
              <w:jc w:val="center"/>
              <w:rPr>
                <w:ins w:id="12206" w:author="Στάθης Καπ" w:date="2023-03-03T03:27:00Z"/>
                <w:rFonts w:cstheme="minorHAnsi"/>
                <w:sz w:val="16"/>
                <w:szCs w:val="16"/>
              </w:rPr>
            </w:pPr>
            <w:ins w:id="12207" w:author="Στάθης Καπ" w:date="2023-03-03T03:28:00Z">
              <w:r w:rsidRPr="00AC6F02">
                <w:rPr>
                  <w:rFonts w:ascii="Calibri" w:hAnsi="Calibri" w:cs="Calibri"/>
                  <w:color w:val="000000"/>
                  <w:sz w:val="16"/>
                  <w:szCs w:val="16"/>
                  <w:rPrChange w:id="12208" w:author="Στάθης Καπ" w:date="2023-03-03T03:28:00Z">
                    <w:rPr>
                      <w:rFonts w:ascii="Calibri" w:hAnsi="Calibri" w:cs="Calibri"/>
                      <w:color w:val="000000"/>
                      <w:sz w:val="18"/>
                      <w:szCs w:val="18"/>
                    </w:rPr>
                  </w:rPrChange>
                </w:rPr>
                <w:t>1247</w:t>
              </w:r>
            </w:ins>
          </w:p>
        </w:tc>
        <w:tc>
          <w:tcPr>
            <w:tcW w:w="541" w:type="dxa"/>
            <w:vAlign w:val="bottom"/>
            <w:tcPrChange w:id="12209" w:author="Στάθης Καπ" w:date="2023-03-03T06:26:00Z">
              <w:tcPr>
                <w:tcW w:w="541" w:type="dxa"/>
                <w:vAlign w:val="bottom"/>
              </w:tcPr>
            </w:tcPrChange>
          </w:tcPr>
          <w:p w14:paraId="14A7C1C2" w14:textId="15F653D7" w:rsidR="009B17D5" w:rsidRPr="00AC6F02" w:rsidRDefault="009B17D5" w:rsidP="009B17D5">
            <w:pPr>
              <w:jc w:val="center"/>
              <w:rPr>
                <w:ins w:id="12210" w:author="Στάθης Καπ" w:date="2023-03-03T03:27:00Z"/>
                <w:rFonts w:cstheme="minorHAnsi"/>
                <w:sz w:val="16"/>
                <w:szCs w:val="16"/>
              </w:rPr>
            </w:pPr>
            <w:ins w:id="12211" w:author="Στάθης Καπ" w:date="2023-03-03T03:28:00Z">
              <w:r w:rsidRPr="00AC6F02">
                <w:rPr>
                  <w:rFonts w:ascii="Calibri" w:hAnsi="Calibri" w:cs="Calibri"/>
                  <w:color w:val="000000"/>
                  <w:sz w:val="16"/>
                  <w:szCs w:val="16"/>
                  <w:rPrChange w:id="12212" w:author="Στάθης Καπ" w:date="2023-03-03T03:28:00Z">
                    <w:rPr>
                      <w:rFonts w:ascii="Calibri" w:hAnsi="Calibri" w:cs="Calibri"/>
                      <w:color w:val="000000"/>
                      <w:sz w:val="18"/>
                      <w:szCs w:val="18"/>
                    </w:rPr>
                  </w:rPrChange>
                </w:rPr>
                <w:t>1.333</w:t>
              </w:r>
            </w:ins>
          </w:p>
        </w:tc>
        <w:tc>
          <w:tcPr>
            <w:tcW w:w="589" w:type="dxa"/>
            <w:vAlign w:val="center"/>
            <w:tcPrChange w:id="12213" w:author="Στάθης Καπ" w:date="2023-03-03T06:26:00Z">
              <w:tcPr>
                <w:tcW w:w="589" w:type="dxa"/>
                <w:vAlign w:val="center"/>
              </w:tcPr>
            </w:tcPrChange>
          </w:tcPr>
          <w:p w14:paraId="02C0E79A" w14:textId="44D98A6C" w:rsidR="009B17D5" w:rsidRPr="00AC6F02" w:rsidRDefault="009B17D5" w:rsidP="009B17D5">
            <w:pPr>
              <w:jc w:val="center"/>
              <w:rPr>
                <w:ins w:id="12214" w:author="Στάθης Καπ" w:date="2023-03-03T03:27:00Z"/>
                <w:rFonts w:cstheme="minorHAnsi"/>
                <w:sz w:val="16"/>
                <w:szCs w:val="16"/>
              </w:rPr>
            </w:pPr>
            <w:ins w:id="12215" w:author="Στάθης Καπ" w:date="2023-03-03T06:12:00Z">
              <w:r>
                <w:rPr>
                  <w:rFonts w:ascii="Calibri" w:hAnsi="Calibri" w:cstheme="minorHAnsi"/>
                  <w:color w:val="000000"/>
                  <w:sz w:val="16"/>
                  <w:szCs w:val="16"/>
                </w:rPr>
                <w:t>5.1</w:t>
              </w:r>
            </w:ins>
          </w:p>
        </w:tc>
      </w:tr>
      <w:tr w:rsidR="009B17D5" w14:paraId="0C3B1BF7" w14:textId="77777777" w:rsidTr="00F03C40">
        <w:trPr>
          <w:ins w:id="12216" w:author="Στάθης Καπ" w:date="2023-03-03T03:27:00Z"/>
        </w:trPr>
        <w:tc>
          <w:tcPr>
            <w:tcW w:w="515" w:type="dxa"/>
            <w:tcBorders>
              <w:top w:val="nil"/>
              <w:bottom w:val="nil"/>
              <w:right w:val="single" w:sz="4" w:space="0" w:color="auto"/>
            </w:tcBorders>
            <w:shd w:val="clear" w:color="auto" w:fill="E7E6E6" w:themeFill="background2"/>
            <w:vAlign w:val="center"/>
            <w:tcPrChange w:id="12217" w:author="Στάθης Καπ" w:date="2023-03-03T06:26:00Z">
              <w:tcPr>
                <w:tcW w:w="515" w:type="dxa"/>
                <w:vAlign w:val="center"/>
              </w:tcPr>
            </w:tcPrChange>
          </w:tcPr>
          <w:p w14:paraId="33EE87AD" w14:textId="2EC7CFFD" w:rsidR="009B17D5" w:rsidRPr="00AC6F02" w:rsidRDefault="009B17D5" w:rsidP="009B17D5">
            <w:pPr>
              <w:jc w:val="center"/>
              <w:rPr>
                <w:ins w:id="12218" w:author="Στάθης Καπ" w:date="2023-03-03T03:27:00Z"/>
                <w:sz w:val="16"/>
                <w:szCs w:val="16"/>
              </w:rPr>
            </w:pPr>
            <w:ins w:id="12219" w:author="Στάθης Καπ" w:date="2023-03-03T03:28:00Z">
              <w:r w:rsidRPr="00AC6F02">
                <w:rPr>
                  <w:sz w:val="16"/>
                  <w:szCs w:val="16"/>
                  <w:rPrChange w:id="12220" w:author="Στάθης Καπ" w:date="2023-03-03T03:28:00Z">
                    <w:rPr>
                      <w:sz w:val="18"/>
                      <w:szCs w:val="18"/>
                    </w:rPr>
                  </w:rPrChange>
                </w:rPr>
                <w:t>pr06</w:t>
              </w:r>
            </w:ins>
          </w:p>
        </w:tc>
        <w:tc>
          <w:tcPr>
            <w:tcW w:w="560" w:type="dxa"/>
            <w:tcBorders>
              <w:left w:val="single" w:sz="4" w:space="0" w:color="auto"/>
            </w:tcBorders>
            <w:tcPrChange w:id="12221" w:author="Στάθης Καπ" w:date="2023-03-03T06:26:00Z">
              <w:tcPr>
                <w:tcW w:w="560" w:type="dxa"/>
              </w:tcPr>
            </w:tcPrChange>
          </w:tcPr>
          <w:p w14:paraId="60D7CDF0" w14:textId="32BD1264" w:rsidR="009B17D5" w:rsidRPr="00AC6F02" w:rsidRDefault="009B17D5" w:rsidP="009B17D5">
            <w:pPr>
              <w:jc w:val="center"/>
              <w:rPr>
                <w:ins w:id="12222" w:author="Στάθης Καπ" w:date="2023-03-03T03:27:00Z"/>
                <w:rFonts w:cstheme="minorHAnsi"/>
                <w:sz w:val="16"/>
                <w:szCs w:val="16"/>
              </w:rPr>
            </w:pPr>
            <w:ins w:id="12223" w:author="Στάθης Καπ" w:date="2023-03-03T03:28:00Z">
              <w:r w:rsidRPr="00AC6F02">
                <w:rPr>
                  <w:sz w:val="16"/>
                  <w:szCs w:val="16"/>
                  <w:rPrChange w:id="12224" w:author="Στάθης Καπ" w:date="2023-03-03T03:28:00Z">
                    <w:rPr>
                      <w:sz w:val="18"/>
                      <w:szCs w:val="18"/>
                    </w:rPr>
                  </w:rPrChange>
                </w:rPr>
                <w:t>1514</w:t>
              </w:r>
            </w:ins>
          </w:p>
        </w:tc>
        <w:tc>
          <w:tcPr>
            <w:tcW w:w="855" w:type="dxa"/>
            <w:tcPrChange w:id="12225" w:author="Στάθης Καπ" w:date="2023-03-03T06:26:00Z">
              <w:tcPr>
                <w:tcW w:w="855" w:type="dxa"/>
              </w:tcPr>
            </w:tcPrChange>
          </w:tcPr>
          <w:p w14:paraId="52046513" w14:textId="70FBDFEE" w:rsidR="009B17D5" w:rsidRPr="00AC6F02" w:rsidRDefault="009B17D5" w:rsidP="009B17D5">
            <w:pPr>
              <w:jc w:val="center"/>
              <w:rPr>
                <w:ins w:id="12226" w:author="Στάθης Καπ" w:date="2023-03-03T03:27:00Z"/>
                <w:rFonts w:cstheme="minorHAnsi"/>
                <w:sz w:val="16"/>
                <w:szCs w:val="16"/>
              </w:rPr>
            </w:pPr>
            <w:ins w:id="12227" w:author="Στάθης Καπ" w:date="2023-03-03T03:28:00Z">
              <w:r w:rsidRPr="00AC6F02">
                <w:rPr>
                  <w:sz w:val="16"/>
                  <w:szCs w:val="16"/>
                  <w:rPrChange w:id="12228" w:author="Στάθης Καπ" w:date="2023-03-03T03:28:00Z">
                    <w:rPr>
                      <w:sz w:val="18"/>
                      <w:szCs w:val="18"/>
                    </w:rPr>
                  </w:rPrChange>
                </w:rPr>
                <w:t>1376</w:t>
              </w:r>
            </w:ins>
          </w:p>
        </w:tc>
        <w:tc>
          <w:tcPr>
            <w:tcW w:w="544" w:type="dxa"/>
            <w:vAlign w:val="bottom"/>
            <w:tcPrChange w:id="12229" w:author="Στάθης Καπ" w:date="2023-03-03T06:26:00Z">
              <w:tcPr>
                <w:tcW w:w="544" w:type="dxa"/>
                <w:vAlign w:val="bottom"/>
              </w:tcPr>
            </w:tcPrChange>
          </w:tcPr>
          <w:p w14:paraId="0DA67188" w14:textId="3AD4D9CA" w:rsidR="009B17D5" w:rsidRPr="00AC6F02" w:rsidRDefault="009B17D5" w:rsidP="009B17D5">
            <w:pPr>
              <w:jc w:val="center"/>
              <w:rPr>
                <w:ins w:id="12230" w:author="Στάθης Καπ" w:date="2023-03-03T03:27:00Z"/>
                <w:rFonts w:cstheme="minorHAnsi"/>
                <w:sz w:val="16"/>
                <w:szCs w:val="16"/>
              </w:rPr>
            </w:pPr>
            <w:ins w:id="12231" w:author="Στάθης Καπ" w:date="2023-03-03T03:28:00Z">
              <w:r w:rsidRPr="00AC6F02">
                <w:rPr>
                  <w:rFonts w:ascii="Calibri" w:hAnsi="Calibri" w:cs="Calibri"/>
                  <w:color w:val="000000"/>
                  <w:sz w:val="16"/>
                  <w:szCs w:val="16"/>
                  <w:rPrChange w:id="12232" w:author="Στάθης Καπ" w:date="2023-03-03T03:28:00Z">
                    <w:rPr>
                      <w:rFonts w:ascii="Calibri" w:hAnsi="Calibri" w:cs="Calibri"/>
                      <w:color w:val="000000"/>
                      <w:sz w:val="18"/>
                      <w:szCs w:val="18"/>
                    </w:rPr>
                  </w:rPrChange>
                </w:rPr>
                <w:t>1401</w:t>
              </w:r>
            </w:ins>
          </w:p>
        </w:tc>
        <w:tc>
          <w:tcPr>
            <w:tcW w:w="621" w:type="dxa"/>
            <w:vAlign w:val="bottom"/>
            <w:tcPrChange w:id="12233" w:author="Στάθης Καπ" w:date="2023-03-03T06:26:00Z">
              <w:tcPr>
                <w:tcW w:w="621" w:type="dxa"/>
                <w:vAlign w:val="bottom"/>
              </w:tcPr>
            </w:tcPrChange>
          </w:tcPr>
          <w:p w14:paraId="455E29E6" w14:textId="1962C646" w:rsidR="009B17D5" w:rsidRPr="00AC6F02" w:rsidRDefault="009B17D5" w:rsidP="009B17D5">
            <w:pPr>
              <w:jc w:val="center"/>
              <w:rPr>
                <w:ins w:id="12234" w:author="Στάθης Καπ" w:date="2023-03-03T03:27:00Z"/>
                <w:rFonts w:cstheme="minorHAnsi"/>
                <w:sz w:val="16"/>
                <w:szCs w:val="16"/>
              </w:rPr>
            </w:pPr>
            <w:ins w:id="12235" w:author="Στάθης Καπ" w:date="2023-03-03T03:28:00Z">
              <w:r w:rsidRPr="00AC6F02">
                <w:rPr>
                  <w:rFonts w:ascii="Calibri" w:hAnsi="Calibri" w:cs="Calibri"/>
                  <w:color w:val="000000"/>
                  <w:sz w:val="16"/>
                  <w:szCs w:val="16"/>
                  <w:rPrChange w:id="12236" w:author="Στάθης Καπ" w:date="2023-03-03T03:28:00Z">
                    <w:rPr>
                      <w:rFonts w:ascii="Calibri" w:hAnsi="Calibri" w:cs="Calibri"/>
                      <w:color w:val="000000"/>
                      <w:sz w:val="18"/>
                      <w:szCs w:val="18"/>
                    </w:rPr>
                  </w:rPrChange>
                </w:rPr>
                <w:t>4.848</w:t>
              </w:r>
            </w:ins>
          </w:p>
        </w:tc>
        <w:tc>
          <w:tcPr>
            <w:tcW w:w="669" w:type="dxa"/>
            <w:vAlign w:val="center"/>
            <w:tcPrChange w:id="12237" w:author="Στάθης Καπ" w:date="2023-03-03T06:26:00Z">
              <w:tcPr>
                <w:tcW w:w="669" w:type="dxa"/>
                <w:vAlign w:val="center"/>
              </w:tcPr>
            </w:tcPrChange>
          </w:tcPr>
          <w:p w14:paraId="487A3EEF" w14:textId="3A4729B7" w:rsidR="009B17D5" w:rsidRPr="00AC6F02" w:rsidRDefault="009B17D5" w:rsidP="009B17D5">
            <w:pPr>
              <w:jc w:val="center"/>
              <w:rPr>
                <w:ins w:id="12238" w:author="Στάθης Καπ" w:date="2023-03-03T03:27:00Z"/>
                <w:rFonts w:cstheme="minorHAnsi"/>
                <w:sz w:val="16"/>
                <w:szCs w:val="16"/>
              </w:rPr>
            </w:pPr>
            <w:ins w:id="12239" w:author="Στάθης Καπ" w:date="2023-03-03T06:11:00Z">
              <w:r>
                <w:rPr>
                  <w:rFonts w:ascii="Calibri" w:hAnsi="Calibri" w:cstheme="minorHAnsi"/>
                  <w:color w:val="000000"/>
                  <w:sz w:val="16"/>
                  <w:szCs w:val="16"/>
                </w:rPr>
                <w:t>7.46</w:t>
              </w:r>
            </w:ins>
          </w:p>
        </w:tc>
        <w:tc>
          <w:tcPr>
            <w:tcW w:w="543" w:type="dxa"/>
            <w:vAlign w:val="bottom"/>
            <w:tcPrChange w:id="12240" w:author="Στάθης Καπ" w:date="2023-03-03T06:26:00Z">
              <w:tcPr>
                <w:tcW w:w="543" w:type="dxa"/>
                <w:vAlign w:val="bottom"/>
              </w:tcPr>
            </w:tcPrChange>
          </w:tcPr>
          <w:p w14:paraId="14CD43A0" w14:textId="7B20BD4D" w:rsidR="009B17D5" w:rsidRPr="00AC6F02" w:rsidRDefault="009B17D5" w:rsidP="009B17D5">
            <w:pPr>
              <w:jc w:val="center"/>
              <w:rPr>
                <w:ins w:id="12241" w:author="Στάθης Καπ" w:date="2023-03-03T03:27:00Z"/>
                <w:rFonts w:cstheme="minorHAnsi"/>
                <w:sz w:val="16"/>
                <w:szCs w:val="16"/>
              </w:rPr>
            </w:pPr>
            <w:ins w:id="12242" w:author="Στάθης Καπ" w:date="2023-03-03T03:28:00Z">
              <w:r w:rsidRPr="00AC6F02">
                <w:rPr>
                  <w:rFonts w:ascii="Calibri" w:hAnsi="Calibri" w:cs="Calibri"/>
                  <w:color w:val="000000"/>
                  <w:sz w:val="16"/>
                  <w:szCs w:val="16"/>
                  <w:rPrChange w:id="12243" w:author="Στάθης Καπ" w:date="2023-03-03T03:28:00Z">
                    <w:rPr>
                      <w:rFonts w:ascii="Calibri" w:hAnsi="Calibri" w:cs="Calibri"/>
                      <w:color w:val="000000"/>
                      <w:sz w:val="18"/>
                      <w:szCs w:val="18"/>
                    </w:rPr>
                  </w:rPrChange>
                </w:rPr>
                <w:t>1340</w:t>
              </w:r>
            </w:ins>
          </w:p>
        </w:tc>
        <w:tc>
          <w:tcPr>
            <w:tcW w:w="621" w:type="dxa"/>
            <w:vAlign w:val="bottom"/>
            <w:tcPrChange w:id="12244" w:author="Στάθης Καπ" w:date="2023-03-03T06:26:00Z">
              <w:tcPr>
                <w:tcW w:w="621" w:type="dxa"/>
                <w:vAlign w:val="bottom"/>
              </w:tcPr>
            </w:tcPrChange>
          </w:tcPr>
          <w:p w14:paraId="21A7FAB6" w14:textId="70053621" w:rsidR="009B17D5" w:rsidRPr="00AC6F02" w:rsidRDefault="009B17D5" w:rsidP="009B17D5">
            <w:pPr>
              <w:jc w:val="center"/>
              <w:rPr>
                <w:ins w:id="12245" w:author="Στάθης Καπ" w:date="2023-03-03T03:27:00Z"/>
                <w:rFonts w:cstheme="minorHAnsi"/>
                <w:sz w:val="16"/>
                <w:szCs w:val="16"/>
              </w:rPr>
            </w:pPr>
            <w:ins w:id="12246" w:author="Στάθης Καπ" w:date="2023-03-03T03:28:00Z">
              <w:r w:rsidRPr="00AC6F02">
                <w:rPr>
                  <w:rFonts w:ascii="Calibri" w:hAnsi="Calibri" w:cs="Calibri"/>
                  <w:color w:val="000000"/>
                  <w:sz w:val="16"/>
                  <w:szCs w:val="16"/>
                  <w:rPrChange w:id="12247" w:author="Στάθης Καπ" w:date="2023-03-03T03:28:00Z">
                    <w:rPr>
                      <w:rFonts w:ascii="Calibri" w:hAnsi="Calibri" w:cs="Calibri"/>
                      <w:color w:val="000000"/>
                      <w:sz w:val="18"/>
                      <w:szCs w:val="18"/>
                    </w:rPr>
                  </w:rPrChange>
                </w:rPr>
                <w:t>2.962</w:t>
              </w:r>
            </w:ins>
          </w:p>
        </w:tc>
        <w:tc>
          <w:tcPr>
            <w:tcW w:w="669" w:type="dxa"/>
            <w:vAlign w:val="center"/>
            <w:tcPrChange w:id="12248" w:author="Στάθης Καπ" w:date="2023-03-03T06:26:00Z">
              <w:tcPr>
                <w:tcW w:w="669" w:type="dxa"/>
                <w:vAlign w:val="center"/>
              </w:tcPr>
            </w:tcPrChange>
          </w:tcPr>
          <w:p w14:paraId="4449EAB0" w14:textId="5B9058FD" w:rsidR="009B17D5" w:rsidRPr="00AC6F02" w:rsidRDefault="009B17D5" w:rsidP="009B17D5">
            <w:pPr>
              <w:jc w:val="center"/>
              <w:rPr>
                <w:ins w:id="12249" w:author="Στάθης Καπ" w:date="2023-03-03T03:27:00Z"/>
                <w:rFonts w:cstheme="minorHAnsi"/>
                <w:sz w:val="16"/>
                <w:szCs w:val="16"/>
              </w:rPr>
            </w:pPr>
            <w:ins w:id="12250" w:author="Στάθης Καπ" w:date="2023-03-03T06:11:00Z">
              <w:r>
                <w:rPr>
                  <w:rFonts w:ascii="Calibri" w:hAnsi="Calibri" w:cstheme="minorHAnsi"/>
                  <w:color w:val="000000"/>
                  <w:sz w:val="16"/>
                  <w:szCs w:val="16"/>
                </w:rPr>
                <w:t>4.35</w:t>
              </w:r>
            </w:ins>
          </w:p>
        </w:tc>
        <w:tc>
          <w:tcPr>
            <w:tcW w:w="508" w:type="dxa"/>
            <w:vAlign w:val="bottom"/>
            <w:tcPrChange w:id="12251" w:author="Στάθης Καπ" w:date="2023-03-03T06:26:00Z">
              <w:tcPr>
                <w:tcW w:w="508" w:type="dxa"/>
                <w:vAlign w:val="bottom"/>
              </w:tcPr>
            </w:tcPrChange>
          </w:tcPr>
          <w:p w14:paraId="62BD4238" w14:textId="31329CDB" w:rsidR="009B17D5" w:rsidRPr="00AC6F02" w:rsidRDefault="009B17D5" w:rsidP="009B17D5">
            <w:pPr>
              <w:jc w:val="center"/>
              <w:rPr>
                <w:ins w:id="12252" w:author="Στάθης Καπ" w:date="2023-03-03T03:27:00Z"/>
                <w:rFonts w:cstheme="minorHAnsi"/>
                <w:sz w:val="16"/>
                <w:szCs w:val="16"/>
              </w:rPr>
            </w:pPr>
            <w:ins w:id="12253" w:author="Στάθης Καπ" w:date="2023-03-03T03:28:00Z">
              <w:r w:rsidRPr="00AC6F02">
                <w:rPr>
                  <w:rFonts w:ascii="Calibri" w:hAnsi="Calibri" w:cs="Calibri"/>
                  <w:color w:val="000000"/>
                  <w:sz w:val="16"/>
                  <w:szCs w:val="16"/>
                  <w:rPrChange w:id="12254" w:author="Στάθης Καπ" w:date="2023-03-03T03:28:00Z">
                    <w:rPr>
                      <w:rFonts w:ascii="Calibri" w:hAnsi="Calibri" w:cs="Calibri"/>
                      <w:color w:val="000000"/>
                      <w:sz w:val="18"/>
                      <w:szCs w:val="18"/>
                    </w:rPr>
                  </w:rPrChange>
                </w:rPr>
                <w:t>1344</w:t>
              </w:r>
            </w:ins>
          </w:p>
        </w:tc>
        <w:tc>
          <w:tcPr>
            <w:tcW w:w="541" w:type="dxa"/>
            <w:vAlign w:val="bottom"/>
            <w:tcPrChange w:id="12255" w:author="Στάθης Καπ" w:date="2023-03-03T06:26:00Z">
              <w:tcPr>
                <w:tcW w:w="541" w:type="dxa"/>
                <w:vAlign w:val="bottom"/>
              </w:tcPr>
            </w:tcPrChange>
          </w:tcPr>
          <w:p w14:paraId="11A247D9" w14:textId="24345345" w:rsidR="009B17D5" w:rsidRPr="00AC6F02" w:rsidRDefault="009B17D5" w:rsidP="009B17D5">
            <w:pPr>
              <w:jc w:val="center"/>
              <w:rPr>
                <w:ins w:id="12256" w:author="Στάθης Καπ" w:date="2023-03-03T03:27:00Z"/>
                <w:rFonts w:cstheme="minorHAnsi"/>
                <w:sz w:val="16"/>
                <w:szCs w:val="16"/>
              </w:rPr>
            </w:pPr>
            <w:ins w:id="12257" w:author="Στάθης Καπ" w:date="2023-03-03T03:28:00Z">
              <w:r w:rsidRPr="00AC6F02">
                <w:rPr>
                  <w:rFonts w:ascii="Calibri" w:hAnsi="Calibri" w:cs="Calibri"/>
                  <w:color w:val="000000"/>
                  <w:sz w:val="16"/>
                  <w:szCs w:val="16"/>
                  <w:rPrChange w:id="12258" w:author="Στάθης Καπ" w:date="2023-03-03T03:28:00Z">
                    <w:rPr>
                      <w:rFonts w:ascii="Calibri" w:hAnsi="Calibri" w:cs="Calibri"/>
                      <w:color w:val="000000"/>
                      <w:sz w:val="18"/>
                      <w:szCs w:val="18"/>
                    </w:rPr>
                  </w:rPrChange>
                </w:rPr>
                <w:t>1.667</w:t>
              </w:r>
            </w:ins>
          </w:p>
        </w:tc>
        <w:tc>
          <w:tcPr>
            <w:tcW w:w="589" w:type="dxa"/>
            <w:vAlign w:val="center"/>
            <w:tcPrChange w:id="12259" w:author="Στάθης Καπ" w:date="2023-03-03T06:26:00Z">
              <w:tcPr>
                <w:tcW w:w="589" w:type="dxa"/>
                <w:vAlign w:val="center"/>
              </w:tcPr>
            </w:tcPrChange>
          </w:tcPr>
          <w:p w14:paraId="19AAF9B8" w14:textId="02E98DAC" w:rsidR="009B17D5" w:rsidRPr="00AC6F02" w:rsidRDefault="009B17D5" w:rsidP="009B17D5">
            <w:pPr>
              <w:jc w:val="center"/>
              <w:rPr>
                <w:ins w:id="12260" w:author="Στάθης Καπ" w:date="2023-03-03T03:27:00Z"/>
                <w:rFonts w:cstheme="minorHAnsi"/>
                <w:sz w:val="16"/>
                <w:szCs w:val="16"/>
              </w:rPr>
            </w:pPr>
            <w:ins w:id="12261" w:author="Στάθης Καπ" w:date="2023-03-03T06:11:00Z">
              <w:r>
                <w:rPr>
                  <w:rFonts w:ascii="Calibri" w:hAnsi="Calibri" w:cstheme="minorHAnsi"/>
                  <w:color w:val="000000"/>
                  <w:sz w:val="16"/>
                  <w:szCs w:val="16"/>
                </w:rPr>
                <w:t>4.07</w:t>
              </w:r>
            </w:ins>
          </w:p>
        </w:tc>
        <w:tc>
          <w:tcPr>
            <w:tcW w:w="463" w:type="dxa"/>
            <w:vAlign w:val="bottom"/>
            <w:tcPrChange w:id="12262" w:author="Στάθης Καπ" w:date="2023-03-03T06:26:00Z">
              <w:tcPr>
                <w:tcW w:w="463" w:type="dxa"/>
                <w:vAlign w:val="bottom"/>
              </w:tcPr>
            </w:tcPrChange>
          </w:tcPr>
          <w:p w14:paraId="4F3ACFED" w14:textId="5ECD7450" w:rsidR="009B17D5" w:rsidRPr="00AC6F02" w:rsidRDefault="009B17D5" w:rsidP="009B17D5">
            <w:pPr>
              <w:jc w:val="center"/>
              <w:rPr>
                <w:ins w:id="12263" w:author="Στάθης Καπ" w:date="2023-03-03T03:27:00Z"/>
                <w:rFonts w:cstheme="minorHAnsi"/>
                <w:sz w:val="16"/>
                <w:szCs w:val="16"/>
              </w:rPr>
            </w:pPr>
            <w:ins w:id="12264" w:author="Στάθης Καπ" w:date="2023-03-03T03:28:00Z">
              <w:r w:rsidRPr="00AC6F02">
                <w:rPr>
                  <w:rFonts w:ascii="Calibri" w:hAnsi="Calibri" w:cs="Calibri"/>
                  <w:color w:val="000000"/>
                  <w:sz w:val="16"/>
                  <w:szCs w:val="16"/>
                  <w:rPrChange w:id="12265" w:author="Στάθης Καπ" w:date="2023-03-03T03:28:00Z">
                    <w:rPr>
                      <w:rFonts w:ascii="Calibri" w:hAnsi="Calibri" w:cs="Calibri"/>
                      <w:color w:val="000000"/>
                      <w:sz w:val="18"/>
                      <w:szCs w:val="18"/>
                    </w:rPr>
                  </w:rPrChange>
                </w:rPr>
                <w:t>1328</w:t>
              </w:r>
            </w:ins>
          </w:p>
        </w:tc>
        <w:tc>
          <w:tcPr>
            <w:tcW w:w="541" w:type="dxa"/>
            <w:vAlign w:val="bottom"/>
            <w:tcPrChange w:id="12266" w:author="Στάθης Καπ" w:date="2023-03-03T06:26:00Z">
              <w:tcPr>
                <w:tcW w:w="541" w:type="dxa"/>
                <w:vAlign w:val="bottom"/>
              </w:tcPr>
            </w:tcPrChange>
          </w:tcPr>
          <w:p w14:paraId="1E4786E6" w14:textId="516B0DDC" w:rsidR="009B17D5" w:rsidRPr="00AC6F02" w:rsidRDefault="009B17D5" w:rsidP="009B17D5">
            <w:pPr>
              <w:jc w:val="center"/>
              <w:rPr>
                <w:ins w:id="12267" w:author="Στάθης Καπ" w:date="2023-03-03T03:27:00Z"/>
                <w:rFonts w:cstheme="minorHAnsi"/>
                <w:sz w:val="16"/>
                <w:szCs w:val="16"/>
              </w:rPr>
            </w:pPr>
            <w:ins w:id="12268" w:author="Στάθης Καπ" w:date="2023-03-03T03:28:00Z">
              <w:r w:rsidRPr="00AC6F02">
                <w:rPr>
                  <w:rFonts w:ascii="Calibri" w:hAnsi="Calibri" w:cs="Calibri"/>
                  <w:color w:val="000000"/>
                  <w:sz w:val="16"/>
                  <w:szCs w:val="16"/>
                  <w:rPrChange w:id="12269" w:author="Στάθης Καπ" w:date="2023-03-03T03:28:00Z">
                    <w:rPr>
                      <w:rFonts w:ascii="Calibri" w:hAnsi="Calibri" w:cs="Calibri"/>
                      <w:color w:val="000000"/>
                      <w:sz w:val="18"/>
                      <w:szCs w:val="18"/>
                    </w:rPr>
                  </w:rPrChange>
                </w:rPr>
                <w:t>1.394</w:t>
              </w:r>
            </w:ins>
          </w:p>
        </w:tc>
        <w:tc>
          <w:tcPr>
            <w:tcW w:w="589" w:type="dxa"/>
            <w:vAlign w:val="center"/>
            <w:tcPrChange w:id="12270" w:author="Στάθης Καπ" w:date="2023-03-03T06:26:00Z">
              <w:tcPr>
                <w:tcW w:w="589" w:type="dxa"/>
                <w:vAlign w:val="center"/>
              </w:tcPr>
            </w:tcPrChange>
          </w:tcPr>
          <w:p w14:paraId="390EEA31" w14:textId="68A031E4" w:rsidR="009B17D5" w:rsidRPr="00AC6F02" w:rsidRDefault="009B17D5" w:rsidP="009B17D5">
            <w:pPr>
              <w:jc w:val="center"/>
              <w:rPr>
                <w:ins w:id="12271" w:author="Στάθης Καπ" w:date="2023-03-03T03:27:00Z"/>
                <w:rFonts w:cstheme="minorHAnsi"/>
                <w:sz w:val="16"/>
                <w:szCs w:val="16"/>
              </w:rPr>
            </w:pPr>
            <w:ins w:id="12272" w:author="Στάθης Καπ" w:date="2023-03-03T06:12:00Z">
              <w:r>
                <w:rPr>
                  <w:rFonts w:ascii="Calibri" w:hAnsi="Calibri" w:cstheme="minorHAnsi"/>
                  <w:color w:val="000000"/>
                  <w:sz w:val="16"/>
                  <w:szCs w:val="16"/>
                </w:rPr>
                <w:t>5.21</w:t>
              </w:r>
            </w:ins>
          </w:p>
        </w:tc>
      </w:tr>
      <w:tr w:rsidR="009B17D5" w14:paraId="4F8DA234" w14:textId="77777777" w:rsidTr="00F03C40">
        <w:trPr>
          <w:ins w:id="12273" w:author="Στάθης Καπ" w:date="2023-03-03T03:27:00Z"/>
        </w:trPr>
        <w:tc>
          <w:tcPr>
            <w:tcW w:w="515" w:type="dxa"/>
            <w:tcBorders>
              <w:top w:val="nil"/>
              <w:bottom w:val="nil"/>
              <w:right w:val="single" w:sz="4" w:space="0" w:color="auto"/>
            </w:tcBorders>
            <w:shd w:val="clear" w:color="auto" w:fill="E7E6E6" w:themeFill="background2"/>
            <w:vAlign w:val="center"/>
            <w:tcPrChange w:id="12274" w:author="Στάθης Καπ" w:date="2023-03-03T06:26:00Z">
              <w:tcPr>
                <w:tcW w:w="515" w:type="dxa"/>
                <w:vAlign w:val="center"/>
              </w:tcPr>
            </w:tcPrChange>
          </w:tcPr>
          <w:p w14:paraId="52AC951E" w14:textId="7097EB37" w:rsidR="009B17D5" w:rsidRPr="00AC6F02" w:rsidRDefault="009B17D5" w:rsidP="009B17D5">
            <w:pPr>
              <w:jc w:val="center"/>
              <w:rPr>
                <w:ins w:id="12275" w:author="Στάθης Καπ" w:date="2023-03-03T03:27:00Z"/>
                <w:sz w:val="16"/>
                <w:szCs w:val="16"/>
              </w:rPr>
            </w:pPr>
            <w:ins w:id="12276" w:author="Στάθης Καπ" w:date="2023-03-03T03:28:00Z">
              <w:r w:rsidRPr="00AC6F02">
                <w:rPr>
                  <w:sz w:val="16"/>
                  <w:szCs w:val="16"/>
                  <w:rPrChange w:id="12277" w:author="Στάθης Καπ" w:date="2023-03-03T03:28:00Z">
                    <w:rPr>
                      <w:sz w:val="18"/>
                      <w:szCs w:val="18"/>
                    </w:rPr>
                  </w:rPrChange>
                </w:rPr>
                <w:t>pr07</w:t>
              </w:r>
            </w:ins>
          </w:p>
        </w:tc>
        <w:tc>
          <w:tcPr>
            <w:tcW w:w="560" w:type="dxa"/>
            <w:tcBorders>
              <w:left w:val="single" w:sz="4" w:space="0" w:color="auto"/>
            </w:tcBorders>
            <w:tcPrChange w:id="12278" w:author="Στάθης Καπ" w:date="2023-03-03T06:26:00Z">
              <w:tcPr>
                <w:tcW w:w="560" w:type="dxa"/>
              </w:tcPr>
            </w:tcPrChange>
          </w:tcPr>
          <w:p w14:paraId="41E17731" w14:textId="7D476B82" w:rsidR="009B17D5" w:rsidRPr="00AC6F02" w:rsidRDefault="009B17D5" w:rsidP="009B17D5">
            <w:pPr>
              <w:jc w:val="center"/>
              <w:rPr>
                <w:ins w:id="12279" w:author="Στάθης Καπ" w:date="2023-03-03T03:27:00Z"/>
                <w:rFonts w:cstheme="minorHAnsi"/>
                <w:sz w:val="16"/>
                <w:szCs w:val="16"/>
              </w:rPr>
            </w:pPr>
            <w:ins w:id="12280" w:author="Στάθης Καπ" w:date="2023-03-03T03:28:00Z">
              <w:r w:rsidRPr="00AC6F02">
                <w:rPr>
                  <w:sz w:val="16"/>
                  <w:szCs w:val="16"/>
                  <w:rPrChange w:id="12281" w:author="Στάθης Καπ" w:date="2023-03-03T03:28:00Z">
                    <w:rPr>
                      <w:sz w:val="18"/>
                      <w:szCs w:val="18"/>
                    </w:rPr>
                  </w:rPrChange>
                </w:rPr>
                <w:t>744</w:t>
              </w:r>
            </w:ins>
          </w:p>
        </w:tc>
        <w:tc>
          <w:tcPr>
            <w:tcW w:w="855" w:type="dxa"/>
            <w:tcPrChange w:id="12282" w:author="Στάθης Καπ" w:date="2023-03-03T06:26:00Z">
              <w:tcPr>
                <w:tcW w:w="855" w:type="dxa"/>
              </w:tcPr>
            </w:tcPrChange>
          </w:tcPr>
          <w:p w14:paraId="01A65DBC" w14:textId="33A5A6A3" w:rsidR="009B17D5" w:rsidRPr="00AC6F02" w:rsidRDefault="009B17D5" w:rsidP="009B17D5">
            <w:pPr>
              <w:jc w:val="center"/>
              <w:rPr>
                <w:ins w:id="12283" w:author="Στάθης Καπ" w:date="2023-03-03T03:27:00Z"/>
                <w:rFonts w:cstheme="minorHAnsi"/>
                <w:sz w:val="16"/>
                <w:szCs w:val="16"/>
              </w:rPr>
            </w:pPr>
            <w:ins w:id="12284" w:author="Στάθης Καπ" w:date="2023-03-03T03:28:00Z">
              <w:r w:rsidRPr="00AC6F02">
                <w:rPr>
                  <w:sz w:val="16"/>
                  <w:szCs w:val="16"/>
                  <w:rPrChange w:id="12285" w:author="Στάθης Καπ" w:date="2023-03-03T03:28:00Z">
                    <w:rPr>
                      <w:sz w:val="18"/>
                      <w:szCs w:val="18"/>
                    </w:rPr>
                  </w:rPrChange>
                </w:rPr>
                <w:t>713</w:t>
              </w:r>
            </w:ins>
          </w:p>
        </w:tc>
        <w:tc>
          <w:tcPr>
            <w:tcW w:w="544" w:type="dxa"/>
            <w:vAlign w:val="bottom"/>
            <w:tcPrChange w:id="12286" w:author="Στάθης Καπ" w:date="2023-03-03T06:26:00Z">
              <w:tcPr>
                <w:tcW w:w="544" w:type="dxa"/>
                <w:vAlign w:val="bottom"/>
              </w:tcPr>
            </w:tcPrChange>
          </w:tcPr>
          <w:p w14:paraId="66669AFC" w14:textId="330328C9" w:rsidR="009B17D5" w:rsidRPr="00AC6F02" w:rsidRDefault="009B17D5" w:rsidP="009B17D5">
            <w:pPr>
              <w:jc w:val="center"/>
              <w:rPr>
                <w:ins w:id="12287" w:author="Στάθης Καπ" w:date="2023-03-03T03:27:00Z"/>
                <w:rFonts w:cstheme="minorHAnsi"/>
                <w:sz w:val="16"/>
                <w:szCs w:val="16"/>
              </w:rPr>
            </w:pPr>
            <w:ins w:id="12288" w:author="Στάθης Καπ" w:date="2023-03-03T03:28:00Z">
              <w:r w:rsidRPr="00AC6F02">
                <w:rPr>
                  <w:rFonts w:ascii="Calibri" w:hAnsi="Calibri" w:cs="Calibri"/>
                  <w:color w:val="000000"/>
                  <w:sz w:val="16"/>
                  <w:szCs w:val="16"/>
                  <w:rPrChange w:id="12289" w:author="Στάθης Καπ" w:date="2023-03-03T03:28:00Z">
                    <w:rPr>
                      <w:rFonts w:ascii="Calibri" w:hAnsi="Calibri" w:cs="Calibri"/>
                      <w:color w:val="000000"/>
                      <w:sz w:val="18"/>
                      <w:szCs w:val="18"/>
                    </w:rPr>
                  </w:rPrChange>
                </w:rPr>
                <w:t>689</w:t>
              </w:r>
            </w:ins>
          </w:p>
        </w:tc>
        <w:tc>
          <w:tcPr>
            <w:tcW w:w="621" w:type="dxa"/>
            <w:vAlign w:val="bottom"/>
            <w:tcPrChange w:id="12290" w:author="Στάθης Καπ" w:date="2023-03-03T06:26:00Z">
              <w:tcPr>
                <w:tcW w:w="621" w:type="dxa"/>
                <w:vAlign w:val="bottom"/>
              </w:tcPr>
            </w:tcPrChange>
          </w:tcPr>
          <w:p w14:paraId="09549D67" w14:textId="11D92969" w:rsidR="009B17D5" w:rsidRPr="00AC6F02" w:rsidRDefault="009B17D5" w:rsidP="009B17D5">
            <w:pPr>
              <w:jc w:val="center"/>
              <w:rPr>
                <w:ins w:id="12291" w:author="Στάθης Καπ" w:date="2023-03-03T03:27:00Z"/>
                <w:rFonts w:cstheme="minorHAnsi"/>
                <w:sz w:val="16"/>
                <w:szCs w:val="16"/>
              </w:rPr>
            </w:pPr>
            <w:ins w:id="12292" w:author="Στάθης Καπ" w:date="2023-03-03T03:28:00Z">
              <w:r w:rsidRPr="00AC6F02">
                <w:rPr>
                  <w:rFonts w:ascii="Calibri" w:hAnsi="Calibri" w:cs="Calibri"/>
                  <w:color w:val="000000"/>
                  <w:sz w:val="16"/>
                  <w:szCs w:val="16"/>
                  <w:rPrChange w:id="12293" w:author="Στάθης Καπ" w:date="2023-03-03T03:28:00Z">
                    <w:rPr>
                      <w:rFonts w:ascii="Calibri" w:hAnsi="Calibri" w:cs="Calibri"/>
                      <w:color w:val="000000"/>
                      <w:sz w:val="18"/>
                      <w:szCs w:val="18"/>
                    </w:rPr>
                  </w:rPrChange>
                </w:rPr>
                <w:t>0.328</w:t>
              </w:r>
            </w:ins>
          </w:p>
        </w:tc>
        <w:tc>
          <w:tcPr>
            <w:tcW w:w="669" w:type="dxa"/>
            <w:vAlign w:val="center"/>
            <w:tcPrChange w:id="12294" w:author="Στάθης Καπ" w:date="2023-03-03T06:26:00Z">
              <w:tcPr>
                <w:tcW w:w="669" w:type="dxa"/>
                <w:vAlign w:val="center"/>
              </w:tcPr>
            </w:tcPrChange>
          </w:tcPr>
          <w:p w14:paraId="0E272DEC" w14:textId="571832D0" w:rsidR="009B17D5" w:rsidRPr="00AC6F02" w:rsidRDefault="009B17D5" w:rsidP="009B17D5">
            <w:pPr>
              <w:jc w:val="center"/>
              <w:rPr>
                <w:ins w:id="12295" w:author="Στάθης Καπ" w:date="2023-03-03T03:27:00Z"/>
                <w:rFonts w:cstheme="minorHAnsi"/>
                <w:sz w:val="16"/>
                <w:szCs w:val="16"/>
              </w:rPr>
            </w:pPr>
            <w:ins w:id="12296" w:author="Στάθης Καπ" w:date="2023-03-03T06:11:00Z">
              <w:r>
                <w:rPr>
                  <w:rFonts w:ascii="Calibri" w:hAnsi="Calibri" w:cstheme="minorHAnsi"/>
                  <w:color w:val="000000"/>
                  <w:sz w:val="16"/>
                  <w:szCs w:val="16"/>
                </w:rPr>
                <w:t>7.39</w:t>
              </w:r>
            </w:ins>
          </w:p>
        </w:tc>
        <w:tc>
          <w:tcPr>
            <w:tcW w:w="543" w:type="dxa"/>
            <w:vAlign w:val="bottom"/>
            <w:tcPrChange w:id="12297" w:author="Στάθης Καπ" w:date="2023-03-03T06:26:00Z">
              <w:tcPr>
                <w:tcW w:w="543" w:type="dxa"/>
                <w:vAlign w:val="bottom"/>
              </w:tcPr>
            </w:tcPrChange>
          </w:tcPr>
          <w:p w14:paraId="10195E60" w14:textId="1D1A8E05" w:rsidR="009B17D5" w:rsidRPr="00AC6F02" w:rsidRDefault="009B17D5" w:rsidP="009B17D5">
            <w:pPr>
              <w:jc w:val="center"/>
              <w:rPr>
                <w:ins w:id="12298" w:author="Στάθης Καπ" w:date="2023-03-03T03:27:00Z"/>
                <w:rFonts w:cstheme="minorHAnsi"/>
                <w:sz w:val="16"/>
                <w:szCs w:val="16"/>
              </w:rPr>
            </w:pPr>
            <w:ins w:id="12299" w:author="Στάθης Καπ" w:date="2023-03-03T03:28:00Z">
              <w:r w:rsidRPr="00AC6F02">
                <w:rPr>
                  <w:rFonts w:ascii="Calibri" w:hAnsi="Calibri" w:cs="Calibri"/>
                  <w:color w:val="000000"/>
                  <w:sz w:val="16"/>
                  <w:szCs w:val="16"/>
                  <w:rPrChange w:id="12300" w:author="Στάθης Καπ" w:date="2023-03-03T03:28:00Z">
                    <w:rPr>
                      <w:rFonts w:ascii="Calibri" w:hAnsi="Calibri" w:cs="Calibri"/>
                      <w:color w:val="000000"/>
                      <w:sz w:val="18"/>
                      <w:szCs w:val="18"/>
                    </w:rPr>
                  </w:rPrChange>
                </w:rPr>
                <w:t>653</w:t>
              </w:r>
            </w:ins>
          </w:p>
        </w:tc>
        <w:tc>
          <w:tcPr>
            <w:tcW w:w="621" w:type="dxa"/>
            <w:vAlign w:val="bottom"/>
            <w:tcPrChange w:id="12301" w:author="Στάθης Καπ" w:date="2023-03-03T06:26:00Z">
              <w:tcPr>
                <w:tcW w:w="621" w:type="dxa"/>
                <w:vAlign w:val="bottom"/>
              </w:tcPr>
            </w:tcPrChange>
          </w:tcPr>
          <w:p w14:paraId="38463FB9" w14:textId="55F885B1" w:rsidR="009B17D5" w:rsidRPr="00AC6F02" w:rsidRDefault="009B17D5" w:rsidP="009B17D5">
            <w:pPr>
              <w:jc w:val="center"/>
              <w:rPr>
                <w:ins w:id="12302" w:author="Στάθης Καπ" w:date="2023-03-03T03:27:00Z"/>
                <w:rFonts w:cstheme="minorHAnsi"/>
                <w:sz w:val="16"/>
                <w:szCs w:val="16"/>
              </w:rPr>
            </w:pPr>
            <w:ins w:id="12303" w:author="Στάθης Καπ" w:date="2023-03-03T03:28:00Z">
              <w:r w:rsidRPr="00AC6F02">
                <w:rPr>
                  <w:rFonts w:ascii="Calibri" w:hAnsi="Calibri" w:cs="Calibri"/>
                  <w:color w:val="000000"/>
                  <w:sz w:val="16"/>
                  <w:szCs w:val="16"/>
                  <w:rPrChange w:id="12304" w:author="Στάθης Καπ" w:date="2023-03-03T03:28:00Z">
                    <w:rPr>
                      <w:rFonts w:ascii="Calibri" w:hAnsi="Calibri" w:cs="Calibri"/>
                      <w:color w:val="000000"/>
                      <w:sz w:val="18"/>
                      <w:szCs w:val="18"/>
                    </w:rPr>
                  </w:rPrChange>
                </w:rPr>
                <w:t>0.204</w:t>
              </w:r>
            </w:ins>
          </w:p>
        </w:tc>
        <w:tc>
          <w:tcPr>
            <w:tcW w:w="669" w:type="dxa"/>
            <w:vAlign w:val="center"/>
            <w:tcPrChange w:id="12305" w:author="Στάθης Καπ" w:date="2023-03-03T06:26:00Z">
              <w:tcPr>
                <w:tcW w:w="669" w:type="dxa"/>
                <w:vAlign w:val="center"/>
              </w:tcPr>
            </w:tcPrChange>
          </w:tcPr>
          <w:p w14:paraId="7A07748B" w14:textId="4BB2B7C7" w:rsidR="009B17D5" w:rsidRPr="00AC6F02" w:rsidRDefault="009B17D5" w:rsidP="009B17D5">
            <w:pPr>
              <w:jc w:val="center"/>
              <w:rPr>
                <w:ins w:id="12306" w:author="Στάθης Καπ" w:date="2023-03-03T03:27:00Z"/>
                <w:rFonts w:cstheme="minorHAnsi"/>
                <w:sz w:val="16"/>
                <w:szCs w:val="16"/>
              </w:rPr>
            </w:pPr>
            <w:ins w:id="12307" w:author="Στάθης Καπ" w:date="2023-03-03T06:11:00Z">
              <w:r>
                <w:rPr>
                  <w:rFonts w:ascii="Calibri" w:hAnsi="Calibri" w:cstheme="minorHAnsi"/>
                  <w:color w:val="000000"/>
                  <w:sz w:val="16"/>
                  <w:szCs w:val="16"/>
                </w:rPr>
                <w:t>5.22</w:t>
              </w:r>
            </w:ins>
          </w:p>
        </w:tc>
        <w:tc>
          <w:tcPr>
            <w:tcW w:w="508" w:type="dxa"/>
            <w:vAlign w:val="bottom"/>
            <w:tcPrChange w:id="12308" w:author="Στάθης Καπ" w:date="2023-03-03T06:26:00Z">
              <w:tcPr>
                <w:tcW w:w="508" w:type="dxa"/>
                <w:vAlign w:val="bottom"/>
              </w:tcPr>
            </w:tcPrChange>
          </w:tcPr>
          <w:p w14:paraId="0B0EFE9F" w14:textId="06EE7860" w:rsidR="009B17D5" w:rsidRPr="00AC6F02" w:rsidRDefault="009B17D5" w:rsidP="009B17D5">
            <w:pPr>
              <w:jc w:val="center"/>
              <w:rPr>
                <w:ins w:id="12309" w:author="Στάθης Καπ" w:date="2023-03-03T03:27:00Z"/>
                <w:rFonts w:cstheme="minorHAnsi"/>
                <w:sz w:val="16"/>
                <w:szCs w:val="16"/>
              </w:rPr>
            </w:pPr>
            <w:ins w:id="12310" w:author="Στάθης Καπ" w:date="2023-03-03T03:28:00Z">
              <w:r w:rsidRPr="00AC6F02">
                <w:rPr>
                  <w:rFonts w:ascii="Calibri" w:hAnsi="Calibri" w:cs="Calibri"/>
                  <w:color w:val="000000"/>
                  <w:sz w:val="16"/>
                  <w:szCs w:val="16"/>
                  <w:rPrChange w:id="12311" w:author="Στάθης Καπ" w:date="2023-03-03T03:28:00Z">
                    <w:rPr>
                      <w:rFonts w:ascii="Calibri" w:hAnsi="Calibri" w:cs="Calibri"/>
                      <w:color w:val="000000"/>
                      <w:sz w:val="18"/>
                      <w:szCs w:val="18"/>
                    </w:rPr>
                  </w:rPrChange>
                </w:rPr>
                <w:t>643</w:t>
              </w:r>
            </w:ins>
          </w:p>
        </w:tc>
        <w:tc>
          <w:tcPr>
            <w:tcW w:w="541" w:type="dxa"/>
            <w:vAlign w:val="bottom"/>
            <w:tcPrChange w:id="12312" w:author="Στάθης Καπ" w:date="2023-03-03T06:26:00Z">
              <w:tcPr>
                <w:tcW w:w="541" w:type="dxa"/>
                <w:vAlign w:val="bottom"/>
              </w:tcPr>
            </w:tcPrChange>
          </w:tcPr>
          <w:p w14:paraId="594AD2A2" w14:textId="7E5D6325" w:rsidR="009B17D5" w:rsidRPr="00AC6F02" w:rsidRDefault="009B17D5" w:rsidP="009B17D5">
            <w:pPr>
              <w:jc w:val="center"/>
              <w:rPr>
                <w:ins w:id="12313" w:author="Στάθης Καπ" w:date="2023-03-03T03:27:00Z"/>
                <w:rFonts w:cstheme="minorHAnsi"/>
                <w:sz w:val="16"/>
                <w:szCs w:val="16"/>
              </w:rPr>
            </w:pPr>
            <w:ins w:id="12314" w:author="Στάθης Καπ" w:date="2023-03-03T03:28:00Z">
              <w:r w:rsidRPr="00AC6F02">
                <w:rPr>
                  <w:rFonts w:ascii="Calibri" w:hAnsi="Calibri" w:cs="Calibri"/>
                  <w:color w:val="000000"/>
                  <w:sz w:val="16"/>
                  <w:szCs w:val="16"/>
                  <w:rPrChange w:id="12315" w:author="Στάθης Καπ" w:date="2023-03-03T03:28:00Z">
                    <w:rPr>
                      <w:rFonts w:ascii="Calibri" w:hAnsi="Calibri" w:cs="Calibri"/>
                      <w:color w:val="000000"/>
                      <w:sz w:val="18"/>
                      <w:szCs w:val="18"/>
                    </w:rPr>
                  </w:rPrChange>
                </w:rPr>
                <w:t>0.166</w:t>
              </w:r>
            </w:ins>
          </w:p>
        </w:tc>
        <w:tc>
          <w:tcPr>
            <w:tcW w:w="589" w:type="dxa"/>
            <w:vAlign w:val="center"/>
            <w:tcPrChange w:id="12316" w:author="Στάθης Καπ" w:date="2023-03-03T06:26:00Z">
              <w:tcPr>
                <w:tcW w:w="589" w:type="dxa"/>
                <w:vAlign w:val="center"/>
              </w:tcPr>
            </w:tcPrChange>
          </w:tcPr>
          <w:p w14:paraId="267F6586" w14:textId="54ECA805" w:rsidR="009B17D5" w:rsidRPr="00AC6F02" w:rsidRDefault="009B17D5" w:rsidP="009B17D5">
            <w:pPr>
              <w:jc w:val="center"/>
              <w:rPr>
                <w:ins w:id="12317" w:author="Στάθης Καπ" w:date="2023-03-03T03:27:00Z"/>
                <w:rFonts w:cstheme="minorHAnsi"/>
                <w:sz w:val="16"/>
                <w:szCs w:val="16"/>
              </w:rPr>
            </w:pPr>
            <w:ins w:id="12318" w:author="Στάθης Καπ" w:date="2023-03-03T06:11:00Z">
              <w:r>
                <w:rPr>
                  <w:rFonts w:ascii="Calibri" w:hAnsi="Calibri" w:cstheme="minorHAnsi"/>
                  <w:color w:val="000000"/>
                  <w:sz w:val="16"/>
                  <w:szCs w:val="16"/>
                </w:rPr>
                <w:t>6.68</w:t>
              </w:r>
            </w:ins>
          </w:p>
        </w:tc>
        <w:tc>
          <w:tcPr>
            <w:tcW w:w="463" w:type="dxa"/>
            <w:vAlign w:val="bottom"/>
            <w:tcPrChange w:id="12319" w:author="Στάθης Καπ" w:date="2023-03-03T06:26:00Z">
              <w:tcPr>
                <w:tcW w:w="463" w:type="dxa"/>
                <w:vAlign w:val="bottom"/>
              </w:tcPr>
            </w:tcPrChange>
          </w:tcPr>
          <w:p w14:paraId="006682E6" w14:textId="355E632D" w:rsidR="009B17D5" w:rsidRPr="00AC6F02" w:rsidRDefault="009B17D5" w:rsidP="009B17D5">
            <w:pPr>
              <w:jc w:val="center"/>
              <w:rPr>
                <w:ins w:id="12320" w:author="Στάθης Καπ" w:date="2023-03-03T03:27:00Z"/>
                <w:rFonts w:cstheme="minorHAnsi"/>
                <w:sz w:val="16"/>
                <w:szCs w:val="16"/>
              </w:rPr>
            </w:pPr>
            <w:ins w:id="12321" w:author="Στάθης Καπ" w:date="2023-03-03T03:28:00Z">
              <w:r w:rsidRPr="00AC6F02">
                <w:rPr>
                  <w:rFonts w:ascii="Calibri" w:hAnsi="Calibri" w:cs="Calibri"/>
                  <w:color w:val="000000"/>
                  <w:sz w:val="16"/>
                  <w:szCs w:val="16"/>
                  <w:rPrChange w:id="12322" w:author="Στάθης Καπ" w:date="2023-03-03T03:28:00Z">
                    <w:rPr>
                      <w:rFonts w:ascii="Calibri" w:hAnsi="Calibri" w:cs="Calibri"/>
                      <w:color w:val="000000"/>
                      <w:sz w:val="18"/>
                      <w:szCs w:val="18"/>
                    </w:rPr>
                  </w:rPrChange>
                </w:rPr>
                <w:t>629</w:t>
              </w:r>
            </w:ins>
          </w:p>
        </w:tc>
        <w:tc>
          <w:tcPr>
            <w:tcW w:w="541" w:type="dxa"/>
            <w:vAlign w:val="bottom"/>
            <w:tcPrChange w:id="12323" w:author="Στάθης Καπ" w:date="2023-03-03T06:26:00Z">
              <w:tcPr>
                <w:tcW w:w="541" w:type="dxa"/>
                <w:vAlign w:val="bottom"/>
              </w:tcPr>
            </w:tcPrChange>
          </w:tcPr>
          <w:p w14:paraId="77B87463" w14:textId="4B03AC7B" w:rsidR="009B17D5" w:rsidRPr="00AC6F02" w:rsidRDefault="009B17D5" w:rsidP="009B17D5">
            <w:pPr>
              <w:jc w:val="center"/>
              <w:rPr>
                <w:ins w:id="12324" w:author="Στάθης Καπ" w:date="2023-03-03T03:27:00Z"/>
                <w:rFonts w:cstheme="minorHAnsi"/>
                <w:sz w:val="16"/>
                <w:szCs w:val="16"/>
              </w:rPr>
            </w:pPr>
            <w:ins w:id="12325" w:author="Στάθης Καπ" w:date="2023-03-03T03:28:00Z">
              <w:r w:rsidRPr="00AC6F02">
                <w:rPr>
                  <w:rFonts w:ascii="Calibri" w:hAnsi="Calibri" w:cs="Calibri"/>
                  <w:color w:val="000000"/>
                  <w:sz w:val="16"/>
                  <w:szCs w:val="16"/>
                  <w:rPrChange w:id="12326" w:author="Στάθης Καπ" w:date="2023-03-03T03:28:00Z">
                    <w:rPr>
                      <w:rFonts w:ascii="Calibri" w:hAnsi="Calibri" w:cs="Calibri"/>
                      <w:color w:val="000000"/>
                      <w:sz w:val="18"/>
                      <w:szCs w:val="18"/>
                    </w:rPr>
                  </w:rPrChange>
                </w:rPr>
                <w:t>0.284</w:t>
              </w:r>
            </w:ins>
          </w:p>
        </w:tc>
        <w:tc>
          <w:tcPr>
            <w:tcW w:w="589" w:type="dxa"/>
            <w:vAlign w:val="center"/>
            <w:tcPrChange w:id="12327" w:author="Στάθης Καπ" w:date="2023-03-03T06:26:00Z">
              <w:tcPr>
                <w:tcW w:w="589" w:type="dxa"/>
                <w:vAlign w:val="center"/>
              </w:tcPr>
            </w:tcPrChange>
          </w:tcPr>
          <w:p w14:paraId="7A55FB11" w14:textId="64A6DDCE" w:rsidR="009B17D5" w:rsidRPr="00AC6F02" w:rsidRDefault="009B17D5" w:rsidP="009B17D5">
            <w:pPr>
              <w:jc w:val="center"/>
              <w:rPr>
                <w:ins w:id="12328" w:author="Στάθης Καπ" w:date="2023-03-03T03:27:00Z"/>
                <w:rFonts w:cstheme="minorHAnsi"/>
                <w:sz w:val="16"/>
                <w:szCs w:val="16"/>
              </w:rPr>
            </w:pPr>
            <w:ins w:id="12329" w:author="Στάθης Καπ" w:date="2023-03-03T06:12:00Z">
              <w:r>
                <w:rPr>
                  <w:rFonts w:ascii="Calibri" w:hAnsi="Calibri" w:cstheme="minorHAnsi"/>
                  <w:color w:val="000000"/>
                  <w:sz w:val="16"/>
                  <w:szCs w:val="16"/>
                </w:rPr>
                <w:t>8.71</w:t>
              </w:r>
            </w:ins>
          </w:p>
        </w:tc>
      </w:tr>
      <w:tr w:rsidR="009B17D5" w14:paraId="63D0F93B" w14:textId="77777777" w:rsidTr="00F03C40">
        <w:trPr>
          <w:ins w:id="12330" w:author="Στάθης Καπ" w:date="2023-03-03T03:27:00Z"/>
        </w:trPr>
        <w:tc>
          <w:tcPr>
            <w:tcW w:w="515" w:type="dxa"/>
            <w:tcBorders>
              <w:top w:val="nil"/>
              <w:bottom w:val="nil"/>
              <w:right w:val="single" w:sz="4" w:space="0" w:color="auto"/>
            </w:tcBorders>
            <w:shd w:val="clear" w:color="auto" w:fill="E7E6E6" w:themeFill="background2"/>
            <w:vAlign w:val="center"/>
            <w:tcPrChange w:id="12331" w:author="Στάθης Καπ" w:date="2023-03-03T06:26:00Z">
              <w:tcPr>
                <w:tcW w:w="515" w:type="dxa"/>
                <w:vAlign w:val="center"/>
              </w:tcPr>
            </w:tcPrChange>
          </w:tcPr>
          <w:p w14:paraId="07947571" w14:textId="0D565FED" w:rsidR="009B17D5" w:rsidRPr="00AC6F02" w:rsidRDefault="009B17D5" w:rsidP="009B17D5">
            <w:pPr>
              <w:jc w:val="center"/>
              <w:rPr>
                <w:ins w:id="12332" w:author="Στάθης Καπ" w:date="2023-03-03T03:27:00Z"/>
                <w:sz w:val="16"/>
                <w:szCs w:val="16"/>
              </w:rPr>
            </w:pPr>
            <w:ins w:id="12333" w:author="Στάθης Καπ" w:date="2023-03-03T03:28:00Z">
              <w:r w:rsidRPr="00AC6F02">
                <w:rPr>
                  <w:sz w:val="16"/>
                  <w:szCs w:val="16"/>
                  <w:rPrChange w:id="12334" w:author="Στάθης Καπ" w:date="2023-03-03T03:28:00Z">
                    <w:rPr>
                      <w:sz w:val="18"/>
                      <w:szCs w:val="18"/>
                    </w:rPr>
                  </w:rPrChange>
                </w:rPr>
                <w:t>pr08</w:t>
              </w:r>
            </w:ins>
          </w:p>
        </w:tc>
        <w:tc>
          <w:tcPr>
            <w:tcW w:w="560" w:type="dxa"/>
            <w:tcBorders>
              <w:left w:val="single" w:sz="4" w:space="0" w:color="auto"/>
            </w:tcBorders>
            <w:tcPrChange w:id="12335" w:author="Στάθης Καπ" w:date="2023-03-03T06:26:00Z">
              <w:tcPr>
                <w:tcW w:w="560" w:type="dxa"/>
              </w:tcPr>
            </w:tcPrChange>
          </w:tcPr>
          <w:p w14:paraId="656A2DA4" w14:textId="4384D6E6" w:rsidR="009B17D5" w:rsidRPr="00AC6F02" w:rsidRDefault="009B17D5" w:rsidP="009B17D5">
            <w:pPr>
              <w:jc w:val="center"/>
              <w:rPr>
                <w:ins w:id="12336" w:author="Στάθης Καπ" w:date="2023-03-03T03:27:00Z"/>
                <w:rFonts w:cstheme="minorHAnsi"/>
                <w:sz w:val="16"/>
                <w:szCs w:val="16"/>
              </w:rPr>
            </w:pPr>
            <w:ins w:id="12337" w:author="Στάθης Καπ" w:date="2023-03-03T03:28:00Z">
              <w:r w:rsidRPr="00AC6F02">
                <w:rPr>
                  <w:sz w:val="16"/>
                  <w:szCs w:val="16"/>
                  <w:rPrChange w:id="12338" w:author="Στάθης Καπ" w:date="2023-03-03T03:28:00Z">
                    <w:rPr>
                      <w:sz w:val="18"/>
                      <w:szCs w:val="18"/>
                    </w:rPr>
                  </w:rPrChange>
                </w:rPr>
                <w:t>1139</w:t>
              </w:r>
            </w:ins>
          </w:p>
        </w:tc>
        <w:tc>
          <w:tcPr>
            <w:tcW w:w="855" w:type="dxa"/>
            <w:tcPrChange w:id="12339" w:author="Στάθης Καπ" w:date="2023-03-03T06:26:00Z">
              <w:tcPr>
                <w:tcW w:w="855" w:type="dxa"/>
              </w:tcPr>
            </w:tcPrChange>
          </w:tcPr>
          <w:p w14:paraId="3565D242" w14:textId="41EF981A" w:rsidR="009B17D5" w:rsidRPr="00AC6F02" w:rsidRDefault="009B17D5" w:rsidP="009B17D5">
            <w:pPr>
              <w:jc w:val="center"/>
              <w:rPr>
                <w:ins w:id="12340" w:author="Στάθης Καπ" w:date="2023-03-03T03:27:00Z"/>
                <w:rFonts w:cstheme="minorHAnsi"/>
                <w:sz w:val="16"/>
                <w:szCs w:val="16"/>
              </w:rPr>
            </w:pPr>
            <w:ins w:id="12341" w:author="Στάθης Καπ" w:date="2023-03-03T03:28:00Z">
              <w:r w:rsidRPr="00AC6F02">
                <w:rPr>
                  <w:sz w:val="16"/>
                  <w:szCs w:val="16"/>
                  <w:rPrChange w:id="12342" w:author="Στάθης Καπ" w:date="2023-03-03T03:28:00Z">
                    <w:rPr>
                      <w:sz w:val="18"/>
                      <w:szCs w:val="18"/>
                    </w:rPr>
                  </w:rPrChange>
                </w:rPr>
                <w:t>1082</w:t>
              </w:r>
            </w:ins>
          </w:p>
        </w:tc>
        <w:tc>
          <w:tcPr>
            <w:tcW w:w="544" w:type="dxa"/>
            <w:vAlign w:val="bottom"/>
            <w:tcPrChange w:id="12343" w:author="Στάθης Καπ" w:date="2023-03-03T06:26:00Z">
              <w:tcPr>
                <w:tcW w:w="544" w:type="dxa"/>
                <w:vAlign w:val="bottom"/>
              </w:tcPr>
            </w:tcPrChange>
          </w:tcPr>
          <w:p w14:paraId="1E3FF41D" w14:textId="7EA9687F" w:rsidR="009B17D5" w:rsidRPr="00AC6F02" w:rsidRDefault="009B17D5" w:rsidP="009B17D5">
            <w:pPr>
              <w:jc w:val="center"/>
              <w:rPr>
                <w:ins w:id="12344" w:author="Στάθης Καπ" w:date="2023-03-03T03:27:00Z"/>
                <w:rFonts w:cstheme="minorHAnsi"/>
                <w:sz w:val="16"/>
                <w:szCs w:val="16"/>
              </w:rPr>
            </w:pPr>
            <w:ins w:id="12345" w:author="Στάθης Καπ" w:date="2023-03-03T03:28:00Z">
              <w:r w:rsidRPr="00AC6F02">
                <w:rPr>
                  <w:rFonts w:ascii="Calibri" w:hAnsi="Calibri" w:cs="Calibri"/>
                  <w:color w:val="000000"/>
                  <w:sz w:val="16"/>
                  <w:szCs w:val="16"/>
                  <w:rPrChange w:id="12346" w:author="Στάθης Καπ" w:date="2023-03-03T03:28:00Z">
                    <w:rPr>
                      <w:rFonts w:ascii="Calibri" w:hAnsi="Calibri" w:cs="Calibri"/>
                      <w:color w:val="000000"/>
                      <w:sz w:val="18"/>
                      <w:szCs w:val="18"/>
                    </w:rPr>
                  </w:rPrChange>
                </w:rPr>
                <w:t>1047</w:t>
              </w:r>
            </w:ins>
          </w:p>
        </w:tc>
        <w:tc>
          <w:tcPr>
            <w:tcW w:w="621" w:type="dxa"/>
            <w:vAlign w:val="bottom"/>
            <w:tcPrChange w:id="12347" w:author="Στάθης Καπ" w:date="2023-03-03T06:26:00Z">
              <w:tcPr>
                <w:tcW w:w="621" w:type="dxa"/>
                <w:vAlign w:val="bottom"/>
              </w:tcPr>
            </w:tcPrChange>
          </w:tcPr>
          <w:p w14:paraId="1684B09D" w14:textId="5292388B" w:rsidR="009B17D5" w:rsidRPr="00AC6F02" w:rsidRDefault="009B17D5" w:rsidP="009B17D5">
            <w:pPr>
              <w:jc w:val="center"/>
              <w:rPr>
                <w:ins w:id="12348" w:author="Στάθης Καπ" w:date="2023-03-03T03:27:00Z"/>
                <w:rFonts w:cstheme="minorHAnsi"/>
                <w:sz w:val="16"/>
                <w:szCs w:val="16"/>
              </w:rPr>
            </w:pPr>
            <w:ins w:id="12349" w:author="Στάθης Καπ" w:date="2023-03-03T03:28:00Z">
              <w:r w:rsidRPr="00AC6F02">
                <w:rPr>
                  <w:rFonts w:ascii="Calibri" w:hAnsi="Calibri" w:cs="Calibri"/>
                  <w:color w:val="000000"/>
                  <w:sz w:val="16"/>
                  <w:szCs w:val="16"/>
                  <w:rPrChange w:id="12350" w:author="Στάθης Καπ" w:date="2023-03-03T03:28:00Z">
                    <w:rPr>
                      <w:rFonts w:ascii="Calibri" w:hAnsi="Calibri" w:cs="Calibri"/>
                      <w:color w:val="000000"/>
                      <w:sz w:val="18"/>
                      <w:szCs w:val="18"/>
                    </w:rPr>
                  </w:rPrChange>
                </w:rPr>
                <w:t>0.981</w:t>
              </w:r>
            </w:ins>
          </w:p>
        </w:tc>
        <w:tc>
          <w:tcPr>
            <w:tcW w:w="669" w:type="dxa"/>
            <w:vAlign w:val="center"/>
            <w:tcPrChange w:id="12351" w:author="Στάθης Καπ" w:date="2023-03-03T06:26:00Z">
              <w:tcPr>
                <w:tcW w:w="669" w:type="dxa"/>
                <w:vAlign w:val="center"/>
              </w:tcPr>
            </w:tcPrChange>
          </w:tcPr>
          <w:p w14:paraId="7B7833B9" w14:textId="56622D87" w:rsidR="009B17D5" w:rsidRPr="00AC6F02" w:rsidRDefault="009B17D5" w:rsidP="009B17D5">
            <w:pPr>
              <w:jc w:val="center"/>
              <w:rPr>
                <w:ins w:id="12352" w:author="Στάθης Καπ" w:date="2023-03-03T03:27:00Z"/>
                <w:rFonts w:cstheme="minorHAnsi"/>
                <w:sz w:val="16"/>
                <w:szCs w:val="16"/>
              </w:rPr>
            </w:pPr>
            <w:ins w:id="12353" w:author="Στάθης Καπ" w:date="2023-03-03T06:11:00Z">
              <w:r>
                <w:rPr>
                  <w:rFonts w:ascii="Calibri" w:hAnsi="Calibri" w:cstheme="minorHAnsi"/>
                  <w:color w:val="000000"/>
                  <w:sz w:val="16"/>
                  <w:szCs w:val="16"/>
                </w:rPr>
                <w:t>8.08</w:t>
              </w:r>
            </w:ins>
          </w:p>
        </w:tc>
        <w:tc>
          <w:tcPr>
            <w:tcW w:w="543" w:type="dxa"/>
            <w:vAlign w:val="bottom"/>
            <w:tcPrChange w:id="12354" w:author="Στάθης Καπ" w:date="2023-03-03T06:26:00Z">
              <w:tcPr>
                <w:tcW w:w="543" w:type="dxa"/>
                <w:vAlign w:val="bottom"/>
              </w:tcPr>
            </w:tcPrChange>
          </w:tcPr>
          <w:p w14:paraId="4D65455B" w14:textId="070ABA83" w:rsidR="009B17D5" w:rsidRPr="00AC6F02" w:rsidRDefault="009B17D5" w:rsidP="009B17D5">
            <w:pPr>
              <w:jc w:val="center"/>
              <w:rPr>
                <w:ins w:id="12355" w:author="Στάθης Καπ" w:date="2023-03-03T03:27:00Z"/>
                <w:rFonts w:cstheme="minorHAnsi"/>
                <w:sz w:val="16"/>
                <w:szCs w:val="16"/>
              </w:rPr>
            </w:pPr>
            <w:ins w:id="12356" w:author="Στάθης Καπ" w:date="2023-03-03T03:28:00Z">
              <w:r w:rsidRPr="00AC6F02">
                <w:rPr>
                  <w:rFonts w:ascii="Calibri" w:hAnsi="Calibri" w:cs="Calibri"/>
                  <w:color w:val="000000"/>
                  <w:sz w:val="16"/>
                  <w:szCs w:val="16"/>
                  <w:rPrChange w:id="12357" w:author="Στάθης Καπ" w:date="2023-03-03T03:28:00Z">
                    <w:rPr>
                      <w:rFonts w:ascii="Calibri" w:hAnsi="Calibri" w:cs="Calibri"/>
                      <w:color w:val="000000"/>
                      <w:sz w:val="18"/>
                      <w:szCs w:val="18"/>
                    </w:rPr>
                  </w:rPrChange>
                </w:rPr>
                <w:t>1027</w:t>
              </w:r>
            </w:ins>
          </w:p>
        </w:tc>
        <w:tc>
          <w:tcPr>
            <w:tcW w:w="621" w:type="dxa"/>
            <w:vAlign w:val="bottom"/>
            <w:tcPrChange w:id="12358" w:author="Στάθης Καπ" w:date="2023-03-03T06:26:00Z">
              <w:tcPr>
                <w:tcW w:w="621" w:type="dxa"/>
                <w:vAlign w:val="bottom"/>
              </w:tcPr>
            </w:tcPrChange>
          </w:tcPr>
          <w:p w14:paraId="4122855B" w14:textId="7B32E875" w:rsidR="009B17D5" w:rsidRPr="00AC6F02" w:rsidRDefault="009B17D5" w:rsidP="009B17D5">
            <w:pPr>
              <w:jc w:val="center"/>
              <w:rPr>
                <w:ins w:id="12359" w:author="Στάθης Καπ" w:date="2023-03-03T03:27:00Z"/>
                <w:rFonts w:cstheme="minorHAnsi"/>
                <w:sz w:val="16"/>
                <w:szCs w:val="16"/>
              </w:rPr>
            </w:pPr>
            <w:ins w:id="12360" w:author="Στάθης Καπ" w:date="2023-03-03T03:28:00Z">
              <w:r w:rsidRPr="00AC6F02">
                <w:rPr>
                  <w:rFonts w:ascii="Calibri" w:hAnsi="Calibri" w:cs="Calibri"/>
                  <w:color w:val="000000"/>
                  <w:sz w:val="16"/>
                  <w:szCs w:val="16"/>
                  <w:rPrChange w:id="12361" w:author="Στάθης Καπ" w:date="2023-03-03T03:28:00Z">
                    <w:rPr>
                      <w:rFonts w:ascii="Calibri" w:hAnsi="Calibri" w:cs="Calibri"/>
                      <w:color w:val="000000"/>
                      <w:sz w:val="18"/>
                      <w:szCs w:val="18"/>
                    </w:rPr>
                  </w:rPrChange>
                </w:rPr>
                <w:t>0.779</w:t>
              </w:r>
            </w:ins>
          </w:p>
        </w:tc>
        <w:tc>
          <w:tcPr>
            <w:tcW w:w="669" w:type="dxa"/>
            <w:vAlign w:val="center"/>
            <w:tcPrChange w:id="12362" w:author="Στάθης Καπ" w:date="2023-03-03T06:26:00Z">
              <w:tcPr>
                <w:tcW w:w="669" w:type="dxa"/>
                <w:vAlign w:val="center"/>
              </w:tcPr>
            </w:tcPrChange>
          </w:tcPr>
          <w:p w14:paraId="6462D0F8" w14:textId="22412D47" w:rsidR="009B17D5" w:rsidRPr="00AC6F02" w:rsidRDefault="009B17D5" w:rsidP="009B17D5">
            <w:pPr>
              <w:jc w:val="center"/>
              <w:rPr>
                <w:ins w:id="12363" w:author="Στάθης Καπ" w:date="2023-03-03T03:27:00Z"/>
                <w:rFonts w:cstheme="minorHAnsi"/>
                <w:sz w:val="16"/>
                <w:szCs w:val="16"/>
              </w:rPr>
            </w:pPr>
            <w:ins w:id="12364" w:author="Στάθης Καπ" w:date="2023-03-03T06:11:00Z">
              <w:r>
                <w:rPr>
                  <w:rFonts w:ascii="Calibri" w:hAnsi="Calibri" w:cstheme="minorHAnsi"/>
                  <w:color w:val="000000"/>
                  <w:sz w:val="16"/>
                  <w:szCs w:val="16"/>
                </w:rPr>
                <w:t>1.91</w:t>
              </w:r>
            </w:ins>
          </w:p>
        </w:tc>
        <w:tc>
          <w:tcPr>
            <w:tcW w:w="508" w:type="dxa"/>
            <w:vAlign w:val="bottom"/>
            <w:tcPrChange w:id="12365" w:author="Στάθης Καπ" w:date="2023-03-03T06:26:00Z">
              <w:tcPr>
                <w:tcW w:w="508" w:type="dxa"/>
                <w:vAlign w:val="bottom"/>
              </w:tcPr>
            </w:tcPrChange>
          </w:tcPr>
          <w:p w14:paraId="3DF79CED" w14:textId="63C3F78A" w:rsidR="009B17D5" w:rsidRPr="00AC6F02" w:rsidRDefault="009B17D5" w:rsidP="009B17D5">
            <w:pPr>
              <w:jc w:val="center"/>
              <w:rPr>
                <w:ins w:id="12366" w:author="Στάθης Καπ" w:date="2023-03-03T03:27:00Z"/>
                <w:rFonts w:cstheme="minorHAnsi"/>
                <w:sz w:val="16"/>
                <w:szCs w:val="16"/>
              </w:rPr>
            </w:pPr>
            <w:ins w:id="12367" w:author="Στάθης Καπ" w:date="2023-03-03T03:28:00Z">
              <w:r w:rsidRPr="00AC6F02">
                <w:rPr>
                  <w:rFonts w:ascii="Calibri" w:hAnsi="Calibri" w:cs="Calibri"/>
                  <w:color w:val="000000"/>
                  <w:sz w:val="16"/>
                  <w:szCs w:val="16"/>
                  <w:rPrChange w:id="12368" w:author="Στάθης Καπ" w:date="2023-03-03T03:28:00Z">
                    <w:rPr>
                      <w:rFonts w:ascii="Calibri" w:hAnsi="Calibri" w:cs="Calibri"/>
                      <w:color w:val="000000"/>
                      <w:sz w:val="18"/>
                      <w:szCs w:val="18"/>
                    </w:rPr>
                  </w:rPrChange>
                </w:rPr>
                <w:t>970</w:t>
              </w:r>
            </w:ins>
          </w:p>
        </w:tc>
        <w:tc>
          <w:tcPr>
            <w:tcW w:w="541" w:type="dxa"/>
            <w:vAlign w:val="bottom"/>
            <w:tcPrChange w:id="12369" w:author="Στάθης Καπ" w:date="2023-03-03T06:26:00Z">
              <w:tcPr>
                <w:tcW w:w="541" w:type="dxa"/>
                <w:vAlign w:val="bottom"/>
              </w:tcPr>
            </w:tcPrChange>
          </w:tcPr>
          <w:p w14:paraId="5F4BF9FA" w14:textId="3DB30455" w:rsidR="009B17D5" w:rsidRPr="00AC6F02" w:rsidRDefault="009B17D5" w:rsidP="009B17D5">
            <w:pPr>
              <w:jc w:val="center"/>
              <w:rPr>
                <w:ins w:id="12370" w:author="Στάθης Καπ" w:date="2023-03-03T03:27:00Z"/>
                <w:rFonts w:cstheme="minorHAnsi"/>
                <w:sz w:val="16"/>
                <w:szCs w:val="16"/>
              </w:rPr>
            </w:pPr>
            <w:ins w:id="12371" w:author="Στάθης Καπ" w:date="2023-03-03T03:28:00Z">
              <w:r w:rsidRPr="00AC6F02">
                <w:rPr>
                  <w:rFonts w:ascii="Calibri" w:hAnsi="Calibri" w:cs="Calibri"/>
                  <w:color w:val="000000"/>
                  <w:sz w:val="16"/>
                  <w:szCs w:val="16"/>
                  <w:rPrChange w:id="12372" w:author="Στάθης Καπ" w:date="2023-03-03T03:28:00Z">
                    <w:rPr>
                      <w:rFonts w:ascii="Calibri" w:hAnsi="Calibri" w:cs="Calibri"/>
                      <w:color w:val="000000"/>
                      <w:sz w:val="18"/>
                      <w:szCs w:val="18"/>
                    </w:rPr>
                  </w:rPrChange>
                </w:rPr>
                <w:t>0.519</w:t>
              </w:r>
            </w:ins>
          </w:p>
        </w:tc>
        <w:tc>
          <w:tcPr>
            <w:tcW w:w="589" w:type="dxa"/>
            <w:vAlign w:val="center"/>
            <w:tcPrChange w:id="12373" w:author="Στάθης Καπ" w:date="2023-03-03T06:26:00Z">
              <w:tcPr>
                <w:tcW w:w="589" w:type="dxa"/>
                <w:vAlign w:val="center"/>
              </w:tcPr>
            </w:tcPrChange>
          </w:tcPr>
          <w:p w14:paraId="00C1C969" w14:textId="15F6ABED" w:rsidR="009B17D5" w:rsidRPr="00AC6F02" w:rsidRDefault="009B17D5" w:rsidP="009B17D5">
            <w:pPr>
              <w:jc w:val="center"/>
              <w:rPr>
                <w:ins w:id="12374" w:author="Στάθης Καπ" w:date="2023-03-03T03:27:00Z"/>
                <w:rFonts w:cstheme="minorHAnsi"/>
                <w:sz w:val="16"/>
                <w:szCs w:val="16"/>
              </w:rPr>
            </w:pPr>
            <w:ins w:id="12375" w:author="Στάθης Καπ" w:date="2023-03-03T06:11:00Z">
              <w:r>
                <w:rPr>
                  <w:rFonts w:ascii="Calibri" w:hAnsi="Calibri" w:cstheme="minorHAnsi"/>
                  <w:color w:val="000000"/>
                  <w:sz w:val="16"/>
                  <w:szCs w:val="16"/>
                </w:rPr>
                <w:t>7.35</w:t>
              </w:r>
            </w:ins>
          </w:p>
        </w:tc>
        <w:tc>
          <w:tcPr>
            <w:tcW w:w="463" w:type="dxa"/>
            <w:vAlign w:val="bottom"/>
            <w:tcPrChange w:id="12376" w:author="Στάθης Καπ" w:date="2023-03-03T06:26:00Z">
              <w:tcPr>
                <w:tcW w:w="463" w:type="dxa"/>
                <w:vAlign w:val="bottom"/>
              </w:tcPr>
            </w:tcPrChange>
          </w:tcPr>
          <w:p w14:paraId="25586F9A" w14:textId="58877783" w:rsidR="009B17D5" w:rsidRPr="00AC6F02" w:rsidRDefault="009B17D5" w:rsidP="009B17D5">
            <w:pPr>
              <w:jc w:val="center"/>
              <w:rPr>
                <w:ins w:id="12377" w:author="Στάθης Καπ" w:date="2023-03-03T03:27:00Z"/>
                <w:rFonts w:cstheme="minorHAnsi"/>
                <w:sz w:val="16"/>
                <w:szCs w:val="16"/>
              </w:rPr>
            </w:pPr>
            <w:ins w:id="12378" w:author="Στάθης Καπ" w:date="2023-03-03T03:28:00Z">
              <w:r w:rsidRPr="00AC6F02">
                <w:rPr>
                  <w:rFonts w:ascii="Calibri" w:hAnsi="Calibri" w:cs="Calibri"/>
                  <w:color w:val="000000"/>
                  <w:sz w:val="16"/>
                  <w:szCs w:val="16"/>
                  <w:rPrChange w:id="12379" w:author="Στάθης Καπ" w:date="2023-03-03T03:28:00Z">
                    <w:rPr>
                      <w:rFonts w:ascii="Calibri" w:hAnsi="Calibri" w:cs="Calibri"/>
                      <w:color w:val="000000"/>
                      <w:sz w:val="18"/>
                      <w:szCs w:val="18"/>
                    </w:rPr>
                  </w:rPrChange>
                </w:rPr>
                <w:t>937</w:t>
              </w:r>
            </w:ins>
          </w:p>
        </w:tc>
        <w:tc>
          <w:tcPr>
            <w:tcW w:w="541" w:type="dxa"/>
            <w:vAlign w:val="bottom"/>
            <w:tcPrChange w:id="12380" w:author="Στάθης Καπ" w:date="2023-03-03T06:26:00Z">
              <w:tcPr>
                <w:tcW w:w="541" w:type="dxa"/>
                <w:vAlign w:val="bottom"/>
              </w:tcPr>
            </w:tcPrChange>
          </w:tcPr>
          <w:p w14:paraId="4CBE3219" w14:textId="196B88B8" w:rsidR="009B17D5" w:rsidRPr="00AC6F02" w:rsidRDefault="009B17D5" w:rsidP="009B17D5">
            <w:pPr>
              <w:jc w:val="center"/>
              <w:rPr>
                <w:ins w:id="12381" w:author="Στάθης Καπ" w:date="2023-03-03T03:27:00Z"/>
                <w:rFonts w:cstheme="minorHAnsi"/>
                <w:sz w:val="16"/>
                <w:szCs w:val="16"/>
              </w:rPr>
            </w:pPr>
            <w:ins w:id="12382" w:author="Στάθης Καπ" w:date="2023-03-03T03:28:00Z">
              <w:r w:rsidRPr="00AC6F02">
                <w:rPr>
                  <w:rFonts w:ascii="Calibri" w:hAnsi="Calibri" w:cs="Calibri"/>
                  <w:color w:val="000000"/>
                  <w:sz w:val="16"/>
                  <w:szCs w:val="16"/>
                  <w:rPrChange w:id="12383" w:author="Στάθης Καπ" w:date="2023-03-03T03:28:00Z">
                    <w:rPr>
                      <w:rFonts w:ascii="Calibri" w:hAnsi="Calibri" w:cs="Calibri"/>
                      <w:color w:val="000000"/>
                      <w:sz w:val="18"/>
                      <w:szCs w:val="18"/>
                    </w:rPr>
                  </w:rPrChange>
                </w:rPr>
                <w:t>0.482</w:t>
              </w:r>
            </w:ins>
          </w:p>
        </w:tc>
        <w:tc>
          <w:tcPr>
            <w:tcW w:w="589" w:type="dxa"/>
            <w:vAlign w:val="center"/>
            <w:tcPrChange w:id="12384" w:author="Στάθης Καπ" w:date="2023-03-03T06:26:00Z">
              <w:tcPr>
                <w:tcW w:w="589" w:type="dxa"/>
                <w:vAlign w:val="center"/>
              </w:tcPr>
            </w:tcPrChange>
          </w:tcPr>
          <w:p w14:paraId="3794D58B" w14:textId="709809D7" w:rsidR="009B17D5" w:rsidRPr="00AC6F02" w:rsidRDefault="009B17D5" w:rsidP="009B17D5">
            <w:pPr>
              <w:jc w:val="center"/>
              <w:rPr>
                <w:ins w:id="12385" w:author="Στάθης Καπ" w:date="2023-03-03T03:27:00Z"/>
                <w:rFonts w:cstheme="minorHAnsi"/>
                <w:sz w:val="16"/>
                <w:szCs w:val="16"/>
              </w:rPr>
            </w:pPr>
            <w:ins w:id="12386" w:author="Στάθης Καπ" w:date="2023-03-03T06:12:00Z">
              <w:r>
                <w:rPr>
                  <w:rFonts w:ascii="Calibri" w:hAnsi="Calibri" w:cstheme="minorHAnsi"/>
                  <w:color w:val="000000"/>
                  <w:sz w:val="16"/>
                  <w:szCs w:val="16"/>
                </w:rPr>
                <w:t>10.51</w:t>
              </w:r>
            </w:ins>
          </w:p>
        </w:tc>
      </w:tr>
      <w:tr w:rsidR="009B17D5" w14:paraId="556FED2D" w14:textId="77777777" w:rsidTr="00F03C40">
        <w:trPr>
          <w:ins w:id="12387" w:author="Στάθης Καπ" w:date="2023-03-03T03:27:00Z"/>
        </w:trPr>
        <w:tc>
          <w:tcPr>
            <w:tcW w:w="515" w:type="dxa"/>
            <w:tcBorders>
              <w:top w:val="nil"/>
              <w:bottom w:val="nil"/>
              <w:right w:val="single" w:sz="4" w:space="0" w:color="auto"/>
            </w:tcBorders>
            <w:shd w:val="clear" w:color="auto" w:fill="E7E6E6" w:themeFill="background2"/>
            <w:vAlign w:val="center"/>
            <w:tcPrChange w:id="12388" w:author="Στάθης Καπ" w:date="2023-03-03T06:26:00Z">
              <w:tcPr>
                <w:tcW w:w="515" w:type="dxa"/>
                <w:vAlign w:val="center"/>
              </w:tcPr>
            </w:tcPrChange>
          </w:tcPr>
          <w:p w14:paraId="62F62E10" w14:textId="43DD527F" w:rsidR="009B17D5" w:rsidRPr="00AC6F02" w:rsidRDefault="009B17D5" w:rsidP="009B17D5">
            <w:pPr>
              <w:jc w:val="center"/>
              <w:rPr>
                <w:ins w:id="12389" w:author="Στάθης Καπ" w:date="2023-03-03T03:27:00Z"/>
                <w:sz w:val="16"/>
                <w:szCs w:val="16"/>
              </w:rPr>
            </w:pPr>
            <w:ins w:id="12390" w:author="Στάθης Καπ" w:date="2023-03-03T03:28:00Z">
              <w:r w:rsidRPr="00AC6F02">
                <w:rPr>
                  <w:sz w:val="16"/>
                  <w:szCs w:val="16"/>
                  <w:rPrChange w:id="12391" w:author="Στάθης Καπ" w:date="2023-03-03T03:28:00Z">
                    <w:rPr>
                      <w:sz w:val="18"/>
                      <w:szCs w:val="18"/>
                    </w:rPr>
                  </w:rPrChange>
                </w:rPr>
                <w:t>pr09</w:t>
              </w:r>
            </w:ins>
          </w:p>
        </w:tc>
        <w:tc>
          <w:tcPr>
            <w:tcW w:w="560" w:type="dxa"/>
            <w:tcBorders>
              <w:left w:val="single" w:sz="4" w:space="0" w:color="auto"/>
            </w:tcBorders>
            <w:tcPrChange w:id="12392" w:author="Στάθης Καπ" w:date="2023-03-03T06:26:00Z">
              <w:tcPr>
                <w:tcW w:w="560" w:type="dxa"/>
              </w:tcPr>
            </w:tcPrChange>
          </w:tcPr>
          <w:p w14:paraId="19520FA8" w14:textId="0C9C3195" w:rsidR="009B17D5" w:rsidRPr="00AC6F02" w:rsidRDefault="009B17D5" w:rsidP="009B17D5">
            <w:pPr>
              <w:jc w:val="center"/>
              <w:rPr>
                <w:ins w:id="12393" w:author="Στάθης Καπ" w:date="2023-03-03T03:27:00Z"/>
                <w:rFonts w:cstheme="minorHAnsi"/>
                <w:sz w:val="16"/>
                <w:szCs w:val="16"/>
              </w:rPr>
            </w:pPr>
            <w:ins w:id="12394" w:author="Στάθης Καπ" w:date="2023-03-03T03:28:00Z">
              <w:r w:rsidRPr="00AC6F02">
                <w:rPr>
                  <w:sz w:val="16"/>
                  <w:szCs w:val="16"/>
                  <w:rPrChange w:id="12395" w:author="Στάθης Καπ" w:date="2023-03-03T03:28:00Z">
                    <w:rPr>
                      <w:sz w:val="18"/>
                      <w:szCs w:val="18"/>
                    </w:rPr>
                  </w:rPrChange>
                </w:rPr>
                <w:t>1282</w:t>
              </w:r>
            </w:ins>
          </w:p>
        </w:tc>
        <w:tc>
          <w:tcPr>
            <w:tcW w:w="855" w:type="dxa"/>
            <w:tcPrChange w:id="12396" w:author="Στάθης Καπ" w:date="2023-03-03T06:26:00Z">
              <w:tcPr>
                <w:tcW w:w="855" w:type="dxa"/>
              </w:tcPr>
            </w:tcPrChange>
          </w:tcPr>
          <w:p w14:paraId="7C2F4C76" w14:textId="71D377AA" w:rsidR="009B17D5" w:rsidRPr="00AC6F02" w:rsidRDefault="009B17D5" w:rsidP="009B17D5">
            <w:pPr>
              <w:jc w:val="center"/>
              <w:rPr>
                <w:ins w:id="12397" w:author="Στάθης Καπ" w:date="2023-03-03T03:27:00Z"/>
                <w:rFonts w:cstheme="minorHAnsi"/>
                <w:sz w:val="16"/>
                <w:szCs w:val="16"/>
              </w:rPr>
            </w:pPr>
            <w:ins w:id="12398" w:author="Στάθης Καπ" w:date="2023-03-03T03:28:00Z">
              <w:r w:rsidRPr="00AC6F02">
                <w:rPr>
                  <w:sz w:val="16"/>
                  <w:szCs w:val="16"/>
                  <w:rPrChange w:id="12399" w:author="Στάθης Καπ" w:date="2023-03-03T03:28:00Z">
                    <w:rPr>
                      <w:sz w:val="18"/>
                      <w:szCs w:val="18"/>
                    </w:rPr>
                  </w:rPrChange>
                </w:rPr>
                <w:t>1144</w:t>
              </w:r>
            </w:ins>
          </w:p>
        </w:tc>
        <w:tc>
          <w:tcPr>
            <w:tcW w:w="544" w:type="dxa"/>
            <w:vAlign w:val="bottom"/>
            <w:tcPrChange w:id="12400" w:author="Στάθης Καπ" w:date="2023-03-03T06:26:00Z">
              <w:tcPr>
                <w:tcW w:w="544" w:type="dxa"/>
                <w:vAlign w:val="bottom"/>
              </w:tcPr>
            </w:tcPrChange>
          </w:tcPr>
          <w:p w14:paraId="3D95400E" w14:textId="73D460D2" w:rsidR="009B17D5" w:rsidRPr="00AC6F02" w:rsidRDefault="009B17D5" w:rsidP="009B17D5">
            <w:pPr>
              <w:jc w:val="center"/>
              <w:rPr>
                <w:ins w:id="12401" w:author="Στάθης Καπ" w:date="2023-03-03T03:27:00Z"/>
                <w:rFonts w:cstheme="minorHAnsi"/>
                <w:sz w:val="16"/>
                <w:szCs w:val="16"/>
              </w:rPr>
            </w:pPr>
            <w:ins w:id="12402" w:author="Στάθης Καπ" w:date="2023-03-03T03:28:00Z">
              <w:r w:rsidRPr="00AC6F02">
                <w:rPr>
                  <w:rFonts w:ascii="Calibri" w:hAnsi="Calibri" w:cs="Calibri"/>
                  <w:color w:val="000000"/>
                  <w:sz w:val="16"/>
                  <w:szCs w:val="16"/>
                  <w:rPrChange w:id="12403" w:author="Στάθης Καπ" w:date="2023-03-03T03:28:00Z">
                    <w:rPr>
                      <w:rFonts w:ascii="Calibri" w:hAnsi="Calibri" w:cs="Calibri"/>
                      <w:color w:val="000000"/>
                      <w:sz w:val="18"/>
                      <w:szCs w:val="18"/>
                    </w:rPr>
                  </w:rPrChange>
                </w:rPr>
                <w:t>1138</w:t>
              </w:r>
            </w:ins>
          </w:p>
        </w:tc>
        <w:tc>
          <w:tcPr>
            <w:tcW w:w="621" w:type="dxa"/>
            <w:vAlign w:val="bottom"/>
            <w:tcPrChange w:id="12404" w:author="Στάθης Καπ" w:date="2023-03-03T06:26:00Z">
              <w:tcPr>
                <w:tcW w:w="621" w:type="dxa"/>
                <w:vAlign w:val="bottom"/>
              </w:tcPr>
            </w:tcPrChange>
          </w:tcPr>
          <w:p w14:paraId="21C73639" w14:textId="6E2A28CD" w:rsidR="009B17D5" w:rsidRPr="00AC6F02" w:rsidRDefault="009B17D5" w:rsidP="009B17D5">
            <w:pPr>
              <w:jc w:val="center"/>
              <w:rPr>
                <w:ins w:id="12405" w:author="Στάθης Καπ" w:date="2023-03-03T03:27:00Z"/>
                <w:rFonts w:cstheme="minorHAnsi"/>
                <w:sz w:val="16"/>
                <w:szCs w:val="16"/>
              </w:rPr>
            </w:pPr>
            <w:ins w:id="12406" w:author="Στάθης Καπ" w:date="2023-03-03T03:28:00Z">
              <w:r w:rsidRPr="00AC6F02">
                <w:rPr>
                  <w:rFonts w:ascii="Calibri" w:hAnsi="Calibri" w:cs="Calibri"/>
                  <w:color w:val="000000"/>
                  <w:sz w:val="16"/>
                  <w:szCs w:val="16"/>
                  <w:rPrChange w:id="12407" w:author="Στάθης Καπ" w:date="2023-03-03T03:28:00Z">
                    <w:rPr>
                      <w:rFonts w:ascii="Calibri" w:hAnsi="Calibri" w:cs="Calibri"/>
                      <w:color w:val="000000"/>
                      <w:sz w:val="18"/>
                      <w:szCs w:val="18"/>
                    </w:rPr>
                  </w:rPrChange>
                </w:rPr>
                <w:t>2.568</w:t>
              </w:r>
            </w:ins>
          </w:p>
        </w:tc>
        <w:tc>
          <w:tcPr>
            <w:tcW w:w="669" w:type="dxa"/>
            <w:vAlign w:val="center"/>
            <w:tcPrChange w:id="12408" w:author="Στάθης Καπ" w:date="2023-03-03T06:26:00Z">
              <w:tcPr>
                <w:tcW w:w="669" w:type="dxa"/>
                <w:vAlign w:val="center"/>
              </w:tcPr>
            </w:tcPrChange>
          </w:tcPr>
          <w:p w14:paraId="7277FA14" w14:textId="0F797754" w:rsidR="009B17D5" w:rsidRPr="00AC6F02" w:rsidRDefault="009B17D5" w:rsidP="009B17D5">
            <w:pPr>
              <w:jc w:val="center"/>
              <w:rPr>
                <w:ins w:id="12409" w:author="Στάθης Καπ" w:date="2023-03-03T03:27:00Z"/>
                <w:rFonts w:cstheme="minorHAnsi"/>
                <w:sz w:val="16"/>
                <w:szCs w:val="16"/>
              </w:rPr>
            </w:pPr>
            <w:ins w:id="12410" w:author="Στάθης Καπ" w:date="2023-03-03T06:11:00Z">
              <w:r>
                <w:rPr>
                  <w:rFonts w:ascii="Calibri" w:hAnsi="Calibri" w:cstheme="minorHAnsi"/>
                  <w:color w:val="000000"/>
                  <w:sz w:val="16"/>
                  <w:szCs w:val="16"/>
                </w:rPr>
                <w:t>11.23</w:t>
              </w:r>
            </w:ins>
          </w:p>
        </w:tc>
        <w:tc>
          <w:tcPr>
            <w:tcW w:w="543" w:type="dxa"/>
            <w:vAlign w:val="bottom"/>
            <w:tcPrChange w:id="12411" w:author="Στάθης Καπ" w:date="2023-03-03T06:26:00Z">
              <w:tcPr>
                <w:tcW w:w="543" w:type="dxa"/>
                <w:vAlign w:val="bottom"/>
              </w:tcPr>
            </w:tcPrChange>
          </w:tcPr>
          <w:p w14:paraId="7FC1B524" w14:textId="6A5F482E" w:rsidR="009B17D5" w:rsidRPr="00AC6F02" w:rsidRDefault="009B17D5" w:rsidP="009B17D5">
            <w:pPr>
              <w:jc w:val="center"/>
              <w:rPr>
                <w:ins w:id="12412" w:author="Στάθης Καπ" w:date="2023-03-03T03:27:00Z"/>
                <w:rFonts w:cstheme="minorHAnsi"/>
                <w:sz w:val="16"/>
                <w:szCs w:val="16"/>
              </w:rPr>
            </w:pPr>
            <w:ins w:id="12413" w:author="Στάθης Καπ" w:date="2023-03-03T03:28:00Z">
              <w:r w:rsidRPr="00AC6F02">
                <w:rPr>
                  <w:rFonts w:ascii="Calibri" w:hAnsi="Calibri" w:cs="Calibri"/>
                  <w:color w:val="000000"/>
                  <w:sz w:val="16"/>
                  <w:szCs w:val="16"/>
                  <w:rPrChange w:id="12414" w:author="Στάθης Καπ" w:date="2023-03-03T03:28:00Z">
                    <w:rPr>
                      <w:rFonts w:ascii="Calibri" w:hAnsi="Calibri" w:cs="Calibri"/>
                      <w:color w:val="000000"/>
                      <w:sz w:val="18"/>
                      <w:szCs w:val="18"/>
                    </w:rPr>
                  </w:rPrChange>
                </w:rPr>
                <w:t>1162</w:t>
              </w:r>
            </w:ins>
          </w:p>
        </w:tc>
        <w:tc>
          <w:tcPr>
            <w:tcW w:w="621" w:type="dxa"/>
            <w:vAlign w:val="bottom"/>
            <w:tcPrChange w:id="12415" w:author="Στάθης Καπ" w:date="2023-03-03T06:26:00Z">
              <w:tcPr>
                <w:tcW w:w="621" w:type="dxa"/>
                <w:vAlign w:val="bottom"/>
              </w:tcPr>
            </w:tcPrChange>
          </w:tcPr>
          <w:p w14:paraId="454F2B3A" w14:textId="7944E9AB" w:rsidR="009B17D5" w:rsidRPr="00AC6F02" w:rsidRDefault="009B17D5" w:rsidP="009B17D5">
            <w:pPr>
              <w:jc w:val="center"/>
              <w:rPr>
                <w:ins w:id="12416" w:author="Στάθης Καπ" w:date="2023-03-03T03:27:00Z"/>
                <w:rFonts w:cstheme="minorHAnsi"/>
                <w:sz w:val="16"/>
                <w:szCs w:val="16"/>
              </w:rPr>
            </w:pPr>
            <w:ins w:id="12417" w:author="Στάθης Καπ" w:date="2023-03-03T03:28:00Z">
              <w:r w:rsidRPr="00AC6F02">
                <w:rPr>
                  <w:rFonts w:ascii="Calibri" w:hAnsi="Calibri" w:cs="Calibri"/>
                  <w:color w:val="000000"/>
                  <w:sz w:val="16"/>
                  <w:szCs w:val="16"/>
                  <w:rPrChange w:id="12418" w:author="Στάθης Καπ" w:date="2023-03-03T03:28:00Z">
                    <w:rPr>
                      <w:rFonts w:ascii="Calibri" w:hAnsi="Calibri" w:cs="Calibri"/>
                      <w:color w:val="000000"/>
                      <w:sz w:val="18"/>
                      <w:szCs w:val="18"/>
                    </w:rPr>
                  </w:rPrChange>
                </w:rPr>
                <w:t>2.104</w:t>
              </w:r>
            </w:ins>
          </w:p>
        </w:tc>
        <w:tc>
          <w:tcPr>
            <w:tcW w:w="669" w:type="dxa"/>
            <w:vAlign w:val="center"/>
            <w:tcPrChange w:id="12419" w:author="Στάθης Καπ" w:date="2023-03-03T06:26:00Z">
              <w:tcPr>
                <w:tcW w:w="669" w:type="dxa"/>
                <w:vAlign w:val="center"/>
              </w:tcPr>
            </w:tcPrChange>
          </w:tcPr>
          <w:p w14:paraId="093A215F" w14:textId="3972CA6B" w:rsidR="009B17D5" w:rsidRPr="00AC6F02" w:rsidRDefault="009B17D5" w:rsidP="009B17D5">
            <w:pPr>
              <w:jc w:val="center"/>
              <w:rPr>
                <w:ins w:id="12420" w:author="Στάθης Καπ" w:date="2023-03-03T03:27:00Z"/>
                <w:rFonts w:cstheme="minorHAnsi"/>
                <w:sz w:val="16"/>
                <w:szCs w:val="16"/>
              </w:rPr>
            </w:pPr>
            <w:ins w:id="12421" w:author="Στάθης Καπ" w:date="2023-03-03T06:11:00Z">
              <w:r>
                <w:rPr>
                  <w:rFonts w:ascii="Calibri" w:hAnsi="Calibri" w:cstheme="minorHAnsi"/>
                  <w:color w:val="000000"/>
                  <w:sz w:val="16"/>
                  <w:szCs w:val="16"/>
                </w:rPr>
                <w:t>-2.11</w:t>
              </w:r>
            </w:ins>
          </w:p>
        </w:tc>
        <w:tc>
          <w:tcPr>
            <w:tcW w:w="508" w:type="dxa"/>
            <w:vAlign w:val="bottom"/>
            <w:tcPrChange w:id="12422" w:author="Στάθης Καπ" w:date="2023-03-03T06:26:00Z">
              <w:tcPr>
                <w:tcW w:w="508" w:type="dxa"/>
                <w:vAlign w:val="bottom"/>
              </w:tcPr>
            </w:tcPrChange>
          </w:tcPr>
          <w:p w14:paraId="161EF010" w14:textId="22B0AAF0" w:rsidR="009B17D5" w:rsidRPr="00AC6F02" w:rsidRDefault="009B17D5" w:rsidP="009B17D5">
            <w:pPr>
              <w:jc w:val="center"/>
              <w:rPr>
                <w:ins w:id="12423" w:author="Στάθης Καπ" w:date="2023-03-03T03:27:00Z"/>
                <w:rFonts w:cstheme="minorHAnsi"/>
                <w:sz w:val="16"/>
                <w:szCs w:val="16"/>
              </w:rPr>
            </w:pPr>
            <w:ins w:id="12424" w:author="Στάθης Καπ" w:date="2023-03-03T03:28:00Z">
              <w:r w:rsidRPr="00AC6F02">
                <w:rPr>
                  <w:rFonts w:ascii="Calibri" w:hAnsi="Calibri" w:cs="Calibri"/>
                  <w:color w:val="000000"/>
                  <w:sz w:val="16"/>
                  <w:szCs w:val="16"/>
                  <w:rPrChange w:id="12425" w:author="Στάθης Καπ" w:date="2023-03-03T03:28:00Z">
                    <w:rPr>
                      <w:rFonts w:ascii="Calibri" w:hAnsi="Calibri" w:cs="Calibri"/>
                      <w:color w:val="000000"/>
                      <w:sz w:val="18"/>
                      <w:szCs w:val="18"/>
                    </w:rPr>
                  </w:rPrChange>
                </w:rPr>
                <w:t>1025</w:t>
              </w:r>
            </w:ins>
          </w:p>
        </w:tc>
        <w:tc>
          <w:tcPr>
            <w:tcW w:w="541" w:type="dxa"/>
            <w:vAlign w:val="bottom"/>
            <w:tcPrChange w:id="12426" w:author="Στάθης Καπ" w:date="2023-03-03T06:26:00Z">
              <w:tcPr>
                <w:tcW w:w="541" w:type="dxa"/>
                <w:vAlign w:val="bottom"/>
              </w:tcPr>
            </w:tcPrChange>
          </w:tcPr>
          <w:p w14:paraId="3BEC5248" w14:textId="37C88A97" w:rsidR="009B17D5" w:rsidRPr="00AC6F02" w:rsidRDefault="009B17D5" w:rsidP="009B17D5">
            <w:pPr>
              <w:jc w:val="center"/>
              <w:rPr>
                <w:ins w:id="12427" w:author="Στάθης Καπ" w:date="2023-03-03T03:27:00Z"/>
                <w:rFonts w:cstheme="minorHAnsi"/>
                <w:sz w:val="16"/>
                <w:szCs w:val="16"/>
              </w:rPr>
            </w:pPr>
            <w:ins w:id="12428" w:author="Στάθης Καπ" w:date="2023-03-03T03:28:00Z">
              <w:r w:rsidRPr="00AC6F02">
                <w:rPr>
                  <w:rFonts w:ascii="Calibri" w:hAnsi="Calibri" w:cs="Calibri"/>
                  <w:color w:val="000000"/>
                  <w:sz w:val="16"/>
                  <w:szCs w:val="16"/>
                  <w:rPrChange w:id="12429" w:author="Στάθης Καπ" w:date="2023-03-03T03:28:00Z">
                    <w:rPr>
                      <w:rFonts w:ascii="Calibri" w:hAnsi="Calibri" w:cs="Calibri"/>
                      <w:color w:val="000000"/>
                      <w:sz w:val="18"/>
                      <w:szCs w:val="18"/>
                    </w:rPr>
                  </w:rPrChange>
                </w:rPr>
                <w:t>1.188</w:t>
              </w:r>
            </w:ins>
          </w:p>
        </w:tc>
        <w:tc>
          <w:tcPr>
            <w:tcW w:w="589" w:type="dxa"/>
            <w:vAlign w:val="center"/>
            <w:tcPrChange w:id="12430" w:author="Στάθης Καπ" w:date="2023-03-03T06:26:00Z">
              <w:tcPr>
                <w:tcW w:w="589" w:type="dxa"/>
                <w:vAlign w:val="center"/>
              </w:tcPr>
            </w:tcPrChange>
          </w:tcPr>
          <w:p w14:paraId="741D5E08" w14:textId="332E60FD" w:rsidR="009B17D5" w:rsidRPr="00AC6F02" w:rsidRDefault="009B17D5" w:rsidP="009B17D5">
            <w:pPr>
              <w:jc w:val="center"/>
              <w:rPr>
                <w:ins w:id="12431" w:author="Στάθης Καπ" w:date="2023-03-03T03:27:00Z"/>
                <w:rFonts w:cstheme="minorHAnsi"/>
                <w:sz w:val="16"/>
                <w:szCs w:val="16"/>
              </w:rPr>
            </w:pPr>
            <w:ins w:id="12432" w:author="Στάθης Καπ" w:date="2023-03-03T06:11:00Z">
              <w:r>
                <w:rPr>
                  <w:rFonts w:ascii="Calibri" w:hAnsi="Calibri" w:cstheme="minorHAnsi"/>
                  <w:color w:val="000000"/>
                  <w:sz w:val="16"/>
                  <w:szCs w:val="16"/>
                </w:rPr>
                <w:t>9.93</w:t>
              </w:r>
            </w:ins>
          </w:p>
        </w:tc>
        <w:tc>
          <w:tcPr>
            <w:tcW w:w="463" w:type="dxa"/>
            <w:vAlign w:val="bottom"/>
            <w:tcPrChange w:id="12433" w:author="Στάθης Καπ" w:date="2023-03-03T06:26:00Z">
              <w:tcPr>
                <w:tcW w:w="463" w:type="dxa"/>
                <w:vAlign w:val="bottom"/>
              </w:tcPr>
            </w:tcPrChange>
          </w:tcPr>
          <w:p w14:paraId="25AD5CDB" w14:textId="0BB0E803" w:rsidR="009B17D5" w:rsidRPr="00AC6F02" w:rsidRDefault="009B17D5" w:rsidP="009B17D5">
            <w:pPr>
              <w:jc w:val="center"/>
              <w:rPr>
                <w:ins w:id="12434" w:author="Στάθης Καπ" w:date="2023-03-03T03:27:00Z"/>
                <w:rFonts w:cstheme="minorHAnsi"/>
                <w:sz w:val="16"/>
                <w:szCs w:val="16"/>
              </w:rPr>
            </w:pPr>
            <w:ins w:id="12435" w:author="Στάθης Καπ" w:date="2023-03-03T03:28:00Z">
              <w:r w:rsidRPr="00AC6F02">
                <w:rPr>
                  <w:rFonts w:ascii="Calibri" w:hAnsi="Calibri" w:cs="Calibri"/>
                  <w:color w:val="000000"/>
                  <w:sz w:val="16"/>
                  <w:szCs w:val="16"/>
                  <w:rPrChange w:id="12436" w:author="Στάθης Καπ" w:date="2023-03-03T03:28:00Z">
                    <w:rPr>
                      <w:rFonts w:ascii="Calibri" w:hAnsi="Calibri" w:cs="Calibri"/>
                      <w:color w:val="000000"/>
                      <w:sz w:val="18"/>
                      <w:szCs w:val="18"/>
                    </w:rPr>
                  </w:rPrChange>
                </w:rPr>
                <w:t>1052</w:t>
              </w:r>
            </w:ins>
          </w:p>
        </w:tc>
        <w:tc>
          <w:tcPr>
            <w:tcW w:w="541" w:type="dxa"/>
            <w:vAlign w:val="bottom"/>
            <w:tcPrChange w:id="12437" w:author="Στάθης Καπ" w:date="2023-03-03T06:26:00Z">
              <w:tcPr>
                <w:tcW w:w="541" w:type="dxa"/>
                <w:vAlign w:val="bottom"/>
              </w:tcPr>
            </w:tcPrChange>
          </w:tcPr>
          <w:p w14:paraId="06D01275" w14:textId="440BFEBA" w:rsidR="009B17D5" w:rsidRPr="00AC6F02" w:rsidRDefault="009B17D5" w:rsidP="009B17D5">
            <w:pPr>
              <w:jc w:val="center"/>
              <w:rPr>
                <w:ins w:id="12438" w:author="Στάθης Καπ" w:date="2023-03-03T03:27:00Z"/>
                <w:rFonts w:cstheme="minorHAnsi"/>
                <w:sz w:val="16"/>
                <w:szCs w:val="16"/>
              </w:rPr>
            </w:pPr>
            <w:ins w:id="12439" w:author="Στάθης Καπ" w:date="2023-03-03T03:28:00Z">
              <w:r w:rsidRPr="00AC6F02">
                <w:rPr>
                  <w:rFonts w:ascii="Calibri" w:hAnsi="Calibri" w:cs="Calibri"/>
                  <w:color w:val="000000"/>
                  <w:sz w:val="16"/>
                  <w:szCs w:val="16"/>
                  <w:rPrChange w:id="12440" w:author="Στάθης Καπ" w:date="2023-03-03T03:28:00Z">
                    <w:rPr>
                      <w:rFonts w:ascii="Calibri" w:hAnsi="Calibri" w:cs="Calibri"/>
                      <w:color w:val="000000"/>
                      <w:sz w:val="18"/>
                      <w:szCs w:val="18"/>
                    </w:rPr>
                  </w:rPrChange>
                </w:rPr>
                <w:t>1.006</w:t>
              </w:r>
            </w:ins>
          </w:p>
        </w:tc>
        <w:tc>
          <w:tcPr>
            <w:tcW w:w="589" w:type="dxa"/>
            <w:vAlign w:val="center"/>
            <w:tcPrChange w:id="12441" w:author="Στάθης Καπ" w:date="2023-03-03T06:26:00Z">
              <w:tcPr>
                <w:tcW w:w="589" w:type="dxa"/>
                <w:vAlign w:val="center"/>
              </w:tcPr>
            </w:tcPrChange>
          </w:tcPr>
          <w:p w14:paraId="7760BE42" w14:textId="13BE6D6D" w:rsidR="009B17D5" w:rsidRPr="00AC6F02" w:rsidRDefault="009B17D5" w:rsidP="009B17D5">
            <w:pPr>
              <w:jc w:val="center"/>
              <w:rPr>
                <w:ins w:id="12442" w:author="Στάθης Καπ" w:date="2023-03-03T03:27:00Z"/>
                <w:rFonts w:cstheme="minorHAnsi"/>
                <w:sz w:val="16"/>
                <w:szCs w:val="16"/>
              </w:rPr>
            </w:pPr>
            <w:ins w:id="12443" w:author="Στάθης Καπ" w:date="2023-03-03T06:12:00Z">
              <w:r>
                <w:rPr>
                  <w:rFonts w:ascii="Calibri" w:hAnsi="Calibri" w:cstheme="minorHAnsi"/>
                  <w:color w:val="000000"/>
                  <w:sz w:val="16"/>
                  <w:szCs w:val="16"/>
                </w:rPr>
                <w:t>7.56</w:t>
              </w:r>
            </w:ins>
          </w:p>
        </w:tc>
      </w:tr>
      <w:tr w:rsidR="009B17D5" w14:paraId="4E3D1213" w14:textId="77777777" w:rsidTr="00F03C40">
        <w:trPr>
          <w:ins w:id="12444" w:author="Στάθης Καπ" w:date="2023-03-03T03:27:00Z"/>
        </w:trPr>
        <w:tc>
          <w:tcPr>
            <w:tcW w:w="515" w:type="dxa"/>
            <w:tcBorders>
              <w:top w:val="nil"/>
              <w:bottom w:val="nil"/>
              <w:right w:val="single" w:sz="4" w:space="0" w:color="auto"/>
            </w:tcBorders>
            <w:shd w:val="clear" w:color="auto" w:fill="E7E6E6" w:themeFill="background2"/>
            <w:vAlign w:val="center"/>
            <w:tcPrChange w:id="12445" w:author="Στάθης Καπ" w:date="2023-03-03T06:26:00Z">
              <w:tcPr>
                <w:tcW w:w="515" w:type="dxa"/>
                <w:vAlign w:val="center"/>
              </w:tcPr>
            </w:tcPrChange>
          </w:tcPr>
          <w:p w14:paraId="41EAB349" w14:textId="4E31721C" w:rsidR="009B17D5" w:rsidRPr="00AC6F02" w:rsidRDefault="009B17D5" w:rsidP="009B17D5">
            <w:pPr>
              <w:jc w:val="center"/>
              <w:rPr>
                <w:ins w:id="12446" w:author="Στάθης Καπ" w:date="2023-03-03T03:27:00Z"/>
                <w:sz w:val="16"/>
                <w:szCs w:val="16"/>
              </w:rPr>
            </w:pPr>
            <w:ins w:id="12447" w:author="Στάθης Καπ" w:date="2023-03-03T03:28:00Z">
              <w:r w:rsidRPr="00AC6F02">
                <w:rPr>
                  <w:sz w:val="16"/>
                  <w:szCs w:val="16"/>
                  <w:rPrChange w:id="12448" w:author="Στάθης Καπ" w:date="2023-03-03T03:28:00Z">
                    <w:rPr>
                      <w:sz w:val="18"/>
                      <w:szCs w:val="18"/>
                    </w:rPr>
                  </w:rPrChange>
                </w:rPr>
                <w:t>pr10</w:t>
              </w:r>
            </w:ins>
          </w:p>
        </w:tc>
        <w:tc>
          <w:tcPr>
            <w:tcW w:w="560" w:type="dxa"/>
            <w:tcBorders>
              <w:left w:val="single" w:sz="4" w:space="0" w:color="auto"/>
            </w:tcBorders>
            <w:tcPrChange w:id="12449" w:author="Στάθης Καπ" w:date="2023-03-03T06:26:00Z">
              <w:tcPr>
                <w:tcW w:w="560" w:type="dxa"/>
              </w:tcPr>
            </w:tcPrChange>
          </w:tcPr>
          <w:p w14:paraId="63ECCC7D" w14:textId="6C5F1E9F" w:rsidR="009B17D5" w:rsidRPr="00AC6F02" w:rsidRDefault="009B17D5" w:rsidP="009B17D5">
            <w:pPr>
              <w:jc w:val="center"/>
              <w:rPr>
                <w:ins w:id="12450" w:author="Στάθης Καπ" w:date="2023-03-03T03:27:00Z"/>
                <w:rFonts w:cstheme="minorHAnsi"/>
                <w:sz w:val="16"/>
                <w:szCs w:val="16"/>
              </w:rPr>
            </w:pPr>
            <w:ins w:id="12451" w:author="Στάθης Καπ" w:date="2023-03-03T03:28:00Z">
              <w:r w:rsidRPr="00AC6F02">
                <w:rPr>
                  <w:sz w:val="16"/>
                  <w:szCs w:val="16"/>
                  <w:rPrChange w:id="12452" w:author="Στάθης Καπ" w:date="2023-03-03T03:28:00Z">
                    <w:rPr>
                      <w:sz w:val="18"/>
                      <w:szCs w:val="18"/>
                    </w:rPr>
                  </w:rPrChange>
                </w:rPr>
                <w:t>1573</w:t>
              </w:r>
            </w:ins>
          </w:p>
        </w:tc>
        <w:tc>
          <w:tcPr>
            <w:tcW w:w="855" w:type="dxa"/>
            <w:tcPrChange w:id="12453" w:author="Στάθης Καπ" w:date="2023-03-03T06:26:00Z">
              <w:tcPr>
                <w:tcW w:w="855" w:type="dxa"/>
              </w:tcPr>
            </w:tcPrChange>
          </w:tcPr>
          <w:p w14:paraId="0E6DB081" w14:textId="1E23E839" w:rsidR="009B17D5" w:rsidRPr="00AC6F02" w:rsidRDefault="009B17D5" w:rsidP="009B17D5">
            <w:pPr>
              <w:jc w:val="center"/>
              <w:rPr>
                <w:ins w:id="12454" w:author="Στάθης Καπ" w:date="2023-03-03T03:27:00Z"/>
                <w:rFonts w:cstheme="minorHAnsi"/>
                <w:sz w:val="16"/>
                <w:szCs w:val="16"/>
              </w:rPr>
            </w:pPr>
            <w:ins w:id="12455" w:author="Στάθης Καπ" w:date="2023-03-03T03:28:00Z">
              <w:r w:rsidRPr="00AC6F02">
                <w:rPr>
                  <w:sz w:val="16"/>
                  <w:szCs w:val="16"/>
                  <w:rPrChange w:id="12456" w:author="Στάθης Καπ" w:date="2023-03-03T03:28:00Z">
                    <w:rPr>
                      <w:sz w:val="18"/>
                      <w:szCs w:val="18"/>
                    </w:rPr>
                  </w:rPrChange>
                </w:rPr>
                <w:t>1473</w:t>
              </w:r>
            </w:ins>
          </w:p>
        </w:tc>
        <w:tc>
          <w:tcPr>
            <w:tcW w:w="544" w:type="dxa"/>
            <w:vAlign w:val="bottom"/>
            <w:tcPrChange w:id="12457" w:author="Στάθης Καπ" w:date="2023-03-03T06:26:00Z">
              <w:tcPr>
                <w:tcW w:w="544" w:type="dxa"/>
                <w:vAlign w:val="bottom"/>
              </w:tcPr>
            </w:tcPrChange>
          </w:tcPr>
          <w:p w14:paraId="2118F738" w14:textId="628330AD" w:rsidR="009B17D5" w:rsidRPr="00AC6F02" w:rsidRDefault="009B17D5" w:rsidP="009B17D5">
            <w:pPr>
              <w:jc w:val="center"/>
              <w:rPr>
                <w:ins w:id="12458" w:author="Στάθης Καπ" w:date="2023-03-03T03:27:00Z"/>
                <w:rFonts w:cstheme="minorHAnsi"/>
                <w:sz w:val="16"/>
                <w:szCs w:val="16"/>
              </w:rPr>
            </w:pPr>
            <w:ins w:id="12459" w:author="Στάθης Καπ" w:date="2023-03-03T03:28:00Z">
              <w:r w:rsidRPr="00AC6F02">
                <w:rPr>
                  <w:rFonts w:ascii="Calibri" w:hAnsi="Calibri" w:cs="Calibri"/>
                  <w:color w:val="000000"/>
                  <w:sz w:val="16"/>
                  <w:szCs w:val="16"/>
                  <w:rPrChange w:id="12460" w:author="Στάθης Καπ" w:date="2023-03-03T03:28:00Z">
                    <w:rPr>
                      <w:rFonts w:ascii="Calibri" w:hAnsi="Calibri" w:cs="Calibri"/>
                      <w:color w:val="000000"/>
                      <w:sz w:val="18"/>
                      <w:szCs w:val="18"/>
                    </w:rPr>
                  </w:rPrChange>
                </w:rPr>
                <w:t>1495</w:t>
              </w:r>
            </w:ins>
          </w:p>
        </w:tc>
        <w:tc>
          <w:tcPr>
            <w:tcW w:w="621" w:type="dxa"/>
            <w:vAlign w:val="bottom"/>
            <w:tcPrChange w:id="12461" w:author="Στάθης Καπ" w:date="2023-03-03T06:26:00Z">
              <w:tcPr>
                <w:tcW w:w="621" w:type="dxa"/>
                <w:vAlign w:val="bottom"/>
              </w:tcPr>
            </w:tcPrChange>
          </w:tcPr>
          <w:p w14:paraId="55D0D537" w14:textId="416A3D8F" w:rsidR="009B17D5" w:rsidRPr="00AC6F02" w:rsidRDefault="009B17D5" w:rsidP="009B17D5">
            <w:pPr>
              <w:jc w:val="center"/>
              <w:rPr>
                <w:ins w:id="12462" w:author="Στάθης Καπ" w:date="2023-03-03T03:27:00Z"/>
                <w:rFonts w:cstheme="minorHAnsi"/>
                <w:sz w:val="16"/>
                <w:szCs w:val="16"/>
              </w:rPr>
            </w:pPr>
            <w:ins w:id="12463" w:author="Στάθης Καπ" w:date="2023-03-03T03:28:00Z">
              <w:r w:rsidRPr="00AC6F02">
                <w:rPr>
                  <w:rFonts w:ascii="Calibri" w:hAnsi="Calibri" w:cs="Calibri"/>
                  <w:color w:val="000000"/>
                  <w:sz w:val="16"/>
                  <w:szCs w:val="16"/>
                  <w:rPrChange w:id="12464" w:author="Στάθης Καπ" w:date="2023-03-03T03:28:00Z">
                    <w:rPr>
                      <w:rFonts w:ascii="Calibri" w:hAnsi="Calibri" w:cs="Calibri"/>
                      <w:color w:val="000000"/>
                      <w:sz w:val="18"/>
                      <w:szCs w:val="18"/>
                    </w:rPr>
                  </w:rPrChange>
                </w:rPr>
                <w:t>8.727</w:t>
              </w:r>
            </w:ins>
          </w:p>
        </w:tc>
        <w:tc>
          <w:tcPr>
            <w:tcW w:w="669" w:type="dxa"/>
            <w:vAlign w:val="center"/>
            <w:tcPrChange w:id="12465" w:author="Στάθης Καπ" w:date="2023-03-03T06:26:00Z">
              <w:tcPr>
                <w:tcW w:w="669" w:type="dxa"/>
                <w:vAlign w:val="center"/>
              </w:tcPr>
            </w:tcPrChange>
          </w:tcPr>
          <w:p w14:paraId="47908FD3" w14:textId="41E3787B" w:rsidR="009B17D5" w:rsidRPr="00AC6F02" w:rsidRDefault="009B17D5" w:rsidP="009B17D5">
            <w:pPr>
              <w:jc w:val="center"/>
              <w:rPr>
                <w:ins w:id="12466" w:author="Στάθης Καπ" w:date="2023-03-03T03:27:00Z"/>
                <w:rFonts w:cstheme="minorHAnsi"/>
                <w:sz w:val="16"/>
                <w:szCs w:val="16"/>
              </w:rPr>
            </w:pPr>
            <w:ins w:id="12467" w:author="Στάθης Καπ" w:date="2023-03-03T06:11:00Z">
              <w:r>
                <w:rPr>
                  <w:rFonts w:ascii="Calibri" w:hAnsi="Calibri" w:cstheme="minorHAnsi"/>
                  <w:color w:val="000000"/>
                  <w:sz w:val="16"/>
                  <w:szCs w:val="16"/>
                </w:rPr>
                <w:t>4.96</w:t>
              </w:r>
            </w:ins>
          </w:p>
        </w:tc>
        <w:tc>
          <w:tcPr>
            <w:tcW w:w="543" w:type="dxa"/>
            <w:vAlign w:val="bottom"/>
            <w:tcPrChange w:id="12468" w:author="Στάθης Καπ" w:date="2023-03-03T06:26:00Z">
              <w:tcPr>
                <w:tcW w:w="543" w:type="dxa"/>
                <w:vAlign w:val="bottom"/>
              </w:tcPr>
            </w:tcPrChange>
          </w:tcPr>
          <w:p w14:paraId="0FEA5A43" w14:textId="5E000B82" w:rsidR="009B17D5" w:rsidRPr="00AC6F02" w:rsidRDefault="009B17D5" w:rsidP="009B17D5">
            <w:pPr>
              <w:jc w:val="center"/>
              <w:rPr>
                <w:ins w:id="12469" w:author="Στάθης Καπ" w:date="2023-03-03T03:27:00Z"/>
                <w:rFonts w:cstheme="minorHAnsi"/>
                <w:sz w:val="16"/>
                <w:szCs w:val="16"/>
              </w:rPr>
            </w:pPr>
            <w:ins w:id="12470" w:author="Στάθης Καπ" w:date="2023-03-03T03:28:00Z">
              <w:r w:rsidRPr="00AC6F02">
                <w:rPr>
                  <w:rFonts w:ascii="Calibri" w:hAnsi="Calibri" w:cs="Calibri"/>
                  <w:color w:val="000000"/>
                  <w:sz w:val="16"/>
                  <w:szCs w:val="16"/>
                  <w:rPrChange w:id="12471" w:author="Στάθης Καπ" w:date="2023-03-03T03:28:00Z">
                    <w:rPr>
                      <w:rFonts w:ascii="Calibri" w:hAnsi="Calibri" w:cs="Calibri"/>
                      <w:color w:val="000000"/>
                      <w:sz w:val="18"/>
                      <w:szCs w:val="18"/>
                    </w:rPr>
                  </w:rPrChange>
                </w:rPr>
                <w:t>1322</w:t>
              </w:r>
            </w:ins>
          </w:p>
        </w:tc>
        <w:tc>
          <w:tcPr>
            <w:tcW w:w="621" w:type="dxa"/>
            <w:vAlign w:val="bottom"/>
            <w:tcPrChange w:id="12472" w:author="Στάθης Καπ" w:date="2023-03-03T06:26:00Z">
              <w:tcPr>
                <w:tcW w:w="621" w:type="dxa"/>
                <w:vAlign w:val="bottom"/>
              </w:tcPr>
            </w:tcPrChange>
          </w:tcPr>
          <w:p w14:paraId="2C957031" w14:textId="4E31FABC" w:rsidR="009B17D5" w:rsidRPr="00AC6F02" w:rsidRDefault="009B17D5" w:rsidP="009B17D5">
            <w:pPr>
              <w:jc w:val="center"/>
              <w:rPr>
                <w:ins w:id="12473" w:author="Στάθης Καπ" w:date="2023-03-03T03:27:00Z"/>
                <w:rFonts w:cstheme="minorHAnsi"/>
                <w:sz w:val="16"/>
                <w:szCs w:val="16"/>
              </w:rPr>
            </w:pPr>
            <w:ins w:id="12474" w:author="Στάθης Καπ" w:date="2023-03-03T03:28:00Z">
              <w:r w:rsidRPr="00AC6F02">
                <w:rPr>
                  <w:rFonts w:ascii="Calibri" w:hAnsi="Calibri" w:cs="Calibri"/>
                  <w:color w:val="000000"/>
                  <w:sz w:val="16"/>
                  <w:szCs w:val="16"/>
                  <w:rPrChange w:id="12475" w:author="Στάθης Καπ" w:date="2023-03-03T03:28:00Z">
                    <w:rPr>
                      <w:rFonts w:ascii="Calibri" w:hAnsi="Calibri" w:cs="Calibri"/>
                      <w:color w:val="000000"/>
                      <w:sz w:val="18"/>
                      <w:szCs w:val="18"/>
                    </w:rPr>
                  </w:rPrChange>
                </w:rPr>
                <w:t>1.938</w:t>
              </w:r>
            </w:ins>
          </w:p>
        </w:tc>
        <w:tc>
          <w:tcPr>
            <w:tcW w:w="669" w:type="dxa"/>
            <w:vAlign w:val="center"/>
            <w:tcPrChange w:id="12476" w:author="Στάθης Καπ" w:date="2023-03-03T06:26:00Z">
              <w:tcPr>
                <w:tcW w:w="669" w:type="dxa"/>
                <w:vAlign w:val="center"/>
              </w:tcPr>
            </w:tcPrChange>
          </w:tcPr>
          <w:p w14:paraId="7BFDD5F3" w14:textId="03CC4B9C" w:rsidR="009B17D5" w:rsidRPr="00AC6F02" w:rsidRDefault="009B17D5" w:rsidP="009B17D5">
            <w:pPr>
              <w:jc w:val="center"/>
              <w:rPr>
                <w:ins w:id="12477" w:author="Στάθης Καπ" w:date="2023-03-03T03:27:00Z"/>
                <w:rFonts w:cstheme="minorHAnsi"/>
                <w:sz w:val="16"/>
                <w:szCs w:val="16"/>
              </w:rPr>
            </w:pPr>
            <w:ins w:id="12478" w:author="Στάθης Καπ" w:date="2023-03-03T06:11:00Z">
              <w:r>
                <w:rPr>
                  <w:rFonts w:ascii="Calibri" w:hAnsi="Calibri" w:cstheme="minorHAnsi"/>
                  <w:color w:val="000000"/>
                  <w:sz w:val="16"/>
                  <w:szCs w:val="16"/>
                </w:rPr>
                <w:t>11.57</w:t>
              </w:r>
            </w:ins>
          </w:p>
        </w:tc>
        <w:tc>
          <w:tcPr>
            <w:tcW w:w="508" w:type="dxa"/>
            <w:vAlign w:val="bottom"/>
            <w:tcPrChange w:id="12479" w:author="Στάθης Καπ" w:date="2023-03-03T06:26:00Z">
              <w:tcPr>
                <w:tcW w:w="508" w:type="dxa"/>
                <w:vAlign w:val="bottom"/>
              </w:tcPr>
            </w:tcPrChange>
          </w:tcPr>
          <w:p w14:paraId="5405B66D" w14:textId="61226315" w:rsidR="009B17D5" w:rsidRPr="00AC6F02" w:rsidRDefault="009B17D5" w:rsidP="009B17D5">
            <w:pPr>
              <w:jc w:val="center"/>
              <w:rPr>
                <w:ins w:id="12480" w:author="Στάθης Καπ" w:date="2023-03-03T03:27:00Z"/>
                <w:rFonts w:cstheme="minorHAnsi"/>
                <w:sz w:val="16"/>
                <w:szCs w:val="16"/>
              </w:rPr>
            </w:pPr>
            <w:ins w:id="12481" w:author="Στάθης Καπ" w:date="2023-03-03T03:28:00Z">
              <w:r w:rsidRPr="00AC6F02">
                <w:rPr>
                  <w:rFonts w:ascii="Calibri" w:hAnsi="Calibri" w:cs="Calibri"/>
                  <w:color w:val="000000"/>
                  <w:sz w:val="16"/>
                  <w:szCs w:val="16"/>
                  <w:rPrChange w:id="12482" w:author="Στάθης Καπ" w:date="2023-03-03T03:28:00Z">
                    <w:rPr>
                      <w:rFonts w:ascii="Calibri" w:hAnsi="Calibri" w:cs="Calibri"/>
                      <w:color w:val="000000"/>
                      <w:sz w:val="18"/>
                      <w:szCs w:val="18"/>
                    </w:rPr>
                  </w:rPrChange>
                </w:rPr>
                <w:t>1381</w:t>
              </w:r>
            </w:ins>
          </w:p>
        </w:tc>
        <w:tc>
          <w:tcPr>
            <w:tcW w:w="541" w:type="dxa"/>
            <w:vAlign w:val="bottom"/>
            <w:tcPrChange w:id="12483" w:author="Στάθης Καπ" w:date="2023-03-03T06:26:00Z">
              <w:tcPr>
                <w:tcW w:w="541" w:type="dxa"/>
                <w:vAlign w:val="bottom"/>
              </w:tcPr>
            </w:tcPrChange>
          </w:tcPr>
          <w:p w14:paraId="7A3443D8" w14:textId="573D8477" w:rsidR="009B17D5" w:rsidRPr="00AC6F02" w:rsidRDefault="009B17D5" w:rsidP="009B17D5">
            <w:pPr>
              <w:jc w:val="center"/>
              <w:rPr>
                <w:ins w:id="12484" w:author="Στάθης Καπ" w:date="2023-03-03T03:27:00Z"/>
                <w:rFonts w:cstheme="minorHAnsi"/>
                <w:sz w:val="16"/>
                <w:szCs w:val="16"/>
              </w:rPr>
            </w:pPr>
            <w:ins w:id="12485" w:author="Στάθης Καπ" w:date="2023-03-03T03:28:00Z">
              <w:r w:rsidRPr="00AC6F02">
                <w:rPr>
                  <w:rFonts w:ascii="Calibri" w:hAnsi="Calibri" w:cs="Calibri"/>
                  <w:color w:val="000000"/>
                  <w:sz w:val="16"/>
                  <w:szCs w:val="16"/>
                  <w:rPrChange w:id="12486" w:author="Στάθης Καπ" w:date="2023-03-03T03:28:00Z">
                    <w:rPr>
                      <w:rFonts w:ascii="Calibri" w:hAnsi="Calibri" w:cs="Calibri"/>
                      <w:color w:val="000000"/>
                      <w:sz w:val="18"/>
                      <w:szCs w:val="18"/>
                    </w:rPr>
                  </w:rPrChange>
                </w:rPr>
                <w:t>1.788</w:t>
              </w:r>
            </w:ins>
          </w:p>
        </w:tc>
        <w:tc>
          <w:tcPr>
            <w:tcW w:w="589" w:type="dxa"/>
            <w:vAlign w:val="center"/>
            <w:tcPrChange w:id="12487" w:author="Στάθης Καπ" w:date="2023-03-03T06:26:00Z">
              <w:tcPr>
                <w:tcW w:w="589" w:type="dxa"/>
                <w:vAlign w:val="center"/>
              </w:tcPr>
            </w:tcPrChange>
          </w:tcPr>
          <w:p w14:paraId="421BA3EA" w14:textId="154BA51A" w:rsidR="009B17D5" w:rsidRPr="00AC6F02" w:rsidRDefault="009B17D5" w:rsidP="009B17D5">
            <w:pPr>
              <w:jc w:val="center"/>
              <w:rPr>
                <w:ins w:id="12488" w:author="Στάθης Καπ" w:date="2023-03-03T03:27:00Z"/>
                <w:rFonts w:cstheme="minorHAnsi"/>
                <w:sz w:val="16"/>
                <w:szCs w:val="16"/>
              </w:rPr>
            </w:pPr>
            <w:ins w:id="12489" w:author="Στάθης Καπ" w:date="2023-03-03T06:11:00Z">
              <w:r>
                <w:rPr>
                  <w:rFonts w:ascii="Calibri" w:hAnsi="Calibri" w:cstheme="minorHAnsi"/>
                  <w:color w:val="000000"/>
                  <w:sz w:val="16"/>
                  <w:szCs w:val="16"/>
                </w:rPr>
                <w:t>7.63</w:t>
              </w:r>
            </w:ins>
          </w:p>
        </w:tc>
        <w:tc>
          <w:tcPr>
            <w:tcW w:w="463" w:type="dxa"/>
            <w:vAlign w:val="bottom"/>
            <w:tcPrChange w:id="12490" w:author="Στάθης Καπ" w:date="2023-03-03T06:26:00Z">
              <w:tcPr>
                <w:tcW w:w="463" w:type="dxa"/>
                <w:vAlign w:val="bottom"/>
              </w:tcPr>
            </w:tcPrChange>
          </w:tcPr>
          <w:p w14:paraId="396C17F5" w14:textId="6D568883" w:rsidR="009B17D5" w:rsidRPr="00AC6F02" w:rsidRDefault="009B17D5" w:rsidP="009B17D5">
            <w:pPr>
              <w:jc w:val="center"/>
              <w:rPr>
                <w:ins w:id="12491" w:author="Στάθης Καπ" w:date="2023-03-03T03:27:00Z"/>
                <w:rFonts w:cstheme="minorHAnsi"/>
                <w:sz w:val="16"/>
                <w:szCs w:val="16"/>
              </w:rPr>
            </w:pPr>
            <w:ins w:id="12492" w:author="Στάθης Καπ" w:date="2023-03-03T03:28:00Z">
              <w:r w:rsidRPr="00AC6F02">
                <w:rPr>
                  <w:rFonts w:ascii="Calibri" w:hAnsi="Calibri" w:cs="Calibri"/>
                  <w:color w:val="000000"/>
                  <w:sz w:val="16"/>
                  <w:szCs w:val="16"/>
                  <w:rPrChange w:id="12493" w:author="Στάθης Καπ" w:date="2023-03-03T03:28:00Z">
                    <w:rPr>
                      <w:rFonts w:ascii="Calibri" w:hAnsi="Calibri" w:cs="Calibri"/>
                      <w:color w:val="000000"/>
                      <w:sz w:val="18"/>
                      <w:szCs w:val="18"/>
                    </w:rPr>
                  </w:rPrChange>
                </w:rPr>
                <w:t>1284</w:t>
              </w:r>
            </w:ins>
          </w:p>
        </w:tc>
        <w:tc>
          <w:tcPr>
            <w:tcW w:w="541" w:type="dxa"/>
            <w:vAlign w:val="bottom"/>
            <w:tcPrChange w:id="12494" w:author="Στάθης Καπ" w:date="2023-03-03T06:26:00Z">
              <w:tcPr>
                <w:tcW w:w="541" w:type="dxa"/>
                <w:vAlign w:val="bottom"/>
              </w:tcPr>
            </w:tcPrChange>
          </w:tcPr>
          <w:p w14:paraId="02DFE494" w14:textId="00980A42" w:rsidR="009B17D5" w:rsidRPr="00AC6F02" w:rsidRDefault="009B17D5" w:rsidP="009B17D5">
            <w:pPr>
              <w:jc w:val="center"/>
              <w:rPr>
                <w:ins w:id="12495" w:author="Στάθης Καπ" w:date="2023-03-03T03:27:00Z"/>
                <w:rFonts w:cstheme="minorHAnsi"/>
                <w:sz w:val="16"/>
                <w:szCs w:val="16"/>
              </w:rPr>
            </w:pPr>
            <w:ins w:id="12496" w:author="Στάθης Καπ" w:date="2023-03-03T03:28:00Z">
              <w:r w:rsidRPr="00AC6F02">
                <w:rPr>
                  <w:rFonts w:ascii="Calibri" w:hAnsi="Calibri" w:cs="Calibri"/>
                  <w:color w:val="000000"/>
                  <w:sz w:val="16"/>
                  <w:szCs w:val="16"/>
                  <w:rPrChange w:id="12497" w:author="Στάθης Καπ" w:date="2023-03-03T03:28:00Z">
                    <w:rPr>
                      <w:rFonts w:ascii="Calibri" w:hAnsi="Calibri" w:cs="Calibri"/>
                      <w:color w:val="000000"/>
                      <w:sz w:val="18"/>
                      <w:szCs w:val="18"/>
                    </w:rPr>
                  </w:rPrChange>
                </w:rPr>
                <w:t>1.553</w:t>
              </w:r>
            </w:ins>
          </w:p>
        </w:tc>
        <w:tc>
          <w:tcPr>
            <w:tcW w:w="589" w:type="dxa"/>
            <w:vAlign w:val="center"/>
            <w:tcPrChange w:id="12498" w:author="Στάθης Καπ" w:date="2023-03-03T06:26:00Z">
              <w:tcPr>
                <w:tcW w:w="589" w:type="dxa"/>
                <w:vAlign w:val="center"/>
              </w:tcPr>
            </w:tcPrChange>
          </w:tcPr>
          <w:p w14:paraId="6250BBAF" w14:textId="0B78ACDE" w:rsidR="009B17D5" w:rsidRPr="00AC6F02" w:rsidRDefault="009B17D5" w:rsidP="009B17D5">
            <w:pPr>
              <w:jc w:val="center"/>
              <w:rPr>
                <w:ins w:id="12499" w:author="Στάθης Καπ" w:date="2023-03-03T03:27:00Z"/>
                <w:rFonts w:cstheme="minorHAnsi"/>
                <w:sz w:val="16"/>
                <w:szCs w:val="16"/>
              </w:rPr>
            </w:pPr>
            <w:ins w:id="12500" w:author="Στάθης Καπ" w:date="2023-03-03T06:12:00Z">
              <w:r>
                <w:rPr>
                  <w:rFonts w:ascii="Calibri" w:hAnsi="Calibri" w:cstheme="minorHAnsi"/>
                  <w:color w:val="000000"/>
                  <w:sz w:val="16"/>
                  <w:szCs w:val="16"/>
                </w:rPr>
                <w:t>14.11</w:t>
              </w:r>
            </w:ins>
          </w:p>
        </w:tc>
      </w:tr>
      <w:tr w:rsidR="009B17D5" w14:paraId="7CC97694" w14:textId="77777777" w:rsidTr="00F03C40">
        <w:trPr>
          <w:ins w:id="12501" w:author="Στάθης Καπ" w:date="2023-03-03T03:27:00Z"/>
        </w:trPr>
        <w:tc>
          <w:tcPr>
            <w:tcW w:w="515" w:type="dxa"/>
            <w:tcBorders>
              <w:top w:val="nil"/>
              <w:bottom w:val="nil"/>
              <w:right w:val="single" w:sz="4" w:space="0" w:color="auto"/>
            </w:tcBorders>
            <w:shd w:val="clear" w:color="auto" w:fill="E7E6E6" w:themeFill="background2"/>
            <w:vAlign w:val="center"/>
            <w:tcPrChange w:id="12502" w:author="Στάθης Καπ" w:date="2023-03-03T06:26:00Z">
              <w:tcPr>
                <w:tcW w:w="515" w:type="dxa"/>
                <w:vAlign w:val="center"/>
              </w:tcPr>
            </w:tcPrChange>
          </w:tcPr>
          <w:p w14:paraId="17EB4A28" w14:textId="7748A24A" w:rsidR="009B17D5" w:rsidRPr="00AC6F02" w:rsidRDefault="009B17D5" w:rsidP="009B17D5">
            <w:pPr>
              <w:jc w:val="center"/>
              <w:rPr>
                <w:ins w:id="12503" w:author="Στάθης Καπ" w:date="2023-03-03T03:27:00Z"/>
                <w:sz w:val="16"/>
                <w:szCs w:val="16"/>
              </w:rPr>
            </w:pPr>
            <w:ins w:id="12504" w:author="Στάθης Καπ" w:date="2023-03-03T03:28:00Z">
              <w:r w:rsidRPr="00AC6F02">
                <w:rPr>
                  <w:sz w:val="16"/>
                  <w:szCs w:val="16"/>
                  <w:rPrChange w:id="12505" w:author="Στάθης Καπ" w:date="2023-03-03T03:28:00Z">
                    <w:rPr>
                      <w:sz w:val="18"/>
                      <w:szCs w:val="18"/>
                    </w:rPr>
                  </w:rPrChange>
                </w:rPr>
                <w:t>pr11</w:t>
              </w:r>
            </w:ins>
          </w:p>
        </w:tc>
        <w:tc>
          <w:tcPr>
            <w:tcW w:w="560" w:type="dxa"/>
            <w:tcBorders>
              <w:left w:val="single" w:sz="4" w:space="0" w:color="auto"/>
            </w:tcBorders>
            <w:tcPrChange w:id="12506" w:author="Στάθης Καπ" w:date="2023-03-03T06:26:00Z">
              <w:tcPr>
                <w:tcW w:w="560" w:type="dxa"/>
              </w:tcPr>
            </w:tcPrChange>
          </w:tcPr>
          <w:p w14:paraId="38889F8C" w14:textId="28B10F36" w:rsidR="009B17D5" w:rsidRPr="00AC6F02" w:rsidRDefault="009B17D5" w:rsidP="009B17D5">
            <w:pPr>
              <w:jc w:val="center"/>
              <w:rPr>
                <w:ins w:id="12507" w:author="Στάθης Καπ" w:date="2023-03-03T03:27:00Z"/>
                <w:rFonts w:cstheme="minorHAnsi"/>
                <w:sz w:val="16"/>
                <w:szCs w:val="16"/>
              </w:rPr>
            </w:pPr>
            <w:ins w:id="12508" w:author="Στάθης Καπ" w:date="2023-03-03T03:28:00Z">
              <w:r w:rsidRPr="00AC6F02">
                <w:rPr>
                  <w:sz w:val="16"/>
                  <w:szCs w:val="16"/>
                  <w:rPrChange w:id="12509" w:author="Στάθης Καπ" w:date="2023-03-03T03:28:00Z">
                    <w:rPr>
                      <w:sz w:val="18"/>
                      <w:szCs w:val="18"/>
                    </w:rPr>
                  </w:rPrChange>
                </w:rPr>
                <w:t>654</w:t>
              </w:r>
            </w:ins>
          </w:p>
        </w:tc>
        <w:tc>
          <w:tcPr>
            <w:tcW w:w="855" w:type="dxa"/>
            <w:tcPrChange w:id="12510" w:author="Στάθης Καπ" w:date="2023-03-03T06:26:00Z">
              <w:tcPr>
                <w:tcW w:w="855" w:type="dxa"/>
              </w:tcPr>
            </w:tcPrChange>
          </w:tcPr>
          <w:p w14:paraId="6C5D8E7B" w14:textId="668131BD" w:rsidR="009B17D5" w:rsidRPr="00AC6F02" w:rsidRDefault="009B17D5" w:rsidP="009B17D5">
            <w:pPr>
              <w:jc w:val="center"/>
              <w:rPr>
                <w:ins w:id="12511" w:author="Στάθης Καπ" w:date="2023-03-03T03:27:00Z"/>
                <w:rFonts w:cstheme="minorHAnsi"/>
                <w:sz w:val="16"/>
                <w:szCs w:val="16"/>
              </w:rPr>
            </w:pPr>
            <w:ins w:id="12512" w:author="Στάθης Καπ" w:date="2023-03-03T03:28:00Z">
              <w:r w:rsidRPr="00AC6F02">
                <w:rPr>
                  <w:sz w:val="16"/>
                  <w:szCs w:val="16"/>
                  <w:rPrChange w:id="12513" w:author="Στάθης Καπ" w:date="2023-03-03T03:28:00Z">
                    <w:rPr>
                      <w:sz w:val="18"/>
                      <w:szCs w:val="18"/>
                    </w:rPr>
                  </w:rPrChange>
                </w:rPr>
                <w:t>632</w:t>
              </w:r>
            </w:ins>
          </w:p>
        </w:tc>
        <w:tc>
          <w:tcPr>
            <w:tcW w:w="544" w:type="dxa"/>
            <w:vAlign w:val="bottom"/>
            <w:tcPrChange w:id="12514" w:author="Στάθης Καπ" w:date="2023-03-03T06:26:00Z">
              <w:tcPr>
                <w:tcW w:w="544" w:type="dxa"/>
                <w:vAlign w:val="bottom"/>
              </w:tcPr>
            </w:tcPrChange>
          </w:tcPr>
          <w:p w14:paraId="5C2FEF9B" w14:textId="04447221" w:rsidR="009B17D5" w:rsidRPr="00AC6F02" w:rsidRDefault="009B17D5" w:rsidP="009B17D5">
            <w:pPr>
              <w:jc w:val="center"/>
              <w:rPr>
                <w:ins w:id="12515" w:author="Στάθης Καπ" w:date="2023-03-03T03:27:00Z"/>
                <w:rFonts w:cstheme="minorHAnsi"/>
                <w:sz w:val="16"/>
                <w:szCs w:val="16"/>
              </w:rPr>
            </w:pPr>
            <w:ins w:id="12516" w:author="Στάθης Καπ" w:date="2023-03-03T03:28:00Z">
              <w:r w:rsidRPr="00AC6F02">
                <w:rPr>
                  <w:rFonts w:ascii="Calibri" w:hAnsi="Calibri" w:cs="Calibri"/>
                  <w:color w:val="000000"/>
                  <w:sz w:val="16"/>
                  <w:szCs w:val="16"/>
                  <w:rPrChange w:id="12517" w:author="Στάθης Καπ" w:date="2023-03-03T03:28:00Z">
                    <w:rPr>
                      <w:rFonts w:ascii="Calibri" w:hAnsi="Calibri" w:cs="Calibri"/>
                      <w:color w:val="000000"/>
                      <w:sz w:val="18"/>
                      <w:szCs w:val="18"/>
                    </w:rPr>
                  </w:rPrChange>
                </w:rPr>
                <w:t>630</w:t>
              </w:r>
            </w:ins>
          </w:p>
        </w:tc>
        <w:tc>
          <w:tcPr>
            <w:tcW w:w="621" w:type="dxa"/>
            <w:vAlign w:val="bottom"/>
            <w:tcPrChange w:id="12518" w:author="Στάθης Καπ" w:date="2023-03-03T06:26:00Z">
              <w:tcPr>
                <w:tcW w:w="621" w:type="dxa"/>
                <w:vAlign w:val="bottom"/>
              </w:tcPr>
            </w:tcPrChange>
          </w:tcPr>
          <w:p w14:paraId="3607EEF1" w14:textId="7E38020C" w:rsidR="009B17D5" w:rsidRPr="00AC6F02" w:rsidRDefault="009B17D5" w:rsidP="009B17D5">
            <w:pPr>
              <w:jc w:val="center"/>
              <w:rPr>
                <w:ins w:id="12519" w:author="Στάθης Καπ" w:date="2023-03-03T03:27:00Z"/>
                <w:rFonts w:cstheme="minorHAnsi"/>
                <w:sz w:val="16"/>
                <w:szCs w:val="16"/>
              </w:rPr>
            </w:pPr>
            <w:ins w:id="12520" w:author="Στάθης Καπ" w:date="2023-03-03T03:28:00Z">
              <w:r w:rsidRPr="00AC6F02">
                <w:rPr>
                  <w:rFonts w:ascii="Calibri" w:hAnsi="Calibri" w:cs="Calibri"/>
                  <w:color w:val="000000"/>
                  <w:sz w:val="16"/>
                  <w:szCs w:val="16"/>
                  <w:rPrChange w:id="12521" w:author="Στάθης Καπ" w:date="2023-03-03T03:28:00Z">
                    <w:rPr>
                      <w:rFonts w:ascii="Calibri" w:hAnsi="Calibri" w:cs="Calibri"/>
                      <w:color w:val="000000"/>
                      <w:sz w:val="18"/>
                      <w:szCs w:val="18"/>
                    </w:rPr>
                  </w:rPrChange>
                </w:rPr>
                <w:t>0.111</w:t>
              </w:r>
            </w:ins>
          </w:p>
        </w:tc>
        <w:tc>
          <w:tcPr>
            <w:tcW w:w="669" w:type="dxa"/>
            <w:vAlign w:val="center"/>
            <w:tcPrChange w:id="12522" w:author="Στάθης Καπ" w:date="2023-03-03T06:26:00Z">
              <w:tcPr>
                <w:tcW w:w="669" w:type="dxa"/>
                <w:vAlign w:val="center"/>
              </w:tcPr>
            </w:tcPrChange>
          </w:tcPr>
          <w:p w14:paraId="69666106" w14:textId="4E91CB8B" w:rsidR="009B17D5" w:rsidRPr="00AC6F02" w:rsidRDefault="009B17D5" w:rsidP="009B17D5">
            <w:pPr>
              <w:jc w:val="center"/>
              <w:rPr>
                <w:ins w:id="12523" w:author="Στάθης Καπ" w:date="2023-03-03T03:27:00Z"/>
                <w:rFonts w:cstheme="minorHAnsi"/>
                <w:sz w:val="16"/>
                <w:szCs w:val="16"/>
              </w:rPr>
            </w:pPr>
            <w:ins w:id="12524" w:author="Στάθης Καπ" w:date="2023-03-03T06:11:00Z">
              <w:r>
                <w:rPr>
                  <w:rFonts w:ascii="Calibri" w:hAnsi="Calibri" w:cstheme="minorHAnsi"/>
                  <w:color w:val="000000"/>
                  <w:sz w:val="16"/>
                  <w:szCs w:val="16"/>
                </w:rPr>
                <w:t>3.67</w:t>
              </w:r>
            </w:ins>
          </w:p>
        </w:tc>
        <w:tc>
          <w:tcPr>
            <w:tcW w:w="543" w:type="dxa"/>
            <w:vAlign w:val="bottom"/>
            <w:tcPrChange w:id="12525" w:author="Στάθης Καπ" w:date="2023-03-03T06:26:00Z">
              <w:tcPr>
                <w:tcW w:w="543" w:type="dxa"/>
                <w:vAlign w:val="bottom"/>
              </w:tcPr>
            </w:tcPrChange>
          </w:tcPr>
          <w:p w14:paraId="17A51C57" w14:textId="11D6C44E" w:rsidR="009B17D5" w:rsidRPr="00AC6F02" w:rsidRDefault="009B17D5" w:rsidP="009B17D5">
            <w:pPr>
              <w:jc w:val="center"/>
              <w:rPr>
                <w:ins w:id="12526" w:author="Στάθης Καπ" w:date="2023-03-03T03:27:00Z"/>
                <w:rFonts w:cstheme="minorHAnsi"/>
                <w:sz w:val="16"/>
                <w:szCs w:val="16"/>
              </w:rPr>
            </w:pPr>
            <w:ins w:id="12527" w:author="Στάθης Καπ" w:date="2023-03-03T03:28:00Z">
              <w:r w:rsidRPr="00AC6F02">
                <w:rPr>
                  <w:rFonts w:ascii="Calibri" w:hAnsi="Calibri" w:cs="Calibri"/>
                  <w:color w:val="000000"/>
                  <w:sz w:val="16"/>
                  <w:szCs w:val="16"/>
                  <w:rPrChange w:id="12528" w:author="Στάθης Καπ" w:date="2023-03-03T03:28:00Z">
                    <w:rPr>
                      <w:rFonts w:ascii="Calibri" w:hAnsi="Calibri" w:cs="Calibri"/>
                      <w:color w:val="000000"/>
                      <w:sz w:val="18"/>
                      <w:szCs w:val="18"/>
                    </w:rPr>
                  </w:rPrChange>
                </w:rPr>
                <w:t>617</w:t>
              </w:r>
            </w:ins>
          </w:p>
        </w:tc>
        <w:tc>
          <w:tcPr>
            <w:tcW w:w="621" w:type="dxa"/>
            <w:vAlign w:val="bottom"/>
            <w:tcPrChange w:id="12529" w:author="Στάθης Καπ" w:date="2023-03-03T06:26:00Z">
              <w:tcPr>
                <w:tcW w:w="621" w:type="dxa"/>
                <w:vAlign w:val="bottom"/>
              </w:tcPr>
            </w:tcPrChange>
          </w:tcPr>
          <w:p w14:paraId="343D046E" w14:textId="5CC906D9" w:rsidR="009B17D5" w:rsidRPr="00AC6F02" w:rsidRDefault="009B17D5" w:rsidP="009B17D5">
            <w:pPr>
              <w:jc w:val="center"/>
              <w:rPr>
                <w:ins w:id="12530" w:author="Στάθης Καπ" w:date="2023-03-03T03:27:00Z"/>
                <w:rFonts w:cstheme="minorHAnsi"/>
                <w:sz w:val="16"/>
                <w:szCs w:val="16"/>
              </w:rPr>
            </w:pPr>
            <w:ins w:id="12531" w:author="Στάθης Καπ" w:date="2023-03-03T03:28:00Z">
              <w:r w:rsidRPr="00AC6F02">
                <w:rPr>
                  <w:rFonts w:ascii="Calibri" w:hAnsi="Calibri" w:cs="Calibri"/>
                  <w:color w:val="000000"/>
                  <w:sz w:val="16"/>
                  <w:szCs w:val="16"/>
                  <w:rPrChange w:id="12532" w:author="Στάθης Καπ" w:date="2023-03-03T03:28:00Z">
                    <w:rPr>
                      <w:rFonts w:ascii="Calibri" w:hAnsi="Calibri" w:cs="Calibri"/>
                      <w:color w:val="000000"/>
                      <w:sz w:val="18"/>
                      <w:szCs w:val="18"/>
                    </w:rPr>
                  </w:rPrChange>
                </w:rPr>
                <w:t>0.092</w:t>
              </w:r>
            </w:ins>
          </w:p>
        </w:tc>
        <w:tc>
          <w:tcPr>
            <w:tcW w:w="669" w:type="dxa"/>
            <w:vAlign w:val="center"/>
            <w:tcPrChange w:id="12533" w:author="Στάθης Καπ" w:date="2023-03-03T06:26:00Z">
              <w:tcPr>
                <w:tcW w:w="669" w:type="dxa"/>
                <w:vAlign w:val="center"/>
              </w:tcPr>
            </w:tcPrChange>
          </w:tcPr>
          <w:p w14:paraId="23DFCD19" w14:textId="4F7D3FE4" w:rsidR="009B17D5" w:rsidRPr="00AC6F02" w:rsidRDefault="009B17D5" w:rsidP="009B17D5">
            <w:pPr>
              <w:jc w:val="center"/>
              <w:rPr>
                <w:ins w:id="12534" w:author="Στάθης Καπ" w:date="2023-03-03T03:27:00Z"/>
                <w:rFonts w:cstheme="minorHAnsi"/>
                <w:sz w:val="16"/>
                <w:szCs w:val="16"/>
              </w:rPr>
            </w:pPr>
            <w:ins w:id="12535" w:author="Στάθης Καπ" w:date="2023-03-03T06:11:00Z">
              <w:r>
                <w:rPr>
                  <w:rFonts w:ascii="Calibri" w:hAnsi="Calibri" w:cstheme="minorHAnsi"/>
                  <w:color w:val="000000"/>
                  <w:sz w:val="16"/>
                  <w:szCs w:val="16"/>
                </w:rPr>
                <w:t>2.06</w:t>
              </w:r>
            </w:ins>
          </w:p>
        </w:tc>
        <w:tc>
          <w:tcPr>
            <w:tcW w:w="508" w:type="dxa"/>
            <w:vAlign w:val="bottom"/>
            <w:tcPrChange w:id="12536" w:author="Στάθης Καπ" w:date="2023-03-03T06:26:00Z">
              <w:tcPr>
                <w:tcW w:w="508" w:type="dxa"/>
                <w:vAlign w:val="bottom"/>
              </w:tcPr>
            </w:tcPrChange>
          </w:tcPr>
          <w:p w14:paraId="5BCC0974" w14:textId="74972B9E" w:rsidR="009B17D5" w:rsidRPr="00AC6F02" w:rsidRDefault="009B17D5" w:rsidP="009B17D5">
            <w:pPr>
              <w:jc w:val="center"/>
              <w:rPr>
                <w:ins w:id="12537" w:author="Στάθης Καπ" w:date="2023-03-03T03:27:00Z"/>
                <w:rFonts w:cstheme="minorHAnsi"/>
                <w:sz w:val="16"/>
                <w:szCs w:val="16"/>
              </w:rPr>
            </w:pPr>
            <w:ins w:id="12538" w:author="Στάθης Καπ" w:date="2023-03-03T03:28:00Z">
              <w:r w:rsidRPr="00AC6F02">
                <w:rPr>
                  <w:rFonts w:ascii="Calibri" w:hAnsi="Calibri" w:cs="Calibri"/>
                  <w:color w:val="000000"/>
                  <w:sz w:val="16"/>
                  <w:szCs w:val="16"/>
                  <w:rPrChange w:id="12539" w:author="Στάθης Καπ" w:date="2023-03-03T03:28:00Z">
                    <w:rPr>
                      <w:rFonts w:ascii="Calibri" w:hAnsi="Calibri" w:cs="Calibri"/>
                      <w:color w:val="000000"/>
                      <w:sz w:val="18"/>
                      <w:szCs w:val="18"/>
                    </w:rPr>
                  </w:rPrChange>
                </w:rPr>
                <w:t>580</w:t>
              </w:r>
            </w:ins>
          </w:p>
        </w:tc>
        <w:tc>
          <w:tcPr>
            <w:tcW w:w="541" w:type="dxa"/>
            <w:vAlign w:val="bottom"/>
            <w:tcPrChange w:id="12540" w:author="Στάθης Καπ" w:date="2023-03-03T06:26:00Z">
              <w:tcPr>
                <w:tcW w:w="541" w:type="dxa"/>
                <w:vAlign w:val="bottom"/>
              </w:tcPr>
            </w:tcPrChange>
          </w:tcPr>
          <w:p w14:paraId="3D938B05" w14:textId="22FF086B" w:rsidR="009B17D5" w:rsidRPr="00AC6F02" w:rsidRDefault="009B17D5" w:rsidP="009B17D5">
            <w:pPr>
              <w:jc w:val="center"/>
              <w:rPr>
                <w:ins w:id="12541" w:author="Στάθης Καπ" w:date="2023-03-03T03:27:00Z"/>
                <w:rFonts w:cstheme="minorHAnsi"/>
                <w:sz w:val="16"/>
                <w:szCs w:val="16"/>
              </w:rPr>
            </w:pPr>
            <w:ins w:id="12542" w:author="Στάθης Καπ" w:date="2023-03-03T03:28:00Z">
              <w:r w:rsidRPr="00AC6F02">
                <w:rPr>
                  <w:rFonts w:ascii="Calibri" w:hAnsi="Calibri" w:cs="Calibri"/>
                  <w:color w:val="000000"/>
                  <w:sz w:val="16"/>
                  <w:szCs w:val="16"/>
                  <w:rPrChange w:id="12543" w:author="Στάθης Καπ" w:date="2023-03-03T03:28:00Z">
                    <w:rPr>
                      <w:rFonts w:ascii="Calibri" w:hAnsi="Calibri" w:cs="Calibri"/>
                      <w:color w:val="000000"/>
                      <w:sz w:val="18"/>
                      <w:szCs w:val="18"/>
                    </w:rPr>
                  </w:rPrChange>
                </w:rPr>
                <w:t>0.078</w:t>
              </w:r>
            </w:ins>
          </w:p>
        </w:tc>
        <w:tc>
          <w:tcPr>
            <w:tcW w:w="589" w:type="dxa"/>
            <w:vAlign w:val="center"/>
            <w:tcPrChange w:id="12544" w:author="Στάθης Καπ" w:date="2023-03-03T06:26:00Z">
              <w:tcPr>
                <w:tcW w:w="589" w:type="dxa"/>
                <w:vAlign w:val="center"/>
              </w:tcPr>
            </w:tcPrChange>
          </w:tcPr>
          <w:p w14:paraId="60491D86" w14:textId="12098C19" w:rsidR="009B17D5" w:rsidRPr="00AC6F02" w:rsidRDefault="009B17D5" w:rsidP="009B17D5">
            <w:pPr>
              <w:jc w:val="center"/>
              <w:rPr>
                <w:ins w:id="12545" w:author="Στάθης Καπ" w:date="2023-03-03T03:27:00Z"/>
                <w:rFonts w:cstheme="minorHAnsi"/>
                <w:sz w:val="16"/>
                <w:szCs w:val="16"/>
              </w:rPr>
            </w:pPr>
            <w:ins w:id="12546" w:author="Στάθης Καπ" w:date="2023-03-03T06:11:00Z">
              <w:r>
                <w:rPr>
                  <w:rFonts w:ascii="Calibri" w:hAnsi="Calibri" w:cstheme="minorHAnsi"/>
                  <w:color w:val="000000"/>
                  <w:sz w:val="16"/>
                  <w:szCs w:val="16"/>
                </w:rPr>
                <w:t>7.94</w:t>
              </w:r>
            </w:ins>
          </w:p>
        </w:tc>
        <w:tc>
          <w:tcPr>
            <w:tcW w:w="463" w:type="dxa"/>
            <w:vAlign w:val="bottom"/>
            <w:tcPrChange w:id="12547" w:author="Στάθης Καπ" w:date="2023-03-03T06:26:00Z">
              <w:tcPr>
                <w:tcW w:w="463" w:type="dxa"/>
                <w:vAlign w:val="bottom"/>
              </w:tcPr>
            </w:tcPrChange>
          </w:tcPr>
          <w:p w14:paraId="6FFE8E4B" w14:textId="77F029F4" w:rsidR="009B17D5" w:rsidRPr="00AC6F02" w:rsidRDefault="009B17D5" w:rsidP="009B17D5">
            <w:pPr>
              <w:jc w:val="center"/>
              <w:rPr>
                <w:ins w:id="12548" w:author="Στάθης Καπ" w:date="2023-03-03T03:27:00Z"/>
                <w:rFonts w:cstheme="minorHAnsi"/>
                <w:sz w:val="16"/>
                <w:szCs w:val="16"/>
              </w:rPr>
            </w:pPr>
            <w:ins w:id="12549" w:author="Στάθης Καπ" w:date="2023-03-03T03:28:00Z">
              <w:r w:rsidRPr="00AC6F02">
                <w:rPr>
                  <w:rFonts w:ascii="Calibri" w:hAnsi="Calibri" w:cs="Calibri"/>
                  <w:color w:val="000000"/>
                  <w:sz w:val="16"/>
                  <w:szCs w:val="16"/>
                  <w:rPrChange w:id="12550" w:author="Στάθης Καπ" w:date="2023-03-03T03:28:00Z">
                    <w:rPr>
                      <w:rFonts w:ascii="Calibri" w:hAnsi="Calibri" w:cs="Calibri"/>
                      <w:color w:val="000000"/>
                      <w:sz w:val="18"/>
                      <w:szCs w:val="18"/>
                    </w:rPr>
                  </w:rPrChange>
                </w:rPr>
                <w:t>563</w:t>
              </w:r>
            </w:ins>
          </w:p>
        </w:tc>
        <w:tc>
          <w:tcPr>
            <w:tcW w:w="541" w:type="dxa"/>
            <w:vAlign w:val="bottom"/>
            <w:tcPrChange w:id="12551" w:author="Στάθης Καπ" w:date="2023-03-03T06:26:00Z">
              <w:tcPr>
                <w:tcW w:w="541" w:type="dxa"/>
                <w:vAlign w:val="bottom"/>
              </w:tcPr>
            </w:tcPrChange>
          </w:tcPr>
          <w:p w14:paraId="13A5D3AD" w14:textId="650837CF" w:rsidR="009B17D5" w:rsidRPr="00AC6F02" w:rsidRDefault="009B17D5" w:rsidP="009B17D5">
            <w:pPr>
              <w:jc w:val="center"/>
              <w:rPr>
                <w:ins w:id="12552" w:author="Στάθης Καπ" w:date="2023-03-03T03:27:00Z"/>
                <w:rFonts w:cstheme="minorHAnsi"/>
                <w:sz w:val="16"/>
                <w:szCs w:val="16"/>
              </w:rPr>
            </w:pPr>
            <w:ins w:id="12553" w:author="Στάθης Καπ" w:date="2023-03-03T03:28:00Z">
              <w:r w:rsidRPr="00AC6F02">
                <w:rPr>
                  <w:rFonts w:ascii="Calibri" w:hAnsi="Calibri" w:cs="Calibri"/>
                  <w:color w:val="000000"/>
                  <w:sz w:val="16"/>
                  <w:szCs w:val="16"/>
                  <w:rPrChange w:id="12554" w:author="Στάθης Καπ" w:date="2023-03-03T03:28:00Z">
                    <w:rPr>
                      <w:rFonts w:ascii="Calibri" w:hAnsi="Calibri" w:cs="Calibri"/>
                      <w:color w:val="000000"/>
                      <w:sz w:val="18"/>
                      <w:szCs w:val="18"/>
                    </w:rPr>
                  </w:rPrChange>
                </w:rPr>
                <w:t>0.102</w:t>
              </w:r>
            </w:ins>
          </w:p>
        </w:tc>
        <w:tc>
          <w:tcPr>
            <w:tcW w:w="589" w:type="dxa"/>
            <w:vAlign w:val="center"/>
            <w:tcPrChange w:id="12555" w:author="Στάθης Καπ" w:date="2023-03-03T06:26:00Z">
              <w:tcPr>
                <w:tcW w:w="589" w:type="dxa"/>
                <w:vAlign w:val="center"/>
              </w:tcPr>
            </w:tcPrChange>
          </w:tcPr>
          <w:p w14:paraId="5BB65436" w14:textId="2F8C71F4" w:rsidR="009B17D5" w:rsidRPr="00AC6F02" w:rsidRDefault="009B17D5" w:rsidP="009B17D5">
            <w:pPr>
              <w:jc w:val="center"/>
              <w:rPr>
                <w:ins w:id="12556" w:author="Στάθης Καπ" w:date="2023-03-03T03:27:00Z"/>
                <w:rFonts w:cstheme="minorHAnsi"/>
                <w:sz w:val="16"/>
                <w:szCs w:val="16"/>
              </w:rPr>
            </w:pPr>
            <w:ins w:id="12557" w:author="Στάθης Καπ" w:date="2023-03-03T06:12:00Z">
              <w:r>
                <w:rPr>
                  <w:rFonts w:ascii="Calibri" w:hAnsi="Calibri" w:cstheme="minorHAnsi"/>
                  <w:color w:val="000000"/>
                  <w:sz w:val="16"/>
                  <w:szCs w:val="16"/>
                </w:rPr>
                <w:t>10.63</w:t>
              </w:r>
            </w:ins>
          </w:p>
        </w:tc>
      </w:tr>
      <w:tr w:rsidR="009B17D5" w14:paraId="231151F3" w14:textId="77777777" w:rsidTr="00F03C40">
        <w:trPr>
          <w:ins w:id="12558" w:author="Στάθης Καπ" w:date="2023-03-03T03:27:00Z"/>
        </w:trPr>
        <w:tc>
          <w:tcPr>
            <w:tcW w:w="515" w:type="dxa"/>
            <w:tcBorders>
              <w:top w:val="nil"/>
              <w:bottom w:val="nil"/>
              <w:right w:val="single" w:sz="4" w:space="0" w:color="auto"/>
            </w:tcBorders>
            <w:shd w:val="clear" w:color="auto" w:fill="E7E6E6" w:themeFill="background2"/>
            <w:vAlign w:val="center"/>
            <w:tcPrChange w:id="12559" w:author="Στάθης Καπ" w:date="2023-03-03T06:26:00Z">
              <w:tcPr>
                <w:tcW w:w="515" w:type="dxa"/>
                <w:vAlign w:val="center"/>
              </w:tcPr>
            </w:tcPrChange>
          </w:tcPr>
          <w:p w14:paraId="57D6F93C" w14:textId="6AC49C30" w:rsidR="009B17D5" w:rsidRPr="00AC6F02" w:rsidRDefault="009B17D5" w:rsidP="009B17D5">
            <w:pPr>
              <w:jc w:val="center"/>
              <w:rPr>
                <w:ins w:id="12560" w:author="Στάθης Καπ" w:date="2023-03-03T03:27:00Z"/>
                <w:sz w:val="16"/>
                <w:szCs w:val="16"/>
              </w:rPr>
            </w:pPr>
            <w:ins w:id="12561" w:author="Στάθης Καπ" w:date="2023-03-03T03:28:00Z">
              <w:r w:rsidRPr="00AC6F02">
                <w:rPr>
                  <w:sz w:val="16"/>
                  <w:szCs w:val="16"/>
                  <w:rPrChange w:id="12562" w:author="Στάθης Καπ" w:date="2023-03-03T03:28:00Z">
                    <w:rPr>
                      <w:sz w:val="18"/>
                      <w:szCs w:val="18"/>
                    </w:rPr>
                  </w:rPrChange>
                </w:rPr>
                <w:t>pr12</w:t>
              </w:r>
            </w:ins>
          </w:p>
        </w:tc>
        <w:tc>
          <w:tcPr>
            <w:tcW w:w="560" w:type="dxa"/>
            <w:tcBorders>
              <w:left w:val="single" w:sz="4" w:space="0" w:color="auto"/>
            </w:tcBorders>
            <w:tcPrChange w:id="12563" w:author="Στάθης Καπ" w:date="2023-03-03T06:26:00Z">
              <w:tcPr>
                <w:tcW w:w="560" w:type="dxa"/>
              </w:tcPr>
            </w:tcPrChange>
          </w:tcPr>
          <w:p w14:paraId="6D245B2B" w14:textId="50C188F2" w:rsidR="009B17D5" w:rsidRPr="00AC6F02" w:rsidRDefault="009B17D5" w:rsidP="009B17D5">
            <w:pPr>
              <w:jc w:val="center"/>
              <w:rPr>
                <w:ins w:id="12564" w:author="Στάθης Καπ" w:date="2023-03-03T03:27:00Z"/>
                <w:rFonts w:cstheme="minorHAnsi"/>
                <w:sz w:val="16"/>
                <w:szCs w:val="16"/>
              </w:rPr>
            </w:pPr>
            <w:ins w:id="12565" w:author="Στάθης Καπ" w:date="2023-03-03T03:28:00Z">
              <w:r w:rsidRPr="00AC6F02">
                <w:rPr>
                  <w:sz w:val="16"/>
                  <w:szCs w:val="16"/>
                  <w:rPrChange w:id="12566" w:author="Στάθης Καπ" w:date="2023-03-03T03:28:00Z">
                    <w:rPr>
                      <w:sz w:val="18"/>
                      <w:szCs w:val="18"/>
                    </w:rPr>
                  </w:rPrChange>
                </w:rPr>
                <w:t>1002</w:t>
              </w:r>
            </w:ins>
          </w:p>
        </w:tc>
        <w:tc>
          <w:tcPr>
            <w:tcW w:w="855" w:type="dxa"/>
            <w:tcPrChange w:id="12567" w:author="Στάθης Καπ" w:date="2023-03-03T06:26:00Z">
              <w:tcPr>
                <w:tcW w:w="855" w:type="dxa"/>
              </w:tcPr>
            </w:tcPrChange>
          </w:tcPr>
          <w:p w14:paraId="26CA81CD" w14:textId="0B06881F" w:rsidR="009B17D5" w:rsidRPr="00AC6F02" w:rsidRDefault="009B17D5" w:rsidP="009B17D5">
            <w:pPr>
              <w:jc w:val="center"/>
              <w:rPr>
                <w:ins w:id="12568" w:author="Στάθης Καπ" w:date="2023-03-03T03:27:00Z"/>
                <w:rFonts w:cstheme="minorHAnsi"/>
                <w:sz w:val="16"/>
                <w:szCs w:val="16"/>
              </w:rPr>
            </w:pPr>
            <w:ins w:id="12569" w:author="Στάθης Καπ" w:date="2023-03-03T03:28:00Z">
              <w:r w:rsidRPr="00AC6F02">
                <w:rPr>
                  <w:sz w:val="16"/>
                  <w:szCs w:val="16"/>
                  <w:rPrChange w:id="12570" w:author="Στάθης Καπ" w:date="2023-03-03T03:28:00Z">
                    <w:rPr>
                      <w:sz w:val="18"/>
                      <w:szCs w:val="18"/>
                    </w:rPr>
                  </w:rPrChange>
                </w:rPr>
                <w:t>902</w:t>
              </w:r>
            </w:ins>
          </w:p>
        </w:tc>
        <w:tc>
          <w:tcPr>
            <w:tcW w:w="544" w:type="dxa"/>
            <w:vAlign w:val="bottom"/>
            <w:tcPrChange w:id="12571" w:author="Στάθης Καπ" w:date="2023-03-03T06:26:00Z">
              <w:tcPr>
                <w:tcW w:w="544" w:type="dxa"/>
                <w:vAlign w:val="bottom"/>
              </w:tcPr>
            </w:tcPrChange>
          </w:tcPr>
          <w:p w14:paraId="41E24EA5" w14:textId="754E4CFE" w:rsidR="009B17D5" w:rsidRPr="00AC6F02" w:rsidRDefault="009B17D5" w:rsidP="009B17D5">
            <w:pPr>
              <w:jc w:val="center"/>
              <w:rPr>
                <w:ins w:id="12572" w:author="Στάθης Καπ" w:date="2023-03-03T03:27:00Z"/>
                <w:rFonts w:cstheme="minorHAnsi"/>
                <w:sz w:val="16"/>
                <w:szCs w:val="16"/>
              </w:rPr>
            </w:pPr>
            <w:ins w:id="12573" w:author="Στάθης Καπ" w:date="2023-03-03T03:28:00Z">
              <w:r w:rsidRPr="00AC6F02">
                <w:rPr>
                  <w:rFonts w:ascii="Calibri" w:hAnsi="Calibri" w:cs="Calibri"/>
                  <w:color w:val="000000"/>
                  <w:sz w:val="16"/>
                  <w:szCs w:val="16"/>
                  <w:rPrChange w:id="12574" w:author="Στάθης Καπ" w:date="2023-03-03T03:28:00Z">
                    <w:rPr>
                      <w:rFonts w:ascii="Calibri" w:hAnsi="Calibri" w:cs="Calibri"/>
                      <w:color w:val="000000"/>
                      <w:sz w:val="18"/>
                      <w:szCs w:val="18"/>
                    </w:rPr>
                  </w:rPrChange>
                </w:rPr>
                <w:t>923</w:t>
              </w:r>
            </w:ins>
          </w:p>
        </w:tc>
        <w:tc>
          <w:tcPr>
            <w:tcW w:w="621" w:type="dxa"/>
            <w:vAlign w:val="bottom"/>
            <w:tcPrChange w:id="12575" w:author="Στάθης Καπ" w:date="2023-03-03T06:26:00Z">
              <w:tcPr>
                <w:tcW w:w="621" w:type="dxa"/>
                <w:vAlign w:val="bottom"/>
              </w:tcPr>
            </w:tcPrChange>
          </w:tcPr>
          <w:p w14:paraId="21EFDA1F" w14:textId="2EB2A9DC" w:rsidR="009B17D5" w:rsidRPr="00AC6F02" w:rsidRDefault="009B17D5" w:rsidP="009B17D5">
            <w:pPr>
              <w:jc w:val="center"/>
              <w:rPr>
                <w:ins w:id="12576" w:author="Στάθης Καπ" w:date="2023-03-03T03:27:00Z"/>
                <w:rFonts w:cstheme="minorHAnsi"/>
                <w:sz w:val="16"/>
                <w:szCs w:val="16"/>
              </w:rPr>
            </w:pPr>
            <w:ins w:id="12577" w:author="Στάθης Καπ" w:date="2023-03-03T03:28:00Z">
              <w:r w:rsidRPr="00AC6F02">
                <w:rPr>
                  <w:rFonts w:ascii="Calibri" w:hAnsi="Calibri" w:cs="Calibri"/>
                  <w:color w:val="000000"/>
                  <w:sz w:val="16"/>
                  <w:szCs w:val="16"/>
                  <w:rPrChange w:id="12578" w:author="Στάθης Καπ" w:date="2023-03-03T03:28:00Z">
                    <w:rPr>
                      <w:rFonts w:ascii="Calibri" w:hAnsi="Calibri" w:cs="Calibri"/>
                      <w:color w:val="000000"/>
                      <w:sz w:val="18"/>
                      <w:szCs w:val="18"/>
                    </w:rPr>
                  </w:rPrChange>
                </w:rPr>
                <w:t>0.78</w:t>
              </w:r>
            </w:ins>
          </w:p>
        </w:tc>
        <w:tc>
          <w:tcPr>
            <w:tcW w:w="669" w:type="dxa"/>
            <w:vAlign w:val="center"/>
            <w:tcPrChange w:id="12579" w:author="Στάθης Καπ" w:date="2023-03-03T06:26:00Z">
              <w:tcPr>
                <w:tcW w:w="669" w:type="dxa"/>
                <w:vAlign w:val="center"/>
              </w:tcPr>
            </w:tcPrChange>
          </w:tcPr>
          <w:p w14:paraId="098FAA5C" w14:textId="4A3A6A90" w:rsidR="009B17D5" w:rsidRPr="00AC6F02" w:rsidRDefault="009B17D5" w:rsidP="009B17D5">
            <w:pPr>
              <w:jc w:val="center"/>
              <w:rPr>
                <w:ins w:id="12580" w:author="Στάθης Καπ" w:date="2023-03-03T03:27:00Z"/>
                <w:rFonts w:cstheme="minorHAnsi"/>
                <w:sz w:val="16"/>
                <w:szCs w:val="16"/>
              </w:rPr>
            </w:pPr>
            <w:ins w:id="12581" w:author="Στάθης Καπ" w:date="2023-03-03T06:11:00Z">
              <w:r>
                <w:rPr>
                  <w:rFonts w:ascii="Calibri" w:hAnsi="Calibri" w:cstheme="minorHAnsi"/>
                  <w:color w:val="000000"/>
                  <w:sz w:val="16"/>
                  <w:szCs w:val="16"/>
                </w:rPr>
                <w:t>7.88</w:t>
              </w:r>
            </w:ins>
          </w:p>
        </w:tc>
        <w:tc>
          <w:tcPr>
            <w:tcW w:w="543" w:type="dxa"/>
            <w:vAlign w:val="bottom"/>
            <w:tcPrChange w:id="12582" w:author="Στάθης Καπ" w:date="2023-03-03T06:26:00Z">
              <w:tcPr>
                <w:tcW w:w="543" w:type="dxa"/>
                <w:vAlign w:val="bottom"/>
              </w:tcPr>
            </w:tcPrChange>
          </w:tcPr>
          <w:p w14:paraId="67874FC1" w14:textId="6AF88106" w:rsidR="009B17D5" w:rsidRPr="00AC6F02" w:rsidRDefault="009B17D5" w:rsidP="009B17D5">
            <w:pPr>
              <w:jc w:val="center"/>
              <w:rPr>
                <w:ins w:id="12583" w:author="Στάθης Καπ" w:date="2023-03-03T03:27:00Z"/>
                <w:rFonts w:cstheme="minorHAnsi"/>
                <w:sz w:val="16"/>
                <w:szCs w:val="16"/>
              </w:rPr>
            </w:pPr>
            <w:ins w:id="12584" w:author="Στάθης Καπ" w:date="2023-03-03T03:28:00Z">
              <w:r w:rsidRPr="00AC6F02">
                <w:rPr>
                  <w:rFonts w:ascii="Calibri" w:hAnsi="Calibri" w:cs="Calibri"/>
                  <w:color w:val="000000"/>
                  <w:sz w:val="16"/>
                  <w:szCs w:val="16"/>
                  <w:rPrChange w:id="12585" w:author="Στάθης Καπ" w:date="2023-03-03T03:28:00Z">
                    <w:rPr>
                      <w:rFonts w:ascii="Calibri" w:hAnsi="Calibri" w:cs="Calibri"/>
                      <w:color w:val="000000"/>
                      <w:sz w:val="18"/>
                      <w:szCs w:val="18"/>
                    </w:rPr>
                  </w:rPrChange>
                </w:rPr>
                <w:t>883</w:t>
              </w:r>
            </w:ins>
          </w:p>
        </w:tc>
        <w:tc>
          <w:tcPr>
            <w:tcW w:w="621" w:type="dxa"/>
            <w:vAlign w:val="bottom"/>
            <w:tcPrChange w:id="12586" w:author="Στάθης Καπ" w:date="2023-03-03T06:26:00Z">
              <w:tcPr>
                <w:tcW w:w="621" w:type="dxa"/>
                <w:vAlign w:val="bottom"/>
              </w:tcPr>
            </w:tcPrChange>
          </w:tcPr>
          <w:p w14:paraId="4D0B9221" w14:textId="3241BCCD" w:rsidR="009B17D5" w:rsidRPr="00AC6F02" w:rsidRDefault="009B17D5" w:rsidP="009B17D5">
            <w:pPr>
              <w:jc w:val="center"/>
              <w:rPr>
                <w:ins w:id="12587" w:author="Στάθης Καπ" w:date="2023-03-03T03:27:00Z"/>
                <w:rFonts w:cstheme="minorHAnsi"/>
                <w:sz w:val="16"/>
                <w:szCs w:val="16"/>
              </w:rPr>
            </w:pPr>
            <w:ins w:id="12588" w:author="Στάθης Καπ" w:date="2023-03-03T03:28:00Z">
              <w:r w:rsidRPr="00AC6F02">
                <w:rPr>
                  <w:rFonts w:ascii="Calibri" w:hAnsi="Calibri" w:cs="Calibri"/>
                  <w:color w:val="000000"/>
                  <w:sz w:val="16"/>
                  <w:szCs w:val="16"/>
                  <w:rPrChange w:id="12589" w:author="Στάθης Καπ" w:date="2023-03-03T03:28:00Z">
                    <w:rPr>
                      <w:rFonts w:ascii="Calibri" w:hAnsi="Calibri" w:cs="Calibri"/>
                      <w:color w:val="000000"/>
                      <w:sz w:val="18"/>
                      <w:szCs w:val="18"/>
                    </w:rPr>
                  </w:rPrChange>
                </w:rPr>
                <w:t>0.31</w:t>
              </w:r>
            </w:ins>
          </w:p>
        </w:tc>
        <w:tc>
          <w:tcPr>
            <w:tcW w:w="669" w:type="dxa"/>
            <w:vAlign w:val="center"/>
            <w:tcPrChange w:id="12590" w:author="Στάθης Καπ" w:date="2023-03-03T06:26:00Z">
              <w:tcPr>
                <w:tcW w:w="669" w:type="dxa"/>
                <w:vAlign w:val="center"/>
              </w:tcPr>
            </w:tcPrChange>
          </w:tcPr>
          <w:p w14:paraId="4FF1CEDC" w14:textId="1308EBB7" w:rsidR="009B17D5" w:rsidRPr="00AC6F02" w:rsidRDefault="009B17D5" w:rsidP="009B17D5">
            <w:pPr>
              <w:jc w:val="center"/>
              <w:rPr>
                <w:ins w:id="12591" w:author="Στάθης Καπ" w:date="2023-03-03T03:27:00Z"/>
                <w:rFonts w:cstheme="minorHAnsi"/>
                <w:sz w:val="16"/>
                <w:szCs w:val="16"/>
              </w:rPr>
            </w:pPr>
            <w:ins w:id="12592" w:author="Στάθης Καπ" w:date="2023-03-03T06:11:00Z">
              <w:r>
                <w:rPr>
                  <w:rFonts w:ascii="Calibri" w:hAnsi="Calibri" w:cstheme="minorHAnsi"/>
                  <w:color w:val="000000"/>
                  <w:sz w:val="16"/>
                  <w:szCs w:val="16"/>
                </w:rPr>
                <w:t>4.33</w:t>
              </w:r>
            </w:ins>
          </w:p>
        </w:tc>
        <w:tc>
          <w:tcPr>
            <w:tcW w:w="508" w:type="dxa"/>
            <w:vAlign w:val="bottom"/>
            <w:tcPrChange w:id="12593" w:author="Στάθης Καπ" w:date="2023-03-03T06:26:00Z">
              <w:tcPr>
                <w:tcW w:w="508" w:type="dxa"/>
                <w:vAlign w:val="bottom"/>
              </w:tcPr>
            </w:tcPrChange>
          </w:tcPr>
          <w:p w14:paraId="0A99A3B8" w14:textId="318EA56B" w:rsidR="009B17D5" w:rsidRPr="00AC6F02" w:rsidRDefault="009B17D5" w:rsidP="009B17D5">
            <w:pPr>
              <w:jc w:val="center"/>
              <w:rPr>
                <w:ins w:id="12594" w:author="Στάθης Καπ" w:date="2023-03-03T03:27:00Z"/>
                <w:rFonts w:cstheme="minorHAnsi"/>
                <w:sz w:val="16"/>
                <w:szCs w:val="16"/>
              </w:rPr>
            </w:pPr>
            <w:ins w:id="12595" w:author="Στάθης Καπ" w:date="2023-03-03T03:28:00Z">
              <w:r w:rsidRPr="00AC6F02">
                <w:rPr>
                  <w:rFonts w:ascii="Calibri" w:hAnsi="Calibri" w:cs="Calibri"/>
                  <w:color w:val="000000"/>
                  <w:sz w:val="16"/>
                  <w:szCs w:val="16"/>
                  <w:rPrChange w:id="12596" w:author="Στάθης Καπ" w:date="2023-03-03T03:28:00Z">
                    <w:rPr>
                      <w:rFonts w:ascii="Calibri" w:hAnsi="Calibri" w:cs="Calibri"/>
                      <w:color w:val="000000"/>
                      <w:sz w:val="18"/>
                      <w:szCs w:val="18"/>
                    </w:rPr>
                  </w:rPrChange>
                </w:rPr>
                <w:t>835</w:t>
              </w:r>
            </w:ins>
          </w:p>
        </w:tc>
        <w:tc>
          <w:tcPr>
            <w:tcW w:w="541" w:type="dxa"/>
            <w:vAlign w:val="bottom"/>
            <w:tcPrChange w:id="12597" w:author="Στάθης Καπ" w:date="2023-03-03T06:26:00Z">
              <w:tcPr>
                <w:tcW w:w="541" w:type="dxa"/>
                <w:vAlign w:val="bottom"/>
              </w:tcPr>
            </w:tcPrChange>
          </w:tcPr>
          <w:p w14:paraId="432A7C7F" w14:textId="111FA902" w:rsidR="009B17D5" w:rsidRPr="00AC6F02" w:rsidRDefault="009B17D5" w:rsidP="009B17D5">
            <w:pPr>
              <w:jc w:val="center"/>
              <w:rPr>
                <w:ins w:id="12598" w:author="Στάθης Καπ" w:date="2023-03-03T03:27:00Z"/>
                <w:rFonts w:cstheme="minorHAnsi"/>
                <w:sz w:val="16"/>
                <w:szCs w:val="16"/>
              </w:rPr>
            </w:pPr>
            <w:ins w:id="12599" w:author="Στάθης Καπ" w:date="2023-03-03T03:28:00Z">
              <w:r w:rsidRPr="00AC6F02">
                <w:rPr>
                  <w:rFonts w:ascii="Calibri" w:hAnsi="Calibri" w:cs="Calibri"/>
                  <w:color w:val="000000"/>
                  <w:sz w:val="16"/>
                  <w:szCs w:val="16"/>
                  <w:rPrChange w:id="12600" w:author="Στάθης Καπ" w:date="2023-03-03T03:28:00Z">
                    <w:rPr>
                      <w:rFonts w:ascii="Calibri" w:hAnsi="Calibri" w:cs="Calibri"/>
                      <w:color w:val="000000"/>
                      <w:sz w:val="18"/>
                      <w:szCs w:val="18"/>
                    </w:rPr>
                  </w:rPrChange>
                </w:rPr>
                <w:t>0.327</w:t>
              </w:r>
            </w:ins>
          </w:p>
        </w:tc>
        <w:tc>
          <w:tcPr>
            <w:tcW w:w="589" w:type="dxa"/>
            <w:vAlign w:val="center"/>
            <w:tcPrChange w:id="12601" w:author="Στάθης Καπ" w:date="2023-03-03T06:26:00Z">
              <w:tcPr>
                <w:tcW w:w="589" w:type="dxa"/>
                <w:vAlign w:val="center"/>
              </w:tcPr>
            </w:tcPrChange>
          </w:tcPr>
          <w:p w14:paraId="4FF6E5E2" w14:textId="135050A9" w:rsidR="009B17D5" w:rsidRPr="00AC6F02" w:rsidRDefault="009B17D5" w:rsidP="009B17D5">
            <w:pPr>
              <w:jc w:val="center"/>
              <w:rPr>
                <w:ins w:id="12602" w:author="Στάθης Καπ" w:date="2023-03-03T03:27:00Z"/>
                <w:rFonts w:cstheme="minorHAnsi"/>
                <w:sz w:val="16"/>
                <w:szCs w:val="16"/>
              </w:rPr>
            </w:pPr>
            <w:ins w:id="12603" w:author="Στάθης Καπ" w:date="2023-03-03T06:11:00Z">
              <w:r>
                <w:rPr>
                  <w:rFonts w:ascii="Calibri" w:hAnsi="Calibri" w:cstheme="minorHAnsi"/>
                  <w:color w:val="000000"/>
                  <w:sz w:val="16"/>
                  <w:szCs w:val="16"/>
                </w:rPr>
                <w:t>9.53</w:t>
              </w:r>
            </w:ins>
          </w:p>
        </w:tc>
        <w:tc>
          <w:tcPr>
            <w:tcW w:w="463" w:type="dxa"/>
            <w:vAlign w:val="bottom"/>
            <w:tcPrChange w:id="12604" w:author="Στάθης Καπ" w:date="2023-03-03T06:26:00Z">
              <w:tcPr>
                <w:tcW w:w="463" w:type="dxa"/>
                <w:vAlign w:val="bottom"/>
              </w:tcPr>
            </w:tcPrChange>
          </w:tcPr>
          <w:p w14:paraId="4DDDEF75" w14:textId="4828CE23" w:rsidR="009B17D5" w:rsidRPr="00AC6F02" w:rsidRDefault="009B17D5" w:rsidP="009B17D5">
            <w:pPr>
              <w:jc w:val="center"/>
              <w:rPr>
                <w:ins w:id="12605" w:author="Στάθης Καπ" w:date="2023-03-03T03:27:00Z"/>
                <w:rFonts w:cstheme="minorHAnsi"/>
                <w:sz w:val="16"/>
                <w:szCs w:val="16"/>
              </w:rPr>
            </w:pPr>
            <w:ins w:id="12606" w:author="Στάθης Καπ" w:date="2023-03-03T03:28:00Z">
              <w:r w:rsidRPr="00AC6F02">
                <w:rPr>
                  <w:rFonts w:ascii="Calibri" w:hAnsi="Calibri" w:cs="Calibri"/>
                  <w:color w:val="000000"/>
                  <w:sz w:val="16"/>
                  <w:szCs w:val="16"/>
                  <w:rPrChange w:id="12607" w:author="Στάθης Καπ" w:date="2023-03-03T03:28:00Z">
                    <w:rPr>
                      <w:rFonts w:ascii="Calibri" w:hAnsi="Calibri" w:cs="Calibri"/>
                      <w:color w:val="000000"/>
                      <w:sz w:val="18"/>
                      <w:szCs w:val="18"/>
                    </w:rPr>
                  </w:rPrChange>
                </w:rPr>
                <w:t>797</w:t>
              </w:r>
            </w:ins>
          </w:p>
        </w:tc>
        <w:tc>
          <w:tcPr>
            <w:tcW w:w="541" w:type="dxa"/>
            <w:vAlign w:val="bottom"/>
            <w:tcPrChange w:id="12608" w:author="Στάθης Καπ" w:date="2023-03-03T06:26:00Z">
              <w:tcPr>
                <w:tcW w:w="541" w:type="dxa"/>
                <w:vAlign w:val="bottom"/>
              </w:tcPr>
            </w:tcPrChange>
          </w:tcPr>
          <w:p w14:paraId="56384BF8" w14:textId="19BAF6E4" w:rsidR="009B17D5" w:rsidRPr="00AC6F02" w:rsidRDefault="009B17D5" w:rsidP="009B17D5">
            <w:pPr>
              <w:jc w:val="center"/>
              <w:rPr>
                <w:ins w:id="12609" w:author="Στάθης Καπ" w:date="2023-03-03T03:27:00Z"/>
                <w:rFonts w:cstheme="minorHAnsi"/>
                <w:sz w:val="16"/>
                <w:szCs w:val="16"/>
              </w:rPr>
            </w:pPr>
            <w:ins w:id="12610" w:author="Στάθης Καπ" w:date="2023-03-03T03:28:00Z">
              <w:r w:rsidRPr="00AC6F02">
                <w:rPr>
                  <w:rFonts w:ascii="Calibri" w:hAnsi="Calibri" w:cs="Calibri"/>
                  <w:color w:val="000000"/>
                  <w:sz w:val="16"/>
                  <w:szCs w:val="16"/>
                  <w:rPrChange w:id="12611" w:author="Στάθης Καπ" w:date="2023-03-03T03:28:00Z">
                    <w:rPr>
                      <w:rFonts w:ascii="Calibri" w:hAnsi="Calibri" w:cs="Calibri"/>
                      <w:color w:val="000000"/>
                      <w:sz w:val="18"/>
                      <w:szCs w:val="18"/>
                    </w:rPr>
                  </w:rPrChange>
                </w:rPr>
                <w:t>0.268</w:t>
              </w:r>
            </w:ins>
          </w:p>
        </w:tc>
        <w:tc>
          <w:tcPr>
            <w:tcW w:w="589" w:type="dxa"/>
            <w:vAlign w:val="center"/>
            <w:tcPrChange w:id="12612" w:author="Στάθης Καπ" w:date="2023-03-03T06:26:00Z">
              <w:tcPr>
                <w:tcW w:w="589" w:type="dxa"/>
                <w:vAlign w:val="center"/>
              </w:tcPr>
            </w:tcPrChange>
          </w:tcPr>
          <w:p w14:paraId="48C75B95" w14:textId="39FC650C" w:rsidR="009B17D5" w:rsidRPr="00AC6F02" w:rsidRDefault="009B17D5" w:rsidP="009B17D5">
            <w:pPr>
              <w:jc w:val="center"/>
              <w:rPr>
                <w:ins w:id="12613" w:author="Στάθης Καπ" w:date="2023-03-03T03:27:00Z"/>
                <w:rFonts w:cstheme="minorHAnsi"/>
                <w:sz w:val="16"/>
                <w:szCs w:val="16"/>
              </w:rPr>
            </w:pPr>
            <w:ins w:id="12614" w:author="Στάθης Καπ" w:date="2023-03-03T06:12:00Z">
              <w:r>
                <w:rPr>
                  <w:rFonts w:ascii="Calibri" w:hAnsi="Calibri" w:cstheme="minorHAnsi"/>
                  <w:color w:val="000000"/>
                  <w:sz w:val="16"/>
                  <w:szCs w:val="16"/>
                </w:rPr>
                <w:t>13.65</w:t>
              </w:r>
            </w:ins>
          </w:p>
        </w:tc>
      </w:tr>
      <w:tr w:rsidR="009B17D5" w14:paraId="4FB2D7C5" w14:textId="77777777" w:rsidTr="00F03C40">
        <w:trPr>
          <w:ins w:id="12615" w:author="Στάθης Καπ" w:date="2023-03-03T03:27:00Z"/>
        </w:trPr>
        <w:tc>
          <w:tcPr>
            <w:tcW w:w="515" w:type="dxa"/>
            <w:tcBorders>
              <w:top w:val="nil"/>
              <w:bottom w:val="nil"/>
              <w:right w:val="single" w:sz="4" w:space="0" w:color="auto"/>
            </w:tcBorders>
            <w:shd w:val="clear" w:color="auto" w:fill="E7E6E6" w:themeFill="background2"/>
            <w:vAlign w:val="center"/>
            <w:tcPrChange w:id="12616" w:author="Στάθης Καπ" w:date="2023-03-03T06:26:00Z">
              <w:tcPr>
                <w:tcW w:w="515" w:type="dxa"/>
                <w:vAlign w:val="center"/>
              </w:tcPr>
            </w:tcPrChange>
          </w:tcPr>
          <w:p w14:paraId="6A81A38D" w14:textId="375C5869" w:rsidR="009B17D5" w:rsidRPr="00AC6F02" w:rsidRDefault="009B17D5" w:rsidP="009B17D5">
            <w:pPr>
              <w:jc w:val="center"/>
              <w:rPr>
                <w:ins w:id="12617" w:author="Στάθης Καπ" w:date="2023-03-03T03:27:00Z"/>
                <w:sz w:val="16"/>
                <w:szCs w:val="16"/>
              </w:rPr>
            </w:pPr>
            <w:ins w:id="12618" w:author="Στάθης Καπ" w:date="2023-03-03T03:28:00Z">
              <w:r w:rsidRPr="00AC6F02">
                <w:rPr>
                  <w:sz w:val="16"/>
                  <w:szCs w:val="16"/>
                  <w:rPrChange w:id="12619" w:author="Στάθης Καπ" w:date="2023-03-03T03:28:00Z">
                    <w:rPr>
                      <w:sz w:val="18"/>
                      <w:szCs w:val="18"/>
                    </w:rPr>
                  </w:rPrChange>
                </w:rPr>
                <w:t>pr13</w:t>
              </w:r>
            </w:ins>
          </w:p>
        </w:tc>
        <w:tc>
          <w:tcPr>
            <w:tcW w:w="560" w:type="dxa"/>
            <w:tcBorders>
              <w:left w:val="single" w:sz="4" w:space="0" w:color="auto"/>
            </w:tcBorders>
            <w:tcPrChange w:id="12620" w:author="Στάθης Καπ" w:date="2023-03-03T06:26:00Z">
              <w:tcPr>
                <w:tcW w:w="560" w:type="dxa"/>
              </w:tcPr>
            </w:tcPrChange>
          </w:tcPr>
          <w:p w14:paraId="0A6C54FB" w14:textId="7F73AAFB" w:rsidR="009B17D5" w:rsidRPr="00AC6F02" w:rsidRDefault="009B17D5" w:rsidP="009B17D5">
            <w:pPr>
              <w:jc w:val="center"/>
              <w:rPr>
                <w:ins w:id="12621" w:author="Στάθης Καπ" w:date="2023-03-03T03:27:00Z"/>
                <w:rFonts w:cstheme="minorHAnsi"/>
                <w:sz w:val="16"/>
                <w:szCs w:val="16"/>
              </w:rPr>
            </w:pPr>
            <w:ins w:id="12622" w:author="Στάθης Καπ" w:date="2023-03-03T03:28:00Z">
              <w:r w:rsidRPr="00AC6F02">
                <w:rPr>
                  <w:sz w:val="16"/>
                  <w:szCs w:val="16"/>
                  <w:rPrChange w:id="12623" w:author="Στάθης Καπ" w:date="2023-03-03T03:28:00Z">
                    <w:rPr>
                      <w:sz w:val="18"/>
                      <w:szCs w:val="18"/>
                    </w:rPr>
                  </w:rPrChange>
                </w:rPr>
                <w:t>1152</w:t>
              </w:r>
            </w:ins>
          </w:p>
        </w:tc>
        <w:tc>
          <w:tcPr>
            <w:tcW w:w="855" w:type="dxa"/>
            <w:tcPrChange w:id="12624" w:author="Στάθης Καπ" w:date="2023-03-03T06:26:00Z">
              <w:tcPr>
                <w:tcW w:w="855" w:type="dxa"/>
              </w:tcPr>
            </w:tcPrChange>
          </w:tcPr>
          <w:p w14:paraId="7904E537" w14:textId="4DDF9689" w:rsidR="009B17D5" w:rsidRPr="00AC6F02" w:rsidRDefault="009B17D5" w:rsidP="009B17D5">
            <w:pPr>
              <w:jc w:val="center"/>
              <w:rPr>
                <w:ins w:id="12625" w:author="Στάθης Καπ" w:date="2023-03-03T03:27:00Z"/>
                <w:rFonts w:cstheme="minorHAnsi"/>
                <w:sz w:val="16"/>
                <w:szCs w:val="16"/>
              </w:rPr>
            </w:pPr>
            <w:ins w:id="12626" w:author="Στάθης Καπ" w:date="2023-03-03T03:28:00Z">
              <w:r w:rsidRPr="00AC6F02">
                <w:rPr>
                  <w:sz w:val="16"/>
                  <w:szCs w:val="16"/>
                  <w:rPrChange w:id="12627" w:author="Στάθης Καπ" w:date="2023-03-03T03:28:00Z">
                    <w:rPr>
                      <w:sz w:val="18"/>
                      <w:szCs w:val="18"/>
                    </w:rPr>
                  </w:rPrChange>
                </w:rPr>
                <w:t>1046</w:t>
              </w:r>
            </w:ins>
          </w:p>
        </w:tc>
        <w:tc>
          <w:tcPr>
            <w:tcW w:w="544" w:type="dxa"/>
            <w:vAlign w:val="bottom"/>
            <w:tcPrChange w:id="12628" w:author="Στάθης Καπ" w:date="2023-03-03T06:26:00Z">
              <w:tcPr>
                <w:tcW w:w="544" w:type="dxa"/>
                <w:vAlign w:val="bottom"/>
              </w:tcPr>
            </w:tcPrChange>
          </w:tcPr>
          <w:p w14:paraId="4BDA6C7C" w14:textId="0D53BA0F" w:rsidR="009B17D5" w:rsidRPr="00AC6F02" w:rsidRDefault="009B17D5" w:rsidP="009B17D5">
            <w:pPr>
              <w:jc w:val="center"/>
              <w:rPr>
                <w:ins w:id="12629" w:author="Στάθης Καπ" w:date="2023-03-03T03:27:00Z"/>
                <w:rFonts w:cstheme="minorHAnsi"/>
                <w:sz w:val="16"/>
                <w:szCs w:val="16"/>
              </w:rPr>
            </w:pPr>
            <w:ins w:id="12630" w:author="Στάθης Καπ" w:date="2023-03-03T03:28:00Z">
              <w:r w:rsidRPr="00AC6F02">
                <w:rPr>
                  <w:rFonts w:ascii="Calibri" w:hAnsi="Calibri" w:cs="Calibri"/>
                  <w:color w:val="000000"/>
                  <w:sz w:val="16"/>
                  <w:szCs w:val="16"/>
                  <w:rPrChange w:id="12631" w:author="Στάθης Καπ" w:date="2023-03-03T03:28:00Z">
                    <w:rPr>
                      <w:rFonts w:ascii="Calibri" w:hAnsi="Calibri" w:cs="Calibri"/>
                      <w:color w:val="000000"/>
                      <w:sz w:val="18"/>
                      <w:szCs w:val="18"/>
                    </w:rPr>
                  </w:rPrChange>
                </w:rPr>
                <w:t>1063</w:t>
              </w:r>
            </w:ins>
          </w:p>
        </w:tc>
        <w:tc>
          <w:tcPr>
            <w:tcW w:w="621" w:type="dxa"/>
            <w:vAlign w:val="bottom"/>
            <w:tcPrChange w:id="12632" w:author="Στάθης Καπ" w:date="2023-03-03T06:26:00Z">
              <w:tcPr>
                <w:tcW w:w="621" w:type="dxa"/>
                <w:vAlign w:val="bottom"/>
              </w:tcPr>
            </w:tcPrChange>
          </w:tcPr>
          <w:p w14:paraId="1580B47B" w14:textId="3673946E" w:rsidR="009B17D5" w:rsidRPr="00AC6F02" w:rsidRDefault="009B17D5" w:rsidP="009B17D5">
            <w:pPr>
              <w:jc w:val="center"/>
              <w:rPr>
                <w:ins w:id="12633" w:author="Στάθης Καπ" w:date="2023-03-03T03:27:00Z"/>
                <w:rFonts w:cstheme="minorHAnsi"/>
                <w:sz w:val="16"/>
                <w:szCs w:val="16"/>
              </w:rPr>
            </w:pPr>
            <w:ins w:id="12634" w:author="Στάθης Καπ" w:date="2023-03-03T03:28:00Z">
              <w:r w:rsidRPr="00AC6F02">
                <w:rPr>
                  <w:rFonts w:ascii="Calibri" w:hAnsi="Calibri" w:cs="Calibri"/>
                  <w:color w:val="000000"/>
                  <w:sz w:val="16"/>
                  <w:szCs w:val="16"/>
                  <w:rPrChange w:id="12635" w:author="Στάθης Καπ" w:date="2023-03-03T03:28:00Z">
                    <w:rPr>
                      <w:rFonts w:ascii="Calibri" w:hAnsi="Calibri" w:cs="Calibri"/>
                      <w:color w:val="000000"/>
                      <w:sz w:val="18"/>
                      <w:szCs w:val="18"/>
                    </w:rPr>
                  </w:rPrChange>
                </w:rPr>
                <w:t>1.167</w:t>
              </w:r>
            </w:ins>
          </w:p>
        </w:tc>
        <w:tc>
          <w:tcPr>
            <w:tcW w:w="669" w:type="dxa"/>
            <w:vAlign w:val="center"/>
            <w:tcPrChange w:id="12636" w:author="Στάθης Καπ" w:date="2023-03-03T06:26:00Z">
              <w:tcPr>
                <w:tcW w:w="669" w:type="dxa"/>
                <w:vAlign w:val="center"/>
              </w:tcPr>
            </w:tcPrChange>
          </w:tcPr>
          <w:p w14:paraId="05988796" w14:textId="3E16F2B3" w:rsidR="009B17D5" w:rsidRPr="00AC6F02" w:rsidRDefault="009B17D5" w:rsidP="009B17D5">
            <w:pPr>
              <w:jc w:val="center"/>
              <w:rPr>
                <w:ins w:id="12637" w:author="Στάθης Καπ" w:date="2023-03-03T03:27:00Z"/>
                <w:rFonts w:cstheme="minorHAnsi"/>
                <w:sz w:val="16"/>
                <w:szCs w:val="16"/>
              </w:rPr>
            </w:pPr>
            <w:ins w:id="12638" w:author="Στάθης Καπ" w:date="2023-03-03T06:11:00Z">
              <w:r>
                <w:rPr>
                  <w:rFonts w:ascii="Calibri" w:hAnsi="Calibri" w:cstheme="minorHAnsi"/>
                  <w:color w:val="000000"/>
                  <w:sz w:val="16"/>
                  <w:szCs w:val="16"/>
                </w:rPr>
                <w:t>7.73</w:t>
              </w:r>
            </w:ins>
          </w:p>
        </w:tc>
        <w:tc>
          <w:tcPr>
            <w:tcW w:w="543" w:type="dxa"/>
            <w:vAlign w:val="bottom"/>
            <w:tcPrChange w:id="12639" w:author="Στάθης Καπ" w:date="2023-03-03T06:26:00Z">
              <w:tcPr>
                <w:tcW w:w="543" w:type="dxa"/>
                <w:vAlign w:val="bottom"/>
              </w:tcPr>
            </w:tcPrChange>
          </w:tcPr>
          <w:p w14:paraId="4796421C" w14:textId="51F8ADAF" w:rsidR="009B17D5" w:rsidRPr="00AC6F02" w:rsidRDefault="009B17D5" w:rsidP="009B17D5">
            <w:pPr>
              <w:jc w:val="center"/>
              <w:rPr>
                <w:ins w:id="12640" w:author="Στάθης Καπ" w:date="2023-03-03T03:27:00Z"/>
                <w:rFonts w:cstheme="minorHAnsi"/>
                <w:sz w:val="16"/>
                <w:szCs w:val="16"/>
              </w:rPr>
            </w:pPr>
            <w:ins w:id="12641" w:author="Στάθης Καπ" w:date="2023-03-03T03:28:00Z">
              <w:r w:rsidRPr="00AC6F02">
                <w:rPr>
                  <w:rFonts w:ascii="Calibri" w:hAnsi="Calibri" w:cs="Calibri"/>
                  <w:color w:val="000000"/>
                  <w:sz w:val="16"/>
                  <w:szCs w:val="16"/>
                  <w:rPrChange w:id="12642" w:author="Στάθης Καπ" w:date="2023-03-03T03:28:00Z">
                    <w:rPr>
                      <w:rFonts w:ascii="Calibri" w:hAnsi="Calibri" w:cs="Calibri"/>
                      <w:color w:val="000000"/>
                      <w:sz w:val="18"/>
                      <w:szCs w:val="18"/>
                    </w:rPr>
                  </w:rPrChange>
                </w:rPr>
                <w:t>1021</w:t>
              </w:r>
            </w:ins>
          </w:p>
        </w:tc>
        <w:tc>
          <w:tcPr>
            <w:tcW w:w="621" w:type="dxa"/>
            <w:vAlign w:val="bottom"/>
            <w:tcPrChange w:id="12643" w:author="Στάθης Καπ" w:date="2023-03-03T06:26:00Z">
              <w:tcPr>
                <w:tcW w:w="621" w:type="dxa"/>
                <w:vAlign w:val="bottom"/>
              </w:tcPr>
            </w:tcPrChange>
          </w:tcPr>
          <w:p w14:paraId="6A7303FC" w14:textId="4EE52FFA" w:rsidR="009B17D5" w:rsidRPr="00AC6F02" w:rsidRDefault="009B17D5" w:rsidP="009B17D5">
            <w:pPr>
              <w:jc w:val="center"/>
              <w:rPr>
                <w:ins w:id="12644" w:author="Στάθης Καπ" w:date="2023-03-03T03:27:00Z"/>
                <w:rFonts w:cstheme="minorHAnsi"/>
                <w:sz w:val="16"/>
                <w:szCs w:val="16"/>
              </w:rPr>
            </w:pPr>
            <w:ins w:id="12645" w:author="Στάθης Καπ" w:date="2023-03-03T03:28:00Z">
              <w:r w:rsidRPr="00AC6F02">
                <w:rPr>
                  <w:rFonts w:ascii="Calibri" w:hAnsi="Calibri" w:cs="Calibri"/>
                  <w:color w:val="000000"/>
                  <w:sz w:val="16"/>
                  <w:szCs w:val="16"/>
                  <w:rPrChange w:id="12646" w:author="Στάθης Καπ" w:date="2023-03-03T03:28:00Z">
                    <w:rPr>
                      <w:rFonts w:ascii="Calibri" w:hAnsi="Calibri" w:cs="Calibri"/>
                      <w:color w:val="000000"/>
                      <w:sz w:val="18"/>
                      <w:szCs w:val="18"/>
                    </w:rPr>
                  </w:rPrChange>
                </w:rPr>
                <w:t>0.942</w:t>
              </w:r>
            </w:ins>
          </w:p>
        </w:tc>
        <w:tc>
          <w:tcPr>
            <w:tcW w:w="669" w:type="dxa"/>
            <w:vAlign w:val="center"/>
            <w:tcPrChange w:id="12647" w:author="Στάθης Καπ" w:date="2023-03-03T06:26:00Z">
              <w:tcPr>
                <w:tcW w:w="669" w:type="dxa"/>
                <w:vAlign w:val="center"/>
              </w:tcPr>
            </w:tcPrChange>
          </w:tcPr>
          <w:p w14:paraId="596CD641" w14:textId="584795CF" w:rsidR="009B17D5" w:rsidRPr="00AC6F02" w:rsidRDefault="009B17D5" w:rsidP="009B17D5">
            <w:pPr>
              <w:jc w:val="center"/>
              <w:rPr>
                <w:ins w:id="12648" w:author="Στάθης Καπ" w:date="2023-03-03T03:27:00Z"/>
                <w:rFonts w:cstheme="minorHAnsi"/>
                <w:sz w:val="16"/>
                <w:szCs w:val="16"/>
              </w:rPr>
            </w:pPr>
            <w:ins w:id="12649" w:author="Στάθης Καπ" w:date="2023-03-03T06:11:00Z">
              <w:r>
                <w:rPr>
                  <w:rFonts w:ascii="Calibri" w:hAnsi="Calibri" w:cstheme="minorHAnsi"/>
                  <w:color w:val="000000"/>
                  <w:sz w:val="16"/>
                  <w:szCs w:val="16"/>
                </w:rPr>
                <w:t>3.95</w:t>
              </w:r>
            </w:ins>
          </w:p>
        </w:tc>
        <w:tc>
          <w:tcPr>
            <w:tcW w:w="508" w:type="dxa"/>
            <w:vAlign w:val="bottom"/>
            <w:tcPrChange w:id="12650" w:author="Στάθης Καπ" w:date="2023-03-03T06:26:00Z">
              <w:tcPr>
                <w:tcW w:w="508" w:type="dxa"/>
                <w:vAlign w:val="bottom"/>
              </w:tcPr>
            </w:tcPrChange>
          </w:tcPr>
          <w:p w14:paraId="3F64512F" w14:textId="2C53AC29" w:rsidR="009B17D5" w:rsidRPr="00AC6F02" w:rsidRDefault="009B17D5" w:rsidP="009B17D5">
            <w:pPr>
              <w:jc w:val="center"/>
              <w:rPr>
                <w:ins w:id="12651" w:author="Στάθης Καπ" w:date="2023-03-03T03:27:00Z"/>
                <w:rFonts w:cstheme="minorHAnsi"/>
                <w:sz w:val="16"/>
                <w:szCs w:val="16"/>
              </w:rPr>
            </w:pPr>
            <w:ins w:id="12652" w:author="Στάθης Καπ" w:date="2023-03-03T03:28:00Z">
              <w:r w:rsidRPr="00AC6F02">
                <w:rPr>
                  <w:rFonts w:ascii="Calibri" w:hAnsi="Calibri" w:cs="Calibri"/>
                  <w:color w:val="000000"/>
                  <w:sz w:val="16"/>
                  <w:szCs w:val="16"/>
                  <w:rPrChange w:id="12653" w:author="Στάθης Καπ" w:date="2023-03-03T03:28:00Z">
                    <w:rPr>
                      <w:rFonts w:ascii="Calibri" w:hAnsi="Calibri" w:cs="Calibri"/>
                      <w:color w:val="000000"/>
                      <w:sz w:val="18"/>
                      <w:szCs w:val="18"/>
                    </w:rPr>
                  </w:rPrChange>
                </w:rPr>
                <w:t>914</w:t>
              </w:r>
            </w:ins>
          </w:p>
        </w:tc>
        <w:tc>
          <w:tcPr>
            <w:tcW w:w="541" w:type="dxa"/>
            <w:vAlign w:val="bottom"/>
            <w:tcPrChange w:id="12654" w:author="Στάθης Καπ" w:date="2023-03-03T06:26:00Z">
              <w:tcPr>
                <w:tcW w:w="541" w:type="dxa"/>
                <w:vAlign w:val="bottom"/>
              </w:tcPr>
            </w:tcPrChange>
          </w:tcPr>
          <w:p w14:paraId="068B3C30" w14:textId="2926BED8" w:rsidR="009B17D5" w:rsidRPr="00AC6F02" w:rsidRDefault="009B17D5" w:rsidP="009B17D5">
            <w:pPr>
              <w:jc w:val="center"/>
              <w:rPr>
                <w:ins w:id="12655" w:author="Στάθης Καπ" w:date="2023-03-03T03:27:00Z"/>
                <w:rFonts w:cstheme="minorHAnsi"/>
                <w:sz w:val="16"/>
                <w:szCs w:val="16"/>
              </w:rPr>
            </w:pPr>
            <w:ins w:id="12656" w:author="Στάθης Καπ" w:date="2023-03-03T03:28:00Z">
              <w:r w:rsidRPr="00AC6F02">
                <w:rPr>
                  <w:rFonts w:ascii="Calibri" w:hAnsi="Calibri" w:cs="Calibri"/>
                  <w:color w:val="000000"/>
                  <w:sz w:val="16"/>
                  <w:szCs w:val="16"/>
                  <w:rPrChange w:id="12657" w:author="Στάθης Καπ" w:date="2023-03-03T03:28:00Z">
                    <w:rPr>
                      <w:rFonts w:ascii="Calibri" w:hAnsi="Calibri" w:cs="Calibri"/>
                      <w:color w:val="000000"/>
                      <w:sz w:val="18"/>
                      <w:szCs w:val="18"/>
                    </w:rPr>
                  </w:rPrChange>
                </w:rPr>
                <w:t>0.544</w:t>
              </w:r>
            </w:ins>
          </w:p>
        </w:tc>
        <w:tc>
          <w:tcPr>
            <w:tcW w:w="589" w:type="dxa"/>
            <w:vAlign w:val="center"/>
            <w:tcPrChange w:id="12658" w:author="Στάθης Καπ" w:date="2023-03-03T06:26:00Z">
              <w:tcPr>
                <w:tcW w:w="589" w:type="dxa"/>
                <w:vAlign w:val="center"/>
              </w:tcPr>
            </w:tcPrChange>
          </w:tcPr>
          <w:p w14:paraId="2690B530" w14:textId="0B331201" w:rsidR="009B17D5" w:rsidRPr="00AC6F02" w:rsidRDefault="009B17D5" w:rsidP="009B17D5">
            <w:pPr>
              <w:jc w:val="center"/>
              <w:rPr>
                <w:ins w:id="12659" w:author="Στάθης Καπ" w:date="2023-03-03T03:27:00Z"/>
                <w:rFonts w:cstheme="minorHAnsi"/>
                <w:sz w:val="16"/>
                <w:szCs w:val="16"/>
              </w:rPr>
            </w:pPr>
            <w:ins w:id="12660" w:author="Στάθης Καπ" w:date="2023-03-03T06:11:00Z">
              <w:r>
                <w:rPr>
                  <w:rFonts w:ascii="Calibri" w:hAnsi="Calibri" w:cstheme="minorHAnsi"/>
                  <w:color w:val="000000"/>
                  <w:sz w:val="16"/>
                  <w:szCs w:val="16"/>
                </w:rPr>
                <w:t>14.02</w:t>
              </w:r>
            </w:ins>
          </w:p>
        </w:tc>
        <w:tc>
          <w:tcPr>
            <w:tcW w:w="463" w:type="dxa"/>
            <w:vAlign w:val="bottom"/>
            <w:tcPrChange w:id="12661" w:author="Στάθης Καπ" w:date="2023-03-03T06:26:00Z">
              <w:tcPr>
                <w:tcW w:w="463" w:type="dxa"/>
                <w:vAlign w:val="bottom"/>
              </w:tcPr>
            </w:tcPrChange>
          </w:tcPr>
          <w:p w14:paraId="1883AB50" w14:textId="58BE79F4" w:rsidR="009B17D5" w:rsidRPr="00AC6F02" w:rsidRDefault="009B17D5" w:rsidP="009B17D5">
            <w:pPr>
              <w:jc w:val="center"/>
              <w:rPr>
                <w:ins w:id="12662" w:author="Στάθης Καπ" w:date="2023-03-03T03:27:00Z"/>
                <w:rFonts w:cstheme="minorHAnsi"/>
                <w:sz w:val="16"/>
                <w:szCs w:val="16"/>
              </w:rPr>
            </w:pPr>
            <w:ins w:id="12663" w:author="Στάθης Καπ" w:date="2023-03-03T03:28:00Z">
              <w:r w:rsidRPr="00AC6F02">
                <w:rPr>
                  <w:rFonts w:ascii="Calibri" w:hAnsi="Calibri" w:cs="Calibri"/>
                  <w:color w:val="000000"/>
                  <w:sz w:val="16"/>
                  <w:szCs w:val="16"/>
                  <w:rPrChange w:id="12664" w:author="Στάθης Καπ" w:date="2023-03-03T03:28:00Z">
                    <w:rPr>
                      <w:rFonts w:ascii="Calibri" w:hAnsi="Calibri" w:cs="Calibri"/>
                      <w:color w:val="000000"/>
                      <w:sz w:val="18"/>
                      <w:szCs w:val="18"/>
                    </w:rPr>
                  </w:rPrChange>
                </w:rPr>
                <w:t>942</w:t>
              </w:r>
            </w:ins>
          </w:p>
        </w:tc>
        <w:tc>
          <w:tcPr>
            <w:tcW w:w="541" w:type="dxa"/>
            <w:vAlign w:val="bottom"/>
            <w:tcPrChange w:id="12665" w:author="Στάθης Καπ" w:date="2023-03-03T06:26:00Z">
              <w:tcPr>
                <w:tcW w:w="541" w:type="dxa"/>
                <w:vAlign w:val="bottom"/>
              </w:tcPr>
            </w:tcPrChange>
          </w:tcPr>
          <w:p w14:paraId="0E4FCA5F" w14:textId="66C796CF" w:rsidR="009B17D5" w:rsidRPr="00AC6F02" w:rsidRDefault="009B17D5" w:rsidP="009B17D5">
            <w:pPr>
              <w:jc w:val="center"/>
              <w:rPr>
                <w:ins w:id="12666" w:author="Στάθης Καπ" w:date="2023-03-03T03:27:00Z"/>
                <w:rFonts w:cstheme="minorHAnsi"/>
                <w:sz w:val="16"/>
                <w:szCs w:val="16"/>
              </w:rPr>
            </w:pPr>
            <w:ins w:id="12667" w:author="Στάθης Καπ" w:date="2023-03-03T03:28:00Z">
              <w:r w:rsidRPr="00AC6F02">
                <w:rPr>
                  <w:rFonts w:ascii="Calibri" w:hAnsi="Calibri" w:cs="Calibri"/>
                  <w:color w:val="000000"/>
                  <w:sz w:val="16"/>
                  <w:szCs w:val="16"/>
                  <w:rPrChange w:id="12668" w:author="Στάθης Καπ" w:date="2023-03-03T03:28:00Z">
                    <w:rPr>
                      <w:rFonts w:ascii="Calibri" w:hAnsi="Calibri" w:cs="Calibri"/>
                      <w:color w:val="000000"/>
                      <w:sz w:val="18"/>
                      <w:szCs w:val="18"/>
                    </w:rPr>
                  </w:rPrChange>
                </w:rPr>
                <w:t>0.57</w:t>
              </w:r>
            </w:ins>
          </w:p>
        </w:tc>
        <w:tc>
          <w:tcPr>
            <w:tcW w:w="589" w:type="dxa"/>
            <w:vAlign w:val="center"/>
            <w:tcPrChange w:id="12669" w:author="Στάθης Καπ" w:date="2023-03-03T06:26:00Z">
              <w:tcPr>
                <w:tcW w:w="589" w:type="dxa"/>
                <w:vAlign w:val="center"/>
              </w:tcPr>
            </w:tcPrChange>
          </w:tcPr>
          <w:p w14:paraId="26135BBB" w14:textId="22BD5B2C" w:rsidR="009B17D5" w:rsidRPr="00AC6F02" w:rsidRDefault="009B17D5" w:rsidP="009B17D5">
            <w:pPr>
              <w:jc w:val="center"/>
              <w:rPr>
                <w:ins w:id="12670" w:author="Στάθης Καπ" w:date="2023-03-03T03:27:00Z"/>
                <w:rFonts w:cstheme="minorHAnsi"/>
                <w:sz w:val="16"/>
                <w:szCs w:val="16"/>
              </w:rPr>
            </w:pPr>
            <w:ins w:id="12671" w:author="Στάθης Καπ" w:date="2023-03-03T06:12:00Z">
              <w:r>
                <w:rPr>
                  <w:rFonts w:ascii="Calibri" w:hAnsi="Calibri" w:cstheme="minorHAnsi"/>
                  <w:color w:val="000000"/>
                  <w:sz w:val="16"/>
                  <w:szCs w:val="16"/>
                </w:rPr>
                <w:t>11.38</w:t>
              </w:r>
            </w:ins>
          </w:p>
        </w:tc>
      </w:tr>
      <w:tr w:rsidR="009B17D5" w14:paraId="45E04DD3" w14:textId="77777777" w:rsidTr="00F03C40">
        <w:trPr>
          <w:ins w:id="12672" w:author="Στάθης Καπ" w:date="2023-03-03T03:27:00Z"/>
        </w:trPr>
        <w:tc>
          <w:tcPr>
            <w:tcW w:w="515" w:type="dxa"/>
            <w:tcBorders>
              <w:top w:val="nil"/>
              <w:bottom w:val="nil"/>
              <w:right w:val="single" w:sz="4" w:space="0" w:color="auto"/>
            </w:tcBorders>
            <w:shd w:val="clear" w:color="auto" w:fill="E7E6E6" w:themeFill="background2"/>
            <w:vAlign w:val="center"/>
            <w:tcPrChange w:id="12673" w:author="Στάθης Καπ" w:date="2023-03-03T06:26:00Z">
              <w:tcPr>
                <w:tcW w:w="515" w:type="dxa"/>
                <w:vAlign w:val="center"/>
              </w:tcPr>
            </w:tcPrChange>
          </w:tcPr>
          <w:p w14:paraId="1B0C7B4F" w14:textId="76CF94AB" w:rsidR="009B17D5" w:rsidRPr="00AC6F02" w:rsidRDefault="009B17D5" w:rsidP="009B17D5">
            <w:pPr>
              <w:jc w:val="center"/>
              <w:rPr>
                <w:ins w:id="12674" w:author="Στάθης Καπ" w:date="2023-03-03T03:27:00Z"/>
                <w:sz w:val="16"/>
                <w:szCs w:val="16"/>
              </w:rPr>
            </w:pPr>
            <w:ins w:id="12675" w:author="Στάθης Καπ" w:date="2023-03-03T03:28:00Z">
              <w:r w:rsidRPr="00AC6F02">
                <w:rPr>
                  <w:sz w:val="16"/>
                  <w:szCs w:val="16"/>
                  <w:rPrChange w:id="12676" w:author="Στάθης Καπ" w:date="2023-03-03T03:28:00Z">
                    <w:rPr>
                      <w:sz w:val="18"/>
                      <w:szCs w:val="18"/>
                    </w:rPr>
                  </w:rPrChange>
                </w:rPr>
                <w:t>pr14</w:t>
              </w:r>
            </w:ins>
          </w:p>
        </w:tc>
        <w:tc>
          <w:tcPr>
            <w:tcW w:w="560" w:type="dxa"/>
            <w:tcBorders>
              <w:left w:val="single" w:sz="4" w:space="0" w:color="auto"/>
            </w:tcBorders>
            <w:tcPrChange w:id="12677" w:author="Στάθης Καπ" w:date="2023-03-03T06:26:00Z">
              <w:tcPr>
                <w:tcW w:w="560" w:type="dxa"/>
              </w:tcPr>
            </w:tcPrChange>
          </w:tcPr>
          <w:p w14:paraId="48E337E7" w14:textId="279107CD" w:rsidR="009B17D5" w:rsidRPr="00AC6F02" w:rsidRDefault="009B17D5" w:rsidP="009B17D5">
            <w:pPr>
              <w:jc w:val="center"/>
              <w:rPr>
                <w:ins w:id="12678" w:author="Στάθης Καπ" w:date="2023-03-03T03:27:00Z"/>
                <w:rFonts w:cstheme="minorHAnsi"/>
                <w:sz w:val="16"/>
                <w:szCs w:val="16"/>
              </w:rPr>
            </w:pPr>
            <w:ins w:id="12679" w:author="Στάθης Καπ" w:date="2023-03-03T03:28:00Z">
              <w:r w:rsidRPr="00AC6F02">
                <w:rPr>
                  <w:sz w:val="16"/>
                  <w:szCs w:val="16"/>
                  <w:rPrChange w:id="12680" w:author="Στάθης Καπ" w:date="2023-03-03T03:28:00Z">
                    <w:rPr>
                      <w:sz w:val="18"/>
                      <w:szCs w:val="18"/>
                    </w:rPr>
                  </w:rPrChange>
                </w:rPr>
                <w:t>1372</w:t>
              </w:r>
            </w:ins>
          </w:p>
        </w:tc>
        <w:tc>
          <w:tcPr>
            <w:tcW w:w="855" w:type="dxa"/>
            <w:tcPrChange w:id="12681" w:author="Στάθης Καπ" w:date="2023-03-03T06:26:00Z">
              <w:tcPr>
                <w:tcW w:w="855" w:type="dxa"/>
              </w:tcPr>
            </w:tcPrChange>
          </w:tcPr>
          <w:p w14:paraId="4FE46738" w14:textId="4D2C7D09" w:rsidR="009B17D5" w:rsidRPr="00AC6F02" w:rsidRDefault="009B17D5" w:rsidP="009B17D5">
            <w:pPr>
              <w:jc w:val="center"/>
              <w:rPr>
                <w:ins w:id="12682" w:author="Στάθης Καπ" w:date="2023-03-03T03:27:00Z"/>
                <w:rFonts w:cstheme="minorHAnsi"/>
                <w:sz w:val="16"/>
                <w:szCs w:val="16"/>
              </w:rPr>
            </w:pPr>
            <w:ins w:id="12683" w:author="Στάθης Καπ" w:date="2023-03-03T03:28:00Z">
              <w:r w:rsidRPr="00AC6F02">
                <w:rPr>
                  <w:sz w:val="16"/>
                  <w:szCs w:val="16"/>
                  <w:rPrChange w:id="12684" w:author="Στάθης Καπ" w:date="2023-03-03T03:28:00Z">
                    <w:rPr>
                      <w:sz w:val="18"/>
                      <w:szCs w:val="18"/>
                    </w:rPr>
                  </w:rPrChange>
                </w:rPr>
                <w:t>1197</w:t>
              </w:r>
            </w:ins>
          </w:p>
        </w:tc>
        <w:tc>
          <w:tcPr>
            <w:tcW w:w="544" w:type="dxa"/>
            <w:vAlign w:val="bottom"/>
            <w:tcPrChange w:id="12685" w:author="Στάθης Καπ" w:date="2023-03-03T06:26:00Z">
              <w:tcPr>
                <w:tcW w:w="544" w:type="dxa"/>
                <w:vAlign w:val="bottom"/>
              </w:tcPr>
            </w:tcPrChange>
          </w:tcPr>
          <w:p w14:paraId="0858A211" w14:textId="40448CDA" w:rsidR="009B17D5" w:rsidRPr="00AC6F02" w:rsidRDefault="009B17D5" w:rsidP="009B17D5">
            <w:pPr>
              <w:jc w:val="center"/>
              <w:rPr>
                <w:ins w:id="12686" w:author="Στάθης Καπ" w:date="2023-03-03T03:27:00Z"/>
                <w:rFonts w:cstheme="minorHAnsi"/>
                <w:sz w:val="16"/>
                <w:szCs w:val="16"/>
              </w:rPr>
            </w:pPr>
            <w:ins w:id="12687" w:author="Στάθης Καπ" w:date="2023-03-03T03:28:00Z">
              <w:r w:rsidRPr="00AC6F02">
                <w:rPr>
                  <w:rFonts w:ascii="Calibri" w:hAnsi="Calibri" w:cs="Calibri"/>
                  <w:color w:val="000000"/>
                  <w:sz w:val="16"/>
                  <w:szCs w:val="16"/>
                  <w:rPrChange w:id="12688" w:author="Στάθης Καπ" w:date="2023-03-03T03:28:00Z">
                    <w:rPr>
                      <w:rFonts w:ascii="Calibri" w:hAnsi="Calibri" w:cs="Calibri"/>
                      <w:color w:val="000000"/>
                      <w:sz w:val="18"/>
                      <w:szCs w:val="18"/>
                    </w:rPr>
                  </w:rPrChange>
                </w:rPr>
                <w:t>1247</w:t>
              </w:r>
            </w:ins>
          </w:p>
        </w:tc>
        <w:tc>
          <w:tcPr>
            <w:tcW w:w="621" w:type="dxa"/>
            <w:vAlign w:val="bottom"/>
            <w:tcPrChange w:id="12689" w:author="Στάθης Καπ" w:date="2023-03-03T06:26:00Z">
              <w:tcPr>
                <w:tcW w:w="621" w:type="dxa"/>
                <w:vAlign w:val="bottom"/>
              </w:tcPr>
            </w:tcPrChange>
          </w:tcPr>
          <w:p w14:paraId="4B4E2E08" w14:textId="426F1D56" w:rsidR="009B17D5" w:rsidRPr="00AC6F02" w:rsidRDefault="009B17D5" w:rsidP="009B17D5">
            <w:pPr>
              <w:jc w:val="center"/>
              <w:rPr>
                <w:ins w:id="12690" w:author="Στάθης Καπ" w:date="2023-03-03T03:27:00Z"/>
                <w:rFonts w:cstheme="minorHAnsi"/>
                <w:sz w:val="16"/>
                <w:szCs w:val="16"/>
              </w:rPr>
            </w:pPr>
            <w:ins w:id="12691" w:author="Στάθης Καπ" w:date="2023-03-03T03:28:00Z">
              <w:r w:rsidRPr="00AC6F02">
                <w:rPr>
                  <w:rFonts w:ascii="Calibri" w:hAnsi="Calibri" w:cs="Calibri"/>
                  <w:color w:val="000000"/>
                  <w:sz w:val="16"/>
                  <w:szCs w:val="16"/>
                  <w:rPrChange w:id="12692" w:author="Στάθης Καπ" w:date="2023-03-03T03:28:00Z">
                    <w:rPr>
                      <w:rFonts w:ascii="Calibri" w:hAnsi="Calibri" w:cs="Calibri"/>
                      <w:color w:val="000000"/>
                      <w:sz w:val="18"/>
                      <w:szCs w:val="18"/>
                    </w:rPr>
                  </w:rPrChange>
                </w:rPr>
                <w:t>1.838</w:t>
              </w:r>
            </w:ins>
          </w:p>
        </w:tc>
        <w:tc>
          <w:tcPr>
            <w:tcW w:w="669" w:type="dxa"/>
            <w:vAlign w:val="center"/>
            <w:tcPrChange w:id="12693" w:author="Στάθης Καπ" w:date="2023-03-03T06:26:00Z">
              <w:tcPr>
                <w:tcW w:w="669" w:type="dxa"/>
                <w:vAlign w:val="center"/>
              </w:tcPr>
            </w:tcPrChange>
          </w:tcPr>
          <w:p w14:paraId="1148CA2B" w14:textId="11699572" w:rsidR="009B17D5" w:rsidRPr="00AC6F02" w:rsidRDefault="009B17D5" w:rsidP="009B17D5">
            <w:pPr>
              <w:jc w:val="center"/>
              <w:rPr>
                <w:ins w:id="12694" w:author="Στάθης Καπ" w:date="2023-03-03T03:27:00Z"/>
                <w:rFonts w:cstheme="minorHAnsi"/>
                <w:sz w:val="16"/>
                <w:szCs w:val="16"/>
              </w:rPr>
            </w:pPr>
            <w:ins w:id="12695" w:author="Στάθης Καπ" w:date="2023-03-03T06:11:00Z">
              <w:r>
                <w:rPr>
                  <w:rFonts w:ascii="Calibri" w:hAnsi="Calibri" w:cstheme="minorHAnsi"/>
                  <w:color w:val="000000"/>
                  <w:sz w:val="16"/>
                  <w:szCs w:val="16"/>
                </w:rPr>
                <w:t>9.11</w:t>
              </w:r>
            </w:ins>
          </w:p>
        </w:tc>
        <w:tc>
          <w:tcPr>
            <w:tcW w:w="543" w:type="dxa"/>
            <w:vAlign w:val="bottom"/>
            <w:tcPrChange w:id="12696" w:author="Στάθης Καπ" w:date="2023-03-03T06:26:00Z">
              <w:tcPr>
                <w:tcW w:w="543" w:type="dxa"/>
                <w:vAlign w:val="bottom"/>
              </w:tcPr>
            </w:tcPrChange>
          </w:tcPr>
          <w:p w14:paraId="30807E42" w14:textId="1B26D968" w:rsidR="009B17D5" w:rsidRPr="00AC6F02" w:rsidRDefault="009B17D5" w:rsidP="009B17D5">
            <w:pPr>
              <w:jc w:val="center"/>
              <w:rPr>
                <w:ins w:id="12697" w:author="Στάθης Καπ" w:date="2023-03-03T03:27:00Z"/>
                <w:rFonts w:cstheme="minorHAnsi"/>
                <w:sz w:val="16"/>
                <w:szCs w:val="16"/>
              </w:rPr>
            </w:pPr>
            <w:ins w:id="12698" w:author="Στάθης Καπ" w:date="2023-03-03T03:28:00Z">
              <w:r w:rsidRPr="00AC6F02">
                <w:rPr>
                  <w:rFonts w:ascii="Calibri" w:hAnsi="Calibri" w:cs="Calibri"/>
                  <w:color w:val="000000"/>
                  <w:sz w:val="16"/>
                  <w:szCs w:val="16"/>
                  <w:rPrChange w:id="12699" w:author="Στάθης Καπ" w:date="2023-03-03T03:28:00Z">
                    <w:rPr>
                      <w:rFonts w:ascii="Calibri" w:hAnsi="Calibri" w:cs="Calibri"/>
                      <w:color w:val="000000"/>
                      <w:sz w:val="18"/>
                      <w:szCs w:val="18"/>
                    </w:rPr>
                  </w:rPrChange>
                </w:rPr>
                <w:t>1190</w:t>
              </w:r>
            </w:ins>
          </w:p>
        </w:tc>
        <w:tc>
          <w:tcPr>
            <w:tcW w:w="621" w:type="dxa"/>
            <w:vAlign w:val="bottom"/>
            <w:tcPrChange w:id="12700" w:author="Στάθης Καπ" w:date="2023-03-03T06:26:00Z">
              <w:tcPr>
                <w:tcW w:w="621" w:type="dxa"/>
                <w:vAlign w:val="bottom"/>
              </w:tcPr>
            </w:tcPrChange>
          </w:tcPr>
          <w:p w14:paraId="4C786B04" w14:textId="0E83D4AB" w:rsidR="009B17D5" w:rsidRPr="00AC6F02" w:rsidRDefault="009B17D5" w:rsidP="009B17D5">
            <w:pPr>
              <w:jc w:val="center"/>
              <w:rPr>
                <w:ins w:id="12701" w:author="Στάθης Καπ" w:date="2023-03-03T03:27:00Z"/>
                <w:rFonts w:cstheme="minorHAnsi"/>
                <w:sz w:val="16"/>
                <w:szCs w:val="16"/>
              </w:rPr>
            </w:pPr>
            <w:ins w:id="12702" w:author="Στάθης Καπ" w:date="2023-03-03T03:28:00Z">
              <w:r w:rsidRPr="00AC6F02">
                <w:rPr>
                  <w:rFonts w:ascii="Calibri" w:hAnsi="Calibri" w:cs="Calibri"/>
                  <w:color w:val="000000"/>
                  <w:sz w:val="16"/>
                  <w:szCs w:val="16"/>
                  <w:rPrChange w:id="12703" w:author="Στάθης Καπ" w:date="2023-03-03T03:28:00Z">
                    <w:rPr>
                      <w:rFonts w:ascii="Calibri" w:hAnsi="Calibri" w:cs="Calibri"/>
                      <w:color w:val="000000"/>
                      <w:sz w:val="18"/>
                      <w:szCs w:val="18"/>
                    </w:rPr>
                  </w:rPrChange>
                </w:rPr>
                <w:t>0.988</w:t>
              </w:r>
            </w:ins>
          </w:p>
        </w:tc>
        <w:tc>
          <w:tcPr>
            <w:tcW w:w="669" w:type="dxa"/>
            <w:vAlign w:val="center"/>
            <w:tcPrChange w:id="12704" w:author="Στάθης Καπ" w:date="2023-03-03T06:26:00Z">
              <w:tcPr>
                <w:tcW w:w="669" w:type="dxa"/>
                <w:vAlign w:val="center"/>
              </w:tcPr>
            </w:tcPrChange>
          </w:tcPr>
          <w:p w14:paraId="42AE4568" w14:textId="4D4B073B" w:rsidR="009B17D5" w:rsidRPr="00AC6F02" w:rsidRDefault="009B17D5" w:rsidP="009B17D5">
            <w:pPr>
              <w:jc w:val="center"/>
              <w:rPr>
                <w:ins w:id="12705" w:author="Στάθης Καπ" w:date="2023-03-03T03:27:00Z"/>
                <w:rFonts w:cstheme="minorHAnsi"/>
                <w:sz w:val="16"/>
                <w:szCs w:val="16"/>
              </w:rPr>
            </w:pPr>
            <w:ins w:id="12706" w:author="Στάθης Καπ" w:date="2023-03-03T06:11:00Z">
              <w:r>
                <w:rPr>
                  <w:rFonts w:ascii="Calibri" w:hAnsi="Calibri" w:cstheme="minorHAnsi"/>
                  <w:color w:val="000000"/>
                  <w:sz w:val="16"/>
                  <w:szCs w:val="16"/>
                </w:rPr>
                <w:t>4.57</w:t>
              </w:r>
            </w:ins>
          </w:p>
        </w:tc>
        <w:tc>
          <w:tcPr>
            <w:tcW w:w="508" w:type="dxa"/>
            <w:vAlign w:val="bottom"/>
            <w:tcPrChange w:id="12707" w:author="Στάθης Καπ" w:date="2023-03-03T06:26:00Z">
              <w:tcPr>
                <w:tcW w:w="508" w:type="dxa"/>
                <w:vAlign w:val="bottom"/>
              </w:tcPr>
            </w:tcPrChange>
          </w:tcPr>
          <w:p w14:paraId="32A96F2A" w14:textId="0E7B4DD8" w:rsidR="009B17D5" w:rsidRPr="00AC6F02" w:rsidRDefault="009B17D5" w:rsidP="009B17D5">
            <w:pPr>
              <w:jc w:val="center"/>
              <w:rPr>
                <w:ins w:id="12708" w:author="Στάθης Καπ" w:date="2023-03-03T03:27:00Z"/>
                <w:rFonts w:cstheme="minorHAnsi"/>
                <w:sz w:val="16"/>
                <w:szCs w:val="16"/>
              </w:rPr>
            </w:pPr>
            <w:ins w:id="12709" w:author="Στάθης Καπ" w:date="2023-03-03T03:28:00Z">
              <w:r w:rsidRPr="00AC6F02">
                <w:rPr>
                  <w:rFonts w:ascii="Calibri" w:hAnsi="Calibri" w:cs="Calibri"/>
                  <w:color w:val="000000"/>
                  <w:sz w:val="16"/>
                  <w:szCs w:val="16"/>
                  <w:rPrChange w:id="12710" w:author="Στάθης Καπ" w:date="2023-03-03T03:28:00Z">
                    <w:rPr>
                      <w:rFonts w:ascii="Calibri" w:hAnsi="Calibri" w:cs="Calibri"/>
                      <w:color w:val="000000"/>
                      <w:sz w:val="18"/>
                      <w:szCs w:val="18"/>
                    </w:rPr>
                  </w:rPrChange>
                </w:rPr>
                <w:t>1095</w:t>
              </w:r>
            </w:ins>
          </w:p>
        </w:tc>
        <w:tc>
          <w:tcPr>
            <w:tcW w:w="541" w:type="dxa"/>
            <w:vAlign w:val="bottom"/>
            <w:tcPrChange w:id="12711" w:author="Στάθης Καπ" w:date="2023-03-03T06:26:00Z">
              <w:tcPr>
                <w:tcW w:w="541" w:type="dxa"/>
                <w:vAlign w:val="bottom"/>
              </w:tcPr>
            </w:tcPrChange>
          </w:tcPr>
          <w:p w14:paraId="291A6391" w14:textId="02E74CCD" w:rsidR="009B17D5" w:rsidRPr="00AC6F02" w:rsidRDefault="009B17D5" w:rsidP="009B17D5">
            <w:pPr>
              <w:jc w:val="center"/>
              <w:rPr>
                <w:ins w:id="12712" w:author="Στάθης Καπ" w:date="2023-03-03T03:27:00Z"/>
                <w:rFonts w:cstheme="minorHAnsi"/>
                <w:sz w:val="16"/>
                <w:szCs w:val="16"/>
              </w:rPr>
            </w:pPr>
            <w:ins w:id="12713" w:author="Στάθης Καπ" w:date="2023-03-03T03:28:00Z">
              <w:r w:rsidRPr="00AC6F02">
                <w:rPr>
                  <w:rFonts w:ascii="Calibri" w:hAnsi="Calibri" w:cs="Calibri"/>
                  <w:color w:val="000000"/>
                  <w:sz w:val="16"/>
                  <w:szCs w:val="16"/>
                  <w:rPrChange w:id="12714" w:author="Στάθης Καπ" w:date="2023-03-03T03:28:00Z">
                    <w:rPr>
                      <w:rFonts w:ascii="Calibri" w:hAnsi="Calibri" w:cs="Calibri"/>
                      <w:color w:val="000000"/>
                      <w:sz w:val="18"/>
                      <w:szCs w:val="18"/>
                    </w:rPr>
                  </w:rPrChange>
                </w:rPr>
                <w:t>0.71</w:t>
              </w:r>
            </w:ins>
          </w:p>
        </w:tc>
        <w:tc>
          <w:tcPr>
            <w:tcW w:w="589" w:type="dxa"/>
            <w:vAlign w:val="center"/>
            <w:tcPrChange w:id="12715" w:author="Στάθης Καπ" w:date="2023-03-03T06:26:00Z">
              <w:tcPr>
                <w:tcW w:w="589" w:type="dxa"/>
                <w:vAlign w:val="center"/>
              </w:tcPr>
            </w:tcPrChange>
          </w:tcPr>
          <w:p w14:paraId="746A8C30" w14:textId="41466317" w:rsidR="009B17D5" w:rsidRPr="00AC6F02" w:rsidRDefault="009B17D5" w:rsidP="009B17D5">
            <w:pPr>
              <w:jc w:val="center"/>
              <w:rPr>
                <w:ins w:id="12716" w:author="Στάθης Καπ" w:date="2023-03-03T03:27:00Z"/>
                <w:rFonts w:cstheme="minorHAnsi"/>
                <w:sz w:val="16"/>
                <w:szCs w:val="16"/>
              </w:rPr>
            </w:pPr>
            <w:ins w:id="12717" w:author="Στάθης Καπ" w:date="2023-03-03T06:11:00Z">
              <w:r>
                <w:rPr>
                  <w:rFonts w:ascii="Calibri" w:hAnsi="Calibri" w:cstheme="minorHAnsi"/>
                  <w:color w:val="000000"/>
                  <w:sz w:val="16"/>
                  <w:szCs w:val="16"/>
                </w:rPr>
                <w:t>12.19</w:t>
              </w:r>
            </w:ins>
          </w:p>
        </w:tc>
        <w:tc>
          <w:tcPr>
            <w:tcW w:w="463" w:type="dxa"/>
            <w:vAlign w:val="bottom"/>
            <w:tcPrChange w:id="12718" w:author="Στάθης Καπ" w:date="2023-03-03T06:26:00Z">
              <w:tcPr>
                <w:tcW w:w="463" w:type="dxa"/>
                <w:vAlign w:val="bottom"/>
              </w:tcPr>
            </w:tcPrChange>
          </w:tcPr>
          <w:p w14:paraId="3690F776" w14:textId="284B2114" w:rsidR="009B17D5" w:rsidRPr="00AC6F02" w:rsidRDefault="009B17D5" w:rsidP="009B17D5">
            <w:pPr>
              <w:jc w:val="center"/>
              <w:rPr>
                <w:ins w:id="12719" w:author="Στάθης Καπ" w:date="2023-03-03T03:27:00Z"/>
                <w:rFonts w:cstheme="minorHAnsi"/>
                <w:sz w:val="16"/>
                <w:szCs w:val="16"/>
              </w:rPr>
            </w:pPr>
            <w:ins w:id="12720" w:author="Στάθης Καπ" w:date="2023-03-03T03:28:00Z">
              <w:r w:rsidRPr="00AC6F02">
                <w:rPr>
                  <w:rFonts w:ascii="Calibri" w:hAnsi="Calibri" w:cs="Calibri"/>
                  <w:color w:val="000000"/>
                  <w:sz w:val="16"/>
                  <w:szCs w:val="16"/>
                  <w:rPrChange w:id="12721" w:author="Στάθης Καπ" w:date="2023-03-03T03:28:00Z">
                    <w:rPr>
                      <w:rFonts w:ascii="Calibri" w:hAnsi="Calibri" w:cs="Calibri"/>
                      <w:color w:val="000000"/>
                      <w:sz w:val="18"/>
                      <w:szCs w:val="18"/>
                    </w:rPr>
                  </w:rPrChange>
                </w:rPr>
                <w:t>1131</w:t>
              </w:r>
            </w:ins>
          </w:p>
        </w:tc>
        <w:tc>
          <w:tcPr>
            <w:tcW w:w="541" w:type="dxa"/>
            <w:vAlign w:val="bottom"/>
            <w:tcPrChange w:id="12722" w:author="Στάθης Καπ" w:date="2023-03-03T06:26:00Z">
              <w:tcPr>
                <w:tcW w:w="541" w:type="dxa"/>
                <w:vAlign w:val="bottom"/>
              </w:tcPr>
            </w:tcPrChange>
          </w:tcPr>
          <w:p w14:paraId="7272449A" w14:textId="7F4C4A8D" w:rsidR="009B17D5" w:rsidRPr="00AC6F02" w:rsidRDefault="009B17D5" w:rsidP="009B17D5">
            <w:pPr>
              <w:jc w:val="center"/>
              <w:rPr>
                <w:ins w:id="12723" w:author="Στάθης Καπ" w:date="2023-03-03T03:27:00Z"/>
                <w:rFonts w:cstheme="minorHAnsi"/>
                <w:sz w:val="16"/>
                <w:szCs w:val="16"/>
              </w:rPr>
            </w:pPr>
            <w:ins w:id="12724" w:author="Στάθης Καπ" w:date="2023-03-03T03:28:00Z">
              <w:r w:rsidRPr="00AC6F02">
                <w:rPr>
                  <w:rFonts w:ascii="Calibri" w:hAnsi="Calibri" w:cs="Calibri"/>
                  <w:color w:val="000000"/>
                  <w:sz w:val="16"/>
                  <w:szCs w:val="16"/>
                  <w:rPrChange w:id="12725" w:author="Στάθης Καπ" w:date="2023-03-03T03:28:00Z">
                    <w:rPr>
                      <w:rFonts w:ascii="Calibri" w:hAnsi="Calibri" w:cs="Calibri"/>
                      <w:color w:val="000000"/>
                      <w:sz w:val="18"/>
                      <w:szCs w:val="18"/>
                    </w:rPr>
                  </w:rPrChange>
                </w:rPr>
                <w:t>1.133</w:t>
              </w:r>
            </w:ins>
          </w:p>
        </w:tc>
        <w:tc>
          <w:tcPr>
            <w:tcW w:w="589" w:type="dxa"/>
            <w:vAlign w:val="center"/>
            <w:tcPrChange w:id="12726" w:author="Στάθης Καπ" w:date="2023-03-03T06:26:00Z">
              <w:tcPr>
                <w:tcW w:w="589" w:type="dxa"/>
                <w:vAlign w:val="center"/>
              </w:tcPr>
            </w:tcPrChange>
          </w:tcPr>
          <w:p w14:paraId="24BEC6E0" w14:textId="555F6A58" w:rsidR="009B17D5" w:rsidRPr="00AC6F02" w:rsidRDefault="009B17D5" w:rsidP="009B17D5">
            <w:pPr>
              <w:jc w:val="center"/>
              <w:rPr>
                <w:ins w:id="12727" w:author="Στάθης Καπ" w:date="2023-03-03T03:27:00Z"/>
                <w:rFonts w:cstheme="minorHAnsi"/>
                <w:sz w:val="16"/>
                <w:szCs w:val="16"/>
              </w:rPr>
            </w:pPr>
            <w:ins w:id="12728" w:author="Στάθης Καπ" w:date="2023-03-03T06:12:00Z">
              <w:r>
                <w:rPr>
                  <w:rFonts w:ascii="Calibri" w:hAnsi="Calibri" w:cstheme="minorHAnsi"/>
                  <w:color w:val="000000"/>
                  <w:sz w:val="16"/>
                  <w:szCs w:val="16"/>
                </w:rPr>
                <w:t>9.3</w:t>
              </w:r>
            </w:ins>
          </w:p>
        </w:tc>
      </w:tr>
      <w:tr w:rsidR="009B17D5" w14:paraId="0B5A341C" w14:textId="77777777" w:rsidTr="00F03C40">
        <w:trPr>
          <w:ins w:id="12729" w:author="Στάθης Καπ" w:date="2023-03-03T03:27:00Z"/>
        </w:trPr>
        <w:tc>
          <w:tcPr>
            <w:tcW w:w="515" w:type="dxa"/>
            <w:tcBorders>
              <w:top w:val="nil"/>
              <w:bottom w:val="nil"/>
              <w:right w:val="single" w:sz="4" w:space="0" w:color="auto"/>
            </w:tcBorders>
            <w:shd w:val="clear" w:color="auto" w:fill="E7E6E6" w:themeFill="background2"/>
            <w:vAlign w:val="center"/>
            <w:tcPrChange w:id="12730" w:author="Στάθης Καπ" w:date="2023-03-03T06:26:00Z">
              <w:tcPr>
                <w:tcW w:w="515" w:type="dxa"/>
                <w:vAlign w:val="center"/>
              </w:tcPr>
            </w:tcPrChange>
          </w:tcPr>
          <w:p w14:paraId="4916784F" w14:textId="03757866" w:rsidR="009B17D5" w:rsidRPr="00AC6F02" w:rsidRDefault="009B17D5" w:rsidP="009B17D5">
            <w:pPr>
              <w:jc w:val="center"/>
              <w:rPr>
                <w:ins w:id="12731" w:author="Στάθης Καπ" w:date="2023-03-03T03:27:00Z"/>
                <w:sz w:val="16"/>
                <w:szCs w:val="16"/>
              </w:rPr>
            </w:pPr>
            <w:ins w:id="12732" w:author="Στάθης Καπ" w:date="2023-03-03T03:28:00Z">
              <w:r w:rsidRPr="00AC6F02">
                <w:rPr>
                  <w:sz w:val="16"/>
                  <w:szCs w:val="16"/>
                  <w:rPrChange w:id="12733" w:author="Στάθης Καπ" w:date="2023-03-03T03:28:00Z">
                    <w:rPr>
                      <w:sz w:val="18"/>
                      <w:szCs w:val="18"/>
                    </w:rPr>
                  </w:rPrChange>
                </w:rPr>
                <w:t>pr15</w:t>
              </w:r>
            </w:ins>
          </w:p>
        </w:tc>
        <w:tc>
          <w:tcPr>
            <w:tcW w:w="560" w:type="dxa"/>
            <w:tcBorders>
              <w:left w:val="single" w:sz="4" w:space="0" w:color="auto"/>
            </w:tcBorders>
            <w:tcPrChange w:id="12734" w:author="Στάθης Καπ" w:date="2023-03-03T06:26:00Z">
              <w:tcPr>
                <w:tcW w:w="560" w:type="dxa"/>
              </w:tcPr>
            </w:tcPrChange>
          </w:tcPr>
          <w:p w14:paraId="7E1254AC" w14:textId="15D747F3" w:rsidR="009B17D5" w:rsidRPr="00AC6F02" w:rsidRDefault="009B17D5" w:rsidP="009B17D5">
            <w:pPr>
              <w:jc w:val="center"/>
              <w:rPr>
                <w:ins w:id="12735" w:author="Στάθης Καπ" w:date="2023-03-03T03:27:00Z"/>
                <w:rFonts w:cstheme="minorHAnsi"/>
                <w:sz w:val="16"/>
                <w:szCs w:val="16"/>
              </w:rPr>
            </w:pPr>
            <w:ins w:id="12736" w:author="Στάθης Καπ" w:date="2023-03-03T03:28:00Z">
              <w:r w:rsidRPr="00AC6F02">
                <w:rPr>
                  <w:sz w:val="16"/>
                  <w:szCs w:val="16"/>
                  <w:rPrChange w:id="12737" w:author="Στάθης Καπ" w:date="2023-03-03T03:28:00Z">
                    <w:rPr>
                      <w:sz w:val="18"/>
                      <w:szCs w:val="18"/>
                    </w:rPr>
                  </w:rPrChange>
                </w:rPr>
                <w:t>1659</w:t>
              </w:r>
            </w:ins>
          </w:p>
        </w:tc>
        <w:tc>
          <w:tcPr>
            <w:tcW w:w="855" w:type="dxa"/>
            <w:tcPrChange w:id="12738" w:author="Στάθης Καπ" w:date="2023-03-03T06:26:00Z">
              <w:tcPr>
                <w:tcW w:w="855" w:type="dxa"/>
              </w:tcPr>
            </w:tcPrChange>
          </w:tcPr>
          <w:p w14:paraId="204752DB" w14:textId="572B09FB" w:rsidR="009B17D5" w:rsidRPr="00AC6F02" w:rsidRDefault="009B17D5" w:rsidP="009B17D5">
            <w:pPr>
              <w:jc w:val="center"/>
              <w:rPr>
                <w:ins w:id="12739" w:author="Στάθης Καπ" w:date="2023-03-03T03:27:00Z"/>
                <w:rFonts w:cstheme="minorHAnsi"/>
                <w:sz w:val="16"/>
                <w:szCs w:val="16"/>
              </w:rPr>
            </w:pPr>
            <w:ins w:id="12740" w:author="Στάθης Καπ" w:date="2023-03-03T03:28:00Z">
              <w:r w:rsidRPr="00AC6F02">
                <w:rPr>
                  <w:sz w:val="16"/>
                  <w:szCs w:val="16"/>
                  <w:rPrChange w:id="12741" w:author="Στάθης Καπ" w:date="2023-03-03T03:28:00Z">
                    <w:rPr>
                      <w:sz w:val="18"/>
                      <w:szCs w:val="18"/>
                    </w:rPr>
                  </w:rPrChange>
                </w:rPr>
                <w:t>1488</w:t>
              </w:r>
            </w:ins>
          </w:p>
        </w:tc>
        <w:tc>
          <w:tcPr>
            <w:tcW w:w="544" w:type="dxa"/>
            <w:vAlign w:val="bottom"/>
            <w:tcPrChange w:id="12742" w:author="Στάθης Καπ" w:date="2023-03-03T06:26:00Z">
              <w:tcPr>
                <w:tcW w:w="544" w:type="dxa"/>
                <w:vAlign w:val="bottom"/>
              </w:tcPr>
            </w:tcPrChange>
          </w:tcPr>
          <w:p w14:paraId="6B426583" w14:textId="66E0CAD5" w:rsidR="009B17D5" w:rsidRPr="00AC6F02" w:rsidRDefault="009B17D5" w:rsidP="009B17D5">
            <w:pPr>
              <w:jc w:val="center"/>
              <w:rPr>
                <w:ins w:id="12743" w:author="Στάθης Καπ" w:date="2023-03-03T03:27:00Z"/>
                <w:rFonts w:cstheme="minorHAnsi"/>
                <w:sz w:val="16"/>
                <w:szCs w:val="16"/>
              </w:rPr>
            </w:pPr>
            <w:ins w:id="12744" w:author="Στάθης Καπ" w:date="2023-03-03T03:28:00Z">
              <w:r w:rsidRPr="00AC6F02">
                <w:rPr>
                  <w:rFonts w:ascii="Calibri" w:hAnsi="Calibri" w:cs="Calibri"/>
                  <w:color w:val="000000"/>
                  <w:sz w:val="16"/>
                  <w:szCs w:val="16"/>
                  <w:rPrChange w:id="12745" w:author="Στάθης Καπ" w:date="2023-03-03T03:28:00Z">
                    <w:rPr>
                      <w:rFonts w:ascii="Calibri" w:hAnsi="Calibri" w:cs="Calibri"/>
                      <w:color w:val="000000"/>
                      <w:sz w:val="18"/>
                      <w:szCs w:val="18"/>
                    </w:rPr>
                  </w:rPrChange>
                </w:rPr>
                <w:t>1534</w:t>
              </w:r>
            </w:ins>
          </w:p>
        </w:tc>
        <w:tc>
          <w:tcPr>
            <w:tcW w:w="621" w:type="dxa"/>
            <w:vAlign w:val="bottom"/>
            <w:tcPrChange w:id="12746" w:author="Στάθης Καπ" w:date="2023-03-03T06:26:00Z">
              <w:tcPr>
                <w:tcW w:w="621" w:type="dxa"/>
                <w:vAlign w:val="bottom"/>
              </w:tcPr>
            </w:tcPrChange>
          </w:tcPr>
          <w:p w14:paraId="6D3D3724" w14:textId="15C0ACC5" w:rsidR="009B17D5" w:rsidRPr="00AC6F02" w:rsidRDefault="009B17D5" w:rsidP="009B17D5">
            <w:pPr>
              <w:jc w:val="center"/>
              <w:rPr>
                <w:ins w:id="12747" w:author="Στάθης Καπ" w:date="2023-03-03T03:27:00Z"/>
                <w:rFonts w:cstheme="minorHAnsi"/>
                <w:sz w:val="16"/>
                <w:szCs w:val="16"/>
              </w:rPr>
            </w:pPr>
            <w:ins w:id="12748" w:author="Στάθης Καπ" w:date="2023-03-03T03:28:00Z">
              <w:r w:rsidRPr="00AC6F02">
                <w:rPr>
                  <w:rFonts w:ascii="Calibri" w:hAnsi="Calibri" w:cs="Calibri"/>
                  <w:color w:val="000000"/>
                  <w:sz w:val="16"/>
                  <w:szCs w:val="16"/>
                  <w:rPrChange w:id="12749" w:author="Στάθης Καπ" w:date="2023-03-03T03:28:00Z">
                    <w:rPr>
                      <w:rFonts w:ascii="Calibri" w:hAnsi="Calibri" w:cs="Calibri"/>
                      <w:color w:val="000000"/>
                      <w:sz w:val="18"/>
                      <w:szCs w:val="18"/>
                    </w:rPr>
                  </w:rPrChange>
                </w:rPr>
                <w:t>4.203</w:t>
              </w:r>
            </w:ins>
          </w:p>
        </w:tc>
        <w:tc>
          <w:tcPr>
            <w:tcW w:w="669" w:type="dxa"/>
            <w:vAlign w:val="center"/>
            <w:tcPrChange w:id="12750" w:author="Στάθης Καπ" w:date="2023-03-03T06:26:00Z">
              <w:tcPr>
                <w:tcW w:w="669" w:type="dxa"/>
                <w:vAlign w:val="center"/>
              </w:tcPr>
            </w:tcPrChange>
          </w:tcPr>
          <w:p w14:paraId="6079574A" w14:textId="1A96F6C8" w:rsidR="009B17D5" w:rsidRPr="00AC6F02" w:rsidRDefault="009B17D5" w:rsidP="009B17D5">
            <w:pPr>
              <w:jc w:val="center"/>
              <w:rPr>
                <w:ins w:id="12751" w:author="Στάθης Καπ" w:date="2023-03-03T03:27:00Z"/>
                <w:rFonts w:cstheme="minorHAnsi"/>
                <w:sz w:val="16"/>
                <w:szCs w:val="16"/>
              </w:rPr>
            </w:pPr>
            <w:ins w:id="12752" w:author="Στάθης Καπ" w:date="2023-03-03T06:11:00Z">
              <w:r>
                <w:rPr>
                  <w:rFonts w:ascii="Calibri" w:hAnsi="Calibri" w:cstheme="minorHAnsi"/>
                  <w:color w:val="000000"/>
                  <w:sz w:val="16"/>
                  <w:szCs w:val="16"/>
                </w:rPr>
                <w:t>7.53</w:t>
              </w:r>
            </w:ins>
          </w:p>
        </w:tc>
        <w:tc>
          <w:tcPr>
            <w:tcW w:w="543" w:type="dxa"/>
            <w:vAlign w:val="bottom"/>
            <w:tcPrChange w:id="12753" w:author="Στάθης Καπ" w:date="2023-03-03T06:26:00Z">
              <w:tcPr>
                <w:tcW w:w="543" w:type="dxa"/>
                <w:vAlign w:val="bottom"/>
              </w:tcPr>
            </w:tcPrChange>
          </w:tcPr>
          <w:p w14:paraId="2A168B6C" w14:textId="6882519C" w:rsidR="009B17D5" w:rsidRPr="00AC6F02" w:rsidRDefault="009B17D5" w:rsidP="009B17D5">
            <w:pPr>
              <w:jc w:val="center"/>
              <w:rPr>
                <w:ins w:id="12754" w:author="Στάθης Καπ" w:date="2023-03-03T03:27:00Z"/>
                <w:rFonts w:cstheme="minorHAnsi"/>
                <w:sz w:val="16"/>
                <w:szCs w:val="16"/>
              </w:rPr>
            </w:pPr>
            <w:ins w:id="12755" w:author="Στάθης Καπ" w:date="2023-03-03T03:28:00Z">
              <w:r w:rsidRPr="00AC6F02">
                <w:rPr>
                  <w:rFonts w:ascii="Calibri" w:hAnsi="Calibri" w:cs="Calibri"/>
                  <w:color w:val="000000"/>
                  <w:sz w:val="16"/>
                  <w:szCs w:val="16"/>
                  <w:rPrChange w:id="12756" w:author="Στάθης Καπ" w:date="2023-03-03T03:28:00Z">
                    <w:rPr>
                      <w:rFonts w:ascii="Calibri" w:hAnsi="Calibri" w:cs="Calibri"/>
                      <w:color w:val="000000"/>
                      <w:sz w:val="18"/>
                      <w:szCs w:val="18"/>
                    </w:rPr>
                  </w:rPrChange>
                </w:rPr>
                <w:t>1449</w:t>
              </w:r>
            </w:ins>
          </w:p>
        </w:tc>
        <w:tc>
          <w:tcPr>
            <w:tcW w:w="621" w:type="dxa"/>
            <w:vAlign w:val="bottom"/>
            <w:tcPrChange w:id="12757" w:author="Στάθης Καπ" w:date="2023-03-03T06:26:00Z">
              <w:tcPr>
                <w:tcW w:w="621" w:type="dxa"/>
                <w:vAlign w:val="bottom"/>
              </w:tcPr>
            </w:tcPrChange>
          </w:tcPr>
          <w:p w14:paraId="3DEF8A66" w14:textId="0E28FA0E" w:rsidR="009B17D5" w:rsidRPr="00AC6F02" w:rsidRDefault="009B17D5" w:rsidP="009B17D5">
            <w:pPr>
              <w:jc w:val="center"/>
              <w:rPr>
                <w:ins w:id="12758" w:author="Στάθης Καπ" w:date="2023-03-03T03:27:00Z"/>
                <w:rFonts w:cstheme="minorHAnsi"/>
                <w:sz w:val="16"/>
                <w:szCs w:val="16"/>
              </w:rPr>
            </w:pPr>
            <w:ins w:id="12759" w:author="Στάθης Καπ" w:date="2023-03-03T03:28:00Z">
              <w:r w:rsidRPr="00AC6F02">
                <w:rPr>
                  <w:rFonts w:ascii="Calibri" w:hAnsi="Calibri" w:cs="Calibri"/>
                  <w:color w:val="000000"/>
                  <w:sz w:val="16"/>
                  <w:szCs w:val="16"/>
                  <w:rPrChange w:id="12760" w:author="Στάθης Καπ" w:date="2023-03-03T03:28:00Z">
                    <w:rPr>
                      <w:rFonts w:ascii="Calibri" w:hAnsi="Calibri" w:cs="Calibri"/>
                      <w:color w:val="000000"/>
                      <w:sz w:val="18"/>
                      <w:szCs w:val="18"/>
                    </w:rPr>
                  </w:rPrChange>
                </w:rPr>
                <w:t>1.606</w:t>
              </w:r>
            </w:ins>
          </w:p>
        </w:tc>
        <w:tc>
          <w:tcPr>
            <w:tcW w:w="669" w:type="dxa"/>
            <w:vAlign w:val="center"/>
            <w:tcPrChange w:id="12761" w:author="Στάθης Καπ" w:date="2023-03-03T06:26:00Z">
              <w:tcPr>
                <w:tcW w:w="669" w:type="dxa"/>
                <w:vAlign w:val="center"/>
              </w:tcPr>
            </w:tcPrChange>
          </w:tcPr>
          <w:p w14:paraId="299D2E91" w14:textId="526144E3" w:rsidR="009B17D5" w:rsidRPr="00AC6F02" w:rsidRDefault="009B17D5" w:rsidP="009B17D5">
            <w:pPr>
              <w:jc w:val="center"/>
              <w:rPr>
                <w:ins w:id="12762" w:author="Στάθης Καπ" w:date="2023-03-03T03:27:00Z"/>
                <w:rFonts w:cstheme="minorHAnsi"/>
                <w:sz w:val="16"/>
                <w:szCs w:val="16"/>
              </w:rPr>
            </w:pPr>
            <w:ins w:id="12763" w:author="Στάθης Καπ" w:date="2023-03-03T06:11:00Z">
              <w:r>
                <w:rPr>
                  <w:rFonts w:ascii="Calibri" w:hAnsi="Calibri" w:cstheme="minorHAnsi"/>
                  <w:color w:val="000000"/>
                  <w:sz w:val="16"/>
                  <w:szCs w:val="16"/>
                </w:rPr>
                <w:t>5.54</w:t>
              </w:r>
            </w:ins>
          </w:p>
        </w:tc>
        <w:tc>
          <w:tcPr>
            <w:tcW w:w="508" w:type="dxa"/>
            <w:vAlign w:val="bottom"/>
            <w:tcPrChange w:id="12764" w:author="Στάθης Καπ" w:date="2023-03-03T06:26:00Z">
              <w:tcPr>
                <w:tcW w:w="508" w:type="dxa"/>
                <w:vAlign w:val="bottom"/>
              </w:tcPr>
            </w:tcPrChange>
          </w:tcPr>
          <w:p w14:paraId="0E103D68" w14:textId="060491F0" w:rsidR="009B17D5" w:rsidRPr="00AC6F02" w:rsidRDefault="009B17D5" w:rsidP="009B17D5">
            <w:pPr>
              <w:jc w:val="center"/>
              <w:rPr>
                <w:ins w:id="12765" w:author="Στάθης Καπ" w:date="2023-03-03T03:27:00Z"/>
                <w:rFonts w:cstheme="minorHAnsi"/>
                <w:sz w:val="16"/>
                <w:szCs w:val="16"/>
              </w:rPr>
            </w:pPr>
            <w:ins w:id="12766" w:author="Στάθης Καπ" w:date="2023-03-03T03:28:00Z">
              <w:r w:rsidRPr="00AC6F02">
                <w:rPr>
                  <w:rFonts w:ascii="Calibri" w:hAnsi="Calibri" w:cs="Calibri"/>
                  <w:color w:val="000000"/>
                  <w:sz w:val="16"/>
                  <w:szCs w:val="16"/>
                  <w:rPrChange w:id="12767" w:author="Στάθης Καπ" w:date="2023-03-03T03:28:00Z">
                    <w:rPr>
                      <w:rFonts w:ascii="Calibri" w:hAnsi="Calibri" w:cs="Calibri"/>
                      <w:color w:val="000000"/>
                      <w:sz w:val="18"/>
                      <w:szCs w:val="18"/>
                    </w:rPr>
                  </w:rPrChange>
                </w:rPr>
                <w:t>1425</w:t>
              </w:r>
            </w:ins>
          </w:p>
        </w:tc>
        <w:tc>
          <w:tcPr>
            <w:tcW w:w="541" w:type="dxa"/>
            <w:vAlign w:val="bottom"/>
            <w:tcPrChange w:id="12768" w:author="Στάθης Καπ" w:date="2023-03-03T06:26:00Z">
              <w:tcPr>
                <w:tcW w:w="541" w:type="dxa"/>
                <w:vAlign w:val="bottom"/>
              </w:tcPr>
            </w:tcPrChange>
          </w:tcPr>
          <w:p w14:paraId="20107242" w14:textId="7C4B6B15" w:rsidR="009B17D5" w:rsidRPr="00AC6F02" w:rsidRDefault="009B17D5" w:rsidP="009B17D5">
            <w:pPr>
              <w:jc w:val="center"/>
              <w:rPr>
                <w:ins w:id="12769" w:author="Στάθης Καπ" w:date="2023-03-03T03:27:00Z"/>
                <w:rFonts w:cstheme="minorHAnsi"/>
                <w:sz w:val="16"/>
                <w:szCs w:val="16"/>
              </w:rPr>
            </w:pPr>
            <w:ins w:id="12770" w:author="Στάθης Καπ" w:date="2023-03-03T03:28:00Z">
              <w:r w:rsidRPr="00AC6F02">
                <w:rPr>
                  <w:rFonts w:ascii="Calibri" w:hAnsi="Calibri" w:cs="Calibri"/>
                  <w:color w:val="000000"/>
                  <w:sz w:val="16"/>
                  <w:szCs w:val="16"/>
                  <w:rPrChange w:id="12771" w:author="Στάθης Καπ" w:date="2023-03-03T03:28:00Z">
                    <w:rPr>
                      <w:rFonts w:ascii="Calibri" w:hAnsi="Calibri" w:cs="Calibri"/>
                      <w:color w:val="000000"/>
                      <w:sz w:val="18"/>
                      <w:szCs w:val="18"/>
                    </w:rPr>
                  </w:rPrChange>
                </w:rPr>
                <w:t>1.297</w:t>
              </w:r>
            </w:ins>
          </w:p>
        </w:tc>
        <w:tc>
          <w:tcPr>
            <w:tcW w:w="589" w:type="dxa"/>
            <w:vAlign w:val="center"/>
            <w:tcPrChange w:id="12772" w:author="Στάθης Καπ" w:date="2023-03-03T06:26:00Z">
              <w:tcPr>
                <w:tcW w:w="589" w:type="dxa"/>
                <w:vAlign w:val="center"/>
              </w:tcPr>
            </w:tcPrChange>
          </w:tcPr>
          <w:p w14:paraId="31FC1FA6" w14:textId="44544212" w:rsidR="009B17D5" w:rsidRPr="00AC6F02" w:rsidRDefault="009B17D5" w:rsidP="009B17D5">
            <w:pPr>
              <w:jc w:val="center"/>
              <w:rPr>
                <w:ins w:id="12773" w:author="Στάθης Καπ" w:date="2023-03-03T03:27:00Z"/>
                <w:rFonts w:cstheme="minorHAnsi"/>
                <w:sz w:val="16"/>
                <w:szCs w:val="16"/>
              </w:rPr>
            </w:pPr>
            <w:ins w:id="12774" w:author="Στάθης Καπ" w:date="2023-03-03T06:11:00Z">
              <w:r>
                <w:rPr>
                  <w:rFonts w:ascii="Calibri" w:hAnsi="Calibri" w:cstheme="minorHAnsi"/>
                  <w:color w:val="000000"/>
                  <w:sz w:val="16"/>
                  <w:szCs w:val="16"/>
                </w:rPr>
                <w:t>7.11</w:t>
              </w:r>
            </w:ins>
          </w:p>
        </w:tc>
        <w:tc>
          <w:tcPr>
            <w:tcW w:w="463" w:type="dxa"/>
            <w:vAlign w:val="bottom"/>
            <w:tcPrChange w:id="12775" w:author="Στάθης Καπ" w:date="2023-03-03T06:26:00Z">
              <w:tcPr>
                <w:tcW w:w="463" w:type="dxa"/>
                <w:vAlign w:val="bottom"/>
              </w:tcPr>
            </w:tcPrChange>
          </w:tcPr>
          <w:p w14:paraId="3056FCB2" w14:textId="6EEF3A6F" w:rsidR="009B17D5" w:rsidRPr="00AC6F02" w:rsidRDefault="009B17D5" w:rsidP="009B17D5">
            <w:pPr>
              <w:jc w:val="center"/>
              <w:rPr>
                <w:ins w:id="12776" w:author="Στάθης Καπ" w:date="2023-03-03T03:27:00Z"/>
                <w:rFonts w:cstheme="minorHAnsi"/>
                <w:sz w:val="16"/>
                <w:szCs w:val="16"/>
              </w:rPr>
            </w:pPr>
            <w:ins w:id="12777" w:author="Στάθης Καπ" w:date="2023-03-03T03:28:00Z">
              <w:r w:rsidRPr="00AC6F02">
                <w:rPr>
                  <w:rFonts w:ascii="Calibri" w:hAnsi="Calibri" w:cs="Calibri"/>
                  <w:color w:val="000000"/>
                  <w:sz w:val="16"/>
                  <w:szCs w:val="16"/>
                  <w:rPrChange w:id="12778" w:author="Στάθης Καπ" w:date="2023-03-03T03:28:00Z">
                    <w:rPr>
                      <w:rFonts w:ascii="Calibri" w:hAnsi="Calibri" w:cs="Calibri"/>
                      <w:color w:val="000000"/>
                      <w:sz w:val="18"/>
                      <w:szCs w:val="18"/>
                    </w:rPr>
                  </w:rPrChange>
                </w:rPr>
                <w:t>1379</w:t>
              </w:r>
            </w:ins>
          </w:p>
        </w:tc>
        <w:tc>
          <w:tcPr>
            <w:tcW w:w="541" w:type="dxa"/>
            <w:vAlign w:val="bottom"/>
            <w:tcPrChange w:id="12779" w:author="Στάθης Καπ" w:date="2023-03-03T06:26:00Z">
              <w:tcPr>
                <w:tcW w:w="541" w:type="dxa"/>
                <w:vAlign w:val="bottom"/>
              </w:tcPr>
            </w:tcPrChange>
          </w:tcPr>
          <w:p w14:paraId="142906E4" w14:textId="580D76FF" w:rsidR="009B17D5" w:rsidRPr="00AC6F02" w:rsidRDefault="009B17D5" w:rsidP="009B17D5">
            <w:pPr>
              <w:jc w:val="center"/>
              <w:rPr>
                <w:ins w:id="12780" w:author="Στάθης Καπ" w:date="2023-03-03T03:27:00Z"/>
                <w:rFonts w:cstheme="minorHAnsi"/>
                <w:sz w:val="16"/>
                <w:szCs w:val="16"/>
              </w:rPr>
            </w:pPr>
            <w:ins w:id="12781" w:author="Στάθης Καπ" w:date="2023-03-03T03:28:00Z">
              <w:r w:rsidRPr="00AC6F02">
                <w:rPr>
                  <w:rFonts w:ascii="Calibri" w:hAnsi="Calibri" w:cs="Calibri"/>
                  <w:color w:val="000000"/>
                  <w:sz w:val="16"/>
                  <w:szCs w:val="16"/>
                  <w:rPrChange w:id="12782" w:author="Στάθης Καπ" w:date="2023-03-03T03:28:00Z">
                    <w:rPr>
                      <w:rFonts w:ascii="Calibri" w:hAnsi="Calibri" w:cs="Calibri"/>
                      <w:color w:val="000000"/>
                      <w:sz w:val="18"/>
                      <w:szCs w:val="18"/>
                    </w:rPr>
                  </w:rPrChange>
                </w:rPr>
                <w:t>1.61</w:t>
              </w:r>
            </w:ins>
          </w:p>
        </w:tc>
        <w:tc>
          <w:tcPr>
            <w:tcW w:w="589" w:type="dxa"/>
            <w:vAlign w:val="center"/>
            <w:tcPrChange w:id="12783" w:author="Στάθης Καπ" w:date="2023-03-03T06:26:00Z">
              <w:tcPr>
                <w:tcW w:w="589" w:type="dxa"/>
                <w:vAlign w:val="center"/>
              </w:tcPr>
            </w:tcPrChange>
          </w:tcPr>
          <w:p w14:paraId="04FA2496" w14:textId="487F971F" w:rsidR="009B17D5" w:rsidRPr="00AC6F02" w:rsidRDefault="009B17D5" w:rsidP="009B17D5">
            <w:pPr>
              <w:jc w:val="center"/>
              <w:rPr>
                <w:ins w:id="12784" w:author="Στάθης Καπ" w:date="2023-03-03T03:27:00Z"/>
                <w:rFonts w:cstheme="minorHAnsi"/>
                <w:sz w:val="16"/>
                <w:szCs w:val="16"/>
              </w:rPr>
            </w:pPr>
            <w:ins w:id="12785" w:author="Στάθης Καπ" w:date="2023-03-03T06:12:00Z">
              <w:r>
                <w:rPr>
                  <w:rFonts w:ascii="Calibri" w:hAnsi="Calibri" w:cstheme="minorHAnsi"/>
                  <w:color w:val="000000"/>
                  <w:sz w:val="16"/>
                  <w:szCs w:val="16"/>
                </w:rPr>
                <w:t>10.1</w:t>
              </w:r>
            </w:ins>
          </w:p>
        </w:tc>
      </w:tr>
      <w:tr w:rsidR="009B17D5" w14:paraId="047EF91A" w14:textId="77777777" w:rsidTr="00F03C40">
        <w:trPr>
          <w:ins w:id="12786" w:author="Στάθης Καπ" w:date="2023-03-03T03:27:00Z"/>
        </w:trPr>
        <w:tc>
          <w:tcPr>
            <w:tcW w:w="515" w:type="dxa"/>
            <w:tcBorders>
              <w:top w:val="nil"/>
              <w:bottom w:val="nil"/>
              <w:right w:val="single" w:sz="4" w:space="0" w:color="auto"/>
            </w:tcBorders>
            <w:shd w:val="clear" w:color="auto" w:fill="E7E6E6" w:themeFill="background2"/>
            <w:vAlign w:val="center"/>
            <w:tcPrChange w:id="12787" w:author="Στάθης Καπ" w:date="2023-03-03T06:26:00Z">
              <w:tcPr>
                <w:tcW w:w="515" w:type="dxa"/>
                <w:vAlign w:val="center"/>
              </w:tcPr>
            </w:tcPrChange>
          </w:tcPr>
          <w:p w14:paraId="1E8DD0B1" w14:textId="2F9B9A65" w:rsidR="009B17D5" w:rsidRPr="00AC6F02" w:rsidRDefault="009B17D5" w:rsidP="009B17D5">
            <w:pPr>
              <w:jc w:val="center"/>
              <w:rPr>
                <w:ins w:id="12788" w:author="Στάθης Καπ" w:date="2023-03-03T03:27:00Z"/>
                <w:sz w:val="16"/>
                <w:szCs w:val="16"/>
              </w:rPr>
            </w:pPr>
            <w:ins w:id="12789" w:author="Στάθης Καπ" w:date="2023-03-03T03:28:00Z">
              <w:r w:rsidRPr="00AC6F02">
                <w:rPr>
                  <w:sz w:val="16"/>
                  <w:szCs w:val="16"/>
                  <w:rPrChange w:id="12790" w:author="Στάθης Καπ" w:date="2023-03-03T03:28:00Z">
                    <w:rPr>
                      <w:sz w:val="18"/>
                      <w:szCs w:val="18"/>
                    </w:rPr>
                  </w:rPrChange>
                </w:rPr>
                <w:t>pr16</w:t>
              </w:r>
            </w:ins>
          </w:p>
        </w:tc>
        <w:tc>
          <w:tcPr>
            <w:tcW w:w="560" w:type="dxa"/>
            <w:tcBorders>
              <w:left w:val="single" w:sz="4" w:space="0" w:color="auto"/>
            </w:tcBorders>
            <w:tcPrChange w:id="12791" w:author="Στάθης Καπ" w:date="2023-03-03T06:26:00Z">
              <w:tcPr>
                <w:tcW w:w="560" w:type="dxa"/>
              </w:tcPr>
            </w:tcPrChange>
          </w:tcPr>
          <w:p w14:paraId="418BEAD2" w14:textId="43D985D8" w:rsidR="009B17D5" w:rsidRPr="00AC6F02" w:rsidRDefault="009B17D5" w:rsidP="009B17D5">
            <w:pPr>
              <w:jc w:val="center"/>
              <w:rPr>
                <w:ins w:id="12792" w:author="Στάθης Καπ" w:date="2023-03-03T03:27:00Z"/>
                <w:rFonts w:cstheme="minorHAnsi"/>
                <w:sz w:val="16"/>
                <w:szCs w:val="16"/>
              </w:rPr>
            </w:pPr>
            <w:ins w:id="12793" w:author="Στάθης Καπ" w:date="2023-03-03T03:28:00Z">
              <w:r w:rsidRPr="00AC6F02">
                <w:rPr>
                  <w:sz w:val="16"/>
                  <w:szCs w:val="16"/>
                  <w:rPrChange w:id="12794" w:author="Στάθης Καπ" w:date="2023-03-03T03:28:00Z">
                    <w:rPr>
                      <w:sz w:val="18"/>
                      <w:szCs w:val="18"/>
                    </w:rPr>
                  </w:rPrChange>
                </w:rPr>
                <w:t>1668</w:t>
              </w:r>
            </w:ins>
          </w:p>
        </w:tc>
        <w:tc>
          <w:tcPr>
            <w:tcW w:w="855" w:type="dxa"/>
            <w:tcPrChange w:id="12795" w:author="Στάθης Καπ" w:date="2023-03-03T06:26:00Z">
              <w:tcPr>
                <w:tcW w:w="855" w:type="dxa"/>
              </w:tcPr>
            </w:tcPrChange>
          </w:tcPr>
          <w:p w14:paraId="2FBC4FEF" w14:textId="4A90D932" w:rsidR="009B17D5" w:rsidRPr="00AC6F02" w:rsidRDefault="009B17D5" w:rsidP="009B17D5">
            <w:pPr>
              <w:jc w:val="center"/>
              <w:rPr>
                <w:ins w:id="12796" w:author="Στάθης Καπ" w:date="2023-03-03T03:27:00Z"/>
                <w:rFonts w:cstheme="minorHAnsi"/>
                <w:sz w:val="16"/>
                <w:szCs w:val="16"/>
              </w:rPr>
            </w:pPr>
            <w:ins w:id="12797" w:author="Στάθης Καπ" w:date="2023-03-03T03:28:00Z">
              <w:r w:rsidRPr="00AC6F02">
                <w:rPr>
                  <w:sz w:val="16"/>
                  <w:szCs w:val="16"/>
                  <w:rPrChange w:id="12798" w:author="Στάθης Καπ" w:date="2023-03-03T03:28:00Z">
                    <w:rPr>
                      <w:sz w:val="18"/>
                      <w:szCs w:val="18"/>
                    </w:rPr>
                  </w:rPrChange>
                </w:rPr>
                <w:t>1478</w:t>
              </w:r>
            </w:ins>
          </w:p>
        </w:tc>
        <w:tc>
          <w:tcPr>
            <w:tcW w:w="544" w:type="dxa"/>
            <w:vAlign w:val="bottom"/>
            <w:tcPrChange w:id="12799" w:author="Στάθης Καπ" w:date="2023-03-03T06:26:00Z">
              <w:tcPr>
                <w:tcW w:w="544" w:type="dxa"/>
                <w:vAlign w:val="bottom"/>
              </w:tcPr>
            </w:tcPrChange>
          </w:tcPr>
          <w:p w14:paraId="66534EE6" w14:textId="5AC381C6" w:rsidR="009B17D5" w:rsidRPr="00AC6F02" w:rsidRDefault="009B17D5" w:rsidP="009B17D5">
            <w:pPr>
              <w:jc w:val="center"/>
              <w:rPr>
                <w:ins w:id="12800" w:author="Στάθης Καπ" w:date="2023-03-03T03:27:00Z"/>
                <w:rFonts w:cstheme="minorHAnsi"/>
                <w:sz w:val="16"/>
                <w:szCs w:val="16"/>
              </w:rPr>
            </w:pPr>
            <w:ins w:id="12801" w:author="Στάθης Καπ" w:date="2023-03-03T03:28:00Z">
              <w:r w:rsidRPr="00AC6F02">
                <w:rPr>
                  <w:rFonts w:ascii="Calibri" w:hAnsi="Calibri" w:cs="Calibri"/>
                  <w:color w:val="000000"/>
                  <w:sz w:val="16"/>
                  <w:szCs w:val="16"/>
                  <w:rPrChange w:id="12802" w:author="Στάθης Καπ" w:date="2023-03-03T03:28:00Z">
                    <w:rPr>
                      <w:rFonts w:ascii="Calibri" w:hAnsi="Calibri" w:cs="Calibri"/>
                      <w:color w:val="000000"/>
                      <w:sz w:val="18"/>
                      <w:szCs w:val="18"/>
                    </w:rPr>
                  </w:rPrChange>
                </w:rPr>
                <w:t>1508</w:t>
              </w:r>
            </w:ins>
          </w:p>
        </w:tc>
        <w:tc>
          <w:tcPr>
            <w:tcW w:w="621" w:type="dxa"/>
            <w:vAlign w:val="bottom"/>
            <w:tcPrChange w:id="12803" w:author="Στάθης Καπ" w:date="2023-03-03T06:26:00Z">
              <w:tcPr>
                <w:tcW w:w="621" w:type="dxa"/>
                <w:vAlign w:val="bottom"/>
              </w:tcPr>
            </w:tcPrChange>
          </w:tcPr>
          <w:p w14:paraId="2506CDE9" w14:textId="23E3DC8C" w:rsidR="009B17D5" w:rsidRPr="00AC6F02" w:rsidRDefault="009B17D5" w:rsidP="009B17D5">
            <w:pPr>
              <w:jc w:val="center"/>
              <w:rPr>
                <w:ins w:id="12804" w:author="Στάθης Καπ" w:date="2023-03-03T03:27:00Z"/>
                <w:rFonts w:cstheme="minorHAnsi"/>
                <w:sz w:val="16"/>
                <w:szCs w:val="16"/>
              </w:rPr>
            </w:pPr>
            <w:ins w:id="12805" w:author="Στάθης Καπ" w:date="2023-03-03T03:28:00Z">
              <w:r w:rsidRPr="00AC6F02">
                <w:rPr>
                  <w:rFonts w:ascii="Calibri" w:hAnsi="Calibri" w:cs="Calibri"/>
                  <w:color w:val="000000"/>
                  <w:sz w:val="16"/>
                  <w:szCs w:val="16"/>
                  <w:rPrChange w:id="12806" w:author="Στάθης Καπ" w:date="2023-03-03T03:28:00Z">
                    <w:rPr>
                      <w:rFonts w:ascii="Calibri" w:hAnsi="Calibri" w:cs="Calibri"/>
                      <w:color w:val="000000"/>
                      <w:sz w:val="18"/>
                      <w:szCs w:val="18"/>
                    </w:rPr>
                  </w:rPrChange>
                </w:rPr>
                <w:t>8.306</w:t>
              </w:r>
            </w:ins>
          </w:p>
        </w:tc>
        <w:tc>
          <w:tcPr>
            <w:tcW w:w="669" w:type="dxa"/>
            <w:vAlign w:val="center"/>
            <w:tcPrChange w:id="12807" w:author="Στάθης Καπ" w:date="2023-03-03T06:26:00Z">
              <w:tcPr>
                <w:tcW w:w="669" w:type="dxa"/>
                <w:vAlign w:val="center"/>
              </w:tcPr>
            </w:tcPrChange>
          </w:tcPr>
          <w:p w14:paraId="11161CE5" w14:textId="2C860B42" w:rsidR="009B17D5" w:rsidRPr="00AC6F02" w:rsidRDefault="009B17D5" w:rsidP="009B17D5">
            <w:pPr>
              <w:jc w:val="center"/>
              <w:rPr>
                <w:ins w:id="12808" w:author="Στάθης Καπ" w:date="2023-03-03T03:27:00Z"/>
                <w:rFonts w:cstheme="minorHAnsi"/>
                <w:sz w:val="16"/>
                <w:szCs w:val="16"/>
              </w:rPr>
            </w:pPr>
            <w:ins w:id="12809" w:author="Στάθης Καπ" w:date="2023-03-03T06:11:00Z">
              <w:r>
                <w:rPr>
                  <w:rFonts w:ascii="Calibri" w:hAnsi="Calibri" w:cstheme="minorHAnsi"/>
                  <w:color w:val="000000"/>
                  <w:sz w:val="16"/>
                  <w:szCs w:val="16"/>
                </w:rPr>
                <w:t>9.59</w:t>
              </w:r>
            </w:ins>
          </w:p>
        </w:tc>
        <w:tc>
          <w:tcPr>
            <w:tcW w:w="543" w:type="dxa"/>
            <w:vAlign w:val="bottom"/>
            <w:tcPrChange w:id="12810" w:author="Στάθης Καπ" w:date="2023-03-03T06:26:00Z">
              <w:tcPr>
                <w:tcW w:w="543" w:type="dxa"/>
                <w:vAlign w:val="bottom"/>
              </w:tcPr>
            </w:tcPrChange>
          </w:tcPr>
          <w:p w14:paraId="185F27FA" w14:textId="061831E5" w:rsidR="009B17D5" w:rsidRPr="00AC6F02" w:rsidRDefault="009B17D5" w:rsidP="009B17D5">
            <w:pPr>
              <w:jc w:val="center"/>
              <w:rPr>
                <w:ins w:id="12811" w:author="Στάθης Καπ" w:date="2023-03-03T03:27:00Z"/>
                <w:rFonts w:cstheme="minorHAnsi"/>
                <w:sz w:val="16"/>
                <w:szCs w:val="16"/>
              </w:rPr>
            </w:pPr>
            <w:ins w:id="12812" w:author="Στάθης Καπ" w:date="2023-03-03T03:28:00Z">
              <w:r w:rsidRPr="00AC6F02">
                <w:rPr>
                  <w:rFonts w:ascii="Calibri" w:hAnsi="Calibri" w:cs="Calibri"/>
                  <w:color w:val="000000"/>
                  <w:sz w:val="16"/>
                  <w:szCs w:val="16"/>
                  <w:rPrChange w:id="12813" w:author="Στάθης Καπ" w:date="2023-03-03T03:28:00Z">
                    <w:rPr>
                      <w:rFonts w:ascii="Calibri" w:hAnsi="Calibri" w:cs="Calibri"/>
                      <w:color w:val="000000"/>
                      <w:sz w:val="18"/>
                      <w:szCs w:val="18"/>
                    </w:rPr>
                  </w:rPrChange>
                </w:rPr>
                <w:t>1468</w:t>
              </w:r>
            </w:ins>
          </w:p>
        </w:tc>
        <w:tc>
          <w:tcPr>
            <w:tcW w:w="621" w:type="dxa"/>
            <w:vAlign w:val="bottom"/>
            <w:tcPrChange w:id="12814" w:author="Στάθης Καπ" w:date="2023-03-03T06:26:00Z">
              <w:tcPr>
                <w:tcW w:w="621" w:type="dxa"/>
                <w:vAlign w:val="bottom"/>
              </w:tcPr>
            </w:tcPrChange>
          </w:tcPr>
          <w:p w14:paraId="158D70CC" w14:textId="29ADE26A" w:rsidR="009B17D5" w:rsidRPr="00AC6F02" w:rsidRDefault="009B17D5" w:rsidP="009B17D5">
            <w:pPr>
              <w:jc w:val="center"/>
              <w:rPr>
                <w:ins w:id="12815" w:author="Στάθης Καπ" w:date="2023-03-03T03:27:00Z"/>
                <w:rFonts w:cstheme="minorHAnsi"/>
                <w:sz w:val="16"/>
                <w:szCs w:val="16"/>
              </w:rPr>
            </w:pPr>
            <w:ins w:id="12816" w:author="Στάθης Καπ" w:date="2023-03-03T03:28:00Z">
              <w:r w:rsidRPr="00AC6F02">
                <w:rPr>
                  <w:rFonts w:ascii="Calibri" w:hAnsi="Calibri" w:cs="Calibri"/>
                  <w:color w:val="000000"/>
                  <w:sz w:val="16"/>
                  <w:szCs w:val="16"/>
                  <w:rPrChange w:id="12817" w:author="Στάθης Καπ" w:date="2023-03-03T03:28:00Z">
                    <w:rPr>
                      <w:rFonts w:ascii="Calibri" w:hAnsi="Calibri" w:cs="Calibri"/>
                      <w:color w:val="000000"/>
                      <w:sz w:val="18"/>
                      <w:szCs w:val="18"/>
                    </w:rPr>
                  </w:rPrChange>
                </w:rPr>
                <w:t>5.722</w:t>
              </w:r>
            </w:ins>
          </w:p>
        </w:tc>
        <w:tc>
          <w:tcPr>
            <w:tcW w:w="669" w:type="dxa"/>
            <w:vAlign w:val="center"/>
            <w:tcPrChange w:id="12818" w:author="Στάθης Καπ" w:date="2023-03-03T06:26:00Z">
              <w:tcPr>
                <w:tcW w:w="669" w:type="dxa"/>
                <w:vAlign w:val="center"/>
              </w:tcPr>
            </w:tcPrChange>
          </w:tcPr>
          <w:p w14:paraId="6E2D06D1" w14:textId="789CAC3A" w:rsidR="009B17D5" w:rsidRPr="00AC6F02" w:rsidRDefault="009B17D5" w:rsidP="009B17D5">
            <w:pPr>
              <w:jc w:val="center"/>
              <w:rPr>
                <w:ins w:id="12819" w:author="Στάθης Καπ" w:date="2023-03-03T03:27:00Z"/>
                <w:rFonts w:cstheme="minorHAnsi"/>
                <w:sz w:val="16"/>
                <w:szCs w:val="16"/>
              </w:rPr>
            </w:pPr>
            <w:ins w:id="12820" w:author="Στάθης Καπ" w:date="2023-03-03T06:11:00Z">
              <w:r>
                <w:rPr>
                  <w:rFonts w:ascii="Calibri" w:hAnsi="Calibri" w:cstheme="minorHAnsi"/>
                  <w:color w:val="000000"/>
                  <w:sz w:val="16"/>
                  <w:szCs w:val="16"/>
                </w:rPr>
                <w:t>2.65</w:t>
              </w:r>
            </w:ins>
          </w:p>
        </w:tc>
        <w:tc>
          <w:tcPr>
            <w:tcW w:w="508" w:type="dxa"/>
            <w:vAlign w:val="bottom"/>
            <w:tcPrChange w:id="12821" w:author="Στάθης Καπ" w:date="2023-03-03T06:26:00Z">
              <w:tcPr>
                <w:tcW w:w="508" w:type="dxa"/>
                <w:vAlign w:val="bottom"/>
              </w:tcPr>
            </w:tcPrChange>
          </w:tcPr>
          <w:p w14:paraId="506B6F6B" w14:textId="6FCD2643" w:rsidR="009B17D5" w:rsidRPr="00AC6F02" w:rsidRDefault="009B17D5" w:rsidP="009B17D5">
            <w:pPr>
              <w:jc w:val="center"/>
              <w:rPr>
                <w:ins w:id="12822" w:author="Στάθης Καπ" w:date="2023-03-03T03:27:00Z"/>
                <w:rFonts w:cstheme="minorHAnsi"/>
                <w:sz w:val="16"/>
                <w:szCs w:val="16"/>
              </w:rPr>
            </w:pPr>
            <w:ins w:id="12823" w:author="Στάθης Καπ" w:date="2023-03-03T03:28:00Z">
              <w:r w:rsidRPr="00AC6F02">
                <w:rPr>
                  <w:rFonts w:ascii="Calibri" w:hAnsi="Calibri" w:cs="Calibri"/>
                  <w:color w:val="000000"/>
                  <w:sz w:val="16"/>
                  <w:szCs w:val="16"/>
                  <w:rPrChange w:id="12824" w:author="Στάθης Καπ" w:date="2023-03-03T03:28:00Z">
                    <w:rPr>
                      <w:rFonts w:ascii="Calibri" w:hAnsi="Calibri" w:cs="Calibri"/>
                      <w:color w:val="000000"/>
                      <w:sz w:val="18"/>
                      <w:szCs w:val="18"/>
                    </w:rPr>
                  </w:rPrChange>
                </w:rPr>
                <w:t>1466</w:t>
              </w:r>
            </w:ins>
          </w:p>
        </w:tc>
        <w:tc>
          <w:tcPr>
            <w:tcW w:w="541" w:type="dxa"/>
            <w:vAlign w:val="bottom"/>
            <w:tcPrChange w:id="12825" w:author="Στάθης Καπ" w:date="2023-03-03T06:26:00Z">
              <w:tcPr>
                <w:tcW w:w="541" w:type="dxa"/>
                <w:vAlign w:val="bottom"/>
              </w:tcPr>
            </w:tcPrChange>
          </w:tcPr>
          <w:p w14:paraId="449E4080" w14:textId="70885301" w:rsidR="009B17D5" w:rsidRPr="00AC6F02" w:rsidRDefault="009B17D5" w:rsidP="009B17D5">
            <w:pPr>
              <w:jc w:val="center"/>
              <w:rPr>
                <w:ins w:id="12826" w:author="Στάθης Καπ" w:date="2023-03-03T03:27:00Z"/>
                <w:rFonts w:cstheme="minorHAnsi"/>
                <w:sz w:val="16"/>
                <w:szCs w:val="16"/>
              </w:rPr>
            </w:pPr>
            <w:ins w:id="12827" w:author="Στάθης Καπ" w:date="2023-03-03T03:28:00Z">
              <w:r w:rsidRPr="00AC6F02">
                <w:rPr>
                  <w:rFonts w:ascii="Calibri" w:hAnsi="Calibri" w:cs="Calibri"/>
                  <w:color w:val="000000"/>
                  <w:sz w:val="16"/>
                  <w:szCs w:val="16"/>
                  <w:rPrChange w:id="12828" w:author="Στάθης Καπ" w:date="2023-03-03T03:28:00Z">
                    <w:rPr>
                      <w:rFonts w:ascii="Calibri" w:hAnsi="Calibri" w:cs="Calibri"/>
                      <w:color w:val="000000"/>
                      <w:sz w:val="18"/>
                      <w:szCs w:val="18"/>
                    </w:rPr>
                  </w:rPrChange>
                </w:rPr>
                <w:t>3.028</w:t>
              </w:r>
            </w:ins>
          </w:p>
        </w:tc>
        <w:tc>
          <w:tcPr>
            <w:tcW w:w="589" w:type="dxa"/>
            <w:vAlign w:val="center"/>
            <w:tcPrChange w:id="12829" w:author="Στάθης Καπ" w:date="2023-03-03T06:26:00Z">
              <w:tcPr>
                <w:tcW w:w="589" w:type="dxa"/>
                <w:vAlign w:val="center"/>
              </w:tcPr>
            </w:tcPrChange>
          </w:tcPr>
          <w:p w14:paraId="061D462C" w14:textId="6F7788C6" w:rsidR="009B17D5" w:rsidRPr="00AC6F02" w:rsidRDefault="009B17D5" w:rsidP="009B17D5">
            <w:pPr>
              <w:jc w:val="center"/>
              <w:rPr>
                <w:ins w:id="12830" w:author="Στάθης Καπ" w:date="2023-03-03T03:27:00Z"/>
                <w:rFonts w:cstheme="minorHAnsi"/>
                <w:sz w:val="16"/>
                <w:szCs w:val="16"/>
              </w:rPr>
            </w:pPr>
            <w:ins w:id="12831" w:author="Στάθης Καπ" w:date="2023-03-03T06:11:00Z">
              <w:r>
                <w:rPr>
                  <w:rFonts w:ascii="Calibri" w:hAnsi="Calibri" w:cstheme="minorHAnsi"/>
                  <w:color w:val="000000"/>
                  <w:sz w:val="16"/>
                  <w:szCs w:val="16"/>
                </w:rPr>
                <w:t>2.79</w:t>
              </w:r>
            </w:ins>
          </w:p>
        </w:tc>
        <w:tc>
          <w:tcPr>
            <w:tcW w:w="463" w:type="dxa"/>
            <w:vAlign w:val="bottom"/>
            <w:tcPrChange w:id="12832" w:author="Στάθης Καπ" w:date="2023-03-03T06:26:00Z">
              <w:tcPr>
                <w:tcW w:w="463" w:type="dxa"/>
                <w:vAlign w:val="bottom"/>
              </w:tcPr>
            </w:tcPrChange>
          </w:tcPr>
          <w:p w14:paraId="2C19A708" w14:textId="4FDAA5A0" w:rsidR="009B17D5" w:rsidRPr="00AC6F02" w:rsidRDefault="009B17D5" w:rsidP="009B17D5">
            <w:pPr>
              <w:jc w:val="center"/>
              <w:rPr>
                <w:ins w:id="12833" w:author="Στάθης Καπ" w:date="2023-03-03T03:27:00Z"/>
                <w:rFonts w:cstheme="minorHAnsi"/>
                <w:sz w:val="16"/>
                <w:szCs w:val="16"/>
              </w:rPr>
            </w:pPr>
            <w:ins w:id="12834" w:author="Στάθης Καπ" w:date="2023-03-03T03:28:00Z">
              <w:r w:rsidRPr="00AC6F02">
                <w:rPr>
                  <w:rFonts w:ascii="Calibri" w:hAnsi="Calibri" w:cs="Calibri"/>
                  <w:color w:val="000000"/>
                  <w:sz w:val="16"/>
                  <w:szCs w:val="16"/>
                  <w:rPrChange w:id="12835" w:author="Στάθης Καπ" w:date="2023-03-03T03:28:00Z">
                    <w:rPr>
                      <w:rFonts w:ascii="Calibri" w:hAnsi="Calibri" w:cs="Calibri"/>
                      <w:color w:val="000000"/>
                      <w:sz w:val="18"/>
                      <w:szCs w:val="18"/>
                    </w:rPr>
                  </w:rPrChange>
                </w:rPr>
                <w:t>1333</w:t>
              </w:r>
            </w:ins>
          </w:p>
        </w:tc>
        <w:tc>
          <w:tcPr>
            <w:tcW w:w="541" w:type="dxa"/>
            <w:vAlign w:val="bottom"/>
            <w:tcPrChange w:id="12836" w:author="Στάθης Καπ" w:date="2023-03-03T06:26:00Z">
              <w:tcPr>
                <w:tcW w:w="541" w:type="dxa"/>
                <w:vAlign w:val="bottom"/>
              </w:tcPr>
            </w:tcPrChange>
          </w:tcPr>
          <w:p w14:paraId="6F29955A" w14:textId="2B048B03" w:rsidR="009B17D5" w:rsidRPr="00AC6F02" w:rsidRDefault="009B17D5" w:rsidP="009B17D5">
            <w:pPr>
              <w:jc w:val="center"/>
              <w:rPr>
                <w:ins w:id="12837" w:author="Στάθης Καπ" w:date="2023-03-03T03:27:00Z"/>
                <w:rFonts w:cstheme="minorHAnsi"/>
                <w:sz w:val="16"/>
                <w:szCs w:val="16"/>
              </w:rPr>
            </w:pPr>
            <w:ins w:id="12838" w:author="Στάθης Καπ" w:date="2023-03-03T03:28:00Z">
              <w:r w:rsidRPr="00AC6F02">
                <w:rPr>
                  <w:rFonts w:ascii="Calibri" w:hAnsi="Calibri" w:cs="Calibri"/>
                  <w:color w:val="000000"/>
                  <w:sz w:val="16"/>
                  <w:szCs w:val="16"/>
                  <w:rPrChange w:id="12839" w:author="Στάθης Καπ" w:date="2023-03-03T03:28:00Z">
                    <w:rPr>
                      <w:rFonts w:ascii="Calibri" w:hAnsi="Calibri" w:cs="Calibri"/>
                      <w:color w:val="000000"/>
                      <w:sz w:val="18"/>
                      <w:szCs w:val="18"/>
                    </w:rPr>
                  </w:rPrChange>
                </w:rPr>
                <w:t>1.69</w:t>
              </w:r>
            </w:ins>
          </w:p>
        </w:tc>
        <w:tc>
          <w:tcPr>
            <w:tcW w:w="589" w:type="dxa"/>
            <w:vAlign w:val="center"/>
            <w:tcPrChange w:id="12840" w:author="Στάθης Καπ" w:date="2023-03-03T06:26:00Z">
              <w:tcPr>
                <w:tcW w:w="589" w:type="dxa"/>
                <w:vAlign w:val="center"/>
              </w:tcPr>
            </w:tcPrChange>
          </w:tcPr>
          <w:p w14:paraId="2953876C" w14:textId="61D56257" w:rsidR="009B17D5" w:rsidRPr="00AC6F02" w:rsidRDefault="009B17D5" w:rsidP="009B17D5">
            <w:pPr>
              <w:jc w:val="center"/>
              <w:rPr>
                <w:ins w:id="12841" w:author="Στάθης Καπ" w:date="2023-03-03T03:27:00Z"/>
                <w:rFonts w:cstheme="minorHAnsi"/>
                <w:sz w:val="16"/>
                <w:szCs w:val="16"/>
              </w:rPr>
            </w:pPr>
            <w:ins w:id="12842" w:author="Στάθης Καπ" w:date="2023-03-03T06:12:00Z">
              <w:r>
                <w:rPr>
                  <w:rFonts w:ascii="Calibri" w:hAnsi="Calibri" w:cstheme="minorHAnsi"/>
                  <w:color w:val="000000"/>
                  <w:sz w:val="16"/>
                  <w:szCs w:val="16"/>
                </w:rPr>
                <w:t>11.6</w:t>
              </w:r>
            </w:ins>
          </w:p>
        </w:tc>
      </w:tr>
      <w:tr w:rsidR="009B17D5" w14:paraId="370C5B4A" w14:textId="77777777" w:rsidTr="00F03C40">
        <w:trPr>
          <w:ins w:id="12843" w:author="Στάθης Καπ" w:date="2023-03-03T03:27:00Z"/>
        </w:trPr>
        <w:tc>
          <w:tcPr>
            <w:tcW w:w="515" w:type="dxa"/>
            <w:tcBorders>
              <w:top w:val="nil"/>
              <w:bottom w:val="nil"/>
              <w:right w:val="single" w:sz="4" w:space="0" w:color="auto"/>
            </w:tcBorders>
            <w:shd w:val="clear" w:color="auto" w:fill="E7E6E6" w:themeFill="background2"/>
            <w:vAlign w:val="center"/>
            <w:tcPrChange w:id="12844" w:author="Στάθης Καπ" w:date="2023-03-03T06:26:00Z">
              <w:tcPr>
                <w:tcW w:w="515" w:type="dxa"/>
                <w:vAlign w:val="center"/>
              </w:tcPr>
            </w:tcPrChange>
          </w:tcPr>
          <w:p w14:paraId="16271D22" w14:textId="3D04AC13" w:rsidR="009B17D5" w:rsidRPr="00AC6F02" w:rsidRDefault="009B17D5" w:rsidP="009B17D5">
            <w:pPr>
              <w:jc w:val="center"/>
              <w:rPr>
                <w:ins w:id="12845" w:author="Στάθης Καπ" w:date="2023-03-03T03:27:00Z"/>
                <w:sz w:val="16"/>
                <w:szCs w:val="16"/>
              </w:rPr>
            </w:pPr>
            <w:ins w:id="12846" w:author="Στάθης Καπ" w:date="2023-03-03T03:28:00Z">
              <w:r w:rsidRPr="00AC6F02">
                <w:rPr>
                  <w:sz w:val="16"/>
                  <w:szCs w:val="16"/>
                  <w:rPrChange w:id="12847" w:author="Στάθης Καπ" w:date="2023-03-03T03:28:00Z">
                    <w:rPr>
                      <w:sz w:val="18"/>
                      <w:szCs w:val="18"/>
                    </w:rPr>
                  </w:rPrChange>
                </w:rPr>
                <w:t>pr17</w:t>
              </w:r>
            </w:ins>
          </w:p>
        </w:tc>
        <w:tc>
          <w:tcPr>
            <w:tcW w:w="560" w:type="dxa"/>
            <w:tcBorders>
              <w:left w:val="single" w:sz="4" w:space="0" w:color="auto"/>
            </w:tcBorders>
            <w:tcPrChange w:id="12848" w:author="Στάθης Καπ" w:date="2023-03-03T06:26:00Z">
              <w:tcPr>
                <w:tcW w:w="560" w:type="dxa"/>
              </w:tcPr>
            </w:tcPrChange>
          </w:tcPr>
          <w:p w14:paraId="75956E26" w14:textId="74491CAF" w:rsidR="009B17D5" w:rsidRPr="00AC6F02" w:rsidRDefault="009B17D5" w:rsidP="009B17D5">
            <w:pPr>
              <w:jc w:val="center"/>
              <w:rPr>
                <w:ins w:id="12849" w:author="Στάθης Καπ" w:date="2023-03-03T03:27:00Z"/>
                <w:rFonts w:cstheme="minorHAnsi"/>
                <w:sz w:val="16"/>
                <w:szCs w:val="16"/>
              </w:rPr>
            </w:pPr>
            <w:ins w:id="12850" w:author="Στάθης Καπ" w:date="2023-03-03T03:28:00Z">
              <w:r w:rsidRPr="00AC6F02">
                <w:rPr>
                  <w:sz w:val="16"/>
                  <w:szCs w:val="16"/>
                  <w:rPrChange w:id="12851" w:author="Στάθης Καπ" w:date="2023-03-03T03:28:00Z">
                    <w:rPr>
                      <w:sz w:val="18"/>
                      <w:szCs w:val="18"/>
                    </w:rPr>
                  </w:rPrChange>
                </w:rPr>
                <w:t>841</w:t>
              </w:r>
            </w:ins>
          </w:p>
        </w:tc>
        <w:tc>
          <w:tcPr>
            <w:tcW w:w="855" w:type="dxa"/>
            <w:tcPrChange w:id="12852" w:author="Στάθης Καπ" w:date="2023-03-03T06:26:00Z">
              <w:tcPr>
                <w:tcW w:w="855" w:type="dxa"/>
              </w:tcPr>
            </w:tcPrChange>
          </w:tcPr>
          <w:p w14:paraId="00AFAEFB" w14:textId="73FF2B8A" w:rsidR="009B17D5" w:rsidRPr="00AC6F02" w:rsidRDefault="009B17D5" w:rsidP="009B17D5">
            <w:pPr>
              <w:jc w:val="center"/>
              <w:rPr>
                <w:ins w:id="12853" w:author="Στάθης Καπ" w:date="2023-03-03T03:27:00Z"/>
                <w:rFonts w:cstheme="minorHAnsi"/>
                <w:sz w:val="16"/>
                <w:szCs w:val="16"/>
              </w:rPr>
            </w:pPr>
            <w:ins w:id="12854" w:author="Στάθης Καπ" w:date="2023-03-03T03:28:00Z">
              <w:r w:rsidRPr="00AC6F02">
                <w:rPr>
                  <w:sz w:val="16"/>
                  <w:szCs w:val="16"/>
                  <w:rPrChange w:id="12855" w:author="Στάθης Καπ" w:date="2023-03-03T03:28:00Z">
                    <w:rPr>
                      <w:sz w:val="18"/>
                      <w:szCs w:val="18"/>
                    </w:rPr>
                  </w:rPrChange>
                </w:rPr>
                <w:t>808</w:t>
              </w:r>
            </w:ins>
          </w:p>
        </w:tc>
        <w:tc>
          <w:tcPr>
            <w:tcW w:w="544" w:type="dxa"/>
            <w:vAlign w:val="bottom"/>
            <w:tcPrChange w:id="12856" w:author="Στάθης Καπ" w:date="2023-03-03T06:26:00Z">
              <w:tcPr>
                <w:tcW w:w="544" w:type="dxa"/>
                <w:vAlign w:val="bottom"/>
              </w:tcPr>
            </w:tcPrChange>
          </w:tcPr>
          <w:p w14:paraId="6ED87A5E" w14:textId="0075971A" w:rsidR="009B17D5" w:rsidRPr="00AC6F02" w:rsidRDefault="009B17D5" w:rsidP="009B17D5">
            <w:pPr>
              <w:jc w:val="center"/>
              <w:rPr>
                <w:ins w:id="12857" w:author="Στάθης Καπ" w:date="2023-03-03T03:27:00Z"/>
                <w:rFonts w:cstheme="minorHAnsi"/>
                <w:sz w:val="16"/>
                <w:szCs w:val="16"/>
              </w:rPr>
            </w:pPr>
            <w:ins w:id="12858" w:author="Στάθης Καπ" w:date="2023-03-03T03:28:00Z">
              <w:r w:rsidRPr="00AC6F02">
                <w:rPr>
                  <w:rFonts w:ascii="Calibri" w:hAnsi="Calibri" w:cs="Calibri"/>
                  <w:color w:val="000000"/>
                  <w:sz w:val="16"/>
                  <w:szCs w:val="16"/>
                  <w:rPrChange w:id="12859" w:author="Στάθης Καπ" w:date="2023-03-03T03:28:00Z">
                    <w:rPr>
                      <w:rFonts w:ascii="Calibri" w:hAnsi="Calibri" w:cs="Calibri"/>
                      <w:color w:val="000000"/>
                      <w:sz w:val="18"/>
                      <w:szCs w:val="18"/>
                    </w:rPr>
                  </w:rPrChange>
                </w:rPr>
                <w:t>792</w:t>
              </w:r>
            </w:ins>
          </w:p>
        </w:tc>
        <w:tc>
          <w:tcPr>
            <w:tcW w:w="621" w:type="dxa"/>
            <w:vAlign w:val="bottom"/>
            <w:tcPrChange w:id="12860" w:author="Στάθης Καπ" w:date="2023-03-03T06:26:00Z">
              <w:tcPr>
                <w:tcW w:w="621" w:type="dxa"/>
                <w:vAlign w:val="bottom"/>
              </w:tcPr>
            </w:tcPrChange>
          </w:tcPr>
          <w:p w14:paraId="01DB6848" w14:textId="3A5FAFE3" w:rsidR="009B17D5" w:rsidRPr="00AC6F02" w:rsidRDefault="009B17D5" w:rsidP="009B17D5">
            <w:pPr>
              <w:jc w:val="center"/>
              <w:rPr>
                <w:ins w:id="12861" w:author="Στάθης Καπ" w:date="2023-03-03T03:27:00Z"/>
                <w:rFonts w:cstheme="minorHAnsi"/>
                <w:sz w:val="16"/>
                <w:szCs w:val="16"/>
              </w:rPr>
            </w:pPr>
            <w:ins w:id="12862" w:author="Στάθης Καπ" w:date="2023-03-03T03:28:00Z">
              <w:r w:rsidRPr="00AC6F02">
                <w:rPr>
                  <w:rFonts w:ascii="Calibri" w:hAnsi="Calibri" w:cs="Calibri"/>
                  <w:color w:val="000000"/>
                  <w:sz w:val="16"/>
                  <w:szCs w:val="16"/>
                  <w:rPrChange w:id="12863" w:author="Στάθης Καπ" w:date="2023-03-03T03:28:00Z">
                    <w:rPr>
                      <w:rFonts w:ascii="Calibri" w:hAnsi="Calibri" w:cs="Calibri"/>
                      <w:color w:val="000000"/>
                      <w:sz w:val="18"/>
                      <w:szCs w:val="18"/>
                    </w:rPr>
                  </w:rPrChange>
                </w:rPr>
                <w:t>0.367</w:t>
              </w:r>
            </w:ins>
          </w:p>
        </w:tc>
        <w:tc>
          <w:tcPr>
            <w:tcW w:w="669" w:type="dxa"/>
            <w:vAlign w:val="center"/>
            <w:tcPrChange w:id="12864" w:author="Στάθης Καπ" w:date="2023-03-03T06:26:00Z">
              <w:tcPr>
                <w:tcW w:w="669" w:type="dxa"/>
                <w:vAlign w:val="center"/>
              </w:tcPr>
            </w:tcPrChange>
          </w:tcPr>
          <w:p w14:paraId="593C4209" w14:textId="2D6AAA16" w:rsidR="009B17D5" w:rsidRPr="00AC6F02" w:rsidRDefault="009B17D5" w:rsidP="009B17D5">
            <w:pPr>
              <w:jc w:val="center"/>
              <w:rPr>
                <w:ins w:id="12865" w:author="Στάθης Καπ" w:date="2023-03-03T03:27:00Z"/>
                <w:rFonts w:cstheme="minorHAnsi"/>
                <w:sz w:val="16"/>
                <w:szCs w:val="16"/>
              </w:rPr>
            </w:pPr>
            <w:ins w:id="12866" w:author="Στάθης Καπ" w:date="2023-03-03T06:11:00Z">
              <w:r>
                <w:rPr>
                  <w:rFonts w:ascii="Calibri" w:hAnsi="Calibri" w:cstheme="minorHAnsi"/>
                  <w:color w:val="000000"/>
                  <w:sz w:val="16"/>
                  <w:szCs w:val="16"/>
                </w:rPr>
                <w:t>5.83</w:t>
              </w:r>
            </w:ins>
          </w:p>
        </w:tc>
        <w:tc>
          <w:tcPr>
            <w:tcW w:w="543" w:type="dxa"/>
            <w:vAlign w:val="bottom"/>
            <w:tcPrChange w:id="12867" w:author="Στάθης Καπ" w:date="2023-03-03T06:26:00Z">
              <w:tcPr>
                <w:tcW w:w="543" w:type="dxa"/>
                <w:vAlign w:val="bottom"/>
              </w:tcPr>
            </w:tcPrChange>
          </w:tcPr>
          <w:p w14:paraId="77BE2FBB" w14:textId="773BF37A" w:rsidR="009B17D5" w:rsidRPr="00AC6F02" w:rsidRDefault="009B17D5" w:rsidP="009B17D5">
            <w:pPr>
              <w:jc w:val="center"/>
              <w:rPr>
                <w:ins w:id="12868" w:author="Στάθης Καπ" w:date="2023-03-03T03:27:00Z"/>
                <w:rFonts w:cstheme="minorHAnsi"/>
                <w:sz w:val="16"/>
                <w:szCs w:val="16"/>
              </w:rPr>
            </w:pPr>
            <w:ins w:id="12869" w:author="Στάθης Καπ" w:date="2023-03-03T03:28:00Z">
              <w:r w:rsidRPr="00AC6F02">
                <w:rPr>
                  <w:rFonts w:ascii="Calibri" w:hAnsi="Calibri" w:cs="Calibri"/>
                  <w:color w:val="000000"/>
                  <w:sz w:val="16"/>
                  <w:szCs w:val="16"/>
                  <w:rPrChange w:id="12870" w:author="Στάθης Καπ" w:date="2023-03-03T03:28:00Z">
                    <w:rPr>
                      <w:rFonts w:ascii="Calibri" w:hAnsi="Calibri" w:cs="Calibri"/>
                      <w:color w:val="000000"/>
                      <w:sz w:val="18"/>
                      <w:szCs w:val="18"/>
                    </w:rPr>
                  </w:rPrChange>
                </w:rPr>
                <w:t>787</w:t>
              </w:r>
            </w:ins>
          </w:p>
        </w:tc>
        <w:tc>
          <w:tcPr>
            <w:tcW w:w="621" w:type="dxa"/>
            <w:vAlign w:val="bottom"/>
            <w:tcPrChange w:id="12871" w:author="Στάθης Καπ" w:date="2023-03-03T06:26:00Z">
              <w:tcPr>
                <w:tcW w:w="621" w:type="dxa"/>
                <w:vAlign w:val="bottom"/>
              </w:tcPr>
            </w:tcPrChange>
          </w:tcPr>
          <w:p w14:paraId="563A0F52" w14:textId="43850905" w:rsidR="009B17D5" w:rsidRPr="00AC6F02" w:rsidRDefault="009B17D5" w:rsidP="009B17D5">
            <w:pPr>
              <w:jc w:val="center"/>
              <w:rPr>
                <w:ins w:id="12872" w:author="Στάθης Καπ" w:date="2023-03-03T03:27:00Z"/>
                <w:rFonts w:cstheme="minorHAnsi"/>
                <w:sz w:val="16"/>
                <w:szCs w:val="16"/>
              </w:rPr>
            </w:pPr>
            <w:ins w:id="12873" w:author="Στάθης Καπ" w:date="2023-03-03T03:28:00Z">
              <w:r w:rsidRPr="00AC6F02">
                <w:rPr>
                  <w:rFonts w:ascii="Calibri" w:hAnsi="Calibri" w:cs="Calibri"/>
                  <w:color w:val="000000"/>
                  <w:sz w:val="16"/>
                  <w:szCs w:val="16"/>
                  <w:rPrChange w:id="12874" w:author="Στάθης Καπ" w:date="2023-03-03T03:28:00Z">
                    <w:rPr>
                      <w:rFonts w:ascii="Calibri" w:hAnsi="Calibri" w:cs="Calibri"/>
                      <w:color w:val="000000"/>
                      <w:sz w:val="18"/>
                      <w:szCs w:val="18"/>
                    </w:rPr>
                  </w:rPrChange>
                </w:rPr>
                <w:t>0.237</w:t>
              </w:r>
            </w:ins>
          </w:p>
        </w:tc>
        <w:tc>
          <w:tcPr>
            <w:tcW w:w="669" w:type="dxa"/>
            <w:vAlign w:val="center"/>
            <w:tcPrChange w:id="12875" w:author="Στάθης Καπ" w:date="2023-03-03T06:26:00Z">
              <w:tcPr>
                <w:tcW w:w="669" w:type="dxa"/>
                <w:vAlign w:val="center"/>
              </w:tcPr>
            </w:tcPrChange>
          </w:tcPr>
          <w:p w14:paraId="0C6A9655" w14:textId="2D881F43" w:rsidR="009B17D5" w:rsidRPr="00AC6F02" w:rsidRDefault="009B17D5" w:rsidP="009B17D5">
            <w:pPr>
              <w:jc w:val="center"/>
              <w:rPr>
                <w:ins w:id="12876" w:author="Στάθης Καπ" w:date="2023-03-03T03:27:00Z"/>
                <w:rFonts w:cstheme="minorHAnsi"/>
                <w:sz w:val="16"/>
                <w:szCs w:val="16"/>
              </w:rPr>
            </w:pPr>
            <w:ins w:id="12877" w:author="Στάθης Καπ" w:date="2023-03-03T06:11:00Z">
              <w:r>
                <w:rPr>
                  <w:rFonts w:ascii="Calibri" w:hAnsi="Calibri" w:cstheme="minorHAnsi"/>
                  <w:color w:val="000000"/>
                  <w:sz w:val="16"/>
                  <w:szCs w:val="16"/>
                </w:rPr>
                <w:t>0.63</w:t>
              </w:r>
            </w:ins>
          </w:p>
        </w:tc>
        <w:tc>
          <w:tcPr>
            <w:tcW w:w="508" w:type="dxa"/>
            <w:vAlign w:val="bottom"/>
            <w:tcPrChange w:id="12878" w:author="Στάθης Καπ" w:date="2023-03-03T06:26:00Z">
              <w:tcPr>
                <w:tcW w:w="508" w:type="dxa"/>
                <w:vAlign w:val="bottom"/>
              </w:tcPr>
            </w:tcPrChange>
          </w:tcPr>
          <w:p w14:paraId="7015F0AD" w14:textId="642DD87D" w:rsidR="009B17D5" w:rsidRPr="00AC6F02" w:rsidRDefault="009B17D5" w:rsidP="009B17D5">
            <w:pPr>
              <w:jc w:val="center"/>
              <w:rPr>
                <w:ins w:id="12879" w:author="Στάθης Καπ" w:date="2023-03-03T03:27:00Z"/>
                <w:rFonts w:cstheme="minorHAnsi"/>
                <w:sz w:val="16"/>
                <w:szCs w:val="16"/>
              </w:rPr>
            </w:pPr>
            <w:ins w:id="12880" w:author="Στάθης Καπ" w:date="2023-03-03T03:28:00Z">
              <w:r w:rsidRPr="00AC6F02">
                <w:rPr>
                  <w:rFonts w:ascii="Calibri" w:hAnsi="Calibri" w:cs="Calibri"/>
                  <w:color w:val="000000"/>
                  <w:sz w:val="16"/>
                  <w:szCs w:val="16"/>
                  <w:rPrChange w:id="12881" w:author="Στάθης Καπ" w:date="2023-03-03T03:28:00Z">
                    <w:rPr>
                      <w:rFonts w:ascii="Calibri" w:hAnsi="Calibri" w:cs="Calibri"/>
                      <w:color w:val="000000"/>
                      <w:sz w:val="18"/>
                      <w:szCs w:val="18"/>
                    </w:rPr>
                  </w:rPrChange>
                </w:rPr>
                <w:t>699</w:t>
              </w:r>
            </w:ins>
          </w:p>
        </w:tc>
        <w:tc>
          <w:tcPr>
            <w:tcW w:w="541" w:type="dxa"/>
            <w:vAlign w:val="bottom"/>
            <w:tcPrChange w:id="12882" w:author="Στάθης Καπ" w:date="2023-03-03T06:26:00Z">
              <w:tcPr>
                <w:tcW w:w="541" w:type="dxa"/>
                <w:vAlign w:val="bottom"/>
              </w:tcPr>
            </w:tcPrChange>
          </w:tcPr>
          <w:p w14:paraId="14BF06B9" w14:textId="5093E5DC" w:rsidR="009B17D5" w:rsidRPr="00AC6F02" w:rsidRDefault="009B17D5" w:rsidP="009B17D5">
            <w:pPr>
              <w:jc w:val="center"/>
              <w:rPr>
                <w:ins w:id="12883" w:author="Στάθης Καπ" w:date="2023-03-03T03:27:00Z"/>
                <w:rFonts w:cstheme="minorHAnsi"/>
                <w:sz w:val="16"/>
                <w:szCs w:val="16"/>
              </w:rPr>
            </w:pPr>
            <w:ins w:id="12884" w:author="Στάθης Καπ" w:date="2023-03-03T03:28:00Z">
              <w:r w:rsidRPr="00AC6F02">
                <w:rPr>
                  <w:rFonts w:ascii="Calibri" w:hAnsi="Calibri" w:cs="Calibri"/>
                  <w:color w:val="000000"/>
                  <w:sz w:val="16"/>
                  <w:szCs w:val="16"/>
                  <w:rPrChange w:id="12885" w:author="Στάθης Καπ" w:date="2023-03-03T03:28:00Z">
                    <w:rPr>
                      <w:rFonts w:ascii="Calibri" w:hAnsi="Calibri" w:cs="Calibri"/>
                      <w:color w:val="000000"/>
                      <w:sz w:val="18"/>
                      <w:szCs w:val="18"/>
                    </w:rPr>
                  </w:rPrChange>
                </w:rPr>
                <w:t>0.195</w:t>
              </w:r>
            </w:ins>
          </w:p>
        </w:tc>
        <w:tc>
          <w:tcPr>
            <w:tcW w:w="589" w:type="dxa"/>
            <w:vAlign w:val="center"/>
            <w:tcPrChange w:id="12886" w:author="Στάθης Καπ" w:date="2023-03-03T06:26:00Z">
              <w:tcPr>
                <w:tcW w:w="589" w:type="dxa"/>
                <w:vAlign w:val="center"/>
              </w:tcPr>
            </w:tcPrChange>
          </w:tcPr>
          <w:p w14:paraId="7F71B401" w14:textId="57C704C5" w:rsidR="009B17D5" w:rsidRPr="00AC6F02" w:rsidRDefault="009B17D5" w:rsidP="009B17D5">
            <w:pPr>
              <w:jc w:val="center"/>
              <w:rPr>
                <w:ins w:id="12887" w:author="Στάθης Καπ" w:date="2023-03-03T03:27:00Z"/>
                <w:rFonts w:cstheme="minorHAnsi"/>
                <w:sz w:val="16"/>
                <w:szCs w:val="16"/>
              </w:rPr>
            </w:pPr>
            <w:ins w:id="12888" w:author="Στάθης Καπ" w:date="2023-03-03T06:11:00Z">
              <w:r>
                <w:rPr>
                  <w:rFonts w:ascii="Calibri" w:hAnsi="Calibri" w:cstheme="minorHAnsi"/>
                  <w:color w:val="000000"/>
                  <w:sz w:val="16"/>
                  <w:szCs w:val="16"/>
                </w:rPr>
                <w:t>11.74</w:t>
              </w:r>
            </w:ins>
          </w:p>
        </w:tc>
        <w:tc>
          <w:tcPr>
            <w:tcW w:w="463" w:type="dxa"/>
            <w:vAlign w:val="bottom"/>
            <w:tcPrChange w:id="12889" w:author="Στάθης Καπ" w:date="2023-03-03T06:26:00Z">
              <w:tcPr>
                <w:tcW w:w="463" w:type="dxa"/>
                <w:vAlign w:val="bottom"/>
              </w:tcPr>
            </w:tcPrChange>
          </w:tcPr>
          <w:p w14:paraId="48139189" w14:textId="152A79DA" w:rsidR="009B17D5" w:rsidRPr="00AC6F02" w:rsidRDefault="009B17D5" w:rsidP="009B17D5">
            <w:pPr>
              <w:jc w:val="center"/>
              <w:rPr>
                <w:ins w:id="12890" w:author="Στάθης Καπ" w:date="2023-03-03T03:27:00Z"/>
                <w:rFonts w:cstheme="minorHAnsi"/>
                <w:sz w:val="16"/>
                <w:szCs w:val="16"/>
              </w:rPr>
            </w:pPr>
            <w:ins w:id="12891" w:author="Στάθης Καπ" w:date="2023-03-03T03:28:00Z">
              <w:r w:rsidRPr="00AC6F02">
                <w:rPr>
                  <w:rFonts w:ascii="Calibri" w:hAnsi="Calibri" w:cs="Calibri"/>
                  <w:color w:val="000000"/>
                  <w:sz w:val="16"/>
                  <w:szCs w:val="16"/>
                  <w:rPrChange w:id="12892" w:author="Στάθης Καπ" w:date="2023-03-03T03:28:00Z">
                    <w:rPr>
                      <w:rFonts w:ascii="Calibri" w:hAnsi="Calibri" w:cs="Calibri"/>
                      <w:color w:val="000000"/>
                      <w:sz w:val="18"/>
                      <w:szCs w:val="18"/>
                    </w:rPr>
                  </w:rPrChange>
                </w:rPr>
                <w:t>668</w:t>
              </w:r>
            </w:ins>
          </w:p>
        </w:tc>
        <w:tc>
          <w:tcPr>
            <w:tcW w:w="541" w:type="dxa"/>
            <w:vAlign w:val="bottom"/>
            <w:tcPrChange w:id="12893" w:author="Στάθης Καπ" w:date="2023-03-03T06:26:00Z">
              <w:tcPr>
                <w:tcW w:w="541" w:type="dxa"/>
                <w:vAlign w:val="bottom"/>
              </w:tcPr>
            </w:tcPrChange>
          </w:tcPr>
          <w:p w14:paraId="31C30252" w14:textId="7B5CEFF3" w:rsidR="009B17D5" w:rsidRPr="00AC6F02" w:rsidRDefault="009B17D5" w:rsidP="009B17D5">
            <w:pPr>
              <w:jc w:val="center"/>
              <w:rPr>
                <w:ins w:id="12894" w:author="Στάθης Καπ" w:date="2023-03-03T03:27:00Z"/>
                <w:rFonts w:cstheme="minorHAnsi"/>
                <w:sz w:val="16"/>
                <w:szCs w:val="16"/>
              </w:rPr>
            </w:pPr>
            <w:ins w:id="12895" w:author="Στάθης Καπ" w:date="2023-03-03T03:28:00Z">
              <w:r w:rsidRPr="00AC6F02">
                <w:rPr>
                  <w:rFonts w:ascii="Calibri" w:hAnsi="Calibri" w:cs="Calibri"/>
                  <w:color w:val="000000"/>
                  <w:sz w:val="16"/>
                  <w:szCs w:val="16"/>
                  <w:rPrChange w:id="12896" w:author="Στάθης Καπ" w:date="2023-03-03T03:28:00Z">
                    <w:rPr>
                      <w:rFonts w:ascii="Calibri" w:hAnsi="Calibri" w:cs="Calibri"/>
                      <w:color w:val="000000"/>
                      <w:sz w:val="18"/>
                      <w:szCs w:val="18"/>
                    </w:rPr>
                  </w:rPrChange>
                </w:rPr>
                <w:t>0.29</w:t>
              </w:r>
            </w:ins>
          </w:p>
        </w:tc>
        <w:tc>
          <w:tcPr>
            <w:tcW w:w="589" w:type="dxa"/>
            <w:vAlign w:val="center"/>
            <w:tcPrChange w:id="12897" w:author="Στάθης Καπ" w:date="2023-03-03T06:26:00Z">
              <w:tcPr>
                <w:tcW w:w="589" w:type="dxa"/>
                <w:vAlign w:val="center"/>
              </w:tcPr>
            </w:tcPrChange>
          </w:tcPr>
          <w:p w14:paraId="213CDD8E" w14:textId="522A9AE4" w:rsidR="009B17D5" w:rsidRPr="00AC6F02" w:rsidRDefault="009B17D5" w:rsidP="009B17D5">
            <w:pPr>
              <w:jc w:val="center"/>
              <w:rPr>
                <w:ins w:id="12898" w:author="Στάθης Καπ" w:date="2023-03-03T03:27:00Z"/>
                <w:rFonts w:cstheme="minorHAnsi"/>
                <w:sz w:val="16"/>
                <w:szCs w:val="16"/>
              </w:rPr>
            </w:pPr>
            <w:ins w:id="12899" w:author="Στάθης Καπ" w:date="2023-03-03T06:12:00Z">
              <w:r>
                <w:rPr>
                  <w:rFonts w:ascii="Calibri" w:hAnsi="Calibri" w:cstheme="minorHAnsi"/>
                  <w:color w:val="000000"/>
                  <w:sz w:val="16"/>
                  <w:szCs w:val="16"/>
                </w:rPr>
                <w:t>15.66</w:t>
              </w:r>
            </w:ins>
          </w:p>
        </w:tc>
      </w:tr>
      <w:tr w:rsidR="009B17D5" w14:paraId="60052F12" w14:textId="77777777" w:rsidTr="00F03C40">
        <w:trPr>
          <w:ins w:id="12900" w:author="Στάθης Καπ" w:date="2023-03-03T03:27:00Z"/>
        </w:trPr>
        <w:tc>
          <w:tcPr>
            <w:tcW w:w="515" w:type="dxa"/>
            <w:tcBorders>
              <w:top w:val="nil"/>
              <w:bottom w:val="nil"/>
              <w:right w:val="single" w:sz="4" w:space="0" w:color="auto"/>
            </w:tcBorders>
            <w:shd w:val="clear" w:color="auto" w:fill="E7E6E6" w:themeFill="background2"/>
            <w:vAlign w:val="center"/>
            <w:tcPrChange w:id="12901" w:author="Στάθης Καπ" w:date="2023-03-03T06:26:00Z">
              <w:tcPr>
                <w:tcW w:w="515" w:type="dxa"/>
                <w:vAlign w:val="center"/>
              </w:tcPr>
            </w:tcPrChange>
          </w:tcPr>
          <w:p w14:paraId="70170364" w14:textId="19F4981F" w:rsidR="009B17D5" w:rsidRPr="00AC6F02" w:rsidRDefault="009B17D5" w:rsidP="009B17D5">
            <w:pPr>
              <w:jc w:val="center"/>
              <w:rPr>
                <w:ins w:id="12902" w:author="Στάθης Καπ" w:date="2023-03-03T03:27:00Z"/>
                <w:sz w:val="16"/>
                <w:szCs w:val="16"/>
              </w:rPr>
            </w:pPr>
            <w:ins w:id="12903" w:author="Στάθης Καπ" w:date="2023-03-03T03:28:00Z">
              <w:r w:rsidRPr="00AC6F02">
                <w:rPr>
                  <w:sz w:val="16"/>
                  <w:szCs w:val="16"/>
                  <w:rPrChange w:id="12904" w:author="Στάθης Καπ" w:date="2023-03-03T03:28:00Z">
                    <w:rPr>
                      <w:sz w:val="18"/>
                      <w:szCs w:val="18"/>
                    </w:rPr>
                  </w:rPrChange>
                </w:rPr>
                <w:t>pr18</w:t>
              </w:r>
            </w:ins>
          </w:p>
        </w:tc>
        <w:tc>
          <w:tcPr>
            <w:tcW w:w="560" w:type="dxa"/>
            <w:tcBorders>
              <w:left w:val="single" w:sz="4" w:space="0" w:color="auto"/>
            </w:tcBorders>
            <w:tcPrChange w:id="12905" w:author="Στάθης Καπ" w:date="2023-03-03T06:26:00Z">
              <w:tcPr>
                <w:tcW w:w="560" w:type="dxa"/>
              </w:tcPr>
            </w:tcPrChange>
          </w:tcPr>
          <w:p w14:paraId="3DEA078B" w14:textId="639AF3DF" w:rsidR="009B17D5" w:rsidRPr="00AC6F02" w:rsidRDefault="009B17D5" w:rsidP="009B17D5">
            <w:pPr>
              <w:jc w:val="center"/>
              <w:rPr>
                <w:ins w:id="12906" w:author="Στάθης Καπ" w:date="2023-03-03T03:27:00Z"/>
                <w:rFonts w:cstheme="minorHAnsi"/>
                <w:sz w:val="16"/>
                <w:szCs w:val="16"/>
              </w:rPr>
            </w:pPr>
            <w:ins w:id="12907" w:author="Στάθης Καπ" w:date="2023-03-03T03:28:00Z">
              <w:r w:rsidRPr="00AC6F02">
                <w:rPr>
                  <w:sz w:val="16"/>
                  <w:szCs w:val="16"/>
                  <w:rPrChange w:id="12908" w:author="Στάθης Καπ" w:date="2023-03-03T03:28:00Z">
                    <w:rPr>
                      <w:sz w:val="18"/>
                      <w:szCs w:val="18"/>
                    </w:rPr>
                  </w:rPrChange>
                </w:rPr>
                <w:t>1282</w:t>
              </w:r>
            </w:ins>
          </w:p>
        </w:tc>
        <w:tc>
          <w:tcPr>
            <w:tcW w:w="855" w:type="dxa"/>
            <w:tcPrChange w:id="12909" w:author="Στάθης Καπ" w:date="2023-03-03T06:26:00Z">
              <w:tcPr>
                <w:tcW w:w="855" w:type="dxa"/>
              </w:tcPr>
            </w:tcPrChange>
          </w:tcPr>
          <w:p w14:paraId="56302ED8" w14:textId="40495A30" w:rsidR="009B17D5" w:rsidRPr="00AC6F02" w:rsidRDefault="009B17D5" w:rsidP="009B17D5">
            <w:pPr>
              <w:jc w:val="center"/>
              <w:rPr>
                <w:ins w:id="12910" w:author="Στάθης Καπ" w:date="2023-03-03T03:27:00Z"/>
                <w:rFonts w:cstheme="minorHAnsi"/>
                <w:sz w:val="16"/>
                <w:szCs w:val="16"/>
              </w:rPr>
            </w:pPr>
            <w:ins w:id="12911" w:author="Στάθης Καπ" w:date="2023-03-03T03:28:00Z">
              <w:r w:rsidRPr="00AC6F02">
                <w:rPr>
                  <w:sz w:val="16"/>
                  <w:szCs w:val="16"/>
                  <w:rPrChange w:id="12912" w:author="Στάθης Καπ" w:date="2023-03-03T03:28:00Z">
                    <w:rPr>
                      <w:sz w:val="18"/>
                      <w:szCs w:val="18"/>
                    </w:rPr>
                  </w:rPrChange>
                </w:rPr>
                <w:t>1165</w:t>
              </w:r>
            </w:ins>
          </w:p>
        </w:tc>
        <w:tc>
          <w:tcPr>
            <w:tcW w:w="544" w:type="dxa"/>
            <w:vAlign w:val="bottom"/>
            <w:tcPrChange w:id="12913" w:author="Στάθης Καπ" w:date="2023-03-03T06:26:00Z">
              <w:tcPr>
                <w:tcW w:w="544" w:type="dxa"/>
                <w:vAlign w:val="bottom"/>
              </w:tcPr>
            </w:tcPrChange>
          </w:tcPr>
          <w:p w14:paraId="1181FC06" w14:textId="2FB2597F" w:rsidR="009B17D5" w:rsidRPr="00AC6F02" w:rsidRDefault="009B17D5" w:rsidP="009B17D5">
            <w:pPr>
              <w:jc w:val="center"/>
              <w:rPr>
                <w:ins w:id="12914" w:author="Στάθης Καπ" w:date="2023-03-03T03:27:00Z"/>
                <w:rFonts w:cstheme="minorHAnsi"/>
                <w:sz w:val="16"/>
                <w:szCs w:val="16"/>
              </w:rPr>
            </w:pPr>
            <w:ins w:id="12915" w:author="Στάθης Καπ" w:date="2023-03-03T03:28:00Z">
              <w:r w:rsidRPr="00AC6F02">
                <w:rPr>
                  <w:rFonts w:ascii="Calibri" w:hAnsi="Calibri" w:cs="Calibri"/>
                  <w:color w:val="000000"/>
                  <w:sz w:val="16"/>
                  <w:szCs w:val="16"/>
                  <w:rPrChange w:id="12916" w:author="Στάθης Καπ" w:date="2023-03-03T03:28:00Z">
                    <w:rPr>
                      <w:rFonts w:ascii="Calibri" w:hAnsi="Calibri" w:cs="Calibri"/>
                      <w:color w:val="000000"/>
                      <w:sz w:val="18"/>
                      <w:szCs w:val="18"/>
                    </w:rPr>
                  </w:rPrChange>
                </w:rPr>
                <w:t>1181</w:t>
              </w:r>
            </w:ins>
          </w:p>
        </w:tc>
        <w:tc>
          <w:tcPr>
            <w:tcW w:w="621" w:type="dxa"/>
            <w:vAlign w:val="bottom"/>
            <w:tcPrChange w:id="12917" w:author="Στάθης Καπ" w:date="2023-03-03T06:26:00Z">
              <w:tcPr>
                <w:tcW w:w="621" w:type="dxa"/>
                <w:vAlign w:val="bottom"/>
              </w:tcPr>
            </w:tcPrChange>
          </w:tcPr>
          <w:p w14:paraId="42AE26B4" w14:textId="33B0EB9C" w:rsidR="009B17D5" w:rsidRPr="00AC6F02" w:rsidRDefault="009B17D5" w:rsidP="009B17D5">
            <w:pPr>
              <w:jc w:val="center"/>
              <w:rPr>
                <w:ins w:id="12918" w:author="Στάθης Καπ" w:date="2023-03-03T03:27:00Z"/>
                <w:rFonts w:cstheme="minorHAnsi"/>
                <w:sz w:val="16"/>
                <w:szCs w:val="16"/>
              </w:rPr>
            </w:pPr>
            <w:ins w:id="12919" w:author="Στάθης Καπ" w:date="2023-03-03T03:28:00Z">
              <w:r w:rsidRPr="00AC6F02">
                <w:rPr>
                  <w:rFonts w:ascii="Calibri" w:hAnsi="Calibri" w:cs="Calibri"/>
                  <w:color w:val="000000"/>
                  <w:sz w:val="16"/>
                  <w:szCs w:val="16"/>
                  <w:rPrChange w:id="12920" w:author="Στάθης Καπ" w:date="2023-03-03T03:28:00Z">
                    <w:rPr>
                      <w:rFonts w:ascii="Calibri" w:hAnsi="Calibri" w:cs="Calibri"/>
                      <w:color w:val="000000"/>
                      <w:sz w:val="18"/>
                      <w:szCs w:val="18"/>
                    </w:rPr>
                  </w:rPrChange>
                </w:rPr>
                <w:t>2.424</w:t>
              </w:r>
            </w:ins>
          </w:p>
        </w:tc>
        <w:tc>
          <w:tcPr>
            <w:tcW w:w="669" w:type="dxa"/>
            <w:vAlign w:val="center"/>
            <w:tcPrChange w:id="12921" w:author="Στάθης Καπ" w:date="2023-03-03T06:26:00Z">
              <w:tcPr>
                <w:tcW w:w="669" w:type="dxa"/>
                <w:vAlign w:val="center"/>
              </w:tcPr>
            </w:tcPrChange>
          </w:tcPr>
          <w:p w14:paraId="2E0FADE5" w14:textId="700BCFED" w:rsidR="009B17D5" w:rsidRPr="00AC6F02" w:rsidRDefault="009B17D5" w:rsidP="009B17D5">
            <w:pPr>
              <w:jc w:val="center"/>
              <w:rPr>
                <w:ins w:id="12922" w:author="Στάθης Καπ" w:date="2023-03-03T03:27:00Z"/>
                <w:rFonts w:cstheme="minorHAnsi"/>
                <w:sz w:val="16"/>
                <w:szCs w:val="16"/>
              </w:rPr>
            </w:pPr>
            <w:ins w:id="12923" w:author="Στάθης Καπ" w:date="2023-03-03T06:11:00Z">
              <w:r>
                <w:rPr>
                  <w:rFonts w:ascii="Calibri" w:hAnsi="Calibri" w:cstheme="minorHAnsi"/>
                  <w:color w:val="000000"/>
                  <w:sz w:val="16"/>
                  <w:szCs w:val="16"/>
                </w:rPr>
                <w:t>7.88</w:t>
              </w:r>
            </w:ins>
          </w:p>
        </w:tc>
        <w:tc>
          <w:tcPr>
            <w:tcW w:w="543" w:type="dxa"/>
            <w:vAlign w:val="bottom"/>
            <w:tcPrChange w:id="12924" w:author="Στάθης Καπ" w:date="2023-03-03T06:26:00Z">
              <w:tcPr>
                <w:tcW w:w="543" w:type="dxa"/>
                <w:vAlign w:val="bottom"/>
              </w:tcPr>
            </w:tcPrChange>
          </w:tcPr>
          <w:p w14:paraId="2A8EF040" w14:textId="5F41B44A" w:rsidR="009B17D5" w:rsidRPr="00AC6F02" w:rsidRDefault="009B17D5" w:rsidP="009B17D5">
            <w:pPr>
              <w:jc w:val="center"/>
              <w:rPr>
                <w:ins w:id="12925" w:author="Στάθης Καπ" w:date="2023-03-03T03:27:00Z"/>
                <w:rFonts w:cstheme="minorHAnsi"/>
                <w:sz w:val="16"/>
                <w:szCs w:val="16"/>
              </w:rPr>
            </w:pPr>
            <w:ins w:id="12926" w:author="Στάθης Καπ" w:date="2023-03-03T03:28:00Z">
              <w:r w:rsidRPr="00AC6F02">
                <w:rPr>
                  <w:rFonts w:ascii="Calibri" w:hAnsi="Calibri" w:cs="Calibri"/>
                  <w:color w:val="000000"/>
                  <w:sz w:val="16"/>
                  <w:szCs w:val="16"/>
                  <w:rPrChange w:id="12927" w:author="Στάθης Καπ" w:date="2023-03-03T03:28:00Z">
                    <w:rPr>
                      <w:rFonts w:ascii="Calibri" w:hAnsi="Calibri" w:cs="Calibri"/>
                      <w:color w:val="000000"/>
                      <w:sz w:val="18"/>
                      <w:szCs w:val="18"/>
                    </w:rPr>
                  </w:rPrChange>
                </w:rPr>
                <w:t>1117</w:t>
              </w:r>
            </w:ins>
          </w:p>
        </w:tc>
        <w:tc>
          <w:tcPr>
            <w:tcW w:w="621" w:type="dxa"/>
            <w:vAlign w:val="bottom"/>
            <w:tcPrChange w:id="12928" w:author="Στάθης Καπ" w:date="2023-03-03T06:26:00Z">
              <w:tcPr>
                <w:tcW w:w="621" w:type="dxa"/>
                <w:vAlign w:val="bottom"/>
              </w:tcPr>
            </w:tcPrChange>
          </w:tcPr>
          <w:p w14:paraId="48A39AB8" w14:textId="18D5704E" w:rsidR="009B17D5" w:rsidRPr="00AC6F02" w:rsidRDefault="009B17D5" w:rsidP="009B17D5">
            <w:pPr>
              <w:jc w:val="center"/>
              <w:rPr>
                <w:ins w:id="12929" w:author="Στάθης Καπ" w:date="2023-03-03T03:27:00Z"/>
                <w:rFonts w:cstheme="minorHAnsi"/>
                <w:sz w:val="16"/>
                <w:szCs w:val="16"/>
              </w:rPr>
            </w:pPr>
            <w:ins w:id="12930" w:author="Στάθης Καπ" w:date="2023-03-03T03:28:00Z">
              <w:r w:rsidRPr="00AC6F02">
                <w:rPr>
                  <w:rFonts w:ascii="Calibri" w:hAnsi="Calibri" w:cs="Calibri"/>
                  <w:color w:val="000000"/>
                  <w:sz w:val="16"/>
                  <w:szCs w:val="16"/>
                  <w:rPrChange w:id="12931" w:author="Στάθης Καπ" w:date="2023-03-03T03:28:00Z">
                    <w:rPr>
                      <w:rFonts w:ascii="Calibri" w:hAnsi="Calibri" w:cs="Calibri"/>
                      <w:color w:val="000000"/>
                      <w:sz w:val="18"/>
                      <w:szCs w:val="18"/>
                    </w:rPr>
                  </w:rPrChange>
                </w:rPr>
                <w:t>0.835</w:t>
              </w:r>
            </w:ins>
          </w:p>
        </w:tc>
        <w:tc>
          <w:tcPr>
            <w:tcW w:w="669" w:type="dxa"/>
            <w:vAlign w:val="center"/>
            <w:tcPrChange w:id="12932" w:author="Στάθης Καπ" w:date="2023-03-03T06:26:00Z">
              <w:tcPr>
                <w:tcW w:w="669" w:type="dxa"/>
                <w:vAlign w:val="center"/>
              </w:tcPr>
            </w:tcPrChange>
          </w:tcPr>
          <w:p w14:paraId="47736C05" w14:textId="5A242049" w:rsidR="009B17D5" w:rsidRPr="00AC6F02" w:rsidRDefault="009B17D5" w:rsidP="009B17D5">
            <w:pPr>
              <w:jc w:val="center"/>
              <w:rPr>
                <w:ins w:id="12933" w:author="Στάθης Καπ" w:date="2023-03-03T03:27:00Z"/>
                <w:rFonts w:cstheme="minorHAnsi"/>
                <w:sz w:val="16"/>
                <w:szCs w:val="16"/>
              </w:rPr>
            </w:pPr>
            <w:ins w:id="12934" w:author="Στάθης Καπ" w:date="2023-03-03T06:11:00Z">
              <w:r>
                <w:rPr>
                  <w:rFonts w:ascii="Calibri" w:hAnsi="Calibri" w:cstheme="minorHAnsi"/>
                  <w:color w:val="000000"/>
                  <w:sz w:val="16"/>
                  <w:szCs w:val="16"/>
                </w:rPr>
                <w:t>5.42</w:t>
              </w:r>
            </w:ins>
          </w:p>
        </w:tc>
        <w:tc>
          <w:tcPr>
            <w:tcW w:w="508" w:type="dxa"/>
            <w:vAlign w:val="bottom"/>
            <w:tcPrChange w:id="12935" w:author="Στάθης Καπ" w:date="2023-03-03T06:26:00Z">
              <w:tcPr>
                <w:tcW w:w="508" w:type="dxa"/>
                <w:vAlign w:val="bottom"/>
              </w:tcPr>
            </w:tcPrChange>
          </w:tcPr>
          <w:p w14:paraId="3203DA3A" w14:textId="35FBD8DB" w:rsidR="009B17D5" w:rsidRPr="00AC6F02" w:rsidRDefault="009B17D5" w:rsidP="009B17D5">
            <w:pPr>
              <w:jc w:val="center"/>
              <w:rPr>
                <w:ins w:id="12936" w:author="Στάθης Καπ" w:date="2023-03-03T03:27:00Z"/>
                <w:rFonts w:cstheme="minorHAnsi"/>
                <w:sz w:val="16"/>
                <w:szCs w:val="16"/>
              </w:rPr>
            </w:pPr>
            <w:ins w:id="12937" w:author="Στάθης Καπ" w:date="2023-03-03T03:28:00Z">
              <w:r w:rsidRPr="00AC6F02">
                <w:rPr>
                  <w:rFonts w:ascii="Calibri" w:hAnsi="Calibri" w:cs="Calibri"/>
                  <w:color w:val="000000"/>
                  <w:sz w:val="16"/>
                  <w:szCs w:val="16"/>
                  <w:rPrChange w:id="12938" w:author="Στάθης Καπ" w:date="2023-03-03T03:28:00Z">
                    <w:rPr>
                      <w:rFonts w:ascii="Calibri" w:hAnsi="Calibri" w:cs="Calibri"/>
                      <w:color w:val="000000"/>
                      <w:sz w:val="18"/>
                      <w:szCs w:val="18"/>
                    </w:rPr>
                  </w:rPrChange>
                </w:rPr>
                <w:t>1003</w:t>
              </w:r>
            </w:ins>
          </w:p>
        </w:tc>
        <w:tc>
          <w:tcPr>
            <w:tcW w:w="541" w:type="dxa"/>
            <w:vAlign w:val="bottom"/>
            <w:tcPrChange w:id="12939" w:author="Στάθης Καπ" w:date="2023-03-03T06:26:00Z">
              <w:tcPr>
                <w:tcW w:w="541" w:type="dxa"/>
                <w:vAlign w:val="bottom"/>
              </w:tcPr>
            </w:tcPrChange>
          </w:tcPr>
          <w:p w14:paraId="58D7B7D0" w14:textId="389DB082" w:rsidR="009B17D5" w:rsidRPr="00AC6F02" w:rsidRDefault="009B17D5" w:rsidP="009B17D5">
            <w:pPr>
              <w:jc w:val="center"/>
              <w:rPr>
                <w:ins w:id="12940" w:author="Στάθης Καπ" w:date="2023-03-03T03:27:00Z"/>
                <w:rFonts w:cstheme="minorHAnsi"/>
                <w:sz w:val="16"/>
                <w:szCs w:val="16"/>
              </w:rPr>
            </w:pPr>
            <w:ins w:id="12941" w:author="Στάθης Καπ" w:date="2023-03-03T03:28:00Z">
              <w:r w:rsidRPr="00AC6F02">
                <w:rPr>
                  <w:rFonts w:ascii="Calibri" w:hAnsi="Calibri" w:cs="Calibri"/>
                  <w:color w:val="000000"/>
                  <w:sz w:val="16"/>
                  <w:szCs w:val="16"/>
                  <w:rPrChange w:id="12942" w:author="Στάθης Καπ" w:date="2023-03-03T03:28:00Z">
                    <w:rPr>
                      <w:rFonts w:ascii="Calibri" w:hAnsi="Calibri" w:cs="Calibri"/>
                      <w:color w:val="000000"/>
                      <w:sz w:val="18"/>
                      <w:szCs w:val="18"/>
                    </w:rPr>
                  </w:rPrChange>
                </w:rPr>
                <w:t>0.52</w:t>
              </w:r>
            </w:ins>
          </w:p>
        </w:tc>
        <w:tc>
          <w:tcPr>
            <w:tcW w:w="589" w:type="dxa"/>
            <w:vAlign w:val="center"/>
            <w:tcPrChange w:id="12943" w:author="Στάθης Καπ" w:date="2023-03-03T06:26:00Z">
              <w:tcPr>
                <w:tcW w:w="589" w:type="dxa"/>
                <w:vAlign w:val="center"/>
              </w:tcPr>
            </w:tcPrChange>
          </w:tcPr>
          <w:p w14:paraId="66B3911C" w14:textId="090EE8B0" w:rsidR="009B17D5" w:rsidRPr="00AC6F02" w:rsidRDefault="009B17D5" w:rsidP="009B17D5">
            <w:pPr>
              <w:jc w:val="center"/>
              <w:rPr>
                <w:ins w:id="12944" w:author="Στάθης Καπ" w:date="2023-03-03T03:27:00Z"/>
                <w:rFonts w:cstheme="minorHAnsi"/>
                <w:sz w:val="16"/>
                <w:szCs w:val="16"/>
              </w:rPr>
            </w:pPr>
            <w:ins w:id="12945" w:author="Στάθης Καπ" w:date="2023-03-03T06:11:00Z">
              <w:r>
                <w:rPr>
                  <w:rFonts w:ascii="Calibri" w:hAnsi="Calibri" w:cstheme="minorHAnsi"/>
                  <w:color w:val="000000"/>
                  <w:sz w:val="16"/>
                  <w:szCs w:val="16"/>
                </w:rPr>
                <w:t>15.07</w:t>
              </w:r>
            </w:ins>
          </w:p>
        </w:tc>
        <w:tc>
          <w:tcPr>
            <w:tcW w:w="463" w:type="dxa"/>
            <w:vAlign w:val="bottom"/>
            <w:tcPrChange w:id="12946" w:author="Στάθης Καπ" w:date="2023-03-03T06:26:00Z">
              <w:tcPr>
                <w:tcW w:w="463" w:type="dxa"/>
                <w:vAlign w:val="bottom"/>
              </w:tcPr>
            </w:tcPrChange>
          </w:tcPr>
          <w:p w14:paraId="11D2C441" w14:textId="6E9C0C55" w:rsidR="009B17D5" w:rsidRPr="00AC6F02" w:rsidRDefault="009B17D5" w:rsidP="009B17D5">
            <w:pPr>
              <w:jc w:val="center"/>
              <w:rPr>
                <w:ins w:id="12947" w:author="Στάθης Καπ" w:date="2023-03-03T03:27:00Z"/>
                <w:rFonts w:cstheme="minorHAnsi"/>
                <w:sz w:val="16"/>
                <w:szCs w:val="16"/>
              </w:rPr>
            </w:pPr>
            <w:ins w:id="12948" w:author="Στάθης Καπ" w:date="2023-03-03T03:28:00Z">
              <w:r w:rsidRPr="00AC6F02">
                <w:rPr>
                  <w:rFonts w:ascii="Calibri" w:hAnsi="Calibri" w:cs="Calibri"/>
                  <w:color w:val="000000"/>
                  <w:sz w:val="16"/>
                  <w:szCs w:val="16"/>
                  <w:rPrChange w:id="12949" w:author="Στάθης Καπ" w:date="2023-03-03T03:28:00Z">
                    <w:rPr>
                      <w:rFonts w:ascii="Calibri" w:hAnsi="Calibri" w:cs="Calibri"/>
                      <w:color w:val="000000"/>
                      <w:sz w:val="18"/>
                      <w:szCs w:val="18"/>
                    </w:rPr>
                  </w:rPrChange>
                </w:rPr>
                <w:t>970</w:t>
              </w:r>
            </w:ins>
          </w:p>
        </w:tc>
        <w:tc>
          <w:tcPr>
            <w:tcW w:w="541" w:type="dxa"/>
            <w:vAlign w:val="bottom"/>
            <w:tcPrChange w:id="12950" w:author="Στάθης Καπ" w:date="2023-03-03T06:26:00Z">
              <w:tcPr>
                <w:tcW w:w="541" w:type="dxa"/>
                <w:vAlign w:val="bottom"/>
              </w:tcPr>
            </w:tcPrChange>
          </w:tcPr>
          <w:p w14:paraId="5DBFA65C" w14:textId="43DC6EC7" w:rsidR="009B17D5" w:rsidRPr="00AC6F02" w:rsidRDefault="009B17D5" w:rsidP="009B17D5">
            <w:pPr>
              <w:jc w:val="center"/>
              <w:rPr>
                <w:ins w:id="12951" w:author="Στάθης Καπ" w:date="2023-03-03T03:27:00Z"/>
                <w:rFonts w:cstheme="minorHAnsi"/>
                <w:sz w:val="16"/>
                <w:szCs w:val="16"/>
              </w:rPr>
            </w:pPr>
            <w:ins w:id="12952" w:author="Στάθης Καπ" w:date="2023-03-03T03:28:00Z">
              <w:r w:rsidRPr="00AC6F02">
                <w:rPr>
                  <w:rFonts w:ascii="Calibri" w:hAnsi="Calibri" w:cs="Calibri"/>
                  <w:color w:val="000000"/>
                  <w:sz w:val="16"/>
                  <w:szCs w:val="16"/>
                  <w:rPrChange w:id="12953" w:author="Στάθης Καπ" w:date="2023-03-03T03:28:00Z">
                    <w:rPr>
                      <w:rFonts w:ascii="Calibri" w:hAnsi="Calibri" w:cs="Calibri"/>
                      <w:color w:val="000000"/>
                      <w:sz w:val="18"/>
                      <w:szCs w:val="18"/>
                    </w:rPr>
                  </w:rPrChange>
                </w:rPr>
                <w:t>0.542</w:t>
              </w:r>
            </w:ins>
          </w:p>
        </w:tc>
        <w:tc>
          <w:tcPr>
            <w:tcW w:w="589" w:type="dxa"/>
            <w:vAlign w:val="center"/>
            <w:tcPrChange w:id="12954" w:author="Στάθης Καπ" w:date="2023-03-03T06:26:00Z">
              <w:tcPr>
                <w:tcW w:w="589" w:type="dxa"/>
                <w:vAlign w:val="center"/>
              </w:tcPr>
            </w:tcPrChange>
          </w:tcPr>
          <w:p w14:paraId="1C5E12D5" w14:textId="4784FD43" w:rsidR="009B17D5" w:rsidRPr="00AC6F02" w:rsidRDefault="009B17D5" w:rsidP="009B17D5">
            <w:pPr>
              <w:jc w:val="center"/>
              <w:rPr>
                <w:ins w:id="12955" w:author="Στάθης Καπ" w:date="2023-03-03T03:27:00Z"/>
                <w:rFonts w:cstheme="minorHAnsi"/>
                <w:sz w:val="16"/>
                <w:szCs w:val="16"/>
              </w:rPr>
            </w:pPr>
            <w:ins w:id="12956" w:author="Στάθης Καπ" w:date="2023-03-03T06:12:00Z">
              <w:r>
                <w:rPr>
                  <w:rFonts w:ascii="Calibri" w:hAnsi="Calibri" w:cstheme="minorHAnsi"/>
                  <w:color w:val="000000"/>
                  <w:sz w:val="16"/>
                  <w:szCs w:val="16"/>
                </w:rPr>
                <w:t>17.87</w:t>
              </w:r>
            </w:ins>
          </w:p>
        </w:tc>
      </w:tr>
      <w:tr w:rsidR="009B17D5" w14:paraId="351FDF30" w14:textId="77777777" w:rsidTr="00F03C40">
        <w:trPr>
          <w:ins w:id="12957" w:author="Στάθης Καπ" w:date="2023-03-03T03:27:00Z"/>
        </w:trPr>
        <w:tc>
          <w:tcPr>
            <w:tcW w:w="515" w:type="dxa"/>
            <w:tcBorders>
              <w:top w:val="nil"/>
              <w:bottom w:val="nil"/>
              <w:right w:val="single" w:sz="4" w:space="0" w:color="auto"/>
            </w:tcBorders>
            <w:shd w:val="clear" w:color="auto" w:fill="E7E6E6" w:themeFill="background2"/>
            <w:vAlign w:val="center"/>
            <w:tcPrChange w:id="12958" w:author="Στάθης Καπ" w:date="2023-03-03T06:26:00Z">
              <w:tcPr>
                <w:tcW w:w="515" w:type="dxa"/>
                <w:vAlign w:val="center"/>
              </w:tcPr>
            </w:tcPrChange>
          </w:tcPr>
          <w:p w14:paraId="41EBC07F" w14:textId="64ED14D5" w:rsidR="009B17D5" w:rsidRPr="00AC6F02" w:rsidRDefault="009B17D5" w:rsidP="009B17D5">
            <w:pPr>
              <w:jc w:val="center"/>
              <w:rPr>
                <w:ins w:id="12959" w:author="Στάθης Καπ" w:date="2023-03-03T03:27:00Z"/>
                <w:sz w:val="16"/>
                <w:szCs w:val="16"/>
              </w:rPr>
            </w:pPr>
            <w:ins w:id="12960" w:author="Στάθης Καπ" w:date="2023-03-03T03:28:00Z">
              <w:r w:rsidRPr="00AC6F02">
                <w:rPr>
                  <w:sz w:val="16"/>
                  <w:szCs w:val="16"/>
                  <w:rPrChange w:id="12961" w:author="Στάθης Καπ" w:date="2023-03-03T03:28:00Z">
                    <w:rPr>
                      <w:sz w:val="18"/>
                      <w:szCs w:val="18"/>
                    </w:rPr>
                  </w:rPrChange>
                </w:rPr>
                <w:t>pr19</w:t>
              </w:r>
            </w:ins>
          </w:p>
        </w:tc>
        <w:tc>
          <w:tcPr>
            <w:tcW w:w="560" w:type="dxa"/>
            <w:tcBorders>
              <w:left w:val="single" w:sz="4" w:space="0" w:color="auto"/>
            </w:tcBorders>
            <w:tcPrChange w:id="12962" w:author="Στάθης Καπ" w:date="2023-03-03T06:26:00Z">
              <w:tcPr>
                <w:tcW w:w="560" w:type="dxa"/>
              </w:tcPr>
            </w:tcPrChange>
          </w:tcPr>
          <w:p w14:paraId="0C44A4C0" w14:textId="56FA3BE7" w:rsidR="009B17D5" w:rsidRPr="00AC6F02" w:rsidRDefault="009B17D5" w:rsidP="009B17D5">
            <w:pPr>
              <w:jc w:val="center"/>
              <w:rPr>
                <w:ins w:id="12963" w:author="Στάθης Καπ" w:date="2023-03-03T03:27:00Z"/>
                <w:rFonts w:cstheme="minorHAnsi"/>
                <w:sz w:val="16"/>
                <w:szCs w:val="16"/>
              </w:rPr>
            </w:pPr>
            <w:ins w:id="12964" w:author="Στάθης Καπ" w:date="2023-03-03T03:28:00Z">
              <w:r w:rsidRPr="00AC6F02">
                <w:rPr>
                  <w:sz w:val="16"/>
                  <w:szCs w:val="16"/>
                  <w:rPrChange w:id="12965" w:author="Στάθης Καπ" w:date="2023-03-03T03:28:00Z">
                    <w:rPr>
                      <w:sz w:val="18"/>
                      <w:szCs w:val="18"/>
                    </w:rPr>
                  </w:rPrChange>
                </w:rPr>
                <w:t>1417</w:t>
              </w:r>
            </w:ins>
          </w:p>
        </w:tc>
        <w:tc>
          <w:tcPr>
            <w:tcW w:w="855" w:type="dxa"/>
            <w:tcPrChange w:id="12966" w:author="Στάθης Καπ" w:date="2023-03-03T06:26:00Z">
              <w:tcPr>
                <w:tcW w:w="855" w:type="dxa"/>
              </w:tcPr>
            </w:tcPrChange>
          </w:tcPr>
          <w:p w14:paraId="407120B5" w14:textId="1760CC63" w:rsidR="009B17D5" w:rsidRPr="00AC6F02" w:rsidRDefault="009B17D5" w:rsidP="009B17D5">
            <w:pPr>
              <w:jc w:val="center"/>
              <w:rPr>
                <w:ins w:id="12967" w:author="Στάθης Καπ" w:date="2023-03-03T03:27:00Z"/>
                <w:rFonts w:cstheme="minorHAnsi"/>
                <w:sz w:val="16"/>
                <w:szCs w:val="16"/>
              </w:rPr>
            </w:pPr>
            <w:ins w:id="12968" w:author="Στάθης Καπ" w:date="2023-03-03T03:28:00Z">
              <w:r w:rsidRPr="00AC6F02">
                <w:rPr>
                  <w:sz w:val="16"/>
                  <w:szCs w:val="16"/>
                  <w:rPrChange w:id="12969" w:author="Στάθης Καπ" w:date="2023-03-03T03:28:00Z">
                    <w:rPr>
                      <w:sz w:val="18"/>
                      <w:szCs w:val="18"/>
                    </w:rPr>
                  </w:rPrChange>
                </w:rPr>
                <w:t>1238</w:t>
              </w:r>
            </w:ins>
          </w:p>
        </w:tc>
        <w:tc>
          <w:tcPr>
            <w:tcW w:w="544" w:type="dxa"/>
            <w:vAlign w:val="bottom"/>
            <w:tcPrChange w:id="12970" w:author="Στάθης Καπ" w:date="2023-03-03T06:26:00Z">
              <w:tcPr>
                <w:tcW w:w="544" w:type="dxa"/>
                <w:vAlign w:val="bottom"/>
              </w:tcPr>
            </w:tcPrChange>
          </w:tcPr>
          <w:p w14:paraId="4F009A1E" w14:textId="13A2C89A" w:rsidR="009B17D5" w:rsidRPr="00AC6F02" w:rsidRDefault="009B17D5" w:rsidP="009B17D5">
            <w:pPr>
              <w:jc w:val="center"/>
              <w:rPr>
                <w:ins w:id="12971" w:author="Στάθης Καπ" w:date="2023-03-03T03:27:00Z"/>
                <w:rFonts w:cstheme="minorHAnsi"/>
                <w:sz w:val="16"/>
                <w:szCs w:val="16"/>
              </w:rPr>
            </w:pPr>
            <w:ins w:id="12972" w:author="Στάθης Καπ" w:date="2023-03-03T03:28:00Z">
              <w:r w:rsidRPr="00AC6F02">
                <w:rPr>
                  <w:rFonts w:ascii="Calibri" w:hAnsi="Calibri" w:cs="Calibri"/>
                  <w:color w:val="000000"/>
                  <w:sz w:val="16"/>
                  <w:szCs w:val="16"/>
                  <w:rPrChange w:id="12973" w:author="Στάθης Καπ" w:date="2023-03-03T03:28:00Z">
                    <w:rPr>
                      <w:rFonts w:ascii="Calibri" w:hAnsi="Calibri" w:cs="Calibri"/>
                      <w:color w:val="000000"/>
                      <w:sz w:val="18"/>
                      <w:szCs w:val="18"/>
                    </w:rPr>
                  </w:rPrChange>
                </w:rPr>
                <w:t>1292</w:t>
              </w:r>
            </w:ins>
          </w:p>
        </w:tc>
        <w:tc>
          <w:tcPr>
            <w:tcW w:w="621" w:type="dxa"/>
            <w:vAlign w:val="bottom"/>
            <w:tcPrChange w:id="12974" w:author="Στάθης Καπ" w:date="2023-03-03T06:26:00Z">
              <w:tcPr>
                <w:tcW w:w="621" w:type="dxa"/>
                <w:vAlign w:val="bottom"/>
              </w:tcPr>
            </w:tcPrChange>
          </w:tcPr>
          <w:p w14:paraId="65254CFC" w14:textId="16205F4A" w:rsidR="009B17D5" w:rsidRPr="00AC6F02" w:rsidRDefault="009B17D5" w:rsidP="009B17D5">
            <w:pPr>
              <w:jc w:val="center"/>
              <w:rPr>
                <w:ins w:id="12975" w:author="Στάθης Καπ" w:date="2023-03-03T03:27:00Z"/>
                <w:rFonts w:cstheme="minorHAnsi"/>
                <w:sz w:val="16"/>
                <w:szCs w:val="16"/>
              </w:rPr>
            </w:pPr>
            <w:ins w:id="12976" w:author="Στάθης Καπ" w:date="2023-03-03T03:28:00Z">
              <w:r w:rsidRPr="00AC6F02">
                <w:rPr>
                  <w:rFonts w:ascii="Calibri" w:hAnsi="Calibri" w:cs="Calibri"/>
                  <w:color w:val="000000"/>
                  <w:sz w:val="16"/>
                  <w:szCs w:val="16"/>
                  <w:rPrChange w:id="12977" w:author="Στάθης Καπ" w:date="2023-03-03T03:28:00Z">
                    <w:rPr>
                      <w:rFonts w:ascii="Calibri" w:hAnsi="Calibri" w:cs="Calibri"/>
                      <w:color w:val="000000"/>
                      <w:sz w:val="18"/>
                      <w:szCs w:val="18"/>
                    </w:rPr>
                  </w:rPrChange>
                </w:rPr>
                <w:t>4.421</w:t>
              </w:r>
            </w:ins>
          </w:p>
        </w:tc>
        <w:tc>
          <w:tcPr>
            <w:tcW w:w="669" w:type="dxa"/>
            <w:vAlign w:val="center"/>
            <w:tcPrChange w:id="12978" w:author="Στάθης Καπ" w:date="2023-03-03T06:26:00Z">
              <w:tcPr>
                <w:tcW w:w="669" w:type="dxa"/>
                <w:vAlign w:val="center"/>
              </w:tcPr>
            </w:tcPrChange>
          </w:tcPr>
          <w:p w14:paraId="63074273" w14:textId="1034B14F" w:rsidR="009B17D5" w:rsidRPr="00AC6F02" w:rsidRDefault="009B17D5" w:rsidP="009B17D5">
            <w:pPr>
              <w:jc w:val="center"/>
              <w:rPr>
                <w:ins w:id="12979" w:author="Στάθης Καπ" w:date="2023-03-03T03:27:00Z"/>
                <w:rFonts w:cstheme="minorHAnsi"/>
                <w:sz w:val="16"/>
                <w:szCs w:val="16"/>
              </w:rPr>
            </w:pPr>
            <w:ins w:id="12980" w:author="Στάθης Καπ" w:date="2023-03-03T06:11:00Z">
              <w:r>
                <w:rPr>
                  <w:rFonts w:ascii="Calibri" w:hAnsi="Calibri" w:cstheme="minorHAnsi"/>
                  <w:color w:val="000000"/>
                  <w:sz w:val="16"/>
                  <w:szCs w:val="16"/>
                </w:rPr>
                <w:t>8.82</w:t>
              </w:r>
            </w:ins>
          </w:p>
        </w:tc>
        <w:tc>
          <w:tcPr>
            <w:tcW w:w="543" w:type="dxa"/>
            <w:vAlign w:val="bottom"/>
            <w:tcPrChange w:id="12981" w:author="Στάθης Καπ" w:date="2023-03-03T06:26:00Z">
              <w:tcPr>
                <w:tcW w:w="543" w:type="dxa"/>
                <w:vAlign w:val="bottom"/>
              </w:tcPr>
            </w:tcPrChange>
          </w:tcPr>
          <w:p w14:paraId="288D2CFD" w14:textId="23D236DE" w:rsidR="009B17D5" w:rsidRPr="00AC6F02" w:rsidRDefault="009B17D5" w:rsidP="009B17D5">
            <w:pPr>
              <w:jc w:val="center"/>
              <w:rPr>
                <w:ins w:id="12982" w:author="Στάθης Καπ" w:date="2023-03-03T03:27:00Z"/>
                <w:rFonts w:cstheme="minorHAnsi"/>
                <w:sz w:val="16"/>
                <w:szCs w:val="16"/>
              </w:rPr>
            </w:pPr>
            <w:ins w:id="12983" w:author="Στάθης Καπ" w:date="2023-03-03T03:28:00Z">
              <w:r w:rsidRPr="00AC6F02">
                <w:rPr>
                  <w:rFonts w:ascii="Calibri" w:hAnsi="Calibri" w:cs="Calibri"/>
                  <w:color w:val="000000"/>
                  <w:sz w:val="16"/>
                  <w:szCs w:val="16"/>
                  <w:rPrChange w:id="12984" w:author="Στάθης Καπ" w:date="2023-03-03T03:28:00Z">
                    <w:rPr>
                      <w:rFonts w:ascii="Calibri" w:hAnsi="Calibri" w:cs="Calibri"/>
                      <w:color w:val="000000"/>
                      <w:sz w:val="18"/>
                      <w:szCs w:val="18"/>
                    </w:rPr>
                  </w:rPrChange>
                </w:rPr>
                <w:t>1254</w:t>
              </w:r>
            </w:ins>
          </w:p>
        </w:tc>
        <w:tc>
          <w:tcPr>
            <w:tcW w:w="621" w:type="dxa"/>
            <w:vAlign w:val="bottom"/>
            <w:tcPrChange w:id="12985" w:author="Στάθης Καπ" w:date="2023-03-03T06:26:00Z">
              <w:tcPr>
                <w:tcW w:w="621" w:type="dxa"/>
                <w:vAlign w:val="bottom"/>
              </w:tcPr>
            </w:tcPrChange>
          </w:tcPr>
          <w:p w14:paraId="4B03BF60" w14:textId="6D956C38" w:rsidR="009B17D5" w:rsidRPr="00AC6F02" w:rsidRDefault="009B17D5" w:rsidP="009B17D5">
            <w:pPr>
              <w:jc w:val="center"/>
              <w:rPr>
                <w:ins w:id="12986" w:author="Στάθης Καπ" w:date="2023-03-03T03:27:00Z"/>
                <w:rFonts w:cstheme="minorHAnsi"/>
                <w:sz w:val="16"/>
                <w:szCs w:val="16"/>
              </w:rPr>
            </w:pPr>
            <w:ins w:id="12987" w:author="Στάθης Καπ" w:date="2023-03-03T03:28:00Z">
              <w:r w:rsidRPr="00AC6F02">
                <w:rPr>
                  <w:rFonts w:ascii="Calibri" w:hAnsi="Calibri" w:cs="Calibri"/>
                  <w:color w:val="000000"/>
                  <w:sz w:val="16"/>
                  <w:szCs w:val="16"/>
                  <w:rPrChange w:id="12988" w:author="Στάθης Καπ" w:date="2023-03-03T03:28:00Z">
                    <w:rPr>
                      <w:rFonts w:ascii="Calibri" w:hAnsi="Calibri" w:cs="Calibri"/>
                      <w:color w:val="000000"/>
                      <w:sz w:val="18"/>
                      <w:szCs w:val="18"/>
                    </w:rPr>
                  </w:rPrChange>
                </w:rPr>
                <w:t>1.948</w:t>
              </w:r>
            </w:ins>
          </w:p>
        </w:tc>
        <w:tc>
          <w:tcPr>
            <w:tcW w:w="669" w:type="dxa"/>
            <w:vAlign w:val="center"/>
            <w:tcPrChange w:id="12989" w:author="Στάθης Καπ" w:date="2023-03-03T06:26:00Z">
              <w:tcPr>
                <w:tcW w:w="669" w:type="dxa"/>
                <w:vAlign w:val="center"/>
              </w:tcPr>
            </w:tcPrChange>
          </w:tcPr>
          <w:p w14:paraId="69D19B11" w14:textId="36F76D48" w:rsidR="009B17D5" w:rsidRPr="00AC6F02" w:rsidRDefault="009B17D5" w:rsidP="009B17D5">
            <w:pPr>
              <w:jc w:val="center"/>
              <w:rPr>
                <w:ins w:id="12990" w:author="Στάθης Καπ" w:date="2023-03-03T03:27:00Z"/>
                <w:rFonts w:cstheme="minorHAnsi"/>
                <w:sz w:val="16"/>
                <w:szCs w:val="16"/>
              </w:rPr>
            </w:pPr>
            <w:ins w:id="12991" w:author="Στάθης Καπ" w:date="2023-03-03T06:11:00Z">
              <w:r>
                <w:rPr>
                  <w:rFonts w:ascii="Calibri" w:hAnsi="Calibri" w:cstheme="minorHAnsi"/>
                  <w:color w:val="000000"/>
                  <w:sz w:val="16"/>
                  <w:szCs w:val="16"/>
                </w:rPr>
                <w:t>2.94</w:t>
              </w:r>
            </w:ins>
          </w:p>
        </w:tc>
        <w:tc>
          <w:tcPr>
            <w:tcW w:w="508" w:type="dxa"/>
            <w:vAlign w:val="bottom"/>
            <w:tcPrChange w:id="12992" w:author="Στάθης Καπ" w:date="2023-03-03T06:26:00Z">
              <w:tcPr>
                <w:tcW w:w="508" w:type="dxa"/>
                <w:vAlign w:val="bottom"/>
              </w:tcPr>
            </w:tcPrChange>
          </w:tcPr>
          <w:p w14:paraId="2936C92C" w14:textId="0D26341C" w:rsidR="009B17D5" w:rsidRPr="00AC6F02" w:rsidRDefault="009B17D5" w:rsidP="009B17D5">
            <w:pPr>
              <w:jc w:val="center"/>
              <w:rPr>
                <w:ins w:id="12993" w:author="Στάθης Καπ" w:date="2023-03-03T03:27:00Z"/>
                <w:rFonts w:cstheme="minorHAnsi"/>
                <w:sz w:val="16"/>
                <w:szCs w:val="16"/>
              </w:rPr>
            </w:pPr>
            <w:ins w:id="12994" w:author="Στάθης Καπ" w:date="2023-03-03T03:28:00Z">
              <w:r w:rsidRPr="00AC6F02">
                <w:rPr>
                  <w:rFonts w:ascii="Calibri" w:hAnsi="Calibri" w:cs="Calibri"/>
                  <w:color w:val="000000"/>
                  <w:sz w:val="16"/>
                  <w:szCs w:val="16"/>
                  <w:rPrChange w:id="12995" w:author="Στάθης Καπ" w:date="2023-03-03T03:28:00Z">
                    <w:rPr>
                      <w:rFonts w:ascii="Calibri" w:hAnsi="Calibri" w:cs="Calibri"/>
                      <w:color w:val="000000"/>
                      <w:sz w:val="18"/>
                      <w:szCs w:val="18"/>
                    </w:rPr>
                  </w:rPrChange>
                </w:rPr>
                <w:t>1191</w:t>
              </w:r>
            </w:ins>
          </w:p>
        </w:tc>
        <w:tc>
          <w:tcPr>
            <w:tcW w:w="541" w:type="dxa"/>
            <w:vAlign w:val="bottom"/>
            <w:tcPrChange w:id="12996" w:author="Στάθης Καπ" w:date="2023-03-03T06:26:00Z">
              <w:tcPr>
                <w:tcW w:w="541" w:type="dxa"/>
                <w:vAlign w:val="bottom"/>
              </w:tcPr>
            </w:tcPrChange>
          </w:tcPr>
          <w:p w14:paraId="35D06956" w14:textId="47F6FC77" w:rsidR="009B17D5" w:rsidRPr="00AC6F02" w:rsidRDefault="009B17D5" w:rsidP="009B17D5">
            <w:pPr>
              <w:jc w:val="center"/>
              <w:rPr>
                <w:ins w:id="12997" w:author="Στάθης Καπ" w:date="2023-03-03T03:27:00Z"/>
                <w:rFonts w:cstheme="minorHAnsi"/>
                <w:sz w:val="16"/>
                <w:szCs w:val="16"/>
              </w:rPr>
            </w:pPr>
            <w:ins w:id="12998" w:author="Στάθης Καπ" w:date="2023-03-03T03:28:00Z">
              <w:r w:rsidRPr="00AC6F02">
                <w:rPr>
                  <w:rFonts w:ascii="Calibri" w:hAnsi="Calibri" w:cs="Calibri"/>
                  <w:color w:val="000000"/>
                  <w:sz w:val="16"/>
                  <w:szCs w:val="16"/>
                  <w:rPrChange w:id="12999" w:author="Στάθης Καπ" w:date="2023-03-03T03:28:00Z">
                    <w:rPr>
                      <w:rFonts w:ascii="Calibri" w:hAnsi="Calibri" w:cs="Calibri"/>
                      <w:color w:val="000000"/>
                      <w:sz w:val="18"/>
                      <w:szCs w:val="18"/>
                    </w:rPr>
                  </w:rPrChange>
                </w:rPr>
                <w:t>1.328</w:t>
              </w:r>
            </w:ins>
          </w:p>
        </w:tc>
        <w:tc>
          <w:tcPr>
            <w:tcW w:w="589" w:type="dxa"/>
            <w:vAlign w:val="center"/>
            <w:tcPrChange w:id="13000" w:author="Στάθης Καπ" w:date="2023-03-03T06:26:00Z">
              <w:tcPr>
                <w:tcW w:w="589" w:type="dxa"/>
                <w:vAlign w:val="center"/>
              </w:tcPr>
            </w:tcPrChange>
          </w:tcPr>
          <w:p w14:paraId="1765E59B" w14:textId="1C0169BA" w:rsidR="009B17D5" w:rsidRPr="00AC6F02" w:rsidRDefault="009B17D5" w:rsidP="009B17D5">
            <w:pPr>
              <w:jc w:val="center"/>
              <w:rPr>
                <w:ins w:id="13001" w:author="Στάθης Καπ" w:date="2023-03-03T03:27:00Z"/>
                <w:rFonts w:cstheme="minorHAnsi"/>
                <w:sz w:val="16"/>
                <w:szCs w:val="16"/>
              </w:rPr>
            </w:pPr>
            <w:ins w:id="13002" w:author="Στάθης Καπ" w:date="2023-03-03T06:11:00Z">
              <w:r>
                <w:rPr>
                  <w:rFonts w:ascii="Calibri" w:hAnsi="Calibri" w:cstheme="minorHAnsi"/>
                  <w:color w:val="000000"/>
                  <w:sz w:val="16"/>
                  <w:szCs w:val="16"/>
                </w:rPr>
                <w:t>7.82</w:t>
              </w:r>
            </w:ins>
          </w:p>
        </w:tc>
        <w:tc>
          <w:tcPr>
            <w:tcW w:w="463" w:type="dxa"/>
            <w:vAlign w:val="bottom"/>
            <w:tcPrChange w:id="13003" w:author="Στάθης Καπ" w:date="2023-03-03T06:26:00Z">
              <w:tcPr>
                <w:tcW w:w="463" w:type="dxa"/>
                <w:vAlign w:val="bottom"/>
              </w:tcPr>
            </w:tcPrChange>
          </w:tcPr>
          <w:p w14:paraId="3B262B39" w14:textId="5FF61568" w:rsidR="009B17D5" w:rsidRPr="00AC6F02" w:rsidRDefault="009B17D5" w:rsidP="009B17D5">
            <w:pPr>
              <w:jc w:val="center"/>
              <w:rPr>
                <w:ins w:id="13004" w:author="Στάθης Καπ" w:date="2023-03-03T03:27:00Z"/>
                <w:rFonts w:cstheme="minorHAnsi"/>
                <w:sz w:val="16"/>
                <w:szCs w:val="16"/>
              </w:rPr>
            </w:pPr>
            <w:ins w:id="13005" w:author="Στάθης Καπ" w:date="2023-03-03T03:28:00Z">
              <w:r w:rsidRPr="00AC6F02">
                <w:rPr>
                  <w:rFonts w:ascii="Calibri" w:hAnsi="Calibri" w:cs="Calibri"/>
                  <w:color w:val="000000"/>
                  <w:sz w:val="16"/>
                  <w:szCs w:val="16"/>
                  <w:rPrChange w:id="13006" w:author="Στάθης Καπ" w:date="2023-03-03T03:28:00Z">
                    <w:rPr>
                      <w:rFonts w:ascii="Calibri" w:hAnsi="Calibri" w:cs="Calibri"/>
                      <w:color w:val="000000"/>
                      <w:sz w:val="18"/>
                      <w:szCs w:val="18"/>
                    </w:rPr>
                  </w:rPrChange>
                </w:rPr>
                <w:t>1137</w:t>
              </w:r>
            </w:ins>
          </w:p>
        </w:tc>
        <w:tc>
          <w:tcPr>
            <w:tcW w:w="541" w:type="dxa"/>
            <w:vAlign w:val="bottom"/>
            <w:tcPrChange w:id="13007" w:author="Στάθης Καπ" w:date="2023-03-03T06:26:00Z">
              <w:tcPr>
                <w:tcW w:w="541" w:type="dxa"/>
                <w:vAlign w:val="bottom"/>
              </w:tcPr>
            </w:tcPrChange>
          </w:tcPr>
          <w:p w14:paraId="42550139" w14:textId="62591F81" w:rsidR="009B17D5" w:rsidRPr="00AC6F02" w:rsidRDefault="009B17D5" w:rsidP="009B17D5">
            <w:pPr>
              <w:jc w:val="center"/>
              <w:rPr>
                <w:ins w:id="13008" w:author="Στάθης Καπ" w:date="2023-03-03T03:27:00Z"/>
                <w:rFonts w:cstheme="minorHAnsi"/>
                <w:sz w:val="16"/>
                <w:szCs w:val="16"/>
              </w:rPr>
            </w:pPr>
            <w:ins w:id="13009" w:author="Στάθης Καπ" w:date="2023-03-03T03:28:00Z">
              <w:r w:rsidRPr="00AC6F02">
                <w:rPr>
                  <w:rFonts w:ascii="Calibri" w:hAnsi="Calibri" w:cs="Calibri"/>
                  <w:color w:val="000000"/>
                  <w:sz w:val="16"/>
                  <w:szCs w:val="16"/>
                  <w:rPrChange w:id="13010" w:author="Στάθης Καπ" w:date="2023-03-03T03:28:00Z">
                    <w:rPr>
                      <w:rFonts w:ascii="Calibri" w:hAnsi="Calibri" w:cs="Calibri"/>
                      <w:color w:val="000000"/>
                      <w:sz w:val="18"/>
                      <w:szCs w:val="18"/>
                    </w:rPr>
                  </w:rPrChange>
                </w:rPr>
                <w:t>0.947</w:t>
              </w:r>
            </w:ins>
          </w:p>
        </w:tc>
        <w:tc>
          <w:tcPr>
            <w:tcW w:w="589" w:type="dxa"/>
            <w:vAlign w:val="center"/>
            <w:tcPrChange w:id="13011" w:author="Στάθης Καπ" w:date="2023-03-03T06:26:00Z">
              <w:tcPr>
                <w:tcW w:w="589" w:type="dxa"/>
                <w:vAlign w:val="center"/>
              </w:tcPr>
            </w:tcPrChange>
          </w:tcPr>
          <w:p w14:paraId="521CC78A" w14:textId="53F4C469" w:rsidR="009B17D5" w:rsidRPr="00AC6F02" w:rsidRDefault="009B17D5" w:rsidP="009B17D5">
            <w:pPr>
              <w:jc w:val="center"/>
              <w:rPr>
                <w:ins w:id="13012" w:author="Στάθης Καπ" w:date="2023-03-03T03:27:00Z"/>
                <w:rFonts w:cstheme="minorHAnsi"/>
                <w:sz w:val="16"/>
                <w:szCs w:val="16"/>
              </w:rPr>
            </w:pPr>
            <w:ins w:id="13013" w:author="Στάθης Καπ" w:date="2023-03-03T06:12:00Z">
              <w:r>
                <w:rPr>
                  <w:rFonts w:ascii="Calibri" w:hAnsi="Calibri" w:cstheme="minorHAnsi"/>
                  <w:color w:val="000000"/>
                  <w:sz w:val="16"/>
                  <w:szCs w:val="16"/>
                </w:rPr>
                <w:t>12</w:t>
              </w:r>
            </w:ins>
          </w:p>
        </w:tc>
      </w:tr>
      <w:tr w:rsidR="009B17D5" w14:paraId="39DBFD96" w14:textId="77777777" w:rsidTr="00F03C40">
        <w:trPr>
          <w:ins w:id="13014"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3015" w:author="Στάθης Καπ" w:date="2023-03-03T06:26:00Z">
              <w:tcPr>
                <w:tcW w:w="515" w:type="dxa"/>
                <w:vAlign w:val="center"/>
              </w:tcPr>
            </w:tcPrChange>
          </w:tcPr>
          <w:p w14:paraId="22C1F70D" w14:textId="62A84B21" w:rsidR="009B17D5" w:rsidRPr="00AC6F02" w:rsidRDefault="009B17D5" w:rsidP="009B17D5">
            <w:pPr>
              <w:jc w:val="center"/>
              <w:rPr>
                <w:ins w:id="13016" w:author="Στάθης Καπ" w:date="2023-03-03T03:27:00Z"/>
                <w:sz w:val="16"/>
                <w:szCs w:val="16"/>
              </w:rPr>
            </w:pPr>
            <w:ins w:id="13017" w:author="Στάθης Καπ" w:date="2023-03-03T03:28:00Z">
              <w:r w:rsidRPr="00AC6F02">
                <w:rPr>
                  <w:sz w:val="16"/>
                  <w:szCs w:val="16"/>
                  <w:rPrChange w:id="13018" w:author="Στάθης Καπ" w:date="2023-03-03T03:28:00Z">
                    <w:rPr>
                      <w:sz w:val="18"/>
                      <w:szCs w:val="18"/>
                    </w:rPr>
                  </w:rPrChange>
                </w:rPr>
                <w:t>pr20</w:t>
              </w:r>
            </w:ins>
          </w:p>
        </w:tc>
        <w:tc>
          <w:tcPr>
            <w:tcW w:w="560" w:type="dxa"/>
            <w:tcBorders>
              <w:left w:val="single" w:sz="4" w:space="0" w:color="auto"/>
            </w:tcBorders>
            <w:tcPrChange w:id="13019" w:author="Στάθης Καπ" w:date="2023-03-03T06:26:00Z">
              <w:tcPr>
                <w:tcW w:w="560" w:type="dxa"/>
              </w:tcPr>
            </w:tcPrChange>
          </w:tcPr>
          <w:p w14:paraId="062F738F" w14:textId="40B16865" w:rsidR="009B17D5" w:rsidRPr="00AC6F02" w:rsidRDefault="009B17D5" w:rsidP="009B17D5">
            <w:pPr>
              <w:jc w:val="center"/>
              <w:rPr>
                <w:ins w:id="13020" w:author="Στάθης Καπ" w:date="2023-03-03T03:27:00Z"/>
                <w:rFonts w:cstheme="minorHAnsi"/>
                <w:sz w:val="16"/>
                <w:szCs w:val="16"/>
              </w:rPr>
            </w:pPr>
            <w:ins w:id="13021" w:author="Στάθης Καπ" w:date="2023-03-03T03:28:00Z">
              <w:r w:rsidRPr="00AC6F02">
                <w:rPr>
                  <w:sz w:val="16"/>
                  <w:szCs w:val="16"/>
                  <w:rPrChange w:id="13022" w:author="Στάθης Καπ" w:date="2023-03-03T03:28:00Z">
                    <w:rPr>
                      <w:sz w:val="18"/>
                      <w:szCs w:val="18"/>
                    </w:rPr>
                  </w:rPrChange>
                </w:rPr>
                <w:t>1690</w:t>
              </w:r>
            </w:ins>
          </w:p>
        </w:tc>
        <w:tc>
          <w:tcPr>
            <w:tcW w:w="855" w:type="dxa"/>
            <w:tcPrChange w:id="13023" w:author="Στάθης Καπ" w:date="2023-03-03T06:26:00Z">
              <w:tcPr>
                <w:tcW w:w="855" w:type="dxa"/>
              </w:tcPr>
            </w:tcPrChange>
          </w:tcPr>
          <w:p w14:paraId="6570F383" w14:textId="75A18B49" w:rsidR="009B17D5" w:rsidRPr="00AC6F02" w:rsidRDefault="009B17D5" w:rsidP="009B17D5">
            <w:pPr>
              <w:jc w:val="center"/>
              <w:rPr>
                <w:ins w:id="13024" w:author="Στάθης Καπ" w:date="2023-03-03T03:27:00Z"/>
                <w:rFonts w:cstheme="minorHAnsi"/>
                <w:sz w:val="16"/>
                <w:szCs w:val="16"/>
              </w:rPr>
            </w:pPr>
            <w:ins w:id="13025" w:author="Στάθης Καπ" w:date="2023-03-03T03:28:00Z">
              <w:r w:rsidRPr="00AC6F02">
                <w:rPr>
                  <w:sz w:val="16"/>
                  <w:szCs w:val="16"/>
                  <w:rPrChange w:id="13026" w:author="Στάθης Καπ" w:date="2023-03-03T03:28:00Z">
                    <w:rPr>
                      <w:sz w:val="18"/>
                      <w:szCs w:val="18"/>
                    </w:rPr>
                  </w:rPrChange>
                </w:rPr>
                <w:t>1514</w:t>
              </w:r>
            </w:ins>
          </w:p>
        </w:tc>
        <w:tc>
          <w:tcPr>
            <w:tcW w:w="544" w:type="dxa"/>
            <w:vAlign w:val="bottom"/>
            <w:tcPrChange w:id="13027" w:author="Στάθης Καπ" w:date="2023-03-03T06:26:00Z">
              <w:tcPr>
                <w:tcW w:w="544" w:type="dxa"/>
                <w:vAlign w:val="bottom"/>
              </w:tcPr>
            </w:tcPrChange>
          </w:tcPr>
          <w:p w14:paraId="393ADC21" w14:textId="5557594C" w:rsidR="009B17D5" w:rsidRPr="00AC6F02" w:rsidRDefault="009B17D5" w:rsidP="009B17D5">
            <w:pPr>
              <w:jc w:val="center"/>
              <w:rPr>
                <w:ins w:id="13028" w:author="Στάθης Καπ" w:date="2023-03-03T03:27:00Z"/>
                <w:rFonts w:cstheme="minorHAnsi"/>
                <w:sz w:val="16"/>
                <w:szCs w:val="16"/>
              </w:rPr>
            </w:pPr>
            <w:ins w:id="13029" w:author="Στάθης Καπ" w:date="2023-03-03T03:28:00Z">
              <w:r w:rsidRPr="00AC6F02">
                <w:rPr>
                  <w:rFonts w:ascii="Calibri" w:hAnsi="Calibri" w:cs="Calibri"/>
                  <w:color w:val="000000"/>
                  <w:sz w:val="16"/>
                  <w:szCs w:val="16"/>
                  <w:rPrChange w:id="13030" w:author="Στάθης Καπ" w:date="2023-03-03T03:28:00Z">
                    <w:rPr>
                      <w:rFonts w:ascii="Calibri" w:hAnsi="Calibri" w:cs="Calibri"/>
                      <w:color w:val="000000"/>
                      <w:sz w:val="18"/>
                      <w:szCs w:val="18"/>
                    </w:rPr>
                  </w:rPrChange>
                </w:rPr>
                <w:t>1534</w:t>
              </w:r>
            </w:ins>
          </w:p>
        </w:tc>
        <w:tc>
          <w:tcPr>
            <w:tcW w:w="621" w:type="dxa"/>
            <w:vAlign w:val="bottom"/>
            <w:tcPrChange w:id="13031" w:author="Στάθης Καπ" w:date="2023-03-03T06:26:00Z">
              <w:tcPr>
                <w:tcW w:w="621" w:type="dxa"/>
                <w:vAlign w:val="bottom"/>
              </w:tcPr>
            </w:tcPrChange>
          </w:tcPr>
          <w:p w14:paraId="221BBB47" w14:textId="7301A367" w:rsidR="009B17D5" w:rsidRPr="00AC6F02" w:rsidRDefault="009B17D5" w:rsidP="009B17D5">
            <w:pPr>
              <w:jc w:val="center"/>
              <w:rPr>
                <w:ins w:id="13032" w:author="Στάθης Καπ" w:date="2023-03-03T03:27:00Z"/>
                <w:rFonts w:cstheme="minorHAnsi"/>
                <w:sz w:val="16"/>
                <w:szCs w:val="16"/>
              </w:rPr>
            </w:pPr>
            <w:ins w:id="13033" w:author="Στάθης Καπ" w:date="2023-03-03T03:28:00Z">
              <w:r w:rsidRPr="00AC6F02">
                <w:rPr>
                  <w:rFonts w:ascii="Calibri" w:hAnsi="Calibri" w:cs="Calibri"/>
                  <w:color w:val="000000"/>
                  <w:sz w:val="16"/>
                  <w:szCs w:val="16"/>
                  <w:rPrChange w:id="13034" w:author="Στάθης Καπ" w:date="2023-03-03T03:28:00Z">
                    <w:rPr>
                      <w:rFonts w:ascii="Calibri" w:hAnsi="Calibri" w:cs="Calibri"/>
                      <w:color w:val="000000"/>
                      <w:sz w:val="18"/>
                      <w:szCs w:val="18"/>
                    </w:rPr>
                  </w:rPrChange>
                </w:rPr>
                <w:t>4.669</w:t>
              </w:r>
            </w:ins>
          </w:p>
        </w:tc>
        <w:tc>
          <w:tcPr>
            <w:tcW w:w="669" w:type="dxa"/>
            <w:vAlign w:val="center"/>
            <w:tcPrChange w:id="13035" w:author="Στάθης Καπ" w:date="2023-03-03T06:26:00Z">
              <w:tcPr>
                <w:tcW w:w="669" w:type="dxa"/>
                <w:vAlign w:val="center"/>
              </w:tcPr>
            </w:tcPrChange>
          </w:tcPr>
          <w:p w14:paraId="1CEC4BBE" w14:textId="5082E111" w:rsidR="009B17D5" w:rsidRPr="00AC6F02" w:rsidRDefault="009B17D5" w:rsidP="009B17D5">
            <w:pPr>
              <w:jc w:val="center"/>
              <w:rPr>
                <w:ins w:id="13036" w:author="Στάθης Καπ" w:date="2023-03-03T03:27:00Z"/>
                <w:rFonts w:cstheme="minorHAnsi"/>
                <w:sz w:val="16"/>
                <w:szCs w:val="16"/>
              </w:rPr>
            </w:pPr>
            <w:ins w:id="13037" w:author="Στάθης Καπ" w:date="2023-03-03T06:11:00Z">
              <w:r>
                <w:rPr>
                  <w:rFonts w:ascii="Calibri" w:hAnsi="Calibri" w:cstheme="minorHAnsi"/>
                  <w:color w:val="000000"/>
                  <w:sz w:val="16"/>
                  <w:szCs w:val="16"/>
                </w:rPr>
                <w:t>9.23</w:t>
              </w:r>
            </w:ins>
          </w:p>
        </w:tc>
        <w:tc>
          <w:tcPr>
            <w:tcW w:w="543" w:type="dxa"/>
            <w:vAlign w:val="bottom"/>
            <w:tcPrChange w:id="13038" w:author="Στάθης Καπ" w:date="2023-03-03T06:26:00Z">
              <w:tcPr>
                <w:tcW w:w="543" w:type="dxa"/>
                <w:vAlign w:val="bottom"/>
              </w:tcPr>
            </w:tcPrChange>
          </w:tcPr>
          <w:p w14:paraId="30226D4C" w14:textId="47C47F46" w:rsidR="009B17D5" w:rsidRPr="00AC6F02" w:rsidRDefault="009B17D5" w:rsidP="009B17D5">
            <w:pPr>
              <w:jc w:val="center"/>
              <w:rPr>
                <w:ins w:id="13039" w:author="Στάθης Καπ" w:date="2023-03-03T03:27:00Z"/>
                <w:rFonts w:cstheme="minorHAnsi"/>
                <w:sz w:val="16"/>
                <w:szCs w:val="16"/>
              </w:rPr>
            </w:pPr>
            <w:ins w:id="13040" w:author="Στάθης Καπ" w:date="2023-03-03T03:28:00Z">
              <w:r w:rsidRPr="00AC6F02">
                <w:rPr>
                  <w:rFonts w:ascii="Calibri" w:hAnsi="Calibri" w:cs="Calibri"/>
                  <w:color w:val="000000"/>
                  <w:sz w:val="16"/>
                  <w:szCs w:val="16"/>
                  <w:rPrChange w:id="13041" w:author="Στάθης Καπ" w:date="2023-03-03T03:28:00Z">
                    <w:rPr>
                      <w:rFonts w:ascii="Calibri" w:hAnsi="Calibri" w:cs="Calibri"/>
                      <w:color w:val="000000"/>
                      <w:sz w:val="18"/>
                      <w:szCs w:val="18"/>
                    </w:rPr>
                  </w:rPrChange>
                </w:rPr>
                <w:t>1509</w:t>
              </w:r>
            </w:ins>
          </w:p>
        </w:tc>
        <w:tc>
          <w:tcPr>
            <w:tcW w:w="621" w:type="dxa"/>
            <w:vAlign w:val="bottom"/>
            <w:tcPrChange w:id="13042" w:author="Στάθης Καπ" w:date="2023-03-03T06:26:00Z">
              <w:tcPr>
                <w:tcW w:w="621" w:type="dxa"/>
                <w:vAlign w:val="bottom"/>
              </w:tcPr>
            </w:tcPrChange>
          </w:tcPr>
          <w:p w14:paraId="33C7DC12" w14:textId="17D97FF8" w:rsidR="009B17D5" w:rsidRPr="00AC6F02" w:rsidRDefault="009B17D5" w:rsidP="009B17D5">
            <w:pPr>
              <w:jc w:val="center"/>
              <w:rPr>
                <w:ins w:id="13043" w:author="Στάθης Καπ" w:date="2023-03-03T03:27:00Z"/>
                <w:rFonts w:cstheme="minorHAnsi"/>
                <w:sz w:val="16"/>
                <w:szCs w:val="16"/>
              </w:rPr>
            </w:pPr>
            <w:ins w:id="13044" w:author="Στάθης Καπ" w:date="2023-03-03T03:28:00Z">
              <w:r w:rsidRPr="00AC6F02">
                <w:rPr>
                  <w:rFonts w:ascii="Calibri" w:hAnsi="Calibri" w:cs="Calibri"/>
                  <w:color w:val="000000"/>
                  <w:sz w:val="16"/>
                  <w:szCs w:val="16"/>
                  <w:rPrChange w:id="13045" w:author="Στάθης Καπ" w:date="2023-03-03T03:28:00Z">
                    <w:rPr>
                      <w:rFonts w:ascii="Calibri" w:hAnsi="Calibri" w:cs="Calibri"/>
                      <w:color w:val="000000"/>
                      <w:sz w:val="18"/>
                      <w:szCs w:val="18"/>
                    </w:rPr>
                  </w:rPrChange>
                </w:rPr>
                <w:t>2.531</w:t>
              </w:r>
            </w:ins>
          </w:p>
        </w:tc>
        <w:tc>
          <w:tcPr>
            <w:tcW w:w="669" w:type="dxa"/>
            <w:vAlign w:val="center"/>
            <w:tcPrChange w:id="13046" w:author="Στάθης Καπ" w:date="2023-03-03T06:26:00Z">
              <w:tcPr>
                <w:tcW w:w="669" w:type="dxa"/>
                <w:vAlign w:val="center"/>
              </w:tcPr>
            </w:tcPrChange>
          </w:tcPr>
          <w:p w14:paraId="155261C1" w14:textId="4D28380D" w:rsidR="009B17D5" w:rsidRPr="00AC6F02" w:rsidRDefault="009B17D5" w:rsidP="009B17D5">
            <w:pPr>
              <w:jc w:val="center"/>
              <w:rPr>
                <w:ins w:id="13047" w:author="Στάθης Καπ" w:date="2023-03-03T03:27:00Z"/>
                <w:rFonts w:cstheme="minorHAnsi"/>
                <w:sz w:val="16"/>
                <w:szCs w:val="16"/>
              </w:rPr>
            </w:pPr>
            <w:ins w:id="13048" w:author="Στάθης Καπ" w:date="2023-03-03T06:11:00Z">
              <w:r>
                <w:rPr>
                  <w:rFonts w:ascii="Calibri" w:hAnsi="Calibri" w:cstheme="minorHAnsi"/>
                  <w:color w:val="000000"/>
                  <w:sz w:val="16"/>
                  <w:szCs w:val="16"/>
                </w:rPr>
                <w:t>1.63</w:t>
              </w:r>
            </w:ins>
          </w:p>
        </w:tc>
        <w:tc>
          <w:tcPr>
            <w:tcW w:w="508" w:type="dxa"/>
            <w:vAlign w:val="bottom"/>
            <w:tcPrChange w:id="13049" w:author="Στάθης Καπ" w:date="2023-03-03T06:26:00Z">
              <w:tcPr>
                <w:tcW w:w="508" w:type="dxa"/>
                <w:vAlign w:val="bottom"/>
              </w:tcPr>
            </w:tcPrChange>
          </w:tcPr>
          <w:p w14:paraId="147CD9F8" w14:textId="74E860EB" w:rsidR="009B17D5" w:rsidRPr="00AC6F02" w:rsidRDefault="009B17D5" w:rsidP="009B17D5">
            <w:pPr>
              <w:jc w:val="center"/>
              <w:rPr>
                <w:ins w:id="13050" w:author="Στάθης Καπ" w:date="2023-03-03T03:27:00Z"/>
                <w:rFonts w:cstheme="minorHAnsi"/>
                <w:sz w:val="16"/>
                <w:szCs w:val="16"/>
              </w:rPr>
            </w:pPr>
            <w:ins w:id="13051" w:author="Στάθης Καπ" w:date="2023-03-03T03:28:00Z">
              <w:r w:rsidRPr="00AC6F02">
                <w:rPr>
                  <w:rFonts w:ascii="Calibri" w:hAnsi="Calibri" w:cs="Calibri"/>
                  <w:color w:val="000000"/>
                  <w:sz w:val="16"/>
                  <w:szCs w:val="16"/>
                  <w:rPrChange w:id="13052" w:author="Στάθης Καπ" w:date="2023-03-03T03:28:00Z">
                    <w:rPr>
                      <w:rFonts w:ascii="Calibri" w:hAnsi="Calibri" w:cs="Calibri"/>
                      <w:color w:val="000000"/>
                      <w:sz w:val="18"/>
                      <w:szCs w:val="18"/>
                    </w:rPr>
                  </w:rPrChange>
                </w:rPr>
                <w:t>1454</w:t>
              </w:r>
            </w:ins>
          </w:p>
        </w:tc>
        <w:tc>
          <w:tcPr>
            <w:tcW w:w="541" w:type="dxa"/>
            <w:vAlign w:val="bottom"/>
            <w:tcPrChange w:id="13053" w:author="Στάθης Καπ" w:date="2023-03-03T06:26:00Z">
              <w:tcPr>
                <w:tcW w:w="541" w:type="dxa"/>
                <w:vAlign w:val="bottom"/>
              </w:tcPr>
            </w:tcPrChange>
          </w:tcPr>
          <w:p w14:paraId="14C2C30F" w14:textId="1B04ECAB" w:rsidR="009B17D5" w:rsidRPr="00AC6F02" w:rsidRDefault="009B17D5" w:rsidP="009B17D5">
            <w:pPr>
              <w:jc w:val="center"/>
              <w:rPr>
                <w:ins w:id="13054" w:author="Στάθης Καπ" w:date="2023-03-03T03:27:00Z"/>
                <w:rFonts w:cstheme="minorHAnsi"/>
                <w:sz w:val="16"/>
                <w:szCs w:val="16"/>
              </w:rPr>
            </w:pPr>
            <w:ins w:id="13055" w:author="Στάθης Καπ" w:date="2023-03-03T03:28:00Z">
              <w:r w:rsidRPr="00AC6F02">
                <w:rPr>
                  <w:rFonts w:ascii="Calibri" w:hAnsi="Calibri" w:cs="Calibri"/>
                  <w:color w:val="000000"/>
                  <w:sz w:val="16"/>
                  <w:szCs w:val="16"/>
                  <w:rPrChange w:id="13056" w:author="Στάθης Καπ" w:date="2023-03-03T03:28:00Z">
                    <w:rPr>
                      <w:rFonts w:ascii="Calibri" w:hAnsi="Calibri" w:cs="Calibri"/>
                      <w:color w:val="000000"/>
                      <w:sz w:val="18"/>
                      <w:szCs w:val="18"/>
                    </w:rPr>
                  </w:rPrChange>
                </w:rPr>
                <w:t>2.805</w:t>
              </w:r>
            </w:ins>
          </w:p>
        </w:tc>
        <w:tc>
          <w:tcPr>
            <w:tcW w:w="589" w:type="dxa"/>
            <w:vAlign w:val="center"/>
            <w:tcPrChange w:id="13057" w:author="Στάθης Καπ" w:date="2023-03-03T06:26:00Z">
              <w:tcPr>
                <w:tcW w:w="589" w:type="dxa"/>
                <w:vAlign w:val="center"/>
              </w:tcPr>
            </w:tcPrChange>
          </w:tcPr>
          <w:p w14:paraId="0EC1C043" w14:textId="7D41CA7A" w:rsidR="009B17D5" w:rsidRPr="00AC6F02" w:rsidRDefault="009B17D5" w:rsidP="009B17D5">
            <w:pPr>
              <w:jc w:val="center"/>
              <w:rPr>
                <w:ins w:id="13058" w:author="Στάθης Καπ" w:date="2023-03-03T03:27:00Z"/>
                <w:rFonts w:cstheme="minorHAnsi"/>
                <w:sz w:val="16"/>
                <w:szCs w:val="16"/>
              </w:rPr>
            </w:pPr>
            <w:ins w:id="13059" w:author="Στάθης Καπ" w:date="2023-03-03T06:11:00Z">
              <w:r>
                <w:rPr>
                  <w:rFonts w:ascii="Calibri" w:hAnsi="Calibri" w:cstheme="minorHAnsi"/>
                  <w:color w:val="000000"/>
                  <w:sz w:val="16"/>
                  <w:szCs w:val="16"/>
                </w:rPr>
                <w:t>5.22</w:t>
              </w:r>
            </w:ins>
          </w:p>
        </w:tc>
        <w:tc>
          <w:tcPr>
            <w:tcW w:w="463" w:type="dxa"/>
            <w:vAlign w:val="bottom"/>
            <w:tcPrChange w:id="13060" w:author="Στάθης Καπ" w:date="2023-03-03T06:26:00Z">
              <w:tcPr>
                <w:tcW w:w="463" w:type="dxa"/>
                <w:vAlign w:val="bottom"/>
              </w:tcPr>
            </w:tcPrChange>
          </w:tcPr>
          <w:p w14:paraId="39F98B74" w14:textId="193E26EF" w:rsidR="009B17D5" w:rsidRPr="00AC6F02" w:rsidRDefault="009B17D5" w:rsidP="009B17D5">
            <w:pPr>
              <w:jc w:val="center"/>
              <w:rPr>
                <w:ins w:id="13061" w:author="Στάθης Καπ" w:date="2023-03-03T03:27:00Z"/>
                <w:rFonts w:cstheme="minorHAnsi"/>
                <w:sz w:val="16"/>
                <w:szCs w:val="16"/>
              </w:rPr>
            </w:pPr>
            <w:ins w:id="13062" w:author="Στάθης Καπ" w:date="2023-03-03T03:28:00Z">
              <w:r w:rsidRPr="00AC6F02">
                <w:rPr>
                  <w:rFonts w:ascii="Calibri" w:hAnsi="Calibri" w:cs="Calibri"/>
                  <w:color w:val="000000"/>
                  <w:sz w:val="16"/>
                  <w:szCs w:val="16"/>
                  <w:rPrChange w:id="13063" w:author="Στάθης Καπ" w:date="2023-03-03T03:28:00Z">
                    <w:rPr>
                      <w:rFonts w:ascii="Calibri" w:hAnsi="Calibri" w:cs="Calibri"/>
                      <w:color w:val="000000"/>
                      <w:sz w:val="18"/>
                      <w:szCs w:val="18"/>
                    </w:rPr>
                  </w:rPrChange>
                </w:rPr>
                <w:t>1376</w:t>
              </w:r>
            </w:ins>
          </w:p>
        </w:tc>
        <w:tc>
          <w:tcPr>
            <w:tcW w:w="541" w:type="dxa"/>
            <w:vAlign w:val="bottom"/>
            <w:tcPrChange w:id="13064" w:author="Στάθης Καπ" w:date="2023-03-03T06:26:00Z">
              <w:tcPr>
                <w:tcW w:w="541" w:type="dxa"/>
                <w:vAlign w:val="bottom"/>
              </w:tcPr>
            </w:tcPrChange>
          </w:tcPr>
          <w:p w14:paraId="3567B510" w14:textId="3D2D0584" w:rsidR="009B17D5" w:rsidRPr="00AC6F02" w:rsidRDefault="009B17D5" w:rsidP="009B17D5">
            <w:pPr>
              <w:jc w:val="center"/>
              <w:rPr>
                <w:ins w:id="13065" w:author="Στάθης Καπ" w:date="2023-03-03T03:27:00Z"/>
                <w:rFonts w:cstheme="minorHAnsi"/>
                <w:sz w:val="16"/>
                <w:szCs w:val="16"/>
              </w:rPr>
            </w:pPr>
            <w:ins w:id="13066" w:author="Στάθης Καπ" w:date="2023-03-03T03:28:00Z">
              <w:r w:rsidRPr="00AC6F02">
                <w:rPr>
                  <w:rFonts w:ascii="Calibri" w:hAnsi="Calibri" w:cs="Calibri"/>
                  <w:color w:val="000000"/>
                  <w:sz w:val="16"/>
                  <w:szCs w:val="16"/>
                  <w:rPrChange w:id="13067" w:author="Στάθης Καπ" w:date="2023-03-03T03:28:00Z">
                    <w:rPr>
                      <w:rFonts w:ascii="Calibri" w:hAnsi="Calibri" w:cs="Calibri"/>
                      <w:color w:val="000000"/>
                      <w:sz w:val="18"/>
                      <w:szCs w:val="18"/>
                    </w:rPr>
                  </w:rPrChange>
                </w:rPr>
                <w:t>1.268</w:t>
              </w:r>
            </w:ins>
          </w:p>
        </w:tc>
        <w:tc>
          <w:tcPr>
            <w:tcW w:w="589" w:type="dxa"/>
            <w:vAlign w:val="center"/>
            <w:tcPrChange w:id="13068" w:author="Στάθης Καπ" w:date="2023-03-03T06:26:00Z">
              <w:tcPr>
                <w:tcW w:w="589" w:type="dxa"/>
                <w:vAlign w:val="center"/>
              </w:tcPr>
            </w:tcPrChange>
          </w:tcPr>
          <w:p w14:paraId="6699EB12" w14:textId="701FDE83" w:rsidR="009B17D5" w:rsidRPr="00AC6F02" w:rsidRDefault="009B17D5" w:rsidP="009B17D5">
            <w:pPr>
              <w:jc w:val="center"/>
              <w:rPr>
                <w:ins w:id="13069" w:author="Στάθης Καπ" w:date="2023-03-03T03:27:00Z"/>
                <w:rFonts w:cstheme="minorHAnsi"/>
                <w:sz w:val="16"/>
                <w:szCs w:val="16"/>
              </w:rPr>
            </w:pPr>
            <w:ins w:id="13070" w:author="Στάθης Καπ" w:date="2023-03-03T06:12:00Z">
              <w:r>
                <w:rPr>
                  <w:rFonts w:ascii="Calibri" w:hAnsi="Calibri" w:cstheme="minorHAnsi"/>
                  <w:color w:val="000000"/>
                  <w:sz w:val="16"/>
                  <w:szCs w:val="16"/>
                </w:rPr>
                <w:t>10.3</w:t>
              </w:r>
            </w:ins>
          </w:p>
        </w:tc>
      </w:tr>
    </w:tbl>
    <w:p w14:paraId="2BD1B782" w14:textId="7F095EA1" w:rsidR="00AC6F02" w:rsidRDefault="00AC6F02">
      <w:pPr>
        <w:pStyle w:val="Caption"/>
        <w:keepNext/>
        <w:rPr>
          <w:ins w:id="13071" w:author="Στάθης Καπ" w:date="2023-03-03T03:28:00Z"/>
        </w:rPr>
      </w:pPr>
    </w:p>
    <w:p w14:paraId="289859B9" w14:textId="62BB41F9" w:rsidR="00BB05AC" w:rsidRDefault="00BB05AC">
      <w:pPr>
        <w:pStyle w:val="Caption"/>
        <w:keepNext/>
        <w:spacing w:after="0"/>
        <w:rPr>
          <w:ins w:id="13072" w:author="Στάθης Καπ" w:date="2023-03-03T03:32:00Z"/>
        </w:rPr>
        <w:pPrChange w:id="13073" w:author="Στάθης Καπ" w:date="2023-03-03T04:34:00Z">
          <w:pPr/>
        </w:pPrChange>
      </w:pPr>
      <w:proofErr w:type="spellStart"/>
      <w:ins w:id="13074" w:author="Στάθης Καπ" w:date="2023-03-03T03:32:00Z">
        <w:r>
          <w:t>Πίν</w:t>
        </w:r>
        <w:proofErr w:type="spellEnd"/>
        <w:r>
          <w:t xml:space="preserve">ακας </w:t>
        </w:r>
      </w:ins>
      <w:ins w:id="13075"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13076"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3077" w:author="Στάθης Καπ" w:date="2023-03-07T16:43:00Z">
        <w:r w:rsidR="002C131C">
          <w:rPr>
            <w:noProof/>
          </w:rPr>
          <w:t>4</w:t>
        </w:r>
      </w:ins>
      <w:ins w:id="13078" w:author="Στάθης Καπ" w:date="2023-03-03T04:02:00Z">
        <w:r w:rsidR="00F665AE">
          <w:fldChar w:fldCharType="end"/>
        </w:r>
      </w:ins>
      <w:ins w:id="13079"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3080"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3081">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3082"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3083"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3084"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3085"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3086" w:author="Στάθης Καπ" w:date="2023-03-03T03:28:00Z"/>
                <w:rFonts w:cstheme="minorHAnsi"/>
                <w:sz w:val="16"/>
                <w:szCs w:val="16"/>
              </w:rPr>
            </w:pPr>
            <w:ins w:id="13087"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3088"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3089" w:author="Στάθης Καπ" w:date="2023-03-03T03:28:00Z"/>
                <w:rFonts w:cstheme="minorHAnsi"/>
                <w:sz w:val="16"/>
                <w:szCs w:val="16"/>
              </w:rPr>
            </w:pPr>
            <w:ins w:id="13090"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3091"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3092" w:author="Στάθης Καπ" w:date="2023-03-03T03:28:00Z"/>
                <w:rFonts w:cstheme="minorHAnsi"/>
                <w:sz w:val="16"/>
                <w:szCs w:val="16"/>
              </w:rPr>
            </w:pPr>
            <w:ins w:id="13093"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3094"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3095" w:author="Στάθης Καπ" w:date="2023-03-03T03:28:00Z"/>
                <w:rFonts w:cstheme="minorHAnsi"/>
                <w:sz w:val="16"/>
                <w:szCs w:val="16"/>
              </w:rPr>
            </w:pPr>
            <w:ins w:id="13096"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3097"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3098" w:author="Στάθης Καπ" w:date="2023-03-03T03:28:00Z"/>
                <w:rFonts w:cstheme="minorHAnsi"/>
                <w:sz w:val="16"/>
                <w:szCs w:val="16"/>
              </w:rPr>
            </w:pPr>
            <w:ins w:id="13099"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3100"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3101" w:author="Στάθης Καπ" w:date="2023-03-03T03:28:00Z"/>
                <w:rFonts w:cstheme="minorHAnsi"/>
                <w:sz w:val="16"/>
                <w:szCs w:val="16"/>
              </w:rPr>
            </w:pPr>
            <w:ins w:id="13102" w:author="Στάθης Καπ" w:date="2023-03-03T03:28:00Z">
              <w:r w:rsidRPr="009748F7">
                <w:rPr>
                  <w:rFonts w:cstheme="minorHAnsi"/>
                  <w:sz w:val="16"/>
                  <w:szCs w:val="16"/>
                </w:rPr>
                <w:t>S=4</w:t>
              </w:r>
            </w:ins>
          </w:p>
        </w:tc>
      </w:tr>
      <w:tr w:rsidR="00F665AE" w14:paraId="5D926BA0" w14:textId="77777777" w:rsidTr="00F03C40">
        <w:trPr>
          <w:ins w:id="13103"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3104"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3105" w:author="Στάθης Καπ" w:date="2023-03-03T03:28:00Z"/>
                <w:sz w:val="16"/>
                <w:szCs w:val="16"/>
              </w:rPr>
            </w:pPr>
            <w:ins w:id="13106" w:author="Στάθης Καπ" w:date="2023-03-03T03:28: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3107"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3108" w:author="Στάθης Καπ" w:date="2023-03-03T03:28:00Z"/>
                <w:rFonts w:cstheme="minorHAnsi"/>
                <w:sz w:val="16"/>
                <w:szCs w:val="16"/>
              </w:rPr>
            </w:pPr>
            <w:ins w:id="13109"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3110"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3111" w:author="Στάθης Καπ" w:date="2023-03-03T03:28:00Z"/>
                <w:rFonts w:cstheme="minorHAnsi"/>
                <w:sz w:val="16"/>
                <w:szCs w:val="16"/>
              </w:rPr>
            </w:pPr>
            <w:ins w:id="13112"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3113"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3114" w:author="Στάθης Καπ" w:date="2023-03-03T03:28:00Z"/>
                <w:rFonts w:cstheme="minorHAnsi"/>
                <w:sz w:val="16"/>
                <w:szCs w:val="16"/>
              </w:rPr>
            </w:pPr>
            <w:ins w:id="13115"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11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3117" w:author="Στάθης Καπ" w:date="2023-03-03T03:28:00Z"/>
                <w:rFonts w:cstheme="minorHAnsi"/>
                <w:sz w:val="16"/>
                <w:szCs w:val="16"/>
              </w:rPr>
            </w:pPr>
            <w:ins w:id="13118"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11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3120" w:author="Στάθης Καπ" w:date="2023-03-03T03:28:00Z"/>
                <w:rFonts w:cstheme="minorHAnsi"/>
                <w:sz w:val="16"/>
                <w:szCs w:val="16"/>
              </w:rPr>
            </w:pPr>
            <w:ins w:id="13121"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3122"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3123" w:author="Στάθης Καπ" w:date="2023-03-03T03:28:00Z"/>
                <w:rFonts w:cstheme="minorHAnsi"/>
                <w:sz w:val="16"/>
                <w:szCs w:val="16"/>
              </w:rPr>
            </w:pPr>
            <w:ins w:id="13124"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12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3126" w:author="Στάθης Καπ" w:date="2023-03-03T03:28:00Z"/>
                <w:rFonts w:cstheme="minorHAnsi"/>
                <w:sz w:val="16"/>
                <w:szCs w:val="16"/>
              </w:rPr>
            </w:pPr>
            <w:ins w:id="13127"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12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3129" w:author="Στάθης Καπ" w:date="2023-03-03T03:28:00Z"/>
                <w:rFonts w:cstheme="minorHAnsi"/>
                <w:sz w:val="16"/>
                <w:szCs w:val="16"/>
              </w:rPr>
            </w:pPr>
            <w:ins w:id="13130"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3131"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3132" w:author="Στάθης Καπ" w:date="2023-03-03T03:28:00Z"/>
                <w:rFonts w:cstheme="minorHAnsi"/>
                <w:sz w:val="16"/>
                <w:szCs w:val="16"/>
              </w:rPr>
            </w:pPr>
            <w:ins w:id="13133"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13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3135" w:author="Στάθης Καπ" w:date="2023-03-03T03:28:00Z"/>
                <w:rFonts w:cstheme="minorHAnsi"/>
                <w:sz w:val="16"/>
                <w:szCs w:val="16"/>
              </w:rPr>
            </w:pPr>
            <w:ins w:id="13136"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13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3138" w:author="Στάθης Καπ" w:date="2023-03-03T03:28:00Z"/>
                <w:rFonts w:cstheme="minorHAnsi"/>
                <w:sz w:val="16"/>
                <w:szCs w:val="16"/>
              </w:rPr>
            </w:pPr>
            <w:ins w:id="13139"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3140"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3141" w:author="Στάθης Καπ" w:date="2023-03-03T03:28:00Z"/>
                <w:rFonts w:cstheme="minorHAnsi"/>
                <w:sz w:val="16"/>
                <w:szCs w:val="16"/>
              </w:rPr>
            </w:pPr>
            <w:ins w:id="13142"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14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3144" w:author="Στάθης Καπ" w:date="2023-03-03T03:28:00Z"/>
                <w:rFonts w:cstheme="minorHAnsi"/>
                <w:sz w:val="16"/>
                <w:szCs w:val="16"/>
              </w:rPr>
            </w:pPr>
            <w:ins w:id="13145"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14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3147" w:author="Στάθης Καπ" w:date="2023-03-03T03:28:00Z"/>
                <w:rFonts w:cstheme="minorHAnsi"/>
                <w:sz w:val="16"/>
                <w:szCs w:val="16"/>
              </w:rPr>
            </w:pPr>
            <w:ins w:id="13148" w:author="Στάθης Καπ" w:date="2023-03-03T03:28:00Z">
              <w:r w:rsidRPr="009748F7">
                <w:rPr>
                  <w:rFonts w:cstheme="minorHAnsi"/>
                  <w:sz w:val="16"/>
                  <w:szCs w:val="16"/>
                </w:rPr>
                <w:t>Gap (%) S=1</w:t>
              </w:r>
            </w:ins>
          </w:p>
        </w:tc>
      </w:tr>
      <w:tr w:rsidR="009B17D5" w14:paraId="000E3914" w14:textId="77777777" w:rsidTr="00F03C40">
        <w:trPr>
          <w:ins w:id="13149"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3150"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3151" w:author="Στάθης Καπ" w:date="2023-03-03T03:28:00Z"/>
                <w:sz w:val="16"/>
                <w:szCs w:val="16"/>
              </w:rPr>
            </w:pPr>
            <w:ins w:id="13152" w:author="Στάθης Καπ" w:date="2023-03-03T03:30:00Z">
              <w:r w:rsidRPr="00BB05AC">
                <w:rPr>
                  <w:rFonts w:cstheme="minorHAnsi"/>
                  <w:sz w:val="16"/>
                  <w:szCs w:val="16"/>
                  <w:rPrChange w:id="13153"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3154"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3155" w:author="Στάθης Καπ" w:date="2023-03-03T03:28:00Z"/>
                <w:rFonts w:cstheme="minorHAnsi"/>
                <w:sz w:val="16"/>
                <w:szCs w:val="16"/>
              </w:rPr>
            </w:pPr>
            <w:ins w:id="13156" w:author="Στάθης Καπ" w:date="2023-03-03T03:30:00Z">
              <w:r w:rsidRPr="00BB05AC">
                <w:rPr>
                  <w:rFonts w:cstheme="minorHAnsi"/>
                  <w:sz w:val="16"/>
                  <w:szCs w:val="16"/>
                  <w:rPrChange w:id="13157" w:author="Στάθης Καπ" w:date="2023-03-03T03:31:00Z">
                    <w:rPr>
                      <w:rFonts w:cstheme="minorHAnsi"/>
                      <w:sz w:val="18"/>
                      <w:szCs w:val="18"/>
                    </w:rPr>
                  </w:rPrChange>
                </w:rPr>
                <w:t>657</w:t>
              </w:r>
            </w:ins>
          </w:p>
        </w:tc>
        <w:tc>
          <w:tcPr>
            <w:tcW w:w="855" w:type="dxa"/>
            <w:tcBorders>
              <w:top w:val="single" w:sz="4" w:space="0" w:color="auto"/>
            </w:tcBorders>
            <w:tcPrChange w:id="13158"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3159" w:author="Στάθης Καπ" w:date="2023-03-03T03:28:00Z"/>
                <w:rFonts w:cstheme="minorHAnsi"/>
                <w:sz w:val="16"/>
                <w:szCs w:val="16"/>
              </w:rPr>
            </w:pPr>
            <w:ins w:id="13160" w:author="Στάθης Καπ" w:date="2023-03-03T03:30:00Z">
              <w:r w:rsidRPr="00BB05AC">
                <w:rPr>
                  <w:rFonts w:cstheme="minorHAnsi"/>
                  <w:sz w:val="16"/>
                  <w:szCs w:val="16"/>
                  <w:rPrChange w:id="13161" w:author="Στάθης Καπ" w:date="2023-03-03T03:31:00Z">
                    <w:rPr>
                      <w:rFonts w:cstheme="minorHAnsi"/>
                      <w:sz w:val="18"/>
                      <w:szCs w:val="18"/>
                    </w:rPr>
                  </w:rPrChange>
                </w:rPr>
                <w:t>644</w:t>
              </w:r>
            </w:ins>
          </w:p>
        </w:tc>
        <w:tc>
          <w:tcPr>
            <w:tcW w:w="544" w:type="dxa"/>
            <w:tcBorders>
              <w:top w:val="single" w:sz="4" w:space="0" w:color="auto"/>
            </w:tcBorders>
            <w:vAlign w:val="bottom"/>
            <w:tcPrChange w:id="13162"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3163" w:author="Στάθης Καπ" w:date="2023-03-03T03:28:00Z"/>
                <w:rFonts w:cstheme="minorHAnsi"/>
                <w:sz w:val="16"/>
                <w:szCs w:val="16"/>
                <w:lang w:val="el-GR"/>
              </w:rPr>
            </w:pPr>
            <w:ins w:id="13164" w:author="Στάθης Καπ" w:date="2023-03-03T03:30:00Z">
              <w:r w:rsidRPr="00BB05AC">
                <w:rPr>
                  <w:rFonts w:ascii="Calibri" w:hAnsi="Calibri" w:cs="Calibri"/>
                  <w:color w:val="000000"/>
                  <w:sz w:val="16"/>
                  <w:szCs w:val="16"/>
                  <w:rPrChange w:id="13165"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3166"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3167" w:author="Στάθης Καπ" w:date="2023-03-03T03:28:00Z"/>
                <w:rFonts w:cstheme="minorHAnsi"/>
                <w:sz w:val="16"/>
                <w:szCs w:val="16"/>
              </w:rPr>
            </w:pPr>
            <w:ins w:id="13168" w:author="Στάθης Καπ" w:date="2023-03-03T03:30:00Z">
              <w:r w:rsidRPr="00BB05AC">
                <w:rPr>
                  <w:rFonts w:ascii="Calibri" w:hAnsi="Calibri" w:cs="Calibri"/>
                  <w:color w:val="000000"/>
                  <w:sz w:val="16"/>
                  <w:szCs w:val="16"/>
                  <w:rPrChange w:id="13169"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3170"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3171" w:author="Στάθης Καπ" w:date="2023-03-03T03:28:00Z"/>
                <w:rFonts w:cstheme="minorHAnsi"/>
                <w:sz w:val="16"/>
                <w:szCs w:val="16"/>
              </w:rPr>
            </w:pPr>
            <w:ins w:id="13172"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3173"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3174" w:author="Στάθης Καπ" w:date="2023-03-03T03:28:00Z"/>
                <w:rFonts w:cstheme="minorHAnsi"/>
                <w:sz w:val="16"/>
                <w:szCs w:val="16"/>
              </w:rPr>
            </w:pPr>
            <w:ins w:id="13175" w:author="Στάθης Καπ" w:date="2023-03-03T03:30:00Z">
              <w:r w:rsidRPr="00BB05AC">
                <w:rPr>
                  <w:rFonts w:ascii="Calibri" w:hAnsi="Calibri" w:cs="Calibri"/>
                  <w:color w:val="000000"/>
                  <w:sz w:val="16"/>
                  <w:szCs w:val="16"/>
                  <w:rPrChange w:id="13176"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3177"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3178" w:author="Στάθης Καπ" w:date="2023-03-03T03:28:00Z"/>
                <w:rFonts w:cstheme="minorHAnsi"/>
                <w:sz w:val="16"/>
                <w:szCs w:val="16"/>
              </w:rPr>
            </w:pPr>
            <w:ins w:id="13179" w:author="Στάθης Καπ" w:date="2023-03-03T03:30:00Z">
              <w:r w:rsidRPr="00BB05AC">
                <w:rPr>
                  <w:rFonts w:ascii="Calibri" w:hAnsi="Calibri" w:cs="Calibri"/>
                  <w:color w:val="000000"/>
                  <w:sz w:val="16"/>
                  <w:szCs w:val="16"/>
                  <w:rPrChange w:id="13180"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3181"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3182" w:author="Στάθης Καπ" w:date="2023-03-03T03:28:00Z"/>
                <w:rFonts w:cstheme="minorHAnsi"/>
                <w:sz w:val="16"/>
                <w:szCs w:val="16"/>
              </w:rPr>
            </w:pPr>
            <w:ins w:id="13183"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3184"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3185" w:author="Στάθης Καπ" w:date="2023-03-03T03:28:00Z"/>
                <w:rFonts w:cstheme="minorHAnsi"/>
                <w:sz w:val="16"/>
                <w:szCs w:val="16"/>
              </w:rPr>
            </w:pPr>
            <w:ins w:id="13186" w:author="Στάθης Καπ" w:date="2023-03-03T03:30:00Z">
              <w:r w:rsidRPr="00BB05AC">
                <w:rPr>
                  <w:rFonts w:ascii="Calibri" w:hAnsi="Calibri" w:cs="Calibri"/>
                  <w:color w:val="000000"/>
                  <w:sz w:val="16"/>
                  <w:szCs w:val="16"/>
                  <w:rPrChange w:id="13187"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3188"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3189" w:author="Στάθης Καπ" w:date="2023-03-03T03:28:00Z"/>
                <w:rFonts w:cstheme="minorHAnsi"/>
                <w:sz w:val="16"/>
                <w:szCs w:val="16"/>
              </w:rPr>
            </w:pPr>
            <w:ins w:id="13190" w:author="Στάθης Καπ" w:date="2023-03-03T03:30:00Z">
              <w:r w:rsidRPr="00BB05AC">
                <w:rPr>
                  <w:rFonts w:ascii="Calibri" w:hAnsi="Calibri" w:cs="Calibri"/>
                  <w:color w:val="000000"/>
                  <w:sz w:val="16"/>
                  <w:szCs w:val="16"/>
                  <w:rPrChange w:id="13191"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3192"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3193" w:author="Στάθης Καπ" w:date="2023-03-03T03:28:00Z"/>
                <w:rFonts w:cstheme="minorHAnsi"/>
                <w:sz w:val="16"/>
                <w:szCs w:val="16"/>
              </w:rPr>
            </w:pPr>
            <w:ins w:id="13194"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3195"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3196" w:author="Στάθης Καπ" w:date="2023-03-03T03:28:00Z"/>
                <w:rFonts w:cstheme="minorHAnsi"/>
                <w:sz w:val="16"/>
                <w:szCs w:val="16"/>
              </w:rPr>
            </w:pPr>
            <w:ins w:id="13197" w:author="Στάθης Καπ" w:date="2023-03-03T03:30:00Z">
              <w:r w:rsidRPr="00BB05AC">
                <w:rPr>
                  <w:rFonts w:ascii="Calibri" w:hAnsi="Calibri" w:cs="Calibri"/>
                  <w:color w:val="000000"/>
                  <w:sz w:val="16"/>
                  <w:szCs w:val="16"/>
                  <w:rPrChange w:id="13198"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3199"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3200" w:author="Στάθης Καπ" w:date="2023-03-03T03:28:00Z"/>
                <w:rFonts w:cstheme="minorHAnsi"/>
                <w:sz w:val="16"/>
                <w:szCs w:val="16"/>
              </w:rPr>
            </w:pPr>
            <w:ins w:id="13201" w:author="Στάθης Καπ" w:date="2023-03-03T03:30:00Z">
              <w:r w:rsidRPr="00BB05AC">
                <w:rPr>
                  <w:rFonts w:ascii="Calibri" w:hAnsi="Calibri" w:cs="Calibri"/>
                  <w:color w:val="000000"/>
                  <w:sz w:val="16"/>
                  <w:szCs w:val="16"/>
                  <w:rPrChange w:id="13202"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3203"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3204" w:author="Στάθης Καπ" w:date="2023-03-03T03:28:00Z"/>
                <w:rFonts w:cstheme="minorHAnsi"/>
                <w:sz w:val="16"/>
                <w:szCs w:val="16"/>
              </w:rPr>
            </w:pPr>
            <w:ins w:id="13205" w:author="Στάθης Καπ" w:date="2023-03-03T06:14:00Z">
              <w:r>
                <w:rPr>
                  <w:rFonts w:ascii="Calibri" w:hAnsi="Calibri" w:cs="Calibri"/>
                  <w:color w:val="000000"/>
                  <w:sz w:val="16"/>
                  <w:szCs w:val="16"/>
                </w:rPr>
                <w:t>10.17</w:t>
              </w:r>
            </w:ins>
          </w:p>
        </w:tc>
      </w:tr>
      <w:tr w:rsidR="009B17D5" w14:paraId="366713B8" w14:textId="77777777" w:rsidTr="00F03C40">
        <w:trPr>
          <w:ins w:id="13206" w:author="Στάθης Καπ" w:date="2023-03-03T03:28:00Z"/>
        </w:trPr>
        <w:tc>
          <w:tcPr>
            <w:tcW w:w="515" w:type="dxa"/>
            <w:tcBorders>
              <w:top w:val="nil"/>
              <w:bottom w:val="nil"/>
              <w:right w:val="single" w:sz="4" w:space="0" w:color="auto"/>
            </w:tcBorders>
            <w:shd w:val="clear" w:color="auto" w:fill="E7E6E6" w:themeFill="background2"/>
            <w:vAlign w:val="center"/>
            <w:tcPrChange w:id="13207" w:author="Στάθης Καπ" w:date="2023-03-03T06:26:00Z">
              <w:tcPr>
                <w:tcW w:w="515" w:type="dxa"/>
                <w:vAlign w:val="center"/>
              </w:tcPr>
            </w:tcPrChange>
          </w:tcPr>
          <w:p w14:paraId="3CB0528A" w14:textId="508CC64F" w:rsidR="009B17D5" w:rsidRPr="00BB05AC" w:rsidRDefault="009B17D5" w:rsidP="009B17D5">
            <w:pPr>
              <w:jc w:val="center"/>
              <w:rPr>
                <w:ins w:id="13208" w:author="Στάθης Καπ" w:date="2023-03-03T03:28:00Z"/>
                <w:sz w:val="16"/>
                <w:szCs w:val="16"/>
              </w:rPr>
            </w:pPr>
            <w:ins w:id="13209" w:author="Στάθης Καπ" w:date="2023-03-03T03:30:00Z">
              <w:r w:rsidRPr="00BB05AC">
                <w:rPr>
                  <w:rFonts w:cstheme="minorHAnsi"/>
                  <w:sz w:val="16"/>
                  <w:szCs w:val="16"/>
                  <w:rPrChange w:id="13210" w:author="Στάθης Καπ" w:date="2023-03-03T03:31:00Z">
                    <w:rPr>
                      <w:rFonts w:cstheme="minorHAnsi"/>
                      <w:sz w:val="18"/>
                      <w:szCs w:val="18"/>
                    </w:rPr>
                  </w:rPrChange>
                </w:rPr>
                <w:t>pr02</w:t>
              </w:r>
            </w:ins>
          </w:p>
        </w:tc>
        <w:tc>
          <w:tcPr>
            <w:tcW w:w="560" w:type="dxa"/>
            <w:tcBorders>
              <w:left w:val="single" w:sz="4" w:space="0" w:color="auto"/>
            </w:tcBorders>
            <w:tcPrChange w:id="13211" w:author="Στάθης Καπ" w:date="2023-03-03T06:26:00Z">
              <w:tcPr>
                <w:tcW w:w="560" w:type="dxa"/>
              </w:tcPr>
            </w:tcPrChange>
          </w:tcPr>
          <w:p w14:paraId="535B3A4C" w14:textId="052837B6" w:rsidR="009B17D5" w:rsidRPr="00BB05AC" w:rsidRDefault="009B17D5" w:rsidP="009B17D5">
            <w:pPr>
              <w:jc w:val="center"/>
              <w:rPr>
                <w:ins w:id="13212" w:author="Στάθης Καπ" w:date="2023-03-03T03:28:00Z"/>
                <w:rFonts w:cstheme="minorHAnsi"/>
                <w:sz w:val="16"/>
                <w:szCs w:val="16"/>
              </w:rPr>
            </w:pPr>
            <w:ins w:id="13213" w:author="Στάθης Καπ" w:date="2023-03-03T03:30:00Z">
              <w:r w:rsidRPr="00BB05AC">
                <w:rPr>
                  <w:rFonts w:cstheme="minorHAnsi"/>
                  <w:sz w:val="16"/>
                  <w:szCs w:val="16"/>
                  <w:rPrChange w:id="13214" w:author="Στάθης Καπ" w:date="2023-03-03T03:31:00Z">
                    <w:rPr>
                      <w:rFonts w:cstheme="minorHAnsi"/>
                      <w:sz w:val="18"/>
                      <w:szCs w:val="18"/>
                    </w:rPr>
                  </w:rPrChange>
                </w:rPr>
                <w:t>1079</w:t>
              </w:r>
            </w:ins>
          </w:p>
        </w:tc>
        <w:tc>
          <w:tcPr>
            <w:tcW w:w="855" w:type="dxa"/>
            <w:tcPrChange w:id="13215" w:author="Στάθης Καπ" w:date="2023-03-03T06:26:00Z">
              <w:tcPr>
                <w:tcW w:w="855" w:type="dxa"/>
              </w:tcPr>
            </w:tcPrChange>
          </w:tcPr>
          <w:p w14:paraId="6DD845A1" w14:textId="2F684A66" w:rsidR="009B17D5" w:rsidRPr="00BB05AC" w:rsidRDefault="009B17D5" w:rsidP="009B17D5">
            <w:pPr>
              <w:jc w:val="center"/>
              <w:rPr>
                <w:ins w:id="13216" w:author="Στάθης Καπ" w:date="2023-03-03T03:28:00Z"/>
                <w:rFonts w:cstheme="minorHAnsi"/>
                <w:sz w:val="16"/>
                <w:szCs w:val="16"/>
              </w:rPr>
            </w:pPr>
            <w:ins w:id="13217" w:author="Στάθης Καπ" w:date="2023-03-03T03:30:00Z">
              <w:r w:rsidRPr="00BB05AC">
                <w:rPr>
                  <w:rFonts w:cstheme="minorHAnsi"/>
                  <w:sz w:val="16"/>
                  <w:szCs w:val="16"/>
                  <w:rPrChange w:id="13218" w:author="Στάθης Καπ" w:date="2023-03-03T03:31:00Z">
                    <w:rPr>
                      <w:rFonts w:cstheme="minorHAnsi"/>
                      <w:sz w:val="18"/>
                      <w:szCs w:val="18"/>
                    </w:rPr>
                  </w:rPrChange>
                </w:rPr>
                <w:t>1014</w:t>
              </w:r>
            </w:ins>
          </w:p>
        </w:tc>
        <w:tc>
          <w:tcPr>
            <w:tcW w:w="544" w:type="dxa"/>
            <w:vAlign w:val="bottom"/>
            <w:tcPrChange w:id="13219" w:author="Στάθης Καπ" w:date="2023-03-03T06:26:00Z">
              <w:tcPr>
                <w:tcW w:w="544" w:type="dxa"/>
                <w:vAlign w:val="bottom"/>
              </w:tcPr>
            </w:tcPrChange>
          </w:tcPr>
          <w:p w14:paraId="1CF43165" w14:textId="0CD56F70" w:rsidR="009B17D5" w:rsidRPr="00BB05AC" w:rsidRDefault="009B17D5" w:rsidP="009B17D5">
            <w:pPr>
              <w:jc w:val="center"/>
              <w:rPr>
                <w:ins w:id="13220" w:author="Στάθης Καπ" w:date="2023-03-03T03:28:00Z"/>
                <w:rFonts w:cstheme="minorHAnsi"/>
                <w:sz w:val="16"/>
                <w:szCs w:val="16"/>
              </w:rPr>
            </w:pPr>
            <w:ins w:id="13221" w:author="Στάθης Καπ" w:date="2023-03-03T03:30:00Z">
              <w:r w:rsidRPr="00BB05AC">
                <w:rPr>
                  <w:rFonts w:ascii="Calibri" w:hAnsi="Calibri" w:cs="Calibri"/>
                  <w:color w:val="000000"/>
                  <w:sz w:val="16"/>
                  <w:szCs w:val="16"/>
                  <w:rPrChange w:id="13222" w:author="Στάθης Καπ" w:date="2023-03-03T03:31:00Z">
                    <w:rPr>
                      <w:rFonts w:ascii="Calibri" w:hAnsi="Calibri" w:cs="Calibri"/>
                      <w:color w:val="000000"/>
                      <w:sz w:val="18"/>
                      <w:szCs w:val="18"/>
                    </w:rPr>
                  </w:rPrChange>
                </w:rPr>
                <w:t>1001</w:t>
              </w:r>
            </w:ins>
          </w:p>
        </w:tc>
        <w:tc>
          <w:tcPr>
            <w:tcW w:w="621" w:type="dxa"/>
            <w:vAlign w:val="bottom"/>
            <w:tcPrChange w:id="13223" w:author="Στάθης Καπ" w:date="2023-03-03T06:26:00Z">
              <w:tcPr>
                <w:tcW w:w="621" w:type="dxa"/>
                <w:vAlign w:val="bottom"/>
              </w:tcPr>
            </w:tcPrChange>
          </w:tcPr>
          <w:p w14:paraId="5F17A590" w14:textId="4F02B58C" w:rsidR="009B17D5" w:rsidRPr="00BB05AC" w:rsidRDefault="009B17D5" w:rsidP="009B17D5">
            <w:pPr>
              <w:jc w:val="center"/>
              <w:rPr>
                <w:ins w:id="13224" w:author="Στάθης Καπ" w:date="2023-03-03T03:28:00Z"/>
                <w:rFonts w:cstheme="minorHAnsi"/>
                <w:sz w:val="16"/>
                <w:szCs w:val="16"/>
              </w:rPr>
            </w:pPr>
            <w:ins w:id="13225" w:author="Στάθης Καπ" w:date="2023-03-03T03:30:00Z">
              <w:r w:rsidRPr="00BB05AC">
                <w:rPr>
                  <w:rFonts w:ascii="Calibri" w:hAnsi="Calibri" w:cs="Calibri"/>
                  <w:color w:val="000000"/>
                  <w:sz w:val="16"/>
                  <w:szCs w:val="16"/>
                  <w:rPrChange w:id="13226" w:author="Στάθης Καπ" w:date="2023-03-03T03:31:00Z">
                    <w:rPr>
                      <w:rFonts w:ascii="Calibri" w:hAnsi="Calibri" w:cs="Calibri"/>
                      <w:color w:val="000000"/>
                      <w:sz w:val="18"/>
                      <w:szCs w:val="18"/>
                    </w:rPr>
                  </w:rPrChange>
                </w:rPr>
                <w:t>0.964</w:t>
              </w:r>
            </w:ins>
          </w:p>
        </w:tc>
        <w:tc>
          <w:tcPr>
            <w:tcW w:w="669" w:type="dxa"/>
            <w:vAlign w:val="center"/>
            <w:tcPrChange w:id="13227" w:author="Στάθης Καπ" w:date="2023-03-03T06:26:00Z">
              <w:tcPr>
                <w:tcW w:w="669" w:type="dxa"/>
                <w:vAlign w:val="center"/>
              </w:tcPr>
            </w:tcPrChange>
          </w:tcPr>
          <w:p w14:paraId="29377628" w14:textId="655D06A2" w:rsidR="009B17D5" w:rsidRPr="00BB05AC" w:rsidRDefault="009B17D5" w:rsidP="009B17D5">
            <w:pPr>
              <w:jc w:val="center"/>
              <w:rPr>
                <w:ins w:id="13228" w:author="Στάθης Καπ" w:date="2023-03-03T03:28:00Z"/>
                <w:rFonts w:cstheme="minorHAnsi"/>
                <w:sz w:val="16"/>
                <w:szCs w:val="16"/>
              </w:rPr>
            </w:pPr>
            <w:ins w:id="13229" w:author="Στάθης Καπ" w:date="2023-03-03T06:13:00Z">
              <w:r>
                <w:rPr>
                  <w:rFonts w:ascii="Calibri" w:hAnsi="Calibri" w:cstheme="minorHAnsi"/>
                  <w:color w:val="000000"/>
                  <w:sz w:val="16"/>
                  <w:szCs w:val="16"/>
                </w:rPr>
                <w:t>7.23</w:t>
              </w:r>
            </w:ins>
          </w:p>
        </w:tc>
        <w:tc>
          <w:tcPr>
            <w:tcW w:w="543" w:type="dxa"/>
            <w:vAlign w:val="bottom"/>
            <w:tcPrChange w:id="13230" w:author="Στάθης Καπ" w:date="2023-03-03T06:26:00Z">
              <w:tcPr>
                <w:tcW w:w="543" w:type="dxa"/>
                <w:vAlign w:val="bottom"/>
              </w:tcPr>
            </w:tcPrChange>
          </w:tcPr>
          <w:p w14:paraId="4FBCA523" w14:textId="101DC088" w:rsidR="009B17D5" w:rsidRPr="00BB05AC" w:rsidRDefault="009B17D5" w:rsidP="009B17D5">
            <w:pPr>
              <w:jc w:val="center"/>
              <w:rPr>
                <w:ins w:id="13231" w:author="Στάθης Καπ" w:date="2023-03-03T03:28:00Z"/>
                <w:rFonts w:cstheme="minorHAnsi"/>
                <w:sz w:val="16"/>
                <w:szCs w:val="16"/>
              </w:rPr>
            </w:pPr>
            <w:ins w:id="13232" w:author="Στάθης Καπ" w:date="2023-03-03T03:30:00Z">
              <w:r w:rsidRPr="00BB05AC">
                <w:rPr>
                  <w:rFonts w:ascii="Calibri" w:hAnsi="Calibri" w:cs="Calibri"/>
                  <w:color w:val="000000"/>
                  <w:sz w:val="16"/>
                  <w:szCs w:val="16"/>
                  <w:rPrChange w:id="13233" w:author="Στάθης Καπ" w:date="2023-03-03T03:31:00Z">
                    <w:rPr>
                      <w:rFonts w:ascii="Calibri" w:hAnsi="Calibri" w:cs="Calibri"/>
                      <w:color w:val="000000"/>
                      <w:sz w:val="18"/>
                      <w:szCs w:val="18"/>
                    </w:rPr>
                  </w:rPrChange>
                </w:rPr>
                <w:t>969</w:t>
              </w:r>
            </w:ins>
          </w:p>
        </w:tc>
        <w:tc>
          <w:tcPr>
            <w:tcW w:w="621" w:type="dxa"/>
            <w:vAlign w:val="bottom"/>
            <w:tcPrChange w:id="13234" w:author="Στάθης Καπ" w:date="2023-03-03T06:26:00Z">
              <w:tcPr>
                <w:tcW w:w="621" w:type="dxa"/>
                <w:vAlign w:val="bottom"/>
              </w:tcPr>
            </w:tcPrChange>
          </w:tcPr>
          <w:p w14:paraId="131809EE" w14:textId="3B808835" w:rsidR="009B17D5" w:rsidRPr="00BB05AC" w:rsidRDefault="009B17D5" w:rsidP="009B17D5">
            <w:pPr>
              <w:jc w:val="center"/>
              <w:rPr>
                <w:ins w:id="13235" w:author="Στάθης Καπ" w:date="2023-03-03T03:28:00Z"/>
                <w:rFonts w:cstheme="minorHAnsi"/>
                <w:sz w:val="16"/>
                <w:szCs w:val="16"/>
              </w:rPr>
            </w:pPr>
            <w:ins w:id="13236" w:author="Στάθης Καπ" w:date="2023-03-03T03:30:00Z">
              <w:r w:rsidRPr="00BB05AC">
                <w:rPr>
                  <w:rFonts w:ascii="Calibri" w:hAnsi="Calibri" w:cs="Calibri"/>
                  <w:color w:val="000000"/>
                  <w:sz w:val="16"/>
                  <w:szCs w:val="16"/>
                  <w:rPrChange w:id="13237" w:author="Στάθης Καπ" w:date="2023-03-03T03:31:00Z">
                    <w:rPr>
                      <w:rFonts w:ascii="Calibri" w:hAnsi="Calibri" w:cs="Calibri"/>
                      <w:color w:val="000000"/>
                      <w:sz w:val="18"/>
                      <w:szCs w:val="18"/>
                    </w:rPr>
                  </w:rPrChange>
                </w:rPr>
                <w:t>0.347</w:t>
              </w:r>
            </w:ins>
          </w:p>
        </w:tc>
        <w:tc>
          <w:tcPr>
            <w:tcW w:w="669" w:type="dxa"/>
            <w:vAlign w:val="center"/>
            <w:tcPrChange w:id="13238" w:author="Στάθης Καπ" w:date="2023-03-03T06:26:00Z">
              <w:tcPr>
                <w:tcW w:w="669" w:type="dxa"/>
                <w:vAlign w:val="center"/>
              </w:tcPr>
            </w:tcPrChange>
          </w:tcPr>
          <w:p w14:paraId="1C41BD9D" w14:textId="71C2768C" w:rsidR="009B17D5" w:rsidRPr="00BB05AC" w:rsidRDefault="009B17D5" w:rsidP="009B17D5">
            <w:pPr>
              <w:jc w:val="center"/>
              <w:rPr>
                <w:ins w:id="13239" w:author="Στάθης Καπ" w:date="2023-03-03T03:28:00Z"/>
                <w:rFonts w:cstheme="minorHAnsi"/>
                <w:sz w:val="16"/>
                <w:szCs w:val="16"/>
              </w:rPr>
            </w:pPr>
            <w:ins w:id="13240" w:author="Στάθης Καπ" w:date="2023-03-03T06:13:00Z">
              <w:r>
                <w:rPr>
                  <w:rFonts w:ascii="Calibri" w:hAnsi="Calibri" w:cstheme="minorHAnsi"/>
                  <w:color w:val="000000"/>
                  <w:sz w:val="16"/>
                  <w:szCs w:val="16"/>
                </w:rPr>
                <w:t>3.2</w:t>
              </w:r>
            </w:ins>
          </w:p>
        </w:tc>
        <w:tc>
          <w:tcPr>
            <w:tcW w:w="508" w:type="dxa"/>
            <w:vAlign w:val="bottom"/>
            <w:tcPrChange w:id="13241" w:author="Στάθης Καπ" w:date="2023-03-03T06:26:00Z">
              <w:tcPr>
                <w:tcW w:w="508" w:type="dxa"/>
                <w:vAlign w:val="bottom"/>
              </w:tcPr>
            </w:tcPrChange>
          </w:tcPr>
          <w:p w14:paraId="2113F4D2" w14:textId="1BD973FB" w:rsidR="009B17D5" w:rsidRPr="00BB05AC" w:rsidRDefault="009B17D5" w:rsidP="009B17D5">
            <w:pPr>
              <w:jc w:val="center"/>
              <w:rPr>
                <w:ins w:id="13242" w:author="Στάθης Καπ" w:date="2023-03-03T03:28:00Z"/>
                <w:rFonts w:cstheme="minorHAnsi"/>
                <w:sz w:val="16"/>
                <w:szCs w:val="16"/>
              </w:rPr>
            </w:pPr>
            <w:ins w:id="13243" w:author="Στάθης Καπ" w:date="2023-03-03T03:30:00Z">
              <w:r w:rsidRPr="00BB05AC">
                <w:rPr>
                  <w:rFonts w:ascii="Calibri" w:hAnsi="Calibri" w:cs="Calibri"/>
                  <w:color w:val="000000"/>
                  <w:sz w:val="16"/>
                  <w:szCs w:val="16"/>
                  <w:rPrChange w:id="13244" w:author="Στάθης Καπ" w:date="2023-03-03T03:31:00Z">
                    <w:rPr>
                      <w:rFonts w:ascii="Calibri" w:hAnsi="Calibri" w:cs="Calibri"/>
                      <w:color w:val="000000"/>
                      <w:sz w:val="18"/>
                      <w:szCs w:val="18"/>
                    </w:rPr>
                  </w:rPrChange>
                </w:rPr>
                <w:t>947</w:t>
              </w:r>
            </w:ins>
          </w:p>
        </w:tc>
        <w:tc>
          <w:tcPr>
            <w:tcW w:w="541" w:type="dxa"/>
            <w:vAlign w:val="bottom"/>
            <w:tcPrChange w:id="13245" w:author="Στάθης Καπ" w:date="2023-03-03T06:26:00Z">
              <w:tcPr>
                <w:tcW w:w="541" w:type="dxa"/>
                <w:vAlign w:val="bottom"/>
              </w:tcPr>
            </w:tcPrChange>
          </w:tcPr>
          <w:p w14:paraId="15A3EC64" w14:textId="29B8B704" w:rsidR="009B17D5" w:rsidRPr="00BB05AC" w:rsidRDefault="009B17D5" w:rsidP="009B17D5">
            <w:pPr>
              <w:jc w:val="center"/>
              <w:rPr>
                <w:ins w:id="13246" w:author="Στάθης Καπ" w:date="2023-03-03T03:28:00Z"/>
                <w:rFonts w:cstheme="minorHAnsi"/>
                <w:sz w:val="16"/>
                <w:szCs w:val="16"/>
              </w:rPr>
            </w:pPr>
            <w:ins w:id="13247" w:author="Στάθης Καπ" w:date="2023-03-03T03:30:00Z">
              <w:r w:rsidRPr="00BB05AC">
                <w:rPr>
                  <w:rFonts w:ascii="Calibri" w:hAnsi="Calibri" w:cs="Calibri"/>
                  <w:color w:val="000000"/>
                  <w:sz w:val="16"/>
                  <w:szCs w:val="16"/>
                  <w:rPrChange w:id="13248" w:author="Στάθης Καπ" w:date="2023-03-03T03:31:00Z">
                    <w:rPr>
                      <w:rFonts w:ascii="Calibri" w:hAnsi="Calibri" w:cs="Calibri"/>
                      <w:color w:val="000000"/>
                      <w:sz w:val="18"/>
                      <w:szCs w:val="18"/>
                    </w:rPr>
                  </w:rPrChange>
                </w:rPr>
                <w:t>0.288</w:t>
              </w:r>
            </w:ins>
          </w:p>
        </w:tc>
        <w:tc>
          <w:tcPr>
            <w:tcW w:w="589" w:type="dxa"/>
            <w:vAlign w:val="center"/>
            <w:tcPrChange w:id="13249" w:author="Στάθης Καπ" w:date="2023-03-03T06:26:00Z">
              <w:tcPr>
                <w:tcW w:w="589" w:type="dxa"/>
                <w:vAlign w:val="center"/>
              </w:tcPr>
            </w:tcPrChange>
          </w:tcPr>
          <w:p w14:paraId="4CB07279" w14:textId="506DBCB8" w:rsidR="009B17D5" w:rsidRPr="00BB05AC" w:rsidRDefault="009B17D5" w:rsidP="009B17D5">
            <w:pPr>
              <w:jc w:val="center"/>
              <w:rPr>
                <w:ins w:id="13250" w:author="Στάθης Καπ" w:date="2023-03-03T03:28:00Z"/>
                <w:rFonts w:cstheme="minorHAnsi"/>
                <w:sz w:val="16"/>
                <w:szCs w:val="16"/>
              </w:rPr>
            </w:pPr>
            <w:ins w:id="13251" w:author="Στάθης Καπ" w:date="2023-03-03T06:13:00Z">
              <w:r>
                <w:rPr>
                  <w:rFonts w:ascii="Calibri" w:hAnsi="Calibri" w:cstheme="minorHAnsi"/>
                  <w:color w:val="000000"/>
                  <w:sz w:val="16"/>
                  <w:szCs w:val="16"/>
                </w:rPr>
                <w:t>5.39</w:t>
              </w:r>
            </w:ins>
          </w:p>
        </w:tc>
        <w:tc>
          <w:tcPr>
            <w:tcW w:w="463" w:type="dxa"/>
            <w:vAlign w:val="bottom"/>
            <w:tcPrChange w:id="13252" w:author="Στάθης Καπ" w:date="2023-03-03T06:26:00Z">
              <w:tcPr>
                <w:tcW w:w="463" w:type="dxa"/>
                <w:vAlign w:val="bottom"/>
              </w:tcPr>
            </w:tcPrChange>
          </w:tcPr>
          <w:p w14:paraId="28246400" w14:textId="1521B67C" w:rsidR="009B17D5" w:rsidRPr="00BB05AC" w:rsidRDefault="009B17D5" w:rsidP="009B17D5">
            <w:pPr>
              <w:jc w:val="center"/>
              <w:rPr>
                <w:ins w:id="13253" w:author="Στάθης Καπ" w:date="2023-03-03T03:28:00Z"/>
                <w:rFonts w:cstheme="minorHAnsi"/>
                <w:sz w:val="16"/>
                <w:szCs w:val="16"/>
              </w:rPr>
            </w:pPr>
            <w:ins w:id="13254" w:author="Στάθης Καπ" w:date="2023-03-03T03:30:00Z">
              <w:r w:rsidRPr="00BB05AC">
                <w:rPr>
                  <w:rFonts w:ascii="Calibri" w:hAnsi="Calibri" w:cs="Calibri"/>
                  <w:color w:val="000000"/>
                  <w:sz w:val="16"/>
                  <w:szCs w:val="16"/>
                  <w:rPrChange w:id="13255" w:author="Στάθης Καπ" w:date="2023-03-03T03:31:00Z">
                    <w:rPr>
                      <w:rFonts w:ascii="Calibri" w:hAnsi="Calibri" w:cs="Calibri"/>
                      <w:color w:val="000000"/>
                      <w:sz w:val="18"/>
                      <w:szCs w:val="18"/>
                    </w:rPr>
                  </w:rPrChange>
                </w:rPr>
                <w:t>947</w:t>
              </w:r>
            </w:ins>
          </w:p>
        </w:tc>
        <w:tc>
          <w:tcPr>
            <w:tcW w:w="541" w:type="dxa"/>
            <w:vAlign w:val="bottom"/>
            <w:tcPrChange w:id="13256" w:author="Στάθης Καπ" w:date="2023-03-03T06:26:00Z">
              <w:tcPr>
                <w:tcW w:w="541" w:type="dxa"/>
                <w:vAlign w:val="bottom"/>
              </w:tcPr>
            </w:tcPrChange>
          </w:tcPr>
          <w:p w14:paraId="171D17E3" w14:textId="5F7CAEEB" w:rsidR="009B17D5" w:rsidRPr="00BB05AC" w:rsidRDefault="009B17D5" w:rsidP="009B17D5">
            <w:pPr>
              <w:jc w:val="center"/>
              <w:rPr>
                <w:ins w:id="13257" w:author="Στάθης Καπ" w:date="2023-03-03T03:28:00Z"/>
                <w:rFonts w:cstheme="minorHAnsi"/>
                <w:sz w:val="16"/>
                <w:szCs w:val="16"/>
              </w:rPr>
            </w:pPr>
            <w:ins w:id="13258" w:author="Στάθης Καπ" w:date="2023-03-03T03:30:00Z">
              <w:r w:rsidRPr="00BB05AC">
                <w:rPr>
                  <w:rFonts w:ascii="Calibri" w:hAnsi="Calibri" w:cs="Calibri"/>
                  <w:color w:val="000000"/>
                  <w:sz w:val="16"/>
                  <w:szCs w:val="16"/>
                  <w:rPrChange w:id="13259" w:author="Στάθης Καπ" w:date="2023-03-03T03:31:00Z">
                    <w:rPr>
                      <w:rFonts w:ascii="Calibri" w:hAnsi="Calibri" w:cs="Calibri"/>
                      <w:color w:val="000000"/>
                      <w:sz w:val="18"/>
                      <w:szCs w:val="18"/>
                    </w:rPr>
                  </w:rPrChange>
                </w:rPr>
                <w:t>0.57</w:t>
              </w:r>
            </w:ins>
          </w:p>
        </w:tc>
        <w:tc>
          <w:tcPr>
            <w:tcW w:w="589" w:type="dxa"/>
            <w:vAlign w:val="center"/>
            <w:tcPrChange w:id="13260" w:author="Στάθης Καπ" w:date="2023-03-03T06:26:00Z">
              <w:tcPr>
                <w:tcW w:w="589" w:type="dxa"/>
                <w:vAlign w:val="center"/>
              </w:tcPr>
            </w:tcPrChange>
          </w:tcPr>
          <w:p w14:paraId="522A28AB" w14:textId="41D0CBEF" w:rsidR="009B17D5" w:rsidRPr="00BB05AC" w:rsidRDefault="009B17D5" w:rsidP="009B17D5">
            <w:pPr>
              <w:jc w:val="center"/>
              <w:rPr>
                <w:ins w:id="13261" w:author="Στάθης Καπ" w:date="2023-03-03T03:28:00Z"/>
                <w:rFonts w:cstheme="minorHAnsi"/>
                <w:sz w:val="16"/>
                <w:szCs w:val="16"/>
              </w:rPr>
            </w:pPr>
            <w:ins w:id="13262" w:author="Στάθης Καπ" w:date="2023-03-03T06:14:00Z">
              <w:r>
                <w:rPr>
                  <w:rFonts w:ascii="Calibri" w:hAnsi="Calibri" w:cstheme="minorHAnsi"/>
                  <w:color w:val="000000"/>
                  <w:sz w:val="16"/>
                  <w:szCs w:val="16"/>
                </w:rPr>
                <w:t>5.39</w:t>
              </w:r>
            </w:ins>
          </w:p>
        </w:tc>
      </w:tr>
      <w:tr w:rsidR="009B17D5" w14:paraId="23112D51" w14:textId="77777777" w:rsidTr="00F03C40">
        <w:trPr>
          <w:ins w:id="13263" w:author="Στάθης Καπ" w:date="2023-03-03T03:28:00Z"/>
        </w:trPr>
        <w:tc>
          <w:tcPr>
            <w:tcW w:w="515" w:type="dxa"/>
            <w:tcBorders>
              <w:top w:val="nil"/>
              <w:bottom w:val="nil"/>
              <w:right w:val="single" w:sz="4" w:space="0" w:color="auto"/>
            </w:tcBorders>
            <w:shd w:val="clear" w:color="auto" w:fill="E7E6E6" w:themeFill="background2"/>
            <w:vAlign w:val="center"/>
            <w:tcPrChange w:id="13264" w:author="Στάθης Καπ" w:date="2023-03-03T06:26:00Z">
              <w:tcPr>
                <w:tcW w:w="515" w:type="dxa"/>
                <w:vAlign w:val="center"/>
              </w:tcPr>
            </w:tcPrChange>
          </w:tcPr>
          <w:p w14:paraId="2B6C4D64" w14:textId="782914BB" w:rsidR="009B17D5" w:rsidRPr="00BB05AC" w:rsidRDefault="009B17D5" w:rsidP="009B17D5">
            <w:pPr>
              <w:jc w:val="center"/>
              <w:rPr>
                <w:ins w:id="13265" w:author="Στάθης Καπ" w:date="2023-03-03T03:28:00Z"/>
                <w:sz w:val="16"/>
                <w:szCs w:val="16"/>
              </w:rPr>
            </w:pPr>
            <w:ins w:id="13266" w:author="Στάθης Καπ" w:date="2023-03-03T03:30:00Z">
              <w:r w:rsidRPr="00BB05AC">
                <w:rPr>
                  <w:rFonts w:cstheme="minorHAnsi"/>
                  <w:sz w:val="16"/>
                  <w:szCs w:val="16"/>
                  <w:rPrChange w:id="13267" w:author="Στάθης Καπ" w:date="2023-03-03T03:31:00Z">
                    <w:rPr>
                      <w:rFonts w:cstheme="minorHAnsi"/>
                      <w:sz w:val="18"/>
                      <w:szCs w:val="18"/>
                    </w:rPr>
                  </w:rPrChange>
                </w:rPr>
                <w:t>pr03</w:t>
              </w:r>
            </w:ins>
          </w:p>
        </w:tc>
        <w:tc>
          <w:tcPr>
            <w:tcW w:w="560" w:type="dxa"/>
            <w:tcBorders>
              <w:left w:val="single" w:sz="4" w:space="0" w:color="auto"/>
            </w:tcBorders>
            <w:tcPrChange w:id="13268" w:author="Στάθης Καπ" w:date="2023-03-03T06:26:00Z">
              <w:tcPr>
                <w:tcW w:w="560" w:type="dxa"/>
              </w:tcPr>
            </w:tcPrChange>
          </w:tcPr>
          <w:p w14:paraId="74E1BD1B" w14:textId="269A4135" w:rsidR="009B17D5" w:rsidRPr="00BB05AC" w:rsidRDefault="009B17D5" w:rsidP="009B17D5">
            <w:pPr>
              <w:jc w:val="center"/>
              <w:rPr>
                <w:ins w:id="13269" w:author="Στάθης Καπ" w:date="2023-03-03T03:28:00Z"/>
                <w:rFonts w:cstheme="minorHAnsi"/>
                <w:sz w:val="16"/>
                <w:szCs w:val="16"/>
              </w:rPr>
            </w:pPr>
            <w:ins w:id="13270" w:author="Στάθης Καπ" w:date="2023-03-03T03:30:00Z">
              <w:r w:rsidRPr="00BB05AC">
                <w:rPr>
                  <w:rFonts w:cstheme="minorHAnsi"/>
                  <w:sz w:val="16"/>
                  <w:szCs w:val="16"/>
                  <w:rPrChange w:id="13271" w:author="Στάθης Καπ" w:date="2023-03-03T03:31:00Z">
                    <w:rPr>
                      <w:rFonts w:cstheme="minorHAnsi"/>
                      <w:sz w:val="18"/>
                      <w:szCs w:val="18"/>
                    </w:rPr>
                  </w:rPrChange>
                </w:rPr>
                <w:t>1246</w:t>
              </w:r>
            </w:ins>
          </w:p>
        </w:tc>
        <w:tc>
          <w:tcPr>
            <w:tcW w:w="855" w:type="dxa"/>
            <w:tcPrChange w:id="13272" w:author="Στάθης Καπ" w:date="2023-03-03T06:26:00Z">
              <w:tcPr>
                <w:tcW w:w="855" w:type="dxa"/>
              </w:tcPr>
            </w:tcPrChange>
          </w:tcPr>
          <w:p w14:paraId="1320B577" w14:textId="347EB90F" w:rsidR="009B17D5" w:rsidRPr="00BB05AC" w:rsidRDefault="009B17D5" w:rsidP="009B17D5">
            <w:pPr>
              <w:jc w:val="center"/>
              <w:rPr>
                <w:ins w:id="13273" w:author="Στάθης Καπ" w:date="2023-03-03T03:28:00Z"/>
                <w:rFonts w:cstheme="minorHAnsi"/>
                <w:sz w:val="16"/>
                <w:szCs w:val="16"/>
              </w:rPr>
            </w:pPr>
            <w:ins w:id="13274" w:author="Στάθης Καπ" w:date="2023-03-03T03:30:00Z">
              <w:r w:rsidRPr="00BB05AC">
                <w:rPr>
                  <w:rFonts w:cstheme="minorHAnsi"/>
                  <w:sz w:val="16"/>
                  <w:szCs w:val="16"/>
                  <w:rPrChange w:id="13275" w:author="Στάθης Καπ" w:date="2023-03-03T03:31:00Z">
                    <w:rPr>
                      <w:rFonts w:cstheme="minorHAnsi"/>
                      <w:sz w:val="18"/>
                      <w:szCs w:val="18"/>
                    </w:rPr>
                  </w:rPrChange>
                </w:rPr>
                <w:t>1162</w:t>
              </w:r>
            </w:ins>
          </w:p>
        </w:tc>
        <w:tc>
          <w:tcPr>
            <w:tcW w:w="544" w:type="dxa"/>
            <w:vAlign w:val="bottom"/>
            <w:tcPrChange w:id="13276" w:author="Στάθης Καπ" w:date="2023-03-03T06:26:00Z">
              <w:tcPr>
                <w:tcW w:w="544" w:type="dxa"/>
                <w:vAlign w:val="bottom"/>
              </w:tcPr>
            </w:tcPrChange>
          </w:tcPr>
          <w:p w14:paraId="68DE450F" w14:textId="7AFC5770" w:rsidR="009B17D5" w:rsidRPr="00BB05AC" w:rsidRDefault="009B17D5" w:rsidP="009B17D5">
            <w:pPr>
              <w:jc w:val="center"/>
              <w:rPr>
                <w:ins w:id="13277" w:author="Στάθης Καπ" w:date="2023-03-03T03:28:00Z"/>
                <w:rFonts w:cstheme="minorHAnsi"/>
                <w:sz w:val="16"/>
                <w:szCs w:val="16"/>
              </w:rPr>
            </w:pPr>
            <w:ins w:id="13278" w:author="Στάθης Καπ" w:date="2023-03-03T03:30:00Z">
              <w:r w:rsidRPr="00BB05AC">
                <w:rPr>
                  <w:rFonts w:ascii="Calibri" w:hAnsi="Calibri" w:cs="Calibri"/>
                  <w:color w:val="000000"/>
                  <w:sz w:val="16"/>
                  <w:szCs w:val="16"/>
                  <w:rPrChange w:id="13279" w:author="Στάθης Καπ" w:date="2023-03-03T03:31:00Z">
                    <w:rPr>
                      <w:rFonts w:ascii="Calibri" w:hAnsi="Calibri" w:cs="Calibri"/>
                      <w:color w:val="000000"/>
                      <w:sz w:val="18"/>
                      <w:szCs w:val="18"/>
                    </w:rPr>
                  </w:rPrChange>
                </w:rPr>
                <w:t>1118</w:t>
              </w:r>
            </w:ins>
          </w:p>
        </w:tc>
        <w:tc>
          <w:tcPr>
            <w:tcW w:w="621" w:type="dxa"/>
            <w:vAlign w:val="bottom"/>
            <w:tcPrChange w:id="13280" w:author="Στάθης Καπ" w:date="2023-03-03T06:26:00Z">
              <w:tcPr>
                <w:tcW w:w="621" w:type="dxa"/>
                <w:vAlign w:val="bottom"/>
              </w:tcPr>
            </w:tcPrChange>
          </w:tcPr>
          <w:p w14:paraId="320C3E72" w14:textId="2684AE25" w:rsidR="009B17D5" w:rsidRPr="00BB05AC" w:rsidRDefault="009B17D5" w:rsidP="009B17D5">
            <w:pPr>
              <w:jc w:val="center"/>
              <w:rPr>
                <w:ins w:id="13281" w:author="Στάθης Καπ" w:date="2023-03-03T03:28:00Z"/>
                <w:rFonts w:cstheme="minorHAnsi"/>
                <w:sz w:val="16"/>
                <w:szCs w:val="16"/>
              </w:rPr>
            </w:pPr>
            <w:ins w:id="13282" w:author="Στάθης Καπ" w:date="2023-03-03T03:30:00Z">
              <w:r w:rsidRPr="00BB05AC">
                <w:rPr>
                  <w:rFonts w:ascii="Calibri" w:hAnsi="Calibri" w:cs="Calibri"/>
                  <w:color w:val="000000"/>
                  <w:sz w:val="16"/>
                  <w:szCs w:val="16"/>
                  <w:rPrChange w:id="13283" w:author="Στάθης Καπ" w:date="2023-03-03T03:31:00Z">
                    <w:rPr>
                      <w:rFonts w:ascii="Calibri" w:hAnsi="Calibri" w:cs="Calibri"/>
                      <w:color w:val="000000"/>
                      <w:sz w:val="18"/>
                      <w:szCs w:val="18"/>
                    </w:rPr>
                  </w:rPrChange>
                </w:rPr>
                <w:t>1.408</w:t>
              </w:r>
            </w:ins>
          </w:p>
        </w:tc>
        <w:tc>
          <w:tcPr>
            <w:tcW w:w="669" w:type="dxa"/>
            <w:vAlign w:val="center"/>
            <w:tcPrChange w:id="13284" w:author="Στάθης Καπ" w:date="2023-03-03T06:26:00Z">
              <w:tcPr>
                <w:tcW w:w="669" w:type="dxa"/>
                <w:vAlign w:val="center"/>
              </w:tcPr>
            </w:tcPrChange>
          </w:tcPr>
          <w:p w14:paraId="1AC467C5" w14:textId="3CD46578" w:rsidR="009B17D5" w:rsidRPr="00BB05AC" w:rsidRDefault="009B17D5" w:rsidP="009B17D5">
            <w:pPr>
              <w:jc w:val="center"/>
              <w:rPr>
                <w:ins w:id="13285" w:author="Στάθης Καπ" w:date="2023-03-03T03:28:00Z"/>
                <w:rFonts w:cstheme="minorHAnsi"/>
                <w:sz w:val="16"/>
                <w:szCs w:val="16"/>
              </w:rPr>
            </w:pPr>
            <w:ins w:id="13286" w:author="Στάθης Καπ" w:date="2023-03-03T06:13:00Z">
              <w:r>
                <w:rPr>
                  <w:rFonts w:ascii="Calibri" w:hAnsi="Calibri" w:cstheme="minorHAnsi"/>
                  <w:color w:val="000000"/>
                  <w:sz w:val="16"/>
                  <w:szCs w:val="16"/>
                </w:rPr>
                <w:t>10.27</w:t>
              </w:r>
            </w:ins>
          </w:p>
        </w:tc>
        <w:tc>
          <w:tcPr>
            <w:tcW w:w="543" w:type="dxa"/>
            <w:vAlign w:val="bottom"/>
            <w:tcPrChange w:id="13287" w:author="Στάθης Καπ" w:date="2023-03-03T06:26:00Z">
              <w:tcPr>
                <w:tcW w:w="543" w:type="dxa"/>
                <w:vAlign w:val="bottom"/>
              </w:tcPr>
            </w:tcPrChange>
          </w:tcPr>
          <w:p w14:paraId="7BCDA78F" w14:textId="2E6FE176" w:rsidR="009B17D5" w:rsidRPr="00BB05AC" w:rsidRDefault="009B17D5" w:rsidP="009B17D5">
            <w:pPr>
              <w:jc w:val="center"/>
              <w:rPr>
                <w:ins w:id="13288" w:author="Στάθης Καπ" w:date="2023-03-03T03:28:00Z"/>
                <w:rFonts w:cstheme="minorHAnsi"/>
                <w:sz w:val="16"/>
                <w:szCs w:val="16"/>
              </w:rPr>
            </w:pPr>
            <w:ins w:id="13289" w:author="Στάθης Καπ" w:date="2023-03-03T03:30:00Z">
              <w:r w:rsidRPr="00BB05AC">
                <w:rPr>
                  <w:rFonts w:ascii="Calibri" w:hAnsi="Calibri" w:cs="Calibri"/>
                  <w:color w:val="000000"/>
                  <w:sz w:val="16"/>
                  <w:szCs w:val="16"/>
                  <w:rPrChange w:id="13290" w:author="Στάθης Καπ" w:date="2023-03-03T03:31:00Z">
                    <w:rPr>
                      <w:rFonts w:ascii="Calibri" w:hAnsi="Calibri" w:cs="Calibri"/>
                      <w:color w:val="000000"/>
                      <w:sz w:val="18"/>
                      <w:szCs w:val="18"/>
                    </w:rPr>
                  </w:rPrChange>
                </w:rPr>
                <w:t>1062</w:t>
              </w:r>
            </w:ins>
          </w:p>
        </w:tc>
        <w:tc>
          <w:tcPr>
            <w:tcW w:w="621" w:type="dxa"/>
            <w:vAlign w:val="bottom"/>
            <w:tcPrChange w:id="13291" w:author="Στάθης Καπ" w:date="2023-03-03T06:26:00Z">
              <w:tcPr>
                <w:tcW w:w="621" w:type="dxa"/>
                <w:vAlign w:val="bottom"/>
              </w:tcPr>
            </w:tcPrChange>
          </w:tcPr>
          <w:p w14:paraId="1BA22598" w14:textId="6A2AB085" w:rsidR="009B17D5" w:rsidRPr="00BB05AC" w:rsidRDefault="009B17D5" w:rsidP="009B17D5">
            <w:pPr>
              <w:jc w:val="center"/>
              <w:rPr>
                <w:ins w:id="13292" w:author="Στάθης Καπ" w:date="2023-03-03T03:28:00Z"/>
                <w:rFonts w:cstheme="minorHAnsi"/>
                <w:sz w:val="16"/>
                <w:szCs w:val="16"/>
              </w:rPr>
            </w:pPr>
            <w:ins w:id="13293" w:author="Στάθης Καπ" w:date="2023-03-03T03:30:00Z">
              <w:r w:rsidRPr="00BB05AC">
                <w:rPr>
                  <w:rFonts w:ascii="Calibri" w:hAnsi="Calibri" w:cs="Calibri"/>
                  <w:color w:val="000000"/>
                  <w:sz w:val="16"/>
                  <w:szCs w:val="16"/>
                  <w:rPrChange w:id="13294" w:author="Στάθης Καπ" w:date="2023-03-03T03:31:00Z">
                    <w:rPr>
                      <w:rFonts w:ascii="Calibri" w:hAnsi="Calibri" w:cs="Calibri"/>
                      <w:color w:val="000000"/>
                      <w:sz w:val="18"/>
                      <w:szCs w:val="18"/>
                    </w:rPr>
                  </w:rPrChange>
                </w:rPr>
                <w:t>1.019</w:t>
              </w:r>
            </w:ins>
          </w:p>
        </w:tc>
        <w:tc>
          <w:tcPr>
            <w:tcW w:w="669" w:type="dxa"/>
            <w:vAlign w:val="center"/>
            <w:tcPrChange w:id="13295" w:author="Στάθης Καπ" w:date="2023-03-03T06:26:00Z">
              <w:tcPr>
                <w:tcW w:w="669" w:type="dxa"/>
                <w:vAlign w:val="center"/>
              </w:tcPr>
            </w:tcPrChange>
          </w:tcPr>
          <w:p w14:paraId="3688E973" w14:textId="4C4ABC97" w:rsidR="009B17D5" w:rsidRPr="00BB05AC" w:rsidRDefault="009B17D5" w:rsidP="009B17D5">
            <w:pPr>
              <w:jc w:val="center"/>
              <w:rPr>
                <w:ins w:id="13296" w:author="Στάθης Καπ" w:date="2023-03-03T03:28:00Z"/>
                <w:rFonts w:cstheme="minorHAnsi"/>
                <w:sz w:val="16"/>
                <w:szCs w:val="16"/>
              </w:rPr>
            </w:pPr>
            <w:ins w:id="13297" w:author="Στάθης Καπ" w:date="2023-03-03T06:13:00Z">
              <w:r>
                <w:rPr>
                  <w:rFonts w:ascii="Calibri" w:hAnsi="Calibri" w:cstheme="minorHAnsi"/>
                  <w:color w:val="000000"/>
                  <w:sz w:val="16"/>
                  <w:szCs w:val="16"/>
                </w:rPr>
                <w:t>5.01</w:t>
              </w:r>
            </w:ins>
          </w:p>
        </w:tc>
        <w:tc>
          <w:tcPr>
            <w:tcW w:w="508" w:type="dxa"/>
            <w:vAlign w:val="bottom"/>
            <w:tcPrChange w:id="13298" w:author="Στάθης Καπ" w:date="2023-03-03T06:26:00Z">
              <w:tcPr>
                <w:tcW w:w="508" w:type="dxa"/>
                <w:vAlign w:val="bottom"/>
              </w:tcPr>
            </w:tcPrChange>
          </w:tcPr>
          <w:p w14:paraId="3D70A137" w14:textId="0721DA0A" w:rsidR="009B17D5" w:rsidRPr="00BB05AC" w:rsidRDefault="009B17D5" w:rsidP="009B17D5">
            <w:pPr>
              <w:jc w:val="center"/>
              <w:rPr>
                <w:ins w:id="13299" w:author="Στάθης Καπ" w:date="2023-03-03T03:28:00Z"/>
                <w:rFonts w:cstheme="minorHAnsi"/>
                <w:sz w:val="16"/>
                <w:szCs w:val="16"/>
              </w:rPr>
            </w:pPr>
            <w:ins w:id="13300" w:author="Στάθης Καπ" w:date="2023-03-03T03:30:00Z">
              <w:r w:rsidRPr="00BB05AC">
                <w:rPr>
                  <w:rFonts w:ascii="Calibri" w:hAnsi="Calibri" w:cs="Calibri"/>
                  <w:color w:val="000000"/>
                  <w:sz w:val="16"/>
                  <w:szCs w:val="16"/>
                  <w:rPrChange w:id="13301" w:author="Στάθης Καπ" w:date="2023-03-03T03:31:00Z">
                    <w:rPr>
                      <w:rFonts w:ascii="Calibri" w:hAnsi="Calibri" w:cs="Calibri"/>
                      <w:color w:val="000000"/>
                      <w:sz w:val="18"/>
                      <w:szCs w:val="18"/>
                    </w:rPr>
                  </w:rPrChange>
                </w:rPr>
                <w:t>1028</w:t>
              </w:r>
            </w:ins>
          </w:p>
        </w:tc>
        <w:tc>
          <w:tcPr>
            <w:tcW w:w="541" w:type="dxa"/>
            <w:vAlign w:val="bottom"/>
            <w:tcPrChange w:id="13302" w:author="Στάθης Καπ" w:date="2023-03-03T06:26:00Z">
              <w:tcPr>
                <w:tcW w:w="541" w:type="dxa"/>
                <w:vAlign w:val="bottom"/>
              </w:tcPr>
            </w:tcPrChange>
          </w:tcPr>
          <w:p w14:paraId="24E59CEA" w14:textId="463E03C3" w:rsidR="009B17D5" w:rsidRPr="00BB05AC" w:rsidRDefault="009B17D5" w:rsidP="009B17D5">
            <w:pPr>
              <w:jc w:val="center"/>
              <w:rPr>
                <w:ins w:id="13303" w:author="Στάθης Καπ" w:date="2023-03-03T03:28:00Z"/>
                <w:rFonts w:cstheme="minorHAnsi"/>
                <w:sz w:val="16"/>
                <w:szCs w:val="16"/>
              </w:rPr>
            </w:pPr>
            <w:ins w:id="13304" w:author="Στάθης Καπ" w:date="2023-03-03T03:30:00Z">
              <w:r w:rsidRPr="00BB05AC">
                <w:rPr>
                  <w:rFonts w:ascii="Calibri" w:hAnsi="Calibri" w:cs="Calibri"/>
                  <w:color w:val="000000"/>
                  <w:sz w:val="16"/>
                  <w:szCs w:val="16"/>
                  <w:rPrChange w:id="13305" w:author="Στάθης Καπ" w:date="2023-03-03T03:31:00Z">
                    <w:rPr>
                      <w:rFonts w:ascii="Calibri" w:hAnsi="Calibri" w:cs="Calibri"/>
                      <w:color w:val="000000"/>
                      <w:sz w:val="18"/>
                      <w:szCs w:val="18"/>
                    </w:rPr>
                  </w:rPrChange>
                </w:rPr>
                <w:t>0.658</w:t>
              </w:r>
            </w:ins>
          </w:p>
        </w:tc>
        <w:tc>
          <w:tcPr>
            <w:tcW w:w="589" w:type="dxa"/>
            <w:vAlign w:val="center"/>
            <w:tcPrChange w:id="13306" w:author="Στάθης Καπ" w:date="2023-03-03T06:26:00Z">
              <w:tcPr>
                <w:tcW w:w="589" w:type="dxa"/>
                <w:vAlign w:val="center"/>
              </w:tcPr>
            </w:tcPrChange>
          </w:tcPr>
          <w:p w14:paraId="17C17FFF" w14:textId="1CEDACFF" w:rsidR="009B17D5" w:rsidRPr="00BB05AC" w:rsidRDefault="009B17D5" w:rsidP="009B17D5">
            <w:pPr>
              <w:jc w:val="center"/>
              <w:rPr>
                <w:ins w:id="13307" w:author="Στάθης Καπ" w:date="2023-03-03T03:28:00Z"/>
                <w:rFonts w:cstheme="minorHAnsi"/>
                <w:sz w:val="16"/>
                <w:szCs w:val="16"/>
              </w:rPr>
            </w:pPr>
            <w:ins w:id="13308" w:author="Στάθης Καπ" w:date="2023-03-03T06:13:00Z">
              <w:r>
                <w:rPr>
                  <w:rFonts w:ascii="Calibri" w:hAnsi="Calibri" w:cstheme="minorHAnsi"/>
                  <w:color w:val="000000"/>
                  <w:sz w:val="16"/>
                  <w:szCs w:val="16"/>
                </w:rPr>
                <w:t>8.05</w:t>
              </w:r>
            </w:ins>
          </w:p>
        </w:tc>
        <w:tc>
          <w:tcPr>
            <w:tcW w:w="463" w:type="dxa"/>
            <w:vAlign w:val="bottom"/>
            <w:tcPrChange w:id="13309" w:author="Στάθης Καπ" w:date="2023-03-03T06:26:00Z">
              <w:tcPr>
                <w:tcW w:w="463" w:type="dxa"/>
                <w:vAlign w:val="bottom"/>
              </w:tcPr>
            </w:tcPrChange>
          </w:tcPr>
          <w:p w14:paraId="75581BF2" w14:textId="65503AE1" w:rsidR="009B17D5" w:rsidRPr="00BB05AC" w:rsidRDefault="009B17D5" w:rsidP="009B17D5">
            <w:pPr>
              <w:jc w:val="center"/>
              <w:rPr>
                <w:ins w:id="13310" w:author="Στάθης Καπ" w:date="2023-03-03T03:28:00Z"/>
                <w:rFonts w:cstheme="minorHAnsi"/>
                <w:sz w:val="16"/>
                <w:szCs w:val="16"/>
              </w:rPr>
            </w:pPr>
            <w:ins w:id="13311" w:author="Στάθης Καπ" w:date="2023-03-03T03:30:00Z">
              <w:r w:rsidRPr="00BB05AC">
                <w:rPr>
                  <w:rFonts w:ascii="Calibri" w:hAnsi="Calibri" w:cs="Calibri"/>
                  <w:color w:val="000000"/>
                  <w:sz w:val="16"/>
                  <w:szCs w:val="16"/>
                  <w:rPrChange w:id="13312" w:author="Στάθης Καπ" w:date="2023-03-03T03:31:00Z">
                    <w:rPr>
                      <w:rFonts w:ascii="Calibri" w:hAnsi="Calibri" w:cs="Calibri"/>
                      <w:color w:val="000000"/>
                      <w:sz w:val="18"/>
                      <w:szCs w:val="18"/>
                    </w:rPr>
                  </w:rPrChange>
                </w:rPr>
                <w:t>1030</w:t>
              </w:r>
            </w:ins>
          </w:p>
        </w:tc>
        <w:tc>
          <w:tcPr>
            <w:tcW w:w="541" w:type="dxa"/>
            <w:vAlign w:val="bottom"/>
            <w:tcPrChange w:id="13313" w:author="Στάθης Καπ" w:date="2023-03-03T06:26:00Z">
              <w:tcPr>
                <w:tcW w:w="541" w:type="dxa"/>
                <w:vAlign w:val="bottom"/>
              </w:tcPr>
            </w:tcPrChange>
          </w:tcPr>
          <w:p w14:paraId="5035099A" w14:textId="746B5384" w:rsidR="009B17D5" w:rsidRPr="00BB05AC" w:rsidRDefault="009B17D5" w:rsidP="009B17D5">
            <w:pPr>
              <w:jc w:val="center"/>
              <w:rPr>
                <w:ins w:id="13314" w:author="Στάθης Καπ" w:date="2023-03-03T03:28:00Z"/>
                <w:rFonts w:cstheme="minorHAnsi"/>
                <w:sz w:val="16"/>
                <w:szCs w:val="16"/>
              </w:rPr>
            </w:pPr>
            <w:ins w:id="13315" w:author="Στάθης Καπ" w:date="2023-03-03T03:30:00Z">
              <w:r w:rsidRPr="00BB05AC">
                <w:rPr>
                  <w:rFonts w:ascii="Calibri" w:hAnsi="Calibri" w:cs="Calibri"/>
                  <w:color w:val="000000"/>
                  <w:sz w:val="16"/>
                  <w:szCs w:val="16"/>
                  <w:rPrChange w:id="13316" w:author="Στάθης Καπ" w:date="2023-03-03T03:31:00Z">
                    <w:rPr>
                      <w:rFonts w:ascii="Calibri" w:hAnsi="Calibri" w:cs="Calibri"/>
                      <w:color w:val="000000"/>
                      <w:sz w:val="18"/>
                      <w:szCs w:val="18"/>
                    </w:rPr>
                  </w:rPrChange>
                </w:rPr>
                <w:t>0.972</w:t>
              </w:r>
            </w:ins>
          </w:p>
        </w:tc>
        <w:tc>
          <w:tcPr>
            <w:tcW w:w="589" w:type="dxa"/>
            <w:vAlign w:val="center"/>
            <w:tcPrChange w:id="13317" w:author="Στάθης Καπ" w:date="2023-03-03T06:26:00Z">
              <w:tcPr>
                <w:tcW w:w="589" w:type="dxa"/>
                <w:vAlign w:val="center"/>
              </w:tcPr>
            </w:tcPrChange>
          </w:tcPr>
          <w:p w14:paraId="1DBE27FF" w14:textId="022C5AD5" w:rsidR="009B17D5" w:rsidRPr="00BB05AC" w:rsidRDefault="009B17D5" w:rsidP="009B17D5">
            <w:pPr>
              <w:jc w:val="center"/>
              <w:rPr>
                <w:ins w:id="13318" w:author="Στάθης Καπ" w:date="2023-03-03T03:28:00Z"/>
                <w:rFonts w:cstheme="minorHAnsi"/>
                <w:sz w:val="16"/>
                <w:szCs w:val="16"/>
              </w:rPr>
            </w:pPr>
            <w:ins w:id="13319" w:author="Στάθης Καπ" w:date="2023-03-03T06:14:00Z">
              <w:r>
                <w:rPr>
                  <w:rFonts w:ascii="Calibri" w:hAnsi="Calibri" w:cstheme="minorHAnsi"/>
                  <w:color w:val="000000"/>
                  <w:sz w:val="16"/>
                  <w:szCs w:val="16"/>
                </w:rPr>
                <w:t>7.87</w:t>
              </w:r>
            </w:ins>
          </w:p>
        </w:tc>
      </w:tr>
      <w:tr w:rsidR="009B17D5" w14:paraId="024B4FBD" w14:textId="77777777" w:rsidTr="00F03C40">
        <w:trPr>
          <w:ins w:id="13320" w:author="Στάθης Καπ" w:date="2023-03-03T03:28:00Z"/>
        </w:trPr>
        <w:tc>
          <w:tcPr>
            <w:tcW w:w="515" w:type="dxa"/>
            <w:tcBorders>
              <w:top w:val="nil"/>
              <w:bottom w:val="nil"/>
              <w:right w:val="single" w:sz="4" w:space="0" w:color="auto"/>
            </w:tcBorders>
            <w:shd w:val="clear" w:color="auto" w:fill="E7E6E6" w:themeFill="background2"/>
            <w:vAlign w:val="center"/>
            <w:tcPrChange w:id="13321" w:author="Στάθης Καπ" w:date="2023-03-03T06:26:00Z">
              <w:tcPr>
                <w:tcW w:w="515" w:type="dxa"/>
                <w:vAlign w:val="center"/>
              </w:tcPr>
            </w:tcPrChange>
          </w:tcPr>
          <w:p w14:paraId="6504416F" w14:textId="651FA450" w:rsidR="009B17D5" w:rsidRPr="00BB05AC" w:rsidRDefault="009B17D5" w:rsidP="009B17D5">
            <w:pPr>
              <w:jc w:val="center"/>
              <w:rPr>
                <w:ins w:id="13322" w:author="Στάθης Καπ" w:date="2023-03-03T03:28:00Z"/>
                <w:sz w:val="16"/>
                <w:szCs w:val="16"/>
              </w:rPr>
            </w:pPr>
            <w:ins w:id="13323" w:author="Στάθης Καπ" w:date="2023-03-03T03:30:00Z">
              <w:r w:rsidRPr="00BB05AC">
                <w:rPr>
                  <w:rFonts w:cstheme="minorHAnsi"/>
                  <w:sz w:val="16"/>
                  <w:szCs w:val="16"/>
                  <w:rPrChange w:id="13324" w:author="Στάθης Καπ" w:date="2023-03-03T03:31:00Z">
                    <w:rPr>
                      <w:rFonts w:cstheme="minorHAnsi"/>
                      <w:sz w:val="18"/>
                      <w:szCs w:val="18"/>
                    </w:rPr>
                  </w:rPrChange>
                </w:rPr>
                <w:t>pr04</w:t>
              </w:r>
            </w:ins>
          </w:p>
        </w:tc>
        <w:tc>
          <w:tcPr>
            <w:tcW w:w="560" w:type="dxa"/>
            <w:tcBorders>
              <w:left w:val="single" w:sz="4" w:space="0" w:color="auto"/>
            </w:tcBorders>
            <w:tcPrChange w:id="13325" w:author="Στάθης Καπ" w:date="2023-03-03T06:26:00Z">
              <w:tcPr>
                <w:tcW w:w="560" w:type="dxa"/>
              </w:tcPr>
            </w:tcPrChange>
          </w:tcPr>
          <w:p w14:paraId="6F4F2453" w14:textId="41100FA6" w:rsidR="009B17D5" w:rsidRPr="00BB05AC" w:rsidRDefault="009B17D5" w:rsidP="009B17D5">
            <w:pPr>
              <w:jc w:val="center"/>
              <w:rPr>
                <w:ins w:id="13326" w:author="Στάθης Καπ" w:date="2023-03-03T03:28:00Z"/>
                <w:rFonts w:cstheme="minorHAnsi"/>
                <w:sz w:val="16"/>
                <w:szCs w:val="16"/>
              </w:rPr>
            </w:pPr>
            <w:ins w:id="13327" w:author="Στάθης Καπ" w:date="2023-03-03T03:30:00Z">
              <w:r w:rsidRPr="00BB05AC">
                <w:rPr>
                  <w:rFonts w:cstheme="minorHAnsi"/>
                  <w:sz w:val="16"/>
                  <w:szCs w:val="16"/>
                  <w:rPrChange w:id="13328" w:author="Στάθης Καπ" w:date="2023-03-03T03:31:00Z">
                    <w:rPr>
                      <w:rFonts w:cstheme="minorHAnsi"/>
                      <w:sz w:val="18"/>
                      <w:szCs w:val="18"/>
                    </w:rPr>
                  </w:rPrChange>
                </w:rPr>
                <w:t>1585</w:t>
              </w:r>
            </w:ins>
          </w:p>
        </w:tc>
        <w:tc>
          <w:tcPr>
            <w:tcW w:w="855" w:type="dxa"/>
            <w:tcPrChange w:id="13329" w:author="Στάθης Καπ" w:date="2023-03-03T06:26:00Z">
              <w:tcPr>
                <w:tcW w:w="855" w:type="dxa"/>
              </w:tcPr>
            </w:tcPrChange>
          </w:tcPr>
          <w:p w14:paraId="4A317EA9" w14:textId="353C7D28" w:rsidR="009B17D5" w:rsidRPr="00BB05AC" w:rsidRDefault="009B17D5" w:rsidP="009B17D5">
            <w:pPr>
              <w:jc w:val="center"/>
              <w:rPr>
                <w:ins w:id="13330" w:author="Στάθης Καπ" w:date="2023-03-03T03:28:00Z"/>
                <w:rFonts w:cstheme="minorHAnsi"/>
                <w:sz w:val="16"/>
                <w:szCs w:val="16"/>
              </w:rPr>
            </w:pPr>
            <w:ins w:id="13331" w:author="Στάθης Καπ" w:date="2023-03-03T03:30:00Z">
              <w:r w:rsidRPr="00BB05AC">
                <w:rPr>
                  <w:rFonts w:cstheme="minorHAnsi"/>
                  <w:sz w:val="16"/>
                  <w:szCs w:val="16"/>
                  <w:rPrChange w:id="13332" w:author="Στάθης Καπ" w:date="2023-03-03T03:31:00Z">
                    <w:rPr>
                      <w:rFonts w:cstheme="minorHAnsi"/>
                      <w:sz w:val="18"/>
                      <w:szCs w:val="18"/>
                    </w:rPr>
                  </w:rPrChange>
                </w:rPr>
                <w:t>1452</w:t>
              </w:r>
            </w:ins>
          </w:p>
        </w:tc>
        <w:tc>
          <w:tcPr>
            <w:tcW w:w="544" w:type="dxa"/>
            <w:vAlign w:val="bottom"/>
            <w:tcPrChange w:id="13333" w:author="Στάθης Καπ" w:date="2023-03-03T06:26:00Z">
              <w:tcPr>
                <w:tcW w:w="544" w:type="dxa"/>
                <w:vAlign w:val="bottom"/>
              </w:tcPr>
            </w:tcPrChange>
          </w:tcPr>
          <w:p w14:paraId="67D4F2A2" w14:textId="70837C74" w:rsidR="009B17D5" w:rsidRPr="00BB05AC" w:rsidRDefault="009B17D5" w:rsidP="009B17D5">
            <w:pPr>
              <w:jc w:val="center"/>
              <w:rPr>
                <w:ins w:id="13334" w:author="Στάθης Καπ" w:date="2023-03-03T03:28:00Z"/>
                <w:rFonts w:cstheme="minorHAnsi"/>
                <w:sz w:val="16"/>
                <w:szCs w:val="16"/>
              </w:rPr>
            </w:pPr>
            <w:ins w:id="13335" w:author="Στάθης Καπ" w:date="2023-03-03T03:30:00Z">
              <w:r w:rsidRPr="00BB05AC">
                <w:rPr>
                  <w:rFonts w:ascii="Calibri" w:hAnsi="Calibri" w:cs="Calibri"/>
                  <w:color w:val="000000"/>
                  <w:sz w:val="16"/>
                  <w:szCs w:val="16"/>
                  <w:rPrChange w:id="13336" w:author="Στάθης Καπ" w:date="2023-03-03T03:31:00Z">
                    <w:rPr>
                      <w:rFonts w:ascii="Calibri" w:hAnsi="Calibri" w:cs="Calibri"/>
                      <w:color w:val="000000"/>
                      <w:sz w:val="18"/>
                      <w:szCs w:val="18"/>
                    </w:rPr>
                  </w:rPrChange>
                </w:rPr>
                <w:t>1483</w:t>
              </w:r>
            </w:ins>
          </w:p>
        </w:tc>
        <w:tc>
          <w:tcPr>
            <w:tcW w:w="621" w:type="dxa"/>
            <w:vAlign w:val="bottom"/>
            <w:tcPrChange w:id="13337" w:author="Στάθης Καπ" w:date="2023-03-03T06:26:00Z">
              <w:tcPr>
                <w:tcW w:w="621" w:type="dxa"/>
                <w:vAlign w:val="bottom"/>
              </w:tcPr>
            </w:tcPrChange>
          </w:tcPr>
          <w:p w14:paraId="6F6D1780" w14:textId="64FF3D25" w:rsidR="009B17D5" w:rsidRPr="00BB05AC" w:rsidRDefault="009B17D5" w:rsidP="009B17D5">
            <w:pPr>
              <w:jc w:val="center"/>
              <w:rPr>
                <w:ins w:id="13338" w:author="Στάθης Καπ" w:date="2023-03-03T03:28:00Z"/>
                <w:rFonts w:cstheme="minorHAnsi"/>
                <w:sz w:val="16"/>
                <w:szCs w:val="16"/>
              </w:rPr>
            </w:pPr>
            <w:ins w:id="13339" w:author="Στάθης Καπ" w:date="2023-03-03T03:30:00Z">
              <w:r w:rsidRPr="00BB05AC">
                <w:rPr>
                  <w:rFonts w:ascii="Calibri" w:hAnsi="Calibri" w:cs="Calibri"/>
                  <w:color w:val="000000"/>
                  <w:sz w:val="16"/>
                  <w:szCs w:val="16"/>
                  <w:rPrChange w:id="13340" w:author="Στάθης Καπ" w:date="2023-03-03T03:31:00Z">
                    <w:rPr>
                      <w:rFonts w:ascii="Calibri" w:hAnsi="Calibri" w:cs="Calibri"/>
                      <w:color w:val="000000"/>
                      <w:sz w:val="18"/>
                      <w:szCs w:val="18"/>
                    </w:rPr>
                  </w:rPrChange>
                </w:rPr>
                <w:t>7.67</w:t>
              </w:r>
            </w:ins>
          </w:p>
        </w:tc>
        <w:tc>
          <w:tcPr>
            <w:tcW w:w="669" w:type="dxa"/>
            <w:vAlign w:val="center"/>
            <w:tcPrChange w:id="13341" w:author="Στάθης Καπ" w:date="2023-03-03T06:26:00Z">
              <w:tcPr>
                <w:tcW w:w="669" w:type="dxa"/>
                <w:vAlign w:val="center"/>
              </w:tcPr>
            </w:tcPrChange>
          </w:tcPr>
          <w:p w14:paraId="472B83DC" w14:textId="3B4586A8" w:rsidR="009B17D5" w:rsidRPr="00BB05AC" w:rsidRDefault="009B17D5" w:rsidP="009B17D5">
            <w:pPr>
              <w:jc w:val="center"/>
              <w:rPr>
                <w:ins w:id="13342" w:author="Στάθης Καπ" w:date="2023-03-03T03:28:00Z"/>
                <w:rFonts w:cstheme="minorHAnsi"/>
                <w:sz w:val="16"/>
                <w:szCs w:val="16"/>
              </w:rPr>
            </w:pPr>
            <w:ins w:id="13343" w:author="Στάθης Καπ" w:date="2023-03-03T06:13:00Z">
              <w:r>
                <w:rPr>
                  <w:rFonts w:ascii="Calibri" w:hAnsi="Calibri" w:cstheme="minorHAnsi"/>
                  <w:color w:val="000000"/>
                  <w:sz w:val="16"/>
                  <w:szCs w:val="16"/>
                </w:rPr>
                <w:t>6.44</w:t>
              </w:r>
            </w:ins>
          </w:p>
        </w:tc>
        <w:tc>
          <w:tcPr>
            <w:tcW w:w="543" w:type="dxa"/>
            <w:vAlign w:val="bottom"/>
            <w:tcPrChange w:id="13344" w:author="Στάθης Καπ" w:date="2023-03-03T06:26:00Z">
              <w:tcPr>
                <w:tcW w:w="543" w:type="dxa"/>
                <w:vAlign w:val="bottom"/>
              </w:tcPr>
            </w:tcPrChange>
          </w:tcPr>
          <w:p w14:paraId="6B6E5A39" w14:textId="6F224490" w:rsidR="009B17D5" w:rsidRPr="00BB05AC" w:rsidRDefault="009B17D5" w:rsidP="009B17D5">
            <w:pPr>
              <w:jc w:val="center"/>
              <w:rPr>
                <w:ins w:id="13345" w:author="Στάθης Καπ" w:date="2023-03-03T03:28:00Z"/>
                <w:rFonts w:cstheme="minorHAnsi"/>
                <w:sz w:val="16"/>
                <w:szCs w:val="16"/>
              </w:rPr>
            </w:pPr>
            <w:ins w:id="13346" w:author="Στάθης Καπ" w:date="2023-03-03T03:30:00Z">
              <w:r w:rsidRPr="00BB05AC">
                <w:rPr>
                  <w:rFonts w:ascii="Calibri" w:hAnsi="Calibri" w:cs="Calibri"/>
                  <w:color w:val="000000"/>
                  <w:sz w:val="16"/>
                  <w:szCs w:val="16"/>
                  <w:rPrChange w:id="13347" w:author="Στάθης Καπ" w:date="2023-03-03T03:31:00Z">
                    <w:rPr>
                      <w:rFonts w:ascii="Calibri" w:hAnsi="Calibri" w:cs="Calibri"/>
                      <w:color w:val="000000"/>
                      <w:sz w:val="18"/>
                      <w:szCs w:val="18"/>
                    </w:rPr>
                  </w:rPrChange>
                </w:rPr>
                <w:t>1435</w:t>
              </w:r>
            </w:ins>
          </w:p>
        </w:tc>
        <w:tc>
          <w:tcPr>
            <w:tcW w:w="621" w:type="dxa"/>
            <w:vAlign w:val="bottom"/>
            <w:tcPrChange w:id="13348" w:author="Στάθης Καπ" w:date="2023-03-03T06:26:00Z">
              <w:tcPr>
                <w:tcW w:w="621" w:type="dxa"/>
                <w:vAlign w:val="bottom"/>
              </w:tcPr>
            </w:tcPrChange>
          </w:tcPr>
          <w:p w14:paraId="03882B9B" w14:textId="5F42EA0C" w:rsidR="009B17D5" w:rsidRPr="00BB05AC" w:rsidRDefault="009B17D5" w:rsidP="009B17D5">
            <w:pPr>
              <w:jc w:val="center"/>
              <w:rPr>
                <w:ins w:id="13349" w:author="Στάθης Καπ" w:date="2023-03-03T03:28:00Z"/>
                <w:rFonts w:cstheme="minorHAnsi"/>
                <w:sz w:val="16"/>
                <w:szCs w:val="16"/>
              </w:rPr>
            </w:pPr>
            <w:ins w:id="13350" w:author="Στάθης Καπ" w:date="2023-03-03T03:30:00Z">
              <w:r w:rsidRPr="00BB05AC">
                <w:rPr>
                  <w:rFonts w:ascii="Calibri" w:hAnsi="Calibri" w:cs="Calibri"/>
                  <w:color w:val="000000"/>
                  <w:sz w:val="16"/>
                  <w:szCs w:val="16"/>
                  <w:rPrChange w:id="13351" w:author="Στάθης Καπ" w:date="2023-03-03T03:31:00Z">
                    <w:rPr>
                      <w:rFonts w:ascii="Calibri" w:hAnsi="Calibri" w:cs="Calibri"/>
                      <w:color w:val="000000"/>
                      <w:sz w:val="18"/>
                      <w:szCs w:val="18"/>
                    </w:rPr>
                  </w:rPrChange>
                </w:rPr>
                <w:t>1.322</w:t>
              </w:r>
            </w:ins>
          </w:p>
        </w:tc>
        <w:tc>
          <w:tcPr>
            <w:tcW w:w="669" w:type="dxa"/>
            <w:vAlign w:val="center"/>
            <w:tcPrChange w:id="13352" w:author="Στάθης Καπ" w:date="2023-03-03T06:26:00Z">
              <w:tcPr>
                <w:tcW w:w="669" w:type="dxa"/>
                <w:vAlign w:val="center"/>
              </w:tcPr>
            </w:tcPrChange>
          </w:tcPr>
          <w:p w14:paraId="19FD8631" w14:textId="6A31BDB3" w:rsidR="009B17D5" w:rsidRPr="00BB05AC" w:rsidRDefault="009B17D5" w:rsidP="009B17D5">
            <w:pPr>
              <w:jc w:val="center"/>
              <w:rPr>
                <w:ins w:id="13353" w:author="Στάθης Καπ" w:date="2023-03-03T03:28:00Z"/>
                <w:rFonts w:cstheme="minorHAnsi"/>
                <w:sz w:val="16"/>
                <w:szCs w:val="16"/>
              </w:rPr>
            </w:pPr>
            <w:ins w:id="13354" w:author="Στάθης Καπ" w:date="2023-03-03T06:13:00Z">
              <w:r>
                <w:rPr>
                  <w:rFonts w:ascii="Calibri" w:hAnsi="Calibri" w:cstheme="minorHAnsi"/>
                  <w:color w:val="000000"/>
                  <w:sz w:val="16"/>
                  <w:szCs w:val="16"/>
                </w:rPr>
                <w:t>3.24</w:t>
              </w:r>
            </w:ins>
          </w:p>
        </w:tc>
        <w:tc>
          <w:tcPr>
            <w:tcW w:w="508" w:type="dxa"/>
            <w:vAlign w:val="bottom"/>
            <w:tcPrChange w:id="13355" w:author="Στάθης Καπ" w:date="2023-03-03T06:26:00Z">
              <w:tcPr>
                <w:tcW w:w="508" w:type="dxa"/>
                <w:vAlign w:val="bottom"/>
              </w:tcPr>
            </w:tcPrChange>
          </w:tcPr>
          <w:p w14:paraId="2E11D813" w14:textId="684770CE" w:rsidR="009B17D5" w:rsidRPr="00BB05AC" w:rsidRDefault="009B17D5" w:rsidP="009B17D5">
            <w:pPr>
              <w:jc w:val="center"/>
              <w:rPr>
                <w:ins w:id="13356" w:author="Στάθης Καπ" w:date="2023-03-03T03:28:00Z"/>
                <w:rFonts w:cstheme="minorHAnsi"/>
                <w:sz w:val="16"/>
                <w:szCs w:val="16"/>
              </w:rPr>
            </w:pPr>
            <w:ins w:id="13357" w:author="Στάθης Καπ" w:date="2023-03-03T03:30:00Z">
              <w:r w:rsidRPr="00BB05AC">
                <w:rPr>
                  <w:rFonts w:ascii="Calibri" w:hAnsi="Calibri" w:cs="Calibri"/>
                  <w:color w:val="000000"/>
                  <w:sz w:val="16"/>
                  <w:szCs w:val="16"/>
                  <w:rPrChange w:id="13358" w:author="Στάθης Καπ" w:date="2023-03-03T03:31:00Z">
                    <w:rPr>
                      <w:rFonts w:ascii="Calibri" w:hAnsi="Calibri" w:cs="Calibri"/>
                      <w:color w:val="000000"/>
                      <w:sz w:val="18"/>
                      <w:szCs w:val="18"/>
                    </w:rPr>
                  </w:rPrChange>
                </w:rPr>
                <w:t>1366</w:t>
              </w:r>
            </w:ins>
          </w:p>
        </w:tc>
        <w:tc>
          <w:tcPr>
            <w:tcW w:w="541" w:type="dxa"/>
            <w:vAlign w:val="bottom"/>
            <w:tcPrChange w:id="13359" w:author="Στάθης Καπ" w:date="2023-03-03T06:26:00Z">
              <w:tcPr>
                <w:tcW w:w="541" w:type="dxa"/>
                <w:vAlign w:val="bottom"/>
              </w:tcPr>
            </w:tcPrChange>
          </w:tcPr>
          <w:p w14:paraId="7D9B154F" w14:textId="26C053C5" w:rsidR="009B17D5" w:rsidRPr="00BB05AC" w:rsidRDefault="009B17D5" w:rsidP="009B17D5">
            <w:pPr>
              <w:jc w:val="center"/>
              <w:rPr>
                <w:ins w:id="13360" w:author="Στάθης Καπ" w:date="2023-03-03T03:28:00Z"/>
                <w:rFonts w:cstheme="minorHAnsi"/>
                <w:sz w:val="16"/>
                <w:szCs w:val="16"/>
              </w:rPr>
            </w:pPr>
            <w:ins w:id="13361" w:author="Στάθης Καπ" w:date="2023-03-03T03:30:00Z">
              <w:r w:rsidRPr="00BB05AC">
                <w:rPr>
                  <w:rFonts w:ascii="Calibri" w:hAnsi="Calibri" w:cs="Calibri"/>
                  <w:color w:val="000000"/>
                  <w:sz w:val="16"/>
                  <w:szCs w:val="16"/>
                  <w:rPrChange w:id="13362" w:author="Στάθης Καπ" w:date="2023-03-03T03:31:00Z">
                    <w:rPr>
                      <w:rFonts w:ascii="Calibri" w:hAnsi="Calibri" w:cs="Calibri"/>
                      <w:color w:val="000000"/>
                      <w:sz w:val="18"/>
                      <w:szCs w:val="18"/>
                    </w:rPr>
                  </w:rPrChange>
                </w:rPr>
                <w:t>1.15</w:t>
              </w:r>
            </w:ins>
          </w:p>
        </w:tc>
        <w:tc>
          <w:tcPr>
            <w:tcW w:w="589" w:type="dxa"/>
            <w:vAlign w:val="center"/>
            <w:tcPrChange w:id="13363" w:author="Στάθης Καπ" w:date="2023-03-03T06:26:00Z">
              <w:tcPr>
                <w:tcW w:w="589" w:type="dxa"/>
                <w:vAlign w:val="center"/>
              </w:tcPr>
            </w:tcPrChange>
          </w:tcPr>
          <w:p w14:paraId="418D71AF" w14:textId="6512776B" w:rsidR="009B17D5" w:rsidRPr="00BB05AC" w:rsidRDefault="009B17D5" w:rsidP="009B17D5">
            <w:pPr>
              <w:jc w:val="center"/>
              <w:rPr>
                <w:ins w:id="13364" w:author="Στάθης Καπ" w:date="2023-03-03T03:28:00Z"/>
                <w:rFonts w:cstheme="minorHAnsi"/>
                <w:sz w:val="16"/>
                <w:szCs w:val="16"/>
              </w:rPr>
            </w:pPr>
            <w:ins w:id="13365" w:author="Στάθης Καπ" w:date="2023-03-03T06:13:00Z">
              <w:r>
                <w:rPr>
                  <w:rFonts w:ascii="Calibri" w:hAnsi="Calibri" w:cstheme="minorHAnsi"/>
                  <w:color w:val="000000"/>
                  <w:sz w:val="16"/>
                  <w:szCs w:val="16"/>
                </w:rPr>
                <w:t>7.89</w:t>
              </w:r>
            </w:ins>
          </w:p>
        </w:tc>
        <w:tc>
          <w:tcPr>
            <w:tcW w:w="463" w:type="dxa"/>
            <w:vAlign w:val="bottom"/>
            <w:tcPrChange w:id="13366" w:author="Στάθης Καπ" w:date="2023-03-03T06:26:00Z">
              <w:tcPr>
                <w:tcW w:w="463" w:type="dxa"/>
                <w:vAlign w:val="bottom"/>
              </w:tcPr>
            </w:tcPrChange>
          </w:tcPr>
          <w:p w14:paraId="6A4F1552" w14:textId="1781DC62" w:rsidR="009B17D5" w:rsidRPr="00BB05AC" w:rsidRDefault="009B17D5" w:rsidP="009B17D5">
            <w:pPr>
              <w:jc w:val="center"/>
              <w:rPr>
                <w:ins w:id="13367" w:author="Στάθης Καπ" w:date="2023-03-03T03:28:00Z"/>
                <w:rFonts w:cstheme="minorHAnsi"/>
                <w:sz w:val="16"/>
                <w:szCs w:val="16"/>
              </w:rPr>
            </w:pPr>
            <w:ins w:id="13368" w:author="Στάθης Καπ" w:date="2023-03-03T03:30:00Z">
              <w:r w:rsidRPr="00BB05AC">
                <w:rPr>
                  <w:rFonts w:ascii="Calibri" w:hAnsi="Calibri" w:cs="Calibri"/>
                  <w:color w:val="000000"/>
                  <w:sz w:val="16"/>
                  <w:szCs w:val="16"/>
                  <w:rPrChange w:id="13369" w:author="Στάθης Καπ" w:date="2023-03-03T03:31:00Z">
                    <w:rPr>
                      <w:rFonts w:ascii="Calibri" w:hAnsi="Calibri" w:cs="Calibri"/>
                      <w:color w:val="000000"/>
                      <w:sz w:val="18"/>
                      <w:szCs w:val="18"/>
                    </w:rPr>
                  </w:rPrChange>
                </w:rPr>
                <w:t>1374</w:t>
              </w:r>
            </w:ins>
          </w:p>
        </w:tc>
        <w:tc>
          <w:tcPr>
            <w:tcW w:w="541" w:type="dxa"/>
            <w:vAlign w:val="bottom"/>
            <w:tcPrChange w:id="13370" w:author="Στάθης Καπ" w:date="2023-03-03T06:26:00Z">
              <w:tcPr>
                <w:tcW w:w="541" w:type="dxa"/>
                <w:vAlign w:val="bottom"/>
              </w:tcPr>
            </w:tcPrChange>
          </w:tcPr>
          <w:p w14:paraId="76F1E751" w14:textId="7EF0CE98" w:rsidR="009B17D5" w:rsidRPr="00BB05AC" w:rsidRDefault="009B17D5" w:rsidP="009B17D5">
            <w:pPr>
              <w:jc w:val="center"/>
              <w:rPr>
                <w:ins w:id="13371" w:author="Στάθης Καπ" w:date="2023-03-03T03:28:00Z"/>
                <w:rFonts w:cstheme="minorHAnsi"/>
                <w:sz w:val="16"/>
                <w:szCs w:val="16"/>
              </w:rPr>
            </w:pPr>
            <w:ins w:id="13372" w:author="Στάθης Καπ" w:date="2023-03-03T03:30:00Z">
              <w:r w:rsidRPr="00BB05AC">
                <w:rPr>
                  <w:rFonts w:ascii="Calibri" w:hAnsi="Calibri" w:cs="Calibri"/>
                  <w:color w:val="000000"/>
                  <w:sz w:val="16"/>
                  <w:szCs w:val="16"/>
                  <w:rPrChange w:id="13373" w:author="Στάθης Καπ" w:date="2023-03-03T03:31:00Z">
                    <w:rPr>
                      <w:rFonts w:ascii="Calibri" w:hAnsi="Calibri" w:cs="Calibri"/>
                      <w:color w:val="000000"/>
                      <w:sz w:val="18"/>
                      <w:szCs w:val="18"/>
                    </w:rPr>
                  </w:rPrChange>
                </w:rPr>
                <w:t>0.901</w:t>
              </w:r>
            </w:ins>
          </w:p>
        </w:tc>
        <w:tc>
          <w:tcPr>
            <w:tcW w:w="589" w:type="dxa"/>
            <w:vAlign w:val="center"/>
            <w:tcPrChange w:id="13374" w:author="Στάθης Καπ" w:date="2023-03-03T06:26:00Z">
              <w:tcPr>
                <w:tcW w:w="589" w:type="dxa"/>
                <w:vAlign w:val="center"/>
              </w:tcPr>
            </w:tcPrChange>
          </w:tcPr>
          <w:p w14:paraId="39440A48" w14:textId="7AA54A08" w:rsidR="009B17D5" w:rsidRPr="00BB05AC" w:rsidRDefault="009B17D5" w:rsidP="009B17D5">
            <w:pPr>
              <w:jc w:val="center"/>
              <w:rPr>
                <w:ins w:id="13375" w:author="Στάθης Καπ" w:date="2023-03-03T03:28:00Z"/>
                <w:rFonts w:cstheme="minorHAnsi"/>
                <w:sz w:val="16"/>
                <w:szCs w:val="16"/>
              </w:rPr>
            </w:pPr>
            <w:ins w:id="13376" w:author="Στάθης Καπ" w:date="2023-03-03T06:14:00Z">
              <w:r>
                <w:rPr>
                  <w:rFonts w:ascii="Calibri" w:hAnsi="Calibri" w:cstheme="minorHAnsi"/>
                  <w:color w:val="000000"/>
                  <w:sz w:val="16"/>
                  <w:szCs w:val="16"/>
                </w:rPr>
                <w:t>7.35</w:t>
              </w:r>
            </w:ins>
          </w:p>
        </w:tc>
      </w:tr>
      <w:tr w:rsidR="009B17D5" w14:paraId="2C51326F" w14:textId="77777777" w:rsidTr="00F03C40">
        <w:trPr>
          <w:ins w:id="13377" w:author="Στάθης Καπ" w:date="2023-03-03T03:28:00Z"/>
        </w:trPr>
        <w:tc>
          <w:tcPr>
            <w:tcW w:w="515" w:type="dxa"/>
            <w:tcBorders>
              <w:top w:val="nil"/>
              <w:bottom w:val="nil"/>
              <w:right w:val="single" w:sz="4" w:space="0" w:color="auto"/>
            </w:tcBorders>
            <w:shd w:val="clear" w:color="auto" w:fill="E7E6E6" w:themeFill="background2"/>
            <w:vAlign w:val="center"/>
            <w:tcPrChange w:id="13378" w:author="Στάθης Καπ" w:date="2023-03-03T06:26:00Z">
              <w:tcPr>
                <w:tcW w:w="515" w:type="dxa"/>
                <w:vAlign w:val="center"/>
              </w:tcPr>
            </w:tcPrChange>
          </w:tcPr>
          <w:p w14:paraId="1E3EC880" w14:textId="6D54F864" w:rsidR="009B17D5" w:rsidRPr="00BB05AC" w:rsidRDefault="009B17D5" w:rsidP="009B17D5">
            <w:pPr>
              <w:jc w:val="center"/>
              <w:rPr>
                <w:ins w:id="13379" w:author="Στάθης Καπ" w:date="2023-03-03T03:28:00Z"/>
                <w:sz w:val="16"/>
                <w:szCs w:val="16"/>
              </w:rPr>
            </w:pPr>
            <w:ins w:id="13380" w:author="Στάθης Καπ" w:date="2023-03-03T03:30:00Z">
              <w:r w:rsidRPr="00BB05AC">
                <w:rPr>
                  <w:rFonts w:cstheme="minorHAnsi"/>
                  <w:sz w:val="16"/>
                  <w:szCs w:val="16"/>
                  <w:rPrChange w:id="13381" w:author="Στάθης Καπ" w:date="2023-03-03T03:31:00Z">
                    <w:rPr>
                      <w:rFonts w:cstheme="minorHAnsi"/>
                      <w:sz w:val="18"/>
                      <w:szCs w:val="18"/>
                    </w:rPr>
                  </w:rPrChange>
                </w:rPr>
                <w:t>pr05</w:t>
              </w:r>
            </w:ins>
          </w:p>
        </w:tc>
        <w:tc>
          <w:tcPr>
            <w:tcW w:w="560" w:type="dxa"/>
            <w:tcBorders>
              <w:left w:val="single" w:sz="4" w:space="0" w:color="auto"/>
            </w:tcBorders>
            <w:tcPrChange w:id="13382" w:author="Στάθης Καπ" w:date="2023-03-03T06:26:00Z">
              <w:tcPr>
                <w:tcW w:w="560" w:type="dxa"/>
              </w:tcPr>
            </w:tcPrChange>
          </w:tcPr>
          <w:p w14:paraId="699E8AE0" w14:textId="33FE9420" w:rsidR="009B17D5" w:rsidRPr="00BB05AC" w:rsidRDefault="009B17D5" w:rsidP="009B17D5">
            <w:pPr>
              <w:jc w:val="center"/>
              <w:rPr>
                <w:ins w:id="13383" w:author="Στάθης Καπ" w:date="2023-03-03T03:28:00Z"/>
                <w:rFonts w:cstheme="minorHAnsi"/>
                <w:sz w:val="16"/>
                <w:szCs w:val="16"/>
              </w:rPr>
            </w:pPr>
            <w:ins w:id="13384" w:author="Στάθης Καπ" w:date="2023-03-03T03:30:00Z">
              <w:r w:rsidRPr="00BB05AC">
                <w:rPr>
                  <w:rFonts w:cstheme="minorHAnsi"/>
                  <w:sz w:val="16"/>
                  <w:szCs w:val="16"/>
                  <w:rPrChange w:id="13385" w:author="Στάθης Καπ" w:date="2023-03-03T03:31:00Z">
                    <w:rPr>
                      <w:rFonts w:cstheme="minorHAnsi"/>
                      <w:sz w:val="18"/>
                      <w:szCs w:val="18"/>
                    </w:rPr>
                  </w:rPrChange>
                </w:rPr>
                <w:t>1844</w:t>
              </w:r>
            </w:ins>
          </w:p>
        </w:tc>
        <w:tc>
          <w:tcPr>
            <w:tcW w:w="855" w:type="dxa"/>
            <w:tcPrChange w:id="13386" w:author="Στάθης Καπ" w:date="2023-03-03T06:26:00Z">
              <w:tcPr>
                <w:tcW w:w="855" w:type="dxa"/>
              </w:tcPr>
            </w:tcPrChange>
          </w:tcPr>
          <w:p w14:paraId="0242A2F3" w14:textId="3CC4FE99" w:rsidR="009B17D5" w:rsidRPr="00BB05AC" w:rsidRDefault="009B17D5" w:rsidP="009B17D5">
            <w:pPr>
              <w:jc w:val="center"/>
              <w:rPr>
                <w:ins w:id="13387" w:author="Στάθης Καπ" w:date="2023-03-03T03:28:00Z"/>
                <w:rFonts w:cstheme="minorHAnsi"/>
                <w:sz w:val="16"/>
                <w:szCs w:val="16"/>
              </w:rPr>
            </w:pPr>
            <w:ins w:id="13388" w:author="Στάθης Καπ" w:date="2023-03-03T03:30:00Z">
              <w:r w:rsidRPr="00BB05AC">
                <w:rPr>
                  <w:rFonts w:cstheme="minorHAnsi"/>
                  <w:sz w:val="16"/>
                  <w:szCs w:val="16"/>
                  <w:rPrChange w:id="13389" w:author="Στάθης Καπ" w:date="2023-03-03T03:31:00Z">
                    <w:rPr>
                      <w:rFonts w:cstheme="minorHAnsi"/>
                      <w:sz w:val="18"/>
                      <w:szCs w:val="18"/>
                    </w:rPr>
                  </w:rPrChange>
                </w:rPr>
                <w:t>1665</w:t>
              </w:r>
            </w:ins>
          </w:p>
        </w:tc>
        <w:tc>
          <w:tcPr>
            <w:tcW w:w="544" w:type="dxa"/>
            <w:vAlign w:val="bottom"/>
            <w:tcPrChange w:id="13390" w:author="Στάθης Καπ" w:date="2023-03-03T06:26:00Z">
              <w:tcPr>
                <w:tcW w:w="544" w:type="dxa"/>
                <w:vAlign w:val="bottom"/>
              </w:tcPr>
            </w:tcPrChange>
          </w:tcPr>
          <w:p w14:paraId="5171E326" w14:textId="6F677370" w:rsidR="009B17D5" w:rsidRPr="00BB05AC" w:rsidRDefault="009B17D5" w:rsidP="009B17D5">
            <w:pPr>
              <w:jc w:val="center"/>
              <w:rPr>
                <w:ins w:id="13391" w:author="Στάθης Καπ" w:date="2023-03-03T03:28:00Z"/>
                <w:rFonts w:cstheme="minorHAnsi"/>
                <w:sz w:val="16"/>
                <w:szCs w:val="16"/>
              </w:rPr>
            </w:pPr>
            <w:ins w:id="13392" w:author="Στάθης Καπ" w:date="2023-03-03T03:30:00Z">
              <w:r w:rsidRPr="00BB05AC">
                <w:rPr>
                  <w:rFonts w:ascii="Calibri" w:hAnsi="Calibri" w:cs="Calibri"/>
                  <w:color w:val="000000"/>
                  <w:sz w:val="16"/>
                  <w:szCs w:val="16"/>
                  <w:rPrChange w:id="13393" w:author="Στάθης Καπ" w:date="2023-03-03T03:31:00Z">
                    <w:rPr>
                      <w:rFonts w:ascii="Calibri" w:hAnsi="Calibri" w:cs="Calibri"/>
                      <w:color w:val="000000"/>
                      <w:sz w:val="18"/>
                      <w:szCs w:val="18"/>
                    </w:rPr>
                  </w:rPrChange>
                </w:rPr>
                <w:t>1640</w:t>
              </w:r>
            </w:ins>
          </w:p>
        </w:tc>
        <w:tc>
          <w:tcPr>
            <w:tcW w:w="621" w:type="dxa"/>
            <w:vAlign w:val="bottom"/>
            <w:tcPrChange w:id="13394" w:author="Στάθης Καπ" w:date="2023-03-03T06:26:00Z">
              <w:tcPr>
                <w:tcW w:w="621" w:type="dxa"/>
                <w:vAlign w:val="bottom"/>
              </w:tcPr>
            </w:tcPrChange>
          </w:tcPr>
          <w:p w14:paraId="1923FC5B" w14:textId="039D88ED" w:rsidR="009B17D5" w:rsidRPr="00BB05AC" w:rsidRDefault="009B17D5" w:rsidP="009B17D5">
            <w:pPr>
              <w:jc w:val="center"/>
              <w:rPr>
                <w:ins w:id="13395" w:author="Στάθης Καπ" w:date="2023-03-03T03:28:00Z"/>
                <w:rFonts w:cstheme="minorHAnsi"/>
                <w:sz w:val="16"/>
                <w:szCs w:val="16"/>
              </w:rPr>
            </w:pPr>
            <w:ins w:id="13396" w:author="Στάθης Καπ" w:date="2023-03-03T03:30:00Z">
              <w:r w:rsidRPr="00BB05AC">
                <w:rPr>
                  <w:rFonts w:ascii="Calibri" w:hAnsi="Calibri" w:cs="Calibri"/>
                  <w:color w:val="000000"/>
                  <w:sz w:val="16"/>
                  <w:szCs w:val="16"/>
                  <w:rPrChange w:id="13397" w:author="Στάθης Καπ" w:date="2023-03-03T03:31:00Z">
                    <w:rPr>
                      <w:rFonts w:ascii="Calibri" w:hAnsi="Calibri" w:cs="Calibri"/>
                      <w:color w:val="000000"/>
                      <w:sz w:val="18"/>
                      <w:szCs w:val="18"/>
                    </w:rPr>
                  </w:rPrChange>
                </w:rPr>
                <w:t>4.069</w:t>
              </w:r>
            </w:ins>
          </w:p>
        </w:tc>
        <w:tc>
          <w:tcPr>
            <w:tcW w:w="669" w:type="dxa"/>
            <w:vAlign w:val="center"/>
            <w:tcPrChange w:id="13398" w:author="Στάθης Καπ" w:date="2023-03-03T06:26:00Z">
              <w:tcPr>
                <w:tcW w:w="669" w:type="dxa"/>
                <w:vAlign w:val="center"/>
              </w:tcPr>
            </w:tcPrChange>
          </w:tcPr>
          <w:p w14:paraId="1494E77C" w14:textId="754BC19B" w:rsidR="009B17D5" w:rsidRPr="00BB05AC" w:rsidRDefault="009B17D5" w:rsidP="009B17D5">
            <w:pPr>
              <w:jc w:val="center"/>
              <w:rPr>
                <w:ins w:id="13399" w:author="Στάθης Καπ" w:date="2023-03-03T03:28:00Z"/>
                <w:rFonts w:cstheme="minorHAnsi"/>
                <w:sz w:val="16"/>
                <w:szCs w:val="16"/>
              </w:rPr>
            </w:pPr>
            <w:ins w:id="13400" w:author="Στάθης Καπ" w:date="2023-03-03T06:13:00Z">
              <w:r>
                <w:rPr>
                  <w:rFonts w:ascii="Calibri" w:hAnsi="Calibri" w:cstheme="minorHAnsi"/>
                  <w:color w:val="000000"/>
                  <w:sz w:val="16"/>
                  <w:szCs w:val="16"/>
                </w:rPr>
                <w:t>11.06</w:t>
              </w:r>
            </w:ins>
          </w:p>
        </w:tc>
        <w:tc>
          <w:tcPr>
            <w:tcW w:w="543" w:type="dxa"/>
            <w:vAlign w:val="bottom"/>
            <w:tcPrChange w:id="13401" w:author="Στάθης Καπ" w:date="2023-03-03T06:26:00Z">
              <w:tcPr>
                <w:tcW w:w="543" w:type="dxa"/>
                <w:vAlign w:val="bottom"/>
              </w:tcPr>
            </w:tcPrChange>
          </w:tcPr>
          <w:p w14:paraId="2F812AE8" w14:textId="41360D13" w:rsidR="009B17D5" w:rsidRPr="00BB05AC" w:rsidRDefault="009B17D5" w:rsidP="009B17D5">
            <w:pPr>
              <w:jc w:val="center"/>
              <w:rPr>
                <w:ins w:id="13402" w:author="Στάθης Καπ" w:date="2023-03-03T03:28:00Z"/>
                <w:rFonts w:cstheme="minorHAnsi"/>
                <w:sz w:val="16"/>
                <w:szCs w:val="16"/>
              </w:rPr>
            </w:pPr>
            <w:ins w:id="13403" w:author="Στάθης Καπ" w:date="2023-03-03T03:30:00Z">
              <w:r w:rsidRPr="00BB05AC">
                <w:rPr>
                  <w:rFonts w:ascii="Calibri" w:hAnsi="Calibri" w:cs="Calibri"/>
                  <w:color w:val="000000"/>
                  <w:sz w:val="16"/>
                  <w:szCs w:val="16"/>
                  <w:rPrChange w:id="13404" w:author="Στάθης Καπ" w:date="2023-03-03T03:31:00Z">
                    <w:rPr>
                      <w:rFonts w:ascii="Calibri" w:hAnsi="Calibri" w:cs="Calibri"/>
                      <w:color w:val="000000"/>
                      <w:sz w:val="18"/>
                      <w:szCs w:val="18"/>
                    </w:rPr>
                  </w:rPrChange>
                </w:rPr>
                <w:t>1627</w:t>
              </w:r>
            </w:ins>
          </w:p>
        </w:tc>
        <w:tc>
          <w:tcPr>
            <w:tcW w:w="621" w:type="dxa"/>
            <w:vAlign w:val="bottom"/>
            <w:tcPrChange w:id="13405" w:author="Στάθης Καπ" w:date="2023-03-03T06:26:00Z">
              <w:tcPr>
                <w:tcW w:w="621" w:type="dxa"/>
                <w:vAlign w:val="bottom"/>
              </w:tcPr>
            </w:tcPrChange>
          </w:tcPr>
          <w:p w14:paraId="0957DC3A" w14:textId="0F9A88FF" w:rsidR="009B17D5" w:rsidRPr="00BB05AC" w:rsidRDefault="009B17D5" w:rsidP="009B17D5">
            <w:pPr>
              <w:jc w:val="center"/>
              <w:rPr>
                <w:ins w:id="13406" w:author="Στάθης Καπ" w:date="2023-03-03T03:28:00Z"/>
                <w:rFonts w:cstheme="minorHAnsi"/>
                <w:sz w:val="16"/>
                <w:szCs w:val="16"/>
              </w:rPr>
            </w:pPr>
            <w:ins w:id="13407" w:author="Στάθης Καπ" w:date="2023-03-03T03:30:00Z">
              <w:r w:rsidRPr="00BB05AC">
                <w:rPr>
                  <w:rFonts w:ascii="Calibri" w:hAnsi="Calibri" w:cs="Calibri"/>
                  <w:color w:val="000000"/>
                  <w:sz w:val="16"/>
                  <w:szCs w:val="16"/>
                  <w:rPrChange w:id="13408" w:author="Στάθης Καπ" w:date="2023-03-03T03:31:00Z">
                    <w:rPr>
                      <w:rFonts w:ascii="Calibri" w:hAnsi="Calibri" w:cs="Calibri"/>
                      <w:color w:val="000000"/>
                      <w:sz w:val="18"/>
                      <w:szCs w:val="18"/>
                    </w:rPr>
                  </w:rPrChange>
                </w:rPr>
                <w:t>1.968</w:t>
              </w:r>
            </w:ins>
          </w:p>
        </w:tc>
        <w:tc>
          <w:tcPr>
            <w:tcW w:w="669" w:type="dxa"/>
            <w:vAlign w:val="center"/>
            <w:tcPrChange w:id="13409" w:author="Στάθης Καπ" w:date="2023-03-03T06:26:00Z">
              <w:tcPr>
                <w:tcW w:w="669" w:type="dxa"/>
                <w:vAlign w:val="center"/>
              </w:tcPr>
            </w:tcPrChange>
          </w:tcPr>
          <w:p w14:paraId="0AA85DA9" w14:textId="11477BDC" w:rsidR="009B17D5" w:rsidRPr="00BB05AC" w:rsidRDefault="009B17D5" w:rsidP="009B17D5">
            <w:pPr>
              <w:jc w:val="center"/>
              <w:rPr>
                <w:ins w:id="13410" w:author="Στάθης Καπ" w:date="2023-03-03T03:28:00Z"/>
                <w:rFonts w:cstheme="minorHAnsi"/>
                <w:sz w:val="16"/>
                <w:szCs w:val="16"/>
              </w:rPr>
            </w:pPr>
            <w:ins w:id="13411" w:author="Στάθης Καπ" w:date="2023-03-03T06:13:00Z">
              <w:r>
                <w:rPr>
                  <w:rFonts w:ascii="Calibri" w:hAnsi="Calibri" w:cstheme="minorHAnsi"/>
                  <w:color w:val="000000"/>
                  <w:sz w:val="16"/>
                  <w:szCs w:val="16"/>
                </w:rPr>
                <w:t>0.79</w:t>
              </w:r>
            </w:ins>
          </w:p>
        </w:tc>
        <w:tc>
          <w:tcPr>
            <w:tcW w:w="508" w:type="dxa"/>
            <w:vAlign w:val="bottom"/>
            <w:tcPrChange w:id="13412" w:author="Στάθης Καπ" w:date="2023-03-03T06:26:00Z">
              <w:tcPr>
                <w:tcW w:w="508" w:type="dxa"/>
                <w:vAlign w:val="bottom"/>
              </w:tcPr>
            </w:tcPrChange>
          </w:tcPr>
          <w:p w14:paraId="781DE5E5" w14:textId="59F1F53E" w:rsidR="009B17D5" w:rsidRPr="00BB05AC" w:rsidRDefault="009B17D5" w:rsidP="009B17D5">
            <w:pPr>
              <w:jc w:val="center"/>
              <w:rPr>
                <w:ins w:id="13413" w:author="Στάθης Καπ" w:date="2023-03-03T03:28:00Z"/>
                <w:rFonts w:cstheme="minorHAnsi"/>
                <w:sz w:val="16"/>
                <w:szCs w:val="16"/>
              </w:rPr>
            </w:pPr>
            <w:ins w:id="13414" w:author="Στάθης Καπ" w:date="2023-03-03T03:30:00Z">
              <w:r w:rsidRPr="00BB05AC">
                <w:rPr>
                  <w:rFonts w:ascii="Calibri" w:hAnsi="Calibri" w:cs="Calibri"/>
                  <w:color w:val="000000"/>
                  <w:sz w:val="16"/>
                  <w:szCs w:val="16"/>
                  <w:rPrChange w:id="13415" w:author="Στάθης Καπ" w:date="2023-03-03T03:31:00Z">
                    <w:rPr>
                      <w:rFonts w:ascii="Calibri" w:hAnsi="Calibri" w:cs="Calibri"/>
                      <w:color w:val="000000"/>
                      <w:sz w:val="18"/>
                      <w:szCs w:val="18"/>
                    </w:rPr>
                  </w:rPrChange>
                </w:rPr>
                <w:t>1532</w:t>
              </w:r>
            </w:ins>
          </w:p>
        </w:tc>
        <w:tc>
          <w:tcPr>
            <w:tcW w:w="541" w:type="dxa"/>
            <w:vAlign w:val="bottom"/>
            <w:tcPrChange w:id="13416" w:author="Στάθης Καπ" w:date="2023-03-03T06:26:00Z">
              <w:tcPr>
                <w:tcW w:w="541" w:type="dxa"/>
                <w:vAlign w:val="bottom"/>
              </w:tcPr>
            </w:tcPrChange>
          </w:tcPr>
          <w:p w14:paraId="2E0989AA" w14:textId="4677FC8B" w:rsidR="009B17D5" w:rsidRPr="00BB05AC" w:rsidRDefault="009B17D5" w:rsidP="009B17D5">
            <w:pPr>
              <w:jc w:val="center"/>
              <w:rPr>
                <w:ins w:id="13417" w:author="Στάθης Καπ" w:date="2023-03-03T03:28:00Z"/>
                <w:rFonts w:cstheme="minorHAnsi"/>
                <w:sz w:val="16"/>
                <w:szCs w:val="16"/>
              </w:rPr>
            </w:pPr>
            <w:ins w:id="13418" w:author="Στάθης Καπ" w:date="2023-03-03T03:30:00Z">
              <w:r w:rsidRPr="00BB05AC">
                <w:rPr>
                  <w:rFonts w:ascii="Calibri" w:hAnsi="Calibri" w:cs="Calibri"/>
                  <w:color w:val="000000"/>
                  <w:sz w:val="16"/>
                  <w:szCs w:val="16"/>
                  <w:rPrChange w:id="13419" w:author="Στάθης Καπ" w:date="2023-03-03T03:31:00Z">
                    <w:rPr>
                      <w:rFonts w:ascii="Calibri" w:hAnsi="Calibri" w:cs="Calibri"/>
                      <w:color w:val="000000"/>
                      <w:sz w:val="18"/>
                      <w:szCs w:val="18"/>
                    </w:rPr>
                  </w:rPrChange>
                </w:rPr>
                <w:t>1.298</w:t>
              </w:r>
            </w:ins>
          </w:p>
        </w:tc>
        <w:tc>
          <w:tcPr>
            <w:tcW w:w="589" w:type="dxa"/>
            <w:vAlign w:val="center"/>
            <w:tcPrChange w:id="13420" w:author="Στάθης Καπ" w:date="2023-03-03T06:26:00Z">
              <w:tcPr>
                <w:tcW w:w="589" w:type="dxa"/>
                <w:vAlign w:val="center"/>
              </w:tcPr>
            </w:tcPrChange>
          </w:tcPr>
          <w:p w14:paraId="3EF301D2" w14:textId="107C3A56" w:rsidR="009B17D5" w:rsidRPr="00BB05AC" w:rsidRDefault="009B17D5" w:rsidP="009B17D5">
            <w:pPr>
              <w:jc w:val="center"/>
              <w:rPr>
                <w:ins w:id="13421" w:author="Στάθης Καπ" w:date="2023-03-03T03:28:00Z"/>
                <w:rFonts w:cstheme="minorHAnsi"/>
                <w:sz w:val="16"/>
                <w:szCs w:val="16"/>
              </w:rPr>
            </w:pPr>
            <w:ins w:id="13422" w:author="Στάθης Καπ" w:date="2023-03-03T06:13:00Z">
              <w:r>
                <w:rPr>
                  <w:rFonts w:ascii="Calibri" w:hAnsi="Calibri" w:cstheme="minorHAnsi"/>
                  <w:color w:val="000000"/>
                  <w:sz w:val="16"/>
                  <w:szCs w:val="16"/>
                </w:rPr>
                <w:t>6.59</w:t>
              </w:r>
            </w:ins>
          </w:p>
        </w:tc>
        <w:tc>
          <w:tcPr>
            <w:tcW w:w="463" w:type="dxa"/>
            <w:vAlign w:val="bottom"/>
            <w:tcPrChange w:id="13423" w:author="Στάθης Καπ" w:date="2023-03-03T06:26:00Z">
              <w:tcPr>
                <w:tcW w:w="463" w:type="dxa"/>
                <w:vAlign w:val="bottom"/>
              </w:tcPr>
            </w:tcPrChange>
          </w:tcPr>
          <w:p w14:paraId="0B999E93" w14:textId="65872E99" w:rsidR="009B17D5" w:rsidRPr="00BB05AC" w:rsidRDefault="009B17D5" w:rsidP="009B17D5">
            <w:pPr>
              <w:jc w:val="center"/>
              <w:rPr>
                <w:ins w:id="13424" w:author="Στάθης Καπ" w:date="2023-03-03T03:28:00Z"/>
                <w:rFonts w:cstheme="minorHAnsi"/>
                <w:sz w:val="16"/>
                <w:szCs w:val="16"/>
              </w:rPr>
            </w:pPr>
            <w:ins w:id="13425" w:author="Στάθης Καπ" w:date="2023-03-03T03:30:00Z">
              <w:r w:rsidRPr="00BB05AC">
                <w:rPr>
                  <w:rFonts w:ascii="Calibri" w:hAnsi="Calibri" w:cs="Calibri"/>
                  <w:color w:val="000000"/>
                  <w:sz w:val="16"/>
                  <w:szCs w:val="16"/>
                  <w:rPrChange w:id="13426" w:author="Στάθης Καπ" w:date="2023-03-03T03:31:00Z">
                    <w:rPr>
                      <w:rFonts w:ascii="Calibri" w:hAnsi="Calibri" w:cs="Calibri"/>
                      <w:color w:val="000000"/>
                      <w:sz w:val="18"/>
                      <w:szCs w:val="18"/>
                    </w:rPr>
                  </w:rPrChange>
                </w:rPr>
                <w:t>1545</w:t>
              </w:r>
            </w:ins>
          </w:p>
        </w:tc>
        <w:tc>
          <w:tcPr>
            <w:tcW w:w="541" w:type="dxa"/>
            <w:vAlign w:val="bottom"/>
            <w:tcPrChange w:id="13427" w:author="Στάθης Καπ" w:date="2023-03-03T06:26:00Z">
              <w:tcPr>
                <w:tcW w:w="541" w:type="dxa"/>
                <w:vAlign w:val="bottom"/>
              </w:tcPr>
            </w:tcPrChange>
          </w:tcPr>
          <w:p w14:paraId="1F65133E" w14:textId="214E7567" w:rsidR="009B17D5" w:rsidRPr="00BB05AC" w:rsidRDefault="009B17D5" w:rsidP="009B17D5">
            <w:pPr>
              <w:jc w:val="center"/>
              <w:rPr>
                <w:ins w:id="13428" w:author="Στάθης Καπ" w:date="2023-03-03T03:28:00Z"/>
                <w:rFonts w:cstheme="minorHAnsi"/>
                <w:sz w:val="16"/>
                <w:szCs w:val="16"/>
              </w:rPr>
            </w:pPr>
            <w:ins w:id="13429" w:author="Στάθης Καπ" w:date="2023-03-03T03:30:00Z">
              <w:r w:rsidRPr="00BB05AC">
                <w:rPr>
                  <w:rFonts w:ascii="Calibri" w:hAnsi="Calibri" w:cs="Calibri"/>
                  <w:color w:val="000000"/>
                  <w:sz w:val="16"/>
                  <w:szCs w:val="16"/>
                  <w:rPrChange w:id="13430" w:author="Στάθης Καπ" w:date="2023-03-03T03:31:00Z">
                    <w:rPr>
                      <w:rFonts w:ascii="Calibri" w:hAnsi="Calibri" w:cs="Calibri"/>
                      <w:color w:val="000000"/>
                      <w:sz w:val="18"/>
                      <w:szCs w:val="18"/>
                    </w:rPr>
                  </w:rPrChange>
                </w:rPr>
                <w:t>1.109</w:t>
              </w:r>
            </w:ins>
          </w:p>
        </w:tc>
        <w:tc>
          <w:tcPr>
            <w:tcW w:w="589" w:type="dxa"/>
            <w:vAlign w:val="center"/>
            <w:tcPrChange w:id="13431" w:author="Στάθης Καπ" w:date="2023-03-03T06:26:00Z">
              <w:tcPr>
                <w:tcW w:w="589" w:type="dxa"/>
                <w:vAlign w:val="center"/>
              </w:tcPr>
            </w:tcPrChange>
          </w:tcPr>
          <w:p w14:paraId="03A000F4" w14:textId="32161F01" w:rsidR="009B17D5" w:rsidRPr="00BB05AC" w:rsidRDefault="009B17D5" w:rsidP="009B17D5">
            <w:pPr>
              <w:jc w:val="center"/>
              <w:rPr>
                <w:ins w:id="13432" w:author="Στάθης Καπ" w:date="2023-03-03T03:28:00Z"/>
                <w:rFonts w:cstheme="minorHAnsi"/>
                <w:sz w:val="16"/>
                <w:szCs w:val="16"/>
              </w:rPr>
            </w:pPr>
            <w:ins w:id="13433" w:author="Στάθης Καπ" w:date="2023-03-03T06:14:00Z">
              <w:r>
                <w:rPr>
                  <w:rFonts w:ascii="Calibri" w:hAnsi="Calibri" w:cstheme="minorHAnsi"/>
                  <w:color w:val="000000"/>
                  <w:sz w:val="16"/>
                  <w:szCs w:val="16"/>
                </w:rPr>
                <w:t>5.79</w:t>
              </w:r>
            </w:ins>
          </w:p>
        </w:tc>
      </w:tr>
      <w:tr w:rsidR="009B17D5" w14:paraId="6EBF83BF" w14:textId="77777777" w:rsidTr="00F03C40">
        <w:trPr>
          <w:ins w:id="13434" w:author="Στάθης Καπ" w:date="2023-03-03T03:28:00Z"/>
        </w:trPr>
        <w:tc>
          <w:tcPr>
            <w:tcW w:w="515" w:type="dxa"/>
            <w:tcBorders>
              <w:top w:val="nil"/>
              <w:bottom w:val="nil"/>
              <w:right w:val="single" w:sz="4" w:space="0" w:color="auto"/>
            </w:tcBorders>
            <w:shd w:val="clear" w:color="auto" w:fill="E7E6E6" w:themeFill="background2"/>
            <w:vAlign w:val="center"/>
            <w:tcPrChange w:id="13435" w:author="Στάθης Καπ" w:date="2023-03-03T06:26:00Z">
              <w:tcPr>
                <w:tcW w:w="515" w:type="dxa"/>
                <w:vAlign w:val="center"/>
              </w:tcPr>
            </w:tcPrChange>
          </w:tcPr>
          <w:p w14:paraId="4208A317" w14:textId="01964109" w:rsidR="009B17D5" w:rsidRPr="00BB05AC" w:rsidRDefault="009B17D5" w:rsidP="009B17D5">
            <w:pPr>
              <w:jc w:val="center"/>
              <w:rPr>
                <w:ins w:id="13436" w:author="Στάθης Καπ" w:date="2023-03-03T03:28:00Z"/>
                <w:sz w:val="16"/>
                <w:szCs w:val="16"/>
              </w:rPr>
            </w:pPr>
            <w:ins w:id="13437" w:author="Στάθης Καπ" w:date="2023-03-03T03:30:00Z">
              <w:r w:rsidRPr="00BB05AC">
                <w:rPr>
                  <w:rFonts w:cstheme="minorHAnsi"/>
                  <w:sz w:val="16"/>
                  <w:szCs w:val="16"/>
                  <w:rPrChange w:id="13438" w:author="Στάθης Καπ" w:date="2023-03-03T03:31:00Z">
                    <w:rPr>
                      <w:rFonts w:cstheme="minorHAnsi"/>
                      <w:sz w:val="18"/>
                      <w:szCs w:val="18"/>
                    </w:rPr>
                  </w:rPrChange>
                </w:rPr>
                <w:t>pr06</w:t>
              </w:r>
            </w:ins>
          </w:p>
        </w:tc>
        <w:tc>
          <w:tcPr>
            <w:tcW w:w="560" w:type="dxa"/>
            <w:tcBorders>
              <w:left w:val="single" w:sz="4" w:space="0" w:color="auto"/>
            </w:tcBorders>
            <w:tcPrChange w:id="13439" w:author="Στάθης Καπ" w:date="2023-03-03T06:26:00Z">
              <w:tcPr>
                <w:tcW w:w="560" w:type="dxa"/>
              </w:tcPr>
            </w:tcPrChange>
          </w:tcPr>
          <w:p w14:paraId="6065903B" w14:textId="33187E02" w:rsidR="009B17D5" w:rsidRPr="00BB05AC" w:rsidRDefault="009B17D5" w:rsidP="009B17D5">
            <w:pPr>
              <w:jc w:val="center"/>
              <w:rPr>
                <w:ins w:id="13440" w:author="Στάθης Καπ" w:date="2023-03-03T03:28:00Z"/>
                <w:rFonts w:cstheme="minorHAnsi"/>
                <w:sz w:val="16"/>
                <w:szCs w:val="16"/>
              </w:rPr>
            </w:pPr>
            <w:ins w:id="13441" w:author="Στάθης Καπ" w:date="2023-03-03T03:30:00Z">
              <w:r w:rsidRPr="00BB05AC">
                <w:rPr>
                  <w:rFonts w:cstheme="minorHAnsi"/>
                  <w:sz w:val="16"/>
                  <w:szCs w:val="16"/>
                  <w:rPrChange w:id="13442" w:author="Στάθης Καπ" w:date="2023-03-03T03:31:00Z">
                    <w:rPr>
                      <w:rFonts w:cstheme="minorHAnsi"/>
                      <w:sz w:val="18"/>
                      <w:szCs w:val="18"/>
                    </w:rPr>
                  </w:rPrChange>
                </w:rPr>
                <w:t>1886</w:t>
              </w:r>
            </w:ins>
          </w:p>
        </w:tc>
        <w:tc>
          <w:tcPr>
            <w:tcW w:w="855" w:type="dxa"/>
            <w:tcPrChange w:id="13443" w:author="Στάθης Καπ" w:date="2023-03-03T06:26:00Z">
              <w:tcPr>
                <w:tcW w:w="855" w:type="dxa"/>
              </w:tcPr>
            </w:tcPrChange>
          </w:tcPr>
          <w:p w14:paraId="335B1056" w14:textId="13D4B622" w:rsidR="009B17D5" w:rsidRPr="00BB05AC" w:rsidRDefault="009B17D5" w:rsidP="009B17D5">
            <w:pPr>
              <w:jc w:val="center"/>
              <w:rPr>
                <w:ins w:id="13444" w:author="Στάθης Καπ" w:date="2023-03-03T03:28:00Z"/>
                <w:rFonts w:cstheme="minorHAnsi"/>
                <w:sz w:val="16"/>
                <w:szCs w:val="16"/>
              </w:rPr>
            </w:pPr>
            <w:ins w:id="13445" w:author="Στάθης Καπ" w:date="2023-03-03T03:30:00Z">
              <w:r w:rsidRPr="00BB05AC">
                <w:rPr>
                  <w:rFonts w:cstheme="minorHAnsi"/>
                  <w:sz w:val="16"/>
                  <w:szCs w:val="16"/>
                  <w:rPrChange w:id="13446" w:author="Στάθης Καπ" w:date="2023-03-03T03:31:00Z">
                    <w:rPr>
                      <w:rFonts w:cstheme="minorHAnsi"/>
                      <w:sz w:val="18"/>
                      <w:szCs w:val="18"/>
                    </w:rPr>
                  </w:rPrChange>
                </w:rPr>
                <w:t>1696</w:t>
              </w:r>
            </w:ins>
          </w:p>
        </w:tc>
        <w:tc>
          <w:tcPr>
            <w:tcW w:w="544" w:type="dxa"/>
            <w:vAlign w:val="bottom"/>
            <w:tcPrChange w:id="13447" w:author="Στάθης Καπ" w:date="2023-03-03T06:26:00Z">
              <w:tcPr>
                <w:tcW w:w="544" w:type="dxa"/>
                <w:vAlign w:val="bottom"/>
              </w:tcPr>
            </w:tcPrChange>
          </w:tcPr>
          <w:p w14:paraId="478E721B" w14:textId="7B3D3AA6" w:rsidR="009B17D5" w:rsidRPr="00BB05AC" w:rsidRDefault="009B17D5" w:rsidP="009B17D5">
            <w:pPr>
              <w:jc w:val="center"/>
              <w:rPr>
                <w:ins w:id="13448" w:author="Στάθης Καπ" w:date="2023-03-03T03:28:00Z"/>
                <w:rFonts w:cstheme="minorHAnsi"/>
                <w:sz w:val="16"/>
                <w:szCs w:val="16"/>
              </w:rPr>
            </w:pPr>
            <w:ins w:id="13449" w:author="Στάθης Καπ" w:date="2023-03-03T03:30:00Z">
              <w:r w:rsidRPr="00BB05AC">
                <w:rPr>
                  <w:rFonts w:ascii="Calibri" w:hAnsi="Calibri" w:cs="Calibri"/>
                  <w:color w:val="000000"/>
                  <w:sz w:val="16"/>
                  <w:szCs w:val="16"/>
                  <w:rPrChange w:id="13450" w:author="Στάθης Καπ" w:date="2023-03-03T03:31:00Z">
                    <w:rPr>
                      <w:rFonts w:ascii="Calibri" w:hAnsi="Calibri" w:cs="Calibri"/>
                      <w:color w:val="000000"/>
                      <w:sz w:val="18"/>
                      <w:szCs w:val="18"/>
                    </w:rPr>
                  </w:rPrChange>
                </w:rPr>
                <w:t>1695</w:t>
              </w:r>
            </w:ins>
          </w:p>
        </w:tc>
        <w:tc>
          <w:tcPr>
            <w:tcW w:w="621" w:type="dxa"/>
            <w:vAlign w:val="bottom"/>
            <w:tcPrChange w:id="13451" w:author="Στάθης Καπ" w:date="2023-03-03T06:26:00Z">
              <w:tcPr>
                <w:tcW w:w="621" w:type="dxa"/>
                <w:vAlign w:val="bottom"/>
              </w:tcPr>
            </w:tcPrChange>
          </w:tcPr>
          <w:p w14:paraId="3EBC5EDC" w14:textId="54C4EE70" w:rsidR="009B17D5" w:rsidRPr="00BB05AC" w:rsidRDefault="009B17D5" w:rsidP="009B17D5">
            <w:pPr>
              <w:jc w:val="center"/>
              <w:rPr>
                <w:ins w:id="13452" w:author="Στάθης Καπ" w:date="2023-03-03T03:28:00Z"/>
                <w:rFonts w:cstheme="minorHAnsi"/>
                <w:sz w:val="16"/>
                <w:szCs w:val="16"/>
              </w:rPr>
            </w:pPr>
            <w:ins w:id="13453" w:author="Στάθης Καπ" w:date="2023-03-03T03:30:00Z">
              <w:r w:rsidRPr="00BB05AC">
                <w:rPr>
                  <w:rFonts w:ascii="Calibri" w:hAnsi="Calibri" w:cs="Calibri"/>
                  <w:color w:val="000000"/>
                  <w:sz w:val="16"/>
                  <w:szCs w:val="16"/>
                  <w:rPrChange w:id="13454" w:author="Στάθης Καπ" w:date="2023-03-03T03:31:00Z">
                    <w:rPr>
                      <w:rFonts w:ascii="Calibri" w:hAnsi="Calibri" w:cs="Calibri"/>
                      <w:color w:val="000000"/>
                      <w:sz w:val="18"/>
                      <w:szCs w:val="18"/>
                    </w:rPr>
                  </w:rPrChange>
                </w:rPr>
                <w:t>12.217</w:t>
              </w:r>
            </w:ins>
          </w:p>
        </w:tc>
        <w:tc>
          <w:tcPr>
            <w:tcW w:w="669" w:type="dxa"/>
            <w:vAlign w:val="center"/>
            <w:tcPrChange w:id="13455" w:author="Στάθης Καπ" w:date="2023-03-03T06:26:00Z">
              <w:tcPr>
                <w:tcW w:w="669" w:type="dxa"/>
                <w:vAlign w:val="center"/>
              </w:tcPr>
            </w:tcPrChange>
          </w:tcPr>
          <w:p w14:paraId="5B8FEAB9" w14:textId="764F4AB2" w:rsidR="009B17D5" w:rsidRPr="00BB05AC" w:rsidRDefault="009B17D5" w:rsidP="009B17D5">
            <w:pPr>
              <w:jc w:val="center"/>
              <w:rPr>
                <w:ins w:id="13456" w:author="Στάθης Καπ" w:date="2023-03-03T03:28:00Z"/>
                <w:rFonts w:cstheme="minorHAnsi"/>
                <w:sz w:val="16"/>
                <w:szCs w:val="16"/>
              </w:rPr>
            </w:pPr>
            <w:ins w:id="13457" w:author="Στάθης Καπ" w:date="2023-03-03T06:13:00Z">
              <w:r>
                <w:rPr>
                  <w:rFonts w:ascii="Calibri" w:hAnsi="Calibri" w:cstheme="minorHAnsi"/>
                  <w:color w:val="000000"/>
                  <w:sz w:val="16"/>
                  <w:szCs w:val="16"/>
                </w:rPr>
                <w:t>10.13</w:t>
              </w:r>
            </w:ins>
          </w:p>
        </w:tc>
        <w:tc>
          <w:tcPr>
            <w:tcW w:w="543" w:type="dxa"/>
            <w:vAlign w:val="bottom"/>
            <w:tcPrChange w:id="13458" w:author="Στάθης Καπ" w:date="2023-03-03T06:26:00Z">
              <w:tcPr>
                <w:tcW w:w="543" w:type="dxa"/>
                <w:vAlign w:val="bottom"/>
              </w:tcPr>
            </w:tcPrChange>
          </w:tcPr>
          <w:p w14:paraId="3B2C9C04" w14:textId="5FBE7F48" w:rsidR="009B17D5" w:rsidRPr="00BB05AC" w:rsidRDefault="009B17D5" w:rsidP="009B17D5">
            <w:pPr>
              <w:jc w:val="center"/>
              <w:rPr>
                <w:ins w:id="13459" w:author="Στάθης Καπ" w:date="2023-03-03T03:28:00Z"/>
                <w:rFonts w:cstheme="minorHAnsi"/>
                <w:sz w:val="16"/>
                <w:szCs w:val="16"/>
              </w:rPr>
            </w:pPr>
            <w:ins w:id="13460" w:author="Στάθης Καπ" w:date="2023-03-03T03:30:00Z">
              <w:r w:rsidRPr="00BB05AC">
                <w:rPr>
                  <w:rFonts w:ascii="Calibri" w:hAnsi="Calibri" w:cs="Calibri"/>
                  <w:color w:val="000000"/>
                  <w:sz w:val="16"/>
                  <w:szCs w:val="16"/>
                  <w:rPrChange w:id="13461" w:author="Στάθης Καπ" w:date="2023-03-03T03:31:00Z">
                    <w:rPr>
                      <w:rFonts w:ascii="Calibri" w:hAnsi="Calibri" w:cs="Calibri"/>
                      <w:color w:val="000000"/>
                      <w:sz w:val="18"/>
                      <w:szCs w:val="18"/>
                    </w:rPr>
                  </w:rPrChange>
                </w:rPr>
                <w:t>1694</w:t>
              </w:r>
            </w:ins>
          </w:p>
        </w:tc>
        <w:tc>
          <w:tcPr>
            <w:tcW w:w="621" w:type="dxa"/>
            <w:vAlign w:val="bottom"/>
            <w:tcPrChange w:id="13462" w:author="Στάθης Καπ" w:date="2023-03-03T06:26:00Z">
              <w:tcPr>
                <w:tcW w:w="621" w:type="dxa"/>
                <w:vAlign w:val="bottom"/>
              </w:tcPr>
            </w:tcPrChange>
          </w:tcPr>
          <w:p w14:paraId="396A1301" w14:textId="090D56C2" w:rsidR="009B17D5" w:rsidRPr="00BB05AC" w:rsidRDefault="009B17D5" w:rsidP="009B17D5">
            <w:pPr>
              <w:jc w:val="center"/>
              <w:rPr>
                <w:ins w:id="13463" w:author="Στάθης Καπ" w:date="2023-03-03T03:28:00Z"/>
                <w:rFonts w:cstheme="minorHAnsi"/>
                <w:sz w:val="16"/>
                <w:szCs w:val="16"/>
              </w:rPr>
            </w:pPr>
            <w:ins w:id="13464" w:author="Στάθης Καπ" w:date="2023-03-03T03:30:00Z">
              <w:r w:rsidRPr="00BB05AC">
                <w:rPr>
                  <w:rFonts w:ascii="Calibri" w:hAnsi="Calibri" w:cs="Calibri"/>
                  <w:color w:val="000000"/>
                  <w:sz w:val="16"/>
                  <w:szCs w:val="16"/>
                  <w:rPrChange w:id="13465" w:author="Στάθης Καπ" w:date="2023-03-03T03:31:00Z">
                    <w:rPr>
                      <w:rFonts w:ascii="Calibri" w:hAnsi="Calibri" w:cs="Calibri"/>
                      <w:color w:val="000000"/>
                      <w:sz w:val="18"/>
                      <w:szCs w:val="18"/>
                    </w:rPr>
                  </w:rPrChange>
                </w:rPr>
                <w:t>2.842</w:t>
              </w:r>
            </w:ins>
          </w:p>
        </w:tc>
        <w:tc>
          <w:tcPr>
            <w:tcW w:w="669" w:type="dxa"/>
            <w:vAlign w:val="center"/>
            <w:tcPrChange w:id="13466" w:author="Στάθης Καπ" w:date="2023-03-03T06:26:00Z">
              <w:tcPr>
                <w:tcW w:w="669" w:type="dxa"/>
                <w:vAlign w:val="center"/>
              </w:tcPr>
            </w:tcPrChange>
          </w:tcPr>
          <w:p w14:paraId="3567E721" w14:textId="7E6755C0" w:rsidR="009B17D5" w:rsidRPr="00BB05AC" w:rsidRDefault="009B17D5" w:rsidP="009B17D5">
            <w:pPr>
              <w:jc w:val="center"/>
              <w:rPr>
                <w:ins w:id="13467" w:author="Στάθης Καπ" w:date="2023-03-03T03:28:00Z"/>
                <w:rFonts w:cstheme="minorHAnsi"/>
                <w:sz w:val="16"/>
                <w:szCs w:val="16"/>
              </w:rPr>
            </w:pPr>
            <w:ins w:id="13468" w:author="Στάθης Καπ" w:date="2023-03-03T06:13:00Z">
              <w:r>
                <w:rPr>
                  <w:rFonts w:ascii="Calibri" w:hAnsi="Calibri" w:cstheme="minorHAnsi"/>
                  <w:color w:val="000000"/>
                  <w:sz w:val="16"/>
                  <w:szCs w:val="16"/>
                </w:rPr>
                <w:t>0.06</w:t>
              </w:r>
            </w:ins>
          </w:p>
        </w:tc>
        <w:tc>
          <w:tcPr>
            <w:tcW w:w="508" w:type="dxa"/>
            <w:vAlign w:val="bottom"/>
            <w:tcPrChange w:id="13469" w:author="Στάθης Καπ" w:date="2023-03-03T06:26:00Z">
              <w:tcPr>
                <w:tcW w:w="508" w:type="dxa"/>
                <w:vAlign w:val="bottom"/>
              </w:tcPr>
            </w:tcPrChange>
          </w:tcPr>
          <w:p w14:paraId="6E1AA7B0" w14:textId="494AC80E" w:rsidR="009B17D5" w:rsidRPr="00BB05AC" w:rsidRDefault="009B17D5" w:rsidP="009B17D5">
            <w:pPr>
              <w:jc w:val="center"/>
              <w:rPr>
                <w:ins w:id="13470" w:author="Στάθης Καπ" w:date="2023-03-03T03:28:00Z"/>
                <w:rFonts w:cstheme="minorHAnsi"/>
                <w:sz w:val="16"/>
                <w:szCs w:val="16"/>
              </w:rPr>
            </w:pPr>
            <w:ins w:id="13471" w:author="Στάθης Καπ" w:date="2023-03-03T03:30:00Z">
              <w:r w:rsidRPr="00BB05AC">
                <w:rPr>
                  <w:rFonts w:ascii="Calibri" w:hAnsi="Calibri" w:cs="Calibri"/>
                  <w:color w:val="000000"/>
                  <w:sz w:val="16"/>
                  <w:szCs w:val="16"/>
                  <w:rPrChange w:id="13472" w:author="Στάθης Καπ" w:date="2023-03-03T03:31:00Z">
                    <w:rPr>
                      <w:rFonts w:ascii="Calibri" w:hAnsi="Calibri" w:cs="Calibri"/>
                      <w:color w:val="000000"/>
                      <w:sz w:val="18"/>
                      <w:szCs w:val="18"/>
                    </w:rPr>
                  </w:rPrChange>
                </w:rPr>
                <w:t>1683</w:t>
              </w:r>
            </w:ins>
          </w:p>
        </w:tc>
        <w:tc>
          <w:tcPr>
            <w:tcW w:w="541" w:type="dxa"/>
            <w:vAlign w:val="bottom"/>
            <w:tcPrChange w:id="13473" w:author="Στάθης Καπ" w:date="2023-03-03T06:26:00Z">
              <w:tcPr>
                <w:tcW w:w="541" w:type="dxa"/>
                <w:vAlign w:val="bottom"/>
              </w:tcPr>
            </w:tcPrChange>
          </w:tcPr>
          <w:p w14:paraId="0FA00ED1" w14:textId="22423841" w:rsidR="009B17D5" w:rsidRPr="00BB05AC" w:rsidRDefault="009B17D5" w:rsidP="009B17D5">
            <w:pPr>
              <w:jc w:val="center"/>
              <w:rPr>
                <w:ins w:id="13474" w:author="Στάθης Καπ" w:date="2023-03-03T03:28:00Z"/>
                <w:rFonts w:cstheme="minorHAnsi"/>
                <w:sz w:val="16"/>
                <w:szCs w:val="16"/>
              </w:rPr>
            </w:pPr>
            <w:ins w:id="13475" w:author="Στάθης Καπ" w:date="2023-03-03T03:30:00Z">
              <w:r w:rsidRPr="00BB05AC">
                <w:rPr>
                  <w:rFonts w:ascii="Calibri" w:hAnsi="Calibri" w:cs="Calibri"/>
                  <w:color w:val="000000"/>
                  <w:sz w:val="16"/>
                  <w:szCs w:val="16"/>
                  <w:rPrChange w:id="13476" w:author="Στάθης Καπ" w:date="2023-03-03T03:31:00Z">
                    <w:rPr>
                      <w:rFonts w:ascii="Calibri" w:hAnsi="Calibri" w:cs="Calibri"/>
                      <w:color w:val="000000"/>
                      <w:sz w:val="18"/>
                      <w:szCs w:val="18"/>
                    </w:rPr>
                  </w:rPrChange>
                </w:rPr>
                <w:t>2.076</w:t>
              </w:r>
            </w:ins>
          </w:p>
        </w:tc>
        <w:tc>
          <w:tcPr>
            <w:tcW w:w="589" w:type="dxa"/>
            <w:vAlign w:val="center"/>
            <w:tcPrChange w:id="13477" w:author="Στάθης Καπ" w:date="2023-03-03T06:26:00Z">
              <w:tcPr>
                <w:tcW w:w="589" w:type="dxa"/>
                <w:vAlign w:val="center"/>
              </w:tcPr>
            </w:tcPrChange>
          </w:tcPr>
          <w:p w14:paraId="0A650F6B" w14:textId="08D6AF64" w:rsidR="009B17D5" w:rsidRPr="00BB05AC" w:rsidRDefault="009B17D5" w:rsidP="009B17D5">
            <w:pPr>
              <w:jc w:val="center"/>
              <w:rPr>
                <w:ins w:id="13478" w:author="Στάθης Καπ" w:date="2023-03-03T03:28:00Z"/>
                <w:rFonts w:cstheme="minorHAnsi"/>
                <w:sz w:val="16"/>
                <w:szCs w:val="16"/>
              </w:rPr>
            </w:pPr>
            <w:ins w:id="13479" w:author="Στάθης Καπ" w:date="2023-03-03T06:13:00Z">
              <w:r>
                <w:rPr>
                  <w:rFonts w:ascii="Calibri" w:hAnsi="Calibri" w:cstheme="minorHAnsi"/>
                  <w:color w:val="000000"/>
                  <w:sz w:val="16"/>
                  <w:szCs w:val="16"/>
                </w:rPr>
                <w:t>0.71</w:t>
              </w:r>
            </w:ins>
          </w:p>
        </w:tc>
        <w:tc>
          <w:tcPr>
            <w:tcW w:w="463" w:type="dxa"/>
            <w:vAlign w:val="bottom"/>
            <w:tcPrChange w:id="13480" w:author="Στάθης Καπ" w:date="2023-03-03T06:26:00Z">
              <w:tcPr>
                <w:tcW w:w="463" w:type="dxa"/>
                <w:vAlign w:val="bottom"/>
              </w:tcPr>
            </w:tcPrChange>
          </w:tcPr>
          <w:p w14:paraId="620D24C8" w14:textId="58E3028F" w:rsidR="009B17D5" w:rsidRPr="00BB05AC" w:rsidRDefault="009B17D5" w:rsidP="009B17D5">
            <w:pPr>
              <w:jc w:val="center"/>
              <w:rPr>
                <w:ins w:id="13481" w:author="Στάθης Καπ" w:date="2023-03-03T03:28:00Z"/>
                <w:rFonts w:cstheme="minorHAnsi"/>
                <w:sz w:val="16"/>
                <w:szCs w:val="16"/>
              </w:rPr>
            </w:pPr>
            <w:ins w:id="13482" w:author="Στάθης Καπ" w:date="2023-03-03T03:30:00Z">
              <w:r w:rsidRPr="00BB05AC">
                <w:rPr>
                  <w:rFonts w:ascii="Calibri" w:hAnsi="Calibri" w:cs="Calibri"/>
                  <w:color w:val="000000"/>
                  <w:sz w:val="16"/>
                  <w:szCs w:val="16"/>
                  <w:rPrChange w:id="13483" w:author="Στάθης Καπ" w:date="2023-03-03T03:31:00Z">
                    <w:rPr>
                      <w:rFonts w:ascii="Calibri" w:hAnsi="Calibri" w:cs="Calibri"/>
                      <w:color w:val="000000"/>
                      <w:sz w:val="18"/>
                      <w:szCs w:val="18"/>
                    </w:rPr>
                  </w:rPrChange>
                </w:rPr>
                <w:t>1588</w:t>
              </w:r>
            </w:ins>
          </w:p>
        </w:tc>
        <w:tc>
          <w:tcPr>
            <w:tcW w:w="541" w:type="dxa"/>
            <w:vAlign w:val="bottom"/>
            <w:tcPrChange w:id="13484" w:author="Στάθης Καπ" w:date="2023-03-03T06:26:00Z">
              <w:tcPr>
                <w:tcW w:w="541" w:type="dxa"/>
                <w:vAlign w:val="bottom"/>
              </w:tcPr>
            </w:tcPrChange>
          </w:tcPr>
          <w:p w14:paraId="2D48ED3E" w14:textId="716BCB2F" w:rsidR="009B17D5" w:rsidRPr="00BB05AC" w:rsidRDefault="009B17D5" w:rsidP="009B17D5">
            <w:pPr>
              <w:jc w:val="center"/>
              <w:rPr>
                <w:ins w:id="13485" w:author="Στάθης Καπ" w:date="2023-03-03T03:28:00Z"/>
                <w:rFonts w:cstheme="minorHAnsi"/>
                <w:sz w:val="16"/>
                <w:szCs w:val="16"/>
              </w:rPr>
            </w:pPr>
            <w:ins w:id="13486" w:author="Στάθης Καπ" w:date="2023-03-03T03:30:00Z">
              <w:r w:rsidRPr="00BB05AC">
                <w:rPr>
                  <w:rFonts w:ascii="Calibri" w:hAnsi="Calibri" w:cs="Calibri"/>
                  <w:color w:val="000000"/>
                  <w:sz w:val="16"/>
                  <w:szCs w:val="16"/>
                  <w:rPrChange w:id="13487" w:author="Στάθης Καπ" w:date="2023-03-03T03:31:00Z">
                    <w:rPr>
                      <w:rFonts w:ascii="Calibri" w:hAnsi="Calibri" w:cs="Calibri"/>
                      <w:color w:val="000000"/>
                      <w:sz w:val="18"/>
                      <w:szCs w:val="18"/>
                    </w:rPr>
                  </w:rPrChange>
                </w:rPr>
                <w:t>1.456</w:t>
              </w:r>
            </w:ins>
          </w:p>
        </w:tc>
        <w:tc>
          <w:tcPr>
            <w:tcW w:w="589" w:type="dxa"/>
            <w:vAlign w:val="center"/>
            <w:tcPrChange w:id="13488" w:author="Στάθης Καπ" w:date="2023-03-03T06:26:00Z">
              <w:tcPr>
                <w:tcW w:w="589" w:type="dxa"/>
                <w:vAlign w:val="center"/>
              </w:tcPr>
            </w:tcPrChange>
          </w:tcPr>
          <w:p w14:paraId="61C21C2B" w14:textId="15B02AC7" w:rsidR="009B17D5" w:rsidRPr="00BB05AC" w:rsidRDefault="009B17D5" w:rsidP="009B17D5">
            <w:pPr>
              <w:jc w:val="center"/>
              <w:rPr>
                <w:ins w:id="13489" w:author="Στάθης Καπ" w:date="2023-03-03T03:28:00Z"/>
                <w:rFonts w:cstheme="minorHAnsi"/>
                <w:sz w:val="16"/>
                <w:szCs w:val="16"/>
              </w:rPr>
            </w:pPr>
            <w:ins w:id="13490" w:author="Στάθης Καπ" w:date="2023-03-03T06:14:00Z">
              <w:r>
                <w:rPr>
                  <w:rFonts w:ascii="Calibri" w:hAnsi="Calibri" w:cstheme="minorHAnsi"/>
                  <w:color w:val="000000"/>
                  <w:sz w:val="16"/>
                  <w:szCs w:val="16"/>
                </w:rPr>
                <w:t>6.31</w:t>
              </w:r>
            </w:ins>
          </w:p>
        </w:tc>
      </w:tr>
      <w:tr w:rsidR="009B17D5" w14:paraId="57BFEC9E" w14:textId="77777777" w:rsidTr="00F03C40">
        <w:trPr>
          <w:ins w:id="13491" w:author="Στάθης Καπ" w:date="2023-03-03T03:28:00Z"/>
        </w:trPr>
        <w:tc>
          <w:tcPr>
            <w:tcW w:w="515" w:type="dxa"/>
            <w:tcBorders>
              <w:top w:val="nil"/>
              <w:bottom w:val="nil"/>
              <w:right w:val="single" w:sz="4" w:space="0" w:color="auto"/>
            </w:tcBorders>
            <w:shd w:val="clear" w:color="auto" w:fill="E7E6E6" w:themeFill="background2"/>
            <w:vAlign w:val="center"/>
            <w:tcPrChange w:id="13492" w:author="Στάθης Καπ" w:date="2023-03-03T06:26:00Z">
              <w:tcPr>
                <w:tcW w:w="515" w:type="dxa"/>
                <w:vAlign w:val="center"/>
              </w:tcPr>
            </w:tcPrChange>
          </w:tcPr>
          <w:p w14:paraId="442E2654" w14:textId="02C214B3" w:rsidR="009B17D5" w:rsidRPr="00BB05AC" w:rsidRDefault="009B17D5" w:rsidP="009B17D5">
            <w:pPr>
              <w:jc w:val="center"/>
              <w:rPr>
                <w:ins w:id="13493" w:author="Στάθης Καπ" w:date="2023-03-03T03:28:00Z"/>
                <w:sz w:val="16"/>
                <w:szCs w:val="16"/>
              </w:rPr>
            </w:pPr>
            <w:ins w:id="13494" w:author="Στάθης Καπ" w:date="2023-03-03T03:30:00Z">
              <w:r w:rsidRPr="00BB05AC">
                <w:rPr>
                  <w:rFonts w:cstheme="minorHAnsi"/>
                  <w:sz w:val="16"/>
                  <w:szCs w:val="16"/>
                  <w:rPrChange w:id="13495" w:author="Στάθης Καπ" w:date="2023-03-03T03:31:00Z">
                    <w:rPr>
                      <w:rFonts w:cstheme="minorHAnsi"/>
                      <w:sz w:val="18"/>
                      <w:szCs w:val="18"/>
                    </w:rPr>
                  </w:rPrChange>
                </w:rPr>
                <w:t>pr07</w:t>
              </w:r>
            </w:ins>
          </w:p>
        </w:tc>
        <w:tc>
          <w:tcPr>
            <w:tcW w:w="560" w:type="dxa"/>
            <w:tcBorders>
              <w:left w:val="single" w:sz="4" w:space="0" w:color="auto"/>
            </w:tcBorders>
            <w:tcPrChange w:id="13496" w:author="Στάθης Καπ" w:date="2023-03-03T06:26:00Z">
              <w:tcPr>
                <w:tcW w:w="560" w:type="dxa"/>
              </w:tcPr>
            </w:tcPrChange>
          </w:tcPr>
          <w:p w14:paraId="39814CBE" w14:textId="3468F557" w:rsidR="009B17D5" w:rsidRPr="00BB05AC" w:rsidRDefault="009B17D5" w:rsidP="009B17D5">
            <w:pPr>
              <w:jc w:val="center"/>
              <w:rPr>
                <w:ins w:id="13497" w:author="Στάθης Καπ" w:date="2023-03-03T03:28:00Z"/>
                <w:rFonts w:cstheme="minorHAnsi"/>
                <w:sz w:val="16"/>
                <w:szCs w:val="16"/>
              </w:rPr>
            </w:pPr>
            <w:ins w:id="13498" w:author="Στάθης Καπ" w:date="2023-03-03T03:30:00Z">
              <w:r w:rsidRPr="00BB05AC">
                <w:rPr>
                  <w:rFonts w:cstheme="minorHAnsi"/>
                  <w:sz w:val="16"/>
                  <w:szCs w:val="16"/>
                  <w:rPrChange w:id="13499" w:author="Στάθης Καπ" w:date="2023-03-03T03:31:00Z">
                    <w:rPr>
                      <w:rFonts w:cstheme="minorHAnsi"/>
                      <w:sz w:val="18"/>
                      <w:szCs w:val="18"/>
                    </w:rPr>
                  </w:rPrChange>
                </w:rPr>
                <w:t>876</w:t>
              </w:r>
            </w:ins>
          </w:p>
        </w:tc>
        <w:tc>
          <w:tcPr>
            <w:tcW w:w="855" w:type="dxa"/>
            <w:tcPrChange w:id="13500" w:author="Στάθης Καπ" w:date="2023-03-03T06:26:00Z">
              <w:tcPr>
                <w:tcW w:w="855" w:type="dxa"/>
              </w:tcPr>
            </w:tcPrChange>
          </w:tcPr>
          <w:p w14:paraId="3069E1E7" w14:textId="3AC86C58" w:rsidR="009B17D5" w:rsidRPr="00BB05AC" w:rsidRDefault="009B17D5" w:rsidP="009B17D5">
            <w:pPr>
              <w:jc w:val="center"/>
              <w:rPr>
                <w:ins w:id="13501" w:author="Στάθης Καπ" w:date="2023-03-03T03:28:00Z"/>
                <w:rFonts w:cstheme="minorHAnsi"/>
                <w:sz w:val="16"/>
                <w:szCs w:val="16"/>
              </w:rPr>
            </w:pPr>
            <w:ins w:id="13502" w:author="Στάθης Καπ" w:date="2023-03-03T03:30:00Z">
              <w:r w:rsidRPr="00BB05AC">
                <w:rPr>
                  <w:rFonts w:cstheme="minorHAnsi"/>
                  <w:sz w:val="16"/>
                  <w:szCs w:val="16"/>
                  <w:rPrChange w:id="13503" w:author="Στάθης Καπ" w:date="2023-03-03T03:31:00Z">
                    <w:rPr>
                      <w:rFonts w:cstheme="minorHAnsi"/>
                      <w:sz w:val="18"/>
                      <w:szCs w:val="18"/>
                    </w:rPr>
                  </w:rPrChange>
                </w:rPr>
                <w:t>840</w:t>
              </w:r>
            </w:ins>
          </w:p>
        </w:tc>
        <w:tc>
          <w:tcPr>
            <w:tcW w:w="544" w:type="dxa"/>
            <w:vAlign w:val="bottom"/>
            <w:tcPrChange w:id="13504" w:author="Στάθης Καπ" w:date="2023-03-03T06:26:00Z">
              <w:tcPr>
                <w:tcW w:w="544" w:type="dxa"/>
                <w:vAlign w:val="bottom"/>
              </w:tcPr>
            </w:tcPrChange>
          </w:tcPr>
          <w:p w14:paraId="690C1C54" w14:textId="029478F2" w:rsidR="009B17D5" w:rsidRPr="00BB05AC" w:rsidRDefault="009B17D5" w:rsidP="009B17D5">
            <w:pPr>
              <w:jc w:val="center"/>
              <w:rPr>
                <w:ins w:id="13505" w:author="Στάθης Καπ" w:date="2023-03-03T03:28:00Z"/>
                <w:rFonts w:cstheme="minorHAnsi"/>
                <w:sz w:val="16"/>
                <w:szCs w:val="16"/>
              </w:rPr>
            </w:pPr>
            <w:ins w:id="13506" w:author="Στάθης Καπ" w:date="2023-03-03T03:30:00Z">
              <w:r w:rsidRPr="00BB05AC">
                <w:rPr>
                  <w:rFonts w:ascii="Calibri" w:hAnsi="Calibri" w:cs="Calibri"/>
                  <w:color w:val="000000"/>
                  <w:sz w:val="16"/>
                  <w:szCs w:val="16"/>
                  <w:rPrChange w:id="13507" w:author="Στάθης Καπ" w:date="2023-03-03T03:31:00Z">
                    <w:rPr>
                      <w:rFonts w:ascii="Calibri" w:hAnsi="Calibri" w:cs="Calibri"/>
                      <w:color w:val="000000"/>
                      <w:sz w:val="18"/>
                      <w:szCs w:val="18"/>
                    </w:rPr>
                  </w:rPrChange>
                </w:rPr>
                <w:t>821</w:t>
              </w:r>
            </w:ins>
          </w:p>
        </w:tc>
        <w:tc>
          <w:tcPr>
            <w:tcW w:w="621" w:type="dxa"/>
            <w:vAlign w:val="bottom"/>
            <w:tcPrChange w:id="13508" w:author="Στάθης Καπ" w:date="2023-03-03T06:26:00Z">
              <w:tcPr>
                <w:tcW w:w="621" w:type="dxa"/>
                <w:vAlign w:val="bottom"/>
              </w:tcPr>
            </w:tcPrChange>
          </w:tcPr>
          <w:p w14:paraId="10A7B250" w14:textId="6CB0F5E1" w:rsidR="009B17D5" w:rsidRPr="00BB05AC" w:rsidRDefault="009B17D5" w:rsidP="009B17D5">
            <w:pPr>
              <w:jc w:val="center"/>
              <w:rPr>
                <w:ins w:id="13509" w:author="Στάθης Καπ" w:date="2023-03-03T03:28:00Z"/>
                <w:rFonts w:cstheme="minorHAnsi"/>
                <w:sz w:val="16"/>
                <w:szCs w:val="16"/>
              </w:rPr>
            </w:pPr>
            <w:ins w:id="13510" w:author="Στάθης Καπ" w:date="2023-03-03T03:30:00Z">
              <w:r w:rsidRPr="00BB05AC">
                <w:rPr>
                  <w:rFonts w:ascii="Calibri" w:hAnsi="Calibri" w:cs="Calibri"/>
                  <w:color w:val="000000"/>
                  <w:sz w:val="16"/>
                  <w:szCs w:val="16"/>
                  <w:rPrChange w:id="13511" w:author="Στάθης Καπ" w:date="2023-03-03T03:31:00Z">
                    <w:rPr>
                      <w:rFonts w:ascii="Calibri" w:hAnsi="Calibri" w:cs="Calibri"/>
                      <w:color w:val="000000"/>
                      <w:sz w:val="18"/>
                      <w:szCs w:val="18"/>
                    </w:rPr>
                  </w:rPrChange>
                </w:rPr>
                <w:t>0.414</w:t>
              </w:r>
            </w:ins>
          </w:p>
        </w:tc>
        <w:tc>
          <w:tcPr>
            <w:tcW w:w="669" w:type="dxa"/>
            <w:vAlign w:val="center"/>
            <w:tcPrChange w:id="13512" w:author="Στάθης Καπ" w:date="2023-03-03T06:26:00Z">
              <w:tcPr>
                <w:tcW w:w="669" w:type="dxa"/>
                <w:vAlign w:val="center"/>
              </w:tcPr>
            </w:tcPrChange>
          </w:tcPr>
          <w:p w14:paraId="0C705AD7" w14:textId="5AF18460" w:rsidR="009B17D5" w:rsidRPr="00BB05AC" w:rsidRDefault="009B17D5" w:rsidP="009B17D5">
            <w:pPr>
              <w:jc w:val="center"/>
              <w:rPr>
                <w:ins w:id="13513" w:author="Στάθης Καπ" w:date="2023-03-03T03:28:00Z"/>
                <w:rFonts w:cstheme="minorHAnsi"/>
                <w:sz w:val="16"/>
                <w:szCs w:val="16"/>
              </w:rPr>
            </w:pPr>
            <w:ins w:id="13514" w:author="Στάθης Καπ" w:date="2023-03-03T06:13:00Z">
              <w:r>
                <w:rPr>
                  <w:rFonts w:ascii="Calibri" w:hAnsi="Calibri" w:cstheme="minorHAnsi"/>
                  <w:color w:val="000000"/>
                  <w:sz w:val="16"/>
                  <w:szCs w:val="16"/>
                </w:rPr>
                <w:t>6.28</w:t>
              </w:r>
            </w:ins>
          </w:p>
        </w:tc>
        <w:tc>
          <w:tcPr>
            <w:tcW w:w="543" w:type="dxa"/>
            <w:vAlign w:val="bottom"/>
            <w:tcPrChange w:id="13515" w:author="Στάθης Καπ" w:date="2023-03-03T06:26:00Z">
              <w:tcPr>
                <w:tcW w:w="543" w:type="dxa"/>
                <w:vAlign w:val="bottom"/>
              </w:tcPr>
            </w:tcPrChange>
          </w:tcPr>
          <w:p w14:paraId="4D59B149" w14:textId="2D679270" w:rsidR="009B17D5" w:rsidRPr="00BB05AC" w:rsidRDefault="009B17D5" w:rsidP="009B17D5">
            <w:pPr>
              <w:jc w:val="center"/>
              <w:rPr>
                <w:ins w:id="13516" w:author="Στάθης Καπ" w:date="2023-03-03T03:28:00Z"/>
                <w:rFonts w:cstheme="minorHAnsi"/>
                <w:sz w:val="16"/>
                <w:szCs w:val="16"/>
              </w:rPr>
            </w:pPr>
            <w:ins w:id="13517" w:author="Στάθης Καπ" w:date="2023-03-03T03:30:00Z">
              <w:r w:rsidRPr="00BB05AC">
                <w:rPr>
                  <w:rFonts w:ascii="Calibri" w:hAnsi="Calibri" w:cs="Calibri"/>
                  <w:color w:val="000000"/>
                  <w:sz w:val="16"/>
                  <w:szCs w:val="16"/>
                  <w:rPrChange w:id="13518" w:author="Στάθης Καπ" w:date="2023-03-03T03:31:00Z">
                    <w:rPr>
                      <w:rFonts w:ascii="Calibri" w:hAnsi="Calibri" w:cs="Calibri"/>
                      <w:color w:val="000000"/>
                      <w:sz w:val="18"/>
                      <w:szCs w:val="18"/>
                    </w:rPr>
                  </w:rPrChange>
                </w:rPr>
                <w:t>786</w:t>
              </w:r>
            </w:ins>
          </w:p>
        </w:tc>
        <w:tc>
          <w:tcPr>
            <w:tcW w:w="621" w:type="dxa"/>
            <w:vAlign w:val="bottom"/>
            <w:tcPrChange w:id="13519" w:author="Στάθης Καπ" w:date="2023-03-03T06:26:00Z">
              <w:tcPr>
                <w:tcW w:w="621" w:type="dxa"/>
                <w:vAlign w:val="bottom"/>
              </w:tcPr>
            </w:tcPrChange>
          </w:tcPr>
          <w:p w14:paraId="04F32CCB" w14:textId="66C1A091" w:rsidR="009B17D5" w:rsidRPr="00BB05AC" w:rsidRDefault="009B17D5" w:rsidP="009B17D5">
            <w:pPr>
              <w:jc w:val="center"/>
              <w:rPr>
                <w:ins w:id="13520" w:author="Στάθης Καπ" w:date="2023-03-03T03:28:00Z"/>
                <w:rFonts w:cstheme="minorHAnsi"/>
                <w:sz w:val="16"/>
                <w:szCs w:val="16"/>
              </w:rPr>
            </w:pPr>
            <w:ins w:id="13521" w:author="Στάθης Καπ" w:date="2023-03-03T03:30:00Z">
              <w:r w:rsidRPr="00BB05AC">
                <w:rPr>
                  <w:rFonts w:ascii="Calibri" w:hAnsi="Calibri" w:cs="Calibri"/>
                  <w:color w:val="000000"/>
                  <w:sz w:val="16"/>
                  <w:szCs w:val="16"/>
                  <w:rPrChange w:id="13522" w:author="Στάθης Καπ" w:date="2023-03-03T03:31:00Z">
                    <w:rPr>
                      <w:rFonts w:ascii="Calibri" w:hAnsi="Calibri" w:cs="Calibri"/>
                      <w:color w:val="000000"/>
                      <w:sz w:val="18"/>
                      <w:szCs w:val="18"/>
                    </w:rPr>
                  </w:rPrChange>
                </w:rPr>
                <w:t>0.23</w:t>
              </w:r>
            </w:ins>
          </w:p>
        </w:tc>
        <w:tc>
          <w:tcPr>
            <w:tcW w:w="669" w:type="dxa"/>
            <w:vAlign w:val="center"/>
            <w:tcPrChange w:id="13523" w:author="Στάθης Καπ" w:date="2023-03-03T06:26:00Z">
              <w:tcPr>
                <w:tcW w:w="669" w:type="dxa"/>
                <w:vAlign w:val="center"/>
              </w:tcPr>
            </w:tcPrChange>
          </w:tcPr>
          <w:p w14:paraId="000A111C" w14:textId="5D5194BE" w:rsidR="009B17D5" w:rsidRPr="00BB05AC" w:rsidRDefault="009B17D5" w:rsidP="009B17D5">
            <w:pPr>
              <w:jc w:val="center"/>
              <w:rPr>
                <w:ins w:id="13524" w:author="Στάθης Καπ" w:date="2023-03-03T03:28:00Z"/>
                <w:rFonts w:cstheme="minorHAnsi"/>
                <w:sz w:val="16"/>
                <w:szCs w:val="16"/>
              </w:rPr>
            </w:pPr>
            <w:ins w:id="13525" w:author="Στάθης Καπ" w:date="2023-03-03T06:13:00Z">
              <w:r>
                <w:rPr>
                  <w:rFonts w:ascii="Calibri" w:hAnsi="Calibri" w:cstheme="minorHAnsi"/>
                  <w:color w:val="000000"/>
                  <w:sz w:val="16"/>
                  <w:szCs w:val="16"/>
                </w:rPr>
                <w:t>4.26</w:t>
              </w:r>
            </w:ins>
          </w:p>
        </w:tc>
        <w:tc>
          <w:tcPr>
            <w:tcW w:w="508" w:type="dxa"/>
            <w:vAlign w:val="bottom"/>
            <w:tcPrChange w:id="13526" w:author="Στάθης Καπ" w:date="2023-03-03T06:26:00Z">
              <w:tcPr>
                <w:tcW w:w="508" w:type="dxa"/>
                <w:vAlign w:val="bottom"/>
              </w:tcPr>
            </w:tcPrChange>
          </w:tcPr>
          <w:p w14:paraId="1D3F1CD7" w14:textId="1B16AEE2" w:rsidR="009B17D5" w:rsidRPr="00BB05AC" w:rsidRDefault="009B17D5" w:rsidP="009B17D5">
            <w:pPr>
              <w:jc w:val="center"/>
              <w:rPr>
                <w:ins w:id="13527" w:author="Στάθης Καπ" w:date="2023-03-03T03:28:00Z"/>
                <w:rFonts w:cstheme="minorHAnsi"/>
                <w:sz w:val="16"/>
                <w:szCs w:val="16"/>
              </w:rPr>
            </w:pPr>
            <w:ins w:id="13528" w:author="Στάθης Καπ" w:date="2023-03-03T03:30:00Z">
              <w:r w:rsidRPr="00BB05AC">
                <w:rPr>
                  <w:rFonts w:ascii="Calibri" w:hAnsi="Calibri" w:cs="Calibri"/>
                  <w:color w:val="000000"/>
                  <w:sz w:val="16"/>
                  <w:szCs w:val="16"/>
                  <w:rPrChange w:id="13529" w:author="Στάθης Καπ" w:date="2023-03-03T03:31:00Z">
                    <w:rPr>
                      <w:rFonts w:ascii="Calibri" w:hAnsi="Calibri" w:cs="Calibri"/>
                      <w:color w:val="000000"/>
                      <w:sz w:val="18"/>
                      <w:szCs w:val="18"/>
                    </w:rPr>
                  </w:rPrChange>
                </w:rPr>
                <w:t>760</w:t>
              </w:r>
            </w:ins>
          </w:p>
        </w:tc>
        <w:tc>
          <w:tcPr>
            <w:tcW w:w="541" w:type="dxa"/>
            <w:vAlign w:val="bottom"/>
            <w:tcPrChange w:id="13530" w:author="Στάθης Καπ" w:date="2023-03-03T06:26:00Z">
              <w:tcPr>
                <w:tcW w:w="541" w:type="dxa"/>
                <w:vAlign w:val="bottom"/>
              </w:tcPr>
            </w:tcPrChange>
          </w:tcPr>
          <w:p w14:paraId="19422A64" w14:textId="3E1C994B" w:rsidR="009B17D5" w:rsidRPr="00BB05AC" w:rsidRDefault="009B17D5" w:rsidP="009B17D5">
            <w:pPr>
              <w:jc w:val="center"/>
              <w:rPr>
                <w:ins w:id="13531" w:author="Στάθης Καπ" w:date="2023-03-03T03:28:00Z"/>
                <w:rFonts w:cstheme="minorHAnsi"/>
                <w:sz w:val="16"/>
                <w:szCs w:val="16"/>
              </w:rPr>
            </w:pPr>
            <w:ins w:id="13532" w:author="Στάθης Καπ" w:date="2023-03-03T03:30:00Z">
              <w:r w:rsidRPr="00BB05AC">
                <w:rPr>
                  <w:rFonts w:ascii="Calibri" w:hAnsi="Calibri" w:cs="Calibri"/>
                  <w:color w:val="000000"/>
                  <w:sz w:val="16"/>
                  <w:szCs w:val="16"/>
                  <w:rPrChange w:id="13533" w:author="Στάθης Καπ" w:date="2023-03-03T03:31:00Z">
                    <w:rPr>
                      <w:rFonts w:ascii="Calibri" w:hAnsi="Calibri" w:cs="Calibri"/>
                      <w:color w:val="000000"/>
                      <w:sz w:val="18"/>
                      <w:szCs w:val="18"/>
                    </w:rPr>
                  </w:rPrChange>
                </w:rPr>
                <w:t>0.181</w:t>
              </w:r>
            </w:ins>
          </w:p>
        </w:tc>
        <w:tc>
          <w:tcPr>
            <w:tcW w:w="589" w:type="dxa"/>
            <w:vAlign w:val="center"/>
            <w:tcPrChange w:id="13534" w:author="Στάθης Καπ" w:date="2023-03-03T06:26:00Z">
              <w:tcPr>
                <w:tcW w:w="589" w:type="dxa"/>
                <w:vAlign w:val="center"/>
              </w:tcPr>
            </w:tcPrChange>
          </w:tcPr>
          <w:p w14:paraId="1A610DFB" w14:textId="2F134102" w:rsidR="009B17D5" w:rsidRPr="00BB05AC" w:rsidRDefault="009B17D5" w:rsidP="009B17D5">
            <w:pPr>
              <w:jc w:val="center"/>
              <w:rPr>
                <w:ins w:id="13535" w:author="Στάθης Καπ" w:date="2023-03-03T03:28:00Z"/>
                <w:rFonts w:cstheme="minorHAnsi"/>
                <w:sz w:val="16"/>
                <w:szCs w:val="16"/>
              </w:rPr>
            </w:pPr>
            <w:ins w:id="13536" w:author="Στάθης Καπ" w:date="2023-03-03T06:13:00Z">
              <w:r>
                <w:rPr>
                  <w:rFonts w:ascii="Calibri" w:hAnsi="Calibri" w:cstheme="minorHAnsi"/>
                  <w:color w:val="000000"/>
                  <w:sz w:val="16"/>
                  <w:szCs w:val="16"/>
                </w:rPr>
                <w:t>7.43</w:t>
              </w:r>
            </w:ins>
          </w:p>
        </w:tc>
        <w:tc>
          <w:tcPr>
            <w:tcW w:w="463" w:type="dxa"/>
            <w:vAlign w:val="bottom"/>
            <w:tcPrChange w:id="13537" w:author="Στάθης Καπ" w:date="2023-03-03T06:26:00Z">
              <w:tcPr>
                <w:tcW w:w="463" w:type="dxa"/>
                <w:vAlign w:val="bottom"/>
              </w:tcPr>
            </w:tcPrChange>
          </w:tcPr>
          <w:p w14:paraId="18620CE2" w14:textId="0F9ACE8C" w:rsidR="009B17D5" w:rsidRPr="00BB05AC" w:rsidRDefault="009B17D5" w:rsidP="009B17D5">
            <w:pPr>
              <w:jc w:val="center"/>
              <w:rPr>
                <w:ins w:id="13538" w:author="Στάθης Καπ" w:date="2023-03-03T03:28:00Z"/>
                <w:rFonts w:cstheme="minorHAnsi"/>
                <w:sz w:val="16"/>
                <w:szCs w:val="16"/>
              </w:rPr>
            </w:pPr>
            <w:ins w:id="13539" w:author="Στάθης Καπ" w:date="2023-03-03T03:30:00Z">
              <w:r w:rsidRPr="00BB05AC">
                <w:rPr>
                  <w:rFonts w:ascii="Calibri" w:hAnsi="Calibri" w:cs="Calibri"/>
                  <w:color w:val="000000"/>
                  <w:sz w:val="16"/>
                  <w:szCs w:val="16"/>
                  <w:rPrChange w:id="13540" w:author="Στάθης Καπ" w:date="2023-03-03T03:31:00Z">
                    <w:rPr>
                      <w:rFonts w:ascii="Calibri" w:hAnsi="Calibri" w:cs="Calibri"/>
                      <w:color w:val="000000"/>
                      <w:sz w:val="18"/>
                      <w:szCs w:val="18"/>
                    </w:rPr>
                  </w:rPrChange>
                </w:rPr>
                <w:t>712</w:t>
              </w:r>
            </w:ins>
          </w:p>
        </w:tc>
        <w:tc>
          <w:tcPr>
            <w:tcW w:w="541" w:type="dxa"/>
            <w:vAlign w:val="bottom"/>
            <w:tcPrChange w:id="13541" w:author="Στάθης Καπ" w:date="2023-03-03T06:26:00Z">
              <w:tcPr>
                <w:tcW w:w="541" w:type="dxa"/>
                <w:vAlign w:val="bottom"/>
              </w:tcPr>
            </w:tcPrChange>
          </w:tcPr>
          <w:p w14:paraId="04950482" w14:textId="315BB978" w:rsidR="009B17D5" w:rsidRPr="00BB05AC" w:rsidRDefault="009B17D5" w:rsidP="009B17D5">
            <w:pPr>
              <w:jc w:val="center"/>
              <w:rPr>
                <w:ins w:id="13542" w:author="Στάθης Καπ" w:date="2023-03-03T03:28:00Z"/>
                <w:rFonts w:cstheme="minorHAnsi"/>
                <w:sz w:val="16"/>
                <w:szCs w:val="16"/>
              </w:rPr>
            </w:pPr>
            <w:ins w:id="13543" w:author="Στάθης Καπ" w:date="2023-03-03T03:30:00Z">
              <w:r w:rsidRPr="00BB05AC">
                <w:rPr>
                  <w:rFonts w:ascii="Calibri" w:hAnsi="Calibri" w:cs="Calibri"/>
                  <w:color w:val="000000"/>
                  <w:sz w:val="16"/>
                  <w:szCs w:val="16"/>
                  <w:rPrChange w:id="13544" w:author="Στάθης Καπ" w:date="2023-03-03T03:31:00Z">
                    <w:rPr>
                      <w:rFonts w:ascii="Calibri" w:hAnsi="Calibri" w:cs="Calibri"/>
                      <w:color w:val="000000"/>
                      <w:sz w:val="18"/>
                      <w:szCs w:val="18"/>
                    </w:rPr>
                  </w:rPrChange>
                </w:rPr>
                <w:t>0.263</w:t>
              </w:r>
            </w:ins>
          </w:p>
        </w:tc>
        <w:tc>
          <w:tcPr>
            <w:tcW w:w="589" w:type="dxa"/>
            <w:vAlign w:val="center"/>
            <w:tcPrChange w:id="13545" w:author="Στάθης Καπ" w:date="2023-03-03T06:26:00Z">
              <w:tcPr>
                <w:tcW w:w="589" w:type="dxa"/>
                <w:vAlign w:val="center"/>
              </w:tcPr>
            </w:tcPrChange>
          </w:tcPr>
          <w:p w14:paraId="63DAB0DD" w14:textId="2265DDBA" w:rsidR="009B17D5" w:rsidRPr="00BB05AC" w:rsidRDefault="009B17D5" w:rsidP="009B17D5">
            <w:pPr>
              <w:jc w:val="center"/>
              <w:rPr>
                <w:ins w:id="13546" w:author="Στάθης Καπ" w:date="2023-03-03T03:28:00Z"/>
                <w:rFonts w:cstheme="minorHAnsi"/>
                <w:sz w:val="16"/>
                <w:szCs w:val="16"/>
              </w:rPr>
            </w:pPr>
            <w:ins w:id="13547" w:author="Στάθης Καπ" w:date="2023-03-03T06:14:00Z">
              <w:r>
                <w:rPr>
                  <w:rFonts w:ascii="Calibri" w:hAnsi="Calibri" w:cstheme="minorHAnsi"/>
                  <w:color w:val="000000"/>
                  <w:sz w:val="16"/>
                  <w:szCs w:val="16"/>
                </w:rPr>
                <w:t>13.28</w:t>
              </w:r>
            </w:ins>
          </w:p>
        </w:tc>
      </w:tr>
      <w:tr w:rsidR="009B17D5" w14:paraId="537AF3F0" w14:textId="77777777" w:rsidTr="00F03C40">
        <w:trPr>
          <w:ins w:id="13548" w:author="Στάθης Καπ" w:date="2023-03-03T03:28:00Z"/>
        </w:trPr>
        <w:tc>
          <w:tcPr>
            <w:tcW w:w="515" w:type="dxa"/>
            <w:tcBorders>
              <w:top w:val="nil"/>
              <w:bottom w:val="nil"/>
              <w:right w:val="single" w:sz="4" w:space="0" w:color="auto"/>
            </w:tcBorders>
            <w:shd w:val="clear" w:color="auto" w:fill="E7E6E6" w:themeFill="background2"/>
            <w:vAlign w:val="center"/>
            <w:tcPrChange w:id="13549" w:author="Στάθης Καπ" w:date="2023-03-03T06:26:00Z">
              <w:tcPr>
                <w:tcW w:w="515" w:type="dxa"/>
                <w:vAlign w:val="center"/>
              </w:tcPr>
            </w:tcPrChange>
          </w:tcPr>
          <w:p w14:paraId="78E55D89" w14:textId="0706E754" w:rsidR="009B17D5" w:rsidRPr="00BB05AC" w:rsidRDefault="009B17D5" w:rsidP="009B17D5">
            <w:pPr>
              <w:jc w:val="center"/>
              <w:rPr>
                <w:ins w:id="13550" w:author="Στάθης Καπ" w:date="2023-03-03T03:28:00Z"/>
                <w:sz w:val="16"/>
                <w:szCs w:val="16"/>
              </w:rPr>
            </w:pPr>
            <w:ins w:id="13551" w:author="Στάθης Καπ" w:date="2023-03-03T03:30:00Z">
              <w:r w:rsidRPr="00BB05AC">
                <w:rPr>
                  <w:rFonts w:cstheme="minorHAnsi"/>
                  <w:sz w:val="16"/>
                  <w:szCs w:val="16"/>
                  <w:rPrChange w:id="13552" w:author="Στάθης Καπ" w:date="2023-03-03T03:31:00Z">
                    <w:rPr>
                      <w:rFonts w:cstheme="minorHAnsi"/>
                      <w:sz w:val="18"/>
                      <w:szCs w:val="18"/>
                    </w:rPr>
                  </w:rPrChange>
                </w:rPr>
                <w:t>pr08</w:t>
              </w:r>
            </w:ins>
          </w:p>
        </w:tc>
        <w:tc>
          <w:tcPr>
            <w:tcW w:w="560" w:type="dxa"/>
            <w:tcBorders>
              <w:left w:val="single" w:sz="4" w:space="0" w:color="auto"/>
            </w:tcBorders>
            <w:tcPrChange w:id="13553" w:author="Στάθης Καπ" w:date="2023-03-03T06:26:00Z">
              <w:tcPr>
                <w:tcW w:w="560" w:type="dxa"/>
              </w:tcPr>
            </w:tcPrChange>
          </w:tcPr>
          <w:p w14:paraId="12423F71" w14:textId="2C622C99" w:rsidR="009B17D5" w:rsidRPr="00BB05AC" w:rsidRDefault="009B17D5" w:rsidP="009B17D5">
            <w:pPr>
              <w:jc w:val="center"/>
              <w:rPr>
                <w:ins w:id="13554" w:author="Στάθης Καπ" w:date="2023-03-03T03:28:00Z"/>
                <w:rFonts w:cstheme="minorHAnsi"/>
                <w:sz w:val="16"/>
                <w:szCs w:val="16"/>
              </w:rPr>
            </w:pPr>
            <w:ins w:id="13555" w:author="Στάθης Καπ" w:date="2023-03-03T03:30:00Z">
              <w:r w:rsidRPr="00BB05AC">
                <w:rPr>
                  <w:rFonts w:cstheme="minorHAnsi"/>
                  <w:sz w:val="16"/>
                  <w:szCs w:val="16"/>
                  <w:rPrChange w:id="13556" w:author="Στάθης Καπ" w:date="2023-03-03T03:31:00Z">
                    <w:rPr>
                      <w:rFonts w:cstheme="minorHAnsi"/>
                      <w:sz w:val="18"/>
                      <w:szCs w:val="18"/>
                    </w:rPr>
                  </w:rPrChange>
                </w:rPr>
                <w:t>1385</w:t>
              </w:r>
            </w:ins>
          </w:p>
        </w:tc>
        <w:tc>
          <w:tcPr>
            <w:tcW w:w="855" w:type="dxa"/>
            <w:tcPrChange w:id="13557" w:author="Στάθης Καπ" w:date="2023-03-03T06:26:00Z">
              <w:tcPr>
                <w:tcW w:w="855" w:type="dxa"/>
              </w:tcPr>
            </w:tcPrChange>
          </w:tcPr>
          <w:p w14:paraId="12889078" w14:textId="6DD51C4D" w:rsidR="009B17D5" w:rsidRPr="00BB05AC" w:rsidRDefault="009B17D5" w:rsidP="009B17D5">
            <w:pPr>
              <w:jc w:val="center"/>
              <w:rPr>
                <w:ins w:id="13558" w:author="Στάθης Καπ" w:date="2023-03-03T03:28:00Z"/>
                <w:rFonts w:cstheme="minorHAnsi"/>
                <w:sz w:val="16"/>
                <w:szCs w:val="16"/>
              </w:rPr>
            </w:pPr>
            <w:ins w:id="13559" w:author="Στάθης Καπ" w:date="2023-03-03T03:30:00Z">
              <w:r w:rsidRPr="00BB05AC">
                <w:rPr>
                  <w:rFonts w:cstheme="minorHAnsi"/>
                  <w:sz w:val="16"/>
                  <w:szCs w:val="16"/>
                  <w:rPrChange w:id="13560" w:author="Στάθης Καπ" w:date="2023-03-03T03:31:00Z">
                    <w:rPr>
                      <w:rFonts w:cstheme="minorHAnsi"/>
                      <w:sz w:val="18"/>
                      <w:szCs w:val="18"/>
                    </w:rPr>
                  </w:rPrChange>
                </w:rPr>
                <w:t>1267</w:t>
              </w:r>
            </w:ins>
          </w:p>
        </w:tc>
        <w:tc>
          <w:tcPr>
            <w:tcW w:w="544" w:type="dxa"/>
            <w:vAlign w:val="bottom"/>
            <w:tcPrChange w:id="13561" w:author="Στάθης Καπ" w:date="2023-03-03T06:26:00Z">
              <w:tcPr>
                <w:tcW w:w="544" w:type="dxa"/>
                <w:vAlign w:val="bottom"/>
              </w:tcPr>
            </w:tcPrChange>
          </w:tcPr>
          <w:p w14:paraId="1C1B0AD6" w14:textId="0B67C5E5" w:rsidR="009B17D5" w:rsidRPr="00BB05AC" w:rsidRDefault="009B17D5" w:rsidP="009B17D5">
            <w:pPr>
              <w:jc w:val="center"/>
              <w:rPr>
                <w:ins w:id="13562" w:author="Στάθης Καπ" w:date="2023-03-03T03:28:00Z"/>
                <w:rFonts w:cstheme="minorHAnsi"/>
                <w:sz w:val="16"/>
                <w:szCs w:val="16"/>
              </w:rPr>
            </w:pPr>
            <w:ins w:id="13563" w:author="Στάθης Καπ" w:date="2023-03-03T03:30:00Z">
              <w:r w:rsidRPr="00BB05AC">
                <w:rPr>
                  <w:rFonts w:ascii="Calibri" w:hAnsi="Calibri" w:cs="Calibri"/>
                  <w:color w:val="000000"/>
                  <w:sz w:val="16"/>
                  <w:szCs w:val="16"/>
                  <w:rPrChange w:id="13564" w:author="Στάθης Καπ" w:date="2023-03-03T03:31:00Z">
                    <w:rPr>
                      <w:rFonts w:ascii="Calibri" w:hAnsi="Calibri" w:cs="Calibri"/>
                      <w:color w:val="000000"/>
                      <w:sz w:val="18"/>
                      <w:szCs w:val="18"/>
                    </w:rPr>
                  </w:rPrChange>
                </w:rPr>
                <w:t>1286</w:t>
              </w:r>
            </w:ins>
          </w:p>
        </w:tc>
        <w:tc>
          <w:tcPr>
            <w:tcW w:w="621" w:type="dxa"/>
            <w:vAlign w:val="bottom"/>
            <w:tcPrChange w:id="13565" w:author="Στάθης Καπ" w:date="2023-03-03T06:26:00Z">
              <w:tcPr>
                <w:tcW w:w="621" w:type="dxa"/>
                <w:vAlign w:val="bottom"/>
              </w:tcPr>
            </w:tcPrChange>
          </w:tcPr>
          <w:p w14:paraId="547B72E8" w14:textId="015EB711" w:rsidR="009B17D5" w:rsidRPr="00BB05AC" w:rsidRDefault="009B17D5" w:rsidP="009B17D5">
            <w:pPr>
              <w:jc w:val="center"/>
              <w:rPr>
                <w:ins w:id="13566" w:author="Στάθης Καπ" w:date="2023-03-03T03:28:00Z"/>
                <w:rFonts w:cstheme="minorHAnsi"/>
                <w:sz w:val="16"/>
                <w:szCs w:val="16"/>
              </w:rPr>
            </w:pPr>
            <w:ins w:id="13567" w:author="Στάθης Καπ" w:date="2023-03-03T03:30:00Z">
              <w:r w:rsidRPr="00BB05AC">
                <w:rPr>
                  <w:rFonts w:ascii="Calibri" w:hAnsi="Calibri" w:cs="Calibri"/>
                  <w:color w:val="000000"/>
                  <w:sz w:val="16"/>
                  <w:szCs w:val="16"/>
                  <w:rPrChange w:id="13568" w:author="Στάθης Καπ" w:date="2023-03-03T03:31:00Z">
                    <w:rPr>
                      <w:rFonts w:ascii="Calibri" w:hAnsi="Calibri" w:cs="Calibri"/>
                      <w:color w:val="000000"/>
                      <w:sz w:val="18"/>
                      <w:szCs w:val="18"/>
                    </w:rPr>
                  </w:rPrChange>
                </w:rPr>
                <w:t>1.585</w:t>
              </w:r>
            </w:ins>
          </w:p>
        </w:tc>
        <w:tc>
          <w:tcPr>
            <w:tcW w:w="669" w:type="dxa"/>
            <w:vAlign w:val="center"/>
            <w:tcPrChange w:id="13569" w:author="Στάθης Καπ" w:date="2023-03-03T06:26:00Z">
              <w:tcPr>
                <w:tcW w:w="669" w:type="dxa"/>
                <w:vAlign w:val="center"/>
              </w:tcPr>
            </w:tcPrChange>
          </w:tcPr>
          <w:p w14:paraId="1EF40CD8" w14:textId="7E703E7F" w:rsidR="009B17D5" w:rsidRPr="00BB05AC" w:rsidRDefault="009B17D5" w:rsidP="009B17D5">
            <w:pPr>
              <w:jc w:val="center"/>
              <w:rPr>
                <w:ins w:id="13570" w:author="Στάθης Καπ" w:date="2023-03-03T03:28:00Z"/>
                <w:rFonts w:cstheme="minorHAnsi"/>
                <w:sz w:val="16"/>
                <w:szCs w:val="16"/>
              </w:rPr>
            </w:pPr>
            <w:ins w:id="13571" w:author="Στάθης Καπ" w:date="2023-03-03T06:13:00Z">
              <w:r>
                <w:rPr>
                  <w:rFonts w:ascii="Calibri" w:hAnsi="Calibri" w:cstheme="minorHAnsi"/>
                  <w:color w:val="000000"/>
                  <w:sz w:val="16"/>
                  <w:szCs w:val="16"/>
                </w:rPr>
                <w:t>7.15</w:t>
              </w:r>
            </w:ins>
          </w:p>
        </w:tc>
        <w:tc>
          <w:tcPr>
            <w:tcW w:w="543" w:type="dxa"/>
            <w:vAlign w:val="bottom"/>
            <w:tcPrChange w:id="13572" w:author="Στάθης Καπ" w:date="2023-03-03T06:26:00Z">
              <w:tcPr>
                <w:tcW w:w="543" w:type="dxa"/>
                <w:vAlign w:val="bottom"/>
              </w:tcPr>
            </w:tcPrChange>
          </w:tcPr>
          <w:p w14:paraId="139D76CA" w14:textId="39D36940" w:rsidR="009B17D5" w:rsidRPr="00BB05AC" w:rsidRDefault="009B17D5" w:rsidP="009B17D5">
            <w:pPr>
              <w:jc w:val="center"/>
              <w:rPr>
                <w:ins w:id="13573" w:author="Στάθης Καπ" w:date="2023-03-03T03:28:00Z"/>
                <w:rFonts w:cstheme="minorHAnsi"/>
                <w:sz w:val="16"/>
                <w:szCs w:val="16"/>
              </w:rPr>
            </w:pPr>
            <w:ins w:id="13574" w:author="Στάθης Καπ" w:date="2023-03-03T03:30:00Z">
              <w:r w:rsidRPr="00BB05AC">
                <w:rPr>
                  <w:rFonts w:ascii="Calibri" w:hAnsi="Calibri" w:cs="Calibri"/>
                  <w:color w:val="000000"/>
                  <w:sz w:val="16"/>
                  <w:szCs w:val="16"/>
                  <w:rPrChange w:id="13575" w:author="Στάθης Καπ" w:date="2023-03-03T03:31:00Z">
                    <w:rPr>
                      <w:rFonts w:ascii="Calibri" w:hAnsi="Calibri" w:cs="Calibri"/>
                      <w:color w:val="000000"/>
                      <w:sz w:val="18"/>
                      <w:szCs w:val="18"/>
                    </w:rPr>
                  </w:rPrChange>
                </w:rPr>
                <w:t>1205</w:t>
              </w:r>
            </w:ins>
          </w:p>
        </w:tc>
        <w:tc>
          <w:tcPr>
            <w:tcW w:w="621" w:type="dxa"/>
            <w:vAlign w:val="bottom"/>
            <w:tcPrChange w:id="13576" w:author="Στάθης Καπ" w:date="2023-03-03T06:26:00Z">
              <w:tcPr>
                <w:tcW w:w="621" w:type="dxa"/>
                <w:vAlign w:val="bottom"/>
              </w:tcPr>
            </w:tcPrChange>
          </w:tcPr>
          <w:p w14:paraId="1AE2DF54" w14:textId="1947B484" w:rsidR="009B17D5" w:rsidRPr="00BB05AC" w:rsidRDefault="009B17D5" w:rsidP="009B17D5">
            <w:pPr>
              <w:jc w:val="center"/>
              <w:rPr>
                <w:ins w:id="13577" w:author="Στάθης Καπ" w:date="2023-03-03T03:28:00Z"/>
                <w:rFonts w:cstheme="minorHAnsi"/>
                <w:sz w:val="16"/>
                <w:szCs w:val="16"/>
              </w:rPr>
            </w:pPr>
            <w:ins w:id="13578" w:author="Στάθης Καπ" w:date="2023-03-03T03:30:00Z">
              <w:r w:rsidRPr="00BB05AC">
                <w:rPr>
                  <w:rFonts w:ascii="Calibri" w:hAnsi="Calibri" w:cs="Calibri"/>
                  <w:color w:val="000000"/>
                  <w:sz w:val="16"/>
                  <w:szCs w:val="16"/>
                  <w:rPrChange w:id="13579" w:author="Στάθης Καπ" w:date="2023-03-03T03:31:00Z">
                    <w:rPr>
                      <w:rFonts w:ascii="Calibri" w:hAnsi="Calibri" w:cs="Calibri"/>
                      <w:color w:val="000000"/>
                      <w:sz w:val="18"/>
                      <w:szCs w:val="18"/>
                    </w:rPr>
                  </w:rPrChange>
                </w:rPr>
                <w:t>0.663</w:t>
              </w:r>
            </w:ins>
          </w:p>
        </w:tc>
        <w:tc>
          <w:tcPr>
            <w:tcW w:w="669" w:type="dxa"/>
            <w:vAlign w:val="center"/>
            <w:tcPrChange w:id="13580" w:author="Στάθης Καπ" w:date="2023-03-03T06:26:00Z">
              <w:tcPr>
                <w:tcW w:w="669" w:type="dxa"/>
                <w:vAlign w:val="center"/>
              </w:tcPr>
            </w:tcPrChange>
          </w:tcPr>
          <w:p w14:paraId="0C9E58FC" w14:textId="1DC42FBE" w:rsidR="009B17D5" w:rsidRPr="00BB05AC" w:rsidRDefault="009B17D5" w:rsidP="009B17D5">
            <w:pPr>
              <w:jc w:val="center"/>
              <w:rPr>
                <w:ins w:id="13581" w:author="Στάθης Καπ" w:date="2023-03-03T03:28:00Z"/>
                <w:rFonts w:cstheme="minorHAnsi"/>
                <w:sz w:val="16"/>
                <w:szCs w:val="16"/>
              </w:rPr>
            </w:pPr>
            <w:ins w:id="13582" w:author="Στάθης Καπ" w:date="2023-03-03T06:13:00Z">
              <w:r>
                <w:rPr>
                  <w:rFonts w:ascii="Calibri" w:hAnsi="Calibri" w:cstheme="minorHAnsi"/>
                  <w:color w:val="000000"/>
                  <w:sz w:val="16"/>
                  <w:szCs w:val="16"/>
                </w:rPr>
                <w:t>6.3</w:t>
              </w:r>
            </w:ins>
          </w:p>
        </w:tc>
        <w:tc>
          <w:tcPr>
            <w:tcW w:w="508" w:type="dxa"/>
            <w:vAlign w:val="bottom"/>
            <w:tcPrChange w:id="13583" w:author="Στάθης Καπ" w:date="2023-03-03T06:26:00Z">
              <w:tcPr>
                <w:tcW w:w="508" w:type="dxa"/>
                <w:vAlign w:val="bottom"/>
              </w:tcPr>
            </w:tcPrChange>
          </w:tcPr>
          <w:p w14:paraId="31C86941" w14:textId="5D50D126" w:rsidR="009B17D5" w:rsidRPr="00BB05AC" w:rsidRDefault="009B17D5" w:rsidP="009B17D5">
            <w:pPr>
              <w:jc w:val="center"/>
              <w:rPr>
                <w:ins w:id="13584" w:author="Στάθης Καπ" w:date="2023-03-03T03:28:00Z"/>
                <w:rFonts w:cstheme="minorHAnsi"/>
                <w:sz w:val="16"/>
                <w:szCs w:val="16"/>
              </w:rPr>
            </w:pPr>
            <w:ins w:id="13585" w:author="Στάθης Καπ" w:date="2023-03-03T03:30:00Z">
              <w:r w:rsidRPr="00BB05AC">
                <w:rPr>
                  <w:rFonts w:ascii="Calibri" w:hAnsi="Calibri" w:cs="Calibri"/>
                  <w:color w:val="000000"/>
                  <w:sz w:val="16"/>
                  <w:szCs w:val="16"/>
                  <w:rPrChange w:id="13586" w:author="Στάθης Καπ" w:date="2023-03-03T03:31:00Z">
                    <w:rPr>
                      <w:rFonts w:ascii="Calibri" w:hAnsi="Calibri" w:cs="Calibri"/>
                      <w:color w:val="000000"/>
                      <w:sz w:val="18"/>
                      <w:szCs w:val="18"/>
                    </w:rPr>
                  </w:rPrChange>
                </w:rPr>
                <w:t>1154</w:t>
              </w:r>
            </w:ins>
          </w:p>
        </w:tc>
        <w:tc>
          <w:tcPr>
            <w:tcW w:w="541" w:type="dxa"/>
            <w:vAlign w:val="bottom"/>
            <w:tcPrChange w:id="13587" w:author="Στάθης Καπ" w:date="2023-03-03T06:26:00Z">
              <w:tcPr>
                <w:tcW w:w="541" w:type="dxa"/>
                <w:vAlign w:val="bottom"/>
              </w:tcPr>
            </w:tcPrChange>
          </w:tcPr>
          <w:p w14:paraId="707AB4CF" w14:textId="11B207AF" w:rsidR="009B17D5" w:rsidRPr="00BB05AC" w:rsidRDefault="009B17D5" w:rsidP="009B17D5">
            <w:pPr>
              <w:jc w:val="center"/>
              <w:rPr>
                <w:ins w:id="13588" w:author="Στάθης Καπ" w:date="2023-03-03T03:28:00Z"/>
                <w:rFonts w:cstheme="minorHAnsi"/>
                <w:sz w:val="16"/>
                <w:szCs w:val="16"/>
              </w:rPr>
            </w:pPr>
            <w:ins w:id="13589" w:author="Στάθης Καπ" w:date="2023-03-03T03:30:00Z">
              <w:r w:rsidRPr="00BB05AC">
                <w:rPr>
                  <w:rFonts w:ascii="Calibri" w:hAnsi="Calibri" w:cs="Calibri"/>
                  <w:color w:val="000000"/>
                  <w:sz w:val="16"/>
                  <w:szCs w:val="16"/>
                  <w:rPrChange w:id="13590" w:author="Στάθης Καπ" w:date="2023-03-03T03:31:00Z">
                    <w:rPr>
                      <w:rFonts w:ascii="Calibri" w:hAnsi="Calibri" w:cs="Calibri"/>
                      <w:color w:val="000000"/>
                      <w:sz w:val="18"/>
                      <w:szCs w:val="18"/>
                    </w:rPr>
                  </w:rPrChange>
                </w:rPr>
                <w:t>0.56</w:t>
              </w:r>
            </w:ins>
          </w:p>
        </w:tc>
        <w:tc>
          <w:tcPr>
            <w:tcW w:w="589" w:type="dxa"/>
            <w:vAlign w:val="center"/>
            <w:tcPrChange w:id="13591" w:author="Στάθης Καπ" w:date="2023-03-03T06:26:00Z">
              <w:tcPr>
                <w:tcW w:w="589" w:type="dxa"/>
                <w:vAlign w:val="center"/>
              </w:tcPr>
            </w:tcPrChange>
          </w:tcPr>
          <w:p w14:paraId="2E774D01" w14:textId="10B1AD9D" w:rsidR="009B17D5" w:rsidRPr="00BB05AC" w:rsidRDefault="009B17D5" w:rsidP="009B17D5">
            <w:pPr>
              <w:jc w:val="center"/>
              <w:rPr>
                <w:ins w:id="13592" w:author="Στάθης Καπ" w:date="2023-03-03T03:28:00Z"/>
                <w:rFonts w:cstheme="minorHAnsi"/>
                <w:sz w:val="16"/>
                <w:szCs w:val="16"/>
              </w:rPr>
            </w:pPr>
            <w:ins w:id="13593" w:author="Στάθης Καπ" w:date="2023-03-03T06:13:00Z">
              <w:r>
                <w:rPr>
                  <w:rFonts w:ascii="Calibri" w:hAnsi="Calibri" w:cstheme="minorHAnsi"/>
                  <w:color w:val="000000"/>
                  <w:sz w:val="16"/>
                  <w:szCs w:val="16"/>
                </w:rPr>
                <w:t>10.26</w:t>
              </w:r>
            </w:ins>
          </w:p>
        </w:tc>
        <w:tc>
          <w:tcPr>
            <w:tcW w:w="463" w:type="dxa"/>
            <w:vAlign w:val="bottom"/>
            <w:tcPrChange w:id="13594" w:author="Στάθης Καπ" w:date="2023-03-03T06:26:00Z">
              <w:tcPr>
                <w:tcW w:w="463" w:type="dxa"/>
                <w:vAlign w:val="bottom"/>
              </w:tcPr>
            </w:tcPrChange>
          </w:tcPr>
          <w:p w14:paraId="31D1F71B" w14:textId="4B17361F" w:rsidR="009B17D5" w:rsidRPr="00BB05AC" w:rsidRDefault="009B17D5" w:rsidP="009B17D5">
            <w:pPr>
              <w:jc w:val="center"/>
              <w:rPr>
                <w:ins w:id="13595" w:author="Στάθης Καπ" w:date="2023-03-03T03:28:00Z"/>
                <w:rFonts w:cstheme="minorHAnsi"/>
                <w:sz w:val="16"/>
                <w:szCs w:val="16"/>
              </w:rPr>
            </w:pPr>
            <w:ins w:id="13596" w:author="Στάθης Καπ" w:date="2023-03-03T03:30:00Z">
              <w:r w:rsidRPr="00BB05AC">
                <w:rPr>
                  <w:rFonts w:ascii="Calibri" w:hAnsi="Calibri" w:cs="Calibri"/>
                  <w:color w:val="000000"/>
                  <w:sz w:val="16"/>
                  <w:szCs w:val="16"/>
                  <w:rPrChange w:id="13597" w:author="Στάθης Καπ" w:date="2023-03-03T03:31:00Z">
                    <w:rPr>
                      <w:rFonts w:ascii="Calibri" w:hAnsi="Calibri" w:cs="Calibri"/>
                      <w:color w:val="000000"/>
                      <w:sz w:val="18"/>
                      <w:szCs w:val="18"/>
                    </w:rPr>
                  </w:rPrChange>
                </w:rPr>
                <w:t>1126</w:t>
              </w:r>
            </w:ins>
          </w:p>
        </w:tc>
        <w:tc>
          <w:tcPr>
            <w:tcW w:w="541" w:type="dxa"/>
            <w:vAlign w:val="bottom"/>
            <w:tcPrChange w:id="13598" w:author="Στάθης Καπ" w:date="2023-03-03T06:26:00Z">
              <w:tcPr>
                <w:tcW w:w="541" w:type="dxa"/>
                <w:vAlign w:val="bottom"/>
              </w:tcPr>
            </w:tcPrChange>
          </w:tcPr>
          <w:p w14:paraId="5F01952F" w14:textId="6C7133B3" w:rsidR="009B17D5" w:rsidRPr="00BB05AC" w:rsidRDefault="009B17D5" w:rsidP="009B17D5">
            <w:pPr>
              <w:jc w:val="center"/>
              <w:rPr>
                <w:ins w:id="13599" w:author="Στάθης Καπ" w:date="2023-03-03T03:28:00Z"/>
                <w:rFonts w:cstheme="minorHAnsi"/>
                <w:sz w:val="16"/>
                <w:szCs w:val="16"/>
              </w:rPr>
            </w:pPr>
            <w:ins w:id="13600" w:author="Στάθης Καπ" w:date="2023-03-03T03:30:00Z">
              <w:r w:rsidRPr="00BB05AC">
                <w:rPr>
                  <w:rFonts w:ascii="Calibri" w:hAnsi="Calibri" w:cs="Calibri"/>
                  <w:color w:val="000000"/>
                  <w:sz w:val="16"/>
                  <w:szCs w:val="16"/>
                  <w:rPrChange w:id="13601" w:author="Στάθης Καπ" w:date="2023-03-03T03:31:00Z">
                    <w:rPr>
                      <w:rFonts w:ascii="Calibri" w:hAnsi="Calibri" w:cs="Calibri"/>
                      <w:color w:val="000000"/>
                      <w:sz w:val="18"/>
                      <w:szCs w:val="18"/>
                    </w:rPr>
                  </w:rPrChange>
                </w:rPr>
                <w:t>0.498</w:t>
              </w:r>
            </w:ins>
          </w:p>
        </w:tc>
        <w:tc>
          <w:tcPr>
            <w:tcW w:w="589" w:type="dxa"/>
            <w:vAlign w:val="center"/>
            <w:tcPrChange w:id="13602" w:author="Στάθης Καπ" w:date="2023-03-03T06:26:00Z">
              <w:tcPr>
                <w:tcW w:w="589" w:type="dxa"/>
                <w:vAlign w:val="center"/>
              </w:tcPr>
            </w:tcPrChange>
          </w:tcPr>
          <w:p w14:paraId="5AC505C3" w14:textId="38F7DC59" w:rsidR="009B17D5" w:rsidRPr="00BB05AC" w:rsidRDefault="009B17D5" w:rsidP="009B17D5">
            <w:pPr>
              <w:jc w:val="center"/>
              <w:rPr>
                <w:ins w:id="13603" w:author="Στάθης Καπ" w:date="2023-03-03T03:28:00Z"/>
                <w:rFonts w:cstheme="minorHAnsi"/>
                <w:sz w:val="16"/>
                <w:szCs w:val="16"/>
              </w:rPr>
            </w:pPr>
            <w:ins w:id="13604" w:author="Στάθης Καπ" w:date="2023-03-03T06:14:00Z">
              <w:r>
                <w:rPr>
                  <w:rFonts w:ascii="Calibri" w:hAnsi="Calibri" w:cstheme="minorHAnsi"/>
                  <w:color w:val="000000"/>
                  <w:sz w:val="16"/>
                  <w:szCs w:val="16"/>
                </w:rPr>
                <w:t>12.44</w:t>
              </w:r>
            </w:ins>
          </w:p>
        </w:tc>
      </w:tr>
      <w:tr w:rsidR="009B17D5" w14:paraId="3673B1F1" w14:textId="77777777" w:rsidTr="00F03C40">
        <w:trPr>
          <w:ins w:id="13605" w:author="Στάθης Καπ" w:date="2023-03-03T03:28:00Z"/>
        </w:trPr>
        <w:tc>
          <w:tcPr>
            <w:tcW w:w="515" w:type="dxa"/>
            <w:tcBorders>
              <w:top w:val="nil"/>
              <w:bottom w:val="nil"/>
              <w:right w:val="single" w:sz="4" w:space="0" w:color="auto"/>
            </w:tcBorders>
            <w:shd w:val="clear" w:color="auto" w:fill="E7E6E6" w:themeFill="background2"/>
            <w:vAlign w:val="center"/>
            <w:tcPrChange w:id="13606" w:author="Στάθης Καπ" w:date="2023-03-03T06:26:00Z">
              <w:tcPr>
                <w:tcW w:w="515" w:type="dxa"/>
                <w:vAlign w:val="center"/>
              </w:tcPr>
            </w:tcPrChange>
          </w:tcPr>
          <w:p w14:paraId="2EED1FD2" w14:textId="248A30A7" w:rsidR="009B17D5" w:rsidRPr="00BB05AC" w:rsidRDefault="009B17D5" w:rsidP="009B17D5">
            <w:pPr>
              <w:jc w:val="center"/>
              <w:rPr>
                <w:ins w:id="13607" w:author="Στάθης Καπ" w:date="2023-03-03T03:28:00Z"/>
                <w:sz w:val="16"/>
                <w:szCs w:val="16"/>
              </w:rPr>
            </w:pPr>
            <w:ins w:id="13608" w:author="Στάθης Καπ" w:date="2023-03-03T03:30:00Z">
              <w:r w:rsidRPr="00BB05AC">
                <w:rPr>
                  <w:rFonts w:cstheme="minorHAnsi"/>
                  <w:sz w:val="16"/>
                  <w:szCs w:val="16"/>
                  <w:rPrChange w:id="13609" w:author="Στάθης Καπ" w:date="2023-03-03T03:31:00Z">
                    <w:rPr>
                      <w:rFonts w:cstheme="minorHAnsi"/>
                      <w:sz w:val="18"/>
                      <w:szCs w:val="18"/>
                    </w:rPr>
                  </w:rPrChange>
                </w:rPr>
                <w:t>pr09</w:t>
              </w:r>
            </w:ins>
          </w:p>
        </w:tc>
        <w:tc>
          <w:tcPr>
            <w:tcW w:w="560" w:type="dxa"/>
            <w:tcBorders>
              <w:left w:val="single" w:sz="4" w:space="0" w:color="auto"/>
            </w:tcBorders>
            <w:tcPrChange w:id="13610" w:author="Στάθης Καπ" w:date="2023-03-03T06:26:00Z">
              <w:tcPr>
                <w:tcW w:w="560" w:type="dxa"/>
              </w:tcPr>
            </w:tcPrChange>
          </w:tcPr>
          <w:p w14:paraId="59EA88C3" w14:textId="17557EFD" w:rsidR="009B17D5" w:rsidRPr="00BB05AC" w:rsidRDefault="009B17D5" w:rsidP="009B17D5">
            <w:pPr>
              <w:jc w:val="center"/>
              <w:rPr>
                <w:ins w:id="13611" w:author="Στάθης Καπ" w:date="2023-03-03T03:28:00Z"/>
                <w:rFonts w:cstheme="minorHAnsi"/>
                <w:sz w:val="16"/>
                <w:szCs w:val="16"/>
              </w:rPr>
            </w:pPr>
            <w:ins w:id="13612" w:author="Στάθης Καπ" w:date="2023-03-03T03:30:00Z">
              <w:r w:rsidRPr="00BB05AC">
                <w:rPr>
                  <w:rFonts w:cstheme="minorHAnsi"/>
                  <w:sz w:val="16"/>
                  <w:szCs w:val="16"/>
                  <w:rPrChange w:id="13613" w:author="Στάθης Καπ" w:date="2023-03-03T03:31:00Z">
                    <w:rPr>
                      <w:rFonts w:cstheme="minorHAnsi"/>
                      <w:sz w:val="18"/>
                      <w:szCs w:val="18"/>
                    </w:rPr>
                  </w:rPrChange>
                </w:rPr>
                <w:t>1619</w:t>
              </w:r>
            </w:ins>
          </w:p>
        </w:tc>
        <w:tc>
          <w:tcPr>
            <w:tcW w:w="855" w:type="dxa"/>
            <w:tcPrChange w:id="13614" w:author="Στάθης Καπ" w:date="2023-03-03T06:26:00Z">
              <w:tcPr>
                <w:tcW w:w="855" w:type="dxa"/>
              </w:tcPr>
            </w:tcPrChange>
          </w:tcPr>
          <w:p w14:paraId="158D9A00" w14:textId="71434686" w:rsidR="009B17D5" w:rsidRPr="00BB05AC" w:rsidRDefault="009B17D5" w:rsidP="009B17D5">
            <w:pPr>
              <w:jc w:val="center"/>
              <w:rPr>
                <w:ins w:id="13615" w:author="Στάθης Καπ" w:date="2023-03-03T03:28:00Z"/>
                <w:rFonts w:cstheme="minorHAnsi"/>
                <w:sz w:val="16"/>
                <w:szCs w:val="16"/>
              </w:rPr>
            </w:pPr>
            <w:ins w:id="13616" w:author="Στάθης Καπ" w:date="2023-03-03T03:30:00Z">
              <w:r w:rsidRPr="00BB05AC">
                <w:rPr>
                  <w:rFonts w:cstheme="minorHAnsi"/>
                  <w:sz w:val="16"/>
                  <w:szCs w:val="16"/>
                  <w:rPrChange w:id="13617" w:author="Στάθης Καπ" w:date="2023-03-03T03:31:00Z">
                    <w:rPr>
                      <w:rFonts w:cstheme="minorHAnsi"/>
                      <w:sz w:val="18"/>
                      <w:szCs w:val="18"/>
                    </w:rPr>
                  </w:rPrChange>
                </w:rPr>
                <w:t>1460</w:t>
              </w:r>
            </w:ins>
          </w:p>
        </w:tc>
        <w:tc>
          <w:tcPr>
            <w:tcW w:w="544" w:type="dxa"/>
            <w:vAlign w:val="bottom"/>
            <w:tcPrChange w:id="13618" w:author="Στάθης Καπ" w:date="2023-03-03T06:26:00Z">
              <w:tcPr>
                <w:tcW w:w="544" w:type="dxa"/>
                <w:vAlign w:val="bottom"/>
              </w:tcPr>
            </w:tcPrChange>
          </w:tcPr>
          <w:p w14:paraId="7459C0D2" w14:textId="2F07682B" w:rsidR="009B17D5" w:rsidRPr="00BB05AC" w:rsidRDefault="009B17D5" w:rsidP="009B17D5">
            <w:pPr>
              <w:jc w:val="center"/>
              <w:rPr>
                <w:ins w:id="13619" w:author="Στάθης Καπ" w:date="2023-03-03T03:28:00Z"/>
                <w:rFonts w:cstheme="minorHAnsi"/>
                <w:sz w:val="16"/>
                <w:szCs w:val="16"/>
              </w:rPr>
            </w:pPr>
            <w:ins w:id="13620" w:author="Στάθης Καπ" w:date="2023-03-03T03:30:00Z">
              <w:r w:rsidRPr="00BB05AC">
                <w:rPr>
                  <w:rFonts w:ascii="Calibri" w:hAnsi="Calibri" w:cs="Calibri"/>
                  <w:color w:val="000000"/>
                  <w:sz w:val="16"/>
                  <w:szCs w:val="16"/>
                  <w:rPrChange w:id="13621" w:author="Στάθης Καπ" w:date="2023-03-03T03:31:00Z">
                    <w:rPr>
                      <w:rFonts w:ascii="Calibri" w:hAnsi="Calibri" w:cs="Calibri"/>
                      <w:color w:val="000000"/>
                      <w:sz w:val="18"/>
                      <w:szCs w:val="18"/>
                    </w:rPr>
                  </w:rPrChange>
                </w:rPr>
                <w:t>1417</w:t>
              </w:r>
            </w:ins>
          </w:p>
        </w:tc>
        <w:tc>
          <w:tcPr>
            <w:tcW w:w="621" w:type="dxa"/>
            <w:vAlign w:val="bottom"/>
            <w:tcPrChange w:id="13622" w:author="Στάθης Καπ" w:date="2023-03-03T06:26:00Z">
              <w:tcPr>
                <w:tcW w:w="621" w:type="dxa"/>
                <w:vAlign w:val="bottom"/>
              </w:tcPr>
            </w:tcPrChange>
          </w:tcPr>
          <w:p w14:paraId="32473BCA" w14:textId="4671BA5D" w:rsidR="009B17D5" w:rsidRPr="00BB05AC" w:rsidRDefault="009B17D5" w:rsidP="009B17D5">
            <w:pPr>
              <w:jc w:val="center"/>
              <w:rPr>
                <w:ins w:id="13623" w:author="Στάθης Καπ" w:date="2023-03-03T03:28:00Z"/>
                <w:rFonts w:cstheme="minorHAnsi"/>
                <w:sz w:val="16"/>
                <w:szCs w:val="16"/>
              </w:rPr>
            </w:pPr>
            <w:ins w:id="13624" w:author="Στάθης Καπ" w:date="2023-03-03T03:30:00Z">
              <w:r w:rsidRPr="00BB05AC">
                <w:rPr>
                  <w:rFonts w:ascii="Calibri" w:hAnsi="Calibri" w:cs="Calibri"/>
                  <w:color w:val="000000"/>
                  <w:sz w:val="16"/>
                  <w:szCs w:val="16"/>
                  <w:rPrChange w:id="13625" w:author="Στάθης Καπ" w:date="2023-03-03T03:31:00Z">
                    <w:rPr>
                      <w:rFonts w:ascii="Calibri" w:hAnsi="Calibri" w:cs="Calibri"/>
                      <w:color w:val="000000"/>
                      <w:sz w:val="18"/>
                      <w:szCs w:val="18"/>
                    </w:rPr>
                  </w:rPrChange>
                </w:rPr>
                <w:t>2.929</w:t>
              </w:r>
            </w:ins>
          </w:p>
        </w:tc>
        <w:tc>
          <w:tcPr>
            <w:tcW w:w="669" w:type="dxa"/>
            <w:vAlign w:val="center"/>
            <w:tcPrChange w:id="13626" w:author="Στάθης Καπ" w:date="2023-03-03T06:26:00Z">
              <w:tcPr>
                <w:tcW w:w="669" w:type="dxa"/>
                <w:vAlign w:val="center"/>
              </w:tcPr>
            </w:tcPrChange>
          </w:tcPr>
          <w:p w14:paraId="71CD85D4" w14:textId="331A965C" w:rsidR="009B17D5" w:rsidRPr="00BB05AC" w:rsidRDefault="009B17D5" w:rsidP="009B17D5">
            <w:pPr>
              <w:jc w:val="center"/>
              <w:rPr>
                <w:ins w:id="13627" w:author="Στάθης Καπ" w:date="2023-03-03T03:28:00Z"/>
                <w:rFonts w:cstheme="minorHAnsi"/>
                <w:sz w:val="16"/>
                <w:szCs w:val="16"/>
              </w:rPr>
            </w:pPr>
            <w:ins w:id="13628" w:author="Στάθης Καπ" w:date="2023-03-03T06:13:00Z">
              <w:r>
                <w:rPr>
                  <w:rFonts w:ascii="Calibri" w:hAnsi="Calibri" w:cstheme="minorHAnsi"/>
                  <w:color w:val="000000"/>
                  <w:sz w:val="16"/>
                  <w:szCs w:val="16"/>
                </w:rPr>
                <w:t>12.48</w:t>
              </w:r>
            </w:ins>
          </w:p>
        </w:tc>
        <w:tc>
          <w:tcPr>
            <w:tcW w:w="543" w:type="dxa"/>
            <w:vAlign w:val="bottom"/>
            <w:tcPrChange w:id="13629" w:author="Στάθης Καπ" w:date="2023-03-03T06:26:00Z">
              <w:tcPr>
                <w:tcW w:w="543" w:type="dxa"/>
                <w:vAlign w:val="bottom"/>
              </w:tcPr>
            </w:tcPrChange>
          </w:tcPr>
          <w:p w14:paraId="749400DC" w14:textId="7A80AD37" w:rsidR="009B17D5" w:rsidRPr="00BB05AC" w:rsidRDefault="009B17D5" w:rsidP="009B17D5">
            <w:pPr>
              <w:jc w:val="center"/>
              <w:rPr>
                <w:ins w:id="13630" w:author="Στάθης Καπ" w:date="2023-03-03T03:28:00Z"/>
                <w:rFonts w:cstheme="minorHAnsi"/>
                <w:sz w:val="16"/>
                <w:szCs w:val="16"/>
              </w:rPr>
            </w:pPr>
            <w:ins w:id="13631" w:author="Στάθης Καπ" w:date="2023-03-03T03:30:00Z">
              <w:r w:rsidRPr="00BB05AC">
                <w:rPr>
                  <w:rFonts w:ascii="Calibri" w:hAnsi="Calibri" w:cs="Calibri"/>
                  <w:color w:val="000000"/>
                  <w:sz w:val="16"/>
                  <w:szCs w:val="16"/>
                  <w:rPrChange w:id="13632" w:author="Στάθης Καπ" w:date="2023-03-03T03:31:00Z">
                    <w:rPr>
                      <w:rFonts w:ascii="Calibri" w:hAnsi="Calibri" w:cs="Calibri"/>
                      <w:color w:val="000000"/>
                      <w:sz w:val="18"/>
                      <w:szCs w:val="18"/>
                    </w:rPr>
                  </w:rPrChange>
                </w:rPr>
                <w:t>1394</w:t>
              </w:r>
            </w:ins>
          </w:p>
        </w:tc>
        <w:tc>
          <w:tcPr>
            <w:tcW w:w="621" w:type="dxa"/>
            <w:vAlign w:val="bottom"/>
            <w:tcPrChange w:id="13633" w:author="Στάθης Καπ" w:date="2023-03-03T06:26:00Z">
              <w:tcPr>
                <w:tcW w:w="621" w:type="dxa"/>
                <w:vAlign w:val="bottom"/>
              </w:tcPr>
            </w:tcPrChange>
          </w:tcPr>
          <w:p w14:paraId="6CF1F905" w14:textId="5913EB2A" w:rsidR="009B17D5" w:rsidRPr="00BB05AC" w:rsidRDefault="009B17D5" w:rsidP="009B17D5">
            <w:pPr>
              <w:jc w:val="center"/>
              <w:rPr>
                <w:ins w:id="13634" w:author="Στάθης Καπ" w:date="2023-03-03T03:28:00Z"/>
                <w:rFonts w:cstheme="minorHAnsi"/>
                <w:sz w:val="16"/>
                <w:szCs w:val="16"/>
              </w:rPr>
            </w:pPr>
            <w:ins w:id="13635" w:author="Στάθης Καπ" w:date="2023-03-03T03:30:00Z">
              <w:r w:rsidRPr="00BB05AC">
                <w:rPr>
                  <w:rFonts w:ascii="Calibri" w:hAnsi="Calibri" w:cs="Calibri"/>
                  <w:color w:val="000000"/>
                  <w:sz w:val="16"/>
                  <w:szCs w:val="16"/>
                  <w:rPrChange w:id="13636" w:author="Στάθης Καπ" w:date="2023-03-03T03:31:00Z">
                    <w:rPr>
                      <w:rFonts w:ascii="Calibri" w:hAnsi="Calibri" w:cs="Calibri"/>
                      <w:color w:val="000000"/>
                      <w:sz w:val="18"/>
                      <w:szCs w:val="18"/>
                    </w:rPr>
                  </w:rPrChange>
                </w:rPr>
                <w:t>1.447</w:t>
              </w:r>
            </w:ins>
          </w:p>
        </w:tc>
        <w:tc>
          <w:tcPr>
            <w:tcW w:w="669" w:type="dxa"/>
            <w:vAlign w:val="center"/>
            <w:tcPrChange w:id="13637" w:author="Στάθης Καπ" w:date="2023-03-03T06:26:00Z">
              <w:tcPr>
                <w:tcW w:w="669" w:type="dxa"/>
                <w:vAlign w:val="center"/>
              </w:tcPr>
            </w:tcPrChange>
          </w:tcPr>
          <w:p w14:paraId="19EB33D3" w14:textId="0A684306" w:rsidR="009B17D5" w:rsidRPr="00BB05AC" w:rsidRDefault="009B17D5" w:rsidP="009B17D5">
            <w:pPr>
              <w:jc w:val="center"/>
              <w:rPr>
                <w:ins w:id="13638" w:author="Στάθης Καπ" w:date="2023-03-03T03:28:00Z"/>
                <w:rFonts w:cstheme="minorHAnsi"/>
                <w:sz w:val="16"/>
                <w:szCs w:val="16"/>
              </w:rPr>
            </w:pPr>
            <w:ins w:id="13639" w:author="Στάθης Καπ" w:date="2023-03-03T06:13:00Z">
              <w:r>
                <w:rPr>
                  <w:rFonts w:ascii="Calibri" w:hAnsi="Calibri" w:cstheme="minorHAnsi"/>
                  <w:color w:val="000000"/>
                  <w:sz w:val="16"/>
                  <w:szCs w:val="16"/>
                </w:rPr>
                <w:t>1.62</w:t>
              </w:r>
            </w:ins>
          </w:p>
        </w:tc>
        <w:tc>
          <w:tcPr>
            <w:tcW w:w="508" w:type="dxa"/>
            <w:vAlign w:val="bottom"/>
            <w:tcPrChange w:id="13640" w:author="Στάθης Καπ" w:date="2023-03-03T06:26:00Z">
              <w:tcPr>
                <w:tcW w:w="508" w:type="dxa"/>
                <w:vAlign w:val="bottom"/>
              </w:tcPr>
            </w:tcPrChange>
          </w:tcPr>
          <w:p w14:paraId="6F2FD4A1" w14:textId="44B38D16" w:rsidR="009B17D5" w:rsidRPr="00BB05AC" w:rsidRDefault="009B17D5" w:rsidP="009B17D5">
            <w:pPr>
              <w:jc w:val="center"/>
              <w:rPr>
                <w:ins w:id="13641" w:author="Στάθης Καπ" w:date="2023-03-03T03:28:00Z"/>
                <w:rFonts w:cstheme="minorHAnsi"/>
                <w:sz w:val="16"/>
                <w:szCs w:val="16"/>
              </w:rPr>
            </w:pPr>
            <w:ins w:id="13642" w:author="Στάθης Καπ" w:date="2023-03-03T03:30:00Z">
              <w:r w:rsidRPr="00BB05AC">
                <w:rPr>
                  <w:rFonts w:ascii="Calibri" w:hAnsi="Calibri" w:cs="Calibri"/>
                  <w:color w:val="000000"/>
                  <w:sz w:val="16"/>
                  <w:szCs w:val="16"/>
                  <w:rPrChange w:id="13643" w:author="Στάθης Καπ" w:date="2023-03-03T03:31:00Z">
                    <w:rPr>
                      <w:rFonts w:ascii="Calibri" w:hAnsi="Calibri" w:cs="Calibri"/>
                      <w:color w:val="000000"/>
                      <w:sz w:val="18"/>
                      <w:szCs w:val="18"/>
                    </w:rPr>
                  </w:rPrChange>
                </w:rPr>
                <w:t>1393</w:t>
              </w:r>
            </w:ins>
          </w:p>
        </w:tc>
        <w:tc>
          <w:tcPr>
            <w:tcW w:w="541" w:type="dxa"/>
            <w:vAlign w:val="bottom"/>
            <w:tcPrChange w:id="13644" w:author="Στάθης Καπ" w:date="2023-03-03T06:26:00Z">
              <w:tcPr>
                <w:tcW w:w="541" w:type="dxa"/>
                <w:vAlign w:val="bottom"/>
              </w:tcPr>
            </w:tcPrChange>
          </w:tcPr>
          <w:p w14:paraId="18FD206C" w14:textId="0A838D12" w:rsidR="009B17D5" w:rsidRPr="00BB05AC" w:rsidRDefault="009B17D5" w:rsidP="009B17D5">
            <w:pPr>
              <w:jc w:val="center"/>
              <w:rPr>
                <w:ins w:id="13645" w:author="Στάθης Καπ" w:date="2023-03-03T03:28:00Z"/>
                <w:rFonts w:cstheme="minorHAnsi"/>
                <w:sz w:val="16"/>
                <w:szCs w:val="16"/>
              </w:rPr>
            </w:pPr>
            <w:ins w:id="13646" w:author="Στάθης Καπ" w:date="2023-03-03T03:30:00Z">
              <w:r w:rsidRPr="00BB05AC">
                <w:rPr>
                  <w:rFonts w:ascii="Calibri" w:hAnsi="Calibri" w:cs="Calibri"/>
                  <w:color w:val="000000"/>
                  <w:sz w:val="16"/>
                  <w:szCs w:val="16"/>
                  <w:rPrChange w:id="13647" w:author="Στάθης Καπ" w:date="2023-03-03T03:31:00Z">
                    <w:rPr>
                      <w:rFonts w:ascii="Calibri" w:hAnsi="Calibri" w:cs="Calibri"/>
                      <w:color w:val="000000"/>
                      <w:sz w:val="18"/>
                      <w:szCs w:val="18"/>
                    </w:rPr>
                  </w:rPrChange>
                </w:rPr>
                <w:t>1.7</w:t>
              </w:r>
            </w:ins>
          </w:p>
        </w:tc>
        <w:tc>
          <w:tcPr>
            <w:tcW w:w="589" w:type="dxa"/>
            <w:vAlign w:val="center"/>
            <w:tcPrChange w:id="13648" w:author="Στάθης Καπ" w:date="2023-03-03T06:26:00Z">
              <w:tcPr>
                <w:tcW w:w="589" w:type="dxa"/>
                <w:vAlign w:val="center"/>
              </w:tcPr>
            </w:tcPrChange>
          </w:tcPr>
          <w:p w14:paraId="41D1937F" w14:textId="0B5E293E" w:rsidR="009B17D5" w:rsidRPr="00BB05AC" w:rsidRDefault="009B17D5" w:rsidP="009B17D5">
            <w:pPr>
              <w:jc w:val="center"/>
              <w:rPr>
                <w:ins w:id="13649" w:author="Στάθης Καπ" w:date="2023-03-03T03:28:00Z"/>
                <w:rFonts w:cstheme="minorHAnsi"/>
                <w:sz w:val="16"/>
                <w:szCs w:val="16"/>
              </w:rPr>
            </w:pPr>
            <w:ins w:id="13650" w:author="Στάθης Καπ" w:date="2023-03-03T06:13:00Z">
              <w:r>
                <w:rPr>
                  <w:rFonts w:ascii="Calibri" w:hAnsi="Calibri" w:cstheme="minorHAnsi"/>
                  <w:color w:val="000000"/>
                  <w:sz w:val="16"/>
                  <w:szCs w:val="16"/>
                </w:rPr>
                <w:t>1.69</w:t>
              </w:r>
            </w:ins>
          </w:p>
        </w:tc>
        <w:tc>
          <w:tcPr>
            <w:tcW w:w="463" w:type="dxa"/>
            <w:vAlign w:val="bottom"/>
            <w:tcPrChange w:id="13651" w:author="Στάθης Καπ" w:date="2023-03-03T06:26:00Z">
              <w:tcPr>
                <w:tcW w:w="463" w:type="dxa"/>
                <w:vAlign w:val="bottom"/>
              </w:tcPr>
            </w:tcPrChange>
          </w:tcPr>
          <w:p w14:paraId="201434D3" w14:textId="4A99C03B" w:rsidR="009B17D5" w:rsidRPr="00BB05AC" w:rsidRDefault="009B17D5" w:rsidP="009B17D5">
            <w:pPr>
              <w:jc w:val="center"/>
              <w:rPr>
                <w:ins w:id="13652" w:author="Στάθης Καπ" w:date="2023-03-03T03:28:00Z"/>
                <w:rFonts w:cstheme="minorHAnsi"/>
                <w:sz w:val="16"/>
                <w:szCs w:val="16"/>
              </w:rPr>
            </w:pPr>
            <w:ins w:id="13653" w:author="Στάθης Καπ" w:date="2023-03-03T03:30:00Z">
              <w:r w:rsidRPr="00BB05AC">
                <w:rPr>
                  <w:rFonts w:ascii="Calibri" w:hAnsi="Calibri" w:cs="Calibri"/>
                  <w:color w:val="000000"/>
                  <w:sz w:val="16"/>
                  <w:szCs w:val="16"/>
                  <w:rPrChange w:id="13654" w:author="Στάθης Καπ" w:date="2023-03-03T03:31:00Z">
                    <w:rPr>
                      <w:rFonts w:ascii="Calibri" w:hAnsi="Calibri" w:cs="Calibri"/>
                      <w:color w:val="000000"/>
                      <w:sz w:val="18"/>
                      <w:szCs w:val="18"/>
                    </w:rPr>
                  </w:rPrChange>
                </w:rPr>
                <w:t>1408</w:t>
              </w:r>
            </w:ins>
          </w:p>
        </w:tc>
        <w:tc>
          <w:tcPr>
            <w:tcW w:w="541" w:type="dxa"/>
            <w:vAlign w:val="bottom"/>
            <w:tcPrChange w:id="13655" w:author="Στάθης Καπ" w:date="2023-03-03T06:26:00Z">
              <w:tcPr>
                <w:tcW w:w="541" w:type="dxa"/>
                <w:vAlign w:val="bottom"/>
              </w:tcPr>
            </w:tcPrChange>
          </w:tcPr>
          <w:p w14:paraId="423B3348" w14:textId="7FE45A07" w:rsidR="009B17D5" w:rsidRPr="00BB05AC" w:rsidRDefault="009B17D5" w:rsidP="009B17D5">
            <w:pPr>
              <w:jc w:val="center"/>
              <w:rPr>
                <w:ins w:id="13656" w:author="Στάθης Καπ" w:date="2023-03-03T03:28:00Z"/>
                <w:rFonts w:cstheme="minorHAnsi"/>
                <w:sz w:val="16"/>
                <w:szCs w:val="16"/>
              </w:rPr>
            </w:pPr>
            <w:ins w:id="13657" w:author="Στάθης Καπ" w:date="2023-03-03T03:30:00Z">
              <w:r w:rsidRPr="00BB05AC">
                <w:rPr>
                  <w:rFonts w:ascii="Calibri" w:hAnsi="Calibri" w:cs="Calibri"/>
                  <w:color w:val="000000"/>
                  <w:sz w:val="16"/>
                  <w:szCs w:val="16"/>
                  <w:rPrChange w:id="13658" w:author="Στάθης Καπ" w:date="2023-03-03T03:31:00Z">
                    <w:rPr>
                      <w:rFonts w:ascii="Calibri" w:hAnsi="Calibri" w:cs="Calibri"/>
                      <w:color w:val="000000"/>
                      <w:sz w:val="18"/>
                      <w:szCs w:val="18"/>
                    </w:rPr>
                  </w:rPrChange>
                </w:rPr>
                <w:t>1.233</w:t>
              </w:r>
            </w:ins>
          </w:p>
        </w:tc>
        <w:tc>
          <w:tcPr>
            <w:tcW w:w="589" w:type="dxa"/>
            <w:vAlign w:val="center"/>
            <w:tcPrChange w:id="13659" w:author="Στάθης Καπ" w:date="2023-03-03T06:26:00Z">
              <w:tcPr>
                <w:tcW w:w="589" w:type="dxa"/>
                <w:vAlign w:val="center"/>
              </w:tcPr>
            </w:tcPrChange>
          </w:tcPr>
          <w:p w14:paraId="742B2692" w14:textId="17CD0984" w:rsidR="009B17D5" w:rsidRPr="00BB05AC" w:rsidRDefault="009B17D5" w:rsidP="009B17D5">
            <w:pPr>
              <w:jc w:val="center"/>
              <w:rPr>
                <w:ins w:id="13660" w:author="Στάθης Καπ" w:date="2023-03-03T03:28:00Z"/>
                <w:rFonts w:cstheme="minorHAnsi"/>
                <w:sz w:val="16"/>
                <w:szCs w:val="16"/>
              </w:rPr>
            </w:pPr>
            <w:ins w:id="13661" w:author="Στάθης Καπ" w:date="2023-03-03T06:14:00Z">
              <w:r>
                <w:rPr>
                  <w:rFonts w:ascii="Calibri" w:hAnsi="Calibri" w:cstheme="minorHAnsi"/>
                  <w:color w:val="000000"/>
                  <w:sz w:val="16"/>
                  <w:szCs w:val="16"/>
                </w:rPr>
                <w:t>0.64</w:t>
              </w:r>
            </w:ins>
          </w:p>
        </w:tc>
      </w:tr>
      <w:tr w:rsidR="009B17D5" w14:paraId="417A16FA" w14:textId="77777777" w:rsidTr="00F03C40">
        <w:trPr>
          <w:ins w:id="13662" w:author="Στάθης Καπ" w:date="2023-03-03T03:28:00Z"/>
        </w:trPr>
        <w:tc>
          <w:tcPr>
            <w:tcW w:w="515" w:type="dxa"/>
            <w:tcBorders>
              <w:top w:val="nil"/>
              <w:bottom w:val="nil"/>
              <w:right w:val="single" w:sz="4" w:space="0" w:color="auto"/>
            </w:tcBorders>
            <w:shd w:val="clear" w:color="auto" w:fill="E7E6E6" w:themeFill="background2"/>
            <w:vAlign w:val="center"/>
            <w:tcPrChange w:id="13663" w:author="Στάθης Καπ" w:date="2023-03-03T06:26:00Z">
              <w:tcPr>
                <w:tcW w:w="515" w:type="dxa"/>
                <w:vAlign w:val="center"/>
              </w:tcPr>
            </w:tcPrChange>
          </w:tcPr>
          <w:p w14:paraId="0F7E2A9E" w14:textId="2D55254A" w:rsidR="009B17D5" w:rsidRPr="00BB05AC" w:rsidRDefault="009B17D5" w:rsidP="009B17D5">
            <w:pPr>
              <w:jc w:val="center"/>
              <w:rPr>
                <w:ins w:id="13664" w:author="Στάθης Καπ" w:date="2023-03-03T03:28:00Z"/>
                <w:sz w:val="16"/>
                <w:szCs w:val="16"/>
              </w:rPr>
            </w:pPr>
            <w:ins w:id="13665" w:author="Στάθης Καπ" w:date="2023-03-03T03:30:00Z">
              <w:r w:rsidRPr="00BB05AC">
                <w:rPr>
                  <w:rFonts w:cstheme="minorHAnsi"/>
                  <w:sz w:val="16"/>
                  <w:szCs w:val="16"/>
                  <w:rPrChange w:id="13666" w:author="Στάθης Καπ" w:date="2023-03-03T03:31:00Z">
                    <w:rPr>
                      <w:rFonts w:cstheme="minorHAnsi"/>
                      <w:sz w:val="18"/>
                      <w:szCs w:val="18"/>
                    </w:rPr>
                  </w:rPrChange>
                </w:rPr>
                <w:t>pr10</w:t>
              </w:r>
            </w:ins>
          </w:p>
        </w:tc>
        <w:tc>
          <w:tcPr>
            <w:tcW w:w="560" w:type="dxa"/>
            <w:tcBorders>
              <w:left w:val="single" w:sz="4" w:space="0" w:color="auto"/>
            </w:tcBorders>
            <w:tcPrChange w:id="13667" w:author="Στάθης Καπ" w:date="2023-03-03T06:26:00Z">
              <w:tcPr>
                <w:tcW w:w="560" w:type="dxa"/>
              </w:tcPr>
            </w:tcPrChange>
          </w:tcPr>
          <w:p w14:paraId="7635AE7C" w14:textId="0BE5B314" w:rsidR="009B17D5" w:rsidRPr="00BB05AC" w:rsidRDefault="009B17D5" w:rsidP="009B17D5">
            <w:pPr>
              <w:jc w:val="center"/>
              <w:rPr>
                <w:ins w:id="13668" w:author="Στάθης Καπ" w:date="2023-03-03T03:28:00Z"/>
                <w:rFonts w:cstheme="minorHAnsi"/>
                <w:sz w:val="16"/>
                <w:szCs w:val="16"/>
              </w:rPr>
            </w:pPr>
            <w:ins w:id="13669" w:author="Στάθης Καπ" w:date="2023-03-03T03:30:00Z">
              <w:r w:rsidRPr="00BB05AC">
                <w:rPr>
                  <w:rFonts w:cstheme="minorHAnsi"/>
                  <w:sz w:val="16"/>
                  <w:szCs w:val="16"/>
                  <w:rPrChange w:id="13670" w:author="Στάθης Καπ" w:date="2023-03-03T03:31:00Z">
                    <w:rPr>
                      <w:rFonts w:cstheme="minorHAnsi"/>
                      <w:sz w:val="18"/>
                      <w:szCs w:val="18"/>
                    </w:rPr>
                  </w:rPrChange>
                </w:rPr>
                <w:t>1943</w:t>
              </w:r>
            </w:ins>
          </w:p>
        </w:tc>
        <w:tc>
          <w:tcPr>
            <w:tcW w:w="855" w:type="dxa"/>
            <w:tcPrChange w:id="13671" w:author="Στάθης Καπ" w:date="2023-03-03T06:26:00Z">
              <w:tcPr>
                <w:tcW w:w="855" w:type="dxa"/>
              </w:tcPr>
            </w:tcPrChange>
          </w:tcPr>
          <w:p w14:paraId="0473C901" w14:textId="3D06087D" w:rsidR="009B17D5" w:rsidRPr="00BB05AC" w:rsidRDefault="009B17D5" w:rsidP="009B17D5">
            <w:pPr>
              <w:jc w:val="center"/>
              <w:rPr>
                <w:ins w:id="13672" w:author="Στάθης Καπ" w:date="2023-03-03T03:28:00Z"/>
                <w:rFonts w:cstheme="minorHAnsi"/>
                <w:sz w:val="16"/>
                <w:szCs w:val="16"/>
              </w:rPr>
            </w:pPr>
            <w:ins w:id="13673" w:author="Στάθης Καπ" w:date="2023-03-03T03:30:00Z">
              <w:r w:rsidRPr="00BB05AC">
                <w:rPr>
                  <w:rFonts w:cstheme="minorHAnsi"/>
                  <w:sz w:val="16"/>
                  <w:szCs w:val="16"/>
                  <w:rPrChange w:id="13674" w:author="Στάθης Καπ" w:date="2023-03-03T03:31:00Z">
                    <w:rPr>
                      <w:rFonts w:cstheme="minorHAnsi"/>
                      <w:sz w:val="18"/>
                      <w:szCs w:val="18"/>
                    </w:rPr>
                  </w:rPrChange>
                </w:rPr>
                <w:t>1782</w:t>
              </w:r>
            </w:ins>
          </w:p>
        </w:tc>
        <w:tc>
          <w:tcPr>
            <w:tcW w:w="544" w:type="dxa"/>
            <w:vAlign w:val="bottom"/>
            <w:tcPrChange w:id="13675" w:author="Στάθης Καπ" w:date="2023-03-03T06:26:00Z">
              <w:tcPr>
                <w:tcW w:w="544" w:type="dxa"/>
                <w:vAlign w:val="bottom"/>
              </w:tcPr>
            </w:tcPrChange>
          </w:tcPr>
          <w:p w14:paraId="68F2EBE0" w14:textId="7D00FE85" w:rsidR="009B17D5" w:rsidRPr="00BB05AC" w:rsidRDefault="009B17D5" w:rsidP="009B17D5">
            <w:pPr>
              <w:jc w:val="center"/>
              <w:rPr>
                <w:ins w:id="13676" w:author="Στάθης Καπ" w:date="2023-03-03T03:28:00Z"/>
                <w:rFonts w:cstheme="minorHAnsi"/>
                <w:sz w:val="16"/>
                <w:szCs w:val="16"/>
              </w:rPr>
            </w:pPr>
            <w:ins w:id="13677" w:author="Στάθης Καπ" w:date="2023-03-03T03:30:00Z">
              <w:r w:rsidRPr="00BB05AC">
                <w:rPr>
                  <w:rFonts w:ascii="Calibri" w:hAnsi="Calibri" w:cs="Calibri"/>
                  <w:color w:val="000000"/>
                  <w:sz w:val="16"/>
                  <w:szCs w:val="16"/>
                  <w:rPrChange w:id="13678" w:author="Στάθης Καπ" w:date="2023-03-03T03:31:00Z">
                    <w:rPr>
                      <w:rFonts w:ascii="Calibri" w:hAnsi="Calibri" w:cs="Calibri"/>
                      <w:color w:val="000000"/>
                      <w:sz w:val="18"/>
                      <w:szCs w:val="18"/>
                    </w:rPr>
                  </w:rPrChange>
                </w:rPr>
                <w:t>1784</w:t>
              </w:r>
            </w:ins>
          </w:p>
        </w:tc>
        <w:tc>
          <w:tcPr>
            <w:tcW w:w="621" w:type="dxa"/>
            <w:vAlign w:val="bottom"/>
            <w:tcPrChange w:id="13679" w:author="Στάθης Καπ" w:date="2023-03-03T06:26:00Z">
              <w:tcPr>
                <w:tcW w:w="621" w:type="dxa"/>
                <w:vAlign w:val="bottom"/>
              </w:tcPr>
            </w:tcPrChange>
          </w:tcPr>
          <w:p w14:paraId="4A4FD946" w14:textId="3C00AC57" w:rsidR="009B17D5" w:rsidRPr="00BB05AC" w:rsidRDefault="009B17D5" w:rsidP="009B17D5">
            <w:pPr>
              <w:jc w:val="center"/>
              <w:rPr>
                <w:ins w:id="13680" w:author="Στάθης Καπ" w:date="2023-03-03T03:28:00Z"/>
                <w:rFonts w:cstheme="minorHAnsi"/>
                <w:sz w:val="16"/>
                <w:szCs w:val="16"/>
              </w:rPr>
            </w:pPr>
            <w:ins w:id="13681" w:author="Στάθης Καπ" w:date="2023-03-03T03:30:00Z">
              <w:r w:rsidRPr="00BB05AC">
                <w:rPr>
                  <w:rFonts w:ascii="Calibri" w:hAnsi="Calibri" w:cs="Calibri"/>
                  <w:color w:val="000000"/>
                  <w:sz w:val="16"/>
                  <w:szCs w:val="16"/>
                  <w:rPrChange w:id="13682" w:author="Στάθης Καπ" w:date="2023-03-03T03:31:00Z">
                    <w:rPr>
                      <w:rFonts w:ascii="Calibri" w:hAnsi="Calibri" w:cs="Calibri"/>
                      <w:color w:val="000000"/>
                      <w:sz w:val="18"/>
                      <w:szCs w:val="18"/>
                    </w:rPr>
                  </w:rPrChange>
                </w:rPr>
                <w:t>7.365</w:t>
              </w:r>
            </w:ins>
          </w:p>
        </w:tc>
        <w:tc>
          <w:tcPr>
            <w:tcW w:w="669" w:type="dxa"/>
            <w:vAlign w:val="center"/>
            <w:tcPrChange w:id="13683" w:author="Στάθης Καπ" w:date="2023-03-03T06:26:00Z">
              <w:tcPr>
                <w:tcW w:w="669" w:type="dxa"/>
                <w:vAlign w:val="center"/>
              </w:tcPr>
            </w:tcPrChange>
          </w:tcPr>
          <w:p w14:paraId="744F37A8" w14:textId="1E070397" w:rsidR="009B17D5" w:rsidRPr="00BB05AC" w:rsidRDefault="009B17D5" w:rsidP="009B17D5">
            <w:pPr>
              <w:jc w:val="center"/>
              <w:rPr>
                <w:ins w:id="13684" w:author="Στάθης Καπ" w:date="2023-03-03T03:28:00Z"/>
                <w:rFonts w:cstheme="minorHAnsi"/>
                <w:sz w:val="16"/>
                <w:szCs w:val="16"/>
              </w:rPr>
            </w:pPr>
            <w:ins w:id="13685" w:author="Στάθης Καπ" w:date="2023-03-03T06:13:00Z">
              <w:r>
                <w:rPr>
                  <w:rFonts w:ascii="Calibri" w:hAnsi="Calibri" w:cstheme="minorHAnsi"/>
                  <w:color w:val="000000"/>
                  <w:sz w:val="16"/>
                  <w:szCs w:val="16"/>
                </w:rPr>
                <w:t>8.18</w:t>
              </w:r>
            </w:ins>
          </w:p>
        </w:tc>
        <w:tc>
          <w:tcPr>
            <w:tcW w:w="543" w:type="dxa"/>
            <w:vAlign w:val="bottom"/>
            <w:tcPrChange w:id="13686" w:author="Στάθης Καπ" w:date="2023-03-03T06:26:00Z">
              <w:tcPr>
                <w:tcW w:w="543" w:type="dxa"/>
                <w:vAlign w:val="bottom"/>
              </w:tcPr>
            </w:tcPrChange>
          </w:tcPr>
          <w:p w14:paraId="1E171115" w14:textId="3AFC871D" w:rsidR="009B17D5" w:rsidRPr="00BB05AC" w:rsidRDefault="009B17D5" w:rsidP="009B17D5">
            <w:pPr>
              <w:jc w:val="center"/>
              <w:rPr>
                <w:ins w:id="13687" w:author="Στάθης Καπ" w:date="2023-03-03T03:28:00Z"/>
                <w:rFonts w:cstheme="minorHAnsi"/>
                <w:sz w:val="16"/>
                <w:szCs w:val="16"/>
              </w:rPr>
            </w:pPr>
            <w:ins w:id="13688" w:author="Στάθης Καπ" w:date="2023-03-03T03:30:00Z">
              <w:r w:rsidRPr="00BB05AC">
                <w:rPr>
                  <w:rFonts w:ascii="Calibri" w:hAnsi="Calibri" w:cs="Calibri"/>
                  <w:color w:val="000000"/>
                  <w:sz w:val="16"/>
                  <w:szCs w:val="16"/>
                  <w:rPrChange w:id="13689" w:author="Στάθης Καπ" w:date="2023-03-03T03:31:00Z">
                    <w:rPr>
                      <w:rFonts w:ascii="Calibri" w:hAnsi="Calibri" w:cs="Calibri"/>
                      <w:color w:val="000000"/>
                      <w:sz w:val="18"/>
                      <w:szCs w:val="18"/>
                    </w:rPr>
                  </w:rPrChange>
                </w:rPr>
                <w:t>1729</w:t>
              </w:r>
            </w:ins>
          </w:p>
        </w:tc>
        <w:tc>
          <w:tcPr>
            <w:tcW w:w="621" w:type="dxa"/>
            <w:vAlign w:val="bottom"/>
            <w:tcPrChange w:id="13690" w:author="Στάθης Καπ" w:date="2023-03-03T06:26:00Z">
              <w:tcPr>
                <w:tcW w:w="621" w:type="dxa"/>
                <w:vAlign w:val="bottom"/>
              </w:tcPr>
            </w:tcPrChange>
          </w:tcPr>
          <w:p w14:paraId="75F71F94" w14:textId="73F168F4" w:rsidR="009B17D5" w:rsidRPr="00BB05AC" w:rsidRDefault="009B17D5" w:rsidP="009B17D5">
            <w:pPr>
              <w:jc w:val="center"/>
              <w:rPr>
                <w:ins w:id="13691" w:author="Στάθης Καπ" w:date="2023-03-03T03:28:00Z"/>
                <w:rFonts w:cstheme="minorHAnsi"/>
                <w:sz w:val="16"/>
                <w:szCs w:val="16"/>
              </w:rPr>
            </w:pPr>
            <w:ins w:id="13692" w:author="Στάθης Καπ" w:date="2023-03-03T03:30:00Z">
              <w:r w:rsidRPr="00BB05AC">
                <w:rPr>
                  <w:rFonts w:ascii="Calibri" w:hAnsi="Calibri" w:cs="Calibri"/>
                  <w:color w:val="000000"/>
                  <w:sz w:val="16"/>
                  <w:szCs w:val="16"/>
                  <w:rPrChange w:id="13693" w:author="Στάθης Καπ" w:date="2023-03-03T03:31:00Z">
                    <w:rPr>
                      <w:rFonts w:ascii="Calibri" w:hAnsi="Calibri" w:cs="Calibri"/>
                      <w:color w:val="000000"/>
                      <w:sz w:val="18"/>
                      <w:szCs w:val="18"/>
                    </w:rPr>
                  </w:rPrChange>
                </w:rPr>
                <w:t>2.834</w:t>
              </w:r>
            </w:ins>
          </w:p>
        </w:tc>
        <w:tc>
          <w:tcPr>
            <w:tcW w:w="669" w:type="dxa"/>
            <w:vAlign w:val="center"/>
            <w:tcPrChange w:id="13694" w:author="Στάθης Καπ" w:date="2023-03-03T06:26:00Z">
              <w:tcPr>
                <w:tcW w:w="669" w:type="dxa"/>
                <w:vAlign w:val="center"/>
              </w:tcPr>
            </w:tcPrChange>
          </w:tcPr>
          <w:p w14:paraId="24835F83" w14:textId="5CDFFD18" w:rsidR="009B17D5" w:rsidRPr="00BB05AC" w:rsidRDefault="009B17D5" w:rsidP="009B17D5">
            <w:pPr>
              <w:jc w:val="center"/>
              <w:rPr>
                <w:ins w:id="13695" w:author="Στάθης Καπ" w:date="2023-03-03T03:28:00Z"/>
                <w:rFonts w:cstheme="minorHAnsi"/>
                <w:sz w:val="16"/>
                <w:szCs w:val="16"/>
              </w:rPr>
            </w:pPr>
            <w:ins w:id="13696" w:author="Στάθης Καπ" w:date="2023-03-03T06:13:00Z">
              <w:r>
                <w:rPr>
                  <w:rFonts w:ascii="Calibri" w:hAnsi="Calibri" w:cstheme="minorHAnsi"/>
                  <w:color w:val="000000"/>
                  <w:sz w:val="16"/>
                  <w:szCs w:val="16"/>
                </w:rPr>
                <w:t>3.08</w:t>
              </w:r>
            </w:ins>
          </w:p>
        </w:tc>
        <w:tc>
          <w:tcPr>
            <w:tcW w:w="508" w:type="dxa"/>
            <w:vAlign w:val="bottom"/>
            <w:tcPrChange w:id="13697" w:author="Στάθης Καπ" w:date="2023-03-03T06:26:00Z">
              <w:tcPr>
                <w:tcW w:w="508" w:type="dxa"/>
                <w:vAlign w:val="bottom"/>
              </w:tcPr>
            </w:tcPrChange>
          </w:tcPr>
          <w:p w14:paraId="5EF3EA0C" w14:textId="2DED55BD" w:rsidR="009B17D5" w:rsidRPr="00BB05AC" w:rsidRDefault="009B17D5" w:rsidP="009B17D5">
            <w:pPr>
              <w:jc w:val="center"/>
              <w:rPr>
                <w:ins w:id="13698" w:author="Στάθης Καπ" w:date="2023-03-03T03:28:00Z"/>
                <w:rFonts w:cstheme="minorHAnsi"/>
                <w:sz w:val="16"/>
                <w:szCs w:val="16"/>
              </w:rPr>
            </w:pPr>
            <w:ins w:id="13699" w:author="Στάθης Καπ" w:date="2023-03-03T03:30:00Z">
              <w:r w:rsidRPr="00BB05AC">
                <w:rPr>
                  <w:rFonts w:ascii="Calibri" w:hAnsi="Calibri" w:cs="Calibri"/>
                  <w:color w:val="000000"/>
                  <w:sz w:val="16"/>
                  <w:szCs w:val="16"/>
                  <w:rPrChange w:id="13700" w:author="Στάθης Καπ" w:date="2023-03-03T03:31:00Z">
                    <w:rPr>
                      <w:rFonts w:ascii="Calibri" w:hAnsi="Calibri" w:cs="Calibri"/>
                      <w:color w:val="000000"/>
                      <w:sz w:val="18"/>
                      <w:szCs w:val="18"/>
                    </w:rPr>
                  </w:rPrChange>
                </w:rPr>
                <w:t>1690</w:t>
              </w:r>
            </w:ins>
          </w:p>
        </w:tc>
        <w:tc>
          <w:tcPr>
            <w:tcW w:w="541" w:type="dxa"/>
            <w:vAlign w:val="bottom"/>
            <w:tcPrChange w:id="13701" w:author="Στάθης Καπ" w:date="2023-03-03T06:26:00Z">
              <w:tcPr>
                <w:tcW w:w="541" w:type="dxa"/>
                <w:vAlign w:val="bottom"/>
              </w:tcPr>
            </w:tcPrChange>
          </w:tcPr>
          <w:p w14:paraId="4E66B6CF" w14:textId="479BDA56" w:rsidR="009B17D5" w:rsidRPr="00BB05AC" w:rsidRDefault="009B17D5" w:rsidP="009B17D5">
            <w:pPr>
              <w:jc w:val="center"/>
              <w:rPr>
                <w:ins w:id="13702" w:author="Στάθης Καπ" w:date="2023-03-03T03:28:00Z"/>
                <w:rFonts w:cstheme="minorHAnsi"/>
                <w:sz w:val="16"/>
                <w:szCs w:val="16"/>
              </w:rPr>
            </w:pPr>
            <w:ins w:id="13703" w:author="Στάθης Καπ" w:date="2023-03-03T03:30:00Z">
              <w:r w:rsidRPr="00BB05AC">
                <w:rPr>
                  <w:rFonts w:ascii="Calibri" w:hAnsi="Calibri" w:cs="Calibri"/>
                  <w:color w:val="000000"/>
                  <w:sz w:val="16"/>
                  <w:szCs w:val="16"/>
                  <w:rPrChange w:id="13704" w:author="Στάθης Καπ" w:date="2023-03-03T03:31:00Z">
                    <w:rPr>
                      <w:rFonts w:ascii="Calibri" w:hAnsi="Calibri" w:cs="Calibri"/>
                      <w:color w:val="000000"/>
                      <w:sz w:val="18"/>
                      <w:szCs w:val="18"/>
                    </w:rPr>
                  </w:rPrChange>
                </w:rPr>
                <w:t>1.948</w:t>
              </w:r>
            </w:ins>
          </w:p>
        </w:tc>
        <w:tc>
          <w:tcPr>
            <w:tcW w:w="589" w:type="dxa"/>
            <w:vAlign w:val="center"/>
            <w:tcPrChange w:id="13705" w:author="Στάθης Καπ" w:date="2023-03-03T06:26:00Z">
              <w:tcPr>
                <w:tcW w:w="589" w:type="dxa"/>
                <w:vAlign w:val="center"/>
              </w:tcPr>
            </w:tcPrChange>
          </w:tcPr>
          <w:p w14:paraId="558004FB" w14:textId="3660F4C2" w:rsidR="009B17D5" w:rsidRPr="00BB05AC" w:rsidRDefault="009B17D5" w:rsidP="009B17D5">
            <w:pPr>
              <w:jc w:val="center"/>
              <w:rPr>
                <w:ins w:id="13706" w:author="Στάθης Καπ" w:date="2023-03-03T03:28:00Z"/>
                <w:rFonts w:cstheme="minorHAnsi"/>
                <w:sz w:val="16"/>
                <w:szCs w:val="16"/>
              </w:rPr>
            </w:pPr>
            <w:ins w:id="13707" w:author="Στάθης Καπ" w:date="2023-03-03T06:13:00Z">
              <w:r>
                <w:rPr>
                  <w:rFonts w:ascii="Calibri" w:hAnsi="Calibri" w:cstheme="minorHAnsi"/>
                  <w:color w:val="000000"/>
                  <w:sz w:val="16"/>
                  <w:szCs w:val="16"/>
                </w:rPr>
                <w:t>5.27</w:t>
              </w:r>
            </w:ins>
          </w:p>
        </w:tc>
        <w:tc>
          <w:tcPr>
            <w:tcW w:w="463" w:type="dxa"/>
            <w:vAlign w:val="bottom"/>
            <w:tcPrChange w:id="13708" w:author="Στάθης Καπ" w:date="2023-03-03T06:26:00Z">
              <w:tcPr>
                <w:tcW w:w="463" w:type="dxa"/>
                <w:vAlign w:val="bottom"/>
              </w:tcPr>
            </w:tcPrChange>
          </w:tcPr>
          <w:p w14:paraId="2B4BEC99" w14:textId="3485AD47" w:rsidR="009B17D5" w:rsidRPr="00BB05AC" w:rsidRDefault="009B17D5" w:rsidP="009B17D5">
            <w:pPr>
              <w:jc w:val="center"/>
              <w:rPr>
                <w:ins w:id="13709" w:author="Στάθης Καπ" w:date="2023-03-03T03:28:00Z"/>
                <w:rFonts w:cstheme="minorHAnsi"/>
                <w:sz w:val="16"/>
                <w:szCs w:val="16"/>
              </w:rPr>
            </w:pPr>
            <w:ins w:id="13710" w:author="Στάθης Καπ" w:date="2023-03-03T03:30:00Z">
              <w:r w:rsidRPr="00BB05AC">
                <w:rPr>
                  <w:rFonts w:ascii="Calibri" w:hAnsi="Calibri" w:cs="Calibri"/>
                  <w:color w:val="000000"/>
                  <w:sz w:val="16"/>
                  <w:szCs w:val="16"/>
                  <w:rPrChange w:id="13711" w:author="Στάθης Καπ" w:date="2023-03-03T03:31:00Z">
                    <w:rPr>
                      <w:rFonts w:ascii="Calibri" w:hAnsi="Calibri" w:cs="Calibri"/>
                      <w:color w:val="000000"/>
                      <w:sz w:val="18"/>
                      <w:szCs w:val="18"/>
                    </w:rPr>
                  </w:rPrChange>
                </w:rPr>
                <w:t>1623</w:t>
              </w:r>
            </w:ins>
          </w:p>
        </w:tc>
        <w:tc>
          <w:tcPr>
            <w:tcW w:w="541" w:type="dxa"/>
            <w:vAlign w:val="bottom"/>
            <w:tcPrChange w:id="13712" w:author="Στάθης Καπ" w:date="2023-03-03T06:26:00Z">
              <w:tcPr>
                <w:tcW w:w="541" w:type="dxa"/>
                <w:vAlign w:val="bottom"/>
              </w:tcPr>
            </w:tcPrChange>
          </w:tcPr>
          <w:p w14:paraId="1AC07423" w14:textId="6CCD1A58" w:rsidR="009B17D5" w:rsidRPr="00BB05AC" w:rsidRDefault="009B17D5" w:rsidP="009B17D5">
            <w:pPr>
              <w:jc w:val="center"/>
              <w:rPr>
                <w:ins w:id="13713" w:author="Στάθης Καπ" w:date="2023-03-03T03:28:00Z"/>
                <w:rFonts w:cstheme="minorHAnsi"/>
                <w:sz w:val="16"/>
                <w:szCs w:val="16"/>
              </w:rPr>
            </w:pPr>
            <w:ins w:id="13714" w:author="Στάθης Καπ" w:date="2023-03-03T03:30:00Z">
              <w:r w:rsidRPr="00BB05AC">
                <w:rPr>
                  <w:rFonts w:ascii="Calibri" w:hAnsi="Calibri" w:cs="Calibri"/>
                  <w:color w:val="000000"/>
                  <w:sz w:val="16"/>
                  <w:szCs w:val="16"/>
                  <w:rPrChange w:id="13715" w:author="Στάθης Καπ" w:date="2023-03-03T03:31:00Z">
                    <w:rPr>
                      <w:rFonts w:ascii="Calibri" w:hAnsi="Calibri" w:cs="Calibri"/>
                      <w:color w:val="000000"/>
                      <w:sz w:val="18"/>
                      <w:szCs w:val="18"/>
                    </w:rPr>
                  </w:rPrChange>
                </w:rPr>
                <w:t>2.987</w:t>
              </w:r>
            </w:ins>
          </w:p>
        </w:tc>
        <w:tc>
          <w:tcPr>
            <w:tcW w:w="589" w:type="dxa"/>
            <w:vAlign w:val="center"/>
            <w:tcPrChange w:id="13716" w:author="Στάθης Καπ" w:date="2023-03-03T06:26:00Z">
              <w:tcPr>
                <w:tcW w:w="589" w:type="dxa"/>
                <w:vAlign w:val="center"/>
              </w:tcPr>
            </w:tcPrChange>
          </w:tcPr>
          <w:p w14:paraId="64343249" w14:textId="2FF2D5DC" w:rsidR="009B17D5" w:rsidRPr="00BB05AC" w:rsidRDefault="009B17D5" w:rsidP="009B17D5">
            <w:pPr>
              <w:jc w:val="center"/>
              <w:rPr>
                <w:ins w:id="13717" w:author="Στάθης Καπ" w:date="2023-03-03T03:28:00Z"/>
                <w:rFonts w:cstheme="minorHAnsi"/>
                <w:sz w:val="16"/>
                <w:szCs w:val="16"/>
              </w:rPr>
            </w:pPr>
            <w:ins w:id="13718" w:author="Στάθης Καπ" w:date="2023-03-03T06:14:00Z">
              <w:r>
                <w:rPr>
                  <w:rFonts w:ascii="Calibri" w:hAnsi="Calibri" w:cstheme="minorHAnsi"/>
                  <w:color w:val="000000"/>
                  <w:sz w:val="16"/>
                  <w:szCs w:val="16"/>
                </w:rPr>
                <w:t>9.02</w:t>
              </w:r>
            </w:ins>
          </w:p>
        </w:tc>
      </w:tr>
      <w:tr w:rsidR="009B17D5" w14:paraId="6C65BF79" w14:textId="77777777" w:rsidTr="00F03C40">
        <w:trPr>
          <w:ins w:id="13719" w:author="Στάθης Καπ" w:date="2023-03-03T03:28:00Z"/>
        </w:trPr>
        <w:tc>
          <w:tcPr>
            <w:tcW w:w="515" w:type="dxa"/>
            <w:tcBorders>
              <w:top w:val="nil"/>
              <w:bottom w:val="nil"/>
              <w:right w:val="single" w:sz="4" w:space="0" w:color="auto"/>
            </w:tcBorders>
            <w:shd w:val="clear" w:color="auto" w:fill="E7E6E6" w:themeFill="background2"/>
            <w:vAlign w:val="center"/>
            <w:tcPrChange w:id="13720" w:author="Στάθης Καπ" w:date="2023-03-03T06:26:00Z">
              <w:tcPr>
                <w:tcW w:w="515" w:type="dxa"/>
                <w:vAlign w:val="center"/>
              </w:tcPr>
            </w:tcPrChange>
          </w:tcPr>
          <w:p w14:paraId="03D04359" w14:textId="1479B49A" w:rsidR="009B17D5" w:rsidRPr="00BB05AC" w:rsidRDefault="009B17D5" w:rsidP="009B17D5">
            <w:pPr>
              <w:jc w:val="center"/>
              <w:rPr>
                <w:ins w:id="13721" w:author="Στάθης Καπ" w:date="2023-03-03T03:28:00Z"/>
                <w:sz w:val="16"/>
                <w:szCs w:val="16"/>
              </w:rPr>
            </w:pPr>
            <w:ins w:id="13722" w:author="Στάθης Καπ" w:date="2023-03-03T03:30:00Z">
              <w:r w:rsidRPr="00BB05AC">
                <w:rPr>
                  <w:rFonts w:cstheme="minorHAnsi"/>
                  <w:sz w:val="16"/>
                  <w:szCs w:val="16"/>
                  <w:rPrChange w:id="13723" w:author="Στάθης Καπ" w:date="2023-03-03T03:31:00Z">
                    <w:rPr>
                      <w:rFonts w:cstheme="minorHAnsi"/>
                      <w:sz w:val="18"/>
                      <w:szCs w:val="18"/>
                    </w:rPr>
                  </w:rPrChange>
                </w:rPr>
                <w:t>pr11</w:t>
              </w:r>
            </w:ins>
          </w:p>
        </w:tc>
        <w:tc>
          <w:tcPr>
            <w:tcW w:w="560" w:type="dxa"/>
            <w:tcBorders>
              <w:left w:val="single" w:sz="4" w:space="0" w:color="auto"/>
            </w:tcBorders>
            <w:tcPrChange w:id="13724" w:author="Στάθης Καπ" w:date="2023-03-03T06:26:00Z">
              <w:tcPr>
                <w:tcW w:w="560" w:type="dxa"/>
              </w:tcPr>
            </w:tcPrChange>
          </w:tcPr>
          <w:p w14:paraId="67B46E98" w14:textId="0071BBE7" w:rsidR="009B17D5" w:rsidRPr="00BB05AC" w:rsidRDefault="009B17D5" w:rsidP="009B17D5">
            <w:pPr>
              <w:jc w:val="center"/>
              <w:rPr>
                <w:ins w:id="13725" w:author="Στάθης Καπ" w:date="2023-03-03T03:28:00Z"/>
                <w:rFonts w:cstheme="minorHAnsi"/>
                <w:sz w:val="16"/>
                <w:szCs w:val="16"/>
              </w:rPr>
            </w:pPr>
            <w:ins w:id="13726" w:author="Στάθης Καπ" w:date="2023-03-03T03:30:00Z">
              <w:r w:rsidRPr="00BB05AC">
                <w:rPr>
                  <w:rFonts w:cstheme="minorHAnsi"/>
                  <w:sz w:val="16"/>
                  <w:szCs w:val="16"/>
                  <w:rPrChange w:id="13727" w:author="Στάθης Καπ" w:date="2023-03-03T03:31:00Z">
                    <w:rPr>
                      <w:rFonts w:cstheme="minorHAnsi"/>
                      <w:sz w:val="18"/>
                      <w:szCs w:val="18"/>
                    </w:rPr>
                  </w:rPrChange>
                </w:rPr>
                <w:t>657</w:t>
              </w:r>
            </w:ins>
          </w:p>
        </w:tc>
        <w:tc>
          <w:tcPr>
            <w:tcW w:w="855" w:type="dxa"/>
            <w:tcPrChange w:id="13728" w:author="Στάθης Καπ" w:date="2023-03-03T06:26:00Z">
              <w:tcPr>
                <w:tcW w:w="855" w:type="dxa"/>
              </w:tcPr>
            </w:tcPrChange>
          </w:tcPr>
          <w:p w14:paraId="10039F14" w14:textId="54B62AFF" w:rsidR="009B17D5" w:rsidRPr="00BB05AC" w:rsidRDefault="009B17D5" w:rsidP="009B17D5">
            <w:pPr>
              <w:jc w:val="center"/>
              <w:rPr>
                <w:ins w:id="13729" w:author="Στάθης Καπ" w:date="2023-03-03T03:28:00Z"/>
                <w:rFonts w:cstheme="minorHAnsi"/>
                <w:sz w:val="16"/>
                <w:szCs w:val="16"/>
              </w:rPr>
            </w:pPr>
            <w:ins w:id="13730" w:author="Στάθης Καπ" w:date="2023-03-03T03:30:00Z">
              <w:r w:rsidRPr="00BB05AC">
                <w:rPr>
                  <w:rFonts w:cstheme="minorHAnsi"/>
                  <w:sz w:val="16"/>
                  <w:szCs w:val="16"/>
                  <w:rPrChange w:id="13731" w:author="Στάθης Καπ" w:date="2023-03-03T03:31:00Z">
                    <w:rPr>
                      <w:rFonts w:cstheme="minorHAnsi"/>
                      <w:sz w:val="18"/>
                      <w:szCs w:val="18"/>
                    </w:rPr>
                  </w:rPrChange>
                </w:rPr>
                <w:t>654</w:t>
              </w:r>
            </w:ins>
          </w:p>
        </w:tc>
        <w:tc>
          <w:tcPr>
            <w:tcW w:w="544" w:type="dxa"/>
            <w:vAlign w:val="bottom"/>
            <w:tcPrChange w:id="13732" w:author="Στάθης Καπ" w:date="2023-03-03T06:26:00Z">
              <w:tcPr>
                <w:tcW w:w="544" w:type="dxa"/>
                <w:vAlign w:val="bottom"/>
              </w:tcPr>
            </w:tcPrChange>
          </w:tcPr>
          <w:p w14:paraId="75FA7E48" w14:textId="6794CE33" w:rsidR="009B17D5" w:rsidRPr="00BB05AC" w:rsidRDefault="009B17D5" w:rsidP="009B17D5">
            <w:pPr>
              <w:jc w:val="center"/>
              <w:rPr>
                <w:ins w:id="13733" w:author="Στάθης Καπ" w:date="2023-03-03T03:28:00Z"/>
                <w:rFonts w:cstheme="minorHAnsi"/>
                <w:sz w:val="16"/>
                <w:szCs w:val="16"/>
              </w:rPr>
            </w:pPr>
            <w:ins w:id="13734" w:author="Στάθης Καπ" w:date="2023-03-03T03:30:00Z">
              <w:r w:rsidRPr="00BB05AC">
                <w:rPr>
                  <w:rFonts w:ascii="Calibri" w:hAnsi="Calibri" w:cs="Calibri"/>
                  <w:color w:val="000000"/>
                  <w:sz w:val="16"/>
                  <w:szCs w:val="16"/>
                  <w:rPrChange w:id="13735" w:author="Στάθης Καπ" w:date="2023-03-03T03:31:00Z">
                    <w:rPr>
                      <w:rFonts w:ascii="Calibri" w:hAnsi="Calibri" w:cs="Calibri"/>
                      <w:color w:val="000000"/>
                      <w:sz w:val="18"/>
                      <w:szCs w:val="18"/>
                    </w:rPr>
                  </w:rPrChange>
                </w:rPr>
                <w:t>654</w:t>
              </w:r>
            </w:ins>
          </w:p>
        </w:tc>
        <w:tc>
          <w:tcPr>
            <w:tcW w:w="621" w:type="dxa"/>
            <w:vAlign w:val="bottom"/>
            <w:tcPrChange w:id="13736" w:author="Στάθης Καπ" w:date="2023-03-03T06:26:00Z">
              <w:tcPr>
                <w:tcW w:w="621" w:type="dxa"/>
                <w:vAlign w:val="bottom"/>
              </w:tcPr>
            </w:tcPrChange>
          </w:tcPr>
          <w:p w14:paraId="25CB7CF4" w14:textId="5ED8E40F" w:rsidR="009B17D5" w:rsidRPr="00BB05AC" w:rsidRDefault="009B17D5" w:rsidP="009B17D5">
            <w:pPr>
              <w:jc w:val="center"/>
              <w:rPr>
                <w:ins w:id="13737" w:author="Στάθης Καπ" w:date="2023-03-03T03:28:00Z"/>
                <w:rFonts w:cstheme="minorHAnsi"/>
                <w:sz w:val="16"/>
                <w:szCs w:val="16"/>
              </w:rPr>
            </w:pPr>
            <w:ins w:id="13738" w:author="Στάθης Καπ" w:date="2023-03-03T03:30:00Z">
              <w:r w:rsidRPr="00BB05AC">
                <w:rPr>
                  <w:rFonts w:ascii="Calibri" w:hAnsi="Calibri" w:cs="Calibri"/>
                  <w:color w:val="000000"/>
                  <w:sz w:val="16"/>
                  <w:szCs w:val="16"/>
                  <w:rPrChange w:id="13739" w:author="Στάθης Καπ" w:date="2023-03-03T03:31:00Z">
                    <w:rPr>
                      <w:rFonts w:ascii="Calibri" w:hAnsi="Calibri" w:cs="Calibri"/>
                      <w:color w:val="000000"/>
                      <w:sz w:val="18"/>
                      <w:szCs w:val="18"/>
                    </w:rPr>
                  </w:rPrChange>
                </w:rPr>
                <w:t>0.087</w:t>
              </w:r>
            </w:ins>
          </w:p>
        </w:tc>
        <w:tc>
          <w:tcPr>
            <w:tcW w:w="669" w:type="dxa"/>
            <w:vAlign w:val="center"/>
            <w:tcPrChange w:id="13740" w:author="Στάθης Καπ" w:date="2023-03-03T06:26:00Z">
              <w:tcPr>
                <w:tcW w:w="669" w:type="dxa"/>
                <w:vAlign w:val="center"/>
              </w:tcPr>
            </w:tcPrChange>
          </w:tcPr>
          <w:p w14:paraId="0A856C98" w14:textId="0E218C3A" w:rsidR="009B17D5" w:rsidRPr="00BB05AC" w:rsidRDefault="009B17D5" w:rsidP="009B17D5">
            <w:pPr>
              <w:jc w:val="center"/>
              <w:rPr>
                <w:ins w:id="13741" w:author="Στάθης Καπ" w:date="2023-03-03T03:28:00Z"/>
                <w:rFonts w:cstheme="minorHAnsi"/>
                <w:sz w:val="16"/>
                <w:szCs w:val="16"/>
              </w:rPr>
            </w:pPr>
            <w:ins w:id="13742" w:author="Στάθης Καπ" w:date="2023-03-03T06:13:00Z">
              <w:r>
                <w:rPr>
                  <w:rFonts w:ascii="Calibri" w:hAnsi="Calibri" w:cstheme="minorHAnsi"/>
                  <w:color w:val="000000"/>
                  <w:sz w:val="16"/>
                  <w:szCs w:val="16"/>
                </w:rPr>
                <w:t>0.46</w:t>
              </w:r>
            </w:ins>
          </w:p>
        </w:tc>
        <w:tc>
          <w:tcPr>
            <w:tcW w:w="543" w:type="dxa"/>
            <w:vAlign w:val="bottom"/>
            <w:tcPrChange w:id="13743" w:author="Στάθης Καπ" w:date="2023-03-03T06:26:00Z">
              <w:tcPr>
                <w:tcW w:w="543" w:type="dxa"/>
                <w:vAlign w:val="bottom"/>
              </w:tcPr>
            </w:tcPrChange>
          </w:tcPr>
          <w:p w14:paraId="3BA3AF6D" w14:textId="65081D9A" w:rsidR="009B17D5" w:rsidRPr="00BB05AC" w:rsidRDefault="009B17D5" w:rsidP="009B17D5">
            <w:pPr>
              <w:jc w:val="center"/>
              <w:rPr>
                <w:ins w:id="13744" w:author="Στάθης Καπ" w:date="2023-03-03T03:28:00Z"/>
                <w:rFonts w:cstheme="minorHAnsi"/>
                <w:sz w:val="16"/>
                <w:szCs w:val="16"/>
              </w:rPr>
            </w:pPr>
            <w:ins w:id="13745" w:author="Στάθης Καπ" w:date="2023-03-03T03:30:00Z">
              <w:r w:rsidRPr="00BB05AC">
                <w:rPr>
                  <w:rFonts w:ascii="Calibri" w:hAnsi="Calibri" w:cs="Calibri"/>
                  <w:color w:val="000000"/>
                  <w:sz w:val="16"/>
                  <w:szCs w:val="16"/>
                  <w:rPrChange w:id="13746" w:author="Στάθης Καπ" w:date="2023-03-03T03:31:00Z">
                    <w:rPr>
                      <w:rFonts w:ascii="Calibri" w:hAnsi="Calibri" w:cs="Calibri"/>
                      <w:color w:val="000000"/>
                      <w:sz w:val="18"/>
                      <w:szCs w:val="18"/>
                    </w:rPr>
                  </w:rPrChange>
                </w:rPr>
                <w:t>654</w:t>
              </w:r>
            </w:ins>
          </w:p>
        </w:tc>
        <w:tc>
          <w:tcPr>
            <w:tcW w:w="621" w:type="dxa"/>
            <w:vAlign w:val="bottom"/>
            <w:tcPrChange w:id="13747" w:author="Στάθης Καπ" w:date="2023-03-03T06:26:00Z">
              <w:tcPr>
                <w:tcW w:w="621" w:type="dxa"/>
                <w:vAlign w:val="bottom"/>
              </w:tcPr>
            </w:tcPrChange>
          </w:tcPr>
          <w:p w14:paraId="118DC8E2" w14:textId="40E5C66A" w:rsidR="009B17D5" w:rsidRPr="00BB05AC" w:rsidRDefault="009B17D5" w:rsidP="009B17D5">
            <w:pPr>
              <w:jc w:val="center"/>
              <w:rPr>
                <w:ins w:id="13748" w:author="Στάθης Καπ" w:date="2023-03-03T03:28:00Z"/>
                <w:rFonts w:cstheme="minorHAnsi"/>
                <w:sz w:val="16"/>
                <w:szCs w:val="16"/>
              </w:rPr>
            </w:pPr>
            <w:ins w:id="13749" w:author="Στάθης Καπ" w:date="2023-03-03T03:30:00Z">
              <w:r w:rsidRPr="00BB05AC">
                <w:rPr>
                  <w:rFonts w:ascii="Calibri" w:hAnsi="Calibri" w:cs="Calibri"/>
                  <w:color w:val="000000"/>
                  <w:sz w:val="16"/>
                  <w:szCs w:val="16"/>
                  <w:rPrChange w:id="13750" w:author="Στάθης Καπ" w:date="2023-03-03T03:31:00Z">
                    <w:rPr>
                      <w:rFonts w:ascii="Calibri" w:hAnsi="Calibri" w:cs="Calibri"/>
                      <w:color w:val="000000"/>
                      <w:sz w:val="18"/>
                      <w:szCs w:val="18"/>
                    </w:rPr>
                  </w:rPrChange>
                </w:rPr>
                <w:t>0.106</w:t>
              </w:r>
            </w:ins>
          </w:p>
        </w:tc>
        <w:tc>
          <w:tcPr>
            <w:tcW w:w="669" w:type="dxa"/>
            <w:vAlign w:val="center"/>
            <w:tcPrChange w:id="13751" w:author="Στάθης Καπ" w:date="2023-03-03T06:26:00Z">
              <w:tcPr>
                <w:tcW w:w="669" w:type="dxa"/>
                <w:vAlign w:val="center"/>
              </w:tcPr>
            </w:tcPrChange>
          </w:tcPr>
          <w:p w14:paraId="0760493E" w14:textId="17FD593D" w:rsidR="009B17D5" w:rsidRPr="00BB05AC" w:rsidRDefault="009B17D5" w:rsidP="009B17D5">
            <w:pPr>
              <w:jc w:val="center"/>
              <w:rPr>
                <w:ins w:id="13752" w:author="Στάθης Καπ" w:date="2023-03-03T03:28:00Z"/>
                <w:rFonts w:cstheme="minorHAnsi"/>
                <w:sz w:val="16"/>
                <w:szCs w:val="16"/>
              </w:rPr>
            </w:pPr>
            <w:ins w:id="13753" w:author="Στάθης Καπ" w:date="2023-03-03T06:13:00Z">
              <w:r>
                <w:rPr>
                  <w:rFonts w:ascii="Calibri" w:hAnsi="Calibri" w:cstheme="minorHAnsi"/>
                  <w:color w:val="000000"/>
                  <w:sz w:val="16"/>
                  <w:szCs w:val="16"/>
                </w:rPr>
                <w:t>0</w:t>
              </w:r>
            </w:ins>
          </w:p>
        </w:tc>
        <w:tc>
          <w:tcPr>
            <w:tcW w:w="508" w:type="dxa"/>
            <w:vAlign w:val="bottom"/>
            <w:tcPrChange w:id="13754" w:author="Στάθης Καπ" w:date="2023-03-03T06:26:00Z">
              <w:tcPr>
                <w:tcW w:w="508" w:type="dxa"/>
                <w:vAlign w:val="bottom"/>
              </w:tcPr>
            </w:tcPrChange>
          </w:tcPr>
          <w:p w14:paraId="13E67969" w14:textId="0AAFA282" w:rsidR="009B17D5" w:rsidRPr="00BB05AC" w:rsidRDefault="009B17D5" w:rsidP="009B17D5">
            <w:pPr>
              <w:jc w:val="center"/>
              <w:rPr>
                <w:ins w:id="13755" w:author="Στάθης Καπ" w:date="2023-03-03T03:28:00Z"/>
                <w:rFonts w:cstheme="minorHAnsi"/>
                <w:sz w:val="16"/>
                <w:szCs w:val="16"/>
              </w:rPr>
            </w:pPr>
            <w:ins w:id="13756" w:author="Στάθης Καπ" w:date="2023-03-03T03:30:00Z">
              <w:r w:rsidRPr="00BB05AC">
                <w:rPr>
                  <w:rFonts w:ascii="Calibri" w:hAnsi="Calibri" w:cs="Calibri"/>
                  <w:color w:val="000000"/>
                  <w:sz w:val="16"/>
                  <w:szCs w:val="16"/>
                  <w:rPrChange w:id="13757" w:author="Στάθης Καπ" w:date="2023-03-03T03:31:00Z">
                    <w:rPr>
                      <w:rFonts w:ascii="Calibri" w:hAnsi="Calibri" w:cs="Calibri"/>
                      <w:color w:val="000000"/>
                      <w:sz w:val="18"/>
                      <w:szCs w:val="18"/>
                    </w:rPr>
                  </w:rPrChange>
                </w:rPr>
                <w:t>640</w:t>
              </w:r>
            </w:ins>
          </w:p>
        </w:tc>
        <w:tc>
          <w:tcPr>
            <w:tcW w:w="541" w:type="dxa"/>
            <w:vAlign w:val="bottom"/>
            <w:tcPrChange w:id="13758" w:author="Στάθης Καπ" w:date="2023-03-03T06:26:00Z">
              <w:tcPr>
                <w:tcW w:w="541" w:type="dxa"/>
                <w:vAlign w:val="bottom"/>
              </w:tcPr>
            </w:tcPrChange>
          </w:tcPr>
          <w:p w14:paraId="0BCC793B" w14:textId="27C8431A" w:rsidR="009B17D5" w:rsidRPr="00BB05AC" w:rsidRDefault="009B17D5" w:rsidP="009B17D5">
            <w:pPr>
              <w:jc w:val="center"/>
              <w:rPr>
                <w:ins w:id="13759" w:author="Στάθης Καπ" w:date="2023-03-03T03:28:00Z"/>
                <w:rFonts w:cstheme="minorHAnsi"/>
                <w:sz w:val="16"/>
                <w:szCs w:val="16"/>
              </w:rPr>
            </w:pPr>
            <w:ins w:id="13760" w:author="Στάθης Καπ" w:date="2023-03-03T03:30:00Z">
              <w:r w:rsidRPr="00BB05AC">
                <w:rPr>
                  <w:rFonts w:ascii="Calibri" w:hAnsi="Calibri" w:cs="Calibri"/>
                  <w:color w:val="000000"/>
                  <w:sz w:val="16"/>
                  <w:szCs w:val="16"/>
                  <w:rPrChange w:id="13761" w:author="Στάθης Καπ" w:date="2023-03-03T03:31:00Z">
                    <w:rPr>
                      <w:rFonts w:ascii="Calibri" w:hAnsi="Calibri" w:cs="Calibri"/>
                      <w:color w:val="000000"/>
                      <w:sz w:val="18"/>
                      <w:szCs w:val="18"/>
                    </w:rPr>
                  </w:rPrChange>
                </w:rPr>
                <w:t>0.094</w:t>
              </w:r>
            </w:ins>
          </w:p>
        </w:tc>
        <w:tc>
          <w:tcPr>
            <w:tcW w:w="589" w:type="dxa"/>
            <w:vAlign w:val="center"/>
            <w:tcPrChange w:id="13762" w:author="Στάθης Καπ" w:date="2023-03-03T06:26:00Z">
              <w:tcPr>
                <w:tcW w:w="589" w:type="dxa"/>
                <w:vAlign w:val="center"/>
              </w:tcPr>
            </w:tcPrChange>
          </w:tcPr>
          <w:p w14:paraId="3E5375DF" w14:textId="409A8A06" w:rsidR="009B17D5" w:rsidRPr="00BB05AC" w:rsidRDefault="009B17D5" w:rsidP="009B17D5">
            <w:pPr>
              <w:jc w:val="center"/>
              <w:rPr>
                <w:ins w:id="13763" w:author="Στάθης Καπ" w:date="2023-03-03T03:28:00Z"/>
                <w:rFonts w:cstheme="minorHAnsi"/>
                <w:sz w:val="16"/>
                <w:szCs w:val="16"/>
              </w:rPr>
            </w:pPr>
            <w:ins w:id="13764" w:author="Στάθης Καπ" w:date="2023-03-03T06:13:00Z">
              <w:r>
                <w:rPr>
                  <w:rFonts w:ascii="Calibri" w:hAnsi="Calibri" w:cstheme="minorHAnsi"/>
                  <w:color w:val="000000"/>
                  <w:sz w:val="16"/>
                  <w:szCs w:val="16"/>
                </w:rPr>
                <w:t>2.14</w:t>
              </w:r>
            </w:ins>
          </w:p>
        </w:tc>
        <w:tc>
          <w:tcPr>
            <w:tcW w:w="463" w:type="dxa"/>
            <w:vAlign w:val="bottom"/>
            <w:tcPrChange w:id="13765" w:author="Στάθης Καπ" w:date="2023-03-03T06:26:00Z">
              <w:tcPr>
                <w:tcW w:w="463" w:type="dxa"/>
                <w:vAlign w:val="bottom"/>
              </w:tcPr>
            </w:tcPrChange>
          </w:tcPr>
          <w:p w14:paraId="22DDB0A6" w14:textId="7B412DF8" w:rsidR="009B17D5" w:rsidRPr="00BB05AC" w:rsidRDefault="009B17D5" w:rsidP="009B17D5">
            <w:pPr>
              <w:jc w:val="center"/>
              <w:rPr>
                <w:ins w:id="13766" w:author="Στάθης Καπ" w:date="2023-03-03T03:28:00Z"/>
                <w:rFonts w:cstheme="minorHAnsi"/>
                <w:sz w:val="16"/>
                <w:szCs w:val="16"/>
              </w:rPr>
            </w:pPr>
            <w:ins w:id="13767" w:author="Στάθης Καπ" w:date="2023-03-03T03:30:00Z">
              <w:r w:rsidRPr="00BB05AC">
                <w:rPr>
                  <w:rFonts w:ascii="Calibri" w:hAnsi="Calibri" w:cs="Calibri"/>
                  <w:color w:val="000000"/>
                  <w:sz w:val="16"/>
                  <w:szCs w:val="16"/>
                  <w:rPrChange w:id="13768" w:author="Στάθης Καπ" w:date="2023-03-03T03:31:00Z">
                    <w:rPr>
                      <w:rFonts w:ascii="Calibri" w:hAnsi="Calibri" w:cs="Calibri"/>
                      <w:color w:val="000000"/>
                      <w:sz w:val="18"/>
                      <w:szCs w:val="18"/>
                    </w:rPr>
                  </w:rPrChange>
                </w:rPr>
                <w:t>618</w:t>
              </w:r>
            </w:ins>
          </w:p>
        </w:tc>
        <w:tc>
          <w:tcPr>
            <w:tcW w:w="541" w:type="dxa"/>
            <w:vAlign w:val="bottom"/>
            <w:tcPrChange w:id="13769" w:author="Στάθης Καπ" w:date="2023-03-03T06:26:00Z">
              <w:tcPr>
                <w:tcW w:w="541" w:type="dxa"/>
                <w:vAlign w:val="bottom"/>
              </w:tcPr>
            </w:tcPrChange>
          </w:tcPr>
          <w:p w14:paraId="2DCE9278" w14:textId="6609CB52" w:rsidR="009B17D5" w:rsidRPr="00BB05AC" w:rsidRDefault="009B17D5" w:rsidP="009B17D5">
            <w:pPr>
              <w:jc w:val="center"/>
              <w:rPr>
                <w:ins w:id="13770" w:author="Στάθης Καπ" w:date="2023-03-03T03:28:00Z"/>
                <w:rFonts w:cstheme="minorHAnsi"/>
                <w:sz w:val="16"/>
                <w:szCs w:val="16"/>
              </w:rPr>
            </w:pPr>
            <w:ins w:id="13771" w:author="Στάθης Καπ" w:date="2023-03-03T03:30:00Z">
              <w:r w:rsidRPr="00BB05AC">
                <w:rPr>
                  <w:rFonts w:ascii="Calibri" w:hAnsi="Calibri" w:cs="Calibri"/>
                  <w:color w:val="000000"/>
                  <w:sz w:val="16"/>
                  <w:szCs w:val="16"/>
                  <w:rPrChange w:id="13772" w:author="Στάθης Καπ" w:date="2023-03-03T03:31:00Z">
                    <w:rPr>
                      <w:rFonts w:ascii="Calibri" w:hAnsi="Calibri" w:cs="Calibri"/>
                      <w:color w:val="000000"/>
                      <w:sz w:val="18"/>
                      <w:szCs w:val="18"/>
                    </w:rPr>
                  </w:rPrChange>
                </w:rPr>
                <w:t>0.164</w:t>
              </w:r>
            </w:ins>
          </w:p>
        </w:tc>
        <w:tc>
          <w:tcPr>
            <w:tcW w:w="589" w:type="dxa"/>
            <w:vAlign w:val="center"/>
            <w:tcPrChange w:id="13773" w:author="Στάθης Καπ" w:date="2023-03-03T06:26:00Z">
              <w:tcPr>
                <w:tcW w:w="589" w:type="dxa"/>
                <w:vAlign w:val="center"/>
              </w:tcPr>
            </w:tcPrChange>
          </w:tcPr>
          <w:p w14:paraId="68D5C7FA" w14:textId="120328A6" w:rsidR="009B17D5" w:rsidRPr="00BB05AC" w:rsidRDefault="009B17D5" w:rsidP="009B17D5">
            <w:pPr>
              <w:jc w:val="center"/>
              <w:rPr>
                <w:ins w:id="13774" w:author="Στάθης Καπ" w:date="2023-03-03T03:28:00Z"/>
                <w:rFonts w:cstheme="minorHAnsi"/>
                <w:sz w:val="16"/>
                <w:szCs w:val="16"/>
              </w:rPr>
            </w:pPr>
            <w:ins w:id="13775" w:author="Στάθης Καπ" w:date="2023-03-03T06:14:00Z">
              <w:r>
                <w:rPr>
                  <w:rFonts w:ascii="Calibri" w:hAnsi="Calibri" w:cstheme="minorHAnsi"/>
                  <w:color w:val="000000"/>
                  <w:sz w:val="16"/>
                  <w:szCs w:val="16"/>
                </w:rPr>
                <w:t>5.5</w:t>
              </w:r>
            </w:ins>
          </w:p>
        </w:tc>
      </w:tr>
      <w:tr w:rsidR="009B17D5" w14:paraId="03BDABF6" w14:textId="77777777" w:rsidTr="00F03C40">
        <w:trPr>
          <w:ins w:id="13776" w:author="Στάθης Καπ" w:date="2023-03-03T03:28:00Z"/>
        </w:trPr>
        <w:tc>
          <w:tcPr>
            <w:tcW w:w="515" w:type="dxa"/>
            <w:tcBorders>
              <w:top w:val="nil"/>
              <w:bottom w:val="nil"/>
              <w:right w:val="single" w:sz="4" w:space="0" w:color="auto"/>
            </w:tcBorders>
            <w:shd w:val="clear" w:color="auto" w:fill="E7E6E6" w:themeFill="background2"/>
            <w:vAlign w:val="center"/>
            <w:tcPrChange w:id="13777" w:author="Στάθης Καπ" w:date="2023-03-03T06:26:00Z">
              <w:tcPr>
                <w:tcW w:w="515" w:type="dxa"/>
                <w:vAlign w:val="center"/>
              </w:tcPr>
            </w:tcPrChange>
          </w:tcPr>
          <w:p w14:paraId="166F7640" w14:textId="7DD11798" w:rsidR="009B17D5" w:rsidRPr="00BB05AC" w:rsidRDefault="009B17D5" w:rsidP="009B17D5">
            <w:pPr>
              <w:jc w:val="center"/>
              <w:rPr>
                <w:ins w:id="13778" w:author="Στάθης Καπ" w:date="2023-03-03T03:28:00Z"/>
                <w:sz w:val="16"/>
                <w:szCs w:val="16"/>
              </w:rPr>
            </w:pPr>
            <w:ins w:id="13779" w:author="Στάθης Καπ" w:date="2023-03-03T03:30:00Z">
              <w:r w:rsidRPr="00BB05AC">
                <w:rPr>
                  <w:rFonts w:cstheme="minorHAnsi"/>
                  <w:sz w:val="16"/>
                  <w:szCs w:val="16"/>
                  <w:rPrChange w:id="13780" w:author="Στάθης Καπ" w:date="2023-03-03T03:31:00Z">
                    <w:rPr>
                      <w:rFonts w:cstheme="minorHAnsi"/>
                      <w:sz w:val="18"/>
                      <w:szCs w:val="18"/>
                    </w:rPr>
                  </w:rPrChange>
                </w:rPr>
                <w:t>pr12</w:t>
              </w:r>
            </w:ins>
          </w:p>
        </w:tc>
        <w:tc>
          <w:tcPr>
            <w:tcW w:w="560" w:type="dxa"/>
            <w:tcBorders>
              <w:left w:val="single" w:sz="4" w:space="0" w:color="auto"/>
            </w:tcBorders>
            <w:tcPrChange w:id="13781" w:author="Στάθης Καπ" w:date="2023-03-03T06:26:00Z">
              <w:tcPr>
                <w:tcW w:w="560" w:type="dxa"/>
              </w:tcPr>
            </w:tcPrChange>
          </w:tcPr>
          <w:p w14:paraId="4D18414D" w14:textId="164540FD" w:rsidR="009B17D5" w:rsidRPr="00BB05AC" w:rsidRDefault="009B17D5" w:rsidP="009B17D5">
            <w:pPr>
              <w:jc w:val="center"/>
              <w:rPr>
                <w:ins w:id="13782" w:author="Στάθης Καπ" w:date="2023-03-03T03:28:00Z"/>
                <w:rFonts w:cstheme="minorHAnsi"/>
                <w:sz w:val="16"/>
                <w:szCs w:val="16"/>
              </w:rPr>
            </w:pPr>
            <w:ins w:id="13783" w:author="Στάθης Καπ" w:date="2023-03-03T03:30:00Z">
              <w:r w:rsidRPr="00BB05AC">
                <w:rPr>
                  <w:rFonts w:cstheme="minorHAnsi"/>
                  <w:sz w:val="16"/>
                  <w:szCs w:val="16"/>
                  <w:rPrChange w:id="13784" w:author="Στάθης Καπ" w:date="2023-03-03T03:31:00Z">
                    <w:rPr>
                      <w:rFonts w:cstheme="minorHAnsi"/>
                      <w:sz w:val="18"/>
                      <w:szCs w:val="18"/>
                    </w:rPr>
                  </w:rPrChange>
                </w:rPr>
                <w:t>1132</w:t>
              </w:r>
            </w:ins>
          </w:p>
        </w:tc>
        <w:tc>
          <w:tcPr>
            <w:tcW w:w="855" w:type="dxa"/>
            <w:tcPrChange w:id="13785" w:author="Στάθης Καπ" w:date="2023-03-03T06:26:00Z">
              <w:tcPr>
                <w:tcW w:w="855" w:type="dxa"/>
              </w:tcPr>
            </w:tcPrChange>
          </w:tcPr>
          <w:p w14:paraId="368E0ED3" w14:textId="5CA28E2E" w:rsidR="009B17D5" w:rsidRPr="00BB05AC" w:rsidRDefault="009B17D5" w:rsidP="009B17D5">
            <w:pPr>
              <w:jc w:val="center"/>
              <w:rPr>
                <w:ins w:id="13786" w:author="Στάθης Καπ" w:date="2023-03-03T03:28:00Z"/>
                <w:rFonts w:cstheme="minorHAnsi"/>
                <w:sz w:val="16"/>
                <w:szCs w:val="16"/>
              </w:rPr>
            </w:pPr>
            <w:ins w:id="13787" w:author="Στάθης Καπ" w:date="2023-03-03T03:30:00Z">
              <w:r w:rsidRPr="00BB05AC">
                <w:rPr>
                  <w:rFonts w:cstheme="minorHAnsi"/>
                  <w:sz w:val="16"/>
                  <w:szCs w:val="16"/>
                  <w:rPrChange w:id="13788" w:author="Στάθης Καπ" w:date="2023-03-03T03:31:00Z">
                    <w:rPr>
                      <w:rFonts w:cstheme="minorHAnsi"/>
                      <w:sz w:val="18"/>
                      <w:szCs w:val="18"/>
                    </w:rPr>
                  </w:rPrChange>
                </w:rPr>
                <w:t>1041</w:t>
              </w:r>
            </w:ins>
          </w:p>
        </w:tc>
        <w:tc>
          <w:tcPr>
            <w:tcW w:w="544" w:type="dxa"/>
            <w:vAlign w:val="bottom"/>
            <w:tcPrChange w:id="13789" w:author="Στάθης Καπ" w:date="2023-03-03T06:26:00Z">
              <w:tcPr>
                <w:tcW w:w="544" w:type="dxa"/>
                <w:vAlign w:val="bottom"/>
              </w:tcPr>
            </w:tcPrChange>
          </w:tcPr>
          <w:p w14:paraId="02DB850E" w14:textId="0FAEBA43" w:rsidR="009B17D5" w:rsidRPr="00BB05AC" w:rsidRDefault="009B17D5" w:rsidP="009B17D5">
            <w:pPr>
              <w:jc w:val="center"/>
              <w:rPr>
                <w:ins w:id="13790" w:author="Στάθης Καπ" w:date="2023-03-03T03:28:00Z"/>
                <w:rFonts w:cstheme="minorHAnsi"/>
                <w:sz w:val="16"/>
                <w:szCs w:val="16"/>
              </w:rPr>
            </w:pPr>
            <w:ins w:id="13791" w:author="Στάθης Καπ" w:date="2023-03-03T03:30:00Z">
              <w:r w:rsidRPr="00BB05AC">
                <w:rPr>
                  <w:rFonts w:ascii="Calibri" w:hAnsi="Calibri" w:cs="Calibri"/>
                  <w:color w:val="000000"/>
                  <w:sz w:val="16"/>
                  <w:szCs w:val="16"/>
                  <w:rPrChange w:id="13792" w:author="Στάθης Καπ" w:date="2023-03-03T03:31:00Z">
                    <w:rPr>
                      <w:rFonts w:ascii="Calibri" w:hAnsi="Calibri" w:cs="Calibri"/>
                      <w:color w:val="000000"/>
                      <w:sz w:val="18"/>
                      <w:szCs w:val="18"/>
                    </w:rPr>
                  </w:rPrChange>
                </w:rPr>
                <w:t>1067</w:t>
              </w:r>
            </w:ins>
          </w:p>
        </w:tc>
        <w:tc>
          <w:tcPr>
            <w:tcW w:w="621" w:type="dxa"/>
            <w:vAlign w:val="bottom"/>
            <w:tcPrChange w:id="13793" w:author="Στάθης Καπ" w:date="2023-03-03T06:26:00Z">
              <w:tcPr>
                <w:tcW w:w="621" w:type="dxa"/>
                <w:vAlign w:val="bottom"/>
              </w:tcPr>
            </w:tcPrChange>
          </w:tcPr>
          <w:p w14:paraId="3A8C19BE" w14:textId="66BCE515" w:rsidR="009B17D5" w:rsidRPr="00BB05AC" w:rsidRDefault="009B17D5" w:rsidP="009B17D5">
            <w:pPr>
              <w:jc w:val="center"/>
              <w:rPr>
                <w:ins w:id="13794" w:author="Στάθης Καπ" w:date="2023-03-03T03:28:00Z"/>
                <w:rFonts w:cstheme="minorHAnsi"/>
                <w:sz w:val="16"/>
                <w:szCs w:val="16"/>
              </w:rPr>
            </w:pPr>
            <w:ins w:id="13795" w:author="Στάθης Καπ" w:date="2023-03-03T03:30:00Z">
              <w:r w:rsidRPr="00BB05AC">
                <w:rPr>
                  <w:rFonts w:ascii="Calibri" w:hAnsi="Calibri" w:cs="Calibri"/>
                  <w:color w:val="000000"/>
                  <w:sz w:val="16"/>
                  <w:szCs w:val="16"/>
                  <w:rPrChange w:id="13796" w:author="Στάθης Καπ" w:date="2023-03-03T03:31:00Z">
                    <w:rPr>
                      <w:rFonts w:ascii="Calibri" w:hAnsi="Calibri" w:cs="Calibri"/>
                      <w:color w:val="000000"/>
                      <w:sz w:val="18"/>
                      <w:szCs w:val="18"/>
                    </w:rPr>
                  </w:rPrChange>
                </w:rPr>
                <w:t>0.664</w:t>
              </w:r>
            </w:ins>
          </w:p>
        </w:tc>
        <w:tc>
          <w:tcPr>
            <w:tcW w:w="669" w:type="dxa"/>
            <w:vAlign w:val="center"/>
            <w:tcPrChange w:id="13797" w:author="Στάθης Καπ" w:date="2023-03-03T06:26:00Z">
              <w:tcPr>
                <w:tcW w:w="669" w:type="dxa"/>
                <w:vAlign w:val="center"/>
              </w:tcPr>
            </w:tcPrChange>
          </w:tcPr>
          <w:p w14:paraId="2BC45595" w14:textId="380D54C7" w:rsidR="009B17D5" w:rsidRPr="00BB05AC" w:rsidRDefault="009B17D5" w:rsidP="009B17D5">
            <w:pPr>
              <w:jc w:val="center"/>
              <w:rPr>
                <w:ins w:id="13798" w:author="Στάθης Καπ" w:date="2023-03-03T03:28:00Z"/>
                <w:rFonts w:cstheme="minorHAnsi"/>
                <w:sz w:val="16"/>
                <w:szCs w:val="16"/>
              </w:rPr>
            </w:pPr>
            <w:ins w:id="13799" w:author="Στάθης Καπ" w:date="2023-03-03T06:13:00Z">
              <w:r>
                <w:rPr>
                  <w:rFonts w:ascii="Calibri" w:hAnsi="Calibri" w:cstheme="minorHAnsi"/>
                  <w:color w:val="000000"/>
                  <w:sz w:val="16"/>
                  <w:szCs w:val="16"/>
                </w:rPr>
                <w:t>5.74</w:t>
              </w:r>
            </w:ins>
          </w:p>
        </w:tc>
        <w:tc>
          <w:tcPr>
            <w:tcW w:w="543" w:type="dxa"/>
            <w:vAlign w:val="bottom"/>
            <w:tcPrChange w:id="13800" w:author="Στάθης Καπ" w:date="2023-03-03T06:26:00Z">
              <w:tcPr>
                <w:tcW w:w="543" w:type="dxa"/>
                <w:vAlign w:val="bottom"/>
              </w:tcPr>
            </w:tcPrChange>
          </w:tcPr>
          <w:p w14:paraId="26141184" w14:textId="4A45FBF9" w:rsidR="009B17D5" w:rsidRPr="00BB05AC" w:rsidRDefault="009B17D5" w:rsidP="009B17D5">
            <w:pPr>
              <w:jc w:val="center"/>
              <w:rPr>
                <w:ins w:id="13801" w:author="Στάθης Καπ" w:date="2023-03-03T03:28:00Z"/>
                <w:rFonts w:cstheme="minorHAnsi"/>
                <w:sz w:val="16"/>
                <w:szCs w:val="16"/>
              </w:rPr>
            </w:pPr>
            <w:ins w:id="13802" w:author="Στάθης Καπ" w:date="2023-03-03T03:30:00Z">
              <w:r w:rsidRPr="00BB05AC">
                <w:rPr>
                  <w:rFonts w:ascii="Calibri" w:hAnsi="Calibri" w:cs="Calibri"/>
                  <w:color w:val="000000"/>
                  <w:sz w:val="16"/>
                  <w:szCs w:val="16"/>
                  <w:rPrChange w:id="13803" w:author="Στάθης Καπ" w:date="2023-03-03T03:31:00Z">
                    <w:rPr>
                      <w:rFonts w:ascii="Calibri" w:hAnsi="Calibri" w:cs="Calibri"/>
                      <w:color w:val="000000"/>
                      <w:sz w:val="18"/>
                      <w:szCs w:val="18"/>
                    </w:rPr>
                  </w:rPrChange>
                </w:rPr>
                <w:t>1025</w:t>
              </w:r>
            </w:ins>
          </w:p>
        </w:tc>
        <w:tc>
          <w:tcPr>
            <w:tcW w:w="621" w:type="dxa"/>
            <w:vAlign w:val="bottom"/>
            <w:tcPrChange w:id="13804" w:author="Στάθης Καπ" w:date="2023-03-03T06:26:00Z">
              <w:tcPr>
                <w:tcW w:w="621" w:type="dxa"/>
                <w:vAlign w:val="bottom"/>
              </w:tcPr>
            </w:tcPrChange>
          </w:tcPr>
          <w:p w14:paraId="6AF0CD5E" w14:textId="2E500FF9" w:rsidR="009B17D5" w:rsidRPr="00BB05AC" w:rsidRDefault="009B17D5" w:rsidP="009B17D5">
            <w:pPr>
              <w:jc w:val="center"/>
              <w:rPr>
                <w:ins w:id="13805" w:author="Στάθης Καπ" w:date="2023-03-03T03:28:00Z"/>
                <w:rFonts w:cstheme="minorHAnsi"/>
                <w:sz w:val="16"/>
                <w:szCs w:val="16"/>
              </w:rPr>
            </w:pPr>
            <w:ins w:id="13806" w:author="Στάθης Καπ" w:date="2023-03-03T03:30:00Z">
              <w:r w:rsidRPr="00BB05AC">
                <w:rPr>
                  <w:rFonts w:ascii="Calibri" w:hAnsi="Calibri" w:cs="Calibri"/>
                  <w:color w:val="000000"/>
                  <w:sz w:val="16"/>
                  <w:szCs w:val="16"/>
                  <w:rPrChange w:id="13807" w:author="Στάθης Καπ" w:date="2023-03-03T03:31:00Z">
                    <w:rPr>
                      <w:rFonts w:ascii="Calibri" w:hAnsi="Calibri" w:cs="Calibri"/>
                      <w:color w:val="000000"/>
                      <w:sz w:val="18"/>
                      <w:szCs w:val="18"/>
                    </w:rPr>
                  </w:rPrChange>
                </w:rPr>
                <w:t>0.682</w:t>
              </w:r>
            </w:ins>
          </w:p>
        </w:tc>
        <w:tc>
          <w:tcPr>
            <w:tcW w:w="669" w:type="dxa"/>
            <w:vAlign w:val="center"/>
            <w:tcPrChange w:id="13808" w:author="Στάθης Καπ" w:date="2023-03-03T06:26:00Z">
              <w:tcPr>
                <w:tcW w:w="669" w:type="dxa"/>
                <w:vAlign w:val="center"/>
              </w:tcPr>
            </w:tcPrChange>
          </w:tcPr>
          <w:p w14:paraId="330375E0" w14:textId="6D5532A1" w:rsidR="009B17D5" w:rsidRPr="00BB05AC" w:rsidRDefault="009B17D5" w:rsidP="009B17D5">
            <w:pPr>
              <w:jc w:val="center"/>
              <w:rPr>
                <w:ins w:id="13809" w:author="Στάθης Καπ" w:date="2023-03-03T03:28:00Z"/>
                <w:rFonts w:cstheme="minorHAnsi"/>
                <w:sz w:val="16"/>
                <w:szCs w:val="16"/>
              </w:rPr>
            </w:pPr>
            <w:ins w:id="13810" w:author="Στάθης Καπ" w:date="2023-03-03T06:13:00Z">
              <w:r>
                <w:rPr>
                  <w:rFonts w:ascii="Calibri" w:hAnsi="Calibri" w:cstheme="minorHAnsi"/>
                  <w:color w:val="000000"/>
                  <w:sz w:val="16"/>
                  <w:szCs w:val="16"/>
                </w:rPr>
                <w:t>3.94</w:t>
              </w:r>
            </w:ins>
          </w:p>
        </w:tc>
        <w:tc>
          <w:tcPr>
            <w:tcW w:w="508" w:type="dxa"/>
            <w:vAlign w:val="bottom"/>
            <w:tcPrChange w:id="13811" w:author="Στάθης Καπ" w:date="2023-03-03T06:26:00Z">
              <w:tcPr>
                <w:tcW w:w="508" w:type="dxa"/>
                <w:vAlign w:val="bottom"/>
              </w:tcPr>
            </w:tcPrChange>
          </w:tcPr>
          <w:p w14:paraId="26CDED6A" w14:textId="15DE50E8" w:rsidR="009B17D5" w:rsidRPr="00BB05AC" w:rsidRDefault="009B17D5" w:rsidP="009B17D5">
            <w:pPr>
              <w:jc w:val="center"/>
              <w:rPr>
                <w:ins w:id="13812" w:author="Στάθης Καπ" w:date="2023-03-03T03:28:00Z"/>
                <w:rFonts w:cstheme="minorHAnsi"/>
                <w:sz w:val="16"/>
                <w:szCs w:val="16"/>
              </w:rPr>
            </w:pPr>
            <w:ins w:id="13813" w:author="Στάθης Καπ" w:date="2023-03-03T03:30:00Z">
              <w:r w:rsidRPr="00BB05AC">
                <w:rPr>
                  <w:rFonts w:ascii="Calibri" w:hAnsi="Calibri" w:cs="Calibri"/>
                  <w:color w:val="000000"/>
                  <w:sz w:val="16"/>
                  <w:szCs w:val="16"/>
                  <w:rPrChange w:id="13814" w:author="Στάθης Καπ" w:date="2023-03-03T03:31:00Z">
                    <w:rPr>
                      <w:rFonts w:ascii="Calibri" w:hAnsi="Calibri" w:cs="Calibri"/>
                      <w:color w:val="000000"/>
                      <w:sz w:val="18"/>
                      <w:szCs w:val="18"/>
                    </w:rPr>
                  </w:rPrChange>
                </w:rPr>
                <w:t>989</w:t>
              </w:r>
            </w:ins>
          </w:p>
        </w:tc>
        <w:tc>
          <w:tcPr>
            <w:tcW w:w="541" w:type="dxa"/>
            <w:vAlign w:val="bottom"/>
            <w:tcPrChange w:id="13815" w:author="Στάθης Καπ" w:date="2023-03-03T06:26:00Z">
              <w:tcPr>
                <w:tcW w:w="541" w:type="dxa"/>
                <w:vAlign w:val="bottom"/>
              </w:tcPr>
            </w:tcPrChange>
          </w:tcPr>
          <w:p w14:paraId="4519C995" w14:textId="064F90E4" w:rsidR="009B17D5" w:rsidRPr="00BB05AC" w:rsidRDefault="009B17D5" w:rsidP="009B17D5">
            <w:pPr>
              <w:jc w:val="center"/>
              <w:rPr>
                <w:ins w:id="13816" w:author="Στάθης Καπ" w:date="2023-03-03T03:28:00Z"/>
                <w:rFonts w:cstheme="minorHAnsi"/>
                <w:sz w:val="16"/>
                <w:szCs w:val="16"/>
              </w:rPr>
            </w:pPr>
            <w:ins w:id="13817" w:author="Στάθης Καπ" w:date="2023-03-03T03:30:00Z">
              <w:r w:rsidRPr="00BB05AC">
                <w:rPr>
                  <w:rFonts w:ascii="Calibri" w:hAnsi="Calibri" w:cs="Calibri"/>
                  <w:color w:val="000000"/>
                  <w:sz w:val="16"/>
                  <w:szCs w:val="16"/>
                  <w:rPrChange w:id="13818" w:author="Στάθης Καπ" w:date="2023-03-03T03:31:00Z">
                    <w:rPr>
                      <w:rFonts w:ascii="Calibri" w:hAnsi="Calibri" w:cs="Calibri"/>
                      <w:color w:val="000000"/>
                      <w:sz w:val="18"/>
                      <w:szCs w:val="18"/>
                    </w:rPr>
                  </w:rPrChange>
                </w:rPr>
                <w:t>0.324</w:t>
              </w:r>
            </w:ins>
          </w:p>
        </w:tc>
        <w:tc>
          <w:tcPr>
            <w:tcW w:w="589" w:type="dxa"/>
            <w:vAlign w:val="center"/>
            <w:tcPrChange w:id="13819" w:author="Στάθης Καπ" w:date="2023-03-03T06:26:00Z">
              <w:tcPr>
                <w:tcW w:w="589" w:type="dxa"/>
                <w:vAlign w:val="center"/>
              </w:tcPr>
            </w:tcPrChange>
          </w:tcPr>
          <w:p w14:paraId="09573D50" w14:textId="03ADCFF7" w:rsidR="009B17D5" w:rsidRPr="00BB05AC" w:rsidRDefault="009B17D5" w:rsidP="009B17D5">
            <w:pPr>
              <w:jc w:val="center"/>
              <w:rPr>
                <w:ins w:id="13820" w:author="Στάθης Καπ" w:date="2023-03-03T03:28:00Z"/>
                <w:rFonts w:cstheme="minorHAnsi"/>
                <w:sz w:val="16"/>
                <w:szCs w:val="16"/>
              </w:rPr>
            </w:pPr>
            <w:ins w:id="13821" w:author="Στάθης Καπ" w:date="2023-03-03T06:13:00Z">
              <w:r>
                <w:rPr>
                  <w:rFonts w:ascii="Calibri" w:hAnsi="Calibri" w:cstheme="minorHAnsi"/>
                  <w:color w:val="000000"/>
                  <w:sz w:val="16"/>
                  <w:szCs w:val="16"/>
                </w:rPr>
                <w:t>7.31</w:t>
              </w:r>
            </w:ins>
          </w:p>
        </w:tc>
        <w:tc>
          <w:tcPr>
            <w:tcW w:w="463" w:type="dxa"/>
            <w:vAlign w:val="bottom"/>
            <w:tcPrChange w:id="13822" w:author="Στάθης Καπ" w:date="2023-03-03T06:26:00Z">
              <w:tcPr>
                <w:tcW w:w="463" w:type="dxa"/>
                <w:vAlign w:val="bottom"/>
              </w:tcPr>
            </w:tcPrChange>
          </w:tcPr>
          <w:p w14:paraId="72D7D3EA" w14:textId="1100C1D7" w:rsidR="009B17D5" w:rsidRPr="00BB05AC" w:rsidRDefault="009B17D5" w:rsidP="009B17D5">
            <w:pPr>
              <w:jc w:val="center"/>
              <w:rPr>
                <w:ins w:id="13823" w:author="Στάθης Καπ" w:date="2023-03-03T03:28:00Z"/>
                <w:rFonts w:cstheme="minorHAnsi"/>
                <w:sz w:val="16"/>
                <w:szCs w:val="16"/>
              </w:rPr>
            </w:pPr>
            <w:ins w:id="13824" w:author="Στάθης Καπ" w:date="2023-03-03T03:30:00Z">
              <w:r w:rsidRPr="00BB05AC">
                <w:rPr>
                  <w:rFonts w:ascii="Calibri" w:hAnsi="Calibri" w:cs="Calibri"/>
                  <w:color w:val="000000"/>
                  <w:sz w:val="16"/>
                  <w:szCs w:val="16"/>
                  <w:rPrChange w:id="13825" w:author="Στάθης Καπ" w:date="2023-03-03T03:31:00Z">
                    <w:rPr>
                      <w:rFonts w:ascii="Calibri" w:hAnsi="Calibri" w:cs="Calibri"/>
                      <w:color w:val="000000"/>
                      <w:sz w:val="18"/>
                      <w:szCs w:val="18"/>
                    </w:rPr>
                  </w:rPrChange>
                </w:rPr>
                <w:t>940</w:t>
              </w:r>
            </w:ins>
          </w:p>
        </w:tc>
        <w:tc>
          <w:tcPr>
            <w:tcW w:w="541" w:type="dxa"/>
            <w:vAlign w:val="bottom"/>
            <w:tcPrChange w:id="13826" w:author="Στάθης Καπ" w:date="2023-03-03T06:26:00Z">
              <w:tcPr>
                <w:tcW w:w="541" w:type="dxa"/>
                <w:vAlign w:val="bottom"/>
              </w:tcPr>
            </w:tcPrChange>
          </w:tcPr>
          <w:p w14:paraId="5CE9BE81" w14:textId="0D4B43B7" w:rsidR="009B17D5" w:rsidRPr="00BB05AC" w:rsidRDefault="009B17D5" w:rsidP="009B17D5">
            <w:pPr>
              <w:jc w:val="center"/>
              <w:rPr>
                <w:ins w:id="13827" w:author="Στάθης Καπ" w:date="2023-03-03T03:28:00Z"/>
                <w:rFonts w:cstheme="minorHAnsi"/>
                <w:sz w:val="16"/>
                <w:szCs w:val="16"/>
              </w:rPr>
            </w:pPr>
            <w:ins w:id="13828" w:author="Στάθης Καπ" w:date="2023-03-03T03:30:00Z">
              <w:r w:rsidRPr="00BB05AC">
                <w:rPr>
                  <w:rFonts w:ascii="Calibri" w:hAnsi="Calibri" w:cs="Calibri"/>
                  <w:color w:val="000000"/>
                  <w:sz w:val="16"/>
                  <w:szCs w:val="16"/>
                  <w:rPrChange w:id="13829" w:author="Στάθης Καπ" w:date="2023-03-03T03:31:00Z">
                    <w:rPr>
                      <w:rFonts w:ascii="Calibri" w:hAnsi="Calibri" w:cs="Calibri"/>
                      <w:color w:val="000000"/>
                      <w:sz w:val="18"/>
                      <w:szCs w:val="18"/>
                    </w:rPr>
                  </w:rPrChange>
                </w:rPr>
                <w:t>0.317</w:t>
              </w:r>
            </w:ins>
          </w:p>
        </w:tc>
        <w:tc>
          <w:tcPr>
            <w:tcW w:w="589" w:type="dxa"/>
            <w:vAlign w:val="center"/>
            <w:tcPrChange w:id="13830" w:author="Στάθης Καπ" w:date="2023-03-03T06:26:00Z">
              <w:tcPr>
                <w:tcW w:w="589" w:type="dxa"/>
                <w:vAlign w:val="center"/>
              </w:tcPr>
            </w:tcPrChange>
          </w:tcPr>
          <w:p w14:paraId="0E3E3681" w14:textId="1E3B25F9" w:rsidR="009B17D5" w:rsidRPr="00BB05AC" w:rsidRDefault="009B17D5" w:rsidP="009B17D5">
            <w:pPr>
              <w:jc w:val="center"/>
              <w:rPr>
                <w:ins w:id="13831" w:author="Στάθης Καπ" w:date="2023-03-03T03:28:00Z"/>
                <w:rFonts w:cstheme="minorHAnsi"/>
                <w:sz w:val="16"/>
                <w:szCs w:val="16"/>
              </w:rPr>
            </w:pPr>
            <w:ins w:id="13832" w:author="Στάθης Καπ" w:date="2023-03-03T06:14:00Z">
              <w:r>
                <w:rPr>
                  <w:rFonts w:ascii="Calibri" w:hAnsi="Calibri" w:cstheme="minorHAnsi"/>
                  <w:color w:val="000000"/>
                  <w:sz w:val="16"/>
                  <w:szCs w:val="16"/>
                </w:rPr>
                <w:t>11.9</w:t>
              </w:r>
            </w:ins>
          </w:p>
        </w:tc>
      </w:tr>
      <w:tr w:rsidR="009B17D5" w14:paraId="707A07DB" w14:textId="77777777" w:rsidTr="00F03C40">
        <w:trPr>
          <w:ins w:id="13833" w:author="Στάθης Καπ" w:date="2023-03-03T03:28:00Z"/>
        </w:trPr>
        <w:tc>
          <w:tcPr>
            <w:tcW w:w="515" w:type="dxa"/>
            <w:tcBorders>
              <w:top w:val="nil"/>
              <w:bottom w:val="nil"/>
              <w:right w:val="single" w:sz="4" w:space="0" w:color="auto"/>
            </w:tcBorders>
            <w:shd w:val="clear" w:color="auto" w:fill="E7E6E6" w:themeFill="background2"/>
            <w:vAlign w:val="center"/>
            <w:tcPrChange w:id="13834" w:author="Στάθης Καπ" w:date="2023-03-03T06:26:00Z">
              <w:tcPr>
                <w:tcW w:w="515" w:type="dxa"/>
                <w:vAlign w:val="center"/>
              </w:tcPr>
            </w:tcPrChange>
          </w:tcPr>
          <w:p w14:paraId="1E7ABF95" w14:textId="6E6E3E53" w:rsidR="009B17D5" w:rsidRPr="00BB05AC" w:rsidRDefault="009B17D5" w:rsidP="009B17D5">
            <w:pPr>
              <w:jc w:val="center"/>
              <w:rPr>
                <w:ins w:id="13835" w:author="Στάθης Καπ" w:date="2023-03-03T03:28:00Z"/>
                <w:sz w:val="16"/>
                <w:szCs w:val="16"/>
              </w:rPr>
            </w:pPr>
            <w:ins w:id="13836" w:author="Στάθης Καπ" w:date="2023-03-03T03:30:00Z">
              <w:r w:rsidRPr="00BB05AC">
                <w:rPr>
                  <w:rFonts w:cstheme="minorHAnsi"/>
                  <w:sz w:val="16"/>
                  <w:szCs w:val="16"/>
                  <w:rPrChange w:id="13837" w:author="Στάθης Καπ" w:date="2023-03-03T03:31:00Z">
                    <w:rPr>
                      <w:rFonts w:cstheme="minorHAnsi"/>
                      <w:sz w:val="18"/>
                      <w:szCs w:val="18"/>
                    </w:rPr>
                  </w:rPrChange>
                </w:rPr>
                <w:t>pr13</w:t>
              </w:r>
            </w:ins>
          </w:p>
        </w:tc>
        <w:tc>
          <w:tcPr>
            <w:tcW w:w="560" w:type="dxa"/>
            <w:tcBorders>
              <w:left w:val="single" w:sz="4" w:space="0" w:color="auto"/>
            </w:tcBorders>
            <w:tcPrChange w:id="13838" w:author="Στάθης Καπ" w:date="2023-03-03T06:26:00Z">
              <w:tcPr>
                <w:tcW w:w="560" w:type="dxa"/>
              </w:tcPr>
            </w:tcPrChange>
          </w:tcPr>
          <w:p w14:paraId="661467FB" w14:textId="1144B5BA" w:rsidR="009B17D5" w:rsidRPr="00BB05AC" w:rsidRDefault="009B17D5" w:rsidP="009B17D5">
            <w:pPr>
              <w:jc w:val="center"/>
              <w:rPr>
                <w:ins w:id="13839" w:author="Στάθης Καπ" w:date="2023-03-03T03:28:00Z"/>
                <w:rFonts w:cstheme="minorHAnsi"/>
                <w:sz w:val="16"/>
                <w:szCs w:val="16"/>
              </w:rPr>
            </w:pPr>
            <w:ins w:id="13840" w:author="Στάθης Καπ" w:date="2023-03-03T03:30:00Z">
              <w:r w:rsidRPr="00BB05AC">
                <w:rPr>
                  <w:rFonts w:cstheme="minorHAnsi"/>
                  <w:sz w:val="16"/>
                  <w:szCs w:val="16"/>
                  <w:rPrChange w:id="13841" w:author="Στάθης Καπ" w:date="2023-03-03T03:31:00Z">
                    <w:rPr>
                      <w:rFonts w:cstheme="minorHAnsi"/>
                      <w:sz w:val="18"/>
                      <w:szCs w:val="18"/>
                    </w:rPr>
                  </w:rPrChange>
                </w:rPr>
                <w:t>1386</w:t>
              </w:r>
            </w:ins>
          </w:p>
        </w:tc>
        <w:tc>
          <w:tcPr>
            <w:tcW w:w="855" w:type="dxa"/>
            <w:tcPrChange w:id="13842" w:author="Στάθης Καπ" w:date="2023-03-03T06:26:00Z">
              <w:tcPr>
                <w:tcW w:w="855" w:type="dxa"/>
              </w:tcPr>
            </w:tcPrChange>
          </w:tcPr>
          <w:p w14:paraId="37E5F282" w14:textId="5330F685" w:rsidR="009B17D5" w:rsidRPr="00BB05AC" w:rsidRDefault="009B17D5" w:rsidP="009B17D5">
            <w:pPr>
              <w:jc w:val="center"/>
              <w:rPr>
                <w:ins w:id="13843" w:author="Στάθης Καπ" w:date="2023-03-03T03:28:00Z"/>
                <w:rFonts w:cstheme="minorHAnsi"/>
                <w:sz w:val="16"/>
                <w:szCs w:val="16"/>
              </w:rPr>
            </w:pPr>
            <w:ins w:id="13844" w:author="Στάθης Καπ" w:date="2023-03-03T03:30:00Z">
              <w:r w:rsidRPr="00BB05AC">
                <w:rPr>
                  <w:rFonts w:cstheme="minorHAnsi"/>
                  <w:sz w:val="16"/>
                  <w:szCs w:val="16"/>
                  <w:rPrChange w:id="13845" w:author="Στάθης Καπ" w:date="2023-03-03T03:31:00Z">
                    <w:rPr>
                      <w:rFonts w:cstheme="minorHAnsi"/>
                      <w:sz w:val="18"/>
                      <w:szCs w:val="18"/>
                    </w:rPr>
                  </w:rPrChange>
                </w:rPr>
                <w:t>1263</w:t>
              </w:r>
            </w:ins>
          </w:p>
        </w:tc>
        <w:tc>
          <w:tcPr>
            <w:tcW w:w="544" w:type="dxa"/>
            <w:vAlign w:val="bottom"/>
            <w:tcPrChange w:id="13846" w:author="Στάθης Καπ" w:date="2023-03-03T06:26:00Z">
              <w:tcPr>
                <w:tcW w:w="544" w:type="dxa"/>
                <w:vAlign w:val="bottom"/>
              </w:tcPr>
            </w:tcPrChange>
          </w:tcPr>
          <w:p w14:paraId="0B953567" w14:textId="573021E1" w:rsidR="009B17D5" w:rsidRPr="00BB05AC" w:rsidRDefault="009B17D5" w:rsidP="009B17D5">
            <w:pPr>
              <w:jc w:val="center"/>
              <w:rPr>
                <w:ins w:id="13847" w:author="Στάθης Καπ" w:date="2023-03-03T03:28:00Z"/>
                <w:rFonts w:cstheme="minorHAnsi"/>
                <w:sz w:val="16"/>
                <w:szCs w:val="16"/>
              </w:rPr>
            </w:pPr>
            <w:ins w:id="13848" w:author="Στάθης Καπ" w:date="2023-03-03T03:30:00Z">
              <w:r w:rsidRPr="00BB05AC">
                <w:rPr>
                  <w:rFonts w:ascii="Calibri" w:hAnsi="Calibri" w:cs="Calibri"/>
                  <w:color w:val="000000"/>
                  <w:sz w:val="16"/>
                  <w:szCs w:val="16"/>
                  <w:rPrChange w:id="13849" w:author="Στάθης Καπ" w:date="2023-03-03T03:31:00Z">
                    <w:rPr>
                      <w:rFonts w:ascii="Calibri" w:hAnsi="Calibri" w:cs="Calibri"/>
                      <w:color w:val="000000"/>
                      <w:sz w:val="18"/>
                      <w:szCs w:val="18"/>
                    </w:rPr>
                  </w:rPrChange>
                </w:rPr>
                <w:t>1269</w:t>
              </w:r>
            </w:ins>
          </w:p>
        </w:tc>
        <w:tc>
          <w:tcPr>
            <w:tcW w:w="621" w:type="dxa"/>
            <w:vAlign w:val="bottom"/>
            <w:tcPrChange w:id="13850" w:author="Στάθης Καπ" w:date="2023-03-03T06:26:00Z">
              <w:tcPr>
                <w:tcW w:w="621" w:type="dxa"/>
                <w:vAlign w:val="bottom"/>
              </w:tcPr>
            </w:tcPrChange>
          </w:tcPr>
          <w:p w14:paraId="762E7187" w14:textId="0363D6CB" w:rsidR="009B17D5" w:rsidRPr="00BB05AC" w:rsidRDefault="009B17D5" w:rsidP="009B17D5">
            <w:pPr>
              <w:jc w:val="center"/>
              <w:rPr>
                <w:ins w:id="13851" w:author="Στάθης Καπ" w:date="2023-03-03T03:28:00Z"/>
                <w:rFonts w:cstheme="minorHAnsi"/>
                <w:sz w:val="16"/>
                <w:szCs w:val="16"/>
              </w:rPr>
            </w:pPr>
            <w:ins w:id="13852" w:author="Στάθης Καπ" w:date="2023-03-03T03:30:00Z">
              <w:r w:rsidRPr="00BB05AC">
                <w:rPr>
                  <w:rFonts w:ascii="Calibri" w:hAnsi="Calibri" w:cs="Calibri"/>
                  <w:color w:val="000000"/>
                  <w:sz w:val="16"/>
                  <w:szCs w:val="16"/>
                  <w:rPrChange w:id="13853" w:author="Στάθης Καπ" w:date="2023-03-03T03:31:00Z">
                    <w:rPr>
                      <w:rFonts w:ascii="Calibri" w:hAnsi="Calibri" w:cs="Calibri"/>
                      <w:color w:val="000000"/>
                      <w:sz w:val="18"/>
                      <w:szCs w:val="18"/>
                    </w:rPr>
                  </w:rPrChange>
                </w:rPr>
                <w:t>1.755</w:t>
              </w:r>
            </w:ins>
          </w:p>
        </w:tc>
        <w:tc>
          <w:tcPr>
            <w:tcW w:w="669" w:type="dxa"/>
            <w:vAlign w:val="center"/>
            <w:tcPrChange w:id="13854" w:author="Στάθης Καπ" w:date="2023-03-03T06:26:00Z">
              <w:tcPr>
                <w:tcW w:w="669" w:type="dxa"/>
                <w:vAlign w:val="center"/>
              </w:tcPr>
            </w:tcPrChange>
          </w:tcPr>
          <w:p w14:paraId="6EC64253" w14:textId="727A299C" w:rsidR="009B17D5" w:rsidRPr="00BB05AC" w:rsidRDefault="009B17D5" w:rsidP="009B17D5">
            <w:pPr>
              <w:jc w:val="center"/>
              <w:rPr>
                <w:ins w:id="13855" w:author="Στάθης Καπ" w:date="2023-03-03T03:28:00Z"/>
                <w:rFonts w:cstheme="minorHAnsi"/>
                <w:sz w:val="16"/>
                <w:szCs w:val="16"/>
              </w:rPr>
            </w:pPr>
            <w:ins w:id="13856" w:author="Στάθης Καπ" w:date="2023-03-03T06:13:00Z">
              <w:r>
                <w:rPr>
                  <w:rFonts w:ascii="Calibri" w:hAnsi="Calibri" w:cstheme="minorHAnsi"/>
                  <w:color w:val="000000"/>
                  <w:sz w:val="16"/>
                  <w:szCs w:val="16"/>
                </w:rPr>
                <w:t>8.44</w:t>
              </w:r>
            </w:ins>
          </w:p>
        </w:tc>
        <w:tc>
          <w:tcPr>
            <w:tcW w:w="543" w:type="dxa"/>
            <w:vAlign w:val="bottom"/>
            <w:tcPrChange w:id="13857" w:author="Στάθης Καπ" w:date="2023-03-03T06:26:00Z">
              <w:tcPr>
                <w:tcW w:w="543" w:type="dxa"/>
                <w:vAlign w:val="bottom"/>
              </w:tcPr>
            </w:tcPrChange>
          </w:tcPr>
          <w:p w14:paraId="46EB54C6" w14:textId="6608C46A" w:rsidR="009B17D5" w:rsidRPr="00BB05AC" w:rsidRDefault="009B17D5" w:rsidP="009B17D5">
            <w:pPr>
              <w:jc w:val="center"/>
              <w:rPr>
                <w:ins w:id="13858" w:author="Στάθης Καπ" w:date="2023-03-03T03:28:00Z"/>
                <w:rFonts w:cstheme="minorHAnsi"/>
                <w:sz w:val="16"/>
                <w:szCs w:val="16"/>
              </w:rPr>
            </w:pPr>
            <w:ins w:id="13859" w:author="Στάθης Καπ" w:date="2023-03-03T03:30:00Z">
              <w:r w:rsidRPr="00BB05AC">
                <w:rPr>
                  <w:rFonts w:ascii="Calibri" w:hAnsi="Calibri" w:cs="Calibri"/>
                  <w:color w:val="000000"/>
                  <w:sz w:val="16"/>
                  <w:szCs w:val="16"/>
                  <w:rPrChange w:id="13860" w:author="Στάθης Καπ" w:date="2023-03-03T03:31:00Z">
                    <w:rPr>
                      <w:rFonts w:ascii="Calibri" w:hAnsi="Calibri" w:cs="Calibri"/>
                      <w:color w:val="000000"/>
                      <w:sz w:val="18"/>
                      <w:szCs w:val="18"/>
                    </w:rPr>
                  </w:rPrChange>
                </w:rPr>
                <w:t>1238</w:t>
              </w:r>
            </w:ins>
          </w:p>
        </w:tc>
        <w:tc>
          <w:tcPr>
            <w:tcW w:w="621" w:type="dxa"/>
            <w:vAlign w:val="bottom"/>
            <w:tcPrChange w:id="13861" w:author="Στάθης Καπ" w:date="2023-03-03T06:26:00Z">
              <w:tcPr>
                <w:tcW w:w="621" w:type="dxa"/>
                <w:vAlign w:val="bottom"/>
              </w:tcPr>
            </w:tcPrChange>
          </w:tcPr>
          <w:p w14:paraId="4D201C0D" w14:textId="0E74E50E" w:rsidR="009B17D5" w:rsidRPr="00BB05AC" w:rsidRDefault="009B17D5" w:rsidP="009B17D5">
            <w:pPr>
              <w:jc w:val="center"/>
              <w:rPr>
                <w:ins w:id="13862" w:author="Στάθης Καπ" w:date="2023-03-03T03:28:00Z"/>
                <w:rFonts w:cstheme="minorHAnsi"/>
                <w:sz w:val="16"/>
                <w:szCs w:val="16"/>
              </w:rPr>
            </w:pPr>
            <w:ins w:id="13863" w:author="Στάθης Καπ" w:date="2023-03-03T03:30:00Z">
              <w:r w:rsidRPr="00BB05AC">
                <w:rPr>
                  <w:rFonts w:ascii="Calibri" w:hAnsi="Calibri" w:cs="Calibri"/>
                  <w:color w:val="000000"/>
                  <w:sz w:val="16"/>
                  <w:szCs w:val="16"/>
                  <w:rPrChange w:id="13864" w:author="Στάθης Καπ" w:date="2023-03-03T03:31:00Z">
                    <w:rPr>
                      <w:rFonts w:ascii="Calibri" w:hAnsi="Calibri" w:cs="Calibri"/>
                      <w:color w:val="000000"/>
                      <w:sz w:val="18"/>
                      <w:szCs w:val="18"/>
                    </w:rPr>
                  </w:rPrChange>
                </w:rPr>
                <w:t>1.092</w:t>
              </w:r>
            </w:ins>
          </w:p>
        </w:tc>
        <w:tc>
          <w:tcPr>
            <w:tcW w:w="669" w:type="dxa"/>
            <w:vAlign w:val="center"/>
            <w:tcPrChange w:id="13865" w:author="Στάθης Καπ" w:date="2023-03-03T06:26:00Z">
              <w:tcPr>
                <w:tcW w:w="669" w:type="dxa"/>
                <w:vAlign w:val="center"/>
              </w:tcPr>
            </w:tcPrChange>
          </w:tcPr>
          <w:p w14:paraId="63E0FCAE" w14:textId="7884308A" w:rsidR="009B17D5" w:rsidRPr="00BB05AC" w:rsidRDefault="009B17D5" w:rsidP="009B17D5">
            <w:pPr>
              <w:jc w:val="center"/>
              <w:rPr>
                <w:ins w:id="13866" w:author="Στάθης Καπ" w:date="2023-03-03T03:28:00Z"/>
                <w:rFonts w:cstheme="minorHAnsi"/>
                <w:sz w:val="16"/>
                <w:szCs w:val="16"/>
              </w:rPr>
            </w:pPr>
            <w:ins w:id="13867" w:author="Στάθης Καπ" w:date="2023-03-03T06:13:00Z">
              <w:r>
                <w:rPr>
                  <w:rFonts w:ascii="Calibri" w:hAnsi="Calibri" w:cstheme="minorHAnsi"/>
                  <w:color w:val="000000"/>
                  <w:sz w:val="16"/>
                  <w:szCs w:val="16"/>
                </w:rPr>
                <w:t>2.44</w:t>
              </w:r>
            </w:ins>
          </w:p>
        </w:tc>
        <w:tc>
          <w:tcPr>
            <w:tcW w:w="508" w:type="dxa"/>
            <w:vAlign w:val="bottom"/>
            <w:tcPrChange w:id="13868" w:author="Στάθης Καπ" w:date="2023-03-03T06:26:00Z">
              <w:tcPr>
                <w:tcW w:w="508" w:type="dxa"/>
                <w:vAlign w:val="bottom"/>
              </w:tcPr>
            </w:tcPrChange>
          </w:tcPr>
          <w:p w14:paraId="494A96DF" w14:textId="21B4E53B" w:rsidR="009B17D5" w:rsidRPr="00BB05AC" w:rsidRDefault="009B17D5" w:rsidP="009B17D5">
            <w:pPr>
              <w:jc w:val="center"/>
              <w:rPr>
                <w:ins w:id="13869" w:author="Στάθης Καπ" w:date="2023-03-03T03:28:00Z"/>
                <w:rFonts w:cstheme="minorHAnsi"/>
                <w:sz w:val="16"/>
                <w:szCs w:val="16"/>
              </w:rPr>
            </w:pPr>
            <w:ins w:id="13870" w:author="Στάθης Καπ" w:date="2023-03-03T03:30:00Z">
              <w:r w:rsidRPr="00BB05AC">
                <w:rPr>
                  <w:rFonts w:ascii="Calibri" w:hAnsi="Calibri" w:cs="Calibri"/>
                  <w:color w:val="000000"/>
                  <w:sz w:val="16"/>
                  <w:szCs w:val="16"/>
                  <w:rPrChange w:id="13871" w:author="Στάθης Καπ" w:date="2023-03-03T03:31:00Z">
                    <w:rPr>
                      <w:rFonts w:ascii="Calibri" w:hAnsi="Calibri" w:cs="Calibri"/>
                      <w:color w:val="000000"/>
                      <w:sz w:val="18"/>
                      <w:szCs w:val="18"/>
                    </w:rPr>
                  </w:rPrChange>
                </w:rPr>
                <w:t>1176</w:t>
              </w:r>
            </w:ins>
          </w:p>
        </w:tc>
        <w:tc>
          <w:tcPr>
            <w:tcW w:w="541" w:type="dxa"/>
            <w:vAlign w:val="bottom"/>
            <w:tcPrChange w:id="13872" w:author="Στάθης Καπ" w:date="2023-03-03T06:26:00Z">
              <w:tcPr>
                <w:tcW w:w="541" w:type="dxa"/>
                <w:vAlign w:val="bottom"/>
              </w:tcPr>
            </w:tcPrChange>
          </w:tcPr>
          <w:p w14:paraId="4D8AC5EC" w14:textId="0643CC8A" w:rsidR="009B17D5" w:rsidRPr="00BB05AC" w:rsidRDefault="009B17D5" w:rsidP="009B17D5">
            <w:pPr>
              <w:jc w:val="center"/>
              <w:rPr>
                <w:ins w:id="13873" w:author="Στάθης Καπ" w:date="2023-03-03T03:28:00Z"/>
                <w:rFonts w:cstheme="minorHAnsi"/>
                <w:sz w:val="16"/>
                <w:szCs w:val="16"/>
              </w:rPr>
            </w:pPr>
            <w:ins w:id="13874" w:author="Στάθης Καπ" w:date="2023-03-03T03:30:00Z">
              <w:r w:rsidRPr="00BB05AC">
                <w:rPr>
                  <w:rFonts w:ascii="Calibri" w:hAnsi="Calibri" w:cs="Calibri"/>
                  <w:color w:val="000000"/>
                  <w:sz w:val="16"/>
                  <w:szCs w:val="16"/>
                  <w:rPrChange w:id="13875" w:author="Στάθης Καπ" w:date="2023-03-03T03:31:00Z">
                    <w:rPr>
                      <w:rFonts w:ascii="Calibri" w:hAnsi="Calibri" w:cs="Calibri"/>
                      <w:color w:val="000000"/>
                      <w:sz w:val="18"/>
                      <w:szCs w:val="18"/>
                    </w:rPr>
                  </w:rPrChange>
                </w:rPr>
                <w:t>0.66</w:t>
              </w:r>
            </w:ins>
          </w:p>
        </w:tc>
        <w:tc>
          <w:tcPr>
            <w:tcW w:w="589" w:type="dxa"/>
            <w:vAlign w:val="center"/>
            <w:tcPrChange w:id="13876" w:author="Στάθης Καπ" w:date="2023-03-03T06:26:00Z">
              <w:tcPr>
                <w:tcW w:w="589" w:type="dxa"/>
                <w:vAlign w:val="center"/>
              </w:tcPr>
            </w:tcPrChange>
          </w:tcPr>
          <w:p w14:paraId="5FD7D190" w14:textId="3E0FEAA8" w:rsidR="009B17D5" w:rsidRPr="00BB05AC" w:rsidRDefault="009B17D5" w:rsidP="009B17D5">
            <w:pPr>
              <w:jc w:val="center"/>
              <w:rPr>
                <w:ins w:id="13877" w:author="Στάθης Καπ" w:date="2023-03-03T03:28:00Z"/>
                <w:rFonts w:cstheme="minorHAnsi"/>
                <w:sz w:val="16"/>
                <w:szCs w:val="16"/>
              </w:rPr>
            </w:pPr>
            <w:ins w:id="13878" w:author="Στάθης Καπ" w:date="2023-03-03T06:13:00Z">
              <w:r>
                <w:rPr>
                  <w:rFonts w:ascii="Calibri" w:hAnsi="Calibri" w:cstheme="minorHAnsi"/>
                  <w:color w:val="000000"/>
                  <w:sz w:val="16"/>
                  <w:szCs w:val="16"/>
                </w:rPr>
                <w:t>7.33</w:t>
              </w:r>
            </w:ins>
          </w:p>
        </w:tc>
        <w:tc>
          <w:tcPr>
            <w:tcW w:w="463" w:type="dxa"/>
            <w:vAlign w:val="bottom"/>
            <w:tcPrChange w:id="13879" w:author="Στάθης Καπ" w:date="2023-03-03T06:26:00Z">
              <w:tcPr>
                <w:tcW w:w="463" w:type="dxa"/>
                <w:vAlign w:val="bottom"/>
              </w:tcPr>
            </w:tcPrChange>
          </w:tcPr>
          <w:p w14:paraId="758F718D" w14:textId="19EE7F69" w:rsidR="009B17D5" w:rsidRPr="00BB05AC" w:rsidRDefault="009B17D5" w:rsidP="009B17D5">
            <w:pPr>
              <w:jc w:val="center"/>
              <w:rPr>
                <w:ins w:id="13880" w:author="Στάθης Καπ" w:date="2023-03-03T03:28:00Z"/>
                <w:rFonts w:cstheme="minorHAnsi"/>
                <w:sz w:val="16"/>
                <w:szCs w:val="16"/>
              </w:rPr>
            </w:pPr>
            <w:ins w:id="13881" w:author="Στάθης Καπ" w:date="2023-03-03T03:30:00Z">
              <w:r w:rsidRPr="00BB05AC">
                <w:rPr>
                  <w:rFonts w:ascii="Calibri" w:hAnsi="Calibri" w:cs="Calibri"/>
                  <w:color w:val="000000"/>
                  <w:sz w:val="16"/>
                  <w:szCs w:val="16"/>
                  <w:rPrChange w:id="13882" w:author="Στάθης Καπ" w:date="2023-03-03T03:31:00Z">
                    <w:rPr>
                      <w:rFonts w:ascii="Calibri" w:hAnsi="Calibri" w:cs="Calibri"/>
                      <w:color w:val="000000"/>
                      <w:sz w:val="18"/>
                      <w:szCs w:val="18"/>
                    </w:rPr>
                  </w:rPrChange>
                </w:rPr>
                <w:t>1117</w:t>
              </w:r>
            </w:ins>
          </w:p>
        </w:tc>
        <w:tc>
          <w:tcPr>
            <w:tcW w:w="541" w:type="dxa"/>
            <w:vAlign w:val="bottom"/>
            <w:tcPrChange w:id="13883" w:author="Στάθης Καπ" w:date="2023-03-03T06:26:00Z">
              <w:tcPr>
                <w:tcW w:w="541" w:type="dxa"/>
                <w:vAlign w:val="bottom"/>
              </w:tcPr>
            </w:tcPrChange>
          </w:tcPr>
          <w:p w14:paraId="1B04322D" w14:textId="6280FB2F" w:rsidR="009B17D5" w:rsidRPr="00BB05AC" w:rsidRDefault="009B17D5" w:rsidP="009B17D5">
            <w:pPr>
              <w:jc w:val="center"/>
              <w:rPr>
                <w:ins w:id="13884" w:author="Στάθης Καπ" w:date="2023-03-03T03:28:00Z"/>
                <w:rFonts w:cstheme="minorHAnsi"/>
                <w:sz w:val="16"/>
                <w:szCs w:val="16"/>
              </w:rPr>
            </w:pPr>
            <w:ins w:id="13885" w:author="Στάθης Καπ" w:date="2023-03-03T03:30:00Z">
              <w:r w:rsidRPr="00BB05AC">
                <w:rPr>
                  <w:rFonts w:ascii="Calibri" w:hAnsi="Calibri" w:cs="Calibri"/>
                  <w:color w:val="000000"/>
                  <w:sz w:val="16"/>
                  <w:szCs w:val="16"/>
                  <w:rPrChange w:id="13886" w:author="Στάθης Καπ" w:date="2023-03-03T03:31:00Z">
                    <w:rPr>
                      <w:rFonts w:ascii="Calibri" w:hAnsi="Calibri" w:cs="Calibri"/>
                      <w:color w:val="000000"/>
                      <w:sz w:val="18"/>
                      <w:szCs w:val="18"/>
                    </w:rPr>
                  </w:rPrChange>
                </w:rPr>
                <w:t>0.449</w:t>
              </w:r>
            </w:ins>
          </w:p>
        </w:tc>
        <w:tc>
          <w:tcPr>
            <w:tcW w:w="589" w:type="dxa"/>
            <w:vAlign w:val="center"/>
            <w:tcPrChange w:id="13887" w:author="Στάθης Καπ" w:date="2023-03-03T06:26:00Z">
              <w:tcPr>
                <w:tcW w:w="589" w:type="dxa"/>
                <w:vAlign w:val="center"/>
              </w:tcPr>
            </w:tcPrChange>
          </w:tcPr>
          <w:p w14:paraId="0B0596E2" w14:textId="5E2C87BD" w:rsidR="009B17D5" w:rsidRPr="00BB05AC" w:rsidRDefault="009B17D5" w:rsidP="009B17D5">
            <w:pPr>
              <w:jc w:val="center"/>
              <w:rPr>
                <w:ins w:id="13888" w:author="Στάθης Καπ" w:date="2023-03-03T03:28:00Z"/>
                <w:rFonts w:cstheme="minorHAnsi"/>
                <w:sz w:val="16"/>
                <w:szCs w:val="16"/>
              </w:rPr>
            </w:pPr>
            <w:ins w:id="13889" w:author="Στάθης Καπ" w:date="2023-03-03T06:14:00Z">
              <w:r>
                <w:rPr>
                  <w:rFonts w:ascii="Calibri" w:hAnsi="Calibri" w:cstheme="minorHAnsi"/>
                  <w:color w:val="000000"/>
                  <w:sz w:val="16"/>
                  <w:szCs w:val="16"/>
                </w:rPr>
                <w:t>11.98</w:t>
              </w:r>
            </w:ins>
          </w:p>
        </w:tc>
      </w:tr>
      <w:tr w:rsidR="009B17D5" w14:paraId="11697604" w14:textId="77777777" w:rsidTr="00DD03FB">
        <w:trPr>
          <w:ins w:id="13890" w:author="Στάθης Καπ" w:date="2023-03-03T03:28:00Z"/>
        </w:trPr>
        <w:tc>
          <w:tcPr>
            <w:tcW w:w="515" w:type="dxa"/>
            <w:tcBorders>
              <w:top w:val="nil"/>
              <w:bottom w:val="nil"/>
              <w:right w:val="single" w:sz="4" w:space="0" w:color="auto"/>
            </w:tcBorders>
            <w:shd w:val="clear" w:color="auto" w:fill="E7E6E6" w:themeFill="background2"/>
            <w:vAlign w:val="center"/>
            <w:tcPrChange w:id="13891" w:author="Στάθης Καπ" w:date="2023-03-07T04:29:00Z">
              <w:tcPr>
                <w:tcW w:w="515" w:type="dxa"/>
                <w:vAlign w:val="center"/>
              </w:tcPr>
            </w:tcPrChange>
          </w:tcPr>
          <w:p w14:paraId="148C5FC3" w14:textId="3E3FA25D" w:rsidR="009B17D5" w:rsidRPr="00BB05AC" w:rsidRDefault="009B17D5" w:rsidP="009B17D5">
            <w:pPr>
              <w:jc w:val="center"/>
              <w:rPr>
                <w:ins w:id="13892" w:author="Στάθης Καπ" w:date="2023-03-03T03:28:00Z"/>
                <w:sz w:val="16"/>
                <w:szCs w:val="16"/>
              </w:rPr>
            </w:pPr>
            <w:ins w:id="13893" w:author="Στάθης Καπ" w:date="2023-03-03T03:30:00Z">
              <w:r w:rsidRPr="00BB05AC">
                <w:rPr>
                  <w:rFonts w:cstheme="minorHAnsi"/>
                  <w:sz w:val="16"/>
                  <w:szCs w:val="16"/>
                  <w:rPrChange w:id="13894" w:author="Στάθης Καπ" w:date="2023-03-03T03:31:00Z">
                    <w:rPr>
                      <w:rFonts w:cstheme="minorHAnsi"/>
                      <w:sz w:val="18"/>
                      <w:szCs w:val="18"/>
                    </w:rPr>
                  </w:rPrChange>
                </w:rPr>
                <w:t>pr14</w:t>
              </w:r>
            </w:ins>
          </w:p>
        </w:tc>
        <w:tc>
          <w:tcPr>
            <w:tcW w:w="560" w:type="dxa"/>
            <w:tcBorders>
              <w:left w:val="single" w:sz="4" w:space="0" w:color="auto"/>
              <w:bottom w:val="nil"/>
            </w:tcBorders>
            <w:tcPrChange w:id="13895" w:author="Στάθης Καπ" w:date="2023-03-07T04:29:00Z">
              <w:tcPr>
                <w:tcW w:w="560" w:type="dxa"/>
              </w:tcPr>
            </w:tcPrChange>
          </w:tcPr>
          <w:p w14:paraId="68427169" w14:textId="282EACD0" w:rsidR="009B17D5" w:rsidRPr="00BB05AC" w:rsidRDefault="009B17D5" w:rsidP="009B17D5">
            <w:pPr>
              <w:jc w:val="center"/>
              <w:rPr>
                <w:ins w:id="13896" w:author="Στάθης Καπ" w:date="2023-03-03T03:28:00Z"/>
                <w:rFonts w:cstheme="minorHAnsi"/>
                <w:sz w:val="16"/>
                <w:szCs w:val="16"/>
              </w:rPr>
            </w:pPr>
            <w:ins w:id="13897" w:author="Στάθης Καπ" w:date="2023-03-03T03:30:00Z">
              <w:r w:rsidRPr="00BB05AC">
                <w:rPr>
                  <w:rFonts w:cstheme="minorHAnsi"/>
                  <w:sz w:val="16"/>
                  <w:szCs w:val="16"/>
                  <w:rPrChange w:id="13898" w:author="Στάθης Καπ" w:date="2023-03-03T03:31:00Z">
                    <w:rPr>
                      <w:rFonts w:cstheme="minorHAnsi"/>
                      <w:sz w:val="18"/>
                      <w:szCs w:val="18"/>
                    </w:rPr>
                  </w:rPrChange>
                </w:rPr>
                <w:t>1674</w:t>
              </w:r>
            </w:ins>
          </w:p>
        </w:tc>
        <w:tc>
          <w:tcPr>
            <w:tcW w:w="855" w:type="dxa"/>
            <w:tcBorders>
              <w:bottom w:val="nil"/>
            </w:tcBorders>
            <w:tcPrChange w:id="13899" w:author="Στάθης Καπ" w:date="2023-03-07T04:29:00Z">
              <w:tcPr>
                <w:tcW w:w="855" w:type="dxa"/>
              </w:tcPr>
            </w:tcPrChange>
          </w:tcPr>
          <w:p w14:paraId="5805C47A" w14:textId="56E6B032" w:rsidR="009B17D5" w:rsidRPr="00BB05AC" w:rsidRDefault="009B17D5" w:rsidP="009B17D5">
            <w:pPr>
              <w:jc w:val="center"/>
              <w:rPr>
                <w:ins w:id="13900" w:author="Στάθης Καπ" w:date="2023-03-03T03:28:00Z"/>
                <w:rFonts w:cstheme="minorHAnsi"/>
                <w:sz w:val="16"/>
                <w:szCs w:val="16"/>
              </w:rPr>
            </w:pPr>
            <w:ins w:id="13901" w:author="Στάθης Καπ" w:date="2023-03-03T03:30:00Z">
              <w:r w:rsidRPr="00BB05AC">
                <w:rPr>
                  <w:rFonts w:cstheme="minorHAnsi"/>
                  <w:sz w:val="16"/>
                  <w:szCs w:val="16"/>
                  <w:rPrChange w:id="13902" w:author="Στάθης Καπ" w:date="2023-03-03T03:31:00Z">
                    <w:rPr>
                      <w:rFonts w:cstheme="minorHAnsi"/>
                      <w:sz w:val="18"/>
                      <w:szCs w:val="18"/>
                    </w:rPr>
                  </w:rPrChange>
                </w:rPr>
                <w:t>1528</w:t>
              </w:r>
            </w:ins>
          </w:p>
        </w:tc>
        <w:tc>
          <w:tcPr>
            <w:tcW w:w="544" w:type="dxa"/>
            <w:tcBorders>
              <w:bottom w:val="nil"/>
            </w:tcBorders>
            <w:vAlign w:val="bottom"/>
            <w:tcPrChange w:id="13903" w:author="Στάθης Καπ" w:date="2023-03-07T04:29:00Z">
              <w:tcPr>
                <w:tcW w:w="544" w:type="dxa"/>
                <w:vAlign w:val="bottom"/>
              </w:tcPr>
            </w:tcPrChange>
          </w:tcPr>
          <w:p w14:paraId="704F5568" w14:textId="51B95E39" w:rsidR="009B17D5" w:rsidRPr="00BB05AC" w:rsidRDefault="009B17D5" w:rsidP="009B17D5">
            <w:pPr>
              <w:jc w:val="center"/>
              <w:rPr>
                <w:ins w:id="13904" w:author="Στάθης Καπ" w:date="2023-03-03T03:28:00Z"/>
                <w:rFonts w:cstheme="minorHAnsi"/>
                <w:sz w:val="16"/>
                <w:szCs w:val="16"/>
              </w:rPr>
            </w:pPr>
            <w:ins w:id="13905" w:author="Στάθης Καπ" w:date="2023-03-03T03:30:00Z">
              <w:r w:rsidRPr="00BB05AC">
                <w:rPr>
                  <w:rFonts w:ascii="Calibri" w:hAnsi="Calibri" w:cs="Calibri"/>
                  <w:color w:val="000000"/>
                  <w:sz w:val="16"/>
                  <w:szCs w:val="16"/>
                  <w:rPrChange w:id="13906" w:author="Στάθης Καπ" w:date="2023-03-03T03:31:00Z">
                    <w:rPr>
                      <w:rFonts w:ascii="Calibri" w:hAnsi="Calibri" w:cs="Calibri"/>
                      <w:color w:val="000000"/>
                      <w:sz w:val="18"/>
                      <w:szCs w:val="18"/>
                    </w:rPr>
                  </w:rPrChange>
                </w:rPr>
                <w:t>1529</w:t>
              </w:r>
            </w:ins>
          </w:p>
        </w:tc>
        <w:tc>
          <w:tcPr>
            <w:tcW w:w="621" w:type="dxa"/>
            <w:tcBorders>
              <w:bottom w:val="nil"/>
            </w:tcBorders>
            <w:vAlign w:val="bottom"/>
            <w:tcPrChange w:id="13907" w:author="Στάθης Καπ" w:date="2023-03-07T04:29:00Z">
              <w:tcPr>
                <w:tcW w:w="621" w:type="dxa"/>
                <w:vAlign w:val="bottom"/>
              </w:tcPr>
            </w:tcPrChange>
          </w:tcPr>
          <w:p w14:paraId="2E8C75DC" w14:textId="4878CE75" w:rsidR="009B17D5" w:rsidRPr="00BB05AC" w:rsidRDefault="009B17D5" w:rsidP="009B17D5">
            <w:pPr>
              <w:jc w:val="center"/>
              <w:rPr>
                <w:ins w:id="13908" w:author="Στάθης Καπ" w:date="2023-03-03T03:28:00Z"/>
                <w:rFonts w:cstheme="minorHAnsi"/>
                <w:sz w:val="16"/>
                <w:szCs w:val="16"/>
              </w:rPr>
            </w:pPr>
            <w:ins w:id="13909" w:author="Στάθης Καπ" w:date="2023-03-03T03:30:00Z">
              <w:r w:rsidRPr="00BB05AC">
                <w:rPr>
                  <w:rFonts w:ascii="Calibri" w:hAnsi="Calibri" w:cs="Calibri"/>
                  <w:color w:val="000000"/>
                  <w:sz w:val="16"/>
                  <w:szCs w:val="16"/>
                  <w:rPrChange w:id="13910" w:author="Στάθης Καπ" w:date="2023-03-03T03:31:00Z">
                    <w:rPr>
                      <w:rFonts w:ascii="Calibri" w:hAnsi="Calibri" w:cs="Calibri"/>
                      <w:color w:val="000000"/>
                      <w:sz w:val="18"/>
                      <w:szCs w:val="18"/>
                    </w:rPr>
                  </w:rPrChange>
                </w:rPr>
                <w:t>2.402</w:t>
              </w:r>
            </w:ins>
          </w:p>
        </w:tc>
        <w:tc>
          <w:tcPr>
            <w:tcW w:w="669" w:type="dxa"/>
            <w:tcBorders>
              <w:bottom w:val="nil"/>
            </w:tcBorders>
            <w:vAlign w:val="center"/>
            <w:tcPrChange w:id="13911" w:author="Στάθης Καπ" w:date="2023-03-07T04:29:00Z">
              <w:tcPr>
                <w:tcW w:w="669" w:type="dxa"/>
                <w:vAlign w:val="center"/>
              </w:tcPr>
            </w:tcPrChange>
          </w:tcPr>
          <w:p w14:paraId="5D925528" w14:textId="539B4546" w:rsidR="009B17D5" w:rsidRPr="00BB05AC" w:rsidRDefault="009B17D5" w:rsidP="009B17D5">
            <w:pPr>
              <w:jc w:val="center"/>
              <w:rPr>
                <w:ins w:id="13912" w:author="Στάθης Καπ" w:date="2023-03-03T03:28:00Z"/>
                <w:rFonts w:cstheme="minorHAnsi"/>
                <w:sz w:val="16"/>
                <w:szCs w:val="16"/>
              </w:rPr>
            </w:pPr>
            <w:ins w:id="13913" w:author="Στάθης Καπ" w:date="2023-03-03T06:13:00Z">
              <w:r>
                <w:rPr>
                  <w:rFonts w:ascii="Calibri" w:hAnsi="Calibri" w:cstheme="minorHAnsi"/>
                  <w:color w:val="000000"/>
                  <w:sz w:val="16"/>
                  <w:szCs w:val="16"/>
                </w:rPr>
                <w:t>8.66</w:t>
              </w:r>
            </w:ins>
          </w:p>
        </w:tc>
        <w:tc>
          <w:tcPr>
            <w:tcW w:w="543" w:type="dxa"/>
            <w:tcBorders>
              <w:bottom w:val="nil"/>
            </w:tcBorders>
            <w:vAlign w:val="bottom"/>
            <w:tcPrChange w:id="13914" w:author="Στάθης Καπ" w:date="2023-03-07T04:29:00Z">
              <w:tcPr>
                <w:tcW w:w="543" w:type="dxa"/>
                <w:vAlign w:val="bottom"/>
              </w:tcPr>
            </w:tcPrChange>
          </w:tcPr>
          <w:p w14:paraId="51D9D05F" w14:textId="429F029F" w:rsidR="009B17D5" w:rsidRPr="00BB05AC" w:rsidRDefault="009B17D5" w:rsidP="009B17D5">
            <w:pPr>
              <w:jc w:val="center"/>
              <w:rPr>
                <w:ins w:id="13915" w:author="Στάθης Καπ" w:date="2023-03-03T03:28:00Z"/>
                <w:rFonts w:cstheme="minorHAnsi"/>
                <w:sz w:val="16"/>
                <w:szCs w:val="16"/>
              </w:rPr>
            </w:pPr>
            <w:ins w:id="13916" w:author="Στάθης Καπ" w:date="2023-03-03T03:30:00Z">
              <w:r w:rsidRPr="00BB05AC">
                <w:rPr>
                  <w:rFonts w:ascii="Calibri" w:hAnsi="Calibri" w:cs="Calibri"/>
                  <w:color w:val="000000"/>
                  <w:sz w:val="16"/>
                  <w:szCs w:val="16"/>
                  <w:rPrChange w:id="13917" w:author="Στάθης Καπ" w:date="2023-03-03T03:31:00Z">
                    <w:rPr>
                      <w:rFonts w:ascii="Calibri" w:hAnsi="Calibri" w:cs="Calibri"/>
                      <w:color w:val="000000"/>
                      <w:sz w:val="18"/>
                      <w:szCs w:val="18"/>
                    </w:rPr>
                  </w:rPrChange>
                </w:rPr>
                <w:t>1501</w:t>
              </w:r>
            </w:ins>
          </w:p>
        </w:tc>
        <w:tc>
          <w:tcPr>
            <w:tcW w:w="621" w:type="dxa"/>
            <w:tcBorders>
              <w:bottom w:val="nil"/>
            </w:tcBorders>
            <w:vAlign w:val="bottom"/>
            <w:tcPrChange w:id="13918" w:author="Στάθης Καπ" w:date="2023-03-07T04:29:00Z">
              <w:tcPr>
                <w:tcW w:w="621" w:type="dxa"/>
                <w:vAlign w:val="bottom"/>
              </w:tcPr>
            </w:tcPrChange>
          </w:tcPr>
          <w:p w14:paraId="2C1BBB7B" w14:textId="19B3D96A" w:rsidR="009B17D5" w:rsidRPr="00BB05AC" w:rsidRDefault="009B17D5" w:rsidP="009B17D5">
            <w:pPr>
              <w:jc w:val="center"/>
              <w:rPr>
                <w:ins w:id="13919" w:author="Στάθης Καπ" w:date="2023-03-03T03:28:00Z"/>
                <w:rFonts w:cstheme="minorHAnsi"/>
                <w:sz w:val="16"/>
                <w:szCs w:val="16"/>
              </w:rPr>
            </w:pPr>
            <w:ins w:id="13920" w:author="Στάθης Καπ" w:date="2023-03-03T03:30:00Z">
              <w:r w:rsidRPr="00BB05AC">
                <w:rPr>
                  <w:rFonts w:ascii="Calibri" w:hAnsi="Calibri" w:cs="Calibri"/>
                  <w:color w:val="000000"/>
                  <w:sz w:val="16"/>
                  <w:szCs w:val="16"/>
                  <w:rPrChange w:id="13921" w:author="Στάθης Καπ" w:date="2023-03-03T03:31:00Z">
                    <w:rPr>
                      <w:rFonts w:ascii="Calibri" w:hAnsi="Calibri" w:cs="Calibri"/>
                      <w:color w:val="000000"/>
                      <w:sz w:val="18"/>
                      <w:szCs w:val="18"/>
                    </w:rPr>
                  </w:rPrChange>
                </w:rPr>
                <w:t>2.487</w:t>
              </w:r>
            </w:ins>
          </w:p>
        </w:tc>
        <w:tc>
          <w:tcPr>
            <w:tcW w:w="669" w:type="dxa"/>
            <w:tcBorders>
              <w:bottom w:val="nil"/>
            </w:tcBorders>
            <w:vAlign w:val="center"/>
            <w:tcPrChange w:id="13922" w:author="Στάθης Καπ" w:date="2023-03-07T04:29:00Z">
              <w:tcPr>
                <w:tcW w:w="669" w:type="dxa"/>
                <w:vAlign w:val="center"/>
              </w:tcPr>
            </w:tcPrChange>
          </w:tcPr>
          <w:p w14:paraId="3EF437E6" w14:textId="02470743" w:rsidR="009B17D5" w:rsidRPr="00BB05AC" w:rsidRDefault="009B17D5" w:rsidP="009B17D5">
            <w:pPr>
              <w:jc w:val="center"/>
              <w:rPr>
                <w:ins w:id="13923" w:author="Στάθης Καπ" w:date="2023-03-03T03:28:00Z"/>
                <w:rFonts w:cstheme="minorHAnsi"/>
                <w:sz w:val="16"/>
                <w:szCs w:val="16"/>
              </w:rPr>
            </w:pPr>
            <w:ins w:id="13924" w:author="Στάθης Καπ" w:date="2023-03-03T06:13:00Z">
              <w:r>
                <w:rPr>
                  <w:rFonts w:ascii="Calibri" w:hAnsi="Calibri" w:cstheme="minorHAnsi"/>
                  <w:color w:val="000000"/>
                  <w:sz w:val="16"/>
                  <w:szCs w:val="16"/>
                </w:rPr>
                <w:t>1.83</w:t>
              </w:r>
            </w:ins>
          </w:p>
        </w:tc>
        <w:tc>
          <w:tcPr>
            <w:tcW w:w="508" w:type="dxa"/>
            <w:tcBorders>
              <w:bottom w:val="nil"/>
            </w:tcBorders>
            <w:vAlign w:val="bottom"/>
            <w:tcPrChange w:id="13925" w:author="Στάθης Καπ" w:date="2023-03-07T04:29:00Z">
              <w:tcPr>
                <w:tcW w:w="508" w:type="dxa"/>
                <w:vAlign w:val="bottom"/>
              </w:tcPr>
            </w:tcPrChange>
          </w:tcPr>
          <w:p w14:paraId="3A1140B5" w14:textId="10CC43D3" w:rsidR="009B17D5" w:rsidRPr="00BB05AC" w:rsidRDefault="009B17D5" w:rsidP="009B17D5">
            <w:pPr>
              <w:jc w:val="center"/>
              <w:rPr>
                <w:ins w:id="13926" w:author="Στάθης Καπ" w:date="2023-03-03T03:28:00Z"/>
                <w:rFonts w:cstheme="minorHAnsi"/>
                <w:sz w:val="16"/>
                <w:szCs w:val="16"/>
              </w:rPr>
            </w:pPr>
            <w:ins w:id="13927" w:author="Στάθης Καπ" w:date="2023-03-03T03:30:00Z">
              <w:r w:rsidRPr="00BB05AC">
                <w:rPr>
                  <w:rFonts w:ascii="Calibri" w:hAnsi="Calibri" w:cs="Calibri"/>
                  <w:color w:val="000000"/>
                  <w:sz w:val="16"/>
                  <w:szCs w:val="16"/>
                  <w:rPrChange w:id="13928" w:author="Στάθης Καπ" w:date="2023-03-03T03:31:00Z">
                    <w:rPr>
                      <w:rFonts w:ascii="Calibri" w:hAnsi="Calibri" w:cs="Calibri"/>
                      <w:color w:val="000000"/>
                      <w:sz w:val="18"/>
                      <w:szCs w:val="18"/>
                    </w:rPr>
                  </w:rPrChange>
                </w:rPr>
                <w:t>1399</w:t>
              </w:r>
            </w:ins>
          </w:p>
        </w:tc>
        <w:tc>
          <w:tcPr>
            <w:tcW w:w="541" w:type="dxa"/>
            <w:tcBorders>
              <w:bottom w:val="nil"/>
            </w:tcBorders>
            <w:vAlign w:val="bottom"/>
            <w:tcPrChange w:id="13929" w:author="Στάθης Καπ" w:date="2023-03-07T04:29:00Z">
              <w:tcPr>
                <w:tcW w:w="541" w:type="dxa"/>
                <w:vAlign w:val="bottom"/>
              </w:tcPr>
            </w:tcPrChange>
          </w:tcPr>
          <w:p w14:paraId="42EC248A" w14:textId="087730F1" w:rsidR="009B17D5" w:rsidRPr="00BB05AC" w:rsidRDefault="009B17D5" w:rsidP="009B17D5">
            <w:pPr>
              <w:jc w:val="center"/>
              <w:rPr>
                <w:ins w:id="13930" w:author="Στάθης Καπ" w:date="2023-03-03T03:28:00Z"/>
                <w:rFonts w:cstheme="minorHAnsi"/>
                <w:sz w:val="16"/>
                <w:szCs w:val="16"/>
              </w:rPr>
            </w:pPr>
            <w:ins w:id="13931" w:author="Στάθης Καπ" w:date="2023-03-03T03:30:00Z">
              <w:r w:rsidRPr="00BB05AC">
                <w:rPr>
                  <w:rFonts w:ascii="Calibri" w:hAnsi="Calibri" w:cs="Calibri"/>
                  <w:color w:val="000000"/>
                  <w:sz w:val="16"/>
                  <w:szCs w:val="16"/>
                  <w:rPrChange w:id="13932" w:author="Στάθης Καπ" w:date="2023-03-03T03:31:00Z">
                    <w:rPr>
                      <w:rFonts w:ascii="Calibri" w:hAnsi="Calibri" w:cs="Calibri"/>
                      <w:color w:val="000000"/>
                      <w:sz w:val="18"/>
                      <w:szCs w:val="18"/>
                    </w:rPr>
                  </w:rPrChange>
                </w:rPr>
                <w:t>1.158</w:t>
              </w:r>
            </w:ins>
          </w:p>
        </w:tc>
        <w:tc>
          <w:tcPr>
            <w:tcW w:w="589" w:type="dxa"/>
            <w:tcBorders>
              <w:bottom w:val="nil"/>
            </w:tcBorders>
            <w:vAlign w:val="center"/>
            <w:tcPrChange w:id="13933" w:author="Στάθης Καπ" w:date="2023-03-07T04:29:00Z">
              <w:tcPr>
                <w:tcW w:w="589" w:type="dxa"/>
                <w:vAlign w:val="center"/>
              </w:tcPr>
            </w:tcPrChange>
          </w:tcPr>
          <w:p w14:paraId="7842923A" w14:textId="03AA0427" w:rsidR="009B17D5" w:rsidRPr="00BB05AC" w:rsidRDefault="009B17D5" w:rsidP="009B17D5">
            <w:pPr>
              <w:jc w:val="center"/>
              <w:rPr>
                <w:ins w:id="13934" w:author="Στάθης Καπ" w:date="2023-03-03T03:28:00Z"/>
                <w:rFonts w:cstheme="minorHAnsi"/>
                <w:sz w:val="16"/>
                <w:szCs w:val="16"/>
              </w:rPr>
            </w:pPr>
            <w:ins w:id="13935" w:author="Στάθης Καπ" w:date="2023-03-03T06:13:00Z">
              <w:r>
                <w:rPr>
                  <w:rFonts w:ascii="Calibri" w:hAnsi="Calibri" w:cstheme="minorHAnsi"/>
                  <w:color w:val="000000"/>
                  <w:sz w:val="16"/>
                  <w:szCs w:val="16"/>
                </w:rPr>
                <w:t>8.5</w:t>
              </w:r>
            </w:ins>
          </w:p>
        </w:tc>
        <w:tc>
          <w:tcPr>
            <w:tcW w:w="463" w:type="dxa"/>
            <w:tcBorders>
              <w:bottom w:val="nil"/>
            </w:tcBorders>
            <w:vAlign w:val="bottom"/>
            <w:tcPrChange w:id="13936" w:author="Στάθης Καπ" w:date="2023-03-07T04:29:00Z">
              <w:tcPr>
                <w:tcW w:w="463" w:type="dxa"/>
                <w:vAlign w:val="bottom"/>
              </w:tcPr>
            </w:tcPrChange>
          </w:tcPr>
          <w:p w14:paraId="2CF0C1F1" w14:textId="2E0B4445" w:rsidR="009B17D5" w:rsidRPr="00BB05AC" w:rsidRDefault="009B17D5" w:rsidP="009B17D5">
            <w:pPr>
              <w:jc w:val="center"/>
              <w:rPr>
                <w:ins w:id="13937" w:author="Στάθης Καπ" w:date="2023-03-03T03:28:00Z"/>
                <w:rFonts w:cstheme="minorHAnsi"/>
                <w:sz w:val="16"/>
                <w:szCs w:val="16"/>
              </w:rPr>
            </w:pPr>
            <w:ins w:id="13938" w:author="Στάθης Καπ" w:date="2023-03-03T03:30:00Z">
              <w:r w:rsidRPr="00BB05AC">
                <w:rPr>
                  <w:rFonts w:ascii="Calibri" w:hAnsi="Calibri" w:cs="Calibri"/>
                  <w:color w:val="000000"/>
                  <w:sz w:val="16"/>
                  <w:szCs w:val="16"/>
                  <w:rPrChange w:id="13939" w:author="Στάθης Καπ" w:date="2023-03-03T03:31:00Z">
                    <w:rPr>
                      <w:rFonts w:ascii="Calibri" w:hAnsi="Calibri" w:cs="Calibri"/>
                      <w:color w:val="000000"/>
                      <w:sz w:val="18"/>
                      <w:szCs w:val="18"/>
                    </w:rPr>
                  </w:rPrChange>
                </w:rPr>
                <w:t>1427</w:t>
              </w:r>
            </w:ins>
          </w:p>
        </w:tc>
        <w:tc>
          <w:tcPr>
            <w:tcW w:w="541" w:type="dxa"/>
            <w:tcBorders>
              <w:bottom w:val="nil"/>
            </w:tcBorders>
            <w:vAlign w:val="bottom"/>
            <w:tcPrChange w:id="13940" w:author="Στάθης Καπ" w:date="2023-03-07T04:29:00Z">
              <w:tcPr>
                <w:tcW w:w="541" w:type="dxa"/>
                <w:vAlign w:val="bottom"/>
              </w:tcPr>
            </w:tcPrChange>
          </w:tcPr>
          <w:p w14:paraId="2B4D1298" w14:textId="14F40A8C" w:rsidR="009B17D5" w:rsidRPr="00BB05AC" w:rsidRDefault="009B17D5" w:rsidP="009B17D5">
            <w:pPr>
              <w:jc w:val="center"/>
              <w:rPr>
                <w:ins w:id="13941" w:author="Στάθης Καπ" w:date="2023-03-03T03:28:00Z"/>
                <w:rFonts w:cstheme="minorHAnsi"/>
                <w:sz w:val="16"/>
                <w:szCs w:val="16"/>
              </w:rPr>
            </w:pPr>
            <w:ins w:id="13942" w:author="Στάθης Καπ" w:date="2023-03-03T03:30:00Z">
              <w:r w:rsidRPr="00BB05AC">
                <w:rPr>
                  <w:rFonts w:ascii="Calibri" w:hAnsi="Calibri" w:cs="Calibri"/>
                  <w:color w:val="000000"/>
                  <w:sz w:val="16"/>
                  <w:szCs w:val="16"/>
                  <w:rPrChange w:id="13943" w:author="Στάθης Καπ" w:date="2023-03-03T03:31:00Z">
                    <w:rPr>
                      <w:rFonts w:ascii="Calibri" w:hAnsi="Calibri" w:cs="Calibri"/>
                      <w:color w:val="000000"/>
                      <w:sz w:val="18"/>
                      <w:szCs w:val="18"/>
                    </w:rPr>
                  </w:rPrChange>
                </w:rPr>
                <w:t>1.409</w:t>
              </w:r>
            </w:ins>
          </w:p>
        </w:tc>
        <w:tc>
          <w:tcPr>
            <w:tcW w:w="589" w:type="dxa"/>
            <w:tcBorders>
              <w:bottom w:val="nil"/>
            </w:tcBorders>
            <w:vAlign w:val="center"/>
            <w:tcPrChange w:id="13944" w:author="Στάθης Καπ" w:date="2023-03-07T04:29:00Z">
              <w:tcPr>
                <w:tcW w:w="589" w:type="dxa"/>
                <w:vAlign w:val="center"/>
              </w:tcPr>
            </w:tcPrChange>
          </w:tcPr>
          <w:p w14:paraId="46CF151B" w14:textId="6D604608" w:rsidR="009B17D5" w:rsidRPr="00BB05AC" w:rsidRDefault="009B17D5" w:rsidP="009B17D5">
            <w:pPr>
              <w:jc w:val="center"/>
              <w:rPr>
                <w:ins w:id="13945" w:author="Στάθης Καπ" w:date="2023-03-03T03:28:00Z"/>
                <w:rFonts w:cstheme="minorHAnsi"/>
                <w:sz w:val="16"/>
                <w:szCs w:val="16"/>
              </w:rPr>
            </w:pPr>
            <w:ins w:id="13946" w:author="Στάθης Καπ" w:date="2023-03-03T06:14:00Z">
              <w:r>
                <w:rPr>
                  <w:rFonts w:ascii="Calibri" w:hAnsi="Calibri" w:cstheme="minorHAnsi"/>
                  <w:color w:val="000000"/>
                  <w:sz w:val="16"/>
                  <w:szCs w:val="16"/>
                </w:rPr>
                <w:t>6.67</w:t>
              </w:r>
            </w:ins>
          </w:p>
        </w:tc>
      </w:tr>
      <w:tr w:rsidR="009B17D5" w14:paraId="6F0663A6" w14:textId="77777777" w:rsidTr="00DD03FB">
        <w:trPr>
          <w:ins w:id="13947" w:author="Στάθης Καπ" w:date="2023-03-03T03:28:00Z"/>
        </w:trPr>
        <w:tc>
          <w:tcPr>
            <w:tcW w:w="515" w:type="dxa"/>
            <w:tcBorders>
              <w:top w:val="nil"/>
              <w:bottom w:val="nil"/>
              <w:right w:val="single" w:sz="4" w:space="0" w:color="auto"/>
            </w:tcBorders>
            <w:shd w:val="clear" w:color="auto" w:fill="E7E6E6" w:themeFill="background2"/>
            <w:vAlign w:val="center"/>
            <w:tcPrChange w:id="13948" w:author="Στάθης Καπ" w:date="2023-03-07T04:29:00Z">
              <w:tcPr>
                <w:tcW w:w="515" w:type="dxa"/>
                <w:vAlign w:val="center"/>
              </w:tcPr>
            </w:tcPrChange>
          </w:tcPr>
          <w:p w14:paraId="15E13CB1" w14:textId="0B7E0C8A" w:rsidR="009B17D5" w:rsidRPr="00BB05AC" w:rsidRDefault="009B17D5" w:rsidP="009B17D5">
            <w:pPr>
              <w:jc w:val="center"/>
              <w:rPr>
                <w:ins w:id="13949" w:author="Στάθης Καπ" w:date="2023-03-03T03:28:00Z"/>
                <w:sz w:val="16"/>
                <w:szCs w:val="16"/>
              </w:rPr>
            </w:pPr>
            <w:ins w:id="13950" w:author="Στάθης Καπ" w:date="2023-03-03T03:30:00Z">
              <w:r w:rsidRPr="00BB05AC">
                <w:rPr>
                  <w:rFonts w:cstheme="minorHAnsi"/>
                  <w:sz w:val="16"/>
                  <w:szCs w:val="16"/>
                  <w:rPrChange w:id="13951" w:author="Στάθης Καπ" w:date="2023-03-03T03:31:00Z">
                    <w:rPr>
                      <w:rFonts w:cstheme="minorHAnsi"/>
                      <w:sz w:val="18"/>
                      <w:szCs w:val="18"/>
                    </w:rPr>
                  </w:rPrChange>
                </w:rPr>
                <w:t>pr15</w:t>
              </w:r>
            </w:ins>
          </w:p>
        </w:tc>
        <w:tc>
          <w:tcPr>
            <w:tcW w:w="560" w:type="dxa"/>
            <w:tcBorders>
              <w:top w:val="nil"/>
              <w:left w:val="single" w:sz="4" w:space="0" w:color="auto"/>
              <w:bottom w:val="nil"/>
            </w:tcBorders>
            <w:tcPrChange w:id="13952" w:author="Στάθης Καπ" w:date="2023-03-07T04:29:00Z">
              <w:tcPr>
                <w:tcW w:w="560" w:type="dxa"/>
              </w:tcPr>
            </w:tcPrChange>
          </w:tcPr>
          <w:p w14:paraId="7CE1FF7B" w14:textId="74585183" w:rsidR="009B17D5" w:rsidRPr="00BB05AC" w:rsidRDefault="009B17D5" w:rsidP="009B17D5">
            <w:pPr>
              <w:jc w:val="center"/>
              <w:rPr>
                <w:ins w:id="13953" w:author="Στάθης Καπ" w:date="2023-03-03T03:28:00Z"/>
                <w:rFonts w:cstheme="minorHAnsi"/>
                <w:sz w:val="16"/>
                <w:szCs w:val="16"/>
              </w:rPr>
            </w:pPr>
            <w:ins w:id="13954" w:author="Στάθης Καπ" w:date="2023-03-03T03:30:00Z">
              <w:r w:rsidRPr="00BB05AC">
                <w:rPr>
                  <w:rFonts w:cstheme="minorHAnsi"/>
                  <w:sz w:val="16"/>
                  <w:szCs w:val="16"/>
                  <w:rPrChange w:id="13955" w:author="Στάθης Καπ" w:date="2023-03-03T03:31:00Z">
                    <w:rPr>
                      <w:rFonts w:cstheme="minorHAnsi"/>
                      <w:sz w:val="18"/>
                      <w:szCs w:val="18"/>
                    </w:rPr>
                  </w:rPrChange>
                </w:rPr>
                <w:t>2065</w:t>
              </w:r>
            </w:ins>
          </w:p>
        </w:tc>
        <w:tc>
          <w:tcPr>
            <w:tcW w:w="855" w:type="dxa"/>
            <w:tcBorders>
              <w:top w:val="nil"/>
              <w:bottom w:val="nil"/>
            </w:tcBorders>
            <w:tcPrChange w:id="13956" w:author="Στάθης Καπ" w:date="2023-03-07T04:29:00Z">
              <w:tcPr>
                <w:tcW w:w="855" w:type="dxa"/>
              </w:tcPr>
            </w:tcPrChange>
          </w:tcPr>
          <w:p w14:paraId="0512FFD5" w14:textId="49135EE0" w:rsidR="009B17D5" w:rsidRPr="00BB05AC" w:rsidRDefault="009B17D5" w:rsidP="009B17D5">
            <w:pPr>
              <w:jc w:val="center"/>
              <w:rPr>
                <w:ins w:id="13957" w:author="Στάθης Καπ" w:date="2023-03-03T03:28:00Z"/>
                <w:rFonts w:cstheme="minorHAnsi"/>
                <w:sz w:val="16"/>
                <w:szCs w:val="16"/>
              </w:rPr>
            </w:pPr>
            <w:ins w:id="13958" w:author="Στάθης Καπ" w:date="2023-03-03T03:30:00Z">
              <w:r w:rsidRPr="00BB05AC">
                <w:rPr>
                  <w:rFonts w:cstheme="minorHAnsi"/>
                  <w:sz w:val="16"/>
                  <w:szCs w:val="16"/>
                  <w:rPrChange w:id="13959" w:author="Στάθης Καπ" w:date="2023-03-03T03:31:00Z">
                    <w:rPr>
                      <w:rFonts w:cstheme="minorHAnsi"/>
                      <w:sz w:val="18"/>
                      <w:szCs w:val="18"/>
                    </w:rPr>
                  </w:rPrChange>
                </w:rPr>
                <w:t>1818</w:t>
              </w:r>
            </w:ins>
          </w:p>
        </w:tc>
        <w:tc>
          <w:tcPr>
            <w:tcW w:w="544" w:type="dxa"/>
            <w:tcBorders>
              <w:top w:val="nil"/>
              <w:bottom w:val="nil"/>
            </w:tcBorders>
            <w:vAlign w:val="bottom"/>
            <w:tcPrChange w:id="13960" w:author="Στάθης Καπ" w:date="2023-03-07T04:29:00Z">
              <w:tcPr>
                <w:tcW w:w="544" w:type="dxa"/>
                <w:vAlign w:val="bottom"/>
              </w:tcPr>
            </w:tcPrChange>
          </w:tcPr>
          <w:p w14:paraId="44ED4274" w14:textId="2B46D57C" w:rsidR="009B17D5" w:rsidRPr="00BB05AC" w:rsidRDefault="009B17D5" w:rsidP="009B17D5">
            <w:pPr>
              <w:jc w:val="center"/>
              <w:rPr>
                <w:ins w:id="13961" w:author="Στάθης Καπ" w:date="2023-03-03T03:28:00Z"/>
                <w:rFonts w:cstheme="minorHAnsi"/>
                <w:sz w:val="16"/>
                <w:szCs w:val="16"/>
              </w:rPr>
            </w:pPr>
            <w:ins w:id="13962" w:author="Στάθης Καπ" w:date="2023-03-03T03:30:00Z">
              <w:r w:rsidRPr="00BB05AC">
                <w:rPr>
                  <w:rFonts w:ascii="Calibri" w:hAnsi="Calibri" w:cs="Calibri"/>
                  <w:color w:val="000000"/>
                  <w:sz w:val="16"/>
                  <w:szCs w:val="16"/>
                  <w:rPrChange w:id="13963" w:author="Στάθης Καπ" w:date="2023-03-03T03:31:00Z">
                    <w:rPr>
                      <w:rFonts w:ascii="Calibri" w:hAnsi="Calibri" w:cs="Calibri"/>
                      <w:color w:val="000000"/>
                      <w:sz w:val="18"/>
                      <w:szCs w:val="18"/>
                    </w:rPr>
                  </w:rPrChange>
                </w:rPr>
                <w:t>1824</w:t>
              </w:r>
            </w:ins>
          </w:p>
        </w:tc>
        <w:tc>
          <w:tcPr>
            <w:tcW w:w="621" w:type="dxa"/>
            <w:tcBorders>
              <w:top w:val="nil"/>
              <w:bottom w:val="nil"/>
            </w:tcBorders>
            <w:vAlign w:val="bottom"/>
            <w:tcPrChange w:id="13964" w:author="Στάθης Καπ" w:date="2023-03-07T04:29:00Z">
              <w:tcPr>
                <w:tcW w:w="621" w:type="dxa"/>
                <w:vAlign w:val="bottom"/>
              </w:tcPr>
            </w:tcPrChange>
          </w:tcPr>
          <w:p w14:paraId="5D1B3F32" w14:textId="4E92E2BE" w:rsidR="009B17D5" w:rsidRPr="00BB05AC" w:rsidRDefault="009B17D5" w:rsidP="009B17D5">
            <w:pPr>
              <w:jc w:val="center"/>
              <w:rPr>
                <w:ins w:id="13965" w:author="Στάθης Καπ" w:date="2023-03-03T03:28:00Z"/>
                <w:rFonts w:cstheme="minorHAnsi"/>
                <w:sz w:val="16"/>
                <w:szCs w:val="16"/>
              </w:rPr>
            </w:pPr>
            <w:ins w:id="13966" w:author="Στάθης Καπ" w:date="2023-03-03T03:30:00Z">
              <w:r w:rsidRPr="00BB05AC">
                <w:rPr>
                  <w:rFonts w:ascii="Calibri" w:hAnsi="Calibri" w:cs="Calibri"/>
                  <w:color w:val="000000"/>
                  <w:sz w:val="16"/>
                  <w:szCs w:val="16"/>
                  <w:rPrChange w:id="13967" w:author="Στάθης Καπ" w:date="2023-03-03T03:31:00Z">
                    <w:rPr>
                      <w:rFonts w:ascii="Calibri" w:hAnsi="Calibri" w:cs="Calibri"/>
                      <w:color w:val="000000"/>
                      <w:sz w:val="18"/>
                      <w:szCs w:val="18"/>
                    </w:rPr>
                  </w:rPrChange>
                </w:rPr>
                <w:t>6.725</w:t>
              </w:r>
            </w:ins>
          </w:p>
        </w:tc>
        <w:tc>
          <w:tcPr>
            <w:tcW w:w="669" w:type="dxa"/>
            <w:tcBorders>
              <w:top w:val="nil"/>
              <w:bottom w:val="nil"/>
            </w:tcBorders>
            <w:vAlign w:val="center"/>
            <w:tcPrChange w:id="13968" w:author="Στάθης Καπ" w:date="2023-03-07T04:29:00Z">
              <w:tcPr>
                <w:tcW w:w="669" w:type="dxa"/>
                <w:vAlign w:val="center"/>
              </w:tcPr>
            </w:tcPrChange>
          </w:tcPr>
          <w:p w14:paraId="79543FF2" w14:textId="06BD7529" w:rsidR="009B17D5" w:rsidRPr="00BB05AC" w:rsidRDefault="009B17D5" w:rsidP="009B17D5">
            <w:pPr>
              <w:jc w:val="center"/>
              <w:rPr>
                <w:ins w:id="13969" w:author="Στάθης Καπ" w:date="2023-03-03T03:28:00Z"/>
                <w:rFonts w:cstheme="minorHAnsi"/>
                <w:sz w:val="16"/>
                <w:szCs w:val="16"/>
              </w:rPr>
            </w:pPr>
            <w:ins w:id="13970" w:author="Στάθης Καπ" w:date="2023-03-03T06:13:00Z">
              <w:r>
                <w:rPr>
                  <w:rFonts w:ascii="Calibri" w:hAnsi="Calibri" w:cstheme="minorHAnsi"/>
                  <w:color w:val="000000"/>
                  <w:sz w:val="16"/>
                  <w:szCs w:val="16"/>
                </w:rPr>
                <w:t>11.67</w:t>
              </w:r>
            </w:ins>
          </w:p>
        </w:tc>
        <w:tc>
          <w:tcPr>
            <w:tcW w:w="543" w:type="dxa"/>
            <w:tcBorders>
              <w:top w:val="nil"/>
              <w:bottom w:val="nil"/>
            </w:tcBorders>
            <w:vAlign w:val="bottom"/>
            <w:tcPrChange w:id="13971" w:author="Στάθης Καπ" w:date="2023-03-07T04:29:00Z">
              <w:tcPr>
                <w:tcW w:w="543" w:type="dxa"/>
                <w:vAlign w:val="bottom"/>
              </w:tcPr>
            </w:tcPrChange>
          </w:tcPr>
          <w:p w14:paraId="30261E80" w14:textId="5D059AE2" w:rsidR="009B17D5" w:rsidRPr="00BB05AC" w:rsidRDefault="009B17D5" w:rsidP="009B17D5">
            <w:pPr>
              <w:jc w:val="center"/>
              <w:rPr>
                <w:ins w:id="13972" w:author="Στάθης Καπ" w:date="2023-03-03T03:28:00Z"/>
                <w:rFonts w:cstheme="minorHAnsi"/>
                <w:sz w:val="16"/>
                <w:szCs w:val="16"/>
              </w:rPr>
            </w:pPr>
            <w:ins w:id="13973" w:author="Στάθης Καπ" w:date="2023-03-03T03:30:00Z">
              <w:r w:rsidRPr="00BB05AC">
                <w:rPr>
                  <w:rFonts w:ascii="Calibri" w:hAnsi="Calibri" w:cs="Calibri"/>
                  <w:color w:val="000000"/>
                  <w:sz w:val="16"/>
                  <w:szCs w:val="16"/>
                  <w:rPrChange w:id="13974" w:author="Στάθης Καπ" w:date="2023-03-03T03:31:00Z">
                    <w:rPr>
                      <w:rFonts w:ascii="Calibri" w:hAnsi="Calibri" w:cs="Calibri"/>
                      <w:color w:val="000000"/>
                      <w:sz w:val="18"/>
                      <w:szCs w:val="18"/>
                    </w:rPr>
                  </w:rPrChange>
                </w:rPr>
                <w:t>1815</w:t>
              </w:r>
            </w:ins>
          </w:p>
        </w:tc>
        <w:tc>
          <w:tcPr>
            <w:tcW w:w="621" w:type="dxa"/>
            <w:tcBorders>
              <w:top w:val="nil"/>
              <w:bottom w:val="nil"/>
            </w:tcBorders>
            <w:vAlign w:val="bottom"/>
            <w:tcPrChange w:id="13975" w:author="Στάθης Καπ" w:date="2023-03-07T04:29:00Z">
              <w:tcPr>
                <w:tcW w:w="621" w:type="dxa"/>
                <w:vAlign w:val="bottom"/>
              </w:tcPr>
            </w:tcPrChange>
          </w:tcPr>
          <w:p w14:paraId="416CEA71" w14:textId="01171E6D" w:rsidR="009B17D5" w:rsidRPr="00BB05AC" w:rsidRDefault="009B17D5" w:rsidP="009B17D5">
            <w:pPr>
              <w:jc w:val="center"/>
              <w:rPr>
                <w:ins w:id="13976" w:author="Στάθης Καπ" w:date="2023-03-03T03:28:00Z"/>
                <w:rFonts w:cstheme="minorHAnsi"/>
                <w:sz w:val="16"/>
                <w:szCs w:val="16"/>
              </w:rPr>
            </w:pPr>
            <w:ins w:id="13977" w:author="Στάθης Καπ" w:date="2023-03-03T03:30:00Z">
              <w:r w:rsidRPr="00BB05AC">
                <w:rPr>
                  <w:rFonts w:ascii="Calibri" w:hAnsi="Calibri" w:cs="Calibri"/>
                  <w:color w:val="000000"/>
                  <w:sz w:val="16"/>
                  <w:szCs w:val="16"/>
                  <w:rPrChange w:id="13978" w:author="Στάθης Καπ" w:date="2023-03-03T03:31:00Z">
                    <w:rPr>
                      <w:rFonts w:ascii="Calibri" w:hAnsi="Calibri" w:cs="Calibri"/>
                      <w:color w:val="000000"/>
                      <w:sz w:val="18"/>
                      <w:szCs w:val="18"/>
                    </w:rPr>
                  </w:rPrChange>
                </w:rPr>
                <w:t>5.457</w:t>
              </w:r>
            </w:ins>
          </w:p>
        </w:tc>
        <w:tc>
          <w:tcPr>
            <w:tcW w:w="669" w:type="dxa"/>
            <w:tcBorders>
              <w:top w:val="nil"/>
              <w:bottom w:val="nil"/>
            </w:tcBorders>
            <w:vAlign w:val="center"/>
            <w:tcPrChange w:id="13979" w:author="Στάθης Καπ" w:date="2023-03-07T04:29:00Z">
              <w:tcPr>
                <w:tcW w:w="669" w:type="dxa"/>
                <w:vAlign w:val="center"/>
              </w:tcPr>
            </w:tcPrChange>
          </w:tcPr>
          <w:p w14:paraId="0A6AD801" w14:textId="79EE42D1" w:rsidR="009B17D5" w:rsidRPr="00BB05AC" w:rsidRDefault="009B17D5" w:rsidP="009B17D5">
            <w:pPr>
              <w:jc w:val="center"/>
              <w:rPr>
                <w:ins w:id="13980" w:author="Στάθης Καπ" w:date="2023-03-03T03:28:00Z"/>
                <w:rFonts w:cstheme="minorHAnsi"/>
                <w:sz w:val="16"/>
                <w:szCs w:val="16"/>
              </w:rPr>
            </w:pPr>
            <w:ins w:id="13981" w:author="Στάθης Καπ" w:date="2023-03-03T06:13:00Z">
              <w:r>
                <w:rPr>
                  <w:rFonts w:ascii="Calibri" w:hAnsi="Calibri" w:cstheme="minorHAnsi"/>
                  <w:color w:val="000000"/>
                  <w:sz w:val="16"/>
                  <w:szCs w:val="16"/>
                </w:rPr>
                <w:t>0.49</w:t>
              </w:r>
            </w:ins>
          </w:p>
        </w:tc>
        <w:tc>
          <w:tcPr>
            <w:tcW w:w="508" w:type="dxa"/>
            <w:tcBorders>
              <w:top w:val="nil"/>
              <w:bottom w:val="nil"/>
            </w:tcBorders>
            <w:vAlign w:val="bottom"/>
            <w:tcPrChange w:id="13982" w:author="Στάθης Καπ" w:date="2023-03-07T04:29:00Z">
              <w:tcPr>
                <w:tcW w:w="508" w:type="dxa"/>
                <w:vAlign w:val="bottom"/>
              </w:tcPr>
            </w:tcPrChange>
          </w:tcPr>
          <w:p w14:paraId="3FED67DE" w14:textId="13F929AA" w:rsidR="009B17D5" w:rsidRPr="00BB05AC" w:rsidRDefault="009B17D5" w:rsidP="009B17D5">
            <w:pPr>
              <w:jc w:val="center"/>
              <w:rPr>
                <w:ins w:id="13983" w:author="Στάθης Καπ" w:date="2023-03-03T03:28:00Z"/>
                <w:rFonts w:cstheme="minorHAnsi"/>
                <w:sz w:val="16"/>
                <w:szCs w:val="16"/>
              </w:rPr>
            </w:pPr>
            <w:ins w:id="13984" w:author="Στάθης Καπ" w:date="2023-03-03T03:30:00Z">
              <w:r w:rsidRPr="00BB05AC">
                <w:rPr>
                  <w:rFonts w:ascii="Calibri" w:hAnsi="Calibri" w:cs="Calibri"/>
                  <w:color w:val="000000"/>
                  <w:sz w:val="16"/>
                  <w:szCs w:val="16"/>
                  <w:rPrChange w:id="13985" w:author="Στάθης Καπ" w:date="2023-03-03T03:31:00Z">
                    <w:rPr>
                      <w:rFonts w:ascii="Calibri" w:hAnsi="Calibri" w:cs="Calibri"/>
                      <w:color w:val="000000"/>
                      <w:sz w:val="18"/>
                      <w:szCs w:val="18"/>
                    </w:rPr>
                  </w:rPrChange>
                </w:rPr>
                <w:t>1746</w:t>
              </w:r>
            </w:ins>
          </w:p>
        </w:tc>
        <w:tc>
          <w:tcPr>
            <w:tcW w:w="541" w:type="dxa"/>
            <w:tcBorders>
              <w:top w:val="nil"/>
              <w:bottom w:val="nil"/>
            </w:tcBorders>
            <w:vAlign w:val="bottom"/>
            <w:tcPrChange w:id="13986" w:author="Στάθης Καπ" w:date="2023-03-07T04:29:00Z">
              <w:tcPr>
                <w:tcW w:w="541" w:type="dxa"/>
                <w:vAlign w:val="bottom"/>
              </w:tcPr>
            </w:tcPrChange>
          </w:tcPr>
          <w:p w14:paraId="11B690C2" w14:textId="5A12AA48" w:rsidR="009B17D5" w:rsidRPr="00BB05AC" w:rsidRDefault="009B17D5" w:rsidP="009B17D5">
            <w:pPr>
              <w:jc w:val="center"/>
              <w:rPr>
                <w:ins w:id="13987" w:author="Στάθης Καπ" w:date="2023-03-03T03:28:00Z"/>
                <w:rFonts w:cstheme="minorHAnsi"/>
                <w:sz w:val="16"/>
                <w:szCs w:val="16"/>
              </w:rPr>
            </w:pPr>
            <w:ins w:id="13988" w:author="Στάθης Καπ" w:date="2023-03-03T03:30:00Z">
              <w:r w:rsidRPr="00BB05AC">
                <w:rPr>
                  <w:rFonts w:ascii="Calibri" w:hAnsi="Calibri" w:cs="Calibri"/>
                  <w:color w:val="000000"/>
                  <w:sz w:val="16"/>
                  <w:szCs w:val="16"/>
                  <w:rPrChange w:id="13989" w:author="Στάθης Καπ" w:date="2023-03-03T03:31:00Z">
                    <w:rPr>
                      <w:rFonts w:ascii="Calibri" w:hAnsi="Calibri" w:cs="Calibri"/>
                      <w:color w:val="000000"/>
                      <w:sz w:val="18"/>
                      <w:szCs w:val="18"/>
                    </w:rPr>
                  </w:rPrChange>
                </w:rPr>
                <w:t>1.685</w:t>
              </w:r>
            </w:ins>
          </w:p>
        </w:tc>
        <w:tc>
          <w:tcPr>
            <w:tcW w:w="589" w:type="dxa"/>
            <w:tcBorders>
              <w:top w:val="nil"/>
              <w:bottom w:val="nil"/>
            </w:tcBorders>
            <w:vAlign w:val="center"/>
            <w:tcPrChange w:id="13990" w:author="Στάθης Καπ" w:date="2023-03-07T04:29:00Z">
              <w:tcPr>
                <w:tcW w:w="589" w:type="dxa"/>
                <w:vAlign w:val="center"/>
              </w:tcPr>
            </w:tcPrChange>
          </w:tcPr>
          <w:p w14:paraId="23DC258A" w14:textId="2C6E0CD5" w:rsidR="009B17D5" w:rsidRPr="00BB05AC" w:rsidRDefault="009B17D5" w:rsidP="009B17D5">
            <w:pPr>
              <w:jc w:val="center"/>
              <w:rPr>
                <w:ins w:id="13991" w:author="Στάθης Καπ" w:date="2023-03-03T03:28:00Z"/>
                <w:rFonts w:cstheme="minorHAnsi"/>
                <w:sz w:val="16"/>
                <w:szCs w:val="16"/>
              </w:rPr>
            </w:pPr>
            <w:ins w:id="13992" w:author="Στάθης Καπ" w:date="2023-03-03T06:13:00Z">
              <w:r>
                <w:rPr>
                  <w:rFonts w:ascii="Calibri" w:hAnsi="Calibri" w:cstheme="minorHAnsi"/>
                  <w:color w:val="000000"/>
                  <w:sz w:val="16"/>
                  <w:szCs w:val="16"/>
                </w:rPr>
                <w:t>4.28</w:t>
              </w:r>
            </w:ins>
          </w:p>
        </w:tc>
        <w:tc>
          <w:tcPr>
            <w:tcW w:w="463" w:type="dxa"/>
            <w:tcBorders>
              <w:top w:val="nil"/>
              <w:bottom w:val="nil"/>
            </w:tcBorders>
            <w:vAlign w:val="bottom"/>
            <w:tcPrChange w:id="13993" w:author="Στάθης Καπ" w:date="2023-03-07T04:29:00Z">
              <w:tcPr>
                <w:tcW w:w="463" w:type="dxa"/>
                <w:vAlign w:val="bottom"/>
              </w:tcPr>
            </w:tcPrChange>
          </w:tcPr>
          <w:p w14:paraId="4F98E869" w14:textId="4ADFBC69" w:rsidR="009B17D5" w:rsidRPr="00BB05AC" w:rsidRDefault="009B17D5" w:rsidP="009B17D5">
            <w:pPr>
              <w:jc w:val="center"/>
              <w:rPr>
                <w:ins w:id="13994" w:author="Στάθης Καπ" w:date="2023-03-03T03:28:00Z"/>
                <w:rFonts w:cstheme="minorHAnsi"/>
                <w:sz w:val="16"/>
                <w:szCs w:val="16"/>
              </w:rPr>
            </w:pPr>
            <w:ins w:id="13995" w:author="Στάθης Καπ" w:date="2023-03-03T03:30:00Z">
              <w:r w:rsidRPr="00BB05AC">
                <w:rPr>
                  <w:rFonts w:ascii="Calibri" w:hAnsi="Calibri" w:cs="Calibri"/>
                  <w:color w:val="000000"/>
                  <w:sz w:val="16"/>
                  <w:szCs w:val="16"/>
                  <w:rPrChange w:id="13996" w:author="Στάθης Καπ" w:date="2023-03-03T03:31:00Z">
                    <w:rPr>
                      <w:rFonts w:ascii="Calibri" w:hAnsi="Calibri" w:cs="Calibri"/>
                      <w:color w:val="000000"/>
                      <w:sz w:val="18"/>
                      <w:szCs w:val="18"/>
                    </w:rPr>
                  </w:rPrChange>
                </w:rPr>
                <w:t>1606</w:t>
              </w:r>
            </w:ins>
          </w:p>
        </w:tc>
        <w:tc>
          <w:tcPr>
            <w:tcW w:w="541" w:type="dxa"/>
            <w:tcBorders>
              <w:top w:val="nil"/>
              <w:bottom w:val="nil"/>
            </w:tcBorders>
            <w:vAlign w:val="bottom"/>
            <w:tcPrChange w:id="13997" w:author="Στάθης Καπ" w:date="2023-03-07T04:29:00Z">
              <w:tcPr>
                <w:tcW w:w="541" w:type="dxa"/>
                <w:vAlign w:val="bottom"/>
              </w:tcPr>
            </w:tcPrChange>
          </w:tcPr>
          <w:p w14:paraId="3818F6B6" w14:textId="716AECB6" w:rsidR="009B17D5" w:rsidRPr="00BB05AC" w:rsidRDefault="009B17D5" w:rsidP="009B17D5">
            <w:pPr>
              <w:jc w:val="center"/>
              <w:rPr>
                <w:ins w:id="13998" w:author="Στάθης Καπ" w:date="2023-03-03T03:28:00Z"/>
                <w:rFonts w:cstheme="minorHAnsi"/>
                <w:sz w:val="16"/>
                <w:szCs w:val="16"/>
              </w:rPr>
            </w:pPr>
            <w:ins w:id="13999" w:author="Στάθης Καπ" w:date="2023-03-03T03:30:00Z">
              <w:r w:rsidRPr="00BB05AC">
                <w:rPr>
                  <w:rFonts w:ascii="Calibri" w:hAnsi="Calibri" w:cs="Calibri"/>
                  <w:color w:val="000000"/>
                  <w:sz w:val="16"/>
                  <w:szCs w:val="16"/>
                  <w:rPrChange w:id="14000" w:author="Στάθης Καπ" w:date="2023-03-03T03:31:00Z">
                    <w:rPr>
                      <w:rFonts w:ascii="Calibri" w:hAnsi="Calibri" w:cs="Calibri"/>
                      <w:color w:val="000000"/>
                      <w:sz w:val="18"/>
                      <w:szCs w:val="18"/>
                    </w:rPr>
                  </w:rPrChange>
                </w:rPr>
                <w:t>1.215</w:t>
              </w:r>
            </w:ins>
          </w:p>
        </w:tc>
        <w:tc>
          <w:tcPr>
            <w:tcW w:w="589" w:type="dxa"/>
            <w:tcBorders>
              <w:top w:val="nil"/>
              <w:bottom w:val="nil"/>
            </w:tcBorders>
            <w:vAlign w:val="center"/>
            <w:tcPrChange w:id="14001" w:author="Στάθης Καπ" w:date="2023-03-07T04:29:00Z">
              <w:tcPr>
                <w:tcW w:w="589" w:type="dxa"/>
                <w:vAlign w:val="center"/>
              </w:tcPr>
            </w:tcPrChange>
          </w:tcPr>
          <w:p w14:paraId="30BD738B" w14:textId="216BA216" w:rsidR="009B17D5" w:rsidRPr="00BB05AC" w:rsidRDefault="009B17D5" w:rsidP="009B17D5">
            <w:pPr>
              <w:jc w:val="center"/>
              <w:rPr>
                <w:ins w:id="14002" w:author="Στάθης Καπ" w:date="2023-03-03T03:28:00Z"/>
                <w:rFonts w:cstheme="minorHAnsi"/>
                <w:sz w:val="16"/>
                <w:szCs w:val="16"/>
              </w:rPr>
            </w:pPr>
            <w:ins w:id="14003" w:author="Στάθης Καπ" w:date="2023-03-03T06:14:00Z">
              <w:r>
                <w:rPr>
                  <w:rFonts w:ascii="Calibri" w:hAnsi="Calibri" w:cstheme="minorHAnsi"/>
                  <w:color w:val="000000"/>
                  <w:sz w:val="16"/>
                  <w:szCs w:val="16"/>
                </w:rPr>
                <w:t>11.95</w:t>
              </w:r>
            </w:ins>
          </w:p>
        </w:tc>
      </w:tr>
      <w:tr w:rsidR="009B17D5" w14:paraId="1E06A1F2" w14:textId="77777777" w:rsidTr="00DD03FB">
        <w:trPr>
          <w:ins w:id="14004" w:author="Στάθης Καπ" w:date="2023-03-03T03:28:00Z"/>
        </w:trPr>
        <w:tc>
          <w:tcPr>
            <w:tcW w:w="515" w:type="dxa"/>
            <w:tcBorders>
              <w:top w:val="nil"/>
              <w:bottom w:val="nil"/>
              <w:right w:val="single" w:sz="4" w:space="0" w:color="auto"/>
            </w:tcBorders>
            <w:shd w:val="clear" w:color="auto" w:fill="E7E6E6" w:themeFill="background2"/>
            <w:vAlign w:val="center"/>
            <w:tcPrChange w:id="14005" w:author="Στάθης Καπ" w:date="2023-03-07T04:29:00Z">
              <w:tcPr>
                <w:tcW w:w="515" w:type="dxa"/>
                <w:vAlign w:val="center"/>
              </w:tcPr>
            </w:tcPrChange>
          </w:tcPr>
          <w:p w14:paraId="6329D46F" w14:textId="035C6067" w:rsidR="009B17D5" w:rsidRPr="00BB05AC" w:rsidRDefault="009B17D5" w:rsidP="009B17D5">
            <w:pPr>
              <w:jc w:val="center"/>
              <w:rPr>
                <w:ins w:id="14006" w:author="Στάθης Καπ" w:date="2023-03-03T03:28:00Z"/>
                <w:sz w:val="16"/>
                <w:szCs w:val="16"/>
              </w:rPr>
            </w:pPr>
            <w:ins w:id="14007" w:author="Στάθης Καπ" w:date="2023-03-03T03:30:00Z">
              <w:r w:rsidRPr="00BB05AC">
                <w:rPr>
                  <w:rFonts w:cstheme="minorHAnsi"/>
                  <w:sz w:val="16"/>
                  <w:szCs w:val="16"/>
                  <w:rPrChange w:id="14008" w:author="Στάθης Καπ" w:date="2023-03-03T03:31:00Z">
                    <w:rPr>
                      <w:rFonts w:cstheme="minorHAnsi"/>
                      <w:sz w:val="18"/>
                      <w:szCs w:val="18"/>
                    </w:rPr>
                  </w:rPrChange>
                </w:rPr>
                <w:t>pr16</w:t>
              </w:r>
            </w:ins>
          </w:p>
        </w:tc>
        <w:tc>
          <w:tcPr>
            <w:tcW w:w="560" w:type="dxa"/>
            <w:tcBorders>
              <w:top w:val="nil"/>
              <w:left w:val="single" w:sz="4" w:space="0" w:color="auto"/>
            </w:tcBorders>
            <w:tcPrChange w:id="14009" w:author="Στάθης Καπ" w:date="2023-03-07T04:29:00Z">
              <w:tcPr>
                <w:tcW w:w="560" w:type="dxa"/>
              </w:tcPr>
            </w:tcPrChange>
          </w:tcPr>
          <w:p w14:paraId="56C78D59" w14:textId="18F77010" w:rsidR="009B17D5" w:rsidRPr="00BB05AC" w:rsidRDefault="009B17D5" w:rsidP="009B17D5">
            <w:pPr>
              <w:jc w:val="center"/>
              <w:rPr>
                <w:ins w:id="14010" w:author="Στάθης Καπ" w:date="2023-03-03T03:28:00Z"/>
                <w:rFonts w:cstheme="minorHAnsi"/>
                <w:sz w:val="16"/>
                <w:szCs w:val="16"/>
              </w:rPr>
            </w:pPr>
            <w:ins w:id="14011" w:author="Στάθης Καπ" w:date="2023-03-03T03:30:00Z">
              <w:r w:rsidRPr="00BB05AC">
                <w:rPr>
                  <w:rFonts w:cstheme="minorHAnsi"/>
                  <w:sz w:val="16"/>
                  <w:szCs w:val="16"/>
                  <w:rPrChange w:id="14012" w:author="Στάθης Καπ" w:date="2023-03-03T03:31:00Z">
                    <w:rPr>
                      <w:rFonts w:cstheme="minorHAnsi"/>
                      <w:sz w:val="18"/>
                      <w:szCs w:val="18"/>
                    </w:rPr>
                  </w:rPrChange>
                </w:rPr>
                <w:t>2065</w:t>
              </w:r>
            </w:ins>
          </w:p>
        </w:tc>
        <w:tc>
          <w:tcPr>
            <w:tcW w:w="855" w:type="dxa"/>
            <w:tcBorders>
              <w:top w:val="nil"/>
            </w:tcBorders>
            <w:tcPrChange w:id="14013" w:author="Στάθης Καπ" w:date="2023-03-07T04:29:00Z">
              <w:tcPr>
                <w:tcW w:w="855" w:type="dxa"/>
              </w:tcPr>
            </w:tcPrChange>
          </w:tcPr>
          <w:p w14:paraId="4086862B" w14:textId="07493627" w:rsidR="009B17D5" w:rsidRPr="00BB05AC" w:rsidRDefault="009B17D5" w:rsidP="009B17D5">
            <w:pPr>
              <w:jc w:val="center"/>
              <w:rPr>
                <w:ins w:id="14014" w:author="Στάθης Καπ" w:date="2023-03-03T03:28:00Z"/>
                <w:rFonts w:cstheme="minorHAnsi"/>
                <w:sz w:val="16"/>
                <w:szCs w:val="16"/>
              </w:rPr>
            </w:pPr>
            <w:ins w:id="14015" w:author="Στάθης Καπ" w:date="2023-03-03T03:30:00Z">
              <w:r w:rsidRPr="00BB05AC">
                <w:rPr>
                  <w:rFonts w:cstheme="minorHAnsi"/>
                  <w:sz w:val="16"/>
                  <w:szCs w:val="16"/>
                  <w:rPrChange w:id="14016" w:author="Στάθης Καπ" w:date="2023-03-03T03:31:00Z">
                    <w:rPr>
                      <w:rFonts w:cstheme="minorHAnsi"/>
                      <w:sz w:val="18"/>
                      <w:szCs w:val="18"/>
                    </w:rPr>
                  </w:rPrChange>
                </w:rPr>
                <w:t>1889</w:t>
              </w:r>
            </w:ins>
          </w:p>
        </w:tc>
        <w:tc>
          <w:tcPr>
            <w:tcW w:w="544" w:type="dxa"/>
            <w:tcBorders>
              <w:top w:val="nil"/>
            </w:tcBorders>
            <w:vAlign w:val="bottom"/>
            <w:tcPrChange w:id="14017" w:author="Στάθης Καπ" w:date="2023-03-07T04:29:00Z">
              <w:tcPr>
                <w:tcW w:w="544" w:type="dxa"/>
                <w:vAlign w:val="bottom"/>
              </w:tcPr>
            </w:tcPrChange>
          </w:tcPr>
          <w:p w14:paraId="03D5FC9C" w14:textId="3E3FAEBF" w:rsidR="009B17D5" w:rsidRPr="00BB05AC" w:rsidRDefault="009B17D5" w:rsidP="009B17D5">
            <w:pPr>
              <w:jc w:val="center"/>
              <w:rPr>
                <w:ins w:id="14018" w:author="Στάθης Καπ" w:date="2023-03-03T03:28:00Z"/>
                <w:rFonts w:cstheme="minorHAnsi"/>
                <w:sz w:val="16"/>
                <w:szCs w:val="16"/>
              </w:rPr>
            </w:pPr>
            <w:ins w:id="14019" w:author="Στάθης Καπ" w:date="2023-03-03T03:30:00Z">
              <w:r w:rsidRPr="00BB05AC">
                <w:rPr>
                  <w:rFonts w:ascii="Calibri" w:hAnsi="Calibri" w:cs="Calibri"/>
                  <w:color w:val="000000"/>
                  <w:sz w:val="16"/>
                  <w:szCs w:val="16"/>
                  <w:rPrChange w:id="14020" w:author="Στάθης Καπ" w:date="2023-03-03T03:31:00Z">
                    <w:rPr>
                      <w:rFonts w:ascii="Calibri" w:hAnsi="Calibri" w:cs="Calibri"/>
                      <w:color w:val="000000"/>
                      <w:sz w:val="18"/>
                      <w:szCs w:val="18"/>
                    </w:rPr>
                  </w:rPrChange>
                </w:rPr>
                <w:t>1861</w:t>
              </w:r>
            </w:ins>
          </w:p>
        </w:tc>
        <w:tc>
          <w:tcPr>
            <w:tcW w:w="621" w:type="dxa"/>
            <w:tcBorders>
              <w:top w:val="nil"/>
            </w:tcBorders>
            <w:vAlign w:val="bottom"/>
            <w:tcPrChange w:id="14021" w:author="Στάθης Καπ" w:date="2023-03-07T04:29:00Z">
              <w:tcPr>
                <w:tcW w:w="621" w:type="dxa"/>
                <w:vAlign w:val="bottom"/>
              </w:tcPr>
            </w:tcPrChange>
          </w:tcPr>
          <w:p w14:paraId="4348B01C" w14:textId="56ABF494" w:rsidR="009B17D5" w:rsidRPr="00BB05AC" w:rsidRDefault="009B17D5" w:rsidP="009B17D5">
            <w:pPr>
              <w:jc w:val="center"/>
              <w:rPr>
                <w:ins w:id="14022" w:author="Στάθης Καπ" w:date="2023-03-03T03:28:00Z"/>
                <w:rFonts w:cstheme="minorHAnsi"/>
                <w:sz w:val="16"/>
                <w:szCs w:val="16"/>
              </w:rPr>
            </w:pPr>
            <w:ins w:id="14023" w:author="Στάθης Καπ" w:date="2023-03-03T03:30:00Z">
              <w:r w:rsidRPr="00BB05AC">
                <w:rPr>
                  <w:rFonts w:ascii="Calibri" w:hAnsi="Calibri" w:cs="Calibri"/>
                  <w:color w:val="000000"/>
                  <w:sz w:val="16"/>
                  <w:szCs w:val="16"/>
                  <w:rPrChange w:id="14024" w:author="Στάθης Καπ" w:date="2023-03-03T03:31:00Z">
                    <w:rPr>
                      <w:rFonts w:ascii="Calibri" w:hAnsi="Calibri" w:cs="Calibri"/>
                      <w:color w:val="000000"/>
                      <w:sz w:val="18"/>
                      <w:szCs w:val="18"/>
                    </w:rPr>
                  </w:rPrChange>
                </w:rPr>
                <w:t>8.132</w:t>
              </w:r>
            </w:ins>
          </w:p>
        </w:tc>
        <w:tc>
          <w:tcPr>
            <w:tcW w:w="669" w:type="dxa"/>
            <w:tcBorders>
              <w:top w:val="nil"/>
            </w:tcBorders>
            <w:vAlign w:val="center"/>
            <w:tcPrChange w:id="14025" w:author="Στάθης Καπ" w:date="2023-03-07T04:29:00Z">
              <w:tcPr>
                <w:tcW w:w="669" w:type="dxa"/>
                <w:vAlign w:val="center"/>
              </w:tcPr>
            </w:tcPrChange>
          </w:tcPr>
          <w:p w14:paraId="5698E7EE" w14:textId="2D445A7F" w:rsidR="009B17D5" w:rsidRPr="00BB05AC" w:rsidRDefault="009B17D5" w:rsidP="009B17D5">
            <w:pPr>
              <w:jc w:val="center"/>
              <w:rPr>
                <w:ins w:id="14026" w:author="Στάθης Καπ" w:date="2023-03-03T03:28:00Z"/>
                <w:rFonts w:cstheme="minorHAnsi"/>
                <w:sz w:val="16"/>
                <w:szCs w:val="16"/>
              </w:rPr>
            </w:pPr>
            <w:ins w:id="14027" w:author="Στάθης Καπ" w:date="2023-03-03T06:13:00Z">
              <w:r>
                <w:rPr>
                  <w:rFonts w:ascii="Calibri" w:hAnsi="Calibri" w:cstheme="minorHAnsi"/>
                  <w:color w:val="000000"/>
                  <w:sz w:val="16"/>
                  <w:szCs w:val="16"/>
                </w:rPr>
                <w:t>9.88</w:t>
              </w:r>
            </w:ins>
          </w:p>
        </w:tc>
        <w:tc>
          <w:tcPr>
            <w:tcW w:w="543" w:type="dxa"/>
            <w:tcBorders>
              <w:top w:val="nil"/>
            </w:tcBorders>
            <w:vAlign w:val="bottom"/>
            <w:tcPrChange w:id="14028" w:author="Στάθης Καπ" w:date="2023-03-07T04:29:00Z">
              <w:tcPr>
                <w:tcW w:w="543" w:type="dxa"/>
                <w:vAlign w:val="bottom"/>
              </w:tcPr>
            </w:tcPrChange>
          </w:tcPr>
          <w:p w14:paraId="4306736C" w14:textId="362DC98F" w:rsidR="009B17D5" w:rsidRPr="00BB05AC" w:rsidRDefault="009B17D5" w:rsidP="009B17D5">
            <w:pPr>
              <w:jc w:val="center"/>
              <w:rPr>
                <w:ins w:id="14029" w:author="Στάθης Καπ" w:date="2023-03-03T03:28:00Z"/>
                <w:rFonts w:cstheme="minorHAnsi"/>
                <w:sz w:val="16"/>
                <w:szCs w:val="16"/>
              </w:rPr>
            </w:pPr>
            <w:ins w:id="14030" w:author="Στάθης Καπ" w:date="2023-03-03T03:30:00Z">
              <w:r w:rsidRPr="00BB05AC">
                <w:rPr>
                  <w:rFonts w:ascii="Calibri" w:hAnsi="Calibri" w:cs="Calibri"/>
                  <w:color w:val="000000"/>
                  <w:sz w:val="16"/>
                  <w:szCs w:val="16"/>
                  <w:rPrChange w:id="14031" w:author="Στάθης Καπ" w:date="2023-03-03T03:31:00Z">
                    <w:rPr>
                      <w:rFonts w:ascii="Calibri" w:hAnsi="Calibri" w:cs="Calibri"/>
                      <w:color w:val="000000"/>
                      <w:sz w:val="18"/>
                      <w:szCs w:val="18"/>
                    </w:rPr>
                  </w:rPrChange>
                </w:rPr>
                <w:t>1829</w:t>
              </w:r>
            </w:ins>
          </w:p>
        </w:tc>
        <w:tc>
          <w:tcPr>
            <w:tcW w:w="621" w:type="dxa"/>
            <w:tcBorders>
              <w:top w:val="nil"/>
            </w:tcBorders>
            <w:vAlign w:val="bottom"/>
            <w:tcPrChange w:id="14032" w:author="Στάθης Καπ" w:date="2023-03-07T04:29:00Z">
              <w:tcPr>
                <w:tcW w:w="621" w:type="dxa"/>
                <w:vAlign w:val="bottom"/>
              </w:tcPr>
            </w:tcPrChange>
          </w:tcPr>
          <w:p w14:paraId="6986C788" w14:textId="5A641FDB" w:rsidR="009B17D5" w:rsidRPr="00BB05AC" w:rsidRDefault="009B17D5" w:rsidP="009B17D5">
            <w:pPr>
              <w:jc w:val="center"/>
              <w:rPr>
                <w:ins w:id="14033" w:author="Στάθης Καπ" w:date="2023-03-03T03:28:00Z"/>
                <w:rFonts w:cstheme="minorHAnsi"/>
                <w:sz w:val="16"/>
                <w:szCs w:val="16"/>
              </w:rPr>
            </w:pPr>
            <w:ins w:id="14034" w:author="Στάθης Καπ" w:date="2023-03-03T03:30:00Z">
              <w:r w:rsidRPr="00BB05AC">
                <w:rPr>
                  <w:rFonts w:ascii="Calibri" w:hAnsi="Calibri" w:cs="Calibri"/>
                  <w:color w:val="000000"/>
                  <w:sz w:val="16"/>
                  <w:szCs w:val="16"/>
                  <w:rPrChange w:id="14035" w:author="Στάθης Καπ" w:date="2023-03-03T03:31:00Z">
                    <w:rPr>
                      <w:rFonts w:ascii="Calibri" w:hAnsi="Calibri" w:cs="Calibri"/>
                      <w:color w:val="000000"/>
                      <w:sz w:val="18"/>
                      <w:szCs w:val="18"/>
                    </w:rPr>
                  </w:rPrChange>
                </w:rPr>
                <w:t>4.968</w:t>
              </w:r>
            </w:ins>
          </w:p>
        </w:tc>
        <w:tc>
          <w:tcPr>
            <w:tcW w:w="669" w:type="dxa"/>
            <w:tcBorders>
              <w:top w:val="nil"/>
            </w:tcBorders>
            <w:vAlign w:val="center"/>
            <w:tcPrChange w:id="14036" w:author="Στάθης Καπ" w:date="2023-03-07T04:29:00Z">
              <w:tcPr>
                <w:tcW w:w="669" w:type="dxa"/>
                <w:vAlign w:val="center"/>
              </w:tcPr>
            </w:tcPrChange>
          </w:tcPr>
          <w:p w14:paraId="72A18951" w14:textId="448655F2" w:rsidR="009B17D5" w:rsidRPr="00BB05AC" w:rsidRDefault="009B17D5" w:rsidP="009B17D5">
            <w:pPr>
              <w:jc w:val="center"/>
              <w:rPr>
                <w:ins w:id="14037" w:author="Στάθης Καπ" w:date="2023-03-03T03:28:00Z"/>
                <w:rFonts w:cstheme="minorHAnsi"/>
                <w:sz w:val="16"/>
                <w:szCs w:val="16"/>
              </w:rPr>
            </w:pPr>
            <w:ins w:id="14038" w:author="Στάθης Καπ" w:date="2023-03-03T06:13:00Z">
              <w:r>
                <w:rPr>
                  <w:rFonts w:ascii="Calibri" w:hAnsi="Calibri" w:cstheme="minorHAnsi"/>
                  <w:color w:val="000000"/>
                  <w:sz w:val="16"/>
                  <w:szCs w:val="16"/>
                </w:rPr>
                <w:t>1.72</w:t>
              </w:r>
            </w:ins>
          </w:p>
        </w:tc>
        <w:tc>
          <w:tcPr>
            <w:tcW w:w="508" w:type="dxa"/>
            <w:tcBorders>
              <w:top w:val="nil"/>
            </w:tcBorders>
            <w:vAlign w:val="bottom"/>
            <w:tcPrChange w:id="14039" w:author="Στάθης Καπ" w:date="2023-03-07T04:29:00Z">
              <w:tcPr>
                <w:tcW w:w="508" w:type="dxa"/>
                <w:vAlign w:val="bottom"/>
              </w:tcPr>
            </w:tcPrChange>
          </w:tcPr>
          <w:p w14:paraId="3A1DCB42" w14:textId="4A298779" w:rsidR="009B17D5" w:rsidRPr="00BB05AC" w:rsidRDefault="009B17D5" w:rsidP="009B17D5">
            <w:pPr>
              <w:jc w:val="center"/>
              <w:rPr>
                <w:ins w:id="14040" w:author="Στάθης Καπ" w:date="2023-03-03T03:28:00Z"/>
                <w:rFonts w:cstheme="minorHAnsi"/>
                <w:sz w:val="16"/>
                <w:szCs w:val="16"/>
              </w:rPr>
            </w:pPr>
            <w:ins w:id="14041" w:author="Στάθης Καπ" w:date="2023-03-03T03:30:00Z">
              <w:r w:rsidRPr="00BB05AC">
                <w:rPr>
                  <w:rFonts w:ascii="Calibri" w:hAnsi="Calibri" w:cs="Calibri"/>
                  <w:color w:val="000000"/>
                  <w:sz w:val="16"/>
                  <w:szCs w:val="16"/>
                  <w:rPrChange w:id="14042" w:author="Στάθης Καπ" w:date="2023-03-03T03:31:00Z">
                    <w:rPr>
                      <w:rFonts w:ascii="Calibri" w:hAnsi="Calibri" w:cs="Calibri"/>
                      <w:color w:val="000000"/>
                      <w:sz w:val="18"/>
                      <w:szCs w:val="18"/>
                    </w:rPr>
                  </w:rPrChange>
                </w:rPr>
                <w:t>1718</w:t>
              </w:r>
            </w:ins>
          </w:p>
        </w:tc>
        <w:tc>
          <w:tcPr>
            <w:tcW w:w="541" w:type="dxa"/>
            <w:tcBorders>
              <w:top w:val="nil"/>
            </w:tcBorders>
            <w:vAlign w:val="bottom"/>
            <w:tcPrChange w:id="14043" w:author="Στάθης Καπ" w:date="2023-03-07T04:29:00Z">
              <w:tcPr>
                <w:tcW w:w="541" w:type="dxa"/>
                <w:vAlign w:val="bottom"/>
              </w:tcPr>
            </w:tcPrChange>
          </w:tcPr>
          <w:p w14:paraId="240B6CEF" w14:textId="29598447" w:rsidR="009B17D5" w:rsidRPr="00BB05AC" w:rsidRDefault="009B17D5" w:rsidP="009B17D5">
            <w:pPr>
              <w:jc w:val="center"/>
              <w:rPr>
                <w:ins w:id="14044" w:author="Στάθης Καπ" w:date="2023-03-03T03:28:00Z"/>
                <w:rFonts w:cstheme="minorHAnsi"/>
                <w:sz w:val="16"/>
                <w:szCs w:val="16"/>
              </w:rPr>
            </w:pPr>
            <w:ins w:id="14045" w:author="Στάθης Καπ" w:date="2023-03-03T03:30:00Z">
              <w:r w:rsidRPr="00BB05AC">
                <w:rPr>
                  <w:rFonts w:ascii="Calibri" w:hAnsi="Calibri" w:cs="Calibri"/>
                  <w:color w:val="000000"/>
                  <w:sz w:val="16"/>
                  <w:szCs w:val="16"/>
                  <w:rPrChange w:id="14046" w:author="Στάθης Καπ" w:date="2023-03-03T03:31:00Z">
                    <w:rPr>
                      <w:rFonts w:ascii="Calibri" w:hAnsi="Calibri" w:cs="Calibri"/>
                      <w:color w:val="000000"/>
                      <w:sz w:val="18"/>
                      <w:szCs w:val="18"/>
                    </w:rPr>
                  </w:rPrChange>
                </w:rPr>
                <w:t>2.979</w:t>
              </w:r>
            </w:ins>
          </w:p>
        </w:tc>
        <w:tc>
          <w:tcPr>
            <w:tcW w:w="589" w:type="dxa"/>
            <w:tcBorders>
              <w:top w:val="nil"/>
            </w:tcBorders>
            <w:vAlign w:val="center"/>
            <w:tcPrChange w:id="14047" w:author="Στάθης Καπ" w:date="2023-03-07T04:29:00Z">
              <w:tcPr>
                <w:tcW w:w="589" w:type="dxa"/>
                <w:vAlign w:val="center"/>
              </w:tcPr>
            </w:tcPrChange>
          </w:tcPr>
          <w:p w14:paraId="655ECB03" w14:textId="14EF17DB" w:rsidR="009B17D5" w:rsidRPr="00BB05AC" w:rsidRDefault="009B17D5" w:rsidP="009B17D5">
            <w:pPr>
              <w:jc w:val="center"/>
              <w:rPr>
                <w:ins w:id="14048" w:author="Στάθης Καπ" w:date="2023-03-03T03:28:00Z"/>
                <w:rFonts w:cstheme="minorHAnsi"/>
                <w:sz w:val="16"/>
                <w:szCs w:val="16"/>
              </w:rPr>
            </w:pPr>
            <w:ins w:id="14049" w:author="Στάθης Καπ" w:date="2023-03-03T06:13:00Z">
              <w:r>
                <w:rPr>
                  <w:rFonts w:ascii="Calibri" w:hAnsi="Calibri" w:cstheme="minorHAnsi"/>
                  <w:color w:val="000000"/>
                  <w:sz w:val="16"/>
                  <w:szCs w:val="16"/>
                </w:rPr>
                <w:t>7.68</w:t>
              </w:r>
            </w:ins>
          </w:p>
        </w:tc>
        <w:tc>
          <w:tcPr>
            <w:tcW w:w="463" w:type="dxa"/>
            <w:tcBorders>
              <w:top w:val="nil"/>
            </w:tcBorders>
            <w:vAlign w:val="bottom"/>
            <w:tcPrChange w:id="14050" w:author="Στάθης Καπ" w:date="2023-03-07T04:29:00Z">
              <w:tcPr>
                <w:tcW w:w="463" w:type="dxa"/>
                <w:vAlign w:val="bottom"/>
              </w:tcPr>
            </w:tcPrChange>
          </w:tcPr>
          <w:p w14:paraId="009F2928" w14:textId="753AF096" w:rsidR="009B17D5" w:rsidRPr="00BB05AC" w:rsidRDefault="009B17D5" w:rsidP="009B17D5">
            <w:pPr>
              <w:jc w:val="center"/>
              <w:rPr>
                <w:ins w:id="14051" w:author="Στάθης Καπ" w:date="2023-03-03T03:28:00Z"/>
                <w:rFonts w:cstheme="minorHAnsi"/>
                <w:sz w:val="16"/>
                <w:szCs w:val="16"/>
              </w:rPr>
            </w:pPr>
            <w:ins w:id="14052" w:author="Στάθης Καπ" w:date="2023-03-03T03:30:00Z">
              <w:r w:rsidRPr="00BB05AC">
                <w:rPr>
                  <w:rFonts w:ascii="Calibri" w:hAnsi="Calibri" w:cs="Calibri"/>
                  <w:color w:val="000000"/>
                  <w:sz w:val="16"/>
                  <w:szCs w:val="16"/>
                  <w:rPrChange w:id="14053" w:author="Στάθης Καπ" w:date="2023-03-03T03:31:00Z">
                    <w:rPr>
                      <w:rFonts w:ascii="Calibri" w:hAnsi="Calibri" w:cs="Calibri"/>
                      <w:color w:val="000000"/>
                      <w:sz w:val="18"/>
                      <w:szCs w:val="18"/>
                    </w:rPr>
                  </w:rPrChange>
                </w:rPr>
                <w:t>1645</w:t>
              </w:r>
            </w:ins>
          </w:p>
        </w:tc>
        <w:tc>
          <w:tcPr>
            <w:tcW w:w="541" w:type="dxa"/>
            <w:tcBorders>
              <w:top w:val="nil"/>
            </w:tcBorders>
            <w:vAlign w:val="bottom"/>
            <w:tcPrChange w:id="14054" w:author="Στάθης Καπ" w:date="2023-03-07T04:29:00Z">
              <w:tcPr>
                <w:tcW w:w="541" w:type="dxa"/>
                <w:vAlign w:val="bottom"/>
              </w:tcPr>
            </w:tcPrChange>
          </w:tcPr>
          <w:p w14:paraId="74FA88B1" w14:textId="583BB03E" w:rsidR="009B17D5" w:rsidRPr="00BB05AC" w:rsidRDefault="009B17D5" w:rsidP="009B17D5">
            <w:pPr>
              <w:jc w:val="center"/>
              <w:rPr>
                <w:ins w:id="14055" w:author="Στάθης Καπ" w:date="2023-03-03T03:28:00Z"/>
                <w:rFonts w:cstheme="minorHAnsi"/>
                <w:sz w:val="16"/>
                <w:szCs w:val="16"/>
              </w:rPr>
            </w:pPr>
            <w:ins w:id="14056" w:author="Στάθης Καπ" w:date="2023-03-03T03:30:00Z">
              <w:r w:rsidRPr="00BB05AC">
                <w:rPr>
                  <w:rFonts w:ascii="Calibri" w:hAnsi="Calibri" w:cs="Calibri"/>
                  <w:color w:val="000000"/>
                  <w:sz w:val="16"/>
                  <w:szCs w:val="16"/>
                  <w:rPrChange w:id="14057" w:author="Στάθης Καπ" w:date="2023-03-03T03:31:00Z">
                    <w:rPr>
                      <w:rFonts w:ascii="Calibri" w:hAnsi="Calibri" w:cs="Calibri"/>
                      <w:color w:val="000000"/>
                      <w:sz w:val="18"/>
                      <w:szCs w:val="18"/>
                    </w:rPr>
                  </w:rPrChange>
                </w:rPr>
                <w:t>2.97</w:t>
              </w:r>
            </w:ins>
          </w:p>
        </w:tc>
        <w:tc>
          <w:tcPr>
            <w:tcW w:w="589" w:type="dxa"/>
            <w:tcBorders>
              <w:top w:val="nil"/>
            </w:tcBorders>
            <w:vAlign w:val="center"/>
            <w:tcPrChange w:id="14058" w:author="Στάθης Καπ" w:date="2023-03-07T04:29:00Z">
              <w:tcPr>
                <w:tcW w:w="589" w:type="dxa"/>
                <w:vAlign w:val="center"/>
              </w:tcPr>
            </w:tcPrChange>
          </w:tcPr>
          <w:p w14:paraId="4A5AF21A" w14:textId="3935DF2A" w:rsidR="009B17D5" w:rsidRPr="00BB05AC" w:rsidRDefault="009B17D5" w:rsidP="009B17D5">
            <w:pPr>
              <w:jc w:val="center"/>
              <w:rPr>
                <w:ins w:id="14059" w:author="Στάθης Καπ" w:date="2023-03-03T03:28:00Z"/>
                <w:rFonts w:cstheme="minorHAnsi"/>
                <w:sz w:val="16"/>
                <w:szCs w:val="16"/>
              </w:rPr>
            </w:pPr>
            <w:ins w:id="14060" w:author="Στάθης Καπ" w:date="2023-03-03T06:14:00Z">
              <w:r>
                <w:rPr>
                  <w:rFonts w:ascii="Calibri" w:hAnsi="Calibri" w:cstheme="minorHAnsi"/>
                  <w:color w:val="000000"/>
                  <w:sz w:val="16"/>
                  <w:szCs w:val="16"/>
                </w:rPr>
                <w:t>11.61</w:t>
              </w:r>
            </w:ins>
          </w:p>
        </w:tc>
      </w:tr>
      <w:tr w:rsidR="009B17D5" w14:paraId="642B1C9B" w14:textId="77777777" w:rsidTr="00F03C40">
        <w:trPr>
          <w:ins w:id="14061" w:author="Στάθης Καπ" w:date="2023-03-03T03:28:00Z"/>
        </w:trPr>
        <w:tc>
          <w:tcPr>
            <w:tcW w:w="515" w:type="dxa"/>
            <w:tcBorders>
              <w:top w:val="nil"/>
              <w:bottom w:val="nil"/>
              <w:right w:val="single" w:sz="4" w:space="0" w:color="auto"/>
            </w:tcBorders>
            <w:shd w:val="clear" w:color="auto" w:fill="E7E6E6" w:themeFill="background2"/>
            <w:vAlign w:val="center"/>
            <w:tcPrChange w:id="14062" w:author="Στάθης Καπ" w:date="2023-03-03T06:26:00Z">
              <w:tcPr>
                <w:tcW w:w="515" w:type="dxa"/>
                <w:vAlign w:val="center"/>
              </w:tcPr>
            </w:tcPrChange>
          </w:tcPr>
          <w:p w14:paraId="7F7F73DD" w14:textId="6475F801" w:rsidR="009B17D5" w:rsidRPr="00BB05AC" w:rsidRDefault="009B17D5" w:rsidP="009B17D5">
            <w:pPr>
              <w:jc w:val="center"/>
              <w:rPr>
                <w:ins w:id="14063" w:author="Στάθης Καπ" w:date="2023-03-03T03:28:00Z"/>
                <w:sz w:val="16"/>
                <w:szCs w:val="16"/>
              </w:rPr>
            </w:pPr>
            <w:ins w:id="14064" w:author="Στάθης Καπ" w:date="2023-03-03T03:30:00Z">
              <w:r w:rsidRPr="00BB05AC">
                <w:rPr>
                  <w:rFonts w:cstheme="minorHAnsi"/>
                  <w:sz w:val="16"/>
                  <w:szCs w:val="16"/>
                  <w:rPrChange w:id="14065" w:author="Στάθης Καπ" w:date="2023-03-03T03:31:00Z">
                    <w:rPr>
                      <w:rFonts w:cstheme="minorHAnsi"/>
                      <w:sz w:val="18"/>
                      <w:szCs w:val="18"/>
                    </w:rPr>
                  </w:rPrChange>
                </w:rPr>
                <w:t>pr17</w:t>
              </w:r>
            </w:ins>
          </w:p>
        </w:tc>
        <w:tc>
          <w:tcPr>
            <w:tcW w:w="560" w:type="dxa"/>
            <w:tcBorders>
              <w:left w:val="single" w:sz="4" w:space="0" w:color="auto"/>
            </w:tcBorders>
            <w:tcPrChange w:id="14066" w:author="Στάθης Καπ" w:date="2023-03-03T06:26:00Z">
              <w:tcPr>
                <w:tcW w:w="560" w:type="dxa"/>
              </w:tcPr>
            </w:tcPrChange>
          </w:tcPr>
          <w:p w14:paraId="578CD2E7" w14:textId="6236DE81" w:rsidR="009B17D5" w:rsidRPr="00BB05AC" w:rsidRDefault="009B17D5" w:rsidP="009B17D5">
            <w:pPr>
              <w:jc w:val="center"/>
              <w:rPr>
                <w:ins w:id="14067" w:author="Στάθης Καπ" w:date="2023-03-03T03:28:00Z"/>
                <w:rFonts w:cstheme="minorHAnsi"/>
                <w:sz w:val="16"/>
                <w:szCs w:val="16"/>
              </w:rPr>
            </w:pPr>
            <w:ins w:id="14068" w:author="Στάθης Καπ" w:date="2023-03-03T03:30:00Z">
              <w:r w:rsidRPr="00BB05AC">
                <w:rPr>
                  <w:rFonts w:cstheme="minorHAnsi"/>
                  <w:sz w:val="16"/>
                  <w:szCs w:val="16"/>
                  <w:rPrChange w:id="14069" w:author="Στάθης Καπ" w:date="2023-03-03T03:31:00Z">
                    <w:rPr>
                      <w:rFonts w:cstheme="minorHAnsi"/>
                      <w:sz w:val="18"/>
                      <w:szCs w:val="18"/>
                    </w:rPr>
                  </w:rPrChange>
                </w:rPr>
                <w:t>934</w:t>
              </w:r>
            </w:ins>
          </w:p>
        </w:tc>
        <w:tc>
          <w:tcPr>
            <w:tcW w:w="855" w:type="dxa"/>
            <w:tcPrChange w:id="14070" w:author="Στάθης Καπ" w:date="2023-03-03T06:26:00Z">
              <w:tcPr>
                <w:tcW w:w="855" w:type="dxa"/>
              </w:tcPr>
            </w:tcPrChange>
          </w:tcPr>
          <w:p w14:paraId="5083DE3B" w14:textId="7E25495E" w:rsidR="009B17D5" w:rsidRPr="00BB05AC" w:rsidRDefault="009B17D5" w:rsidP="009B17D5">
            <w:pPr>
              <w:jc w:val="center"/>
              <w:rPr>
                <w:ins w:id="14071" w:author="Στάθης Καπ" w:date="2023-03-03T03:28:00Z"/>
                <w:rFonts w:cstheme="minorHAnsi"/>
                <w:sz w:val="16"/>
                <w:szCs w:val="16"/>
              </w:rPr>
            </w:pPr>
            <w:ins w:id="14072" w:author="Στάθης Καπ" w:date="2023-03-03T03:30:00Z">
              <w:r w:rsidRPr="00BB05AC">
                <w:rPr>
                  <w:rFonts w:cstheme="minorHAnsi"/>
                  <w:sz w:val="16"/>
                  <w:szCs w:val="16"/>
                  <w:rPrChange w:id="14073" w:author="Στάθης Καπ" w:date="2023-03-03T03:31:00Z">
                    <w:rPr>
                      <w:rFonts w:cstheme="minorHAnsi"/>
                      <w:sz w:val="18"/>
                      <w:szCs w:val="18"/>
                    </w:rPr>
                  </w:rPrChange>
                </w:rPr>
                <w:t>889</w:t>
              </w:r>
            </w:ins>
          </w:p>
        </w:tc>
        <w:tc>
          <w:tcPr>
            <w:tcW w:w="544" w:type="dxa"/>
            <w:vAlign w:val="bottom"/>
            <w:tcPrChange w:id="14074" w:author="Στάθης Καπ" w:date="2023-03-03T06:26:00Z">
              <w:tcPr>
                <w:tcW w:w="544" w:type="dxa"/>
                <w:vAlign w:val="bottom"/>
              </w:tcPr>
            </w:tcPrChange>
          </w:tcPr>
          <w:p w14:paraId="6DF15001" w14:textId="03E78BDC" w:rsidR="009B17D5" w:rsidRPr="00BB05AC" w:rsidRDefault="009B17D5" w:rsidP="009B17D5">
            <w:pPr>
              <w:jc w:val="center"/>
              <w:rPr>
                <w:ins w:id="14075" w:author="Στάθης Καπ" w:date="2023-03-03T03:28:00Z"/>
                <w:rFonts w:cstheme="minorHAnsi"/>
                <w:sz w:val="16"/>
                <w:szCs w:val="16"/>
              </w:rPr>
            </w:pPr>
            <w:ins w:id="14076" w:author="Στάθης Καπ" w:date="2023-03-03T03:30:00Z">
              <w:r w:rsidRPr="00BB05AC">
                <w:rPr>
                  <w:rFonts w:ascii="Calibri" w:hAnsi="Calibri" w:cs="Calibri"/>
                  <w:color w:val="000000"/>
                  <w:sz w:val="16"/>
                  <w:szCs w:val="16"/>
                  <w:rPrChange w:id="14077" w:author="Στάθης Καπ" w:date="2023-03-03T03:31:00Z">
                    <w:rPr>
                      <w:rFonts w:ascii="Calibri" w:hAnsi="Calibri" w:cs="Calibri"/>
                      <w:color w:val="000000"/>
                      <w:sz w:val="18"/>
                      <w:szCs w:val="18"/>
                    </w:rPr>
                  </w:rPrChange>
                </w:rPr>
                <w:t>894</w:t>
              </w:r>
            </w:ins>
          </w:p>
        </w:tc>
        <w:tc>
          <w:tcPr>
            <w:tcW w:w="621" w:type="dxa"/>
            <w:vAlign w:val="bottom"/>
            <w:tcPrChange w:id="14078" w:author="Στάθης Καπ" w:date="2023-03-03T06:26:00Z">
              <w:tcPr>
                <w:tcW w:w="621" w:type="dxa"/>
                <w:vAlign w:val="bottom"/>
              </w:tcPr>
            </w:tcPrChange>
          </w:tcPr>
          <w:p w14:paraId="5D9716A5" w14:textId="76FC79B1" w:rsidR="009B17D5" w:rsidRPr="00BB05AC" w:rsidRDefault="009B17D5" w:rsidP="009B17D5">
            <w:pPr>
              <w:jc w:val="center"/>
              <w:rPr>
                <w:ins w:id="14079" w:author="Στάθης Καπ" w:date="2023-03-03T03:28:00Z"/>
                <w:rFonts w:cstheme="minorHAnsi"/>
                <w:sz w:val="16"/>
                <w:szCs w:val="16"/>
              </w:rPr>
            </w:pPr>
            <w:ins w:id="14080" w:author="Στάθης Καπ" w:date="2023-03-03T03:30:00Z">
              <w:r w:rsidRPr="00BB05AC">
                <w:rPr>
                  <w:rFonts w:ascii="Calibri" w:hAnsi="Calibri" w:cs="Calibri"/>
                  <w:color w:val="000000"/>
                  <w:sz w:val="16"/>
                  <w:szCs w:val="16"/>
                  <w:rPrChange w:id="14081" w:author="Στάθης Καπ" w:date="2023-03-03T03:31:00Z">
                    <w:rPr>
                      <w:rFonts w:ascii="Calibri" w:hAnsi="Calibri" w:cs="Calibri"/>
                      <w:color w:val="000000"/>
                      <w:sz w:val="18"/>
                      <w:szCs w:val="18"/>
                    </w:rPr>
                  </w:rPrChange>
                </w:rPr>
                <w:t>0.769</w:t>
              </w:r>
            </w:ins>
          </w:p>
        </w:tc>
        <w:tc>
          <w:tcPr>
            <w:tcW w:w="669" w:type="dxa"/>
            <w:vAlign w:val="center"/>
            <w:tcPrChange w:id="14082" w:author="Στάθης Καπ" w:date="2023-03-03T06:26:00Z">
              <w:tcPr>
                <w:tcW w:w="669" w:type="dxa"/>
                <w:vAlign w:val="center"/>
              </w:tcPr>
            </w:tcPrChange>
          </w:tcPr>
          <w:p w14:paraId="084CA185" w14:textId="3250813F" w:rsidR="009B17D5" w:rsidRPr="00BB05AC" w:rsidRDefault="009B17D5" w:rsidP="009B17D5">
            <w:pPr>
              <w:jc w:val="center"/>
              <w:rPr>
                <w:ins w:id="14083" w:author="Στάθης Καπ" w:date="2023-03-03T03:28:00Z"/>
                <w:rFonts w:cstheme="minorHAnsi"/>
                <w:sz w:val="16"/>
                <w:szCs w:val="16"/>
              </w:rPr>
            </w:pPr>
            <w:ins w:id="14084" w:author="Στάθης Καπ" w:date="2023-03-03T06:13:00Z">
              <w:r>
                <w:rPr>
                  <w:rFonts w:ascii="Calibri" w:hAnsi="Calibri" w:cstheme="minorHAnsi"/>
                  <w:color w:val="000000"/>
                  <w:sz w:val="16"/>
                  <w:szCs w:val="16"/>
                </w:rPr>
                <w:t>4.28</w:t>
              </w:r>
            </w:ins>
          </w:p>
        </w:tc>
        <w:tc>
          <w:tcPr>
            <w:tcW w:w="543" w:type="dxa"/>
            <w:vAlign w:val="bottom"/>
            <w:tcPrChange w:id="14085" w:author="Στάθης Καπ" w:date="2023-03-03T06:26:00Z">
              <w:tcPr>
                <w:tcW w:w="543" w:type="dxa"/>
                <w:vAlign w:val="bottom"/>
              </w:tcPr>
            </w:tcPrChange>
          </w:tcPr>
          <w:p w14:paraId="7EDD1C2B" w14:textId="6F3A923F" w:rsidR="009B17D5" w:rsidRPr="00BB05AC" w:rsidRDefault="009B17D5" w:rsidP="009B17D5">
            <w:pPr>
              <w:jc w:val="center"/>
              <w:rPr>
                <w:ins w:id="14086" w:author="Στάθης Καπ" w:date="2023-03-03T03:28:00Z"/>
                <w:rFonts w:cstheme="minorHAnsi"/>
                <w:sz w:val="16"/>
                <w:szCs w:val="16"/>
              </w:rPr>
            </w:pPr>
            <w:ins w:id="14087" w:author="Στάθης Καπ" w:date="2023-03-03T03:30:00Z">
              <w:r w:rsidRPr="00BB05AC">
                <w:rPr>
                  <w:rFonts w:ascii="Calibri" w:hAnsi="Calibri" w:cs="Calibri"/>
                  <w:color w:val="000000"/>
                  <w:sz w:val="16"/>
                  <w:szCs w:val="16"/>
                  <w:rPrChange w:id="14088" w:author="Στάθης Καπ" w:date="2023-03-03T03:31:00Z">
                    <w:rPr>
                      <w:rFonts w:ascii="Calibri" w:hAnsi="Calibri" w:cs="Calibri"/>
                      <w:color w:val="000000"/>
                      <w:sz w:val="18"/>
                      <w:szCs w:val="18"/>
                    </w:rPr>
                  </w:rPrChange>
                </w:rPr>
                <w:t>868</w:t>
              </w:r>
            </w:ins>
          </w:p>
        </w:tc>
        <w:tc>
          <w:tcPr>
            <w:tcW w:w="621" w:type="dxa"/>
            <w:vAlign w:val="bottom"/>
            <w:tcPrChange w:id="14089" w:author="Στάθης Καπ" w:date="2023-03-03T06:26:00Z">
              <w:tcPr>
                <w:tcW w:w="621" w:type="dxa"/>
                <w:vAlign w:val="bottom"/>
              </w:tcPr>
            </w:tcPrChange>
          </w:tcPr>
          <w:p w14:paraId="038E87F3" w14:textId="442EFC48" w:rsidR="009B17D5" w:rsidRPr="00BB05AC" w:rsidRDefault="009B17D5" w:rsidP="009B17D5">
            <w:pPr>
              <w:jc w:val="center"/>
              <w:rPr>
                <w:ins w:id="14090" w:author="Στάθης Καπ" w:date="2023-03-03T03:28:00Z"/>
                <w:rFonts w:cstheme="minorHAnsi"/>
                <w:sz w:val="16"/>
                <w:szCs w:val="16"/>
              </w:rPr>
            </w:pPr>
            <w:ins w:id="14091" w:author="Στάθης Καπ" w:date="2023-03-03T03:30:00Z">
              <w:r w:rsidRPr="00BB05AC">
                <w:rPr>
                  <w:rFonts w:ascii="Calibri" w:hAnsi="Calibri" w:cs="Calibri"/>
                  <w:color w:val="000000"/>
                  <w:sz w:val="16"/>
                  <w:szCs w:val="16"/>
                  <w:rPrChange w:id="14092" w:author="Στάθης Καπ" w:date="2023-03-03T03:31:00Z">
                    <w:rPr>
                      <w:rFonts w:ascii="Calibri" w:hAnsi="Calibri" w:cs="Calibri"/>
                      <w:color w:val="000000"/>
                      <w:sz w:val="18"/>
                      <w:szCs w:val="18"/>
                    </w:rPr>
                  </w:rPrChange>
                </w:rPr>
                <w:t>0.186</w:t>
              </w:r>
            </w:ins>
          </w:p>
        </w:tc>
        <w:tc>
          <w:tcPr>
            <w:tcW w:w="669" w:type="dxa"/>
            <w:vAlign w:val="center"/>
            <w:tcPrChange w:id="14093" w:author="Στάθης Καπ" w:date="2023-03-03T06:26:00Z">
              <w:tcPr>
                <w:tcW w:w="669" w:type="dxa"/>
                <w:vAlign w:val="center"/>
              </w:tcPr>
            </w:tcPrChange>
          </w:tcPr>
          <w:p w14:paraId="0E021F2A" w14:textId="709C05CB" w:rsidR="009B17D5" w:rsidRPr="00BB05AC" w:rsidRDefault="009B17D5" w:rsidP="009B17D5">
            <w:pPr>
              <w:jc w:val="center"/>
              <w:rPr>
                <w:ins w:id="14094" w:author="Στάθης Καπ" w:date="2023-03-03T03:28:00Z"/>
                <w:rFonts w:cstheme="minorHAnsi"/>
                <w:sz w:val="16"/>
                <w:szCs w:val="16"/>
              </w:rPr>
            </w:pPr>
            <w:ins w:id="14095" w:author="Στάθης Καπ" w:date="2023-03-03T06:13:00Z">
              <w:r>
                <w:rPr>
                  <w:rFonts w:ascii="Calibri" w:hAnsi="Calibri" w:cstheme="minorHAnsi"/>
                  <w:color w:val="000000"/>
                  <w:sz w:val="16"/>
                  <w:szCs w:val="16"/>
                </w:rPr>
                <w:t>2.91</w:t>
              </w:r>
            </w:ins>
          </w:p>
        </w:tc>
        <w:tc>
          <w:tcPr>
            <w:tcW w:w="508" w:type="dxa"/>
            <w:vAlign w:val="bottom"/>
            <w:tcPrChange w:id="14096" w:author="Στάθης Καπ" w:date="2023-03-03T06:26:00Z">
              <w:tcPr>
                <w:tcW w:w="508" w:type="dxa"/>
                <w:vAlign w:val="bottom"/>
              </w:tcPr>
            </w:tcPrChange>
          </w:tcPr>
          <w:p w14:paraId="02725658" w14:textId="3363AA5E" w:rsidR="009B17D5" w:rsidRPr="00BB05AC" w:rsidRDefault="009B17D5" w:rsidP="009B17D5">
            <w:pPr>
              <w:jc w:val="center"/>
              <w:rPr>
                <w:ins w:id="14097" w:author="Στάθης Καπ" w:date="2023-03-03T03:28:00Z"/>
                <w:rFonts w:cstheme="minorHAnsi"/>
                <w:sz w:val="16"/>
                <w:szCs w:val="16"/>
              </w:rPr>
            </w:pPr>
            <w:ins w:id="14098" w:author="Στάθης Καπ" w:date="2023-03-03T03:30:00Z">
              <w:r w:rsidRPr="00BB05AC">
                <w:rPr>
                  <w:rFonts w:ascii="Calibri" w:hAnsi="Calibri" w:cs="Calibri"/>
                  <w:color w:val="000000"/>
                  <w:sz w:val="16"/>
                  <w:szCs w:val="16"/>
                  <w:rPrChange w:id="14099" w:author="Στάθης Καπ" w:date="2023-03-03T03:31:00Z">
                    <w:rPr>
                      <w:rFonts w:ascii="Calibri" w:hAnsi="Calibri" w:cs="Calibri"/>
                      <w:color w:val="000000"/>
                      <w:sz w:val="18"/>
                      <w:szCs w:val="18"/>
                    </w:rPr>
                  </w:rPrChange>
                </w:rPr>
                <w:t>799</w:t>
              </w:r>
            </w:ins>
          </w:p>
        </w:tc>
        <w:tc>
          <w:tcPr>
            <w:tcW w:w="541" w:type="dxa"/>
            <w:vAlign w:val="bottom"/>
            <w:tcPrChange w:id="14100" w:author="Στάθης Καπ" w:date="2023-03-03T06:26:00Z">
              <w:tcPr>
                <w:tcW w:w="541" w:type="dxa"/>
                <w:vAlign w:val="bottom"/>
              </w:tcPr>
            </w:tcPrChange>
          </w:tcPr>
          <w:p w14:paraId="77671767" w14:textId="36BC6E25" w:rsidR="009B17D5" w:rsidRPr="00BB05AC" w:rsidRDefault="009B17D5" w:rsidP="009B17D5">
            <w:pPr>
              <w:jc w:val="center"/>
              <w:rPr>
                <w:ins w:id="14101" w:author="Στάθης Καπ" w:date="2023-03-03T03:28:00Z"/>
                <w:rFonts w:cstheme="minorHAnsi"/>
                <w:sz w:val="16"/>
                <w:szCs w:val="16"/>
              </w:rPr>
            </w:pPr>
            <w:ins w:id="14102" w:author="Στάθης Καπ" w:date="2023-03-03T03:30:00Z">
              <w:r w:rsidRPr="00BB05AC">
                <w:rPr>
                  <w:rFonts w:ascii="Calibri" w:hAnsi="Calibri" w:cs="Calibri"/>
                  <w:color w:val="000000"/>
                  <w:sz w:val="16"/>
                  <w:szCs w:val="16"/>
                  <w:rPrChange w:id="14103" w:author="Στάθης Καπ" w:date="2023-03-03T03:31:00Z">
                    <w:rPr>
                      <w:rFonts w:ascii="Calibri" w:hAnsi="Calibri" w:cs="Calibri"/>
                      <w:color w:val="000000"/>
                      <w:sz w:val="18"/>
                      <w:szCs w:val="18"/>
                    </w:rPr>
                  </w:rPrChange>
                </w:rPr>
                <w:t>0.315</w:t>
              </w:r>
            </w:ins>
          </w:p>
        </w:tc>
        <w:tc>
          <w:tcPr>
            <w:tcW w:w="589" w:type="dxa"/>
            <w:vAlign w:val="center"/>
            <w:tcPrChange w:id="14104" w:author="Στάθης Καπ" w:date="2023-03-03T06:26:00Z">
              <w:tcPr>
                <w:tcW w:w="589" w:type="dxa"/>
                <w:vAlign w:val="center"/>
              </w:tcPr>
            </w:tcPrChange>
          </w:tcPr>
          <w:p w14:paraId="48F9B56B" w14:textId="3372E32F" w:rsidR="009B17D5" w:rsidRPr="00BB05AC" w:rsidRDefault="009B17D5" w:rsidP="009B17D5">
            <w:pPr>
              <w:jc w:val="center"/>
              <w:rPr>
                <w:ins w:id="14105" w:author="Στάθης Καπ" w:date="2023-03-03T03:28:00Z"/>
                <w:rFonts w:cstheme="minorHAnsi"/>
                <w:sz w:val="16"/>
                <w:szCs w:val="16"/>
              </w:rPr>
            </w:pPr>
            <w:ins w:id="14106" w:author="Στάθης Καπ" w:date="2023-03-03T06:13:00Z">
              <w:r>
                <w:rPr>
                  <w:rFonts w:ascii="Calibri" w:hAnsi="Calibri" w:cstheme="minorHAnsi"/>
                  <w:color w:val="000000"/>
                  <w:sz w:val="16"/>
                  <w:szCs w:val="16"/>
                </w:rPr>
                <w:t>10.63</w:t>
              </w:r>
            </w:ins>
          </w:p>
        </w:tc>
        <w:tc>
          <w:tcPr>
            <w:tcW w:w="463" w:type="dxa"/>
            <w:vAlign w:val="bottom"/>
            <w:tcPrChange w:id="14107" w:author="Στάθης Καπ" w:date="2023-03-03T06:26:00Z">
              <w:tcPr>
                <w:tcW w:w="463" w:type="dxa"/>
                <w:vAlign w:val="bottom"/>
              </w:tcPr>
            </w:tcPrChange>
          </w:tcPr>
          <w:p w14:paraId="2EB1A31D" w14:textId="52AAE4D2" w:rsidR="009B17D5" w:rsidRPr="00BB05AC" w:rsidRDefault="009B17D5" w:rsidP="009B17D5">
            <w:pPr>
              <w:jc w:val="center"/>
              <w:rPr>
                <w:ins w:id="14108" w:author="Στάθης Καπ" w:date="2023-03-03T03:28:00Z"/>
                <w:rFonts w:cstheme="minorHAnsi"/>
                <w:sz w:val="16"/>
                <w:szCs w:val="16"/>
              </w:rPr>
            </w:pPr>
            <w:ins w:id="14109" w:author="Στάθης Καπ" w:date="2023-03-03T03:30:00Z">
              <w:r w:rsidRPr="00BB05AC">
                <w:rPr>
                  <w:rFonts w:ascii="Calibri" w:hAnsi="Calibri" w:cs="Calibri"/>
                  <w:color w:val="000000"/>
                  <w:sz w:val="16"/>
                  <w:szCs w:val="16"/>
                  <w:rPrChange w:id="14110" w:author="Στάθης Καπ" w:date="2023-03-03T03:31:00Z">
                    <w:rPr>
                      <w:rFonts w:ascii="Calibri" w:hAnsi="Calibri" w:cs="Calibri"/>
                      <w:color w:val="000000"/>
                      <w:sz w:val="18"/>
                      <w:szCs w:val="18"/>
                    </w:rPr>
                  </w:rPrChange>
                </w:rPr>
                <w:t>800</w:t>
              </w:r>
            </w:ins>
          </w:p>
        </w:tc>
        <w:tc>
          <w:tcPr>
            <w:tcW w:w="541" w:type="dxa"/>
            <w:vAlign w:val="bottom"/>
            <w:tcPrChange w:id="14111" w:author="Στάθης Καπ" w:date="2023-03-03T06:26:00Z">
              <w:tcPr>
                <w:tcW w:w="541" w:type="dxa"/>
                <w:vAlign w:val="bottom"/>
              </w:tcPr>
            </w:tcPrChange>
          </w:tcPr>
          <w:p w14:paraId="6FCB4FD2" w14:textId="40312B1F" w:rsidR="009B17D5" w:rsidRPr="00BB05AC" w:rsidRDefault="009B17D5" w:rsidP="009B17D5">
            <w:pPr>
              <w:jc w:val="center"/>
              <w:rPr>
                <w:ins w:id="14112" w:author="Στάθης Καπ" w:date="2023-03-03T03:28:00Z"/>
                <w:rFonts w:cstheme="minorHAnsi"/>
                <w:sz w:val="16"/>
                <w:szCs w:val="16"/>
              </w:rPr>
            </w:pPr>
            <w:ins w:id="14113" w:author="Στάθης Καπ" w:date="2023-03-03T03:30:00Z">
              <w:r w:rsidRPr="00BB05AC">
                <w:rPr>
                  <w:rFonts w:ascii="Calibri" w:hAnsi="Calibri" w:cs="Calibri"/>
                  <w:color w:val="000000"/>
                  <w:sz w:val="16"/>
                  <w:szCs w:val="16"/>
                  <w:rPrChange w:id="14114" w:author="Στάθης Καπ" w:date="2023-03-03T03:31:00Z">
                    <w:rPr>
                      <w:rFonts w:ascii="Calibri" w:hAnsi="Calibri" w:cs="Calibri"/>
                      <w:color w:val="000000"/>
                      <w:sz w:val="18"/>
                      <w:szCs w:val="18"/>
                    </w:rPr>
                  </w:rPrChange>
                </w:rPr>
                <w:t>0.322</w:t>
              </w:r>
            </w:ins>
          </w:p>
        </w:tc>
        <w:tc>
          <w:tcPr>
            <w:tcW w:w="589" w:type="dxa"/>
            <w:vAlign w:val="center"/>
            <w:tcPrChange w:id="14115" w:author="Στάθης Καπ" w:date="2023-03-03T06:26:00Z">
              <w:tcPr>
                <w:tcW w:w="589" w:type="dxa"/>
                <w:vAlign w:val="center"/>
              </w:tcPr>
            </w:tcPrChange>
          </w:tcPr>
          <w:p w14:paraId="65C225A5" w14:textId="62BF186F" w:rsidR="009B17D5" w:rsidRPr="00BB05AC" w:rsidRDefault="009B17D5" w:rsidP="009B17D5">
            <w:pPr>
              <w:jc w:val="center"/>
              <w:rPr>
                <w:ins w:id="14116" w:author="Στάθης Καπ" w:date="2023-03-03T03:28:00Z"/>
                <w:rFonts w:cstheme="minorHAnsi"/>
                <w:sz w:val="16"/>
                <w:szCs w:val="16"/>
              </w:rPr>
            </w:pPr>
            <w:ins w:id="14117" w:author="Στάθης Καπ" w:date="2023-03-03T06:14:00Z">
              <w:r>
                <w:rPr>
                  <w:rFonts w:ascii="Calibri" w:hAnsi="Calibri" w:cstheme="minorHAnsi"/>
                  <w:color w:val="000000"/>
                  <w:sz w:val="16"/>
                  <w:szCs w:val="16"/>
                </w:rPr>
                <w:t>10.51</w:t>
              </w:r>
            </w:ins>
          </w:p>
        </w:tc>
      </w:tr>
      <w:tr w:rsidR="009B17D5" w14:paraId="48A6FBEB" w14:textId="77777777" w:rsidTr="00F03C40">
        <w:trPr>
          <w:ins w:id="14118" w:author="Στάθης Καπ" w:date="2023-03-03T03:28:00Z"/>
        </w:trPr>
        <w:tc>
          <w:tcPr>
            <w:tcW w:w="515" w:type="dxa"/>
            <w:tcBorders>
              <w:top w:val="nil"/>
              <w:bottom w:val="nil"/>
              <w:right w:val="single" w:sz="4" w:space="0" w:color="auto"/>
            </w:tcBorders>
            <w:shd w:val="clear" w:color="auto" w:fill="E7E6E6" w:themeFill="background2"/>
            <w:vAlign w:val="center"/>
            <w:tcPrChange w:id="14119" w:author="Στάθης Καπ" w:date="2023-03-03T06:26:00Z">
              <w:tcPr>
                <w:tcW w:w="515" w:type="dxa"/>
                <w:vAlign w:val="center"/>
              </w:tcPr>
            </w:tcPrChange>
          </w:tcPr>
          <w:p w14:paraId="64F55533" w14:textId="517D2A22" w:rsidR="009B17D5" w:rsidRPr="00BB05AC" w:rsidRDefault="009B17D5" w:rsidP="009B17D5">
            <w:pPr>
              <w:jc w:val="center"/>
              <w:rPr>
                <w:ins w:id="14120" w:author="Στάθης Καπ" w:date="2023-03-03T03:28:00Z"/>
                <w:sz w:val="16"/>
                <w:szCs w:val="16"/>
              </w:rPr>
            </w:pPr>
            <w:ins w:id="14121" w:author="Στάθης Καπ" w:date="2023-03-03T03:30:00Z">
              <w:r w:rsidRPr="00BB05AC">
                <w:rPr>
                  <w:rFonts w:cstheme="minorHAnsi"/>
                  <w:sz w:val="16"/>
                  <w:szCs w:val="16"/>
                  <w:rPrChange w:id="14122" w:author="Στάθης Καπ" w:date="2023-03-03T03:31:00Z">
                    <w:rPr>
                      <w:rFonts w:cstheme="minorHAnsi"/>
                      <w:sz w:val="18"/>
                      <w:szCs w:val="18"/>
                    </w:rPr>
                  </w:rPrChange>
                </w:rPr>
                <w:t>pr18</w:t>
              </w:r>
            </w:ins>
          </w:p>
        </w:tc>
        <w:tc>
          <w:tcPr>
            <w:tcW w:w="560" w:type="dxa"/>
            <w:tcBorders>
              <w:left w:val="single" w:sz="4" w:space="0" w:color="auto"/>
            </w:tcBorders>
            <w:tcPrChange w:id="14123" w:author="Στάθης Καπ" w:date="2023-03-03T06:26:00Z">
              <w:tcPr>
                <w:tcW w:w="560" w:type="dxa"/>
              </w:tcPr>
            </w:tcPrChange>
          </w:tcPr>
          <w:p w14:paraId="32D27F23" w14:textId="5431A8F2" w:rsidR="009B17D5" w:rsidRPr="00BB05AC" w:rsidRDefault="009B17D5" w:rsidP="009B17D5">
            <w:pPr>
              <w:jc w:val="center"/>
              <w:rPr>
                <w:ins w:id="14124" w:author="Στάθης Καπ" w:date="2023-03-03T03:28:00Z"/>
                <w:rFonts w:cstheme="minorHAnsi"/>
                <w:sz w:val="16"/>
                <w:szCs w:val="16"/>
              </w:rPr>
            </w:pPr>
            <w:ins w:id="14125" w:author="Στάθης Καπ" w:date="2023-03-03T03:30:00Z">
              <w:r w:rsidRPr="00BB05AC">
                <w:rPr>
                  <w:rFonts w:cstheme="minorHAnsi"/>
                  <w:sz w:val="16"/>
                  <w:szCs w:val="16"/>
                  <w:rPrChange w:id="14126" w:author="Στάθης Καπ" w:date="2023-03-03T03:31:00Z">
                    <w:rPr>
                      <w:rFonts w:cstheme="minorHAnsi"/>
                      <w:sz w:val="18"/>
                      <w:szCs w:val="18"/>
                    </w:rPr>
                  </w:rPrChange>
                </w:rPr>
                <w:t>1539</w:t>
              </w:r>
            </w:ins>
          </w:p>
        </w:tc>
        <w:tc>
          <w:tcPr>
            <w:tcW w:w="855" w:type="dxa"/>
            <w:tcPrChange w:id="14127" w:author="Στάθης Καπ" w:date="2023-03-03T06:26:00Z">
              <w:tcPr>
                <w:tcW w:w="855" w:type="dxa"/>
              </w:tcPr>
            </w:tcPrChange>
          </w:tcPr>
          <w:p w14:paraId="506433FC" w14:textId="63A47FA7" w:rsidR="009B17D5" w:rsidRPr="00BB05AC" w:rsidRDefault="009B17D5" w:rsidP="009B17D5">
            <w:pPr>
              <w:jc w:val="center"/>
              <w:rPr>
                <w:ins w:id="14128" w:author="Στάθης Καπ" w:date="2023-03-03T03:28:00Z"/>
                <w:rFonts w:cstheme="minorHAnsi"/>
                <w:sz w:val="16"/>
                <w:szCs w:val="16"/>
              </w:rPr>
            </w:pPr>
            <w:ins w:id="14129" w:author="Στάθης Καπ" w:date="2023-03-03T03:30:00Z">
              <w:r w:rsidRPr="00BB05AC">
                <w:rPr>
                  <w:rFonts w:cstheme="minorHAnsi"/>
                  <w:sz w:val="16"/>
                  <w:szCs w:val="16"/>
                  <w:rPrChange w:id="14130" w:author="Στάθης Καπ" w:date="2023-03-03T03:31:00Z">
                    <w:rPr>
                      <w:rFonts w:cstheme="minorHAnsi"/>
                      <w:sz w:val="18"/>
                      <w:szCs w:val="18"/>
                    </w:rPr>
                  </w:rPrChange>
                </w:rPr>
                <w:t>1352</w:t>
              </w:r>
            </w:ins>
          </w:p>
        </w:tc>
        <w:tc>
          <w:tcPr>
            <w:tcW w:w="544" w:type="dxa"/>
            <w:vAlign w:val="bottom"/>
            <w:tcPrChange w:id="14131" w:author="Στάθης Καπ" w:date="2023-03-03T06:26:00Z">
              <w:tcPr>
                <w:tcW w:w="544" w:type="dxa"/>
                <w:vAlign w:val="bottom"/>
              </w:tcPr>
            </w:tcPrChange>
          </w:tcPr>
          <w:p w14:paraId="2F2B3552" w14:textId="08776819" w:rsidR="009B17D5" w:rsidRPr="00BB05AC" w:rsidRDefault="009B17D5" w:rsidP="009B17D5">
            <w:pPr>
              <w:jc w:val="center"/>
              <w:rPr>
                <w:ins w:id="14132" w:author="Στάθης Καπ" w:date="2023-03-03T03:28:00Z"/>
                <w:rFonts w:cstheme="minorHAnsi"/>
                <w:sz w:val="16"/>
                <w:szCs w:val="16"/>
              </w:rPr>
            </w:pPr>
            <w:ins w:id="14133" w:author="Στάθης Καπ" w:date="2023-03-03T03:30:00Z">
              <w:r w:rsidRPr="00BB05AC">
                <w:rPr>
                  <w:rFonts w:ascii="Calibri" w:hAnsi="Calibri" w:cs="Calibri"/>
                  <w:color w:val="000000"/>
                  <w:sz w:val="16"/>
                  <w:szCs w:val="16"/>
                  <w:rPrChange w:id="14134" w:author="Στάθης Καπ" w:date="2023-03-03T03:31:00Z">
                    <w:rPr>
                      <w:rFonts w:ascii="Calibri" w:hAnsi="Calibri" w:cs="Calibri"/>
                      <w:color w:val="000000"/>
                      <w:sz w:val="18"/>
                      <w:szCs w:val="18"/>
                    </w:rPr>
                  </w:rPrChange>
                </w:rPr>
                <w:t>1425</w:t>
              </w:r>
            </w:ins>
          </w:p>
        </w:tc>
        <w:tc>
          <w:tcPr>
            <w:tcW w:w="621" w:type="dxa"/>
            <w:vAlign w:val="bottom"/>
            <w:tcPrChange w:id="14135" w:author="Στάθης Καπ" w:date="2023-03-03T06:26:00Z">
              <w:tcPr>
                <w:tcW w:w="621" w:type="dxa"/>
                <w:vAlign w:val="bottom"/>
              </w:tcPr>
            </w:tcPrChange>
          </w:tcPr>
          <w:p w14:paraId="27A95E69" w14:textId="45F238BC" w:rsidR="009B17D5" w:rsidRPr="00BB05AC" w:rsidRDefault="009B17D5" w:rsidP="009B17D5">
            <w:pPr>
              <w:jc w:val="center"/>
              <w:rPr>
                <w:ins w:id="14136" w:author="Στάθης Καπ" w:date="2023-03-03T03:28:00Z"/>
                <w:rFonts w:cstheme="minorHAnsi"/>
                <w:sz w:val="16"/>
                <w:szCs w:val="16"/>
              </w:rPr>
            </w:pPr>
            <w:ins w:id="14137" w:author="Στάθης Καπ" w:date="2023-03-03T03:30:00Z">
              <w:r w:rsidRPr="00BB05AC">
                <w:rPr>
                  <w:rFonts w:ascii="Calibri" w:hAnsi="Calibri" w:cs="Calibri"/>
                  <w:color w:val="000000"/>
                  <w:sz w:val="16"/>
                  <w:szCs w:val="16"/>
                  <w:rPrChange w:id="14138" w:author="Στάθης Καπ" w:date="2023-03-03T03:31:00Z">
                    <w:rPr>
                      <w:rFonts w:ascii="Calibri" w:hAnsi="Calibri" w:cs="Calibri"/>
                      <w:color w:val="000000"/>
                      <w:sz w:val="18"/>
                      <w:szCs w:val="18"/>
                    </w:rPr>
                  </w:rPrChange>
                </w:rPr>
                <w:t>2.123</w:t>
              </w:r>
            </w:ins>
          </w:p>
        </w:tc>
        <w:tc>
          <w:tcPr>
            <w:tcW w:w="669" w:type="dxa"/>
            <w:vAlign w:val="center"/>
            <w:tcPrChange w:id="14139" w:author="Στάθης Καπ" w:date="2023-03-03T06:26:00Z">
              <w:tcPr>
                <w:tcW w:w="669" w:type="dxa"/>
                <w:vAlign w:val="center"/>
              </w:tcPr>
            </w:tcPrChange>
          </w:tcPr>
          <w:p w14:paraId="2797B0E5" w14:textId="557B0FD3" w:rsidR="009B17D5" w:rsidRPr="00BB05AC" w:rsidRDefault="009B17D5" w:rsidP="009B17D5">
            <w:pPr>
              <w:jc w:val="center"/>
              <w:rPr>
                <w:ins w:id="14140" w:author="Στάθης Καπ" w:date="2023-03-03T03:28:00Z"/>
                <w:rFonts w:cstheme="minorHAnsi"/>
                <w:sz w:val="16"/>
                <w:szCs w:val="16"/>
              </w:rPr>
            </w:pPr>
            <w:ins w:id="14141" w:author="Στάθης Καπ" w:date="2023-03-03T06:13:00Z">
              <w:r>
                <w:rPr>
                  <w:rFonts w:ascii="Calibri" w:hAnsi="Calibri" w:cstheme="minorHAnsi"/>
                  <w:color w:val="000000"/>
                  <w:sz w:val="16"/>
                  <w:szCs w:val="16"/>
                </w:rPr>
                <w:t>7.41</w:t>
              </w:r>
            </w:ins>
          </w:p>
        </w:tc>
        <w:tc>
          <w:tcPr>
            <w:tcW w:w="543" w:type="dxa"/>
            <w:vAlign w:val="bottom"/>
            <w:tcPrChange w:id="14142" w:author="Στάθης Καπ" w:date="2023-03-03T06:26:00Z">
              <w:tcPr>
                <w:tcW w:w="543" w:type="dxa"/>
                <w:vAlign w:val="bottom"/>
              </w:tcPr>
            </w:tcPrChange>
          </w:tcPr>
          <w:p w14:paraId="016A175D" w14:textId="15CADD3E" w:rsidR="009B17D5" w:rsidRPr="00BB05AC" w:rsidRDefault="009B17D5" w:rsidP="009B17D5">
            <w:pPr>
              <w:jc w:val="center"/>
              <w:rPr>
                <w:ins w:id="14143" w:author="Στάθης Καπ" w:date="2023-03-03T03:28:00Z"/>
                <w:rFonts w:cstheme="minorHAnsi"/>
                <w:sz w:val="16"/>
                <w:szCs w:val="16"/>
              </w:rPr>
            </w:pPr>
            <w:ins w:id="14144" w:author="Στάθης Καπ" w:date="2023-03-03T03:30:00Z">
              <w:r w:rsidRPr="00BB05AC">
                <w:rPr>
                  <w:rFonts w:ascii="Calibri" w:hAnsi="Calibri" w:cs="Calibri"/>
                  <w:color w:val="000000"/>
                  <w:sz w:val="16"/>
                  <w:szCs w:val="16"/>
                  <w:rPrChange w:id="14145" w:author="Στάθης Καπ" w:date="2023-03-03T03:31:00Z">
                    <w:rPr>
                      <w:rFonts w:ascii="Calibri" w:hAnsi="Calibri" w:cs="Calibri"/>
                      <w:color w:val="000000"/>
                      <w:sz w:val="18"/>
                      <w:szCs w:val="18"/>
                    </w:rPr>
                  </w:rPrChange>
                </w:rPr>
                <w:t>1372</w:t>
              </w:r>
            </w:ins>
          </w:p>
        </w:tc>
        <w:tc>
          <w:tcPr>
            <w:tcW w:w="621" w:type="dxa"/>
            <w:vAlign w:val="bottom"/>
            <w:tcPrChange w:id="14146" w:author="Στάθης Καπ" w:date="2023-03-03T06:26:00Z">
              <w:tcPr>
                <w:tcW w:w="621" w:type="dxa"/>
                <w:vAlign w:val="bottom"/>
              </w:tcPr>
            </w:tcPrChange>
          </w:tcPr>
          <w:p w14:paraId="5E0EF9EA" w14:textId="7E1CAF68" w:rsidR="009B17D5" w:rsidRPr="00BB05AC" w:rsidRDefault="009B17D5" w:rsidP="009B17D5">
            <w:pPr>
              <w:jc w:val="center"/>
              <w:rPr>
                <w:ins w:id="14147" w:author="Στάθης Καπ" w:date="2023-03-03T03:28:00Z"/>
                <w:rFonts w:cstheme="minorHAnsi"/>
                <w:sz w:val="16"/>
                <w:szCs w:val="16"/>
              </w:rPr>
            </w:pPr>
            <w:ins w:id="14148" w:author="Στάθης Καπ" w:date="2023-03-03T03:30:00Z">
              <w:r w:rsidRPr="00BB05AC">
                <w:rPr>
                  <w:rFonts w:ascii="Calibri" w:hAnsi="Calibri" w:cs="Calibri"/>
                  <w:color w:val="000000"/>
                  <w:sz w:val="16"/>
                  <w:szCs w:val="16"/>
                  <w:rPrChange w:id="14149" w:author="Στάθης Καπ" w:date="2023-03-03T03:31:00Z">
                    <w:rPr>
                      <w:rFonts w:ascii="Calibri" w:hAnsi="Calibri" w:cs="Calibri"/>
                      <w:color w:val="000000"/>
                      <w:sz w:val="18"/>
                      <w:szCs w:val="18"/>
                    </w:rPr>
                  </w:rPrChange>
                </w:rPr>
                <w:t>1.211</w:t>
              </w:r>
            </w:ins>
          </w:p>
        </w:tc>
        <w:tc>
          <w:tcPr>
            <w:tcW w:w="669" w:type="dxa"/>
            <w:vAlign w:val="center"/>
            <w:tcPrChange w:id="14150" w:author="Στάθης Καπ" w:date="2023-03-03T06:26:00Z">
              <w:tcPr>
                <w:tcW w:w="669" w:type="dxa"/>
                <w:vAlign w:val="center"/>
              </w:tcPr>
            </w:tcPrChange>
          </w:tcPr>
          <w:p w14:paraId="7F966983" w14:textId="2C9737A1" w:rsidR="009B17D5" w:rsidRPr="00BB05AC" w:rsidRDefault="009B17D5" w:rsidP="009B17D5">
            <w:pPr>
              <w:jc w:val="center"/>
              <w:rPr>
                <w:ins w:id="14151" w:author="Στάθης Καπ" w:date="2023-03-03T03:28:00Z"/>
                <w:rFonts w:cstheme="minorHAnsi"/>
                <w:sz w:val="16"/>
                <w:szCs w:val="16"/>
              </w:rPr>
            </w:pPr>
            <w:ins w:id="14152" w:author="Στάθης Καπ" w:date="2023-03-03T06:13:00Z">
              <w:r>
                <w:rPr>
                  <w:rFonts w:ascii="Calibri" w:hAnsi="Calibri" w:cstheme="minorHAnsi"/>
                  <w:color w:val="000000"/>
                  <w:sz w:val="16"/>
                  <w:szCs w:val="16"/>
                </w:rPr>
                <w:t>3.72</w:t>
              </w:r>
            </w:ins>
          </w:p>
        </w:tc>
        <w:tc>
          <w:tcPr>
            <w:tcW w:w="508" w:type="dxa"/>
            <w:vAlign w:val="bottom"/>
            <w:tcPrChange w:id="14153" w:author="Στάθης Καπ" w:date="2023-03-03T06:26:00Z">
              <w:tcPr>
                <w:tcW w:w="508" w:type="dxa"/>
                <w:vAlign w:val="bottom"/>
              </w:tcPr>
            </w:tcPrChange>
          </w:tcPr>
          <w:p w14:paraId="485AB449" w14:textId="71EA45A4" w:rsidR="009B17D5" w:rsidRPr="00BB05AC" w:rsidRDefault="009B17D5" w:rsidP="009B17D5">
            <w:pPr>
              <w:jc w:val="center"/>
              <w:rPr>
                <w:ins w:id="14154" w:author="Στάθης Καπ" w:date="2023-03-03T03:28:00Z"/>
                <w:rFonts w:cstheme="minorHAnsi"/>
                <w:sz w:val="16"/>
                <w:szCs w:val="16"/>
              </w:rPr>
            </w:pPr>
            <w:ins w:id="14155" w:author="Στάθης Καπ" w:date="2023-03-03T03:30:00Z">
              <w:r w:rsidRPr="00BB05AC">
                <w:rPr>
                  <w:rFonts w:ascii="Calibri" w:hAnsi="Calibri" w:cs="Calibri"/>
                  <w:color w:val="000000"/>
                  <w:sz w:val="16"/>
                  <w:szCs w:val="16"/>
                  <w:rPrChange w:id="14156" w:author="Στάθης Καπ" w:date="2023-03-03T03:31:00Z">
                    <w:rPr>
                      <w:rFonts w:ascii="Calibri" w:hAnsi="Calibri" w:cs="Calibri"/>
                      <w:color w:val="000000"/>
                      <w:sz w:val="18"/>
                      <w:szCs w:val="18"/>
                    </w:rPr>
                  </w:rPrChange>
                </w:rPr>
                <w:t>1266</w:t>
              </w:r>
            </w:ins>
          </w:p>
        </w:tc>
        <w:tc>
          <w:tcPr>
            <w:tcW w:w="541" w:type="dxa"/>
            <w:vAlign w:val="bottom"/>
            <w:tcPrChange w:id="14157" w:author="Στάθης Καπ" w:date="2023-03-03T06:26:00Z">
              <w:tcPr>
                <w:tcW w:w="541" w:type="dxa"/>
                <w:vAlign w:val="bottom"/>
              </w:tcPr>
            </w:tcPrChange>
          </w:tcPr>
          <w:p w14:paraId="5AC32B5C" w14:textId="6AB5934C" w:rsidR="009B17D5" w:rsidRPr="00BB05AC" w:rsidRDefault="009B17D5" w:rsidP="009B17D5">
            <w:pPr>
              <w:jc w:val="center"/>
              <w:rPr>
                <w:ins w:id="14158" w:author="Στάθης Καπ" w:date="2023-03-03T03:28:00Z"/>
                <w:rFonts w:cstheme="minorHAnsi"/>
                <w:sz w:val="16"/>
                <w:szCs w:val="16"/>
              </w:rPr>
            </w:pPr>
            <w:ins w:id="14159" w:author="Στάθης Καπ" w:date="2023-03-03T03:30:00Z">
              <w:r w:rsidRPr="00BB05AC">
                <w:rPr>
                  <w:rFonts w:ascii="Calibri" w:hAnsi="Calibri" w:cs="Calibri"/>
                  <w:color w:val="000000"/>
                  <w:sz w:val="16"/>
                  <w:szCs w:val="16"/>
                  <w:rPrChange w:id="14160" w:author="Στάθης Καπ" w:date="2023-03-03T03:31:00Z">
                    <w:rPr>
                      <w:rFonts w:ascii="Calibri" w:hAnsi="Calibri" w:cs="Calibri"/>
                      <w:color w:val="000000"/>
                      <w:sz w:val="18"/>
                      <w:szCs w:val="18"/>
                    </w:rPr>
                  </w:rPrChange>
                </w:rPr>
                <w:t>1.033</w:t>
              </w:r>
            </w:ins>
          </w:p>
        </w:tc>
        <w:tc>
          <w:tcPr>
            <w:tcW w:w="589" w:type="dxa"/>
            <w:vAlign w:val="center"/>
            <w:tcPrChange w:id="14161" w:author="Στάθης Καπ" w:date="2023-03-03T06:26:00Z">
              <w:tcPr>
                <w:tcW w:w="589" w:type="dxa"/>
                <w:vAlign w:val="center"/>
              </w:tcPr>
            </w:tcPrChange>
          </w:tcPr>
          <w:p w14:paraId="0C635645" w14:textId="59824582" w:rsidR="009B17D5" w:rsidRPr="00BB05AC" w:rsidRDefault="009B17D5" w:rsidP="009B17D5">
            <w:pPr>
              <w:jc w:val="center"/>
              <w:rPr>
                <w:ins w:id="14162" w:author="Στάθης Καπ" w:date="2023-03-03T03:28:00Z"/>
                <w:rFonts w:cstheme="minorHAnsi"/>
                <w:sz w:val="16"/>
                <w:szCs w:val="16"/>
              </w:rPr>
            </w:pPr>
            <w:ins w:id="14163" w:author="Στάθης Καπ" w:date="2023-03-03T06:13:00Z">
              <w:r>
                <w:rPr>
                  <w:rFonts w:ascii="Calibri" w:hAnsi="Calibri" w:cstheme="minorHAnsi"/>
                  <w:color w:val="000000"/>
                  <w:sz w:val="16"/>
                  <w:szCs w:val="16"/>
                </w:rPr>
                <w:t>11.16</w:t>
              </w:r>
            </w:ins>
          </w:p>
        </w:tc>
        <w:tc>
          <w:tcPr>
            <w:tcW w:w="463" w:type="dxa"/>
            <w:vAlign w:val="bottom"/>
            <w:tcPrChange w:id="14164" w:author="Στάθης Καπ" w:date="2023-03-03T06:26:00Z">
              <w:tcPr>
                <w:tcW w:w="463" w:type="dxa"/>
                <w:vAlign w:val="bottom"/>
              </w:tcPr>
            </w:tcPrChange>
          </w:tcPr>
          <w:p w14:paraId="59F1537B" w14:textId="12C916A5" w:rsidR="009B17D5" w:rsidRPr="00BB05AC" w:rsidRDefault="009B17D5" w:rsidP="009B17D5">
            <w:pPr>
              <w:jc w:val="center"/>
              <w:rPr>
                <w:ins w:id="14165" w:author="Στάθης Καπ" w:date="2023-03-03T03:28:00Z"/>
                <w:rFonts w:cstheme="minorHAnsi"/>
                <w:sz w:val="16"/>
                <w:szCs w:val="16"/>
              </w:rPr>
            </w:pPr>
            <w:ins w:id="14166" w:author="Στάθης Καπ" w:date="2023-03-03T03:30:00Z">
              <w:r w:rsidRPr="00BB05AC">
                <w:rPr>
                  <w:rFonts w:ascii="Calibri" w:hAnsi="Calibri" w:cs="Calibri"/>
                  <w:color w:val="000000"/>
                  <w:sz w:val="16"/>
                  <w:szCs w:val="16"/>
                  <w:rPrChange w:id="14167" w:author="Στάθης Καπ" w:date="2023-03-03T03:31:00Z">
                    <w:rPr>
                      <w:rFonts w:ascii="Calibri" w:hAnsi="Calibri" w:cs="Calibri"/>
                      <w:color w:val="000000"/>
                      <w:sz w:val="18"/>
                      <w:szCs w:val="18"/>
                    </w:rPr>
                  </w:rPrChange>
                </w:rPr>
                <w:t>1245</w:t>
              </w:r>
            </w:ins>
          </w:p>
        </w:tc>
        <w:tc>
          <w:tcPr>
            <w:tcW w:w="541" w:type="dxa"/>
            <w:vAlign w:val="bottom"/>
            <w:tcPrChange w:id="14168" w:author="Στάθης Καπ" w:date="2023-03-03T06:26:00Z">
              <w:tcPr>
                <w:tcW w:w="541" w:type="dxa"/>
                <w:vAlign w:val="bottom"/>
              </w:tcPr>
            </w:tcPrChange>
          </w:tcPr>
          <w:p w14:paraId="1A1C7B4A" w14:textId="277EFCF7" w:rsidR="009B17D5" w:rsidRPr="00BB05AC" w:rsidRDefault="009B17D5" w:rsidP="009B17D5">
            <w:pPr>
              <w:jc w:val="center"/>
              <w:rPr>
                <w:ins w:id="14169" w:author="Στάθης Καπ" w:date="2023-03-03T03:28:00Z"/>
                <w:rFonts w:cstheme="minorHAnsi"/>
                <w:sz w:val="16"/>
                <w:szCs w:val="16"/>
              </w:rPr>
            </w:pPr>
            <w:ins w:id="14170" w:author="Στάθης Καπ" w:date="2023-03-03T03:30:00Z">
              <w:r w:rsidRPr="00BB05AC">
                <w:rPr>
                  <w:rFonts w:ascii="Calibri" w:hAnsi="Calibri" w:cs="Calibri"/>
                  <w:color w:val="000000"/>
                  <w:sz w:val="16"/>
                  <w:szCs w:val="16"/>
                  <w:rPrChange w:id="14171" w:author="Στάθης Καπ" w:date="2023-03-03T03:31:00Z">
                    <w:rPr>
                      <w:rFonts w:ascii="Calibri" w:hAnsi="Calibri" w:cs="Calibri"/>
                      <w:color w:val="000000"/>
                      <w:sz w:val="18"/>
                      <w:szCs w:val="18"/>
                    </w:rPr>
                  </w:rPrChange>
                </w:rPr>
                <w:t>1.339</w:t>
              </w:r>
            </w:ins>
          </w:p>
        </w:tc>
        <w:tc>
          <w:tcPr>
            <w:tcW w:w="589" w:type="dxa"/>
            <w:vAlign w:val="center"/>
            <w:tcPrChange w:id="14172" w:author="Στάθης Καπ" w:date="2023-03-03T06:26:00Z">
              <w:tcPr>
                <w:tcW w:w="589" w:type="dxa"/>
                <w:vAlign w:val="center"/>
              </w:tcPr>
            </w:tcPrChange>
          </w:tcPr>
          <w:p w14:paraId="51B2850C" w14:textId="581953C8" w:rsidR="009B17D5" w:rsidRPr="00BB05AC" w:rsidRDefault="009B17D5" w:rsidP="009B17D5">
            <w:pPr>
              <w:jc w:val="center"/>
              <w:rPr>
                <w:ins w:id="14173" w:author="Στάθης Καπ" w:date="2023-03-03T03:28:00Z"/>
                <w:rFonts w:cstheme="minorHAnsi"/>
                <w:sz w:val="16"/>
                <w:szCs w:val="16"/>
              </w:rPr>
            </w:pPr>
            <w:ins w:id="14174" w:author="Στάθης Καπ" w:date="2023-03-03T06:14:00Z">
              <w:r>
                <w:rPr>
                  <w:rFonts w:ascii="Calibri" w:hAnsi="Calibri" w:cstheme="minorHAnsi"/>
                  <w:color w:val="000000"/>
                  <w:sz w:val="16"/>
                  <w:szCs w:val="16"/>
                </w:rPr>
                <w:t>12.63</w:t>
              </w:r>
            </w:ins>
          </w:p>
        </w:tc>
      </w:tr>
      <w:tr w:rsidR="009B17D5" w14:paraId="3B71DA44" w14:textId="77777777" w:rsidTr="00F03C40">
        <w:trPr>
          <w:ins w:id="14175" w:author="Στάθης Καπ" w:date="2023-03-03T03:28:00Z"/>
        </w:trPr>
        <w:tc>
          <w:tcPr>
            <w:tcW w:w="515" w:type="dxa"/>
            <w:tcBorders>
              <w:top w:val="nil"/>
              <w:bottom w:val="nil"/>
              <w:right w:val="single" w:sz="4" w:space="0" w:color="auto"/>
            </w:tcBorders>
            <w:shd w:val="clear" w:color="auto" w:fill="E7E6E6" w:themeFill="background2"/>
            <w:vAlign w:val="center"/>
            <w:tcPrChange w:id="14176" w:author="Στάθης Καπ" w:date="2023-03-03T06:26:00Z">
              <w:tcPr>
                <w:tcW w:w="515" w:type="dxa"/>
                <w:vAlign w:val="center"/>
              </w:tcPr>
            </w:tcPrChange>
          </w:tcPr>
          <w:p w14:paraId="491B490D" w14:textId="257B2981" w:rsidR="009B17D5" w:rsidRPr="00BB05AC" w:rsidRDefault="009B17D5" w:rsidP="009B17D5">
            <w:pPr>
              <w:jc w:val="center"/>
              <w:rPr>
                <w:ins w:id="14177" w:author="Στάθης Καπ" w:date="2023-03-03T03:28:00Z"/>
                <w:sz w:val="16"/>
                <w:szCs w:val="16"/>
              </w:rPr>
            </w:pPr>
            <w:ins w:id="14178" w:author="Στάθης Καπ" w:date="2023-03-03T03:30:00Z">
              <w:r w:rsidRPr="00BB05AC">
                <w:rPr>
                  <w:rFonts w:cstheme="minorHAnsi"/>
                  <w:sz w:val="16"/>
                  <w:szCs w:val="16"/>
                  <w:rPrChange w:id="14179" w:author="Στάθης Καπ" w:date="2023-03-03T03:31:00Z">
                    <w:rPr>
                      <w:rFonts w:cstheme="minorHAnsi"/>
                      <w:sz w:val="18"/>
                      <w:szCs w:val="18"/>
                    </w:rPr>
                  </w:rPrChange>
                </w:rPr>
                <w:t>pr19</w:t>
              </w:r>
            </w:ins>
          </w:p>
        </w:tc>
        <w:tc>
          <w:tcPr>
            <w:tcW w:w="560" w:type="dxa"/>
            <w:tcBorders>
              <w:left w:val="single" w:sz="4" w:space="0" w:color="auto"/>
            </w:tcBorders>
            <w:tcPrChange w:id="14180" w:author="Στάθης Καπ" w:date="2023-03-03T06:26:00Z">
              <w:tcPr>
                <w:tcW w:w="560" w:type="dxa"/>
              </w:tcPr>
            </w:tcPrChange>
          </w:tcPr>
          <w:p w14:paraId="36CE5A08" w14:textId="2AE1BD63" w:rsidR="009B17D5" w:rsidRPr="00BB05AC" w:rsidRDefault="009B17D5" w:rsidP="009B17D5">
            <w:pPr>
              <w:jc w:val="center"/>
              <w:rPr>
                <w:ins w:id="14181" w:author="Στάθης Καπ" w:date="2023-03-03T03:28:00Z"/>
                <w:rFonts w:cstheme="minorHAnsi"/>
                <w:sz w:val="16"/>
                <w:szCs w:val="16"/>
              </w:rPr>
            </w:pPr>
            <w:ins w:id="14182" w:author="Στάθης Καπ" w:date="2023-03-03T03:30:00Z">
              <w:r w:rsidRPr="00BB05AC">
                <w:rPr>
                  <w:rFonts w:cstheme="minorHAnsi"/>
                  <w:sz w:val="16"/>
                  <w:szCs w:val="16"/>
                  <w:rPrChange w:id="14183" w:author="Στάθης Καπ" w:date="2023-03-03T03:31:00Z">
                    <w:rPr>
                      <w:rFonts w:cstheme="minorHAnsi"/>
                      <w:sz w:val="18"/>
                      <w:szCs w:val="18"/>
                    </w:rPr>
                  </w:rPrChange>
                </w:rPr>
                <w:t>1760</w:t>
              </w:r>
            </w:ins>
          </w:p>
        </w:tc>
        <w:tc>
          <w:tcPr>
            <w:tcW w:w="855" w:type="dxa"/>
            <w:tcPrChange w:id="14184" w:author="Στάθης Καπ" w:date="2023-03-03T06:26:00Z">
              <w:tcPr>
                <w:tcW w:w="855" w:type="dxa"/>
              </w:tcPr>
            </w:tcPrChange>
          </w:tcPr>
          <w:p w14:paraId="2560A45F" w14:textId="66D555B0" w:rsidR="009B17D5" w:rsidRPr="00BB05AC" w:rsidRDefault="009B17D5" w:rsidP="009B17D5">
            <w:pPr>
              <w:jc w:val="center"/>
              <w:rPr>
                <w:ins w:id="14185" w:author="Στάθης Καπ" w:date="2023-03-03T03:28:00Z"/>
                <w:rFonts w:cstheme="minorHAnsi"/>
                <w:sz w:val="16"/>
                <w:szCs w:val="16"/>
              </w:rPr>
            </w:pPr>
            <w:ins w:id="14186" w:author="Στάθης Καπ" w:date="2023-03-03T03:30:00Z">
              <w:r w:rsidRPr="00BB05AC">
                <w:rPr>
                  <w:rFonts w:cstheme="minorHAnsi"/>
                  <w:sz w:val="16"/>
                  <w:szCs w:val="16"/>
                  <w:rPrChange w:id="14187" w:author="Στάθης Καπ" w:date="2023-03-03T03:31:00Z">
                    <w:rPr>
                      <w:rFonts w:cstheme="minorHAnsi"/>
                      <w:sz w:val="18"/>
                      <w:szCs w:val="18"/>
                    </w:rPr>
                  </w:rPrChange>
                </w:rPr>
                <w:t>1560</w:t>
              </w:r>
            </w:ins>
          </w:p>
        </w:tc>
        <w:tc>
          <w:tcPr>
            <w:tcW w:w="544" w:type="dxa"/>
            <w:vAlign w:val="bottom"/>
            <w:tcPrChange w:id="14188" w:author="Στάθης Καπ" w:date="2023-03-03T06:26:00Z">
              <w:tcPr>
                <w:tcW w:w="544" w:type="dxa"/>
                <w:vAlign w:val="bottom"/>
              </w:tcPr>
            </w:tcPrChange>
          </w:tcPr>
          <w:p w14:paraId="078EA496" w14:textId="7789532A" w:rsidR="009B17D5" w:rsidRPr="00BB05AC" w:rsidRDefault="009B17D5" w:rsidP="009B17D5">
            <w:pPr>
              <w:jc w:val="center"/>
              <w:rPr>
                <w:ins w:id="14189" w:author="Στάθης Καπ" w:date="2023-03-03T03:28:00Z"/>
                <w:rFonts w:cstheme="minorHAnsi"/>
                <w:sz w:val="16"/>
                <w:szCs w:val="16"/>
              </w:rPr>
            </w:pPr>
            <w:ins w:id="14190" w:author="Στάθης Καπ" w:date="2023-03-03T03:30:00Z">
              <w:r w:rsidRPr="00BB05AC">
                <w:rPr>
                  <w:rFonts w:ascii="Calibri" w:hAnsi="Calibri" w:cs="Calibri"/>
                  <w:color w:val="000000"/>
                  <w:sz w:val="16"/>
                  <w:szCs w:val="16"/>
                  <w:rPrChange w:id="14191" w:author="Στάθης Καπ" w:date="2023-03-03T03:31:00Z">
                    <w:rPr>
                      <w:rFonts w:ascii="Calibri" w:hAnsi="Calibri" w:cs="Calibri"/>
                      <w:color w:val="000000"/>
                      <w:sz w:val="18"/>
                      <w:szCs w:val="18"/>
                    </w:rPr>
                  </w:rPrChange>
                </w:rPr>
                <w:t>1613</w:t>
              </w:r>
            </w:ins>
          </w:p>
        </w:tc>
        <w:tc>
          <w:tcPr>
            <w:tcW w:w="621" w:type="dxa"/>
            <w:vAlign w:val="bottom"/>
            <w:tcPrChange w:id="14192" w:author="Στάθης Καπ" w:date="2023-03-03T06:26:00Z">
              <w:tcPr>
                <w:tcW w:w="621" w:type="dxa"/>
                <w:vAlign w:val="bottom"/>
              </w:tcPr>
            </w:tcPrChange>
          </w:tcPr>
          <w:p w14:paraId="064CBA54" w14:textId="76D4FC33" w:rsidR="009B17D5" w:rsidRPr="00BB05AC" w:rsidRDefault="009B17D5" w:rsidP="009B17D5">
            <w:pPr>
              <w:jc w:val="center"/>
              <w:rPr>
                <w:ins w:id="14193" w:author="Στάθης Καπ" w:date="2023-03-03T03:28:00Z"/>
                <w:rFonts w:cstheme="minorHAnsi"/>
                <w:sz w:val="16"/>
                <w:szCs w:val="16"/>
              </w:rPr>
            </w:pPr>
            <w:ins w:id="14194" w:author="Στάθης Καπ" w:date="2023-03-03T03:30:00Z">
              <w:r w:rsidRPr="00BB05AC">
                <w:rPr>
                  <w:rFonts w:ascii="Calibri" w:hAnsi="Calibri" w:cs="Calibri"/>
                  <w:color w:val="000000"/>
                  <w:sz w:val="16"/>
                  <w:szCs w:val="16"/>
                  <w:rPrChange w:id="14195" w:author="Στάθης Καπ" w:date="2023-03-03T03:31:00Z">
                    <w:rPr>
                      <w:rFonts w:ascii="Calibri" w:hAnsi="Calibri" w:cs="Calibri"/>
                      <w:color w:val="000000"/>
                      <w:sz w:val="18"/>
                      <w:szCs w:val="18"/>
                    </w:rPr>
                  </w:rPrChange>
                </w:rPr>
                <w:t>5.337</w:t>
              </w:r>
            </w:ins>
          </w:p>
        </w:tc>
        <w:tc>
          <w:tcPr>
            <w:tcW w:w="669" w:type="dxa"/>
            <w:vAlign w:val="center"/>
            <w:tcPrChange w:id="14196" w:author="Στάθης Καπ" w:date="2023-03-03T06:26:00Z">
              <w:tcPr>
                <w:tcW w:w="669" w:type="dxa"/>
                <w:vAlign w:val="center"/>
              </w:tcPr>
            </w:tcPrChange>
          </w:tcPr>
          <w:p w14:paraId="4894E5F5" w14:textId="6D1AE57F" w:rsidR="009B17D5" w:rsidRPr="00BB05AC" w:rsidRDefault="009B17D5" w:rsidP="009B17D5">
            <w:pPr>
              <w:jc w:val="center"/>
              <w:rPr>
                <w:ins w:id="14197" w:author="Στάθης Καπ" w:date="2023-03-03T03:28:00Z"/>
                <w:rFonts w:cstheme="minorHAnsi"/>
                <w:sz w:val="16"/>
                <w:szCs w:val="16"/>
              </w:rPr>
            </w:pPr>
            <w:ins w:id="14198" w:author="Στάθης Καπ" w:date="2023-03-03T06:13:00Z">
              <w:r>
                <w:rPr>
                  <w:rFonts w:ascii="Calibri" w:hAnsi="Calibri" w:cstheme="minorHAnsi"/>
                  <w:color w:val="000000"/>
                  <w:sz w:val="16"/>
                  <w:szCs w:val="16"/>
                </w:rPr>
                <w:t>8.35</w:t>
              </w:r>
            </w:ins>
          </w:p>
        </w:tc>
        <w:tc>
          <w:tcPr>
            <w:tcW w:w="543" w:type="dxa"/>
            <w:vAlign w:val="bottom"/>
            <w:tcPrChange w:id="14199" w:author="Στάθης Καπ" w:date="2023-03-03T06:26:00Z">
              <w:tcPr>
                <w:tcW w:w="543" w:type="dxa"/>
                <w:vAlign w:val="bottom"/>
              </w:tcPr>
            </w:tcPrChange>
          </w:tcPr>
          <w:p w14:paraId="1346BFBF" w14:textId="1001765F" w:rsidR="009B17D5" w:rsidRPr="00BB05AC" w:rsidRDefault="009B17D5" w:rsidP="009B17D5">
            <w:pPr>
              <w:jc w:val="center"/>
              <w:rPr>
                <w:ins w:id="14200" w:author="Στάθης Καπ" w:date="2023-03-03T03:28:00Z"/>
                <w:rFonts w:cstheme="minorHAnsi"/>
                <w:sz w:val="16"/>
                <w:szCs w:val="16"/>
              </w:rPr>
            </w:pPr>
            <w:ins w:id="14201" w:author="Στάθης Καπ" w:date="2023-03-03T03:30:00Z">
              <w:r w:rsidRPr="00BB05AC">
                <w:rPr>
                  <w:rFonts w:ascii="Calibri" w:hAnsi="Calibri" w:cs="Calibri"/>
                  <w:color w:val="000000"/>
                  <w:sz w:val="16"/>
                  <w:szCs w:val="16"/>
                  <w:rPrChange w:id="14202" w:author="Στάθης Καπ" w:date="2023-03-03T03:31:00Z">
                    <w:rPr>
                      <w:rFonts w:ascii="Calibri" w:hAnsi="Calibri" w:cs="Calibri"/>
                      <w:color w:val="000000"/>
                      <w:sz w:val="18"/>
                      <w:szCs w:val="18"/>
                    </w:rPr>
                  </w:rPrChange>
                </w:rPr>
                <w:t>1534</w:t>
              </w:r>
            </w:ins>
          </w:p>
        </w:tc>
        <w:tc>
          <w:tcPr>
            <w:tcW w:w="621" w:type="dxa"/>
            <w:vAlign w:val="bottom"/>
            <w:tcPrChange w:id="14203" w:author="Στάθης Καπ" w:date="2023-03-03T06:26:00Z">
              <w:tcPr>
                <w:tcW w:w="621" w:type="dxa"/>
                <w:vAlign w:val="bottom"/>
              </w:tcPr>
            </w:tcPrChange>
          </w:tcPr>
          <w:p w14:paraId="1C36D0C4" w14:textId="258AB420" w:rsidR="009B17D5" w:rsidRPr="00BB05AC" w:rsidRDefault="009B17D5" w:rsidP="009B17D5">
            <w:pPr>
              <w:jc w:val="center"/>
              <w:rPr>
                <w:ins w:id="14204" w:author="Στάθης Καπ" w:date="2023-03-03T03:28:00Z"/>
                <w:rFonts w:cstheme="minorHAnsi"/>
                <w:sz w:val="16"/>
                <w:szCs w:val="16"/>
              </w:rPr>
            </w:pPr>
            <w:ins w:id="14205" w:author="Στάθης Καπ" w:date="2023-03-03T03:30:00Z">
              <w:r w:rsidRPr="00BB05AC">
                <w:rPr>
                  <w:rFonts w:ascii="Calibri" w:hAnsi="Calibri" w:cs="Calibri"/>
                  <w:color w:val="000000"/>
                  <w:sz w:val="16"/>
                  <w:szCs w:val="16"/>
                  <w:rPrChange w:id="14206" w:author="Στάθης Καπ" w:date="2023-03-03T03:31:00Z">
                    <w:rPr>
                      <w:rFonts w:ascii="Calibri" w:hAnsi="Calibri" w:cs="Calibri"/>
                      <w:color w:val="000000"/>
                      <w:sz w:val="18"/>
                      <w:szCs w:val="18"/>
                    </w:rPr>
                  </w:rPrChange>
                </w:rPr>
                <w:t>3.632</w:t>
              </w:r>
            </w:ins>
          </w:p>
        </w:tc>
        <w:tc>
          <w:tcPr>
            <w:tcW w:w="669" w:type="dxa"/>
            <w:vAlign w:val="center"/>
            <w:tcPrChange w:id="14207" w:author="Στάθης Καπ" w:date="2023-03-03T06:26:00Z">
              <w:tcPr>
                <w:tcW w:w="669" w:type="dxa"/>
                <w:vAlign w:val="center"/>
              </w:tcPr>
            </w:tcPrChange>
          </w:tcPr>
          <w:p w14:paraId="7DF3A287" w14:textId="403DF122" w:rsidR="009B17D5" w:rsidRPr="00BB05AC" w:rsidRDefault="009B17D5" w:rsidP="009B17D5">
            <w:pPr>
              <w:jc w:val="center"/>
              <w:rPr>
                <w:ins w:id="14208" w:author="Στάθης Καπ" w:date="2023-03-03T03:28:00Z"/>
                <w:rFonts w:cstheme="minorHAnsi"/>
                <w:sz w:val="16"/>
                <w:szCs w:val="16"/>
              </w:rPr>
            </w:pPr>
            <w:ins w:id="14209" w:author="Στάθης Καπ" w:date="2023-03-03T06:13:00Z">
              <w:r>
                <w:rPr>
                  <w:rFonts w:ascii="Calibri" w:hAnsi="Calibri" w:cstheme="minorHAnsi"/>
                  <w:color w:val="000000"/>
                  <w:sz w:val="16"/>
                  <w:szCs w:val="16"/>
                </w:rPr>
                <w:t>4.9</w:t>
              </w:r>
            </w:ins>
          </w:p>
        </w:tc>
        <w:tc>
          <w:tcPr>
            <w:tcW w:w="508" w:type="dxa"/>
            <w:vAlign w:val="bottom"/>
            <w:tcPrChange w:id="14210" w:author="Στάθης Καπ" w:date="2023-03-03T06:26:00Z">
              <w:tcPr>
                <w:tcW w:w="508" w:type="dxa"/>
                <w:vAlign w:val="bottom"/>
              </w:tcPr>
            </w:tcPrChange>
          </w:tcPr>
          <w:p w14:paraId="06AEFF25" w14:textId="36368C70" w:rsidR="009B17D5" w:rsidRPr="00BB05AC" w:rsidRDefault="009B17D5" w:rsidP="009B17D5">
            <w:pPr>
              <w:jc w:val="center"/>
              <w:rPr>
                <w:ins w:id="14211" w:author="Στάθης Καπ" w:date="2023-03-03T03:28:00Z"/>
                <w:rFonts w:cstheme="minorHAnsi"/>
                <w:sz w:val="16"/>
                <w:szCs w:val="16"/>
              </w:rPr>
            </w:pPr>
            <w:ins w:id="14212" w:author="Στάθης Καπ" w:date="2023-03-03T03:30:00Z">
              <w:r w:rsidRPr="00BB05AC">
                <w:rPr>
                  <w:rFonts w:ascii="Calibri" w:hAnsi="Calibri" w:cs="Calibri"/>
                  <w:color w:val="000000"/>
                  <w:sz w:val="16"/>
                  <w:szCs w:val="16"/>
                  <w:rPrChange w:id="14213" w:author="Στάθης Καπ" w:date="2023-03-03T03:31:00Z">
                    <w:rPr>
                      <w:rFonts w:ascii="Calibri" w:hAnsi="Calibri" w:cs="Calibri"/>
                      <w:color w:val="000000"/>
                      <w:sz w:val="18"/>
                      <w:szCs w:val="18"/>
                    </w:rPr>
                  </w:rPrChange>
                </w:rPr>
                <w:t>1490</w:t>
              </w:r>
            </w:ins>
          </w:p>
        </w:tc>
        <w:tc>
          <w:tcPr>
            <w:tcW w:w="541" w:type="dxa"/>
            <w:vAlign w:val="bottom"/>
            <w:tcPrChange w:id="14214" w:author="Στάθης Καπ" w:date="2023-03-03T06:26:00Z">
              <w:tcPr>
                <w:tcW w:w="541" w:type="dxa"/>
                <w:vAlign w:val="bottom"/>
              </w:tcPr>
            </w:tcPrChange>
          </w:tcPr>
          <w:p w14:paraId="027EE9B7" w14:textId="22C80DBF" w:rsidR="009B17D5" w:rsidRPr="00BB05AC" w:rsidRDefault="009B17D5" w:rsidP="009B17D5">
            <w:pPr>
              <w:jc w:val="center"/>
              <w:rPr>
                <w:ins w:id="14215" w:author="Στάθης Καπ" w:date="2023-03-03T03:28:00Z"/>
                <w:rFonts w:cstheme="minorHAnsi"/>
                <w:sz w:val="16"/>
                <w:szCs w:val="16"/>
              </w:rPr>
            </w:pPr>
            <w:ins w:id="14216" w:author="Στάθης Καπ" w:date="2023-03-03T03:30:00Z">
              <w:r w:rsidRPr="00BB05AC">
                <w:rPr>
                  <w:rFonts w:ascii="Calibri" w:hAnsi="Calibri" w:cs="Calibri"/>
                  <w:color w:val="000000"/>
                  <w:sz w:val="16"/>
                  <w:szCs w:val="16"/>
                  <w:rPrChange w:id="14217" w:author="Στάθης Καπ" w:date="2023-03-03T03:31:00Z">
                    <w:rPr>
                      <w:rFonts w:ascii="Calibri" w:hAnsi="Calibri" w:cs="Calibri"/>
                      <w:color w:val="000000"/>
                      <w:sz w:val="18"/>
                      <w:szCs w:val="18"/>
                    </w:rPr>
                  </w:rPrChange>
                </w:rPr>
                <w:t>1.708</w:t>
              </w:r>
            </w:ins>
          </w:p>
        </w:tc>
        <w:tc>
          <w:tcPr>
            <w:tcW w:w="589" w:type="dxa"/>
            <w:vAlign w:val="center"/>
            <w:tcPrChange w:id="14218" w:author="Στάθης Καπ" w:date="2023-03-03T06:26:00Z">
              <w:tcPr>
                <w:tcW w:w="589" w:type="dxa"/>
                <w:vAlign w:val="center"/>
              </w:tcPr>
            </w:tcPrChange>
          </w:tcPr>
          <w:p w14:paraId="59D8B897" w14:textId="75B17858" w:rsidR="009B17D5" w:rsidRPr="00BB05AC" w:rsidRDefault="009B17D5" w:rsidP="009B17D5">
            <w:pPr>
              <w:jc w:val="center"/>
              <w:rPr>
                <w:ins w:id="14219" w:author="Στάθης Καπ" w:date="2023-03-03T03:28:00Z"/>
                <w:rFonts w:cstheme="minorHAnsi"/>
                <w:sz w:val="16"/>
                <w:szCs w:val="16"/>
              </w:rPr>
            </w:pPr>
            <w:ins w:id="14220" w:author="Στάθης Καπ" w:date="2023-03-03T06:13:00Z">
              <w:r>
                <w:rPr>
                  <w:rFonts w:ascii="Calibri" w:hAnsi="Calibri" w:cstheme="minorHAnsi"/>
                  <w:color w:val="000000"/>
                  <w:sz w:val="16"/>
                  <w:szCs w:val="16"/>
                </w:rPr>
                <w:t>7.63</w:t>
              </w:r>
            </w:ins>
          </w:p>
        </w:tc>
        <w:tc>
          <w:tcPr>
            <w:tcW w:w="463" w:type="dxa"/>
            <w:vAlign w:val="bottom"/>
            <w:tcPrChange w:id="14221" w:author="Στάθης Καπ" w:date="2023-03-03T06:26:00Z">
              <w:tcPr>
                <w:tcW w:w="463" w:type="dxa"/>
                <w:vAlign w:val="bottom"/>
              </w:tcPr>
            </w:tcPrChange>
          </w:tcPr>
          <w:p w14:paraId="6A2E7204" w14:textId="518EB1DC" w:rsidR="009B17D5" w:rsidRPr="00BB05AC" w:rsidRDefault="009B17D5" w:rsidP="009B17D5">
            <w:pPr>
              <w:jc w:val="center"/>
              <w:rPr>
                <w:ins w:id="14222" w:author="Στάθης Καπ" w:date="2023-03-03T03:28:00Z"/>
                <w:rFonts w:cstheme="minorHAnsi"/>
                <w:sz w:val="16"/>
                <w:szCs w:val="16"/>
              </w:rPr>
            </w:pPr>
            <w:ins w:id="14223" w:author="Στάθης Καπ" w:date="2023-03-03T03:30:00Z">
              <w:r w:rsidRPr="00BB05AC">
                <w:rPr>
                  <w:rFonts w:ascii="Calibri" w:hAnsi="Calibri" w:cs="Calibri"/>
                  <w:color w:val="000000"/>
                  <w:sz w:val="16"/>
                  <w:szCs w:val="16"/>
                  <w:rPrChange w:id="14224" w:author="Στάθης Καπ" w:date="2023-03-03T03:31:00Z">
                    <w:rPr>
                      <w:rFonts w:ascii="Calibri" w:hAnsi="Calibri" w:cs="Calibri"/>
                      <w:color w:val="000000"/>
                      <w:sz w:val="18"/>
                      <w:szCs w:val="18"/>
                    </w:rPr>
                  </w:rPrChange>
                </w:rPr>
                <w:t>1449</w:t>
              </w:r>
            </w:ins>
          </w:p>
        </w:tc>
        <w:tc>
          <w:tcPr>
            <w:tcW w:w="541" w:type="dxa"/>
            <w:vAlign w:val="bottom"/>
            <w:tcPrChange w:id="14225" w:author="Στάθης Καπ" w:date="2023-03-03T06:26:00Z">
              <w:tcPr>
                <w:tcW w:w="541" w:type="dxa"/>
                <w:vAlign w:val="bottom"/>
              </w:tcPr>
            </w:tcPrChange>
          </w:tcPr>
          <w:p w14:paraId="12D8E949" w14:textId="37827C69" w:rsidR="009B17D5" w:rsidRPr="00BB05AC" w:rsidRDefault="009B17D5" w:rsidP="009B17D5">
            <w:pPr>
              <w:jc w:val="center"/>
              <w:rPr>
                <w:ins w:id="14226" w:author="Στάθης Καπ" w:date="2023-03-03T03:28:00Z"/>
                <w:rFonts w:cstheme="minorHAnsi"/>
                <w:sz w:val="16"/>
                <w:szCs w:val="16"/>
              </w:rPr>
            </w:pPr>
            <w:ins w:id="14227" w:author="Στάθης Καπ" w:date="2023-03-03T03:30:00Z">
              <w:r w:rsidRPr="00BB05AC">
                <w:rPr>
                  <w:rFonts w:ascii="Calibri" w:hAnsi="Calibri" w:cs="Calibri"/>
                  <w:color w:val="000000"/>
                  <w:sz w:val="16"/>
                  <w:szCs w:val="16"/>
                  <w:rPrChange w:id="14228" w:author="Στάθης Καπ" w:date="2023-03-03T03:31:00Z">
                    <w:rPr>
                      <w:rFonts w:ascii="Calibri" w:hAnsi="Calibri" w:cs="Calibri"/>
                      <w:color w:val="000000"/>
                      <w:sz w:val="18"/>
                      <w:szCs w:val="18"/>
                    </w:rPr>
                  </w:rPrChange>
                </w:rPr>
                <w:t>0.975</w:t>
              </w:r>
            </w:ins>
          </w:p>
        </w:tc>
        <w:tc>
          <w:tcPr>
            <w:tcW w:w="589" w:type="dxa"/>
            <w:vAlign w:val="center"/>
            <w:tcPrChange w:id="14229" w:author="Στάθης Καπ" w:date="2023-03-03T06:26:00Z">
              <w:tcPr>
                <w:tcW w:w="589" w:type="dxa"/>
                <w:vAlign w:val="center"/>
              </w:tcPr>
            </w:tcPrChange>
          </w:tcPr>
          <w:p w14:paraId="267A433A" w14:textId="5EB00A5A" w:rsidR="009B17D5" w:rsidRPr="00BB05AC" w:rsidRDefault="009B17D5" w:rsidP="009B17D5">
            <w:pPr>
              <w:jc w:val="center"/>
              <w:rPr>
                <w:ins w:id="14230" w:author="Στάθης Καπ" w:date="2023-03-03T03:28:00Z"/>
                <w:rFonts w:cstheme="minorHAnsi"/>
                <w:sz w:val="16"/>
                <w:szCs w:val="16"/>
              </w:rPr>
            </w:pPr>
            <w:ins w:id="14231" w:author="Στάθης Καπ" w:date="2023-03-03T06:14:00Z">
              <w:r>
                <w:rPr>
                  <w:rFonts w:ascii="Calibri" w:hAnsi="Calibri" w:cstheme="minorHAnsi"/>
                  <w:color w:val="000000"/>
                  <w:sz w:val="16"/>
                  <w:szCs w:val="16"/>
                </w:rPr>
                <w:t>10.17</w:t>
              </w:r>
            </w:ins>
          </w:p>
        </w:tc>
      </w:tr>
      <w:tr w:rsidR="009B17D5" w14:paraId="03252872" w14:textId="77777777" w:rsidTr="00F03C40">
        <w:trPr>
          <w:ins w:id="14232"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4233" w:author="Στάθης Καπ" w:date="2023-03-03T06:26:00Z">
              <w:tcPr>
                <w:tcW w:w="515" w:type="dxa"/>
                <w:vAlign w:val="center"/>
              </w:tcPr>
            </w:tcPrChange>
          </w:tcPr>
          <w:p w14:paraId="19CF4683" w14:textId="20F45AC2" w:rsidR="009B17D5" w:rsidRPr="00BB05AC" w:rsidRDefault="009B17D5" w:rsidP="009B17D5">
            <w:pPr>
              <w:jc w:val="center"/>
              <w:rPr>
                <w:ins w:id="14234" w:author="Στάθης Καπ" w:date="2023-03-03T03:28:00Z"/>
                <w:sz w:val="16"/>
                <w:szCs w:val="16"/>
              </w:rPr>
            </w:pPr>
            <w:ins w:id="14235" w:author="Στάθης Καπ" w:date="2023-03-03T03:30:00Z">
              <w:r w:rsidRPr="00BB05AC">
                <w:rPr>
                  <w:rFonts w:cstheme="minorHAnsi"/>
                  <w:sz w:val="16"/>
                  <w:szCs w:val="16"/>
                  <w:rPrChange w:id="14236" w:author="Στάθης Καπ" w:date="2023-03-03T03:31:00Z">
                    <w:rPr>
                      <w:rFonts w:cstheme="minorHAnsi"/>
                      <w:sz w:val="18"/>
                      <w:szCs w:val="18"/>
                    </w:rPr>
                  </w:rPrChange>
                </w:rPr>
                <w:t>pr20</w:t>
              </w:r>
            </w:ins>
          </w:p>
        </w:tc>
        <w:tc>
          <w:tcPr>
            <w:tcW w:w="560" w:type="dxa"/>
            <w:tcBorders>
              <w:left w:val="single" w:sz="4" w:space="0" w:color="auto"/>
            </w:tcBorders>
            <w:tcPrChange w:id="14237" w:author="Στάθης Καπ" w:date="2023-03-03T06:26:00Z">
              <w:tcPr>
                <w:tcW w:w="560" w:type="dxa"/>
              </w:tcPr>
            </w:tcPrChange>
          </w:tcPr>
          <w:p w14:paraId="3FD0C0F8" w14:textId="195B9824" w:rsidR="009B17D5" w:rsidRPr="00BB05AC" w:rsidRDefault="009B17D5" w:rsidP="009B17D5">
            <w:pPr>
              <w:jc w:val="center"/>
              <w:rPr>
                <w:ins w:id="14238" w:author="Στάθης Καπ" w:date="2023-03-03T03:28:00Z"/>
                <w:rFonts w:cstheme="minorHAnsi"/>
                <w:sz w:val="16"/>
                <w:szCs w:val="16"/>
              </w:rPr>
            </w:pPr>
            <w:ins w:id="14239" w:author="Στάθης Καπ" w:date="2023-03-03T03:30:00Z">
              <w:r w:rsidRPr="00BB05AC">
                <w:rPr>
                  <w:rFonts w:cstheme="minorHAnsi"/>
                  <w:sz w:val="16"/>
                  <w:szCs w:val="16"/>
                  <w:rPrChange w:id="14240" w:author="Στάθης Καπ" w:date="2023-03-03T03:31:00Z">
                    <w:rPr>
                      <w:rFonts w:cstheme="minorHAnsi"/>
                      <w:sz w:val="18"/>
                      <w:szCs w:val="18"/>
                    </w:rPr>
                  </w:rPrChange>
                </w:rPr>
                <w:t>2062</w:t>
              </w:r>
            </w:ins>
          </w:p>
        </w:tc>
        <w:tc>
          <w:tcPr>
            <w:tcW w:w="855" w:type="dxa"/>
            <w:tcPrChange w:id="14241" w:author="Στάθης Καπ" w:date="2023-03-03T06:26:00Z">
              <w:tcPr>
                <w:tcW w:w="855" w:type="dxa"/>
              </w:tcPr>
            </w:tcPrChange>
          </w:tcPr>
          <w:p w14:paraId="4687B878" w14:textId="1460BB7B" w:rsidR="009B17D5" w:rsidRPr="00BB05AC" w:rsidRDefault="009B17D5" w:rsidP="009B17D5">
            <w:pPr>
              <w:jc w:val="center"/>
              <w:rPr>
                <w:ins w:id="14242" w:author="Στάθης Καπ" w:date="2023-03-03T03:28:00Z"/>
                <w:rFonts w:cstheme="minorHAnsi"/>
                <w:sz w:val="16"/>
                <w:szCs w:val="16"/>
              </w:rPr>
            </w:pPr>
            <w:ins w:id="14243" w:author="Στάθης Καπ" w:date="2023-03-03T03:30:00Z">
              <w:r w:rsidRPr="00BB05AC">
                <w:rPr>
                  <w:rFonts w:cstheme="minorHAnsi"/>
                  <w:sz w:val="16"/>
                  <w:szCs w:val="16"/>
                  <w:rPrChange w:id="14244" w:author="Στάθης Καπ" w:date="2023-03-03T03:31:00Z">
                    <w:rPr>
                      <w:rFonts w:cstheme="minorHAnsi"/>
                      <w:sz w:val="18"/>
                      <w:szCs w:val="18"/>
                    </w:rPr>
                  </w:rPrChange>
                </w:rPr>
                <w:t>1846</w:t>
              </w:r>
            </w:ins>
          </w:p>
        </w:tc>
        <w:tc>
          <w:tcPr>
            <w:tcW w:w="544" w:type="dxa"/>
            <w:vAlign w:val="bottom"/>
            <w:tcPrChange w:id="14245" w:author="Στάθης Καπ" w:date="2023-03-03T06:26:00Z">
              <w:tcPr>
                <w:tcW w:w="544" w:type="dxa"/>
                <w:vAlign w:val="bottom"/>
              </w:tcPr>
            </w:tcPrChange>
          </w:tcPr>
          <w:p w14:paraId="5FBCAD48" w14:textId="0336A628" w:rsidR="009B17D5" w:rsidRPr="00BB05AC" w:rsidRDefault="009B17D5" w:rsidP="009B17D5">
            <w:pPr>
              <w:jc w:val="center"/>
              <w:rPr>
                <w:ins w:id="14246" w:author="Στάθης Καπ" w:date="2023-03-03T03:28:00Z"/>
                <w:rFonts w:cstheme="minorHAnsi"/>
                <w:sz w:val="16"/>
                <w:szCs w:val="16"/>
              </w:rPr>
            </w:pPr>
            <w:ins w:id="14247" w:author="Στάθης Καπ" w:date="2023-03-03T03:30:00Z">
              <w:r w:rsidRPr="00BB05AC">
                <w:rPr>
                  <w:rFonts w:ascii="Calibri" w:hAnsi="Calibri" w:cs="Calibri"/>
                  <w:color w:val="000000"/>
                  <w:sz w:val="16"/>
                  <w:szCs w:val="16"/>
                  <w:rPrChange w:id="14248" w:author="Στάθης Καπ" w:date="2023-03-03T03:31:00Z">
                    <w:rPr>
                      <w:rFonts w:ascii="Calibri" w:hAnsi="Calibri" w:cs="Calibri"/>
                      <w:color w:val="000000"/>
                      <w:sz w:val="18"/>
                      <w:szCs w:val="18"/>
                    </w:rPr>
                  </w:rPrChange>
                </w:rPr>
                <w:t>1979</w:t>
              </w:r>
            </w:ins>
          </w:p>
        </w:tc>
        <w:tc>
          <w:tcPr>
            <w:tcW w:w="621" w:type="dxa"/>
            <w:vAlign w:val="bottom"/>
            <w:tcPrChange w:id="14249" w:author="Στάθης Καπ" w:date="2023-03-03T06:26:00Z">
              <w:tcPr>
                <w:tcW w:w="621" w:type="dxa"/>
                <w:vAlign w:val="bottom"/>
              </w:tcPr>
            </w:tcPrChange>
          </w:tcPr>
          <w:p w14:paraId="64508D41" w14:textId="70835558" w:rsidR="009B17D5" w:rsidRPr="00BB05AC" w:rsidRDefault="009B17D5" w:rsidP="009B17D5">
            <w:pPr>
              <w:jc w:val="center"/>
              <w:rPr>
                <w:ins w:id="14250" w:author="Στάθης Καπ" w:date="2023-03-03T03:28:00Z"/>
                <w:rFonts w:cstheme="minorHAnsi"/>
                <w:sz w:val="16"/>
                <w:szCs w:val="16"/>
              </w:rPr>
            </w:pPr>
            <w:ins w:id="14251" w:author="Στάθης Καπ" w:date="2023-03-03T03:30:00Z">
              <w:r w:rsidRPr="00BB05AC">
                <w:rPr>
                  <w:rFonts w:ascii="Calibri" w:hAnsi="Calibri" w:cs="Calibri"/>
                  <w:color w:val="000000"/>
                  <w:sz w:val="16"/>
                  <w:szCs w:val="16"/>
                  <w:rPrChange w:id="14252" w:author="Στάθης Καπ" w:date="2023-03-03T03:31:00Z">
                    <w:rPr>
                      <w:rFonts w:ascii="Calibri" w:hAnsi="Calibri" w:cs="Calibri"/>
                      <w:color w:val="000000"/>
                      <w:sz w:val="18"/>
                      <w:szCs w:val="18"/>
                    </w:rPr>
                  </w:rPrChange>
                </w:rPr>
                <w:t>9.077</w:t>
              </w:r>
            </w:ins>
          </w:p>
        </w:tc>
        <w:tc>
          <w:tcPr>
            <w:tcW w:w="669" w:type="dxa"/>
            <w:vAlign w:val="center"/>
            <w:tcPrChange w:id="14253" w:author="Στάθης Καπ" w:date="2023-03-03T06:26:00Z">
              <w:tcPr>
                <w:tcW w:w="669" w:type="dxa"/>
                <w:vAlign w:val="center"/>
              </w:tcPr>
            </w:tcPrChange>
          </w:tcPr>
          <w:p w14:paraId="0147D840" w14:textId="3BE31CCB" w:rsidR="009B17D5" w:rsidRPr="00BB05AC" w:rsidRDefault="009B17D5" w:rsidP="009B17D5">
            <w:pPr>
              <w:jc w:val="center"/>
              <w:rPr>
                <w:ins w:id="14254" w:author="Στάθης Καπ" w:date="2023-03-03T03:28:00Z"/>
                <w:rFonts w:cstheme="minorHAnsi"/>
                <w:sz w:val="16"/>
                <w:szCs w:val="16"/>
              </w:rPr>
            </w:pPr>
            <w:ins w:id="14255" w:author="Στάθης Καπ" w:date="2023-03-03T06:13:00Z">
              <w:r>
                <w:rPr>
                  <w:rFonts w:ascii="Calibri" w:hAnsi="Calibri" w:cstheme="minorHAnsi"/>
                  <w:color w:val="000000"/>
                  <w:sz w:val="16"/>
                  <w:szCs w:val="16"/>
                </w:rPr>
                <w:t>4.03</w:t>
              </w:r>
            </w:ins>
          </w:p>
        </w:tc>
        <w:tc>
          <w:tcPr>
            <w:tcW w:w="543" w:type="dxa"/>
            <w:vAlign w:val="bottom"/>
            <w:tcPrChange w:id="14256" w:author="Στάθης Καπ" w:date="2023-03-03T06:26:00Z">
              <w:tcPr>
                <w:tcW w:w="543" w:type="dxa"/>
                <w:vAlign w:val="bottom"/>
              </w:tcPr>
            </w:tcPrChange>
          </w:tcPr>
          <w:p w14:paraId="3C3FB65D" w14:textId="0EFA3248" w:rsidR="009B17D5" w:rsidRPr="00BB05AC" w:rsidRDefault="009B17D5" w:rsidP="009B17D5">
            <w:pPr>
              <w:jc w:val="center"/>
              <w:rPr>
                <w:ins w:id="14257" w:author="Στάθης Καπ" w:date="2023-03-03T03:28:00Z"/>
                <w:rFonts w:cstheme="minorHAnsi"/>
                <w:sz w:val="16"/>
                <w:szCs w:val="16"/>
              </w:rPr>
            </w:pPr>
            <w:ins w:id="14258" w:author="Στάθης Καπ" w:date="2023-03-03T03:30:00Z">
              <w:r w:rsidRPr="00BB05AC">
                <w:rPr>
                  <w:rFonts w:ascii="Calibri" w:hAnsi="Calibri" w:cs="Calibri"/>
                  <w:color w:val="000000"/>
                  <w:sz w:val="16"/>
                  <w:szCs w:val="16"/>
                  <w:rPrChange w:id="14259" w:author="Στάθης Καπ" w:date="2023-03-03T03:31:00Z">
                    <w:rPr>
                      <w:rFonts w:ascii="Calibri" w:hAnsi="Calibri" w:cs="Calibri"/>
                      <w:color w:val="000000"/>
                      <w:sz w:val="18"/>
                      <w:szCs w:val="18"/>
                    </w:rPr>
                  </w:rPrChange>
                </w:rPr>
                <w:t>1873</w:t>
              </w:r>
            </w:ins>
          </w:p>
        </w:tc>
        <w:tc>
          <w:tcPr>
            <w:tcW w:w="621" w:type="dxa"/>
            <w:vAlign w:val="bottom"/>
            <w:tcPrChange w:id="14260" w:author="Στάθης Καπ" w:date="2023-03-03T06:26:00Z">
              <w:tcPr>
                <w:tcW w:w="621" w:type="dxa"/>
                <w:vAlign w:val="bottom"/>
              </w:tcPr>
            </w:tcPrChange>
          </w:tcPr>
          <w:p w14:paraId="7343E094" w14:textId="3A009C36" w:rsidR="009B17D5" w:rsidRPr="00BB05AC" w:rsidRDefault="009B17D5" w:rsidP="009B17D5">
            <w:pPr>
              <w:jc w:val="center"/>
              <w:rPr>
                <w:ins w:id="14261" w:author="Στάθης Καπ" w:date="2023-03-03T03:28:00Z"/>
                <w:rFonts w:cstheme="minorHAnsi"/>
                <w:sz w:val="16"/>
                <w:szCs w:val="16"/>
              </w:rPr>
            </w:pPr>
            <w:ins w:id="14262" w:author="Στάθης Καπ" w:date="2023-03-03T03:30:00Z">
              <w:r w:rsidRPr="00BB05AC">
                <w:rPr>
                  <w:rFonts w:ascii="Calibri" w:hAnsi="Calibri" w:cs="Calibri"/>
                  <w:color w:val="000000"/>
                  <w:sz w:val="16"/>
                  <w:szCs w:val="16"/>
                  <w:rPrChange w:id="14263" w:author="Στάθης Καπ" w:date="2023-03-03T03:31:00Z">
                    <w:rPr>
                      <w:rFonts w:ascii="Calibri" w:hAnsi="Calibri" w:cs="Calibri"/>
                      <w:color w:val="000000"/>
                      <w:sz w:val="18"/>
                      <w:szCs w:val="18"/>
                    </w:rPr>
                  </w:rPrChange>
                </w:rPr>
                <w:t>3.908</w:t>
              </w:r>
            </w:ins>
          </w:p>
        </w:tc>
        <w:tc>
          <w:tcPr>
            <w:tcW w:w="669" w:type="dxa"/>
            <w:vAlign w:val="center"/>
            <w:tcPrChange w:id="14264" w:author="Στάθης Καπ" w:date="2023-03-03T06:26:00Z">
              <w:tcPr>
                <w:tcW w:w="669" w:type="dxa"/>
                <w:vAlign w:val="center"/>
              </w:tcPr>
            </w:tcPrChange>
          </w:tcPr>
          <w:p w14:paraId="0E0B8E6C" w14:textId="2358706F" w:rsidR="009B17D5" w:rsidRPr="00BB05AC" w:rsidRDefault="009B17D5" w:rsidP="009B17D5">
            <w:pPr>
              <w:jc w:val="center"/>
              <w:rPr>
                <w:ins w:id="14265" w:author="Στάθης Καπ" w:date="2023-03-03T03:28:00Z"/>
                <w:rFonts w:cstheme="minorHAnsi"/>
                <w:sz w:val="16"/>
                <w:szCs w:val="16"/>
              </w:rPr>
            </w:pPr>
            <w:ins w:id="14266" w:author="Στάθης Καπ" w:date="2023-03-03T06:13:00Z">
              <w:r>
                <w:rPr>
                  <w:rFonts w:ascii="Calibri" w:hAnsi="Calibri" w:cstheme="minorHAnsi"/>
                  <w:color w:val="000000"/>
                  <w:sz w:val="16"/>
                  <w:szCs w:val="16"/>
                </w:rPr>
                <w:t>5.36</w:t>
              </w:r>
            </w:ins>
          </w:p>
        </w:tc>
        <w:tc>
          <w:tcPr>
            <w:tcW w:w="508" w:type="dxa"/>
            <w:vAlign w:val="bottom"/>
            <w:tcPrChange w:id="14267" w:author="Στάθης Καπ" w:date="2023-03-03T06:26:00Z">
              <w:tcPr>
                <w:tcW w:w="508" w:type="dxa"/>
                <w:vAlign w:val="bottom"/>
              </w:tcPr>
            </w:tcPrChange>
          </w:tcPr>
          <w:p w14:paraId="6C637410" w14:textId="6B4F4F67" w:rsidR="009B17D5" w:rsidRPr="00BB05AC" w:rsidRDefault="009B17D5" w:rsidP="009B17D5">
            <w:pPr>
              <w:jc w:val="center"/>
              <w:rPr>
                <w:ins w:id="14268" w:author="Στάθης Καπ" w:date="2023-03-03T03:28:00Z"/>
                <w:rFonts w:cstheme="minorHAnsi"/>
                <w:sz w:val="16"/>
                <w:szCs w:val="16"/>
              </w:rPr>
            </w:pPr>
            <w:ins w:id="14269" w:author="Στάθης Καπ" w:date="2023-03-03T03:30:00Z">
              <w:r w:rsidRPr="00BB05AC">
                <w:rPr>
                  <w:rFonts w:ascii="Calibri" w:hAnsi="Calibri" w:cs="Calibri"/>
                  <w:color w:val="000000"/>
                  <w:sz w:val="16"/>
                  <w:szCs w:val="16"/>
                  <w:rPrChange w:id="14270" w:author="Στάθης Καπ" w:date="2023-03-03T03:31:00Z">
                    <w:rPr>
                      <w:rFonts w:ascii="Calibri" w:hAnsi="Calibri" w:cs="Calibri"/>
                      <w:color w:val="000000"/>
                      <w:sz w:val="18"/>
                      <w:szCs w:val="18"/>
                    </w:rPr>
                  </w:rPrChange>
                </w:rPr>
                <w:t>1792</w:t>
              </w:r>
            </w:ins>
          </w:p>
        </w:tc>
        <w:tc>
          <w:tcPr>
            <w:tcW w:w="541" w:type="dxa"/>
            <w:vAlign w:val="bottom"/>
            <w:tcPrChange w:id="14271" w:author="Στάθης Καπ" w:date="2023-03-03T06:26:00Z">
              <w:tcPr>
                <w:tcW w:w="541" w:type="dxa"/>
                <w:vAlign w:val="bottom"/>
              </w:tcPr>
            </w:tcPrChange>
          </w:tcPr>
          <w:p w14:paraId="3E6877CF" w14:textId="6AF8919D" w:rsidR="009B17D5" w:rsidRPr="00BB05AC" w:rsidRDefault="009B17D5" w:rsidP="009B17D5">
            <w:pPr>
              <w:jc w:val="center"/>
              <w:rPr>
                <w:ins w:id="14272" w:author="Στάθης Καπ" w:date="2023-03-03T03:28:00Z"/>
                <w:rFonts w:cstheme="minorHAnsi"/>
                <w:sz w:val="16"/>
                <w:szCs w:val="16"/>
              </w:rPr>
            </w:pPr>
            <w:ins w:id="14273" w:author="Στάθης Καπ" w:date="2023-03-03T03:30:00Z">
              <w:r w:rsidRPr="00BB05AC">
                <w:rPr>
                  <w:rFonts w:ascii="Calibri" w:hAnsi="Calibri" w:cs="Calibri"/>
                  <w:color w:val="000000"/>
                  <w:sz w:val="16"/>
                  <w:szCs w:val="16"/>
                  <w:rPrChange w:id="14274" w:author="Στάθης Καπ" w:date="2023-03-03T03:31:00Z">
                    <w:rPr>
                      <w:rFonts w:ascii="Calibri" w:hAnsi="Calibri" w:cs="Calibri"/>
                      <w:color w:val="000000"/>
                      <w:sz w:val="18"/>
                      <w:szCs w:val="18"/>
                    </w:rPr>
                  </w:rPrChange>
                </w:rPr>
                <w:t>1.966</w:t>
              </w:r>
            </w:ins>
          </w:p>
        </w:tc>
        <w:tc>
          <w:tcPr>
            <w:tcW w:w="589" w:type="dxa"/>
            <w:vAlign w:val="center"/>
            <w:tcPrChange w:id="14275" w:author="Στάθης Καπ" w:date="2023-03-03T06:26:00Z">
              <w:tcPr>
                <w:tcW w:w="589" w:type="dxa"/>
                <w:vAlign w:val="center"/>
              </w:tcPr>
            </w:tcPrChange>
          </w:tcPr>
          <w:p w14:paraId="48C90C8D" w14:textId="3462CC4B" w:rsidR="009B17D5" w:rsidRPr="00BB05AC" w:rsidRDefault="009B17D5" w:rsidP="009B17D5">
            <w:pPr>
              <w:jc w:val="center"/>
              <w:rPr>
                <w:ins w:id="14276" w:author="Στάθης Καπ" w:date="2023-03-03T03:28:00Z"/>
                <w:rFonts w:cstheme="minorHAnsi"/>
                <w:sz w:val="16"/>
                <w:szCs w:val="16"/>
              </w:rPr>
            </w:pPr>
            <w:ins w:id="14277" w:author="Στάθης Καπ" w:date="2023-03-03T06:13:00Z">
              <w:r>
                <w:rPr>
                  <w:rFonts w:ascii="Calibri" w:hAnsi="Calibri" w:cstheme="minorHAnsi"/>
                  <w:color w:val="000000"/>
                  <w:sz w:val="16"/>
                  <w:szCs w:val="16"/>
                </w:rPr>
                <w:t>9.45</w:t>
              </w:r>
            </w:ins>
          </w:p>
        </w:tc>
        <w:tc>
          <w:tcPr>
            <w:tcW w:w="463" w:type="dxa"/>
            <w:vAlign w:val="bottom"/>
            <w:tcPrChange w:id="14278" w:author="Στάθης Καπ" w:date="2023-03-03T06:26:00Z">
              <w:tcPr>
                <w:tcW w:w="463" w:type="dxa"/>
                <w:vAlign w:val="bottom"/>
              </w:tcPr>
            </w:tcPrChange>
          </w:tcPr>
          <w:p w14:paraId="63F35A95" w14:textId="0E0FAE5D" w:rsidR="009B17D5" w:rsidRPr="00BB05AC" w:rsidRDefault="009B17D5" w:rsidP="009B17D5">
            <w:pPr>
              <w:jc w:val="center"/>
              <w:rPr>
                <w:ins w:id="14279" w:author="Στάθης Καπ" w:date="2023-03-03T03:28:00Z"/>
                <w:rFonts w:cstheme="minorHAnsi"/>
                <w:sz w:val="16"/>
                <w:szCs w:val="16"/>
              </w:rPr>
            </w:pPr>
            <w:ins w:id="14280" w:author="Στάθης Καπ" w:date="2023-03-03T03:30:00Z">
              <w:r w:rsidRPr="00BB05AC">
                <w:rPr>
                  <w:rFonts w:ascii="Calibri" w:hAnsi="Calibri" w:cs="Calibri"/>
                  <w:color w:val="000000"/>
                  <w:sz w:val="16"/>
                  <w:szCs w:val="16"/>
                  <w:rPrChange w:id="14281" w:author="Στάθης Καπ" w:date="2023-03-03T03:31:00Z">
                    <w:rPr>
                      <w:rFonts w:ascii="Calibri" w:hAnsi="Calibri" w:cs="Calibri"/>
                      <w:color w:val="000000"/>
                      <w:sz w:val="18"/>
                      <w:szCs w:val="18"/>
                    </w:rPr>
                  </w:rPrChange>
                </w:rPr>
                <w:t>1720</w:t>
              </w:r>
            </w:ins>
          </w:p>
        </w:tc>
        <w:tc>
          <w:tcPr>
            <w:tcW w:w="541" w:type="dxa"/>
            <w:vAlign w:val="bottom"/>
            <w:tcPrChange w:id="14282" w:author="Στάθης Καπ" w:date="2023-03-03T06:26:00Z">
              <w:tcPr>
                <w:tcW w:w="541" w:type="dxa"/>
                <w:vAlign w:val="bottom"/>
              </w:tcPr>
            </w:tcPrChange>
          </w:tcPr>
          <w:p w14:paraId="09E6EC69" w14:textId="56E9DA74" w:rsidR="009B17D5" w:rsidRPr="00BB05AC" w:rsidRDefault="009B17D5" w:rsidP="009B17D5">
            <w:pPr>
              <w:jc w:val="center"/>
              <w:rPr>
                <w:ins w:id="14283" w:author="Στάθης Καπ" w:date="2023-03-03T03:28:00Z"/>
                <w:rFonts w:cstheme="minorHAnsi"/>
                <w:sz w:val="16"/>
                <w:szCs w:val="16"/>
              </w:rPr>
            </w:pPr>
            <w:ins w:id="14284" w:author="Στάθης Καπ" w:date="2023-03-03T03:30:00Z">
              <w:r w:rsidRPr="00BB05AC">
                <w:rPr>
                  <w:rFonts w:ascii="Calibri" w:hAnsi="Calibri" w:cs="Calibri"/>
                  <w:color w:val="000000"/>
                  <w:sz w:val="16"/>
                  <w:szCs w:val="16"/>
                  <w:rPrChange w:id="14285" w:author="Στάθης Καπ" w:date="2023-03-03T03:31:00Z">
                    <w:rPr>
                      <w:rFonts w:ascii="Calibri" w:hAnsi="Calibri" w:cs="Calibri"/>
                      <w:color w:val="000000"/>
                      <w:sz w:val="18"/>
                      <w:szCs w:val="18"/>
                    </w:rPr>
                  </w:rPrChange>
                </w:rPr>
                <w:t>2.129</w:t>
              </w:r>
            </w:ins>
          </w:p>
        </w:tc>
        <w:tc>
          <w:tcPr>
            <w:tcW w:w="589" w:type="dxa"/>
            <w:vAlign w:val="center"/>
            <w:tcPrChange w:id="14286" w:author="Στάθης Καπ" w:date="2023-03-03T06:26:00Z">
              <w:tcPr>
                <w:tcW w:w="589" w:type="dxa"/>
                <w:vAlign w:val="center"/>
              </w:tcPr>
            </w:tcPrChange>
          </w:tcPr>
          <w:p w14:paraId="7B08294B" w14:textId="228A11B6" w:rsidR="009B17D5" w:rsidRPr="00BB05AC" w:rsidRDefault="009B17D5" w:rsidP="009B17D5">
            <w:pPr>
              <w:jc w:val="center"/>
              <w:rPr>
                <w:ins w:id="14287" w:author="Στάθης Καπ" w:date="2023-03-03T03:28:00Z"/>
                <w:rFonts w:cstheme="minorHAnsi"/>
                <w:sz w:val="16"/>
                <w:szCs w:val="16"/>
              </w:rPr>
            </w:pPr>
            <w:ins w:id="14288" w:author="Στάθης Καπ" w:date="2023-03-03T06:14:00Z">
              <w:r>
                <w:rPr>
                  <w:rFonts w:ascii="Calibri" w:hAnsi="Calibri" w:cstheme="minorHAnsi"/>
                  <w:color w:val="000000"/>
                  <w:sz w:val="16"/>
                  <w:szCs w:val="16"/>
                </w:rPr>
                <w:t>13.09</w:t>
              </w:r>
            </w:ins>
          </w:p>
        </w:tc>
      </w:tr>
    </w:tbl>
    <w:p w14:paraId="25804857" w14:textId="4A28E86A" w:rsidR="00AC6F02" w:rsidRDefault="00AC6F02" w:rsidP="00AC6F02">
      <w:pPr>
        <w:rPr>
          <w:ins w:id="14289" w:author="Στάθης Καπ" w:date="2023-03-03T03:52:00Z"/>
        </w:rPr>
      </w:pPr>
    </w:p>
    <w:p w14:paraId="7575E0C8" w14:textId="06962253" w:rsidR="00F665AE" w:rsidRDefault="00F665AE">
      <w:pPr>
        <w:pStyle w:val="Caption"/>
        <w:keepNext/>
        <w:spacing w:after="0"/>
        <w:rPr>
          <w:ins w:id="14290" w:author="Στάθης Καπ" w:date="2023-03-03T03:56:00Z"/>
        </w:rPr>
        <w:pPrChange w:id="14291" w:author="Στάθης Καπ" w:date="2023-03-03T04:34:00Z">
          <w:pPr/>
        </w:pPrChange>
      </w:pPr>
      <w:proofErr w:type="spellStart"/>
      <w:ins w:id="14292" w:author="Στάθης Καπ" w:date="2023-03-03T03:56:00Z">
        <w:r>
          <w:t>Πίν</w:t>
        </w:r>
        <w:proofErr w:type="spellEnd"/>
        <w:r>
          <w:t xml:space="preserve">ακας </w:t>
        </w:r>
      </w:ins>
      <w:ins w:id="14293" w:author="Στάθης Καπ" w:date="2023-03-03T04:02:00Z">
        <w:r>
          <w:fldChar w:fldCharType="begin"/>
        </w:r>
        <w:r>
          <w:instrText xml:space="preserve"> STYLEREF 1 \s </w:instrText>
        </w:r>
      </w:ins>
      <w:r>
        <w:fldChar w:fldCharType="separate"/>
      </w:r>
      <w:r w:rsidR="002C131C">
        <w:rPr>
          <w:noProof/>
        </w:rPr>
        <w:t>5</w:t>
      </w:r>
      <w:ins w:id="14294" w:author="Στάθης Καπ" w:date="2023-03-03T04:02:00Z">
        <w:r>
          <w:fldChar w:fldCharType="end"/>
        </w:r>
        <w:r>
          <w:noBreakHyphen/>
        </w:r>
        <w:r>
          <w:fldChar w:fldCharType="begin"/>
        </w:r>
        <w:r>
          <w:instrText xml:space="preserve"> SEQ Πίνακας \* ARABIC \s 1 </w:instrText>
        </w:r>
      </w:ins>
      <w:r>
        <w:fldChar w:fldCharType="separate"/>
      </w:r>
      <w:ins w:id="14295" w:author="Στάθης Καπ" w:date="2023-03-07T16:43:00Z">
        <w:r w:rsidR="002C131C">
          <w:rPr>
            <w:noProof/>
          </w:rPr>
          <w:t>5</w:t>
        </w:r>
      </w:ins>
      <w:ins w:id="14296" w:author="Στάθης Καπ" w:date="2023-03-03T04:02:00Z">
        <w:r>
          <w:fldChar w:fldCharType="end"/>
        </w:r>
      </w:ins>
      <w:ins w:id="14297"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429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4299"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4300"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4301" w:author="Στάθης Καπ" w:date="2023-03-03T03:52:00Z"/>
                <w:rFonts w:cstheme="minorHAnsi"/>
                <w:sz w:val="16"/>
                <w:szCs w:val="16"/>
              </w:rPr>
            </w:pPr>
            <w:ins w:id="14302"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4303" w:author="Στάθης Καπ" w:date="2023-03-03T03:52:00Z"/>
                <w:rFonts w:cstheme="minorHAnsi"/>
                <w:sz w:val="16"/>
                <w:szCs w:val="16"/>
              </w:rPr>
            </w:pPr>
            <w:ins w:id="14304"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4305" w:author="Στάθης Καπ" w:date="2023-03-03T03:52:00Z"/>
                <w:rFonts w:cstheme="minorHAnsi"/>
                <w:sz w:val="16"/>
                <w:szCs w:val="16"/>
              </w:rPr>
            </w:pPr>
            <w:ins w:id="14306"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4307" w:author="Στάθης Καπ" w:date="2023-03-03T03:52:00Z"/>
                <w:rFonts w:cstheme="minorHAnsi"/>
                <w:sz w:val="16"/>
                <w:szCs w:val="16"/>
              </w:rPr>
            </w:pPr>
            <w:ins w:id="14308"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4309" w:author="Στάθης Καπ" w:date="2023-03-03T03:52:00Z"/>
                <w:rFonts w:cstheme="minorHAnsi"/>
                <w:sz w:val="16"/>
                <w:szCs w:val="16"/>
              </w:rPr>
            </w:pPr>
            <w:ins w:id="14310"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4311" w:author="Στάθης Καπ" w:date="2023-03-03T03:52:00Z"/>
                <w:rFonts w:cstheme="minorHAnsi"/>
                <w:sz w:val="16"/>
                <w:szCs w:val="16"/>
              </w:rPr>
            </w:pPr>
            <w:ins w:id="14312"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43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14"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4315"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4316" w:author="Στάθης Καπ" w:date="2023-03-03T03:52:00Z"/>
                <w:sz w:val="16"/>
                <w:szCs w:val="16"/>
              </w:rPr>
            </w:pPr>
            <w:ins w:id="14317"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4318"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4319" w:author="Στάθης Καπ" w:date="2023-03-03T03:52:00Z"/>
                <w:rFonts w:cstheme="minorHAnsi"/>
                <w:sz w:val="16"/>
                <w:szCs w:val="16"/>
              </w:rPr>
            </w:pPr>
            <w:ins w:id="14320"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4321"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4322" w:author="Στάθης Καπ" w:date="2023-03-03T03:52:00Z"/>
                <w:rFonts w:cstheme="minorHAnsi"/>
                <w:sz w:val="16"/>
                <w:szCs w:val="16"/>
              </w:rPr>
            </w:pPr>
            <w:ins w:id="14323"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4324"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4325" w:author="Στάθης Καπ" w:date="2023-03-03T03:52:00Z"/>
                <w:rFonts w:cstheme="minorHAnsi"/>
                <w:sz w:val="16"/>
                <w:szCs w:val="16"/>
              </w:rPr>
            </w:pPr>
            <w:ins w:id="14326"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32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4328" w:author="Στάθης Καπ" w:date="2023-03-03T03:52:00Z"/>
                <w:rFonts w:cstheme="minorHAnsi"/>
                <w:sz w:val="16"/>
                <w:szCs w:val="16"/>
              </w:rPr>
            </w:pPr>
            <w:ins w:id="14329"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33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4331" w:author="Στάθης Καπ" w:date="2023-03-03T03:52:00Z"/>
                <w:rFonts w:cstheme="minorHAnsi"/>
                <w:sz w:val="16"/>
                <w:szCs w:val="16"/>
              </w:rPr>
            </w:pPr>
            <w:ins w:id="14332"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4333"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4334" w:author="Στάθης Καπ" w:date="2023-03-03T03:52:00Z"/>
                <w:rFonts w:cstheme="minorHAnsi"/>
                <w:sz w:val="16"/>
                <w:szCs w:val="16"/>
              </w:rPr>
            </w:pPr>
            <w:ins w:id="14335"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33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4337" w:author="Στάθης Καπ" w:date="2023-03-03T03:52:00Z"/>
                <w:rFonts w:cstheme="minorHAnsi"/>
                <w:sz w:val="16"/>
                <w:szCs w:val="16"/>
              </w:rPr>
            </w:pPr>
            <w:ins w:id="14338"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33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4340" w:author="Στάθης Καπ" w:date="2023-03-03T03:52:00Z"/>
                <w:rFonts w:cstheme="minorHAnsi"/>
                <w:sz w:val="16"/>
                <w:szCs w:val="16"/>
              </w:rPr>
            </w:pPr>
            <w:ins w:id="14341"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4342"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4343" w:author="Στάθης Καπ" w:date="2023-03-03T03:52:00Z"/>
                <w:rFonts w:cstheme="minorHAnsi"/>
                <w:sz w:val="16"/>
                <w:szCs w:val="16"/>
              </w:rPr>
            </w:pPr>
            <w:ins w:id="14344"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34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4346" w:author="Στάθης Καπ" w:date="2023-03-03T03:52:00Z"/>
                <w:rFonts w:cstheme="minorHAnsi"/>
                <w:sz w:val="16"/>
                <w:szCs w:val="16"/>
              </w:rPr>
            </w:pPr>
            <w:ins w:id="14347"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34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4349" w:author="Στάθης Καπ" w:date="2023-03-03T03:52:00Z"/>
                <w:rFonts w:cstheme="minorHAnsi"/>
                <w:sz w:val="16"/>
                <w:szCs w:val="16"/>
              </w:rPr>
            </w:pPr>
            <w:ins w:id="14350"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4351"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4352" w:author="Στάθης Καπ" w:date="2023-03-03T03:52:00Z"/>
                <w:rFonts w:cstheme="minorHAnsi"/>
                <w:sz w:val="16"/>
                <w:szCs w:val="16"/>
              </w:rPr>
            </w:pPr>
            <w:ins w:id="14353"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35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4355" w:author="Στάθης Καπ" w:date="2023-03-03T03:52:00Z"/>
                <w:rFonts w:cstheme="minorHAnsi"/>
                <w:sz w:val="16"/>
                <w:szCs w:val="16"/>
              </w:rPr>
            </w:pPr>
            <w:ins w:id="14356"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35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4358" w:author="Στάθης Καπ" w:date="2023-03-03T03:52:00Z"/>
                <w:rFonts w:cstheme="minorHAnsi"/>
                <w:sz w:val="16"/>
                <w:szCs w:val="16"/>
              </w:rPr>
            </w:pPr>
            <w:ins w:id="14359" w:author="Στάθης Καπ" w:date="2023-03-03T03:52:00Z">
              <w:r w:rsidRPr="009748F7">
                <w:rPr>
                  <w:rFonts w:cstheme="minorHAnsi"/>
                  <w:sz w:val="16"/>
                  <w:szCs w:val="16"/>
                </w:rPr>
                <w:t>Gap (%) S=1</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43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61" w:author="Στάθης Καπ" w:date="2023-03-03T03:52:00Z"/>
        </w:trPr>
        <w:tc>
          <w:tcPr>
            <w:tcW w:w="515" w:type="dxa"/>
            <w:tcBorders>
              <w:top w:val="nil"/>
              <w:bottom w:val="nil"/>
              <w:right w:val="single" w:sz="4" w:space="0" w:color="auto"/>
            </w:tcBorders>
            <w:shd w:val="clear" w:color="auto" w:fill="E7E6E6" w:themeFill="background2"/>
            <w:vAlign w:val="bottom"/>
            <w:tcPrChange w:id="14362" w:author="Στάθης Καπ" w:date="2023-03-03T06:26:00Z">
              <w:tcPr>
                <w:tcW w:w="515" w:type="dxa"/>
                <w:vAlign w:val="center"/>
              </w:tcPr>
            </w:tcPrChange>
          </w:tcPr>
          <w:p w14:paraId="7A0FC5EB" w14:textId="39B67BAC" w:rsidR="00C87CFE" w:rsidRPr="00F665AE" w:rsidRDefault="00C87CFE" w:rsidP="00C87CFE">
            <w:pPr>
              <w:jc w:val="center"/>
              <w:rPr>
                <w:ins w:id="14363" w:author="Στάθης Καπ" w:date="2023-03-03T03:52:00Z"/>
                <w:sz w:val="16"/>
                <w:szCs w:val="16"/>
              </w:rPr>
            </w:pPr>
            <w:ins w:id="14364" w:author="Στάθης Καπ" w:date="2023-03-03T03:54:00Z">
              <w:r w:rsidRPr="00F665AE">
                <w:rPr>
                  <w:rFonts w:ascii="Calibri" w:hAnsi="Calibri" w:cs="Calibri"/>
                  <w:color w:val="000000"/>
                  <w:sz w:val="16"/>
                  <w:szCs w:val="16"/>
                  <w:rPrChange w:id="14365"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4366" w:author="Στάθης Καπ" w:date="2023-03-03T06:26:00Z">
              <w:tcPr>
                <w:tcW w:w="560" w:type="dxa"/>
              </w:tcPr>
            </w:tcPrChange>
          </w:tcPr>
          <w:p w14:paraId="4A28B5B1" w14:textId="28B34CA1" w:rsidR="00C87CFE" w:rsidRPr="00F665AE" w:rsidRDefault="00C87CFE" w:rsidP="00C87CFE">
            <w:pPr>
              <w:jc w:val="center"/>
              <w:rPr>
                <w:ins w:id="14367" w:author="Στάθης Καπ" w:date="2023-03-03T03:52:00Z"/>
                <w:rFonts w:cstheme="minorHAnsi"/>
                <w:sz w:val="16"/>
                <w:szCs w:val="16"/>
              </w:rPr>
            </w:pPr>
            <w:ins w:id="14368" w:author="Στάθης Καπ" w:date="2023-03-03T03:54:00Z">
              <w:r w:rsidRPr="00F665AE">
                <w:rPr>
                  <w:sz w:val="16"/>
                  <w:szCs w:val="16"/>
                  <w:rPrChange w:id="14369" w:author="Στάθης Καπ" w:date="2023-03-03T03:55:00Z">
                    <w:rPr>
                      <w:sz w:val="18"/>
                      <w:szCs w:val="18"/>
                    </w:rPr>
                  </w:rPrChange>
                </w:rPr>
                <w:t>360</w:t>
              </w:r>
            </w:ins>
          </w:p>
        </w:tc>
        <w:tc>
          <w:tcPr>
            <w:tcW w:w="855" w:type="dxa"/>
            <w:tcPrChange w:id="14370" w:author="Στάθης Καπ" w:date="2023-03-03T06:26:00Z">
              <w:tcPr>
                <w:tcW w:w="855" w:type="dxa"/>
              </w:tcPr>
            </w:tcPrChange>
          </w:tcPr>
          <w:p w14:paraId="16CF21BE" w14:textId="018F797C" w:rsidR="00C87CFE" w:rsidRPr="00F665AE" w:rsidRDefault="00C87CFE" w:rsidP="00C87CFE">
            <w:pPr>
              <w:jc w:val="center"/>
              <w:rPr>
                <w:ins w:id="14371" w:author="Στάθης Καπ" w:date="2023-03-03T03:52:00Z"/>
                <w:rFonts w:cstheme="minorHAnsi"/>
                <w:sz w:val="16"/>
                <w:szCs w:val="16"/>
              </w:rPr>
            </w:pPr>
            <w:ins w:id="14372" w:author="Στάθης Καπ" w:date="2023-03-03T03:54:00Z">
              <w:r w:rsidRPr="00F665AE">
                <w:rPr>
                  <w:sz w:val="16"/>
                  <w:szCs w:val="16"/>
                  <w:rPrChange w:id="14373" w:author="Στάθης Καπ" w:date="2023-03-03T03:55:00Z">
                    <w:rPr>
                      <w:sz w:val="18"/>
                      <w:szCs w:val="18"/>
                    </w:rPr>
                  </w:rPrChange>
                </w:rPr>
                <w:t>360</w:t>
              </w:r>
            </w:ins>
          </w:p>
        </w:tc>
        <w:tc>
          <w:tcPr>
            <w:tcW w:w="544" w:type="dxa"/>
            <w:vAlign w:val="bottom"/>
            <w:tcPrChange w:id="14374" w:author="Στάθης Καπ" w:date="2023-03-03T06:26:00Z">
              <w:tcPr>
                <w:tcW w:w="544" w:type="dxa"/>
                <w:vAlign w:val="bottom"/>
              </w:tcPr>
            </w:tcPrChange>
          </w:tcPr>
          <w:p w14:paraId="234E32B8" w14:textId="783437FA" w:rsidR="00C87CFE" w:rsidRPr="00F665AE" w:rsidRDefault="00C87CFE" w:rsidP="00C87CFE">
            <w:pPr>
              <w:jc w:val="center"/>
              <w:rPr>
                <w:ins w:id="14375" w:author="Στάθης Καπ" w:date="2023-03-03T03:52:00Z"/>
                <w:rFonts w:cstheme="minorHAnsi"/>
                <w:sz w:val="16"/>
                <w:szCs w:val="16"/>
              </w:rPr>
            </w:pPr>
            <w:ins w:id="14376" w:author="Στάθης Καπ" w:date="2023-03-03T03:54:00Z">
              <w:r w:rsidRPr="00F665AE">
                <w:rPr>
                  <w:rFonts w:ascii="Calibri" w:hAnsi="Calibri" w:cs="Calibri"/>
                  <w:color w:val="000000"/>
                  <w:sz w:val="16"/>
                  <w:szCs w:val="16"/>
                  <w:rPrChange w:id="14377" w:author="Στάθης Καπ" w:date="2023-03-03T03:55:00Z">
                    <w:rPr>
                      <w:rFonts w:ascii="Calibri" w:hAnsi="Calibri" w:cs="Calibri"/>
                      <w:color w:val="000000"/>
                      <w:sz w:val="18"/>
                      <w:szCs w:val="18"/>
                    </w:rPr>
                  </w:rPrChange>
                </w:rPr>
                <w:t>230</w:t>
              </w:r>
            </w:ins>
          </w:p>
        </w:tc>
        <w:tc>
          <w:tcPr>
            <w:tcW w:w="621" w:type="dxa"/>
            <w:vAlign w:val="bottom"/>
            <w:tcPrChange w:id="14378" w:author="Στάθης Καπ" w:date="2023-03-03T06:26:00Z">
              <w:tcPr>
                <w:tcW w:w="621" w:type="dxa"/>
                <w:vAlign w:val="bottom"/>
              </w:tcPr>
            </w:tcPrChange>
          </w:tcPr>
          <w:p w14:paraId="09FC7545" w14:textId="065458ED" w:rsidR="00C87CFE" w:rsidRPr="00F665AE" w:rsidRDefault="00C87CFE" w:rsidP="00C87CFE">
            <w:pPr>
              <w:jc w:val="center"/>
              <w:rPr>
                <w:ins w:id="14379" w:author="Στάθης Καπ" w:date="2023-03-03T03:52:00Z"/>
                <w:rFonts w:cstheme="minorHAnsi"/>
                <w:sz w:val="16"/>
                <w:szCs w:val="16"/>
              </w:rPr>
            </w:pPr>
            <w:ins w:id="14380" w:author="Στάθης Καπ" w:date="2023-03-03T03:54:00Z">
              <w:r w:rsidRPr="00F665AE">
                <w:rPr>
                  <w:rFonts w:ascii="Calibri" w:hAnsi="Calibri" w:cs="Calibri"/>
                  <w:color w:val="000000"/>
                  <w:sz w:val="16"/>
                  <w:szCs w:val="16"/>
                  <w:rPrChange w:id="14381" w:author="Στάθης Καπ" w:date="2023-03-03T03:55:00Z">
                    <w:rPr>
                      <w:rFonts w:ascii="Calibri" w:hAnsi="Calibri" w:cs="Calibri"/>
                      <w:color w:val="000000"/>
                      <w:sz w:val="18"/>
                      <w:szCs w:val="18"/>
                    </w:rPr>
                  </w:rPrChange>
                </w:rPr>
                <w:t>0.188</w:t>
              </w:r>
            </w:ins>
          </w:p>
        </w:tc>
        <w:tc>
          <w:tcPr>
            <w:tcW w:w="669" w:type="dxa"/>
            <w:vAlign w:val="center"/>
            <w:tcPrChange w:id="14382" w:author="Στάθης Καπ" w:date="2023-03-03T06:26:00Z">
              <w:tcPr>
                <w:tcW w:w="669" w:type="dxa"/>
                <w:vAlign w:val="center"/>
              </w:tcPr>
            </w:tcPrChange>
          </w:tcPr>
          <w:p w14:paraId="352B82ED" w14:textId="18DC9F01" w:rsidR="00C87CFE" w:rsidRPr="00F665AE" w:rsidRDefault="00C87CFE" w:rsidP="00C87CFE">
            <w:pPr>
              <w:jc w:val="center"/>
              <w:rPr>
                <w:ins w:id="14383" w:author="Στάθης Καπ" w:date="2023-03-03T03:52:00Z"/>
                <w:rFonts w:cstheme="minorHAnsi"/>
                <w:sz w:val="16"/>
                <w:szCs w:val="16"/>
              </w:rPr>
            </w:pPr>
            <w:ins w:id="14384" w:author="Στάθης Καπ" w:date="2023-03-03T06:18:00Z">
              <w:r>
                <w:rPr>
                  <w:rFonts w:ascii="Calibri" w:hAnsi="Calibri" w:cstheme="minorHAnsi"/>
                  <w:color w:val="000000"/>
                  <w:sz w:val="16"/>
                  <w:szCs w:val="16"/>
                </w:rPr>
                <w:t>36.11</w:t>
              </w:r>
            </w:ins>
          </w:p>
        </w:tc>
        <w:tc>
          <w:tcPr>
            <w:tcW w:w="543" w:type="dxa"/>
            <w:vAlign w:val="bottom"/>
            <w:tcPrChange w:id="14385" w:author="Στάθης Καπ" w:date="2023-03-03T06:26:00Z">
              <w:tcPr>
                <w:tcW w:w="543" w:type="dxa"/>
                <w:vAlign w:val="bottom"/>
              </w:tcPr>
            </w:tcPrChange>
          </w:tcPr>
          <w:p w14:paraId="614A940A" w14:textId="6CE438B6" w:rsidR="00C87CFE" w:rsidRPr="00F665AE" w:rsidRDefault="00C87CFE" w:rsidP="00C87CFE">
            <w:pPr>
              <w:jc w:val="center"/>
              <w:rPr>
                <w:ins w:id="14386" w:author="Στάθης Καπ" w:date="2023-03-03T03:52:00Z"/>
                <w:rFonts w:cstheme="minorHAnsi"/>
                <w:sz w:val="16"/>
                <w:szCs w:val="16"/>
              </w:rPr>
            </w:pPr>
            <w:ins w:id="14387" w:author="Στάθης Καπ" w:date="2023-03-03T03:54:00Z">
              <w:r w:rsidRPr="00F665AE">
                <w:rPr>
                  <w:rFonts w:ascii="Calibri" w:hAnsi="Calibri" w:cs="Calibri"/>
                  <w:color w:val="000000"/>
                  <w:sz w:val="16"/>
                  <w:szCs w:val="16"/>
                  <w:rPrChange w:id="14388" w:author="Στάθης Καπ" w:date="2023-03-03T03:55:00Z">
                    <w:rPr>
                      <w:rFonts w:ascii="Calibri" w:hAnsi="Calibri" w:cs="Calibri"/>
                      <w:color w:val="000000"/>
                      <w:sz w:val="18"/>
                      <w:szCs w:val="18"/>
                    </w:rPr>
                  </w:rPrChange>
                </w:rPr>
                <w:t>220</w:t>
              </w:r>
            </w:ins>
          </w:p>
        </w:tc>
        <w:tc>
          <w:tcPr>
            <w:tcW w:w="621" w:type="dxa"/>
            <w:vAlign w:val="bottom"/>
            <w:tcPrChange w:id="14389" w:author="Στάθης Καπ" w:date="2023-03-03T06:26:00Z">
              <w:tcPr>
                <w:tcW w:w="621" w:type="dxa"/>
                <w:vAlign w:val="bottom"/>
              </w:tcPr>
            </w:tcPrChange>
          </w:tcPr>
          <w:p w14:paraId="051E2A97" w14:textId="0A609C4D" w:rsidR="00C87CFE" w:rsidRPr="00F665AE" w:rsidRDefault="00C87CFE" w:rsidP="00C87CFE">
            <w:pPr>
              <w:jc w:val="center"/>
              <w:rPr>
                <w:ins w:id="14390" w:author="Στάθης Καπ" w:date="2023-03-03T03:52:00Z"/>
                <w:rFonts w:cstheme="minorHAnsi"/>
                <w:sz w:val="16"/>
                <w:szCs w:val="16"/>
              </w:rPr>
            </w:pPr>
            <w:ins w:id="14391" w:author="Στάθης Καπ" w:date="2023-03-03T03:54:00Z">
              <w:r w:rsidRPr="00F665AE">
                <w:rPr>
                  <w:rFonts w:ascii="Calibri" w:hAnsi="Calibri" w:cs="Calibri"/>
                  <w:color w:val="000000"/>
                  <w:sz w:val="16"/>
                  <w:szCs w:val="16"/>
                  <w:rPrChange w:id="14392" w:author="Στάθης Καπ" w:date="2023-03-03T03:55:00Z">
                    <w:rPr>
                      <w:rFonts w:ascii="Calibri" w:hAnsi="Calibri" w:cs="Calibri"/>
                      <w:color w:val="000000"/>
                      <w:sz w:val="18"/>
                      <w:szCs w:val="18"/>
                    </w:rPr>
                  </w:rPrChange>
                </w:rPr>
                <w:t>0.165</w:t>
              </w:r>
            </w:ins>
          </w:p>
        </w:tc>
        <w:tc>
          <w:tcPr>
            <w:tcW w:w="669" w:type="dxa"/>
            <w:vAlign w:val="center"/>
            <w:tcPrChange w:id="14393" w:author="Στάθης Καπ" w:date="2023-03-03T06:26:00Z">
              <w:tcPr>
                <w:tcW w:w="669" w:type="dxa"/>
                <w:vAlign w:val="center"/>
              </w:tcPr>
            </w:tcPrChange>
          </w:tcPr>
          <w:p w14:paraId="715485FF" w14:textId="29A449AD" w:rsidR="00C87CFE" w:rsidRPr="00F665AE" w:rsidRDefault="00C87CFE" w:rsidP="00C87CFE">
            <w:pPr>
              <w:jc w:val="center"/>
              <w:rPr>
                <w:ins w:id="14394" w:author="Στάθης Καπ" w:date="2023-03-03T03:52:00Z"/>
                <w:rFonts w:cstheme="minorHAnsi"/>
                <w:sz w:val="16"/>
                <w:szCs w:val="16"/>
              </w:rPr>
            </w:pPr>
            <w:ins w:id="14395" w:author="Στάθης Καπ" w:date="2023-03-03T06:18:00Z">
              <w:r>
                <w:rPr>
                  <w:rFonts w:ascii="Calibri" w:hAnsi="Calibri" w:cstheme="minorHAnsi"/>
                  <w:color w:val="000000"/>
                  <w:sz w:val="16"/>
                  <w:szCs w:val="16"/>
                </w:rPr>
                <w:t>4.35</w:t>
              </w:r>
            </w:ins>
          </w:p>
        </w:tc>
        <w:tc>
          <w:tcPr>
            <w:tcW w:w="508" w:type="dxa"/>
            <w:vAlign w:val="bottom"/>
            <w:tcPrChange w:id="14396" w:author="Στάθης Καπ" w:date="2023-03-03T06:26:00Z">
              <w:tcPr>
                <w:tcW w:w="508" w:type="dxa"/>
                <w:vAlign w:val="bottom"/>
              </w:tcPr>
            </w:tcPrChange>
          </w:tcPr>
          <w:p w14:paraId="52A568BE" w14:textId="3758E4F4" w:rsidR="00C87CFE" w:rsidRPr="00F665AE" w:rsidRDefault="00C87CFE" w:rsidP="00C87CFE">
            <w:pPr>
              <w:jc w:val="center"/>
              <w:rPr>
                <w:ins w:id="14397" w:author="Στάθης Καπ" w:date="2023-03-03T03:52:00Z"/>
                <w:rFonts w:cstheme="minorHAnsi"/>
                <w:sz w:val="16"/>
                <w:szCs w:val="16"/>
              </w:rPr>
            </w:pPr>
            <w:ins w:id="14398" w:author="Στάθης Καπ" w:date="2023-03-03T03:54:00Z">
              <w:r w:rsidRPr="00F665AE">
                <w:rPr>
                  <w:rFonts w:ascii="Calibri" w:hAnsi="Calibri" w:cs="Calibri"/>
                  <w:color w:val="000000"/>
                  <w:sz w:val="16"/>
                  <w:szCs w:val="16"/>
                  <w:rPrChange w:id="14399" w:author="Στάθης Καπ" w:date="2023-03-03T03:55:00Z">
                    <w:rPr>
                      <w:rFonts w:ascii="Calibri" w:hAnsi="Calibri" w:cs="Calibri"/>
                      <w:color w:val="000000"/>
                      <w:sz w:val="18"/>
                      <w:szCs w:val="18"/>
                    </w:rPr>
                  </w:rPrChange>
                </w:rPr>
                <w:t>210</w:t>
              </w:r>
            </w:ins>
          </w:p>
        </w:tc>
        <w:tc>
          <w:tcPr>
            <w:tcW w:w="541" w:type="dxa"/>
            <w:vAlign w:val="bottom"/>
            <w:tcPrChange w:id="14400" w:author="Στάθης Καπ" w:date="2023-03-03T06:26:00Z">
              <w:tcPr>
                <w:tcW w:w="541" w:type="dxa"/>
                <w:vAlign w:val="bottom"/>
              </w:tcPr>
            </w:tcPrChange>
          </w:tcPr>
          <w:p w14:paraId="2EB02A73" w14:textId="68543A35" w:rsidR="00C87CFE" w:rsidRPr="00F665AE" w:rsidRDefault="00C87CFE" w:rsidP="00C87CFE">
            <w:pPr>
              <w:jc w:val="center"/>
              <w:rPr>
                <w:ins w:id="14401" w:author="Στάθης Καπ" w:date="2023-03-03T03:52:00Z"/>
                <w:rFonts w:cstheme="minorHAnsi"/>
                <w:sz w:val="16"/>
                <w:szCs w:val="16"/>
              </w:rPr>
            </w:pPr>
            <w:ins w:id="14402" w:author="Στάθης Καπ" w:date="2023-03-03T03:54:00Z">
              <w:r w:rsidRPr="00F665AE">
                <w:rPr>
                  <w:rFonts w:ascii="Calibri" w:hAnsi="Calibri" w:cs="Calibri"/>
                  <w:color w:val="000000"/>
                  <w:sz w:val="16"/>
                  <w:szCs w:val="16"/>
                  <w:rPrChange w:id="14403" w:author="Στάθης Καπ" w:date="2023-03-03T03:55:00Z">
                    <w:rPr>
                      <w:rFonts w:ascii="Calibri" w:hAnsi="Calibri" w:cs="Calibri"/>
                      <w:color w:val="000000"/>
                      <w:sz w:val="18"/>
                      <w:szCs w:val="18"/>
                    </w:rPr>
                  </w:rPrChange>
                </w:rPr>
                <w:t>0.165</w:t>
              </w:r>
            </w:ins>
          </w:p>
        </w:tc>
        <w:tc>
          <w:tcPr>
            <w:tcW w:w="589" w:type="dxa"/>
            <w:vAlign w:val="center"/>
            <w:tcPrChange w:id="14404" w:author="Στάθης Καπ" w:date="2023-03-03T06:26:00Z">
              <w:tcPr>
                <w:tcW w:w="589" w:type="dxa"/>
                <w:vAlign w:val="center"/>
              </w:tcPr>
            </w:tcPrChange>
          </w:tcPr>
          <w:p w14:paraId="3759470F" w14:textId="730B6813" w:rsidR="00C87CFE" w:rsidRPr="00F665AE" w:rsidRDefault="00C87CFE" w:rsidP="00C87CFE">
            <w:pPr>
              <w:jc w:val="center"/>
              <w:rPr>
                <w:ins w:id="14405" w:author="Στάθης Καπ" w:date="2023-03-03T03:52:00Z"/>
                <w:rFonts w:cstheme="minorHAnsi"/>
                <w:sz w:val="16"/>
                <w:szCs w:val="16"/>
              </w:rPr>
            </w:pPr>
            <w:ins w:id="14406" w:author="Στάθης Καπ" w:date="2023-03-03T06:18:00Z">
              <w:r>
                <w:rPr>
                  <w:rFonts w:ascii="Calibri" w:hAnsi="Calibri" w:cstheme="minorHAnsi"/>
                  <w:color w:val="000000"/>
                  <w:sz w:val="16"/>
                  <w:szCs w:val="16"/>
                </w:rPr>
                <w:t>8.7</w:t>
              </w:r>
            </w:ins>
          </w:p>
        </w:tc>
        <w:tc>
          <w:tcPr>
            <w:tcW w:w="463" w:type="dxa"/>
            <w:vAlign w:val="bottom"/>
            <w:tcPrChange w:id="14407" w:author="Στάθης Καπ" w:date="2023-03-03T06:26:00Z">
              <w:tcPr>
                <w:tcW w:w="463" w:type="dxa"/>
                <w:vAlign w:val="bottom"/>
              </w:tcPr>
            </w:tcPrChange>
          </w:tcPr>
          <w:p w14:paraId="7707D6A6" w14:textId="0249EDBB" w:rsidR="00C87CFE" w:rsidRPr="00F665AE" w:rsidRDefault="00C87CFE" w:rsidP="00C87CFE">
            <w:pPr>
              <w:jc w:val="center"/>
              <w:rPr>
                <w:ins w:id="14408" w:author="Στάθης Καπ" w:date="2023-03-03T03:52:00Z"/>
                <w:rFonts w:cstheme="minorHAnsi"/>
                <w:sz w:val="16"/>
                <w:szCs w:val="16"/>
              </w:rPr>
            </w:pPr>
            <w:ins w:id="14409" w:author="Στάθης Καπ" w:date="2023-03-03T03:54:00Z">
              <w:r w:rsidRPr="00F665AE">
                <w:rPr>
                  <w:rFonts w:ascii="Calibri" w:hAnsi="Calibri" w:cs="Calibri"/>
                  <w:color w:val="000000"/>
                  <w:sz w:val="16"/>
                  <w:szCs w:val="16"/>
                  <w:rPrChange w:id="14410" w:author="Στάθης Καπ" w:date="2023-03-03T03:55:00Z">
                    <w:rPr>
                      <w:rFonts w:ascii="Calibri" w:hAnsi="Calibri" w:cs="Calibri"/>
                      <w:color w:val="000000"/>
                      <w:sz w:val="18"/>
                      <w:szCs w:val="18"/>
                    </w:rPr>
                  </w:rPrChange>
                </w:rPr>
                <w:t>200</w:t>
              </w:r>
            </w:ins>
          </w:p>
        </w:tc>
        <w:tc>
          <w:tcPr>
            <w:tcW w:w="541" w:type="dxa"/>
            <w:vAlign w:val="bottom"/>
            <w:tcPrChange w:id="14411" w:author="Στάθης Καπ" w:date="2023-03-03T06:26:00Z">
              <w:tcPr>
                <w:tcW w:w="541" w:type="dxa"/>
                <w:vAlign w:val="bottom"/>
              </w:tcPr>
            </w:tcPrChange>
          </w:tcPr>
          <w:p w14:paraId="02C29419" w14:textId="6931D6AE" w:rsidR="00C87CFE" w:rsidRPr="00F665AE" w:rsidRDefault="00C87CFE" w:rsidP="00C87CFE">
            <w:pPr>
              <w:jc w:val="center"/>
              <w:rPr>
                <w:ins w:id="14412" w:author="Στάθης Καπ" w:date="2023-03-03T03:52:00Z"/>
                <w:rFonts w:cstheme="minorHAnsi"/>
                <w:sz w:val="16"/>
                <w:szCs w:val="16"/>
              </w:rPr>
            </w:pPr>
            <w:ins w:id="14413" w:author="Στάθης Καπ" w:date="2023-03-03T03:54:00Z">
              <w:r w:rsidRPr="00F665AE">
                <w:rPr>
                  <w:rFonts w:ascii="Calibri" w:hAnsi="Calibri" w:cs="Calibri"/>
                  <w:color w:val="000000"/>
                  <w:sz w:val="16"/>
                  <w:szCs w:val="16"/>
                  <w:rPrChange w:id="14414" w:author="Στάθης Καπ" w:date="2023-03-03T03:55:00Z">
                    <w:rPr>
                      <w:rFonts w:ascii="Calibri" w:hAnsi="Calibri" w:cs="Calibri"/>
                      <w:color w:val="000000"/>
                      <w:sz w:val="18"/>
                      <w:szCs w:val="18"/>
                    </w:rPr>
                  </w:rPrChange>
                </w:rPr>
                <w:t>0.183</w:t>
              </w:r>
            </w:ins>
          </w:p>
        </w:tc>
        <w:tc>
          <w:tcPr>
            <w:tcW w:w="589" w:type="dxa"/>
            <w:vAlign w:val="center"/>
            <w:tcPrChange w:id="14415" w:author="Στάθης Καπ" w:date="2023-03-03T06:26:00Z">
              <w:tcPr>
                <w:tcW w:w="589" w:type="dxa"/>
                <w:vAlign w:val="center"/>
              </w:tcPr>
            </w:tcPrChange>
          </w:tcPr>
          <w:p w14:paraId="7DB824DF" w14:textId="11AC7606" w:rsidR="00C87CFE" w:rsidRPr="00F665AE" w:rsidRDefault="00C87CFE" w:rsidP="00C87CFE">
            <w:pPr>
              <w:jc w:val="center"/>
              <w:rPr>
                <w:ins w:id="14416" w:author="Στάθης Καπ" w:date="2023-03-03T03:52:00Z"/>
                <w:rFonts w:cstheme="minorHAnsi"/>
                <w:sz w:val="16"/>
                <w:szCs w:val="16"/>
              </w:rPr>
            </w:pPr>
            <w:ins w:id="14417"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44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19" w:author="Στάθης Καπ" w:date="2023-03-03T03:52:00Z"/>
        </w:trPr>
        <w:tc>
          <w:tcPr>
            <w:tcW w:w="515" w:type="dxa"/>
            <w:tcBorders>
              <w:top w:val="nil"/>
              <w:bottom w:val="nil"/>
              <w:right w:val="single" w:sz="4" w:space="0" w:color="auto"/>
            </w:tcBorders>
            <w:shd w:val="clear" w:color="auto" w:fill="E7E6E6" w:themeFill="background2"/>
            <w:vAlign w:val="bottom"/>
            <w:tcPrChange w:id="14420" w:author="Στάθης Καπ" w:date="2023-03-03T06:26:00Z">
              <w:tcPr>
                <w:tcW w:w="515" w:type="dxa"/>
                <w:vAlign w:val="center"/>
              </w:tcPr>
            </w:tcPrChange>
          </w:tcPr>
          <w:p w14:paraId="62866F08" w14:textId="3805B073" w:rsidR="00C87CFE" w:rsidRPr="00F665AE" w:rsidRDefault="00C87CFE" w:rsidP="00C87CFE">
            <w:pPr>
              <w:jc w:val="center"/>
              <w:rPr>
                <w:ins w:id="14421" w:author="Στάθης Καπ" w:date="2023-03-03T03:52:00Z"/>
                <w:sz w:val="16"/>
                <w:szCs w:val="16"/>
              </w:rPr>
            </w:pPr>
            <w:ins w:id="14422" w:author="Στάθης Καπ" w:date="2023-03-03T03:54:00Z">
              <w:r w:rsidRPr="00F665AE">
                <w:rPr>
                  <w:rFonts w:ascii="Calibri" w:hAnsi="Calibri" w:cs="Calibri"/>
                  <w:color w:val="000000"/>
                  <w:sz w:val="16"/>
                  <w:szCs w:val="16"/>
                  <w:rPrChange w:id="14423"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4424" w:author="Στάθης Καπ" w:date="2023-03-03T06:26:00Z">
              <w:tcPr>
                <w:tcW w:w="560" w:type="dxa"/>
              </w:tcPr>
            </w:tcPrChange>
          </w:tcPr>
          <w:p w14:paraId="5A5E6CB5" w14:textId="4D4EF116" w:rsidR="00C87CFE" w:rsidRPr="00F665AE" w:rsidRDefault="00C87CFE" w:rsidP="00C87CFE">
            <w:pPr>
              <w:jc w:val="center"/>
              <w:rPr>
                <w:ins w:id="14425" w:author="Στάθης Καπ" w:date="2023-03-03T03:52:00Z"/>
                <w:rFonts w:cstheme="minorHAnsi"/>
                <w:sz w:val="16"/>
                <w:szCs w:val="16"/>
              </w:rPr>
            </w:pPr>
            <w:ins w:id="14426" w:author="Στάθης Καπ" w:date="2023-03-03T03:54:00Z">
              <w:r w:rsidRPr="00F665AE">
                <w:rPr>
                  <w:sz w:val="16"/>
                  <w:szCs w:val="16"/>
                  <w:rPrChange w:id="14427" w:author="Στάθης Καπ" w:date="2023-03-03T03:55:00Z">
                    <w:rPr>
                      <w:sz w:val="18"/>
                      <w:szCs w:val="18"/>
                    </w:rPr>
                  </w:rPrChange>
                </w:rPr>
                <w:t>400</w:t>
              </w:r>
            </w:ins>
          </w:p>
        </w:tc>
        <w:tc>
          <w:tcPr>
            <w:tcW w:w="855" w:type="dxa"/>
            <w:tcPrChange w:id="14428" w:author="Στάθης Καπ" w:date="2023-03-03T06:26:00Z">
              <w:tcPr>
                <w:tcW w:w="855" w:type="dxa"/>
              </w:tcPr>
            </w:tcPrChange>
          </w:tcPr>
          <w:p w14:paraId="737D3DAF" w14:textId="6883B381" w:rsidR="00C87CFE" w:rsidRPr="00F665AE" w:rsidRDefault="00C87CFE" w:rsidP="00C87CFE">
            <w:pPr>
              <w:jc w:val="center"/>
              <w:rPr>
                <w:ins w:id="14429" w:author="Στάθης Καπ" w:date="2023-03-03T03:52:00Z"/>
                <w:rFonts w:cstheme="minorHAnsi"/>
                <w:sz w:val="16"/>
                <w:szCs w:val="16"/>
              </w:rPr>
            </w:pPr>
            <w:ins w:id="14430" w:author="Στάθης Καπ" w:date="2023-03-03T03:54:00Z">
              <w:r w:rsidRPr="00F665AE">
                <w:rPr>
                  <w:sz w:val="16"/>
                  <w:szCs w:val="16"/>
                  <w:rPrChange w:id="14431" w:author="Στάθης Καπ" w:date="2023-03-03T03:55:00Z">
                    <w:rPr>
                      <w:sz w:val="18"/>
                      <w:szCs w:val="18"/>
                    </w:rPr>
                  </w:rPrChange>
                </w:rPr>
                <w:t>390</w:t>
              </w:r>
            </w:ins>
          </w:p>
        </w:tc>
        <w:tc>
          <w:tcPr>
            <w:tcW w:w="544" w:type="dxa"/>
            <w:vAlign w:val="bottom"/>
            <w:tcPrChange w:id="14432" w:author="Στάθης Καπ" w:date="2023-03-03T06:26:00Z">
              <w:tcPr>
                <w:tcW w:w="544" w:type="dxa"/>
                <w:vAlign w:val="bottom"/>
              </w:tcPr>
            </w:tcPrChange>
          </w:tcPr>
          <w:p w14:paraId="26B44BED" w14:textId="1F8A45E4" w:rsidR="00C87CFE" w:rsidRPr="00F665AE" w:rsidRDefault="00C87CFE" w:rsidP="00C87CFE">
            <w:pPr>
              <w:jc w:val="center"/>
              <w:rPr>
                <w:ins w:id="14433" w:author="Στάθης Καπ" w:date="2023-03-03T03:52:00Z"/>
                <w:rFonts w:cstheme="minorHAnsi"/>
                <w:sz w:val="16"/>
                <w:szCs w:val="16"/>
              </w:rPr>
            </w:pPr>
            <w:ins w:id="14434" w:author="Στάθης Καπ" w:date="2023-03-03T03:54:00Z">
              <w:r w:rsidRPr="00F665AE">
                <w:rPr>
                  <w:rFonts w:ascii="Calibri" w:hAnsi="Calibri" w:cs="Calibri"/>
                  <w:color w:val="000000"/>
                  <w:sz w:val="16"/>
                  <w:szCs w:val="16"/>
                  <w:rPrChange w:id="14435" w:author="Στάθης Καπ" w:date="2023-03-03T03:55:00Z">
                    <w:rPr>
                      <w:rFonts w:ascii="Calibri" w:hAnsi="Calibri" w:cs="Calibri"/>
                      <w:color w:val="000000"/>
                      <w:sz w:val="18"/>
                      <w:szCs w:val="18"/>
                    </w:rPr>
                  </w:rPrChange>
                </w:rPr>
                <w:t>350</w:t>
              </w:r>
            </w:ins>
          </w:p>
        </w:tc>
        <w:tc>
          <w:tcPr>
            <w:tcW w:w="621" w:type="dxa"/>
            <w:vAlign w:val="bottom"/>
            <w:tcPrChange w:id="14436" w:author="Στάθης Καπ" w:date="2023-03-03T06:26:00Z">
              <w:tcPr>
                <w:tcW w:w="621" w:type="dxa"/>
                <w:vAlign w:val="bottom"/>
              </w:tcPr>
            </w:tcPrChange>
          </w:tcPr>
          <w:p w14:paraId="6DD1858E" w14:textId="16A7F022" w:rsidR="00C87CFE" w:rsidRPr="00F665AE" w:rsidRDefault="00C87CFE" w:rsidP="00C87CFE">
            <w:pPr>
              <w:jc w:val="center"/>
              <w:rPr>
                <w:ins w:id="14437" w:author="Στάθης Καπ" w:date="2023-03-03T03:52:00Z"/>
                <w:rFonts w:cstheme="minorHAnsi"/>
                <w:sz w:val="16"/>
                <w:szCs w:val="16"/>
              </w:rPr>
            </w:pPr>
            <w:ins w:id="14438" w:author="Στάθης Καπ" w:date="2023-03-03T03:54:00Z">
              <w:r w:rsidRPr="00F665AE">
                <w:rPr>
                  <w:rFonts w:ascii="Calibri" w:hAnsi="Calibri" w:cs="Calibri"/>
                  <w:color w:val="000000"/>
                  <w:sz w:val="16"/>
                  <w:szCs w:val="16"/>
                  <w:rPrChange w:id="14439" w:author="Στάθης Καπ" w:date="2023-03-03T03:55:00Z">
                    <w:rPr>
                      <w:rFonts w:ascii="Calibri" w:hAnsi="Calibri" w:cs="Calibri"/>
                      <w:color w:val="000000"/>
                      <w:sz w:val="18"/>
                      <w:szCs w:val="18"/>
                    </w:rPr>
                  </w:rPrChange>
                </w:rPr>
                <w:t>0.221</w:t>
              </w:r>
            </w:ins>
          </w:p>
        </w:tc>
        <w:tc>
          <w:tcPr>
            <w:tcW w:w="669" w:type="dxa"/>
            <w:vAlign w:val="center"/>
            <w:tcPrChange w:id="14440" w:author="Στάθης Καπ" w:date="2023-03-03T06:26:00Z">
              <w:tcPr>
                <w:tcW w:w="669" w:type="dxa"/>
                <w:vAlign w:val="center"/>
              </w:tcPr>
            </w:tcPrChange>
          </w:tcPr>
          <w:p w14:paraId="19FD9D36" w14:textId="62CC9725" w:rsidR="00C87CFE" w:rsidRPr="00F665AE" w:rsidRDefault="00C87CFE" w:rsidP="00C87CFE">
            <w:pPr>
              <w:jc w:val="center"/>
              <w:rPr>
                <w:ins w:id="14441" w:author="Στάθης Καπ" w:date="2023-03-03T03:52:00Z"/>
                <w:rFonts w:cstheme="minorHAnsi"/>
                <w:sz w:val="16"/>
                <w:szCs w:val="16"/>
              </w:rPr>
            </w:pPr>
            <w:ins w:id="14442" w:author="Στάθης Καπ" w:date="2023-03-03T06:18:00Z">
              <w:r>
                <w:rPr>
                  <w:rFonts w:ascii="Calibri" w:hAnsi="Calibri" w:cstheme="minorHAnsi"/>
                  <w:color w:val="000000"/>
                  <w:sz w:val="16"/>
                  <w:szCs w:val="16"/>
                </w:rPr>
                <w:t>12.5</w:t>
              </w:r>
            </w:ins>
          </w:p>
        </w:tc>
        <w:tc>
          <w:tcPr>
            <w:tcW w:w="543" w:type="dxa"/>
            <w:vAlign w:val="bottom"/>
            <w:tcPrChange w:id="14443" w:author="Στάθης Καπ" w:date="2023-03-03T06:26:00Z">
              <w:tcPr>
                <w:tcW w:w="543" w:type="dxa"/>
                <w:vAlign w:val="bottom"/>
              </w:tcPr>
            </w:tcPrChange>
          </w:tcPr>
          <w:p w14:paraId="3184E793" w14:textId="43B3F396" w:rsidR="00C87CFE" w:rsidRPr="00F665AE" w:rsidRDefault="00C87CFE" w:rsidP="00C87CFE">
            <w:pPr>
              <w:jc w:val="center"/>
              <w:rPr>
                <w:ins w:id="14444" w:author="Στάθης Καπ" w:date="2023-03-03T03:52:00Z"/>
                <w:rFonts w:cstheme="minorHAnsi"/>
                <w:sz w:val="16"/>
                <w:szCs w:val="16"/>
              </w:rPr>
            </w:pPr>
            <w:ins w:id="14445" w:author="Στάθης Καπ" w:date="2023-03-03T03:54:00Z">
              <w:r w:rsidRPr="00F665AE">
                <w:rPr>
                  <w:rFonts w:ascii="Calibri" w:hAnsi="Calibri" w:cs="Calibri"/>
                  <w:color w:val="000000"/>
                  <w:sz w:val="16"/>
                  <w:szCs w:val="16"/>
                  <w:rPrChange w:id="14446" w:author="Στάθης Καπ" w:date="2023-03-03T03:55:00Z">
                    <w:rPr>
                      <w:rFonts w:ascii="Calibri" w:hAnsi="Calibri" w:cs="Calibri"/>
                      <w:color w:val="000000"/>
                      <w:sz w:val="18"/>
                      <w:szCs w:val="18"/>
                    </w:rPr>
                  </w:rPrChange>
                </w:rPr>
                <w:t>310</w:t>
              </w:r>
            </w:ins>
          </w:p>
        </w:tc>
        <w:tc>
          <w:tcPr>
            <w:tcW w:w="621" w:type="dxa"/>
            <w:vAlign w:val="bottom"/>
            <w:tcPrChange w:id="14447" w:author="Στάθης Καπ" w:date="2023-03-03T06:26:00Z">
              <w:tcPr>
                <w:tcW w:w="621" w:type="dxa"/>
                <w:vAlign w:val="bottom"/>
              </w:tcPr>
            </w:tcPrChange>
          </w:tcPr>
          <w:p w14:paraId="52B4CCC4" w14:textId="699493E9" w:rsidR="00C87CFE" w:rsidRPr="00F665AE" w:rsidRDefault="00C87CFE" w:rsidP="00C87CFE">
            <w:pPr>
              <w:jc w:val="center"/>
              <w:rPr>
                <w:ins w:id="14448" w:author="Στάθης Καπ" w:date="2023-03-03T03:52:00Z"/>
                <w:rFonts w:cstheme="minorHAnsi"/>
                <w:sz w:val="16"/>
                <w:szCs w:val="16"/>
              </w:rPr>
            </w:pPr>
            <w:ins w:id="14449" w:author="Στάθης Καπ" w:date="2023-03-03T03:54:00Z">
              <w:r w:rsidRPr="00F665AE">
                <w:rPr>
                  <w:rFonts w:ascii="Calibri" w:hAnsi="Calibri" w:cs="Calibri"/>
                  <w:color w:val="000000"/>
                  <w:sz w:val="16"/>
                  <w:szCs w:val="16"/>
                  <w:rPrChange w:id="14450" w:author="Στάθης Καπ" w:date="2023-03-03T03:55:00Z">
                    <w:rPr>
                      <w:rFonts w:ascii="Calibri" w:hAnsi="Calibri" w:cs="Calibri"/>
                      <w:color w:val="000000"/>
                      <w:sz w:val="18"/>
                      <w:szCs w:val="18"/>
                    </w:rPr>
                  </w:rPrChange>
                </w:rPr>
                <w:t>0.169</w:t>
              </w:r>
            </w:ins>
          </w:p>
        </w:tc>
        <w:tc>
          <w:tcPr>
            <w:tcW w:w="669" w:type="dxa"/>
            <w:vAlign w:val="center"/>
            <w:tcPrChange w:id="14451" w:author="Στάθης Καπ" w:date="2023-03-03T06:26:00Z">
              <w:tcPr>
                <w:tcW w:w="669" w:type="dxa"/>
                <w:vAlign w:val="center"/>
              </w:tcPr>
            </w:tcPrChange>
          </w:tcPr>
          <w:p w14:paraId="7D205749" w14:textId="1EAB32D0" w:rsidR="00C87CFE" w:rsidRPr="00F665AE" w:rsidRDefault="00C87CFE" w:rsidP="00C87CFE">
            <w:pPr>
              <w:jc w:val="center"/>
              <w:rPr>
                <w:ins w:id="14452" w:author="Στάθης Καπ" w:date="2023-03-03T03:52:00Z"/>
                <w:rFonts w:cstheme="minorHAnsi"/>
                <w:sz w:val="16"/>
                <w:szCs w:val="16"/>
              </w:rPr>
            </w:pPr>
            <w:ins w:id="14453" w:author="Στάθης Καπ" w:date="2023-03-03T06:18:00Z">
              <w:r>
                <w:rPr>
                  <w:rFonts w:ascii="Calibri" w:hAnsi="Calibri" w:cstheme="minorHAnsi"/>
                  <w:color w:val="000000"/>
                  <w:sz w:val="16"/>
                  <w:szCs w:val="16"/>
                </w:rPr>
                <w:t>11.43</w:t>
              </w:r>
            </w:ins>
          </w:p>
        </w:tc>
        <w:tc>
          <w:tcPr>
            <w:tcW w:w="508" w:type="dxa"/>
            <w:vAlign w:val="bottom"/>
            <w:tcPrChange w:id="14454" w:author="Στάθης Καπ" w:date="2023-03-03T06:26:00Z">
              <w:tcPr>
                <w:tcW w:w="508" w:type="dxa"/>
                <w:vAlign w:val="bottom"/>
              </w:tcPr>
            </w:tcPrChange>
          </w:tcPr>
          <w:p w14:paraId="5CC194C9" w14:textId="03FB4A5C" w:rsidR="00C87CFE" w:rsidRPr="00F665AE" w:rsidRDefault="00C87CFE" w:rsidP="00C87CFE">
            <w:pPr>
              <w:jc w:val="center"/>
              <w:rPr>
                <w:ins w:id="14455" w:author="Στάθης Καπ" w:date="2023-03-03T03:52:00Z"/>
                <w:rFonts w:cstheme="minorHAnsi"/>
                <w:sz w:val="16"/>
                <w:szCs w:val="16"/>
              </w:rPr>
            </w:pPr>
            <w:ins w:id="14456" w:author="Στάθης Καπ" w:date="2023-03-03T03:54:00Z">
              <w:r w:rsidRPr="00F665AE">
                <w:rPr>
                  <w:rFonts w:ascii="Calibri" w:hAnsi="Calibri" w:cs="Calibri"/>
                  <w:color w:val="000000"/>
                  <w:sz w:val="16"/>
                  <w:szCs w:val="16"/>
                  <w:rPrChange w:id="14457" w:author="Στάθης Καπ" w:date="2023-03-03T03:55:00Z">
                    <w:rPr>
                      <w:rFonts w:ascii="Calibri" w:hAnsi="Calibri" w:cs="Calibri"/>
                      <w:color w:val="000000"/>
                      <w:sz w:val="18"/>
                      <w:szCs w:val="18"/>
                    </w:rPr>
                  </w:rPrChange>
                </w:rPr>
                <w:t>300</w:t>
              </w:r>
            </w:ins>
          </w:p>
        </w:tc>
        <w:tc>
          <w:tcPr>
            <w:tcW w:w="541" w:type="dxa"/>
            <w:vAlign w:val="bottom"/>
            <w:tcPrChange w:id="14458" w:author="Στάθης Καπ" w:date="2023-03-03T06:26:00Z">
              <w:tcPr>
                <w:tcW w:w="541" w:type="dxa"/>
                <w:vAlign w:val="bottom"/>
              </w:tcPr>
            </w:tcPrChange>
          </w:tcPr>
          <w:p w14:paraId="0975DA3C" w14:textId="5A60506F" w:rsidR="00C87CFE" w:rsidRPr="00F665AE" w:rsidRDefault="00C87CFE" w:rsidP="00C87CFE">
            <w:pPr>
              <w:jc w:val="center"/>
              <w:rPr>
                <w:ins w:id="14459" w:author="Στάθης Καπ" w:date="2023-03-03T03:52:00Z"/>
                <w:rFonts w:cstheme="minorHAnsi"/>
                <w:sz w:val="16"/>
                <w:szCs w:val="16"/>
              </w:rPr>
            </w:pPr>
            <w:ins w:id="14460" w:author="Στάθης Καπ" w:date="2023-03-03T03:54:00Z">
              <w:r w:rsidRPr="00F665AE">
                <w:rPr>
                  <w:rFonts w:ascii="Calibri" w:hAnsi="Calibri" w:cs="Calibri"/>
                  <w:color w:val="000000"/>
                  <w:sz w:val="16"/>
                  <w:szCs w:val="16"/>
                  <w:rPrChange w:id="14461" w:author="Στάθης Καπ" w:date="2023-03-03T03:55:00Z">
                    <w:rPr>
                      <w:rFonts w:ascii="Calibri" w:hAnsi="Calibri" w:cs="Calibri"/>
                      <w:color w:val="000000"/>
                      <w:sz w:val="18"/>
                      <w:szCs w:val="18"/>
                    </w:rPr>
                  </w:rPrChange>
                </w:rPr>
                <w:t>0.176</w:t>
              </w:r>
            </w:ins>
          </w:p>
        </w:tc>
        <w:tc>
          <w:tcPr>
            <w:tcW w:w="589" w:type="dxa"/>
            <w:vAlign w:val="center"/>
            <w:tcPrChange w:id="14462" w:author="Στάθης Καπ" w:date="2023-03-03T06:26:00Z">
              <w:tcPr>
                <w:tcW w:w="589" w:type="dxa"/>
                <w:vAlign w:val="center"/>
              </w:tcPr>
            </w:tcPrChange>
          </w:tcPr>
          <w:p w14:paraId="0941E2E7" w14:textId="17A4A215" w:rsidR="00C87CFE" w:rsidRPr="00F665AE" w:rsidRDefault="00C87CFE" w:rsidP="00C87CFE">
            <w:pPr>
              <w:jc w:val="center"/>
              <w:rPr>
                <w:ins w:id="14463" w:author="Στάθης Καπ" w:date="2023-03-03T03:52:00Z"/>
                <w:rFonts w:cstheme="minorHAnsi"/>
                <w:sz w:val="16"/>
                <w:szCs w:val="16"/>
              </w:rPr>
            </w:pPr>
            <w:ins w:id="14464" w:author="Στάθης Καπ" w:date="2023-03-03T06:18:00Z">
              <w:r>
                <w:rPr>
                  <w:rFonts w:ascii="Calibri" w:hAnsi="Calibri" w:cstheme="minorHAnsi"/>
                  <w:color w:val="000000"/>
                  <w:sz w:val="16"/>
                  <w:szCs w:val="16"/>
                </w:rPr>
                <w:t>14.29</w:t>
              </w:r>
            </w:ins>
          </w:p>
        </w:tc>
        <w:tc>
          <w:tcPr>
            <w:tcW w:w="463" w:type="dxa"/>
            <w:vAlign w:val="bottom"/>
            <w:tcPrChange w:id="14465" w:author="Στάθης Καπ" w:date="2023-03-03T06:26:00Z">
              <w:tcPr>
                <w:tcW w:w="463" w:type="dxa"/>
                <w:vAlign w:val="bottom"/>
              </w:tcPr>
            </w:tcPrChange>
          </w:tcPr>
          <w:p w14:paraId="3FAA66C0" w14:textId="3BFAA830" w:rsidR="00C87CFE" w:rsidRPr="00F665AE" w:rsidRDefault="00C87CFE" w:rsidP="00C87CFE">
            <w:pPr>
              <w:jc w:val="center"/>
              <w:rPr>
                <w:ins w:id="14466" w:author="Στάθης Καπ" w:date="2023-03-03T03:52:00Z"/>
                <w:rFonts w:cstheme="minorHAnsi"/>
                <w:sz w:val="16"/>
                <w:szCs w:val="16"/>
              </w:rPr>
            </w:pPr>
            <w:ins w:id="14467" w:author="Στάθης Καπ" w:date="2023-03-03T03:54:00Z">
              <w:r w:rsidRPr="00F665AE">
                <w:rPr>
                  <w:rFonts w:ascii="Calibri" w:hAnsi="Calibri" w:cs="Calibri"/>
                  <w:color w:val="000000"/>
                  <w:sz w:val="16"/>
                  <w:szCs w:val="16"/>
                  <w:rPrChange w:id="14468" w:author="Στάθης Καπ" w:date="2023-03-03T03:55:00Z">
                    <w:rPr>
                      <w:rFonts w:ascii="Calibri" w:hAnsi="Calibri" w:cs="Calibri"/>
                      <w:color w:val="000000"/>
                      <w:sz w:val="18"/>
                      <w:szCs w:val="18"/>
                    </w:rPr>
                  </w:rPrChange>
                </w:rPr>
                <w:t>260</w:t>
              </w:r>
            </w:ins>
          </w:p>
        </w:tc>
        <w:tc>
          <w:tcPr>
            <w:tcW w:w="541" w:type="dxa"/>
            <w:vAlign w:val="bottom"/>
            <w:tcPrChange w:id="14469" w:author="Στάθης Καπ" w:date="2023-03-03T06:26:00Z">
              <w:tcPr>
                <w:tcW w:w="541" w:type="dxa"/>
                <w:vAlign w:val="bottom"/>
              </w:tcPr>
            </w:tcPrChange>
          </w:tcPr>
          <w:p w14:paraId="07349B63" w14:textId="1A130890" w:rsidR="00C87CFE" w:rsidRPr="00F665AE" w:rsidRDefault="00C87CFE" w:rsidP="00C87CFE">
            <w:pPr>
              <w:jc w:val="center"/>
              <w:rPr>
                <w:ins w:id="14470" w:author="Στάθης Καπ" w:date="2023-03-03T03:52:00Z"/>
                <w:rFonts w:cstheme="minorHAnsi"/>
                <w:sz w:val="16"/>
                <w:szCs w:val="16"/>
              </w:rPr>
            </w:pPr>
            <w:ins w:id="14471" w:author="Στάθης Καπ" w:date="2023-03-03T03:54:00Z">
              <w:r w:rsidRPr="00F665AE">
                <w:rPr>
                  <w:rFonts w:ascii="Calibri" w:hAnsi="Calibri" w:cs="Calibri"/>
                  <w:color w:val="000000"/>
                  <w:sz w:val="16"/>
                  <w:szCs w:val="16"/>
                  <w:rPrChange w:id="14472" w:author="Στάθης Καπ" w:date="2023-03-03T03:55:00Z">
                    <w:rPr>
                      <w:rFonts w:ascii="Calibri" w:hAnsi="Calibri" w:cs="Calibri"/>
                      <w:color w:val="000000"/>
                      <w:sz w:val="18"/>
                      <w:szCs w:val="18"/>
                    </w:rPr>
                  </w:rPrChange>
                </w:rPr>
                <w:t>0.18</w:t>
              </w:r>
            </w:ins>
          </w:p>
        </w:tc>
        <w:tc>
          <w:tcPr>
            <w:tcW w:w="589" w:type="dxa"/>
            <w:vAlign w:val="center"/>
            <w:tcPrChange w:id="14473" w:author="Στάθης Καπ" w:date="2023-03-03T06:26:00Z">
              <w:tcPr>
                <w:tcW w:w="589" w:type="dxa"/>
                <w:vAlign w:val="center"/>
              </w:tcPr>
            </w:tcPrChange>
          </w:tcPr>
          <w:p w14:paraId="0839CAF5" w14:textId="203881A0" w:rsidR="00C87CFE" w:rsidRPr="00F665AE" w:rsidRDefault="00C87CFE" w:rsidP="00C87CFE">
            <w:pPr>
              <w:jc w:val="center"/>
              <w:rPr>
                <w:ins w:id="14474" w:author="Στάθης Καπ" w:date="2023-03-03T03:52:00Z"/>
                <w:rFonts w:cstheme="minorHAnsi"/>
                <w:sz w:val="16"/>
                <w:szCs w:val="16"/>
              </w:rPr>
            </w:pPr>
            <w:ins w:id="14475"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44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77" w:author="Στάθης Καπ" w:date="2023-03-03T03:52:00Z"/>
        </w:trPr>
        <w:tc>
          <w:tcPr>
            <w:tcW w:w="515" w:type="dxa"/>
            <w:tcBorders>
              <w:top w:val="nil"/>
              <w:bottom w:val="nil"/>
              <w:right w:val="single" w:sz="4" w:space="0" w:color="auto"/>
            </w:tcBorders>
            <w:shd w:val="clear" w:color="auto" w:fill="E7E6E6" w:themeFill="background2"/>
            <w:vAlign w:val="bottom"/>
            <w:tcPrChange w:id="14478" w:author="Στάθης Καπ" w:date="2023-03-03T06:26:00Z">
              <w:tcPr>
                <w:tcW w:w="515" w:type="dxa"/>
                <w:vAlign w:val="center"/>
              </w:tcPr>
            </w:tcPrChange>
          </w:tcPr>
          <w:p w14:paraId="27D77647" w14:textId="673C4EF5" w:rsidR="00C87CFE" w:rsidRPr="00F665AE" w:rsidRDefault="00C87CFE" w:rsidP="00C87CFE">
            <w:pPr>
              <w:jc w:val="center"/>
              <w:rPr>
                <w:ins w:id="14479" w:author="Στάθης Καπ" w:date="2023-03-03T03:52:00Z"/>
                <w:sz w:val="16"/>
                <w:szCs w:val="16"/>
              </w:rPr>
            </w:pPr>
            <w:ins w:id="14480" w:author="Στάθης Καπ" w:date="2023-03-03T03:54:00Z">
              <w:r w:rsidRPr="00F665AE">
                <w:rPr>
                  <w:rFonts w:ascii="Calibri" w:hAnsi="Calibri" w:cs="Calibri"/>
                  <w:color w:val="000000"/>
                  <w:sz w:val="16"/>
                  <w:szCs w:val="16"/>
                  <w:rPrChange w:id="14481"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4482" w:author="Στάθης Καπ" w:date="2023-03-03T06:26:00Z">
              <w:tcPr>
                <w:tcW w:w="560" w:type="dxa"/>
              </w:tcPr>
            </w:tcPrChange>
          </w:tcPr>
          <w:p w14:paraId="0FE15950" w14:textId="0FADF442" w:rsidR="00C87CFE" w:rsidRPr="00F665AE" w:rsidRDefault="00C87CFE" w:rsidP="00C87CFE">
            <w:pPr>
              <w:jc w:val="center"/>
              <w:rPr>
                <w:ins w:id="14483" w:author="Στάθης Καπ" w:date="2023-03-03T03:52:00Z"/>
                <w:rFonts w:cstheme="minorHAnsi"/>
                <w:sz w:val="16"/>
                <w:szCs w:val="16"/>
              </w:rPr>
            </w:pPr>
            <w:ins w:id="14484" w:author="Στάθης Καπ" w:date="2023-03-03T03:54:00Z">
              <w:r w:rsidRPr="00F665AE">
                <w:rPr>
                  <w:sz w:val="16"/>
                  <w:szCs w:val="16"/>
                  <w:rPrChange w:id="14485" w:author="Στάθης Καπ" w:date="2023-03-03T03:55:00Z">
                    <w:rPr>
                      <w:sz w:val="18"/>
                      <w:szCs w:val="18"/>
                    </w:rPr>
                  </w:rPrChange>
                </w:rPr>
                <w:t>420</w:t>
              </w:r>
            </w:ins>
          </w:p>
        </w:tc>
        <w:tc>
          <w:tcPr>
            <w:tcW w:w="855" w:type="dxa"/>
            <w:tcPrChange w:id="14486" w:author="Στάθης Καπ" w:date="2023-03-03T06:26:00Z">
              <w:tcPr>
                <w:tcW w:w="855" w:type="dxa"/>
              </w:tcPr>
            </w:tcPrChange>
          </w:tcPr>
          <w:p w14:paraId="532C0B88" w14:textId="1F8046FE" w:rsidR="00C87CFE" w:rsidRPr="00F665AE" w:rsidRDefault="00C87CFE" w:rsidP="00C87CFE">
            <w:pPr>
              <w:jc w:val="center"/>
              <w:rPr>
                <w:ins w:id="14487" w:author="Στάθης Καπ" w:date="2023-03-03T03:52:00Z"/>
                <w:rFonts w:cstheme="minorHAnsi"/>
                <w:sz w:val="16"/>
                <w:szCs w:val="16"/>
              </w:rPr>
            </w:pPr>
            <w:ins w:id="14488" w:author="Στάθης Καπ" w:date="2023-03-03T03:54:00Z">
              <w:r w:rsidRPr="00F665AE">
                <w:rPr>
                  <w:sz w:val="16"/>
                  <w:szCs w:val="16"/>
                  <w:rPrChange w:id="14489" w:author="Στάθης Καπ" w:date="2023-03-03T03:55:00Z">
                    <w:rPr>
                      <w:sz w:val="18"/>
                      <w:szCs w:val="18"/>
                    </w:rPr>
                  </w:rPrChange>
                </w:rPr>
                <w:t>400</w:t>
              </w:r>
            </w:ins>
          </w:p>
        </w:tc>
        <w:tc>
          <w:tcPr>
            <w:tcW w:w="544" w:type="dxa"/>
            <w:vAlign w:val="bottom"/>
            <w:tcPrChange w:id="14490" w:author="Στάθης Καπ" w:date="2023-03-03T06:26:00Z">
              <w:tcPr>
                <w:tcW w:w="544" w:type="dxa"/>
                <w:vAlign w:val="bottom"/>
              </w:tcPr>
            </w:tcPrChange>
          </w:tcPr>
          <w:p w14:paraId="5BC34675" w14:textId="17304EE6" w:rsidR="00C87CFE" w:rsidRPr="00F665AE" w:rsidRDefault="00C87CFE" w:rsidP="00C87CFE">
            <w:pPr>
              <w:jc w:val="center"/>
              <w:rPr>
                <w:ins w:id="14491" w:author="Στάθης Καπ" w:date="2023-03-03T03:52:00Z"/>
                <w:rFonts w:cstheme="minorHAnsi"/>
                <w:sz w:val="16"/>
                <w:szCs w:val="16"/>
              </w:rPr>
            </w:pPr>
            <w:ins w:id="14492" w:author="Στάθης Καπ" w:date="2023-03-03T03:54:00Z">
              <w:r w:rsidRPr="00F665AE">
                <w:rPr>
                  <w:rFonts w:ascii="Calibri" w:hAnsi="Calibri" w:cs="Calibri"/>
                  <w:color w:val="000000"/>
                  <w:sz w:val="16"/>
                  <w:szCs w:val="16"/>
                  <w:rPrChange w:id="14493" w:author="Στάθης Καπ" w:date="2023-03-03T03:55:00Z">
                    <w:rPr>
                      <w:rFonts w:ascii="Calibri" w:hAnsi="Calibri" w:cs="Calibri"/>
                      <w:color w:val="000000"/>
                      <w:sz w:val="18"/>
                      <w:szCs w:val="18"/>
                    </w:rPr>
                  </w:rPrChange>
                </w:rPr>
                <w:t>370</w:t>
              </w:r>
            </w:ins>
          </w:p>
        </w:tc>
        <w:tc>
          <w:tcPr>
            <w:tcW w:w="621" w:type="dxa"/>
            <w:vAlign w:val="bottom"/>
            <w:tcPrChange w:id="14494" w:author="Στάθης Καπ" w:date="2023-03-03T06:26:00Z">
              <w:tcPr>
                <w:tcW w:w="621" w:type="dxa"/>
                <w:vAlign w:val="bottom"/>
              </w:tcPr>
            </w:tcPrChange>
          </w:tcPr>
          <w:p w14:paraId="6D72DF7A" w14:textId="334F921D" w:rsidR="00C87CFE" w:rsidRPr="00F665AE" w:rsidRDefault="00C87CFE" w:rsidP="00C87CFE">
            <w:pPr>
              <w:jc w:val="center"/>
              <w:rPr>
                <w:ins w:id="14495" w:author="Στάθης Καπ" w:date="2023-03-03T03:52:00Z"/>
                <w:rFonts w:cstheme="minorHAnsi"/>
                <w:sz w:val="16"/>
                <w:szCs w:val="16"/>
              </w:rPr>
            </w:pPr>
            <w:ins w:id="14496" w:author="Στάθης Καπ" w:date="2023-03-03T03:54:00Z">
              <w:r w:rsidRPr="00F665AE">
                <w:rPr>
                  <w:rFonts w:ascii="Calibri" w:hAnsi="Calibri" w:cs="Calibri"/>
                  <w:color w:val="000000"/>
                  <w:sz w:val="16"/>
                  <w:szCs w:val="16"/>
                  <w:rPrChange w:id="14497" w:author="Στάθης Καπ" w:date="2023-03-03T03:55:00Z">
                    <w:rPr>
                      <w:rFonts w:ascii="Calibri" w:hAnsi="Calibri" w:cs="Calibri"/>
                      <w:color w:val="000000"/>
                      <w:sz w:val="18"/>
                      <w:szCs w:val="18"/>
                    </w:rPr>
                  </w:rPrChange>
                </w:rPr>
                <w:t>0.194</w:t>
              </w:r>
            </w:ins>
          </w:p>
        </w:tc>
        <w:tc>
          <w:tcPr>
            <w:tcW w:w="669" w:type="dxa"/>
            <w:vAlign w:val="center"/>
            <w:tcPrChange w:id="14498" w:author="Στάθης Καπ" w:date="2023-03-03T06:26:00Z">
              <w:tcPr>
                <w:tcW w:w="669" w:type="dxa"/>
                <w:vAlign w:val="center"/>
              </w:tcPr>
            </w:tcPrChange>
          </w:tcPr>
          <w:p w14:paraId="6AF43784" w14:textId="5DCF3F9B" w:rsidR="00C87CFE" w:rsidRPr="00F665AE" w:rsidRDefault="00C87CFE" w:rsidP="00C87CFE">
            <w:pPr>
              <w:jc w:val="center"/>
              <w:rPr>
                <w:ins w:id="14499" w:author="Στάθης Καπ" w:date="2023-03-03T03:52:00Z"/>
                <w:rFonts w:cstheme="minorHAnsi"/>
                <w:sz w:val="16"/>
                <w:szCs w:val="16"/>
              </w:rPr>
            </w:pPr>
            <w:ins w:id="14500" w:author="Στάθης Καπ" w:date="2023-03-03T06:18:00Z">
              <w:r>
                <w:rPr>
                  <w:rFonts w:ascii="Calibri" w:hAnsi="Calibri" w:cstheme="minorHAnsi"/>
                  <w:color w:val="000000"/>
                  <w:sz w:val="16"/>
                  <w:szCs w:val="16"/>
                </w:rPr>
                <w:t>11.9</w:t>
              </w:r>
            </w:ins>
          </w:p>
        </w:tc>
        <w:tc>
          <w:tcPr>
            <w:tcW w:w="543" w:type="dxa"/>
            <w:vAlign w:val="bottom"/>
            <w:tcPrChange w:id="14501" w:author="Στάθης Καπ" w:date="2023-03-03T06:26:00Z">
              <w:tcPr>
                <w:tcW w:w="543" w:type="dxa"/>
                <w:vAlign w:val="bottom"/>
              </w:tcPr>
            </w:tcPrChange>
          </w:tcPr>
          <w:p w14:paraId="3602A7E2" w14:textId="0EA54418" w:rsidR="00C87CFE" w:rsidRPr="00F665AE" w:rsidRDefault="00C87CFE" w:rsidP="00C87CFE">
            <w:pPr>
              <w:jc w:val="center"/>
              <w:rPr>
                <w:ins w:id="14502" w:author="Στάθης Καπ" w:date="2023-03-03T03:52:00Z"/>
                <w:rFonts w:cstheme="minorHAnsi"/>
                <w:sz w:val="16"/>
                <w:szCs w:val="16"/>
              </w:rPr>
            </w:pPr>
            <w:ins w:id="14503" w:author="Στάθης Καπ" w:date="2023-03-03T03:54:00Z">
              <w:r w:rsidRPr="00F665AE">
                <w:rPr>
                  <w:rFonts w:ascii="Calibri" w:hAnsi="Calibri" w:cs="Calibri"/>
                  <w:color w:val="000000"/>
                  <w:sz w:val="16"/>
                  <w:szCs w:val="16"/>
                  <w:rPrChange w:id="14504" w:author="Στάθης Καπ" w:date="2023-03-03T03:55:00Z">
                    <w:rPr>
                      <w:rFonts w:ascii="Calibri" w:hAnsi="Calibri" w:cs="Calibri"/>
                      <w:color w:val="000000"/>
                      <w:sz w:val="18"/>
                      <w:szCs w:val="18"/>
                    </w:rPr>
                  </w:rPrChange>
                </w:rPr>
                <w:t>310</w:t>
              </w:r>
            </w:ins>
          </w:p>
        </w:tc>
        <w:tc>
          <w:tcPr>
            <w:tcW w:w="621" w:type="dxa"/>
            <w:vAlign w:val="bottom"/>
            <w:tcPrChange w:id="14505" w:author="Στάθης Καπ" w:date="2023-03-03T06:26:00Z">
              <w:tcPr>
                <w:tcW w:w="621" w:type="dxa"/>
                <w:vAlign w:val="bottom"/>
              </w:tcPr>
            </w:tcPrChange>
          </w:tcPr>
          <w:p w14:paraId="1EEF565B" w14:textId="75321339" w:rsidR="00C87CFE" w:rsidRPr="00F665AE" w:rsidRDefault="00C87CFE" w:rsidP="00C87CFE">
            <w:pPr>
              <w:jc w:val="center"/>
              <w:rPr>
                <w:ins w:id="14506" w:author="Στάθης Καπ" w:date="2023-03-03T03:52:00Z"/>
                <w:rFonts w:cstheme="minorHAnsi"/>
                <w:sz w:val="16"/>
                <w:szCs w:val="16"/>
              </w:rPr>
            </w:pPr>
            <w:ins w:id="14507" w:author="Στάθης Καπ" w:date="2023-03-03T03:54:00Z">
              <w:r w:rsidRPr="00F665AE">
                <w:rPr>
                  <w:rFonts w:ascii="Calibri" w:hAnsi="Calibri" w:cs="Calibri"/>
                  <w:color w:val="000000"/>
                  <w:sz w:val="16"/>
                  <w:szCs w:val="16"/>
                  <w:rPrChange w:id="14508" w:author="Στάθης Καπ" w:date="2023-03-03T03:55:00Z">
                    <w:rPr>
                      <w:rFonts w:ascii="Calibri" w:hAnsi="Calibri" w:cs="Calibri"/>
                      <w:color w:val="000000"/>
                      <w:sz w:val="18"/>
                      <w:szCs w:val="18"/>
                    </w:rPr>
                  </w:rPrChange>
                </w:rPr>
                <w:t>0.172</w:t>
              </w:r>
            </w:ins>
          </w:p>
        </w:tc>
        <w:tc>
          <w:tcPr>
            <w:tcW w:w="669" w:type="dxa"/>
            <w:vAlign w:val="center"/>
            <w:tcPrChange w:id="14509" w:author="Στάθης Καπ" w:date="2023-03-03T06:26:00Z">
              <w:tcPr>
                <w:tcW w:w="669" w:type="dxa"/>
                <w:vAlign w:val="center"/>
              </w:tcPr>
            </w:tcPrChange>
          </w:tcPr>
          <w:p w14:paraId="5ED09EF3" w14:textId="28C91B8C" w:rsidR="00C87CFE" w:rsidRPr="00F665AE" w:rsidRDefault="00C87CFE" w:rsidP="00C87CFE">
            <w:pPr>
              <w:jc w:val="center"/>
              <w:rPr>
                <w:ins w:id="14510" w:author="Στάθης Καπ" w:date="2023-03-03T03:52:00Z"/>
                <w:rFonts w:cstheme="minorHAnsi"/>
                <w:sz w:val="16"/>
                <w:szCs w:val="16"/>
              </w:rPr>
            </w:pPr>
            <w:ins w:id="14511" w:author="Στάθης Καπ" w:date="2023-03-03T06:18:00Z">
              <w:r>
                <w:rPr>
                  <w:rFonts w:ascii="Calibri" w:hAnsi="Calibri" w:cstheme="minorHAnsi"/>
                  <w:color w:val="000000"/>
                  <w:sz w:val="16"/>
                  <w:szCs w:val="16"/>
                </w:rPr>
                <w:t>16.22</w:t>
              </w:r>
            </w:ins>
          </w:p>
        </w:tc>
        <w:tc>
          <w:tcPr>
            <w:tcW w:w="508" w:type="dxa"/>
            <w:vAlign w:val="bottom"/>
            <w:tcPrChange w:id="14512" w:author="Στάθης Καπ" w:date="2023-03-03T06:26:00Z">
              <w:tcPr>
                <w:tcW w:w="508" w:type="dxa"/>
                <w:vAlign w:val="bottom"/>
              </w:tcPr>
            </w:tcPrChange>
          </w:tcPr>
          <w:p w14:paraId="046EAB78" w14:textId="1D186EFD" w:rsidR="00C87CFE" w:rsidRPr="00F665AE" w:rsidRDefault="00C87CFE" w:rsidP="00C87CFE">
            <w:pPr>
              <w:jc w:val="center"/>
              <w:rPr>
                <w:ins w:id="14513" w:author="Στάθης Καπ" w:date="2023-03-03T03:52:00Z"/>
                <w:rFonts w:cstheme="minorHAnsi"/>
                <w:sz w:val="16"/>
                <w:szCs w:val="16"/>
              </w:rPr>
            </w:pPr>
            <w:ins w:id="14514" w:author="Στάθης Καπ" w:date="2023-03-03T03:54:00Z">
              <w:r w:rsidRPr="00F665AE">
                <w:rPr>
                  <w:rFonts w:ascii="Calibri" w:hAnsi="Calibri" w:cs="Calibri"/>
                  <w:color w:val="000000"/>
                  <w:sz w:val="16"/>
                  <w:szCs w:val="16"/>
                  <w:rPrChange w:id="14515" w:author="Στάθης Καπ" w:date="2023-03-03T03:55:00Z">
                    <w:rPr>
                      <w:rFonts w:ascii="Calibri" w:hAnsi="Calibri" w:cs="Calibri"/>
                      <w:color w:val="000000"/>
                      <w:sz w:val="18"/>
                      <w:szCs w:val="18"/>
                    </w:rPr>
                  </w:rPrChange>
                </w:rPr>
                <w:t>340</w:t>
              </w:r>
            </w:ins>
          </w:p>
        </w:tc>
        <w:tc>
          <w:tcPr>
            <w:tcW w:w="541" w:type="dxa"/>
            <w:vAlign w:val="bottom"/>
            <w:tcPrChange w:id="14516" w:author="Στάθης Καπ" w:date="2023-03-03T06:26:00Z">
              <w:tcPr>
                <w:tcW w:w="541" w:type="dxa"/>
                <w:vAlign w:val="bottom"/>
              </w:tcPr>
            </w:tcPrChange>
          </w:tcPr>
          <w:p w14:paraId="24B4D03F" w14:textId="4D66AE5C" w:rsidR="00C87CFE" w:rsidRPr="00F665AE" w:rsidRDefault="00C87CFE" w:rsidP="00C87CFE">
            <w:pPr>
              <w:jc w:val="center"/>
              <w:rPr>
                <w:ins w:id="14517" w:author="Στάθης Καπ" w:date="2023-03-03T03:52:00Z"/>
                <w:rFonts w:cstheme="minorHAnsi"/>
                <w:sz w:val="16"/>
                <w:szCs w:val="16"/>
              </w:rPr>
            </w:pPr>
            <w:ins w:id="14518" w:author="Στάθης Καπ" w:date="2023-03-03T03:54:00Z">
              <w:r w:rsidRPr="00F665AE">
                <w:rPr>
                  <w:rFonts w:ascii="Calibri" w:hAnsi="Calibri" w:cs="Calibri"/>
                  <w:color w:val="000000"/>
                  <w:sz w:val="16"/>
                  <w:szCs w:val="16"/>
                  <w:rPrChange w:id="14519" w:author="Στάθης Καπ" w:date="2023-03-03T03:55:00Z">
                    <w:rPr>
                      <w:rFonts w:ascii="Calibri" w:hAnsi="Calibri" w:cs="Calibri"/>
                      <w:color w:val="000000"/>
                      <w:sz w:val="18"/>
                      <w:szCs w:val="18"/>
                    </w:rPr>
                  </w:rPrChange>
                </w:rPr>
                <w:t>0.199</w:t>
              </w:r>
            </w:ins>
          </w:p>
        </w:tc>
        <w:tc>
          <w:tcPr>
            <w:tcW w:w="589" w:type="dxa"/>
            <w:vAlign w:val="center"/>
            <w:tcPrChange w:id="14520" w:author="Στάθης Καπ" w:date="2023-03-03T06:26:00Z">
              <w:tcPr>
                <w:tcW w:w="589" w:type="dxa"/>
                <w:vAlign w:val="center"/>
              </w:tcPr>
            </w:tcPrChange>
          </w:tcPr>
          <w:p w14:paraId="47A5B676" w14:textId="21EAB8CD" w:rsidR="00C87CFE" w:rsidRPr="00F665AE" w:rsidRDefault="00C87CFE" w:rsidP="00C87CFE">
            <w:pPr>
              <w:jc w:val="center"/>
              <w:rPr>
                <w:ins w:id="14521" w:author="Στάθης Καπ" w:date="2023-03-03T03:52:00Z"/>
                <w:rFonts w:cstheme="minorHAnsi"/>
                <w:sz w:val="16"/>
                <w:szCs w:val="16"/>
              </w:rPr>
            </w:pPr>
            <w:ins w:id="14522" w:author="Στάθης Καπ" w:date="2023-03-03T06:18:00Z">
              <w:r>
                <w:rPr>
                  <w:rFonts w:ascii="Calibri" w:hAnsi="Calibri" w:cstheme="minorHAnsi"/>
                  <w:color w:val="000000"/>
                  <w:sz w:val="16"/>
                  <w:szCs w:val="16"/>
                </w:rPr>
                <w:t>8.11</w:t>
              </w:r>
            </w:ins>
          </w:p>
        </w:tc>
        <w:tc>
          <w:tcPr>
            <w:tcW w:w="463" w:type="dxa"/>
            <w:vAlign w:val="bottom"/>
            <w:tcPrChange w:id="14523" w:author="Στάθης Καπ" w:date="2023-03-03T06:26:00Z">
              <w:tcPr>
                <w:tcW w:w="463" w:type="dxa"/>
                <w:vAlign w:val="bottom"/>
              </w:tcPr>
            </w:tcPrChange>
          </w:tcPr>
          <w:p w14:paraId="3B55A1D6" w14:textId="773BE014" w:rsidR="00C87CFE" w:rsidRPr="00F665AE" w:rsidRDefault="00C87CFE" w:rsidP="00C87CFE">
            <w:pPr>
              <w:jc w:val="center"/>
              <w:rPr>
                <w:ins w:id="14524" w:author="Στάθης Καπ" w:date="2023-03-03T03:52:00Z"/>
                <w:rFonts w:cstheme="minorHAnsi"/>
                <w:sz w:val="16"/>
                <w:szCs w:val="16"/>
              </w:rPr>
            </w:pPr>
            <w:ins w:id="14525" w:author="Στάθης Καπ" w:date="2023-03-03T03:54:00Z">
              <w:r w:rsidRPr="00F665AE">
                <w:rPr>
                  <w:rFonts w:ascii="Calibri" w:hAnsi="Calibri" w:cs="Calibri"/>
                  <w:color w:val="000000"/>
                  <w:sz w:val="16"/>
                  <w:szCs w:val="16"/>
                  <w:rPrChange w:id="14526" w:author="Στάθης Καπ" w:date="2023-03-03T03:55:00Z">
                    <w:rPr>
                      <w:rFonts w:ascii="Calibri" w:hAnsi="Calibri" w:cs="Calibri"/>
                      <w:color w:val="000000"/>
                      <w:sz w:val="18"/>
                      <w:szCs w:val="18"/>
                    </w:rPr>
                  </w:rPrChange>
                </w:rPr>
                <w:t>310</w:t>
              </w:r>
            </w:ins>
          </w:p>
        </w:tc>
        <w:tc>
          <w:tcPr>
            <w:tcW w:w="541" w:type="dxa"/>
            <w:vAlign w:val="bottom"/>
            <w:tcPrChange w:id="14527" w:author="Στάθης Καπ" w:date="2023-03-03T06:26:00Z">
              <w:tcPr>
                <w:tcW w:w="541" w:type="dxa"/>
                <w:vAlign w:val="bottom"/>
              </w:tcPr>
            </w:tcPrChange>
          </w:tcPr>
          <w:p w14:paraId="5F2E67D5" w14:textId="4F10453E" w:rsidR="00C87CFE" w:rsidRPr="00F665AE" w:rsidRDefault="00C87CFE" w:rsidP="00C87CFE">
            <w:pPr>
              <w:jc w:val="center"/>
              <w:rPr>
                <w:ins w:id="14528" w:author="Στάθης Καπ" w:date="2023-03-03T03:52:00Z"/>
                <w:rFonts w:cstheme="minorHAnsi"/>
                <w:sz w:val="16"/>
                <w:szCs w:val="16"/>
              </w:rPr>
            </w:pPr>
            <w:ins w:id="14529" w:author="Στάθης Καπ" w:date="2023-03-03T03:54:00Z">
              <w:r w:rsidRPr="00F665AE">
                <w:rPr>
                  <w:rFonts w:ascii="Calibri" w:hAnsi="Calibri" w:cs="Calibri"/>
                  <w:color w:val="000000"/>
                  <w:sz w:val="16"/>
                  <w:szCs w:val="16"/>
                  <w:rPrChange w:id="14530" w:author="Στάθης Καπ" w:date="2023-03-03T03:55:00Z">
                    <w:rPr>
                      <w:rFonts w:ascii="Calibri" w:hAnsi="Calibri" w:cs="Calibri"/>
                      <w:color w:val="000000"/>
                      <w:sz w:val="18"/>
                      <w:szCs w:val="18"/>
                    </w:rPr>
                  </w:rPrChange>
                </w:rPr>
                <w:t>0.192</w:t>
              </w:r>
            </w:ins>
          </w:p>
        </w:tc>
        <w:tc>
          <w:tcPr>
            <w:tcW w:w="589" w:type="dxa"/>
            <w:vAlign w:val="center"/>
            <w:tcPrChange w:id="14531" w:author="Στάθης Καπ" w:date="2023-03-03T06:26:00Z">
              <w:tcPr>
                <w:tcW w:w="589" w:type="dxa"/>
                <w:vAlign w:val="center"/>
              </w:tcPr>
            </w:tcPrChange>
          </w:tcPr>
          <w:p w14:paraId="12522F19" w14:textId="32D18881" w:rsidR="00C87CFE" w:rsidRPr="00F665AE" w:rsidRDefault="00C87CFE" w:rsidP="00C87CFE">
            <w:pPr>
              <w:jc w:val="center"/>
              <w:rPr>
                <w:ins w:id="14532" w:author="Στάθης Καπ" w:date="2023-03-03T03:52:00Z"/>
                <w:rFonts w:cstheme="minorHAnsi"/>
                <w:sz w:val="16"/>
                <w:szCs w:val="16"/>
              </w:rPr>
            </w:pPr>
            <w:ins w:id="14533"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45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35" w:author="Στάθης Καπ" w:date="2023-03-03T03:52:00Z"/>
        </w:trPr>
        <w:tc>
          <w:tcPr>
            <w:tcW w:w="515" w:type="dxa"/>
            <w:tcBorders>
              <w:top w:val="nil"/>
              <w:bottom w:val="nil"/>
              <w:right w:val="single" w:sz="4" w:space="0" w:color="auto"/>
            </w:tcBorders>
            <w:shd w:val="clear" w:color="auto" w:fill="E7E6E6" w:themeFill="background2"/>
            <w:vAlign w:val="bottom"/>
            <w:tcPrChange w:id="14536" w:author="Στάθης Καπ" w:date="2023-03-03T06:26:00Z">
              <w:tcPr>
                <w:tcW w:w="515" w:type="dxa"/>
                <w:vAlign w:val="center"/>
              </w:tcPr>
            </w:tcPrChange>
          </w:tcPr>
          <w:p w14:paraId="019D8C7D" w14:textId="3E3D3D9B" w:rsidR="00C87CFE" w:rsidRPr="00F665AE" w:rsidRDefault="00C87CFE" w:rsidP="00C87CFE">
            <w:pPr>
              <w:jc w:val="center"/>
              <w:rPr>
                <w:ins w:id="14537" w:author="Στάθης Καπ" w:date="2023-03-03T03:52:00Z"/>
                <w:sz w:val="16"/>
                <w:szCs w:val="16"/>
              </w:rPr>
            </w:pPr>
            <w:ins w:id="14538" w:author="Στάθης Καπ" w:date="2023-03-03T03:54:00Z">
              <w:r w:rsidRPr="00F665AE">
                <w:rPr>
                  <w:rFonts w:ascii="Calibri" w:hAnsi="Calibri" w:cs="Calibri"/>
                  <w:color w:val="000000"/>
                  <w:sz w:val="16"/>
                  <w:szCs w:val="16"/>
                  <w:rPrChange w:id="14539"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4540" w:author="Στάθης Καπ" w:date="2023-03-03T06:26:00Z">
              <w:tcPr>
                <w:tcW w:w="560" w:type="dxa"/>
              </w:tcPr>
            </w:tcPrChange>
          </w:tcPr>
          <w:p w14:paraId="142339CE" w14:textId="4E71343B" w:rsidR="00C87CFE" w:rsidRPr="00F665AE" w:rsidRDefault="00C87CFE" w:rsidP="00C87CFE">
            <w:pPr>
              <w:jc w:val="center"/>
              <w:rPr>
                <w:ins w:id="14541" w:author="Στάθης Καπ" w:date="2023-03-03T03:52:00Z"/>
                <w:rFonts w:cstheme="minorHAnsi"/>
                <w:sz w:val="16"/>
                <w:szCs w:val="16"/>
              </w:rPr>
            </w:pPr>
            <w:ins w:id="14542" w:author="Στάθης Καπ" w:date="2023-03-03T03:54:00Z">
              <w:r w:rsidRPr="00F665AE">
                <w:rPr>
                  <w:sz w:val="16"/>
                  <w:szCs w:val="16"/>
                  <w:rPrChange w:id="14543" w:author="Στάθης Καπ" w:date="2023-03-03T03:55:00Z">
                    <w:rPr>
                      <w:sz w:val="18"/>
                      <w:szCs w:val="18"/>
                    </w:rPr>
                  </w:rPrChange>
                </w:rPr>
                <w:t>340</w:t>
              </w:r>
            </w:ins>
          </w:p>
        </w:tc>
        <w:tc>
          <w:tcPr>
            <w:tcW w:w="855" w:type="dxa"/>
            <w:tcPrChange w:id="14544" w:author="Στάθης Καπ" w:date="2023-03-03T06:26:00Z">
              <w:tcPr>
                <w:tcW w:w="855" w:type="dxa"/>
              </w:tcPr>
            </w:tcPrChange>
          </w:tcPr>
          <w:p w14:paraId="266D55A0" w14:textId="67ED9BDD" w:rsidR="00C87CFE" w:rsidRPr="00F665AE" w:rsidRDefault="00C87CFE" w:rsidP="00C87CFE">
            <w:pPr>
              <w:jc w:val="center"/>
              <w:rPr>
                <w:ins w:id="14545" w:author="Στάθης Καπ" w:date="2023-03-03T03:52:00Z"/>
                <w:rFonts w:cstheme="minorHAnsi"/>
                <w:sz w:val="16"/>
                <w:szCs w:val="16"/>
              </w:rPr>
            </w:pPr>
            <w:ins w:id="14546" w:author="Στάθης Καπ" w:date="2023-03-03T03:54:00Z">
              <w:r w:rsidRPr="00F665AE">
                <w:rPr>
                  <w:sz w:val="16"/>
                  <w:szCs w:val="16"/>
                  <w:rPrChange w:id="14547" w:author="Στάθης Καπ" w:date="2023-03-03T03:55:00Z">
                    <w:rPr>
                      <w:sz w:val="18"/>
                      <w:szCs w:val="18"/>
                    </w:rPr>
                  </w:rPrChange>
                </w:rPr>
                <w:t>340</w:t>
              </w:r>
            </w:ins>
          </w:p>
        </w:tc>
        <w:tc>
          <w:tcPr>
            <w:tcW w:w="544" w:type="dxa"/>
            <w:vAlign w:val="bottom"/>
            <w:tcPrChange w:id="14548" w:author="Στάθης Καπ" w:date="2023-03-03T06:26:00Z">
              <w:tcPr>
                <w:tcW w:w="544" w:type="dxa"/>
                <w:vAlign w:val="bottom"/>
              </w:tcPr>
            </w:tcPrChange>
          </w:tcPr>
          <w:p w14:paraId="4B7AAC89" w14:textId="218164B9" w:rsidR="00C87CFE" w:rsidRPr="00F665AE" w:rsidRDefault="00C87CFE" w:rsidP="00C87CFE">
            <w:pPr>
              <w:jc w:val="center"/>
              <w:rPr>
                <w:ins w:id="14549" w:author="Στάθης Καπ" w:date="2023-03-03T03:52:00Z"/>
                <w:rFonts w:cstheme="minorHAnsi"/>
                <w:sz w:val="16"/>
                <w:szCs w:val="16"/>
              </w:rPr>
            </w:pPr>
            <w:ins w:id="14550" w:author="Στάθης Καπ" w:date="2023-03-03T03:54:00Z">
              <w:r w:rsidRPr="00F665AE">
                <w:rPr>
                  <w:rFonts w:ascii="Calibri" w:hAnsi="Calibri" w:cs="Calibri"/>
                  <w:color w:val="000000"/>
                  <w:sz w:val="16"/>
                  <w:szCs w:val="16"/>
                  <w:rPrChange w:id="14551" w:author="Στάθης Καπ" w:date="2023-03-03T03:55:00Z">
                    <w:rPr>
                      <w:rFonts w:ascii="Calibri" w:hAnsi="Calibri" w:cs="Calibri"/>
                      <w:color w:val="000000"/>
                      <w:sz w:val="18"/>
                      <w:szCs w:val="18"/>
                    </w:rPr>
                  </w:rPrChange>
                </w:rPr>
                <w:t>260</w:t>
              </w:r>
            </w:ins>
          </w:p>
        </w:tc>
        <w:tc>
          <w:tcPr>
            <w:tcW w:w="621" w:type="dxa"/>
            <w:vAlign w:val="bottom"/>
            <w:tcPrChange w:id="14552" w:author="Στάθης Καπ" w:date="2023-03-03T06:26:00Z">
              <w:tcPr>
                <w:tcW w:w="621" w:type="dxa"/>
                <w:vAlign w:val="bottom"/>
              </w:tcPr>
            </w:tcPrChange>
          </w:tcPr>
          <w:p w14:paraId="3C39D7F4" w14:textId="7C01D536" w:rsidR="00C87CFE" w:rsidRPr="00F665AE" w:rsidRDefault="00C87CFE" w:rsidP="00C87CFE">
            <w:pPr>
              <w:jc w:val="center"/>
              <w:rPr>
                <w:ins w:id="14553" w:author="Στάθης Καπ" w:date="2023-03-03T03:52:00Z"/>
                <w:rFonts w:cstheme="minorHAnsi"/>
                <w:sz w:val="16"/>
                <w:szCs w:val="16"/>
              </w:rPr>
            </w:pPr>
            <w:ins w:id="14554" w:author="Στάθης Καπ" w:date="2023-03-03T03:54:00Z">
              <w:r w:rsidRPr="00F665AE">
                <w:rPr>
                  <w:rFonts w:ascii="Calibri" w:hAnsi="Calibri" w:cs="Calibri"/>
                  <w:color w:val="000000"/>
                  <w:sz w:val="16"/>
                  <w:szCs w:val="16"/>
                  <w:rPrChange w:id="14555" w:author="Στάθης Καπ" w:date="2023-03-03T03:55:00Z">
                    <w:rPr>
                      <w:rFonts w:ascii="Calibri" w:hAnsi="Calibri" w:cs="Calibri"/>
                      <w:color w:val="000000"/>
                      <w:sz w:val="18"/>
                      <w:szCs w:val="18"/>
                    </w:rPr>
                  </w:rPrChange>
                </w:rPr>
                <w:t>0.173</w:t>
              </w:r>
            </w:ins>
          </w:p>
        </w:tc>
        <w:tc>
          <w:tcPr>
            <w:tcW w:w="669" w:type="dxa"/>
            <w:vAlign w:val="center"/>
            <w:tcPrChange w:id="14556" w:author="Στάθης Καπ" w:date="2023-03-03T06:26:00Z">
              <w:tcPr>
                <w:tcW w:w="669" w:type="dxa"/>
                <w:vAlign w:val="center"/>
              </w:tcPr>
            </w:tcPrChange>
          </w:tcPr>
          <w:p w14:paraId="121E7513" w14:textId="72C7FCFD" w:rsidR="00C87CFE" w:rsidRPr="00F665AE" w:rsidRDefault="00C87CFE" w:rsidP="00C87CFE">
            <w:pPr>
              <w:jc w:val="center"/>
              <w:rPr>
                <w:ins w:id="14557" w:author="Στάθης Καπ" w:date="2023-03-03T03:52:00Z"/>
                <w:rFonts w:cstheme="minorHAnsi"/>
                <w:sz w:val="16"/>
                <w:szCs w:val="16"/>
              </w:rPr>
            </w:pPr>
            <w:ins w:id="14558" w:author="Στάθης Καπ" w:date="2023-03-03T06:18:00Z">
              <w:r>
                <w:rPr>
                  <w:rFonts w:ascii="Calibri" w:hAnsi="Calibri" w:cstheme="minorHAnsi"/>
                  <w:color w:val="000000"/>
                  <w:sz w:val="16"/>
                  <w:szCs w:val="16"/>
                </w:rPr>
                <w:t>23.53</w:t>
              </w:r>
            </w:ins>
          </w:p>
        </w:tc>
        <w:tc>
          <w:tcPr>
            <w:tcW w:w="543" w:type="dxa"/>
            <w:vAlign w:val="bottom"/>
            <w:tcPrChange w:id="14559" w:author="Στάθης Καπ" w:date="2023-03-03T06:26:00Z">
              <w:tcPr>
                <w:tcW w:w="543" w:type="dxa"/>
                <w:vAlign w:val="bottom"/>
              </w:tcPr>
            </w:tcPrChange>
          </w:tcPr>
          <w:p w14:paraId="357E0DAE" w14:textId="6D5D67CF" w:rsidR="00C87CFE" w:rsidRPr="00F665AE" w:rsidRDefault="00C87CFE" w:rsidP="00C87CFE">
            <w:pPr>
              <w:jc w:val="center"/>
              <w:rPr>
                <w:ins w:id="14560" w:author="Στάθης Καπ" w:date="2023-03-03T03:52:00Z"/>
                <w:rFonts w:cstheme="minorHAnsi"/>
                <w:sz w:val="16"/>
                <w:szCs w:val="16"/>
              </w:rPr>
            </w:pPr>
            <w:ins w:id="14561" w:author="Στάθης Καπ" w:date="2023-03-03T03:54:00Z">
              <w:r w:rsidRPr="00F665AE">
                <w:rPr>
                  <w:rFonts w:ascii="Calibri" w:hAnsi="Calibri" w:cs="Calibri"/>
                  <w:color w:val="000000"/>
                  <w:sz w:val="16"/>
                  <w:szCs w:val="16"/>
                  <w:rPrChange w:id="14562" w:author="Στάθης Καπ" w:date="2023-03-03T03:55:00Z">
                    <w:rPr>
                      <w:rFonts w:ascii="Calibri" w:hAnsi="Calibri" w:cs="Calibri"/>
                      <w:color w:val="000000"/>
                      <w:sz w:val="18"/>
                      <w:szCs w:val="18"/>
                    </w:rPr>
                  </w:rPrChange>
                </w:rPr>
                <w:t>280</w:t>
              </w:r>
            </w:ins>
          </w:p>
        </w:tc>
        <w:tc>
          <w:tcPr>
            <w:tcW w:w="621" w:type="dxa"/>
            <w:vAlign w:val="bottom"/>
            <w:tcPrChange w:id="14563" w:author="Στάθης Καπ" w:date="2023-03-03T06:26:00Z">
              <w:tcPr>
                <w:tcW w:w="621" w:type="dxa"/>
                <w:vAlign w:val="bottom"/>
              </w:tcPr>
            </w:tcPrChange>
          </w:tcPr>
          <w:p w14:paraId="3FDF9365" w14:textId="33645F52" w:rsidR="00C87CFE" w:rsidRPr="00F665AE" w:rsidRDefault="00C87CFE" w:rsidP="00C87CFE">
            <w:pPr>
              <w:jc w:val="center"/>
              <w:rPr>
                <w:ins w:id="14564" w:author="Στάθης Καπ" w:date="2023-03-03T03:52:00Z"/>
                <w:rFonts w:cstheme="minorHAnsi"/>
                <w:sz w:val="16"/>
                <w:szCs w:val="16"/>
              </w:rPr>
            </w:pPr>
            <w:ins w:id="14565" w:author="Στάθης Καπ" w:date="2023-03-03T03:54:00Z">
              <w:r w:rsidRPr="00F665AE">
                <w:rPr>
                  <w:rFonts w:ascii="Calibri" w:hAnsi="Calibri" w:cs="Calibri"/>
                  <w:color w:val="000000"/>
                  <w:sz w:val="16"/>
                  <w:szCs w:val="16"/>
                  <w:rPrChange w:id="14566" w:author="Στάθης Καπ" w:date="2023-03-03T03:55:00Z">
                    <w:rPr>
                      <w:rFonts w:ascii="Calibri" w:hAnsi="Calibri" w:cs="Calibri"/>
                      <w:color w:val="000000"/>
                      <w:sz w:val="18"/>
                      <w:szCs w:val="18"/>
                    </w:rPr>
                  </w:rPrChange>
                </w:rPr>
                <w:t>0.177</w:t>
              </w:r>
            </w:ins>
          </w:p>
        </w:tc>
        <w:tc>
          <w:tcPr>
            <w:tcW w:w="669" w:type="dxa"/>
            <w:vAlign w:val="center"/>
            <w:tcPrChange w:id="14567" w:author="Στάθης Καπ" w:date="2023-03-03T06:26:00Z">
              <w:tcPr>
                <w:tcW w:w="669" w:type="dxa"/>
                <w:vAlign w:val="center"/>
              </w:tcPr>
            </w:tcPrChange>
          </w:tcPr>
          <w:p w14:paraId="7F265298" w14:textId="4632965C" w:rsidR="00C87CFE" w:rsidRPr="00F665AE" w:rsidRDefault="00C87CFE" w:rsidP="00C87CFE">
            <w:pPr>
              <w:jc w:val="center"/>
              <w:rPr>
                <w:ins w:id="14568" w:author="Στάθης Καπ" w:date="2023-03-03T03:52:00Z"/>
                <w:rFonts w:cstheme="minorHAnsi"/>
                <w:sz w:val="16"/>
                <w:szCs w:val="16"/>
              </w:rPr>
            </w:pPr>
            <w:ins w:id="14569" w:author="Στάθης Καπ" w:date="2023-03-03T06:18:00Z">
              <w:r>
                <w:rPr>
                  <w:rFonts w:ascii="Calibri" w:hAnsi="Calibri" w:cstheme="minorHAnsi"/>
                  <w:color w:val="000000"/>
                  <w:sz w:val="16"/>
                  <w:szCs w:val="16"/>
                </w:rPr>
                <w:t>-7.69</w:t>
              </w:r>
            </w:ins>
          </w:p>
        </w:tc>
        <w:tc>
          <w:tcPr>
            <w:tcW w:w="508" w:type="dxa"/>
            <w:vAlign w:val="bottom"/>
            <w:tcPrChange w:id="14570" w:author="Στάθης Καπ" w:date="2023-03-03T06:26:00Z">
              <w:tcPr>
                <w:tcW w:w="508" w:type="dxa"/>
                <w:vAlign w:val="bottom"/>
              </w:tcPr>
            </w:tcPrChange>
          </w:tcPr>
          <w:p w14:paraId="7C3B874D" w14:textId="2CA98EA7" w:rsidR="00C87CFE" w:rsidRPr="00F665AE" w:rsidRDefault="00C87CFE" w:rsidP="00C87CFE">
            <w:pPr>
              <w:jc w:val="center"/>
              <w:rPr>
                <w:ins w:id="14571" w:author="Στάθης Καπ" w:date="2023-03-03T03:52:00Z"/>
                <w:rFonts w:cstheme="minorHAnsi"/>
                <w:sz w:val="16"/>
                <w:szCs w:val="16"/>
              </w:rPr>
            </w:pPr>
            <w:ins w:id="14572" w:author="Στάθης Καπ" w:date="2023-03-03T03:54:00Z">
              <w:r w:rsidRPr="00F665AE">
                <w:rPr>
                  <w:rFonts w:ascii="Calibri" w:hAnsi="Calibri" w:cs="Calibri"/>
                  <w:color w:val="000000"/>
                  <w:sz w:val="16"/>
                  <w:szCs w:val="16"/>
                  <w:rPrChange w:id="14573" w:author="Στάθης Καπ" w:date="2023-03-03T03:55:00Z">
                    <w:rPr>
                      <w:rFonts w:ascii="Calibri" w:hAnsi="Calibri" w:cs="Calibri"/>
                      <w:color w:val="000000"/>
                      <w:sz w:val="18"/>
                      <w:szCs w:val="18"/>
                    </w:rPr>
                  </w:rPrChange>
                </w:rPr>
                <w:t>260</w:t>
              </w:r>
            </w:ins>
          </w:p>
        </w:tc>
        <w:tc>
          <w:tcPr>
            <w:tcW w:w="541" w:type="dxa"/>
            <w:vAlign w:val="bottom"/>
            <w:tcPrChange w:id="14574" w:author="Στάθης Καπ" w:date="2023-03-03T06:26:00Z">
              <w:tcPr>
                <w:tcW w:w="541" w:type="dxa"/>
                <w:vAlign w:val="bottom"/>
              </w:tcPr>
            </w:tcPrChange>
          </w:tcPr>
          <w:p w14:paraId="12C29F5E" w14:textId="7FD2698A" w:rsidR="00C87CFE" w:rsidRPr="00F665AE" w:rsidRDefault="00C87CFE" w:rsidP="00C87CFE">
            <w:pPr>
              <w:jc w:val="center"/>
              <w:rPr>
                <w:ins w:id="14575" w:author="Στάθης Καπ" w:date="2023-03-03T03:52:00Z"/>
                <w:rFonts w:cstheme="minorHAnsi"/>
                <w:sz w:val="16"/>
                <w:szCs w:val="16"/>
              </w:rPr>
            </w:pPr>
            <w:ins w:id="14576" w:author="Στάθης Καπ" w:date="2023-03-03T03:54:00Z">
              <w:r w:rsidRPr="00F665AE">
                <w:rPr>
                  <w:rFonts w:ascii="Calibri" w:hAnsi="Calibri" w:cs="Calibri"/>
                  <w:color w:val="000000"/>
                  <w:sz w:val="16"/>
                  <w:szCs w:val="16"/>
                  <w:rPrChange w:id="14577" w:author="Στάθης Καπ" w:date="2023-03-03T03:55:00Z">
                    <w:rPr>
                      <w:rFonts w:ascii="Calibri" w:hAnsi="Calibri" w:cs="Calibri"/>
                      <w:color w:val="000000"/>
                      <w:sz w:val="18"/>
                      <w:szCs w:val="18"/>
                    </w:rPr>
                  </w:rPrChange>
                </w:rPr>
                <w:t>0.179</w:t>
              </w:r>
            </w:ins>
          </w:p>
        </w:tc>
        <w:tc>
          <w:tcPr>
            <w:tcW w:w="589" w:type="dxa"/>
            <w:vAlign w:val="center"/>
            <w:tcPrChange w:id="14578" w:author="Στάθης Καπ" w:date="2023-03-03T06:26:00Z">
              <w:tcPr>
                <w:tcW w:w="589" w:type="dxa"/>
                <w:vAlign w:val="center"/>
              </w:tcPr>
            </w:tcPrChange>
          </w:tcPr>
          <w:p w14:paraId="4F689F81" w14:textId="44C05AA7" w:rsidR="00C87CFE" w:rsidRPr="00F665AE" w:rsidRDefault="00C87CFE" w:rsidP="00C87CFE">
            <w:pPr>
              <w:jc w:val="center"/>
              <w:rPr>
                <w:ins w:id="14579" w:author="Στάθης Καπ" w:date="2023-03-03T03:52:00Z"/>
                <w:rFonts w:cstheme="minorHAnsi"/>
                <w:sz w:val="16"/>
                <w:szCs w:val="16"/>
              </w:rPr>
            </w:pPr>
            <w:ins w:id="14580" w:author="Στάθης Καπ" w:date="2023-03-03T06:18:00Z">
              <w:r>
                <w:rPr>
                  <w:rFonts w:ascii="Calibri" w:hAnsi="Calibri" w:cstheme="minorHAnsi"/>
                  <w:color w:val="000000"/>
                  <w:sz w:val="16"/>
                  <w:szCs w:val="16"/>
                </w:rPr>
                <w:t>0</w:t>
              </w:r>
            </w:ins>
          </w:p>
        </w:tc>
        <w:tc>
          <w:tcPr>
            <w:tcW w:w="463" w:type="dxa"/>
            <w:vAlign w:val="bottom"/>
            <w:tcPrChange w:id="14581" w:author="Στάθης Καπ" w:date="2023-03-03T06:26:00Z">
              <w:tcPr>
                <w:tcW w:w="463" w:type="dxa"/>
                <w:vAlign w:val="bottom"/>
              </w:tcPr>
            </w:tcPrChange>
          </w:tcPr>
          <w:p w14:paraId="7BBC0734" w14:textId="4627E146" w:rsidR="00C87CFE" w:rsidRPr="00F665AE" w:rsidRDefault="00C87CFE" w:rsidP="00C87CFE">
            <w:pPr>
              <w:jc w:val="center"/>
              <w:rPr>
                <w:ins w:id="14582" w:author="Στάθης Καπ" w:date="2023-03-03T03:52:00Z"/>
                <w:rFonts w:cstheme="minorHAnsi"/>
                <w:sz w:val="16"/>
                <w:szCs w:val="16"/>
              </w:rPr>
            </w:pPr>
            <w:ins w:id="14583" w:author="Στάθης Καπ" w:date="2023-03-03T03:54:00Z">
              <w:r w:rsidRPr="00F665AE">
                <w:rPr>
                  <w:rFonts w:ascii="Calibri" w:hAnsi="Calibri" w:cs="Calibri"/>
                  <w:color w:val="000000"/>
                  <w:sz w:val="16"/>
                  <w:szCs w:val="16"/>
                  <w:rPrChange w:id="14584" w:author="Στάθης Καπ" w:date="2023-03-03T03:55:00Z">
                    <w:rPr>
                      <w:rFonts w:ascii="Calibri" w:hAnsi="Calibri" w:cs="Calibri"/>
                      <w:color w:val="000000"/>
                      <w:sz w:val="18"/>
                      <w:szCs w:val="18"/>
                    </w:rPr>
                  </w:rPrChange>
                </w:rPr>
                <w:t>250</w:t>
              </w:r>
            </w:ins>
          </w:p>
        </w:tc>
        <w:tc>
          <w:tcPr>
            <w:tcW w:w="541" w:type="dxa"/>
            <w:vAlign w:val="bottom"/>
            <w:tcPrChange w:id="14585" w:author="Στάθης Καπ" w:date="2023-03-03T06:26:00Z">
              <w:tcPr>
                <w:tcW w:w="541" w:type="dxa"/>
                <w:vAlign w:val="bottom"/>
              </w:tcPr>
            </w:tcPrChange>
          </w:tcPr>
          <w:p w14:paraId="776D52F1" w14:textId="02FA03F0" w:rsidR="00C87CFE" w:rsidRPr="00F665AE" w:rsidRDefault="00C87CFE" w:rsidP="00C87CFE">
            <w:pPr>
              <w:jc w:val="center"/>
              <w:rPr>
                <w:ins w:id="14586" w:author="Στάθης Καπ" w:date="2023-03-03T03:52:00Z"/>
                <w:rFonts w:cstheme="minorHAnsi"/>
                <w:sz w:val="16"/>
                <w:szCs w:val="16"/>
              </w:rPr>
            </w:pPr>
            <w:ins w:id="14587" w:author="Στάθης Καπ" w:date="2023-03-03T03:54:00Z">
              <w:r w:rsidRPr="00F665AE">
                <w:rPr>
                  <w:rFonts w:ascii="Calibri" w:hAnsi="Calibri" w:cs="Calibri"/>
                  <w:color w:val="000000"/>
                  <w:sz w:val="16"/>
                  <w:szCs w:val="16"/>
                  <w:rPrChange w:id="14588" w:author="Στάθης Καπ" w:date="2023-03-03T03:55:00Z">
                    <w:rPr>
                      <w:rFonts w:ascii="Calibri" w:hAnsi="Calibri" w:cs="Calibri"/>
                      <w:color w:val="000000"/>
                      <w:sz w:val="18"/>
                      <w:szCs w:val="18"/>
                    </w:rPr>
                  </w:rPrChange>
                </w:rPr>
                <w:t>0.184</w:t>
              </w:r>
            </w:ins>
          </w:p>
        </w:tc>
        <w:tc>
          <w:tcPr>
            <w:tcW w:w="589" w:type="dxa"/>
            <w:vAlign w:val="center"/>
            <w:tcPrChange w:id="14589" w:author="Στάθης Καπ" w:date="2023-03-03T06:26:00Z">
              <w:tcPr>
                <w:tcW w:w="589" w:type="dxa"/>
                <w:vAlign w:val="center"/>
              </w:tcPr>
            </w:tcPrChange>
          </w:tcPr>
          <w:p w14:paraId="3813EDE6" w14:textId="2B6E8B3D" w:rsidR="00C87CFE" w:rsidRPr="00F665AE" w:rsidRDefault="00C87CFE" w:rsidP="00C87CFE">
            <w:pPr>
              <w:jc w:val="center"/>
              <w:rPr>
                <w:ins w:id="14590" w:author="Στάθης Καπ" w:date="2023-03-03T03:52:00Z"/>
                <w:rFonts w:cstheme="minorHAnsi"/>
                <w:sz w:val="16"/>
                <w:szCs w:val="16"/>
              </w:rPr>
            </w:pPr>
            <w:ins w:id="14591"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45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93" w:author="Στάθης Καπ" w:date="2023-03-03T03:52:00Z"/>
        </w:trPr>
        <w:tc>
          <w:tcPr>
            <w:tcW w:w="515" w:type="dxa"/>
            <w:tcBorders>
              <w:top w:val="nil"/>
              <w:bottom w:val="nil"/>
              <w:right w:val="single" w:sz="4" w:space="0" w:color="auto"/>
            </w:tcBorders>
            <w:shd w:val="clear" w:color="auto" w:fill="E7E6E6" w:themeFill="background2"/>
            <w:vAlign w:val="bottom"/>
            <w:tcPrChange w:id="14594" w:author="Στάθης Καπ" w:date="2023-03-03T06:26:00Z">
              <w:tcPr>
                <w:tcW w:w="515" w:type="dxa"/>
                <w:vAlign w:val="center"/>
              </w:tcPr>
            </w:tcPrChange>
          </w:tcPr>
          <w:p w14:paraId="101ECB51" w14:textId="4C75C8EE" w:rsidR="00C87CFE" w:rsidRPr="00F665AE" w:rsidRDefault="00C87CFE" w:rsidP="00C87CFE">
            <w:pPr>
              <w:jc w:val="center"/>
              <w:rPr>
                <w:ins w:id="14595" w:author="Στάθης Καπ" w:date="2023-03-03T03:52:00Z"/>
                <w:sz w:val="16"/>
                <w:szCs w:val="16"/>
              </w:rPr>
            </w:pPr>
            <w:ins w:id="14596" w:author="Στάθης Καπ" w:date="2023-03-03T03:54:00Z">
              <w:r w:rsidRPr="00F665AE">
                <w:rPr>
                  <w:rFonts w:ascii="Calibri" w:hAnsi="Calibri" w:cs="Calibri"/>
                  <w:color w:val="000000"/>
                  <w:sz w:val="16"/>
                  <w:szCs w:val="16"/>
                  <w:rPrChange w:id="14597"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4598" w:author="Στάθης Καπ" w:date="2023-03-03T06:26:00Z">
              <w:tcPr>
                <w:tcW w:w="560" w:type="dxa"/>
              </w:tcPr>
            </w:tcPrChange>
          </w:tcPr>
          <w:p w14:paraId="086AA4E4" w14:textId="5DAA3BE3" w:rsidR="00C87CFE" w:rsidRPr="00F665AE" w:rsidRDefault="00C87CFE" w:rsidP="00C87CFE">
            <w:pPr>
              <w:jc w:val="center"/>
              <w:rPr>
                <w:ins w:id="14599" w:author="Στάθης Καπ" w:date="2023-03-03T03:52:00Z"/>
                <w:rFonts w:cstheme="minorHAnsi"/>
                <w:sz w:val="16"/>
                <w:szCs w:val="16"/>
              </w:rPr>
            </w:pPr>
            <w:ins w:id="14600" w:author="Στάθης Καπ" w:date="2023-03-03T03:54:00Z">
              <w:r w:rsidRPr="00F665AE">
                <w:rPr>
                  <w:sz w:val="16"/>
                  <w:szCs w:val="16"/>
                  <w:rPrChange w:id="14601" w:author="Στάθης Καπ" w:date="2023-03-03T03:55:00Z">
                    <w:rPr>
                      <w:sz w:val="18"/>
                      <w:szCs w:val="18"/>
                    </w:rPr>
                  </w:rPrChange>
                </w:rPr>
                <w:t>340</w:t>
              </w:r>
            </w:ins>
          </w:p>
        </w:tc>
        <w:tc>
          <w:tcPr>
            <w:tcW w:w="855" w:type="dxa"/>
            <w:tcPrChange w:id="14602" w:author="Στάθης Καπ" w:date="2023-03-03T06:26:00Z">
              <w:tcPr>
                <w:tcW w:w="855" w:type="dxa"/>
              </w:tcPr>
            </w:tcPrChange>
          </w:tcPr>
          <w:p w14:paraId="7E4476B9" w14:textId="66C853BF" w:rsidR="00C87CFE" w:rsidRPr="00F665AE" w:rsidRDefault="00C87CFE" w:rsidP="00C87CFE">
            <w:pPr>
              <w:jc w:val="center"/>
              <w:rPr>
                <w:ins w:id="14603" w:author="Στάθης Καπ" w:date="2023-03-03T03:52:00Z"/>
                <w:rFonts w:cstheme="minorHAnsi"/>
                <w:sz w:val="16"/>
                <w:szCs w:val="16"/>
              </w:rPr>
            </w:pPr>
            <w:ins w:id="14604" w:author="Στάθης Καπ" w:date="2023-03-03T03:54:00Z">
              <w:r w:rsidRPr="00F665AE">
                <w:rPr>
                  <w:sz w:val="16"/>
                  <w:szCs w:val="16"/>
                  <w:rPrChange w:id="14605" w:author="Στάθης Καπ" w:date="2023-03-03T03:55:00Z">
                    <w:rPr>
                      <w:sz w:val="18"/>
                      <w:szCs w:val="18"/>
                    </w:rPr>
                  </w:rPrChange>
                </w:rPr>
                <w:t>340</w:t>
              </w:r>
            </w:ins>
          </w:p>
        </w:tc>
        <w:tc>
          <w:tcPr>
            <w:tcW w:w="544" w:type="dxa"/>
            <w:vAlign w:val="bottom"/>
            <w:tcPrChange w:id="14606" w:author="Στάθης Καπ" w:date="2023-03-03T06:26:00Z">
              <w:tcPr>
                <w:tcW w:w="544" w:type="dxa"/>
                <w:vAlign w:val="bottom"/>
              </w:tcPr>
            </w:tcPrChange>
          </w:tcPr>
          <w:p w14:paraId="238B8461" w14:textId="2E41AFE3" w:rsidR="00C87CFE" w:rsidRPr="00F665AE" w:rsidRDefault="00C87CFE" w:rsidP="00C87CFE">
            <w:pPr>
              <w:jc w:val="center"/>
              <w:rPr>
                <w:ins w:id="14607" w:author="Στάθης Καπ" w:date="2023-03-03T03:52:00Z"/>
                <w:rFonts w:cstheme="minorHAnsi"/>
                <w:sz w:val="16"/>
                <w:szCs w:val="16"/>
              </w:rPr>
            </w:pPr>
            <w:ins w:id="14608" w:author="Στάθης Καπ" w:date="2023-03-03T03:54:00Z">
              <w:r w:rsidRPr="00F665AE">
                <w:rPr>
                  <w:rFonts w:ascii="Calibri" w:hAnsi="Calibri" w:cs="Calibri"/>
                  <w:color w:val="000000"/>
                  <w:sz w:val="16"/>
                  <w:szCs w:val="16"/>
                  <w:rPrChange w:id="14609" w:author="Στάθης Καπ" w:date="2023-03-03T03:55:00Z">
                    <w:rPr>
                      <w:rFonts w:ascii="Calibri" w:hAnsi="Calibri" w:cs="Calibri"/>
                      <w:color w:val="000000"/>
                      <w:sz w:val="18"/>
                      <w:szCs w:val="18"/>
                    </w:rPr>
                  </w:rPrChange>
                </w:rPr>
                <w:t>290</w:t>
              </w:r>
            </w:ins>
          </w:p>
        </w:tc>
        <w:tc>
          <w:tcPr>
            <w:tcW w:w="621" w:type="dxa"/>
            <w:vAlign w:val="bottom"/>
            <w:tcPrChange w:id="14610" w:author="Στάθης Καπ" w:date="2023-03-03T06:26:00Z">
              <w:tcPr>
                <w:tcW w:w="621" w:type="dxa"/>
                <w:vAlign w:val="bottom"/>
              </w:tcPr>
            </w:tcPrChange>
          </w:tcPr>
          <w:p w14:paraId="3A6249BE" w14:textId="290567B7" w:rsidR="00C87CFE" w:rsidRPr="00F665AE" w:rsidRDefault="00C87CFE" w:rsidP="00C87CFE">
            <w:pPr>
              <w:jc w:val="center"/>
              <w:rPr>
                <w:ins w:id="14611" w:author="Στάθης Καπ" w:date="2023-03-03T03:52:00Z"/>
                <w:rFonts w:cstheme="minorHAnsi"/>
                <w:sz w:val="16"/>
                <w:szCs w:val="16"/>
              </w:rPr>
            </w:pPr>
            <w:ins w:id="14612" w:author="Στάθης Καπ" w:date="2023-03-03T03:54:00Z">
              <w:r w:rsidRPr="00F665AE">
                <w:rPr>
                  <w:rFonts w:ascii="Calibri" w:hAnsi="Calibri" w:cs="Calibri"/>
                  <w:color w:val="000000"/>
                  <w:sz w:val="16"/>
                  <w:szCs w:val="16"/>
                  <w:rPrChange w:id="14613" w:author="Στάθης Καπ" w:date="2023-03-03T03:55:00Z">
                    <w:rPr>
                      <w:rFonts w:ascii="Calibri" w:hAnsi="Calibri" w:cs="Calibri"/>
                      <w:color w:val="000000"/>
                      <w:sz w:val="18"/>
                      <w:szCs w:val="18"/>
                    </w:rPr>
                  </w:rPrChange>
                </w:rPr>
                <w:t>0.181</w:t>
              </w:r>
            </w:ins>
          </w:p>
        </w:tc>
        <w:tc>
          <w:tcPr>
            <w:tcW w:w="669" w:type="dxa"/>
            <w:vAlign w:val="center"/>
            <w:tcPrChange w:id="14614" w:author="Στάθης Καπ" w:date="2023-03-03T06:26:00Z">
              <w:tcPr>
                <w:tcW w:w="669" w:type="dxa"/>
                <w:vAlign w:val="center"/>
              </w:tcPr>
            </w:tcPrChange>
          </w:tcPr>
          <w:p w14:paraId="67B3C2F5" w14:textId="7D417463" w:rsidR="00C87CFE" w:rsidRPr="00F665AE" w:rsidRDefault="00C87CFE" w:rsidP="00C87CFE">
            <w:pPr>
              <w:jc w:val="center"/>
              <w:rPr>
                <w:ins w:id="14615" w:author="Στάθης Καπ" w:date="2023-03-03T03:52:00Z"/>
                <w:rFonts w:cstheme="minorHAnsi"/>
                <w:sz w:val="16"/>
                <w:szCs w:val="16"/>
              </w:rPr>
            </w:pPr>
            <w:ins w:id="14616" w:author="Στάθης Καπ" w:date="2023-03-03T06:18:00Z">
              <w:r>
                <w:rPr>
                  <w:rFonts w:ascii="Calibri" w:hAnsi="Calibri" w:cstheme="minorHAnsi"/>
                  <w:color w:val="000000"/>
                  <w:sz w:val="16"/>
                  <w:szCs w:val="16"/>
                </w:rPr>
                <w:t>14.71</w:t>
              </w:r>
            </w:ins>
          </w:p>
        </w:tc>
        <w:tc>
          <w:tcPr>
            <w:tcW w:w="543" w:type="dxa"/>
            <w:vAlign w:val="bottom"/>
            <w:tcPrChange w:id="14617" w:author="Στάθης Καπ" w:date="2023-03-03T06:26:00Z">
              <w:tcPr>
                <w:tcW w:w="543" w:type="dxa"/>
                <w:vAlign w:val="bottom"/>
              </w:tcPr>
            </w:tcPrChange>
          </w:tcPr>
          <w:p w14:paraId="764B0F09" w14:textId="4F689F90" w:rsidR="00C87CFE" w:rsidRPr="00F665AE" w:rsidRDefault="00C87CFE" w:rsidP="00C87CFE">
            <w:pPr>
              <w:jc w:val="center"/>
              <w:rPr>
                <w:ins w:id="14618" w:author="Στάθης Καπ" w:date="2023-03-03T03:52:00Z"/>
                <w:rFonts w:cstheme="minorHAnsi"/>
                <w:sz w:val="16"/>
                <w:szCs w:val="16"/>
              </w:rPr>
            </w:pPr>
            <w:ins w:id="14619" w:author="Στάθης Καπ" w:date="2023-03-03T03:54:00Z">
              <w:r w:rsidRPr="00F665AE">
                <w:rPr>
                  <w:rFonts w:ascii="Calibri" w:hAnsi="Calibri" w:cs="Calibri"/>
                  <w:color w:val="000000"/>
                  <w:sz w:val="16"/>
                  <w:szCs w:val="16"/>
                  <w:rPrChange w:id="14620" w:author="Στάθης Καπ" w:date="2023-03-03T03:55:00Z">
                    <w:rPr>
                      <w:rFonts w:ascii="Calibri" w:hAnsi="Calibri" w:cs="Calibri"/>
                      <w:color w:val="000000"/>
                      <w:sz w:val="18"/>
                      <w:szCs w:val="18"/>
                    </w:rPr>
                  </w:rPrChange>
                </w:rPr>
                <w:t>280</w:t>
              </w:r>
            </w:ins>
          </w:p>
        </w:tc>
        <w:tc>
          <w:tcPr>
            <w:tcW w:w="621" w:type="dxa"/>
            <w:vAlign w:val="bottom"/>
            <w:tcPrChange w:id="14621" w:author="Στάθης Καπ" w:date="2023-03-03T06:26:00Z">
              <w:tcPr>
                <w:tcW w:w="621" w:type="dxa"/>
                <w:vAlign w:val="bottom"/>
              </w:tcPr>
            </w:tcPrChange>
          </w:tcPr>
          <w:p w14:paraId="388CCAE6" w14:textId="7BBE271C" w:rsidR="00C87CFE" w:rsidRPr="00F665AE" w:rsidRDefault="00C87CFE" w:rsidP="00C87CFE">
            <w:pPr>
              <w:jc w:val="center"/>
              <w:rPr>
                <w:ins w:id="14622" w:author="Στάθης Καπ" w:date="2023-03-03T03:52:00Z"/>
                <w:rFonts w:cstheme="minorHAnsi"/>
                <w:sz w:val="16"/>
                <w:szCs w:val="16"/>
              </w:rPr>
            </w:pPr>
            <w:ins w:id="14623" w:author="Στάθης Καπ" w:date="2023-03-03T03:54:00Z">
              <w:r w:rsidRPr="00F665AE">
                <w:rPr>
                  <w:rFonts w:ascii="Calibri" w:hAnsi="Calibri" w:cs="Calibri"/>
                  <w:color w:val="000000"/>
                  <w:sz w:val="16"/>
                  <w:szCs w:val="16"/>
                  <w:rPrChange w:id="14624" w:author="Στάθης Καπ" w:date="2023-03-03T03:55:00Z">
                    <w:rPr>
                      <w:rFonts w:ascii="Calibri" w:hAnsi="Calibri" w:cs="Calibri"/>
                      <w:color w:val="000000"/>
                      <w:sz w:val="18"/>
                      <w:szCs w:val="18"/>
                    </w:rPr>
                  </w:rPrChange>
                </w:rPr>
                <w:t>0.165</w:t>
              </w:r>
            </w:ins>
          </w:p>
        </w:tc>
        <w:tc>
          <w:tcPr>
            <w:tcW w:w="669" w:type="dxa"/>
            <w:vAlign w:val="center"/>
            <w:tcPrChange w:id="14625" w:author="Στάθης Καπ" w:date="2023-03-03T06:26:00Z">
              <w:tcPr>
                <w:tcW w:w="669" w:type="dxa"/>
                <w:vAlign w:val="center"/>
              </w:tcPr>
            </w:tcPrChange>
          </w:tcPr>
          <w:p w14:paraId="0C50B280" w14:textId="1DBF32B9" w:rsidR="00C87CFE" w:rsidRPr="00F665AE" w:rsidRDefault="00C87CFE" w:rsidP="00C87CFE">
            <w:pPr>
              <w:jc w:val="center"/>
              <w:rPr>
                <w:ins w:id="14626" w:author="Στάθης Καπ" w:date="2023-03-03T03:52:00Z"/>
                <w:rFonts w:cstheme="minorHAnsi"/>
                <w:sz w:val="16"/>
                <w:szCs w:val="16"/>
              </w:rPr>
            </w:pPr>
            <w:ins w:id="14627" w:author="Στάθης Καπ" w:date="2023-03-03T06:18:00Z">
              <w:r>
                <w:rPr>
                  <w:rFonts w:ascii="Calibri" w:hAnsi="Calibri" w:cstheme="minorHAnsi"/>
                  <w:color w:val="000000"/>
                  <w:sz w:val="16"/>
                  <w:szCs w:val="16"/>
                </w:rPr>
                <w:t>3.45</w:t>
              </w:r>
            </w:ins>
          </w:p>
        </w:tc>
        <w:tc>
          <w:tcPr>
            <w:tcW w:w="508" w:type="dxa"/>
            <w:vAlign w:val="bottom"/>
            <w:tcPrChange w:id="14628" w:author="Στάθης Καπ" w:date="2023-03-03T06:26:00Z">
              <w:tcPr>
                <w:tcW w:w="508" w:type="dxa"/>
                <w:vAlign w:val="bottom"/>
              </w:tcPr>
            </w:tcPrChange>
          </w:tcPr>
          <w:p w14:paraId="0EDC7CEB" w14:textId="48EF482B" w:rsidR="00C87CFE" w:rsidRPr="00F665AE" w:rsidRDefault="00C87CFE" w:rsidP="00C87CFE">
            <w:pPr>
              <w:jc w:val="center"/>
              <w:rPr>
                <w:ins w:id="14629" w:author="Στάθης Καπ" w:date="2023-03-03T03:52:00Z"/>
                <w:rFonts w:cstheme="minorHAnsi"/>
                <w:sz w:val="16"/>
                <w:szCs w:val="16"/>
              </w:rPr>
            </w:pPr>
            <w:ins w:id="14630" w:author="Στάθης Καπ" w:date="2023-03-03T03:54:00Z">
              <w:r w:rsidRPr="00F665AE">
                <w:rPr>
                  <w:rFonts w:ascii="Calibri" w:hAnsi="Calibri" w:cs="Calibri"/>
                  <w:color w:val="000000"/>
                  <w:sz w:val="16"/>
                  <w:szCs w:val="16"/>
                  <w:rPrChange w:id="14631" w:author="Στάθης Καπ" w:date="2023-03-03T03:55:00Z">
                    <w:rPr>
                      <w:rFonts w:ascii="Calibri" w:hAnsi="Calibri" w:cs="Calibri"/>
                      <w:color w:val="000000"/>
                      <w:sz w:val="18"/>
                      <w:szCs w:val="18"/>
                    </w:rPr>
                  </w:rPrChange>
                </w:rPr>
                <w:t>270</w:t>
              </w:r>
            </w:ins>
          </w:p>
        </w:tc>
        <w:tc>
          <w:tcPr>
            <w:tcW w:w="541" w:type="dxa"/>
            <w:vAlign w:val="bottom"/>
            <w:tcPrChange w:id="14632" w:author="Στάθης Καπ" w:date="2023-03-03T06:26:00Z">
              <w:tcPr>
                <w:tcW w:w="541" w:type="dxa"/>
                <w:vAlign w:val="bottom"/>
              </w:tcPr>
            </w:tcPrChange>
          </w:tcPr>
          <w:p w14:paraId="3BB1017D" w14:textId="1EB08226" w:rsidR="00C87CFE" w:rsidRPr="00F665AE" w:rsidRDefault="00C87CFE" w:rsidP="00C87CFE">
            <w:pPr>
              <w:jc w:val="center"/>
              <w:rPr>
                <w:ins w:id="14633" w:author="Στάθης Καπ" w:date="2023-03-03T03:52:00Z"/>
                <w:rFonts w:cstheme="minorHAnsi"/>
                <w:sz w:val="16"/>
                <w:szCs w:val="16"/>
              </w:rPr>
            </w:pPr>
            <w:ins w:id="14634" w:author="Στάθης Καπ" w:date="2023-03-03T03:54:00Z">
              <w:r w:rsidRPr="00F665AE">
                <w:rPr>
                  <w:rFonts w:ascii="Calibri" w:hAnsi="Calibri" w:cs="Calibri"/>
                  <w:color w:val="000000"/>
                  <w:sz w:val="16"/>
                  <w:szCs w:val="16"/>
                  <w:rPrChange w:id="14635" w:author="Στάθης Καπ" w:date="2023-03-03T03:55:00Z">
                    <w:rPr>
                      <w:rFonts w:ascii="Calibri" w:hAnsi="Calibri" w:cs="Calibri"/>
                      <w:color w:val="000000"/>
                      <w:sz w:val="18"/>
                      <w:szCs w:val="18"/>
                    </w:rPr>
                  </w:rPrChange>
                </w:rPr>
                <w:t>0.175</w:t>
              </w:r>
            </w:ins>
          </w:p>
        </w:tc>
        <w:tc>
          <w:tcPr>
            <w:tcW w:w="589" w:type="dxa"/>
            <w:vAlign w:val="center"/>
            <w:tcPrChange w:id="14636" w:author="Στάθης Καπ" w:date="2023-03-03T06:26:00Z">
              <w:tcPr>
                <w:tcW w:w="589" w:type="dxa"/>
                <w:vAlign w:val="center"/>
              </w:tcPr>
            </w:tcPrChange>
          </w:tcPr>
          <w:p w14:paraId="1092E225" w14:textId="22628BC4" w:rsidR="00C87CFE" w:rsidRPr="00F665AE" w:rsidRDefault="00C87CFE" w:rsidP="00C87CFE">
            <w:pPr>
              <w:jc w:val="center"/>
              <w:rPr>
                <w:ins w:id="14637" w:author="Στάθης Καπ" w:date="2023-03-03T03:52:00Z"/>
                <w:rFonts w:cstheme="minorHAnsi"/>
                <w:sz w:val="16"/>
                <w:szCs w:val="16"/>
              </w:rPr>
            </w:pPr>
            <w:ins w:id="14638" w:author="Στάθης Καπ" w:date="2023-03-03T06:18:00Z">
              <w:r>
                <w:rPr>
                  <w:rFonts w:ascii="Calibri" w:hAnsi="Calibri" w:cstheme="minorHAnsi"/>
                  <w:color w:val="000000"/>
                  <w:sz w:val="16"/>
                  <w:szCs w:val="16"/>
                </w:rPr>
                <w:t>6.9</w:t>
              </w:r>
            </w:ins>
          </w:p>
        </w:tc>
        <w:tc>
          <w:tcPr>
            <w:tcW w:w="463" w:type="dxa"/>
            <w:vAlign w:val="bottom"/>
            <w:tcPrChange w:id="14639" w:author="Στάθης Καπ" w:date="2023-03-03T06:26:00Z">
              <w:tcPr>
                <w:tcW w:w="463" w:type="dxa"/>
                <w:vAlign w:val="bottom"/>
              </w:tcPr>
            </w:tcPrChange>
          </w:tcPr>
          <w:p w14:paraId="6DFA4EB9" w14:textId="747DAE30" w:rsidR="00C87CFE" w:rsidRPr="00F665AE" w:rsidRDefault="00C87CFE" w:rsidP="00C87CFE">
            <w:pPr>
              <w:jc w:val="center"/>
              <w:rPr>
                <w:ins w:id="14640" w:author="Στάθης Καπ" w:date="2023-03-03T03:52:00Z"/>
                <w:rFonts w:cstheme="minorHAnsi"/>
                <w:sz w:val="16"/>
                <w:szCs w:val="16"/>
              </w:rPr>
            </w:pPr>
            <w:ins w:id="14641" w:author="Στάθης Καπ" w:date="2023-03-03T03:54:00Z">
              <w:r w:rsidRPr="00F665AE">
                <w:rPr>
                  <w:rFonts w:ascii="Calibri" w:hAnsi="Calibri" w:cs="Calibri"/>
                  <w:color w:val="000000"/>
                  <w:sz w:val="16"/>
                  <w:szCs w:val="16"/>
                  <w:rPrChange w:id="14642" w:author="Στάθης Καπ" w:date="2023-03-03T03:55:00Z">
                    <w:rPr>
                      <w:rFonts w:ascii="Calibri" w:hAnsi="Calibri" w:cs="Calibri"/>
                      <w:color w:val="000000"/>
                      <w:sz w:val="18"/>
                      <w:szCs w:val="18"/>
                    </w:rPr>
                  </w:rPrChange>
                </w:rPr>
                <w:t>240</w:t>
              </w:r>
            </w:ins>
          </w:p>
        </w:tc>
        <w:tc>
          <w:tcPr>
            <w:tcW w:w="541" w:type="dxa"/>
            <w:vAlign w:val="bottom"/>
            <w:tcPrChange w:id="14643" w:author="Στάθης Καπ" w:date="2023-03-03T06:26:00Z">
              <w:tcPr>
                <w:tcW w:w="541" w:type="dxa"/>
                <w:vAlign w:val="bottom"/>
              </w:tcPr>
            </w:tcPrChange>
          </w:tcPr>
          <w:p w14:paraId="36AB12A2" w14:textId="14906518" w:rsidR="00C87CFE" w:rsidRPr="00F665AE" w:rsidRDefault="00C87CFE" w:rsidP="00C87CFE">
            <w:pPr>
              <w:jc w:val="center"/>
              <w:rPr>
                <w:ins w:id="14644" w:author="Στάθης Καπ" w:date="2023-03-03T03:52:00Z"/>
                <w:rFonts w:cstheme="minorHAnsi"/>
                <w:sz w:val="16"/>
                <w:szCs w:val="16"/>
              </w:rPr>
            </w:pPr>
            <w:ins w:id="14645" w:author="Στάθης Καπ" w:date="2023-03-03T03:54:00Z">
              <w:r w:rsidRPr="00F665AE">
                <w:rPr>
                  <w:rFonts w:ascii="Calibri" w:hAnsi="Calibri" w:cs="Calibri"/>
                  <w:color w:val="000000"/>
                  <w:sz w:val="16"/>
                  <w:szCs w:val="16"/>
                  <w:rPrChange w:id="14646" w:author="Στάθης Καπ" w:date="2023-03-03T03:55:00Z">
                    <w:rPr>
                      <w:rFonts w:ascii="Calibri" w:hAnsi="Calibri" w:cs="Calibri"/>
                      <w:color w:val="000000"/>
                      <w:sz w:val="18"/>
                      <w:szCs w:val="18"/>
                    </w:rPr>
                  </w:rPrChange>
                </w:rPr>
                <w:t>0.177</w:t>
              </w:r>
            </w:ins>
          </w:p>
        </w:tc>
        <w:tc>
          <w:tcPr>
            <w:tcW w:w="589" w:type="dxa"/>
            <w:vAlign w:val="center"/>
            <w:tcPrChange w:id="14647" w:author="Στάθης Καπ" w:date="2023-03-03T06:26:00Z">
              <w:tcPr>
                <w:tcW w:w="589" w:type="dxa"/>
                <w:vAlign w:val="center"/>
              </w:tcPr>
            </w:tcPrChange>
          </w:tcPr>
          <w:p w14:paraId="5BF69B67" w14:textId="4AE07CD9" w:rsidR="00C87CFE" w:rsidRPr="00F665AE" w:rsidRDefault="00C87CFE" w:rsidP="00C87CFE">
            <w:pPr>
              <w:jc w:val="center"/>
              <w:rPr>
                <w:ins w:id="14648" w:author="Στάθης Καπ" w:date="2023-03-03T03:52:00Z"/>
                <w:rFonts w:cstheme="minorHAnsi"/>
                <w:sz w:val="16"/>
                <w:szCs w:val="16"/>
              </w:rPr>
            </w:pPr>
            <w:ins w:id="14649"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46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51" w:author="Στάθης Καπ" w:date="2023-03-03T03:52:00Z"/>
        </w:trPr>
        <w:tc>
          <w:tcPr>
            <w:tcW w:w="515" w:type="dxa"/>
            <w:tcBorders>
              <w:top w:val="nil"/>
              <w:bottom w:val="nil"/>
              <w:right w:val="single" w:sz="4" w:space="0" w:color="auto"/>
            </w:tcBorders>
            <w:shd w:val="clear" w:color="auto" w:fill="E7E6E6" w:themeFill="background2"/>
            <w:vAlign w:val="bottom"/>
            <w:tcPrChange w:id="14652" w:author="Στάθης Καπ" w:date="2023-03-03T06:26:00Z">
              <w:tcPr>
                <w:tcW w:w="515" w:type="dxa"/>
                <w:vAlign w:val="center"/>
              </w:tcPr>
            </w:tcPrChange>
          </w:tcPr>
          <w:p w14:paraId="1577DD27" w14:textId="028314BA" w:rsidR="00C87CFE" w:rsidRPr="00F665AE" w:rsidRDefault="00C87CFE" w:rsidP="00C87CFE">
            <w:pPr>
              <w:jc w:val="center"/>
              <w:rPr>
                <w:ins w:id="14653" w:author="Στάθης Καπ" w:date="2023-03-03T03:52:00Z"/>
                <w:sz w:val="16"/>
                <w:szCs w:val="16"/>
              </w:rPr>
            </w:pPr>
            <w:ins w:id="14654" w:author="Στάθης Καπ" w:date="2023-03-03T03:54:00Z">
              <w:r w:rsidRPr="00F665AE">
                <w:rPr>
                  <w:rFonts w:ascii="Calibri" w:hAnsi="Calibri" w:cs="Calibri"/>
                  <w:color w:val="000000"/>
                  <w:sz w:val="16"/>
                  <w:szCs w:val="16"/>
                  <w:rPrChange w:id="14655"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4656" w:author="Στάθης Καπ" w:date="2023-03-03T06:26:00Z">
              <w:tcPr>
                <w:tcW w:w="560" w:type="dxa"/>
              </w:tcPr>
            </w:tcPrChange>
          </w:tcPr>
          <w:p w14:paraId="326BEFB2" w14:textId="79BED039" w:rsidR="00C87CFE" w:rsidRPr="00F665AE" w:rsidRDefault="00C87CFE" w:rsidP="00C87CFE">
            <w:pPr>
              <w:jc w:val="center"/>
              <w:rPr>
                <w:ins w:id="14657" w:author="Στάθης Καπ" w:date="2023-03-03T03:52:00Z"/>
                <w:rFonts w:cstheme="minorHAnsi"/>
                <w:sz w:val="16"/>
                <w:szCs w:val="16"/>
              </w:rPr>
            </w:pPr>
            <w:ins w:id="14658" w:author="Στάθης Καπ" w:date="2023-03-03T03:54:00Z">
              <w:r w:rsidRPr="00F665AE">
                <w:rPr>
                  <w:sz w:val="16"/>
                  <w:szCs w:val="16"/>
                  <w:rPrChange w:id="14659" w:author="Στάθης Καπ" w:date="2023-03-03T03:55:00Z">
                    <w:rPr>
                      <w:sz w:val="18"/>
                      <w:szCs w:val="18"/>
                    </w:rPr>
                  </w:rPrChange>
                </w:rPr>
                <w:t>370</w:t>
              </w:r>
            </w:ins>
          </w:p>
        </w:tc>
        <w:tc>
          <w:tcPr>
            <w:tcW w:w="855" w:type="dxa"/>
            <w:tcPrChange w:id="14660" w:author="Στάθης Καπ" w:date="2023-03-03T06:26:00Z">
              <w:tcPr>
                <w:tcW w:w="855" w:type="dxa"/>
              </w:tcPr>
            </w:tcPrChange>
          </w:tcPr>
          <w:p w14:paraId="71D740ED" w14:textId="284724CE" w:rsidR="00C87CFE" w:rsidRPr="00F665AE" w:rsidRDefault="00C87CFE" w:rsidP="00C87CFE">
            <w:pPr>
              <w:jc w:val="center"/>
              <w:rPr>
                <w:ins w:id="14661" w:author="Στάθης Καπ" w:date="2023-03-03T03:52:00Z"/>
                <w:rFonts w:cstheme="minorHAnsi"/>
                <w:sz w:val="16"/>
                <w:szCs w:val="16"/>
              </w:rPr>
            </w:pPr>
            <w:ins w:id="14662" w:author="Στάθης Καπ" w:date="2023-03-03T03:54:00Z">
              <w:r w:rsidRPr="00F665AE">
                <w:rPr>
                  <w:sz w:val="16"/>
                  <w:szCs w:val="16"/>
                  <w:rPrChange w:id="14663" w:author="Στάθης Καπ" w:date="2023-03-03T03:55:00Z">
                    <w:rPr>
                      <w:sz w:val="18"/>
                      <w:szCs w:val="18"/>
                    </w:rPr>
                  </w:rPrChange>
                </w:rPr>
                <w:t>360</w:t>
              </w:r>
            </w:ins>
          </w:p>
        </w:tc>
        <w:tc>
          <w:tcPr>
            <w:tcW w:w="544" w:type="dxa"/>
            <w:vAlign w:val="bottom"/>
            <w:tcPrChange w:id="14664" w:author="Στάθης Καπ" w:date="2023-03-03T06:26:00Z">
              <w:tcPr>
                <w:tcW w:w="544" w:type="dxa"/>
                <w:vAlign w:val="bottom"/>
              </w:tcPr>
            </w:tcPrChange>
          </w:tcPr>
          <w:p w14:paraId="69E2A5F4" w14:textId="4C5BB43F" w:rsidR="00C87CFE" w:rsidRPr="00F665AE" w:rsidRDefault="00C87CFE" w:rsidP="00C87CFE">
            <w:pPr>
              <w:jc w:val="center"/>
              <w:rPr>
                <w:ins w:id="14665" w:author="Στάθης Καπ" w:date="2023-03-03T03:52:00Z"/>
                <w:rFonts w:cstheme="minorHAnsi"/>
                <w:sz w:val="16"/>
                <w:szCs w:val="16"/>
              </w:rPr>
            </w:pPr>
            <w:ins w:id="14666" w:author="Στάθης Καπ" w:date="2023-03-03T03:54:00Z">
              <w:r w:rsidRPr="00F665AE">
                <w:rPr>
                  <w:rFonts w:ascii="Calibri" w:hAnsi="Calibri" w:cs="Calibri"/>
                  <w:color w:val="000000"/>
                  <w:sz w:val="16"/>
                  <w:szCs w:val="16"/>
                  <w:rPrChange w:id="14667" w:author="Στάθης Καπ" w:date="2023-03-03T03:55:00Z">
                    <w:rPr>
                      <w:rFonts w:ascii="Calibri" w:hAnsi="Calibri" w:cs="Calibri"/>
                      <w:color w:val="000000"/>
                      <w:sz w:val="18"/>
                      <w:szCs w:val="18"/>
                    </w:rPr>
                  </w:rPrChange>
                </w:rPr>
                <w:t>310</w:t>
              </w:r>
            </w:ins>
          </w:p>
        </w:tc>
        <w:tc>
          <w:tcPr>
            <w:tcW w:w="621" w:type="dxa"/>
            <w:vAlign w:val="bottom"/>
            <w:tcPrChange w:id="14668" w:author="Στάθης Καπ" w:date="2023-03-03T06:26:00Z">
              <w:tcPr>
                <w:tcW w:w="621" w:type="dxa"/>
                <w:vAlign w:val="bottom"/>
              </w:tcPr>
            </w:tcPrChange>
          </w:tcPr>
          <w:p w14:paraId="3705642C" w14:textId="751EC4AD" w:rsidR="00C87CFE" w:rsidRPr="00F665AE" w:rsidRDefault="00C87CFE" w:rsidP="00C87CFE">
            <w:pPr>
              <w:jc w:val="center"/>
              <w:rPr>
                <w:ins w:id="14669" w:author="Στάθης Καπ" w:date="2023-03-03T03:52:00Z"/>
                <w:rFonts w:cstheme="minorHAnsi"/>
                <w:sz w:val="16"/>
                <w:szCs w:val="16"/>
              </w:rPr>
            </w:pPr>
            <w:ins w:id="14670" w:author="Στάθης Καπ" w:date="2023-03-03T03:54:00Z">
              <w:r w:rsidRPr="00F665AE">
                <w:rPr>
                  <w:rFonts w:ascii="Calibri" w:hAnsi="Calibri" w:cs="Calibri"/>
                  <w:color w:val="000000"/>
                  <w:sz w:val="16"/>
                  <w:szCs w:val="16"/>
                  <w:rPrChange w:id="14671" w:author="Στάθης Καπ" w:date="2023-03-03T03:55:00Z">
                    <w:rPr>
                      <w:rFonts w:ascii="Calibri" w:hAnsi="Calibri" w:cs="Calibri"/>
                      <w:color w:val="000000"/>
                      <w:sz w:val="18"/>
                      <w:szCs w:val="18"/>
                    </w:rPr>
                  </w:rPrChange>
                </w:rPr>
                <w:t>0.18</w:t>
              </w:r>
            </w:ins>
          </w:p>
        </w:tc>
        <w:tc>
          <w:tcPr>
            <w:tcW w:w="669" w:type="dxa"/>
            <w:vAlign w:val="center"/>
            <w:tcPrChange w:id="14672" w:author="Στάθης Καπ" w:date="2023-03-03T06:26:00Z">
              <w:tcPr>
                <w:tcW w:w="669" w:type="dxa"/>
                <w:vAlign w:val="center"/>
              </w:tcPr>
            </w:tcPrChange>
          </w:tcPr>
          <w:p w14:paraId="64E0C05A" w14:textId="531AEB2E" w:rsidR="00C87CFE" w:rsidRPr="00F665AE" w:rsidRDefault="00C87CFE" w:rsidP="00C87CFE">
            <w:pPr>
              <w:jc w:val="center"/>
              <w:rPr>
                <w:ins w:id="14673" w:author="Στάθης Καπ" w:date="2023-03-03T03:52:00Z"/>
                <w:rFonts w:cstheme="minorHAnsi"/>
                <w:sz w:val="16"/>
                <w:szCs w:val="16"/>
              </w:rPr>
            </w:pPr>
            <w:ins w:id="14674" w:author="Στάθης Καπ" w:date="2023-03-03T06:18:00Z">
              <w:r>
                <w:rPr>
                  <w:rFonts w:ascii="Calibri" w:hAnsi="Calibri" w:cstheme="minorHAnsi"/>
                  <w:color w:val="000000"/>
                  <w:sz w:val="16"/>
                  <w:szCs w:val="16"/>
                </w:rPr>
                <w:t>16.22</w:t>
              </w:r>
            </w:ins>
          </w:p>
        </w:tc>
        <w:tc>
          <w:tcPr>
            <w:tcW w:w="543" w:type="dxa"/>
            <w:vAlign w:val="bottom"/>
            <w:tcPrChange w:id="14675" w:author="Στάθης Καπ" w:date="2023-03-03T06:26:00Z">
              <w:tcPr>
                <w:tcW w:w="543" w:type="dxa"/>
                <w:vAlign w:val="bottom"/>
              </w:tcPr>
            </w:tcPrChange>
          </w:tcPr>
          <w:p w14:paraId="1D402AC4" w14:textId="386C215A" w:rsidR="00C87CFE" w:rsidRPr="00F665AE" w:rsidRDefault="00C87CFE" w:rsidP="00C87CFE">
            <w:pPr>
              <w:jc w:val="center"/>
              <w:rPr>
                <w:ins w:id="14676" w:author="Στάθης Καπ" w:date="2023-03-03T03:52:00Z"/>
                <w:rFonts w:cstheme="minorHAnsi"/>
                <w:sz w:val="16"/>
                <w:szCs w:val="16"/>
              </w:rPr>
            </w:pPr>
            <w:ins w:id="14677" w:author="Στάθης Καπ" w:date="2023-03-03T03:54:00Z">
              <w:r w:rsidRPr="00F665AE">
                <w:rPr>
                  <w:rFonts w:ascii="Calibri" w:hAnsi="Calibri" w:cs="Calibri"/>
                  <w:color w:val="000000"/>
                  <w:sz w:val="16"/>
                  <w:szCs w:val="16"/>
                  <w:rPrChange w:id="14678" w:author="Στάθης Καπ" w:date="2023-03-03T03:55:00Z">
                    <w:rPr>
                      <w:rFonts w:ascii="Calibri" w:hAnsi="Calibri" w:cs="Calibri"/>
                      <w:color w:val="000000"/>
                      <w:sz w:val="18"/>
                      <w:szCs w:val="18"/>
                    </w:rPr>
                  </w:rPrChange>
                </w:rPr>
                <w:t>290</w:t>
              </w:r>
            </w:ins>
          </w:p>
        </w:tc>
        <w:tc>
          <w:tcPr>
            <w:tcW w:w="621" w:type="dxa"/>
            <w:vAlign w:val="bottom"/>
            <w:tcPrChange w:id="14679" w:author="Στάθης Καπ" w:date="2023-03-03T06:26:00Z">
              <w:tcPr>
                <w:tcW w:w="621" w:type="dxa"/>
                <w:vAlign w:val="bottom"/>
              </w:tcPr>
            </w:tcPrChange>
          </w:tcPr>
          <w:p w14:paraId="41B57486" w14:textId="274840F4" w:rsidR="00C87CFE" w:rsidRPr="00F665AE" w:rsidRDefault="00C87CFE" w:rsidP="00C87CFE">
            <w:pPr>
              <w:jc w:val="center"/>
              <w:rPr>
                <w:ins w:id="14680" w:author="Στάθης Καπ" w:date="2023-03-03T03:52:00Z"/>
                <w:rFonts w:cstheme="minorHAnsi"/>
                <w:sz w:val="16"/>
                <w:szCs w:val="16"/>
              </w:rPr>
            </w:pPr>
            <w:ins w:id="14681" w:author="Στάθης Καπ" w:date="2023-03-03T03:54:00Z">
              <w:r w:rsidRPr="00F665AE">
                <w:rPr>
                  <w:rFonts w:ascii="Calibri" w:hAnsi="Calibri" w:cs="Calibri"/>
                  <w:color w:val="000000"/>
                  <w:sz w:val="16"/>
                  <w:szCs w:val="16"/>
                  <w:rPrChange w:id="14682" w:author="Στάθης Καπ" w:date="2023-03-03T03:55:00Z">
                    <w:rPr>
                      <w:rFonts w:ascii="Calibri" w:hAnsi="Calibri" w:cs="Calibri"/>
                      <w:color w:val="000000"/>
                      <w:sz w:val="18"/>
                      <w:szCs w:val="18"/>
                    </w:rPr>
                  </w:rPrChange>
                </w:rPr>
                <w:t>0.162</w:t>
              </w:r>
            </w:ins>
          </w:p>
        </w:tc>
        <w:tc>
          <w:tcPr>
            <w:tcW w:w="669" w:type="dxa"/>
            <w:vAlign w:val="center"/>
            <w:tcPrChange w:id="14683" w:author="Στάθης Καπ" w:date="2023-03-03T06:26:00Z">
              <w:tcPr>
                <w:tcW w:w="669" w:type="dxa"/>
                <w:vAlign w:val="center"/>
              </w:tcPr>
            </w:tcPrChange>
          </w:tcPr>
          <w:p w14:paraId="694411EB" w14:textId="4B099AE1" w:rsidR="00C87CFE" w:rsidRPr="00F665AE" w:rsidRDefault="00C87CFE" w:rsidP="00C87CFE">
            <w:pPr>
              <w:jc w:val="center"/>
              <w:rPr>
                <w:ins w:id="14684" w:author="Στάθης Καπ" w:date="2023-03-03T03:52:00Z"/>
                <w:rFonts w:cstheme="minorHAnsi"/>
                <w:sz w:val="16"/>
                <w:szCs w:val="16"/>
              </w:rPr>
            </w:pPr>
            <w:ins w:id="14685" w:author="Στάθης Καπ" w:date="2023-03-03T06:18:00Z">
              <w:r>
                <w:rPr>
                  <w:rFonts w:ascii="Calibri" w:hAnsi="Calibri" w:cstheme="minorHAnsi"/>
                  <w:color w:val="000000"/>
                  <w:sz w:val="16"/>
                  <w:szCs w:val="16"/>
                </w:rPr>
                <w:t>6.45</w:t>
              </w:r>
            </w:ins>
          </w:p>
        </w:tc>
        <w:tc>
          <w:tcPr>
            <w:tcW w:w="508" w:type="dxa"/>
            <w:vAlign w:val="bottom"/>
            <w:tcPrChange w:id="14686" w:author="Στάθης Καπ" w:date="2023-03-03T06:26:00Z">
              <w:tcPr>
                <w:tcW w:w="508" w:type="dxa"/>
                <w:vAlign w:val="bottom"/>
              </w:tcPr>
            </w:tcPrChange>
          </w:tcPr>
          <w:p w14:paraId="73704B05" w14:textId="19F0A084" w:rsidR="00C87CFE" w:rsidRPr="00F665AE" w:rsidRDefault="00C87CFE" w:rsidP="00C87CFE">
            <w:pPr>
              <w:jc w:val="center"/>
              <w:rPr>
                <w:ins w:id="14687" w:author="Στάθης Καπ" w:date="2023-03-03T03:52:00Z"/>
                <w:rFonts w:cstheme="minorHAnsi"/>
                <w:sz w:val="16"/>
                <w:szCs w:val="16"/>
              </w:rPr>
            </w:pPr>
            <w:ins w:id="14688" w:author="Στάθης Καπ" w:date="2023-03-03T03:54:00Z">
              <w:r w:rsidRPr="00F665AE">
                <w:rPr>
                  <w:rFonts w:ascii="Calibri" w:hAnsi="Calibri" w:cs="Calibri"/>
                  <w:color w:val="000000"/>
                  <w:sz w:val="16"/>
                  <w:szCs w:val="16"/>
                  <w:rPrChange w:id="14689" w:author="Στάθης Καπ" w:date="2023-03-03T03:55:00Z">
                    <w:rPr>
                      <w:rFonts w:ascii="Calibri" w:hAnsi="Calibri" w:cs="Calibri"/>
                      <w:color w:val="000000"/>
                      <w:sz w:val="18"/>
                      <w:szCs w:val="18"/>
                    </w:rPr>
                  </w:rPrChange>
                </w:rPr>
                <w:t>280</w:t>
              </w:r>
            </w:ins>
          </w:p>
        </w:tc>
        <w:tc>
          <w:tcPr>
            <w:tcW w:w="541" w:type="dxa"/>
            <w:vAlign w:val="bottom"/>
            <w:tcPrChange w:id="14690" w:author="Στάθης Καπ" w:date="2023-03-03T06:26:00Z">
              <w:tcPr>
                <w:tcW w:w="541" w:type="dxa"/>
                <w:vAlign w:val="bottom"/>
              </w:tcPr>
            </w:tcPrChange>
          </w:tcPr>
          <w:p w14:paraId="35FAF92D" w14:textId="3F4AB38E" w:rsidR="00C87CFE" w:rsidRPr="00F665AE" w:rsidRDefault="00C87CFE" w:rsidP="00C87CFE">
            <w:pPr>
              <w:jc w:val="center"/>
              <w:rPr>
                <w:ins w:id="14691" w:author="Στάθης Καπ" w:date="2023-03-03T03:52:00Z"/>
                <w:rFonts w:cstheme="minorHAnsi"/>
                <w:sz w:val="16"/>
                <w:szCs w:val="16"/>
              </w:rPr>
            </w:pPr>
            <w:ins w:id="14692" w:author="Στάθης Καπ" w:date="2023-03-03T03:54:00Z">
              <w:r w:rsidRPr="00F665AE">
                <w:rPr>
                  <w:rFonts w:ascii="Calibri" w:hAnsi="Calibri" w:cs="Calibri"/>
                  <w:color w:val="000000"/>
                  <w:sz w:val="16"/>
                  <w:szCs w:val="16"/>
                  <w:rPrChange w:id="14693" w:author="Στάθης Καπ" w:date="2023-03-03T03:55:00Z">
                    <w:rPr>
                      <w:rFonts w:ascii="Calibri" w:hAnsi="Calibri" w:cs="Calibri"/>
                      <w:color w:val="000000"/>
                      <w:sz w:val="18"/>
                      <w:szCs w:val="18"/>
                    </w:rPr>
                  </w:rPrChange>
                </w:rPr>
                <w:t>0.172</w:t>
              </w:r>
            </w:ins>
          </w:p>
        </w:tc>
        <w:tc>
          <w:tcPr>
            <w:tcW w:w="589" w:type="dxa"/>
            <w:vAlign w:val="center"/>
            <w:tcPrChange w:id="14694" w:author="Στάθης Καπ" w:date="2023-03-03T06:26:00Z">
              <w:tcPr>
                <w:tcW w:w="589" w:type="dxa"/>
                <w:vAlign w:val="center"/>
              </w:tcPr>
            </w:tcPrChange>
          </w:tcPr>
          <w:p w14:paraId="7835FEA6" w14:textId="3998A28A" w:rsidR="00C87CFE" w:rsidRPr="00F665AE" w:rsidRDefault="00C87CFE" w:rsidP="00C87CFE">
            <w:pPr>
              <w:jc w:val="center"/>
              <w:rPr>
                <w:ins w:id="14695" w:author="Στάθης Καπ" w:date="2023-03-03T03:52:00Z"/>
                <w:rFonts w:cstheme="minorHAnsi"/>
                <w:sz w:val="16"/>
                <w:szCs w:val="16"/>
              </w:rPr>
            </w:pPr>
            <w:ins w:id="14696" w:author="Στάθης Καπ" w:date="2023-03-03T06:18:00Z">
              <w:r>
                <w:rPr>
                  <w:rFonts w:ascii="Calibri" w:hAnsi="Calibri" w:cstheme="minorHAnsi"/>
                  <w:color w:val="000000"/>
                  <w:sz w:val="16"/>
                  <w:szCs w:val="16"/>
                </w:rPr>
                <w:t>9.68</w:t>
              </w:r>
            </w:ins>
          </w:p>
        </w:tc>
        <w:tc>
          <w:tcPr>
            <w:tcW w:w="463" w:type="dxa"/>
            <w:vAlign w:val="bottom"/>
            <w:tcPrChange w:id="14697" w:author="Στάθης Καπ" w:date="2023-03-03T06:26:00Z">
              <w:tcPr>
                <w:tcW w:w="463" w:type="dxa"/>
                <w:vAlign w:val="bottom"/>
              </w:tcPr>
            </w:tcPrChange>
          </w:tcPr>
          <w:p w14:paraId="4A771533" w14:textId="2FD732FE" w:rsidR="00C87CFE" w:rsidRPr="00F665AE" w:rsidRDefault="00C87CFE" w:rsidP="00C87CFE">
            <w:pPr>
              <w:jc w:val="center"/>
              <w:rPr>
                <w:ins w:id="14698" w:author="Στάθης Καπ" w:date="2023-03-03T03:52:00Z"/>
                <w:rFonts w:cstheme="minorHAnsi"/>
                <w:sz w:val="16"/>
                <w:szCs w:val="16"/>
              </w:rPr>
            </w:pPr>
            <w:ins w:id="14699" w:author="Στάθης Καπ" w:date="2023-03-03T03:54:00Z">
              <w:r w:rsidRPr="00F665AE">
                <w:rPr>
                  <w:rFonts w:ascii="Calibri" w:hAnsi="Calibri" w:cs="Calibri"/>
                  <w:color w:val="000000"/>
                  <w:sz w:val="16"/>
                  <w:szCs w:val="16"/>
                  <w:rPrChange w:id="14700" w:author="Στάθης Καπ" w:date="2023-03-03T03:55:00Z">
                    <w:rPr>
                      <w:rFonts w:ascii="Calibri" w:hAnsi="Calibri" w:cs="Calibri"/>
                      <w:color w:val="000000"/>
                      <w:sz w:val="18"/>
                      <w:szCs w:val="18"/>
                    </w:rPr>
                  </w:rPrChange>
                </w:rPr>
                <w:t>280</w:t>
              </w:r>
            </w:ins>
          </w:p>
        </w:tc>
        <w:tc>
          <w:tcPr>
            <w:tcW w:w="541" w:type="dxa"/>
            <w:vAlign w:val="bottom"/>
            <w:tcPrChange w:id="14701" w:author="Στάθης Καπ" w:date="2023-03-03T06:26:00Z">
              <w:tcPr>
                <w:tcW w:w="541" w:type="dxa"/>
                <w:vAlign w:val="bottom"/>
              </w:tcPr>
            </w:tcPrChange>
          </w:tcPr>
          <w:p w14:paraId="557518C6" w14:textId="6DCBFD08" w:rsidR="00C87CFE" w:rsidRPr="00F665AE" w:rsidRDefault="00C87CFE" w:rsidP="00C87CFE">
            <w:pPr>
              <w:jc w:val="center"/>
              <w:rPr>
                <w:ins w:id="14702" w:author="Στάθης Καπ" w:date="2023-03-03T03:52:00Z"/>
                <w:rFonts w:cstheme="minorHAnsi"/>
                <w:sz w:val="16"/>
                <w:szCs w:val="16"/>
              </w:rPr>
            </w:pPr>
            <w:ins w:id="14703" w:author="Στάθης Καπ" w:date="2023-03-03T03:54:00Z">
              <w:r w:rsidRPr="00F665AE">
                <w:rPr>
                  <w:rFonts w:ascii="Calibri" w:hAnsi="Calibri" w:cs="Calibri"/>
                  <w:color w:val="000000"/>
                  <w:sz w:val="16"/>
                  <w:szCs w:val="16"/>
                  <w:rPrChange w:id="14704" w:author="Στάθης Καπ" w:date="2023-03-03T03:55:00Z">
                    <w:rPr>
                      <w:rFonts w:ascii="Calibri" w:hAnsi="Calibri" w:cs="Calibri"/>
                      <w:color w:val="000000"/>
                      <w:sz w:val="18"/>
                      <w:szCs w:val="18"/>
                    </w:rPr>
                  </w:rPrChange>
                </w:rPr>
                <w:t>0.179</w:t>
              </w:r>
            </w:ins>
          </w:p>
        </w:tc>
        <w:tc>
          <w:tcPr>
            <w:tcW w:w="589" w:type="dxa"/>
            <w:vAlign w:val="center"/>
            <w:tcPrChange w:id="14705" w:author="Στάθης Καπ" w:date="2023-03-03T06:26:00Z">
              <w:tcPr>
                <w:tcW w:w="589" w:type="dxa"/>
                <w:vAlign w:val="center"/>
              </w:tcPr>
            </w:tcPrChange>
          </w:tcPr>
          <w:p w14:paraId="08443634" w14:textId="21227AEF" w:rsidR="00C87CFE" w:rsidRPr="00F665AE" w:rsidRDefault="00C87CFE" w:rsidP="00C87CFE">
            <w:pPr>
              <w:jc w:val="center"/>
              <w:rPr>
                <w:ins w:id="14706" w:author="Στάθης Καπ" w:date="2023-03-03T03:52:00Z"/>
                <w:rFonts w:cstheme="minorHAnsi"/>
                <w:sz w:val="16"/>
                <w:szCs w:val="16"/>
              </w:rPr>
            </w:pPr>
            <w:ins w:id="14707"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47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09" w:author="Στάθης Καπ" w:date="2023-03-03T03:52:00Z"/>
        </w:trPr>
        <w:tc>
          <w:tcPr>
            <w:tcW w:w="515" w:type="dxa"/>
            <w:tcBorders>
              <w:top w:val="nil"/>
              <w:bottom w:val="nil"/>
              <w:right w:val="single" w:sz="4" w:space="0" w:color="auto"/>
            </w:tcBorders>
            <w:shd w:val="clear" w:color="auto" w:fill="E7E6E6" w:themeFill="background2"/>
            <w:vAlign w:val="bottom"/>
            <w:tcPrChange w:id="14710" w:author="Στάθης Καπ" w:date="2023-03-03T06:26:00Z">
              <w:tcPr>
                <w:tcW w:w="515" w:type="dxa"/>
                <w:vAlign w:val="center"/>
              </w:tcPr>
            </w:tcPrChange>
          </w:tcPr>
          <w:p w14:paraId="2236B698" w14:textId="45B7160A" w:rsidR="00C87CFE" w:rsidRPr="00F665AE" w:rsidRDefault="00C87CFE" w:rsidP="00C87CFE">
            <w:pPr>
              <w:jc w:val="center"/>
              <w:rPr>
                <w:ins w:id="14711" w:author="Στάθης Καπ" w:date="2023-03-03T03:52:00Z"/>
                <w:sz w:val="16"/>
                <w:szCs w:val="16"/>
              </w:rPr>
            </w:pPr>
            <w:ins w:id="14712" w:author="Στάθης Καπ" w:date="2023-03-03T03:54:00Z">
              <w:r w:rsidRPr="00F665AE">
                <w:rPr>
                  <w:rFonts w:ascii="Calibri" w:hAnsi="Calibri" w:cs="Calibri"/>
                  <w:color w:val="000000"/>
                  <w:sz w:val="16"/>
                  <w:szCs w:val="16"/>
                  <w:rPrChange w:id="14713"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4714" w:author="Στάθης Καπ" w:date="2023-03-03T06:26:00Z">
              <w:tcPr>
                <w:tcW w:w="560" w:type="dxa"/>
              </w:tcPr>
            </w:tcPrChange>
          </w:tcPr>
          <w:p w14:paraId="2807B3F8" w14:textId="1BD55A79" w:rsidR="00C87CFE" w:rsidRPr="00F665AE" w:rsidRDefault="00C87CFE" w:rsidP="00C87CFE">
            <w:pPr>
              <w:jc w:val="center"/>
              <w:rPr>
                <w:ins w:id="14715" w:author="Στάθης Καπ" w:date="2023-03-03T03:52:00Z"/>
                <w:rFonts w:cstheme="minorHAnsi"/>
                <w:sz w:val="16"/>
                <w:szCs w:val="16"/>
              </w:rPr>
            </w:pPr>
            <w:ins w:id="14716" w:author="Στάθης Καπ" w:date="2023-03-03T03:54:00Z">
              <w:r w:rsidRPr="00F665AE">
                <w:rPr>
                  <w:sz w:val="16"/>
                  <w:szCs w:val="16"/>
                  <w:rPrChange w:id="14717" w:author="Στάθης Καπ" w:date="2023-03-03T03:55:00Z">
                    <w:rPr>
                      <w:sz w:val="18"/>
                      <w:szCs w:val="18"/>
                    </w:rPr>
                  </w:rPrChange>
                </w:rPr>
                <w:t>370</w:t>
              </w:r>
            </w:ins>
          </w:p>
        </w:tc>
        <w:tc>
          <w:tcPr>
            <w:tcW w:w="855" w:type="dxa"/>
            <w:tcPrChange w:id="14718" w:author="Στάθης Καπ" w:date="2023-03-03T06:26:00Z">
              <w:tcPr>
                <w:tcW w:w="855" w:type="dxa"/>
              </w:tcPr>
            </w:tcPrChange>
          </w:tcPr>
          <w:p w14:paraId="4A900743" w14:textId="62FC8974" w:rsidR="00C87CFE" w:rsidRPr="00F665AE" w:rsidRDefault="00C87CFE" w:rsidP="00C87CFE">
            <w:pPr>
              <w:jc w:val="center"/>
              <w:rPr>
                <w:ins w:id="14719" w:author="Στάθης Καπ" w:date="2023-03-03T03:52:00Z"/>
                <w:rFonts w:cstheme="minorHAnsi"/>
                <w:sz w:val="16"/>
                <w:szCs w:val="16"/>
              </w:rPr>
            </w:pPr>
            <w:ins w:id="14720" w:author="Στάθης Καπ" w:date="2023-03-03T03:54:00Z">
              <w:r w:rsidRPr="00F665AE">
                <w:rPr>
                  <w:sz w:val="16"/>
                  <w:szCs w:val="16"/>
                  <w:rPrChange w:id="14721" w:author="Στάθης Καπ" w:date="2023-03-03T03:55:00Z">
                    <w:rPr>
                      <w:sz w:val="18"/>
                      <w:szCs w:val="18"/>
                    </w:rPr>
                  </w:rPrChange>
                </w:rPr>
                <w:t>370</w:t>
              </w:r>
            </w:ins>
          </w:p>
        </w:tc>
        <w:tc>
          <w:tcPr>
            <w:tcW w:w="544" w:type="dxa"/>
            <w:vAlign w:val="bottom"/>
            <w:tcPrChange w:id="14722" w:author="Στάθης Καπ" w:date="2023-03-03T06:26:00Z">
              <w:tcPr>
                <w:tcW w:w="544" w:type="dxa"/>
                <w:vAlign w:val="bottom"/>
              </w:tcPr>
            </w:tcPrChange>
          </w:tcPr>
          <w:p w14:paraId="12736AD6" w14:textId="0D321B82" w:rsidR="00C87CFE" w:rsidRPr="00F665AE" w:rsidRDefault="00C87CFE" w:rsidP="00C87CFE">
            <w:pPr>
              <w:jc w:val="center"/>
              <w:rPr>
                <w:ins w:id="14723" w:author="Στάθης Καπ" w:date="2023-03-03T03:52:00Z"/>
                <w:rFonts w:cstheme="minorHAnsi"/>
                <w:sz w:val="16"/>
                <w:szCs w:val="16"/>
              </w:rPr>
            </w:pPr>
            <w:ins w:id="14724" w:author="Στάθης Καπ" w:date="2023-03-03T03:54:00Z">
              <w:r w:rsidRPr="00F665AE">
                <w:rPr>
                  <w:rFonts w:ascii="Calibri" w:hAnsi="Calibri" w:cs="Calibri"/>
                  <w:color w:val="000000"/>
                  <w:sz w:val="16"/>
                  <w:szCs w:val="16"/>
                  <w:rPrChange w:id="14725" w:author="Στάθης Καπ" w:date="2023-03-03T03:55:00Z">
                    <w:rPr>
                      <w:rFonts w:ascii="Calibri" w:hAnsi="Calibri" w:cs="Calibri"/>
                      <w:color w:val="000000"/>
                      <w:sz w:val="18"/>
                      <w:szCs w:val="18"/>
                    </w:rPr>
                  </w:rPrChange>
                </w:rPr>
                <w:t>330</w:t>
              </w:r>
            </w:ins>
          </w:p>
        </w:tc>
        <w:tc>
          <w:tcPr>
            <w:tcW w:w="621" w:type="dxa"/>
            <w:vAlign w:val="bottom"/>
            <w:tcPrChange w:id="14726" w:author="Στάθης Καπ" w:date="2023-03-03T06:26:00Z">
              <w:tcPr>
                <w:tcW w:w="621" w:type="dxa"/>
                <w:vAlign w:val="bottom"/>
              </w:tcPr>
            </w:tcPrChange>
          </w:tcPr>
          <w:p w14:paraId="70D650E2" w14:textId="56560113" w:rsidR="00C87CFE" w:rsidRPr="00F665AE" w:rsidRDefault="00C87CFE" w:rsidP="00C87CFE">
            <w:pPr>
              <w:jc w:val="center"/>
              <w:rPr>
                <w:ins w:id="14727" w:author="Στάθης Καπ" w:date="2023-03-03T03:52:00Z"/>
                <w:rFonts w:cstheme="minorHAnsi"/>
                <w:sz w:val="16"/>
                <w:szCs w:val="16"/>
              </w:rPr>
            </w:pPr>
            <w:ins w:id="14728" w:author="Στάθης Καπ" w:date="2023-03-03T03:54:00Z">
              <w:r w:rsidRPr="00F665AE">
                <w:rPr>
                  <w:rFonts w:ascii="Calibri" w:hAnsi="Calibri" w:cs="Calibri"/>
                  <w:color w:val="000000"/>
                  <w:sz w:val="16"/>
                  <w:szCs w:val="16"/>
                  <w:rPrChange w:id="14729" w:author="Στάθης Καπ" w:date="2023-03-03T03:55:00Z">
                    <w:rPr>
                      <w:rFonts w:ascii="Calibri" w:hAnsi="Calibri" w:cs="Calibri"/>
                      <w:color w:val="000000"/>
                      <w:sz w:val="18"/>
                      <w:szCs w:val="18"/>
                    </w:rPr>
                  </w:rPrChange>
                </w:rPr>
                <w:t>0.197</w:t>
              </w:r>
            </w:ins>
          </w:p>
        </w:tc>
        <w:tc>
          <w:tcPr>
            <w:tcW w:w="669" w:type="dxa"/>
            <w:vAlign w:val="center"/>
            <w:tcPrChange w:id="14730" w:author="Στάθης Καπ" w:date="2023-03-03T06:26:00Z">
              <w:tcPr>
                <w:tcW w:w="669" w:type="dxa"/>
                <w:vAlign w:val="center"/>
              </w:tcPr>
            </w:tcPrChange>
          </w:tcPr>
          <w:p w14:paraId="68E9D055" w14:textId="4ABD2F3C" w:rsidR="00C87CFE" w:rsidRPr="00F665AE" w:rsidRDefault="00C87CFE" w:rsidP="00C87CFE">
            <w:pPr>
              <w:jc w:val="center"/>
              <w:rPr>
                <w:ins w:id="14731" w:author="Στάθης Καπ" w:date="2023-03-03T03:52:00Z"/>
                <w:rFonts w:cstheme="minorHAnsi"/>
                <w:sz w:val="16"/>
                <w:szCs w:val="16"/>
              </w:rPr>
            </w:pPr>
            <w:ins w:id="14732" w:author="Στάθης Καπ" w:date="2023-03-03T06:18:00Z">
              <w:r>
                <w:rPr>
                  <w:rFonts w:ascii="Calibri" w:hAnsi="Calibri" w:cstheme="minorHAnsi"/>
                  <w:color w:val="000000"/>
                  <w:sz w:val="16"/>
                  <w:szCs w:val="16"/>
                </w:rPr>
                <w:t>10.81</w:t>
              </w:r>
            </w:ins>
          </w:p>
        </w:tc>
        <w:tc>
          <w:tcPr>
            <w:tcW w:w="543" w:type="dxa"/>
            <w:vAlign w:val="bottom"/>
            <w:tcPrChange w:id="14733" w:author="Στάθης Καπ" w:date="2023-03-03T06:26:00Z">
              <w:tcPr>
                <w:tcW w:w="543" w:type="dxa"/>
                <w:vAlign w:val="bottom"/>
              </w:tcPr>
            </w:tcPrChange>
          </w:tcPr>
          <w:p w14:paraId="6CEA2BD0" w14:textId="3C740E3E" w:rsidR="00C87CFE" w:rsidRPr="00F665AE" w:rsidRDefault="00C87CFE" w:rsidP="00C87CFE">
            <w:pPr>
              <w:jc w:val="center"/>
              <w:rPr>
                <w:ins w:id="14734" w:author="Στάθης Καπ" w:date="2023-03-03T03:52:00Z"/>
                <w:rFonts w:cstheme="minorHAnsi"/>
                <w:sz w:val="16"/>
                <w:szCs w:val="16"/>
              </w:rPr>
            </w:pPr>
            <w:ins w:id="14735" w:author="Στάθης Καπ" w:date="2023-03-03T03:54:00Z">
              <w:r w:rsidRPr="00F665AE">
                <w:rPr>
                  <w:rFonts w:ascii="Calibri" w:hAnsi="Calibri" w:cs="Calibri"/>
                  <w:color w:val="000000"/>
                  <w:sz w:val="16"/>
                  <w:szCs w:val="16"/>
                  <w:rPrChange w:id="14736" w:author="Στάθης Καπ" w:date="2023-03-03T03:55:00Z">
                    <w:rPr>
                      <w:rFonts w:ascii="Calibri" w:hAnsi="Calibri" w:cs="Calibri"/>
                      <w:color w:val="000000"/>
                      <w:sz w:val="18"/>
                      <w:szCs w:val="18"/>
                    </w:rPr>
                  </w:rPrChange>
                </w:rPr>
                <w:t>310</w:t>
              </w:r>
            </w:ins>
          </w:p>
        </w:tc>
        <w:tc>
          <w:tcPr>
            <w:tcW w:w="621" w:type="dxa"/>
            <w:vAlign w:val="bottom"/>
            <w:tcPrChange w:id="14737" w:author="Στάθης Καπ" w:date="2023-03-03T06:26:00Z">
              <w:tcPr>
                <w:tcW w:w="621" w:type="dxa"/>
                <w:vAlign w:val="bottom"/>
              </w:tcPr>
            </w:tcPrChange>
          </w:tcPr>
          <w:p w14:paraId="6E9FA9B8" w14:textId="4B534048" w:rsidR="00C87CFE" w:rsidRPr="00F665AE" w:rsidRDefault="00C87CFE" w:rsidP="00C87CFE">
            <w:pPr>
              <w:jc w:val="center"/>
              <w:rPr>
                <w:ins w:id="14738" w:author="Στάθης Καπ" w:date="2023-03-03T03:52:00Z"/>
                <w:rFonts w:cstheme="minorHAnsi"/>
                <w:sz w:val="16"/>
                <w:szCs w:val="16"/>
              </w:rPr>
            </w:pPr>
            <w:ins w:id="14739" w:author="Στάθης Καπ" w:date="2023-03-03T03:54:00Z">
              <w:r w:rsidRPr="00F665AE">
                <w:rPr>
                  <w:rFonts w:ascii="Calibri" w:hAnsi="Calibri" w:cs="Calibri"/>
                  <w:color w:val="000000"/>
                  <w:sz w:val="16"/>
                  <w:szCs w:val="16"/>
                  <w:rPrChange w:id="14740" w:author="Στάθης Καπ" w:date="2023-03-03T03:55:00Z">
                    <w:rPr>
                      <w:rFonts w:ascii="Calibri" w:hAnsi="Calibri" w:cs="Calibri"/>
                      <w:color w:val="000000"/>
                      <w:sz w:val="18"/>
                      <w:szCs w:val="18"/>
                    </w:rPr>
                  </w:rPrChange>
                </w:rPr>
                <w:t>0.176</w:t>
              </w:r>
            </w:ins>
          </w:p>
        </w:tc>
        <w:tc>
          <w:tcPr>
            <w:tcW w:w="669" w:type="dxa"/>
            <w:vAlign w:val="center"/>
            <w:tcPrChange w:id="14741" w:author="Στάθης Καπ" w:date="2023-03-03T06:26:00Z">
              <w:tcPr>
                <w:tcW w:w="669" w:type="dxa"/>
                <w:vAlign w:val="center"/>
              </w:tcPr>
            </w:tcPrChange>
          </w:tcPr>
          <w:p w14:paraId="7E3EEC0E" w14:textId="4A878201" w:rsidR="00C87CFE" w:rsidRPr="00F665AE" w:rsidRDefault="00C87CFE" w:rsidP="00C87CFE">
            <w:pPr>
              <w:jc w:val="center"/>
              <w:rPr>
                <w:ins w:id="14742" w:author="Στάθης Καπ" w:date="2023-03-03T03:52:00Z"/>
                <w:rFonts w:cstheme="minorHAnsi"/>
                <w:sz w:val="16"/>
                <w:szCs w:val="16"/>
              </w:rPr>
            </w:pPr>
            <w:ins w:id="14743" w:author="Στάθης Καπ" w:date="2023-03-03T06:18:00Z">
              <w:r>
                <w:rPr>
                  <w:rFonts w:ascii="Calibri" w:hAnsi="Calibri" w:cstheme="minorHAnsi"/>
                  <w:color w:val="000000"/>
                  <w:sz w:val="16"/>
                  <w:szCs w:val="16"/>
                </w:rPr>
                <w:t>6.06</w:t>
              </w:r>
            </w:ins>
          </w:p>
        </w:tc>
        <w:tc>
          <w:tcPr>
            <w:tcW w:w="508" w:type="dxa"/>
            <w:vAlign w:val="bottom"/>
            <w:tcPrChange w:id="14744" w:author="Στάθης Καπ" w:date="2023-03-03T06:26:00Z">
              <w:tcPr>
                <w:tcW w:w="508" w:type="dxa"/>
                <w:vAlign w:val="bottom"/>
              </w:tcPr>
            </w:tcPrChange>
          </w:tcPr>
          <w:p w14:paraId="4EF2CACC" w14:textId="53D5E93D" w:rsidR="00C87CFE" w:rsidRPr="00F665AE" w:rsidRDefault="00C87CFE" w:rsidP="00C87CFE">
            <w:pPr>
              <w:jc w:val="center"/>
              <w:rPr>
                <w:ins w:id="14745" w:author="Στάθης Καπ" w:date="2023-03-03T03:52:00Z"/>
                <w:rFonts w:cstheme="minorHAnsi"/>
                <w:sz w:val="16"/>
                <w:szCs w:val="16"/>
              </w:rPr>
            </w:pPr>
            <w:ins w:id="14746" w:author="Στάθης Καπ" w:date="2023-03-03T03:54:00Z">
              <w:r w:rsidRPr="00F665AE">
                <w:rPr>
                  <w:rFonts w:ascii="Calibri" w:hAnsi="Calibri" w:cs="Calibri"/>
                  <w:color w:val="000000"/>
                  <w:sz w:val="16"/>
                  <w:szCs w:val="16"/>
                  <w:rPrChange w:id="14747" w:author="Στάθης Καπ" w:date="2023-03-03T03:55:00Z">
                    <w:rPr>
                      <w:rFonts w:ascii="Calibri" w:hAnsi="Calibri" w:cs="Calibri"/>
                      <w:color w:val="000000"/>
                      <w:sz w:val="18"/>
                      <w:szCs w:val="18"/>
                    </w:rPr>
                  </w:rPrChange>
                </w:rPr>
                <w:t>290</w:t>
              </w:r>
            </w:ins>
          </w:p>
        </w:tc>
        <w:tc>
          <w:tcPr>
            <w:tcW w:w="541" w:type="dxa"/>
            <w:vAlign w:val="bottom"/>
            <w:tcPrChange w:id="14748" w:author="Στάθης Καπ" w:date="2023-03-03T06:26:00Z">
              <w:tcPr>
                <w:tcW w:w="541" w:type="dxa"/>
                <w:vAlign w:val="bottom"/>
              </w:tcPr>
            </w:tcPrChange>
          </w:tcPr>
          <w:p w14:paraId="535ADBBC" w14:textId="5061B641" w:rsidR="00C87CFE" w:rsidRPr="00F665AE" w:rsidRDefault="00C87CFE" w:rsidP="00C87CFE">
            <w:pPr>
              <w:jc w:val="center"/>
              <w:rPr>
                <w:ins w:id="14749" w:author="Στάθης Καπ" w:date="2023-03-03T03:52:00Z"/>
                <w:rFonts w:cstheme="minorHAnsi"/>
                <w:sz w:val="16"/>
                <w:szCs w:val="16"/>
              </w:rPr>
            </w:pPr>
            <w:ins w:id="14750" w:author="Στάθης Καπ" w:date="2023-03-03T03:54:00Z">
              <w:r w:rsidRPr="00F665AE">
                <w:rPr>
                  <w:rFonts w:ascii="Calibri" w:hAnsi="Calibri" w:cs="Calibri"/>
                  <w:color w:val="000000"/>
                  <w:sz w:val="16"/>
                  <w:szCs w:val="16"/>
                  <w:rPrChange w:id="14751" w:author="Στάθης Καπ" w:date="2023-03-03T03:55:00Z">
                    <w:rPr>
                      <w:rFonts w:ascii="Calibri" w:hAnsi="Calibri" w:cs="Calibri"/>
                      <w:color w:val="000000"/>
                      <w:sz w:val="18"/>
                      <w:szCs w:val="18"/>
                    </w:rPr>
                  </w:rPrChange>
                </w:rPr>
                <w:t>0.169</w:t>
              </w:r>
            </w:ins>
          </w:p>
        </w:tc>
        <w:tc>
          <w:tcPr>
            <w:tcW w:w="589" w:type="dxa"/>
            <w:vAlign w:val="center"/>
            <w:tcPrChange w:id="14752" w:author="Στάθης Καπ" w:date="2023-03-03T06:26:00Z">
              <w:tcPr>
                <w:tcW w:w="589" w:type="dxa"/>
                <w:vAlign w:val="center"/>
              </w:tcPr>
            </w:tcPrChange>
          </w:tcPr>
          <w:p w14:paraId="5FAC9D27" w14:textId="2FA054C9" w:rsidR="00C87CFE" w:rsidRPr="00F665AE" w:rsidRDefault="00C87CFE" w:rsidP="00C87CFE">
            <w:pPr>
              <w:jc w:val="center"/>
              <w:rPr>
                <w:ins w:id="14753" w:author="Στάθης Καπ" w:date="2023-03-03T03:52:00Z"/>
                <w:rFonts w:cstheme="minorHAnsi"/>
                <w:sz w:val="16"/>
                <w:szCs w:val="16"/>
              </w:rPr>
            </w:pPr>
            <w:ins w:id="14754" w:author="Στάθης Καπ" w:date="2023-03-03T06:18:00Z">
              <w:r>
                <w:rPr>
                  <w:rFonts w:ascii="Calibri" w:hAnsi="Calibri" w:cstheme="minorHAnsi"/>
                  <w:color w:val="000000"/>
                  <w:sz w:val="16"/>
                  <w:szCs w:val="16"/>
                </w:rPr>
                <w:t>12.12</w:t>
              </w:r>
            </w:ins>
          </w:p>
        </w:tc>
        <w:tc>
          <w:tcPr>
            <w:tcW w:w="463" w:type="dxa"/>
            <w:vAlign w:val="bottom"/>
            <w:tcPrChange w:id="14755" w:author="Στάθης Καπ" w:date="2023-03-03T06:26:00Z">
              <w:tcPr>
                <w:tcW w:w="463" w:type="dxa"/>
                <w:vAlign w:val="bottom"/>
              </w:tcPr>
            </w:tcPrChange>
          </w:tcPr>
          <w:p w14:paraId="7C15C38C" w14:textId="4F99C76F" w:rsidR="00C87CFE" w:rsidRPr="00F665AE" w:rsidRDefault="00C87CFE" w:rsidP="00C87CFE">
            <w:pPr>
              <w:jc w:val="center"/>
              <w:rPr>
                <w:ins w:id="14756" w:author="Στάθης Καπ" w:date="2023-03-03T03:52:00Z"/>
                <w:rFonts w:cstheme="minorHAnsi"/>
                <w:sz w:val="16"/>
                <w:szCs w:val="16"/>
              </w:rPr>
            </w:pPr>
            <w:ins w:id="14757" w:author="Στάθης Καπ" w:date="2023-03-03T03:54:00Z">
              <w:r w:rsidRPr="00F665AE">
                <w:rPr>
                  <w:rFonts w:ascii="Calibri" w:hAnsi="Calibri" w:cs="Calibri"/>
                  <w:color w:val="000000"/>
                  <w:sz w:val="16"/>
                  <w:szCs w:val="16"/>
                  <w:rPrChange w:id="14758" w:author="Στάθης Καπ" w:date="2023-03-03T03:55:00Z">
                    <w:rPr>
                      <w:rFonts w:ascii="Calibri" w:hAnsi="Calibri" w:cs="Calibri"/>
                      <w:color w:val="000000"/>
                      <w:sz w:val="18"/>
                      <w:szCs w:val="18"/>
                    </w:rPr>
                  </w:rPrChange>
                </w:rPr>
                <w:t>290</w:t>
              </w:r>
            </w:ins>
          </w:p>
        </w:tc>
        <w:tc>
          <w:tcPr>
            <w:tcW w:w="541" w:type="dxa"/>
            <w:vAlign w:val="bottom"/>
            <w:tcPrChange w:id="14759" w:author="Στάθης Καπ" w:date="2023-03-03T06:26:00Z">
              <w:tcPr>
                <w:tcW w:w="541" w:type="dxa"/>
                <w:vAlign w:val="bottom"/>
              </w:tcPr>
            </w:tcPrChange>
          </w:tcPr>
          <w:p w14:paraId="69FBBEA7" w14:textId="5984D5C6" w:rsidR="00C87CFE" w:rsidRPr="00F665AE" w:rsidRDefault="00C87CFE" w:rsidP="00C87CFE">
            <w:pPr>
              <w:jc w:val="center"/>
              <w:rPr>
                <w:ins w:id="14760" w:author="Στάθης Καπ" w:date="2023-03-03T03:52:00Z"/>
                <w:rFonts w:cstheme="minorHAnsi"/>
                <w:sz w:val="16"/>
                <w:szCs w:val="16"/>
              </w:rPr>
            </w:pPr>
            <w:ins w:id="14761" w:author="Στάθης Καπ" w:date="2023-03-03T03:54:00Z">
              <w:r w:rsidRPr="00F665AE">
                <w:rPr>
                  <w:rFonts w:ascii="Calibri" w:hAnsi="Calibri" w:cs="Calibri"/>
                  <w:color w:val="000000"/>
                  <w:sz w:val="16"/>
                  <w:szCs w:val="16"/>
                  <w:rPrChange w:id="14762" w:author="Στάθης Καπ" w:date="2023-03-03T03:55:00Z">
                    <w:rPr>
                      <w:rFonts w:ascii="Calibri" w:hAnsi="Calibri" w:cs="Calibri"/>
                      <w:color w:val="000000"/>
                      <w:sz w:val="18"/>
                      <w:szCs w:val="18"/>
                    </w:rPr>
                  </w:rPrChange>
                </w:rPr>
                <w:t>0.184</w:t>
              </w:r>
            </w:ins>
          </w:p>
        </w:tc>
        <w:tc>
          <w:tcPr>
            <w:tcW w:w="589" w:type="dxa"/>
            <w:vAlign w:val="center"/>
            <w:tcPrChange w:id="14763" w:author="Στάθης Καπ" w:date="2023-03-03T06:26:00Z">
              <w:tcPr>
                <w:tcW w:w="589" w:type="dxa"/>
                <w:vAlign w:val="center"/>
              </w:tcPr>
            </w:tcPrChange>
          </w:tcPr>
          <w:p w14:paraId="79CE02FA" w14:textId="42D2DE18" w:rsidR="00C87CFE" w:rsidRPr="00F665AE" w:rsidRDefault="00C87CFE" w:rsidP="00C87CFE">
            <w:pPr>
              <w:jc w:val="center"/>
              <w:rPr>
                <w:ins w:id="14764" w:author="Στάθης Καπ" w:date="2023-03-03T03:52:00Z"/>
                <w:rFonts w:cstheme="minorHAnsi"/>
                <w:sz w:val="16"/>
                <w:szCs w:val="16"/>
              </w:rPr>
            </w:pPr>
            <w:ins w:id="14765"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47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67" w:author="Στάθης Καπ" w:date="2023-03-03T03:52:00Z"/>
        </w:trPr>
        <w:tc>
          <w:tcPr>
            <w:tcW w:w="515" w:type="dxa"/>
            <w:tcBorders>
              <w:top w:val="nil"/>
              <w:bottom w:val="nil"/>
              <w:right w:val="single" w:sz="4" w:space="0" w:color="auto"/>
            </w:tcBorders>
            <w:shd w:val="clear" w:color="auto" w:fill="E7E6E6" w:themeFill="background2"/>
            <w:vAlign w:val="bottom"/>
            <w:tcPrChange w:id="14768" w:author="Στάθης Καπ" w:date="2023-03-03T06:26:00Z">
              <w:tcPr>
                <w:tcW w:w="515" w:type="dxa"/>
                <w:vAlign w:val="center"/>
              </w:tcPr>
            </w:tcPrChange>
          </w:tcPr>
          <w:p w14:paraId="312FB18C" w14:textId="5809EEB6" w:rsidR="00C87CFE" w:rsidRPr="00F665AE" w:rsidRDefault="00C87CFE" w:rsidP="00C87CFE">
            <w:pPr>
              <w:jc w:val="center"/>
              <w:rPr>
                <w:ins w:id="14769" w:author="Στάθης Καπ" w:date="2023-03-03T03:52:00Z"/>
                <w:sz w:val="16"/>
                <w:szCs w:val="16"/>
              </w:rPr>
            </w:pPr>
            <w:ins w:id="14770" w:author="Στάθης Καπ" w:date="2023-03-03T03:54:00Z">
              <w:r w:rsidRPr="00F665AE">
                <w:rPr>
                  <w:rFonts w:ascii="Calibri" w:hAnsi="Calibri" w:cs="Calibri"/>
                  <w:color w:val="000000"/>
                  <w:sz w:val="16"/>
                  <w:szCs w:val="16"/>
                  <w:rPrChange w:id="14771"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4772" w:author="Στάθης Καπ" w:date="2023-03-03T06:26:00Z">
              <w:tcPr>
                <w:tcW w:w="560" w:type="dxa"/>
              </w:tcPr>
            </w:tcPrChange>
          </w:tcPr>
          <w:p w14:paraId="0DBB1903" w14:textId="10179788" w:rsidR="00C87CFE" w:rsidRPr="00F665AE" w:rsidRDefault="00C87CFE" w:rsidP="00C87CFE">
            <w:pPr>
              <w:jc w:val="center"/>
              <w:rPr>
                <w:ins w:id="14773" w:author="Στάθης Καπ" w:date="2023-03-03T03:52:00Z"/>
                <w:rFonts w:cstheme="minorHAnsi"/>
                <w:sz w:val="16"/>
                <w:szCs w:val="16"/>
              </w:rPr>
            </w:pPr>
            <w:ins w:id="14774" w:author="Στάθης Καπ" w:date="2023-03-03T03:54:00Z">
              <w:r w:rsidRPr="00F665AE">
                <w:rPr>
                  <w:sz w:val="16"/>
                  <w:szCs w:val="16"/>
                  <w:rPrChange w:id="14775" w:author="Στάθης Καπ" w:date="2023-03-03T03:55:00Z">
                    <w:rPr>
                      <w:sz w:val="18"/>
                      <w:szCs w:val="18"/>
                    </w:rPr>
                  </w:rPrChange>
                </w:rPr>
                <w:t>380</w:t>
              </w:r>
            </w:ins>
          </w:p>
        </w:tc>
        <w:tc>
          <w:tcPr>
            <w:tcW w:w="855" w:type="dxa"/>
            <w:tcPrChange w:id="14776" w:author="Στάθης Καπ" w:date="2023-03-03T06:26:00Z">
              <w:tcPr>
                <w:tcW w:w="855" w:type="dxa"/>
              </w:tcPr>
            </w:tcPrChange>
          </w:tcPr>
          <w:p w14:paraId="5DBB30B3" w14:textId="741D06F5" w:rsidR="00C87CFE" w:rsidRPr="00F665AE" w:rsidRDefault="00C87CFE" w:rsidP="00C87CFE">
            <w:pPr>
              <w:jc w:val="center"/>
              <w:rPr>
                <w:ins w:id="14777" w:author="Στάθης Καπ" w:date="2023-03-03T03:52:00Z"/>
                <w:rFonts w:cstheme="minorHAnsi"/>
                <w:sz w:val="16"/>
                <w:szCs w:val="16"/>
              </w:rPr>
            </w:pPr>
            <w:ins w:id="14778" w:author="Στάθης Καπ" w:date="2023-03-03T03:54:00Z">
              <w:r w:rsidRPr="00F665AE">
                <w:rPr>
                  <w:sz w:val="16"/>
                  <w:szCs w:val="16"/>
                  <w:rPrChange w:id="14779" w:author="Στάθης Καπ" w:date="2023-03-03T03:55:00Z">
                    <w:rPr>
                      <w:sz w:val="18"/>
                      <w:szCs w:val="18"/>
                    </w:rPr>
                  </w:rPrChange>
                </w:rPr>
                <w:t>380</w:t>
              </w:r>
            </w:ins>
          </w:p>
        </w:tc>
        <w:tc>
          <w:tcPr>
            <w:tcW w:w="544" w:type="dxa"/>
            <w:vAlign w:val="bottom"/>
            <w:tcPrChange w:id="14780" w:author="Στάθης Καπ" w:date="2023-03-03T06:26:00Z">
              <w:tcPr>
                <w:tcW w:w="544" w:type="dxa"/>
                <w:vAlign w:val="bottom"/>
              </w:tcPr>
            </w:tcPrChange>
          </w:tcPr>
          <w:p w14:paraId="71482E19" w14:textId="18A0DAF2" w:rsidR="00C87CFE" w:rsidRPr="00F665AE" w:rsidRDefault="00C87CFE" w:rsidP="00C87CFE">
            <w:pPr>
              <w:jc w:val="center"/>
              <w:rPr>
                <w:ins w:id="14781" w:author="Στάθης Καπ" w:date="2023-03-03T03:52:00Z"/>
                <w:rFonts w:cstheme="minorHAnsi"/>
                <w:sz w:val="16"/>
                <w:szCs w:val="16"/>
              </w:rPr>
            </w:pPr>
            <w:ins w:id="14782" w:author="Στάθης Καπ" w:date="2023-03-03T03:54:00Z">
              <w:r w:rsidRPr="00F665AE">
                <w:rPr>
                  <w:rFonts w:ascii="Calibri" w:hAnsi="Calibri" w:cs="Calibri"/>
                  <w:color w:val="000000"/>
                  <w:sz w:val="16"/>
                  <w:szCs w:val="16"/>
                  <w:rPrChange w:id="14783" w:author="Στάθης Καπ" w:date="2023-03-03T03:55:00Z">
                    <w:rPr>
                      <w:rFonts w:ascii="Calibri" w:hAnsi="Calibri" w:cs="Calibri"/>
                      <w:color w:val="000000"/>
                      <w:sz w:val="18"/>
                      <w:szCs w:val="18"/>
                    </w:rPr>
                  </w:rPrChange>
                </w:rPr>
                <w:t>350</w:t>
              </w:r>
            </w:ins>
          </w:p>
        </w:tc>
        <w:tc>
          <w:tcPr>
            <w:tcW w:w="621" w:type="dxa"/>
            <w:vAlign w:val="bottom"/>
            <w:tcPrChange w:id="14784" w:author="Στάθης Καπ" w:date="2023-03-03T06:26:00Z">
              <w:tcPr>
                <w:tcW w:w="621" w:type="dxa"/>
                <w:vAlign w:val="bottom"/>
              </w:tcPr>
            </w:tcPrChange>
          </w:tcPr>
          <w:p w14:paraId="791D6492" w14:textId="6DFC25CA" w:rsidR="00C87CFE" w:rsidRPr="00F665AE" w:rsidRDefault="00C87CFE" w:rsidP="00C87CFE">
            <w:pPr>
              <w:jc w:val="center"/>
              <w:rPr>
                <w:ins w:id="14785" w:author="Στάθης Καπ" w:date="2023-03-03T03:52:00Z"/>
                <w:rFonts w:cstheme="minorHAnsi"/>
                <w:sz w:val="16"/>
                <w:szCs w:val="16"/>
              </w:rPr>
            </w:pPr>
            <w:ins w:id="14786" w:author="Στάθης Καπ" w:date="2023-03-03T03:54:00Z">
              <w:r w:rsidRPr="00F665AE">
                <w:rPr>
                  <w:rFonts w:ascii="Calibri" w:hAnsi="Calibri" w:cs="Calibri"/>
                  <w:color w:val="000000"/>
                  <w:sz w:val="16"/>
                  <w:szCs w:val="16"/>
                  <w:rPrChange w:id="14787" w:author="Στάθης Καπ" w:date="2023-03-03T03:55:00Z">
                    <w:rPr>
                      <w:rFonts w:ascii="Calibri" w:hAnsi="Calibri" w:cs="Calibri"/>
                      <w:color w:val="000000"/>
                      <w:sz w:val="18"/>
                      <w:szCs w:val="18"/>
                    </w:rPr>
                  </w:rPrChange>
                </w:rPr>
                <w:t>0.19</w:t>
              </w:r>
            </w:ins>
          </w:p>
        </w:tc>
        <w:tc>
          <w:tcPr>
            <w:tcW w:w="669" w:type="dxa"/>
            <w:vAlign w:val="center"/>
            <w:tcPrChange w:id="14788" w:author="Στάθης Καπ" w:date="2023-03-03T06:26:00Z">
              <w:tcPr>
                <w:tcW w:w="669" w:type="dxa"/>
                <w:vAlign w:val="center"/>
              </w:tcPr>
            </w:tcPrChange>
          </w:tcPr>
          <w:p w14:paraId="77A84007" w14:textId="56C9DD5F" w:rsidR="00C87CFE" w:rsidRPr="00F665AE" w:rsidRDefault="00C87CFE" w:rsidP="00C87CFE">
            <w:pPr>
              <w:jc w:val="center"/>
              <w:rPr>
                <w:ins w:id="14789" w:author="Στάθης Καπ" w:date="2023-03-03T03:52:00Z"/>
                <w:rFonts w:cstheme="minorHAnsi"/>
                <w:sz w:val="16"/>
                <w:szCs w:val="16"/>
              </w:rPr>
            </w:pPr>
            <w:ins w:id="14790" w:author="Στάθης Καπ" w:date="2023-03-03T06:18:00Z">
              <w:r>
                <w:rPr>
                  <w:rFonts w:ascii="Calibri" w:hAnsi="Calibri" w:cstheme="minorHAnsi"/>
                  <w:color w:val="000000"/>
                  <w:sz w:val="16"/>
                  <w:szCs w:val="16"/>
                </w:rPr>
                <w:t>7.89</w:t>
              </w:r>
            </w:ins>
          </w:p>
        </w:tc>
        <w:tc>
          <w:tcPr>
            <w:tcW w:w="543" w:type="dxa"/>
            <w:vAlign w:val="bottom"/>
            <w:tcPrChange w:id="14791" w:author="Στάθης Καπ" w:date="2023-03-03T06:26:00Z">
              <w:tcPr>
                <w:tcW w:w="543" w:type="dxa"/>
                <w:vAlign w:val="bottom"/>
              </w:tcPr>
            </w:tcPrChange>
          </w:tcPr>
          <w:p w14:paraId="0CAD4AA7" w14:textId="7D42B934" w:rsidR="00C87CFE" w:rsidRPr="00F665AE" w:rsidRDefault="00C87CFE" w:rsidP="00C87CFE">
            <w:pPr>
              <w:jc w:val="center"/>
              <w:rPr>
                <w:ins w:id="14792" w:author="Στάθης Καπ" w:date="2023-03-03T03:52:00Z"/>
                <w:rFonts w:cstheme="minorHAnsi"/>
                <w:sz w:val="16"/>
                <w:szCs w:val="16"/>
              </w:rPr>
            </w:pPr>
            <w:ins w:id="14793" w:author="Στάθης Καπ" w:date="2023-03-03T03:54:00Z">
              <w:r w:rsidRPr="00F665AE">
                <w:rPr>
                  <w:rFonts w:ascii="Calibri" w:hAnsi="Calibri" w:cs="Calibri"/>
                  <w:color w:val="000000"/>
                  <w:sz w:val="16"/>
                  <w:szCs w:val="16"/>
                  <w:rPrChange w:id="14794" w:author="Στάθης Καπ" w:date="2023-03-03T03:55:00Z">
                    <w:rPr>
                      <w:rFonts w:ascii="Calibri" w:hAnsi="Calibri" w:cs="Calibri"/>
                      <w:color w:val="000000"/>
                      <w:sz w:val="18"/>
                      <w:szCs w:val="18"/>
                    </w:rPr>
                  </w:rPrChange>
                </w:rPr>
                <w:t>340</w:t>
              </w:r>
            </w:ins>
          </w:p>
        </w:tc>
        <w:tc>
          <w:tcPr>
            <w:tcW w:w="621" w:type="dxa"/>
            <w:vAlign w:val="bottom"/>
            <w:tcPrChange w:id="14795" w:author="Στάθης Καπ" w:date="2023-03-03T06:26:00Z">
              <w:tcPr>
                <w:tcW w:w="621" w:type="dxa"/>
                <w:vAlign w:val="bottom"/>
              </w:tcPr>
            </w:tcPrChange>
          </w:tcPr>
          <w:p w14:paraId="6F1590C1" w14:textId="03C805CB" w:rsidR="00C87CFE" w:rsidRPr="00F665AE" w:rsidRDefault="00C87CFE" w:rsidP="00C87CFE">
            <w:pPr>
              <w:jc w:val="center"/>
              <w:rPr>
                <w:ins w:id="14796" w:author="Στάθης Καπ" w:date="2023-03-03T03:52:00Z"/>
                <w:rFonts w:cstheme="minorHAnsi"/>
                <w:sz w:val="16"/>
                <w:szCs w:val="16"/>
              </w:rPr>
            </w:pPr>
            <w:ins w:id="14797" w:author="Στάθης Καπ" w:date="2023-03-03T03:54:00Z">
              <w:r w:rsidRPr="00F665AE">
                <w:rPr>
                  <w:rFonts w:ascii="Calibri" w:hAnsi="Calibri" w:cs="Calibri"/>
                  <w:color w:val="000000"/>
                  <w:sz w:val="16"/>
                  <w:szCs w:val="16"/>
                  <w:rPrChange w:id="14798" w:author="Στάθης Καπ" w:date="2023-03-03T03:55:00Z">
                    <w:rPr>
                      <w:rFonts w:ascii="Calibri" w:hAnsi="Calibri" w:cs="Calibri"/>
                      <w:color w:val="000000"/>
                      <w:sz w:val="18"/>
                      <w:szCs w:val="18"/>
                    </w:rPr>
                  </w:rPrChange>
                </w:rPr>
                <w:t>0.172</w:t>
              </w:r>
            </w:ins>
          </w:p>
        </w:tc>
        <w:tc>
          <w:tcPr>
            <w:tcW w:w="669" w:type="dxa"/>
            <w:vAlign w:val="center"/>
            <w:tcPrChange w:id="14799" w:author="Στάθης Καπ" w:date="2023-03-03T06:26:00Z">
              <w:tcPr>
                <w:tcW w:w="669" w:type="dxa"/>
                <w:vAlign w:val="center"/>
              </w:tcPr>
            </w:tcPrChange>
          </w:tcPr>
          <w:p w14:paraId="295F1CC6" w14:textId="4B933927" w:rsidR="00C87CFE" w:rsidRPr="00F665AE" w:rsidRDefault="00C87CFE" w:rsidP="00C87CFE">
            <w:pPr>
              <w:jc w:val="center"/>
              <w:rPr>
                <w:ins w:id="14800" w:author="Στάθης Καπ" w:date="2023-03-03T03:52:00Z"/>
                <w:rFonts w:cstheme="minorHAnsi"/>
                <w:sz w:val="16"/>
                <w:szCs w:val="16"/>
              </w:rPr>
            </w:pPr>
            <w:ins w:id="14801" w:author="Στάθης Καπ" w:date="2023-03-03T06:18:00Z">
              <w:r>
                <w:rPr>
                  <w:rFonts w:ascii="Calibri" w:hAnsi="Calibri" w:cstheme="minorHAnsi"/>
                  <w:color w:val="000000"/>
                  <w:sz w:val="16"/>
                  <w:szCs w:val="16"/>
                </w:rPr>
                <w:t>2.86</w:t>
              </w:r>
            </w:ins>
          </w:p>
        </w:tc>
        <w:tc>
          <w:tcPr>
            <w:tcW w:w="508" w:type="dxa"/>
            <w:vAlign w:val="bottom"/>
            <w:tcPrChange w:id="14802" w:author="Στάθης Καπ" w:date="2023-03-03T06:26:00Z">
              <w:tcPr>
                <w:tcW w:w="508" w:type="dxa"/>
                <w:vAlign w:val="bottom"/>
              </w:tcPr>
            </w:tcPrChange>
          </w:tcPr>
          <w:p w14:paraId="40DF97B2" w14:textId="2B92E0A3" w:rsidR="00C87CFE" w:rsidRPr="00F665AE" w:rsidRDefault="00C87CFE" w:rsidP="00C87CFE">
            <w:pPr>
              <w:jc w:val="center"/>
              <w:rPr>
                <w:ins w:id="14803" w:author="Στάθης Καπ" w:date="2023-03-03T03:52:00Z"/>
                <w:rFonts w:cstheme="minorHAnsi"/>
                <w:sz w:val="16"/>
                <w:szCs w:val="16"/>
              </w:rPr>
            </w:pPr>
            <w:ins w:id="14804" w:author="Στάθης Καπ" w:date="2023-03-03T03:54:00Z">
              <w:r w:rsidRPr="00F665AE">
                <w:rPr>
                  <w:rFonts w:ascii="Calibri" w:hAnsi="Calibri" w:cs="Calibri"/>
                  <w:color w:val="000000"/>
                  <w:sz w:val="16"/>
                  <w:szCs w:val="16"/>
                  <w:rPrChange w:id="14805" w:author="Στάθης Καπ" w:date="2023-03-03T03:55:00Z">
                    <w:rPr>
                      <w:rFonts w:ascii="Calibri" w:hAnsi="Calibri" w:cs="Calibri"/>
                      <w:color w:val="000000"/>
                      <w:sz w:val="18"/>
                      <w:szCs w:val="18"/>
                    </w:rPr>
                  </w:rPrChange>
                </w:rPr>
                <w:t>300</w:t>
              </w:r>
            </w:ins>
          </w:p>
        </w:tc>
        <w:tc>
          <w:tcPr>
            <w:tcW w:w="541" w:type="dxa"/>
            <w:vAlign w:val="bottom"/>
            <w:tcPrChange w:id="14806" w:author="Στάθης Καπ" w:date="2023-03-03T06:26:00Z">
              <w:tcPr>
                <w:tcW w:w="541" w:type="dxa"/>
                <w:vAlign w:val="bottom"/>
              </w:tcPr>
            </w:tcPrChange>
          </w:tcPr>
          <w:p w14:paraId="5CCB513E" w14:textId="3CC0A747" w:rsidR="00C87CFE" w:rsidRPr="00F665AE" w:rsidRDefault="00C87CFE" w:rsidP="00C87CFE">
            <w:pPr>
              <w:jc w:val="center"/>
              <w:rPr>
                <w:ins w:id="14807" w:author="Στάθης Καπ" w:date="2023-03-03T03:52:00Z"/>
                <w:rFonts w:cstheme="minorHAnsi"/>
                <w:sz w:val="16"/>
                <w:szCs w:val="16"/>
              </w:rPr>
            </w:pPr>
            <w:ins w:id="14808" w:author="Στάθης Καπ" w:date="2023-03-03T03:54:00Z">
              <w:r w:rsidRPr="00F665AE">
                <w:rPr>
                  <w:rFonts w:ascii="Calibri" w:hAnsi="Calibri" w:cs="Calibri"/>
                  <w:color w:val="000000"/>
                  <w:sz w:val="16"/>
                  <w:szCs w:val="16"/>
                  <w:rPrChange w:id="14809" w:author="Στάθης Καπ" w:date="2023-03-03T03:55:00Z">
                    <w:rPr>
                      <w:rFonts w:ascii="Calibri" w:hAnsi="Calibri" w:cs="Calibri"/>
                      <w:color w:val="000000"/>
                      <w:sz w:val="18"/>
                      <w:szCs w:val="18"/>
                    </w:rPr>
                  </w:rPrChange>
                </w:rPr>
                <w:t>0.176</w:t>
              </w:r>
            </w:ins>
          </w:p>
        </w:tc>
        <w:tc>
          <w:tcPr>
            <w:tcW w:w="589" w:type="dxa"/>
            <w:vAlign w:val="center"/>
            <w:tcPrChange w:id="14810" w:author="Στάθης Καπ" w:date="2023-03-03T06:26:00Z">
              <w:tcPr>
                <w:tcW w:w="589" w:type="dxa"/>
                <w:vAlign w:val="center"/>
              </w:tcPr>
            </w:tcPrChange>
          </w:tcPr>
          <w:p w14:paraId="7EF89F98" w14:textId="34E175E4" w:rsidR="00C87CFE" w:rsidRPr="00F665AE" w:rsidRDefault="00C87CFE" w:rsidP="00C87CFE">
            <w:pPr>
              <w:jc w:val="center"/>
              <w:rPr>
                <w:ins w:id="14811" w:author="Στάθης Καπ" w:date="2023-03-03T03:52:00Z"/>
                <w:rFonts w:cstheme="minorHAnsi"/>
                <w:sz w:val="16"/>
                <w:szCs w:val="16"/>
              </w:rPr>
            </w:pPr>
            <w:ins w:id="14812" w:author="Στάθης Καπ" w:date="2023-03-03T06:18:00Z">
              <w:r>
                <w:rPr>
                  <w:rFonts w:ascii="Calibri" w:hAnsi="Calibri" w:cstheme="minorHAnsi"/>
                  <w:color w:val="000000"/>
                  <w:sz w:val="16"/>
                  <w:szCs w:val="16"/>
                </w:rPr>
                <w:t>14.29</w:t>
              </w:r>
            </w:ins>
          </w:p>
        </w:tc>
        <w:tc>
          <w:tcPr>
            <w:tcW w:w="463" w:type="dxa"/>
            <w:vAlign w:val="bottom"/>
            <w:tcPrChange w:id="14813" w:author="Στάθης Καπ" w:date="2023-03-03T06:26:00Z">
              <w:tcPr>
                <w:tcW w:w="463" w:type="dxa"/>
                <w:vAlign w:val="bottom"/>
              </w:tcPr>
            </w:tcPrChange>
          </w:tcPr>
          <w:p w14:paraId="230F95E3" w14:textId="45DE355F" w:rsidR="00C87CFE" w:rsidRPr="00F665AE" w:rsidRDefault="00C87CFE" w:rsidP="00C87CFE">
            <w:pPr>
              <w:jc w:val="center"/>
              <w:rPr>
                <w:ins w:id="14814" w:author="Στάθης Καπ" w:date="2023-03-03T03:52:00Z"/>
                <w:rFonts w:cstheme="minorHAnsi"/>
                <w:sz w:val="16"/>
                <w:szCs w:val="16"/>
              </w:rPr>
            </w:pPr>
            <w:ins w:id="14815" w:author="Στάθης Καπ" w:date="2023-03-03T03:54:00Z">
              <w:r w:rsidRPr="00F665AE">
                <w:rPr>
                  <w:rFonts w:ascii="Calibri" w:hAnsi="Calibri" w:cs="Calibri"/>
                  <w:color w:val="000000"/>
                  <w:sz w:val="16"/>
                  <w:szCs w:val="16"/>
                  <w:rPrChange w:id="14816" w:author="Στάθης Καπ" w:date="2023-03-03T03:55:00Z">
                    <w:rPr>
                      <w:rFonts w:ascii="Calibri" w:hAnsi="Calibri" w:cs="Calibri"/>
                      <w:color w:val="000000"/>
                      <w:sz w:val="18"/>
                      <w:szCs w:val="18"/>
                    </w:rPr>
                  </w:rPrChange>
                </w:rPr>
                <w:t>290</w:t>
              </w:r>
            </w:ins>
          </w:p>
        </w:tc>
        <w:tc>
          <w:tcPr>
            <w:tcW w:w="541" w:type="dxa"/>
            <w:vAlign w:val="bottom"/>
            <w:tcPrChange w:id="14817" w:author="Στάθης Καπ" w:date="2023-03-03T06:26:00Z">
              <w:tcPr>
                <w:tcW w:w="541" w:type="dxa"/>
                <w:vAlign w:val="bottom"/>
              </w:tcPr>
            </w:tcPrChange>
          </w:tcPr>
          <w:p w14:paraId="27F5EF1F" w14:textId="78B24A89" w:rsidR="00C87CFE" w:rsidRPr="00F665AE" w:rsidRDefault="00C87CFE" w:rsidP="00C87CFE">
            <w:pPr>
              <w:jc w:val="center"/>
              <w:rPr>
                <w:ins w:id="14818" w:author="Στάθης Καπ" w:date="2023-03-03T03:52:00Z"/>
                <w:rFonts w:cstheme="minorHAnsi"/>
                <w:sz w:val="16"/>
                <w:szCs w:val="16"/>
              </w:rPr>
            </w:pPr>
            <w:ins w:id="14819" w:author="Στάθης Καπ" w:date="2023-03-03T03:54:00Z">
              <w:r w:rsidRPr="00F665AE">
                <w:rPr>
                  <w:rFonts w:ascii="Calibri" w:hAnsi="Calibri" w:cs="Calibri"/>
                  <w:color w:val="000000"/>
                  <w:sz w:val="16"/>
                  <w:szCs w:val="16"/>
                  <w:rPrChange w:id="14820" w:author="Στάθης Καπ" w:date="2023-03-03T03:55:00Z">
                    <w:rPr>
                      <w:rFonts w:ascii="Calibri" w:hAnsi="Calibri" w:cs="Calibri"/>
                      <w:color w:val="000000"/>
                      <w:sz w:val="18"/>
                      <w:szCs w:val="18"/>
                    </w:rPr>
                  </w:rPrChange>
                </w:rPr>
                <w:t>0.185</w:t>
              </w:r>
            </w:ins>
          </w:p>
        </w:tc>
        <w:tc>
          <w:tcPr>
            <w:tcW w:w="589" w:type="dxa"/>
            <w:vAlign w:val="center"/>
            <w:tcPrChange w:id="14821" w:author="Στάθης Καπ" w:date="2023-03-03T06:26:00Z">
              <w:tcPr>
                <w:tcW w:w="589" w:type="dxa"/>
                <w:vAlign w:val="center"/>
              </w:tcPr>
            </w:tcPrChange>
          </w:tcPr>
          <w:p w14:paraId="20E340F2" w14:textId="2E9F0C32" w:rsidR="00C87CFE" w:rsidRPr="00F665AE" w:rsidRDefault="00C87CFE" w:rsidP="00C87CFE">
            <w:pPr>
              <w:jc w:val="center"/>
              <w:rPr>
                <w:ins w:id="14822" w:author="Στάθης Καπ" w:date="2023-03-03T03:52:00Z"/>
                <w:rFonts w:cstheme="minorHAnsi"/>
                <w:sz w:val="16"/>
                <w:szCs w:val="16"/>
              </w:rPr>
            </w:pPr>
            <w:ins w:id="14823"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48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25" w:author="Στάθης Καπ" w:date="2023-03-03T03:52:00Z"/>
        </w:trPr>
        <w:tc>
          <w:tcPr>
            <w:tcW w:w="515" w:type="dxa"/>
            <w:tcBorders>
              <w:top w:val="nil"/>
              <w:bottom w:val="nil"/>
              <w:right w:val="single" w:sz="4" w:space="0" w:color="auto"/>
            </w:tcBorders>
            <w:shd w:val="clear" w:color="auto" w:fill="E7E6E6" w:themeFill="background2"/>
            <w:vAlign w:val="bottom"/>
            <w:tcPrChange w:id="14826" w:author="Στάθης Καπ" w:date="2023-03-03T06:26:00Z">
              <w:tcPr>
                <w:tcW w:w="515" w:type="dxa"/>
                <w:vAlign w:val="center"/>
              </w:tcPr>
            </w:tcPrChange>
          </w:tcPr>
          <w:p w14:paraId="1A567C54" w14:textId="6AE25F7B" w:rsidR="00C87CFE" w:rsidRPr="00F665AE" w:rsidRDefault="00C87CFE" w:rsidP="00C87CFE">
            <w:pPr>
              <w:jc w:val="center"/>
              <w:rPr>
                <w:ins w:id="14827" w:author="Στάθης Καπ" w:date="2023-03-03T03:52:00Z"/>
                <w:sz w:val="16"/>
                <w:szCs w:val="16"/>
              </w:rPr>
            </w:pPr>
            <w:ins w:id="14828" w:author="Στάθης Καπ" w:date="2023-03-03T03:54:00Z">
              <w:r w:rsidRPr="00F665AE">
                <w:rPr>
                  <w:rFonts w:ascii="Calibri" w:hAnsi="Calibri" w:cs="Calibri"/>
                  <w:color w:val="000000"/>
                  <w:sz w:val="16"/>
                  <w:szCs w:val="16"/>
                  <w:rPrChange w:id="14829"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4830" w:author="Στάθης Καπ" w:date="2023-03-03T06:26:00Z">
              <w:tcPr>
                <w:tcW w:w="560" w:type="dxa"/>
              </w:tcPr>
            </w:tcPrChange>
          </w:tcPr>
          <w:p w14:paraId="02EC67AE" w14:textId="0975D950" w:rsidR="00C87CFE" w:rsidRPr="00F665AE" w:rsidRDefault="00C87CFE" w:rsidP="00C87CFE">
            <w:pPr>
              <w:jc w:val="center"/>
              <w:rPr>
                <w:ins w:id="14831" w:author="Στάθης Καπ" w:date="2023-03-03T03:52:00Z"/>
                <w:rFonts w:cstheme="minorHAnsi"/>
                <w:sz w:val="16"/>
                <w:szCs w:val="16"/>
              </w:rPr>
            </w:pPr>
            <w:ins w:id="14832" w:author="Στάθης Καπ" w:date="2023-03-03T03:54:00Z">
              <w:r w:rsidRPr="00F665AE">
                <w:rPr>
                  <w:sz w:val="16"/>
                  <w:szCs w:val="16"/>
                  <w:rPrChange w:id="14833" w:author="Στάθης Καπ" w:date="2023-03-03T03:55:00Z">
                    <w:rPr>
                      <w:sz w:val="18"/>
                      <w:szCs w:val="18"/>
                    </w:rPr>
                  </w:rPrChange>
                </w:rPr>
                <w:t>870</w:t>
              </w:r>
            </w:ins>
          </w:p>
        </w:tc>
        <w:tc>
          <w:tcPr>
            <w:tcW w:w="855" w:type="dxa"/>
            <w:tcPrChange w:id="14834" w:author="Στάθης Καπ" w:date="2023-03-03T06:26:00Z">
              <w:tcPr>
                <w:tcW w:w="855" w:type="dxa"/>
              </w:tcPr>
            </w:tcPrChange>
          </w:tcPr>
          <w:p w14:paraId="4252246D" w14:textId="091E8DA2" w:rsidR="00C87CFE" w:rsidRPr="00F665AE" w:rsidRDefault="00C87CFE" w:rsidP="00C87CFE">
            <w:pPr>
              <w:jc w:val="center"/>
              <w:rPr>
                <w:ins w:id="14835" w:author="Στάθης Καπ" w:date="2023-03-03T03:52:00Z"/>
                <w:rFonts w:cstheme="minorHAnsi"/>
                <w:sz w:val="16"/>
                <w:szCs w:val="16"/>
              </w:rPr>
            </w:pPr>
            <w:ins w:id="14836" w:author="Στάθης Καπ" w:date="2023-03-03T03:54:00Z">
              <w:r w:rsidRPr="00F665AE">
                <w:rPr>
                  <w:sz w:val="16"/>
                  <w:szCs w:val="16"/>
                  <w:rPrChange w:id="14837" w:author="Στάθης Καπ" w:date="2023-03-03T03:55:00Z">
                    <w:rPr>
                      <w:sz w:val="18"/>
                      <w:szCs w:val="18"/>
                    </w:rPr>
                  </w:rPrChange>
                </w:rPr>
                <w:t>840</w:t>
              </w:r>
            </w:ins>
          </w:p>
        </w:tc>
        <w:tc>
          <w:tcPr>
            <w:tcW w:w="544" w:type="dxa"/>
            <w:vAlign w:val="bottom"/>
            <w:tcPrChange w:id="14838" w:author="Στάθης Καπ" w:date="2023-03-03T06:26:00Z">
              <w:tcPr>
                <w:tcW w:w="544" w:type="dxa"/>
                <w:vAlign w:val="bottom"/>
              </w:tcPr>
            </w:tcPrChange>
          </w:tcPr>
          <w:p w14:paraId="644C3580" w14:textId="742C42D6" w:rsidR="00C87CFE" w:rsidRPr="00F665AE" w:rsidRDefault="00C87CFE" w:rsidP="00C87CFE">
            <w:pPr>
              <w:jc w:val="center"/>
              <w:rPr>
                <w:ins w:id="14839" w:author="Στάθης Καπ" w:date="2023-03-03T03:52:00Z"/>
                <w:rFonts w:cstheme="minorHAnsi"/>
                <w:sz w:val="16"/>
                <w:szCs w:val="16"/>
              </w:rPr>
            </w:pPr>
            <w:ins w:id="14840" w:author="Στάθης Καπ" w:date="2023-03-03T03:54:00Z">
              <w:r w:rsidRPr="00F665AE">
                <w:rPr>
                  <w:rFonts w:ascii="Calibri" w:hAnsi="Calibri" w:cs="Calibri"/>
                  <w:color w:val="000000"/>
                  <w:sz w:val="16"/>
                  <w:szCs w:val="16"/>
                  <w:rPrChange w:id="14841" w:author="Στάθης Καπ" w:date="2023-03-03T03:55:00Z">
                    <w:rPr>
                      <w:rFonts w:ascii="Calibri" w:hAnsi="Calibri" w:cs="Calibri"/>
                      <w:color w:val="000000"/>
                      <w:sz w:val="18"/>
                      <w:szCs w:val="18"/>
                    </w:rPr>
                  </w:rPrChange>
                </w:rPr>
                <w:t>770</w:t>
              </w:r>
            </w:ins>
          </w:p>
        </w:tc>
        <w:tc>
          <w:tcPr>
            <w:tcW w:w="621" w:type="dxa"/>
            <w:vAlign w:val="bottom"/>
            <w:tcPrChange w:id="14842" w:author="Στάθης Καπ" w:date="2023-03-03T06:26:00Z">
              <w:tcPr>
                <w:tcW w:w="621" w:type="dxa"/>
                <w:vAlign w:val="bottom"/>
              </w:tcPr>
            </w:tcPrChange>
          </w:tcPr>
          <w:p w14:paraId="5AAD606A" w14:textId="610CF46A" w:rsidR="00C87CFE" w:rsidRPr="00F665AE" w:rsidRDefault="00C87CFE" w:rsidP="00C87CFE">
            <w:pPr>
              <w:jc w:val="center"/>
              <w:rPr>
                <w:ins w:id="14843" w:author="Στάθης Καπ" w:date="2023-03-03T03:52:00Z"/>
                <w:rFonts w:cstheme="minorHAnsi"/>
                <w:sz w:val="16"/>
                <w:szCs w:val="16"/>
              </w:rPr>
            </w:pPr>
            <w:ins w:id="14844" w:author="Στάθης Καπ" w:date="2023-03-03T03:54:00Z">
              <w:r w:rsidRPr="00F665AE">
                <w:rPr>
                  <w:rFonts w:ascii="Calibri" w:hAnsi="Calibri" w:cs="Calibri"/>
                  <w:color w:val="000000"/>
                  <w:sz w:val="16"/>
                  <w:szCs w:val="16"/>
                  <w:rPrChange w:id="14845" w:author="Στάθης Καπ" w:date="2023-03-03T03:55:00Z">
                    <w:rPr>
                      <w:rFonts w:ascii="Calibri" w:hAnsi="Calibri" w:cs="Calibri"/>
                      <w:color w:val="000000"/>
                      <w:sz w:val="18"/>
                      <w:szCs w:val="18"/>
                    </w:rPr>
                  </w:rPrChange>
                </w:rPr>
                <w:t>0.253</w:t>
              </w:r>
            </w:ins>
          </w:p>
        </w:tc>
        <w:tc>
          <w:tcPr>
            <w:tcW w:w="669" w:type="dxa"/>
            <w:vAlign w:val="center"/>
            <w:tcPrChange w:id="14846" w:author="Στάθης Καπ" w:date="2023-03-03T06:26:00Z">
              <w:tcPr>
                <w:tcW w:w="669" w:type="dxa"/>
                <w:vAlign w:val="center"/>
              </w:tcPr>
            </w:tcPrChange>
          </w:tcPr>
          <w:p w14:paraId="4858B872" w14:textId="193E77C8" w:rsidR="00C87CFE" w:rsidRPr="00F665AE" w:rsidRDefault="00C87CFE" w:rsidP="00C87CFE">
            <w:pPr>
              <w:jc w:val="center"/>
              <w:rPr>
                <w:ins w:id="14847" w:author="Στάθης Καπ" w:date="2023-03-03T03:52:00Z"/>
                <w:rFonts w:cstheme="minorHAnsi"/>
                <w:sz w:val="16"/>
                <w:szCs w:val="16"/>
              </w:rPr>
            </w:pPr>
            <w:ins w:id="14848" w:author="Στάθης Καπ" w:date="2023-03-03T06:18:00Z">
              <w:r>
                <w:rPr>
                  <w:rFonts w:ascii="Calibri" w:hAnsi="Calibri" w:cstheme="minorHAnsi"/>
                  <w:color w:val="000000"/>
                  <w:sz w:val="16"/>
                  <w:szCs w:val="16"/>
                </w:rPr>
                <w:t>11.49</w:t>
              </w:r>
            </w:ins>
          </w:p>
        </w:tc>
        <w:tc>
          <w:tcPr>
            <w:tcW w:w="543" w:type="dxa"/>
            <w:vAlign w:val="bottom"/>
            <w:tcPrChange w:id="14849" w:author="Στάθης Καπ" w:date="2023-03-03T06:26:00Z">
              <w:tcPr>
                <w:tcW w:w="543" w:type="dxa"/>
                <w:vAlign w:val="bottom"/>
              </w:tcPr>
            </w:tcPrChange>
          </w:tcPr>
          <w:p w14:paraId="0EA8C383" w14:textId="49097D45" w:rsidR="00C87CFE" w:rsidRPr="00F665AE" w:rsidRDefault="00C87CFE" w:rsidP="00C87CFE">
            <w:pPr>
              <w:jc w:val="center"/>
              <w:rPr>
                <w:ins w:id="14850" w:author="Στάθης Καπ" w:date="2023-03-03T03:52:00Z"/>
                <w:rFonts w:cstheme="minorHAnsi"/>
                <w:sz w:val="16"/>
                <w:szCs w:val="16"/>
              </w:rPr>
            </w:pPr>
            <w:ins w:id="14851" w:author="Στάθης Καπ" w:date="2023-03-03T03:54:00Z">
              <w:r w:rsidRPr="00F665AE">
                <w:rPr>
                  <w:rFonts w:ascii="Calibri" w:hAnsi="Calibri" w:cs="Calibri"/>
                  <w:color w:val="000000"/>
                  <w:sz w:val="16"/>
                  <w:szCs w:val="16"/>
                  <w:rPrChange w:id="14852" w:author="Στάθης Καπ" w:date="2023-03-03T03:55:00Z">
                    <w:rPr>
                      <w:rFonts w:ascii="Calibri" w:hAnsi="Calibri" w:cs="Calibri"/>
                      <w:color w:val="000000"/>
                      <w:sz w:val="18"/>
                      <w:szCs w:val="18"/>
                    </w:rPr>
                  </w:rPrChange>
                </w:rPr>
                <w:t>770</w:t>
              </w:r>
            </w:ins>
          </w:p>
        </w:tc>
        <w:tc>
          <w:tcPr>
            <w:tcW w:w="621" w:type="dxa"/>
            <w:vAlign w:val="bottom"/>
            <w:tcPrChange w:id="14853" w:author="Στάθης Καπ" w:date="2023-03-03T06:26:00Z">
              <w:tcPr>
                <w:tcW w:w="621" w:type="dxa"/>
                <w:vAlign w:val="bottom"/>
              </w:tcPr>
            </w:tcPrChange>
          </w:tcPr>
          <w:p w14:paraId="7B6120C0" w14:textId="0C179616" w:rsidR="00C87CFE" w:rsidRPr="00F665AE" w:rsidRDefault="00C87CFE" w:rsidP="00C87CFE">
            <w:pPr>
              <w:jc w:val="center"/>
              <w:rPr>
                <w:ins w:id="14854" w:author="Στάθης Καπ" w:date="2023-03-03T03:52:00Z"/>
                <w:rFonts w:cstheme="minorHAnsi"/>
                <w:sz w:val="16"/>
                <w:szCs w:val="16"/>
              </w:rPr>
            </w:pPr>
            <w:ins w:id="14855" w:author="Στάθης Καπ" w:date="2023-03-03T03:54:00Z">
              <w:r w:rsidRPr="00F665AE">
                <w:rPr>
                  <w:rFonts w:ascii="Calibri" w:hAnsi="Calibri" w:cs="Calibri"/>
                  <w:color w:val="000000"/>
                  <w:sz w:val="16"/>
                  <w:szCs w:val="16"/>
                  <w:rPrChange w:id="14856" w:author="Στάθης Καπ" w:date="2023-03-03T03:55:00Z">
                    <w:rPr>
                      <w:rFonts w:ascii="Calibri" w:hAnsi="Calibri" w:cs="Calibri"/>
                      <w:color w:val="000000"/>
                      <w:sz w:val="18"/>
                      <w:szCs w:val="18"/>
                    </w:rPr>
                  </w:rPrChange>
                </w:rPr>
                <w:t>0.189</w:t>
              </w:r>
            </w:ins>
          </w:p>
        </w:tc>
        <w:tc>
          <w:tcPr>
            <w:tcW w:w="669" w:type="dxa"/>
            <w:vAlign w:val="center"/>
            <w:tcPrChange w:id="14857" w:author="Στάθης Καπ" w:date="2023-03-03T06:26:00Z">
              <w:tcPr>
                <w:tcW w:w="669" w:type="dxa"/>
                <w:vAlign w:val="center"/>
              </w:tcPr>
            </w:tcPrChange>
          </w:tcPr>
          <w:p w14:paraId="58324D60" w14:textId="6A04705F" w:rsidR="00C87CFE" w:rsidRPr="00F665AE" w:rsidRDefault="00C87CFE" w:rsidP="00C87CFE">
            <w:pPr>
              <w:jc w:val="center"/>
              <w:rPr>
                <w:ins w:id="14858" w:author="Στάθης Καπ" w:date="2023-03-03T03:52:00Z"/>
                <w:rFonts w:cstheme="minorHAnsi"/>
                <w:sz w:val="16"/>
                <w:szCs w:val="16"/>
              </w:rPr>
            </w:pPr>
            <w:ins w:id="14859" w:author="Στάθης Καπ" w:date="2023-03-03T06:18:00Z">
              <w:r>
                <w:rPr>
                  <w:rFonts w:ascii="Calibri" w:hAnsi="Calibri" w:cstheme="minorHAnsi"/>
                  <w:color w:val="000000"/>
                  <w:sz w:val="16"/>
                  <w:szCs w:val="16"/>
                </w:rPr>
                <w:t>0</w:t>
              </w:r>
            </w:ins>
          </w:p>
        </w:tc>
        <w:tc>
          <w:tcPr>
            <w:tcW w:w="508" w:type="dxa"/>
            <w:vAlign w:val="bottom"/>
            <w:tcPrChange w:id="14860" w:author="Στάθης Καπ" w:date="2023-03-03T06:26:00Z">
              <w:tcPr>
                <w:tcW w:w="508" w:type="dxa"/>
                <w:vAlign w:val="bottom"/>
              </w:tcPr>
            </w:tcPrChange>
          </w:tcPr>
          <w:p w14:paraId="1CCF3DCF" w14:textId="7FE5918C" w:rsidR="00C87CFE" w:rsidRPr="00F665AE" w:rsidRDefault="00C87CFE" w:rsidP="00C87CFE">
            <w:pPr>
              <w:jc w:val="center"/>
              <w:rPr>
                <w:ins w:id="14861" w:author="Στάθης Καπ" w:date="2023-03-03T03:52:00Z"/>
                <w:rFonts w:cstheme="minorHAnsi"/>
                <w:sz w:val="16"/>
                <w:szCs w:val="16"/>
              </w:rPr>
            </w:pPr>
            <w:ins w:id="14862" w:author="Στάθης Καπ" w:date="2023-03-03T03:54:00Z">
              <w:r w:rsidRPr="00F665AE">
                <w:rPr>
                  <w:rFonts w:ascii="Calibri" w:hAnsi="Calibri" w:cs="Calibri"/>
                  <w:color w:val="000000"/>
                  <w:sz w:val="16"/>
                  <w:szCs w:val="16"/>
                  <w:rPrChange w:id="14863" w:author="Στάθης Καπ" w:date="2023-03-03T03:55:00Z">
                    <w:rPr>
                      <w:rFonts w:ascii="Calibri" w:hAnsi="Calibri" w:cs="Calibri"/>
                      <w:color w:val="000000"/>
                      <w:sz w:val="18"/>
                      <w:szCs w:val="18"/>
                    </w:rPr>
                  </w:rPrChange>
                </w:rPr>
                <w:t>770</w:t>
              </w:r>
            </w:ins>
          </w:p>
        </w:tc>
        <w:tc>
          <w:tcPr>
            <w:tcW w:w="541" w:type="dxa"/>
            <w:vAlign w:val="bottom"/>
            <w:tcPrChange w:id="14864" w:author="Στάθης Καπ" w:date="2023-03-03T06:26:00Z">
              <w:tcPr>
                <w:tcW w:w="541" w:type="dxa"/>
                <w:vAlign w:val="bottom"/>
              </w:tcPr>
            </w:tcPrChange>
          </w:tcPr>
          <w:p w14:paraId="5582F12F" w14:textId="250D939C" w:rsidR="00C87CFE" w:rsidRPr="00F665AE" w:rsidRDefault="00C87CFE" w:rsidP="00C87CFE">
            <w:pPr>
              <w:jc w:val="center"/>
              <w:rPr>
                <w:ins w:id="14865" w:author="Στάθης Καπ" w:date="2023-03-03T03:52:00Z"/>
                <w:rFonts w:cstheme="minorHAnsi"/>
                <w:sz w:val="16"/>
                <w:szCs w:val="16"/>
              </w:rPr>
            </w:pPr>
            <w:ins w:id="14866" w:author="Στάθης Καπ" w:date="2023-03-03T03:54:00Z">
              <w:r w:rsidRPr="00F665AE">
                <w:rPr>
                  <w:rFonts w:ascii="Calibri" w:hAnsi="Calibri" w:cs="Calibri"/>
                  <w:color w:val="000000"/>
                  <w:sz w:val="16"/>
                  <w:szCs w:val="16"/>
                  <w:rPrChange w:id="14867" w:author="Στάθης Καπ" w:date="2023-03-03T03:55:00Z">
                    <w:rPr>
                      <w:rFonts w:ascii="Calibri" w:hAnsi="Calibri" w:cs="Calibri"/>
                      <w:color w:val="000000"/>
                      <w:sz w:val="18"/>
                      <w:szCs w:val="18"/>
                    </w:rPr>
                  </w:rPrChange>
                </w:rPr>
                <w:t>0.197</w:t>
              </w:r>
            </w:ins>
          </w:p>
        </w:tc>
        <w:tc>
          <w:tcPr>
            <w:tcW w:w="589" w:type="dxa"/>
            <w:vAlign w:val="center"/>
            <w:tcPrChange w:id="14868" w:author="Στάθης Καπ" w:date="2023-03-03T06:26:00Z">
              <w:tcPr>
                <w:tcW w:w="589" w:type="dxa"/>
                <w:vAlign w:val="center"/>
              </w:tcPr>
            </w:tcPrChange>
          </w:tcPr>
          <w:p w14:paraId="1B6B80C0" w14:textId="4874819F" w:rsidR="00C87CFE" w:rsidRPr="00F665AE" w:rsidRDefault="00C87CFE" w:rsidP="00C87CFE">
            <w:pPr>
              <w:jc w:val="center"/>
              <w:rPr>
                <w:ins w:id="14869" w:author="Στάθης Καπ" w:date="2023-03-03T03:52:00Z"/>
                <w:rFonts w:cstheme="minorHAnsi"/>
                <w:sz w:val="16"/>
                <w:szCs w:val="16"/>
              </w:rPr>
            </w:pPr>
            <w:ins w:id="14870" w:author="Στάθης Καπ" w:date="2023-03-03T06:18:00Z">
              <w:r>
                <w:rPr>
                  <w:rFonts w:ascii="Calibri" w:hAnsi="Calibri" w:cstheme="minorHAnsi"/>
                  <w:color w:val="000000"/>
                  <w:sz w:val="16"/>
                  <w:szCs w:val="16"/>
                </w:rPr>
                <w:t>0</w:t>
              </w:r>
            </w:ins>
          </w:p>
        </w:tc>
        <w:tc>
          <w:tcPr>
            <w:tcW w:w="463" w:type="dxa"/>
            <w:vAlign w:val="bottom"/>
            <w:tcPrChange w:id="14871" w:author="Στάθης Καπ" w:date="2023-03-03T06:26:00Z">
              <w:tcPr>
                <w:tcW w:w="463" w:type="dxa"/>
                <w:vAlign w:val="bottom"/>
              </w:tcPr>
            </w:tcPrChange>
          </w:tcPr>
          <w:p w14:paraId="06371614" w14:textId="14E482F1" w:rsidR="00C87CFE" w:rsidRPr="00F665AE" w:rsidRDefault="00C87CFE" w:rsidP="00C87CFE">
            <w:pPr>
              <w:jc w:val="center"/>
              <w:rPr>
                <w:ins w:id="14872" w:author="Στάθης Καπ" w:date="2023-03-03T03:52:00Z"/>
                <w:rFonts w:cstheme="minorHAnsi"/>
                <w:sz w:val="16"/>
                <w:szCs w:val="16"/>
              </w:rPr>
            </w:pPr>
            <w:ins w:id="14873" w:author="Στάθης Καπ" w:date="2023-03-03T03:54:00Z">
              <w:r w:rsidRPr="00F665AE">
                <w:rPr>
                  <w:rFonts w:ascii="Calibri" w:hAnsi="Calibri" w:cs="Calibri"/>
                  <w:color w:val="000000"/>
                  <w:sz w:val="16"/>
                  <w:szCs w:val="16"/>
                  <w:rPrChange w:id="14874" w:author="Στάθης Καπ" w:date="2023-03-03T03:55:00Z">
                    <w:rPr>
                      <w:rFonts w:ascii="Calibri" w:hAnsi="Calibri" w:cs="Calibri"/>
                      <w:color w:val="000000"/>
                      <w:sz w:val="18"/>
                      <w:szCs w:val="18"/>
                    </w:rPr>
                  </w:rPrChange>
                </w:rPr>
                <w:t>780</w:t>
              </w:r>
            </w:ins>
          </w:p>
        </w:tc>
        <w:tc>
          <w:tcPr>
            <w:tcW w:w="541" w:type="dxa"/>
            <w:vAlign w:val="bottom"/>
            <w:tcPrChange w:id="14875" w:author="Στάθης Καπ" w:date="2023-03-03T06:26:00Z">
              <w:tcPr>
                <w:tcW w:w="541" w:type="dxa"/>
                <w:vAlign w:val="bottom"/>
              </w:tcPr>
            </w:tcPrChange>
          </w:tcPr>
          <w:p w14:paraId="0A56A5F5" w14:textId="1D802507" w:rsidR="00C87CFE" w:rsidRPr="00F665AE" w:rsidRDefault="00C87CFE" w:rsidP="00C87CFE">
            <w:pPr>
              <w:jc w:val="center"/>
              <w:rPr>
                <w:ins w:id="14876" w:author="Στάθης Καπ" w:date="2023-03-03T03:52:00Z"/>
                <w:rFonts w:cstheme="minorHAnsi"/>
                <w:sz w:val="16"/>
                <w:szCs w:val="16"/>
              </w:rPr>
            </w:pPr>
            <w:ins w:id="14877" w:author="Στάθης Καπ" w:date="2023-03-03T03:54:00Z">
              <w:r w:rsidRPr="00F665AE">
                <w:rPr>
                  <w:rFonts w:ascii="Calibri" w:hAnsi="Calibri" w:cs="Calibri"/>
                  <w:color w:val="000000"/>
                  <w:sz w:val="16"/>
                  <w:szCs w:val="16"/>
                  <w:rPrChange w:id="14878" w:author="Στάθης Καπ" w:date="2023-03-03T03:55:00Z">
                    <w:rPr>
                      <w:rFonts w:ascii="Calibri" w:hAnsi="Calibri" w:cs="Calibri"/>
                      <w:color w:val="000000"/>
                      <w:sz w:val="18"/>
                      <w:szCs w:val="18"/>
                    </w:rPr>
                  </w:rPrChange>
                </w:rPr>
                <w:t>0.184</w:t>
              </w:r>
            </w:ins>
          </w:p>
        </w:tc>
        <w:tc>
          <w:tcPr>
            <w:tcW w:w="589" w:type="dxa"/>
            <w:vAlign w:val="center"/>
            <w:tcPrChange w:id="14879" w:author="Στάθης Καπ" w:date="2023-03-03T06:26:00Z">
              <w:tcPr>
                <w:tcW w:w="589" w:type="dxa"/>
                <w:vAlign w:val="center"/>
              </w:tcPr>
            </w:tcPrChange>
          </w:tcPr>
          <w:p w14:paraId="39294D52" w14:textId="26A3ACF6" w:rsidR="00C87CFE" w:rsidRPr="00F665AE" w:rsidRDefault="00C87CFE" w:rsidP="00C87CFE">
            <w:pPr>
              <w:jc w:val="center"/>
              <w:rPr>
                <w:ins w:id="14880" w:author="Στάθης Καπ" w:date="2023-03-03T03:52:00Z"/>
                <w:rFonts w:cstheme="minorHAnsi"/>
                <w:sz w:val="16"/>
                <w:szCs w:val="16"/>
              </w:rPr>
            </w:pPr>
            <w:ins w:id="14881"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48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83" w:author="Στάθης Καπ" w:date="2023-03-03T03:52:00Z"/>
        </w:trPr>
        <w:tc>
          <w:tcPr>
            <w:tcW w:w="515" w:type="dxa"/>
            <w:tcBorders>
              <w:top w:val="nil"/>
              <w:bottom w:val="nil"/>
              <w:right w:val="single" w:sz="4" w:space="0" w:color="auto"/>
            </w:tcBorders>
            <w:shd w:val="clear" w:color="auto" w:fill="E7E6E6" w:themeFill="background2"/>
            <w:vAlign w:val="bottom"/>
            <w:tcPrChange w:id="14884" w:author="Στάθης Καπ" w:date="2023-03-03T06:26:00Z">
              <w:tcPr>
                <w:tcW w:w="515" w:type="dxa"/>
                <w:vAlign w:val="center"/>
              </w:tcPr>
            </w:tcPrChange>
          </w:tcPr>
          <w:p w14:paraId="7DA0021C" w14:textId="58195056" w:rsidR="00C87CFE" w:rsidRPr="00F665AE" w:rsidRDefault="00C87CFE" w:rsidP="00C87CFE">
            <w:pPr>
              <w:jc w:val="center"/>
              <w:rPr>
                <w:ins w:id="14885" w:author="Στάθης Καπ" w:date="2023-03-03T03:52:00Z"/>
                <w:sz w:val="16"/>
                <w:szCs w:val="16"/>
              </w:rPr>
            </w:pPr>
            <w:ins w:id="14886" w:author="Στάθης Καπ" w:date="2023-03-03T03:54:00Z">
              <w:r w:rsidRPr="00F665AE">
                <w:rPr>
                  <w:rFonts w:ascii="Calibri" w:hAnsi="Calibri" w:cs="Calibri"/>
                  <w:color w:val="000000"/>
                  <w:sz w:val="16"/>
                  <w:szCs w:val="16"/>
                  <w:rPrChange w:id="14887"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4888" w:author="Στάθης Καπ" w:date="2023-03-03T06:26:00Z">
              <w:tcPr>
                <w:tcW w:w="560" w:type="dxa"/>
              </w:tcPr>
            </w:tcPrChange>
          </w:tcPr>
          <w:p w14:paraId="7E7DE6AD" w14:textId="5E2BE86E" w:rsidR="00C87CFE" w:rsidRPr="00F665AE" w:rsidRDefault="00C87CFE" w:rsidP="00C87CFE">
            <w:pPr>
              <w:jc w:val="center"/>
              <w:rPr>
                <w:ins w:id="14889" w:author="Στάθης Καπ" w:date="2023-03-03T03:52:00Z"/>
                <w:rFonts w:cstheme="minorHAnsi"/>
                <w:sz w:val="16"/>
                <w:szCs w:val="16"/>
              </w:rPr>
            </w:pPr>
            <w:ins w:id="14890" w:author="Στάθης Καπ" w:date="2023-03-03T03:54:00Z">
              <w:r w:rsidRPr="00F665AE">
                <w:rPr>
                  <w:sz w:val="16"/>
                  <w:szCs w:val="16"/>
                  <w:rPrChange w:id="14891" w:author="Στάθης Καπ" w:date="2023-03-03T03:55:00Z">
                    <w:rPr>
                      <w:sz w:val="18"/>
                      <w:szCs w:val="18"/>
                    </w:rPr>
                  </w:rPrChange>
                </w:rPr>
                <w:t>930</w:t>
              </w:r>
            </w:ins>
          </w:p>
        </w:tc>
        <w:tc>
          <w:tcPr>
            <w:tcW w:w="855" w:type="dxa"/>
            <w:tcPrChange w:id="14892" w:author="Στάθης Καπ" w:date="2023-03-03T06:26:00Z">
              <w:tcPr>
                <w:tcW w:w="855" w:type="dxa"/>
              </w:tcPr>
            </w:tcPrChange>
          </w:tcPr>
          <w:p w14:paraId="3F0785FD" w14:textId="5580A119" w:rsidR="00C87CFE" w:rsidRPr="00F665AE" w:rsidRDefault="00C87CFE" w:rsidP="00C87CFE">
            <w:pPr>
              <w:jc w:val="center"/>
              <w:rPr>
                <w:ins w:id="14893" w:author="Στάθης Καπ" w:date="2023-03-03T03:52:00Z"/>
                <w:rFonts w:cstheme="minorHAnsi"/>
                <w:sz w:val="16"/>
                <w:szCs w:val="16"/>
              </w:rPr>
            </w:pPr>
            <w:ins w:id="14894" w:author="Στάθης Καπ" w:date="2023-03-03T03:54:00Z">
              <w:r w:rsidRPr="00F665AE">
                <w:rPr>
                  <w:sz w:val="16"/>
                  <w:szCs w:val="16"/>
                  <w:rPrChange w:id="14895" w:author="Στάθης Καπ" w:date="2023-03-03T03:55:00Z">
                    <w:rPr>
                      <w:sz w:val="18"/>
                      <w:szCs w:val="18"/>
                    </w:rPr>
                  </w:rPrChange>
                </w:rPr>
                <w:t>910</w:t>
              </w:r>
            </w:ins>
          </w:p>
        </w:tc>
        <w:tc>
          <w:tcPr>
            <w:tcW w:w="544" w:type="dxa"/>
            <w:vAlign w:val="bottom"/>
            <w:tcPrChange w:id="14896" w:author="Στάθης Καπ" w:date="2023-03-03T06:26:00Z">
              <w:tcPr>
                <w:tcW w:w="544" w:type="dxa"/>
                <w:vAlign w:val="bottom"/>
              </w:tcPr>
            </w:tcPrChange>
          </w:tcPr>
          <w:p w14:paraId="1EAC2097" w14:textId="42B10D74" w:rsidR="00C87CFE" w:rsidRPr="00F665AE" w:rsidRDefault="00C87CFE" w:rsidP="00C87CFE">
            <w:pPr>
              <w:jc w:val="center"/>
              <w:rPr>
                <w:ins w:id="14897" w:author="Στάθης Καπ" w:date="2023-03-03T03:52:00Z"/>
                <w:rFonts w:cstheme="minorHAnsi"/>
                <w:sz w:val="16"/>
                <w:szCs w:val="16"/>
              </w:rPr>
            </w:pPr>
            <w:ins w:id="14898" w:author="Στάθης Καπ" w:date="2023-03-03T03:54:00Z">
              <w:r w:rsidRPr="00F665AE">
                <w:rPr>
                  <w:rFonts w:ascii="Calibri" w:hAnsi="Calibri" w:cs="Calibri"/>
                  <w:color w:val="000000"/>
                  <w:sz w:val="16"/>
                  <w:szCs w:val="16"/>
                  <w:rPrChange w:id="14899" w:author="Στάθης Καπ" w:date="2023-03-03T03:55:00Z">
                    <w:rPr>
                      <w:rFonts w:ascii="Calibri" w:hAnsi="Calibri" w:cs="Calibri"/>
                      <w:color w:val="000000"/>
                      <w:sz w:val="18"/>
                      <w:szCs w:val="18"/>
                    </w:rPr>
                  </w:rPrChange>
                </w:rPr>
                <w:t>830</w:t>
              </w:r>
            </w:ins>
          </w:p>
        </w:tc>
        <w:tc>
          <w:tcPr>
            <w:tcW w:w="621" w:type="dxa"/>
            <w:vAlign w:val="bottom"/>
            <w:tcPrChange w:id="14900" w:author="Στάθης Καπ" w:date="2023-03-03T06:26:00Z">
              <w:tcPr>
                <w:tcW w:w="621" w:type="dxa"/>
                <w:vAlign w:val="bottom"/>
              </w:tcPr>
            </w:tcPrChange>
          </w:tcPr>
          <w:p w14:paraId="4C6B06FD" w14:textId="1D5DFF06" w:rsidR="00C87CFE" w:rsidRPr="00F665AE" w:rsidRDefault="00C87CFE" w:rsidP="00C87CFE">
            <w:pPr>
              <w:jc w:val="center"/>
              <w:rPr>
                <w:ins w:id="14901" w:author="Στάθης Καπ" w:date="2023-03-03T03:52:00Z"/>
                <w:rFonts w:cstheme="minorHAnsi"/>
                <w:sz w:val="16"/>
                <w:szCs w:val="16"/>
              </w:rPr>
            </w:pPr>
            <w:ins w:id="14902" w:author="Στάθης Καπ" w:date="2023-03-03T03:54:00Z">
              <w:r w:rsidRPr="00F665AE">
                <w:rPr>
                  <w:rFonts w:ascii="Calibri" w:hAnsi="Calibri" w:cs="Calibri"/>
                  <w:color w:val="000000"/>
                  <w:sz w:val="16"/>
                  <w:szCs w:val="16"/>
                  <w:rPrChange w:id="14903" w:author="Στάθης Καπ" w:date="2023-03-03T03:55:00Z">
                    <w:rPr>
                      <w:rFonts w:ascii="Calibri" w:hAnsi="Calibri" w:cs="Calibri"/>
                      <w:color w:val="000000"/>
                      <w:sz w:val="18"/>
                      <w:szCs w:val="18"/>
                    </w:rPr>
                  </w:rPrChange>
                </w:rPr>
                <w:t>0.28</w:t>
              </w:r>
            </w:ins>
          </w:p>
        </w:tc>
        <w:tc>
          <w:tcPr>
            <w:tcW w:w="669" w:type="dxa"/>
            <w:vAlign w:val="center"/>
            <w:tcPrChange w:id="14904" w:author="Στάθης Καπ" w:date="2023-03-03T06:26:00Z">
              <w:tcPr>
                <w:tcW w:w="669" w:type="dxa"/>
                <w:vAlign w:val="center"/>
              </w:tcPr>
            </w:tcPrChange>
          </w:tcPr>
          <w:p w14:paraId="40F7F259" w14:textId="0C85E736" w:rsidR="00C87CFE" w:rsidRPr="00F665AE" w:rsidRDefault="00C87CFE" w:rsidP="00C87CFE">
            <w:pPr>
              <w:jc w:val="center"/>
              <w:rPr>
                <w:ins w:id="14905" w:author="Στάθης Καπ" w:date="2023-03-03T03:52:00Z"/>
                <w:rFonts w:cstheme="minorHAnsi"/>
                <w:sz w:val="16"/>
                <w:szCs w:val="16"/>
              </w:rPr>
            </w:pPr>
            <w:ins w:id="14906" w:author="Στάθης Καπ" w:date="2023-03-03T06:18:00Z">
              <w:r>
                <w:rPr>
                  <w:rFonts w:ascii="Calibri" w:hAnsi="Calibri" w:cstheme="minorHAnsi"/>
                  <w:color w:val="000000"/>
                  <w:sz w:val="16"/>
                  <w:szCs w:val="16"/>
                </w:rPr>
                <w:t>10.75</w:t>
              </w:r>
            </w:ins>
          </w:p>
        </w:tc>
        <w:tc>
          <w:tcPr>
            <w:tcW w:w="543" w:type="dxa"/>
            <w:vAlign w:val="bottom"/>
            <w:tcPrChange w:id="14907" w:author="Στάθης Καπ" w:date="2023-03-03T06:26:00Z">
              <w:tcPr>
                <w:tcW w:w="543" w:type="dxa"/>
                <w:vAlign w:val="bottom"/>
              </w:tcPr>
            </w:tcPrChange>
          </w:tcPr>
          <w:p w14:paraId="03192364" w14:textId="3A0D4187" w:rsidR="00C87CFE" w:rsidRPr="00F665AE" w:rsidRDefault="00C87CFE" w:rsidP="00C87CFE">
            <w:pPr>
              <w:jc w:val="center"/>
              <w:rPr>
                <w:ins w:id="14908" w:author="Στάθης Καπ" w:date="2023-03-03T03:52:00Z"/>
                <w:rFonts w:cstheme="minorHAnsi"/>
                <w:sz w:val="16"/>
                <w:szCs w:val="16"/>
              </w:rPr>
            </w:pPr>
            <w:ins w:id="14909" w:author="Στάθης Καπ" w:date="2023-03-03T03:54:00Z">
              <w:r w:rsidRPr="00F665AE">
                <w:rPr>
                  <w:rFonts w:ascii="Calibri" w:hAnsi="Calibri" w:cs="Calibri"/>
                  <w:color w:val="000000"/>
                  <w:sz w:val="16"/>
                  <w:szCs w:val="16"/>
                  <w:rPrChange w:id="14910" w:author="Στάθης Καπ" w:date="2023-03-03T03:55:00Z">
                    <w:rPr>
                      <w:rFonts w:ascii="Calibri" w:hAnsi="Calibri" w:cs="Calibri"/>
                      <w:color w:val="000000"/>
                      <w:sz w:val="18"/>
                      <w:szCs w:val="18"/>
                    </w:rPr>
                  </w:rPrChange>
                </w:rPr>
                <w:t>830</w:t>
              </w:r>
            </w:ins>
          </w:p>
        </w:tc>
        <w:tc>
          <w:tcPr>
            <w:tcW w:w="621" w:type="dxa"/>
            <w:vAlign w:val="bottom"/>
            <w:tcPrChange w:id="14911" w:author="Στάθης Καπ" w:date="2023-03-03T06:26:00Z">
              <w:tcPr>
                <w:tcW w:w="621" w:type="dxa"/>
                <w:vAlign w:val="bottom"/>
              </w:tcPr>
            </w:tcPrChange>
          </w:tcPr>
          <w:p w14:paraId="766F6BBF" w14:textId="2997A24C" w:rsidR="00C87CFE" w:rsidRPr="00F665AE" w:rsidRDefault="00C87CFE" w:rsidP="00C87CFE">
            <w:pPr>
              <w:jc w:val="center"/>
              <w:rPr>
                <w:ins w:id="14912" w:author="Στάθης Καπ" w:date="2023-03-03T03:52:00Z"/>
                <w:rFonts w:cstheme="minorHAnsi"/>
                <w:sz w:val="16"/>
                <w:szCs w:val="16"/>
              </w:rPr>
            </w:pPr>
            <w:ins w:id="14913" w:author="Στάθης Καπ" w:date="2023-03-03T03:54:00Z">
              <w:r w:rsidRPr="00F665AE">
                <w:rPr>
                  <w:rFonts w:ascii="Calibri" w:hAnsi="Calibri" w:cs="Calibri"/>
                  <w:color w:val="000000"/>
                  <w:sz w:val="16"/>
                  <w:szCs w:val="16"/>
                  <w:rPrChange w:id="14914" w:author="Στάθης Καπ" w:date="2023-03-03T03:55:00Z">
                    <w:rPr>
                      <w:rFonts w:ascii="Calibri" w:hAnsi="Calibri" w:cs="Calibri"/>
                      <w:color w:val="000000"/>
                      <w:sz w:val="18"/>
                      <w:szCs w:val="18"/>
                    </w:rPr>
                  </w:rPrChange>
                </w:rPr>
                <w:t>0.21</w:t>
              </w:r>
            </w:ins>
          </w:p>
        </w:tc>
        <w:tc>
          <w:tcPr>
            <w:tcW w:w="669" w:type="dxa"/>
            <w:vAlign w:val="center"/>
            <w:tcPrChange w:id="14915" w:author="Στάθης Καπ" w:date="2023-03-03T06:26:00Z">
              <w:tcPr>
                <w:tcW w:w="669" w:type="dxa"/>
                <w:vAlign w:val="center"/>
              </w:tcPr>
            </w:tcPrChange>
          </w:tcPr>
          <w:p w14:paraId="2B8575FA" w14:textId="4757D93C" w:rsidR="00C87CFE" w:rsidRPr="00F665AE" w:rsidRDefault="00C87CFE" w:rsidP="00C87CFE">
            <w:pPr>
              <w:jc w:val="center"/>
              <w:rPr>
                <w:ins w:id="14916" w:author="Στάθης Καπ" w:date="2023-03-03T03:52:00Z"/>
                <w:rFonts w:cstheme="minorHAnsi"/>
                <w:sz w:val="16"/>
                <w:szCs w:val="16"/>
              </w:rPr>
            </w:pPr>
            <w:ins w:id="14917" w:author="Στάθης Καπ" w:date="2023-03-03T06:18:00Z">
              <w:r>
                <w:rPr>
                  <w:rFonts w:ascii="Calibri" w:hAnsi="Calibri" w:cstheme="minorHAnsi"/>
                  <w:color w:val="000000"/>
                  <w:sz w:val="16"/>
                  <w:szCs w:val="16"/>
                </w:rPr>
                <w:t>0</w:t>
              </w:r>
            </w:ins>
          </w:p>
        </w:tc>
        <w:tc>
          <w:tcPr>
            <w:tcW w:w="508" w:type="dxa"/>
            <w:vAlign w:val="bottom"/>
            <w:tcPrChange w:id="14918" w:author="Στάθης Καπ" w:date="2023-03-03T06:26:00Z">
              <w:tcPr>
                <w:tcW w:w="508" w:type="dxa"/>
                <w:vAlign w:val="bottom"/>
              </w:tcPr>
            </w:tcPrChange>
          </w:tcPr>
          <w:p w14:paraId="3A0BBE7A" w14:textId="393A17AD" w:rsidR="00C87CFE" w:rsidRPr="00F665AE" w:rsidRDefault="00C87CFE" w:rsidP="00C87CFE">
            <w:pPr>
              <w:jc w:val="center"/>
              <w:rPr>
                <w:ins w:id="14919" w:author="Στάθης Καπ" w:date="2023-03-03T03:52:00Z"/>
                <w:rFonts w:cstheme="minorHAnsi"/>
                <w:sz w:val="16"/>
                <w:szCs w:val="16"/>
              </w:rPr>
            </w:pPr>
            <w:ins w:id="14920" w:author="Στάθης Καπ" w:date="2023-03-03T03:54:00Z">
              <w:r w:rsidRPr="00F665AE">
                <w:rPr>
                  <w:rFonts w:ascii="Calibri" w:hAnsi="Calibri" w:cs="Calibri"/>
                  <w:color w:val="000000"/>
                  <w:sz w:val="16"/>
                  <w:szCs w:val="16"/>
                  <w:rPrChange w:id="14921" w:author="Στάθης Καπ" w:date="2023-03-03T03:55:00Z">
                    <w:rPr>
                      <w:rFonts w:ascii="Calibri" w:hAnsi="Calibri" w:cs="Calibri"/>
                      <w:color w:val="000000"/>
                      <w:sz w:val="18"/>
                      <w:szCs w:val="18"/>
                    </w:rPr>
                  </w:rPrChange>
                </w:rPr>
                <w:t>840</w:t>
              </w:r>
            </w:ins>
          </w:p>
        </w:tc>
        <w:tc>
          <w:tcPr>
            <w:tcW w:w="541" w:type="dxa"/>
            <w:vAlign w:val="bottom"/>
            <w:tcPrChange w:id="14922" w:author="Στάθης Καπ" w:date="2023-03-03T06:26:00Z">
              <w:tcPr>
                <w:tcW w:w="541" w:type="dxa"/>
                <w:vAlign w:val="bottom"/>
              </w:tcPr>
            </w:tcPrChange>
          </w:tcPr>
          <w:p w14:paraId="6F97332C" w14:textId="04AB0811" w:rsidR="00C87CFE" w:rsidRPr="00F665AE" w:rsidRDefault="00C87CFE" w:rsidP="00C87CFE">
            <w:pPr>
              <w:jc w:val="center"/>
              <w:rPr>
                <w:ins w:id="14923" w:author="Στάθης Καπ" w:date="2023-03-03T03:52:00Z"/>
                <w:rFonts w:cstheme="minorHAnsi"/>
                <w:sz w:val="16"/>
                <w:szCs w:val="16"/>
              </w:rPr>
            </w:pPr>
            <w:ins w:id="14924" w:author="Στάθης Καπ" w:date="2023-03-03T03:54:00Z">
              <w:r w:rsidRPr="00F665AE">
                <w:rPr>
                  <w:rFonts w:ascii="Calibri" w:hAnsi="Calibri" w:cs="Calibri"/>
                  <w:color w:val="000000"/>
                  <w:sz w:val="16"/>
                  <w:szCs w:val="16"/>
                  <w:rPrChange w:id="14925" w:author="Στάθης Καπ" w:date="2023-03-03T03:55:00Z">
                    <w:rPr>
                      <w:rFonts w:ascii="Calibri" w:hAnsi="Calibri" w:cs="Calibri"/>
                      <w:color w:val="000000"/>
                      <w:sz w:val="18"/>
                      <w:szCs w:val="18"/>
                    </w:rPr>
                  </w:rPrChange>
                </w:rPr>
                <w:t>0.209</w:t>
              </w:r>
            </w:ins>
          </w:p>
        </w:tc>
        <w:tc>
          <w:tcPr>
            <w:tcW w:w="589" w:type="dxa"/>
            <w:vAlign w:val="center"/>
            <w:tcPrChange w:id="14926" w:author="Στάθης Καπ" w:date="2023-03-03T06:26:00Z">
              <w:tcPr>
                <w:tcW w:w="589" w:type="dxa"/>
                <w:vAlign w:val="center"/>
              </w:tcPr>
            </w:tcPrChange>
          </w:tcPr>
          <w:p w14:paraId="16930B8F" w14:textId="389D89C7" w:rsidR="00C87CFE" w:rsidRPr="00F665AE" w:rsidRDefault="00C87CFE" w:rsidP="00C87CFE">
            <w:pPr>
              <w:jc w:val="center"/>
              <w:rPr>
                <w:ins w:id="14927" w:author="Στάθης Καπ" w:date="2023-03-03T03:52:00Z"/>
                <w:rFonts w:cstheme="minorHAnsi"/>
                <w:sz w:val="16"/>
                <w:szCs w:val="16"/>
              </w:rPr>
            </w:pPr>
            <w:ins w:id="14928" w:author="Στάθης Καπ" w:date="2023-03-03T06:18:00Z">
              <w:r>
                <w:rPr>
                  <w:rFonts w:ascii="Calibri" w:hAnsi="Calibri" w:cstheme="minorHAnsi"/>
                  <w:color w:val="000000"/>
                  <w:sz w:val="16"/>
                  <w:szCs w:val="16"/>
                </w:rPr>
                <w:t>-1.2</w:t>
              </w:r>
            </w:ins>
          </w:p>
        </w:tc>
        <w:tc>
          <w:tcPr>
            <w:tcW w:w="463" w:type="dxa"/>
            <w:vAlign w:val="bottom"/>
            <w:tcPrChange w:id="14929" w:author="Στάθης Καπ" w:date="2023-03-03T06:26:00Z">
              <w:tcPr>
                <w:tcW w:w="463" w:type="dxa"/>
                <w:vAlign w:val="bottom"/>
              </w:tcPr>
            </w:tcPrChange>
          </w:tcPr>
          <w:p w14:paraId="222F2812" w14:textId="30611AD7" w:rsidR="00C87CFE" w:rsidRPr="00F665AE" w:rsidRDefault="00C87CFE" w:rsidP="00C87CFE">
            <w:pPr>
              <w:jc w:val="center"/>
              <w:rPr>
                <w:ins w:id="14930" w:author="Στάθης Καπ" w:date="2023-03-03T03:52:00Z"/>
                <w:rFonts w:cstheme="minorHAnsi"/>
                <w:sz w:val="16"/>
                <w:szCs w:val="16"/>
              </w:rPr>
            </w:pPr>
            <w:ins w:id="14931" w:author="Στάθης Καπ" w:date="2023-03-03T03:54:00Z">
              <w:r w:rsidRPr="00F665AE">
                <w:rPr>
                  <w:rFonts w:ascii="Calibri" w:hAnsi="Calibri" w:cs="Calibri"/>
                  <w:color w:val="000000"/>
                  <w:sz w:val="16"/>
                  <w:szCs w:val="16"/>
                  <w:rPrChange w:id="14932" w:author="Στάθης Καπ" w:date="2023-03-03T03:55:00Z">
                    <w:rPr>
                      <w:rFonts w:ascii="Calibri" w:hAnsi="Calibri" w:cs="Calibri"/>
                      <w:color w:val="000000"/>
                      <w:sz w:val="18"/>
                      <w:szCs w:val="18"/>
                    </w:rPr>
                  </w:rPrChange>
                </w:rPr>
                <w:t>810</w:t>
              </w:r>
            </w:ins>
          </w:p>
        </w:tc>
        <w:tc>
          <w:tcPr>
            <w:tcW w:w="541" w:type="dxa"/>
            <w:vAlign w:val="bottom"/>
            <w:tcPrChange w:id="14933" w:author="Στάθης Καπ" w:date="2023-03-03T06:26:00Z">
              <w:tcPr>
                <w:tcW w:w="541" w:type="dxa"/>
                <w:vAlign w:val="bottom"/>
              </w:tcPr>
            </w:tcPrChange>
          </w:tcPr>
          <w:p w14:paraId="0620FA15" w14:textId="184F7975" w:rsidR="00C87CFE" w:rsidRPr="00F665AE" w:rsidRDefault="00C87CFE" w:rsidP="00C87CFE">
            <w:pPr>
              <w:jc w:val="center"/>
              <w:rPr>
                <w:ins w:id="14934" w:author="Στάθης Καπ" w:date="2023-03-03T03:52:00Z"/>
                <w:rFonts w:cstheme="minorHAnsi"/>
                <w:sz w:val="16"/>
                <w:szCs w:val="16"/>
              </w:rPr>
            </w:pPr>
            <w:ins w:id="14935" w:author="Στάθης Καπ" w:date="2023-03-03T03:54:00Z">
              <w:r w:rsidRPr="00F665AE">
                <w:rPr>
                  <w:rFonts w:ascii="Calibri" w:hAnsi="Calibri" w:cs="Calibri"/>
                  <w:color w:val="000000"/>
                  <w:sz w:val="16"/>
                  <w:szCs w:val="16"/>
                  <w:rPrChange w:id="14936" w:author="Στάθης Καπ" w:date="2023-03-03T03:55:00Z">
                    <w:rPr>
                      <w:rFonts w:ascii="Calibri" w:hAnsi="Calibri" w:cs="Calibri"/>
                      <w:color w:val="000000"/>
                      <w:sz w:val="18"/>
                      <w:szCs w:val="18"/>
                    </w:rPr>
                  </w:rPrChange>
                </w:rPr>
                <w:t>0.242</w:t>
              </w:r>
            </w:ins>
          </w:p>
        </w:tc>
        <w:tc>
          <w:tcPr>
            <w:tcW w:w="589" w:type="dxa"/>
            <w:vAlign w:val="center"/>
            <w:tcPrChange w:id="14937" w:author="Στάθης Καπ" w:date="2023-03-03T06:26:00Z">
              <w:tcPr>
                <w:tcW w:w="589" w:type="dxa"/>
                <w:vAlign w:val="center"/>
              </w:tcPr>
            </w:tcPrChange>
          </w:tcPr>
          <w:p w14:paraId="3A26AC4E" w14:textId="702F2830" w:rsidR="00C87CFE" w:rsidRPr="00F665AE" w:rsidRDefault="00C87CFE" w:rsidP="00C87CFE">
            <w:pPr>
              <w:jc w:val="center"/>
              <w:rPr>
                <w:ins w:id="14938" w:author="Στάθης Καπ" w:date="2023-03-03T03:52:00Z"/>
                <w:rFonts w:cstheme="minorHAnsi"/>
                <w:sz w:val="16"/>
                <w:szCs w:val="16"/>
              </w:rPr>
            </w:pPr>
            <w:ins w:id="14939"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49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41" w:author="Στάθης Καπ" w:date="2023-03-03T03:52:00Z"/>
        </w:trPr>
        <w:tc>
          <w:tcPr>
            <w:tcW w:w="515" w:type="dxa"/>
            <w:tcBorders>
              <w:top w:val="nil"/>
              <w:bottom w:val="nil"/>
              <w:right w:val="single" w:sz="4" w:space="0" w:color="auto"/>
            </w:tcBorders>
            <w:shd w:val="clear" w:color="auto" w:fill="E7E6E6" w:themeFill="background2"/>
            <w:vAlign w:val="bottom"/>
            <w:tcPrChange w:id="14942" w:author="Στάθης Καπ" w:date="2023-03-03T06:26:00Z">
              <w:tcPr>
                <w:tcW w:w="515" w:type="dxa"/>
                <w:vAlign w:val="center"/>
              </w:tcPr>
            </w:tcPrChange>
          </w:tcPr>
          <w:p w14:paraId="1F0F7253" w14:textId="3BF33EB1" w:rsidR="00C87CFE" w:rsidRPr="00F665AE" w:rsidRDefault="00C87CFE" w:rsidP="00C87CFE">
            <w:pPr>
              <w:jc w:val="center"/>
              <w:rPr>
                <w:ins w:id="14943" w:author="Στάθης Καπ" w:date="2023-03-03T03:52:00Z"/>
                <w:sz w:val="16"/>
                <w:szCs w:val="16"/>
              </w:rPr>
            </w:pPr>
            <w:ins w:id="14944" w:author="Στάθης Καπ" w:date="2023-03-03T03:54:00Z">
              <w:r w:rsidRPr="00F665AE">
                <w:rPr>
                  <w:rFonts w:ascii="Calibri" w:hAnsi="Calibri" w:cs="Calibri"/>
                  <w:color w:val="000000"/>
                  <w:sz w:val="16"/>
                  <w:szCs w:val="16"/>
                  <w:rPrChange w:id="14945"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4946" w:author="Στάθης Καπ" w:date="2023-03-03T06:26:00Z">
              <w:tcPr>
                <w:tcW w:w="560" w:type="dxa"/>
              </w:tcPr>
            </w:tcPrChange>
          </w:tcPr>
          <w:p w14:paraId="2EA1AE73" w14:textId="7DB8E72F" w:rsidR="00C87CFE" w:rsidRPr="00F665AE" w:rsidRDefault="00C87CFE" w:rsidP="00C87CFE">
            <w:pPr>
              <w:jc w:val="center"/>
              <w:rPr>
                <w:ins w:id="14947" w:author="Στάθης Καπ" w:date="2023-03-03T03:52:00Z"/>
                <w:rFonts w:cstheme="minorHAnsi"/>
                <w:sz w:val="16"/>
                <w:szCs w:val="16"/>
              </w:rPr>
            </w:pPr>
            <w:ins w:id="14948" w:author="Στάθης Καπ" w:date="2023-03-03T03:54:00Z">
              <w:r w:rsidRPr="00F665AE">
                <w:rPr>
                  <w:sz w:val="16"/>
                  <w:szCs w:val="16"/>
                  <w:rPrChange w:id="14949" w:author="Στάθης Καπ" w:date="2023-03-03T03:55:00Z">
                    <w:rPr>
                      <w:sz w:val="18"/>
                      <w:szCs w:val="18"/>
                    </w:rPr>
                  </w:rPrChange>
                </w:rPr>
                <w:t>960</w:t>
              </w:r>
            </w:ins>
          </w:p>
        </w:tc>
        <w:tc>
          <w:tcPr>
            <w:tcW w:w="855" w:type="dxa"/>
            <w:tcPrChange w:id="14950" w:author="Στάθης Καπ" w:date="2023-03-03T06:26:00Z">
              <w:tcPr>
                <w:tcW w:w="855" w:type="dxa"/>
              </w:tcPr>
            </w:tcPrChange>
          </w:tcPr>
          <w:p w14:paraId="0BAE3285" w14:textId="398A02F1" w:rsidR="00C87CFE" w:rsidRPr="00F665AE" w:rsidRDefault="00C87CFE" w:rsidP="00C87CFE">
            <w:pPr>
              <w:jc w:val="center"/>
              <w:rPr>
                <w:ins w:id="14951" w:author="Στάθης Καπ" w:date="2023-03-03T03:52:00Z"/>
                <w:rFonts w:cstheme="minorHAnsi"/>
                <w:sz w:val="16"/>
                <w:szCs w:val="16"/>
              </w:rPr>
            </w:pPr>
            <w:ins w:id="14952" w:author="Στάθης Καπ" w:date="2023-03-03T03:54:00Z">
              <w:r w:rsidRPr="00F665AE">
                <w:rPr>
                  <w:sz w:val="16"/>
                  <w:szCs w:val="16"/>
                  <w:rPrChange w:id="14953" w:author="Στάθης Καπ" w:date="2023-03-03T03:55:00Z">
                    <w:rPr>
                      <w:sz w:val="18"/>
                      <w:szCs w:val="18"/>
                    </w:rPr>
                  </w:rPrChange>
                </w:rPr>
                <w:t>940</w:t>
              </w:r>
            </w:ins>
          </w:p>
        </w:tc>
        <w:tc>
          <w:tcPr>
            <w:tcW w:w="544" w:type="dxa"/>
            <w:vAlign w:val="bottom"/>
            <w:tcPrChange w:id="14954" w:author="Στάθης Καπ" w:date="2023-03-03T06:26:00Z">
              <w:tcPr>
                <w:tcW w:w="544" w:type="dxa"/>
                <w:vAlign w:val="bottom"/>
              </w:tcPr>
            </w:tcPrChange>
          </w:tcPr>
          <w:p w14:paraId="34D4C965" w14:textId="7E9F9D9B" w:rsidR="00C87CFE" w:rsidRPr="00F665AE" w:rsidRDefault="00C87CFE" w:rsidP="00C87CFE">
            <w:pPr>
              <w:jc w:val="center"/>
              <w:rPr>
                <w:ins w:id="14955" w:author="Στάθης Καπ" w:date="2023-03-03T03:52:00Z"/>
                <w:rFonts w:cstheme="minorHAnsi"/>
                <w:sz w:val="16"/>
                <w:szCs w:val="16"/>
              </w:rPr>
            </w:pPr>
            <w:ins w:id="14956" w:author="Στάθης Καπ" w:date="2023-03-03T03:54:00Z">
              <w:r w:rsidRPr="00F665AE">
                <w:rPr>
                  <w:rFonts w:ascii="Calibri" w:hAnsi="Calibri" w:cs="Calibri"/>
                  <w:color w:val="000000"/>
                  <w:sz w:val="16"/>
                  <w:szCs w:val="16"/>
                  <w:rPrChange w:id="14957" w:author="Στάθης Καπ" w:date="2023-03-03T03:55:00Z">
                    <w:rPr>
                      <w:rFonts w:ascii="Calibri" w:hAnsi="Calibri" w:cs="Calibri"/>
                      <w:color w:val="000000"/>
                      <w:sz w:val="18"/>
                      <w:szCs w:val="18"/>
                    </w:rPr>
                  </w:rPrChange>
                </w:rPr>
                <w:t>890</w:t>
              </w:r>
            </w:ins>
          </w:p>
        </w:tc>
        <w:tc>
          <w:tcPr>
            <w:tcW w:w="621" w:type="dxa"/>
            <w:vAlign w:val="bottom"/>
            <w:tcPrChange w:id="14958" w:author="Στάθης Καπ" w:date="2023-03-03T06:26:00Z">
              <w:tcPr>
                <w:tcW w:w="621" w:type="dxa"/>
                <w:vAlign w:val="bottom"/>
              </w:tcPr>
            </w:tcPrChange>
          </w:tcPr>
          <w:p w14:paraId="623F008E" w14:textId="4C6E3D24" w:rsidR="00C87CFE" w:rsidRPr="00F665AE" w:rsidRDefault="00C87CFE" w:rsidP="00C87CFE">
            <w:pPr>
              <w:jc w:val="center"/>
              <w:rPr>
                <w:ins w:id="14959" w:author="Στάθης Καπ" w:date="2023-03-03T03:52:00Z"/>
                <w:rFonts w:cstheme="minorHAnsi"/>
                <w:sz w:val="16"/>
                <w:szCs w:val="16"/>
              </w:rPr>
            </w:pPr>
            <w:ins w:id="14960" w:author="Στάθης Καπ" w:date="2023-03-03T03:54:00Z">
              <w:r w:rsidRPr="00F665AE">
                <w:rPr>
                  <w:rFonts w:ascii="Calibri" w:hAnsi="Calibri" w:cs="Calibri"/>
                  <w:color w:val="000000"/>
                  <w:sz w:val="16"/>
                  <w:szCs w:val="16"/>
                  <w:rPrChange w:id="14961" w:author="Στάθης Καπ" w:date="2023-03-03T03:55:00Z">
                    <w:rPr>
                      <w:rFonts w:ascii="Calibri" w:hAnsi="Calibri" w:cs="Calibri"/>
                      <w:color w:val="000000"/>
                      <w:sz w:val="18"/>
                      <w:szCs w:val="18"/>
                    </w:rPr>
                  </w:rPrChange>
                </w:rPr>
                <w:t>0.268</w:t>
              </w:r>
            </w:ins>
          </w:p>
        </w:tc>
        <w:tc>
          <w:tcPr>
            <w:tcW w:w="669" w:type="dxa"/>
            <w:vAlign w:val="center"/>
            <w:tcPrChange w:id="14962" w:author="Στάθης Καπ" w:date="2023-03-03T06:26:00Z">
              <w:tcPr>
                <w:tcW w:w="669" w:type="dxa"/>
                <w:vAlign w:val="center"/>
              </w:tcPr>
            </w:tcPrChange>
          </w:tcPr>
          <w:p w14:paraId="260531C3" w14:textId="0803B4E6" w:rsidR="00C87CFE" w:rsidRPr="00F665AE" w:rsidRDefault="00C87CFE" w:rsidP="00C87CFE">
            <w:pPr>
              <w:jc w:val="center"/>
              <w:rPr>
                <w:ins w:id="14963" w:author="Στάθης Καπ" w:date="2023-03-03T03:52:00Z"/>
                <w:rFonts w:cstheme="minorHAnsi"/>
                <w:sz w:val="16"/>
                <w:szCs w:val="16"/>
              </w:rPr>
            </w:pPr>
            <w:ins w:id="14964" w:author="Στάθης Καπ" w:date="2023-03-03T06:18:00Z">
              <w:r>
                <w:rPr>
                  <w:rFonts w:ascii="Calibri" w:hAnsi="Calibri" w:cstheme="minorHAnsi"/>
                  <w:color w:val="000000"/>
                  <w:sz w:val="16"/>
                  <w:szCs w:val="16"/>
                </w:rPr>
                <w:t>7.29</w:t>
              </w:r>
            </w:ins>
          </w:p>
        </w:tc>
        <w:tc>
          <w:tcPr>
            <w:tcW w:w="543" w:type="dxa"/>
            <w:vAlign w:val="bottom"/>
            <w:tcPrChange w:id="14965" w:author="Στάθης Καπ" w:date="2023-03-03T06:26:00Z">
              <w:tcPr>
                <w:tcW w:w="543" w:type="dxa"/>
                <w:vAlign w:val="bottom"/>
              </w:tcPr>
            </w:tcPrChange>
          </w:tcPr>
          <w:p w14:paraId="3052C814" w14:textId="3C2C7568" w:rsidR="00C87CFE" w:rsidRPr="00F665AE" w:rsidRDefault="00C87CFE" w:rsidP="00C87CFE">
            <w:pPr>
              <w:jc w:val="center"/>
              <w:rPr>
                <w:ins w:id="14966" w:author="Στάθης Καπ" w:date="2023-03-03T03:52:00Z"/>
                <w:rFonts w:cstheme="minorHAnsi"/>
                <w:sz w:val="16"/>
                <w:szCs w:val="16"/>
              </w:rPr>
            </w:pPr>
            <w:ins w:id="14967" w:author="Στάθης Καπ" w:date="2023-03-03T03:54:00Z">
              <w:r w:rsidRPr="00F665AE">
                <w:rPr>
                  <w:rFonts w:ascii="Calibri" w:hAnsi="Calibri" w:cs="Calibri"/>
                  <w:color w:val="000000"/>
                  <w:sz w:val="16"/>
                  <w:szCs w:val="16"/>
                  <w:rPrChange w:id="14968" w:author="Στάθης Καπ" w:date="2023-03-03T03:55:00Z">
                    <w:rPr>
                      <w:rFonts w:ascii="Calibri" w:hAnsi="Calibri" w:cs="Calibri"/>
                      <w:color w:val="000000"/>
                      <w:sz w:val="18"/>
                      <w:szCs w:val="18"/>
                    </w:rPr>
                  </w:rPrChange>
                </w:rPr>
                <w:t>880</w:t>
              </w:r>
            </w:ins>
          </w:p>
        </w:tc>
        <w:tc>
          <w:tcPr>
            <w:tcW w:w="621" w:type="dxa"/>
            <w:vAlign w:val="bottom"/>
            <w:tcPrChange w:id="14969" w:author="Στάθης Καπ" w:date="2023-03-03T06:26:00Z">
              <w:tcPr>
                <w:tcW w:w="621" w:type="dxa"/>
                <w:vAlign w:val="bottom"/>
              </w:tcPr>
            </w:tcPrChange>
          </w:tcPr>
          <w:p w14:paraId="72D2709E" w14:textId="10A0DCC4" w:rsidR="00C87CFE" w:rsidRPr="00F665AE" w:rsidRDefault="00C87CFE" w:rsidP="00C87CFE">
            <w:pPr>
              <w:jc w:val="center"/>
              <w:rPr>
                <w:ins w:id="14970" w:author="Στάθης Καπ" w:date="2023-03-03T03:52:00Z"/>
                <w:rFonts w:cstheme="minorHAnsi"/>
                <w:sz w:val="16"/>
                <w:szCs w:val="16"/>
              </w:rPr>
            </w:pPr>
            <w:ins w:id="14971" w:author="Στάθης Καπ" w:date="2023-03-03T03:54:00Z">
              <w:r w:rsidRPr="00F665AE">
                <w:rPr>
                  <w:rFonts w:ascii="Calibri" w:hAnsi="Calibri" w:cs="Calibri"/>
                  <w:color w:val="000000"/>
                  <w:sz w:val="16"/>
                  <w:szCs w:val="16"/>
                  <w:rPrChange w:id="14972" w:author="Στάθης Καπ" w:date="2023-03-03T03:55:00Z">
                    <w:rPr>
                      <w:rFonts w:ascii="Calibri" w:hAnsi="Calibri" w:cs="Calibri"/>
                      <w:color w:val="000000"/>
                      <w:sz w:val="18"/>
                      <w:szCs w:val="18"/>
                    </w:rPr>
                  </w:rPrChange>
                </w:rPr>
                <w:t>0.249</w:t>
              </w:r>
            </w:ins>
          </w:p>
        </w:tc>
        <w:tc>
          <w:tcPr>
            <w:tcW w:w="669" w:type="dxa"/>
            <w:vAlign w:val="center"/>
            <w:tcPrChange w:id="14973" w:author="Στάθης Καπ" w:date="2023-03-03T06:26:00Z">
              <w:tcPr>
                <w:tcW w:w="669" w:type="dxa"/>
                <w:vAlign w:val="center"/>
              </w:tcPr>
            </w:tcPrChange>
          </w:tcPr>
          <w:p w14:paraId="0E3756EF" w14:textId="10359BC8" w:rsidR="00C87CFE" w:rsidRPr="00F665AE" w:rsidRDefault="00C87CFE" w:rsidP="00C87CFE">
            <w:pPr>
              <w:jc w:val="center"/>
              <w:rPr>
                <w:ins w:id="14974" w:author="Στάθης Καπ" w:date="2023-03-03T03:52:00Z"/>
                <w:rFonts w:cstheme="minorHAnsi"/>
                <w:sz w:val="16"/>
                <w:szCs w:val="16"/>
              </w:rPr>
            </w:pPr>
            <w:ins w:id="14975" w:author="Στάθης Καπ" w:date="2023-03-03T06:18:00Z">
              <w:r>
                <w:rPr>
                  <w:rFonts w:ascii="Calibri" w:hAnsi="Calibri" w:cstheme="minorHAnsi"/>
                  <w:color w:val="000000"/>
                  <w:sz w:val="16"/>
                  <w:szCs w:val="16"/>
                </w:rPr>
                <w:t>1.12</w:t>
              </w:r>
            </w:ins>
          </w:p>
        </w:tc>
        <w:tc>
          <w:tcPr>
            <w:tcW w:w="508" w:type="dxa"/>
            <w:vAlign w:val="bottom"/>
            <w:tcPrChange w:id="14976" w:author="Στάθης Καπ" w:date="2023-03-03T06:26:00Z">
              <w:tcPr>
                <w:tcW w:w="508" w:type="dxa"/>
                <w:vAlign w:val="bottom"/>
              </w:tcPr>
            </w:tcPrChange>
          </w:tcPr>
          <w:p w14:paraId="7C0EDA46" w14:textId="064217B5" w:rsidR="00C87CFE" w:rsidRPr="00F665AE" w:rsidRDefault="00C87CFE" w:rsidP="00C87CFE">
            <w:pPr>
              <w:jc w:val="center"/>
              <w:rPr>
                <w:ins w:id="14977" w:author="Στάθης Καπ" w:date="2023-03-03T03:52:00Z"/>
                <w:rFonts w:cstheme="minorHAnsi"/>
                <w:sz w:val="16"/>
                <w:szCs w:val="16"/>
              </w:rPr>
            </w:pPr>
            <w:ins w:id="14978" w:author="Στάθης Καπ" w:date="2023-03-03T03:54:00Z">
              <w:r w:rsidRPr="00F665AE">
                <w:rPr>
                  <w:rFonts w:ascii="Calibri" w:hAnsi="Calibri" w:cs="Calibri"/>
                  <w:color w:val="000000"/>
                  <w:sz w:val="16"/>
                  <w:szCs w:val="16"/>
                  <w:rPrChange w:id="14979" w:author="Στάθης Καπ" w:date="2023-03-03T03:55:00Z">
                    <w:rPr>
                      <w:rFonts w:ascii="Calibri" w:hAnsi="Calibri" w:cs="Calibri"/>
                      <w:color w:val="000000"/>
                      <w:sz w:val="18"/>
                      <w:szCs w:val="18"/>
                    </w:rPr>
                  </w:rPrChange>
                </w:rPr>
                <w:t>900</w:t>
              </w:r>
            </w:ins>
          </w:p>
        </w:tc>
        <w:tc>
          <w:tcPr>
            <w:tcW w:w="541" w:type="dxa"/>
            <w:vAlign w:val="bottom"/>
            <w:tcPrChange w:id="14980" w:author="Στάθης Καπ" w:date="2023-03-03T06:26:00Z">
              <w:tcPr>
                <w:tcW w:w="541" w:type="dxa"/>
                <w:vAlign w:val="bottom"/>
              </w:tcPr>
            </w:tcPrChange>
          </w:tcPr>
          <w:p w14:paraId="60D8AC42" w14:textId="30943FB0" w:rsidR="00C87CFE" w:rsidRPr="00F665AE" w:rsidRDefault="00C87CFE" w:rsidP="00C87CFE">
            <w:pPr>
              <w:jc w:val="center"/>
              <w:rPr>
                <w:ins w:id="14981" w:author="Στάθης Καπ" w:date="2023-03-03T03:52:00Z"/>
                <w:rFonts w:cstheme="minorHAnsi"/>
                <w:sz w:val="16"/>
                <w:szCs w:val="16"/>
              </w:rPr>
            </w:pPr>
            <w:ins w:id="14982" w:author="Στάθης Καπ" w:date="2023-03-03T03:54:00Z">
              <w:r w:rsidRPr="00F665AE">
                <w:rPr>
                  <w:rFonts w:ascii="Calibri" w:hAnsi="Calibri" w:cs="Calibri"/>
                  <w:color w:val="000000"/>
                  <w:sz w:val="16"/>
                  <w:szCs w:val="16"/>
                  <w:rPrChange w:id="14983" w:author="Στάθης Καπ" w:date="2023-03-03T03:55:00Z">
                    <w:rPr>
                      <w:rFonts w:ascii="Calibri" w:hAnsi="Calibri" w:cs="Calibri"/>
                      <w:color w:val="000000"/>
                      <w:sz w:val="18"/>
                      <w:szCs w:val="18"/>
                    </w:rPr>
                  </w:rPrChange>
                </w:rPr>
                <w:t>0.224</w:t>
              </w:r>
            </w:ins>
          </w:p>
        </w:tc>
        <w:tc>
          <w:tcPr>
            <w:tcW w:w="589" w:type="dxa"/>
            <w:vAlign w:val="center"/>
            <w:tcPrChange w:id="14984" w:author="Στάθης Καπ" w:date="2023-03-03T06:26:00Z">
              <w:tcPr>
                <w:tcW w:w="589" w:type="dxa"/>
                <w:vAlign w:val="center"/>
              </w:tcPr>
            </w:tcPrChange>
          </w:tcPr>
          <w:p w14:paraId="7355517D" w14:textId="0EBB690B" w:rsidR="00C87CFE" w:rsidRPr="00F665AE" w:rsidRDefault="00C87CFE" w:rsidP="00C87CFE">
            <w:pPr>
              <w:jc w:val="center"/>
              <w:rPr>
                <w:ins w:id="14985" w:author="Στάθης Καπ" w:date="2023-03-03T03:52:00Z"/>
                <w:rFonts w:cstheme="minorHAnsi"/>
                <w:sz w:val="16"/>
                <w:szCs w:val="16"/>
              </w:rPr>
            </w:pPr>
            <w:ins w:id="14986" w:author="Στάθης Καπ" w:date="2023-03-03T06:18:00Z">
              <w:r>
                <w:rPr>
                  <w:rFonts w:ascii="Calibri" w:hAnsi="Calibri" w:cstheme="minorHAnsi"/>
                  <w:color w:val="000000"/>
                  <w:sz w:val="16"/>
                  <w:szCs w:val="16"/>
                </w:rPr>
                <w:t>-1.12</w:t>
              </w:r>
            </w:ins>
          </w:p>
        </w:tc>
        <w:tc>
          <w:tcPr>
            <w:tcW w:w="463" w:type="dxa"/>
            <w:vAlign w:val="bottom"/>
            <w:tcPrChange w:id="14987" w:author="Στάθης Καπ" w:date="2023-03-03T06:26:00Z">
              <w:tcPr>
                <w:tcW w:w="463" w:type="dxa"/>
                <w:vAlign w:val="bottom"/>
              </w:tcPr>
            </w:tcPrChange>
          </w:tcPr>
          <w:p w14:paraId="2B242FBB" w14:textId="425C20F9" w:rsidR="00C87CFE" w:rsidRPr="00F665AE" w:rsidRDefault="00C87CFE" w:rsidP="00C87CFE">
            <w:pPr>
              <w:jc w:val="center"/>
              <w:rPr>
                <w:ins w:id="14988" w:author="Στάθης Καπ" w:date="2023-03-03T03:52:00Z"/>
                <w:rFonts w:cstheme="minorHAnsi"/>
                <w:sz w:val="16"/>
                <w:szCs w:val="16"/>
              </w:rPr>
            </w:pPr>
            <w:ins w:id="14989" w:author="Στάθης Καπ" w:date="2023-03-03T03:54:00Z">
              <w:r w:rsidRPr="00F665AE">
                <w:rPr>
                  <w:rFonts w:ascii="Calibri" w:hAnsi="Calibri" w:cs="Calibri"/>
                  <w:color w:val="000000"/>
                  <w:sz w:val="16"/>
                  <w:szCs w:val="16"/>
                  <w:rPrChange w:id="14990" w:author="Στάθης Καπ" w:date="2023-03-03T03:55:00Z">
                    <w:rPr>
                      <w:rFonts w:ascii="Calibri" w:hAnsi="Calibri" w:cs="Calibri"/>
                      <w:color w:val="000000"/>
                      <w:sz w:val="18"/>
                      <w:szCs w:val="18"/>
                    </w:rPr>
                  </w:rPrChange>
                </w:rPr>
                <w:t>910</w:t>
              </w:r>
            </w:ins>
          </w:p>
        </w:tc>
        <w:tc>
          <w:tcPr>
            <w:tcW w:w="541" w:type="dxa"/>
            <w:vAlign w:val="bottom"/>
            <w:tcPrChange w:id="14991" w:author="Στάθης Καπ" w:date="2023-03-03T06:26:00Z">
              <w:tcPr>
                <w:tcW w:w="541" w:type="dxa"/>
                <w:vAlign w:val="bottom"/>
              </w:tcPr>
            </w:tcPrChange>
          </w:tcPr>
          <w:p w14:paraId="2647F493" w14:textId="6369C8B9" w:rsidR="00C87CFE" w:rsidRPr="00F665AE" w:rsidRDefault="00C87CFE" w:rsidP="00C87CFE">
            <w:pPr>
              <w:jc w:val="center"/>
              <w:rPr>
                <w:ins w:id="14992" w:author="Στάθης Καπ" w:date="2023-03-03T03:52:00Z"/>
                <w:rFonts w:cstheme="minorHAnsi"/>
                <w:sz w:val="16"/>
                <w:szCs w:val="16"/>
              </w:rPr>
            </w:pPr>
            <w:ins w:id="14993" w:author="Στάθης Καπ" w:date="2023-03-03T03:54:00Z">
              <w:r w:rsidRPr="00F665AE">
                <w:rPr>
                  <w:rFonts w:ascii="Calibri" w:hAnsi="Calibri" w:cs="Calibri"/>
                  <w:color w:val="000000"/>
                  <w:sz w:val="16"/>
                  <w:szCs w:val="16"/>
                  <w:rPrChange w:id="14994" w:author="Στάθης Καπ" w:date="2023-03-03T03:55:00Z">
                    <w:rPr>
                      <w:rFonts w:ascii="Calibri" w:hAnsi="Calibri" w:cs="Calibri"/>
                      <w:color w:val="000000"/>
                      <w:sz w:val="18"/>
                      <w:szCs w:val="18"/>
                    </w:rPr>
                  </w:rPrChange>
                </w:rPr>
                <w:t>0.194</w:t>
              </w:r>
            </w:ins>
          </w:p>
        </w:tc>
        <w:tc>
          <w:tcPr>
            <w:tcW w:w="589" w:type="dxa"/>
            <w:vAlign w:val="center"/>
            <w:tcPrChange w:id="14995" w:author="Στάθης Καπ" w:date="2023-03-03T06:26:00Z">
              <w:tcPr>
                <w:tcW w:w="589" w:type="dxa"/>
                <w:vAlign w:val="center"/>
              </w:tcPr>
            </w:tcPrChange>
          </w:tcPr>
          <w:p w14:paraId="317E6480" w14:textId="5C25BCEF" w:rsidR="00C87CFE" w:rsidRPr="00F665AE" w:rsidRDefault="00C87CFE" w:rsidP="00C87CFE">
            <w:pPr>
              <w:jc w:val="center"/>
              <w:rPr>
                <w:ins w:id="14996" w:author="Στάθης Καπ" w:date="2023-03-03T03:52:00Z"/>
                <w:rFonts w:cstheme="minorHAnsi"/>
                <w:sz w:val="16"/>
                <w:szCs w:val="16"/>
              </w:rPr>
            </w:pPr>
            <w:ins w:id="14997"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49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99" w:author="Στάθης Καπ" w:date="2023-03-03T03:52:00Z"/>
        </w:trPr>
        <w:tc>
          <w:tcPr>
            <w:tcW w:w="515" w:type="dxa"/>
            <w:tcBorders>
              <w:top w:val="nil"/>
              <w:bottom w:val="nil"/>
              <w:right w:val="single" w:sz="4" w:space="0" w:color="auto"/>
            </w:tcBorders>
            <w:shd w:val="clear" w:color="auto" w:fill="E7E6E6" w:themeFill="background2"/>
            <w:vAlign w:val="bottom"/>
            <w:tcPrChange w:id="15000" w:author="Στάθης Καπ" w:date="2023-03-03T06:26:00Z">
              <w:tcPr>
                <w:tcW w:w="515" w:type="dxa"/>
                <w:vAlign w:val="center"/>
              </w:tcPr>
            </w:tcPrChange>
          </w:tcPr>
          <w:p w14:paraId="7B992E55" w14:textId="6C4639FF" w:rsidR="00C87CFE" w:rsidRPr="00F665AE" w:rsidRDefault="00C87CFE" w:rsidP="00C87CFE">
            <w:pPr>
              <w:jc w:val="center"/>
              <w:rPr>
                <w:ins w:id="15001" w:author="Στάθης Καπ" w:date="2023-03-03T03:52:00Z"/>
                <w:sz w:val="16"/>
                <w:szCs w:val="16"/>
              </w:rPr>
            </w:pPr>
            <w:ins w:id="15002" w:author="Στάθης Καπ" w:date="2023-03-03T03:54:00Z">
              <w:r w:rsidRPr="00F665AE">
                <w:rPr>
                  <w:rFonts w:ascii="Calibri" w:hAnsi="Calibri" w:cs="Calibri"/>
                  <w:color w:val="000000"/>
                  <w:sz w:val="16"/>
                  <w:szCs w:val="16"/>
                  <w:rPrChange w:id="15003"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5004" w:author="Στάθης Καπ" w:date="2023-03-03T06:26:00Z">
              <w:tcPr>
                <w:tcW w:w="560" w:type="dxa"/>
              </w:tcPr>
            </w:tcPrChange>
          </w:tcPr>
          <w:p w14:paraId="3E935D34" w14:textId="5D2BCED7" w:rsidR="00C87CFE" w:rsidRPr="00F665AE" w:rsidRDefault="00C87CFE" w:rsidP="00C87CFE">
            <w:pPr>
              <w:jc w:val="center"/>
              <w:rPr>
                <w:ins w:id="15005" w:author="Στάθης Καπ" w:date="2023-03-03T03:52:00Z"/>
                <w:rFonts w:cstheme="minorHAnsi"/>
                <w:sz w:val="16"/>
                <w:szCs w:val="16"/>
              </w:rPr>
            </w:pPr>
            <w:ins w:id="15006" w:author="Στάθης Καπ" w:date="2023-03-03T03:54:00Z">
              <w:r w:rsidRPr="00F665AE">
                <w:rPr>
                  <w:sz w:val="16"/>
                  <w:szCs w:val="16"/>
                  <w:rPrChange w:id="15007" w:author="Στάθης Καπ" w:date="2023-03-03T03:55:00Z">
                    <w:rPr>
                      <w:sz w:val="18"/>
                      <w:szCs w:val="18"/>
                    </w:rPr>
                  </w:rPrChange>
                </w:rPr>
                <w:t>980</w:t>
              </w:r>
            </w:ins>
          </w:p>
        </w:tc>
        <w:tc>
          <w:tcPr>
            <w:tcW w:w="855" w:type="dxa"/>
            <w:tcPrChange w:id="15008" w:author="Στάθης Καπ" w:date="2023-03-03T06:26:00Z">
              <w:tcPr>
                <w:tcW w:w="855" w:type="dxa"/>
              </w:tcPr>
            </w:tcPrChange>
          </w:tcPr>
          <w:p w14:paraId="366B6424" w14:textId="74AAFAD3" w:rsidR="00C87CFE" w:rsidRPr="00F665AE" w:rsidRDefault="00C87CFE" w:rsidP="00C87CFE">
            <w:pPr>
              <w:jc w:val="center"/>
              <w:rPr>
                <w:ins w:id="15009" w:author="Στάθης Καπ" w:date="2023-03-03T03:52:00Z"/>
                <w:rFonts w:cstheme="minorHAnsi"/>
                <w:sz w:val="16"/>
                <w:szCs w:val="16"/>
              </w:rPr>
            </w:pPr>
            <w:ins w:id="15010" w:author="Στάθης Καπ" w:date="2023-03-03T03:54:00Z">
              <w:r w:rsidRPr="00F665AE">
                <w:rPr>
                  <w:sz w:val="16"/>
                  <w:szCs w:val="16"/>
                  <w:rPrChange w:id="15011" w:author="Στάθης Καπ" w:date="2023-03-03T03:55:00Z">
                    <w:rPr>
                      <w:sz w:val="18"/>
                      <w:szCs w:val="18"/>
                    </w:rPr>
                  </w:rPrChange>
                </w:rPr>
                <w:t>950</w:t>
              </w:r>
            </w:ins>
          </w:p>
        </w:tc>
        <w:tc>
          <w:tcPr>
            <w:tcW w:w="544" w:type="dxa"/>
            <w:vAlign w:val="bottom"/>
            <w:tcPrChange w:id="15012" w:author="Στάθης Καπ" w:date="2023-03-03T06:26:00Z">
              <w:tcPr>
                <w:tcW w:w="544" w:type="dxa"/>
                <w:vAlign w:val="bottom"/>
              </w:tcPr>
            </w:tcPrChange>
          </w:tcPr>
          <w:p w14:paraId="50ED8129" w14:textId="5E655FFF" w:rsidR="00C87CFE" w:rsidRPr="00F665AE" w:rsidRDefault="00C87CFE" w:rsidP="00C87CFE">
            <w:pPr>
              <w:jc w:val="center"/>
              <w:rPr>
                <w:ins w:id="15013" w:author="Στάθης Καπ" w:date="2023-03-03T03:52:00Z"/>
                <w:rFonts w:cstheme="minorHAnsi"/>
                <w:sz w:val="16"/>
                <w:szCs w:val="16"/>
              </w:rPr>
            </w:pPr>
            <w:ins w:id="15014" w:author="Στάθης Καπ" w:date="2023-03-03T03:54:00Z">
              <w:r w:rsidRPr="00F665AE">
                <w:rPr>
                  <w:rFonts w:ascii="Calibri" w:hAnsi="Calibri" w:cs="Calibri"/>
                  <w:color w:val="000000"/>
                  <w:sz w:val="16"/>
                  <w:szCs w:val="16"/>
                  <w:rPrChange w:id="15015" w:author="Στάθης Καπ" w:date="2023-03-03T03:55:00Z">
                    <w:rPr>
                      <w:rFonts w:ascii="Calibri" w:hAnsi="Calibri" w:cs="Calibri"/>
                      <w:color w:val="000000"/>
                      <w:sz w:val="18"/>
                      <w:szCs w:val="18"/>
                    </w:rPr>
                  </w:rPrChange>
                </w:rPr>
                <w:t>920</w:t>
              </w:r>
            </w:ins>
          </w:p>
        </w:tc>
        <w:tc>
          <w:tcPr>
            <w:tcW w:w="621" w:type="dxa"/>
            <w:vAlign w:val="bottom"/>
            <w:tcPrChange w:id="15016" w:author="Στάθης Καπ" w:date="2023-03-03T06:26:00Z">
              <w:tcPr>
                <w:tcW w:w="621" w:type="dxa"/>
                <w:vAlign w:val="bottom"/>
              </w:tcPr>
            </w:tcPrChange>
          </w:tcPr>
          <w:p w14:paraId="4280D1B1" w14:textId="7220907A" w:rsidR="00C87CFE" w:rsidRPr="00F665AE" w:rsidRDefault="00C87CFE" w:rsidP="00C87CFE">
            <w:pPr>
              <w:jc w:val="center"/>
              <w:rPr>
                <w:ins w:id="15017" w:author="Στάθης Καπ" w:date="2023-03-03T03:52:00Z"/>
                <w:rFonts w:cstheme="minorHAnsi"/>
                <w:sz w:val="16"/>
                <w:szCs w:val="16"/>
              </w:rPr>
            </w:pPr>
            <w:ins w:id="15018" w:author="Στάθης Καπ" w:date="2023-03-03T03:54:00Z">
              <w:r w:rsidRPr="00F665AE">
                <w:rPr>
                  <w:rFonts w:ascii="Calibri" w:hAnsi="Calibri" w:cs="Calibri"/>
                  <w:color w:val="000000"/>
                  <w:sz w:val="16"/>
                  <w:szCs w:val="16"/>
                  <w:rPrChange w:id="15019" w:author="Στάθης Καπ" w:date="2023-03-03T03:55:00Z">
                    <w:rPr>
                      <w:rFonts w:ascii="Calibri" w:hAnsi="Calibri" w:cs="Calibri"/>
                      <w:color w:val="000000"/>
                      <w:sz w:val="18"/>
                      <w:szCs w:val="18"/>
                    </w:rPr>
                  </w:rPrChange>
                </w:rPr>
                <w:t>0.275</w:t>
              </w:r>
            </w:ins>
          </w:p>
        </w:tc>
        <w:tc>
          <w:tcPr>
            <w:tcW w:w="669" w:type="dxa"/>
            <w:vAlign w:val="center"/>
            <w:tcPrChange w:id="15020" w:author="Στάθης Καπ" w:date="2023-03-03T06:26:00Z">
              <w:tcPr>
                <w:tcW w:w="669" w:type="dxa"/>
                <w:vAlign w:val="center"/>
              </w:tcPr>
            </w:tcPrChange>
          </w:tcPr>
          <w:p w14:paraId="62F95E4C" w14:textId="113F8A77" w:rsidR="00C87CFE" w:rsidRPr="00F665AE" w:rsidRDefault="00C87CFE" w:rsidP="00C87CFE">
            <w:pPr>
              <w:jc w:val="center"/>
              <w:rPr>
                <w:ins w:id="15021" w:author="Στάθης Καπ" w:date="2023-03-03T03:52:00Z"/>
                <w:rFonts w:cstheme="minorHAnsi"/>
                <w:sz w:val="16"/>
                <w:szCs w:val="16"/>
              </w:rPr>
            </w:pPr>
            <w:ins w:id="15022" w:author="Στάθης Καπ" w:date="2023-03-03T06:18:00Z">
              <w:r>
                <w:rPr>
                  <w:rFonts w:ascii="Calibri" w:hAnsi="Calibri" w:cstheme="minorHAnsi"/>
                  <w:color w:val="000000"/>
                  <w:sz w:val="16"/>
                  <w:szCs w:val="16"/>
                </w:rPr>
                <w:t>6.12</w:t>
              </w:r>
            </w:ins>
          </w:p>
        </w:tc>
        <w:tc>
          <w:tcPr>
            <w:tcW w:w="543" w:type="dxa"/>
            <w:vAlign w:val="bottom"/>
            <w:tcPrChange w:id="15023" w:author="Στάθης Καπ" w:date="2023-03-03T06:26:00Z">
              <w:tcPr>
                <w:tcW w:w="543" w:type="dxa"/>
                <w:vAlign w:val="bottom"/>
              </w:tcPr>
            </w:tcPrChange>
          </w:tcPr>
          <w:p w14:paraId="13A37223" w14:textId="6653862A" w:rsidR="00C87CFE" w:rsidRPr="00F665AE" w:rsidRDefault="00C87CFE" w:rsidP="00C87CFE">
            <w:pPr>
              <w:jc w:val="center"/>
              <w:rPr>
                <w:ins w:id="15024" w:author="Στάθης Καπ" w:date="2023-03-03T03:52:00Z"/>
                <w:rFonts w:cstheme="minorHAnsi"/>
                <w:sz w:val="16"/>
                <w:szCs w:val="16"/>
              </w:rPr>
            </w:pPr>
            <w:ins w:id="15025" w:author="Στάθης Καπ" w:date="2023-03-03T03:54:00Z">
              <w:r w:rsidRPr="00F665AE">
                <w:rPr>
                  <w:rFonts w:ascii="Calibri" w:hAnsi="Calibri" w:cs="Calibri"/>
                  <w:color w:val="000000"/>
                  <w:sz w:val="16"/>
                  <w:szCs w:val="16"/>
                  <w:rPrChange w:id="15026" w:author="Στάθης Καπ" w:date="2023-03-03T03:55:00Z">
                    <w:rPr>
                      <w:rFonts w:ascii="Calibri" w:hAnsi="Calibri" w:cs="Calibri"/>
                      <w:color w:val="000000"/>
                      <w:sz w:val="18"/>
                      <w:szCs w:val="18"/>
                    </w:rPr>
                  </w:rPrChange>
                </w:rPr>
                <w:t>910</w:t>
              </w:r>
            </w:ins>
          </w:p>
        </w:tc>
        <w:tc>
          <w:tcPr>
            <w:tcW w:w="621" w:type="dxa"/>
            <w:vAlign w:val="bottom"/>
            <w:tcPrChange w:id="15027" w:author="Στάθης Καπ" w:date="2023-03-03T06:26:00Z">
              <w:tcPr>
                <w:tcW w:w="621" w:type="dxa"/>
                <w:vAlign w:val="bottom"/>
              </w:tcPr>
            </w:tcPrChange>
          </w:tcPr>
          <w:p w14:paraId="005E6B1B" w14:textId="2D4EDE30" w:rsidR="00C87CFE" w:rsidRPr="00F665AE" w:rsidRDefault="00C87CFE" w:rsidP="00C87CFE">
            <w:pPr>
              <w:jc w:val="center"/>
              <w:rPr>
                <w:ins w:id="15028" w:author="Στάθης Καπ" w:date="2023-03-03T03:52:00Z"/>
                <w:rFonts w:cstheme="minorHAnsi"/>
                <w:sz w:val="16"/>
                <w:szCs w:val="16"/>
              </w:rPr>
            </w:pPr>
            <w:ins w:id="15029" w:author="Στάθης Καπ" w:date="2023-03-03T03:54:00Z">
              <w:r w:rsidRPr="00F665AE">
                <w:rPr>
                  <w:rFonts w:ascii="Calibri" w:hAnsi="Calibri" w:cs="Calibri"/>
                  <w:color w:val="000000"/>
                  <w:sz w:val="16"/>
                  <w:szCs w:val="16"/>
                  <w:rPrChange w:id="15030" w:author="Στάθης Καπ" w:date="2023-03-03T03:55:00Z">
                    <w:rPr>
                      <w:rFonts w:ascii="Calibri" w:hAnsi="Calibri" w:cs="Calibri"/>
                      <w:color w:val="000000"/>
                      <w:sz w:val="18"/>
                      <w:szCs w:val="18"/>
                    </w:rPr>
                  </w:rPrChange>
                </w:rPr>
                <w:t>0.214</w:t>
              </w:r>
            </w:ins>
          </w:p>
        </w:tc>
        <w:tc>
          <w:tcPr>
            <w:tcW w:w="669" w:type="dxa"/>
            <w:vAlign w:val="center"/>
            <w:tcPrChange w:id="15031" w:author="Στάθης Καπ" w:date="2023-03-03T06:26:00Z">
              <w:tcPr>
                <w:tcW w:w="669" w:type="dxa"/>
                <w:vAlign w:val="center"/>
              </w:tcPr>
            </w:tcPrChange>
          </w:tcPr>
          <w:p w14:paraId="413F9BBD" w14:textId="73A5F7FB" w:rsidR="00C87CFE" w:rsidRPr="00F665AE" w:rsidRDefault="00C87CFE" w:rsidP="00C87CFE">
            <w:pPr>
              <w:jc w:val="center"/>
              <w:rPr>
                <w:ins w:id="15032" w:author="Στάθης Καπ" w:date="2023-03-03T03:52:00Z"/>
                <w:rFonts w:cstheme="minorHAnsi"/>
                <w:sz w:val="16"/>
                <w:szCs w:val="16"/>
              </w:rPr>
            </w:pPr>
            <w:ins w:id="15033" w:author="Στάθης Καπ" w:date="2023-03-03T06:18:00Z">
              <w:r>
                <w:rPr>
                  <w:rFonts w:ascii="Calibri" w:hAnsi="Calibri" w:cstheme="minorHAnsi"/>
                  <w:color w:val="000000"/>
                  <w:sz w:val="16"/>
                  <w:szCs w:val="16"/>
                </w:rPr>
                <w:t>1.09</w:t>
              </w:r>
            </w:ins>
          </w:p>
        </w:tc>
        <w:tc>
          <w:tcPr>
            <w:tcW w:w="508" w:type="dxa"/>
            <w:vAlign w:val="bottom"/>
            <w:tcPrChange w:id="15034" w:author="Στάθης Καπ" w:date="2023-03-03T06:26:00Z">
              <w:tcPr>
                <w:tcW w:w="508" w:type="dxa"/>
                <w:vAlign w:val="bottom"/>
              </w:tcPr>
            </w:tcPrChange>
          </w:tcPr>
          <w:p w14:paraId="40466C97" w14:textId="45AEA49D" w:rsidR="00C87CFE" w:rsidRPr="00F665AE" w:rsidRDefault="00C87CFE" w:rsidP="00C87CFE">
            <w:pPr>
              <w:jc w:val="center"/>
              <w:rPr>
                <w:ins w:id="15035" w:author="Στάθης Καπ" w:date="2023-03-03T03:52:00Z"/>
                <w:rFonts w:cstheme="minorHAnsi"/>
                <w:sz w:val="16"/>
                <w:szCs w:val="16"/>
              </w:rPr>
            </w:pPr>
            <w:ins w:id="15036" w:author="Στάθης Καπ" w:date="2023-03-03T03:54:00Z">
              <w:r w:rsidRPr="00F665AE">
                <w:rPr>
                  <w:rFonts w:ascii="Calibri" w:hAnsi="Calibri" w:cs="Calibri"/>
                  <w:color w:val="000000"/>
                  <w:sz w:val="16"/>
                  <w:szCs w:val="16"/>
                  <w:rPrChange w:id="15037" w:author="Στάθης Καπ" w:date="2023-03-03T03:55:00Z">
                    <w:rPr>
                      <w:rFonts w:ascii="Calibri" w:hAnsi="Calibri" w:cs="Calibri"/>
                      <w:color w:val="000000"/>
                      <w:sz w:val="18"/>
                      <w:szCs w:val="18"/>
                    </w:rPr>
                  </w:rPrChange>
                </w:rPr>
                <w:t>880</w:t>
              </w:r>
            </w:ins>
          </w:p>
        </w:tc>
        <w:tc>
          <w:tcPr>
            <w:tcW w:w="541" w:type="dxa"/>
            <w:vAlign w:val="bottom"/>
            <w:tcPrChange w:id="15038" w:author="Στάθης Καπ" w:date="2023-03-03T06:26:00Z">
              <w:tcPr>
                <w:tcW w:w="541" w:type="dxa"/>
                <w:vAlign w:val="bottom"/>
              </w:tcPr>
            </w:tcPrChange>
          </w:tcPr>
          <w:p w14:paraId="68C0B74B" w14:textId="57EDF852" w:rsidR="00C87CFE" w:rsidRPr="00F665AE" w:rsidRDefault="00C87CFE" w:rsidP="00C87CFE">
            <w:pPr>
              <w:jc w:val="center"/>
              <w:rPr>
                <w:ins w:id="15039" w:author="Στάθης Καπ" w:date="2023-03-03T03:52:00Z"/>
                <w:rFonts w:cstheme="minorHAnsi"/>
                <w:sz w:val="16"/>
                <w:szCs w:val="16"/>
              </w:rPr>
            </w:pPr>
            <w:ins w:id="15040" w:author="Στάθης Καπ" w:date="2023-03-03T03:54:00Z">
              <w:r w:rsidRPr="00F665AE">
                <w:rPr>
                  <w:rFonts w:ascii="Calibri" w:hAnsi="Calibri" w:cs="Calibri"/>
                  <w:color w:val="000000"/>
                  <w:sz w:val="16"/>
                  <w:szCs w:val="16"/>
                  <w:rPrChange w:id="15041" w:author="Στάθης Καπ" w:date="2023-03-03T03:55:00Z">
                    <w:rPr>
                      <w:rFonts w:ascii="Calibri" w:hAnsi="Calibri" w:cs="Calibri"/>
                      <w:color w:val="000000"/>
                      <w:sz w:val="18"/>
                      <w:szCs w:val="18"/>
                    </w:rPr>
                  </w:rPrChange>
                </w:rPr>
                <w:t>0.227</w:t>
              </w:r>
            </w:ins>
          </w:p>
        </w:tc>
        <w:tc>
          <w:tcPr>
            <w:tcW w:w="589" w:type="dxa"/>
            <w:vAlign w:val="center"/>
            <w:tcPrChange w:id="15042" w:author="Στάθης Καπ" w:date="2023-03-03T06:26:00Z">
              <w:tcPr>
                <w:tcW w:w="589" w:type="dxa"/>
                <w:vAlign w:val="center"/>
              </w:tcPr>
            </w:tcPrChange>
          </w:tcPr>
          <w:p w14:paraId="44449B4D" w14:textId="46B984FE" w:rsidR="00C87CFE" w:rsidRPr="00F665AE" w:rsidRDefault="00C87CFE" w:rsidP="00C87CFE">
            <w:pPr>
              <w:jc w:val="center"/>
              <w:rPr>
                <w:ins w:id="15043" w:author="Στάθης Καπ" w:date="2023-03-03T03:52:00Z"/>
                <w:rFonts w:cstheme="minorHAnsi"/>
                <w:sz w:val="16"/>
                <w:szCs w:val="16"/>
              </w:rPr>
            </w:pPr>
            <w:ins w:id="15044" w:author="Στάθης Καπ" w:date="2023-03-03T06:18:00Z">
              <w:r>
                <w:rPr>
                  <w:rFonts w:ascii="Calibri" w:hAnsi="Calibri" w:cstheme="minorHAnsi"/>
                  <w:color w:val="000000"/>
                  <w:sz w:val="16"/>
                  <w:szCs w:val="16"/>
                </w:rPr>
                <w:t>4.35</w:t>
              </w:r>
            </w:ins>
          </w:p>
        </w:tc>
        <w:tc>
          <w:tcPr>
            <w:tcW w:w="463" w:type="dxa"/>
            <w:vAlign w:val="bottom"/>
            <w:tcPrChange w:id="15045" w:author="Στάθης Καπ" w:date="2023-03-03T06:26:00Z">
              <w:tcPr>
                <w:tcW w:w="463" w:type="dxa"/>
                <w:vAlign w:val="bottom"/>
              </w:tcPr>
            </w:tcPrChange>
          </w:tcPr>
          <w:p w14:paraId="1706B7C3" w14:textId="5F5C4119" w:rsidR="00C87CFE" w:rsidRPr="00F665AE" w:rsidRDefault="00C87CFE" w:rsidP="00C87CFE">
            <w:pPr>
              <w:jc w:val="center"/>
              <w:rPr>
                <w:ins w:id="15046" w:author="Στάθης Καπ" w:date="2023-03-03T03:52:00Z"/>
                <w:rFonts w:cstheme="minorHAnsi"/>
                <w:sz w:val="16"/>
                <w:szCs w:val="16"/>
              </w:rPr>
            </w:pPr>
            <w:ins w:id="15047" w:author="Στάθης Καπ" w:date="2023-03-03T03:54:00Z">
              <w:r w:rsidRPr="00F665AE">
                <w:rPr>
                  <w:rFonts w:ascii="Calibri" w:hAnsi="Calibri" w:cs="Calibri"/>
                  <w:color w:val="000000"/>
                  <w:sz w:val="16"/>
                  <w:szCs w:val="16"/>
                  <w:rPrChange w:id="15048" w:author="Στάθης Καπ" w:date="2023-03-03T03:55:00Z">
                    <w:rPr>
                      <w:rFonts w:ascii="Calibri" w:hAnsi="Calibri" w:cs="Calibri"/>
                      <w:color w:val="000000"/>
                      <w:sz w:val="18"/>
                      <w:szCs w:val="18"/>
                    </w:rPr>
                  </w:rPrChange>
                </w:rPr>
                <w:t>870</w:t>
              </w:r>
            </w:ins>
          </w:p>
        </w:tc>
        <w:tc>
          <w:tcPr>
            <w:tcW w:w="541" w:type="dxa"/>
            <w:vAlign w:val="bottom"/>
            <w:tcPrChange w:id="15049" w:author="Στάθης Καπ" w:date="2023-03-03T06:26:00Z">
              <w:tcPr>
                <w:tcW w:w="541" w:type="dxa"/>
                <w:vAlign w:val="bottom"/>
              </w:tcPr>
            </w:tcPrChange>
          </w:tcPr>
          <w:p w14:paraId="77C45EB2" w14:textId="713A37B7" w:rsidR="00C87CFE" w:rsidRPr="00F665AE" w:rsidRDefault="00C87CFE" w:rsidP="00C87CFE">
            <w:pPr>
              <w:jc w:val="center"/>
              <w:rPr>
                <w:ins w:id="15050" w:author="Στάθης Καπ" w:date="2023-03-03T03:52:00Z"/>
                <w:rFonts w:cstheme="minorHAnsi"/>
                <w:sz w:val="16"/>
                <w:szCs w:val="16"/>
              </w:rPr>
            </w:pPr>
            <w:ins w:id="15051" w:author="Στάθης Καπ" w:date="2023-03-03T03:54:00Z">
              <w:r w:rsidRPr="00F665AE">
                <w:rPr>
                  <w:rFonts w:ascii="Calibri" w:hAnsi="Calibri" w:cs="Calibri"/>
                  <w:color w:val="000000"/>
                  <w:sz w:val="16"/>
                  <w:szCs w:val="16"/>
                  <w:rPrChange w:id="15052" w:author="Στάθης Καπ" w:date="2023-03-03T03:55:00Z">
                    <w:rPr>
                      <w:rFonts w:ascii="Calibri" w:hAnsi="Calibri" w:cs="Calibri"/>
                      <w:color w:val="000000"/>
                      <w:sz w:val="18"/>
                      <w:szCs w:val="18"/>
                    </w:rPr>
                  </w:rPrChange>
                </w:rPr>
                <w:t>0.2</w:t>
              </w:r>
            </w:ins>
          </w:p>
        </w:tc>
        <w:tc>
          <w:tcPr>
            <w:tcW w:w="589" w:type="dxa"/>
            <w:vAlign w:val="center"/>
            <w:tcPrChange w:id="15053" w:author="Στάθης Καπ" w:date="2023-03-03T06:26:00Z">
              <w:tcPr>
                <w:tcW w:w="589" w:type="dxa"/>
                <w:vAlign w:val="center"/>
              </w:tcPr>
            </w:tcPrChange>
          </w:tcPr>
          <w:p w14:paraId="4371CEF8" w14:textId="2ECE14A3" w:rsidR="00C87CFE" w:rsidRPr="00F665AE" w:rsidRDefault="00C87CFE" w:rsidP="00C87CFE">
            <w:pPr>
              <w:jc w:val="center"/>
              <w:rPr>
                <w:ins w:id="15054" w:author="Στάθης Καπ" w:date="2023-03-03T03:52:00Z"/>
                <w:rFonts w:cstheme="minorHAnsi"/>
                <w:sz w:val="16"/>
                <w:szCs w:val="16"/>
              </w:rPr>
            </w:pPr>
            <w:ins w:id="15055"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50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57" w:author="Στάθης Καπ" w:date="2023-03-03T03:52:00Z"/>
        </w:trPr>
        <w:tc>
          <w:tcPr>
            <w:tcW w:w="515" w:type="dxa"/>
            <w:tcBorders>
              <w:top w:val="nil"/>
              <w:bottom w:val="nil"/>
              <w:right w:val="single" w:sz="4" w:space="0" w:color="auto"/>
            </w:tcBorders>
            <w:shd w:val="clear" w:color="auto" w:fill="E7E6E6" w:themeFill="background2"/>
            <w:vAlign w:val="bottom"/>
            <w:tcPrChange w:id="15058" w:author="Στάθης Καπ" w:date="2023-03-03T06:26:00Z">
              <w:tcPr>
                <w:tcW w:w="515" w:type="dxa"/>
                <w:vAlign w:val="center"/>
              </w:tcPr>
            </w:tcPrChange>
          </w:tcPr>
          <w:p w14:paraId="163860BD" w14:textId="61786D4D" w:rsidR="00C87CFE" w:rsidRPr="00F665AE" w:rsidRDefault="00C87CFE" w:rsidP="00C87CFE">
            <w:pPr>
              <w:jc w:val="center"/>
              <w:rPr>
                <w:ins w:id="15059" w:author="Στάθης Καπ" w:date="2023-03-03T03:52:00Z"/>
                <w:sz w:val="16"/>
                <w:szCs w:val="16"/>
              </w:rPr>
            </w:pPr>
            <w:ins w:id="15060" w:author="Στάθης Καπ" w:date="2023-03-03T03:54:00Z">
              <w:r w:rsidRPr="00F665AE">
                <w:rPr>
                  <w:rFonts w:ascii="Calibri" w:hAnsi="Calibri" w:cs="Calibri"/>
                  <w:color w:val="000000"/>
                  <w:sz w:val="16"/>
                  <w:szCs w:val="16"/>
                  <w:rPrChange w:id="15061"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5062" w:author="Στάθης Καπ" w:date="2023-03-03T06:26:00Z">
              <w:tcPr>
                <w:tcW w:w="560" w:type="dxa"/>
              </w:tcPr>
            </w:tcPrChange>
          </w:tcPr>
          <w:p w14:paraId="0BE3E94A" w14:textId="64060CB2" w:rsidR="00C87CFE" w:rsidRPr="00F665AE" w:rsidRDefault="00C87CFE" w:rsidP="00C87CFE">
            <w:pPr>
              <w:jc w:val="center"/>
              <w:rPr>
                <w:ins w:id="15063" w:author="Στάθης Καπ" w:date="2023-03-03T03:52:00Z"/>
                <w:rFonts w:cstheme="minorHAnsi"/>
                <w:sz w:val="16"/>
                <w:szCs w:val="16"/>
              </w:rPr>
            </w:pPr>
            <w:ins w:id="15064" w:author="Στάθης Καπ" w:date="2023-03-03T03:54:00Z">
              <w:r w:rsidRPr="00F665AE">
                <w:rPr>
                  <w:sz w:val="16"/>
                  <w:szCs w:val="16"/>
                  <w:rPrChange w:id="15065" w:author="Στάθης Καπ" w:date="2023-03-03T03:55:00Z">
                    <w:rPr>
                      <w:sz w:val="18"/>
                      <w:szCs w:val="18"/>
                    </w:rPr>
                  </w:rPrChange>
                </w:rPr>
                <w:t>910</w:t>
              </w:r>
            </w:ins>
          </w:p>
        </w:tc>
        <w:tc>
          <w:tcPr>
            <w:tcW w:w="855" w:type="dxa"/>
            <w:tcPrChange w:id="15066" w:author="Στάθης Καπ" w:date="2023-03-03T06:26:00Z">
              <w:tcPr>
                <w:tcW w:w="855" w:type="dxa"/>
              </w:tcPr>
            </w:tcPrChange>
          </w:tcPr>
          <w:p w14:paraId="41796753" w14:textId="5721EDD1" w:rsidR="00C87CFE" w:rsidRPr="00F665AE" w:rsidRDefault="00C87CFE" w:rsidP="00C87CFE">
            <w:pPr>
              <w:jc w:val="center"/>
              <w:rPr>
                <w:ins w:id="15067" w:author="Στάθης Καπ" w:date="2023-03-03T03:52:00Z"/>
                <w:rFonts w:cstheme="minorHAnsi"/>
                <w:sz w:val="16"/>
                <w:szCs w:val="16"/>
              </w:rPr>
            </w:pPr>
            <w:ins w:id="15068" w:author="Στάθης Καπ" w:date="2023-03-03T03:54:00Z">
              <w:r w:rsidRPr="00F665AE">
                <w:rPr>
                  <w:sz w:val="16"/>
                  <w:szCs w:val="16"/>
                  <w:rPrChange w:id="15069" w:author="Στάθης Καπ" w:date="2023-03-03T03:55:00Z">
                    <w:rPr>
                      <w:sz w:val="18"/>
                      <w:szCs w:val="18"/>
                    </w:rPr>
                  </w:rPrChange>
                </w:rPr>
                <w:t>900</w:t>
              </w:r>
            </w:ins>
          </w:p>
        </w:tc>
        <w:tc>
          <w:tcPr>
            <w:tcW w:w="544" w:type="dxa"/>
            <w:vAlign w:val="bottom"/>
            <w:tcPrChange w:id="15070" w:author="Στάθης Καπ" w:date="2023-03-03T06:26:00Z">
              <w:tcPr>
                <w:tcW w:w="544" w:type="dxa"/>
                <w:vAlign w:val="bottom"/>
              </w:tcPr>
            </w:tcPrChange>
          </w:tcPr>
          <w:p w14:paraId="697DA3F6" w14:textId="4BAD4D02" w:rsidR="00C87CFE" w:rsidRPr="00F665AE" w:rsidRDefault="00C87CFE" w:rsidP="00C87CFE">
            <w:pPr>
              <w:jc w:val="center"/>
              <w:rPr>
                <w:ins w:id="15071" w:author="Στάθης Καπ" w:date="2023-03-03T03:52:00Z"/>
                <w:rFonts w:cstheme="minorHAnsi"/>
                <w:sz w:val="16"/>
                <w:szCs w:val="16"/>
              </w:rPr>
            </w:pPr>
            <w:ins w:id="15072" w:author="Στάθης Καπ" w:date="2023-03-03T03:54:00Z">
              <w:r w:rsidRPr="00F665AE">
                <w:rPr>
                  <w:rFonts w:ascii="Calibri" w:hAnsi="Calibri" w:cs="Calibri"/>
                  <w:color w:val="000000"/>
                  <w:sz w:val="16"/>
                  <w:szCs w:val="16"/>
                  <w:rPrChange w:id="15073" w:author="Στάθης Καπ" w:date="2023-03-03T03:55:00Z">
                    <w:rPr>
                      <w:rFonts w:ascii="Calibri" w:hAnsi="Calibri" w:cs="Calibri"/>
                      <w:color w:val="000000"/>
                      <w:sz w:val="18"/>
                      <w:szCs w:val="18"/>
                    </w:rPr>
                  </w:rPrChange>
                </w:rPr>
                <w:t>820</w:t>
              </w:r>
            </w:ins>
          </w:p>
        </w:tc>
        <w:tc>
          <w:tcPr>
            <w:tcW w:w="621" w:type="dxa"/>
            <w:vAlign w:val="bottom"/>
            <w:tcPrChange w:id="15074" w:author="Στάθης Καπ" w:date="2023-03-03T06:26:00Z">
              <w:tcPr>
                <w:tcW w:w="621" w:type="dxa"/>
                <w:vAlign w:val="bottom"/>
              </w:tcPr>
            </w:tcPrChange>
          </w:tcPr>
          <w:p w14:paraId="14080B5B" w14:textId="527016A6" w:rsidR="00C87CFE" w:rsidRPr="00F665AE" w:rsidRDefault="00C87CFE" w:rsidP="00C87CFE">
            <w:pPr>
              <w:jc w:val="center"/>
              <w:rPr>
                <w:ins w:id="15075" w:author="Στάθης Καπ" w:date="2023-03-03T03:52:00Z"/>
                <w:rFonts w:cstheme="minorHAnsi"/>
                <w:sz w:val="16"/>
                <w:szCs w:val="16"/>
              </w:rPr>
            </w:pPr>
            <w:ins w:id="15076" w:author="Στάθης Καπ" w:date="2023-03-03T03:54:00Z">
              <w:r w:rsidRPr="00F665AE">
                <w:rPr>
                  <w:rFonts w:ascii="Calibri" w:hAnsi="Calibri" w:cs="Calibri"/>
                  <w:color w:val="000000"/>
                  <w:sz w:val="16"/>
                  <w:szCs w:val="16"/>
                  <w:rPrChange w:id="15077" w:author="Στάθης Καπ" w:date="2023-03-03T03:55:00Z">
                    <w:rPr>
                      <w:rFonts w:ascii="Calibri" w:hAnsi="Calibri" w:cs="Calibri"/>
                      <w:color w:val="000000"/>
                      <w:sz w:val="18"/>
                      <w:szCs w:val="18"/>
                    </w:rPr>
                  </w:rPrChange>
                </w:rPr>
                <w:t>0.247</w:t>
              </w:r>
            </w:ins>
          </w:p>
        </w:tc>
        <w:tc>
          <w:tcPr>
            <w:tcW w:w="669" w:type="dxa"/>
            <w:vAlign w:val="center"/>
            <w:tcPrChange w:id="15078" w:author="Στάθης Καπ" w:date="2023-03-03T06:26:00Z">
              <w:tcPr>
                <w:tcW w:w="669" w:type="dxa"/>
                <w:vAlign w:val="center"/>
              </w:tcPr>
            </w:tcPrChange>
          </w:tcPr>
          <w:p w14:paraId="13A8669F" w14:textId="4DAF9F77" w:rsidR="00C87CFE" w:rsidRPr="00F665AE" w:rsidRDefault="00C87CFE" w:rsidP="00C87CFE">
            <w:pPr>
              <w:jc w:val="center"/>
              <w:rPr>
                <w:ins w:id="15079" w:author="Στάθης Καπ" w:date="2023-03-03T03:52:00Z"/>
                <w:rFonts w:cstheme="minorHAnsi"/>
                <w:sz w:val="16"/>
                <w:szCs w:val="16"/>
              </w:rPr>
            </w:pPr>
            <w:ins w:id="15080" w:author="Στάθης Καπ" w:date="2023-03-03T06:18:00Z">
              <w:r>
                <w:rPr>
                  <w:rFonts w:ascii="Calibri" w:hAnsi="Calibri" w:cstheme="minorHAnsi"/>
                  <w:color w:val="000000"/>
                  <w:sz w:val="16"/>
                  <w:szCs w:val="16"/>
                </w:rPr>
                <w:t>9.89</w:t>
              </w:r>
            </w:ins>
          </w:p>
        </w:tc>
        <w:tc>
          <w:tcPr>
            <w:tcW w:w="543" w:type="dxa"/>
            <w:vAlign w:val="bottom"/>
            <w:tcPrChange w:id="15081" w:author="Στάθης Καπ" w:date="2023-03-03T06:26:00Z">
              <w:tcPr>
                <w:tcW w:w="543" w:type="dxa"/>
                <w:vAlign w:val="bottom"/>
              </w:tcPr>
            </w:tcPrChange>
          </w:tcPr>
          <w:p w14:paraId="3E759CF5" w14:textId="3121BEBD" w:rsidR="00C87CFE" w:rsidRPr="00F665AE" w:rsidRDefault="00C87CFE" w:rsidP="00C87CFE">
            <w:pPr>
              <w:jc w:val="center"/>
              <w:rPr>
                <w:ins w:id="15082" w:author="Στάθης Καπ" w:date="2023-03-03T03:52:00Z"/>
                <w:rFonts w:cstheme="minorHAnsi"/>
                <w:sz w:val="16"/>
                <w:szCs w:val="16"/>
              </w:rPr>
            </w:pPr>
            <w:ins w:id="15083" w:author="Στάθης Καπ" w:date="2023-03-03T03:54:00Z">
              <w:r w:rsidRPr="00F665AE">
                <w:rPr>
                  <w:rFonts w:ascii="Calibri" w:hAnsi="Calibri" w:cs="Calibri"/>
                  <w:color w:val="000000"/>
                  <w:sz w:val="16"/>
                  <w:szCs w:val="16"/>
                  <w:rPrChange w:id="15084" w:author="Στάθης Καπ" w:date="2023-03-03T03:55:00Z">
                    <w:rPr>
                      <w:rFonts w:ascii="Calibri" w:hAnsi="Calibri" w:cs="Calibri"/>
                      <w:color w:val="000000"/>
                      <w:sz w:val="18"/>
                      <w:szCs w:val="18"/>
                    </w:rPr>
                  </w:rPrChange>
                </w:rPr>
                <w:t>830</w:t>
              </w:r>
            </w:ins>
          </w:p>
        </w:tc>
        <w:tc>
          <w:tcPr>
            <w:tcW w:w="621" w:type="dxa"/>
            <w:vAlign w:val="bottom"/>
            <w:tcPrChange w:id="15085" w:author="Στάθης Καπ" w:date="2023-03-03T06:26:00Z">
              <w:tcPr>
                <w:tcW w:w="621" w:type="dxa"/>
                <w:vAlign w:val="bottom"/>
              </w:tcPr>
            </w:tcPrChange>
          </w:tcPr>
          <w:p w14:paraId="41132983" w14:textId="769F29BB" w:rsidR="00C87CFE" w:rsidRPr="00F665AE" w:rsidRDefault="00C87CFE" w:rsidP="00C87CFE">
            <w:pPr>
              <w:jc w:val="center"/>
              <w:rPr>
                <w:ins w:id="15086" w:author="Στάθης Καπ" w:date="2023-03-03T03:52:00Z"/>
                <w:rFonts w:cstheme="minorHAnsi"/>
                <w:sz w:val="16"/>
                <w:szCs w:val="16"/>
              </w:rPr>
            </w:pPr>
            <w:ins w:id="15087" w:author="Στάθης Καπ" w:date="2023-03-03T03:54:00Z">
              <w:r w:rsidRPr="00F665AE">
                <w:rPr>
                  <w:rFonts w:ascii="Calibri" w:hAnsi="Calibri" w:cs="Calibri"/>
                  <w:color w:val="000000"/>
                  <w:sz w:val="16"/>
                  <w:szCs w:val="16"/>
                  <w:rPrChange w:id="15088" w:author="Στάθης Καπ" w:date="2023-03-03T03:55:00Z">
                    <w:rPr>
                      <w:rFonts w:ascii="Calibri" w:hAnsi="Calibri" w:cs="Calibri"/>
                      <w:color w:val="000000"/>
                      <w:sz w:val="18"/>
                      <w:szCs w:val="18"/>
                    </w:rPr>
                  </w:rPrChange>
                </w:rPr>
                <w:t>0.189</w:t>
              </w:r>
            </w:ins>
          </w:p>
        </w:tc>
        <w:tc>
          <w:tcPr>
            <w:tcW w:w="669" w:type="dxa"/>
            <w:vAlign w:val="center"/>
            <w:tcPrChange w:id="15089" w:author="Στάθης Καπ" w:date="2023-03-03T06:26:00Z">
              <w:tcPr>
                <w:tcW w:w="669" w:type="dxa"/>
                <w:vAlign w:val="center"/>
              </w:tcPr>
            </w:tcPrChange>
          </w:tcPr>
          <w:p w14:paraId="172C5D82" w14:textId="41275E75" w:rsidR="00C87CFE" w:rsidRPr="00F665AE" w:rsidRDefault="00C87CFE" w:rsidP="00C87CFE">
            <w:pPr>
              <w:jc w:val="center"/>
              <w:rPr>
                <w:ins w:id="15090" w:author="Στάθης Καπ" w:date="2023-03-03T03:52:00Z"/>
                <w:rFonts w:cstheme="minorHAnsi"/>
                <w:sz w:val="16"/>
                <w:szCs w:val="16"/>
              </w:rPr>
            </w:pPr>
            <w:ins w:id="15091" w:author="Στάθης Καπ" w:date="2023-03-03T06:18:00Z">
              <w:r>
                <w:rPr>
                  <w:rFonts w:ascii="Calibri" w:hAnsi="Calibri" w:cstheme="minorHAnsi"/>
                  <w:color w:val="000000"/>
                  <w:sz w:val="16"/>
                  <w:szCs w:val="16"/>
                </w:rPr>
                <w:t>-1.22</w:t>
              </w:r>
            </w:ins>
          </w:p>
        </w:tc>
        <w:tc>
          <w:tcPr>
            <w:tcW w:w="508" w:type="dxa"/>
            <w:vAlign w:val="bottom"/>
            <w:tcPrChange w:id="15092" w:author="Στάθης Καπ" w:date="2023-03-03T06:26:00Z">
              <w:tcPr>
                <w:tcW w:w="508" w:type="dxa"/>
                <w:vAlign w:val="bottom"/>
              </w:tcPr>
            </w:tcPrChange>
          </w:tcPr>
          <w:p w14:paraId="1C0C12AE" w14:textId="5310D94D" w:rsidR="00C87CFE" w:rsidRPr="00F665AE" w:rsidRDefault="00C87CFE" w:rsidP="00C87CFE">
            <w:pPr>
              <w:jc w:val="center"/>
              <w:rPr>
                <w:ins w:id="15093" w:author="Στάθης Καπ" w:date="2023-03-03T03:52:00Z"/>
                <w:rFonts w:cstheme="minorHAnsi"/>
                <w:sz w:val="16"/>
                <w:szCs w:val="16"/>
              </w:rPr>
            </w:pPr>
            <w:ins w:id="15094" w:author="Στάθης Καπ" w:date="2023-03-03T03:54:00Z">
              <w:r w:rsidRPr="00F665AE">
                <w:rPr>
                  <w:rFonts w:ascii="Calibri" w:hAnsi="Calibri" w:cs="Calibri"/>
                  <w:color w:val="000000"/>
                  <w:sz w:val="16"/>
                  <w:szCs w:val="16"/>
                  <w:rPrChange w:id="15095" w:author="Στάθης Καπ" w:date="2023-03-03T03:55:00Z">
                    <w:rPr>
                      <w:rFonts w:ascii="Calibri" w:hAnsi="Calibri" w:cs="Calibri"/>
                      <w:color w:val="000000"/>
                      <w:sz w:val="18"/>
                      <w:szCs w:val="18"/>
                    </w:rPr>
                  </w:rPrChange>
                </w:rPr>
                <w:t>840</w:t>
              </w:r>
            </w:ins>
          </w:p>
        </w:tc>
        <w:tc>
          <w:tcPr>
            <w:tcW w:w="541" w:type="dxa"/>
            <w:vAlign w:val="bottom"/>
            <w:tcPrChange w:id="15096" w:author="Στάθης Καπ" w:date="2023-03-03T06:26:00Z">
              <w:tcPr>
                <w:tcW w:w="541" w:type="dxa"/>
                <w:vAlign w:val="bottom"/>
              </w:tcPr>
            </w:tcPrChange>
          </w:tcPr>
          <w:p w14:paraId="16355782" w14:textId="486D4E3E" w:rsidR="00C87CFE" w:rsidRPr="00F665AE" w:rsidRDefault="00C87CFE" w:rsidP="00C87CFE">
            <w:pPr>
              <w:jc w:val="center"/>
              <w:rPr>
                <w:ins w:id="15097" w:author="Στάθης Καπ" w:date="2023-03-03T03:52:00Z"/>
                <w:rFonts w:cstheme="minorHAnsi"/>
                <w:sz w:val="16"/>
                <w:szCs w:val="16"/>
              </w:rPr>
            </w:pPr>
            <w:ins w:id="15098" w:author="Στάθης Καπ" w:date="2023-03-03T03:54:00Z">
              <w:r w:rsidRPr="00F665AE">
                <w:rPr>
                  <w:rFonts w:ascii="Calibri" w:hAnsi="Calibri" w:cs="Calibri"/>
                  <w:color w:val="000000"/>
                  <w:sz w:val="16"/>
                  <w:szCs w:val="16"/>
                  <w:rPrChange w:id="15099" w:author="Στάθης Καπ" w:date="2023-03-03T03:55:00Z">
                    <w:rPr>
                      <w:rFonts w:ascii="Calibri" w:hAnsi="Calibri" w:cs="Calibri"/>
                      <w:color w:val="000000"/>
                      <w:sz w:val="18"/>
                      <w:szCs w:val="18"/>
                    </w:rPr>
                  </w:rPrChange>
                </w:rPr>
                <w:t>0.2</w:t>
              </w:r>
            </w:ins>
          </w:p>
        </w:tc>
        <w:tc>
          <w:tcPr>
            <w:tcW w:w="589" w:type="dxa"/>
            <w:vAlign w:val="center"/>
            <w:tcPrChange w:id="15100" w:author="Στάθης Καπ" w:date="2023-03-03T06:26:00Z">
              <w:tcPr>
                <w:tcW w:w="589" w:type="dxa"/>
                <w:vAlign w:val="center"/>
              </w:tcPr>
            </w:tcPrChange>
          </w:tcPr>
          <w:p w14:paraId="176AD5D8" w14:textId="562FCE60" w:rsidR="00C87CFE" w:rsidRPr="00F665AE" w:rsidRDefault="00C87CFE" w:rsidP="00C87CFE">
            <w:pPr>
              <w:jc w:val="center"/>
              <w:rPr>
                <w:ins w:id="15101" w:author="Στάθης Καπ" w:date="2023-03-03T03:52:00Z"/>
                <w:rFonts w:cstheme="minorHAnsi"/>
                <w:sz w:val="16"/>
                <w:szCs w:val="16"/>
              </w:rPr>
            </w:pPr>
            <w:ins w:id="15102" w:author="Στάθης Καπ" w:date="2023-03-03T06:18:00Z">
              <w:r>
                <w:rPr>
                  <w:rFonts w:ascii="Calibri" w:hAnsi="Calibri" w:cstheme="minorHAnsi"/>
                  <w:color w:val="000000"/>
                  <w:sz w:val="16"/>
                  <w:szCs w:val="16"/>
                </w:rPr>
                <w:t>-2.44</w:t>
              </w:r>
            </w:ins>
          </w:p>
        </w:tc>
        <w:tc>
          <w:tcPr>
            <w:tcW w:w="463" w:type="dxa"/>
            <w:vAlign w:val="bottom"/>
            <w:tcPrChange w:id="15103" w:author="Στάθης Καπ" w:date="2023-03-03T06:26:00Z">
              <w:tcPr>
                <w:tcW w:w="463" w:type="dxa"/>
                <w:vAlign w:val="bottom"/>
              </w:tcPr>
            </w:tcPrChange>
          </w:tcPr>
          <w:p w14:paraId="789A7B1C" w14:textId="245F7040" w:rsidR="00C87CFE" w:rsidRPr="00F665AE" w:rsidRDefault="00C87CFE" w:rsidP="00C87CFE">
            <w:pPr>
              <w:jc w:val="center"/>
              <w:rPr>
                <w:ins w:id="15104" w:author="Στάθης Καπ" w:date="2023-03-03T03:52:00Z"/>
                <w:rFonts w:cstheme="minorHAnsi"/>
                <w:sz w:val="16"/>
                <w:szCs w:val="16"/>
              </w:rPr>
            </w:pPr>
            <w:ins w:id="15105" w:author="Στάθης Καπ" w:date="2023-03-03T03:54:00Z">
              <w:r w:rsidRPr="00F665AE">
                <w:rPr>
                  <w:rFonts w:ascii="Calibri" w:hAnsi="Calibri" w:cs="Calibri"/>
                  <w:color w:val="000000"/>
                  <w:sz w:val="16"/>
                  <w:szCs w:val="16"/>
                  <w:rPrChange w:id="15106" w:author="Στάθης Καπ" w:date="2023-03-03T03:55:00Z">
                    <w:rPr>
                      <w:rFonts w:ascii="Calibri" w:hAnsi="Calibri" w:cs="Calibri"/>
                      <w:color w:val="000000"/>
                      <w:sz w:val="18"/>
                      <w:szCs w:val="18"/>
                    </w:rPr>
                  </w:rPrChange>
                </w:rPr>
                <w:t>850</w:t>
              </w:r>
            </w:ins>
          </w:p>
        </w:tc>
        <w:tc>
          <w:tcPr>
            <w:tcW w:w="541" w:type="dxa"/>
            <w:vAlign w:val="bottom"/>
            <w:tcPrChange w:id="15107" w:author="Στάθης Καπ" w:date="2023-03-03T06:26:00Z">
              <w:tcPr>
                <w:tcW w:w="541" w:type="dxa"/>
                <w:vAlign w:val="bottom"/>
              </w:tcPr>
            </w:tcPrChange>
          </w:tcPr>
          <w:p w14:paraId="5971D17D" w14:textId="7C6204EA" w:rsidR="00C87CFE" w:rsidRPr="00F665AE" w:rsidRDefault="00C87CFE" w:rsidP="00C87CFE">
            <w:pPr>
              <w:jc w:val="center"/>
              <w:rPr>
                <w:ins w:id="15108" w:author="Στάθης Καπ" w:date="2023-03-03T03:52:00Z"/>
                <w:rFonts w:cstheme="minorHAnsi"/>
                <w:sz w:val="16"/>
                <w:szCs w:val="16"/>
              </w:rPr>
            </w:pPr>
            <w:ins w:id="15109" w:author="Στάθης Καπ" w:date="2023-03-03T03:54:00Z">
              <w:r w:rsidRPr="00F665AE">
                <w:rPr>
                  <w:rFonts w:ascii="Calibri" w:hAnsi="Calibri" w:cs="Calibri"/>
                  <w:color w:val="000000"/>
                  <w:sz w:val="16"/>
                  <w:szCs w:val="16"/>
                  <w:rPrChange w:id="15110" w:author="Στάθης Καπ" w:date="2023-03-03T03:55:00Z">
                    <w:rPr>
                      <w:rFonts w:ascii="Calibri" w:hAnsi="Calibri" w:cs="Calibri"/>
                      <w:color w:val="000000"/>
                      <w:sz w:val="18"/>
                      <w:szCs w:val="18"/>
                    </w:rPr>
                  </w:rPrChange>
                </w:rPr>
                <w:t>0.179</w:t>
              </w:r>
            </w:ins>
          </w:p>
        </w:tc>
        <w:tc>
          <w:tcPr>
            <w:tcW w:w="589" w:type="dxa"/>
            <w:vAlign w:val="center"/>
            <w:tcPrChange w:id="15111" w:author="Στάθης Καπ" w:date="2023-03-03T06:26:00Z">
              <w:tcPr>
                <w:tcW w:w="589" w:type="dxa"/>
                <w:vAlign w:val="center"/>
              </w:tcPr>
            </w:tcPrChange>
          </w:tcPr>
          <w:p w14:paraId="7E7E8D09" w14:textId="32FA75B3" w:rsidR="00C87CFE" w:rsidRPr="00F665AE" w:rsidRDefault="00C87CFE" w:rsidP="00C87CFE">
            <w:pPr>
              <w:jc w:val="center"/>
              <w:rPr>
                <w:ins w:id="15112" w:author="Στάθης Καπ" w:date="2023-03-03T03:52:00Z"/>
                <w:rFonts w:cstheme="minorHAnsi"/>
                <w:sz w:val="16"/>
                <w:szCs w:val="16"/>
              </w:rPr>
            </w:pPr>
            <w:ins w:id="15113"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51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15" w:author="Στάθης Καπ" w:date="2023-03-03T03:52:00Z"/>
        </w:trPr>
        <w:tc>
          <w:tcPr>
            <w:tcW w:w="515" w:type="dxa"/>
            <w:tcBorders>
              <w:top w:val="nil"/>
              <w:bottom w:val="nil"/>
              <w:right w:val="single" w:sz="4" w:space="0" w:color="auto"/>
            </w:tcBorders>
            <w:shd w:val="clear" w:color="auto" w:fill="E7E6E6" w:themeFill="background2"/>
            <w:vAlign w:val="bottom"/>
            <w:tcPrChange w:id="15116" w:author="Στάθης Καπ" w:date="2023-03-03T06:26:00Z">
              <w:tcPr>
                <w:tcW w:w="515" w:type="dxa"/>
                <w:vAlign w:val="center"/>
              </w:tcPr>
            </w:tcPrChange>
          </w:tcPr>
          <w:p w14:paraId="02ADA189" w14:textId="576371A7" w:rsidR="00C87CFE" w:rsidRPr="00F665AE" w:rsidRDefault="00C87CFE" w:rsidP="00C87CFE">
            <w:pPr>
              <w:jc w:val="center"/>
              <w:rPr>
                <w:ins w:id="15117" w:author="Στάθης Καπ" w:date="2023-03-03T03:52:00Z"/>
                <w:sz w:val="16"/>
                <w:szCs w:val="16"/>
              </w:rPr>
            </w:pPr>
            <w:ins w:id="15118" w:author="Στάθης Καπ" w:date="2023-03-03T03:54:00Z">
              <w:r w:rsidRPr="00F665AE">
                <w:rPr>
                  <w:rFonts w:ascii="Calibri" w:hAnsi="Calibri" w:cs="Calibri"/>
                  <w:color w:val="000000"/>
                  <w:sz w:val="16"/>
                  <w:szCs w:val="16"/>
                  <w:rPrChange w:id="15119"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5120" w:author="Στάθης Καπ" w:date="2023-03-03T06:26:00Z">
              <w:tcPr>
                <w:tcW w:w="560" w:type="dxa"/>
              </w:tcPr>
            </w:tcPrChange>
          </w:tcPr>
          <w:p w14:paraId="5A1AA3CA" w14:textId="1D0BFC32" w:rsidR="00C87CFE" w:rsidRPr="00F665AE" w:rsidRDefault="00C87CFE" w:rsidP="00C87CFE">
            <w:pPr>
              <w:jc w:val="center"/>
              <w:rPr>
                <w:ins w:id="15121" w:author="Στάθης Καπ" w:date="2023-03-03T03:52:00Z"/>
                <w:rFonts w:cstheme="minorHAnsi"/>
                <w:sz w:val="16"/>
                <w:szCs w:val="16"/>
              </w:rPr>
            </w:pPr>
            <w:ins w:id="15122" w:author="Στάθης Καπ" w:date="2023-03-03T03:54:00Z">
              <w:r w:rsidRPr="00F665AE">
                <w:rPr>
                  <w:sz w:val="16"/>
                  <w:szCs w:val="16"/>
                  <w:rPrChange w:id="15123" w:author="Στάθης Καπ" w:date="2023-03-03T03:55:00Z">
                    <w:rPr>
                      <w:sz w:val="18"/>
                      <w:szCs w:val="18"/>
                    </w:rPr>
                  </w:rPrChange>
                </w:rPr>
                <w:t>930</w:t>
              </w:r>
            </w:ins>
          </w:p>
        </w:tc>
        <w:tc>
          <w:tcPr>
            <w:tcW w:w="855" w:type="dxa"/>
            <w:tcPrChange w:id="15124" w:author="Στάθης Καπ" w:date="2023-03-03T06:26:00Z">
              <w:tcPr>
                <w:tcW w:w="855" w:type="dxa"/>
              </w:tcPr>
            </w:tcPrChange>
          </w:tcPr>
          <w:p w14:paraId="4B0A5DDE" w14:textId="6FD6CC8C" w:rsidR="00C87CFE" w:rsidRPr="00F665AE" w:rsidRDefault="00C87CFE" w:rsidP="00C87CFE">
            <w:pPr>
              <w:jc w:val="center"/>
              <w:rPr>
                <w:ins w:id="15125" w:author="Στάθης Καπ" w:date="2023-03-03T03:52:00Z"/>
                <w:rFonts w:cstheme="minorHAnsi"/>
                <w:sz w:val="16"/>
                <w:szCs w:val="16"/>
              </w:rPr>
            </w:pPr>
            <w:ins w:id="15126" w:author="Στάθης Καπ" w:date="2023-03-03T03:54:00Z">
              <w:r w:rsidRPr="00F665AE">
                <w:rPr>
                  <w:sz w:val="16"/>
                  <w:szCs w:val="16"/>
                  <w:rPrChange w:id="15127" w:author="Στάθης Καπ" w:date="2023-03-03T03:55:00Z">
                    <w:rPr>
                      <w:sz w:val="18"/>
                      <w:szCs w:val="18"/>
                    </w:rPr>
                  </w:rPrChange>
                </w:rPr>
                <w:t>910</w:t>
              </w:r>
            </w:ins>
          </w:p>
        </w:tc>
        <w:tc>
          <w:tcPr>
            <w:tcW w:w="544" w:type="dxa"/>
            <w:vAlign w:val="bottom"/>
            <w:tcPrChange w:id="15128" w:author="Στάθης Καπ" w:date="2023-03-03T06:26:00Z">
              <w:tcPr>
                <w:tcW w:w="544" w:type="dxa"/>
                <w:vAlign w:val="bottom"/>
              </w:tcPr>
            </w:tcPrChange>
          </w:tcPr>
          <w:p w14:paraId="67BFE430" w14:textId="1E721484" w:rsidR="00C87CFE" w:rsidRPr="00F665AE" w:rsidRDefault="00C87CFE" w:rsidP="00C87CFE">
            <w:pPr>
              <w:jc w:val="center"/>
              <w:rPr>
                <w:ins w:id="15129" w:author="Στάθης Καπ" w:date="2023-03-03T03:52:00Z"/>
                <w:rFonts w:cstheme="minorHAnsi"/>
                <w:sz w:val="16"/>
                <w:szCs w:val="16"/>
              </w:rPr>
            </w:pPr>
            <w:ins w:id="15130" w:author="Στάθης Καπ" w:date="2023-03-03T03:54:00Z">
              <w:r w:rsidRPr="00F665AE">
                <w:rPr>
                  <w:rFonts w:ascii="Calibri" w:hAnsi="Calibri" w:cs="Calibri"/>
                  <w:color w:val="000000"/>
                  <w:sz w:val="16"/>
                  <w:szCs w:val="16"/>
                  <w:rPrChange w:id="15131" w:author="Στάθης Καπ" w:date="2023-03-03T03:55:00Z">
                    <w:rPr>
                      <w:rFonts w:ascii="Calibri" w:hAnsi="Calibri" w:cs="Calibri"/>
                      <w:color w:val="000000"/>
                      <w:sz w:val="18"/>
                      <w:szCs w:val="18"/>
                    </w:rPr>
                  </w:rPrChange>
                </w:rPr>
                <w:t>880</w:t>
              </w:r>
            </w:ins>
          </w:p>
        </w:tc>
        <w:tc>
          <w:tcPr>
            <w:tcW w:w="621" w:type="dxa"/>
            <w:vAlign w:val="bottom"/>
            <w:tcPrChange w:id="15132" w:author="Στάθης Καπ" w:date="2023-03-03T06:26:00Z">
              <w:tcPr>
                <w:tcW w:w="621" w:type="dxa"/>
                <w:vAlign w:val="bottom"/>
              </w:tcPr>
            </w:tcPrChange>
          </w:tcPr>
          <w:p w14:paraId="47A1FDC6" w14:textId="1989D6F6" w:rsidR="00C87CFE" w:rsidRPr="00F665AE" w:rsidRDefault="00C87CFE" w:rsidP="00C87CFE">
            <w:pPr>
              <w:jc w:val="center"/>
              <w:rPr>
                <w:ins w:id="15133" w:author="Στάθης Καπ" w:date="2023-03-03T03:52:00Z"/>
                <w:rFonts w:cstheme="minorHAnsi"/>
                <w:sz w:val="16"/>
                <w:szCs w:val="16"/>
              </w:rPr>
            </w:pPr>
            <w:ins w:id="15134" w:author="Στάθης Καπ" w:date="2023-03-03T03:54:00Z">
              <w:r w:rsidRPr="00F665AE">
                <w:rPr>
                  <w:rFonts w:ascii="Calibri" w:hAnsi="Calibri" w:cs="Calibri"/>
                  <w:color w:val="000000"/>
                  <w:sz w:val="16"/>
                  <w:szCs w:val="16"/>
                  <w:rPrChange w:id="15135" w:author="Στάθης Καπ" w:date="2023-03-03T03:55:00Z">
                    <w:rPr>
                      <w:rFonts w:ascii="Calibri" w:hAnsi="Calibri" w:cs="Calibri"/>
                      <w:color w:val="000000"/>
                      <w:sz w:val="18"/>
                      <w:szCs w:val="18"/>
                    </w:rPr>
                  </w:rPrChange>
                </w:rPr>
                <w:t>0.299</w:t>
              </w:r>
            </w:ins>
          </w:p>
        </w:tc>
        <w:tc>
          <w:tcPr>
            <w:tcW w:w="669" w:type="dxa"/>
            <w:vAlign w:val="center"/>
            <w:tcPrChange w:id="15136" w:author="Στάθης Καπ" w:date="2023-03-03T06:26:00Z">
              <w:tcPr>
                <w:tcW w:w="669" w:type="dxa"/>
                <w:vAlign w:val="center"/>
              </w:tcPr>
            </w:tcPrChange>
          </w:tcPr>
          <w:p w14:paraId="2C9163D5" w14:textId="658586D3" w:rsidR="00C87CFE" w:rsidRPr="00F665AE" w:rsidRDefault="00C87CFE" w:rsidP="00C87CFE">
            <w:pPr>
              <w:jc w:val="center"/>
              <w:rPr>
                <w:ins w:id="15137" w:author="Στάθης Καπ" w:date="2023-03-03T03:52:00Z"/>
                <w:rFonts w:cstheme="minorHAnsi"/>
                <w:sz w:val="16"/>
                <w:szCs w:val="16"/>
              </w:rPr>
            </w:pPr>
            <w:ins w:id="15138" w:author="Στάθης Καπ" w:date="2023-03-03T06:18:00Z">
              <w:r>
                <w:rPr>
                  <w:rFonts w:ascii="Calibri" w:hAnsi="Calibri" w:cstheme="minorHAnsi"/>
                  <w:color w:val="000000"/>
                  <w:sz w:val="16"/>
                  <w:szCs w:val="16"/>
                </w:rPr>
                <w:t>5.38</w:t>
              </w:r>
            </w:ins>
          </w:p>
        </w:tc>
        <w:tc>
          <w:tcPr>
            <w:tcW w:w="543" w:type="dxa"/>
            <w:vAlign w:val="bottom"/>
            <w:tcPrChange w:id="15139" w:author="Στάθης Καπ" w:date="2023-03-03T06:26:00Z">
              <w:tcPr>
                <w:tcW w:w="543" w:type="dxa"/>
                <w:vAlign w:val="bottom"/>
              </w:tcPr>
            </w:tcPrChange>
          </w:tcPr>
          <w:p w14:paraId="60AFA01E" w14:textId="58084806" w:rsidR="00C87CFE" w:rsidRPr="00F665AE" w:rsidRDefault="00C87CFE" w:rsidP="00C87CFE">
            <w:pPr>
              <w:jc w:val="center"/>
              <w:rPr>
                <w:ins w:id="15140" w:author="Στάθης Καπ" w:date="2023-03-03T03:52:00Z"/>
                <w:rFonts w:cstheme="minorHAnsi"/>
                <w:sz w:val="16"/>
                <w:szCs w:val="16"/>
              </w:rPr>
            </w:pPr>
            <w:ins w:id="15141" w:author="Στάθης Καπ" w:date="2023-03-03T03:54:00Z">
              <w:r w:rsidRPr="00F665AE">
                <w:rPr>
                  <w:rFonts w:ascii="Calibri" w:hAnsi="Calibri" w:cs="Calibri"/>
                  <w:color w:val="000000"/>
                  <w:sz w:val="16"/>
                  <w:szCs w:val="16"/>
                  <w:rPrChange w:id="15142" w:author="Στάθης Καπ" w:date="2023-03-03T03:55:00Z">
                    <w:rPr>
                      <w:rFonts w:ascii="Calibri" w:hAnsi="Calibri" w:cs="Calibri"/>
                      <w:color w:val="000000"/>
                      <w:sz w:val="18"/>
                      <w:szCs w:val="18"/>
                    </w:rPr>
                  </w:rPrChange>
                </w:rPr>
                <w:t>880</w:t>
              </w:r>
            </w:ins>
          </w:p>
        </w:tc>
        <w:tc>
          <w:tcPr>
            <w:tcW w:w="621" w:type="dxa"/>
            <w:vAlign w:val="bottom"/>
            <w:tcPrChange w:id="15143" w:author="Στάθης Καπ" w:date="2023-03-03T06:26:00Z">
              <w:tcPr>
                <w:tcW w:w="621" w:type="dxa"/>
                <w:vAlign w:val="bottom"/>
              </w:tcPr>
            </w:tcPrChange>
          </w:tcPr>
          <w:p w14:paraId="4C9E9283" w14:textId="50BFF1E9" w:rsidR="00C87CFE" w:rsidRPr="00F665AE" w:rsidRDefault="00C87CFE" w:rsidP="00C87CFE">
            <w:pPr>
              <w:jc w:val="center"/>
              <w:rPr>
                <w:ins w:id="15144" w:author="Στάθης Καπ" w:date="2023-03-03T03:52:00Z"/>
                <w:rFonts w:cstheme="minorHAnsi"/>
                <w:sz w:val="16"/>
                <w:szCs w:val="16"/>
              </w:rPr>
            </w:pPr>
            <w:ins w:id="15145" w:author="Στάθης Καπ" w:date="2023-03-03T03:54:00Z">
              <w:r w:rsidRPr="00F665AE">
                <w:rPr>
                  <w:rFonts w:ascii="Calibri" w:hAnsi="Calibri" w:cs="Calibri"/>
                  <w:color w:val="000000"/>
                  <w:sz w:val="16"/>
                  <w:szCs w:val="16"/>
                  <w:rPrChange w:id="15146" w:author="Στάθης Καπ" w:date="2023-03-03T03:55:00Z">
                    <w:rPr>
                      <w:rFonts w:ascii="Calibri" w:hAnsi="Calibri" w:cs="Calibri"/>
                      <w:color w:val="000000"/>
                      <w:sz w:val="18"/>
                      <w:szCs w:val="18"/>
                    </w:rPr>
                  </w:rPrChange>
                </w:rPr>
                <w:t>0.203</w:t>
              </w:r>
            </w:ins>
          </w:p>
        </w:tc>
        <w:tc>
          <w:tcPr>
            <w:tcW w:w="669" w:type="dxa"/>
            <w:vAlign w:val="center"/>
            <w:tcPrChange w:id="15147" w:author="Στάθης Καπ" w:date="2023-03-03T06:26:00Z">
              <w:tcPr>
                <w:tcW w:w="669" w:type="dxa"/>
                <w:vAlign w:val="center"/>
              </w:tcPr>
            </w:tcPrChange>
          </w:tcPr>
          <w:p w14:paraId="7A678FD7" w14:textId="1E5F752A" w:rsidR="00C87CFE" w:rsidRPr="00F665AE" w:rsidRDefault="00C87CFE" w:rsidP="00C87CFE">
            <w:pPr>
              <w:jc w:val="center"/>
              <w:rPr>
                <w:ins w:id="15148" w:author="Στάθης Καπ" w:date="2023-03-03T03:52:00Z"/>
                <w:rFonts w:cstheme="minorHAnsi"/>
                <w:sz w:val="16"/>
                <w:szCs w:val="16"/>
              </w:rPr>
            </w:pPr>
            <w:ins w:id="15149" w:author="Στάθης Καπ" w:date="2023-03-03T06:18:00Z">
              <w:r>
                <w:rPr>
                  <w:rFonts w:ascii="Calibri" w:hAnsi="Calibri" w:cstheme="minorHAnsi"/>
                  <w:color w:val="000000"/>
                  <w:sz w:val="16"/>
                  <w:szCs w:val="16"/>
                </w:rPr>
                <w:t>0</w:t>
              </w:r>
            </w:ins>
          </w:p>
        </w:tc>
        <w:tc>
          <w:tcPr>
            <w:tcW w:w="508" w:type="dxa"/>
            <w:vAlign w:val="bottom"/>
            <w:tcPrChange w:id="15150" w:author="Στάθης Καπ" w:date="2023-03-03T06:26:00Z">
              <w:tcPr>
                <w:tcW w:w="508" w:type="dxa"/>
                <w:vAlign w:val="bottom"/>
              </w:tcPr>
            </w:tcPrChange>
          </w:tcPr>
          <w:p w14:paraId="72062CA7" w14:textId="6EB0486A" w:rsidR="00C87CFE" w:rsidRPr="00F665AE" w:rsidRDefault="00C87CFE" w:rsidP="00C87CFE">
            <w:pPr>
              <w:jc w:val="center"/>
              <w:rPr>
                <w:ins w:id="15151" w:author="Στάθης Καπ" w:date="2023-03-03T03:52:00Z"/>
                <w:rFonts w:cstheme="minorHAnsi"/>
                <w:sz w:val="16"/>
                <w:szCs w:val="16"/>
              </w:rPr>
            </w:pPr>
            <w:ins w:id="15152" w:author="Στάθης Καπ" w:date="2023-03-03T03:54:00Z">
              <w:r w:rsidRPr="00F665AE">
                <w:rPr>
                  <w:rFonts w:ascii="Calibri" w:hAnsi="Calibri" w:cs="Calibri"/>
                  <w:color w:val="000000"/>
                  <w:sz w:val="16"/>
                  <w:szCs w:val="16"/>
                  <w:rPrChange w:id="15153" w:author="Στάθης Καπ" w:date="2023-03-03T03:55:00Z">
                    <w:rPr>
                      <w:rFonts w:ascii="Calibri" w:hAnsi="Calibri" w:cs="Calibri"/>
                      <w:color w:val="000000"/>
                      <w:sz w:val="18"/>
                      <w:szCs w:val="18"/>
                    </w:rPr>
                  </w:rPrChange>
                </w:rPr>
                <w:t>860</w:t>
              </w:r>
            </w:ins>
          </w:p>
        </w:tc>
        <w:tc>
          <w:tcPr>
            <w:tcW w:w="541" w:type="dxa"/>
            <w:vAlign w:val="bottom"/>
            <w:tcPrChange w:id="15154" w:author="Στάθης Καπ" w:date="2023-03-03T06:26:00Z">
              <w:tcPr>
                <w:tcW w:w="541" w:type="dxa"/>
                <w:vAlign w:val="bottom"/>
              </w:tcPr>
            </w:tcPrChange>
          </w:tcPr>
          <w:p w14:paraId="71EC051E" w14:textId="7BD7035D" w:rsidR="00C87CFE" w:rsidRPr="00F665AE" w:rsidRDefault="00C87CFE" w:rsidP="00C87CFE">
            <w:pPr>
              <w:jc w:val="center"/>
              <w:rPr>
                <w:ins w:id="15155" w:author="Στάθης Καπ" w:date="2023-03-03T03:52:00Z"/>
                <w:rFonts w:cstheme="minorHAnsi"/>
                <w:sz w:val="16"/>
                <w:szCs w:val="16"/>
              </w:rPr>
            </w:pPr>
            <w:ins w:id="15156" w:author="Στάθης Καπ" w:date="2023-03-03T03:54:00Z">
              <w:r w:rsidRPr="00F665AE">
                <w:rPr>
                  <w:rFonts w:ascii="Calibri" w:hAnsi="Calibri" w:cs="Calibri"/>
                  <w:color w:val="000000"/>
                  <w:sz w:val="16"/>
                  <w:szCs w:val="16"/>
                  <w:rPrChange w:id="15157" w:author="Στάθης Καπ" w:date="2023-03-03T03:55:00Z">
                    <w:rPr>
                      <w:rFonts w:ascii="Calibri" w:hAnsi="Calibri" w:cs="Calibri"/>
                      <w:color w:val="000000"/>
                      <w:sz w:val="18"/>
                      <w:szCs w:val="18"/>
                    </w:rPr>
                  </w:rPrChange>
                </w:rPr>
                <w:t>0.193</w:t>
              </w:r>
            </w:ins>
          </w:p>
        </w:tc>
        <w:tc>
          <w:tcPr>
            <w:tcW w:w="589" w:type="dxa"/>
            <w:vAlign w:val="center"/>
            <w:tcPrChange w:id="15158" w:author="Στάθης Καπ" w:date="2023-03-03T06:26:00Z">
              <w:tcPr>
                <w:tcW w:w="589" w:type="dxa"/>
                <w:vAlign w:val="center"/>
              </w:tcPr>
            </w:tcPrChange>
          </w:tcPr>
          <w:p w14:paraId="068D32E2" w14:textId="030D2B5F" w:rsidR="00C87CFE" w:rsidRPr="00F665AE" w:rsidRDefault="00C87CFE" w:rsidP="00C87CFE">
            <w:pPr>
              <w:jc w:val="center"/>
              <w:rPr>
                <w:ins w:id="15159" w:author="Στάθης Καπ" w:date="2023-03-03T03:52:00Z"/>
                <w:rFonts w:cstheme="minorHAnsi"/>
                <w:sz w:val="16"/>
                <w:szCs w:val="16"/>
              </w:rPr>
            </w:pPr>
            <w:ins w:id="15160" w:author="Στάθης Καπ" w:date="2023-03-03T06:18:00Z">
              <w:r>
                <w:rPr>
                  <w:rFonts w:ascii="Calibri" w:hAnsi="Calibri" w:cstheme="minorHAnsi"/>
                  <w:color w:val="000000"/>
                  <w:sz w:val="16"/>
                  <w:szCs w:val="16"/>
                </w:rPr>
                <w:t>2.27</w:t>
              </w:r>
            </w:ins>
          </w:p>
        </w:tc>
        <w:tc>
          <w:tcPr>
            <w:tcW w:w="463" w:type="dxa"/>
            <w:vAlign w:val="bottom"/>
            <w:tcPrChange w:id="15161" w:author="Στάθης Καπ" w:date="2023-03-03T06:26:00Z">
              <w:tcPr>
                <w:tcW w:w="463" w:type="dxa"/>
                <w:vAlign w:val="bottom"/>
              </w:tcPr>
            </w:tcPrChange>
          </w:tcPr>
          <w:p w14:paraId="71E5B9A0" w14:textId="02A9068B" w:rsidR="00C87CFE" w:rsidRPr="00F665AE" w:rsidRDefault="00C87CFE" w:rsidP="00C87CFE">
            <w:pPr>
              <w:jc w:val="center"/>
              <w:rPr>
                <w:ins w:id="15162" w:author="Στάθης Καπ" w:date="2023-03-03T03:52:00Z"/>
                <w:rFonts w:cstheme="minorHAnsi"/>
                <w:sz w:val="16"/>
                <w:szCs w:val="16"/>
              </w:rPr>
            </w:pPr>
            <w:ins w:id="15163" w:author="Στάθης Καπ" w:date="2023-03-03T03:54:00Z">
              <w:r w:rsidRPr="00F665AE">
                <w:rPr>
                  <w:rFonts w:ascii="Calibri" w:hAnsi="Calibri" w:cs="Calibri"/>
                  <w:color w:val="000000"/>
                  <w:sz w:val="16"/>
                  <w:szCs w:val="16"/>
                  <w:rPrChange w:id="15164" w:author="Στάθης Καπ" w:date="2023-03-03T03:55:00Z">
                    <w:rPr>
                      <w:rFonts w:ascii="Calibri" w:hAnsi="Calibri" w:cs="Calibri"/>
                      <w:color w:val="000000"/>
                      <w:sz w:val="18"/>
                      <w:szCs w:val="18"/>
                    </w:rPr>
                  </w:rPrChange>
                </w:rPr>
                <w:t>870</w:t>
              </w:r>
            </w:ins>
          </w:p>
        </w:tc>
        <w:tc>
          <w:tcPr>
            <w:tcW w:w="541" w:type="dxa"/>
            <w:vAlign w:val="bottom"/>
            <w:tcPrChange w:id="15165" w:author="Στάθης Καπ" w:date="2023-03-03T06:26:00Z">
              <w:tcPr>
                <w:tcW w:w="541" w:type="dxa"/>
                <w:vAlign w:val="bottom"/>
              </w:tcPr>
            </w:tcPrChange>
          </w:tcPr>
          <w:p w14:paraId="150F31CE" w14:textId="296CAA6F" w:rsidR="00C87CFE" w:rsidRPr="00F665AE" w:rsidRDefault="00C87CFE" w:rsidP="00C87CFE">
            <w:pPr>
              <w:jc w:val="center"/>
              <w:rPr>
                <w:ins w:id="15166" w:author="Στάθης Καπ" w:date="2023-03-03T03:52:00Z"/>
                <w:rFonts w:cstheme="minorHAnsi"/>
                <w:sz w:val="16"/>
                <w:szCs w:val="16"/>
              </w:rPr>
            </w:pPr>
            <w:ins w:id="15167" w:author="Στάθης Καπ" w:date="2023-03-03T03:54:00Z">
              <w:r w:rsidRPr="00F665AE">
                <w:rPr>
                  <w:rFonts w:ascii="Calibri" w:hAnsi="Calibri" w:cs="Calibri"/>
                  <w:color w:val="000000"/>
                  <w:sz w:val="16"/>
                  <w:szCs w:val="16"/>
                  <w:rPrChange w:id="15168" w:author="Στάθης Καπ" w:date="2023-03-03T03:55:00Z">
                    <w:rPr>
                      <w:rFonts w:ascii="Calibri" w:hAnsi="Calibri" w:cs="Calibri"/>
                      <w:color w:val="000000"/>
                      <w:sz w:val="18"/>
                      <w:szCs w:val="18"/>
                    </w:rPr>
                  </w:rPrChange>
                </w:rPr>
                <w:t>0.285</w:t>
              </w:r>
            </w:ins>
          </w:p>
        </w:tc>
        <w:tc>
          <w:tcPr>
            <w:tcW w:w="589" w:type="dxa"/>
            <w:vAlign w:val="center"/>
            <w:tcPrChange w:id="15169" w:author="Στάθης Καπ" w:date="2023-03-03T06:26:00Z">
              <w:tcPr>
                <w:tcW w:w="589" w:type="dxa"/>
                <w:vAlign w:val="center"/>
              </w:tcPr>
            </w:tcPrChange>
          </w:tcPr>
          <w:p w14:paraId="02F656EC" w14:textId="4D822E9D" w:rsidR="00C87CFE" w:rsidRPr="00F665AE" w:rsidRDefault="00C87CFE" w:rsidP="00C87CFE">
            <w:pPr>
              <w:jc w:val="center"/>
              <w:rPr>
                <w:ins w:id="15170" w:author="Στάθης Καπ" w:date="2023-03-03T03:52:00Z"/>
                <w:rFonts w:cstheme="minorHAnsi"/>
                <w:sz w:val="16"/>
                <w:szCs w:val="16"/>
              </w:rPr>
            </w:pPr>
            <w:ins w:id="15171"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51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73" w:author="Στάθης Καπ" w:date="2023-03-03T03:52:00Z"/>
        </w:trPr>
        <w:tc>
          <w:tcPr>
            <w:tcW w:w="515" w:type="dxa"/>
            <w:tcBorders>
              <w:top w:val="nil"/>
              <w:bottom w:val="nil"/>
              <w:right w:val="single" w:sz="4" w:space="0" w:color="auto"/>
            </w:tcBorders>
            <w:shd w:val="clear" w:color="auto" w:fill="E7E6E6" w:themeFill="background2"/>
            <w:vAlign w:val="bottom"/>
            <w:tcPrChange w:id="15174" w:author="Στάθης Καπ" w:date="2023-03-03T06:26:00Z">
              <w:tcPr>
                <w:tcW w:w="515" w:type="dxa"/>
                <w:vAlign w:val="center"/>
              </w:tcPr>
            </w:tcPrChange>
          </w:tcPr>
          <w:p w14:paraId="7B851EEE" w14:textId="48D3370C" w:rsidR="00C87CFE" w:rsidRPr="00F665AE" w:rsidRDefault="00C87CFE" w:rsidP="00C87CFE">
            <w:pPr>
              <w:jc w:val="center"/>
              <w:rPr>
                <w:ins w:id="15175" w:author="Στάθης Καπ" w:date="2023-03-03T03:52:00Z"/>
                <w:sz w:val="16"/>
                <w:szCs w:val="16"/>
              </w:rPr>
            </w:pPr>
            <w:ins w:id="15176" w:author="Στάθης Καπ" w:date="2023-03-03T03:54:00Z">
              <w:r w:rsidRPr="00F665AE">
                <w:rPr>
                  <w:rFonts w:ascii="Calibri" w:hAnsi="Calibri" w:cs="Calibri"/>
                  <w:color w:val="000000"/>
                  <w:sz w:val="16"/>
                  <w:szCs w:val="16"/>
                  <w:rPrChange w:id="15177"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5178" w:author="Στάθης Καπ" w:date="2023-03-03T06:26:00Z">
              <w:tcPr>
                <w:tcW w:w="560" w:type="dxa"/>
              </w:tcPr>
            </w:tcPrChange>
          </w:tcPr>
          <w:p w14:paraId="3D009875" w14:textId="69F3A637" w:rsidR="00C87CFE" w:rsidRPr="00F665AE" w:rsidRDefault="00C87CFE" w:rsidP="00C87CFE">
            <w:pPr>
              <w:jc w:val="center"/>
              <w:rPr>
                <w:ins w:id="15179" w:author="Στάθης Καπ" w:date="2023-03-03T03:52:00Z"/>
                <w:rFonts w:cstheme="minorHAnsi"/>
                <w:sz w:val="16"/>
                <w:szCs w:val="16"/>
              </w:rPr>
            </w:pPr>
            <w:ins w:id="15180" w:author="Στάθης Καπ" w:date="2023-03-03T03:54:00Z">
              <w:r w:rsidRPr="00F665AE">
                <w:rPr>
                  <w:sz w:val="16"/>
                  <w:szCs w:val="16"/>
                  <w:rPrChange w:id="15181" w:author="Στάθης Καπ" w:date="2023-03-03T03:55:00Z">
                    <w:rPr>
                      <w:sz w:val="18"/>
                      <w:szCs w:val="18"/>
                    </w:rPr>
                  </w:rPrChange>
                </w:rPr>
                <w:t>930</w:t>
              </w:r>
            </w:ins>
          </w:p>
        </w:tc>
        <w:tc>
          <w:tcPr>
            <w:tcW w:w="855" w:type="dxa"/>
            <w:tcPrChange w:id="15182" w:author="Στάθης Καπ" w:date="2023-03-03T06:26:00Z">
              <w:tcPr>
                <w:tcW w:w="855" w:type="dxa"/>
              </w:tcPr>
            </w:tcPrChange>
          </w:tcPr>
          <w:p w14:paraId="5AE58E0E" w14:textId="433C8A89" w:rsidR="00C87CFE" w:rsidRPr="00F665AE" w:rsidRDefault="00C87CFE" w:rsidP="00C87CFE">
            <w:pPr>
              <w:jc w:val="center"/>
              <w:rPr>
                <w:ins w:id="15183" w:author="Στάθης Καπ" w:date="2023-03-03T03:52:00Z"/>
                <w:rFonts w:cstheme="minorHAnsi"/>
                <w:sz w:val="16"/>
                <w:szCs w:val="16"/>
              </w:rPr>
            </w:pPr>
            <w:ins w:id="15184" w:author="Στάθης Καπ" w:date="2023-03-03T03:54:00Z">
              <w:r w:rsidRPr="00F665AE">
                <w:rPr>
                  <w:sz w:val="16"/>
                  <w:szCs w:val="16"/>
                  <w:rPrChange w:id="15185" w:author="Στάθης Καπ" w:date="2023-03-03T03:55:00Z">
                    <w:rPr>
                      <w:sz w:val="18"/>
                      <w:szCs w:val="18"/>
                    </w:rPr>
                  </w:rPrChange>
                </w:rPr>
                <w:t>910</w:t>
              </w:r>
            </w:ins>
          </w:p>
        </w:tc>
        <w:tc>
          <w:tcPr>
            <w:tcW w:w="544" w:type="dxa"/>
            <w:vAlign w:val="bottom"/>
            <w:tcPrChange w:id="15186" w:author="Στάθης Καπ" w:date="2023-03-03T06:26:00Z">
              <w:tcPr>
                <w:tcW w:w="544" w:type="dxa"/>
                <w:vAlign w:val="bottom"/>
              </w:tcPr>
            </w:tcPrChange>
          </w:tcPr>
          <w:p w14:paraId="338788DA" w14:textId="049B7B98" w:rsidR="00C87CFE" w:rsidRPr="00F665AE" w:rsidRDefault="00C87CFE" w:rsidP="00C87CFE">
            <w:pPr>
              <w:jc w:val="center"/>
              <w:rPr>
                <w:ins w:id="15187" w:author="Στάθης Καπ" w:date="2023-03-03T03:52:00Z"/>
                <w:rFonts w:cstheme="minorHAnsi"/>
                <w:sz w:val="16"/>
                <w:szCs w:val="16"/>
              </w:rPr>
            </w:pPr>
            <w:ins w:id="15188" w:author="Στάθης Καπ" w:date="2023-03-03T03:54:00Z">
              <w:r w:rsidRPr="00F665AE">
                <w:rPr>
                  <w:rFonts w:ascii="Calibri" w:hAnsi="Calibri" w:cs="Calibri"/>
                  <w:color w:val="000000"/>
                  <w:sz w:val="16"/>
                  <w:szCs w:val="16"/>
                  <w:rPrChange w:id="15189" w:author="Στάθης Καπ" w:date="2023-03-03T03:55:00Z">
                    <w:rPr>
                      <w:rFonts w:ascii="Calibri" w:hAnsi="Calibri" w:cs="Calibri"/>
                      <w:color w:val="000000"/>
                      <w:sz w:val="18"/>
                      <w:szCs w:val="18"/>
                    </w:rPr>
                  </w:rPrChange>
                </w:rPr>
                <w:t>860</w:t>
              </w:r>
            </w:ins>
          </w:p>
        </w:tc>
        <w:tc>
          <w:tcPr>
            <w:tcW w:w="621" w:type="dxa"/>
            <w:vAlign w:val="bottom"/>
            <w:tcPrChange w:id="15190" w:author="Στάθης Καπ" w:date="2023-03-03T06:26:00Z">
              <w:tcPr>
                <w:tcW w:w="621" w:type="dxa"/>
                <w:vAlign w:val="bottom"/>
              </w:tcPr>
            </w:tcPrChange>
          </w:tcPr>
          <w:p w14:paraId="7199DDE5" w14:textId="5BE1372E" w:rsidR="00C87CFE" w:rsidRPr="00F665AE" w:rsidRDefault="00C87CFE" w:rsidP="00C87CFE">
            <w:pPr>
              <w:jc w:val="center"/>
              <w:rPr>
                <w:ins w:id="15191" w:author="Στάθης Καπ" w:date="2023-03-03T03:52:00Z"/>
                <w:rFonts w:cstheme="minorHAnsi"/>
                <w:sz w:val="16"/>
                <w:szCs w:val="16"/>
              </w:rPr>
            </w:pPr>
            <w:ins w:id="15192" w:author="Στάθης Καπ" w:date="2023-03-03T03:54:00Z">
              <w:r w:rsidRPr="00F665AE">
                <w:rPr>
                  <w:rFonts w:ascii="Calibri" w:hAnsi="Calibri" w:cs="Calibri"/>
                  <w:color w:val="000000"/>
                  <w:sz w:val="16"/>
                  <w:szCs w:val="16"/>
                  <w:rPrChange w:id="15193" w:author="Στάθης Καπ" w:date="2023-03-03T03:55:00Z">
                    <w:rPr>
                      <w:rFonts w:ascii="Calibri" w:hAnsi="Calibri" w:cs="Calibri"/>
                      <w:color w:val="000000"/>
                      <w:sz w:val="18"/>
                      <w:szCs w:val="18"/>
                    </w:rPr>
                  </w:rPrChange>
                </w:rPr>
                <w:t>0.285</w:t>
              </w:r>
            </w:ins>
          </w:p>
        </w:tc>
        <w:tc>
          <w:tcPr>
            <w:tcW w:w="669" w:type="dxa"/>
            <w:vAlign w:val="center"/>
            <w:tcPrChange w:id="15194" w:author="Στάθης Καπ" w:date="2023-03-03T06:26:00Z">
              <w:tcPr>
                <w:tcW w:w="669" w:type="dxa"/>
                <w:vAlign w:val="center"/>
              </w:tcPr>
            </w:tcPrChange>
          </w:tcPr>
          <w:p w14:paraId="36E29E11" w14:textId="4E922A63" w:rsidR="00C87CFE" w:rsidRPr="00F665AE" w:rsidRDefault="00C87CFE" w:rsidP="00C87CFE">
            <w:pPr>
              <w:jc w:val="center"/>
              <w:rPr>
                <w:ins w:id="15195" w:author="Στάθης Καπ" w:date="2023-03-03T03:52:00Z"/>
                <w:rFonts w:cstheme="minorHAnsi"/>
                <w:sz w:val="16"/>
                <w:szCs w:val="16"/>
              </w:rPr>
            </w:pPr>
            <w:ins w:id="15196" w:author="Στάθης Καπ" w:date="2023-03-03T06:18:00Z">
              <w:r>
                <w:rPr>
                  <w:rFonts w:ascii="Calibri" w:hAnsi="Calibri" w:cstheme="minorHAnsi"/>
                  <w:color w:val="000000"/>
                  <w:sz w:val="16"/>
                  <w:szCs w:val="16"/>
                </w:rPr>
                <w:t>7.53</w:t>
              </w:r>
            </w:ins>
          </w:p>
        </w:tc>
        <w:tc>
          <w:tcPr>
            <w:tcW w:w="543" w:type="dxa"/>
            <w:vAlign w:val="bottom"/>
            <w:tcPrChange w:id="15197" w:author="Στάθης Καπ" w:date="2023-03-03T06:26:00Z">
              <w:tcPr>
                <w:tcW w:w="543" w:type="dxa"/>
                <w:vAlign w:val="bottom"/>
              </w:tcPr>
            </w:tcPrChange>
          </w:tcPr>
          <w:p w14:paraId="2ED6C007" w14:textId="6A0ECC0E" w:rsidR="00C87CFE" w:rsidRPr="00F665AE" w:rsidRDefault="00C87CFE" w:rsidP="00C87CFE">
            <w:pPr>
              <w:jc w:val="center"/>
              <w:rPr>
                <w:ins w:id="15198" w:author="Στάθης Καπ" w:date="2023-03-03T03:52:00Z"/>
                <w:rFonts w:cstheme="minorHAnsi"/>
                <w:sz w:val="16"/>
                <w:szCs w:val="16"/>
              </w:rPr>
            </w:pPr>
            <w:ins w:id="15199" w:author="Στάθης Καπ" w:date="2023-03-03T03:54:00Z">
              <w:r w:rsidRPr="00F665AE">
                <w:rPr>
                  <w:rFonts w:ascii="Calibri" w:hAnsi="Calibri" w:cs="Calibri"/>
                  <w:color w:val="000000"/>
                  <w:sz w:val="16"/>
                  <w:szCs w:val="16"/>
                  <w:rPrChange w:id="15200" w:author="Στάθης Καπ" w:date="2023-03-03T03:55:00Z">
                    <w:rPr>
                      <w:rFonts w:ascii="Calibri" w:hAnsi="Calibri" w:cs="Calibri"/>
                      <w:color w:val="000000"/>
                      <w:sz w:val="18"/>
                      <w:szCs w:val="18"/>
                    </w:rPr>
                  </w:rPrChange>
                </w:rPr>
                <w:t>870</w:t>
              </w:r>
            </w:ins>
          </w:p>
        </w:tc>
        <w:tc>
          <w:tcPr>
            <w:tcW w:w="621" w:type="dxa"/>
            <w:vAlign w:val="bottom"/>
            <w:tcPrChange w:id="15201" w:author="Στάθης Καπ" w:date="2023-03-03T06:26:00Z">
              <w:tcPr>
                <w:tcW w:w="621" w:type="dxa"/>
                <w:vAlign w:val="bottom"/>
              </w:tcPr>
            </w:tcPrChange>
          </w:tcPr>
          <w:p w14:paraId="7F919BD0" w14:textId="54B727F3" w:rsidR="00C87CFE" w:rsidRPr="00F665AE" w:rsidRDefault="00C87CFE" w:rsidP="00C87CFE">
            <w:pPr>
              <w:jc w:val="center"/>
              <w:rPr>
                <w:ins w:id="15202" w:author="Στάθης Καπ" w:date="2023-03-03T03:52:00Z"/>
                <w:rFonts w:cstheme="minorHAnsi"/>
                <w:sz w:val="16"/>
                <w:szCs w:val="16"/>
              </w:rPr>
            </w:pPr>
            <w:ins w:id="15203" w:author="Στάθης Καπ" w:date="2023-03-03T03:54:00Z">
              <w:r w:rsidRPr="00F665AE">
                <w:rPr>
                  <w:rFonts w:ascii="Calibri" w:hAnsi="Calibri" w:cs="Calibri"/>
                  <w:color w:val="000000"/>
                  <w:sz w:val="16"/>
                  <w:szCs w:val="16"/>
                  <w:rPrChange w:id="15204" w:author="Στάθης Καπ" w:date="2023-03-03T03:55:00Z">
                    <w:rPr>
                      <w:rFonts w:ascii="Calibri" w:hAnsi="Calibri" w:cs="Calibri"/>
                      <w:color w:val="000000"/>
                      <w:sz w:val="18"/>
                      <w:szCs w:val="18"/>
                    </w:rPr>
                  </w:rPrChange>
                </w:rPr>
                <w:t>0.226</w:t>
              </w:r>
            </w:ins>
          </w:p>
        </w:tc>
        <w:tc>
          <w:tcPr>
            <w:tcW w:w="669" w:type="dxa"/>
            <w:vAlign w:val="center"/>
            <w:tcPrChange w:id="15205" w:author="Στάθης Καπ" w:date="2023-03-03T06:26:00Z">
              <w:tcPr>
                <w:tcW w:w="669" w:type="dxa"/>
                <w:vAlign w:val="center"/>
              </w:tcPr>
            </w:tcPrChange>
          </w:tcPr>
          <w:p w14:paraId="10138183" w14:textId="4F1E8ABF" w:rsidR="00C87CFE" w:rsidRPr="00F665AE" w:rsidRDefault="00C87CFE" w:rsidP="00C87CFE">
            <w:pPr>
              <w:jc w:val="center"/>
              <w:rPr>
                <w:ins w:id="15206" w:author="Στάθης Καπ" w:date="2023-03-03T03:52:00Z"/>
                <w:rFonts w:cstheme="minorHAnsi"/>
                <w:sz w:val="16"/>
                <w:szCs w:val="16"/>
              </w:rPr>
            </w:pPr>
            <w:ins w:id="15207" w:author="Στάθης Καπ" w:date="2023-03-03T06:18:00Z">
              <w:r>
                <w:rPr>
                  <w:rFonts w:ascii="Calibri" w:hAnsi="Calibri" w:cstheme="minorHAnsi"/>
                  <w:color w:val="000000"/>
                  <w:sz w:val="16"/>
                  <w:szCs w:val="16"/>
                </w:rPr>
                <w:t>-1.16</w:t>
              </w:r>
            </w:ins>
          </w:p>
        </w:tc>
        <w:tc>
          <w:tcPr>
            <w:tcW w:w="508" w:type="dxa"/>
            <w:vAlign w:val="bottom"/>
            <w:tcPrChange w:id="15208" w:author="Στάθης Καπ" w:date="2023-03-03T06:26:00Z">
              <w:tcPr>
                <w:tcW w:w="508" w:type="dxa"/>
                <w:vAlign w:val="bottom"/>
              </w:tcPr>
            </w:tcPrChange>
          </w:tcPr>
          <w:p w14:paraId="575C374F" w14:textId="11848094" w:rsidR="00C87CFE" w:rsidRPr="00F665AE" w:rsidRDefault="00C87CFE" w:rsidP="00C87CFE">
            <w:pPr>
              <w:jc w:val="center"/>
              <w:rPr>
                <w:ins w:id="15209" w:author="Στάθης Καπ" w:date="2023-03-03T03:52:00Z"/>
                <w:rFonts w:cstheme="minorHAnsi"/>
                <w:sz w:val="16"/>
                <w:szCs w:val="16"/>
              </w:rPr>
            </w:pPr>
            <w:ins w:id="15210" w:author="Στάθης Καπ" w:date="2023-03-03T03:54:00Z">
              <w:r w:rsidRPr="00F665AE">
                <w:rPr>
                  <w:rFonts w:ascii="Calibri" w:hAnsi="Calibri" w:cs="Calibri"/>
                  <w:color w:val="000000"/>
                  <w:sz w:val="16"/>
                  <w:szCs w:val="16"/>
                  <w:rPrChange w:id="15211" w:author="Στάθης Καπ" w:date="2023-03-03T03:55:00Z">
                    <w:rPr>
                      <w:rFonts w:ascii="Calibri" w:hAnsi="Calibri" w:cs="Calibri"/>
                      <w:color w:val="000000"/>
                      <w:sz w:val="18"/>
                      <w:szCs w:val="18"/>
                    </w:rPr>
                  </w:rPrChange>
                </w:rPr>
                <w:t>850</w:t>
              </w:r>
            </w:ins>
          </w:p>
        </w:tc>
        <w:tc>
          <w:tcPr>
            <w:tcW w:w="541" w:type="dxa"/>
            <w:vAlign w:val="bottom"/>
            <w:tcPrChange w:id="15212" w:author="Στάθης Καπ" w:date="2023-03-03T06:26:00Z">
              <w:tcPr>
                <w:tcW w:w="541" w:type="dxa"/>
                <w:vAlign w:val="bottom"/>
              </w:tcPr>
            </w:tcPrChange>
          </w:tcPr>
          <w:p w14:paraId="07C2BECC" w14:textId="23456570" w:rsidR="00C87CFE" w:rsidRPr="00F665AE" w:rsidRDefault="00C87CFE" w:rsidP="00C87CFE">
            <w:pPr>
              <w:jc w:val="center"/>
              <w:rPr>
                <w:ins w:id="15213" w:author="Στάθης Καπ" w:date="2023-03-03T03:52:00Z"/>
                <w:rFonts w:cstheme="minorHAnsi"/>
                <w:sz w:val="16"/>
                <w:szCs w:val="16"/>
              </w:rPr>
            </w:pPr>
            <w:ins w:id="15214" w:author="Στάθης Καπ" w:date="2023-03-03T03:54:00Z">
              <w:r w:rsidRPr="00F665AE">
                <w:rPr>
                  <w:rFonts w:ascii="Calibri" w:hAnsi="Calibri" w:cs="Calibri"/>
                  <w:color w:val="000000"/>
                  <w:sz w:val="16"/>
                  <w:szCs w:val="16"/>
                  <w:rPrChange w:id="15215" w:author="Στάθης Καπ" w:date="2023-03-03T03:55:00Z">
                    <w:rPr>
                      <w:rFonts w:ascii="Calibri" w:hAnsi="Calibri" w:cs="Calibri"/>
                      <w:color w:val="000000"/>
                      <w:sz w:val="18"/>
                      <w:szCs w:val="18"/>
                    </w:rPr>
                  </w:rPrChange>
                </w:rPr>
                <w:t>0.181</w:t>
              </w:r>
            </w:ins>
          </w:p>
        </w:tc>
        <w:tc>
          <w:tcPr>
            <w:tcW w:w="589" w:type="dxa"/>
            <w:vAlign w:val="center"/>
            <w:tcPrChange w:id="15216" w:author="Στάθης Καπ" w:date="2023-03-03T06:26:00Z">
              <w:tcPr>
                <w:tcW w:w="589" w:type="dxa"/>
                <w:vAlign w:val="center"/>
              </w:tcPr>
            </w:tcPrChange>
          </w:tcPr>
          <w:p w14:paraId="551E5D91" w14:textId="2B457D9B" w:rsidR="00C87CFE" w:rsidRPr="00F665AE" w:rsidRDefault="00C87CFE" w:rsidP="00C87CFE">
            <w:pPr>
              <w:jc w:val="center"/>
              <w:rPr>
                <w:ins w:id="15217" w:author="Στάθης Καπ" w:date="2023-03-03T03:52:00Z"/>
                <w:rFonts w:cstheme="minorHAnsi"/>
                <w:sz w:val="16"/>
                <w:szCs w:val="16"/>
              </w:rPr>
            </w:pPr>
            <w:ins w:id="15218" w:author="Στάθης Καπ" w:date="2023-03-03T06:18:00Z">
              <w:r>
                <w:rPr>
                  <w:rFonts w:ascii="Calibri" w:hAnsi="Calibri" w:cstheme="minorHAnsi"/>
                  <w:color w:val="000000"/>
                  <w:sz w:val="16"/>
                  <w:szCs w:val="16"/>
                </w:rPr>
                <w:t>1.16</w:t>
              </w:r>
            </w:ins>
          </w:p>
        </w:tc>
        <w:tc>
          <w:tcPr>
            <w:tcW w:w="463" w:type="dxa"/>
            <w:vAlign w:val="bottom"/>
            <w:tcPrChange w:id="15219" w:author="Στάθης Καπ" w:date="2023-03-03T06:26:00Z">
              <w:tcPr>
                <w:tcW w:w="463" w:type="dxa"/>
                <w:vAlign w:val="bottom"/>
              </w:tcPr>
            </w:tcPrChange>
          </w:tcPr>
          <w:p w14:paraId="08F86C21" w14:textId="385151F4" w:rsidR="00C87CFE" w:rsidRPr="00F665AE" w:rsidRDefault="00C87CFE" w:rsidP="00C87CFE">
            <w:pPr>
              <w:jc w:val="center"/>
              <w:rPr>
                <w:ins w:id="15220" w:author="Στάθης Καπ" w:date="2023-03-03T03:52:00Z"/>
                <w:rFonts w:cstheme="minorHAnsi"/>
                <w:sz w:val="16"/>
                <w:szCs w:val="16"/>
              </w:rPr>
            </w:pPr>
            <w:ins w:id="15221" w:author="Στάθης Καπ" w:date="2023-03-03T03:54:00Z">
              <w:r w:rsidRPr="00F665AE">
                <w:rPr>
                  <w:rFonts w:ascii="Calibri" w:hAnsi="Calibri" w:cs="Calibri"/>
                  <w:color w:val="000000"/>
                  <w:sz w:val="16"/>
                  <w:szCs w:val="16"/>
                  <w:rPrChange w:id="15222" w:author="Στάθης Καπ" w:date="2023-03-03T03:55:00Z">
                    <w:rPr>
                      <w:rFonts w:ascii="Calibri" w:hAnsi="Calibri" w:cs="Calibri"/>
                      <w:color w:val="000000"/>
                      <w:sz w:val="18"/>
                      <w:szCs w:val="18"/>
                    </w:rPr>
                  </w:rPrChange>
                </w:rPr>
                <w:t>850</w:t>
              </w:r>
            </w:ins>
          </w:p>
        </w:tc>
        <w:tc>
          <w:tcPr>
            <w:tcW w:w="541" w:type="dxa"/>
            <w:vAlign w:val="bottom"/>
            <w:tcPrChange w:id="15223" w:author="Στάθης Καπ" w:date="2023-03-03T06:26:00Z">
              <w:tcPr>
                <w:tcW w:w="541" w:type="dxa"/>
                <w:vAlign w:val="bottom"/>
              </w:tcPr>
            </w:tcPrChange>
          </w:tcPr>
          <w:p w14:paraId="3D58E968" w14:textId="22C1D66F" w:rsidR="00C87CFE" w:rsidRPr="00F665AE" w:rsidRDefault="00C87CFE" w:rsidP="00C87CFE">
            <w:pPr>
              <w:jc w:val="center"/>
              <w:rPr>
                <w:ins w:id="15224" w:author="Στάθης Καπ" w:date="2023-03-03T03:52:00Z"/>
                <w:rFonts w:cstheme="minorHAnsi"/>
                <w:sz w:val="16"/>
                <w:szCs w:val="16"/>
              </w:rPr>
            </w:pPr>
            <w:ins w:id="15225" w:author="Στάθης Καπ" w:date="2023-03-03T03:54:00Z">
              <w:r w:rsidRPr="00F665AE">
                <w:rPr>
                  <w:rFonts w:ascii="Calibri" w:hAnsi="Calibri" w:cs="Calibri"/>
                  <w:color w:val="000000"/>
                  <w:sz w:val="16"/>
                  <w:szCs w:val="16"/>
                  <w:rPrChange w:id="15226" w:author="Στάθης Καπ" w:date="2023-03-03T03:55:00Z">
                    <w:rPr>
                      <w:rFonts w:ascii="Calibri" w:hAnsi="Calibri" w:cs="Calibri"/>
                      <w:color w:val="000000"/>
                      <w:sz w:val="18"/>
                      <w:szCs w:val="18"/>
                    </w:rPr>
                  </w:rPrChange>
                </w:rPr>
                <w:t>0.186</w:t>
              </w:r>
            </w:ins>
          </w:p>
        </w:tc>
        <w:tc>
          <w:tcPr>
            <w:tcW w:w="589" w:type="dxa"/>
            <w:vAlign w:val="center"/>
            <w:tcPrChange w:id="15227" w:author="Στάθης Καπ" w:date="2023-03-03T06:26:00Z">
              <w:tcPr>
                <w:tcW w:w="589" w:type="dxa"/>
                <w:vAlign w:val="center"/>
              </w:tcPr>
            </w:tcPrChange>
          </w:tcPr>
          <w:p w14:paraId="16FF1632" w14:textId="16432E08" w:rsidR="00C87CFE" w:rsidRPr="00F665AE" w:rsidRDefault="00C87CFE" w:rsidP="00C87CFE">
            <w:pPr>
              <w:jc w:val="center"/>
              <w:rPr>
                <w:ins w:id="15228" w:author="Στάθης Καπ" w:date="2023-03-03T03:52:00Z"/>
                <w:rFonts w:cstheme="minorHAnsi"/>
                <w:sz w:val="16"/>
                <w:szCs w:val="16"/>
              </w:rPr>
            </w:pPr>
            <w:ins w:id="15229"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52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31" w:author="Στάθης Καπ" w:date="2023-03-03T03:52:00Z"/>
        </w:trPr>
        <w:tc>
          <w:tcPr>
            <w:tcW w:w="515" w:type="dxa"/>
            <w:tcBorders>
              <w:top w:val="nil"/>
              <w:bottom w:val="nil"/>
              <w:right w:val="single" w:sz="4" w:space="0" w:color="auto"/>
            </w:tcBorders>
            <w:shd w:val="clear" w:color="auto" w:fill="E7E6E6" w:themeFill="background2"/>
            <w:vAlign w:val="bottom"/>
            <w:tcPrChange w:id="15232" w:author="Στάθης Καπ" w:date="2023-03-03T06:26:00Z">
              <w:tcPr>
                <w:tcW w:w="515" w:type="dxa"/>
                <w:vAlign w:val="center"/>
              </w:tcPr>
            </w:tcPrChange>
          </w:tcPr>
          <w:p w14:paraId="3FBCD06B" w14:textId="014C1D2C" w:rsidR="00C87CFE" w:rsidRPr="00F665AE" w:rsidRDefault="00C87CFE" w:rsidP="00C87CFE">
            <w:pPr>
              <w:jc w:val="center"/>
              <w:rPr>
                <w:ins w:id="15233" w:author="Στάθης Καπ" w:date="2023-03-03T03:52:00Z"/>
                <w:sz w:val="16"/>
                <w:szCs w:val="16"/>
              </w:rPr>
            </w:pPr>
            <w:ins w:id="15234" w:author="Στάθης Καπ" w:date="2023-03-03T03:54:00Z">
              <w:r w:rsidRPr="00F665AE">
                <w:rPr>
                  <w:rFonts w:ascii="Calibri" w:hAnsi="Calibri" w:cs="Calibri"/>
                  <w:color w:val="000000"/>
                  <w:sz w:val="16"/>
                  <w:szCs w:val="16"/>
                  <w:rPrChange w:id="15235"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5236" w:author="Στάθης Καπ" w:date="2023-03-03T06:26:00Z">
              <w:tcPr>
                <w:tcW w:w="560" w:type="dxa"/>
              </w:tcPr>
            </w:tcPrChange>
          </w:tcPr>
          <w:p w14:paraId="49946EF7" w14:textId="6007C0FA" w:rsidR="00C87CFE" w:rsidRPr="00F665AE" w:rsidRDefault="00C87CFE" w:rsidP="00C87CFE">
            <w:pPr>
              <w:jc w:val="center"/>
              <w:rPr>
                <w:ins w:id="15237" w:author="Στάθης Καπ" w:date="2023-03-03T03:52:00Z"/>
                <w:rFonts w:cstheme="minorHAnsi"/>
                <w:sz w:val="16"/>
                <w:szCs w:val="16"/>
              </w:rPr>
            </w:pPr>
            <w:ins w:id="15238" w:author="Στάθης Καπ" w:date="2023-03-03T03:54:00Z">
              <w:r w:rsidRPr="00F665AE">
                <w:rPr>
                  <w:sz w:val="16"/>
                  <w:szCs w:val="16"/>
                  <w:rPrChange w:id="15239" w:author="Στάθης Καπ" w:date="2023-03-03T03:55:00Z">
                    <w:rPr>
                      <w:sz w:val="18"/>
                      <w:szCs w:val="18"/>
                    </w:rPr>
                  </w:rPrChange>
                </w:rPr>
                <w:t>950</w:t>
              </w:r>
            </w:ins>
          </w:p>
        </w:tc>
        <w:tc>
          <w:tcPr>
            <w:tcW w:w="855" w:type="dxa"/>
            <w:tcPrChange w:id="15240" w:author="Στάθης Καπ" w:date="2023-03-03T06:26:00Z">
              <w:tcPr>
                <w:tcW w:w="855" w:type="dxa"/>
              </w:tcPr>
            </w:tcPrChange>
          </w:tcPr>
          <w:p w14:paraId="5E71C841" w14:textId="2483262B" w:rsidR="00C87CFE" w:rsidRPr="00F665AE" w:rsidRDefault="00C87CFE" w:rsidP="00C87CFE">
            <w:pPr>
              <w:jc w:val="center"/>
              <w:rPr>
                <w:ins w:id="15241" w:author="Στάθης Καπ" w:date="2023-03-03T03:52:00Z"/>
                <w:rFonts w:cstheme="minorHAnsi"/>
                <w:sz w:val="16"/>
                <w:szCs w:val="16"/>
              </w:rPr>
            </w:pPr>
            <w:ins w:id="15242" w:author="Στάθης Καπ" w:date="2023-03-03T03:54:00Z">
              <w:r w:rsidRPr="00F665AE">
                <w:rPr>
                  <w:sz w:val="16"/>
                  <w:szCs w:val="16"/>
                  <w:rPrChange w:id="15243" w:author="Στάθης Καπ" w:date="2023-03-03T03:55:00Z">
                    <w:rPr>
                      <w:sz w:val="18"/>
                      <w:szCs w:val="18"/>
                    </w:rPr>
                  </w:rPrChange>
                </w:rPr>
                <w:t>930</w:t>
              </w:r>
            </w:ins>
          </w:p>
        </w:tc>
        <w:tc>
          <w:tcPr>
            <w:tcW w:w="544" w:type="dxa"/>
            <w:vAlign w:val="bottom"/>
            <w:tcPrChange w:id="15244" w:author="Στάθης Καπ" w:date="2023-03-03T06:26:00Z">
              <w:tcPr>
                <w:tcW w:w="544" w:type="dxa"/>
                <w:vAlign w:val="bottom"/>
              </w:tcPr>
            </w:tcPrChange>
          </w:tcPr>
          <w:p w14:paraId="4E1C4D3D" w14:textId="565BFB6A" w:rsidR="00C87CFE" w:rsidRPr="00F665AE" w:rsidRDefault="00C87CFE" w:rsidP="00C87CFE">
            <w:pPr>
              <w:jc w:val="center"/>
              <w:rPr>
                <w:ins w:id="15245" w:author="Στάθης Καπ" w:date="2023-03-03T03:52:00Z"/>
                <w:rFonts w:cstheme="minorHAnsi"/>
                <w:sz w:val="16"/>
                <w:szCs w:val="16"/>
              </w:rPr>
            </w:pPr>
            <w:ins w:id="15246" w:author="Στάθης Καπ" w:date="2023-03-03T03:54:00Z">
              <w:r w:rsidRPr="00F665AE">
                <w:rPr>
                  <w:rFonts w:ascii="Calibri" w:hAnsi="Calibri" w:cs="Calibri"/>
                  <w:color w:val="000000"/>
                  <w:sz w:val="16"/>
                  <w:szCs w:val="16"/>
                  <w:rPrChange w:id="15247" w:author="Στάθης Καπ" w:date="2023-03-03T03:55:00Z">
                    <w:rPr>
                      <w:rFonts w:ascii="Calibri" w:hAnsi="Calibri" w:cs="Calibri"/>
                      <w:color w:val="000000"/>
                      <w:sz w:val="18"/>
                      <w:szCs w:val="18"/>
                    </w:rPr>
                  </w:rPrChange>
                </w:rPr>
                <w:t>910</w:t>
              </w:r>
            </w:ins>
          </w:p>
        </w:tc>
        <w:tc>
          <w:tcPr>
            <w:tcW w:w="621" w:type="dxa"/>
            <w:vAlign w:val="bottom"/>
            <w:tcPrChange w:id="15248" w:author="Στάθης Καπ" w:date="2023-03-03T06:26:00Z">
              <w:tcPr>
                <w:tcW w:w="621" w:type="dxa"/>
                <w:vAlign w:val="bottom"/>
              </w:tcPr>
            </w:tcPrChange>
          </w:tcPr>
          <w:p w14:paraId="2ECBFF05" w14:textId="21C8E967" w:rsidR="00C87CFE" w:rsidRPr="00F665AE" w:rsidRDefault="00C87CFE" w:rsidP="00C87CFE">
            <w:pPr>
              <w:jc w:val="center"/>
              <w:rPr>
                <w:ins w:id="15249" w:author="Στάθης Καπ" w:date="2023-03-03T03:52:00Z"/>
                <w:rFonts w:cstheme="minorHAnsi"/>
                <w:sz w:val="16"/>
                <w:szCs w:val="16"/>
              </w:rPr>
            </w:pPr>
            <w:ins w:id="15250" w:author="Στάθης Καπ" w:date="2023-03-03T03:54:00Z">
              <w:r w:rsidRPr="00F665AE">
                <w:rPr>
                  <w:rFonts w:ascii="Calibri" w:hAnsi="Calibri" w:cs="Calibri"/>
                  <w:color w:val="000000"/>
                  <w:sz w:val="16"/>
                  <w:szCs w:val="16"/>
                  <w:rPrChange w:id="15251" w:author="Στάθης Καπ" w:date="2023-03-03T03:55:00Z">
                    <w:rPr>
                      <w:rFonts w:ascii="Calibri" w:hAnsi="Calibri" w:cs="Calibri"/>
                      <w:color w:val="000000"/>
                      <w:sz w:val="18"/>
                      <w:szCs w:val="18"/>
                    </w:rPr>
                  </w:rPrChange>
                </w:rPr>
                <w:t>0.277</w:t>
              </w:r>
            </w:ins>
          </w:p>
        </w:tc>
        <w:tc>
          <w:tcPr>
            <w:tcW w:w="669" w:type="dxa"/>
            <w:vAlign w:val="center"/>
            <w:tcPrChange w:id="15252" w:author="Στάθης Καπ" w:date="2023-03-03T06:26:00Z">
              <w:tcPr>
                <w:tcW w:w="669" w:type="dxa"/>
                <w:vAlign w:val="center"/>
              </w:tcPr>
            </w:tcPrChange>
          </w:tcPr>
          <w:p w14:paraId="63031ED5" w14:textId="5870FAB8" w:rsidR="00C87CFE" w:rsidRPr="00F665AE" w:rsidRDefault="00C87CFE" w:rsidP="00C87CFE">
            <w:pPr>
              <w:jc w:val="center"/>
              <w:rPr>
                <w:ins w:id="15253" w:author="Στάθης Καπ" w:date="2023-03-03T03:52:00Z"/>
                <w:rFonts w:cstheme="minorHAnsi"/>
                <w:sz w:val="16"/>
                <w:szCs w:val="16"/>
              </w:rPr>
            </w:pPr>
            <w:ins w:id="15254" w:author="Στάθης Καπ" w:date="2023-03-03T06:18:00Z">
              <w:r>
                <w:rPr>
                  <w:rFonts w:ascii="Calibri" w:hAnsi="Calibri" w:cstheme="minorHAnsi"/>
                  <w:color w:val="000000"/>
                  <w:sz w:val="16"/>
                  <w:szCs w:val="16"/>
                </w:rPr>
                <w:t>4.21</w:t>
              </w:r>
            </w:ins>
          </w:p>
        </w:tc>
        <w:tc>
          <w:tcPr>
            <w:tcW w:w="543" w:type="dxa"/>
            <w:vAlign w:val="bottom"/>
            <w:tcPrChange w:id="15255" w:author="Στάθης Καπ" w:date="2023-03-03T06:26:00Z">
              <w:tcPr>
                <w:tcW w:w="543" w:type="dxa"/>
                <w:vAlign w:val="bottom"/>
              </w:tcPr>
            </w:tcPrChange>
          </w:tcPr>
          <w:p w14:paraId="09C2BE2E" w14:textId="33AECA5E" w:rsidR="00C87CFE" w:rsidRPr="00F665AE" w:rsidRDefault="00C87CFE" w:rsidP="00C87CFE">
            <w:pPr>
              <w:jc w:val="center"/>
              <w:rPr>
                <w:ins w:id="15256" w:author="Στάθης Καπ" w:date="2023-03-03T03:52:00Z"/>
                <w:rFonts w:cstheme="minorHAnsi"/>
                <w:sz w:val="16"/>
                <w:szCs w:val="16"/>
              </w:rPr>
            </w:pPr>
            <w:ins w:id="15257" w:author="Στάθης Καπ" w:date="2023-03-03T03:54:00Z">
              <w:r w:rsidRPr="00F665AE">
                <w:rPr>
                  <w:rFonts w:ascii="Calibri" w:hAnsi="Calibri" w:cs="Calibri"/>
                  <w:color w:val="000000"/>
                  <w:sz w:val="16"/>
                  <w:szCs w:val="16"/>
                  <w:rPrChange w:id="15258" w:author="Στάθης Καπ" w:date="2023-03-03T03:55:00Z">
                    <w:rPr>
                      <w:rFonts w:ascii="Calibri" w:hAnsi="Calibri" w:cs="Calibri"/>
                      <w:color w:val="000000"/>
                      <w:sz w:val="18"/>
                      <w:szCs w:val="18"/>
                    </w:rPr>
                  </w:rPrChange>
                </w:rPr>
                <w:t>900</w:t>
              </w:r>
            </w:ins>
          </w:p>
        </w:tc>
        <w:tc>
          <w:tcPr>
            <w:tcW w:w="621" w:type="dxa"/>
            <w:vAlign w:val="bottom"/>
            <w:tcPrChange w:id="15259" w:author="Στάθης Καπ" w:date="2023-03-03T06:26:00Z">
              <w:tcPr>
                <w:tcW w:w="621" w:type="dxa"/>
                <w:vAlign w:val="bottom"/>
              </w:tcPr>
            </w:tcPrChange>
          </w:tcPr>
          <w:p w14:paraId="0F06944D" w14:textId="53964998" w:rsidR="00C87CFE" w:rsidRPr="00F665AE" w:rsidRDefault="00C87CFE" w:rsidP="00C87CFE">
            <w:pPr>
              <w:jc w:val="center"/>
              <w:rPr>
                <w:ins w:id="15260" w:author="Στάθης Καπ" w:date="2023-03-03T03:52:00Z"/>
                <w:rFonts w:cstheme="minorHAnsi"/>
                <w:sz w:val="16"/>
                <w:szCs w:val="16"/>
              </w:rPr>
            </w:pPr>
            <w:ins w:id="15261" w:author="Στάθης Καπ" w:date="2023-03-03T03:54:00Z">
              <w:r w:rsidRPr="00F665AE">
                <w:rPr>
                  <w:rFonts w:ascii="Calibri" w:hAnsi="Calibri" w:cs="Calibri"/>
                  <w:color w:val="000000"/>
                  <w:sz w:val="16"/>
                  <w:szCs w:val="16"/>
                  <w:rPrChange w:id="15262" w:author="Στάθης Καπ" w:date="2023-03-03T03:55:00Z">
                    <w:rPr>
                      <w:rFonts w:ascii="Calibri" w:hAnsi="Calibri" w:cs="Calibri"/>
                      <w:color w:val="000000"/>
                      <w:sz w:val="18"/>
                      <w:szCs w:val="18"/>
                    </w:rPr>
                  </w:rPrChange>
                </w:rPr>
                <w:t>0.198</w:t>
              </w:r>
            </w:ins>
          </w:p>
        </w:tc>
        <w:tc>
          <w:tcPr>
            <w:tcW w:w="669" w:type="dxa"/>
            <w:vAlign w:val="center"/>
            <w:tcPrChange w:id="15263" w:author="Στάθης Καπ" w:date="2023-03-03T06:26:00Z">
              <w:tcPr>
                <w:tcW w:w="669" w:type="dxa"/>
                <w:vAlign w:val="center"/>
              </w:tcPr>
            </w:tcPrChange>
          </w:tcPr>
          <w:p w14:paraId="0A73FA2F" w14:textId="61BDADF5" w:rsidR="00C87CFE" w:rsidRPr="00F665AE" w:rsidRDefault="00C87CFE" w:rsidP="00C87CFE">
            <w:pPr>
              <w:jc w:val="center"/>
              <w:rPr>
                <w:ins w:id="15264" w:author="Στάθης Καπ" w:date="2023-03-03T03:52:00Z"/>
                <w:rFonts w:cstheme="minorHAnsi"/>
                <w:sz w:val="16"/>
                <w:szCs w:val="16"/>
              </w:rPr>
            </w:pPr>
            <w:ins w:id="15265" w:author="Στάθης Καπ" w:date="2023-03-03T06:18:00Z">
              <w:r>
                <w:rPr>
                  <w:rFonts w:ascii="Calibri" w:hAnsi="Calibri" w:cstheme="minorHAnsi"/>
                  <w:color w:val="000000"/>
                  <w:sz w:val="16"/>
                  <w:szCs w:val="16"/>
                </w:rPr>
                <w:t>1.1</w:t>
              </w:r>
            </w:ins>
          </w:p>
        </w:tc>
        <w:tc>
          <w:tcPr>
            <w:tcW w:w="508" w:type="dxa"/>
            <w:vAlign w:val="bottom"/>
            <w:tcPrChange w:id="15266" w:author="Στάθης Καπ" w:date="2023-03-03T06:26:00Z">
              <w:tcPr>
                <w:tcW w:w="508" w:type="dxa"/>
                <w:vAlign w:val="bottom"/>
              </w:tcPr>
            </w:tcPrChange>
          </w:tcPr>
          <w:p w14:paraId="1E5196FF" w14:textId="47923711" w:rsidR="00C87CFE" w:rsidRPr="00F665AE" w:rsidRDefault="00C87CFE" w:rsidP="00C87CFE">
            <w:pPr>
              <w:jc w:val="center"/>
              <w:rPr>
                <w:ins w:id="15267" w:author="Στάθης Καπ" w:date="2023-03-03T03:52:00Z"/>
                <w:rFonts w:cstheme="minorHAnsi"/>
                <w:sz w:val="16"/>
                <w:szCs w:val="16"/>
              </w:rPr>
            </w:pPr>
            <w:ins w:id="15268" w:author="Στάθης Καπ" w:date="2023-03-03T03:54:00Z">
              <w:r w:rsidRPr="00F665AE">
                <w:rPr>
                  <w:rFonts w:ascii="Calibri" w:hAnsi="Calibri" w:cs="Calibri"/>
                  <w:color w:val="000000"/>
                  <w:sz w:val="16"/>
                  <w:szCs w:val="16"/>
                  <w:rPrChange w:id="15269" w:author="Στάθης Καπ" w:date="2023-03-03T03:55:00Z">
                    <w:rPr>
                      <w:rFonts w:ascii="Calibri" w:hAnsi="Calibri" w:cs="Calibri"/>
                      <w:color w:val="000000"/>
                      <w:sz w:val="18"/>
                      <w:szCs w:val="18"/>
                    </w:rPr>
                  </w:rPrChange>
                </w:rPr>
                <w:t>870</w:t>
              </w:r>
            </w:ins>
          </w:p>
        </w:tc>
        <w:tc>
          <w:tcPr>
            <w:tcW w:w="541" w:type="dxa"/>
            <w:vAlign w:val="bottom"/>
            <w:tcPrChange w:id="15270" w:author="Στάθης Καπ" w:date="2023-03-03T06:26:00Z">
              <w:tcPr>
                <w:tcW w:w="541" w:type="dxa"/>
                <w:vAlign w:val="bottom"/>
              </w:tcPr>
            </w:tcPrChange>
          </w:tcPr>
          <w:p w14:paraId="3B1A77C6" w14:textId="4F5761C3" w:rsidR="00C87CFE" w:rsidRPr="00F665AE" w:rsidRDefault="00C87CFE" w:rsidP="00C87CFE">
            <w:pPr>
              <w:jc w:val="center"/>
              <w:rPr>
                <w:ins w:id="15271" w:author="Στάθης Καπ" w:date="2023-03-03T03:52:00Z"/>
                <w:rFonts w:cstheme="minorHAnsi"/>
                <w:sz w:val="16"/>
                <w:szCs w:val="16"/>
              </w:rPr>
            </w:pPr>
            <w:ins w:id="15272" w:author="Στάθης Καπ" w:date="2023-03-03T03:54:00Z">
              <w:r w:rsidRPr="00F665AE">
                <w:rPr>
                  <w:rFonts w:ascii="Calibri" w:hAnsi="Calibri" w:cs="Calibri"/>
                  <w:color w:val="000000"/>
                  <w:sz w:val="16"/>
                  <w:szCs w:val="16"/>
                  <w:rPrChange w:id="15273" w:author="Στάθης Καπ" w:date="2023-03-03T03:55:00Z">
                    <w:rPr>
                      <w:rFonts w:ascii="Calibri" w:hAnsi="Calibri" w:cs="Calibri"/>
                      <w:color w:val="000000"/>
                      <w:sz w:val="18"/>
                      <w:szCs w:val="18"/>
                    </w:rPr>
                  </w:rPrChange>
                </w:rPr>
                <w:t>0.191</w:t>
              </w:r>
            </w:ins>
          </w:p>
        </w:tc>
        <w:tc>
          <w:tcPr>
            <w:tcW w:w="589" w:type="dxa"/>
            <w:vAlign w:val="center"/>
            <w:tcPrChange w:id="15274" w:author="Στάθης Καπ" w:date="2023-03-03T06:26:00Z">
              <w:tcPr>
                <w:tcW w:w="589" w:type="dxa"/>
                <w:vAlign w:val="center"/>
              </w:tcPr>
            </w:tcPrChange>
          </w:tcPr>
          <w:p w14:paraId="0171B72F" w14:textId="23F06F97" w:rsidR="00C87CFE" w:rsidRPr="00F665AE" w:rsidRDefault="00C87CFE" w:rsidP="00C87CFE">
            <w:pPr>
              <w:jc w:val="center"/>
              <w:rPr>
                <w:ins w:id="15275" w:author="Στάθης Καπ" w:date="2023-03-03T03:52:00Z"/>
                <w:rFonts w:cstheme="minorHAnsi"/>
                <w:sz w:val="16"/>
                <w:szCs w:val="16"/>
              </w:rPr>
            </w:pPr>
            <w:ins w:id="15276" w:author="Στάθης Καπ" w:date="2023-03-03T06:18:00Z">
              <w:r>
                <w:rPr>
                  <w:rFonts w:ascii="Calibri" w:hAnsi="Calibri" w:cstheme="minorHAnsi"/>
                  <w:color w:val="000000"/>
                  <w:sz w:val="16"/>
                  <w:szCs w:val="16"/>
                </w:rPr>
                <w:t>4.4</w:t>
              </w:r>
            </w:ins>
          </w:p>
        </w:tc>
        <w:tc>
          <w:tcPr>
            <w:tcW w:w="463" w:type="dxa"/>
            <w:vAlign w:val="bottom"/>
            <w:tcPrChange w:id="15277" w:author="Στάθης Καπ" w:date="2023-03-03T06:26:00Z">
              <w:tcPr>
                <w:tcW w:w="463" w:type="dxa"/>
                <w:vAlign w:val="bottom"/>
              </w:tcPr>
            </w:tcPrChange>
          </w:tcPr>
          <w:p w14:paraId="028D27CC" w14:textId="664E66D4" w:rsidR="00C87CFE" w:rsidRPr="00F665AE" w:rsidRDefault="00C87CFE" w:rsidP="00C87CFE">
            <w:pPr>
              <w:jc w:val="center"/>
              <w:rPr>
                <w:ins w:id="15278" w:author="Στάθης Καπ" w:date="2023-03-03T03:52:00Z"/>
                <w:rFonts w:cstheme="minorHAnsi"/>
                <w:sz w:val="16"/>
                <w:szCs w:val="16"/>
              </w:rPr>
            </w:pPr>
            <w:ins w:id="15279" w:author="Στάθης Καπ" w:date="2023-03-03T03:54:00Z">
              <w:r w:rsidRPr="00F665AE">
                <w:rPr>
                  <w:rFonts w:ascii="Calibri" w:hAnsi="Calibri" w:cs="Calibri"/>
                  <w:color w:val="000000"/>
                  <w:sz w:val="16"/>
                  <w:szCs w:val="16"/>
                  <w:rPrChange w:id="15280" w:author="Στάθης Καπ" w:date="2023-03-03T03:55:00Z">
                    <w:rPr>
                      <w:rFonts w:ascii="Calibri" w:hAnsi="Calibri" w:cs="Calibri"/>
                      <w:color w:val="000000"/>
                      <w:sz w:val="18"/>
                      <w:szCs w:val="18"/>
                    </w:rPr>
                  </w:rPrChange>
                </w:rPr>
                <w:t>880</w:t>
              </w:r>
            </w:ins>
          </w:p>
        </w:tc>
        <w:tc>
          <w:tcPr>
            <w:tcW w:w="541" w:type="dxa"/>
            <w:vAlign w:val="bottom"/>
            <w:tcPrChange w:id="15281" w:author="Στάθης Καπ" w:date="2023-03-03T06:26:00Z">
              <w:tcPr>
                <w:tcW w:w="541" w:type="dxa"/>
                <w:vAlign w:val="bottom"/>
              </w:tcPr>
            </w:tcPrChange>
          </w:tcPr>
          <w:p w14:paraId="7C3C668B" w14:textId="68CBCFEB" w:rsidR="00C87CFE" w:rsidRPr="00F665AE" w:rsidRDefault="00C87CFE" w:rsidP="00C87CFE">
            <w:pPr>
              <w:jc w:val="center"/>
              <w:rPr>
                <w:ins w:id="15282" w:author="Στάθης Καπ" w:date="2023-03-03T03:52:00Z"/>
                <w:rFonts w:cstheme="minorHAnsi"/>
                <w:sz w:val="16"/>
                <w:szCs w:val="16"/>
              </w:rPr>
            </w:pPr>
            <w:ins w:id="15283" w:author="Στάθης Καπ" w:date="2023-03-03T03:54:00Z">
              <w:r w:rsidRPr="00F665AE">
                <w:rPr>
                  <w:rFonts w:ascii="Calibri" w:hAnsi="Calibri" w:cs="Calibri"/>
                  <w:color w:val="000000"/>
                  <w:sz w:val="16"/>
                  <w:szCs w:val="16"/>
                  <w:rPrChange w:id="15284" w:author="Στάθης Καπ" w:date="2023-03-03T03:55:00Z">
                    <w:rPr>
                      <w:rFonts w:ascii="Calibri" w:hAnsi="Calibri" w:cs="Calibri"/>
                      <w:color w:val="000000"/>
                      <w:sz w:val="18"/>
                      <w:szCs w:val="18"/>
                    </w:rPr>
                  </w:rPrChange>
                </w:rPr>
                <w:t>0.227</w:t>
              </w:r>
            </w:ins>
          </w:p>
        </w:tc>
        <w:tc>
          <w:tcPr>
            <w:tcW w:w="589" w:type="dxa"/>
            <w:vAlign w:val="center"/>
            <w:tcPrChange w:id="15285" w:author="Στάθης Καπ" w:date="2023-03-03T06:26:00Z">
              <w:tcPr>
                <w:tcW w:w="589" w:type="dxa"/>
                <w:vAlign w:val="center"/>
              </w:tcPr>
            </w:tcPrChange>
          </w:tcPr>
          <w:p w14:paraId="3436D8FE" w14:textId="2A499916" w:rsidR="00C87CFE" w:rsidRPr="00F665AE" w:rsidRDefault="00C87CFE" w:rsidP="00C87CFE">
            <w:pPr>
              <w:jc w:val="center"/>
              <w:rPr>
                <w:ins w:id="15286" w:author="Στάθης Καπ" w:date="2023-03-03T03:52:00Z"/>
                <w:rFonts w:cstheme="minorHAnsi"/>
                <w:sz w:val="16"/>
                <w:szCs w:val="16"/>
              </w:rPr>
            </w:pPr>
            <w:ins w:id="15287"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52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89" w:author="Στάθης Καπ" w:date="2023-03-03T03:52:00Z"/>
        </w:trPr>
        <w:tc>
          <w:tcPr>
            <w:tcW w:w="515" w:type="dxa"/>
            <w:tcBorders>
              <w:top w:val="nil"/>
              <w:bottom w:val="nil"/>
              <w:right w:val="single" w:sz="4" w:space="0" w:color="auto"/>
            </w:tcBorders>
            <w:shd w:val="clear" w:color="auto" w:fill="E7E6E6" w:themeFill="background2"/>
            <w:vAlign w:val="bottom"/>
            <w:tcPrChange w:id="15290" w:author="Στάθης Καπ" w:date="2023-03-03T06:26:00Z">
              <w:tcPr>
                <w:tcW w:w="515" w:type="dxa"/>
                <w:vAlign w:val="center"/>
              </w:tcPr>
            </w:tcPrChange>
          </w:tcPr>
          <w:p w14:paraId="30CAF916" w14:textId="6DF462B4" w:rsidR="00C87CFE" w:rsidRPr="00F665AE" w:rsidRDefault="00C87CFE" w:rsidP="00C87CFE">
            <w:pPr>
              <w:jc w:val="center"/>
              <w:rPr>
                <w:ins w:id="15291" w:author="Στάθης Καπ" w:date="2023-03-03T03:52:00Z"/>
                <w:sz w:val="16"/>
                <w:szCs w:val="16"/>
              </w:rPr>
            </w:pPr>
            <w:ins w:id="15292" w:author="Στάθης Καπ" w:date="2023-03-03T03:54:00Z">
              <w:r w:rsidRPr="00F665AE">
                <w:rPr>
                  <w:rFonts w:ascii="Calibri" w:hAnsi="Calibri" w:cs="Calibri"/>
                  <w:color w:val="000000"/>
                  <w:sz w:val="16"/>
                  <w:szCs w:val="16"/>
                  <w:rPrChange w:id="15293"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5294" w:author="Στάθης Καπ" w:date="2023-03-03T06:26:00Z">
              <w:tcPr>
                <w:tcW w:w="560" w:type="dxa"/>
              </w:tcPr>
            </w:tcPrChange>
          </w:tcPr>
          <w:p w14:paraId="75C2913D" w14:textId="537B88A7" w:rsidR="00C87CFE" w:rsidRPr="00F665AE" w:rsidRDefault="00C87CFE" w:rsidP="00C87CFE">
            <w:pPr>
              <w:jc w:val="center"/>
              <w:rPr>
                <w:ins w:id="15295" w:author="Στάθης Καπ" w:date="2023-03-03T03:52:00Z"/>
                <w:rFonts w:cstheme="minorHAnsi"/>
                <w:sz w:val="16"/>
                <w:szCs w:val="16"/>
              </w:rPr>
            </w:pPr>
            <w:ins w:id="15296" w:author="Στάθης Καπ" w:date="2023-03-03T03:54:00Z">
              <w:r w:rsidRPr="00F665AE">
                <w:rPr>
                  <w:sz w:val="16"/>
                  <w:szCs w:val="16"/>
                  <w:rPrChange w:id="15297" w:author="Στάθης Καπ" w:date="2023-03-03T03:55:00Z">
                    <w:rPr>
                      <w:sz w:val="18"/>
                      <w:szCs w:val="18"/>
                    </w:rPr>
                  </w:rPrChange>
                </w:rPr>
                <w:t>198</w:t>
              </w:r>
            </w:ins>
          </w:p>
        </w:tc>
        <w:tc>
          <w:tcPr>
            <w:tcW w:w="855" w:type="dxa"/>
            <w:tcPrChange w:id="15298" w:author="Στάθης Καπ" w:date="2023-03-03T06:26:00Z">
              <w:tcPr>
                <w:tcW w:w="855" w:type="dxa"/>
              </w:tcPr>
            </w:tcPrChange>
          </w:tcPr>
          <w:p w14:paraId="444ABF9B" w14:textId="453652D9" w:rsidR="00C87CFE" w:rsidRPr="00F665AE" w:rsidRDefault="00C87CFE" w:rsidP="00C87CFE">
            <w:pPr>
              <w:jc w:val="center"/>
              <w:rPr>
                <w:ins w:id="15299" w:author="Στάθης Καπ" w:date="2023-03-03T03:52:00Z"/>
                <w:rFonts w:cstheme="minorHAnsi"/>
                <w:sz w:val="16"/>
                <w:szCs w:val="16"/>
              </w:rPr>
            </w:pPr>
            <w:ins w:id="15300" w:author="Στάθης Καπ" w:date="2023-03-03T03:54:00Z">
              <w:r w:rsidRPr="00F665AE">
                <w:rPr>
                  <w:sz w:val="16"/>
                  <w:szCs w:val="16"/>
                  <w:rPrChange w:id="15301" w:author="Στάθης Καπ" w:date="2023-03-03T03:55:00Z">
                    <w:rPr>
                      <w:sz w:val="18"/>
                      <w:szCs w:val="18"/>
                    </w:rPr>
                  </w:rPrChange>
                </w:rPr>
                <w:t>182</w:t>
              </w:r>
            </w:ins>
          </w:p>
        </w:tc>
        <w:tc>
          <w:tcPr>
            <w:tcW w:w="544" w:type="dxa"/>
            <w:vAlign w:val="bottom"/>
            <w:tcPrChange w:id="15302" w:author="Στάθης Καπ" w:date="2023-03-03T06:26:00Z">
              <w:tcPr>
                <w:tcW w:w="544" w:type="dxa"/>
                <w:vAlign w:val="bottom"/>
              </w:tcPr>
            </w:tcPrChange>
          </w:tcPr>
          <w:p w14:paraId="02A56D43" w14:textId="5015230D" w:rsidR="00C87CFE" w:rsidRPr="00F665AE" w:rsidRDefault="00C87CFE" w:rsidP="00C87CFE">
            <w:pPr>
              <w:jc w:val="center"/>
              <w:rPr>
                <w:ins w:id="15303" w:author="Στάθης Καπ" w:date="2023-03-03T03:52:00Z"/>
                <w:rFonts w:cstheme="minorHAnsi"/>
                <w:sz w:val="16"/>
                <w:szCs w:val="16"/>
              </w:rPr>
            </w:pPr>
            <w:ins w:id="15304" w:author="Στάθης Καπ" w:date="2023-03-03T03:54:00Z">
              <w:r w:rsidRPr="00F665AE">
                <w:rPr>
                  <w:rFonts w:ascii="Calibri" w:hAnsi="Calibri" w:cs="Calibri"/>
                  <w:color w:val="000000"/>
                  <w:sz w:val="16"/>
                  <w:szCs w:val="16"/>
                  <w:rPrChange w:id="15305" w:author="Στάθης Καπ" w:date="2023-03-03T03:55:00Z">
                    <w:rPr>
                      <w:rFonts w:ascii="Calibri" w:hAnsi="Calibri" w:cs="Calibri"/>
                      <w:color w:val="000000"/>
                      <w:sz w:val="18"/>
                      <w:szCs w:val="18"/>
                    </w:rPr>
                  </w:rPrChange>
                </w:rPr>
                <w:t>143</w:t>
              </w:r>
            </w:ins>
          </w:p>
        </w:tc>
        <w:tc>
          <w:tcPr>
            <w:tcW w:w="621" w:type="dxa"/>
            <w:vAlign w:val="bottom"/>
            <w:tcPrChange w:id="15306" w:author="Στάθης Καπ" w:date="2023-03-03T06:26:00Z">
              <w:tcPr>
                <w:tcW w:w="621" w:type="dxa"/>
                <w:vAlign w:val="bottom"/>
              </w:tcPr>
            </w:tcPrChange>
          </w:tcPr>
          <w:p w14:paraId="1F5D4F8D" w14:textId="55EE89DB" w:rsidR="00C87CFE" w:rsidRPr="00F665AE" w:rsidRDefault="00C87CFE" w:rsidP="00C87CFE">
            <w:pPr>
              <w:jc w:val="center"/>
              <w:rPr>
                <w:ins w:id="15307" w:author="Στάθης Καπ" w:date="2023-03-03T03:52:00Z"/>
                <w:rFonts w:cstheme="minorHAnsi"/>
                <w:sz w:val="16"/>
                <w:szCs w:val="16"/>
              </w:rPr>
            </w:pPr>
            <w:ins w:id="15308" w:author="Στάθης Καπ" w:date="2023-03-03T03:54:00Z">
              <w:r w:rsidRPr="00F665AE">
                <w:rPr>
                  <w:rFonts w:ascii="Calibri" w:hAnsi="Calibri" w:cs="Calibri"/>
                  <w:color w:val="000000"/>
                  <w:sz w:val="16"/>
                  <w:szCs w:val="16"/>
                  <w:rPrChange w:id="15309" w:author="Στάθης Καπ" w:date="2023-03-03T03:55:00Z">
                    <w:rPr>
                      <w:rFonts w:ascii="Calibri" w:hAnsi="Calibri" w:cs="Calibri"/>
                      <w:color w:val="000000"/>
                      <w:sz w:val="18"/>
                      <w:szCs w:val="18"/>
                    </w:rPr>
                  </w:rPrChange>
                </w:rPr>
                <w:t>0.153</w:t>
              </w:r>
            </w:ins>
          </w:p>
        </w:tc>
        <w:tc>
          <w:tcPr>
            <w:tcW w:w="669" w:type="dxa"/>
            <w:vAlign w:val="center"/>
            <w:tcPrChange w:id="15310" w:author="Στάθης Καπ" w:date="2023-03-03T06:26:00Z">
              <w:tcPr>
                <w:tcW w:w="669" w:type="dxa"/>
                <w:vAlign w:val="center"/>
              </w:tcPr>
            </w:tcPrChange>
          </w:tcPr>
          <w:p w14:paraId="59C18E25" w14:textId="014F4E1F" w:rsidR="00C87CFE" w:rsidRPr="00F665AE" w:rsidRDefault="00C87CFE" w:rsidP="00C87CFE">
            <w:pPr>
              <w:jc w:val="center"/>
              <w:rPr>
                <w:ins w:id="15311" w:author="Στάθης Καπ" w:date="2023-03-03T03:52:00Z"/>
                <w:rFonts w:cstheme="minorHAnsi"/>
                <w:sz w:val="16"/>
                <w:szCs w:val="16"/>
              </w:rPr>
            </w:pPr>
            <w:ins w:id="15312" w:author="Στάθης Καπ" w:date="2023-03-03T06:18:00Z">
              <w:r>
                <w:rPr>
                  <w:rFonts w:ascii="Calibri" w:hAnsi="Calibri" w:cstheme="minorHAnsi"/>
                  <w:color w:val="000000"/>
                  <w:sz w:val="16"/>
                  <w:szCs w:val="16"/>
                </w:rPr>
                <w:t>27.78</w:t>
              </w:r>
            </w:ins>
          </w:p>
        </w:tc>
        <w:tc>
          <w:tcPr>
            <w:tcW w:w="543" w:type="dxa"/>
            <w:vAlign w:val="bottom"/>
            <w:tcPrChange w:id="15313" w:author="Στάθης Καπ" w:date="2023-03-03T06:26:00Z">
              <w:tcPr>
                <w:tcW w:w="543" w:type="dxa"/>
                <w:vAlign w:val="bottom"/>
              </w:tcPr>
            </w:tcPrChange>
          </w:tcPr>
          <w:p w14:paraId="7176FB94" w14:textId="3B2B721F" w:rsidR="00C87CFE" w:rsidRPr="00F665AE" w:rsidRDefault="00C87CFE" w:rsidP="00C87CFE">
            <w:pPr>
              <w:jc w:val="center"/>
              <w:rPr>
                <w:ins w:id="15314" w:author="Στάθης Καπ" w:date="2023-03-03T03:52:00Z"/>
                <w:rFonts w:cstheme="minorHAnsi"/>
                <w:sz w:val="16"/>
                <w:szCs w:val="16"/>
              </w:rPr>
            </w:pPr>
            <w:ins w:id="15315" w:author="Στάθης Καπ" w:date="2023-03-03T03:54:00Z">
              <w:r w:rsidRPr="00F665AE">
                <w:rPr>
                  <w:rFonts w:ascii="Calibri" w:hAnsi="Calibri" w:cs="Calibri"/>
                  <w:color w:val="000000"/>
                  <w:sz w:val="16"/>
                  <w:szCs w:val="16"/>
                  <w:rPrChange w:id="15316" w:author="Στάθης Καπ" w:date="2023-03-03T03:55:00Z">
                    <w:rPr>
                      <w:rFonts w:ascii="Calibri" w:hAnsi="Calibri" w:cs="Calibri"/>
                      <w:color w:val="000000"/>
                      <w:sz w:val="18"/>
                      <w:szCs w:val="18"/>
                    </w:rPr>
                  </w:rPrChange>
                </w:rPr>
                <w:t>103</w:t>
              </w:r>
            </w:ins>
          </w:p>
        </w:tc>
        <w:tc>
          <w:tcPr>
            <w:tcW w:w="621" w:type="dxa"/>
            <w:vAlign w:val="bottom"/>
            <w:tcPrChange w:id="15317" w:author="Στάθης Καπ" w:date="2023-03-03T06:26:00Z">
              <w:tcPr>
                <w:tcW w:w="621" w:type="dxa"/>
                <w:vAlign w:val="bottom"/>
              </w:tcPr>
            </w:tcPrChange>
          </w:tcPr>
          <w:p w14:paraId="7C9E4A4F" w14:textId="0CC5E7C1" w:rsidR="00C87CFE" w:rsidRPr="00F665AE" w:rsidRDefault="00C87CFE" w:rsidP="00C87CFE">
            <w:pPr>
              <w:jc w:val="center"/>
              <w:rPr>
                <w:ins w:id="15318" w:author="Στάθης Καπ" w:date="2023-03-03T03:52:00Z"/>
                <w:rFonts w:cstheme="minorHAnsi"/>
                <w:sz w:val="16"/>
                <w:szCs w:val="16"/>
              </w:rPr>
            </w:pPr>
            <w:ins w:id="15319" w:author="Στάθης Καπ" w:date="2023-03-03T03:54:00Z">
              <w:r w:rsidRPr="00F665AE">
                <w:rPr>
                  <w:rFonts w:ascii="Calibri" w:hAnsi="Calibri" w:cs="Calibri"/>
                  <w:color w:val="000000"/>
                  <w:sz w:val="16"/>
                  <w:szCs w:val="16"/>
                  <w:rPrChange w:id="15320" w:author="Στάθης Καπ" w:date="2023-03-03T03:55:00Z">
                    <w:rPr>
                      <w:rFonts w:ascii="Calibri" w:hAnsi="Calibri" w:cs="Calibri"/>
                      <w:color w:val="000000"/>
                      <w:sz w:val="18"/>
                      <w:szCs w:val="18"/>
                    </w:rPr>
                  </w:rPrChange>
                </w:rPr>
                <w:t>0.152</w:t>
              </w:r>
            </w:ins>
          </w:p>
        </w:tc>
        <w:tc>
          <w:tcPr>
            <w:tcW w:w="669" w:type="dxa"/>
            <w:vAlign w:val="center"/>
            <w:tcPrChange w:id="15321" w:author="Στάθης Καπ" w:date="2023-03-03T06:26:00Z">
              <w:tcPr>
                <w:tcW w:w="669" w:type="dxa"/>
                <w:vAlign w:val="center"/>
              </w:tcPr>
            </w:tcPrChange>
          </w:tcPr>
          <w:p w14:paraId="5F95A81E" w14:textId="44C77169" w:rsidR="00C87CFE" w:rsidRPr="00F665AE" w:rsidRDefault="00C87CFE" w:rsidP="00C87CFE">
            <w:pPr>
              <w:jc w:val="center"/>
              <w:rPr>
                <w:ins w:id="15322" w:author="Στάθης Καπ" w:date="2023-03-03T03:52:00Z"/>
                <w:rFonts w:cstheme="minorHAnsi"/>
                <w:sz w:val="16"/>
                <w:szCs w:val="16"/>
              </w:rPr>
            </w:pPr>
            <w:ins w:id="15323" w:author="Στάθης Καπ" w:date="2023-03-03T06:18:00Z">
              <w:r>
                <w:rPr>
                  <w:rFonts w:ascii="Calibri" w:hAnsi="Calibri" w:cstheme="minorHAnsi"/>
                  <w:color w:val="000000"/>
                  <w:sz w:val="16"/>
                  <w:szCs w:val="16"/>
                </w:rPr>
                <w:t>27.97</w:t>
              </w:r>
            </w:ins>
          </w:p>
        </w:tc>
        <w:tc>
          <w:tcPr>
            <w:tcW w:w="508" w:type="dxa"/>
            <w:vAlign w:val="bottom"/>
            <w:tcPrChange w:id="15324" w:author="Στάθης Καπ" w:date="2023-03-03T06:26:00Z">
              <w:tcPr>
                <w:tcW w:w="508" w:type="dxa"/>
                <w:vAlign w:val="bottom"/>
              </w:tcPr>
            </w:tcPrChange>
          </w:tcPr>
          <w:p w14:paraId="0B5F64A3" w14:textId="1F589E73" w:rsidR="00C87CFE" w:rsidRPr="00F665AE" w:rsidRDefault="00C87CFE" w:rsidP="00C87CFE">
            <w:pPr>
              <w:jc w:val="center"/>
              <w:rPr>
                <w:ins w:id="15325" w:author="Στάθης Καπ" w:date="2023-03-03T03:52:00Z"/>
                <w:rFonts w:cstheme="minorHAnsi"/>
                <w:sz w:val="16"/>
                <w:szCs w:val="16"/>
              </w:rPr>
            </w:pPr>
            <w:ins w:id="15326" w:author="Στάθης Καπ" w:date="2023-03-03T03:54:00Z">
              <w:r w:rsidRPr="00F665AE">
                <w:rPr>
                  <w:rFonts w:ascii="Calibri" w:hAnsi="Calibri" w:cs="Calibri"/>
                  <w:color w:val="000000"/>
                  <w:sz w:val="16"/>
                  <w:szCs w:val="16"/>
                  <w:rPrChange w:id="15327" w:author="Στάθης Καπ" w:date="2023-03-03T03:55:00Z">
                    <w:rPr>
                      <w:rFonts w:ascii="Calibri" w:hAnsi="Calibri" w:cs="Calibri"/>
                      <w:color w:val="000000"/>
                      <w:sz w:val="18"/>
                      <w:szCs w:val="18"/>
                    </w:rPr>
                  </w:rPrChange>
                </w:rPr>
                <w:t>126</w:t>
              </w:r>
            </w:ins>
          </w:p>
        </w:tc>
        <w:tc>
          <w:tcPr>
            <w:tcW w:w="541" w:type="dxa"/>
            <w:vAlign w:val="bottom"/>
            <w:tcPrChange w:id="15328" w:author="Στάθης Καπ" w:date="2023-03-03T06:26:00Z">
              <w:tcPr>
                <w:tcW w:w="541" w:type="dxa"/>
                <w:vAlign w:val="bottom"/>
              </w:tcPr>
            </w:tcPrChange>
          </w:tcPr>
          <w:p w14:paraId="65A47D9B" w14:textId="25C35242" w:rsidR="00C87CFE" w:rsidRPr="00F665AE" w:rsidRDefault="00C87CFE" w:rsidP="00C87CFE">
            <w:pPr>
              <w:jc w:val="center"/>
              <w:rPr>
                <w:ins w:id="15329" w:author="Στάθης Καπ" w:date="2023-03-03T03:52:00Z"/>
                <w:rFonts w:cstheme="minorHAnsi"/>
                <w:sz w:val="16"/>
                <w:szCs w:val="16"/>
              </w:rPr>
            </w:pPr>
            <w:ins w:id="15330" w:author="Στάθης Καπ" w:date="2023-03-03T03:54:00Z">
              <w:r w:rsidRPr="00F665AE">
                <w:rPr>
                  <w:rFonts w:ascii="Calibri" w:hAnsi="Calibri" w:cs="Calibri"/>
                  <w:color w:val="000000"/>
                  <w:sz w:val="16"/>
                  <w:szCs w:val="16"/>
                  <w:rPrChange w:id="15331" w:author="Στάθης Καπ" w:date="2023-03-03T03:55:00Z">
                    <w:rPr>
                      <w:rFonts w:ascii="Calibri" w:hAnsi="Calibri" w:cs="Calibri"/>
                      <w:color w:val="000000"/>
                      <w:sz w:val="18"/>
                      <w:szCs w:val="18"/>
                    </w:rPr>
                  </w:rPrChange>
                </w:rPr>
                <w:t>0.162</w:t>
              </w:r>
            </w:ins>
          </w:p>
        </w:tc>
        <w:tc>
          <w:tcPr>
            <w:tcW w:w="589" w:type="dxa"/>
            <w:vAlign w:val="center"/>
            <w:tcPrChange w:id="15332" w:author="Στάθης Καπ" w:date="2023-03-03T06:26:00Z">
              <w:tcPr>
                <w:tcW w:w="589" w:type="dxa"/>
                <w:vAlign w:val="center"/>
              </w:tcPr>
            </w:tcPrChange>
          </w:tcPr>
          <w:p w14:paraId="72738C95" w14:textId="59F5BAE3" w:rsidR="00C87CFE" w:rsidRPr="00F665AE" w:rsidRDefault="00C87CFE" w:rsidP="00C87CFE">
            <w:pPr>
              <w:jc w:val="center"/>
              <w:rPr>
                <w:ins w:id="15333" w:author="Στάθης Καπ" w:date="2023-03-03T03:52:00Z"/>
                <w:rFonts w:cstheme="minorHAnsi"/>
                <w:sz w:val="16"/>
                <w:szCs w:val="16"/>
              </w:rPr>
            </w:pPr>
            <w:ins w:id="15334" w:author="Στάθης Καπ" w:date="2023-03-03T06:18:00Z">
              <w:r>
                <w:rPr>
                  <w:rFonts w:ascii="Calibri" w:hAnsi="Calibri" w:cstheme="minorHAnsi"/>
                  <w:color w:val="000000"/>
                  <w:sz w:val="16"/>
                  <w:szCs w:val="16"/>
                </w:rPr>
                <w:t>11.89</w:t>
              </w:r>
            </w:ins>
          </w:p>
        </w:tc>
        <w:tc>
          <w:tcPr>
            <w:tcW w:w="463" w:type="dxa"/>
            <w:vAlign w:val="bottom"/>
            <w:tcPrChange w:id="15335" w:author="Στάθης Καπ" w:date="2023-03-03T06:26:00Z">
              <w:tcPr>
                <w:tcW w:w="463" w:type="dxa"/>
                <w:vAlign w:val="bottom"/>
              </w:tcPr>
            </w:tcPrChange>
          </w:tcPr>
          <w:p w14:paraId="55E511D6" w14:textId="51377575" w:rsidR="00C87CFE" w:rsidRPr="00F665AE" w:rsidRDefault="00C87CFE" w:rsidP="00C87CFE">
            <w:pPr>
              <w:jc w:val="center"/>
              <w:rPr>
                <w:ins w:id="15336" w:author="Στάθης Καπ" w:date="2023-03-03T03:52:00Z"/>
                <w:rFonts w:cstheme="minorHAnsi"/>
                <w:sz w:val="16"/>
                <w:szCs w:val="16"/>
              </w:rPr>
            </w:pPr>
            <w:ins w:id="15337" w:author="Στάθης Καπ" w:date="2023-03-03T03:54:00Z">
              <w:r w:rsidRPr="00F665AE">
                <w:rPr>
                  <w:rFonts w:ascii="Calibri" w:hAnsi="Calibri" w:cs="Calibri"/>
                  <w:color w:val="000000"/>
                  <w:sz w:val="16"/>
                  <w:szCs w:val="16"/>
                  <w:rPrChange w:id="15338" w:author="Στάθης Καπ" w:date="2023-03-03T03:55:00Z">
                    <w:rPr>
                      <w:rFonts w:ascii="Calibri" w:hAnsi="Calibri" w:cs="Calibri"/>
                      <w:color w:val="000000"/>
                      <w:sz w:val="18"/>
                      <w:szCs w:val="18"/>
                    </w:rPr>
                  </w:rPrChange>
                </w:rPr>
                <w:t>112</w:t>
              </w:r>
            </w:ins>
          </w:p>
        </w:tc>
        <w:tc>
          <w:tcPr>
            <w:tcW w:w="541" w:type="dxa"/>
            <w:vAlign w:val="bottom"/>
            <w:tcPrChange w:id="15339" w:author="Στάθης Καπ" w:date="2023-03-03T06:26:00Z">
              <w:tcPr>
                <w:tcW w:w="541" w:type="dxa"/>
                <w:vAlign w:val="bottom"/>
              </w:tcPr>
            </w:tcPrChange>
          </w:tcPr>
          <w:p w14:paraId="4FEA1330" w14:textId="57A1EE48" w:rsidR="00C87CFE" w:rsidRPr="00F665AE" w:rsidRDefault="00C87CFE" w:rsidP="00C87CFE">
            <w:pPr>
              <w:jc w:val="center"/>
              <w:rPr>
                <w:ins w:id="15340" w:author="Στάθης Καπ" w:date="2023-03-03T03:52:00Z"/>
                <w:rFonts w:cstheme="minorHAnsi"/>
                <w:sz w:val="16"/>
                <w:szCs w:val="16"/>
              </w:rPr>
            </w:pPr>
            <w:ins w:id="15341" w:author="Στάθης Καπ" w:date="2023-03-03T03:54:00Z">
              <w:r w:rsidRPr="00F665AE">
                <w:rPr>
                  <w:rFonts w:ascii="Calibri" w:hAnsi="Calibri" w:cs="Calibri"/>
                  <w:color w:val="000000"/>
                  <w:sz w:val="16"/>
                  <w:szCs w:val="16"/>
                  <w:rPrChange w:id="15342" w:author="Στάθης Καπ" w:date="2023-03-03T03:55:00Z">
                    <w:rPr>
                      <w:rFonts w:ascii="Calibri" w:hAnsi="Calibri" w:cs="Calibri"/>
                      <w:color w:val="000000"/>
                      <w:sz w:val="18"/>
                      <w:szCs w:val="18"/>
                    </w:rPr>
                  </w:rPrChange>
                </w:rPr>
                <w:t>0.167</w:t>
              </w:r>
            </w:ins>
          </w:p>
        </w:tc>
        <w:tc>
          <w:tcPr>
            <w:tcW w:w="589" w:type="dxa"/>
            <w:vAlign w:val="center"/>
            <w:tcPrChange w:id="15343" w:author="Στάθης Καπ" w:date="2023-03-03T06:26:00Z">
              <w:tcPr>
                <w:tcW w:w="589" w:type="dxa"/>
                <w:vAlign w:val="center"/>
              </w:tcPr>
            </w:tcPrChange>
          </w:tcPr>
          <w:p w14:paraId="61EEE71C" w14:textId="6482B2F6" w:rsidR="00C87CFE" w:rsidRPr="00F665AE" w:rsidRDefault="00C87CFE" w:rsidP="00C87CFE">
            <w:pPr>
              <w:jc w:val="center"/>
              <w:rPr>
                <w:ins w:id="15344" w:author="Στάθης Καπ" w:date="2023-03-03T03:52:00Z"/>
                <w:rFonts w:cstheme="minorHAnsi"/>
                <w:sz w:val="16"/>
                <w:szCs w:val="16"/>
              </w:rPr>
            </w:pPr>
            <w:ins w:id="15345"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53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47" w:author="Στάθης Καπ" w:date="2023-03-03T03:52:00Z"/>
        </w:trPr>
        <w:tc>
          <w:tcPr>
            <w:tcW w:w="515" w:type="dxa"/>
            <w:tcBorders>
              <w:top w:val="nil"/>
              <w:bottom w:val="nil"/>
              <w:right w:val="single" w:sz="4" w:space="0" w:color="auto"/>
            </w:tcBorders>
            <w:shd w:val="clear" w:color="auto" w:fill="E7E6E6" w:themeFill="background2"/>
            <w:vAlign w:val="bottom"/>
            <w:tcPrChange w:id="15348" w:author="Στάθης Καπ" w:date="2023-03-03T06:26:00Z">
              <w:tcPr>
                <w:tcW w:w="515" w:type="dxa"/>
                <w:vAlign w:val="center"/>
              </w:tcPr>
            </w:tcPrChange>
          </w:tcPr>
          <w:p w14:paraId="1A4C8FEA" w14:textId="7A3F25C1" w:rsidR="00C87CFE" w:rsidRPr="00F665AE" w:rsidRDefault="00C87CFE" w:rsidP="00C87CFE">
            <w:pPr>
              <w:jc w:val="center"/>
              <w:rPr>
                <w:ins w:id="15349" w:author="Στάθης Καπ" w:date="2023-03-03T03:52:00Z"/>
                <w:sz w:val="16"/>
                <w:szCs w:val="16"/>
              </w:rPr>
            </w:pPr>
            <w:ins w:id="15350" w:author="Στάθης Καπ" w:date="2023-03-03T03:54:00Z">
              <w:r w:rsidRPr="00F665AE">
                <w:rPr>
                  <w:rFonts w:ascii="Calibri" w:hAnsi="Calibri" w:cs="Calibri"/>
                  <w:color w:val="000000"/>
                  <w:sz w:val="16"/>
                  <w:szCs w:val="16"/>
                  <w:rPrChange w:id="15351"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5352" w:author="Στάθης Καπ" w:date="2023-03-03T06:26:00Z">
              <w:tcPr>
                <w:tcW w:w="560" w:type="dxa"/>
              </w:tcPr>
            </w:tcPrChange>
          </w:tcPr>
          <w:p w14:paraId="0639C0C7" w14:textId="63986901" w:rsidR="00C87CFE" w:rsidRPr="00F665AE" w:rsidRDefault="00C87CFE" w:rsidP="00C87CFE">
            <w:pPr>
              <w:jc w:val="center"/>
              <w:rPr>
                <w:ins w:id="15353" w:author="Στάθης Καπ" w:date="2023-03-03T03:52:00Z"/>
                <w:rFonts w:cstheme="minorHAnsi"/>
                <w:sz w:val="16"/>
                <w:szCs w:val="16"/>
              </w:rPr>
            </w:pPr>
            <w:ins w:id="15354" w:author="Στάθης Καπ" w:date="2023-03-03T03:54:00Z">
              <w:r w:rsidRPr="00F665AE">
                <w:rPr>
                  <w:sz w:val="16"/>
                  <w:szCs w:val="16"/>
                  <w:rPrChange w:id="15355" w:author="Στάθης Καπ" w:date="2023-03-03T03:55:00Z">
                    <w:rPr>
                      <w:sz w:val="18"/>
                      <w:szCs w:val="18"/>
                    </w:rPr>
                  </w:rPrChange>
                </w:rPr>
                <w:t>286</w:t>
              </w:r>
            </w:ins>
          </w:p>
        </w:tc>
        <w:tc>
          <w:tcPr>
            <w:tcW w:w="855" w:type="dxa"/>
            <w:tcPrChange w:id="15356" w:author="Στάθης Καπ" w:date="2023-03-03T06:26:00Z">
              <w:tcPr>
                <w:tcW w:w="855" w:type="dxa"/>
              </w:tcPr>
            </w:tcPrChange>
          </w:tcPr>
          <w:p w14:paraId="70A551AE" w14:textId="690129FF" w:rsidR="00C87CFE" w:rsidRPr="00F665AE" w:rsidRDefault="00C87CFE" w:rsidP="00C87CFE">
            <w:pPr>
              <w:jc w:val="center"/>
              <w:rPr>
                <w:ins w:id="15357" w:author="Στάθης Καπ" w:date="2023-03-03T03:52:00Z"/>
                <w:rFonts w:cstheme="minorHAnsi"/>
                <w:sz w:val="16"/>
                <w:szCs w:val="16"/>
              </w:rPr>
            </w:pPr>
            <w:ins w:id="15358" w:author="Στάθης Καπ" w:date="2023-03-03T03:54:00Z">
              <w:r w:rsidRPr="00F665AE">
                <w:rPr>
                  <w:sz w:val="16"/>
                  <w:szCs w:val="16"/>
                  <w:rPrChange w:id="15359" w:author="Στάθης Καπ" w:date="2023-03-03T03:55:00Z">
                    <w:rPr>
                      <w:sz w:val="18"/>
                      <w:szCs w:val="18"/>
                    </w:rPr>
                  </w:rPrChange>
                </w:rPr>
                <w:t>286</w:t>
              </w:r>
            </w:ins>
          </w:p>
        </w:tc>
        <w:tc>
          <w:tcPr>
            <w:tcW w:w="544" w:type="dxa"/>
            <w:vAlign w:val="bottom"/>
            <w:tcPrChange w:id="15360" w:author="Στάθης Καπ" w:date="2023-03-03T06:26:00Z">
              <w:tcPr>
                <w:tcW w:w="544" w:type="dxa"/>
                <w:vAlign w:val="bottom"/>
              </w:tcPr>
            </w:tcPrChange>
          </w:tcPr>
          <w:p w14:paraId="113B73AE" w14:textId="6CB50549" w:rsidR="00C87CFE" w:rsidRPr="00F665AE" w:rsidRDefault="00C87CFE" w:rsidP="00C87CFE">
            <w:pPr>
              <w:jc w:val="center"/>
              <w:rPr>
                <w:ins w:id="15361" w:author="Στάθης Καπ" w:date="2023-03-03T03:52:00Z"/>
                <w:rFonts w:cstheme="minorHAnsi"/>
                <w:sz w:val="16"/>
                <w:szCs w:val="16"/>
              </w:rPr>
            </w:pPr>
            <w:ins w:id="15362" w:author="Στάθης Καπ" w:date="2023-03-03T03:54:00Z">
              <w:r w:rsidRPr="00F665AE">
                <w:rPr>
                  <w:rFonts w:ascii="Calibri" w:hAnsi="Calibri" w:cs="Calibri"/>
                  <w:color w:val="000000"/>
                  <w:sz w:val="16"/>
                  <w:szCs w:val="16"/>
                  <w:rPrChange w:id="15363" w:author="Στάθης Καπ" w:date="2023-03-03T03:55:00Z">
                    <w:rPr>
                      <w:rFonts w:ascii="Calibri" w:hAnsi="Calibri" w:cs="Calibri"/>
                      <w:color w:val="000000"/>
                      <w:sz w:val="18"/>
                      <w:szCs w:val="18"/>
                    </w:rPr>
                  </w:rPrChange>
                </w:rPr>
                <w:t>213</w:t>
              </w:r>
            </w:ins>
          </w:p>
        </w:tc>
        <w:tc>
          <w:tcPr>
            <w:tcW w:w="621" w:type="dxa"/>
            <w:vAlign w:val="bottom"/>
            <w:tcPrChange w:id="15364" w:author="Στάθης Καπ" w:date="2023-03-03T06:26:00Z">
              <w:tcPr>
                <w:tcW w:w="621" w:type="dxa"/>
                <w:vAlign w:val="bottom"/>
              </w:tcPr>
            </w:tcPrChange>
          </w:tcPr>
          <w:p w14:paraId="30D18A3E" w14:textId="77989FB4" w:rsidR="00C87CFE" w:rsidRPr="00F665AE" w:rsidRDefault="00C87CFE" w:rsidP="00C87CFE">
            <w:pPr>
              <w:jc w:val="center"/>
              <w:rPr>
                <w:ins w:id="15365" w:author="Στάθης Καπ" w:date="2023-03-03T03:52:00Z"/>
                <w:rFonts w:cstheme="minorHAnsi"/>
                <w:sz w:val="16"/>
                <w:szCs w:val="16"/>
              </w:rPr>
            </w:pPr>
            <w:ins w:id="15366" w:author="Στάθης Καπ" w:date="2023-03-03T03:54:00Z">
              <w:r w:rsidRPr="00F665AE">
                <w:rPr>
                  <w:rFonts w:ascii="Calibri" w:hAnsi="Calibri" w:cs="Calibri"/>
                  <w:color w:val="000000"/>
                  <w:sz w:val="16"/>
                  <w:szCs w:val="16"/>
                  <w:rPrChange w:id="15367" w:author="Στάθης Καπ" w:date="2023-03-03T03:55:00Z">
                    <w:rPr>
                      <w:rFonts w:ascii="Calibri" w:hAnsi="Calibri" w:cs="Calibri"/>
                      <w:color w:val="000000"/>
                      <w:sz w:val="18"/>
                      <w:szCs w:val="18"/>
                    </w:rPr>
                  </w:rPrChange>
                </w:rPr>
                <w:t>0.175</w:t>
              </w:r>
            </w:ins>
          </w:p>
        </w:tc>
        <w:tc>
          <w:tcPr>
            <w:tcW w:w="669" w:type="dxa"/>
            <w:vAlign w:val="center"/>
            <w:tcPrChange w:id="15368" w:author="Στάθης Καπ" w:date="2023-03-03T06:26:00Z">
              <w:tcPr>
                <w:tcW w:w="669" w:type="dxa"/>
                <w:vAlign w:val="center"/>
              </w:tcPr>
            </w:tcPrChange>
          </w:tcPr>
          <w:p w14:paraId="71B1308E" w14:textId="5A74B69B" w:rsidR="00C87CFE" w:rsidRPr="00F665AE" w:rsidRDefault="00C87CFE" w:rsidP="00C87CFE">
            <w:pPr>
              <w:jc w:val="center"/>
              <w:rPr>
                <w:ins w:id="15369" w:author="Στάθης Καπ" w:date="2023-03-03T03:52:00Z"/>
                <w:rFonts w:cstheme="minorHAnsi"/>
                <w:sz w:val="16"/>
                <w:szCs w:val="16"/>
              </w:rPr>
            </w:pPr>
            <w:ins w:id="15370" w:author="Στάθης Καπ" w:date="2023-03-03T06:18:00Z">
              <w:r>
                <w:rPr>
                  <w:rFonts w:ascii="Calibri" w:hAnsi="Calibri" w:cstheme="minorHAnsi"/>
                  <w:color w:val="000000"/>
                  <w:sz w:val="16"/>
                  <w:szCs w:val="16"/>
                </w:rPr>
                <w:t>25.52</w:t>
              </w:r>
            </w:ins>
          </w:p>
        </w:tc>
        <w:tc>
          <w:tcPr>
            <w:tcW w:w="543" w:type="dxa"/>
            <w:vAlign w:val="bottom"/>
            <w:tcPrChange w:id="15371" w:author="Στάθης Καπ" w:date="2023-03-03T06:26:00Z">
              <w:tcPr>
                <w:tcW w:w="543" w:type="dxa"/>
                <w:vAlign w:val="bottom"/>
              </w:tcPr>
            </w:tcPrChange>
          </w:tcPr>
          <w:p w14:paraId="35A0B517" w14:textId="3533A2AB" w:rsidR="00C87CFE" w:rsidRPr="00F665AE" w:rsidRDefault="00C87CFE" w:rsidP="00C87CFE">
            <w:pPr>
              <w:jc w:val="center"/>
              <w:rPr>
                <w:ins w:id="15372" w:author="Στάθης Καπ" w:date="2023-03-03T03:52:00Z"/>
                <w:rFonts w:cstheme="minorHAnsi"/>
                <w:sz w:val="16"/>
                <w:szCs w:val="16"/>
              </w:rPr>
            </w:pPr>
            <w:ins w:id="15373" w:author="Στάθης Καπ" w:date="2023-03-03T03:54:00Z">
              <w:r w:rsidRPr="00F665AE">
                <w:rPr>
                  <w:rFonts w:ascii="Calibri" w:hAnsi="Calibri" w:cs="Calibri"/>
                  <w:color w:val="000000"/>
                  <w:sz w:val="16"/>
                  <w:szCs w:val="16"/>
                  <w:rPrChange w:id="15374" w:author="Στάθης Καπ" w:date="2023-03-03T03:55:00Z">
                    <w:rPr>
                      <w:rFonts w:ascii="Calibri" w:hAnsi="Calibri" w:cs="Calibri"/>
                      <w:color w:val="000000"/>
                      <w:sz w:val="18"/>
                      <w:szCs w:val="18"/>
                    </w:rPr>
                  </w:rPrChange>
                </w:rPr>
                <w:t>239</w:t>
              </w:r>
            </w:ins>
          </w:p>
        </w:tc>
        <w:tc>
          <w:tcPr>
            <w:tcW w:w="621" w:type="dxa"/>
            <w:vAlign w:val="bottom"/>
            <w:tcPrChange w:id="15375" w:author="Στάθης Καπ" w:date="2023-03-03T06:26:00Z">
              <w:tcPr>
                <w:tcW w:w="621" w:type="dxa"/>
                <w:vAlign w:val="bottom"/>
              </w:tcPr>
            </w:tcPrChange>
          </w:tcPr>
          <w:p w14:paraId="715016C8" w14:textId="18F451B7" w:rsidR="00C87CFE" w:rsidRPr="00F665AE" w:rsidRDefault="00C87CFE" w:rsidP="00C87CFE">
            <w:pPr>
              <w:jc w:val="center"/>
              <w:rPr>
                <w:ins w:id="15376" w:author="Στάθης Καπ" w:date="2023-03-03T03:52:00Z"/>
                <w:rFonts w:cstheme="minorHAnsi"/>
                <w:sz w:val="16"/>
                <w:szCs w:val="16"/>
              </w:rPr>
            </w:pPr>
            <w:ins w:id="15377" w:author="Στάθης Καπ" w:date="2023-03-03T03:54:00Z">
              <w:r w:rsidRPr="00F665AE">
                <w:rPr>
                  <w:rFonts w:ascii="Calibri" w:hAnsi="Calibri" w:cs="Calibri"/>
                  <w:color w:val="000000"/>
                  <w:sz w:val="16"/>
                  <w:szCs w:val="16"/>
                  <w:rPrChange w:id="15378" w:author="Στάθης Καπ" w:date="2023-03-03T03:55:00Z">
                    <w:rPr>
                      <w:rFonts w:ascii="Calibri" w:hAnsi="Calibri" w:cs="Calibri"/>
                      <w:color w:val="000000"/>
                      <w:sz w:val="18"/>
                      <w:szCs w:val="18"/>
                    </w:rPr>
                  </w:rPrChange>
                </w:rPr>
                <w:t>0.164</w:t>
              </w:r>
            </w:ins>
          </w:p>
        </w:tc>
        <w:tc>
          <w:tcPr>
            <w:tcW w:w="669" w:type="dxa"/>
            <w:vAlign w:val="center"/>
            <w:tcPrChange w:id="15379" w:author="Στάθης Καπ" w:date="2023-03-03T06:26:00Z">
              <w:tcPr>
                <w:tcW w:w="669" w:type="dxa"/>
                <w:vAlign w:val="center"/>
              </w:tcPr>
            </w:tcPrChange>
          </w:tcPr>
          <w:p w14:paraId="2886F849" w14:textId="3256A814" w:rsidR="00C87CFE" w:rsidRPr="00F665AE" w:rsidRDefault="00C87CFE" w:rsidP="00C87CFE">
            <w:pPr>
              <w:jc w:val="center"/>
              <w:rPr>
                <w:ins w:id="15380" w:author="Στάθης Καπ" w:date="2023-03-03T03:52:00Z"/>
                <w:rFonts w:cstheme="minorHAnsi"/>
                <w:sz w:val="16"/>
                <w:szCs w:val="16"/>
              </w:rPr>
            </w:pPr>
            <w:ins w:id="15381" w:author="Στάθης Καπ" w:date="2023-03-03T06:18:00Z">
              <w:r>
                <w:rPr>
                  <w:rFonts w:ascii="Calibri" w:hAnsi="Calibri" w:cstheme="minorHAnsi"/>
                  <w:color w:val="000000"/>
                  <w:sz w:val="16"/>
                  <w:szCs w:val="16"/>
                </w:rPr>
                <w:t>-12.21</w:t>
              </w:r>
            </w:ins>
          </w:p>
        </w:tc>
        <w:tc>
          <w:tcPr>
            <w:tcW w:w="508" w:type="dxa"/>
            <w:vAlign w:val="bottom"/>
            <w:tcPrChange w:id="15382" w:author="Στάθης Καπ" w:date="2023-03-03T06:26:00Z">
              <w:tcPr>
                <w:tcW w:w="508" w:type="dxa"/>
                <w:vAlign w:val="bottom"/>
              </w:tcPr>
            </w:tcPrChange>
          </w:tcPr>
          <w:p w14:paraId="5CEFC549" w14:textId="6FEF99EB" w:rsidR="00C87CFE" w:rsidRPr="00F665AE" w:rsidRDefault="00C87CFE" w:rsidP="00C87CFE">
            <w:pPr>
              <w:jc w:val="center"/>
              <w:rPr>
                <w:ins w:id="15383" w:author="Στάθης Καπ" w:date="2023-03-03T03:52:00Z"/>
                <w:rFonts w:cstheme="minorHAnsi"/>
                <w:sz w:val="16"/>
                <w:szCs w:val="16"/>
              </w:rPr>
            </w:pPr>
            <w:ins w:id="15384" w:author="Στάθης Καπ" w:date="2023-03-03T03:54:00Z">
              <w:r w:rsidRPr="00F665AE">
                <w:rPr>
                  <w:rFonts w:ascii="Calibri" w:hAnsi="Calibri" w:cs="Calibri"/>
                  <w:color w:val="000000"/>
                  <w:sz w:val="16"/>
                  <w:szCs w:val="16"/>
                  <w:rPrChange w:id="15385" w:author="Στάθης Καπ" w:date="2023-03-03T03:55:00Z">
                    <w:rPr>
                      <w:rFonts w:ascii="Calibri" w:hAnsi="Calibri" w:cs="Calibri"/>
                      <w:color w:val="000000"/>
                      <w:sz w:val="18"/>
                      <w:szCs w:val="18"/>
                    </w:rPr>
                  </w:rPrChange>
                </w:rPr>
                <w:t>221</w:t>
              </w:r>
            </w:ins>
          </w:p>
        </w:tc>
        <w:tc>
          <w:tcPr>
            <w:tcW w:w="541" w:type="dxa"/>
            <w:vAlign w:val="bottom"/>
            <w:tcPrChange w:id="15386" w:author="Στάθης Καπ" w:date="2023-03-03T06:26:00Z">
              <w:tcPr>
                <w:tcW w:w="541" w:type="dxa"/>
                <w:vAlign w:val="bottom"/>
              </w:tcPr>
            </w:tcPrChange>
          </w:tcPr>
          <w:p w14:paraId="75706745" w14:textId="55F0AE4D" w:rsidR="00C87CFE" w:rsidRPr="00F665AE" w:rsidRDefault="00C87CFE" w:rsidP="00C87CFE">
            <w:pPr>
              <w:jc w:val="center"/>
              <w:rPr>
                <w:ins w:id="15387" w:author="Στάθης Καπ" w:date="2023-03-03T03:52:00Z"/>
                <w:rFonts w:cstheme="minorHAnsi"/>
                <w:sz w:val="16"/>
                <w:szCs w:val="16"/>
              </w:rPr>
            </w:pPr>
            <w:ins w:id="15388" w:author="Στάθης Καπ" w:date="2023-03-03T03:54:00Z">
              <w:r w:rsidRPr="00F665AE">
                <w:rPr>
                  <w:rFonts w:ascii="Calibri" w:hAnsi="Calibri" w:cs="Calibri"/>
                  <w:color w:val="000000"/>
                  <w:sz w:val="16"/>
                  <w:szCs w:val="16"/>
                  <w:rPrChange w:id="15389" w:author="Στάθης Καπ" w:date="2023-03-03T03:55:00Z">
                    <w:rPr>
                      <w:rFonts w:ascii="Calibri" w:hAnsi="Calibri" w:cs="Calibri"/>
                      <w:color w:val="000000"/>
                      <w:sz w:val="18"/>
                      <w:szCs w:val="18"/>
                    </w:rPr>
                  </w:rPrChange>
                </w:rPr>
                <w:t>0.178</w:t>
              </w:r>
            </w:ins>
          </w:p>
        </w:tc>
        <w:tc>
          <w:tcPr>
            <w:tcW w:w="589" w:type="dxa"/>
            <w:vAlign w:val="center"/>
            <w:tcPrChange w:id="15390" w:author="Στάθης Καπ" w:date="2023-03-03T06:26:00Z">
              <w:tcPr>
                <w:tcW w:w="589" w:type="dxa"/>
                <w:vAlign w:val="center"/>
              </w:tcPr>
            </w:tcPrChange>
          </w:tcPr>
          <w:p w14:paraId="7436B587" w14:textId="430F77CC" w:rsidR="00C87CFE" w:rsidRPr="00F665AE" w:rsidRDefault="00C87CFE" w:rsidP="00C87CFE">
            <w:pPr>
              <w:jc w:val="center"/>
              <w:rPr>
                <w:ins w:id="15391" w:author="Στάθης Καπ" w:date="2023-03-03T03:52:00Z"/>
                <w:rFonts w:cstheme="minorHAnsi"/>
                <w:sz w:val="16"/>
                <w:szCs w:val="16"/>
              </w:rPr>
            </w:pPr>
            <w:ins w:id="15392" w:author="Στάθης Καπ" w:date="2023-03-03T06:18:00Z">
              <w:r>
                <w:rPr>
                  <w:rFonts w:ascii="Calibri" w:hAnsi="Calibri" w:cstheme="minorHAnsi"/>
                  <w:color w:val="000000"/>
                  <w:sz w:val="16"/>
                  <w:szCs w:val="16"/>
                </w:rPr>
                <w:t>-3.76</w:t>
              </w:r>
            </w:ins>
          </w:p>
        </w:tc>
        <w:tc>
          <w:tcPr>
            <w:tcW w:w="463" w:type="dxa"/>
            <w:vAlign w:val="bottom"/>
            <w:tcPrChange w:id="15393" w:author="Στάθης Καπ" w:date="2023-03-03T06:26:00Z">
              <w:tcPr>
                <w:tcW w:w="463" w:type="dxa"/>
                <w:vAlign w:val="bottom"/>
              </w:tcPr>
            </w:tcPrChange>
          </w:tcPr>
          <w:p w14:paraId="71DEF8CC" w14:textId="0D5BA966" w:rsidR="00C87CFE" w:rsidRPr="00F665AE" w:rsidRDefault="00C87CFE" w:rsidP="00C87CFE">
            <w:pPr>
              <w:jc w:val="center"/>
              <w:rPr>
                <w:ins w:id="15394" w:author="Στάθης Καπ" w:date="2023-03-03T03:52:00Z"/>
                <w:rFonts w:cstheme="minorHAnsi"/>
                <w:sz w:val="16"/>
                <w:szCs w:val="16"/>
              </w:rPr>
            </w:pPr>
            <w:ins w:id="15395" w:author="Στάθης Καπ" w:date="2023-03-03T03:54:00Z">
              <w:r w:rsidRPr="00F665AE">
                <w:rPr>
                  <w:rFonts w:ascii="Calibri" w:hAnsi="Calibri" w:cs="Calibri"/>
                  <w:color w:val="000000"/>
                  <w:sz w:val="16"/>
                  <w:szCs w:val="16"/>
                  <w:rPrChange w:id="15396" w:author="Στάθης Καπ" w:date="2023-03-03T03:55:00Z">
                    <w:rPr>
                      <w:rFonts w:ascii="Calibri" w:hAnsi="Calibri" w:cs="Calibri"/>
                      <w:color w:val="000000"/>
                      <w:sz w:val="18"/>
                      <w:szCs w:val="18"/>
                    </w:rPr>
                  </w:rPrChange>
                </w:rPr>
                <w:t>230</w:t>
              </w:r>
            </w:ins>
          </w:p>
        </w:tc>
        <w:tc>
          <w:tcPr>
            <w:tcW w:w="541" w:type="dxa"/>
            <w:vAlign w:val="bottom"/>
            <w:tcPrChange w:id="15397" w:author="Στάθης Καπ" w:date="2023-03-03T06:26:00Z">
              <w:tcPr>
                <w:tcW w:w="541" w:type="dxa"/>
                <w:vAlign w:val="bottom"/>
              </w:tcPr>
            </w:tcPrChange>
          </w:tcPr>
          <w:p w14:paraId="11FB9496" w14:textId="107E7756" w:rsidR="00C87CFE" w:rsidRPr="00F665AE" w:rsidRDefault="00C87CFE" w:rsidP="00C87CFE">
            <w:pPr>
              <w:jc w:val="center"/>
              <w:rPr>
                <w:ins w:id="15398" w:author="Στάθης Καπ" w:date="2023-03-03T03:52:00Z"/>
                <w:rFonts w:cstheme="minorHAnsi"/>
                <w:sz w:val="16"/>
                <w:szCs w:val="16"/>
              </w:rPr>
            </w:pPr>
            <w:ins w:id="15399" w:author="Στάθης Καπ" w:date="2023-03-03T03:54:00Z">
              <w:r w:rsidRPr="00F665AE">
                <w:rPr>
                  <w:rFonts w:ascii="Calibri" w:hAnsi="Calibri" w:cs="Calibri"/>
                  <w:color w:val="000000"/>
                  <w:sz w:val="16"/>
                  <w:szCs w:val="16"/>
                  <w:rPrChange w:id="15400" w:author="Στάθης Καπ" w:date="2023-03-03T03:55:00Z">
                    <w:rPr>
                      <w:rFonts w:ascii="Calibri" w:hAnsi="Calibri" w:cs="Calibri"/>
                      <w:color w:val="000000"/>
                      <w:sz w:val="18"/>
                      <w:szCs w:val="18"/>
                    </w:rPr>
                  </w:rPrChange>
                </w:rPr>
                <w:t>0.197</w:t>
              </w:r>
            </w:ins>
          </w:p>
        </w:tc>
        <w:tc>
          <w:tcPr>
            <w:tcW w:w="589" w:type="dxa"/>
            <w:vAlign w:val="center"/>
            <w:tcPrChange w:id="15401" w:author="Στάθης Καπ" w:date="2023-03-03T06:26:00Z">
              <w:tcPr>
                <w:tcW w:w="589" w:type="dxa"/>
                <w:vAlign w:val="center"/>
              </w:tcPr>
            </w:tcPrChange>
          </w:tcPr>
          <w:p w14:paraId="7B7FF64F" w14:textId="05187CA2" w:rsidR="00C87CFE" w:rsidRPr="00F665AE" w:rsidRDefault="00C87CFE" w:rsidP="00C87CFE">
            <w:pPr>
              <w:jc w:val="center"/>
              <w:rPr>
                <w:ins w:id="15402" w:author="Στάθης Καπ" w:date="2023-03-03T03:52:00Z"/>
                <w:rFonts w:cstheme="minorHAnsi"/>
                <w:sz w:val="16"/>
                <w:szCs w:val="16"/>
              </w:rPr>
            </w:pPr>
            <w:ins w:id="15403"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54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05" w:author="Στάθης Καπ" w:date="2023-03-03T03:52:00Z"/>
        </w:trPr>
        <w:tc>
          <w:tcPr>
            <w:tcW w:w="515" w:type="dxa"/>
            <w:tcBorders>
              <w:top w:val="nil"/>
              <w:bottom w:val="nil"/>
              <w:right w:val="single" w:sz="4" w:space="0" w:color="auto"/>
            </w:tcBorders>
            <w:shd w:val="clear" w:color="auto" w:fill="E7E6E6" w:themeFill="background2"/>
            <w:vAlign w:val="bottom"/>
            <w:tcPrChange w:id="15406" w:author="Στάθης Καπ" w:date="2023-03-03T06:26:00Z">
              <w:tcPr>
                <w:tcW w:w="515" w:type="dxa"/>
                <w:vAlign w:val="center"/>
              </w:tcPr>
            </w:tcPrChange>
          </w:tcPr>
          <w:p w14:paraId="1EE99E41" w14:textId="5EB4EA71" w:rsidR="00C87CFE" w:rsidRPr="00F665AE" w:rsidRDefault="00C87CFE" w:rsidP="00C87CFE">
            <w:pPr>
              <w:jc w:val="center"/>
              <w:rPr>
                <w:ins w:id="15407" w:author="Στάθης Καπ" w:date="2023-03-03T03:52:00Z"/>
                <w:sz w:val="16"/>
                <w:szCs w:val="16"/>
              </w:rPr>
            </w:pPr>
            <w:ins w:id="15408" w:author="Στάθης Καπ" w:date="2023-03-03T03:54:00Z">
              <w:r w:rsidRPr="00F665AE">
                <w:rPr>
                  <w:rFonts w:ascii="Calibri" w:hAnsi="Calibri" w:cs="Calibri"/>
                  <w:color w:val="000000"/>
                  <w:sz w:val="16"/>
                  <w:szCs w:val="16"/>
                  <w:rPrChange w:id="15409"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5410" w:author="Στάθης Καπ" w:date="2023-03-03T06:26:00Z">
              <w:tcPr>
                <w:tcW w:w="560" w:type="dxa"/>
              </w:tcPr>
            </w:tcPrChange>
          </w:tcPr>
          <w:p w14:paraId="0368E149" w14:textId="5D92E6D6" w:rsidR="00C87CFE" w:rsidRPr="00F665AE" w:rsidRDefault="00C87CFE" w:rsidP="00C87CFE">
            <w:pPr>
              <w:jc w:val="center"/>
              <w:rPr>
                <w:ins w:id="15411" w:author="Στάθης Καπ" w:date="2023-03-03T03:52:00Z"/>
                <w:rFonts w:cstheme="minorHAnsi"/>
                <w:sz w:val="16"/>
                <w:szCs w:val="16"/>
              </w:rPr>
            </w:pPr>
            <w:ins w:id="15412" w:author="Στάθης Καπ" w:date="2023-03-03T03:54:00Z">
              <w:r w:rsidRPr="00F665AE">
                <w:rPr>
                  <w:sz w:val="16"/>
                  <w:szCs w:val="16"/>
                  <w:rPrChange w:id="15413" w:author="Στάθης Καπ" w:date="2023-03-03T03:55:00Z">
                    <w:rPr>
                      <w:sz w:val="18"/>
                      <w:szCs w:val="18"/>
                    </w:rPr>
                  </w:rPrChange>
                </w:rPr>
                <w:t>293</w:t>
              </w:r>
            </w:ins>
          </w:p>
        </w:tc>
        <w:tc>
          <w:tcPr>
            <w:tcW w:w="855" w:type="dxa"/>
            <w:tcPrChange w:id="15414" w:author="Στάθης Καπ" w:date="2023-03-03T06:26:00Z">
              <w:tcPr>
                <w:tcW w:w="855" w:type="dxa"/>
              </w:tcPr>
            </w:tcPrChange>
          </w:tcPr>
          <w:p w14:paraId="69974D70" w14:textId="67AE8E42" w:rsidR="00C87CFE" w:rsidRPr="00F665AE" w:rsidRDefault="00C87CFE" w:rsidP="00C87CFE">
            <w:pPr>
              <w:jc w:val="center"/>
              <w:rPr>
                <w:ins w:id="15415" w:author="Στάθης Καπ" w:date="2023-03-03T03:52:00Z"/>
                <w:rFonts w:cstheme="minorHAnsi"/>
                <w:sz w:val="16"/>
                <w:szCs w:val="16"/>
              </w:rPr>
            </w:pPr>
            <w:ins w:id="15416" w:author="Στάθης Καπ" w:date="2023-03-03T03:54:00Z">
              <w:r w:rsidRPr="00F665AE">
                <w:rPr>
                  <w:sz w:val="16"/>
                  <w:szCs w:val="16"/>
                  <w:rPrChange w:id="15417" w:author="Στάθης Καπ" w:date="2023-03-03T03:55:00Z">
                    <w:rPr>
                      <w:sz w:val="18"/>
                      <w:szCs w:val="18"/>
                    </w:rPr>
                  </w:rPrChange>
                </w:rPr>
                <w:t>286</w:t>
              </w:r>
            </w:ins>
          </w:p>
        </w:tc>
        <w:tc>
          <w:tcPr>
            <w:tcW w:w="544" w:type="dxa"/>
            <w:vAlign w:val="bottom"/>
            <w:tcPrChange w:id="15418" w:author="Στάθης Καπ" w:date="2023-03-03T06:26:00Z">
              <w:tcPr>
                <w:tcW w:w="544" w:type="dxa"/>
                <w:vAlign w:val="bottom"/>
              </w:tcPr>
            </w:tcPrChange>
          </w:tcPr>
          <w:p w14:paraId="6C82AA0F" w14:textId="2E94771C" w:rsidR="00C87CFE" w:rsidRPr="00F665AE" w:rsidRDefault="00C87CFE" w:rsidP="00C87CFE">
            <w:pPr>
              <w:jc w:val="center"/>
              <w:rPr>
                <w:ins w:id="15419" w:author="Στάθης Καπ" w:date="2023-03-03T03:52:00Z"/>
                <w:rFonts w:cstheme="minorHAnsi"/>
                <w:sz w:val="16"/>
                <w:szCs w:val="16"/>
              </w:rPr>
            </w:pPr>
            <w:ins w:id="15420" w:author="Στάθης Καπ" w:date="2023-03-03T03:54:00Z">
              <w:r w:rsidRPr="00F665AE">
                <w:rPr>
                  <w:rFonts w:ascii="Calibri" w:hAnsi="Calibri" w:cs="Calibri"/>
                  <w:color w:val="000000"/>
                  <w:sz w:val="16"/>
                  <w:szCs w:val="16"/>
                  <w:rPrChange w:id="15421" w:author="Στάθης Καπ" w:date="2023-03-03T03:55:00Z">
                    <w:rPr>
                      <w:rFonts w:ascii="Calibri" w:hAnsi="Calibri" w:cs="Calibri"/>
                      <w:color w:val="000000"/>
                      <w:sz w:val="18"/>
                      <w:szCs w:val="18"/>
                    </w:rPr>
                  </w:rPrChange>
                </w:rPr>
                <w:t>248</w:t>
              </w:r>
            </w:ins>
          </w:p>
        </w:tc>
        <w:tc>
          <w:tcPr>
            <w:tcW w:w="621" w:type="dxa"/>
            <w:vAlign w:val="bottom"/>
            <w:tcPrChange w:id="15422" w:author="Στάθης Καπ" w:date="2023-03-03T06:26:00Z">
              <w:tcPr>
                <w:tcW w:w="621" w:type="dxa"/>
                <w:vAlign w:val="bottom"/>
              </w:tcPr>
            </w:tcPrChange>
          </w:tcPr>
          <w:p w14:paraId="6BC302A0" w14:textId="10AA2DB0" w:rsidR="00C87CFE" w:rsidRPr="00F665AE" w:rsidRDefault="00C87CFE" w:rsidP="00C87CFE">
            <w:pPr>
              <w:jc w:val="center"/>
              <w:rPr>
                <w:ins w:id="15423" w:author="Στάθης Καπ" w:date="2023-03-03T03:52:00Z"/>
                <w:rFonts w:cstheme="minorHAnsi"/>
                <w:sz w:val="16"/>
                <w:szCs w:val="16"/>
              </w:rPr>
            </w:pPr>
            <w:ins w:id="15424" w:author="Στάθης Καπ" w:date="2023-03-03T03:54:00Z">
              <w:r w:rsidRPr="00F665AE">
                <w:rPr>
                  <w:rFonts w:ascii="Calibri" w:hAnsi="Calibri" w:cs="Calibri"/>
                  <w:color w:val="000000"/>
                  <w:sz w:val="16"/>
                  <w:szCs w:val="16"/>
                  <w:rPrChange w:id="15425" w:author="Στάθης Καπ" w:date="2023-03-03T03:55:00Z">
                    <w:rPr>
                      <w:rFonts w:ascii="Calibri" w:hAnsi="Calibri" w:cs="Calibri"/>
                      <w:color w:val="000000"/>
                      <w:sz w:val="18"/>
                      <w:szCs w:val="18"/>
                    </w:rPr>
                  </w:rPrChange>
                </w:rPr>
                <w:t>0.182</w:t>
              </w:r>
            </w:ins>
          </w:p>
        </w:tc>
        <w:tc>
          <w:tcPr>
            <w:tcW w:w="669" w:type="dxa"/>
            <w:vAlign w:val="center"/>
            <w:tcPrChange w:id="15426" w:author="Στάθης Καπ" w:date="2023-03-03T06:26:00Z">
              <w:tcPr>
                <w:tcW w:w="669" w:type="dxa"/>
                <w:vAlign w:val="center"/>
              </w:tcPr>
            </w:tcPrChange>
          </w:tcPr>
          <w:p w14:paraId="334893A9" w14:textId="4A8E2CC1" w:rsidR="00C87CFE" w:rsidRPr="00F665AE" w:rsidRDefault="00C87CFE" w:rsidP="00C87CFE">
            <w:pPr>
              <w:jc w:val="center"/>
              <w:rPr>
                <w:ins w:id="15427" w:author="Στάθης Καπ" w:date="2023-03-03T03:52:00Z"/>
                <w:rFonts w:cstheme="minorHAnsi"/>
                <w:sz w:val="16"/>
                <w:szCs w:val="16"/>
              </w:rPr>
            </w:pPr>
            <w:ins w:id="15428" w:author="Στάθης Καπ" w:date="2023-03-03T06:18:00Z">
              <w:r>
                <w:rPr>
                  <w:rFonts w:ascii="Calibri" w:hAnsi="Calibri" w:cstheme="minorHAnsi"/>
                  <w:color w:val="000000"/>
                  <w:sz w:val="16"/>
                  <w:szCs w:val="16"/>
                </w:rPr>
                <w:t>15.36</w:t>
              </w:r>
            </w:ins>
          </w:p>
        </w:tc>
        <w:tc>
          <w:tcPr>
            <w:tcW w:w="543" w:type="dxa"/>
            <w:vAlign w:val="bottom"/>
            <w:tcPrChange w:id="15429" w:author="Στάθης Καπ" w:date="2023-03-03T06:26:00Z">
              <w:tcPr>
                <w:tcW w:w="543" w:type="dxa"/>
                <w:vAlign w:val="bottom"/>
              </w:tcPr>
            </w:tcPrChange>
          </w:tcPr>
          <w:p w14:paraId="025584A7" w14:textId="6BA77B79" w:rsidR="00C87CFE" w:rsidRPr="00F665AE" w:rsidRDefault="00C87CFE" w:rsidP="00C87CFE">
            <w:pPr>
              <w:jc w:val="center"/>
              <w:rPr>
                <w:ins w:id="15430" w:author="Στάθης Καπ" w:date="2023-03-03T03:52:00Z"/>
                <w:rFonts w:cstheme="minorHAnsi"/>
                <w:sz w:val="16"/>
                <w:szCs w:val="16"/>
              </w:rPr>
            </w:pPr>
            <w:ins w:id="15431" w:author="Στάθης Καπ" w:date="2023-03-03T03:54:00Z">
              <w:r w:rsidRPr="00F665AE">
                <w:rPr>
                  <w:rFonts w:ascii="Calibri" w:hAnsi="Calibri" w:cs="Calibri"/>
                  <w:color w:val="000000"/>
                  <w:sz w:val="16"/>
                  <w:szCs w:val="16"/>
                  <w:rPrChange w:id="15432" w:author="Στάθης Καπ" w:date="2023-03-03T03:55:00Z">
                    <w:rPr>
                      <w:rFonts w:ascii="Calibri" w:hAnsi="Calibri" w:cs="Calibri"/>
                      <w:color w:val="000000"/>
                      <w:sz w:val="18"/>
                      <w:szCs w:val="18"/>
                    </w:rPr>
                  </w:rPrChange>
                </w:rPr>
                <w:t>262</w:t>
              </w:r>
            </w:ins>
          </w:p>
        </w:tc>
        <w:tc>
          <w:tcPr>
            <w:tcW w:w="621" w:type="dxa"/>
            <w:vAlign w:val="bottom"/>
            <w:tcPrChange w:id="15433" w:author="Στάθης Καπ" w:date="2023-03-03T06:26:00Z">
              <w:tcPr>
                <w:tcW w:w="621" w:type="dxa"/>
                <w:vAlign w:val="bottom"/>
              </w:tcPr>
            </w:tcPrChange>
          </w:tcPr>
          <w:p w14:paraId="25CEAE5F" w14:textId="1338B630" w:rsidR="00C87CFE" w:rsidRPr="00F665AE" w:rsidRDefault="00C87CFE" w:rsidP="00C87CFE">
            <w:pPr>
              <w:jc w:val="center"/>
              <w:rPr>
                <w:ins w:id="15434" w:author="Στάθης Καπ" w:date="2023-03-03T03:52:00Z"/>
                <w:rFonts w:cstheme="minorHAnsi"/>
                <w:sz w:val="16"/>
                <w:szCs w:val="16"/>
              </w:rPr>
            </w:pPr>
            <w:ins w:id="15435" w:author="Στάθης Καπ" w:date="2023-03-03T03:54:00Z">
              <w:r w:rsidRPr="00F665AE">
                <w:rPr>
                  <w:rFonts w:ascii="Calibri" w:hAnsi="Calibri" w:cs="Calibri"/>
                  <w:color w:val="000000"/>
                  <w:sz w:val="16"/>
                  <w:szCs w:val="16"/>
                  <w:rPrChange w:id="15436" w:author="Στάθης Καπ" w:date="2023-03-03T03:55:00Z">
                    <w:rPr>
                      <w:rFonts w:ascii="Calibri" w:hAnsi="Calibri" w:cs="Calibri"/>
                      <w:color w:val="000000"/>
                      <w:sz w:val="18"/>
                      <w:szCs w:val="18"/>
                    </w:rPr>
                  </w:rPrChange>
                </w:rPr>
                <w:t>0.182</w:t>
              </w:r>
            </w:ins>
          </w:p>
        </w:tc>
        <w:tc>
          <w:tcPr>
            <w:tcW w:w="669" w:type="dxa"/>
            <w:vAlign w:val="center"/>
            <w:tcPrChange w:id="15437" w:author="Στάθης Καπ" w:date="2023-03-03T06:26:00Z">
              <w:tcPr>
                <w:tcW w:w="669" w:type="dxa"/>
                <w:vAlign w:val="center"/>
              </w:tcPr>
            </w:tcPrChange>
          </w:tcPr>
          <w:p w14:paraId="050432BB" w14:textId="417AE66D" w:rsidR="00C87CFE" w:rsidRPr="00F665AE" w:rsidRDefault="00C87CFE" w:rsidP="00C87CFE">
            <w:pPr>
              <w:jc w:val="center"/>
              <w:rPr>
                <w:ins w:id="15438" w:author="Στάθης Καπ" w:date="2023-03-03T03:52:00Z"/>
                <w:rFonts w:cstheme="minorHAnsi"/>
                <w:sz w:val="16"/>
                <w:szCs w:val="16"/>
              </w:rPr>
            </w:pPr>
            <w:ins w:id="15439" w:author="Στάθης Καπ" w:date="2023-03-03T06:18:00Z">
              <w:r>
                <w:rPr>
                  <w:rFonts w:ascii="Calibri" w:hAnsi="Calibri" w:cstheme="minorHAnsi"/>
                  <w:color w:val="000000"/>
                  <w:sz w:val="16"/>
                  <w:szCs w:val="16"/>
                </w:rPr>
                <w:t>-5.65</w:t>
              </w:r>
            </w:ins>
          </w:p>
        </w:tc>
        <w:tc>
          <w:tcPr>
            <w:tcW w:w="508" w:type="dxa"/>
            <w:vAlign w:val="bottom"/>
            <w:tcPrChange w:id="15440" w:author="Στάθης Καπ" w:date="2023-03-03T06:26:00Z">
              <w:tcPr>
                <w:tcW w:w="508" w:type="dxa"/>
                <w:vAlign w:val="bottom"/>
              </w:tcPr>
            </w:tcPrChange>
          </w:tcPr>
          <w:p w14:paraId="0D1AED9A" w14:textId="01B21234" w:rsidR="00C87CFE" w:rsidRPr="00F665AE" w:rsidRDefault="00C87CFE" w:rsidP="00C87CFE">
            <w:pPr>
              <w:jc w:val="center"/>
              <w:rPr>
                <w:ins w:id="15441" w:author="Στάθης Καπ" w:date="2023-03-03T03:52:00Z"/>
                <w:rFonts w:cstheme="minorHAnsi"/>
                <w:sz w:val="16"/>
                <w:szCs w:val="16"/>
              </w:rPr>
            </w:pPr>
            <w:ins w:id="15442" w:author="Στάθης Καπ" w:date="2023-03-03T03:54:00Z">
              <w:r w:rsidRPr="00F665AE">
                <w:rPr>
                  <w:rFonts w:ascii="Calibri" w:hAnsi="Calibri" w:cs="Calibri"/>
                  <w:color w:val="000000"/>
                  <w:sz w:val="16"/>
                  <w:szCs w:val="16"/>
                  <w:rPrChange w:id="15443" w:author="Στάθης Καπ" w:date="2023-03-03T03:55:00Z">
                    <w:rPr>
                      <w:rFonts w:ascii="Calibri" w:hAnsi="Calibri" w:cs="Calibri"/>
                      <w:color w:val="000000"/>
                      <w:sz w:val="18"/>
                      <w:szCs w:val="18"/>
                    </w:rPr>
                  </w:rPrChange>
                </w:rPr>
                <w:t>231</w:t>
              </w:r>
            </w:ins>
          </w:p>
        </w:tc>
        <w:tc>
          <w:tcPr>
            <w:tcW w:w="541" w:type="dxa"/>
            <w:vAlign w:val="bottom"/>
            <w:tcPrChange w:id="15444" w:author="Στάθης Καπ" w:date="2023-03-03T06:26:00Z">
              <w:tcPr>
                <w:tcW w:w="541" w:type="dxa"/>
                <w:vAlign w:val="bottom"/>
              </w:tcPr>
            </w:tcPrChange>
          </w:tcPr>
          <w:p w14:paraId="5D19F33A" w14:textId="2771024D" w:rsidR="00C87CFE" w:rsidRPr="00F665AE" w:rsidRDefault="00C87CFE" w:rsidP="00C87CFE">
            <w:pPr>
              <w:jc w:val="center"/>
              <w:rPr>
                <w:ins w:id="15445" w:author="Στάθης Καπ" w:date="2023-03-03T03:52:00Z"/>
                <w:rFonts w:cstheme="minorHAnsi"/>
                <w:sz w:val="16"/>
                <w:szCs w:val="16"/>
              </w:rPr>
            </w:pPr>
            <w:ins w:id="15446" w:author="Στάθης Καπ" w:date="2023-03-03T03:54:00Z">
              <w:r w:rsidRPr="00F665AE">
                <w:rPr>
                  <w:rFonts w:ascii="Calibri" w:hAnsi="Calibri" w:cs="Calibri"/>
                  <w:color w:val="000000"/>
                  <w:sz w:val="16"/>
                  <w:szCs w:val="16"/>
                  <w:rPrChange w:id="15447" w:author="Στάθης Καπ" w:date="2023-03-03T03:55:00Z">
                    <w:rPr>
                      <w:rFonts w:ascii="Calibri" w:hAnsi="Calibri" w:cs="Calibri"/>
                      <w:color w:val="000000"/>
                      <w:sz w:val="18"/>
                      <w:szCs w:val="18"/>
                    </w:rPr>
                  </w:rPrChange>
                </w:rPr>
                <w:t>0.177</w:t>
              </w:r>
            </w:ins>
          </w:p>
        </w:tc>
        <w:tc>
          <w:tcPr>
            <w:tcW w:w="589" w:type="dxa"/>
            <w:vAlign w:val="center"/>
            <w:tcPrChange w:id="15448" w:author="Στάθης Καπ" w:date="2023-03-03T06:26:00Z">
              <w:tcPr>
                <w:tcW w:w="589" w:type="dxa"/>
                <w:vAlign w:val="center"/>
              </w:tcPr>
            </w:tcPrChange>
          </w:tcPr>
          <w:p w14:paraId="4794E072" w14:textId="4373A513" w:rsidR="00C87CFE" w:rsidRPr="00F665AE" w:rsidRDefault="00C87CFE" w:rsidP="00C87CFE">
            <w:pPr>
              <w:jc w:val="center"/>
              <w:rPr>
                <w:ins w:id="15449" w:author="Στάθης Καπ" w:date="2023-03-03T03:52:00Z"/>
                <w:rFonts w:cstheme="minorHAnsi"/>
                <w:sz w:val="16"/>
                <w:szCs w:val="16"/>
              </w:rPr>
            </w:pPr>
            <w:ins w:id="15450" w:author="Στάθης Καπ" w:date="2023-03-03T06:18:00Z">
              <w:r>
                <w:rPr>
                  <w:rFonts w:ascii="Calibri" w:hAnsi="Calibri" w:cstheme="minorHAnsi"/>
                  <w:color w:val="000000"/>
                  <w:sz w:val="16"/>
                  <w:szCs w:val="16"/>
                </w:rPr>
                <w:t>6.85</w:t>
              </w:r>
            </w:ins>
          </w:p>
        </w:tc>
        <w:tc>
          <w:tcPr>
            <w:tcW w:w="463" w:type="dxa"/>
            <w:vAlign w:val="bottom"/>
            <w:tcPrChange w:id="15451" w:author="Στάθης Καπ" w:date="2023-03-03T06:26:00Z">
              <w:tcPr>
                <w:tcW w:w="463" w:type="dxa"/>
                <w:vAlign w:val="bottom"/>
              </w:tcPr>
            </w:tcPrChange>
          </w:tcPr>
          <w:p w14:paraId="3573503A" w14:textId="3571FA4D" w:rsidR="00C87CFE" w:rsidRPr="00F665AE" w:rsidRDefault="00C87CFE" w:rsidP="00C87CFE">
            <w:pPr>
              <w:jc w:val="center"/>
              <w:rPr>
                <w:ins w:id="15452" w:author="Στάθης Καπ" w:date="2023-03-03T03:52:00Z"/>
                <w:rFonts w:cstheme="minorHAnsi"/>
                <w:sz w:val="16"/>
                <w:szCs w:val="16"/>
              </w:rPr>
            </w:pPr>
            <w:ins w:id="15453" w:author="Στάθης Καπ" w:date="2023-03-03T03:54:00Z">
              <w:r w:rsidRPr="00F665AE">
                <w:rPr>
                  <w:rFonts w:ascii="Calibri" w:hAnsi="Calibri" w:cs="Calibri"/>
                  <w:color w:val="000000"/>
                  <w:sz w:val="16"/>
                  <w:szCs w:val="16"/>
                  <w:rPrChange w:id="15454" w:author="Στάθης Καπ" w:date="2023-03-03T03:55:00Z">
                    <w:rPr>
                      <w:rFonts w:ascii="Calibri" w:hAnsi="Calibri" w:cs="Calibri"/>
                      <w:color w:val="000000"/>
                      <w:sz w:val="18"/>
                      <w:szCs w:val="18"/>
                    </w:rPr>
                  </w:rPrChange>
                </w:rPr>
                <w:t>241</w:t>
              </w:r>
            </w:ins>
          </w:p>
        </w:tc>
        <w:tc>
          <w:tcPr>
            <w:tcW w:w="541" w:type="dxa"/>
            <w:vAlign w:val="bottom"/>
            <w:tcPrChange w:id="15455" w:author="Στάθης Καπ" w:date="2023-03-03T06:26:00Z">
              <w:tcPr>
                <w:tcW w:w="541" w:type="dxa"/>
                <w:vAlign w:val="bottom"/>
              </w:tcPr>
            </w:tcPrChange>
          </w:tcPr>
          <w:p w14:paraId="23D9A09B" w14:textId="709C1A89" w:rsidR="00C87CFE" w:rsidRPr="00F665AE" w:rsidRDefault="00C87CFE" w:rsidP="00C87CFE">
            <w:pPr>
              <w:jc w:val="center"/>
              <w:rPr>
                <w:ins w:id="15456" w:author="Στάθης Καπ" w:date="2023-03-03T03:52:00Z"/>
                <w:rFonts w:cstheme="minorHAnsi"/>
                <w:sz w:val="16"/>
                <w:szCs w:val="16"/>
              </w:rPr>
            </w:pPr>
            <w:ins w:id="15457" w:author="Στάθης Καπ" w:date="2023-03-03T03:54:00Z">
              <w:r w:rsidRPr="00F665AE">
                <w:rPr>
                  <w:rFonts w:ascii="Calibri" w:hAnsi="Calibri" w:cs="Calibri"/>
                  <w:color w:val="000000"/>
                  <w:sz w:val="16"/>
                  <w:szCs w:val="16"/>
                  <w:rPrChange w:id="15458" w:author="Στάθης Καπ" w:date="2023-03-03T03:55:00Z">
                    <w:rPr>
                      <w:rFonts w:ascii="Calibri" w:hAnsi="Calibri" w:cs="Calibri"/>
                      <w:color w:val="000000"/>
                      <w:sz w:val="18"/>
                      <w:szCs w:val="18"/>
                    </w:rPr>
                  </w:rPrChange>
                </w:rPr>
                <w:t>0.185</w:t>
              </w:r>
            </w:ins>
          </w:p>
        </w:tc>
        <w:tc>
          <w:tcPr>
            <w:tcW w:w="589" w:type="dxa"/>
            <w:vAlign w:val="center"/>
            <w:tcPrChange w:id="15459" w:author="Στάθης Καπ" w:date="2023-03-03T06:26:00Z">
              <w:tcPr>
                <w:tcW w:w="589" w:type="dxa"/>
                <w:vAlign w:val="center"/>
              </w:tcPr>
            </w:tcPrChange>
          </w:tcPr>
          <w:p w14:paraId="6EF3247C" w14:textId="17721098" w:rsidR="00C87CFE" w:rsidRPr="00F665AE" w:rsidRDefault="00C87CFE" w:rsidP="00C87CFE">
            <w:pPr>
              <w:jc w:val="center"/>
              <w:rPr>
                <w:ins w:id="15460" w:author="Στάθης Καπ" w:date="2023-03-03T03:52:00Z"/>
                <w:rFonts w:cstheme="minorHAnsi"/>
                <w:sz w:val="16"/>
                <w:szCs w:val="16"/>
              </w:rPr>
            </w:pPr>
            <w:ins w:id="15461"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54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63" w:author="Στάθης Καπ" w:date="2023-03-03T03:53:00Z"/>
        </w:trPr>
        <w:tc>
          <w:tcPr>
            <w:tcW w:w="515" w:type="dxa"/>
            <w:tcBorders>
              <w:top w:val="nil"/>
              <w:bottom w:val="nil"/>
              <w:right w:val="single" w:sz="4" w:space="0" w:color="auto"/>
            </w:tcBorders>
            <w:shd w:val="clear" w:color="auto" w:fill="E7E6E6" w:themeFill="background2"/>
            <w:vAlign w:val="bottom"/>
            <w:tcPrChange w:id="15464" w:author="Στάθης Καπ" w:date="2023-03-03T06:26:00Z">
              <w:tcPr>
                <w:tcW w:w="515" w:type="dxa"/>
                <w:vAlign w:val="center"/>
              </w:tcPr>
            </w:tcPrChange>
          </w:tcPr>
          <w:p w14:paraId="50891568" w14:textId="2FB2ED4F" w:rsidR="00C87CFE" w:rsidRPr="00F665AE" w:rsidRDefault="00C87CFE" w:rsidP="00C87CFE">
            <w:pPr>
              <w:jc w:val="center"/>
              <w:rPr>
                <w:ins w:id="15465" w:author="Στάθης Καπ" w:date="2023-03-03T03:53:00Z"/>
                <w:sz w:val="16"/>
                <w:szCs w:val="16"/>
              </w:rPr>
            </w:pPr>
            <w:ins w:id="15466" w:author="Στάθης Καπ" w:date="2023-03-03T03:54:00Z">
              <w:r w:rsidRPr="00F665AE">
                <w:rPr>
                  <w:rFonts w:ascii="Calibri" w:hAnsi="Calibri" w:cs="Calibri"/>
                  <w:color w:val="000000"/>
                  <w:sz w:val="16"/>
                  <w:szCs w:val="16"/>
                  <w:rPrChange w:id="15467"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5468" w:author="Στάθης Καπ" w:date="2023-03-03T06:26:00Z">
              <w:tcPr>
                <w:tcW w:w="560" w:type="dxa"/>
              </w:tcPr>
            </w:tcPrChange>
          </w:tcPr>
          <w:p w14:paraId="36072587" w14:textId="7E46CD22" w:rsidR="00C87CFE" w:rsidRPr="00F665AE" w:rsidRDefault="00C87CFE" w:rsidP="00C87CFE">
            <w:pPr>
              <w:jc w:val="center"/>
              <w:rPr>
                <w:ins w:id="15469" w:author="Στάθης Καπ" w:date="2023-03-03T03:53:00Z"/>
                <w:rFonts w:cstheme="minorHAnsi"/>
                <w:sz w:val="16"/>
                <w:szCs w:val="16"/>
              </w:rPr>
            </w:pPr>
            <w:ins w:id="15470" w:author="Στάθης Καπ" w:date="2023-03-03T03:54:00Z">
              <w:r w:rsidRPr="00F665AE">
                <w:rPr>
                  <w:sz w:val="16"/>
                  <w:szCs w:val="16"/>
                  <w:rPrChange w:id="15471" w:author="Στάθης Καπ" w:date="2023-03-03T03:55:00Z">
                    <w:rPr>
                      <w:sz w:val="18"/>
                      <w:szCs w:val="18"/>
                    </w:rPr>
                  </w:rPrChange>
                </w:rPr>
                <w:t>303</w:t>
              </w:r>
            </w:ins>
          </w:p>
        </w:tc>
        <w:tc>
          <w:tcPr>
            <w:tcW w:w="855" w:type="dxa"/>
            <w:tcPrChange w:id="15472" w:author="Στάθης Καπ" w:date="2023-03-03T06:26:00Z">
              <w:tcPr>
                <w:tcW w:w="855" w:type="dxa"/>
              </w:tcPr>
            </w:tcPrChange>
          </w:tcPr>
          <w:p w14:paraId="4B37715A" w14:textId="7D387E98" w:rsidR="00C87CFE" w:rsidRPr="00F665AE" w:rsidRDefault="00C87CFE" w:rsidP="00C87CFE">
            <w:pPr>
              <w:jc w:val="center"/>
              <w:rPr>
                <w:ins w:id="15473" w:author="Στάθης Καπ" w:date="2023-03-03T03:53:00Z"/>
                <w:rFonts w:cstheme="minorHAnsi"/>
                <w:sz w:val="16"/>
                <w:szCs w:val="16"/>
              </w:rPr>
            </w:pPr>
            <w:ins w:id="15474" w:author="Στάθης Καπ" w:date="2023-03-03T03:54:00Z">
              <w:r w:rsidRPr="00F665AE">
                <w:rPr>
                  <w:sz w:val="16"/>
                  <w:szCs w:val="16"/>
                  <w:rPrChange w:id="15475" w:author="Στάθης Καπ" w:date="2023-03-03T03:55:00Z">
                    <w:rPr>
                      <w:sz w:val="18"/>
                      <w:szCs w:val="18"/>
                    </w:rPr>
                  </w:rPrChange>
                </w:rPr>
                <w:t>297</w:t>
              </w:r>
            </w:ins>
          </w:p>
        </w:tc>
        <w:tc>
          <w:tcPr>
            <w:tcW w:w="544" w:type="dxa"/>
            <w:vAlign w:val="bottom"/>
            <w:tcPrChange w:id="15476" w:author="Στάθης Καπ" w:date="2023-03-03T06:26:00Z">
              <w:tcPr>
                <w:tcW w:w="544" w:type="dxa"/>
                <w:vAlign w:val="bottom"/>
              </w:tcPr>
            </w:tcPrChange>
          </w:tcPr>
          <w:p w14:paraId="29046436" w14:textId="7B5D8720" w:rsidR="00C87CFE" w:rsidRPr="00F665AE" w:rsidRDefault="00C87CFE" w:rsidP="00C87CFE">
            <w:pPr>
              <w:jc w:val="center"/>
              <w:rPr>
                <w:ins w:id="15477" w:author="Στάθης Καπ" w:date="2023-03-03T03:53:00Z"/>
                <w:rFonts w:cstheme="minorHAnsi"/>
                <w:sz w:val="16"/>
                <w:szCs w:val="16"/>
              </w:rPr>
            </w:pPr>
            <w:ins w:id="15478" w:author="Στάθης Καπ" w:date="2023-03-03T03:54:00Z">
              <w:r w:rsidRPr="00F665AE">
                <w:rPr>
                  <w:rFonts w:ascii="Calibri" w:hAnsi="Calibri" w:cs="Calibri"/>
                  <w:color w:val="000000"/>
                  <w:sz w:val="16"/>
                  <w:szCs w:val="16"/>
                  <w:rPrChange w:id="15479" w:author="Στάθης Καπ" w:date="2023-03-03T03:55:00Z">
                    <w:rPr>
                      <w:rFonts w:ascii="Calibri" w:hAnsi="Calibri" w:cs="Calibri"/>
                      <w:color w:val="000000"/>
                      <w:sz w:val="18"/>
                      <w:szCs w:val="18"/>
                    </w:rPr>
                  </w:rPrChange>
                </w:rPr>
                <w:t>254</w:t>
              </w:r>
            </w:ins>
          </w:p>
        </w:tc>
        <w:tc>
          <w:tcPr>
            <w:tcW w:w="621" w:type="dxa"/>
            <w:vAlign w:val="bottom"/>
            <w:tcPrChange w:id="15480" w:author="Στάθης Καπ" w:date="2023-03-03T06:26:00Z">
              <w:tcPr>
                <w:tcW w:w="621" w:type="dxa"/>
                <w:vAlign w:val="bottom"/>
              </w:tcPr>
            </w:tcPrChange>
          </w:tcPr>
          <w:p w14:paraId="28852F47" w14:textId="4E15C4D8" w:rsidR="00C87CFE" w:rsidRPr="00F665AE" w:rsidRDefault="00C87CFE" w:rsidP="00C87CFE">
            <w:pPr>
              <w:jc w:val="center"/>
              <w:rPr>
                <w:ins w:id="15481" w:author="Στάθης Καπ" w:date="2023-03-03T03:53:00Z"/>
                <w:rFonts w:cstheme="minorHAnsi"/>
                <w:sz w:val="16"/>
                <w:szCs w:val="16"/>
              </w:rPr>
            </w:pPr>
            <w:ins w:id="15482" w:author="Στάθης Καπ" w:date="2023-03-03T03:54:00Z">
              <w:r w:rsidRPr="00F665AE">
                <w:rPr>
                  <w:rFonts w:ascii="Calibri" w:hAnsi="Calibri" w:cs="Calibri"/>
                  <w:color w:val="000000"/>
                  <w:sz w:val="16"/>
                  <w:szCs w:val="16"/>
                  <w:rPrChange w:id="15483" w:author="Στάθης Καπ" w:date="2023-03-03T03:55:00Z">
                    <w:rPr>
                      <w:rFonts w:ascii="Calibri" w:hAnsi="Calibri" w:cs="Calibri"/>
                      <w:color w:val="000000"/>
                      <w:sz w:val="18"/>
                      <w:szCs w:val="18"/>
                    </w:rPr>
                  </w:rPrChange>
                </w:rPr>
                <w:t>0.182</w:t>
              </w:r>
            </w:ins>
          </w:p>
        </w:tc>
        <w:tc>
          <w:tcPr>
            <w:tcW w:w="669" w:type="dxa"/>
            <w:vAlign w:val="center"/>
            <w:tcPrChange w:id="15484" w:author="Στάθης Καπ" w:date="2023-03-03T06:26:00Z">
              <w:tcPr>
                <w:tcW w:w="669" w:type="dxa"/>
                <w:vAlign w:val="center"/>
              </w:tcPr>
            </w:tcPrChange>
          </w:tcPr>
          <w:p w14:paraId="18739175" w14:textId="4B57C240" w:rsidR="00C87CFE" w:rsidRPr="00F665AE" w:rsidRDefault="00C87CFE" w:rsidP="00C87CFE">
            <w:pPr>
              <w:jc w:val="center"/>
              <w:rPr>
                <w:ins w:id="15485" w:author="Στάθης Καπ" w:date="2023-03-03T03:53:00Z"/>
                <w:rFonts w:cstheme="minorHAnsi"/>
                <w:sz w:val="16"/>
                <w:szCs w:val="16"/>
              </w:rPr>
            </w:pPr>
            <w:ins w:id="15486" w:author="Στάθης Καπ" w:date="2023-03-03T06:18:00Z">
              <w:r>
                <w:rPr>
                  <w:rFonts w:ascii="Calibri" w:hAnsi="Calibri" w:cstheme="minorHAnsi"/>
                  <w:color w:val="000000"/>
                  <w:sz w:val="16"/>
                  <w:szCs w:val="16"/>
                </w:rPr>
                <w:t>16.17</w:t>
              </w:r>
            </w:ins>
          </w:p>
        </w:tc>
        <w:tc>
          <w:tcPr>
            <w:tcW w:w="543" w:type="dxa"/>
            <w:vAlign w:val="bottom"/>
            <w:tcPrChange w:id="15487" w:author="Στάθης Καπ" w:date="2023-03-03T06:26:00Z">
              <w:tcPr>
                <w:tcW w:w="543" w:type="dxa"/>
                <w:vAlign w:val="bottom"/>
              </w:tcPr>
            </w:tcPrChange>
          </w:tcPr>
          <w:p w14:paraId="24A0071A" w14:textId="342D73CD" w:rsidR="00C87CFE" w:rsidRPr="00F665AE" w:rsidRDefault="00C87CFE" w:rsidP="00C87CFE">
            <w:pPr>
              <w:jc w:val="center"/>
              <w:rPr>
                <w:ins w:id="15488" w:author="Στάθης Καπ" w:date="2023-03-03T03:53:00Z"/>
                <w:rFonts w:cstheme="minorHAnsi"/>
                <w:sz w:val="16"/>
                <w:szCs w:val="16"/>
              </w:rPr>
            </w:pPr>
            <w:ins w:id="15489" w:author="Στάθης Καπ" w:date="2023-03-03T03:54:00Z">
              <w:r w:rsidRPr="00F665AE">
                <w:rPr>
                  <w:rFonts w:ascii="Calibri" w:hAnsi="Calibri" w:cs="Calibri"/>
                  <w:color w:val="000000"/>
                  <w:sz w:val="16"/>
                  <w:szCs w:val="16"/>
                  <w:rPrChange w:id="15490" w:author="Στάθης Καπ" w:date="2023-03-03T03:55:00Z">
                    <w:rPr>
                      <w:rFonts w:ascii="Calibri" w:hAnsi="Calibri" w:cs="Calibri"/>
                      <w:color w:val="000000"/>
                      <w:sz w:val="18"/>
                      <w:szCs w:val="18"/>
                    </w:rPr>
                  </w:rPrChange>
                </w:rPr>
                <w:t>282</w:t>
              </w:r>
            </w:ins>
          </w:p>
        </w:tc>
        <w:tc>
          <w:tcPr>
            <w:tcW w:w="621" w:type="dxa"/>
            <w:vAlign w:val="bottom"/>
            <w:tcPrChange w:id="15491" w:author="Στάθης Καπ" w:date="2023-03-03T06:26:00Z">
              <w:tcPr>
                <w:tcW w:w="621" w:type="dxa"/>
                <w:vAlign w:val="bottom"/>
              </w:tcPr>
            </w:tcPrChange>
          </w:tcPr>
          <w:p w14:paraId="2A3D42DE" w14:textId="4EC05770" w:rsidR="00C87CFE" w:rsidRPr="00F665AE" w:rsidRDefault="00C87CFE" w:rsidP="00C87CFE">
            <w:pPr>
              <w:jc w:val="center"/>
              <w:rPr>
                <w:ins w:id="15492" w:author="Στάθης Καπ" w:date="2023-03-03T03:53:00Z"/>
                <w:rFonts w:cstheme="minorHAnsi"/>
                <w:sz w:val="16"/>
                <w:szCs w:val="16"/>
              </w:rPr>
            </w:pPr>
            <w:ins w:id="15493" w:author="Στάθης Καπ" w:date="2023-03-03T03:54:00Z">
              <w:r w:rsidRPr="00F665AE">
                <w:rPr>
                  <w:rFonts w:ascii="Calibri" w:hAnsi="Calibri" w:cs="Calibri"/>
                  <w:color w:val="000000"/>
                  <w:sz w:val="16"/>
                  <w:szCs w:val="16"/>
                  <w:rPrChange w:id="15494" w:author="Στάθης Καπ" w:date="2023-03-03T03:55:00Z">
                    <w:rPr>
                      <w:rFonts w:ascii="Calibri" w:hAnsi="Calibri" w:cs="Calibri"/>
                      <w:color w:val="000000"/>
                      <w:sz w:val="18"/>
                      <w:szCs w:val="18"/>
                    </w:rPr>
                  </w:rPrChange>
                </w:rPr>
                <w:t>0.232</w:t>
              </w:r>
            </w:ins>
          </w:p>
        </w:tc>
        <w:tc>
          <w:tcPr>
            <w:tcW w:w="669" w:type="dxa"/>
            <w:vAlign w:val="center"/>
            <w:tcPrChange w:id="15495" w:author="Στάθης Καπ" w:date="2023-03-03T06:26:00Z">
              <w:tcPr>
                <w:tcW w:w="669" w:type="dxa"/>
                <w:vAlign w:val="center"/>
              </w:tcPr>
            </w:tcPrChange>
          </w:tcPr>
          <w:p w14:paraId="0B3B1100" w14:textId="22E6B14D" w:rsidR="00C87CFE" w:rsidRPr="00F665AE" w:rsidRDefault="00C87CFE" w:rsidP="00C87CFE">
            <w:pPr>
              <w:jc w:val="center"/>
              <w:rPr>
                <w:ins w:id="15496" w:author="Στάθης Καπ" w:date="2023-03-03T03:53:00Z"/>
                <w:rFonts w:cstheme="minorHAnsi"/>
                <w:sz w:val="16"/>
                <w:szCs w:val="16"/>
              </w:rPr>
            </w:pPr>
            <w:ins w:id="15497" w:author="Στάθης Καπ" w:date="2023-03-03T06:18:00Z">
              <w:r>
                <w:rPr>
                  <w:rFonts w:ascii="Calibri" w:hAnsi="Calibri" w:cstheme="minorHAnsi"/>
                  <w:color w:val="000000"/>
                  <w:sz w:val="16"/>
                  <w:szCs w:val="16"/>
                </w:rPr>
                <w:t>-11.02</w:t>
              </w:r>
            </w:ins>
          </w:p>
        </w:tc>
        <w:tc>
          <w:tcPr>
            <w:tcW w:w="508" w:type="dxa"/>
            <w:vAlign w:val="bottom"/>
            <w:tcPrChange w:id="15498" w:author="Στάθης Καπ" w:date="2023-03-03T06:26:00Z">
              <w:tcPr>
                <w:tcW w:w="508" w:type="dxa"/>
                <w:vAlign w:val="bottom"/>
              </w:tcPr>
            </w:tcPrChange>
          </w:tcPr>
          <w:p w14:paraId="7407D203" w14:textId="43E746F8" w:rsidR="00C87CFE" w:rsidRPr="00F665AE" w:rsidRDefault="00C87CFE" w:rsidP="00C87CFE">
            <w:pPr>
              <w:jc w:val="center"/>
              <w:rPr>
                <w:ins w:id="15499" w:author="Στάθης Καπ" w:date="2023-03-03T03:53:00Z"/>
                <w:rFonts w:cstheme="minorHAnsi"/>
                <w:sz w:val="16"/>
                <w:szCs w:val="16"/>
              </w:rPr>
            </w:pPr>
            <w:ins w:id="15500" w:author="Στάθης Καπ" w:date="2023-03-03T03:54:00Z">
              <w:r w:rsidRPr="00F665AE">
                <w:rPr>
                  <w:rFonts w:ascii="Calibri" w:hAnsi="Calibri" w:cs="Calibri"/>
                  <w:color w:val="000000"/>
                  <w:sz w:val="16"/>
                  <w:szCs w:val="16"/>
                  <w:rPrChange w:id="15501" w:author="Στάθης Καπ" w:date="2023-03-03T03:55:00Z">
                    <w:rPr>
                      <w:rFonts w:ascii="Calibri" w:hAnsi="Calibri" w:cs="Calibri"/>
                      <w:color w:val="000000"/>
                      <w:sz w:val="18"/>
                      <w:szCs w:val="18"/>
                    </w:rPr>
                  </w:rPrChange>
                </w:rPr>
                <w:t>252</w:t>
              </w:r>
            </w:ins>
          </w:p>
        </w:tc>
        <w:tc>
          <w:tcPr>
            <w:tcW w:w="541" w:type="dxa"/>
            <w:vAlign w:val="bottom"/>
            <w:tcPrChange w:id="15502" w:author="Στάθης Καπ" w:date="2023-03-03T06:26:00Z">
              <w:tcPr>
                <w:tcW w:w="541" w:type="dxa"/>
                <w:vAlign w:val="bottom"/>
              </w:tcPr>
            </w:tcPrChange>
          </w:tcPr>
          <w:p w14:paraId="6B10B2F3" w14:textId="1A9A656C" w:rsidR="00C87CFE" w:rsidRPr="00F665AE" w:rsidRDefault="00C87CFE" w:rsidP="00C87CFE">
            <w:pPr>
              <w:jc w:val="center"/>
              <w:rPr>
                <w:ins w:id="15503" w:author="Στάθης Καπ" w:date="2023-03-03T03:53:00Z"/>
                <w:rFonts w:cstheme="minorHAnsi"/>
                <w:sz w:val="16"/>
                <w:szCs w:val="16"/>
              </w:rPr>
            </w:pPr>
            <w:ins w:id="15504" w:author="Στάθης Καπ" w:date="2023-03-03T03:54:00Z">
              <w:r w:rsidRPr="00F665AE">
                <w:rPr>
                  <w:rFonts w:ascii="Calibri" w:hAnsi="Calibri" w:cs="Calibri"/>
                  <w:color w:val="000000"/>
                  <w:sz w:val="16"/>
                  <w:szCs w:val="16"/>
                  <w:rPrChange w:id="15505" w:author="Στάθης Καπ" w:date="2023-03-03T03:55:00Z">
                    <w:rPr>
                      <w:rFonts w:ascii="Calibri" w:hAnsi="Calibri" w:cs="Calibri"/>
                      <w:color w:val="000000"/>
                      <w:sz w:val="18"/>
                      <w:szCs w:val="18"/>
                    </w:rPr>
                  </w:rPrChange>
                </w:rPr>
                <w:t>0.242</w:t>
              </w:r>
            </w:ins>
          </w:p>
        </w:tc>
        <w:tc>
          <w:tcPr>
            <w:tcW w:w="589" w:type="dxa"/>
            <w:vAlign w:val="center"/>
            <w:tcPrChange w:id="15506" w:author="Στάθης Καπ" w:date="2023-03-03T06:26:00Z">
              <w:tcPr>
                <w:tcW w:w="589" w:type="dxa"/>
                <w:vAlign w:val="center"/>
              </w:tcPr>
            </w:tcPrChange>
          </w:tcPr>
          <w:p w14:paraId="7AAE09D6" w14:textId="4690AD2F" w:rsidR="00C87CFE" w:rsidRPr="00F665AE" w:rsidRDefault="00C87CFE" w:rsidP="00C87CFE">
            <w:pPr>
              <w:jc w:val="center"/>
              <w:rPr>
                <w:ins w:id="15507" w:author="Στάθης Καπ" w:date="2023-03-03T03:53:00Z"/>
                <w:rFonts w:cstheme="minorHAnsi"/>
                <w:sz w:val="16"/>
                <w:szCs w:val="16"/>
              </w:rPr>
            </w:pPr>
            <w:ins w:id="15508" w:author="Στάθης Καπ" w:date="2023-03-03T06:18:00Z">
              <w:r>
                <w:rPr>
                  <w:rFonts w:ascii="Calibri" w:hAnsi="Calibri" w:cstheme="minorHAnsi"/>
                  <w:color w:val="000000"/>
                  <w:sz w:val="16"/>
                  <w:szCs w:val="16"/>
                </w:rPr>
                <w:t>0.79</w:t>
              </w:r>
            </w:ins>
          </w:p>
        </w:tc>
        <w:tc>
          <w:tcPr>
            <w:tcW w:w="463" w:type="dxa"/>
            <w:vAlign w:val="bottom"/>
            <w:tcPrChange w:id="15509" w:author="Στάθης Καπ" w:date="2023-03-03T06:26:00Z">
              <w:tcPr>
                <w:tcW w:w="463" w:type="dxa"/>
                <w:vAlign w:val="bottom"/>
              </w:tcPr>
            </w:tcPrChange>
          </w:tcPr>
          <w:p w14:paraId="01BC56CC" w14:textId="3031A518" w:rsidR="00C87CFE" w:rsidRPr="00F665AE" w:rsidRDefault="00C87CFE" w:rsidP="00C87CFE">
            <w:pPr>
              <w:jc w:val="center"/>
              <w:rPr>
                <w:ins w:id="15510" w:author="Στάθης Καπ" w:date="2023-03-03T03:53:00Z"/>
                <w:rFonts w:cstheme="minorHAnsi"/>
                <w:sz w:val="16"/>
                <w:szCs w:val="16"/>
              </w:rPr>
            </w:pPr>
            <w:ins w:id="15511" w:author="Στάθης Καπ" w:date="2023-03-03T03:54:00Z">
              <w:r w:rsidRPr="00F665AE">
                <w:rPr>
                  <w:rFonts w:ascii="Calibri" w:hAnsi="Calibri" w:cs="Calibri"/>
                  <w:color w:val="000000"/>
                  <w:sz w:val="16"/>
                  <w:szCs w:val="16"/>
                  <w:rPrChange w:id="15512" w:author="Στάθης Καπ" w:date="2023-03-03T03:55:00Z">
                    <w:rPr>
                      <w:rFonts w:ascii="Calibri" w:hAnsi="Calibri" w:cs="Calibri"/>
                      <w:color w:val="000000"/>
                      <w:sz w:val="18"/>
                      <w:szCs w:val="18"/>
                    </w:rPr>
                  </w:rPrChange>
                </w:rPr>
                <w:t>214</w:t>
              </w:r>
            </w:ins>
          </w:p>
        </w:tc>
        <w:tc>
          <w:tcPr>
            <w:tcW w:w="541" w:type="dxa"/>
            <w:vAlign w:val="bottom"/>
            <w:tcPrChange w:id="15513" w:author="Στάθης Καπ" w:date="2023-03-03T06:26:00Z">
              <w:tcPr>
                <w:tcW w:w="541" w:type="dxa"/>
                <w:vAlign w:val="bottom"/>
              </w:tcPr>
            </w:tcPrChange>
          </w:tcPr>
          <w:p w14:paraId="315A93EC" w14:textId="7B9760C8" w:rsidR="00C87CFE" w:rsidRPr="00F665AE" w:rsidRDefault="00C87CFE" w:rsidP="00C87CFE">
            <w:pPr>
              <w:jc w:val="center"/>
              <w:rPr>
                <w:ins w:id="15514" w:author="Στάθης Καπ" w:date="2023-03-03T03:53:00Z"/>
                <w:rFonts w:cstheme="minorHAnsi"/>
                <w:sz w:val="16"/>
                <w:szCs w:val="16"/>
              </w:rPr>
            </w:pPr>
            <w:ins w:id="15515" w:author="Στάθης Καπ" w:date="2023-03-03T03:54:00Z">
              <w:r w:rsidRPr="00F665AE">
                <w:rPr>
                  <w:rFonts w:ascii="Calibri" w:hAnsi="Calibri" w:cs="Calibri"/>
                  <w:color w:val="000000"/>
                  <w:sz w:val="16"/>
                  <w:szCs w:val="16"/>
                  <w:rPrChange w:id="15516" w:author="Στάθης Καπ" w:date="2023-03-03T03:55:00Z">
                    <w:rPr>
                      <w:rFonts w:ascii="Calibri" w:hAnsi="Calibri" w:cs="Calibri"/>
                      <w:color w:val="000000"/>
                      <w:sz w:val="18"/>
                      <w:szCs w:val="18"/>
                    </w:rPr>
                  </w:rPrChange>
                </w:rPr>
                <w:t>0.193</w:t>
              </w:r>
            </w:ins>
          </w:p>
        </w:tc>
        <w:tc>
          <w:tcPr>
            <w:tcW w:w="589" w:type="dxa"/>
            <w:vAlign w:val="center"/>
            <w:tcPrChange w:id="15517" w:author="Στάθης Καπ" w:date="2023-03-03T06:26:00Z">
              <w:tcPr>
                <w:tcW w:w="589" w:type="dxa"/>
                <w:vAlign w:val="center"/>
              </w:tcPr>
            </w:tcPrChange>
          </w:tcPr>
          <w:p w14:paraId="7AE986F8" w14:textId="0DF36479" w:rsidR="00C87CFE" w:rsidRPr="00F665AE" w:rsidRDefault="00C87CFE" w:rsidP="00C87CFE">
            <w:pPr>
              <w:jc w:val="center"/>
              <w:rPr>
                <w:ins w:id="15518" w:author="Στάθης Καπ" w:date="2023-03-03T03:53:00Z"/>
                <w:rFonts w:cstheme="minorHAnsi"/>
                <w:sz w:val="16"/>
                <w:szCs w:val="16"/>
              </w:rPr>
            </w:pPr>
            <w:ins w:id="15519"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55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21" w:author="Στάθης Καπ" w:date="2023-03-03T03:53:00Z"/>
        </w:trPr>
        <w:tc>
          <w:tcPr>
            <w:tcW w:w="515" w:type="dxa"/>
            <w:tcBorders>
              <w:top w:val="nil"/>
              <w:bottom w:val="nil"/>
              <w:right w:val="single" w:sz="4" w:space="0" w:color="auto"/>
            </w:tcBorders>
            <w:shd w:val="clear" w:color="auto" w:fill="E7E6E6" w:themeFill="background2"/>
            <w:vAlign w:val="bottom"/>
            <w:tcPrChange w:id="15522" w:author="Στάθης Καπ" w:date="2023-03-03T06:26:00Z">
              <w:tcPr>
                <w:tcW w:w="515" w:type="dxa"/>
                <w:vAlign w:val="center"/>
              </w:tcPr>
            </w:tcPrChange>
          </w:tcPr>
          <w:p w14:paraId="1D4419B7" w14:textId="7968DB67" w:rsidR="00C87CFE" w:rsidRPr="00F665AE" w:rsidRDefault="00C87CFE" w:rsidP="00C87CFE">
            <w:pPr>
              <w:jc w:val="center"/>
              <w:rPr>
                <w:ins w:id="15523" w:author="Στάθης Καπ" w:date="2023-03-03T03:53:00Z"/>
                <w:sz w:val="16"/>
                <w:szCs w:val="16"/>
              </w:rPr>
            </w:pPr>
            <w:ins w:id="15524" w:author="Στάθης Καπ" w:date="2023-03-03T03:54:00Z">
              <w:r w:rsidRPr="00F665AE">
                <w:rPr>
                  <w:rFonts w:ascii="Calibri" w:hAnsi="Calibri" w:cs="Calibri"/>
                  <w:color w:val="000000"/>
                  <w:sz w:val="16"/>
                  <w:szCs w:val="16"/>
                  <w:rPrChange w:id="15525"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5526" w:author="Στάθης Καπ" w:date="2023-03-03T06:26:00Z">
              <w:tcPr>
                <w:tcW w:w="560" w:type="dxa"/>
              </w:tcPr>
            </w:tcPrChange>
          </w:tcPr>
          <w:p w14:paraId="589B4AAF" w14:textId="46B5FD46" w:rsidR="00C87CFE" w:rsidRPr="00F665AE" w:rsidRDefault="00C87CFE" w:rsidP="00C87CFE">
            <w:pPr>
              <w:jc w:val="center"/>
              <w:rPr>
                <w:ins w:id="15527" w:author="Στάθης Καπ" w:date="2023-03-03T03:53:00Z"/>
                <w:rFonts w:cstheme="minorHAnsi"/>
                <w:sz w:val="16"/>
                <w:szCs w:val="16"/>
              </w:rPr>
            </w:pPr>
            <w:ins w:id="15528" w:author="Στάθης Καπ" w:date="2023-03-03T03:54:00Z">
              <w:r w:rsidRPr="00F665AE">
                <w:rPr>
                  <w:sz w:val="16"/>
                  <w:szCs w:val="16"/>
                  <w:rPrChange w:id="15529" w:author="Στάθης Καπ" w:date="2023-03-03T03:55:00Z">
                    <w:rPr>
                      <w:sz w:val="18"/>
                      <w:szCs w:val="18"/>
                    </w:rPr>
                  </w:rPrChange>
                </w:rPr>
                <w:t>247</w:t>
              </w:r>
            </w:ins>
          </w:p>
        </w:tc>
        <w:tc>
          <w:tcPr>
            <w:tcW w:w="855" w:type="dxa"/>
            <w:tcPrChange w:id="15530" w:author="Στάθης Καπ" w:date="2023-03-03T06:26:00Z">
              <w:tcPr>
                <w:tcW w:w="855" w:type="dxa"/>
              </w:tcPr>
            </w:tcPrChange>
          </w:tcPr>
          <w:p w14:paraId="588D072C" w14:textId="4EC22DD6" w:rsidR="00C87CFE" w:rsidRPr="00F665AE" w:rsidRDefault="00C87CFE" w:rsidP="00C87CFE">
            <w:pPr>
              <w:jc w:val="center"/>
              <w:rPr>
                <w:ins w:id="15531" w:author="Στάθης Καπ" w:date="2023-03-03T03:53:00Z"/>
                <w:rFonts w:cstheme="minorHAnsi"/>
                <w:sz w:val="16"/>
                <w:szCs w:val="16"/>
              </w:rPr>
            </w:pPr>
            <w:ins w:id="15532" w:author="Στάθης Καπ" w:date="2023-03-03T03:54:00Z">
              <w:r w:rsidRPr="00F665AE">
                <w:rPr>
                  <w:sz w:val="16"/>
                  <w:szCs w:val="16"/>
                  <w:rPrChange w:id="15533" w:author="Στάθης Καπ" w:date="2023-03-03T03:55:00Z">
                    <w:rPr>
                      <w:sz w:val="18"/>
                      <w:szCs w:val="18"/>
                    </w:rPr>
                  </w:rPrChange>
                </w:rPr>
                <w:t>247</w:t>
              </w:r>
            </w:ins>
          </w:p>
        </w:tc>
        <w:tc>
          <w:tcPr>
            <w:tcW w:w="544" w:type="dxa"/>
            <w:vAlign w:val="bottom"/>
            <w:tcPrChange w:id="15534" w:author="Στάθης Καπ" w:date="2023-03-03T06:26:00Z">
              <w:tcPr>
                <w:tcW w:w="544" w:type="dxa"/>
                <w:vAlign w:val="bottom"/>
              </w:tcPr>
            </w:tcPrChange>
          </w:tcPr>
          <w:p w14:paraId="3558F688" w14:textId="0A65488E" w:rsidR="00C87CFE" w:rsidRPr="00F665AE" w:rsidRDefault="00C87CFE" w:rsidP="00C87CFE">
            <w:pPr>
              <w:jc w:val="center"/>
              <w:rPr>
                <w:ins w:id="15535" w:author="Στάθης Καπ" w:date="2023-03-03T03:53:00Z"/>
                <w:rFonts w:cstheme="minorHAnsi"/>
                <w:sz w:val="16"/>
                <w:szCs w:val="16"/>
              </w:rPr>
            </w:pPr>
            <w:ins w:id="15536" w:author="Στάθης Καπ" w:date="2023-03-03T03:54:00Z">
              <w:r w:rsidRPr="00F665AE">
                <w:rPr>
                  <w:rFonts w:ascii="Calibri" w:hAnsi="Calibri" w:cs="Calibri"/>
                  <w:color w:val="000000"/>
                  <w:sz w:val="16"/>
                  <w:szCs w:val="16"/>
                  <w:rPrChange w:id="15537" w:author="Στάθης Καπ" w:date="2023-03-03T03:55:00Z">
                    <w:rPr>
                      <w:rFonts w:ascii="Calibri" w:hAnsi="Calibri" w:cs="Calibri"/>
                      <w:color w:val="000000"/>
                      <w:sz w:val="18"/>
                      <w:szCs w:val="18"/>
                    </w:rPr>
                  </w:rPrChange>
                </w:rPr>
                <w:t>195</w:t>
              </w:r>
            </w:ins>
          </w:p>
        </w:tc>
        <w:tc>
          <w:tcPr>
            <w:tcW w:w="621" w:type="dxa"/>
            <w:vAlign w:val="bottom"/>
            <w:tcPrChange w:id="15538" w:author="Στάθης Καπ" w:date="2023-03-03T06:26:00Z">
              <w:tcPr>
                <w:tcW w:w="621" w:type="dxa"/>
                <w:vAlign w:val="bottom"/>
              </w:tcPr>
            </w:tcPrChange>
          </w:tcPr>
          <w:p w14:paraId="30F68730" w14:textId="6A9D32F2" w:rsidR="00C87CFE" w:rsidRPr="00F665AE" w:rsidRDefault="00C87CFE" w:rsidP="00C87CFE">
            <w:pPr>
              <w:jc w:val="center"/>
              <w:rPr>
                <w:ins w:id="15539" w:author="Στάθης Καπ" w:date="2023-03-03T03:53:00Z"/>
                <w:rFonts w:cstheme="minorHAnsi"/>
                <w:sz w:val="16"/>
                <w:szCs w:val="16"/>
              </w:rPr>
            </w:pPr>
            <w:ins w:id="15540" w:author="Στάθης Καπ" w:date="2023-03-03T03:54:00Z">
              <w:r w:rsidRPr="00F665AE">
                <w:rPr>
                  <w:rFonts w:ascii="Calibri" w:hAnsi="Calibri" w:cs="Calibri"/>
                  <w:color w:val="000000"/>
                  <w:sz w:val="16"/>
                  <w:szCs w:val="16"/>
                  <w:rPrChange w:id="15541" w:author="Στάθης Καπ" w:date="2023-03-03T03:55:00Z">
                    <w:rPr>
                      <w:rFonts w:ascii="Calibri" w:hAnsi="Calibri" w:cs="Calibri"/>
                      <w:color w:val="000000"/>
                      <w:sz w:val="18"/>
                      <w:szCs w:val="18"/>
                    </w:rPr>
                  </w:rPrChange>
                </w:rPr>
                <w:t>0.171</w:t>
              </w:r>
            </w:ins>
          </w:p>
        </w:tc>
        <w:tc>
          <w:tcPr>
            <w:tcW w:w="669" w:type="dxa"/>
            <w:vAlign w:val="center"/>
            <w:tcPrChange w:id="15542" w:author="Στάθης Καπ" w:date="2023-03-03T06:26:00Z">
              <w:tcPr>
                <w:tcW w:w="669" w:type="dxa"/>
                <w:vAlign w:val="center"/>
              </w:tcPr>
            </w:tcPrChange>
          </w:tcPr>
          <w:p w14:paraId="7CAD16B9" w14:textId="00C3FECD" w:rsidR="00C87CFE" w:rsidRPr="00F665AE" w:rsidRDefault="00C87CFE" w:rsidP="00C87CFE">
            <w:pPr>
              <w:jc w:val="center"/>
              <w:rPr>
                <w:ins w:id="15543" w:author="Στάθης Καπ" w:date="2023-03-03T03:53:00Z"/>
                <w:rFonts w:cstheme="minorHAnsi"/>
                <w:sz w:val="16"/>
                <w:szCs w:val="16"/>
              </w:rPr>
            </w:pPr>
            <w:ins w:id="15544" w:author="Στάθης Καπ" w:date="2023-03-03T06:18:00Z">
              <w:r>
                <w:rPr>
                  <w:rFonts w:ascii="Calibri" w:hAnsi="Calibri" w:cstheme="minorHAnsi"/>
                  <w:color w:val="000000"/>
                  <w:sz w:val="16"/>
                  <w:szCs w:val="16"/>
                </w:rPr>
                <w:t>21.05</w:t>
              </w:r>
            </w:ins>
          </w:p>
        </w:tc>
        <w:tc>
          <w:tcPr>
            <w:tcW w:w="543" w:type="dxa"/>
            <w:vAlign w:val="bottom"/>
            <w:tcPrChange w:id="15545" w:author="Στάθης Καπ" w:date="2023-03-03T06:26:00Z">
              <w:tcPr>
                <w:tcW w:w="543" w:type="dxa"/>
                <w:vAlign w:val="bottom"/>
              </w:tcPr>
            </w:tcPrChange>
          </w:tcPr>
          <w:p w14:paraId="174DB2B1" w14:textId="2BB85312" w:rsidR="00C87CFE" w:rsidRPr="00F665AE" w:rsidRDefault="00C87CFE" w:rsidP="00C87CFE">
            <w:pPr>
              <w:jc w:val="center"/>
              <w:rPr>
                <w:ins w:id="15546" w:author="Στάθης Καπ" w:date="2023-03-03T03:53:00Z"/>
                <w:rFonts w:cstheme="minorHAnsi"/>
                <w:sz w:val="16"/>
                <w:szCs w:val="16"/>
              </w:rPr>
            </w:pPr>
            <w:ins w:id="15547" w:author="Στάθης Καπ" w:date="2023-03-03T03:54:00Z">
              <w:r w:rsidRPr="00F665AE">
                <w:rPr>
                  <w:rFonts w:ascii="Calibri" w:hAnsi="Calibri" w:cs="Calibri"/>
                  <w:color w:val="000000"/>
                  <w:sz w:val="16"/>
                  <w:szCs w:val="16"/>
                  <w:rPrChange w:id="15548" w:author="Στάθης Καπ" w:date="2023-03-03T03:55:00Z">
                    <w:rPr>
                      <w:rFonts w:ascii="Calibri" w:hAnsi="Calibri" w:cs="Calibri"/>
                      <w:color w:val="000000"/>
                      <w:sz w:val="18"/>
                      <w:szCs w:val="18"/>
                    </w:rPr>
                  </w:rPrChange>
                </w:rPr>
                <w:t>195</w:t>
              </w:r>
            </w:ins>
          </w:p>
        </w:tc>
        <w:tc>
          <w:tcPr>
            <w:tcW w:w="621" w:type="dxa"/>
            <w:vAlign w:val="bottom"/>
            <w:tcPrChange w:id="15549" w:author="Στάθης Καπ" w:date="2023-03-03T06:26:00Z">
              <w:tcPr>
                <w:tcW w:w="621" w:type="dxa"/>
                <w:vAlign w:val="bottom"/>
              </w:tcPr>
            </w:tcPrChange>
          </w:tcPr>
          <w:p w14:paraId="1ACCF0F7" w14:textId="59579541" w:rsidR="00C87CFE" w:rsidRPr="00F665AE" w:rsidRDefault="00C87CFE" w:rsidP="00C87CFE">
            <w:pPr>
              <w:jc w:val="center"/>
              <w:rPr>
                <w:ins w:id="15550" w:author="Στάθης Καπ" w:date="2023-03-03T03:53:00Z"/>
                <w:rFonts w:cstheme="minorHAnsi"/>
                <w:sz w:val="16"/>
                <w:szCs w:val="16"/>
              </w:rPr>
            </w:pPr>
            <w:ins w:id="15551" w:author="Στάθης Καπ" w:date="2023-03-03T03:54:00Z">
              <w:r w:rsidRPr="00F665AE">
                <w:rPr>
                  <w:rFonts w:ascii="Calibri" w:hAnsi="Calibri" w:cs="Calibri"/>
                  <w:color w:val="000000"/>
                  <w:sz w:val="16"/>
                  <w:szCs w:val="16"/>
                  <w:rPrChange w:id="15552" w:author="Στάθης Καπ" w:date="2023-03-03T03:55:00Z">
                    <w:rPr>
                      <w:rFonts w:ascii="Calibri" w:hAnsi="Calibri" w:cs="Calibri"/>
                      <w:color w:val="000000"/>
                      <w:sz w:val="18"/>
                      <w:szCs w:val="18"/>
                    </w:rPr>
                  </w:rPrChange>
                </w:rPr>
                <w:t>0.175</w:t>
              </w:r>
            </w:ins>
          </w:p>
        </w:tc>
        <w:tc>
          <w:tcPr>
            <w:tcW w:w="669" w:type="dxa"/>
            <w:vAlign w:val="center"/>
            <w:tcPrChange w:id="15553" w:author="Στάθης Καπ" w:date="2023-03-03T06:26:00Z">
              <w:tcPr>
                <w:tcW w:w="669" w:type="dxa"/>
                <w:vAlign w:val="center"/>
              </w:tcPr>
            </w:tcPrChange>
          </w:tcPr>
          <w:p w14:paraId="43450434" w14:textId="072C9850" w:rsidR="00C87CFE" w:rsidRPr="00F665AE" w:rsidRDefault="00C87CFE" w:rsidP="00C87CFE">
            <w:pPr>
              <w:jc w:val="center"/>
              <w:rPr>
                <w:ins w:id="15554" w:author="Στάθης Καπ" w:date="2023-03-03T03:53:00Z"/>
                <w:rFonts w:cstheme="minorHAnsi"/>
                <w:sz w:val="16"/>
                <w:szCs w:val="16"/>
              </w:rPr>
            </w:pPr>
            <w:ins w:id="15555" w:author="Στάθης Καπ" w:date="2023-03-03T06:18:00Z">
              <w:r>
                <w:rPr>
                  <w:rFonts w:ascii="Calibri" w:hAnsi="Calibri" w:cstheme="minorHAnsi"/>
                  <w:color w:val="000000"/>
                  <w:sz w:val="16"/>
                  <w:szCs w:val="16"/>
                </w:rPr>
                <w:t>0</w:t>
              </w:r>
            </w:ins>
          </w:p>
        </w:tc>
        <w:tc>
          <w:tcPr>
            <w:tcW w:w="508" w:type="dxa"/>
            <w:vAlign w:val="bottom"/>
            <w:tcPrChange w:id="15556" w:author="Στάθης Καπ" w:date="2023-03-03T06:26:00Z">
              <w:tcPr>
                <w:tcW w:w="508" w:type="dxa"/>
                <w:vAlign w:val="bottom"/>
              </w:tcPr>
            </w:tcPrChange>
          </w:tcPr>
          <w:p w14:paraId="49BF1BE0" w14:textId="1005D5E7" w:rsidR="00C87CFE" w:rsidRPr="00F665AE" w:rsidRDefault="00C87CFE" w:rsidP="00C87CFE">
            <w:pPr>
              <w:jc w:val="center"/>
              <w:rPr>
                <w:ins w:id="15557" w:author="Στάθης Καπ" w:date="2023-03-03T03:53:00Z"/>
                <w:rFonts w:cstheme="minorHAnsi"/>
                <w:sz w:val="16"/>
                <w:szCs w:val="16"/>
              </w:rPr>
            </w:pPr>
            <w:ins w:id="15558" w:author="Στάθης Καπ" w:date="2023-03-03T03:54:00Z">
              <w:r w:rsidRPr="00F665AE">
                <w:rPr>
                  <w:rFonts w:ascii="Calibri" w:hAnsi="Calibri" w:cs="Calibri"/>
                  <w:color w:val="000000"/>
                  <w:sz w:val="16"/>
                  <w:szCs w:val="16"/>
                  <w:rPrChange w:id="15559" w:author="Στάθης Καπ" w:date="2023-03-03T03:55:00Z">
                    <w:rPr>
                      <w:rFonts w:ascii="Calibri" w:hAnsi="Calibri" w:cs="Calibri"/>
                      <w:color w:val="000000"/>
                      <w:sz w:val="18"/>
                      <w:szCs w:val="18"/>
                    </w:rPr>
                  </w:rPrChange>
                </w:rPr>
                <w:t>175</w:t>
              </w:r>
            </w:ins>
          </w:p>
        </w:tc>
        <w:tc>
          <w:tcPr>
            <w:tcW w:w="541" w:type="dxa"/>
            <w:vAlign w:val="bottom"/>
            <w:tcPrChange w:id="15560" w:author="Στάθης Καπ" w:date="2023-03-03T06:26:00Z">
              <w:tcPr>
                <w:tcW w:w="541" w:type="dxa"/>
                <w:vAlign w:val="bottom"/>
              </w:tcPr>
            </w:tcPrChange>
          </w:tcPr>
          <w:p w14:paraId="439D4A2D" w14:textId="4AEBB8FD" w:rsidR="00C87CFE" w:rsidRPr="00F665AE" w:rsidRDefault="00C87CFE" w:rsidP="00C87CFE">
            <w:pPr>
              <w:jc w:val="center"/>
              <w:rPr>
                <w:ins w:id="15561" w:author="Στάθης Καπ" w:date="2023-03-03T03:53:00Z"/>
                <w:rFonts w:cstheme="minorHAnsi"/>
                <w:sz w:val="16"/>
                <w:szCs w:val="16"/>
              </w:rPr>
            </w:pPr>
            <w:ins w:id="15562" w:author="Στάθης Καπ" w:date="2023-03-03T03:54:00Z">
              <w:r w:rsidRPr="00F665AE">
                <w:rPr>
                  <w:rFonts w:ascii="Calibri" w:hAnsi="Calibri" w:cs="Calibri"/>
                  <w:color w:val="000000"/>
                  <w:sz w:val="16"/>
                  <w:szCs w:val="16"/>
                  <w:rPrChange w:id="15563" w:author="Στάθης Καπ" w:date="2023-03-03T03:55:00Z">
                    <w:rPr>
                      <w:rFonts w:ascii="Calibri" w:hAnsi="Calibri" w:cs="Calibri"/>
                      <w:color w:val="000000"/>
                      <w:sz w:val="18"/>
                      <w:szCs w:val="18"/>
                    </w:rPr>
                  </w:rPrChange>
                </w:rPr>
                <w:t>0.168</w:t>
              </w:r>
            </w:ins>
          </w:p>
        </w:tc>
        <w:tc>
          <w:tcPr>
            <w:tcW w:w="589" w:type="dxa"/>
            <w:vAlign w:val="center"/>
            <w:tcPrChange w:id="15564" w:author="Στάθης Καπ" w:date="2023-03-03T06:26:00Z">
              <w:tcPr>
                <w:tcW w:w="589" w:type="dxa"/>
                <w:vAlign w:val="center"/>
              </w:tcPr>
            </w:tcPrChange>
          </w:tcPr>
          <w:p w14:paraId="0433661C" w14:textId="3750B167" w:rsidR="00C87CFE" w:rsidRPr="00F665AE" w:rsidRDefault="00C87CFE" w:rsidP="00C87CFE">
            <w:pPr>
              <w:jc w:val="center"/>
              <w:rPr>
                <w:ins w:id="15565" w:author="Στάθης Καπ" w:date="2023-03-03T03:53:00Z"/>
                <w:rFonts w:cstheme="minorHAnsi"/>
                <w:sz w:val="16"/>
                <w:szCs w:val="16"/>
              </w:rPr>
            </w:pPr>
            <w:ins w:id="15566" w:author="Στάθης Καπ" w:date="2023-03-03T06:18:00Z">
              <w:r>
                <w:rPr>
                  <w:rFonts w:ascii="Calibri" w:hAnsi="Calibri" w:cstheme="minorHAnsi"/>
                  <w:color w:val="000000"/>
                  <w:sz w:val="16"/>
                  <w:szCs w:val="16"/>
                </w:rPr>
                <w:t>10.26</w:t>
              </w:r>
            </w:ins>
          </w:p>
        </w:tc>
        <w:tc>
          <w:tcPr>
            <w:tcW w:w="463" w:type="dxa"/>
            <w:vAlign w:val="bottom"/>
            <w:tcPrChange w:id="15567" w:author="Στάθης Καπ" w:date="2023-03-03T06:26:00Z">
              <w:tcPr>
                <w:tcW w:w="463" w:type="dxa"/>
                <w:vAlign w:val="bottom"/>
              </w:tcPr>
            </w:tcPrChange>
          </w:tcPr>
          <w:p w14:paraId="42E0F7C5" w14:textId="502492FB" w:rsidR="00C87CFE" w:rsidRPr="00F665AE" w:rsidRDefault="00C87CFE" w:rsidP="00C87CFE">
            <w:pPr>
              <w:jc w:val="center"/>
              <w:rPr>
                <w:ins w:id="15568" w:author="Στάθης Καπ" w:date="2023-03-03T03:53:00Z"/>
                <w:rFonts w:cstheme="minorHAnsi"/>
                <w:sz w:val="16"/>
                <w:szCs w:val="16"/>
              </w:rPr>
            </w:pPr>
            <w:ins w:id="15569" w:author="Στάθης Καπ" w:date="2023-03-03T03:54:00Z">
              <w:r w:rsidRPr="00F665AE">
                <w:rPr>
                  <w:rFonts w:ascii="Calibri" w:hAnsi="Calibri" w:cs="Calibri"/>
                  <w:color w:val="000000"/>
                  <w:sz w:val="16"/>
                  <w:szCs w:val="16"/>
                  <w:rPrChange w:id="15570" w:author="Στάθης Καπ" w:date="2023-03-03T03:55:00Z">
                    <w:rPr>
                      <w:rFonts w:ascii="Calibri" w:hAnsi="Calibri" w:cs="Calibri"/>
                      <w:color w:val="000000"/>
                      <w:sz w:val="18"/>
                      <w:szCs w:val="18"/>
                    </w:rPr>
                  </w:rPrChange>
                </w:rPr>
                <w:t>163</w:t>
              </w:r>
            </w:ins>
          </w:p>
        </w:tc>
        <w:tc>
          <w:tcPr>
            <w:tcW w:w="541" w:type="dxa"/>
            <w:vAlign w:val="bottom"/>
            <w:tcPrChange w:id="15571" w:author="Στάθης Καπ" w:date="2023-03-03T06:26:00Z">
              <w:tcPr>
                <w:tcW w:w="541" w:type="dxa"/>
                <w:vAlign w:val="bottom"/>
              </w:tcPr>
            </w:tcPrChange>
          </w:tcPr>
          <w:p w14:paraId="4B8E11DD" w14:textId="2627958E" w:rsidR="00C87CFE" w:rsidRPr="00F665AE" w:rsidRDefault="00C87CFE" w:rsidP="00C87CFE">
            <w:pPr>
              <w:jc w:val="center"/>
              <w:rPr>
                <w:ins w:id="15572" w:author="Στάθης Καπ" w:date="2023-03-03T03:53:00Z"/>
                <w:rFonts w:cstheme="minorHAnsi"/>
                <w:sz w:val="16"/>
                <w:szCs w:val="16"/>
              </w:rPr>
            </w:pPr>
            <w:ins w:id="15573" w:author="Στάθης Καπ" w:date="2023-03-03T03:54:00Z">
              <w:r w:rsidRPr="00F665AE">
                <w:rPr>
                  <w:rFonts w:ascii="Calibri" w:hAnsi="Calibri" w:cs="Calibri"/>
                  <w:color w:val="000000"/>
                  <w:sz w:val="16"/>
                  <w:szCs w:val="16"/>
                  <w:rPrChange w:id="15574" w:author="Στάθης Καπ" w:date="2023-03-03T03:55:00Z">
                    <w:rPr>
                      <w:rFonts w:ascii="Calibri" w:hAnsi="Calibri" w:cs="Calibri"/>
                      <w:color w:val="000000"/>
                      <w:sz w:val="18"/>
                      <w:szCs w:val="18"/>
                    </w:rPr>
                  </w:rPrChange>
                </w:rPr>
                <w:t>0.171</w:t>
              </w:r>
            </w:ins>
          </w:p>
        </w:tc>
        <w:tc>
          <w:tcPr>
            <w:tcW w:w="589" w:type="dxa"/>
            <w:vAlign w:val="center"/>
            <w:tcPrChange w:id="15575" w:author="Στάθης Καπ" w:date="2023-03-03T06:26:00Z">
              <w:tcPr>
                <w:tcW w:w="589" w:type="dxa"/>
                <w:vAlign w:val="center"/>
              </w:tcPr>
            </w:tcPrChange>
          </w:tcPr>
          <w:p w14:paraId="24502833" w14:textId="4D6233D9" w:rsidR="00C87CFE" w:rsidRPr="00F665AE" w:rsidRDefault="00C87CFE" w:rsidP="00C87CFE">
            <w:pPr>
              <w:jc w:val="center"/>
              <w:rPr>
                <w:ins w:id="15576" w:author="Στάθης Καπ" w:date="2023-03-03T03:53:00Z"/>
                <w:rFonts w:cstheme="minorHAnsi"/>
                <w:sz w:val="16"/>
                <w:szCs w:val="16"/>
              </w:rPr>
            </w:pPr>
            <w:ins w:id="15577"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55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79" w:author="Στάθης Καπ" w:date="2023-03-03T03:53:00Z"/>
        </w:trPr>
        <w:tc>
          <w:tcPr>
            <w:tcW w:w="515" w:type="dxa"/>
            <w:tcBorders>
              <w:top w:val="nil"/>
              <w:bottom w:val="nil"/>
              <w:right w:val="single" w:sz="4" w:space="0" w:color="auto"/>
            </w:tcBorders>
            <w:shd w:val="clear" w:color="auto" w:fill="E7E6E6" w:themeFill="background2"/>
            <w:vAlign w:val="bottom"/>
            <w:tcPrChange w:id="15580" w:author="Στάθης Καπ" w:date="2023-03-03T06:26:00Z">
              <w:tcPr>
                <w:tcW w:w="515" w:type="dxa"/>
                <w:vAlign w:val="center"/>
              </w:tcPr>
            </w:tcPrChange>
          </w:tcPr>
          <w:p w14:paraId="6064F09C" w14:textId="57A1316A" w:rsidR="00C87CFE" w:rsidRPr="00F665AE" w:rsidRDefault="00C87CFE" w:rsidP="00C87CFE">
            <w:pPr>
              <w:jc w:val="center"/>
              <w:rPr>
                <w:ins w:id="15581" w:author="Στάθης Καπ" w:date="2023-03-03T03:53:00Z"/>
                <w:sz w:val="16"/>
                <w:szCs w:val="16"/>
              </w:rPr>
            </w:pPr>
            <w:ins w:id="15582" w:author="Στάθης Καπ" w:date="2023-03-03T03:54:00Z">
              <w:r w:rsidRPr="00F665AE">
                <w:rPr>
                  <w:rFonts w:ascii="Calibri" w:hAnsi="Calibri" w:cs="Calibri"/>
                  <w:color w:val="000000"/>
                  <w:sz w:val="16"/>
                  <w:szCs w:val="16"/>
                  <w:rPrChange w:id="15583"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5584" w:author="Στάθης Καπ" w:date="2023-03-03T06:26:00Z">
              <w:tcPr>
                <w:tcW w:w="560" w:type="dxa"/>
              </w:tcPr>
            </w:tcPrChange>
          </w:tcPr>
          <w:p w14:paraId="1B6F7A40" w14:textId="5DF19EA0" w:rsidR="00C87CFE" w:rsidRPr="00F665AE" w:rsidRDefault="00C87CFE" w:rsidP="00C87CFE">
            <w:pPr>
              <w:jc w:val="center"/>
              <w:rPr>
                <w:ins w:id="15585" w:author="Στάθης Καπ" w:date="2023-03-03T03:53:00Z"/>
                <w:rFonts w:cstheme="minorHAnsi"/>
                <w:sz w:val="16"/>
                <w:szCs w:val="16"/>
              </w:rPr>
            </w:pPr>
            <w:ins w:id="15586" w:author="Στάθης Καπ" w:date="2023-03-03T03:54:00Z">
              <w:r w:rsidRPr="00F665AE">
                <w:rPr>
                  <w:sz w:val="16"/>
                  <w:szCs w:val="16"/>
                  <w:rPrChange w:id="15587" w:author="Στάθης Καπ" w:date="2023-03-03T03:55:00Z">
                    <w:rPr>
                      <w:sz w:val="18"/>
                      <w:szCs w:val="18"/>
                    </w:rPr>
                  </w:rPrChange>
                </w:rPr>
                <w:t>293</w:t>
              </w:r>
            </w:ins>
          </w:p>
        </w:tc>
        <w:tc>
          <w:tcPr>
            <w:tcW w:w="855" w:type="dxa"/>
            <w:tcPrChange w:id="15588" w:author="Στάθης Καπ" w:date="2023-03-03T06:26:00Z">
              <w:tcPr>
                <w:tcW w:w="855" w:type="dxa"/>
              </w:tcPr>
            </w:tcPrChange>
          </w:tcPr>
          <w:p w14:paraId="1EB19A1B" w14:textId="195F4847" w:rsidR="00C87CFE" w:rsidRPr="00F665AE" w:rsidRDefault="00C87CFE" w:rsidP="00C87CFE">
            <w:pPr>
              <w:jc w:val="center"/>
              <w:rPr>
                <w:ins w:id="15589" w:author="Στάθης Καπ" w:date="2023-03-03T03:53:00Z"/>
                <w:rFonts w:cstheme="minorHAnsi"/>
                <w:sz w:val="16"/>
                <w:szCs w:val="16"/>
              </w:rPr>
            </w:pPr>
            <w:ins w:id="15590" w:author="Στάθης Καπ" w:date="2023-03-03T03:54:00Z">
              <w:r w:rsidRPr="00F665AE">
                <w:rPr>
                  <w:sz w:val="16"/>
                  <w:szCs w:val="16"/>
                  <w:rPrChange w:id="15591" w:author="Στάθης Καπ" w:date="2023-03-03T03:55:00Z">
                    <w:rPr>
                      <w:sz w:val="18"/>
                      <w:szCs w:val="18"/>
                    </w:rPr>
                  </w:rPrChange>
                </w:rPr>
                <w:t>293</w:t>
              </w:r>
            </w:ins>
          </w:p>
        </w:tc>
        <w:tc>
          <w:tcPr>
            <w:tcW w:w="544" w:type="dxa"/>
            <w:vAlign w:val="bottom"/>
            <w:tcPrChange w:id="15592" w:author="Στάθης Καπ" w:date="2023-03-03T06:26:00Z">
              <w:tcPr>
                <w:tcW w:w="544" w:type="dxa"/>
                <w:vAlign w:val="bottom"/>
              </w:tcPr>
            </w:tcPrChange>
          </w:tcPr>
          <w:p w14:paraId="1E71C1C5" w14:textId="776491B3" w:rsidR="00C87CFE" w:rsidRPr="00F665AE" w:rsidRDefault="00C87CFE" w:rsidP="00C87CFE">
            <w:pPr>
              <w:jc w:val="center"/>
              <w:rPr>
                <w:ins w:id="15593" w:author="Στάθης Καπ" w:date="2023-03-03T03:53:00Z"/>
                <w:rFonts w:cstheme="minorHAnsi"/>
                <w:sz w:val="16"/>
                <w:szCs w:val="16"/>
              </w:rPr>
            </w:pPr>
            <w:ins w:id="15594" w:author="Στάθης Καπ" w:date="2023-03-03T03:54:00Z">
              <w:r w:rsidRPr="00F665AE">
                <w:rPr>
                  <w:rFonts w:ascii="Calibri" w:hAnsi="Calibri" w:cs="Calibri"/>
                  <w:color w:val="000000"/>
                  <w:sz w:val="16"/>
                  <w:szCs w:val="16"/>
                  <w:rPrChange w:id="15595" w:author="Στάθης Καπ" w:date="2023-03-03T03:55:00Z">
                    <w:rPr>
                      <w:rFonts w:ascii="Calibri" w:hAnsi="Calibri" w:cs="Calibri"/>
                      <w:color w:val="000000"/>
                      <w:sz w:val="18"/>
                      <w:szCs w:val="18"/>
                    </w:rPr>
                  </w:rPrChange>
                </w:rPr>
                <w:t>265</w:t>
              </w:r>
            </w:ins>
          </w:p>
        </w:tc>
        <w:tc>
          <w:tcPr>
            <w:tcW w:w="621" w:type="dxa"/>
            <w:vAlign w:val="bottom"/>
            <w:tcPrChange w:id="15596" w:author="Στάθης Καπ" w:date="2023-03-03T06:26:00Z">
              <w:tcPr>
                <w:tcW w:w="621" w:type="dxa"/>
                <w:vAlign w:val="bottom"/>
              </w:tcPr>
            </w:tcPrChange>
          </w:tcPr>
          <w:p w14:paraId="0D2372BE" w14:textId="68366BEC" w:rsidR="00C87CFE" w:rsidRPr="00F665AE" w:rsidRDefault="00C87CFE" w:rsidP="00C87CFE">
            <w:pPr>
              <w:jc w:val="center"/>
              <w:rPr>
                <w:ins w:id="15597" w:author="Στάθης Καπ" w:date="2023-03-03T03:53:00Z"/>
                <w:rFonts w:cstheme="minorHAnsi"/>
                <w:sz w:val="16"/>
                <w:szCs w:val="16"/>
              </w:rPr>
            </w:pPr>
            <w:ins w:id="15598" w:author="Στάθης Καπ" w:date="2023-03-03T03:54:00Z">
              <w:r w:rsidRPr="00F665AE">
                <w:rPr>
                  <w:rFonts w:ascii="Calibri" w:hAnsi="Calibri" w:cs="Calibri"/>
                  <w:color w:val="000000"/>
                  <w:sz w:val="16"/>
                  <w:szCs w:val="16"/>
                  <w:rPrChange w:id="15599" w:author="Στάθης Καπ" w:date="2023-03-03T03:55:00Z">
                    <w:rPr>
                      <w:rFonts w:ascii="Calibri" w:hAnsi="Calibri" w:cs="Calibri"/>
                      <w:color w:val="000000"/>
                      <w:sz w:val="18"/>
                      <w:szCs w:val="18"/>
                    </w:rPr>
                  </w:rPrChange>
                </w:rPr>
                <w:t>0.202</w:t>
              </w:r>
            </w:ins>
          </w:p>
        </w:tc>
        <w:tc>
          <w:tcPr>
            <w:tcW w:w="669" w:type="dxa"/>
            <w:vAlign w:val="center"/>
            <w:tcPrChange w:id="15600" w:author="Στάθης Καπ" w:date="2023-03-03T06:26:00Z">
              <w:tcPr>
                <w:tcW w:w="669" w:type="dxa"/>
                <w:vAlign w:val="center"/>
              </w:tcPr>
            </w:tcPrChange>
          </w:tcPr>
          <w:p w14:paraId="23F5A423" w14:textId="7A12A103" w:rsidR="00C87CFE" w:rsidRPr="00F665AE" w:rsidRDefault="00C87CFE" w:rsidP="00C87CFE">
            <w:pPr>
              <w:jc w:val="center"/>
              <w:rPr>
                <w:ins w:id="15601" w:author="Στάθης Καπ" w:date="2023-03-03T03:53:00Z"/>
                <w:rFonts w:cstheme="minorHAnsi"/>
                <w:sz w:val="16"/>
                <w:szCs w:val="16"/>
              </w:rPr>
            </w:pPr>
            <w:ins w:id="15602" w:author="Στάθης Καπ" w:date="2023-03-03T06:18:00Z">
              <w:r>
                <w:rPr>
                  <w:rFonts w:ascii="Calibri" w:hAnsi="Calibri" w:cstheme="minorHAnsi"/>
                  <w:color w:val="000000"/>
                  <w:sz w:val="16"/>
                  <w:szCs w:val="16"/>
                </w:rPr>
                <w:t>9.56</w:t>
              </w:r>
            </w:ins>
          </w:p>
        </w:tc>
        <w:tc>
          <w:tcPr>
            <w:tcW w:w="543" w:type="dxa"/>
            <w:vAlign w:val="bottom"/>
            <w:tcPrChange w:id="15603" w:author="Στάθης Καπ" w:date="2023-03-03T06:26:00Z">
              <w:tcPr>
                <w:tcW w:w="543" w:type="dxa"/>
                <w:vAlign w:val="bottom"/>
              </w:tcPr>
            </w:tcPrChange>
          </w:tcPr>
          <w:p w14:paraId="21A6A6A3" w14:textId="0AD72C28" w:rsidR="00C87CFE" w:rsidRPr="00F665AE" w:rsidRDefault="00C87CFE" w:rsidP="00C87CFE">
            <w:pPr>
              <w:jc w:val="center"/>
              <w:rPr>
                <w:ins w:id="15604" w:author="Στάθης Καπ" w:date="2023-03-03T03:53:00Z"/>
                <w:rFonts w:cstheme="minorHAnsi"/>
                <w:sz w:val="16"/>
                <w:szCs w:val="16"/>
              </w:rPr>
            </w:pPr>
            <w:ins w:id="15605" w:author="Στάθης Καπ" w:date="2023-03-03T03:54:00Z">
              <w:r w:rsidRPr="00F665AE">
                <w:rPr>
                  <w:rFonts w:ascii="Calibri" w:hAnsi="Calibri" w:cs="Calibri"/>
                  <w:color w:val="000000"/>
                  <w:sz w:val="16"/>
                  <w:szCs w:val="16"/>
                  <w:rPrChange w:id="15606" w:author="Στάθης Καπ" w:date="2023-03-03T03:55:00Z">
                    <w:rPr>
                      <w:rFonts w:ascii="Calibri" w:hAnsi="Calibri" w:cs="Calibri"/>
                      <w:color w:val="000000"/>
                      <w:sz w:val="18"/>
                      <w:szCs w:val="18"/>
                    </w:rPr>
                  </w:rPrChange>
                </w:rPr>
                <w:t>251</w:t>
              </w:r>
            </w:ins>
          </w:p>
        </w:tc>
        <w:tc>
          <w:tcPr>
            <w:tcW w:w="621" w:type="dxa"/>
            <w:vAlign w:val="bottom"/>
            <w:tcPrChange w:id="15607" w:author="Στάθης Καπ" w:date="2023-03-03T06:26:00Z">
              <w:tcPr>
                <w:tcW w:w="621" w:type="dxa"/>
                <w:vAlign w:val="bottom"/>
              </w:tcPr>
            </w:tcPrChange>
          </w:tcPr>
          <w:p w14:paraId="11537F7A" w14:textId="7BC5B1D3" w:rsidR="00C87CFE" w:rsidRPr="00F665AE" w:rsidRDefault="00C87CFE" w:rsidP="00C87CFE">
            <w:pPr>
              <w:jc w:val="center"/>
              <w:rPr>
                <w:ins w:id="15608" w:author="Στάθης Καπ" w:date="2023-03-03T03:53:00Z"/>
                <w:rFonts w:cstheme="minorHAnsi"/>
                <w:sz w:val="16"/>
                <w:szCs w:val="16"/>
              </w:rPr>
            </w:pPr>
            <w:ins w:id="15609" w:author="Στάθης Καπ" w:date="2023-03-03T03:54:00Z">
              <w:r w:rsidRPr="00F665AE">
                <w:rPr>
                  <w:rFonts w:ascii="Calibri" w:hAnsi="Calibri" w:cs="Calibri"/>
                  <w:color w:val="000000"/>
                  <w:sz w:val="16"/>
                  <w:szCs w:val="16"/>
                  <w:rPrChange w:id="15610" w:author="Στάθης Καπ" w:date="2023-03-03T03:55:00Z">
                    <w:rPr>
                      <w:rFonts w:ascii="Calibri" w:hAnsi="Calibri" w:cs="Calibri"/>
                      <w:color w:val="000000"/>
                      <w:sz w:val="18"/>
                      <w:szCs w:val="18"/>
                    </w:rPr>
                  </w:rPrChange>
                </w:rPr>
                <w:t>0.182</w:t>
              </w:r>
            </w:ins>
          </w:p>
        </w:tc>
        <w:tc>
          <w:tcPr>
            <w:tcW w:w="669" w:type="dxa"/>
            <w:vAlign w:val="center"/>
            <w:tcPrChange w:id="15611" w:author="Στάθης Καπ" w:date="2023-03-03T06:26:00Z">
              <w:tcPr>
                <w:tcW w:w="669" w:type="dxa"/>
                <w:vAlign w:val="center"/>
              </w:tcPr>
            </w:tcPrChange>
          </w:tcPr>
          <w:p w14:paraId="4B4E3101" w14:textId="54DBF786" w:rsidR="00C87CFE" w:rsidRPr="00F665AE" w:rsidRDefault="00C87CFE" w:rsidP="00C87CFE">
            <w:pPr>
              <w:jc w:val="center"/>
              <w:rPr>
                <w:ins w:id="15612" w:author="Στάθης Καπ" w:date="2023-03-03T03:53:00Z"/>
                <w:rFonts w:cstheme="minorHAnsi"/>
                <w:sz w:val="16"/>
                <w:szCs w:val="16"/>
              </w:rPr>
            </w:pPr>
            <w:ins w:id="15613" w:author="Στάθης Καπ" w:date="2023-03-03T06:18:00Z">
              <w:r>
                <w:rPr>
                  <w:rFonts w:ascii="Calibri" w:hAnsi="Calibri" w:cstheme="minorHAnsi"/>
                  <w:color w:val="000000"/>
                  <w:sz w:val="16"/>
                  <w:szCs w:val="16"/>
                </w:rPr>
                <w:t>5.28</w:t>
              </w:r>
            </w:ins>
          </w:p>
        </w:tc>
        <w:tc>
          <w:tcPr>
            <w:tcW w:w="508" w:type="dxa"/>
            <w:vAlign w:val="bottom"/>
            <w:tcPrChange w:id="15614" w:author="Στάθης Καπ" w:date="2023-03-03T06:26:00Z">
              <w:tcPr>
                <w:tcW w:w="508" w:type="dxa"/>
                <w:vAlign w:val="bottom"/>
              </w:tcPr>
            </w:tcPrChange>
          </w:tcPr>
          <w:p w14:paraId="11BACA5C" w14:textId="6A43EDCD" w:rsidR="00C87CFE" w:rsidRPr="00F665AE" w:rsidRDefault="00C87CFE" w:rsidP="00C87CFE">
            <w:pPr>
              <w:jc w:val="center"/>
              <w:rPr>
                <w:ins w:id="15615" w:author="Στάθης Καπ" w:date="2023-03-03T03:53:00Z"/>
                <w:rFonts w:cstheme="minorHAnsi"/>
                <w:sz w:val="16"/>
                <w:szCs w:val="16"/>
              </w:rPr>
            </w:pPr>
            <w:ins w:id="15616" w:author="Στάθης Καπ" w:date="2023-03-03T03:54:00Z">
              <w:r w:rsidRPr="00F665AE">
                <w:rPr>
                  <w:rFonts w:ascii="Calibri" w:hAnsi="Calibri" w:cs="Calibri"/>
                  <w:color w:val="000000"/>
                  <w:sz w:val="16"/>
                  <w:szCs w:val="16"/>
                  <w:rPrChange w:id="15617" w:author="Στάθης Καπ" w:date="2023-03-03T03:55:00Z">
                    <w:rPr>
                      <w:rFonts w:ascii="Calibri" w:hAnsi="Calibri" w:cs="Calibri"/>
                      <w:color w:val="000000"/>
                      <w:sz w:val="18"/>
                      <w:szCs w:val="18"/>
                    </w:rPr>
                  </w:rPrChange>
                </w:rPr>
                <w:t>254</w:t>
              </w:r>
            </w:ins>
          </w:p>
        </w:tc>
        <w:tc>
          <w:tcPr>
            <w:tcW w:w="541" w:type="dxa"/>
            <w:vAlign w:val="bottom"/>
            <w:tcPrChange w:id="15618" w:author="Στάθης Καπ" w:date="2023-03-03T06:26:00Z">
              <w:tcPr>
                <w:tcW w:w="541" w:type="dxa"/>
                <w:vAlign w:val="bottom"/>
              </w:tcPr>
            </w:tcPrChange>
          </w:tcPr>
          <w:p w14:paraId="45F1DA7A" w14:textId="4B06BEF1" w:rsidR="00C87CFE" w:rsidRPr="00F665AE" w:rsidRDefault="00C87CFE" w:rsidP="00C87CFE">
            <w:pPr>
              <w:jc w:val="center"/>
              <w:rPr>
                <w:ins w:id="15619" w:author="Στάθης Καπ" w:date="2023-03-03T03:53:00Z"/>
                <w:rFonts w:cstheme="minorHAnsi"/>
                <w:sz w:val="16"/>
                <w:szCs w:val="16"/>
              </w:rPr>
            </w:pPr>
            <w:ins w:id="15620" w:author="Στάθης Καπ" w:date="2023-03-03T03:54:00Z">
              <w:r w:rsidRPr="00F665AE">
                <w:rPr>
                  <w:rFonts w:ascii="Calibri" w:hAnsi="Calibri" w:cs="Calibri"/>
                  <w:color w:val="000000"/>
                  <w:sz w:val="16"/>
                  <w:szCs w:val="16"/>
                  <w:rPrChange w:id="15621" w:author="Στάθης Καπ" w:date="2023-03-03T03:55:00Z">
                    <w:rPr>
                      <w:rFonts w:ascii="Calibri" w:hAnsi="Calibri" w:cs="Calibri"/>
                      <w:color w:val="000000"/>
                      <w:sz w:val="18"/>
                      <w:szCs w:val="18"/>
                    </w:rPr>
                  </w:rPrChange>
                </w:rPr>
                <w:t>0.229</w:t>
              </w:r>
            </w:ins>
          </w:p>
        </w:tc>
        <w:tc>
          <w:tcPr>
            <w:tcW w:w="589" w:type="dxa"/>
            <w:vAlign w:val="center"/>
            <w:tcPrChange w:id="15622" w:author="Στάθης Καπ" w:date="2023-03-03T06:26:00Z">
              <w:tcPr>
                <w:tcW w:w="589" w:type="dxa"/>
                <w:vAlign w:val="center"/>
              </w:tcPr>
            </w:tcPrChange>
          </w:tcPr>
          <w:p w14:paraId="6A5756DB" w14:textId="2DB28147" w:rsidR="00C87CFE" w:rsidRPr="00F665AE" w:rsidRDefault="00C87CFE" w:rsidP="00C87CFE">
            <w:pPr>
              <w:jc w:val="center"/>
              <w:rPr>
                <w:ins w:id="15623" w:author="Στάθης Καπ" w:date="2023-03-03T03:53:00Z"/>
                <w:rFonts w:cstheme="minorHAnsi"/>
                <w:sz w:val="16"/>
                <w:szCs w:val="16"/>
              </w:rPr>
            </w:pPr>
            <w:ins w:id="15624" w:author="Στάθης Καπ" w:date="2023-03-03T06:18:00Z">
              <w:r>
                <w:rPr>
                  <w:rFonts w:ascii="Calibri" w:hAnsi="Calibri" w:cstheme="minorHAnsi"/>
                  <w:color w:val="000000"/>
                  <w:sz w:val="16"/>
                  <w:szCs w:val="16"/>
                </w:rPr>
                <w:t>4.15</w:t>
              </w:r>
            </w:ins>
          </w:p>
        </w:tc>
        <w:tc>
          <w:tcPr>
            <w:tcW w:w="463" w:type="dxa"/>
            <w:vAlign w:val="bottom"/>
            <w:tcPrChange w:id="15625" w:author="Στάθης Καπ" w:date="2023-03-03T06:26:00Z">
              <w:tcPr>
                <w:tcW w:w="463" w:type="dxa"/>
                <w:vAlign w:val="bottom"/>
              </w:tcPr>
            </w:tcPrChange>
          </w:tcPr>
          <w:p w14:paraId="33ABF5E9" w14:textId="5CD80BD9" w:rsidR="00C87CFE" w:rsidRPr="00F665AE" w:rsidRDefault="00C87CFE" w:rsidP="00C87CFE">
            <w:pPr>
              <w:jc w:val="center"/>
              <w:rPr>
                <w:ins w:id="15626" w:author="Στάθης Καπ" w:date="2023-03-03T03:53:00Z"/>
                <w:rFonts w:cstheme="minorHAnsi"/>
                <w:sz w:val="16"/>
                <w:szCs w:val="16"/>
              </w:rPr>
            </w:pPr>
            <w:ins w:id="15627" w:author="Στάθης Καπ" w:date="2023-03-03T03:54:00Z">
              <w:r w:rsidRPr="00F665AE">
                <w:rPr>
                  <w:rFonts w:ascii="Calibri" w:hAnsi="Calibri" w:cs="Calibri"/>
                  <w:color w:val="000000"/>
                  <w:sz w:val="16"/>
                  <w:szCs w:val="16"/>
                  <w:rPrChange w:id="15628" w:author="Στάθης Καπ" w:date="2023-03-03T03:55:00Z">
                    <w:rPr>
                      <w:rFonts w:ascii="Calibri" w:hAnsi="Calibri" w:cs="Calibri"/>
                      <w:color w:val="000000"/>
                      <w:sz w:val="18"/>
                      <w:szCs w:val="18"/>
                    </w:rPr>
                  </w:rPrChange>
                </w:rPr>
                <w:t>257</w:t>
              </w:r>
            </w:ins>
          </w:p>
        </w:tc>
        <w:tc>
          <w:tcPr>
            <w:tcW w:w="541" w:type="dxa"/>
            <w:vAlign w:val="bottom"/>
            <w:tcPrChange w:id="15629" w:author="Στάθης Καπ" w:date="2023-03-03T06:26:00Z">
              <w:tcPr>
                <w:tcW w:w="541" w:type="dxa"/>
                <w:vAlign w:val="bottom"/>
              </w:tcPr>
            </w:tcPrChange>
          </w:tcPr>
          <w:p w14:paraId="6705CA21" w14:textId="674B7E0A" w:rsidR="00C87CFE" w:rsidRPr="00F665AE" w:rsidRDefault="00C87CFE" w:rsidP="00C87CFE">
            <w:pPr>
              <w:jc w:val="center"/>
              <w:rPr>
                <w:ins w:id="15630" w:author="Στάθης Καπ" w:date="2023-03-03T03:53:00Z"/>
                <w:rFonts w:cstheme="minorHAnsi"/>
                <w:sz w:val="16"/>
                <w:szCs w:val="16"/>
              </w:rPr>
            </w:pPr>
            <w:ins w:id="15631" w:author="Στάθης Καπ" w:date="2023-03-03T03:54:00Z">
              <w:r w:rsidRPr="00F665AE">
                <w:rPr>
                  <w:rFonts w:ascii="Calibri" w:hAnsi="Calibri" w:cs="Calibri"/>
                  <w:color w:val="000000"/>
                  <w:sz w:val="16"/>
                  <w:szCs w:val="16"/>
                  <w:rPrChange w:id="15632" w:author="Στάθης Καπ" w:date="2023-03-03T03:55:00Z">
                    <w:rPr>
                      <w:rFonts w:ascii="Calibri" w:hAnsi="Calibri" w:cs="Calibri"/>
                      <w:color w:val="000000"/>
                      <w:sz w:val="18"/>
                      <w:szCs w:val="18"/>
                    </w:rPr>
                  </w:rPrChange>
                </w:rPr>
                <w:t>0.198</w:t>
              </w:r>
            </w:ins>
          </w:p>
        </w:tc>
        <w:tc>
          <w:tcPr>
            <w:tcW w:w="589" w:type="dxa"/>
            <w:vAlign w:val="center"/>
            <w:tcPrChange w:id="15633" w:author="Στάθης Καπ" w:date="2023-03-03T06:26:00Z">
              <w:tcPr>
                <w:tcW w:w="589" w:type="dxa"/>
                <w:vAlign w:val="center"/>
              </w:tcPr>
            </w:tcPrChange>
          </w:tcPr>
          <w:p w14:paraId="64282FB3" w14:textId="4B6BE705" w:rsidR="00C87CFE" w:rsidRPr="00F665AE" w:rsidRDefault="00C87CFE" w:rsidP="00C87CFE">
            <w:pPr>
              <w:jc w:val="center"/>
              <w:rPr>
                <w:ins w:id="15634" w:author="Στάθης Καπ" w:date="2023-03-03T03:53:00Z"/>
                <w:rFonts w:cstheme="minorHAnsi"/>
                <w:sz w:val="16"/>
                <w:szCs w:val="16"/>
              </w:rPr>
            </w:pPr>
            <w:ins w:id="15635"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56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37" w:author="Στάθης Καπ" w:date="2023-03-03T03:53:00Z"/>
        </w:trPr>
        <w:tc>
          <w:tcPr>
            <w:tcW w:w="515" w:type="dxa"/>
            <w:tcBorders>
              <w:top w:val="nil"/>
              <w:bottom w:val="nil"/>
              <w:right w:val="single" w:sz="4" w:space="0" w:color="auto"/>
            </w:tcBorders>
            <w:shd w:val="clear" w:color="auto" w:fill="E7E6E6" w:themeFill="background2"/>
            <w:vAlign w:val="bottom"/>
            <w:tcPrChange w:id="15638" w:author="Στάθης Καπ" w:date="2023-03-03T06:26:00Z">
              <w:tcPr>
                <w:tcW w:w="515" w:type="dxa"/>
                <w:vAlign w:val="center"/>
              </w:tcPr>
            </w:tcPrChange>
          </w:tcPr>
          <w:p w14:paraId="051028F5" w14:textId="562F2949" w:rsidR="00C87CFE" w:rsidRPr="00F665AE" w:rsidRDefault="00C87CFE" w:rsidP="00C87CFE">
            <w:pPr>
              <w:jc w:val="center"/>
              <w:rPr>
                <w:ins w:id="15639" w:author="Στάθης Καπ" w:date="2023-03-03T03:53:00Z"/>
                <w:sz w:val="16"/>
                <w:szCs w:val="16"/>
              </w:rPr>
            </w:pPr>
            <w:ins w:id="15640" w:author="Στάθης Καπ" w:date="2023-03-03T03:54:00Z">
              <w:r w:rsidRPr="00F665AE">
                <w:rPr>
                  <w:rFonts w:ascii="Calibri" w:hAnsi="Calibri" w:cs="Calibri"/>
                  <w:color w:val="000000"/>
                  <w:sz w:val="16"/>
                  <w:szCs w:val="16"/>
                  <w:rPrChange w:id="15641"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5642" w:author="Στάθης Καπ" w:date="2023-03-03T06:26:00Z">
              <w:tcPr>
                <w:tcW w:w="560" w:type="dxa"/>
              </w:tcPr>
            </w:tcPrChange>
          </w:tcPr>
          <w:p w14:paraId="57FFF507" w14:textId="6A4FC5AF" w:rsidR="00C87CFE" w:rsidRPr="00F665AE" w:rsidRDefault="00C87CFE" w:rsidP="00C87CFE">
            <w:pPr>
              <w:jc w:val="center"/>
              <w:rPr>
                <w:ins w:id="15643" w:author="Στάθης Καπ" w:date="2023-03-03T03:53:00Z"/>
                <w:rFonts w:cstheme="minorHAnsi"/>
                <w:sz w:val="16"/>
                <w:szCs w:val="16"/>
              </w:rPr>
            </w:pPr>
            <w:ins w:id="15644" w:author="Στάθης Καπ" w:date="2023-03-03T03:54:00Z">
              <w:r w:rsidRPr="00F665AE">
                <w:rPr>
                  <w:sz w:val="16"/>
                  <w:szCs w:val="16"/>
                  <w:rPrChange w:id="15645" w:author="Στάθης Καπ" w:date="2023-03-03T03:55:00Z">
                    <w:rPr>
                      <w:sz w:val="18"/>
                      <w:szCs w:val="18"/>
                    </w:rPr>
                  </w:rPrChange>
                </w:rPr>
                <w:t>299</w:t>
              </w:r>
            </w:ins>
          </w:p>
        </w:tc>
        <w:tc>
          <w:tcPr>
            <w:tcW w:w="855" w:type="dxa"/>
            <w:tcPrChange w:id="15646" w:author="Στάθης Καπ" w:date="2023-03-03T06:26:00Z">
              <w:tcPr>
                <w:tcW w:w="855" w:type="dxa"/>
              </w:tcPr>
            </w:tcPrChange>
          </w:tcPr>
          <w:p w14:paraId="1167E5F6" w14:textId="115FC78F" w:rsidR="00C87CFE" w:rsidRPr="00F665AE" w:rsidRDefault="00C87CFE" w:rsidP="00C87CFE">
            <w:pPr>
              <w:jc w:val="center"/>
              <w:rPr>
                <w:ins w:id="15647" w:author="Στάθης Καπ" w:date="2023-03-03T03:53:00Z"/>
                <w:rFonts w:cstheme="minorHAnsi"/>
                <w:sz w:val="16"/>
                <w:szCs w:val="16"/>
              </w:rPr>
            </w:pPr>
            <w:ins w:id="15648" w:author="Στάθης Καπ" w:date="2023-03-03T03:54:00Z">
              <w:r w:rsidRPr="00F665AE">
                <w:rPr>
                  <w:sz w:val="16"/>
                  <w:szCs w:val="16"/>
                  <w:rPrChange w:id="15649" w:author="Στάθης Καπ" w:date="2023-03-03T03:55:00Z">
                    <w:rPr>
                      <w:sz w:val="18"/>
                      <w:szCs w:val="18"/>
                    </w:rPr>
                  </w:rPrChange>
                </w:rPr>
                <w:t>288</w:t>
              </w:r>
            </w:ins>
          </w:p>
        </w:tc>
        <w:tc>
          <w:tcPr>
            <w:tcW w:w="544" w:type="dxa"/>
            <w:vAlign w:val="bottom"/>
            <w:tcPrChange w:id="15650" w:author="Στάθης Καπ" w:date="2023-03-03T06:26:00Z">
              <w:tcPr>
                <w:tcW w:w="544" w:type="dxa"/>
                <w:vAlign w:val="bottom"/>
              </w:tcPr>
            </w:tcPrChange>
          </w:tcPr>
          <w:p w14:paraId="59EDCEBB" w14:textId="22776B87" w:rsidR="00C87CFE" w:rsidRPr="00F665AE" w:rsidRDefault="00C87CFE" w:rsidP="00C87CFE">
            <w:pPr>
              <w:jc w:val="center"/>
              <w:rPr>
                <w:ins w:id="15651" w:author="Στάθης Καπ" w:date="2023-03-03T03:53:00Z"/>
                <w:rFonts w:cstheme="minorHAnsi"/>
                <w:sz w:val="16"/>
                <w:szCs w:val="16"/>
              </w:rPr>
            </w:pPr>
            <w:ins w:id="15652" w:author="Στάθης Καπ" w:date="2023-03-03T03:54:00Z">
              <w:r w:rsidRPr="00F665AE">
                <w:rPr>
                  <w:rFonts w:ascii="Calibri" w:hAnsi="Calibri" w:cs="Calibri"/>
                  <w:color w:val="000000"/>
                  <w:sz w:val="16"/>
                  <w:szCs w:val="16"/>
                  <w:rPrChange w:id="15653" w:author="Στάθης Καπ" w:date="2023-03-03T03:55:00Z">
                    <w:rPr>
                      <w:rFonts w:ascii="Calibri" w:hAnsi="Calibri" w:cs="Calibri"/>
                      <w:color w:val="000000"/>
                      <w:sz w:val="18"/>
                      <w:szCs w:val="18"/>
                    </w:rPr>
                  </w:rPrChange>
                </w:rPr>
                <w:t>275</w:t>
              </w:r>
            </w:ins>
          </w:p>
        </w:tc>
        <w:tc>
          <w:tcPr>
            <w:tcW w:w="621" w:type="dxa"/>
            <w:vAlign w:val="bottom"/>
            <w:tcPrChange w:id="15654" w:author="Στάθης Καπ" w:date="2023-03-03T06:26:00Z">
              <w:tcPr>
                <w:tcW w:w="621" w:type="dxa"/>
                <w:vAlign w:val="bottom"/>
              </w:tcPr>
            </w:tcPrChange>
          </w:tcPr>
          <w:p w14:paraId="1320B6E6" w14:textId="5A64E4D2" w:rsidR="00C87CFE" w:rsidRPr="00F665AE" w:rsidRDefault="00C87CFE" w:rsidP="00C87CFE">
            <w:pPr>
              <w:jc w:val="center"/>
              <w:rPr>
                <w:ins w:id="15655" w:author="Στάθης Καπ" w:date="2023-03-03T03:53:00Z"/>
                <w:rFonts w:cstheme="minorHAnsi"/>
                <w:sz w:val="16"/>
                <w:szCs w:val="16"/>
              </w:rPr>
            </w:pPr>
            <w:ins w:id="15656" w:author="Στάθης Καπ" w:date="2023-03-03T03:54:00Z">
              <w:r w:rsidRPr="00F665AE">
                <w:rPr>
                  <w:rFonts w:ascii="Calibri" w:hAnsi="Calibri" w:cs="Calibri"/>
                  <w:color w:val="000000"/>
                  <w:sz w:val="16"/>
                  <w:szCs w:val="16"/>
                  <w:rPrChange w:id="15657" w:author="Στάθης Καπ" w:date="2023-03-03T03:55:00Z">
                    <w:rPr>
                      <w:rFonts w:ascii="Calibri" w:hAnsi="Calibri" w:cs="Calibri"/>
                      <w:color w:val="000000"/>
                      <w:sz w:val="18"/>
                      <w:szCs w:val="18"/>
                    </w:rPr>
                  </w:rPrChange>
                </w:rPr>
                <w:t>0.192</w:t>
              </w:r>
            </w:ins>
          </w:p>
        </w:tc>
        <w:tc>
          <w:tcPr>
            <w:tcW w:w="669" w:type="dxa"/>
            <w:vAlign w:val="center"/>
            <w:tcPrChange w:id="15658" w:author="Στάθης Καπ" w:date="2023-03-03T06:26:00Z">
              <w:tcPr>
                <w:tcW w:w="669" w:type="dxa"/>
                <w:vAlign w:val="center"/>
              </w:tcPr>
            </w:tcPrChange>
          </w:tcPr>
          <w:p w14:paraId="69155CA9" w14:textId="37B7E62E" w:rsidR="00C87CFE" w:rsidRPr="00F665AE" w:rsidRDefault="00C87CFE" w:rsidP="00C87CFE">
            <w:pPr>
              <w:jc w:val="center"/>
              <w:rPr>
                <w:ins w:id="15659" w:author="Στάθης Καπ" w:date="2023-03-03T03:53:00Z"/>
                <w:rFonts w:cstheme="minorHAnsi"/>
                <w:sz w:val="16"/>
                <w:szCs w:val="16"/>
              </w:rPr>
            </w:pPr>
            <w:ins w:id="15660" w:author="Στάθης Καπ" w:date="2023-03-03T06:18:00Z">
              <w:r>
                <w:rPr>
                  <w:rFonts w:ascii="Calibri" w:hAnsi="Calibri" w:cstheme="minorHAnsi"/>
                  <w:color w:val="000000"/>
                  <w:sz w:val="16"/>
                  <w:szCs w:val="16"/>
                </w:rPr>
                <w:t>8.03</w:t>
              </w:r>
            </w:ins>
          </w:p>
        </w:tc>
        <w:tc>
          <w:tcPr>
            <w:tcW w:w="543" w:type="dxa"/>
            <w:vAlign w:val="bottom"/>
            <w:tcPrChange w:id="15661" w:author="Στάθης Καπ" w:date="2023-03-03T06:26:00Z">
              <w:tcPr>
                <w:tcW w:w="543" w:type="dxa"/>
                <w:vAlign w:val="bottom"/>
              </w:tcPr>
            </w:tcPrChange>
          </w:tcPr>
          <w:p w14:paraId="7390A7B1" w14:textId="6BAB30C4" w:rsidR="00C87CFE" w:rsidRPr="00F665AE" w:rsidRDefault="00C87CFE" w:rsidP="00C87CFE">
            <w:pPr>
              <w:jc w:val="center"/>
              <w:rPr>
                <w:ins w:id="15662" w:author="Στάθης Καπ" w:date="2023-03-03T03:53:00Z"/>
                <w:rFonts w:cstheme="minorHAnsi"/>
                <w:sz w:val="16"/>
                <w:szCs w:val="16"/>
              </w:rPr>
            </w:pPr>
            <w:ins w:id="15663" w:author="Στάθης Καπ" w:date="2023-03-03T03:54:00Z">
              <w:r w:rsidRPr="00F665AE">
                <w:rPr>
                  <w:rFonts w:ascii="Calibri" w:hAnsi="Calibri" w:cs="Calibri"/>
                  <w:color w:val="000000"/>
                  <w:sz w:val="16"/>
                  <w:szCs w:val="16"/>
                  <w:rPrChange w:id="15664" w:author="Στάθης Καπ" w:date="2023-03-03T03:55:00Z">
                    <w:rPr>
                      <w:rFonts w:ascii="Calibri" w:hAnsi="Calibri" w:cs="Calibri"/>
                      <w:color w:val="000000"/>
                      <w:sz w:val="18"/>
                      <w:szCs w:val="18"/>
                    </w:rPr>
                  </w:rPrChange>
                </w:rPr>
                <w:t>265</w:t>
              </w:r>
            </w:ins>
          </w:p>
        </w:tc>
        <w:tc>
          <w:tcPr>
            <w:tcW w:w="621" w:type="dxa"/>
            <w:vAlign w:val="bottom"/>
            <w:tcPrChange w:id="15665" w:author="Στάθης Καπ" w:date="2023-03-03T06:26:00Z">
              <w:tcPr>
                <w:tcW w:w="621" w:type="dxa"/>
                <w:vAlign w:val="bottom"/>
              </w:tcPr>
            </w:tcPrChange>
          </w:tcPr>
          <w:p w14:paraId="0F7E2B83" w14:textId="217ABF4C" w:rsidR="00C87CFE" w:rsidRPr="00F665AE" w:rsidRDefault="00C87CFE" w:rsidP="00C87CFE">
            <w:pPr>
              <w:jc w:val="center"/>
              <w:rPr>
                <w:ins w:id="15666" w:author="Στάθης Καπ" w:date="2023-03-03T03:53:00Z"/>
                <w:rFonts w:cstheme="minorHAnsi"/>
                <w:sz w:val="16"/>
                <w:szCs w:val="16"/>
              </w:rPr>
            </w:pPr>
            <w:ins w:id="15667" w:author="Στάθης Καπ" w:date="2023-03-03T03:54:00Z">
              <w:r w:rsidRPr="00F665AE">
                <w:rPr>
                  <w:rFonts w:ascii="Calibri" w:hAnsi="Calibri" w:cs="Calibri"/>
                  <w:color w:val="000000"/>
                  <w:sz w:val="16"/>
                  <w:szCs w:val="16"/>
                  <w:rPrChange w:id="15668" w:author="Στάθης Καπ" w:date="2023-03-03T03:55:00Z">
                    <w:rPr>
                      <w:rFonts w:ascii="Calibri" w:hAnsi="Calibri" w:cs="Calibri"/>
                      <w:color w:val="000000"/>
                      <w:sz w:val="18"/>
                      <w:szCs w:val="18"/>
                    </w:rPr>
                  </w:rPrChange>
                </w:rPr>
                <w:t>0.191</w:t>
              </w:r>
            </w:ins>
          </w:p>
        </w:tc>
        <w:tc>
          <w:tcPr>
            <w:tcW w:w="669" w:type="dxa"/>
            <w:vAlign w:val="center"/>
            <w:tcPrChange w:id="15669" w:author="Στάθης Καπ" w:date="2023-03-03T06:26:00Z">
              <w:tcPr>
                <w:tcW w:w="669" w:type="dxa"/>
                <w:vAlign w:val="center"/>
              </w:tcPr>
            </w:tcPrChange>
          </w:tcPr>
          <w:p w14:paraId="7657FDF4" w14:textId="15B3ADF1" w:rsidR="00C87CFE" w:rsidRPr="00F665AE" w:rsidRDefault="00C87CFE" w:rsidP="00C87CFE">
            <w:pPr>
              <w:jc w:val="center"/>
              <w:rPr>
                <w:ins w:id="15670" w:author="Στάθης Καπ" w:date="2023-03-03T03:53:00Z"/>
                <w:rFonts w:cstheme="minorHAnsi"/>
                <w:sz w:val="16"/>
                <w:szCs w:val="16"/>
              </w:rPr>
            </w:pPr>
            <w:ins w:id="15671" w:author="Στάθης Καπ" w:date="2023-03-03T06:18:00Z">
              <w:r>
                <w:rPr>
                  <w:rFonts w:ascii="Calibri" w:hAnsi="Calibri" w:cstheme="minorHAnsi"/>
                  <w:color w:val="000000"/>
                  <w:sz w:val="16"/>
                  <w:szCs w:val="16"/>
                </w:rPr>
                <w:t>3.64</w:t>
              </w:r>
            </w:ins>
          </w:p>
        </w:tc>
        <w:tc>
          <w:tcPr>
            <w:tcW w:w="508" w:type="dxa"/>
            <w:vAlign w:val="bottom"/>
            <w:tcPrChange w:id="15672" w:author="Στάθης Καπ" w:date="2023-03-03T06:26:00Z">
              <w:tcPr>
                <w:tcW w:w="508" w:type="dxa"/>
                <w:vAlign w:val="bottom"/>
              </w:tcPr>
            </w:tcPrChange>
          </w:tcPr>
          <w:p w14:paraId="28B670C7" w14:textId="7D099641" w:rsidR="00C87CFE" w:rsidRPr="00F665AE" w:rsidRDefault="00C87CFE" w:rsidP="00C87CFE">
            <w:pPr>
              <w:jc w:val="center"/>
              <w:rPr>
                <w:ins w:id="15673" w:author="Στάθης Καπ" w:date="2023-03-03T03:53:00Z"/>
                <w:rFonts w:cstheme="minorHAnsi"/>
                <w:sz w:val="16"/>
                <w:szCs w:val="16"/>
              </w:rPr>
            </w:pPr>
            <w:ins w:id="15674" w:author="Στάθης Καπ" w:date="2023-03-03T03:54:00Z">
              <w:r w:rsidRPr="00F665AE">
                <w:rPr>
                  <w:rFonts w:ascii="Calibri" w:hAnsi="Calibri" w:cs="Calibri"/>
                  <w:color w:val="000000"/>
                  <w:sz w:val="16"/>
                  <w:szCs w:val="16"/>
                  <w:rPrChange w:id="15675" w:author="Στάθης Καπ" w:date="2023-03-03T03:55:00Z">
                    <w:rPr>
                      <w:rFonts w:ascii="Calibri" w:hAnsi="Calibri" w:cs="Calibri"/>
                      <w:color w:val="000000"/>
                      <w:sz w:val="18"/>
                      <w:szCs w:val="18"/>
                    </w:rPr>
                  </w:rPrChange>
                </w:rPr>
                <w:t>235</w:t>
              </w:r>
            </w:ins>
          </w:p>
        </w:tc>
        <w:tc>
          <w:tcPr>
            <w:tcW w:w="541" w:type="dxa"/>
            <w:vAlign w:val="bottom"/>
            <w:tcPrChange w:id="15676" w:author="Στάθης Καπ" w:date="2023-03-03T06:26:00Z">
              <w:tcPr>
                <w:tcW w:w="541" w:type="dxa"/>
                <w:vAlign w:val="bottom"/>
              </w:tcPr>
            </w:tcPrChange>
          </w:tcPr>
          <w:p w14:paraId="7A1154F0" w14:textId="73D63F09" w:rsidR="00C87CFE" w:rsidRPr="00F665AE" w:rsidRDefault="00C87CFE" w:rsidP="00C87CFE">
            <w:pPr>
              <w:jc w:val="center"/>
              <w:rPr>
                <w:ins w:id="15677" w:author="Στάθης Καπ" w:date="2023-03-03T03:53:00Z"/>
                <w:rFonts w:cstheme="minorHAnsi"/>
                <w:sz w:val="16"/>
                <w:szCs w:val="16"/>
              </w:rPr>
            </w:pPr>
            <w:ins w:id="15678" w:author="Στάθης Καπ" w:date="2023-03-03T03:54:00Z">
              <w:r w:rsidRPr="00F665AE">
                <w:rPr>
                  <w:rFonts w:ascii="Calibri" w:hAnsi="Calibri" w:cs="Calibri"/>
                  <w:color w:val="000000"/>
                  <w:sz w:val="16"/>
                  <w:szCs w:val="16"/>
                  <w:rPrChange w:id="15679" w:author="Στάθης Καπ" w:date="2023-03-03T03:55:00Z">
                    <w:rPr>
                      <w:rFonts w:ascii="Calibri" w:hAnsi="Calibri" w:cs="Calibri"/>
                      <w:color w:val="000000"/>
                      <w:sz w:val="18"/>
                      <w:szCs w:val="18"/>
                    </w:rPr>
                  </w:rPrChange>
                </w:rPr>
                <w:t>0.18</w:t>
              </w:r>
            </w:ins>
          </w:p>
        </w:tc>
        <w:tc>
          <w:tcPr>
            <w:tcW w:w="589" w:type="dxa"/>
            <w:vAlign w:val="center"/>
            <w:tcPrChange w:id="15680" w:author="Στάθης Καπ" w:date="2023-03-03T06:26:00Z">
              <w:tcPr>
                <w:tcW w:w="589" w:type="dxa"/>
                <w:vAlign w:val="center"/>
              </w:tcPr>
            </w:tcPrChange>
          </w:tcPr>
          <w:p w14:paraId="05F46271" w14:textId="341657DC" w:rsidR="00C87CFE" w:rsidRPr="00F665AE" w:rsidRDefault="00C87CFE" w:rsidP="00C87CFE">
            <w:pPr>
              <w:jc w:val="center"/>
              <w:rPr>
                <w:ins w:id="15681" w:author="Στάθης Καπ" w:date="2023-03-03T03:53:00Z"/>
                <w:rFonts w:cstheme="minorHAnsi"/>
                <w:sz w:val="16"/>
                <w:szCs w:val="16"/>
              </w:rPr>
            </w:pPr>
            <w:ins w:id="15682" w:author="Στάθης Καπ" w:date="2023-03-03T06:18:00Z">
              <w:r>
                <w:rPr>
                  <w:rFonts w:ascii="Calibri" w:hAnsi="Calibri" w:cstheme="minorHAnsi"/>
                  <w:color w:val="000000"/>
                  <w:sz w:val="16"/>
                  <w:szCs w:val="16"/>
                </w:rPr>
                <w:t>14.55</w:t>
              </w:r>
            </w:ins>
          </w:p>
        </w:tc>
        <w:tc>
          <w:tcPr>
            <w:tcW w:w="463" w:type="dxa"/>
            <w:vAlign w:val="bottom"/>
            <w:tcPrChange w:id="15683" w:author="Στάθης Καπ" w:date="2023-03-03T06:26:00Z">
              <w:tcPr>
                <w:tcW w:w="463" w:type="dxa"/>
                <w:vAlign w:val="bottom"/>
              </w:tcPr>
            </w:tcPrChange>
          </w:tcPr>
          <w:p w14:paraId="0B714838" w14:textId="7D3D2D2F" w:rsidR="00C87CFE" w:rsidRPr="00F665AE" w:rsidRDefault="00C87CFE" w:rsidP="00C87CFE">
            <w:pPr>
              <w:jc w:val="center"/>
              <w:rPr>
                <w:ins w:id="15684" w:author="Στάθης Καπ" w:date="2023-03-03T03:53:00Z"/>
                <w:rFonts w:cstheme="minorHAnsi"/>
                <w:sz w:val="16"/>
                <w:szCs w:val="16"/>
              </w:rPr>
            </w:pPr>
            <w:ins w:id="15685" w:author="Στάθης Καπ" w:date="2023-03-03T03:54:00Z">
              <w:r w:rsidRPr="00F665AE">
                <w:rPr>
                  <w:rFonts w:ascii="Calibri" w:hAnsi="Calibri" w:cs="Calibri"/>
                  <w:color w:val="000000"/>
                  <w:sz w:val="16"/>
                  <w:szCs w:val="16"/>
                  <w:rPrChange w:id="15686" w:author="Στάθης Καπ" w:date="2023-03-03T03:55:00Z">
                    <w:rPr>
                      <w:rFonts w:ascii="Calibri" w:hAnsi="Calibri" w:cs="Calibri"/>
                      <w:color w:val="000000"/>
                      <w:sz w:val="18"/>
                      <w:szCs w:val="18"/>
                    </w:rPr>
                  </w:rPrChange>
                </w:rPr>
                <w:t>214</w:t>
              </w:r>
            </w:ins>
          </w:p>
        </w:tc>
        <w:tc>
          <w:tcPr>
            <w:tcW w:w="541" w:type="dxa"/>
            <w:vAlign w:val="bottom"/>
            <w:tcPrChange w:id="15687" w:author="Στάθης Καπ" w:date="2023-03-03T06:26:00Z">
              <w:tcPr>
                <w:tcW w:w="541" w:type="dxa"/>
                <w:vAlign w:val="bottom"/>
              </w:tcPr>
            </w:tcPrChange>
          </w:tcPr>
          <w:p w14:paraId="13EC448B" w14:textId="2EFB5A16" w:rsidR="00C87CFE" w:rsidRPr="00F665AE" w:rsidRDefault="00C87CFE" w:rsidP="00C87CFE">
            <w:pPr>
              <w:jc w:val="center"/>
              <w:rPr>
                <w:ins w:id="15688" w:author="Στάθης Καπ" w:date="2023-03-03T03:53:00Z"/>
                <w:rFonts w:cstheme="minorHAnsi"/>
                <w:sz w:val="16"/>
                <w:szCs w:val="16"/>
              </w:rPr>
            </w:pPr>
            <w:ins w:id="15689" w:author="Στάθης Καπ" w:date="2023-03-03T03:54:00Z">
              <w:r w:rsidRPr="00F665AE">
                <w:rPr>
                  <w:rFonts w:ascii="Calibri" w:hAnsi="Calibri" w:cs="Calibri"/>
                  <w:color w:val="000000"/>
                  <w:sz w:val="16"/>
                  <w:szCs w:val="16"/>
                  <w:rPrChange w:id="15690" w:author="Στάθης Καπ" w:date="2023-03-03T03:55:00Z">
                    <w:rPr>
                      <w:rFonts w:ascii="Calibri" w:hAnsi="Calibri" w:cs="Calibri"/>
                      <w:color w:val="000000"/>
                      <w:sz w:val="18"/>
                      <w:szCs w:val="18"/>
                    </w:rPr>
                  </w:rPrChange>
                </w:rPr>
                <w:t>0.18</w:t>
              </w:r>
            </w:ins>
          </w:p>
        </w:tc>
        <w:tc>
          <w:tcPr>
            <w:tcW w:w="589" w:type="dxa"/>
            <w:vAlign w:val="center"/>
            <w:tcPrChange w:id="15691" w:author="Στάθης Καπ" w:date="2023-03-03T06:26:00Z">
              <w:tcPr>
                <w:tcW w:w="589" w:type="dxa"/>
                <w:vAlign w:val="center"/>
              </w:tcPr>
            </w:tcPrChange>
          </w:tcPr>
          <w:p w14:paraId="6A0E44D0" w14:textId="058A86D5" w:rsidR="00C87CFE" w:rsidRPr="00F665AE" w:rsidRDefault="00C87CFE" w:rsidP="00C87CFE">
            <w:pPr>
              <w:jc w:val="center"/>
              <w:rPr>
                <w:ins w:id="15692" w:author="Στάθης Καπ" w:date="2023-03-03T03:53:00Z"/>
                <w:rFonts w:cstheme="minorHAnsi"/>
                <w:sz w:val="16"/>
                <w:szCs w:val="16"/>
              </w:rPr>
            </w:pPr>
            <w:ins w:id="15693"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156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95" w:author="Στάθης Καπ" w:date="2023-03-03T03:53:00Z"/>
        </w:trPr>
        <w:tc>
          <w:tcPr>
            <w:tcW w:w="515" w:type="dxa"/>
            <w:tcBorders>
              <w:top w:val="nil"/>
              <w:bottom w:val="nil"/>
              <w:right w:val="single" w:sz="4" w:space="0" w:color="auto"/>
            </w:tcBorders>
            <w:shd w:val="clear" w:color="auto" w:fill="E7E6E6" w:themeFill="background2"/>
            <w:vAlign w:val="bottom"/>
            <w:tcPrChange w:id="15696" w:author="Στάθης Καπ" w:date="2023-03-03T06:26:00Z">
              <w:tcPr>
                <w:tcW w:w="515" w:type="dxa"/>
                <w:vAlign w:val="center"/>
              </w:tcPr>
            </w:tcPrChange>
          </w:tcPr>
          <w:p w14:paraId="4D255E9F" w14:textId="7BBBDB20" w:rsidR="00C87CFE" w:rsidRPr="00F665AE" w:rsidRDefault="00C87CFE" w:rsidP="00C87CFE">
            <w:pPr>
              <w:jc w:val="center"/>
              <w:rPr>
                <w:ins w:id="15697" w:author="Στάθης Καπ" w:date="2023-03-03T03:53:00Z"/>
                <w:sz w:val="16"/>
                <w:szCs w:val="16"/>
              </w:rPr>
            </w:pPr>
            <w:ins w:id="15698" w:author="Στάθης Καπ" w:date="2023-03-03T03:54:00Z">
              <w:r w:rsidRPr="00F665AE">
                <w:rPr>
                  <w:rFonts w:ascii="Calibri" w:hAnsi="Calibri" w:cs="Calibri"/>
                  <w:color w:val="000000"/>
                  <w:sz w:val="16"/>
                  <w:szCs w:val="16"/>
                  <w:rPrChange w:id="15699"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15700" w:author="Στάθης Καπ" w:date="2023-03-03T06:26:00Z">
              <w:tcPr>
                <w:tcW w:w="560" w:type="dxa"/>
              </w:tcPr>
            </w:tcPrChange>
          </w:tcPr>
          <w:p w14:paraId="2DABC8D0" w14:textId="70D2525C" w:rsidR="00C87CFE" w:rsidRPr="00F665AE" w:rsidRDefault="00C87CFE" w:rsidP="00C87CFE">
            <w:pPr>
              <w:jc w:val="center"/>
              <w:rPr>
                <w:ins w:id="15701" w:author="Στάθης Καπ" w:date="2023-03-03T03:53:00Z"/>
                <w:rFonts w:cstheme="minorHAnsi"/>
                <w:sz w:val="16"/>
                <w:szCs w:val="16"/>
              </w:rPr>
            </w:pPr>
            <w:ins w:id="15702" w:author="Στάθης Καπ" w:date="2023-03-03T03:54:00Z">
              <w:r w:rsidRPr="00F665AE">
                <w:rPr>
                  <w:sz w:val="16"/>
                  <w:szCs w:val="16"/>
                  <w:rPrChange w:id="15703" w:author="Στάθης Καπ" w:date="2023-03-03T03:55:00Z">
                    <w:rPr>
                      <w:sz w:val="18"/>
                      <w:szCs w:val="18"/>
                    </w:rPr>
                  </w:rPrChange>
                </w:rPr>
                <w:t>308</w:t>
              </w:r>
            </w:ins>
          </w:p>
        </w:tc>
        <w:tc>
          <w:tcPr>
            <w:tcW w:w="855" w:type="dxa"/>
            <w:tcPrChange w:id="15704" w:author="Στάθης Καπ" w:date="2023-03-03T06:26:00Z">
              <w:tcPr>
                <w:tcW w:w="855" w:type="dxa"/>
              </w:tcPr>
            </w:tcPrChange>
          </w:tcPr>
          <w:p w14:paraId="32439F3E" w14:textId="4FAE7773" w:rsidR="00C87CFE" w:rsidRPr="00F665AE" w:rsidRDefault="00C87CFE" w:rsidP="00C87CFE">
            <w:pPr>
              <w:jc w:val="center"/>
              <w:rPr>
                <w:ins w:id="15705" w:author="Στάθης Καπ" w:date="2023-03-03T03:53:00Z"/>
                <w:rFonts w:cstheme="minorHAnsi"/>
                <w:sz w:val="16"/>
                <w:szCs w:val="16"/>
              </w:rPr>
            </w:pPr>
            <w:ins w:id="15706" w:author="Στάθης Καπ" w:date="2023-03-03T03:54:00Z">
              <w:r w:rsidRPr="00F665AE">
                <w:rPr>
                  <w:sz w:val="16"/>
                  <w:szCs w:val="16"/>
                  <w:rPrChange w:id="15707" w:author="Στάθης Καπ" w:date="2023-03-03T03:55:00Z">
                    <w:rPr>
                      <w:sz w:val="18"/>
                      <w:szCs w:val="18"/>
                    </w:rPr>
                  </w:rPrChange>
                </w:rPr>
                <w:t>297</w:t>
              </w:r>
            </w:ins>
          </w:p>
        </w:tc>
        <w:tc>
          <w:tcPr>
            <w:tcW w:w="544" w:type="dxa"/>
            <w:vAlign w:val="bottom"/>
            <w:tcPrChange w:id="15708" w:author="Στάθης Καπ" w:date="2023-03-03T06:26:00Z">
              <w:tcPr>
                <w:tcW w:w="544" w:type="dxa"/>
                <w:vAlign w:val="bottom"/>
              </w:tcPr>
            </w:tcPrChange>
          </w:tcPr>
          <w:p w14:paraId="6740D288" w14:textId="7329637F" w:rsidR="00C87CFE" w:rsidRPr="00F665AE" w:rsidRDefault="00C87CFE" w:rsidP="00C87CFE">
            <w:pPr>
              <w:jc w:val="center"/>
              <w:rPr>
                <w:ins w:id="15709" w:author="Στάθης Καπ" w:date="2023-03-03T03:53:00Z"/>
                <w:rFonts w:cstheme="minorHAnsi"/>
                <w:sz w:val="16"/>
                <w:szCs w:val="16"/>
              </w:rPr>
            </w:pPr>
            <w:ins w:id="15710" w:author="Στάθης Καπ" w:date="2023-03-03T03:54:00Z">
              <w:r w:rsidRPr="00F665AE">
                <w:rPr>
                  <w:rFonts w:ascii="Calibri" w:hAnsi="Calibri" w:cs="Calibri"/>
                  <w:color w:val="000000"/>
                  <w:sz w:val="16"/>
                  <w:szCs w:val="16"/>
                  <w:rPrChange w:id="15711" w:author="Στάθης Καπ" w:date="2023-03-03T03:55:00Z">
                    <w:rPr>
                      <w:rFonts w:ascii="Calibri" w:hAnsi="Calibri" w:cs="Calibri"/>
                      <w:color w:val="000000"/>
                      <w:sz w:val="18"/>
                      <w:szCs w:val="18"/>
                    </w:rPr>
                  </w:rPrChange>
                </w:rPr>
                <w:t>254</w:t>
              </w:r>
            </w:ins>
          </w:p>
        </w:tc>
        <w:tc>
          <w:tcPr>
            <w:tcW w:w="621" w:type="dxa"/>
            <w:vAlign w:val="bottom"/>
            <w:tcPrChange w:id="15712" w:author="Στάθης Καπ" w:date="2023-03-03T06:26:00Z">
              <w:tcPr>
                <w:tcW w:w="621" w:type="dxa"/>
                <w:vAlign w:val="bottom"/>
              </w:tcPr>
            </w:tcPrChange>
          </w:tcPr>
          <w:p w14:paraId="3CD99069" w14:textId="15DAEE7C" w:rsidR="00C87CFE" w:rsidRPr="00F665AE" w:rsidRDefault="00C87CFE" w:rsidP="00C87CFE">
            <w:pPr>
              <w:jc w:val="center"/>
              <w:rPr>
                <w:ins w:id="15713" w:author="Στάθης Καπ" w:date="2023-03-03T03:53:00Z"/>
                <w:rFonts w:cstheme="minorHAnsi"/>
                <w:sz w:val="16"/>
                <w:szCs w:val="16"/>
              </w:rPr>
            </w:pPr>
            <w:ins w:id="15714" w:author="Στάθης Καπ" w:date="2023-03-03T03:54:00Z">
              <w:r w:rsidRPr="00F665AE">
                <w:rPr>
                  <w:rFonts w:ascii="Calibri" w:hAnsi="Calibri" w:cs="Calibri"/>
                  <w:color w:val="000000"/>
                  <w:sz w:val="16"/>
                  <w:szCs w:val="16"/>
                  <w:rPrChange w:id="15715" w:author="Στάθης Καπ" w:date="2023-03-03T03:55:00Z">
                    <w:rPr>
                      <w:rFonts w:ascii="Calibri" w:hAnsi="Calibri" w:cs="Calibri"/>
                      <w:color w:val="000000"/>
                      <w:sz w:val="18"/>
                      <w:szCs w:val="18"/>
                    </w:rPr>
                  </w:rPrChange>
                </w:rPr>
                <w:t>0.182</w:t>
              </w:r>
            </w:ins>
          </w:p>
        </w:tc>
        <w:tc>
          <w:tcPr>
            <w:tcW w:w="669" w:type="dxa"/>
            <w:vAlign w:val="center"/>
            <w:tcPrChange w:id="15716" w:author="Στάθης Καπ" w:date="2023-03-03T06:26:00Z">
              <w:tcPr>
                <w:tcW w:w="669" w:type="dxa"/>
                <w:vAlign w:val="center"/>
              </w:tcPr>
            </w:tcPrChange>
          </w:tcPr>
          <w:p w14:paraId="0185E04B" w14:textId="25063BEB" w:rsidR="00C87CFE" w:rsidRPr="00F665AE" w:rsidRDefault="00C87CFE" w:rsidP="00C87CFE">
            <w:pPr>
              <w:jc w:val="center"/>
              <w:rPr>
                <w:ins w:id="15717" w:author="Στάθης Καπ" w:date="2023-03-03T03:53:00Z"/>
                <w:rFonts w:cstheme="minorHAnsi"/>
                <w:sz w:val="16"/>
                <w:szCs w:val="16"/>
              </w:rPr>
            </w:pPr>
            <w:ins w:id="15718" w:author="Στάθης Καπ" w:date="2023-03-03T06:18:00Z">
              <w:r>
                <w:rPr>
                  <w:rFonts w:ascii="Calibri" w:hAnsi="Calibri" w:cstheme="minorHAnsi"/>
                  <w:color w:val="000000"/>
                  <w:sz w:val="16"/>
                  <w:szCs w:val="16"/>
                </w:rPr>
                <w:t>17.53</w:t>
              </w:r>
            </w:ins>
          </w:p>
        </w:tc>
        <w:tc>
          <w:tcPr>
            <w:tcW w:w="543" w:type="dxa"/>
            <w:vAlign w:val="bottom"/>
            <w:tcPrChange w:id="15719" w:author="Στάθης Καπ" w:date="2023-03-03T06:26:00Z">
              <w:tcPr>
                <w:tcW w:w="543" w:type="dxa"/>
                <w:vAlign w:val="bottom"/>
              </w:tcPr>
            </w:tcPrChange>
          </w:tcPr>
          <w:p w14:paraId="07FA500D" w14:textId="0AFBBB87" w:rsidR="00C87CFE" w:rsidRPr="00F665AE" w:rsidRDefault="00C87CFE" w:rsidP="00C87CFE">
            <w:pPr>
              <w:jc w:val="center"/>
              <w:rPr>
                <w:ins w:id="15720" w:author="Στάθης Καπ" w:date="2023-03-03T03:53:00Z"/>
                <w:rFonts w:cstheme="minorHAnsi"/>
                <w:sz w:val="16"/>
                <w:szCs w:val="16"/>
              </w:rPr>
            </w:pPr>
            <w:ins w:id="15721" w:author="Στάθης Καπ" w:date="2023-03-03T03:54:00Z">
              <w:r w:rsidRPr="00F665AE">
                <w:rPr>
                  <w:rFonts w:ascii="Calibri" w:hAnsi="Calibri" w:cs="Calibri"/>
                  <w:color w:val="000000"/>
                  <w:sz w:val="16"/>
                  <w:szCs w:val="16"/>
                  <w:rPrChange w:id="15722" w:author="Στάθης Καπ" w:date="2023-03-03T03:55:00Z">
                    <w:rPr>
                      <w:rFonts w:ascii="Calibri" w:hAnsi="Calibri" w:cs="Calibri"/>
                      <w:color w:val="000000"/>
                      <w:sz w:val="18"/>
                      <w:szCs w:val="18"/>
                    </w:rPr>
                  </w:rPrChange>
                </w:rPr>
                <w:t>281</w:t>
              </w:r>
            </w:ins>
          </w:p>
        </w:tc>
        <w:tc>
          <w:tcPr>
            <w:tcW w:w="621" w:type="dxa"/>
            <w:vAlign w:val="bottom"/>
            <w:tcPrChange w:id="15723" w:author="Στάθης Καπ" w:date="2023-03-03T06:26:00Z">
              <w:tcPr>
                <w:tcW w:w="621" w:type="dxa"/>
                <w:vAlign w:val="bottom"/>
              </w:tcPr>
            </w:tcPrChange>
          </w:tcPr>
          <w:p w14:paraId="28DDBC0C" w14:textId="7655F186" w:rsidR="00C87CFE" w:rsidRPr="00F665AE" w:rsidRDefault="00C87CFE" w:rsidP="00C87CFE">
            <w:pPr>
              <w:jc w:val="center"/>
              <w:rPr>
                <w:ins w:id="15724" w:author="Στάθης Καπ" w:date="2023-03-03T03:53:00Z"/>
                <w:rFonts w:cstheme="minorHAnsi"/>
                <w:sz w:val="16"/>
                <w:szCs w:val="16"/>
              </w:rPr>
            </w:pPr>
            <w:ins w:id="15725" w:author="Στάθης Καπ" w:date="2023-03-03T03:54:00Z">
              <w:r w:rsidRPr="00F665AE">
                <w:rPr>
                  <w:rFonts w:ascii="Calibri" w:hAnsi="Calibri" w:cs="Calibri"/>
                  <w:color w:val="000000"/>
                  <w:sz w:val="16"/>
                  <w:szCs w:val="16"/>
                  <w:rPrChange w:id="15726" w:author="Στάθης Καπ" w:date="2023-03-03T03:55:00Z">
                    <w:rPr>
                      <w:rFonts w:ascii="Calibri" w:hAnsi="Calibri" w:cs="Calibri"/>
                      <w:color w:val="000000"/>
                      <w:sz w:val="18"/>
                      <w:szCs w:val="18"/>
                    </w:rPr>
                  </w:rPrChange>
                </w:rPr>
                <w:t>0.19</w:t>
              </w:r>
            </w:ins>
          </w:p>
        </w:tc>
        <w:tc>
          <w:tcPr>
            <w:tcW w:w="669" w:type="dxa"/>
            <w:vAlign w:val="center"/>
            <w:tcPrChange w:id="15727" w:author="Στάθης Καπ" w:date="2023-03-03T06:26:00Z">
              <w:tcPr>
                <w:tcW w:w="669" w:type="dxa"/>
                <w:vAlign w:val="center"/>
              </w:tcPr>
            </w:tcPrChange>
          </w:tcPr>
          <w:p w14:paraId="5D83D59D" w14:textId="2924BD5C" w:rsidR="00C87CFE" w:rsidRPr="00F665AE" w:rsidRDefault="00C87CFE" w:rsidP="00C87CFE">
            <w:pPr>
              <w:jc w:val="center"/>
              <w:rPr>
                <w:ins w:id="15728" w:author="Στάθης Καπ" w:date="2023-03-03T03:53:00Z"/>
                <w:rFonts w:cstheme="minorHAnsi"/>
                <w:sz w:val="16"/>
                <w:szCs w:val="16"/>
              </w:rPr>
            </w:pPr>
            <w:ins w:id="15729" w:author="Στάθης Καπ" w:date="2023-03-03T06:18:00Z">
              <w:r>
                <w:rPr>
                  <w:rFonts w:ascii="Calibri" w:hAnsi="Calibri" w:cstheme="minorHAnsi"/>
                  <w:color w:val="000000"/>
                  <w:sz w:val="16"/>
                  <w:szCs w:val="16"/>
                </w:rPr>
                <w:t>-10.63</w:t>
              </w:r>
            </w:ins>
          </w:p>
        </w:tc>
        <w:tc>
          <w:tcPr>
            <w:tcW w:w="508" w:type="dxa"/>
            <w:vAlign w:val="bottom"/>
            <w:tcPrChange w:id="15730" w:author="Στάθης Καπ" w:date="2023-03-03T06:26:00Z">
              <w:tcPr>
                <w:tcW w:w="508" w:type="dxa"/>
                <w:vAlign w:val="bottom"/>
              </w:tcPr>
            </w:tcPrChange>
          </w:tcPr>
          <w:p w14:paraId="25A6C18A" w14:textId="5A1F8675" w:rsidR="00C87CFE" w:rsidRPr="00F665AE" w:rsidRDefault="00C87CFE" w:rsidP="00C87CFE">
            <w:pPr>
              <w:jc w:val="center"/>
              <w:rPr>
                <w:ins w:id="15731" w:author="Στάθης Καπ" w:date="2023-03-03T03:53:00Z"/>
                <w:rFonts w:cstheme="minorHAnsi"/>
                <w:sz w:val="16"/>
                <w:szCs w:val="16"/>
              </w:rPr>
            </w:pPr>
            <w:ins w:id="15732" w:author="Στάθης Καπ" w:date="2023-03-03T03:54:00Z">
              <w:r w:rsidRPr="00F665AE">
                <w:rPr>
                  <w:rFonts w:ascii="Calibri" w:hAnsi="Calibri" w:cs="Calibri"/>
                  <w:color w:val="000000"/>
                  <w:sz w:val="16"/>
                  <w:szCs w:val="16"/>
                  <w:rPrChange w:id="15733" w:author="Στάθης Καπ" w:date="2023-03-03T03:55:00Z">
                    <w:rPr>
                      <w:rFonts w:ascii="Calibri" w:hAnsi="Calibri" w:cs="Calibri"/>
                      <w:color w:val="000000"/>
                      <w:sz w:val="18"/>
                      <w:szCs w:val="18"/>
                    </w:rPr>
                  </w:rPrChange>
                </w:rPr>
                <w:t>249</w:t>
              </w:r>
            </w:ins>
          </w:p>
        </w:tc>
        <w:tc>
          <w:tcPr>
            <w:tcW w:w="541" w:type="dxa"/>
            <w:vAlign w:val="bottom"/>
            <w:tcPrChange w:id="15734" w:author="Στάθης Καπ" w:date="2023-03-03T06:26:00Z">
              <w:tcPr>
                <w:tcW w:w="541" w:type="dxa"/>
                <w:vAlign w:val="bottom"/>
              </w:tcPr>
            </w:tcPrChange>
          </w:tcPr>
          <w:p w14:paraId="095B90AC" w14:textId="06761C2F" w:rsidR="00C87CFE" w:rsidRPr="00F665AE" w:rsidRDefault="00C87CFE" w:rsidP="00C87CFE">
            <w:pPr>
              <w:jc w:val="center"/>
              <w:rPr>
                <w:ins w:id="15735" w:author="Στάθης Καπ" w:date="2023-03-03T03:53:00Z"/>
                <w:rFonts w:cstheme="minorHAnsi"/>
                <w:sz w:val="16"/>
                <w:szCs w:val="16"/>
              </w:rPr>
            </w:pPr>
            <w:ins w:id="15736" w:author="Στάθης Καπ" w:date="2023-03-03T03:54:00Z">
              <w:r w:rsidRPr="00F665AE">
                <w:rPr>
                  <w:rFonts w:ascii="Calibri" w:hAnsi="Calibri" w:cs="Calibri"/>
                  <w:color w:val="000000"/>
                  <w:sz w:val="16"/>
                  <w:szCs w:val="16"/>
                  <w:rPrChange w:id="15737" w:author="Στάθης Καπ" w:date="2023-03-03T03:55:00Z">
                    <w:rPr>
                      <w:rFonts w:ascii="Calibri" w:hAnsi="Calibri" w:cs="Calibri"/>
                      <w:color w:val="000000"/>
                      <w:sz w:val="18"/>
                      <w:szCs w:val="18"/>
                    </w:rPr>
                  </w:rPrChange>
                </w:rPr>
                <w:t>0.311</w:t>
              </w:r>
            </w:ins>
          </w:p>
        </w:tc>
        <w:tc>
          <w:tcPr>
            <w:tcW w:w="589" w:type="dxa"/>
            <w:vAlign w:val="center"/>
            <w:tcPrChange w:id="15738" w:author="Στάθης Καπ" w:date="2023-03-03T06:26:00Z">
              <w:tcPr>
                <w:tcW w:w="589" w:type="dxa"/>
                <w:vAlign w:val="center"/>
              </w:tcPr>
            </w:tcPrChange>
          </w:tcPr>
          <w:p w14:paraId="18C9B92E" w14:textId="58356F4F" w:rsidR="00C87CFE" w:rsidRPr="00F665AE" w:rsidRDefault="00C87CFE" w:rsidP="00C87CFE">
            <w:pPr>
              <w:jc w:val="center"/>
              <w:rPr>
                <w:ins w:id="15739" w:author="Στάθης Καπ" w:date="2023-03-03T03:53:00Z"/>
                <w:rFonts w:cstheme="minorHAnsi"/>
                <w:sz w:val="16"/>
                <w:szCs w:val="16"/>
              </w:rPr>
            </w:pPr>
            <w:ins w:id="15740" w:author="Στάθης Καπ" w:date="2023-03-03T06:18:00Z">
              <w:r>
                <w:rPr>
                  <w:rFonts w:ascii="Calibri" w:hAnsi="Calibri" w:cstheme="minorHAnsi"/>
                  <w:color w:val="000000"/>
                  <w:sz w:val="16"/>
                  <w:szCs w:val="16"/>
                </w:rPr>
                <w:t>1.97</w:t>
              </w:r>
            </w:ins>
          </w:p>
        </w:tc>
        <w:tc>
          <w:tcPr>
            <w:tcW w:w="463" w:type="dxa"/>
            <w:vAlign w:val="bottom"/>
            <w:tcPrChange w:id="15741" w:author="Στάθης Καπ" w:date="2023-03-03T06:26:00Z">
              <w:tcPr>
                <w:tcW w:w="463" w:type="dxa"/>
                <w:vAlign w:val="bottom"/>
              </w:tcPr>
            </w:tcPrChange>
          </w:tcPr>
          <w:p w14:paraId="0DD1D103" w14:textId="7C23FD34" w:rsidR="00C87CFE" w:rsidRPr="00F665AE" w:rsidRDefault="00C87CFE" w:rsidP="00C87CFE">
            <w:pPr>
              <w:jc w:val="center"/>
              <w:rPr>
                <w:ins w:id="15742" w:author="Στάθης Καπ" w:date="2023-03-03T03:53:00Z"/>
                <w:rFonts w:cstheme="minorHAnsi"/>
                <w:sz w:val="16"/>
                <w:szCs w:val="16"/>
              </w:rPr>
            </w:pPr>
            <w:ins w:id="15743" w:author="Στάθης Καπ" w:date="2023-03-03T03:54:00Z">
              <w:r w:rsidRPr="00F665AE">
                <w:rPr>
                  <w:rFonts w:ascii="Calibri" w:hAnsi="Calibri" w:cs="Calibri"/>
                  <w:color w:val="000000"/>
                  <w:sz w:val="16"/>
                  <w:szCs w:val="16"/>
                  <w:rPrChange w:id="15744" w:author="Στάθης Καπ" w:date="2023-03-03T03:55:00Z">
                    <w:rPr>
                      <w:rFonts w:ascii="Calibri" w:hAnsi="Calibri" w:cs="Calibri"/>
                      <w:color w:val="000000"/>
                      <w:sz w:val="18"/>
                      <w:szCs w:val="18"/>
                    </w:rPr>
                  </w:rPrChange>
                </w:rPr>
                <w:t>254</w:t>
              </w:r>
            </w:ins>
          </w:p>
        </w:tc>
        <w:tc>
          <w:tcPr>
            <w:tcW w:w="541" w:type="dxa"/>
            <w:vAlign w:val="bottom"/>
            <w:tcPrChange w:id="15745" w:author="Στάθης Καπ" w:date="2023-03-03T06:26:00Z">
              <w:tcPr>
                <w:tcW w:w="541" w:type="dxa"/>
                <w:vAlign w:val="bottom"/>
              </w:tcPr>
            </w:tcPrChange>
          </w:tcPr>
          <w:p w14:paraId="454C1584" w14:textId="0BB5B4B2" w:rsidR="00C87CFE" w:rsidRPr="00F665AE" w:rsidRDefault="00C87CFE" w:rsidP="00C87CFE">
            <w:pPr>
              <w:jc w:val="center"/>
              <w:rPr>
                <w:ins w:id="15746" w:author="Στάθης Καπ" w:date="2023-03-03T03:53:00Z"/>
                <w:rFonts w:cstheme="minorHAnsi"/>
                <w:sz w:val="16"/>
                <w:szCs w:val="16"/>
              </w:rPr>
            </w:pPr>
            <w:ins w:id="15747" w:author="Στάθης Καπ" w:date="2023-03-03T03:54:00Z">
              <w:r w:rsidRPr="00F665AE">
                <w:rPr>
                  <w:rFonts w:ascii="Calibri" w:hAnsi="Calibri" w:cs="Calibri"/>
                  <w:color w:val="000000"/>
                  <w:sz w:val="16"/>
                  <w:szCs w:val="16"/>
                  <w:rPrChange w:id="15748" w:author="Στάθης Καπ" w:date="2023-03-03T03:55:00Z">
                    <w:rPr>
                      <w:rFonts w:ascii="Calibri" w:hAnsi="Calibri" w:cs="Calibri"/>
                      <w:color w:val="000000"/>
                      <w:sz w:val="18"/>
                      <w:szCs w:val="18"/>
                    </w:rPr>
                  </w:rPrChange>
                </w:rPr>
                <w:t>0.293</w:t>
              </w:r>
            </w:ins>
          </w:p>
        </w:tc>
        <w:tc>
          <w:tcPr>
            <w:tcW w:w="589" w:type="dxa"/>
            <w:vAlign w:val="center"/>
            <w:tcPrChange w:id="15749" w:author="Στάθης Καπ" w:date="2023-03-03T06:26:00Z">
              <w:tcPr>
                <w:tcW w:w="589" w:type="dxa"/>
                <w:vAlign w:val="center"/>
              </w:tcPr>
            </w:tcPrChange>
          </w:tcPr>
          <w:p w14:paraId="12E22FFD" w14:textId="2E634EF4" w:rsidR="00C87CFE" w:rsidRPr="00F665AE" w:rsidRDefault="00C87CFE" w:rsidP="00C87CFE">
            <w:pPr>
              <w:jc w:val="center"/>
              <w:rPr>
                <w:ins w:id="15750" w:author="Στάθης Καπ" w:date="2023-03-03T03:53:00Z"/>
                <w:rFonts w:cstheme="minorHAnsi"/>
                <w:sz w:val="16"/>
                <w:szCs w:val="16"/>
              </w:rPr>
            </w:pPr>
            <w:ins w:id="15751"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157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53" w:author="Στάθης Καπ" w:date="2023-03-03T03:53:00Z"/>
        </w:trPr>
        <w:tc>
          <w:tcPr>
            <w:tcW w:w="515" w:type="dxa"/>
            <w:tcBorders>
              <w:top w:val="nil"/>
              <w:bottom w:val="nil"/>
              <w:right w:val="single" w:sz="4" w:space="0" w:color="auto"/>
            </w:tcBorders>
            <w:shd w:val="clear" w:color="auto" w:fill="E7E6E6" w:themeFill="background2"/>
            <w:vAlign w:val="bottom"/>
            <w:tcPrChange w:id="15754" w:author="Στάθης Καπ" w:date="2023-03-03T06:26:00Z">
              <w:tcPr>
                <w:tcW w:w="515" w:type="dxa"/>
                <w:vAlign w:val="center"/>
              </w:tcPr>
            </w:tcPrChange>
          </w:tcPr>
          <w:p w14:paraId="4F3B70AF" w14:textId="54E1CD6E" w:rsidR="00C87CFE" w:rsidRPr="00F665AE" w:rsidRDefault="00C87CFE" w:rsidP="00C87CFE">
            <w:pPr>
              <w:jc w:val="center"/>
              <w:rPr>
                <w:ins w:id="15755" w:author="Στάθης Καπ" w:date="2023-03-03T03:53:00Z"/>
                <w:sz w:val="16"/>
                <w:szCs w:val="16"/>
              </w:rPr>
            </w:pPr>
            <w:ins w:id="15756" w:author="Στάθης Καπ" w:date="2023-03-03T03:54:00Z">
              <w:r w:rsidRPr="00F665AE">
                <w:rPr>
                  <w:rFonts w:ascii="Calibri" w:hAnsi="Calibri" w:cs="Calibri"/>
                  <w:color w:val="000000"/>
                  <w:sz w:val="16"/>
                  <w:szCs w:val="16"/>
                  <w:rPrChange w:id="15757"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15758" w:author="Στάθης Καπ" w:date="2023-03-03T06:26:00Z">
              <w:tcPr>
                <w:tcW w:w="560" w:type="dxa"/>
              </w:tcPr>
            </w:tcPrChange>
          </w:tcPr>
          <w:p w14:paraId="365EB7F3" w14:textId="7592DAB6" w:rsidR="00C87CFE" w:rsidRPr="00F665AE" w:rsidRDefault="00C87CFE" w:rsidP="00C87CFE">
            <w:pPr>
              <w:jc w:val="center"/>
              <w:rPr>
                <w:ins w:id="15759" w:author="Στάθης Καπ" w:date="2023-03-03T03:53:00Z"/>
                <w:rFonts w:cstheme="minorHAnsi"/>
                <w:sz w:val="16"/>
                <w:szCs w:val="16"/>
              </w:rPr>
            </w:pPr>
            <w:ins w:id="15760" w:author="Στάθης Καπ" w:date="2023-03-03T03:54:00Z">
              <w:r w:rsidRPr="00F665AE">
                <w:rPr>
                  <w:sz w:val="16"/>
                  <w:szCs w:val="16"/>
                  <w:rPrChange w:id="15761" w:author="Στάθης Καπ" w:date="2023-03-03T03:55:00Z">
                    <w:rPr>
                      <w:sz w:val="18"/>
                      <w:szCs w:val="18"/>
                    </w:rPr>
                  </w:rPrChange>
                </w:rPr>
                <w:t>277</w:t>
              </w:r>
            </w:ins>
          </w:p>
        </w:tc>
        <w:tc>
          <w:tcPr>
            <w:tcW w:w="855" w:type="dxa"/>
            <w:tcPrChange w:id="15762" w:author="Στάθης Καπ" w:date="2023-03-03T06:26:00Z">
              <w:tcPr>
                <w:tcW w:w="855" w:type="dxa"/>
              </w:tcPr>
            </w:tcPrChange>
          </w:tcPr>
          <w:p w14:paraId="6AC3BEF7" w14:textId="1DDD6B96" w:rsidR="00C87CFE" w:rsidRPr="00F665AE" w:rsidRDefault="00C87CFE" w:rsidP="00C87CFE">
            <w:pPr>
              <w:jc w:val="center"/>
              <w:rPr>
                <w:ins w:id="15763" w:author="Στάθης Καπ" w:date="2023-03-03T03:53:00Z"/>
                <w:rFonts w:cstheme="minorHAnsi"/>
                <w:sz w:val="16"/>
                <w:szCs w:val="16"/>
              </w:rPr>
            </w:pPr>
            <w:ins w:id="15764" w:author="Στάθης Καπ" w:date="2023-03-03T03:54:00Z">
              <w:r w:rsidRPr="00F665AE">
                <w:rPr>
                  <w:sz w:val="16"/>
                  <w:szCs w:val="16"/>
                  <w:rPrChange w:id="15765" w:author="Στάθης Καπ" w:date="2023-03-03T03:55:00Z">
                    <w:rPr>
                      <w:sz w:val="18"/>
                      <w:szCs w:val="18"/>
                    </w:rPr>
                  </w:rPrChange>
                </w:rPr>
                <w:t>276</w:t>
              </w:r>
            </w:ins>
          </w:p>
        </w:tc>
        <w:tc>
          <w:tcPr>
            <w:tcW w:w="544" w:type="dxa"/>
            <w:vAlign w:val="bottom"/>
            <w:tcPrChange w:id="15766" w:author="Στάθης Καπ" w:date="2023-03-03T06:26:00Z">
              <w:tcPr>
                <w:tcW w:w="544" w:type="dxa"/>
                <w:vAlign w:val="bottom"/>
              </w:tcPr>
            </w:tcPrChange>
          </w:tcPr>
          <w:p w14:paraId="7281F3D3" w14:textId="52750985" w:rsidR="00C87CFE" w:rsidRPr="00F665AE" w:rsidRDefault="00C87CFE" w:rsidP="00C87CFE">
            <w:pPr>
              <w:jc w:val="center"/>
              <w:rPr>
                <w:ins w:id="15767" w:author="Στάθης Καπ" w:date="2023-03-03T03:53:00Z"/>
                <w:rFonts w:cstheme="minorHAnsi"/>
                <w:sz w:val="16"/>
                <w:szCs w:val="16"/>
              </w:rPr>
            </w:pPr>
            <w:ins w:id="15768" w:author="Στάθης Καπ" w:date="2023-03-03T03:54:00Z">
              <w:r w:rsidRPr="00F665AE">
                <w:rPr>
                  <w:rFonts w:ascii="Calibri" w:hAnsi="Calibri" w:cs="Calibri"/>
                  <w:color w:val="000000"/>
                  <w:sz w:val="16"/>
                  <w:szCs w:val="16"/>
                  <w:rPrChange w:id="15769" w:author="Στάθης Καπ" w:date="2023-03-03T03:55:00Z">
                    <w:rPr>
                      <w:rFonts w:ascii="Calibri" w:hAnsi="Calibri" w:cs="Calibri"/>
                      <w:color w:val="000000"/>
                      <w:sz w:val="18"/>
                      <w:szCs w:val="18"/>
                    </w:rPr>
                  </w:rPrChange>
                </w:rPr>
                <w:t>239</w:t>
              </w:r>
            </w:ins>
          </w:p>
        </w:tc>
        <w:tc>
          <w:tcPr>
            <w:tcW w:w="621" w:type="dxa"/>
            <w:vAlign w:val="bottom"/>
            <w:tcPrChange w:id="15770" w:author="Στάθης Καπ" w:date="2023-03-03T06:26:00Z">
              <w:tcPr>
                <w:tcW w:w="621" w:type="dxa"/>
                <w:vAlign w:val="bottom"/>
              </w:tcPr>
            </w:tcPrChange>
          </w:tcPr>
          <w:p w14:paraId="7E73EDA5" w14:textId="6EFB1DB6" w:rsidR="00C87CFE" w:rsidRPr="00F665AE" w:rsidRDefault="00C87CFE" w:rsidP="00C87CFE">
            <w:pPr>
              <w:jc w:val="center"/>
              <w:rPr>
                <w:ins w:id="15771" w:author="Στάθης Καπ" w:date="2023-03-03T03:53:00Z"/>
                <w:rFonts w:cstheme="minorHAnsi"/>
                <w:sz w:val="16"/>
                <w:szCs w:val="16"/>
              </w:rPr>
            </w:pPr>
            <w:ins w:id="15772" w:author="Στάθης Καπ" w:date="2023-03-03T03:54:00Z">
              <w:r w:rsidRPr="00F665AE">
                <w:rPr>
                  <w:rFonts w:ascii="Calibri" w:hAnsi="Calibri" w:cs="Calibri"/>
                  <w:color w:val="000000"/>
                  <w:sz w:val="16"/>
                  <w:szCs w:val="16"/>
                  <w:rPrChange w:id="15773" w:author="Στάθης Καπ" w:date="2023-03-03T03:55:00Z">
                    <w:rPr>
                      <w:rFonts w:ascii="Calibri" w:hAnsi="Calibri" w:cs="Calibri"/>
                      <w:color w:val="000000"/>
                      <w:sz w:val="18"/>
                      <w:szCs w:val="18"/>
                    </w:rPr>
                  </w:rPrChange>
                </w:rPr>
                <w:t>0.182</w:t>
              </w:r>
            </w:ins>
          </w:p>
        </w:tc>
        <w:tc>
          <w:tcPr>
            <w:tcW w:w="669" w:type="dxa"/>
            <w:vAlign w:val="center"/>
            <w:tcPrChange w:id="15774" w:author="Στάθης Καπ" w:date="2023-03-03T06:26:00Z">
              <w:tcPr>
                <w:tcW w:w="669" w:type="dxa"/>
                <w:vAlign w:val="center"/>
              </w:tcPr>
            </w:tcPrChange>
          </w:tcPr>
          <w:p w14:paraId="4070C6DB" w14:textId="7B356B9A" w:rsidR="00C87CFE" w:rsidRPr="00F665AE" w:rsidRDefault="00C87CFE" w:rsidP="00C87CFE">
            <w:pPr>
              <w:jc w:val="center"/>
              <w:rPr>
                <w:ins w:id="15775" w:author="Στάθης Καπ" w:date="2023-03-03T03:53:00Z"/>
                <w:rFonts w:cstheme="minorHAnsi"/>
                <w:sz w:val="16"/>
                <w:szCs w:val="16"/>
              </w:rPr>
            </w:pPr>
            <w:ins w:id="15776" w:author="Στάθης Καπ" w:date="2023-03-03T06:18:00Z">
              <w:r>
                <w:rPr>
                  <w:rFonts w:ascii="Calibri" w:hAnsi="Calibri" w:cstheme="minorHAnsi"/>
                  <w:color w:val="000000"/>
                  <w:sz w:val="16"/>
                  <w:szCs w:val="16"/>
                </w:rPr>
                <w:t>13.72</w:t>
              </w:r>
            </w:ins>
          </w:p>
        </w:tc>
        <w:tc>
          <w:tcPr>
            <w:tcW w:w="543" w:type="dxa"/>
            <w:vAlign w:val="bottom"/>
            <w:tcPrChange w:id="15777" w:author="Στάθης Καπ" w:date="2023-03-03T06:26:00Z">
              <w:tcPr>
                <w:tcW w:w="543" w:type="dxa"/>
                <w:vAlign w:val="bottom"/>
              </w:tcPr>
            </w:tcPrChange>
          </w:tcPr>
          <w:p w14:paraId="41899966" w14:textId="32AFCCA0" w:rsidR="00C87CFE" w:rsidRPr="00F665AE" w:rsidRDefault="00C87CFE" w:rsidP="00C87CFE">
            <w:pPr>
              <w:jc w:val="center"/>
              <w:rPr>
                <w:ins w:id="15778" w:author="Στάθης Καπ" w:date="2023-03-03T03:53:00Z"/>
                <w:rFonts w:cstheme="minorHAnsi"/>
                <w:sz w:val="16"/>
                <w:szCs w:val="16"/>
              </w:rPr>
            </w:pPr>
            <w:ins w:id="15779" w:author="Στάθης Καπ" w:date="2023-03-03T03:54:00Z">
              <w:r w:rsidRPr="00F665AE">
                <w:rPr>
                  <w:rFonts w:ascii="Calibri" w:hAnsi="Calibri" w:cs="Calibri"/>
                  <w:color w:val="000000"/>
                  <w:sz w:val="16"/>
                  <w:szCs w:val="16"/>
                  <w:rPrChange w:id="15780" w:author="Στάθης Καπ" w:date="2023-03-03T03:55:00Z">
                    <w:rPr>
                      <w:rFonts w:ascii="Calibri" w:hAnsi="Calibri" w:cs="Calibri"/>
                      <w:color w:val="000000"/>
                      <w:sz w:val="18"/>
                      <w:szCs w:val="18"/>
                    </w:rPr>
                  </w:rPrChange>
                </w:rPr>
                <w:t>251</w:t>
              </w:r>
            </w:ins>
          </w:p>
        </w:tc>
        <w:tc>
          <w:tcPr>
            <w:tcW w:w="621" w:type="dxa"/>
            <w:vAlign w:val="bottom"/>
            <w:tcPrChange w:id="15781" w:author="Στάθης Καπ" w:date="2023-03-03T06:26:00Z">
              <w:tcPr>
                <w:tcW w:w="621" w:type="dxa"/>
                <w:vAlign w:val="bottom"/>
              </w:tcPr>
            </w:tcPrChange>
          </w:tcPr>
          <w:p w14:paraId="56CEAFBA" w14:textId="1D49D332" w:rsidR="00C87CFE" w:rsidRPr="00F665AE" w:rsidRDefault="00C87CFE" w:rsidP="00C87CFE">
            <w:pPr>
              <w:jc w:val="center"/>
              <w:rPr>
                <w:ins w:id="15782" w:author="Στάθης Καπ" w:date="2023-03-03T03:53:00Z"/>
                <w:rFonts w:cstheme="minorHAnsi"/>
                <w:sz w:val="16"/>
                <w:szCs w:val="16"/>
              </w:rPr>
            </w:pPr>
            <w:ins w:id="15783" w:author="Στάθης Καπ" w:date="2023-03-03T03:54:00Z">
              <w:r w:rsidRPr="00F665AE">
                <w:rPr>
                  <w:rFonts w:ascii="Calibri" w:hAnsi="Calibri" w:cs="Calibri"/>
                  <w:color w:val="000000"/>
                  <w:sz w:val="16"/>
                  <w:szCs w:val="16"/>
                  <w:rPrChange w:id="15784" w:author="Στάθης Καπ" w:date="2023-03-03T03:55:00Z">
                    <w:rPr>
                      <w:rFonts w:ascii="Calibri" w:hAnsi="Calibri" w:cs="Calibri"/>
                      <w:color w:val="000000"/>
                      <w:sz w:val="18"/>
                      <w:szCs w:val="18"/>
                    </w:rPr>
                  </w:rPrChange>
                </w:rPr>
                <w:t>0.283</w:t>
              </w:r>
            </w:ins>
          </w:p>
        </w:tc>
        <w:tc>
          <w:tcPr>
            <w:tcW w:w="669" w:type="dxa"/>
            <w:vAlign w:val="center"/>
            <w:tcPrChange w:id="15785" w:author="Στάθης Καπ" w:date="2023-03-03T06:26:00Z">
              <w:tcPr>
                <w:tcW w:w="669" w:type="dxa"/>
                <w:vAlign w:val="center"/>
              </w:tcPr>
            </w:tcPrChange>
          </w:tcPr>
          <w:p w14:paraId="52384BF5" w14:textId="01813EDA" w:rsidR="00C87CFE" w:rsidRPr="00F665AE" w:rsidRDefault="00C87CFE" w:rsidP="00C87CFE">
            <w:pPr>
              <w:jc w:val="center"/>
              <w:rPr>
                <w:ins w:id="15786" w:author="Στάθης Καπ" w:date="2023-03-03T03:53:00Z"/>
                <w:rFonts w:cstheme="minorHAnsi"/>
                <w:sz w:val="16"/>
                <w:szCs w:val="16"/>
              </w:rPr>
            </w:pPr>
            <w:ins w:id="15787" w:author="Στάθης Καπ" w:date="2023-03-03T06:18:00Z">
              <w:r>
                <w:rPr>
                  <w:rFonts w:ascii="Calibri" w:hAnsi="Calibri" w:cstheme="minorHAnsi"/>
                  <w:color w:val="000000"/>
                  <w:sz w:val="16"/>
                  <w:szCs w:val="16"/>
                </w:rPr>
                <w:t>-5.02</w:t>
              </w:r>
            </w:ins>
          </w:p>
        </w:tc>
        <w:tc>
          <w:tcPr>
            <w:tcW w:w="508" w:type="dxa"/>
            <w:vAlign w:val="bottom"/>
            <w:tcPrChange w:id="15788" w:author="Στάθης Καπ" w:date="2023-03-03T06:26:00Z">
              <w:tcPr>
                <w:tcW w:w="508" w:type="dxa"/>
                <w:vAlign w:val="bottom"/>
              </w:tcPr>
            </w:tcPrChange>
          </w:tcPr>
          <w:p w14:paraId="54C6EA97" w14:textId="3437DA11" w:rsidR="00C87CFE" w:rsidRPr="00F665AE" w:rsidRDefault="00C87CFE" w:rsidP="00C87CFE">
            <w:pPr>
              <w:jc w:val="center"/>
              <w:rPr>
                <w:ins w:id="15789" w:author="Στάθης Καπ" w:date="2023-03-03T03:53:00Z"/>
                <w:rFonts w:cstheme="minorHAnsi"/>
                <w:sz w:val="16"/>
                <w:szCs w:val="16"/>
              </w:rPr>
            </w:pPr>
            <w:ins w:id="15790" w:author="Στάθης Καπ" w:date="2023-03-03T03:54:00Z">
              <w:r w:rsidRPr="00F665AE">
                <w:rPr>
                  <w:rFonts w:ascii="Calibri" w:hAnsi="Calibri" w:cs="Calibri"/>
                  <w:color w:val="000000"/>
                  <w:sz w:val="16"/>
                  <w:szCs w:val="16"/>
                  <w:rPrChange w:id="15791" w:author="Στάθης Καπ" w:date="2023-03-03T03:55:00Z">
                    <w:rPr>
                      <w:rFonts w:ascii="Calibri" w:hAnsi="Calibri" w:cs="Calibri"/>
                      <w:color w:val="000000"/>
                      <w:sz w:val="18"/>
                      <w:szCs w:val="18"/>
                    </w:rPr>
                  </w:rPrChange>
                </w:rPr>
                <w:t>246</w:t>
              </w:r>
            </w:ins>
          </w:p>
        </w:tc>
        <w:tc>
          <w:tcPr>
            <w:tcW w:w="541" w:type="dxa"/>
            <w:vAlign w:val="bottom"/>
            <w:tcPrChange w:id="15792" w:author="Στάθης Καπ" w:date="2023-03-03T06:26:00Z">
              <w:tcPr>
                <w:tcW w:w="541" w:type="dxa"/>
                <w:vAlign w:val="bottom"/>
              </w:tcPr>
            </w:tcPrChange>
          </w:tcPr>
          <w:p w14:paraId="6E2294F8" w14:textId="5DB57ACB" w:rsidR="00C87CFE" w:rsidRPr="00F665AE" w:rsidRDefault="00C87CFE" w:rsidP="00C87CFE">
            <w:pPr>
              <w:jc w:val="center"/>
              <w:rPr>
                <w:ins w:id="15793" w:author="Στάθης Καπ" w:date="2023-03-03T03:53:00Z"/>
                <w:rFonts w:cstheme="minorHAnsi"/>
                <w:sz w:val="16"/>
                <w:szCs w:val="16"/>
              </w:rPr>
            </w:pPr>
            <w:ins w:id="15794" w:author="Στάθης Καπ" w:date="2023-03-03T03:54:00Z">
              <w:r w:rsidRPr="00F665AE">
                <w:rPr>
                  <w:rFonts w:ascii="Calibri" w:hAnsi="Calibri" w:cs="Calibri"/>
                  <w:color w:val="000000"/>
                  <w:sz w:val="16"/>
                  <w:szCs w:val="16"/>
                  <w:rPrChange w:id="15795" w:author="Στάθης Καπ" w:date="2023-03-03T03:55:00Z">
                    <w:rPr>
                      <w:rFonts w:ascii="Calibri" w:hAnsi="Calibri" w:cs="Calibri"/>
                      <w:color w:val="000000"/>
                      <w:sz w:val="18"/>
                      <w:szCs w:val="18"/>
                    </w:rPr>
                  </w:rPrChange>
                </w:rPr>
                <w:t>0.409</w:t>
              </w:r>
            </w:ins>
          </w:p>
        </w:tc>
        <w:tc>
          <w:tcPr>
            <w:tcW w:w="589" w:type="dxa"/>
            <w:vAlign w:val="center"/>
            <w:tcPrChange w:id="15796" w:author="Στάθης Καπ" w:date="2023-03-03T06:26:00Z">
              <w:tcPr>
                <w:tcW w:w="589" w:type="dxa"/>
                <w:vAlign w:val="center"/>
              </w:tcPr>
            </w:tcPrChange>
          </w:tcPr>
          <w:p w14:paraId="3FB9E06F" w14:textId="14FC021E" w:rsidR="00C87CFE" w:rsidRPr="00F665AE" w:rsidRDefault="00C87CFE" w:rsidP="00C87CFE">
            <w:pPr>
              <w:jc w:val="center"/>
              <w:rPr>
                <w:ins w:id="15797" w:author="Στάθης Καπ" w:date="2023-03-03T03:53:00Z"/>
                <w:rFonts w:cstheme="minorHAnsi"/>
                <w:sz w:val="16"/>
                <w:szCs w:val="16"/>
              </w:rPr>
            </w:pPr>
            <w:ins w:id="15798" w:author="Στάθης Καπ" w:date="2023-03-03T06:18:00Z">
              <w:r>
                <w:rPr>
                  <w:rFonts w:ascii="Calibri" w:hAnsi="Calibri" w:cstheme="minorHAnsi"/>
                  <w:color w:val="000000"/>
                  <w:sz w:val="16"/>
                  <w:szCs w:val="16"/>
                </w:rPr>
                <w:t>-2.93</w:t>
              </w:r>
            </w:ins>
          </w:p>
        </w:tc>
        <w:tc>
          <w:tcPr>
            <w:tcW w:w="463" w:type="dxa"/>
            <w:vAlign w:val="bottom"/>
            <w:tcPrChange w:id="15799" w:author="Στάθης Καπ" w:date="2023-03-03T06:26:00Z">
              <w:tcPr>
                <w:tcW w:w="463" w:type="dxa"/>
                <w:vAlign w:val="bottom"/>
              </w:tcPr>
            </w:tcPrChange>
          </w:tcPr>
          <w:p w14:paraId="58E3E35B" w14:textId="16349591" w:rsidR="00C87CFE" w:rsidRPr="00F665AE" w:rsidRDefault="00C87CFE" w:rsidP="00C87CFE">
            <w:pPr>
              <w:jc w:val="center"/>
              <w:rPr>
                <w:ins w:id="15800" w:author="Στάθης Καπ" w:date="2023-03-03T03:53:00Z"/>
                <w:rFonts w:cstheme="minorHAnsi"/>
                <w:sz w:val="16"/>
                <w:szCs w:val="16"/>
              </w:rPr>
            </w:pPr>
            <w:ins w:id="15801" w:author="Στάθης Καπ" w:date="2023-03-03T03:54:00Z">
              <w:r w:rsidRPr="00F665AE">
                <w:rPr>
                  <w:rFonts w:ascii="Calibri" w:hAnsi="Calibri" w:cs="Calibri"/>
                  <w:color w:val="000000"/>
                  <w:sz w:val="16"/>
                  <w:szCs w:val="16"/>
                  <w:rPrChange w:id="15802" w:author="Στάθης Καπ" w:date="2023-03-03T03:55:00Z">
                    <w:rPr>
                      <w:rFonts w:ascii="Calibri" w:hAnsi="Calibri" w:cs="Calibri"/>
                      <w:color w:val="000000"/>
                      <w:sz w:val="18"/>
                      <w:szCs w:val="18"/>
                    </w:rPr>
                  </w:rPrChange>
                </w:rPr>
                <w:t>216</w:t>
              </w:r>
            </w:ins>
          </w:p>
        </w:tc>
        <w:tc>
          <w:tcPr>
            <w:tcW w:w="541" w:type="dxa"/>
            <w:vAlign w:val="bottom"/>
            <w:tcPrChange w:id="15803" w:author="Στάθης Καπ" w:date="2023-03-03T06:26:00Z">
              <w:tcPr>
                <w:tcW w:w="541" w:type="dxa"/>
                <w:vAlign w:val="bottom"/>
              </w:tcPr>
            </w:tcPrChange>
          </w:tcPr>
          <w:p w14:paraId="3995FC84" w14:textId="7A5A8AA7" w:rsidR="00C87CFE" w:rsidRPr="00F665AE" w:rsidRDefault="00C87CFE" w:rsidP="00C87CFE">
            <w:pPr>
              <w:jc w:val="center"/>
              <w:rPr>
                <w:ins w:id="15804" w:author="Στάθης Καπ" w:date="2023-03-03T03:53:00Z"/>
                <w:rFonts w:cstheme="minorHAnsi"/>
                <w:sz w:val="16"/>
                <w:szCs w:val="16"/>
              </w:rPr>
            </w:pPr>
            <w:ins w:id="15805" w:author="Στάθης Καπ" w:date="2023-03-03T03:54:00Z">
              <w:r w:rsidRPr="00F665AE">
                <w:rPr>
                  <w:rFonts w:ascii="Calibri" w:hAnsi="Calibri" w:cs="Calibri"/>
                  <w:color w:val="000000"/>
                  <w:sz w:val="16"/>
                  <w:szCs w:val="16"/>
                  <w:rPrChange w:id="15806" w:author="Στάθης Καπ" w:date="2023-03-03T03:55:00Z">
                    <w:rPr>
                      <w:rFonts w:ascii="Calibri" w:hAnsi="Calibri" w:cs="Calibri"/>
                      <w:color w:val="000000"/>
                      <w:sz w:val="18"/>
                      <w:szCs w:val="18"/>
                    </w:rPr>
                  </w:rPrChange>
                </w:rPr>
                <w:t>0.181</w:t>
              </w:r>
            </w:ins>
          </w:p>
        </w:tc>
        <w:tc>
          <w:tcPr>
            <w:tcW w:w="589" w:type="dxa"/>
            <w:vAlign w:val="center"/>
            <w:tcPrChange w:id="15807" w:author="Στάθης Καπ" w:date="2023-03-03T06:26:00Z">
              <w:tcPr>
                <w:tcW w:w="589" w:type="dxa"/>
                <w:vAlign w:val="center"/>
              </w:tcPr>
            </w:tcPrChange>
          </w:tcPr>
          <w:p w14:paraId="4A05215B" w14:textId="32D8BB9C" w:rsidR="00C87CFE" w:rsidRPr="00F665AE" w:rsidRDefault="00C87CFE" w:rsidP="00C87CFE">
            <w:pPr>
              <w:jc w:val="center"/>
              <w:rPr>
                <w:ins w:id="15808" w:author="Στάθης Καπ" w:date="2023-03-03T03:53:00Z"/>
                <w:rFonts w:cstheme="minorHAnsi"/>
                <w:sz w:val="16"/>
                <w:szCs w:val="16"/>
              </w:rPr>
            </w:pPr>
            <w:ins w:id="15809"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158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11" w:author="Στάθης Καπ" w:date="2023-03-03T03:53:00Z"/>
        </w:trPr>
        <w:tc>
          <w:tcPr>
            <w:tcW w:w="515" w:type="dxa"/>
            <w:tcBorders>
              <w:top w:val="nil"/>
              <w:bottom w:val="nil"/>
              <w:right w:val="single" w:sz="4" w:space="0" w:color="auto"/>
            </w:tcBorders>
            <w:shd w:val="clear" w:color="auto" w:fill="E7E6E6" w:themeFill="background2"/>
            <w:vAlign w:val="bottom"/>
            <w:tcPrChange w:id="15812" w:author="Στάθης Καπ" w:date="2023-03-03T06:26:00Z">
              <w:tcPr>
                <w:tcW w:w="515" w:type="dxa"/>
                <w:vAlign w:val="center"/>
              </w:tcPr>
            </w:tcPrChange>
          </w:tcPr>
          <w:p w14:paraId="4B11FCF7" w14:textId="7E862499" w:rsidR="00C87CFE" w:rsidRPr="00F665AE" w:rsidRDefault="00C87CFE" w:rsidP="00C87CFE">
            <w:pPr>
              <w:jc w:val="center"/>
              <w:rPr>
                <w:ins w:id="15813" w:author="Στάθης Καπ" w:date="2023-03-03T03:53:00Z"/>
                <w:sz w:val="16"/>
                <w:szCs w:val="16"/>
              </w:rPr>
            </w:pPr>
            <w:ins w:id="15814" w:author="Στάθης Καπ" w:date="2023-03-03T03:54:00Z">
              <w:r w:rsidRPr="00F665AE">
                <w:rPr>
                  <w:rFonts w:ascii="Calibri" w:hAnsi="Calibri" w:cs="Calibri"/>
                  <w:color w:val="000000"/>
                  <w:sz w:val="16"/>
                  <w:szCs w:val="16"/>
                  <w:rPrChange w:id="15815"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15816" w:author="Στάθης Καπ" w:date="2023-03-03T06:26:00Z">
              <w:tcPr>
                <w:tcW w:w="560" w:type="dxa"/>
              </w:tcPr>
            </w:tcPrChange>
          </w:tcPr>
          <w:p w14:paraId="0C2266CD" w14:textId="7B36EC34" w:rsidR="00C87CFE" w:rsidRPr="00F665AE" w:rsidRDefault="00C87CFE" w:rsidP="00C87CFE">
            <w:pPr>
              <w:jc w:val="center"/>
              <w:rPr>
                <w:ins w:id="15817" w:author="Στάθης Καπ" w:date="2023-03-03T03:53:00Z"/>
                <w:rFonts w:cstheme="minorHAnsi"/>
                <w:sz w:val="16"/>
                <w:szCs w:val="16"/>
              </w:rPr>
            </w:pPr>
            <w:ins w:id="15818" w:author="Στάθης Καπ" w:date="2023-03-03T03:54:00Z">
              <w:r w:rsidRPr="00F665AE">
                <w:rPr>
                  <w:sz w:val="16"/>
                  <w:szCs w:val="16"/>
                  <w:rPrChange w:id="15819" w:author="Στάθης Καπ" w:date="2023-03-03T03:55:00Z">
                    <w:rPr>
                      <w:sz w:val="18"/>
                      <w:szCs w:val="18"/>
                    </w:rPr>
                  </w:rPrChange>
                </w:rPr>
                <w:t>284</w:t>
              </w:r>
            </w:ins>
          </w:p>
        </w:tc>
        <w:tc>
          <w:tcPr>
            <w:tcW w:w="855" w:type="dxa"/>
            <w:tcPrChange w:id="15820" w:author="Στάθης Καπ" w:date="2023-03-03T06:26:00Z">
              <w:tcPr>
                <w:tcW w:w="855" w:type="dxa"/>
              </w:tcPr>
            </w:tcPrChange>
          </w:tcPr>
          <w:p w14:paraId="1ECE7C80" w14:textId="05107304" w:rsidR="00C87CFE" w:rsidRPr="00F665AE" w:rsidRDefault="00C87CFE" w:rsidP="00C87CFE">
            <w:pPr>
              <w:jc w:val="center"/>
              <w:rPr>
                <w:ins w:id="15821" w:author="Στάθης Καπ" w:date="2023-03-03T03:53:00Z"/>
                <w:rFonts w:cstheme="minorHAnsi"/>
                <w:sz w:val="16"/>
                <w:szCs w:val="16"/>
              </w:rPr>
            </w:pPr>
            <w:ins w:id="15822" w:author="Στάθης Καπ" w:date="2023-03-03T03:54:00Z">
              <w:r w:rsidRPr="00F665AE">
                <w:rPr>
                  <w:sz w:val="16"/>
                  <w:szCs w:val="16"/>
                  <w:rPrChange w:id="15823" w:author="Στάθης Καπ" w:date="2023-03-03T03:55:00Z">
                    <w:rPr>
                      <w:sz w:val="18"/>
                      <w:szCs w:val="18"/>
                    </w:rPr>
                  </w:rPrChange>
                </w:rPr>
                <w:t>281</w:t>
              </w:r>
            </w:ins>
          </w:p>
        </w:tc>
        <w:tc>
          <w:tcPr>
            <w:tcW w:w="544" w:type="dxa"/>
            <w:vAlign w:val="bottom"/>
            <w:tcPrChange w:id="15824" w:author="Στάθης Καπ" w:date="2023-03-03T06:26:00Z">
              <w:tcPr>
                <w:tcW w:w="544" w:type="dxa"/>
                <w:vAlign w:val="bottom"/>
              </w:tcPr>
            </w:tcPrChange>
          </w:tcPr>
          <w:p w14:paraId="728AEC8D" w14:textId="6319181F" w:rsidR="00C87CFE" w:rsidRPr="00F665AE" w:rsidRDefault="00C87CFE" w:rsidP="00C87CFE">
            <w:pPr>
              <w:jc w:val="center"/>
              <w:rPr>
                <w:ins w:id="15825" w:author="Στάθης Καπ" w:date="2023-03-03T03:53:00Z"/>
                <w:rFonts w:cstheme="minorHAnsi"/>
                <w:sz w:val="16"/>
                <w:szCs w:val="16"/>
              </w:rPr>
            </w:pPr>
            <w:ins w:id="15826" w:author="Στάθης Καπ" w:date="2023-03-03T03:54:00Z">
              <w:r w:rsidRPr="00F665AE">
                <w:rPr>
                  <w:rFonts w:ascii="Calibri" w:hAnsi="Calibri" w:cs="Calibri"/>
                  <w:color w:val="000000"/>
                  <w:sz w:val="16"/>
                  <w:szCs w:val="16"/>
                  <w:rPrChange w:id="15827" w:author="Στάθης Καπ" w:date="2023-03-03T03:55:00Z">
                    <w:rPr>
                      <w:rFonts w:ascii="Calibri" w:hAnsi="Calibri" w:cs="Calibri"/>
                      <w:color w:val="000000"/>
                      <w:sz w:val="18"/>
                      <w:szCs w:val="18"/>
                    </w:rPr>
                  </w:rPrChange>
                </w:rPr>
                <w:t>255</w:t>
              </w:r>
            </w:ins>
          </w:p>
        </w:tc>
        <w:tc>
          <w:tcPr>
            <w:tcW w:w="621" w:type="dxa"/>
            <w:vAlign w:val="bottom"/>
            <w:tcPrChange w:id="15828" w:author="Στάθης Καπ" w:date="2023-03-03T06:26:00Z">
              <w:tcPr>
                <w:tcW w:w="621" w:type="dxa"/>
                <w:vAlign w:val="bottom"/>
              </w:tcPr>
            </w:tcPrChange>
          </w:tcPr>
          <w:p w14:paraId="56A1C3F3" w14:textId="54BF5BE4" w:rsidR="00C87CFE" w:rsidRPr="00F665AE" w:rsidRDefault="00C87CFE" w:rsidP="00C87CFE">
            <w:pPr>
              <w:jc w:val="center"/>
              <w:rPr>
                <w:ins w:id="15829" w:author="Στάθης Καπ" w:date="2023-03-03T03:53:00Z"/>
                <w:rFonts w:cstheme="minorHAnsi"/>
                <w:sz w:val="16"/>
                <w:szCs w:val="16"/>
              </w:rPr>
            </w:pPr>
            <w:ins w:id="15830" w:author="Στάθης Καπ" w:date="2023-03-03T03:54:00Z">
              <w:r w:rsidRPr="00F665AE">
                <w:rPr>
                  <w:rFonts w:ascii="Calibri" w:hAnsi="Calibri" w:cs="Calibri"/>
                  <w:color w:val="000000"/>
                  <w:sz w:val="16"/>
                  <w:szCs w:val="16"/>
                  <w:rPrChange w:id="15831" w:author="Στάθης Καπ" w:date="2023-03-03T03:55:00Z">
                    <w:rPr>
                      <w:rFonts w:ascii="Calibri" w:hAnsi="Calibri" w:cs="Calibri"/>
                      <w:color w:val="000000"/>
                      <w:sz w:val="18"/>
                      <w:szCs w:val="18"/>
                    </w:rPr>
                  </w:rPrChange>
                </w:rPr>
                <w:t>0.197</w:t>
              </w:r>
            </w:ins>
          </w:p>
        </w:tc>
        <w:tc>
          <w:tcPr>
            <w:tcW w:w="669" w:type="dxa"/>
            <w:vAlign w:val="center"/>
            <w:tcPrChange w:id="15832" w:author="Στάθης Καπ" w:date="2023-03-03T06:26:00Z">
              <w:tcPr>
                <w:tcW w:w="669" w:type="dxa"/>
                <w:vAlign w:val="center"/>
              </w:tcPr>
            </w:tcPrChange>
          </w:tcPr>
          <w:p w14:paraId="16E71C51" w14:textId="4B6DECDA" w:rsidR="00C87CFE" w:rsidRPr="00F665AE" w:rsidRDefault="00C87CFE" w:rsidP="00C87CFE">
            <w:pPr>
              <w:jc w:val="center"/>
              <w:rPr>
                <w:ins w:id="15833" w:author="Στάθης Καπ" w:date="2023-03-03T03:53:00Z"/>
                <w:rFonts w:cstheme="minorHAnsi"/>
                <w:sz w:val="16"/>
                <w:szCs w:val="16"/>
              </w:rPr>
            </w:pPr>
            <w:ins w:id="15834" w:author="Στάθης Καπ" w:date="2023-03-03T06:18:00Z">
              <w:r>
                <w:rPr>
                  <w:rFonts w:ascii="Calibri" w:hAnsi="Calibri" w:cstheme="minorHAnsi"/>
                  <w:color w:val="000000"/>
                  <w:sz w:val="16"/>
                  <w:szCs w:val="16"/>
                </w:rPr>
                <w:t>10.21</w:t>
              </w:r>
            </w:ins>
          </w:p>
        </w:tc>
        <w:tc>
          <w:tcPr>
            <w:tcW w:w="543" w:type="dxa"/>
            <w:vAlign w:val="bottom"/>
            <w:tcPrChange w:id="15835" w:author="Στάθης Καπ" w:date="2023-03-03T06:26:00Z">
              <w:tcPr>
                <w:tcW w:w="543" w:type="dxa"/>
                <w:vAlign w:val="bottom"/>
              </w:tcPr>
            </w:tcPrChange>
          </w:tcPr>
          <w:p w14:paraId="3B361D80" w14:textId="4C35129E" w:rsidR="00C87CFE" w:rsidRPr="00F665AE" w:rsidRDefault="00C87CFE" w:rsidP="00C87CFE">
            <w:pPr>
              <w:jc w:val="center"/>
              <w:rPr>
                <w:ins w:id="15836" w:author="Στάθης Καπ" w:date="2023-03-03T03:53:00Z"/>
                <w:rFonts w:cstheme="minorHAnsi"/>
                <w:sz w:val="16"/>
                <w:szCs w:val="16"/>
              </w:rPr>
            </w:pPr>
            <w:ins w:id="15837" w:author="Στάθης Καπ" w:date="2023-03-03T03:54:00Z">
              <w:r w:rsidRPr="00F665AE">
                <w:rPr>
                  <w:rFonts w:ascii="Calibri" w:hAnsi="Calibri" w:cs="Calibri"/>
                  <w:color w:val="000000"/>
                  <w:sz w:val="16"/>
                  <w:szCs w:val="16"/>
                  <w:rPrChange w:id="15838" w:author="Στάθης Καπ" w:date="2023-03-03T03:55:00Z">
                    <w:rPr>
                      <w:rFonts w:ascii="Calibri" w:hAnsi="Calibri" w:cs="Calibri"/>
                      <w:color w:val="000000"/>
                      <w:sz w:val="18"/>
                      <w:szCs w:val="18"/>
                    </w:rPr>
                  </w:rPrChange>
                </w:rPr>
                <w:t>256</w:t>
              </w:r>
            </w:ins>
          </w:p>
        </w:tc>
        <w:tc>
          <w:tcPr>
            <w:tcW w:w="621" w:type="dxa"/>
            <w:vAlign w:val="bottom"/>
            <w:tcPrChange w:id="15839" w:author="Στάθης Καπ" w:date="2023-03-03T06:26:00Z">
              <w:tcPr>
                <w:tcW w:w="621" w:type="dxa"/>
                <w:vAlign w:val="bottom"/>
              </w:tcPr>
            </w:tcPrChange>
          </w:tcPr>
          <w:p w14:paraId="26169BAE" w14:textId="2B181A9B" w:rsidR="00C87CFE" w:rsidRPr="00F665AE" w:rsidRDefault="00C87CFE" w:rsidP="00C87CFE">
            <w:pPr>
              <w:jc w:val="center"/>
              <w:rPr>
                <w:ins w:id="15840" w:author="Στάθης Καπ" w:date="2023-03-03T03:53:00Z"/>
                <w:rFonts w:cstheme="minorHAnsi"/>
                <w:sz w:val="16"/>
                <w:szCs w:val="16"/>
              </w:rPr>
            </w:pPr>
            <w:ins w:id="15841" w:author="Στάθης Καπ" w:date="2023-03-03T03:54:00Z">
              <w:r w:rsidRPr="00F665AE">
                <w:rPr>
                  <w:rFonts w:ascii="Calibri" w:hAnsi="Calibri" w:cs="Calibri"/>
                  <w:color w:val="000000"/>
                  <w:sz w:val="16"/>
                  <w:szCs w:val="16"/>
                  <w:rPrChange w:id="15842" w:author="Στάθης Καπ" w:date="2023-03-03T03:55:00Z">
                    <w:rPr>
                      <w:rFonts w:ascii="Calibri" w:hAnsi="Calibri" w:cs="Calibri"/>
                      <w:color w:val="000000"/>
                      <w:sz w:val="18"/>
                      <w:szCs w:val="18"/>
                    </w:rPr>
                  </w:rPrChange>
                </w:rPr>
                <w:t>0.185</w:t>
              </w:r>
            </w:ins>
          </w:p>
        </w:tc>
        <w:tc>
          <w:tcPr>
            <w:tcW w:w="669" w:type="dxa"/>
            <w:vAlign w:val="center"/>
            <w:tcPrChange w:id="15843" w:author="Στάθης Καπ" w:date="2023-03-03T06:26:00Z">
              <w:tcPr>
                <w:tcW w:w="669" w:type="dxa"/>
                <w:vAlign w:val="center"/>
              </w:tcPr>
            </w:tcPrChange>
          </w:tcPr>
          <w:p w14:paraId="4C5F366E" w14:textId="5654EF29" w:rsidR="00C87CFE" w:rsidRPr="00F665AE" w:rsidRDefault="00C87CFE" w:rsidP="00C87CFE">
            <w:pPr>
              <w:jc w:val="center"/>
              <w:rPr>
                <w:ins w:id="15844" w:author="Στάθης Καπ" w:date="2023-03-03T03:53:00Z"/>
                <w:rFonts w:cstheme="minorHAnsi"/>
                <w:sz w:val="16"/>
                <w:szCs w:val="16"/>
              </w:rPr>
            </w:pPr>
            <w:ins w:id="15845" w:author="Στάθης Καπ" w:date="2023-03-03T06:18:00Z">
              <w:r>
                <w:rPr>
                  <w:rFonts w:ascii="Calibri" w:hAnsi="Calibri" w:cstheme="minorHAnsi"/>
                  <w:color w:val="000000"/>
                  <w:sz w:val="16"/>
                  <w:szCs w:val="16"/>
                </w:rPr>
                <w:t>-0.39</w:t>
              </w:r>
            </w:ins>
          </w:p>
        </w:tc>
        <w:tc>
          <w:tcPr>
            <w:tcW w:w="508" w:type="dxa"/>
            <w:vAlign w:val="bottom"/>
            <w:tcPrChange w:id="15846" w:author="Στάθης Καπ" w:date="2023-03-03T06:26:00Z">
              <w:tcPr>
                <w:tcW w:w="508" w:type="dxa"/>
                <w:vAlign w:val="bottom"/>
              </w:tcPr>
            </w:tcPrChange>
          </w:tcPr>
          <w:p w14:paraId="7BB7FA17" w14:textId="56C172AA" w:rsidR="00C87CFE" w:rsidRPr="00F665AE" w:rsidRDefault="00C87CFE" w:rsidP="00C87CFE">
            <w:pPr>
              <w:jc w:val="center"/>
              <w:rPr>
                <w:ins w:id="15847" w:author="Στάθης Καπ" w:date="2023-03-03T03:53:00Z"/>
                <w:rFonts w:cstheme="minorHAnsi"/>
                <w:sz w:val="16"/>
                <w:szCs w:val="16"/>
              </w:rPr>
            </w:pPr>
            <w:ins w:id="15848" w:author="Στάθης Καπ" w:date="2023-03-03T03:54:00Z">
              <w:r w:rsidRPr="00F665AE">
                <w:rPr>
                  <w:rFonts w:ascii="Calibri" w:hAnsi="Calibri" w:cs="Calibri"/>
                  <w:color w:val="000000"/>
                  <w:sz w:val="16"/>
                  <w:szCs w:val="16"/>
                  <w:rPrChange w:id="15849" w:author="Στάθης Καπ" w:date="2023-03-03T03:55:00Z">
                    <w:rPr>
                      <w:rFonts w:ascii="Calibri" w:hAnsi="Calibri" w:cs="Calibri"/>
                      <w:color w:val="000000"/>
                      <w:sz w:val="18"/>
                      <w:szCs w:val="18"/>
                    </w:rPr>
                  </w:rPrChange>
                </w:rPr>
                <w:t>225</w:t>
              </w:r>
            </w:ins>
          </w:p>
        </w:tc>
        <w:tc>
          <w:tcPr>
            <w:tcW w:w="541" w:type="dxa"/>
            <w:vAlign w:val="bottom"/>
            <w:tcPrChange w:id="15850" w:author="Στάθης Καπ" w:date="2023-03-03T06:26:00Z">
              <w:tcPr>
                <w:tcW w:w="541" w:type="dxa"/>
                <w:vAlign w:val="bottom"/>
              </w:tcPr>
            </w:tcPrChange>
          </w:tcPr>
          <w:p w14:paraId="5C024648" w14:textId="5658D31A" w:rsidR="00C87CFE" w:rsidRPr="00F665AE" w:rsidRDefault="00C87CFE" w:rsidP="00C87CFE">
            <w:pPr>
              <w:jc w:val="center"/>
              <w:rPr>
                <w:ins w:id="15851" w:author="Στάθης Καπ" w:date="2023-03-03T03:53:00Z"/>
                <w:rFonts w:cstheme="minorHAnsi"/>
                <w:sz w:val="16"/>
                <w:szCs w:val="16"/>
              </w:rPr>
            </w:pPr>
            <w:ins w:id="15852" w:author="Στάθης Καπ" w:date="2023-03-03T03:54:00Z">
              <w:r w:rsidRPr="00F665AE">
                <w:rPr>
                  <w:rFonts w:ascii="Calibri" w:hAnsi="Calibri" w:cs="Calibri"/>
                  <w:color w:val="000000"/>
                  <w:sz w:val="16"/>
                  <w:szCs w:val="16"/>
                  <w:rPrChange w:id="15853" w:author="Στάθης Καπ" w:date="2023-03-03T03:55:00Z">
                    <w:rPr>
                      <w:rFonts w:ascii="Calibri" w:hAnsi="Calibri" w:cs="Calibri"/>
                      <w:color w:val="000000"/>
                      <w:sz w:val="18"/>
                      <w:szCs w:val="18"/>
                    </w:rPr>
                  </w:rPrChange>
                </w:rPr>
                <w:t>0.17</w:t>
              </w:r>
            </w:ins>
          </w:p>
        </w:tc>
        <w:tc>
          <w:tcPr>
            <w:tcW w:w="589" w:type="dxa"/>
            <w:vAlign w:val="center"/>
            <w:tcPrChange w:id="15854" w:author="Στάθης Καπ" w:date="2023-03-03T06:26:00Z">
              <w:tcPr>
                <w:tcW w:w="589" w:type="dxa"/>
                <w:vAlign w:val="center"/>
              </w:tcPr>
            </w:tcPrChange>
          </w:tcPr>
          <w:p w14:paraId="5E4F10CB" w14:textId="22E9F944" w:rsidR="00C87CFE" w:rsidRPr="00F665AE" w:rsidRDefault="00C87CFE" w:rsidP="00C87CFE">
            <w:pPr>
              <w:jc w:val="center"/>
              <w:rPr>
                <w:ins w:id="15855" w:author="Στάθης Καπ" w:date="2023-03-03T03:53:00Z"/>
                <w:rFonts w:cstheme="minorHAnsi"/>
                <w:sz w:val="16"/>
                <w:szCs w:val="16"/>
              </w:rPr>
            </w:pPr>
            <w:ins w:id="15856" w:author="Στάθης Καπ" w:date="2023-03-03T06:18:00Z">
              <w:r>
                <w:rPr>
                  <w:rFonts w:ascii="Calibri" w:hAnsi="Calibri" w:cstheme="minorHAnsi"/>
                  <w:color w:val="000000"/>
                  <w:sz w:val="16"/>
                  <w:szCs w:val="16"/>
                </w:rPr>
                <w:t>11.76</w:t>
              </w:r>
            </w:ins>
          </w:p>
        </w:tc>
        <w:tc>
          <w:tcPr>
            <w:tcW w:w="463" w:type="dxa"/>
            <w:vAlign w:val="bottom"/>
            <w:tcPrChange w:id="15857" w:author="Στάθης Καπ" w:date="2023-03-03T06:26:00Z">
              <w:tcPr>
                <w:tcW w:w="463" w:type="dxa"/>
                <w:vAlign w:val="bottom"/>
              </w:tcPr>
            </w:tcPrChange>
          </w:tcPr>
          <w:p w14:paraId="1A443761" w14:textId="28A76324" w:rsidR="00C87CFE" w:rsidRPr="00F665AE" w:rsidRDefault="00C87CFE" w:rsidP="00C87CFE">
            <w:pPr>
              <w:jc w:val="center"/>
              <w:rPr>
                <w:ins w:id="15858" w:author="Στάθης Καπ" w:date="2023-03-03T03:53:00Z"/>
                <w:rFonts w:cstheme="minorHAnsi"/>
                <w:sz w:val="16"/>
                <w:szCs w:val="16"/>
              </w:rPr>
            </w:pPr>
            <w:ins w:id="15859" w:author="Στάθης Καπ" w:date="2023-03-03T03:54:00Z">
              <w:r w:rsidRPr="00F665AE">
                <w:rPr>
                  <w:rFonts w:ascii="Calibri" w:hAnsi="Calibri" w:cs="Calibri"/>
                  <w:color w:val="000000"/>
                  <w:sz w:val="16"/>
                  <w:szCs w:val="16"/>
                  <w:rPrChange w:id="15860" w:author="Στάθης Καπ" w:date="2023-03-03T03:55:00Z">
                    <w:rPr>
                      <w:rFonts w:ascii="Calibri" w:hAnsi="Calibri" w:cs="Calibri"/>
                      <w:color w:val="000000"/>
                      <w:sz w:val="18"/>
                      <w:szCs w:val="18"/>
                    </w:rPr>
                  </w:rPrChange>
                </w:rPr>
                <w:t>223</w:t>
              </w:r>
            </w:ins>
          </w:p>
        </w:tc>
        <w:tc>
          <w:tcPr>
            <w:tcW w:w="541" w:type="dxa"/>
            <w:vAlign w:val="bottom"/>
            <w:tcPrChange w:id="15861" w:author="Στάθης Καπ" w:date="2023-03-03T06:26:00Z">
              <w:tcPr>
                <w:tcW w:w="541" w:type="dxa"/>
                <w:vAlign w:val="bottom"/>
              </w:tcPr>
            </w:tcPrChange>
          </w:tcPr>
          <w:p w14:paraId="460D52D7" w14:textId="389315A0" w:rsidR="00C87CFE" w:rsidRPr="00F665AE" w:rsidRDefault="00C87CFE" w:rsidP="00C87CFE">
            <w:pPr>
              <w:jc w:val="center"/>
              <w:rPr>
                <w:ins w:id="15862" w:author="Στάθης Καπ" w:date="2023-03-03T03:53:00Z"/>
                <w:rFonts w:cstheme="minorHAnsi"/>
                <w:sz w:val="16"/>
                <w:szCs w:val="16"/>
              </w:rPr>
            </w:pPr>
            <w:ins w:id="15863" w:author="Στάθης Καπ" w:date="2023-03-03T03:54:00Z">
              <w:r w:rsidRPr="00F665AE">
                <w:rPr>
                  <w:rFonts w:ascii="Calibri" w:hAnsi="Calibri" w:cs="Calibri"/>
                  <w:color w:val="000000"/>
                  <w:sz w:val="16"/>
                  <w:szCs w:val="16"/>
                  <w:rPrChange w:id="15864" w:author="Στάθης Καπ" w:date="2023-03-03T03:55:00Z">
                    <w:rPr>
                      <w:rFonts w:ascii="Calibri" w:hAnsi="Calibri" w:cs="Calibri"/>
                      <w:color w:val="000000"/>
                      <w:sz w:val="18"/>
                      <w:szCs w:val="18"/>
                    </w:rPr>
                  </w:rPrChange>
                </w:rPr>
                <w:t>0.178</w:t>
              </w:r>
            </w:ins>
          </w:p>
        </w:tc>
        <w:tc>
          <w:tcPr>
            <w:tcW w:w="589" w:type="dxa"/>
            <w:vAlign w:val="center"/>
            <w:tcPrChange w:id="15865" w:author="Στάθης Καπ" w:date="2023-03-03T06:26:00Z">
              <w:tcPr>
                <w:tcW w:w="589" w:type="dxa"/>
                <w:vAlign w:val="center"/>
              </w:tcPr>
            </w:tcPrChange>
          </w:tcPr>
          <w:p w14:paraId="082FCA57" w14:textId="3FA228C3" w:rsidR="00C87CFE" w:rsidRPr="00F665AE" w:rsidRDefault="00C87CFE" w:rsidP="00C87CFE">
            <w:pPr>
              <w:jc w:val="center"/>
              <w:rPr>
                <w:ins w:id="15866" w:author="Στάθης Καπ" w:date="2023-03-03T03:53:00Z"/>
                <w:rFonts w:cstheme="minorHAnsi"/>
                <w:sz w:val="16"/>
                <w:szCs w:val="16"/>
              </w:rPr>
            </w:pPr>
            <w:ins w:id="15867"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158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69" w:author="Στάθης Καπ" w:date="2023-03-03T03:53:00Z"/>
        </w:trPr>
        <w:tc>
          <w:tcPr>
            <w:tcW w:w="515" w:type="dxa"/>
            <w:tcBorders>
              <w:top w:val="nil"/>
              <w:bottom w:val="nil"/>
              <w:right w:val="single" w:sz="4" w:space="0" w:color="auto"/>
            </w:tcBorders>
            <w:shd w:val="clear" w:color="auto" w:fill="E7E6E6" w:themeFill="background2"/>
            <w:vAlign w:val="bottom"/>
            <w:tcPrChange w:id="15870" w:author="Στάθης Καπ" w:date="2023-03-03T06:26:00Z">
              <w:tcPr>
                <w:tcW w:w="515" w:type="dxa"/>
                <w:vAlign w:val="center"/>
              </w:tcPr>
            </w:tcPrChange>
          </w:tcPr>
          <w:p w14:paraId="09035DF5" w14:textId="7DB161C7" w:rsidR="00C87CFE" w:rsidRPr="00F665AE" w:rsidRDefault="00C87CFE" w:rsidP="00C87CFE">
            <w:pPr>
              <w:jc w:val="center"/>
              <w:rPr>
                <w:ins w:id="15871" w:author="Στάθης Καπ" w:date="2023-03-03T03:53:00Z"/>
                <w:sz w:val="16"/>
                <w:szCs w:val="16"/>
              </w:rPr>
            </w:pPr>
            <w:ins w:id="15872" w:author="Στάθης Καπ" w:date="2023-03-03T03:54:00Z">
              <w:r w:rsidRPr="00F665AE">
                <w:rPr>
                  <w:rFonts w:ascii="Calibri" w:hAnsi="Calibri" w:cs="Calibri"/>
                  <w:color w:val="000000"/>
                  <w:sz w:val="16"/>
                  <w:szCs w:val="16"/>
                  <w:rPrChange w:id="15873"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15874" w:author="Στάθης Καπ" w:date="2023-03-03T06:26:00Z">
              <w:tcPr>
                <w:tcW w:w="560" w:type="dxa"/>
              </w:tcPr>
            </w:tcPrChange>
          </w:tcPr>
          <w:p w14:paraId="61383E6B" w14:textId="19011A83" w:rsidR="00C87CFE" w:rsidRPr="00F665AE" w:rsidRDefault="00C87CFE" w:rsidP="00C87CFE">
            <w:pPr>
              <w:jc w:val="center"/>
              <w:rPr>
                <w:ins w:id="15875" w:author="Στάθης Καπ" w:date="2023-03-03T03:53:00Z"/>
                <w:rFonts w:cstheme="minorHAnsi"/>
                <w:sz w:val="16"/>
                <w:szCs w:val="16"/>
              </w:rPr>
            </w:pPr>
            <w:ins w:id="15876" w:author="Στάθης Καπ" w:date="2023-03-03T03:54:00Z">
              <w:r w:rsidRPr="00F665AE">
                <w:rPr>
                  <w:sz w:val="16"/>
                  <w:szCs w:val="16"/>
                  <w:rPrChange w:id="15877" w:author="Στάθης Καπ" w:date="2023-03-03T03:55:00Z">
                    <w:rPr>
                      <w:sz w:val="18"/>
                      <w:szCs w:val="18"/>
                    </w:rPr>
                  </w:rPrChange>
                </w:rPr>
                <w:t>297</w:t>
              </w:r>
            </w:ins>
          </w:p>
        </w:tc>
        <w:tc>
          <w:tcPr>
            <w:tcW w:w="855" w:type="dxa"/>
            <w:tcPrChange w:id="15878" w:author="Στάθης Καπ" w:date="2023-03-03T06:26:00Z">
              <w:tcPr>
                <w:tcW w:w="855" w:type="dxa"/>
              </w:tcPr>
            </w:tcPrChange>
          </w:tcPr>
          <w:p w14:paraId="45BF7479" w14:textId="5A62D9F2" w:rsidR="00C87CFE" w:rsidRPr="00F665AE" w:rsidRDefault="00C87CFE" w:rsidP="00C87CFE">
            <w:pPr>
              <w:jc w:val="center"/>
              <w:rPr>
                <w:ins w:id="15879" w:author="Στάθης Καπ" w:date="2023-03-03T03:53:00Z"/>
                <w:rFonts w:cstheme="minorHAnsi"/>
                <w:sz w:val="16"/>
                <w:szCs w:val="16"/>
              </w:rPr>
            </w:pPr>
            <w:ins w:id="15880" w:author="Στάθης Καπ" w:date="2023-03-03T03:54:00Z">
              <w:r w:rsidRPr="00F665AE">
                <w:rPr>
                  <w:sz w:val="16"/>
                  <w:szCs w:val="16"/>
                  <w:rPrChange w:id="15881" w:author="Στάθης Καπ" w:date="2023-03-03T03:55:00Z">
                    <w:rPr>
                      <w:sz w:val="18"/>
                      <w:szCs w:val="18"/>
                    </w:rPr>
                  </w:rPrChange>
                </w:rPr>
                <w:t>295</w:t>
              </w:r>
            </w:ins>
          </w:p>
        </w:tc>
        <w:tc>
          <w:tcPr>
            <w:tcW w:w="544" w:type="dxa"/>
            <w:vAlign w:val="bottom"/>
            <w:tcPrChange w:id="15882" w:author="Στάθης Καπ" w:date="2023-03-03T06:26:00Z">
              <w:tcPr>
                <w:tcW w:w="544" w:type="dxa"/>
                <w:vAlign w:val="bottom"/>
              </w:tcPr>
            </w:tcPrChange>
          </w:tcPr>
          <w:p w14:paraId="5CE42B7C" w14:textId="1D500843" w:rsidR="00C87CFE" w:rsidRPr="00F665AE" w:rsidRDefault="00C87CFE" w:rsidP="00C87CFE">
            <w:pPr>
              <w:jc w:val="center"/>
              <w:rPr>
                <w:ins w:id="15883" w:author="Στάθης Καπ" w:date="2023-03-03T03:53:00Z"/>
                <w:rFonts w:cstheme="minorHAnsi"/>
                <w:sz w:val="16"/>
                <w:szCs w:val="16"/>
              </w:rPr>
            </w:pPr>
            <w:ins w:id="15884" w:author="Στάθης Καπ" w:date="2023-03-03T03:54:00Z">
              <w:r w:rsidRPr="00F665AE">
                <w:rPr>
                  <w:rFonts w:ascii="Calibri" w:hAnsi="Calibri" w:cs="Calibri"/>
                  <w:color w:val="000000"/>
                  <w:sz w:val="16"/>
                  <w:szCs w:val="16"/>
                  <w:rPrChange w:id="15885" w:author="Στάθης Καπ" w:date="2023-03-03T03:55:00Z">
                    <w:rPr>
                      <w:rFonts w:ascii="Calibri" w:hAnsi="Calibri" w:cs="Calibri"/>
                      <w:color w:val="000000"/>
                      <w:sz w:val="18"/>
                      <w:szCs w:val="18"/>
                    </w:rPr>
                  </w:rPrChange>
                </w:rPr>
                <w:t>259</w:t>
              </w:r>
            </w:ins>
          </w:p>
        </w:tc>
        <w:tc>
          <w:tcPr>
            <w:tcW w:w="621" w:type="dxa"/>
            <w:vAlign w:val="bottom"/>
            <w:tcPrChange w:id="15886" w:author="Στάθης Καπ" w:date="2023-03-03T06:26:00Z">
              <w:tcPr>
                <w:tcW w:w="621" w:type="dxa"/>
                <w:vAlign w:val="bottom"/>
              </w:tcPr>
            </w:tcPrChange>
          </w:tcPr>
          <w:p w14:paraId="3865129B" w14:textId="2259A2AC" w:rsidR="00C87CFE" w:rsidRPr="00F665AE" w:rsidRDefault="00C87CFE" w:rsidP="00C87CFE">
            <w:pPr>
              <w:jc w:val="center"/>
              <w:rPr>
                <w:ins w:id="15887" w:author="Στάθης Καπ" w:date="2023-03-03T03:53:00Z"/>
                <w:rFonts w:cstheme="minorHAnsi"/>
                <w:sz w:val="16"/>
                <w:szCs w:val="16"/>
              </w:rPr>
            </w:pPr>
            <w:ins w:id="15888" w:author="Στάθης Καπ" w:date="2023-03-03T03:54:00Z">
              <w:r w:rsidRPr="00F665AE">
                <w:rPr>
                  <w:rFonts w:ascii="Calibri" w:hAnsi="Calibri" w:cs="Calibri"/>
                  <w:color w:val="000000"/>
                  <w:sz w:val="16"/>
                  <w:szCs w:val="16"/>
                  <w:rPrChange w:id="15889" w:author="Στάθης Καπ" w:date="2023-03-03T03:55:00Z">
                    <w:rPr>
                      <w:rFonts w:ascii="Calibri" w:hAnsi="Calibri" w:cs="Calibri"/>
                      <w:color w:val="000000"/>
                      <w:sz w:val="18"/>
                      <w:szCs w:val="18"/>
                    </w:rPr>
                  </w:rPrChange>
                </w:rPr>
                <w:t>0.193</w:t>
              </w:r>
            </w:ins>
          </w:p>
        </w:tc>
        <w:tc>
          <w:tcPr>
            <w:tcW w:w="669" w:type="dxa"/>
            <w:vAlign w:val="center"/>
            <w:tcPrChange w:id="15890" w:author="Στάθης Καπ" w:date="2023-03-03T06:26:00Z">
              <w:tcPr>
                <w:tcW w:w="669" w:type="dxa"/>
                <w:vAlign w:val="center"/>
              </w:tcPr>
            </w:tcPrChange>
          </w:tcPr>
          <w:p w14:paraId="1887A6FE" w14:textId="5324556A" w:rsidR="00C87CFE" w:rsidRPr="00F665AE" w:rsidRDefault="00C87CFE" w:rsidP="00C87CFE">
            <w:pPr>
              <w:jc w:val="center"/>
              <w:rPr>
                <w:ins w:id="15891" w:author="Στάθης Καπ" w:date="2023-03-03T03:53:00Z"/>
                <w:rFonts w:cstheme="minorHAnsi"/>
                <w:sz w:val="16"/>
                <w:szCs w:val="16"/>
              </w:rPr>
            </w:pPr>
            <w:ins w:id="15892" w:author="Στάθης Καπ" w:date="2023-03-03T06:18:00Z">
              <w:r>
                <w:rPr>
                  <w:rFonts w:ascii="Calibri" w:hAnsi="Calibri" w:cstheme="minorHAnsi"/>
                  <w:color w:val="000000"/>
                  <w:sz w:val="16"/>
                  <w:szCs w:val="16"/>
                </w:rPr>
                <w:t>12.79</w:t>
              </w:r>
            </w:ins>
          </w:p>
        </w:tc>
        <w:tc>
          <w:tcPr>
            <w:tcW w:w="543" w:type="dxa"/>
            <w:vAlign w:val="bottom"/>
            <w:tcPrChange w:id="15893" w:author="Στάθης Καπ" w:date="2023-03-03T06:26:00Z">
              <w:tcPr>
                <w:tcW w:w="543" w:type="dxa"/>
                <w:vAlign w:val="bottom"/>
              </w:tcPr>
            </w:tcPrChange>
          </w:tcPr>
          <w:p w14:paraId="271E1A38" w14:textId="63C25A07" w:rsidR="00C87CFE" w:rsidRPr="00F665AE" w:rsidRDefault="00C87CFE" w:rsidP="00C87CFE">
            <w:pPr>
              <w:jc w:val="center"/>
              <w:rPr>
                <w:ins w:id="15894" w:author="Στάθης Καπ" w:date="2023-03-03T03:53:00Z"/>
                <w:rFonts w:cstheme="minorHAnsi"/>
                <w:sz w:val="16"/>
                <w:szCs w:val="16"/>
              </w:rPr>
            </w:pPr>
            <w:ins w:id="15895" w:author="Στάθης Καπ" w:date="2023-03-03T03:54:00Z">
              <w:r w:rsidRPr="00F665AE">
                <w:rPr>
                  <w:rFonts w:ascii="Calibri" w:hAnsi="Calibri" w:cs="Calibri"/>
                  <w:color w:val="000000"/>
                  <w:sz w:val="16"/>
                  <w:szCs w:val="16"/>
                  <w:rPrChange w:id="15896" w:author="Στάθης Καπ" w:date="2023-03-03T03:55:00Z">
                    <w:rPr>
                      <w:rFonts w:ascii="Calibri" w:hAnsi="Calibri" w:cs="Calibri"/>
                      <w:color w:val="000000"/>
                      <w:sz w:val="18"/>
                      <w:szCs w:val="18"/>
                    </w:rPr>
                  </w:rPrChange>
                </w:rPr>
                <w:t>260</w:t>
              </w:r>
            </w:ins>
          </w:p>
        </w:tc>
        <w:tc>
          <w:tcPr>
            <w:tcW w:w="621" w:type="dxa"/>
            <w:vAlign w:val="bottom"/>
            <w:tcPrChange w:id="15897" w:author="Στάθης Καπ" w:date="2023-03-03T06:26:00Z">
              <w:tcPr>
                <w:tcW w:w="621" w:type="dxa"/>
                <w:vAlign w:val="bottom"/>
              </w:tcPr>
            </w:tcPrChange>
          </w:tcPr>
          <w:p w14:paraId="48E095CF" w14:textId="3204AB91" w:rsidR="00C87CFE" w:rsidRPr="00F665AE" w:rsidRDefault="00C87CFE" w:rsidP="00C87CFE">
            <w:pPr>
              <w:jc w:val="center"/>
              <w:rPr>
                <w:ins w:id="15898" w:author="Στάθης Καπ" w:date="2023-03-03T03:53:00Z"/>
                <w:rFonts w:cstheme="minorHAnsi"/>
                <w:sz w:val="16"/>
                <w:szCs w:val="16"/>
              </w:rPr>
            </w:pPr>
            <w:ins w:id="15899" w:author="Στάθης Καπ" w:date="2023-03-03T03:54:00Z">
              <w:r w:rsidRPr="00F665AE">
                <w:rPr>
                  <w:rFonts w:ascii="Calibri" w:hAnsi="Calibri" w:cs="Calibri"/>
                  <w:color w:val="000000"/>
                  <w:sz w:val="16"/>
                  <w:szCs w:val="16"/>
                  <w:rPrChange w:id="15900" w:author="Στάθης Καπ" w:date="2023-03-03T03:55:00Z">
                    <w:rPr>
                      <w:rFonts w:ascii="Calibri" w:hAnsi="Calibri" w:cs="Calibri"/>
                      <w:color w:val="000000"/>
                      <w:sz w:val="18"/>
                      <w:szCs w:val="18"/>
                    </w:rPr>
                  </w:rPrChange>
                </w:rPr>
                <w:t>0.178</w:t>
              </w:r>
            </w:ins>
          </w:p>
        </w:tc>
        <w:tc>
          <w:tcPr>
            <w:tcW w:w="669" w:type="dxa"/>
            <w:vAlign w:val="center"/>
            <w:tcPrChange w:id="15901" w:author="Στάθης Καπ" w:date="2023-03-03T06:26:00Z">
              <w:tcPr>
                <w:tcW w:w="669" w:type="dxa"/>
                <w:vAlign w:val="center"/>
              </w:tcPr>
            </w:tcPrChange>
          </w:tcPr>
          <w:p w14:paraId="6ADFFA44" w14:textId="1367DA0E" w:rsidR="00C87CFE" w:rsidRPr="00F665AE" w:rsidRDefault="00C87CFE" w:rsidP="00C87CFE">
            <w:pPr>
              <w:jc w:val="center"/>
              <w:rPr>
                <w:ins w:id="15902" w:author="Στάθης Καπ" w:date="2023-03-03T03:53:00Z"/>
                <w:rFonts w:cstheme="minorHAnsi"/>
                <w:sz w:val="16"/>
                <w:szCs w:val="16"/>
              </w:rPr>
            </w:pPr>
            <w:ins w:id="15903" w:author="Στάθης Καπ" w:date="2023-03-03T06:18:00Z">
              <w:r>
                <w:rPr>
                  <w:rFonts w:ascii="Calibri" w:hAnsi="Calibri" w:cstheme="minorHAnsi"/>
                  <w:color w:val="000000"/>
                  <w:sz w:val="16"/>
                  <w:szCs w:val="16"/>
                </w:rPr>
                <w:t>-0.39</w:t>
              </w:r>
            </w:ins>
          </w:p>
        </w:tc>
        <w:tc>
          <w:tcPr>
            <w:tcW w:w="508" w:type="dxa"/>
            <w:vAlign w:val="bottom"/>
            <w:tcPrChange w:id="15904" w:author="Στάθης Καπ" w:date="2023-03-03T06:26:00Z">
              <w:tcPr>
                <w:tcW w:w="508" w:type="dxa"/>
                <w:vAlign w:val="bottom"/>
              </w:tcPr>
            </w:tcPrChange>
          </w:tcPr>
          <w:p w14:paraId="2D90FB44" w14:textId="7836982A" w:rsidR="00C87CFE" w:rsidRPr="00F665AE" w:rsidRDefault="00C87CFE" w:rsidP="00C87CFE">
            <w:pPr>
              <w:jc w:val="center"/>
              <w:rPr>
                <w:ins w:id="15905" w:author="Στάθης Καπ" w:date="2023-03-03T03:53:00Z"/>
                <w:rFonts w:cstheme="minorHAnsi"/>
                <w:sz w:val="16"/>
                <w:szCs w:val="16"/>
              </w:rPr>
            </w:pPr>
            <w:ins w:id="15906" w:author="Στάθης Καπ" w:date="2023-03-03T03:54:00Z">
              <w:r w:rsidRPr="00F665AE">
                <w:rPr>
                  <w:rFonts w:ascii="Calibri" w:hAnsi="Calibri" w:cs="Calibri"/>
                  <w:color w:val="000000"/>
                  <w:sz w:val="16"/>
                  <w:szCs w:val="16"/>
                  <w:rPrChange w:id="15907" w:author="Στάθης Καπ" w:date="2023-03-03T03:55:00Z">
                    <w:rPr>
                      <w:rFonts w:ascii="Calibri" w:hAnsi="Calibri" w:cs="Calibri"/>
                      <w:color w:val="000000"/>
                      <w:sz w:val="18"/>
                      <w:szCs w:val="18"/>
                    </w:rPr>
                  </w:rPrChange>
                </w:rPr>
                <w:t>235</w:t>
              </w:r>
            </w:ins>
          </w:p>
        </w:tc>
        <w:tc>
          <w:tcPr>
            <w:tcW w:w="541" w:type="dxa"/>
            <w:vAlign w:val="bottom"/>
            <w:tcPrChange w:id="15908" w:author="Στάθης Καπ" w:date="2023-03-03T06:26:00Z">
              <w:tcPr>
                <w:tcW w:w="541" w:type="dxa"/>
                <w:vAlign w:val="bottom"/>
              </w:tcPr>
            </w:tcPrChange>
          </w:tcPr>
          <w:p w14:paraId="2E041D38" w14:textId="61786FD4" w:rsidR="00C87CFE" w:rsidRPr="00F665AE" w:rsidRDefault="00C87CFE" w:rsidP="00C87CFE">
            <w:pPr>
              <w:jc w:val="center"/>
              <w:rPr>
                <w:ins w:id="15909" w:author="Στάθης Καπ" w:date="2023-03-03T03:53:00Z"/>
                <w:rFonts w:cstheme="minorHAnsi"/>
                <w:sz w:val="16"/>
                <w:szCs w:val="16"/>
              </w:rPr>
            </w:pPr>
            <w:ins w:id="15910" w:author="Στάθης Καπ" w:date="2023-03-03T03:54:00Z">
              <w:r w:rsidRPr="00F665AE">
                <w:rPr>
                  <w:rFonts w:ascii="Calibri" w:hAnsi="Calibri" w:cs="Calibri"/>
                  <w:color w:val="000000"/>
                  <w:sz w:val="16"/>
                  <w:szCs w:val="16"/>
                  <w:rPrChange w:id="15911" w:author="Στάθης Καπ" w:date="2023-03-03T03:55:00Z">
                    <w:rPr>
                      <w:rFonts w:ascii="Calibri" w:hAnsi="Calibri" w:cs="Calibri"/>
                      <w:color w:val="000000"/>
                      <w:sz w:val="18"/>
                      <w:szCs w:val="18"/>
                    </w:rPr>
                  </w:rPrChange>
                </w:rPr>
                <w:t>0.167</w:t>
              </w:r>
            </w:ins>
          </w:p>
        </w:tc>
        <w:tc>
          <w:tcPr>
            <w:tcW w:w="589" w:type="dxa"/>
            <w:vAlign w:val="center"/>
            <w:tcPrChange w:id="15912" w:author="Στάθης Καπ" w:date="2023-03-03T06:26:00Z">
              <w:tcPr>
                <w:tcW w:w="589" w:type="dxa"/>
                <w:vAlign w:val="center"/>
              </w:tcPr>
            </w:tcPrChange>
          </w:tcPr>
          <w:p w14:paraId="6EE1CC0D" w14:textId="050C5A4F" w:rsidR="00C87CFE" w:rsidRPr="00F665AE" w:rsidRDefault="00C87CFE" w:rsidP="00C87CFE">
            <w:pPr>
              <w:jc w:val="center"/>
              <w:rPr>
                <w:ins w:id="15913" w:author="Στάθης Καπ" w:date="2023-03-03T03:53:00Z"/>
                <w:rFonts w:cstheme="minorHAnsi"/>
                <w:sz w:val="16"/>
                <w:szCs w:val="16"/>
              </w:rPr>
            </w:pPr>
            <w:ins w:id="15914" w:author="Στάθης Καπ" w:date="2023-03-03T06:18:00Z">
              <w:r>
                <w:rPr>
                  <w:rFonts w:ascii="Calibri" w:hAnsi="Calibri" w:cstheme="minorHAnsi"/>
                  <w:color w:val="000000"/>
                  <w:sz w:val="16"/>
                  <w:szCs w:val="16"/>
                </w:rPr>
                <w:t>9.27</w:t>
              </w:r>
            </w:ins>
          </w:p>
        </w:tc>
        <w:tc>
          <w:tcPr>
            <w:tcW w:w="463" w:type="dxa"/>
            <w:vAlign w:val="bottom"/>
            <w:tcPrChange w:id="15915" w:author="Στάθης Καπ" w:date="2023-03-03T06:26:00Z">
              <w:tcPr>
                <w:tcW w:w="463" w:type="dxa"/>
                <w:vAlign w:val="bottom"/>
              </w:tcPr>
            </w:tcPrChange>
          </w:tcPr>
          <w:p w14:paraId="675DFF56" w14:textId="6466F97F" w:rsidR="00C87CFE" w:rsidRPr="00F665AE" w:rsidRDefault="00C87CFE" w:rsidP="00C87CFE">
            <w:pPr>
              <w:jc w:val="center"/>
              <w:rPr>
                <w:ins w:id="15916" w:author="Στάθης Καπ" w:date="2023-03-03T03:53:00Z"/>
                <w:rFonts w:cstheme="minorHAnsi"/>
                <w:sz w:val="16"/>
                <w:szCs w:val="16"/>
              </w:rPr>
            </w:pPr>
            <w:ins w:id="15917" w:author="Στάθης Καπ" w:date="2023-03-03T03:54:00Z">
              <w:r w:rsidRPr="00F665AE">
                <w:rPr>
                  <w:rFonts w:ascii="Calibri" w:hAnsi="Calibri" w:cs="Calibri"/>
                  <w:color w:val="000000"/>
                  <w:sz w:val="16"/>
                  <w:szCs w:val="16"/>
                  <w:rPrChange w:id="15918" w:author="Στάθης Καπ" w:date="2023-03-03T03:55:00Z">
                    <w:rPr>
                      <w:rFonts w:ascii="Calibri" w:hAnsi="Calibri" w:cs="Calibri"/>
                      <w:color w:val="000000"/>
                      <w:sz w:val="18"/>
                      <w:szCs w:val="18"/>
                    </w:rPr>
                  </w:rPrChange>
                </w:rPr>
                <w:t>200</w:t>
              </w:r>
            </w:ins>
          </w:p>
        </w:tc>
        <w:tc>
          <w:tcPr>
            <w:tcW w:w="541" w:type="dxa"/>
            <w:vAlign w:val="bottom"/>
            <w:tcPrChange w:id="15919" w:author="Στάθης Καπ" w:date="2023-03-03T06:26:00Z">
              <w:tcPr>
                <w:tcW w:w="541" w:type="dxa"/>
                <w:vAlign w:val="bottom"/>
              </w:tcPr>
            </w:tcPrChange>
          </w:tcPr>
          <w:p w14:paraId="1C1986BF" w14:textId="5D7E630A" w:rsidR="00C87CFE" w:rsidRPr="00F665AE" w:rsidRDefault="00C87CFE" w:rsidP="00C87CFE">
            <w:pPr>
              <w:jc w:val="center"/>
              <w:rPr>
                <w:ins w:id="15920" w:author="Στάθης Καπ" w:date="2023-03-03T03:53:00Z"/>
                <w:rFonts w:cstheme="minorHAnsi"/>
                <w:sz w:val="16"/>
                <w:szCs w:val="16"/>
              </w:rPr>
            </w:pPr>
            <w:ins w:id="15921" w:author="Στάθης Καπ" w:date="2023-03-03T03:54:00Z">
              <w:r w:rsidRPr="00F665AE">
                <w:rPr>
                  <w:rFonts w:ascii="Calibri" w:hAnsi="Calibri" w:cs="Calibri"/>
                  <w:color w:val="000000"/>
                  <w:sz w:val="16"/>
                  <w:szCs w:val="16"/>
                  <w:rPrChange w:id="15922" w:author="Στάθης Καπ" w:date="2023-03-03T03:55:00Z">
                    <w:rPr>
                      <w:rFonts w:ascii="Calibri" w:hAnsi="Calibri" w:cs="Calibri"/>
                      <w:color w:val="000000"/>
                      <w:sz w:val="18"/>
                      <w:szCs w:val="18"/>
                    </w:rPr>
                  </w:rPrChange>
                </w:rPr>
                <w:t>0.345</w:t>
              </w:r>
            </w:ins>
          </w:p>
        </w:tc>
        <w:tc>
          <w:tcPr>
            <w:tcW w:w="589" w:type="dxa"/>
            <w:vAlign w:val="center"/>
            <w:tcPrChange w:id="15923" w:author="Στάθης Καπ" w:date="2023-03-03T06:26:00Z">
              <w:tcPr>
                <w:tcW w:w="589" w:type="dxa"/>
                <w:vAlign w:val="center"/>
              </w:tcPr>
            </w:tcPrChange>
          </w:tcPr>
          <w:p w14:paraId="1A531492" w14:textId="4B02998E" w:rsidR="00C87CFE" w:rsidRPr="00F665AE" w:rsidRDefault="00C87CFE" w:rsidP="00C87CFE">
            <w:pPr>
              <w:jc w:val="center"/>
              <w:rPr>
                <w:ins w:id="15924" w:author="Στάθης Καπ" w:date="2023-03-03T03:53:00Z"/>
                <w:rFonts w:cstheme="minorHAnsi"/>
                <w:sz w:val="16"/>
                <w:szCs w:val="16"/>
              </w:rPr>
            </w:pPr>
            <w:ins w:id="15925"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159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27" w:author="Στάθης Καπ" w:date="2023-03-03T03:52:00Z"/>
        </w:trPr>
        <w:tc>
          <w:tcPr>
            <w:tcW w:w="515" w:type="dxa"/>
            <w:tcBorders>
              <w:top w:val="nil"/>
              <w:bottom w:val="nil"/>
              <w:right w:val="single" w:sz="4" w:space="0" w:color="auto"/>
            </w:tcBorders>
            <w:shd w:val="clear" w:color="auto" w:fill="E7E6E6" w:themeFill="background2"/>
            <w:vAlign w:val="bottom"/>
            <w:tcPrChange w:id="15928" w:author="Στάθης Καπ" w:date="2023-03-03T06:26:00Z">
              <w:tcPr>
                <w:tcW w:w="515" w:type="dxa"/>
                <w:vAlign w:val="center"/>
              </w:tcPr>
            </w:tcPrChange>
          </w:tcPr>
          <w:p w14:paraId="07C9DE70" w14:textId="54AA51AB" w:rsidR="00C87CFE" w:rsidRPr="00F665AE" w:rsidRDefault="00C87CFE" w:rsidP="00C87CFE">
            <w:pPr>
              <w:jc w:val="center"/>
              <w:rPr>
                <w:ins w:id="15929" w:author="Στάθης Καπ" w:date="2023-03-03T03:52:00Z"/>
                <w:sz w:val="16"/>
                <w:szCs w:val="16"/>
              </w:rPr>
            </w:pPr>
            <w:ins w:id="15930" w:author="Στάθης Καπ" w:date="2023-03-03T03:54:00Z">
              <w:r w:rsidRPr="00F665AE">
                <w:rPr>
                  <w:rFonts w:ascii="Calibri" w:hAnsi="Calibri" w:cs="Calibri"/>
                  <w:color w:val="000000"/>
                  <w:sz w:val="16"/>
                  <w:szCs w:val="16"/>
                  <w:rPrChange w:id="15931"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15932" w:author="Στάθης Καπ" w:date="2023-03-03T06:26:00Z">
              <w:tcPr>
                <w:tcW w:w="560" w:type="dxa"/>
              </w:tcPr>
            </w:tcPrChange>
          </w:tcPr>
          <w:p w14:paraId="666714E6" w14:textId="250C0190" w:rsidR="00C87CFE" w:rsidRPr="00F665AE" w:rsidRDefault="00C87CFE" w:rsidP="00C87CFE">
            <w:pPr>
              <w:jc w:val="center"/>
              <w:rPr>
                <w:ins w:id="15933" w:author="Στάθης Καπ" w:date="2023-03-03T03:52:00Z"/>
                <w:rFonts w:cstheme="minorHAnsi"/>
                <w:sz w:val="16"/>
                <w:szCs w:val="16"/>
              </w:rPr>
            </w:pPr>
            <w:ins w:id="15934" w:author="Στάθης Καπ" w:date="2023-03-03T03:54:00Z">
              <w:r w:rsidRPr="00F665AE">
                <w:rPr>
                  <w:sz w:val="16"/>
                  <w:szCs w:val="16"/>
                  <w:rPrChange w:id="15935" w:author="Στάθης Καπ" w:date="2023-03-03T03:55:00Z">
                    <w:rPr>
                      <w:sz w:val="18"/>
                      <w:szCs w:val="18"/>
                    </w:rPr>
                  </w:rPrChange>
                </w:rPr>
                <w:t>298</w:t>
              </w:r>
            </w:ins>
          </w:p>
        </w:tc>
        <w:tc>
          <w:tcPr>
            <w:tcW w:w="855" w:type="dxa"/>
            <w:tcPrChange w:id="15936" w:author="Στάθης Καπ" w:date="2023-03-03T06:26:00Z">
              <w:tcPr>
                <w:tcW w:w="855" w:type="dxa"/>
              </w:tcPr>
            </w:tcPrChange>
          </w:tcPr>
          <w:p w14:paraId="1B99ADD3" w14:textId="58A4AF21" w:rsidR="00C87CFE" w:rsidRPr="00F665AE" w:rsidRDefault="00C87CFE" w:rsidP="00C87CFE">
            <w:pPr>
              <w:jc w:val="center"/>
              <w:rPr>
                <w:ins w:id="15937" w:author="Στάθης Καπ" w:date="2023-03-03T03:52:00Z"/>
                <w:rFonts w:cstheme="minorHAnsi"/>
                <w:sz w:val="16"/>
                <w:szCs w:val="16"/>
              </w:rPr>
            </w:pPr>
            <w:ins w:id="15938" w:author="Στάθης Καπ" w:date="2023-03-03T03:54:00Z">
              <w:r w:rsidRPr="00F665AE">
                <w:rPr>
                  <w:sz w:val="16"/>
                  <w:szCs w:val="16"/>
                  <w:rPrChange w:id="15939" w:author="Στάθης Καπ" w:date="2023-03-03T03:55:00Z">
                    <w:rPr>
                      <w:sz w:val="18"/>
                      <w:szCs w:val="18"/>
                    </w:rPr>
                  </w:rPrChange>
                </w:rPr>
                <w:t>295</w:t>
              </w:r>
            </w:ins>
          </w:p>
        </w:tc>
        <w:tc>
          <w:tcPr>
            <w:tcW w:w="544" w:type="dxa"/>
            <w:vAlign w:val="bottom"/>
            <w:tcPrChange w:id="15940" w:author="Στάθης Καπ" w:date="2023-03-03T06:26:00Z">
              <w:tcPr>
                <w:tcW w:w="544" w:type="dxa"/>
                <w:vAlign w:val="bottom"/>
              </w:tcPr>
            </w:tcPrChange>
          </w:tcPr>
          <w:p w14:paraId="71AE2B33" w14:textId="40DF5935" w:rsidR="00C87CFE" w:rsidRPr="00F665AE" w:rsidRDefault="00C87CFE" w:rsidP="00C87CFE">
            <w:pPr>
              <w:jc w:val="center"/>
              <w:rPr>
                <w:ins w:id="15941" w:author="Στάθης Καπ" w:date="2023-03-03T03:52:00Z"/>
                <w:rFonts w:cstheme="minorHAnsi"/>
                <w:sz w:val="16"/>
                <w:szCs w:val="16"/>
              </w:rPr>
            </w:pPr>
            <w:ins w:id="15942" w:author="Στάθης Καπ" w:date="2023-03-03T03:54:00Z">
              <w:r w:rsidRPr="00F665AE">
                <w:rPr>
                  <w:rFonts w:ascii="Calibri" w:hAnsi="Calibri" w:cs="Calibri"/>
                  <w:color w:val="000000"/>
                  <w:sz w:val="16"/>
                  <w:szCs w:val="16"/>
                  <w:rPrChange w:id="15943" w:author="Στάθης Καπ" w:date="2023-03-03T03:55:00Z">
                    <w:rPr>
                      <w:rFonts w:ascii="Calibri" w:hAnsi="Calibri" w:cs="Calibri"/>
                      <w:color w:val="000000"/>
                      <w:sz w:val="18"/>
                      <w:szCs w:val="18"/>
                    </w:rPr>
                  </w:rPrChange>
                </w:rPr>
                <w:t>274</w:t>
              </w:r>
            </w:ins>
          </w:p>
        </w:tc>
        <w:tc>
          <w:tcPr>
            <w:tcW w:w="621" w:type="dxa"/>
            <w:vAlign w:val="bottom"/>
            <w:tcPrChange w:id="15944" w:author="Στάθης Καπ" w:date="2023-03-03T06:26:00Z">
              <w:tcPr>
                <w:tcW w:w="621" w:type="dxa"/>
                <w:vAlign w:val="bottom"/>
              </w:tcPr>
            </w:tcPrChange>
          </w:tcPr>
          <w:p w14:paraId="41BC4288" w14:textId="536E2663" w:rsidR="00C87CFE" w:rsidRPr="00F665AE" w:rsidRDefault="00C87CFE" w:rsidP="00C87CFE">
            <w:pPr>
              <w:jc w:val="center"/>
              <w:rPr>
                <w:ins w:id="15945" w:author="Στάθης Καπ" w:date="2023-03-03T03:52:00Z"/>
                <w:rFonts w:cstheme="minorHAnsi"/>
                <w:sz w:val="16"/>
                <w:szCs w:val="16"/>
              </w:rPr>
            </w:pPr>
            <w:ins w:id="15946" w:author="Στάθης Καπ" w:date="2023-03-03T03:54:00Z">
              <w:r w:rsidRPr="00F665AE">
                <w:rPr>
                  <w:rFonts w:ascii="Calibri" w:hAnsi="Calibri" w:cs="Calibri"/>
                  <w:color w:val="000000"/>
                  <w:sz w:val="16"/>
                  <w:szCs w:val="16"/>
                  <w:rPrChange w:id="15947" w:author="Στάθης Καπ" w:date="2023-03-03T03:55:00Z">
                    <w:rPr>
                      <w:rFonts w:ascii="Calibri" w:hAnsi="Calibri" w:cs="Calibri"/>
                      <w:color w:val="000000"/>
                      <w:sz w:val="18"/>
                      <w:szCs w:val="18"/>
                    </w:rPr>
                  </w:rPrChange>
                </w:rPr>
                <w:t>0.212</w:t>
              </w:r>
            </w:ins>
          </w:p>
        </w:tc>
        <w:tc>
          <w:tcPr>
            <w:tcW w:w="669" w:type="dxa"/>
            <w:vAlign w:val="center"/>
            <w:tcPrChange w:id="15948" w:author="Στάθης Καπ" w:date="2023-03-03T06:26:00Z">
              <w:tcPr>
                <w:tcW w:w="669" w:type="dxa"/>
                <w:vAlign w:val="center"/>
              </w:tcPr>
            </w:tcPrChange>
          </w:tcPr>
          <w:p w14:paraId="6E5130BF" w14:textId="33EDA4C4" w:rsidR="00C87CFE" w:rsidRPr="00F665AE" w:rsidRDefault="00C87CFE" w:rsidP="00C87CFE">
            <w:pPr>
              <w:jc w:val="center"/>
              <w:rPr>
                <w:ins w:id="15949" w:author="Στάθης Καπ" w:date="2023-03-03T03:52:00Z"/>
                <w:rFonts w:cstheme="minorHAnsi"/>
                <w:sz w:val="16"/>
                <w:szCs w:val="16"/>
              </w:rPr>
            </w:pPr>
            <w:ins w:id="15950" w:author="Στάθης Καπ" w:date="2023-03-03T06:18:00Z">
              <w:r>
                <w:rPr>
                  <w:rFonts w:ascii="Calibri" w:hAnsi="Calibri" w:cstheme="minorHAnsi"/>
                  <w:color w:val="000000"/>
                  <w:sz w:val="16"/>
                  <w:szCs w:val="16"/>
                </w:rPr>
                <w:t>8.05</w:t>
              </w:r>
            </w:ins>
          </w:p>
        </w:tc>
        <w:tc>
          <w:tcPr>
            <w:tcW w:w="543" w:type="dxa"/>
            <w:vAlign w:val="bottom"/>
            <w:tcPrChange w:id="15951" w:author="Στάθης Καπ" w:date="2023-03-03T06:26:00Z">
              <w:tcPr>
                <w:tcW w:w="543" w:type="dxa"/>
                <w:vAlign w:val="bottom"/>
              </w:tcPr>
            </w:tcPrChange>
          </w:tcPr>
          <w:p w14:paraId="3BC80B52" w14:textId="43C37F87" w:rsidR="00C87CFE" w:rsidRPr="00F665AE" w:rsidRDefault="00C87CFE" w:rsidP="00C87CFE">
            <w:pPr>
              <w:jc w:val="center"/>
              <w:rPr>
                <w:ins w:id="15952" w:author="Στάθης Καπ" w:date="2023-03-03T03:52:00Z"/>
                <w:rFonts w:cstheme="minorHAnsi"/>
                <w:sz w:val="16"/>
                <w:szCs w:val="16"/>
              </w:rPr>
            </w:pPr>
            <w:ins w:id="15953" w:author="Στάθης Καπ" w:date="2023-03-03T03:54:00Z">
              <w:r w:rsidRPr="00F665AE">
                <w:rPr>
                  <w:rFonts w:ascii="Calibri" w:hAnsi="Calibri" w:cs="Calibri"/>
                  <w:color w:val="000000"/>
                  <w:sz w:val="16"/>
                  <w:szCs w:val="16"/>
                  <w:rPrChange w:id="15954" w:author="Στάθης Καπ" w:date="2023-03-03T03:55:00Z">
                    <w:rPr>
                      <w:rFonts w:ascii="Calibri" w:hAnsi="Calibri" w:cs="Calibri"/>
                      <w:color w:val="000000"/>
                      <w:sz w:val="18"/>
                      <w:szCs w:val="18"/>
                    </w:rPr>
                  </w:rPrChange>
                </w:rPr>
                <w:t>269</w:t>
              </w:r>
            </w:ins>
          </w:p>
        </w:tc>
        <w:tc>
          <w:tcPr>
            <w:tcW w:w="621" w:type="dxa"/>
            <w:vAlign w:val="bottom"/>
            <w:tcPrChange w:id="15955" w:author="Στάθης Καπ" w:date="2023-03-03T06:26:00Z">
              <w:tcPr>
                <w:tcW w:w="621" w:type="dxa"/>
                <w:vAlign w:val="bottom"/>
              </w:tcPr>
            </w:tcPrChange>
          </w:tcPr>
          <w:p w14:paraId="04670D0D" w14:textId="3E003689" w:rsidR="00C87CFE" w:rsidRPr="00F665AE" w:rsidRDefault="00C87CFE" w:rsidP="00C87CFE">
            <w:pPr>
              <w:jc w:val="center"/>
              <w:rPr>
                <w:ins w:id="15956" w:author="Στάθης Καπ" w:date="2023-03-03T03:52:00Z"/>
                <w:rFonts w:cstheme="minorHAnsi"/>
                <w:sz w:val="16"/>
                <w:szCs w:val="16"/>
              </w:rPr>
            </w:pPr>
            <w:ins w:id="15957" w:author="Στάθης Καπ" w:date="2023-03-03T03:54:00Z">
              <w:r w:rsidRPr="00F665AE">
                <w:rPr>
                  <w:rFonts w:ascii="Calibri" w:hAnsi="Calibri" w:cs="Calibri"/>
                  <w:color w:val="000000"/>
                  <w:sz w:val="16"/>
                  <w:szCs w:val="16"/>
                  <w:rPrChange w:id="15958" w:author="Στάθης Καπ" w:date="2023-03-03T03:55:00Z">
                    <w:rPr>
                      <w:rFonts w:ascii="Calibri" w:hAnsi="Calibri" w:cs="Calibri"/>
                      <w:color w:val="000000"/>
                      <w:sz w:val="18"/>
                      <w:szCs w:val="18"/>
                    </w:rPr>
                  </w:rPrChange>
                </w:rPr>
                <w:t>0.163</w:t>
              </w:r>
            </w:ins>
          </w:p>
        </w:tc>
        <w:tc>
          <w:tcPr>
            <w:tcW w:w="669" w:type="dxa"/>
            <w:vAlign w:val="center"/>
            <w:tcPrChange w:id="15959" w:author="Στάθης Καπ" w:date="2023-03-03T06:26:00Z">
              <w:tcPr>
                <w:tcW w:w="669" w:type="dxa"/>
                <w:vAlign w:val="center"/>
              </w:tcPr>
            </w:tcPrChange>
          </w:tcPr>
          <w:p w14:paraId="006C7169" w14:textId="12250815" w:rsidR="00C87CFE" w:rsidRPr="00F665AE" w:rsidRDefault="00C87CFE" w:rsidP="00C87CFE">
            <w:pPr>
              <w:jc w:val="center"/>
              <w:rPr>
                <w:ins w:id="15960" w:author="Στάθης Καπ" w:date="2023-03-03T03:52:00Z"/>
                <w:rFonts w:cstheme="minorHAnsi"/>
                <w:sz w:val="16"/>
                <w:szCs w:val="16"/>
              </w:rPr>
            </w:pPr>
            <w:ins w:id="15961" w:author="Στάθης Καπ" w:date="2023-03-03T06:18:00Z">
              <w:r>
                <w:rPr>
                  <w:rFonts w:ascii="Calibri" w:hAnsi="Calibri" w:cstheme="minorHAnsi"/>
                  <w:color w:val="000000"/>
                  <w:sz w:val="16"/>
                  <w:szCs w:val="16"/>
                </w:rPr>
                <w:t>1.82</w:t>
              </w:r>
            </w:ins>
          </w:p>
        </w:tc>
        <w:tc>
          <w:tcPr>
            <w:tcW w:w="508" w:type="dxa"/>
            <w:vAlign w:val="bottom"/>
            <w:tcPrChange w:id="15962" w:author="Στάθης Καπ" w:date="2023-03-03T06:26:00Z">
              <w:tcPr>
                <w:tcW w:w="508" w:type="dxa"/>
                <w:vAlign w:val="bottom"/>
              </w:tcPr>
            </w:tcPrChange>
          </w:tcPr>
          <w:p w14:paraId="5B4779C6" w14:textId="2938ED1A" w:rsidR="00C87CFE" w:rsidRPr="00F665AE" w:rsidRDefault="00C87CFE" w:rsidP="00C87CFE">
            <w:pPr>
              <w:jc w:val="center"/>
              <w:rPr>
                <w:ins w:id="15963" w:author="Στάθης Καπ" w:date="2023-03-03T03:52:00Z"/>
                <w:rFonts w:cstheme="minorHAnsi"/>
                <w:sz w:val="16"/>
                <w:szCs w:val="16"/>
              </w:rPr>
            </w:pPr>
            <w:ins w:id="15964" w:author="Στάθης Καπ" w:date="2023-03-03T03:54:00Z">
              <w:r w:rsidRPr="00F665AE">
                <w:rPr>
                  <w:rFonts w:ascii="Calibri" w:hAnsi="Calibri" w:cs="Calibri"/>
                  <w:color w:val="000000"/>
                  <w:sz w:val="16"/>
                  <w:szCs w:val="16"/>
                  <w:rPrChange w:id="15965" w:author="Στάθης Καπ" w:date="2023-03-03T03:55:00Z">
                    <w:rPr>
                      <w:rFonts w:ascii="Calibri" w:hAnsi="Calibri" w:cs="Calibri"/>
                      <w:color w:val="000000"/>
                      <w:sz w:val="18"/>
                      <w:szCs w:val="18"/>
                    </w:rPr>
                  </w:rPrChange>
                </w:rPr>
                <w:t>244</w:t>
              </w:r>
            </w:ins>
          </w:p>
        </w:tc>
        <w:tc>
          <w:tcPr>
            <w:tcW w:w="541" w:type="dxa"/>
            <w:vAlign w:val="bottom"/>
            <w:tcPrChange w:id="15966" w:author="Στάθης Καπ" w:date="2023-03-03T06:26:00Z">
              <w:tcPr>
                <w:tcW w:w="541" w:type="dxa"/>
                <w:vAlign w:val="bottom"/>
              </w:tcPr>
            </w:tcPrChange>
          </w:tcPr>
          <w:p w14:paraId="60177659" w14:textId="07ECD54A" w:rsidR="00C87CFE" w:rsidRPr="00F665AE" w:rsidRDefault="00C87CFE" w:rsidP="00C87CFE">
            <w:pPr>
              <w:jc w:val="center"/>
              <w:rPr>
                <w:ins w:id="15967" w:author="Στάθης Καπ" w:date="2023-03-03T03:52:00Z"/>
                <w:rFonts w:cstheme="minorHAnsi"/>
                <w:sz w:val="16"/>
                <w:szCs w:val="16"/>
              </w:rPr>
            </w:pPr>
            <w:ins w:id="15968" w:author="Στάθης Καπ" w:date="2023-03-03T03:54:00Z">
              <w:r w:rsidRPr="00F665AE">
                <w:rPr>
                  <w:rFonts w:ascii="Calibri" w:hAnsi="Calibri" w:cs="Calibri"/>
                  <w:color w:val="000000"/>
                  <w:sz w:val="16"/>
                  <w:szCs w:val="16"/>
                  <w:rPrChange w:id="15969" w:author="Στάθης Καπ" w:date="2023-03-03T03:55:00Z">
                    <w:rPr>
                      <w:rFonts w:ascii="Calibri" w:hAnsi="Calibri" w:cs="Calibri"/>
                      <w:color w:val="000000"/>
                      <w:sz w:val="18"/>
                      <w:szCs w:val="18"/>
                    </w:rPr>
                  </w:rPrChange>
                </w:rPr>
                <w:t>0.192</w:t>
              </w:r>
            </w:ins>
          </w:p>
        </w:tc>
        <w:tc>
          <w:tcPr>
            <w:tcW w:w="589" w:type="dxa"/>
            <w:vAlign w:val="center"/>
            <w:tcPrChange w:id="15970" w:author="Στάθης Καπ" w:date="2023-03-03T06:26:00Z">
              <w:tcPr>
                <w:tcW w:w="589" w:type="dxa"/>
                <w:vAlign w:val="center"/>
              </w:tcPr>
            </w:tcPrChange>
          </w:tcPr>
          <w:p w14:paraId="7F241C54" w14:textId="45F12971" w:rsidR="00C87CFE" w:rsidRPr="00F665AE" w:rsidRDefault="00C87CFE" w:rsidP="00C87CFE">
            <w:pPr>
              <w:jc w:val="center"/>
              <w:rPr>
                <w:ins w:id="15971" w:author="Στάθης Καπ" w:date="2023-03-03T03:52:00Z"/>
                <w:rFonts w:cstheme="minorHAnsi"/>
                <w:sz w:val="16"/>
                <w:szCs w:val="16"/>
              </w:rPr>
            </w:pPr>
            <w:ins w:id="15972" w:author="Στάθης Καπ" w:date="2023-03-03T06:18:00Z">
              <w:r>
                <w:rPr>
                  <w:rFonts w:ascii="Calibri" w:hAnsi="Calibri" w:cstheme="minorHAnsi"/>
                  <w:color w:val="000000"/>
                  <w:sz w:val="16"/>
                  <w:szCs w:val="16"/>
                </w:rPr>
                <w:t>10.95</w:t>
              </w:r>
            </w:ins>
          </w:p>
        </w:tc>
        <w:tc>
          <w:tcPr>
            <w:tcW w:w="463" w:type="dxa"/>
            <w:vAlign w:val="bottom"/>
            <w:tcPrChange w:id="15973" w:author="Στάθης Καπ" w:date="2023-03-03T06:26:00Z">
              <w:tcPr>
                <w:tcW w:w="463" w:type="dxa"/>
                <w:vAlign w:val="bottom"/>
              </w:tcPr>
            </w:tcPrChange>
          </w:tcPr>
          <w:p w14:paraId="275FC737" w14:textId="23BF3F5E" w:rsidR="00C87CFE" w:rsidRPr="00F665AE" w:rsidRDefault="00C87CFE" w:rsidP="00C87CFE">
            <w:pPr>
              <w:jc w:val="center"/>
              <w:rPr>
                <w:ins w:id="15974" w:author="Στάθης Καπ" w:date="2023-03-03T03:52:00Z"/>
                <w:rFonts w:cstheme="minorHAnsi"/>
                <w:sz w:val="16"/>
                <w:szCs w:val="16"/>
              </w:rPr>
            </w:pPr>
            <w:ins w:id="15975" w:author="Στάθης Καπ" w:date="2023-03-03T03:54:00Z">
              <w:r w:rsidRPr="00F665AE">
                <w:rPr>
                  <w:rFonts w:ascii="Calibri" w:hAnsi="Calibri" w:cs="Calibri"/>
                  <w:color w:val="000000"/>
                  <w:sz w:val="16"/>
                  <w:szCs w:val="16"/>
                  <w:rPrChange w:id="15976" w:author="Στάθης Καπ" w:date="2023-03-03T03:55:00Z">
                    <w:rPr>
                      <w:rFonts w:ascii="Calibri" w:hAnsi="Calibri" w:cs="Calibri"/>
                      <w:color w:val="000000"/>
                      <w:sz w:val="18"/>
                      <w:szCs w:val="18"/>
                    </w:rPr>
                  </w:rPrChange>
                </w:rPr>
                <w:t>243</w:t>
              </w:r>
            </w:ins>
          </w:p>
        </w:tc>
        <w:tc>
          <w:tcPr>
            <w:tcW w:w="541" w:type="dxa"/>
            <w:vAlign w:val="bottom"/>
            <w:tcPrChange w:id="15977" w:author="Στάθης Καπ" w:date="2023-03-03T06:26:00Z">
              <w:tcPr>
                <w:tcW w:w="541" w:type="dxa"/>
                <w:vAlign w:val="bottom"/>
              </w:tcPr>
            </w:tcPrChange>
          </w:tcPr>
          <w:p w14:paraId="206A56D5" w14:textId="7AEEB78F" w:rsidR="00C87CFE" w:rsidRPr="00F665AE" w:rsidRDefault="00C87CFE" w:rsidP="00C87CFE">
            <w:pPr>
              <w:jc w:val="center"/>
              <w:rPr>
                <w:ins w:id="15978" w:author="Στάθης Καπ" w:date="2023-03-03T03:52:00Z"/>
                <w:rFonts w:cstheme="minorHAnsi"/>
                <w:sz w:val="16"/>
                <w:szCs w:val="16"/>
              </w:rPr>
            </w:pPr>
            <w:ins w:id="15979" w:author="Στάθης Καπ" w:date="2023-03-03T03:54:00Z">
              <w:r w:rsidRPr="00F665AE">
                <w:rPr>
                  <w:rFonts w:ascii="Calibri" w:hAnsi="Calibri" w:cs="Calibri"/>
                  <w:color w:val="000000"/>
                  <w:sz w:val="16"/>
                  <w:szCs w:val="16"/>
                  <w:rPrChange w:id="15980" w:author="Στάθης Καπ" w:date="2023-03-03T03:55:00Z">
                    <w:rPr>
                      <w:rFonts w:ascii="Calibri" w:hAnsi="Calibri" w:cs="Calibri"/>
                      <w:color w:val="000000"/>
                      <w:sz w:val="18"/>
                      <w:szCs w:val="18"/>
                    </w:rPr>
                  </w:rPrChange>
                </w:rPr>
                <w:t>0.178</w:t>
              </w:r>
            </w:ins>
          </w:p>
        </w:tc>
        <w:tc>
          <w:tcPr>
            <w:tcW w:w="589" w:type="dxa"/>
            <w:vAlign w:val="center"/>
            <w:tcPrChange w:id="15981" w:author="Στάθης Καπ" w:date="2023-03-03T06:26:00Z">
              <w:tcPr>
                <w:tcW w:w="589" w:type="dxa"/>
                <w:vAlign w:val="center"/>
              </w:tcPr>
            </w:tcPrChange>
          </w:tcPr>
          <w:p w14:paraId="2A91F8A8" w14:textId="3DC9B8D3" w:rsidR="00C87CFE" w:rsidRPr="00F665AE" w:rsidRDefault="00C87CFE" w:rsidP="00C87CFE">
            <w:pPr>
              <w:jc w:val="center"/>
              <w:rPr>
                <w:ins w:id="15982" w:author="Στάθης Καπ" w:date="2023-03-03T03:52:00Z"/>
                <w:rFonts w:cstheme="minorHAnsi"/>
                <w:sz w:val="16"/>
                <w:szCs w:val="16"/>
              </w:rPr>
            </w:pPr>
            <w:ins w:id="15983"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159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85" w:author="Στάθης Καπ" w:date="2023-03-03T03:53:00Z"/>
        </w:trPr>
        <w:tc>
          <w:tcPr>
            <w:tcW w:w="515" w:type="dxa"/>
            <w:tcBorders>
              <w:top w:val="nil"/>
              <w:bottom w:val="nil"/>
              <w:right w:val="single" w:sz="4" w:space="0" w:color="auto"/>
            </w:tcBorders>
            <w:shd w:val="clear" w:color="auto" w:fill="E7E6E6" w:themeFill="background2"/>
            <w:vAlign w:val="bottom"/>
            <w:tcPrChange w:id="15986" w:author="Στάθης Καπ" w:date="2023-03-03T06:26:00Z">
              <w:tcPr>
                <w:tcW w:w="515" w:type="dxa"/>
                <w:vAlign w:val="center"/>
              </w:tcPr>
            </w:tcPrChange>
          </w:tcPr>
          <w:p w14:paraId="1C50ED00" w14:textId="3304F4EB" w:rsidR="00C87CFE" w:rsidRPr="00F665AE" w:rsidRDefault="00C87CFE" w:rsidP="00C87CFE">
            <w:pPr>
              <w:jc w:val="center"/>
              <w:rPr>
                <w:ins w:id="15987" w:author="Στάθης Καπ" w:date="2023-03-03T03:53:00Z"/>
                <w:sz w:val="16"/>
                <w:szCs w:val="16"/>
              </w:rPr>
            </w:pPr>
            <w:ins w:id="15988" w:author="Στάθης Καπ" w:date="2023-03-03T03:54:00Z">
              <w:r w:rsidRPr="00F665AE">
                <w:rPr>
                  <w:rFonts w:ascii="Calibri" w:hAnsi="Calibri" w:cs="Calibri"/>
                  <w:color w:val="000000"/>
                  <w:sz w:val="16"/>
                  <w:szCs w:val="16"/>
                  <w:rPrChange w:id="15989"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15990" w:author="Στάθης Καπ" w:date="2023-03-03T06:26:00Z">
              <w:tcPr>
                <w:tcW w:w="560" w:type="dxa"/>
              </w:tcPr>
            </w:tcPrChange>
          </w:tcPr>
          <w:p w14:paraId="67A0E9FF" w14:textId="60349A89" w:rsidR="00C87CFE" w:rsidRPr="00F665AE" w:rsidRDefault="00C87CFE" w:rsidP="00C87CFE">
            <w:pPr>
              <w:jc w:val="center"/>
              <w:rPr>
                <w:ins w:id="15991" w:author="Στάθης Καπ" w:date="2023-03-03T03:53:00Z"/>
                <w:rFonts w:cstheme="minorHAnsi"/>
                <w:sz w:val="16"/>
                <w:szCs w:val="16"/>
              </w:rPr>
            </w:pPr>
            <w:ins w:id="15992" w:author="Στάθης Καπ" w:date="2023-03-03T03:54:00Z">
              <w:r w:rsidRPr="00F665AE">
                <w:rPr>
                  <w:sz w:val="16"/>
                  <w:szCs w:val="16"/>
                  <w:rPrChange w:id="15993" w:author="Στάθης Καπ" w:date="2023-03-03T03:55:00Z">
                    <w:rPr>
                      <w:sz w:val="18"/>
                      <w:szCs w:val="18"/>
                    </w:rPr>
                  </w:rPrChange>
                </w:rPr>
                <w:t>797</w:t>
              </w:r>
            </w:ins>
          </w:p>
        </w:tc>
        <w:tc>
          <w:tcPr>
            <w:tcW w:w="855" w:type="dxa"/>
            <w:tcPrChange w:id="15994" w:author="Στάθης Καπ" w:date="2023-03-03T06:26:00Z">
              <w:tcPr>
                <w:tcW w:w="855" w:type="dxa"/>
              </w:tcPr>
            </w:tcPrChange>
          </w:tcPr>
          <w:p w14:paraId="233DC30A" w14:textId="5D195854" w:rsidR="00C87CFE" w:rsidRPr="00F665AE" w:rsidRDefault="00C87CFE" w:rsidP="00C87CFE">
            <w:pPr>
              <w:jc w:val="center"/>
              <w:rPr>
                <w:ins w:id="15995" w:author="Στάθης Καπ" w:date="2023-03-03T03:53:00Z"/>
                <w:rFonts w:cstheme="minorHAnsi"/>
                <w:sz w:val="16"/>
                <w:szCs w:val="16"/>
              </w:rPr>
            </w:pPr>
            <w:ins w:id="15996" w:author="Στάθης Καπ" w:date="2023-03-03T03:54:00Z">
              <w:r w:rsidRPr="00F665AE">
                <w:rPr>
                  <w:sz w:val="16"/>
                  <w:szCs w:val="16"/>
                  <w:rPrChange w:id="15997" w:author="Στάθης Καπ" w:date="2023-03-03T03:55:00Z">
                    <w:rPr>
                      <w:sz w:val="18"/>
                      <w:szCs w:val="18"/>
                    </w:rPr>
                  </w:rPrChange>
                </w:rPr>
                <w:t>788</w:t>
              </w:r>
            </w:ins>
          </w:p>
        </w:tc>
        <w:tc>
          <w:tcPr>
            <w:tcW w:w="544" w:type="dxa"/>
            <w:vAlign w:val="bottom"/>
            <w:tcPrChange w:id="15998" w:author="Στάθης Καπ" w:date="2023-03-03T06:26:00Z">
              <w:tcPr>
                <w:tcW w:w="544" w:type="dxa"/>
                <w:vAlign w:val="bottom"/>
              </w:tcPr>
            </w:tcPrChange>
          </w:tcPr>
          <w:p w14:paraId="13702396" w14:textId="305E7133" w:rsidR="00C87CFE" w:rsidRPr="00F665AE" w:rsidRDefault="00C87CFE" w:rsidP="00C87CFE">
            <w:pPr>
              <w:jc w:val="center"/>
              <w:rPr>
                <w:ins w:id="15999" w:author="Στάθης Καπ" w:date="2023-03-03T03:53:00Z"/>
                <w:rFonts w:cstheme="minorHAnsi"/>
                <w:sz w:val="16"/>
                <w:szCs w:val="16"/>
              </w:rPr>
            </w:pPr>
            <w:ins w:id="16000" w:author="Στάθης Καπ" w:date="2023-03-03T03:54:00Z">
              <w:r w:rsidRPr="00F665AE">
                <w:rPr>
                  <w:rFonts w:ascii="Calibri" w:hAnsi="Calibri" w:cs="Calibri"/>
                  <w:color w:val="000000"/>
                  <w:sz w:val="16"/>
                  <w:szCs w:val="16"/>
                  <w:rPrChange w:id="16001" w:author="Στάθης Καπ" w:date="2023-03-03T03:55:00Z">
                    <w:rPr>
                      <w:rFonts w:ascii="Calibri" w:hAnsi="Calibri" w:cs="Calibri"/>
                      <w:color w:val="000000"/>
                      <w:sz w:val="18"/>
                      <w:szCs w:val="18"/>
                    </w:rPr>
                  </w:rPrChange>
                </w:rPr>
                <w:t>765</w:t>
              </w:r>
            </w:ins>
          </w:p>
        </w:tc>
        <w:tc>
          <w:tcPr>
            <w:tcW w:w="621" w:type="dxa"/>
            <w:vAlign w:val="bottom"/>
            <w:tcPrChange w:id="16002" w:author="Στάθης Καπ" w:date="2023-03-03T06:26:00Z">
              <w:tcPr>
                <w:tcW w:w="621" w:type="dxa"/>
                <w:vAlign w:val="bottom"/>
              </w:tcPr>
            </w:tcPrChange>
          </w:tcPr>
          <w:p w14:paraId="5011F9DF" w14:textId="32296D79" w:rsidR="00C87CFE" w:rsidRPr="00F665AE" w:rsidRDefault="00C87CFE" w:rsidP="00C87CFE">
            <w:pPr>
              <w:jc w:val="center"/>
              <w:rPr>
                <w:ins w:id="16003" w:author="Στάθης Καπ" w:date="2023-03-03T03:53:00Z"/>
                <w:rFonts w:cstheme="minorHAnsi"/>
                <w:sz w:val="16"/>
                <w:szCs w:val="16"/>
              </w:rPr>
            </w:pPr>
            <w:ins w:id="16004" w:author="Στάθης Καπ" w:date="2023-03-03T03:54:00Z">
              <w:r w:rsidRPr="00F665AE">
                <w:rPr>
                  <w:rFonts w:ascii="Calibri" w:hAnsi="Calibri" w:cs="Calibri"/>
                  <w:color w:val="000000"/>
                  <w:sz w:val="16"/>
                  <w:szCs w:val="16"/>
                  <w:rPrChange w:id="16005" w:author="Στάθης Καπ" w:date="2023-03-03T03:55:00Z">
                    <w:rPr>
                      <w:rFonts w:ascii="Calibri" w:hAnsi="Calibri" w:cs="Calibri"/>
                      <w:color w:val="000000"/>
                      <w:sz w:val="18"/>
                      <w:szCs w:val="18"/>
                    </w:rPr>
                  </w:rPrChange>
                </w:rPr>
                <w:t>0.355</w:t>
              </w:r>
            </w:ins>
          </w:p>
        </w:tc>
        <w:tc>
          <w:tcPr>
            <w:tcW w:w="669" w:type="dxa"/>
            <w:vAlign w:val="center"/>
            <w:tcPrChange w:id="16006" w:author="Στάθης Καπ" w:date="2023-03-03T06:26:00Z">
              <w:tcPr>
                <w:tcW w:w="669" w:type="dxa"/>
                <w:vAlign w:val="center"/>
              </w:tcPr>
            </w:tcPrChange>
          </w:tcPr>
          <w:p w14:paraId="5CABCBAF" w14:textId="3ED6C433" w:rsidR="00C87CFE" w:rsidRPr="00F665AE" w:rsidRDefault="00C87CFE" w:rsidP="00C87CFE">
            <w:pPr>
              <w:jc w:val="center"/>
              <w:rPr>
                <w:ins w:id="16007" w:author="Στάθης Καπ" w:date="2023-03-03T03:53:00Z"/>
                <w:rFonts w:cstheme="minorHAnsi"/>
                <w:sz w:val="16"/>
                <w:szCs w:val="16"/>
              </w:rPr>
            </w:pPr>
            <w:ins w:id="16008" w:author="Στάθης Καπ" w:date="2023-03-03T06:18:00Z">
              <w:r>
                <w:rPr>
                  <w:rFonts w:ascii="Calibri" w:hAnsi="Calibri" w:cstheme="minorHAnsi"/>
                  <w:color w:val="000000"/>
                  <w:sz w:val="16"/>
                  <w:szCs w:val="16"/>
                </w:rPr>
                <w:t>4.02</w:t>
              </w:r>
            </w:ins>
          </w:p>
        </w:tc>
        <w:tc>
          <w:tcPr>
            <w:tcW w:w="543" w:type="dxa"/>
            <w:vAlign w:val="bottom"/>
            <w:tcPrChange w:id="16009" w:author="Στάθης Καπ" w:date="2023-03-03T06:26:00Z">
              <w:tcPr>
                <w:tcW w:w="543" w:type="dxa"/>
                <w:vAlign w:val="bottom"/>
              </w:tcPr>
            </w:tcPrChange>
          </w:tcPr>
          <w:p w14:paraId="45B1D316" w14:textId="7A597A6B" w:rsidR="00C87CFE" w:rsidRPr="00F665AE" w:rsidRDefault="00C87CFE" w:rsidP="00C87CFE">
            <w:pPr>
              <w:jc w:val="center"/>
              <w:rPr>
                <w:ins w:id="16010" w:author="Στάθης Καπ" w:date="2023-03-03T03:53:00Z"/>
                <w:rFonts w:cstheme="minorHAnsi"/>
                <w:sz w:val="16"/>
                <w:szCs w:val="16"/>
              </w:rPr>
            </w:pPr>
            <w:ins w:id="16011" w:author="Στάθης Καπ" w:date="2023-03-03T03:54:00Z">
              <w:r w:rsidRPr="00F665AE">
                <w:rPr>
                  <w:rFonts w:ascii="Calibri" w:hAnsi="Calibri" w:cs="Calibri"/>
                  <w:color w:val="000000"/>
                  <w:sz w:val="16"/>
                  <w:szCs w:val="16"/>
                  <w:rPrChange w:id="16012" w:author="Στάθης Καπ" w:date="2023-03-03T03:55:00Z">
                    <w:rPr>
                      <w:rFonts w:ascii="Calibri" w:hAnsi="Calibri" w:cs="Calibri"/>
                      <w:color w:val="000000"/>
                      <w:sz w:val="18"/>
                      <w:szCs w:val="18"/>
                    </w:rPr>
                  </w:rPrChange>
                </w:rPr>
                <w:t>736</w:t>
              </w:r>
            </w:ins>
          </w:p>
        </w:tc>
        <w:tc>
          <w:tcPr>
            <w:tcW w:w="621" w:type="dxa"/>
            <w:vAlign w:val="bottom"/>
            <w:tcPrChange w:id="16013" w:author="Στάθης Καπ" w:date="2023-03-03T06:26:00Z">
              <w:tcPr>
                <w:tcW w:w="621" w:type="dxa"/>
                <w:vAlign w:val="bottom"/>
              </w:tcPr>
            </w:tcPrChange>
          </w:tcPr>
          <w:p w14:paraId="51FBDD04" w14:textId="55BA554E" w:rsidR="00C87CFE" w:rsidRPr="00F665AE" w:rsidRDefault="00C87CFE" w:rsidP="00C87CFE">
            <w:pPr>
              <w:jc w:val="center"/>
              <w:rPr>
                <w:ins w:id="16014" w:author="Στάθης Καπ" w:date="2023-03-03T03:53:00Z"/>
                <w:rFonts w:cstheme="minorHAnsi"/>
                <w:sz w:val="16"/>
                <w:szCs w:val="16"/>
              </w:rPr>
            </w:pPr>
            <w:ins w:id="16015" w:author="Στάθης Καπ" w:date="2023-03-03T03:54:00Z">
              <w:r w:rsidRPr="00F665AE">
                <w:rPr>
                  <w:rFonts w:ascii="Calibri" w:hAnsi="Calibri" w:cs="Calibri"/>
                  <w:color w:val="000000"/>
                  <w:sz w:val="16"/>
                  <w:szCs w:val="16"/>
                  <w:rPrChange w:id="16016" w:author="Στάθης Καπ" w:date="2023-03-03T03:55:00Z">
                    <w:rPr>
                      <w:rFonts w:ascii="Calibri" w:hAnsi="Calibri" w:cs="Calibri"/>
                      <w:color w:val="000000"/>
                      <w:sz w:val="18"/>
                      <w:szCs w:val="18"/>
                    </w:rPr>
                  </w:rPrChange>
                </w:rPr>
                <w:t>0.199</w:t>
              </w:r>
            </w:ins>
          </w:p>
        </w:tc>
        <w:tc>
          <w:tcPr>
            <w:tcW w:w="669" w:type="dxa"/>
            <w:vAlign w:val="center"/>
            <w:tcPrChange w:id="16017" w:author="Στάθης Καπ" w:date="2023-03-03T06:26:00Z">
              <w:tcPr>
                <w:tcW w:w="669" w:type="dxa"/>
                <w:vAlign w:val="center"/>
              </w:tcPr>
            </w:tcPrChange>
          </w:tcPr>
          <w:p w14:paraId="465ABD1E" w14:textId="31B3BB90" w:rsidR="00C87CFE" w:rsidRPr="00F665AE" w:rsidRDefault="00C87CFE" w:rsidP="00C87CFE">
            <w:pPr>
              <w:jc w:val="center"/>
              <w:rPr>
                <w:ins w:id="16018" w:author="Στάθης Καπ" w:date="2023-03-03T03:53:00Z"/>
                <w:rFonts w:cstheme="minorHAnsi"/>
                <w:sz w:val="16"/>
                <w:szCs w:val="16"/>
              </w:rPr>
            </w:pPr>
            <w:ins w:id="16019" w:author="Στάθης Καπ" w:date="2023-03-03T06:18:00Z">
              <w:r>
                <w:rPr>
                  <w:rFonts w:ascii="Calibri" w:hAnsi="Calibri" w:cstheme="minorHAnsi"/>
                  <w:color w:val="000000"/>
                  <w:sz w:val="16"/>
                  <w:szCs w:val="16"/>
                </w:rPr>
                <w:t>3.79</w:t>
              </w:r>
            </w:ins>
          </w:p>
        </w:tc>
        <w:tc>
          <w:tcPr>
            <w:tcW w:w="508" w:type="dxa"/>
            <w:vAlign w:val="bottom"/>
            <w:tcPrChange w:id="16020" w:author="Στάθης Καπ" w:date="2023-03-03T06:26:00Z">
              <w:tcPr>
                <w:tcW w:w="508" w:type="dxa"/>
                <w:vAlign w:val="bottom"/>
              </w:tcPr>
            </w:tcPrChange>
          </w:tcPr>
          <w:p w14:paraId="2215F97F" w14:textId="686763AE" w:rsidR="00C87CFE" w:rsidRPr="00F665AE" w:rsidRDefault="00C87CFE" w:rsidP="00C87CFE">
            <w:pPr>
              <w:jc w:val="center"/>
              <w:rPr>
                <w:ins w:id="16021" w:author="Στάθης Καπ" w:date="2023-03-03T03:53:00Z"/>
                <w:rFonts w:cstheme="minorHAnsi"/>
                <w:sz w:val="16"/>
                <w:szCs w:val="16"/>
              </w:rPr>
            </w:pPr>
            <w:ins w:id="16022" w:author="Στάθης Καπ" w:date="2023-03-03T03:54:00Z">
              <w:r w:rsidRPr="00F665AE">
                <w:rPr>
                  <w:rFonts w:ascii="Calibri" w:hAnsi="Calibri" w:cs="Calibri"/>
                  <w:color w:val="000000"/>
                  <w:sz w:val="16"/>
                  <w:szCs w:val="16"/>
                  <w:rPrChange w:id="16023" w:author="Στάθης Καπ" w:date="2023-03-03T03:55:00Z">
                    <w:rPr>
                      <w:rFonts w:ascii="Calibri" w:hAnsi="Calibri" w:cs="Calibri"/>
                      <w:color w:val="000000"/>
                      <w:sz w:val="18"/>
                      <w:szCs w:val="18"/>
                    </w:rPr>
                  </w:rPrChange>
                </w:rPr>
                <w:t>757</w:t>
              </w:r>
            </w:ins>
          </w:p>
        </w:tc>
        <w:tc>
          <w:tcPr>
            <w:tcW w:w="541" w:type="dxa"/>
            <w:vAlign w:val="bottom"/>
            <w:tcPrChange w:id="16024" w:author="Στάθης Καπ" w:date="2023-03-03T06:26:00Z">
              <w:tcPr>
                <w:tcW w:w="541" w:type="dxa"/>
                <w:vAlign w:val="bottom"/>
              </w:tcPr>
            </w:tcPrChange>
          </w:tcPr>
          <w:p w14:paraId="40114F8F" w14:textId="6167FBF3" w:rsidR="00C87CFE" w:rsidRPr="00F665AE" w:rsidRDefault="00C87CFE" w:rsidP="00C87CFE">
            <w:pPr>
              <w:jc w:val="center"/>
              <w:rPr>
                <w:ins w:id="16025" w:author="Στάθης Καπ" w:date="2023-03-03T03:53:00Z"/>
                <w:rFonts w:cstheme="minorHAnsi"/>
                <w:sz w:val="16"/>
                <w:szCs w:val="16"/>
              </w:rPr>
            </w:pPr>
            <w:ins w:id="16026" w:author="Στάθης Καπ" w:date="2023-03-03T03:54:00Z">
              <w:r w:rsidRPr="00F665AE">
                <w:rPr>
                  <w:rFonts w:ascii="Calibri" w:hAnsi="Calibri" w:cs="Calibri"/>
                  <w:color w:val="000000"/>
                  <w:sz w:val="16"/>
                  <w:szCs w:val="16"/>
                  <w:rPrChange w:id="16027" w:author="Στάθης Καπ" w:date="2023-03-03T03:55:00Z">
                    <w:rPr>
                      <w:rFonts w:ascii="Calibri" w:hAnsi="Calibri" w:cs="Calibri"/>
                      <w:color w:val="000000"/>
                      <w:sz w:val="18"/>
                      <w:szCs w:val="18"/>
                    </w:rPr>
                  </w:rPrChange>
                </w:rPr>
                <w:t>0.225</w:t>
              </w:r>
            </w:ins>
          </w:p>
        </w:tc>
        <w:tc>
          <w:tcPr>
            <w:tcW w:w="589" w:type="dxa"/>
            <w:vAlign w:val="center"/>
            <w:tcPrChange w:id="16028" w:author="Στάθης Καπ" w:date="2023-03-03T06:26:00Z">
              <w:tcPr>
                <w:tcW w:w="589" w:type="dxa"/>
                <w:vAlign w:val="center"/>
              </w:tcPr>
            </w:tcPrChange>
          </w:tcPr>
          <w:p w14:paraId="7325F34B" w14:textId="4FCFBC5A" w:rsidR="00C87CFE" w:rsidRPr="00F665AE" w:rsidRDefault="00C87CFE" w:rsidP="00C87CFE">
            <w:pPr>
              <w:jc w:val="center"/>
              <w:rPr>
                <w:ins w:id="16029" w:author="Στάθης Καπ" w:date="2023-03-03T03:53:00Z"/>
                <w:rFonts w:cstheme="minorHAnsi"/>
                <w:sz w:val="16"/>
                <w:szCs w:val="16"/>
              </w:rPr>
            </w:pPr>
            <w:ins w:id="16030" w:author="Στάθης Καπ" w:date="2023-03-03T06:18:00Z">
              <w:r>
                <w:rPr>
                  <w:rFonts w:ascii="Calibri" w:hAnsi="Calibri" w:cstheme="minorHAnsi"/>
                  <w:color w:val="000000"/>
                  <w:sz w:val="16"/>
                  <w:szCs w:val="16"/>
                </w:rPr>
                <w:t>1.05</w:t>
              </w:r>
            </w:ins>
          </w:p>
        </w:tc>
        <w:tc>
          <w:tcPr>
            <w:tcW w:w="463" w:type="dxa"/>
            <w:vAlign w:val="bottom"/>
            <w:tcPrChange w:id="16031" w:author="Στάθης Καπ" w:date="2023-03-03T06:26:00Z">
              <w:tcPr>
                <w:tcW w:w="463" w:type="dxa"/>
                <w:vAlign w:val="bottom"/>
              </w:tcPr>
            </w:tcPrChange>
          </w:tcPr>
          <w:p w14:paraId="11F375FE" w14:textId="6D398F23" w:rsidR="00C87CFE" w:rsidRPr="00F665AE" w:rsidRDefault="00C87CFE" w:rsidP="00C87CFE">
            <w:pPr>
              <w:jc w:val="center"/>
              <w:rPr>
                <w:ins w:id="16032" w:author="Στάθης Καπ" w:date="2023-03-03T03:53:00Z"/>
                <w:rFonts w:cstheme="minorHAnsi"/>
                <w:sz w:val="16"/>
                <w:szCs w:val="16"/>
              </w:rPr>
            </w:pPr>
            <w:ins w:id="16033" w:author="Στάθης Καπ" w:date="2023-03-03T03:54:00Z">
              <w:r w:rsidRPr="00F665AE">
                <w:rPr>
                  <w:rFonts w:ascii="Calibri" w:hAnsi="Calibri" w:cs="Calibri"/>
                  <w:color w:val="000000"/>
                  <w:sz w:val="16"/>
                  <w:szCs w:val="16"/>
                  <w:rPrChange w:id="16034" w:author="Στάθης Καπ" w:date="2023-03-03T03:55:00Z">
                    <w:rPr>
                      <w:rFonts w:ascii="Calibri" w:hAnsi="Calibri" w:cs="Calibri"/>
                      <w:color w:val="000000"/>
                      <w:sz w:val="18"/>
                      <w:szCs w:val="18"/>
                    </w:rPr>
                  </w:rPrChange>
                </w:rPr>
                <w:t>715</w:t>
              </w:r>
            </w:ins>
          </w:p>
        </w:tc>
        <w:tc>
          <w:tcPr>
            <w:tcW w:w="541" w:type="dxa"/>
            <w:vAlign w:val="bottom"/>
            <w:tcPrChange w:id="16035" w:author="Στάθης Καπ" w:date="2023-03-03T06:26:00Z">
              <w:tcPr>
                <w:tcW w:w="541" w:type="dxa"/>
                <w:vAlign w:val="bottom"/>
              </w:tcPr>
            </w:tcPrChange>
          </w:tcPr>
          <w:p w14:paraId="44023A8F" w14:textId="54352734" w:rsidR="00C87CFE" w:rsidRPr="00F665AE" w:rsidRDefault="00C87CFE" w:rsidP="00C87CFE">
            <w:pPr>
              <w:jc w:val="center"/>
              <w:rPr>
                <w:ins w:id="16036" w:author="Στάθης Καπ" w:date="2023-03-03T03:53:00Z"/>
                <w:rFonts w:cstheme="minorHAnsi"/>
                <w:sz w:val="16"/>
                <w:szCs w:val="16"/>
              </w:rPr>
            </w:pPr>
            <w:ins w:id="16037" w:author="Στάθης Καπ" w:date="2023-03-03T03:54:00Z">
              <w:r w:rsidRPr="00F665AE">
                <w:rPr>
                  <w:rFonts w:ascii="Calibri" w:hAnsi="Calibri" w:cs="Calibri"/>
                  <w:color w:val="000000"/>
                  <w:sz w:val="16"/>
                  <w:szCs w:val="16"/>
                  <w:rPrChange w:id="16038" w:author="Στάθης Καπ" w:date="2023-03-03T03:55:00Z">
                    <w:rPr>
                      <w:rFonts w:ascii="Calibri" w:hAnsi="Calibri" w:cs="Calibri"/>
                      <w:color w:val="000000"/>
                      <w:sz w:val="18"/>
                      <w:szCs w:val="18"/>
                    </w:rPr>
                  </w:rPrChange>
                </w:rPr>
                <w:t>0.226</w:t>
              </w:r>
            </w:ins>
          </w:p>
        </w:tc>
        <w:tc>
          <w:tcPr>
            <w:tcW w:w="589" w:type="dxa"/>
            <w:vAlign w:val="center"/>
            <w:tcPrChange w:id="16039" w:author="Στάθης Καπ" w:date="2023-03-03T06:26:00Z">
              <w:tcPr>
                <w:tcW w:w="589" w:type="dxa"/>
                <w:vAlign w:val="center"/>
              </w:tcPr>
            </w:tcPrChange>
          </w:tcPr>
          <w:p w14:paraId="248D5D03" w14:textId="7EC44121" w:rsidR="00C87CFE" w:rsidRPr="00F665AE" w:rsidRDefault="00C87CFE" w:rsidP="00C87CFE">
            <w:pPr>
              <w:jc w:val="center"/>
              <w:rPr>
                <w:ins w:id="16040" w:author="Στάθης Καπ" w:date="2023-03-03T03:53:00Z"/>
                <w:rFonts w:cstheme="minorHAnsi"/>
                <w:sz w:val="16"/>
                <w:szCs w:val="16"/>
              </w:rPr>
            </w:pPr>
            <w:ins w:id="16041"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160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43" w:author="Στάθης Καπ" w:date="2023-03-03T03:53:00Z"/>
        </w:trPr>
        <w:tc>
          <w:tcPr>
            <w:tcW w:w="515" w:type="dxa"/>
            <w:tcBorders>
              <w:top w:val="nil"/>
              <w:bottom w:val="nil"/>
              <w:right w:val="single" w:sz="4" w:space="0" w:color="auto"/>
            </w:tcBorders>
            <w:shd w:val="clear" w:color="auto" w:fill="E7E6E6" w:themeFill="background2"/>
            <w:vAlign w:val="bottom"/>
            <w:tcPrChange w:id="16044" w:author="Στάθης Καπ" w:date="2023-03-03T06:26:00Z">
              <w:tcPr>
                <w:tcW w:w="515" w:type="dxa"/>
                <w:vAlign w:val="center"/>
              </w:tcPr>
            </w:tcPrChange>
          </w:tcPr>
          <w:p w14:paraId="4712D42C" w14:textId="162DC88A" w:rsidR="00C87CFE" w:rsidRPr="00F665AE" w:rsidRDefault="00C87CFE" w:rsidP="00C87CFE">
            <w:pPr>
              <w:jc w:val="center"/>
              <w:rPr>
                <w:ins w:id="16045" w:author="Στάθης Καπ" w:date="2023-03-03T03:53:00Z"/>
                <w:sz w:val="16"/>
                <w:szCs w:val="16"/>
              </w:rPr>
            </w:pPr>
            <w:ins w:id="16046" w:author="Στάθης Καπ" w:date="2023-03-03T03:54:00Z">
              <w:r w:rsidRPr="00F665AE">
                <w:rPr>
                  <w:rFonts w:ascii="Calibri" w:hAnsi="Calibri" w:cs="Calibri"/>
                  <w:color w:val="000000"/>
                  <w:sz w:val="16"/>
                  <w:szCs w:val="16"/>
                  <w:rPrChange w:id="16047"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16048" w:author="Στάθης Καπ" w:date="2023-03-03T06:26:00Z">
              <w:tcPr>
                <w:tcW w:w="560" w:type="dxa"/>
              </w:tcPr>
            </w:tcPrChange>
          </w:tcPr>
          <w:p w14:paraId="38626856" w14:textId="75731705" w:rsidR="00C87CFE" w:rsidRPr="00F665AE" w:rsidRDefault="00C87CFE" w:rsidP="00C87CFE">
            <w:pPr>
              <w:jc w:val="center"/>
              <w:rPr>
                <w:ins w:id="16049" w:author="Στάθης Καπ" w:date="2023-03-03T03:53:00Z"/>
                <w:rFonts w:cstheme="minorHAnsi"/>
                <w:sz w:val="16"/>
                <w:szCs w:val="16"/>
              </w:rPr>
            </w:pPr>
            <w:ins w:id="16050" w:author="Στάθης Καπ" w:date="2023-03-03T03:54:00Z">
              <w:r w:rsidRPr="00F665AE">
                <w:rPr>
                  <w:sz w:val="16"/>
                  <w:szCs w:val="16"/>
                  <w:rPrChange w:id="16051" w:author="Στάθης Καπ" w:date="2023-03-03T03:55:00Z">
                    <w:rPr>
                      <w:sz w:val="18"/>
                      <w:szCs w:val="18"/>
                    </w:rPr>
                  </w:rPrChange>
                </w:rPr>
                <w:t>930</w:t>
              </w:r>
            </w:ins>
          </w:p>
        </w:tc>
        <w:tc>
          <w:tcPr>
            <w:tcW w:w="855" w:type="dxa"/>
            <w:tcPrChange w:id="16052" w:author="Στάθης Καπ" w:date="2023-03-03T06:26:00Z">
              <w:tcPr>
                <w:tcW w:w="855" w:type="dxa"/>
              </w:tcPr>
            </w:tcPrChange>
          </w:tcPr>
          <w:p w14:paraId="3249889B" w14:textId="5B470031" w:rsidR="00C87CFE" w:rsidRPr="00F665AE" w:rsidRDefault="00C87CFE" w:rsidP="00C87CFE">
            <w:pPr>
              <w:jc w:val="center"/>
              <w:rPr>
                <w:ins w:id="16053" w:author="Στάθης Καπ" w:date="2023-03-03T03:53:00Z"/>
                <w:rFonts w:cstheme="minorHAnsi"/>
                <w:sz w:val="16"/>
                <w:szCs w:val="16"/>
              </w:rPr>
            </w:pPr>
            <w:ins w:id="16054" w:author="Στάθης Καπ" w:date="2023-03-03T03:54:00Z">
              <w:r w:rsidRPr="00F665AE">
                <w:rPr>
                  <w:sz w:val="16"/>
                  <w:szCs w:val="16"/>
                  <w:rPrChange w:id="16055" w:author="Στάθης Καπ" w:date="2023-03-03T03:55:00Z">
                    <w:rPr>
                      <w:sz w:val="18"/>
                      <w:szCs w:val="18"/>
                    </w:rPr>
                  </w:rPrChange>
                </w:rPr>
                <w:t>880</w:t>
              </w:r>
            </w:ins>
          </w:p>
        </w:tc>
        <w:tc>
          <w:tcPr>
            <w:tcW w:w="544" w:type="dxa"/>
            <w:vAlign w:val="bottom"/>
            <w:tcPrChange w:id="16056" w:author="Στάθης Καπ" w:date="2023-03-03T06:26:00Z">
              <w:tcPr>
                <w:tcW w:w="544" w:type="dxa"/>
                <w:vAlign w:val="bottom"/>
              </w:tcPr>
            </w:tcPrChange>
          </w:tcPr>
          <w:p w14:paraId="4A0A6239" w14:textId="4DDF4EDC" w:rsidR="00C87CFE" w:rsidRPr="00F665AE" w:rsidRDefault="00C87CFE" w:rsidP="00C87CFE">
            <w:pPr>
              <w:jc w:val="center"/>
              <w:rPr>
                <w:ins w:id="16057" w:author="Στάθης Καπ" w:date="2023-03-03T03:53:00Z"/>
                <w:rFonts w:cstheme="minorHAnsi"/>
                <w:sz w:val="16"/>
                <w:szCs w:val="16"/>
              </w:rPr>
            </w:pPr>
            <w:ins w:id="16058" w:author="Στάθης Καπ" w:date="2023-03-03T03:54:00Z">
              <w:r w:rsidRPr="00F665AE">
                <w:rPr>
                  <w:rFonts w:ascii="Calibri" w:hAnsi="Calibri" w:cs="Calibri"/>
                  <w:color w:val="000000"/>
                  <w:sz w:val="16"/>
                  <w:szCs w:val="16"/>
                  <w:rPrChange w:id="16059" w:author="Στάθης Καπ" w:date="2023-03-03T03:55:00Z">
                    <w:rPr>
                      <w:rFonts w:ascii="Calibri" w:hAnsi="Calibri" w:cs="Calibri"/>
                      <w:color w:val="000000"/>
                      <w:sz w:val="18"/>
                      <w:szCs w:val="18"/>
                    </w:rPr>
                  </w:rPrChange>
                </w:rPr>
                <w:t>855</w:t>
              </w:r>
            </w:ins>
          </w:p>
        </w:tc>
        <w:tc>
          <w:tcPr>
            <w:tcW w:w="621" w:type="dxa"/>
            <w:vAlign w:val="bottom"/>
            <w:tcPrChange w:id="16060" w:author="Στάθης Καπ" w:date="2023-03-03T06:26:00Z">
              <w:tcPr>
                <w:tcW w:w="621" w:type="dxa"/>
                <w:vAlign w:val="bottom"/>
              </w:tcPr>
            </w:tcPrChange>
          </w:tcPr>
          <w:p w14:paraId="0B66FC3A" w14:textId="0AE13FD1" w:rsidR="00C87CFE" w:rsidRPr="00F665AE" w:rsidRDefault="00C87CFE" w:rsidP="00C87CFE">
            <w:pPr>
              <w:jc w:val="center"/>
              <w:rPr>
                <w:ins w:id="16061" w:author="Στάθης Καπ" w:date="2023-03-03T03:53:00Z"/>
                <w:rFonts w:cstheme="minorHAnsi"/>
                <w:sz w:val="16"/>
                <w:szCs w:val="16"/>
              </w:rPr>
            </w:pPr>
            <w:ins w:id="16062" w:author="Στάθης Καπ" w:date="2023-03-03T03:54:00Z">
              <w:r w:rsidRPr="00F665AE">
                <w:rPr>
                  <w:rFonts w:ascii="Calibri" w:hAnsi="Calibri" w:cs="Calibri"/>
                  <w:color w:val="000000"/>
                  <w:sz w:val="16"/>
                  <w:szCs w:val="16"/>
                  <w:rPrChange w:id="16063" w:author="Στάθης Καπ" w:date="2023-03-03T03:55:00Z">
                    <w:rPr>
                      <w:rFonts w:ascii="Calibri" w:hAnsi="Calibri" w:cs="Calibri"/>
                      <w:color w:val="000000"/>
                      <w:sz w:val="18"/>
                      <w:szCs w:val="18"/>
                    </w:rPr>
                  </w:rPrChange>
                </w:rPr>
                <w:t>0.546</w:t>
              </w:r>
            </w:ins>
          </w:p>
        </w:tc>
        <w:tc>
          <w:tcPr>
            <w:tcW w:w="669" w:type="dxa"/>
            <w:vAlign w:val="center"/>
            <w:tcPrChange w:id="16064" w:author="Στάθης Καπ" w:date="2023-03-03T06:26:00Z">
              <w:tcPr>
                <w:tcW w:w="669" w:type="dxa"/>
                <w:vAlign w:val="center"/>
              </w:tcPr>
            </w:tcPrChange>
          </w:tcPr>
          <w:p w14:paraId="08E6F68B" w14:textId="5031BFED" w:rsidR="00C87CFE" w:rsidRPr="00F665AE" w:rsidRDefault="00C87CFE" w:rsidP="00C87CFE">
            <w:pPr>
              <w:jc w:val="center"/>
              <w:rPr>
                <w:ins w:id="16065" w:author="Στάθης Καπ" w:date="2023-03-03T03:53:00Z"/>
                <w:rFonts w:cstheme="minorHAnsi"/>
                <w:sz w:val="16"/>
                <w:szCs w:val="16"/>
              </w:rPr>
            </w:pPr>
            <w:ins w:id="16066" w:author="Στάθης Καπ" w:date="2023-03-03T06:18:00Z">
              <w:r>
                <w:rPr>
                  <w:rFonts w:ascii="Calibri" w:hAnsi="Calibri" w:cstheme="minorHAnsi"/>
                  <w:color w:val="000000"/>
                  <w:sz w:val="16"/>
                  <w:szCs w:val="16"/>
                </w:rPr>
                <w:t>8.06</w:t>
              </w:r>
            </w:ins>
          </w:p>
        </w:tc>
        <w:tc>
          <w:tcPr>
            <w:tcW w:w="543" w:type="dxa"/>
            <w:vAlign w:val="bottom"/>
            <w:tcPrChange w:id="16067" w:author="Στάθης Καπ" w:date="2023-03-03T06:26:00Z">
              <w:tcPr>
                <w:tcW w:w="543" w:type="dxa"/>
                <w:vAlign w:val="bottom"/>
              </w:tcPr>
            </w:tcPrChange>
          </w:tcPr>
          <w:p w14:paraId="1F8CF230" w14:textId="7E59EBFF" w:rsidR="00C87CFE" w:rsidRPr="00F665AE" w:rsidRDefault="00C87CFE" w:rsidP="00C87CFE">
            <w:pPr>
              <w:jc w:val="center"/>
              <w:rPr>
                <w:ins w:id="16068" w:author="Στάθης Καπ" w:date="2023-03-03T03:53:00Z"/>
                <w:rFonts w:cstheme="minorHAnsi"/>
                <w:sz w:val="16"/>
                <w:szCs w:val="16"/>
              </w:rPr>
            </w:pPr>
            <w:ins w:id="16069" w:author="Στάθης Καπ" w:date="2023-03-03T03:54:00Z">
              <w:r w:rsidRPr="00F665AE">
                <w:rPr>
                  <w:rFonts w:ascii="Calibri" w:hAnsi="Calibri" w:cs="Calibri"/>
                  <w:color w:val="000000"/>
                  <w:sz w:val="16"/>
                  <w:szCs w:val="16"/>
                  <w:rPrChange w:id="16070" w:author="Στάθης Καπ" w:date="2023-03-03T03:55:00Z">
                    <w:rPr>
                      <w:rFonts w:ascii="Calibri" w:hAnsi="Calibri" w:cs="Calibri"/>
                      <w:color w:val="000000"/>
                      <w:sz w:val="18"/>
                      <w:szCs w:val="18"/>
                    </w:rPr>
                  </w:rPrChange>
                </w:rPr>
                <w:t>877</w:t>
              </w:r>
            </w:ins>
          </w:p>
        </w:tc>
        <w:tc>
          <w:tcPr>
            <w:tcW w:w="621" w:type="dxa"/>
            <w:vAlign w:val="bottom"/>
            <w:tcPrChange w:id="16071" w:author="Στάθης Καπ" w:date="2023-03-03T06:26:00Z">
              <w:tcPr>
                <w:tcW w:w="621" w:type="dxa"/>
                <w:vAlign w:val="bottom"/>
              </w:tcPr>
            </w:tcPrChange>
          </w:tcPr>
          <w:p w14:paraId="7D33DE0C" w14:textId="5ABF82E2" w:rsidR="00C87CFE" w:rsidRPr="00F665AE" w:rsidRDefault="00C87CFE" w:rsidP="00C87CFE">
            <w:pPr>
              <w:jc w:val="center"/>
              <w:rPr>
                <w:ins w:id="16072" w:author="Στάθης Καπ" w:date="2023-03-03T03:53:00Z"/>
                <w:rFonts w:cstheme="minorHAnsi"/>
                <w:sz w:val="16"/>
                <w:szCs w:val="16"/>
              </w:rPr>
            </w:pPr>
            <w:ins w:id="16073" w:author="Στάθης Καπ" w:date="2023-03-03T03:54:00Z">
              <w:r w:rsidRPr="00F665AE">
                <w:rPr>
                  <w:rFonts w:ascii="Calibri" w:hAnsi="Calibri" w:cs="Calibri"/>
                  <w:color w:val="000000"/>
                  <w:sz w:val="16"/>
                  <w:szCs w:val="16"/>
                  <w:rPrChange w:id="16074" w:author="Στάθης Καπ" w:date="2023-03-03T03:55:00Z">
                    <w:rPr>
                      <w:rFonts w:ascii="Calibri" w:hAnsi="Calibri" w:cs="Calibri"/>
                      <w:color w:val="000000"/>
                      <w:sz w:val="18"/>
                      <w:szCs w:val="18"/>
                    </w:rPr>
                  </w:rPrChange>
                </w:rPr>
                <w:t>0.465</w:t>
              </w:r>
            </w:ins>
          </w:p>
        </w:tc>
        <w:tc>
          <w:tcPr>
            <w:tcW w:w="669" w:type="dxa"/>
            <w:vAlign w:val="center"/>
            <w:tcPrChange w:id="16075" w:author="Στάθης Καπ" w:date="2023-03-03T06:26:00Z">
              <w:tcPr>
                <w:tcW w:w="669" w:type="dxa"/>
                <w:vAlign w:val="center"/>
              </w:tcPr>
            </w:tcPrChange>
          </w:tcPr>
          <w:p w14:paraId="49DA5E8E" w14:textId="572F440D" w:rsidR="00C87CFE" w:rsidRPr="00F665AE" w:rsidRDefault="00C87CFE" w:rsidP="00C87CFE">
            <w:pPr>
              <w:jc w:val="center"/>
              <w:rPr>
                <w:ins w:id="16076" w:author="Στάθης Καπ" w:date="2023-03-03T03:53:00Z"/>
                <w:rFonts w:cstheme="minorHAnsi"/>
                <w:sz w:val="16"/>
                <w:szCs w:val="16"/>
              </w:rPr>
            </w:pPr>
            <w:ins w:id="16077" w:author="Στάθης Καπ" w:date="2023-03-03T06:18:00Z">
              <w:r>
                <w:rPr>
                  <w:rFonts w:ascii="Calibri" w:hAnsi="Calibri" w:cstheme="minorHAnsi"/>
                  <w:color w:val="000000"/>
                  <w:sz w:val="16"/>
                  <w:szCs w:val="16"/>
                </w:rPr>
                <w:t>-2.57</w:t>
              </w:r>
            </w:ins>
          </w:p>
        </w:tc>
        <w:tc>
          <w:tcPr>
            <w:tcW w:w="508" w:type="dxa"/>
            <w:vAlign w:val="bottom"/>
            <w:tcPrChange w:id="16078" w:author="Στάθης Καπ" w:date="2023-03-03T06:26:00Z">
              <w:tcPr>
                <w:tcW w:w="508" w:type="dxa"/>
                <w:vAlign w:val="bottom"/>
              </w:tcPr>
            </w:tcPrChange>
          </w:tcPr>
          <w:p w14:paraId="596A5283" w14:textId="000CEBA7" w:rsidR="00C87CFE" w:rsidRPr="00F665AE" w:rsidRDefault="00C87CFE" w:rsidP="00C87CFE">
            <w:pPr>
              <w:jc w:val="center"/>
              <w:rPr>
                <w:ins w:id="16079" w:author="Στάθης Καπ" w:date="2023-03-03T03:53:00Z"/>
                <w:rFonts w:cstheme="minorHAnsi"/>
                <w:sz w:val="16"/>
                <w:szCs w:val="16"/>
              </w:rPr>
            </w:pPr>
            <w:ins w:id="16080" w:author="Στάθης Καπ" w:date="2023-03-03T03:54:00Z">
              <w:r w:rsidRPr="00F665AE">
                <w:rPr>
                  <w:rFonts w:ascii="Calibri" w:hAnsi="Calibri" w:cs="Calibri"/>
                  <w:color w:val="000000"/>
                  <w:sz w:val="16"/>
                  <w:szCs w:val="16"/>
                  <w:rPrChange w:id="16081" w:author="Στάθης Καπ" w:date="2023-03-03T03:55:00Z">
                    <w:rPr>
                      <w:rFonts w:ascii="Calibri" w:hAnsi="Calibri" w:cs="Calibri"/>
                      <w:color w:val="000000"/>
                      <w:sz w:val="18"/>
                      <w:szCs w:val="18"/>
                    </w:rPr>
                  </w:rPrChange>
                </w:rPr>
                <w:t>792</w:t>
              </w:r>
            </w:ins>
          </w:p>
        </w:tc>
        <w:tc>
          <w:tcPr>
            <w:tcW w:w="541" w:type="dxa"/>
            <w:vAlign w:val="bottom"/>
            <w:tcPrChange w:id="16082" w:author="Στάθης Καπ" w:date="2023-03-03T06:26:00Z">
              <w:tcPr>
                <w:tcW w:w="541" w:type="dxa"/>
                <w:vAlign w:val="bottom"/>
              </w:tcPr>
            </w:tcPrChange>
          </w:tcPr>
          <w:p w14:paraId="5EEC5F21" w14:textId="0AB90717" w:rsidR="00C87CFE" w:rsidRPr="00F665AE" w:rsidRDefault="00C87CFE" w:rsidP="00C87CFE">
            <w:pPr>
              <w:jc w:val="center"/>
              <w:rPr>
                <w:ins w:id="16083" w:author="Στάθης Καπ" w:date="2023-03-03T03:53:00Z"/>
                <w:rFonts w:cstheme="minorHAnsi"/>
                <w:sz w:val="16"/>
                <w:szCs w:val="16"/>
              </w:rPr>
            </w:pPr>
            <w:ins w:id="16084" w:author="Στάθης Καπ" w:date="2023-03-03T03:54:00Z">
              <w:r w:rsidRPr="00F665AE">
                <w:rPr>
                  <w:rFonts w:ascii="Calibri" w:hAnsi="Calibri" w:cs="Calibri"/>
                  <w:color w:val="000000"/>
                  <w:sz w:val="16"/>
                  <w:szCs w:val="16"/>
                  <w:rPrChange w:id="16085" w:author="Στάθης Καπ" w:date="2023-03-03T03:55:00Z">
                    <w:rPr>
                      <w:rFonts w:ascii="Calibri" w:hAnsi="Calibri" w:cs="Calibri"/>
                      <w:color w:val="000000"/>
                      <w:sz w:val="18"/>
                      <w:szCs w:val="18"/>
                    </w:rPr>
                  </w:rPrChange>
                </w:rPr>
                <w:t>0.216</w:t>
              </w:r>
            </w:ins>
          </w:p>
        </w:tc>
        <w:tc>
          <w:tcPr>
            <w:tcW w:w="589" w:type="dxa"/>
            <w:vAlign w:val="center"/>
            <w:tcPrChange w:id="16086" w:author="Στάθης Καπ" w:date="2023-03-03T06:26:00Z">
              <w:tcPr>
                <w:tcW w:w="589" w:type="dxa"/>
                <w:vAlign w:val="center"/>
              </w:tcPr>
            </w:tcPrChange>
          </w:tcPr>
          <w:p w14:paraId="2D0A5247" w14:textId="6F799C8A" w:rsidR="00C87CFE" w:rsidRPr="00F665AE" w:rsidRDefault="00C87CFE" w:rsidP="00C87CFE">
            <w:pPr>
              <w:jc w:val="center"/>
              <w:rPr>
                <w:ins w:id="16087" w:author="Στάθης Καπ" w:date="2023-03-03T03:53:00Z"/>
                <w:rFonts w:cstheme="minorHAnsi"/>
                <w:sz w:val="16"/>
                <w:szCs w:val="16"/>
              </w:rPr>
            </w:pPr>
            <w:ins w:id="16088" w:author="Στάθης Καπ" w:date="2023-03-03T06:18:00Z">
              <w:r>
                <w:rPr>
                  <w:rFonts w:ascii="Calibri" w:hAnsi="Calibri" w:cstheme="minorHAnsi"/>
                  <w:color w:val="000000"/>
                  <w:sz w:val="16"/>
                  <w:szCs w:val="16"/>
                </w:rPr>
                <w:t>7.37</w:t>
              </w:r>
            </w:ins>
          </w:p>
        </w:tc>
        <w:tc>
          <w:tcPr>
            <w:tcW w:w="463" w:type="dxa"/>
            <w:vAlign w:val="bottom"/>
            <w:tcPrChange w:id="16089" w:author="Στάθης Καπ" w:date="2023-03-03T06:26:00Z">
              <w:tcPr>
                <w:tcW w:w="463" w:type="dxa"/>
                <w:vAlign w:val="bottom"/>
              </w:tcPr>
            </w:tcPrChange>
          </w:tcPr>
          <w:p w14:paraId="000326BE" w14:textId="7751B147" w:rsidR="00C87CFE" w:rsidRPr="00F665AE" w:rsidRDefault="00C87CFE" w:rsidP="00C87CFE">
            <w:pPr>
              <w:jc w:val="center"/>
              <w:rPr>
                <w:ins w:id="16090" w:author="Στάθης Καπ" w:date="2023-03-03T03:53:00Z"/>
                <w:rFonts w:cstheme="minorHAnsi"/>
                <w:sz w:val="16"/>
                <w:szCs w:val="16"/>
              </w:rPr>
            </w:pPr>
            <w:ins w:id="16091" w:author="Στάθης Καπ" w:date="2023-03-03T03:54:00Z">
              <w:r w:rsidRPr="00F665AE">
                <w:rPr>
                  <w:rFonts w:ascii="Calibri" w:hAnsi="Calibri" w:cs="Calibri"/>
                  <w:color w:val="000000"/>
                  <w:sz w:val="16"/>
                  <w:szCs w:val="16"/>
                  <w:rPrChange w:id="16092" w:author="Στάθης Καπ" w:date="2023-03-03T03:55:00Z">
                    <w:rPr>
                      <w:rFonts w:ascii="Calibri" w:hAnsi="Calibri" w:cs="Calibri"/>
                      <w:color w:val="000000"/>
                      <w:sz w:val="18"/>
                      <w:szCs w:val="18"/>
                    </w:rPr>
                  </w:rPrChange>
                </w:rPr>
                <w:t>844</w:t>
              </w:r>
            </w:ins>
          </w:p>
        </w:tc>
        <w:tc>
          <w:tcPr>
            <w:tcW w:w="541" w:type="dxa"/>
            <w:vAlign w:val="bottom"/>
            <w:tcPrChange w:id="16093" w:author="Στάθης Καπ" w:date="2023-03-03T06:26:00Z">
              <w:tcPr>
                <w:tcW w:w="541" w:type="dxa"/>
                <w:vAlign w:val="bottom"/>
              </w:tcPr>
            </w:tcPrChange>
          </w:tcPr>
          <w:p w14:paraId="13F1FC4D" w14:textId="140AF9EF" w:rsidR="00C87CFE" w:rsidRPr="00F665AE" w:rsidRDefault="00C87CFE" w:rsidP="00C87CFE">
            <w:pPr>
              <w:jc w:val="center"/>
              <w:rPr>
                <w:ins w:id="16094" w:author="Στάθης Καπ" w:date="2023-03-03T03:53:00Z"/>
                <w:rFonts w:cstheme="minorHAnsi"/>
                <w:sz w:val="16"/>
                <w:szCs w:val="16"/>
              </w:rPr>
            </w:pPr>
            <w:ins w:id="16095" w:author="Στάθης Καπ" w:date="2023-03-03T03:54:00Z">
              <w:r w:rsidRPr="00F665AE">
                <w:rPr>
                  <w:rFonts w:ascii="Calibri" w:hAnsi="Calibri" w:cs="Calibri"/>
                  <w:color w:val="000000"/>
                  <w:sz w:val="16"/>
                  <w:szCs w:val="16"/>
                  <w:rPrChange w:id="16096" w:author="Στάθης Καπ" w:date="2023-03-03T03:55:00Z">
                    <w:rPr>
                      <w:rFonts w:ascii="Calibri" w:hAnsi="Calibri" w:cs="Calibri"/>
                      <w:color w:val="000000"/>
                      <w:sz w:val="18"/>
                      <w:szCs w:val="18"/>
                    </w:rPr>
                  </w:rPrChange>
                </w:rPr>
                <w:t>0.204</w:t>
              </w:r>
            </w:ins>
          </w:p>
        </w:tc>
        <w:tc>
          <w:tcPr>
            <w:tcW w:w="589" w:type="dxa"/>
            <w:vAlign w:val="center"/>
            <w:tcPrChange w:id="16097" w:author="Στάθης Καπ" w:date="2023-03-03T06:26:00Z">
              <w:tcPr>
                <w:tcW w:w="589" w:type="dxa"/>
                <w:vAlign w:val="center"/>
              </w:tcPr>
            </w:tcPrChange>
          </w:tcPr>
          <w:p w14:paraId="4568CF12" w14:textId="4A037DF5" w:rsidR="00C87CFE" w:rsidRPr="00F665AE" w:rsidRDefault="00C87CFE" w:rsidP="00C87CFE">
            <w:pPr>
              <w:jc w:val="center"/>
              <w:rPr>
                <w:ins w:id="16098" w:author="Στάθης Καπ" w:date="2023-03-03T03:53:00Z"/>
                <w:rFonts w:cstheme="minorHAnsi"/>
                <w:sz w:val="16"/>
                <w:szCs w:val="16"/>
              </w:rPr>
            </w:pPr>
            <w:ins w:id="16099"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161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01" w:author="Στάθης Καπ" w:date="2023-03-03T03:54:00Z"/>
        </w:trPr>
        <w:tc>
          <w:tcPr>
            <w:tcW w:w="515" w:type="dxa"/>
            <w:tcBorders>
              <w:top w:val="nil"/>
              <w:bottom w:val="nil"/>
              <w:right w:val="single" w:sz="4" w:space="0" w:color="auto"/>
            </w:tcBorders>
            <w:shd w:val="clear" w:color="auto" w:fill="E7E6E6" w:themeFill="background2"/>
            <w:vAlign w:val="bottom"/>
            <w:tcPrChange w:id="16102" w:author="Στάθης Καπ" w:date="2023-03-03T06:26:00Z">
              <w:tcPr>
                <w:tcW w:w="515" w:type="dxa"/>
                <w:vAlign w:val="center"/>
              </w:tcPr>
            </w:tcPrChange>
          </w:tcPr>
          <w:p w14:paraId="75EEC786" w14:textId="042300F2" w:rsidR="00C87CFE" w:rsidRPr="00F665AE" w:rsidRDefault="00C87CFE" w:rsidP="00C87CFE">
            <w:pPr>
              <w:jc w:val="center"/>
              <w:rPr>
                <w:ins w:id="16103" w:author="Στάθης Καπ" w:date="2023-03-03T03:54:00Z"/>
                <w:sz w:val="16"/>
                <w:szCs w:val="16"/>
              </w:rPr>
            </w:pPr>
            <w:ins w:id="16104" w:author="Στάθης Καπ" w:date="2023-03-03T03:54:00Z">
              <w:r w:rsidRPr="00F665AE">
                <w:rPr>
                  <w:rFonts w:ascii="Calibri" w:hAnsi="Calibri" w:cs="Calibri"/>
                  <w:color w:val="000000"/>
                  <w:sz w:val="16"/>
                  <w:szCs w:val="16"/>
                  <w:rPrChange w:id="16105" w:author="Στάθης Καπ" w:date="2023-03-03T03:55:00Z">
                    <w:rPr>
                      <w:rFonts w:ascii="Calibri" w:hAnsi="Calibri" w:cs="Calibri"/>
                      <w:color w:val="000000"/>
                      <w:sz w:val="18"/>
                      <w:szCs w:val="18"/>
                    </w:rPr>
                  </w:rPrChange>
                </w:rPr>
                <w:t>r203</w:t>
              </w:r>
            </w:ins>
          </w:p>
        </w:tc>
        <w:tc>
          <w:tcPr>
            <w:tcW w:w="560" w:type="dxa"/>
            <w:tcBorders>
              <w:left w:val="single" w:sz="4" w:space="0" w:color="auto"/>
            </w:tcBorders>
            <w:tcPrChange w:id="16106" w:author="Στάθης Καπ" w:date="2023-03-03T06:26:00Z">
              <w:tcPr>
                <w:tcW w:w="560" w:type="dxa"/>
              </w:tcPr>
            </w:tcPrChange>
          </w:tcPr>
          <w:p w14:paraId="64694C96" w14:textId="4DE80374" w:rsidR="00C87CFE" w:rsidRPr="00F665AE" w:rsidRDefault="00C87CFE" w:rsidP="00C87CFE">
            <w:pPr>
              <w:jc w:val="center"/>
              <w:rPr>
                <w:ins w:id="16107" w:author="Στάθης Καπ" w:date="2023-03-03T03:54:00Z"/>
                <w:rFonts w:cstheme="minorHAnsi"/>
                <w:sz w:val="16"/>
                <w:szCs w:val="16"/>
              </w:rPr>
            </w:pPr>
            <w:ins w:id="16108" w:author="Στάθης Καπ" w:date="2023-03-03T03:54:00Z">
              <w:r w:rsidRPr="00F665AE">
                <w:rPr>
                  <w:sz w:val="16"/>
                  <w:szCs w:val="16"/>
                  <w:rPrChange w:id="16109" w:author="Στάθης Καπ" w:date="2023-03-03T03:55:00Z">
                    <w:rPr>
                      <w:sz w:val="18"/>
                      <w:szCs w:val="18"/>
                    </w:rPr>
                  </w:rPrChange>
                </w:rPr>
                <w:t>1028</w:t>
              </w:r>
            </w:ins>
          </w:p>
        </w:tc>
        <w:tc>
          <w:tcPr>
            <w:tcW w:w="855" w:type="dxa"/>
            <w:tcPrChange w:id="16110" w:author="Στάθης Καπ" w:date="2023-03-03T06:26:00Z">
              <w:tcPr>
                <w:tcW w:w="855" w:type="dxa"/>
              </w:tcPr>
            </w:tcPrChange>
          </w:tcPr>
          <w:p w14:paraId="36AC041D" w14:textId="58D9542D" w:rsidR="00C87CFE" w:rsidRPr="00F665AE" w:rsidRDefault="00C87CFE" w:rsidP="00C87CFE">
            <w:pPr>
              <w:jc w:val="center"/>
              <w:rPr>
                <w:ins w:id="16111" w:author="Στάθης Καπ" w:date="2023-03-03T03:54:00Z"/>
                <w:rFonts w:cstheme="minorHAnsi"/>
                <w:sz w:val="16"/>
                <w:szCs w:val="16"/>
              </w:rPr>
            </w:pPr>
            <w:ins w:id="16112" w:author="Στάθης Καπ" w:date="2023-03-03T03:54:00Z">
              <w:r w:rsidRPr="00F665AE">
                <w:rPr>
                  <w:sz w:val="16"/>
                  <w:szCs w:val="16"/>
                  <w:rPrChange w:id="16113" w:author="Στάθης Καπ" w:date="2023-03-03T03:55:00Z">
                    <w:rPr>
                      <w:sz w:val="18"/>
                      <w:szCs w:val="18"/>
                    </w:rPr>
                  </w:rPrChange>
                </w:rPr>
                <w:t>980</w:t>
              </w:r>
            </w:ins>
          </w:p>
        </w:tc>
        <w:tc>
          <w:tcPr>
            <w:tcW w:w="544" w:type="dxa"/>
            <w:vAlign w:val="bottom"/>
            <w:tcPrChange w:id="16114" w:author="Στάθης Καπ" w:date="2023-03-03T06:26:00Z">
              <w:tcPr>
                <w:tcW w:w="544" w:type="dxa"/>
                <w:vAlign w:val="bottom"/>
              </w:tcPr>
            </w:tcPrChange>
          </w:tcPr>
          <w:p w14:paraId="00269C6A" w14:textId="247F36CA" w:rsidR="00C87CFE" w:rsidRPr="00F665AE" w:rsidRDefault="00C87CFE" w:rsidP="00C87CFE">
            <w:pPr>
              <w:jc w:val="center"/>
              <w:rPr>
                <w:ins w:id="16115" w:author="Στάθης Καπ" w:date="2023-03-03T03:54:00Z"/>
                <w:rFonts w:cstheme="minorHAnsi"/>
                <w:sz w:val="16"/>
                <w:szCs w:val="16"/>
              </w:rPr>
            </w:pPr>
            <w:ins w:id="16116" w:author="Στάθης Καπ" w:date="2023-03-03T03:54:00Z">
              <w:r w:rsidRPr="00F665AE">
                <w:rPr>
                  <w:rFonts w:ascii="Calibri" w:hAnsi="Calibri" w:cs="Calibri"/>
                  <w:color w:val="000000"/>
                  <w:sz w:val="16"/>
                  <w:szCs w:val="16"/>
                  <w:rPrChange w:id="16117" w:author="Στάθης Καπ" w:date="2023-03-03T03:55:00Z">
                    <w:rPr>
                      <w:rFonts w:ascii="Calibri" w:hAnsi="Calibri" w:cs="Calibri"/>
                      <w:color w:val="000000"/>
                      <w:sz w:val="18"/>
                      <w:szCs w:val="18"/>
                    </w:rPr>
                  </w:rPrChange>
                </w:rPr>
                <w:t>986</w:t>
              </w:r>
            </w:ins>
          </w:p>
        </w:tc>
        <w:tc>
          <w:tcPr>
            <w:tcW w:w="621" w:type="dxa"/>
            <w:vAlign w:val="bottom"/>
            <w:tcPrChange w:id="16118" w:author="Στάθης Καπ" w:date="2023-03-03T06:26:00Z">
              <w:tcPr>
                <w:tcW w:w="621" w:type="dxa"/>
                <w:vAlign w:val="bottom"/>
              </w:tcPr>
            </w:tcPrChange>
          </w:tcPr>
          <w:p w14:paraId="644B33BF" w14:textId="3F65A133" w:rsidR="00C87CFE" w:rsidRPr="00F665AE" w:rsidRDefault="00C87CFE" w:rsidP="00C87CFE">
            <w:pPr>
              <w:jc w:val="center"/>
              <w:rPr>
                <w:ins w:id="16119" w:author="Στάθης Καπ" w:date="2023-03-03T03:54:00Z"/>
                <w:rFonts w:cstheme="minorHAnsi"/>
                <w:sz w:val="16"/>
                <w:szCs w:val="16"/>
              </w:rPr>
            </w:pPr>
            <w:ins w:id="16120" w:author="Στάθης Καπ" w:date="2023-03-03T03:54:00Z">
              <w:r w:rsidRPr="00F665AE">
                <w:rPr>
                  <w:rFonts w:ascii="Calibri" w:hAnsi="Calibri" w:cs="Calibri"/>
                  <w:color w:val="000000"/>
                  <w:sz w:val="16"/>
                  <w:szCs w:val="16"/>
                  <w:rPrChange w:id="16121" w:author="Στάθης Καπ" w:date="2023-03-03T03:55:00Z">
                    <w:rPr>
                      <w:rFonts w:ascii="Calibri" w:hAnsi="Calibri" w:cs="Calibri"/>
                      <w:color w:val="000000"/>
                      <w:sz w:val="18"/>
                      <w:szCs w:val="18"/>
                    </w:rPr>
                  </w:rPrChange>
                </w:rPr>
                <w:t>0.747</w:t>
              </w:r>
            </w:ins>
          </w:p>
        </w:tc>
        <w:tc>
          <w:tcPr>
            <w:tcW w:w="669" w:type="dxa"/>
            <w:vAlign w:val="center"/>
            <w:tcPrChange w:id="16122" w:author="Στάθης Καπ" w:date="2023-03-03T06:26:00Z">
              <w:tcPr>
                <w:tcW w:w="669" w:type="dxa"/>
                <w:vAlign w:val="center"/>
              </w:tcPr>
            </w:tcPrChange>
          </w:tcPr>
          <w:p w14:paraId="340D0ACB" w14:textId="1F9CDA6A" w:rsidR="00C87CFE" w:rsidRPr="00F665AE" w:rsidRDefault="00C87CFE" w:rsidP="00C87CFE">
            <w:pPr>
              <w:jc w:val="center"/>
              <w:rPr>
                <w:ins w:id="16123" w:author="Στάθης Καπ" w:date="2023-03-03T03:54:00Z"/>
                <w:rFonts w:cstheme="minorHAnsi"/>
                <w:sz w:val="16"/>
                <w:szCs w:val="16"/>
              </w:rPr>
            </w:pPr>
            <w:ins w:id="16124" w:author="Στάθης Καπ" w:date="2023-03-03T06:18:00Z">
              <w:r>
                <w:rPr>
                  <w:rFonts w:ascii="Calibri" w:hAnsi="Calibri" w:cstheme="minorHAnsi"/>
                  <w:color w:val="000000"/>
                  <w:sz w:val="16"/>
                  <w:szCs w:val="16"/>
                </w:rPr>
                <w:t>4.09</w:t>
              </w:r>
            </w:ins>
          </w:p>
        </w:tc>
        <w:tc>
          <w:tcPr>
            <w:tcW w:w="543" w:type="dxa"/>
            <w:vAlign w:val="bottom"/>
            <w:tcPrChange w:id="16125" w:author="Στάθης Καπ" w:date="2023-03-03T06:26:00Z">
              <w:tcPr>
                <w:tcW w:w="543" w:type="dxa"/>
                <w:vAlign w:val="bottom"/>
              </w:tcPr>
            </w:tcPrChange>
          </w:tcPr>
          <w:p w14:paraId="7363DEE4" w14:textId="38E5F5BF" w:rsidR="00C87CFE" w:rsidRPr="00F665AE" w:rsidRDefault="00C87CFE" w:rsidP="00C87CFE">
            <w:pPr>
              <w:jc w:val="center"/>
              <w:rPr>
                <w:ins w:id="16126" w:author="Στάθης Καπ" w:date="2023-03-03T03:54:00Z"/>
                <w:rFonts w:cstheme="minorHAnsi"/>
                <w:sz w:val="16"/>
                <w:szCs w:val="16"/>
              </w:rPr>
            </w:pPr>
            <w:ins w:id="16127" w:author="Στάθης Καπ" w:date="2023-03-03T03:54:00Z">
              <w:r w:rsidRPr="00F665AE">
                <w:rPr>
                  <w:rFonts w:ascii="Calibri" w:hAnsi="Calibri" w:cs="Calibri"/>
                  <w:color w:val="000000"/>
                  <w:sz w:val="16"/>
                  <w:szCs w:val="16"/>
                  <w:rPrChange w:id="16128" w:author="Στάθης Καπ" w:date="2023-03-03T03:55:00Z">
                    <w:rPr>
                      <w:rFonts w:ascii="Calibri" w:hAnsi="Calibri" w:cs="Calibri"/>
                      <w:color w:val="000000"/>
                      <w:sz w:val="18"/>
                      <w:szCs w:val="18"/>
                    </w:rPr>
                  </w:rPrChange>
                </w:rPr>
                <w:t>926</w:t>
              </w:r>
            </w:ins>
          </w:p>
        </w:tc>
        <w:tc>
          <w:tcPr>
            <w:tcW w:w="621" w:type="dxa"/>
            <w:vAlign w:val="bottom"/>
            <w:tcPrChange w:id="16129" w:author="Στάθης Καπ" w:date="2023-03-03T06:26:00Z">
              <w:tcPr>
                <w:tcW w:w="621" w:type="dxa"/>
                <w:vAlign w:val="bottom"/>
              </w:tcPr>
            </w:tcPrChange>
          </w:tcPr>
          <w:p w14:paraId="596AC62A" w14:textId="69118084" w:rsidR="00C87CFE" w:rsidRPr="00F665AE" w:rsidRDefault="00C87CFE" w:rsidP="00C87CFE">
            <w:pPr>
              <w:jc w:val="center"/>
              <w:rPr>
                <w:ins w:id="16130" w:author="Στάθης Καπ" w:date="2023-03-03T03:54:00Z"/>
                <w:rFonts w:cstheme="minorHAnsi"/>
                <w:sz w:val="16"/>
                <w:szCs w:val="16"/>
              </w:rPr>
            </w:pPr>
            <w:ins w:id="16131" w:author="Στάθης Καπ" w:date="2023-03-03T03:54:00Z">
              <w:r w:rsidRPr="00F665AE">
                <w:rPr>
                  <w:rFonts w:ascii="Calibri" w:hAnsi="Calibri" w:cs="Calibri"/>
                  <w:color w:val="000000"/>
                  <w:sz w:val="16"/>
                  <w:szCs w:val="16"/>
                  <w:rPrChange w:id="16132" w:author="Στάθης Καπ" w:date="2023-03-03T03:55:00Z">
                    <w:rPr>
                      <w:rFonts w:ascii="Calibri" w:hAnsi="Calibri" w:cs="Calibri"/>
                      <w:color w:val="000000"/>
                      <w:sz w:val="18"/>
                      <w:szCs w:val="18"/>
                    </w:rPr>
                  </w:rPrChange>
                </w:rPr>
                <w:t>0.286</w:t>
              </w:r>
            </w:ins>
          </w:p>
        </w:tc>
        <w:tc>
          <w:tcPr>
            <w:tcW w:w="669" w:type="dxa"/>
            <w:vAlign w:val="center"/>
            <w:tcPrChange w:id="16133" w:author="Στάθης Καπ" w:date="2023-03-03T06:26:00Z">
              <w:tcPr>
                <w:tcW w:w="669" w:type="dxa"/>
                <w:vAlign w:val="center"/>
              </w:tcPr>
            </w:tcPrChange>
          </w:tcPr>
          <w:p w14:paraId="7041247A" w14:textId="4B527E2A" w:rsidR="00C87CFE" w:rsidRPr="00F665AE" w:rsidRDefault="00C87CFE" w:rsidP="00C87CFE">
            <w:pPr>
              <w:jc w:val="center"/>
              <w:rPr>
                <w:ins w:id="16134" w:author="Στάθης Καπ" w:date="2023-03-03T03:54:00Z"/>
                <w:rFonts w:cstheme="minorHAnsi"/>
                <w:sz w:val="16"/>
                <w:szCs w:val="16"/>
              </w:rPr>
            </w:pPr>
            <w:ins w:id="16135" w:author="Στάθης Καπ" w:date="2023-03-03T06:18:00Z">
              <w:r>
                <w:rPr>
                  <w:rFonts w:ascii="Calibri" w:hAnsi="Calibri" w:cstheme="minorHAnsi"/>
                  <w:color w:val="000000"/>
                  <w:sz w:val="16"/>
                  <w:szCs w:val="16"/>
                </w:rPr>
                <w:t>6.09</w:t>
              </w:r>
            </w:ins>
          </w:p>
        </w:tc>
        <w:tc>
          <w:tcPr>
            <w:tcW w:w="508" w:type="dxa"/>
            <w:vAlign w:val="bottom"/>
            <w:tcPrChange w:id="16136" w:author="Στάθης Καπ" w:date="2023-03-03T06:26:00Z">
              <w:tcPr>
                <w:tcW w:w="508" w:type="dxa"/>
                <w:vAlign w:val="bottom"/>
              </w:tcPr>
            </w:tcPrChange>
          </w:tcPr>
          <w:p w14:paraId="0E2159C1" w14:textId="5F7C49E1" w:rsidR="00C87CFE" w:rsidRPr="00F665AE" w:rsidRDefault="00C87CFE" w:rsidP="00C87CFE">
            <w:pPr>
              <w:jc w:val="center"/>
              <w:rPr>
                <w:ins w:id="16137" w:author="Στάθης Καπ" w:date="2023-03-03T03:54:00Z"/>
                <w:rFonts w:cstheme="minorHAnsi"/>
                <w:sz w:val="16"/>
                <w:szCs w:val="16"/>
              </w:rPr>
            </w:pPr>
            <w:ins w:id="16138" w:author="Στάθης Καπ" w:date="2023-03-03T03:54:00Z">
              <w:r w:rsidRPr="00F665AE">
                <w:rPr>
                  <w:rFonts w:ascii="Calibri" w:hAnsi="Calibri" w:cs="Calibri"/>
                  <w:color w:val="000000"/>
                  <w:sz w:val="16"/>
                  <w:szCs w:val="16"/>
                  <w:rPrChange w:id="16139" w:author="Στάθης Καπ" w:date="2023-03-03T03:55:00Z">
                    <w:rPr>
                      <w:rFonts w:ascii="Calibri" w:hAnsi="Calibri" w:cs="Calibri"/>
                      <w:color w:val="000000"/>
                      <w:sz w:val="18"/>
                      <w:szCs w:val="18"/>
                    </w:rPr>
                  </w:rPrChange>
                </w:rPr>
                <w:t>919</w:t>
              </w:r>
            </w:ins>
          </w:p>
        </w:tc>
        <w:tc>
          <w:tcPr>
            <w:tcW w:w="541" w:type="dxa"/>
            <w:vAlign w:val="bottom"/>
            <w:tcPrChange w:id="16140" w:author="Στάθης Καπ" w:date="2023-03-03T06:26:00Z">
              <w:tcPr>
                <w:tcW w:w="541" w:type="dxa"/>
                <w:vAlign w:val="bottom"/>
              </w:tcPr>
            </w:tcPrChange>
          </w:tcPr>
          <w:p w14:paraId="307CF74A" w14:textId="3E2B153B" w:rsidR="00C87CFE" w:rsidRPr="00F665AE" w:rsidRDefault="00C87CFE" w:rsidP="00C87CFE">
            <w:pPr>
              <w:jc w:val="center"/>
              <w:rPr>
                <w:ins w:id="16141" w:author="Στάθης Καπ" w:date="2023-03-03T03:54:00Z"/>
                <w:rFonts w:cstheme="minorHAnsi"/>
                <w:sz w:val="16"/>
                <w:szCs w:val="16"/>
              </w:rPr>
            </w:pPr>
            <w:ins w:id="16142" w:author="Στάθης Καπ" w:date="2023-03-03T03:54:00Z">
              <w:r w:rsidRPr="00F665AE">
                <w:rPr>
                  <w:rFonts w:ascii="Calibri" w:hAnsi="Calibri" w:cs="Calibri"/>
                  <w:color w:val="000000"/>
                  <w:sz w:val="16"/>
                  <w:szCs w:val="16"/>
                  <w:rPrChange w:id="16143" w:author="Στάθης Καπ" w:date="2023-03-03T03:55:00Z">
                    <w:rPr>
                      <w:rFonts w:ascii="Calibri" w:hAnsi="Calibri" w:cs="Calibri"/>
                      <w:color w:val="000000"/>
                      <w:sz w:val="18"/>
                      <w:szCs w:val="18"/>
                    </w:rPr>
                  </w:rPrChange>
                </w:rPr>
                <w:t>0.539</w:t>
              </w:r>
            </w:ins>
          </w:p>
        </w:tc>
        <w:tc>
          <w:tcPr>
            <w:tcW w:w="589" w:type="dxa"/>
            <w:vAlign w:val="center"/>
            <w:tcPrChange w:id="16144" w:author="Στάθης Καπ" w:date="2023-03-03T06:26:00Z">
              <w:tcPr>
                <w:tcW w:w="589" w:type="dxa"/>
                <w:vAlign w:val="center"/>
              </w:tcPr>
            </w:tcPrChange>
          </w:tcPr>
          <w:p w14:paraId="452791DF" w14:textId="27773DCA" w:rsidR="00C87CFE" w:rsidRPr="00F665AE" w:rsidRDefault="00C87CFE" w:rsidP="00C87CFE">
            <w:pPr>
              <w:jc w:val="center"/>
              <w:rPr>
                <w:ins w:id="16145" w:author="Στάθης Καπ" w:date="2023-03-03T03:54:00Z"/>
                <w:rFonts w:cstheme="minorHAnsi"/>
                <w:sz w:val="16"/>
                <w:szCs w:val="16"/>
              </w:rPr>
            </w:pPr>
            <w:ins w:id="16146" w:author="Στάθης Καπ" w:date="2023-03-03T06:18:00Z">
              <w:r>
                <w:rPr>
                  <w:rFonts w:ascii="Calibri" w:hAnsi="Calibri" w:cstheme="minorHAnsi"/>
                  <w:color w:val="000000"/>
                  <w:sz w:val="16"/>
                  <w:szCs w:val="16"/>
                </w:rPr>
                <w:t>6.8</w:t>
              </w:r>
            </w:ins>
          </w:p>
        </w:tc>
        <w:tc>
          <w:tcPr>
            <w:tcW w:w="463" w:type="dxa"/>
            <w:vAlign w:val="bottom"/>
            <w:tcPrChange w:id="16147" w:author="Στάθης Καπ" w:date="2023-03-03T06:26:00Z">
              <w:tcPr>
                <w:tcW w:w="463" w:type="dxa"/>
                <w:vAlign w:val="bottom"/>
              </w:tcPr>
            </w:tcPrChange>
          </w:tcPr>
          <w:p w14:paraId="1A13F680" w14:textId="15DA3FC5" w:rsidR="00C87CFE" w:rsidRPr="00F665AE" w:rsidRDefault="00C87CFE" w:rsidP="00C87CFE">
            <w:pPr>
              <w:jc w:val="center"/>
              <w:rPr>
                <w:ins w:id="16148" w:author="Στάθης Καπ" w:date="2023-03-03T03:54:00Z"/>
                <w:rFonts w:cstheme="minorHAnsi"/>
                <w:sz w:val="16"/>
                <w:szCs w:val="16"/>
              </w:rPr>
            </w:pPr>
            <w:ins w:id="16149" w:author="Στάθης Καπ" w:date="2023-03-03T03:54:00Z">
              <w:r w:rsidRPr="00F665AE">
                <w:rPr>
                  <w:rFonts w:ascii="Calibri" w:hAnsi="Calibri" w:cs="Calibri"/>
                  <w:color w:val="000000"/>
                  <w:sz w:val="16"/>
                  <w:szCs w:val="16"/>
                  <w:rPrChange w:id="16150" w:author="Στάθης Καπ" w:date="2023-03-03T03:55:00Z">
                    <w:rPr>
                      <w:rFonts w:ascii="Calibri" w:hAnsi="Calibri" w:cs="Calibri"/>
                      <w:color w:val="000000"/>
                      <w:sz w:val="18"/>
                      <w:szCs w:val="18"/>
                    </w:rPr>
                  </w:rPrChange>
                </w:rPr>
                <w:t>925</w:t>
              </w:r>
            </w:ins>
          </w:p>
        </w:tc>
        <w:tc>
          <w:tcPr>
            <w:tcW w:w="541" w:type="dxa"/>
            <w:vAlign w:val="bottom"/>
            <w:tcPrChange w:id="16151" w:author="Στάθης Καπ" w:date="2023-03-03T06:26:00Z">
              <w:tcPr>
                <w:tcW w:w="541" w:type="dxa"/>
                <w:vAlign w:val="bottom"/>
              </w:tcPr>
            </w:tcPrChange>
          </w:tcPr>
          <w:p w14:paraId="0AE441DA" w14:textId="70CD190B" w:rsidR="00C87CFE" w:rsidRPr="00F665AE" w:rsidRDefault="00C87CFE" w:rsidP="00C87CFE">
            <w:pPr>
              <w:jc w:val="center"/>
              <w:rPr>
                <w:ins w:id="16152" w:author="Στάθης Καπ" w:date="2023-03-03T03:54:00Z"/>
                <w:rFonts w:cstheme="minorHAnsi"/>
                <w:sz w:val="16"/>
                <w:szCs w:val="16"/>
              </w:rPr>
            </w:pPr>
            <w:ins w:id="16153" w:author="Στάθης Καπ" w:date="2023-03-03T03:54:00Z">
              <w:r w:rsidRPr="00F665AE">
                <w:rPr>
                  <w:rFonts w:ascii="Calibri" w:hAnsi="Calibri" w:cs="Calibri"/>
                  <w:color w:val="000000"/>
                  <w:sz w:val="16"/>
                  <w:szCs w:val="16"/>
                  <w:rPrChange w:id="16154" w:author="Στάθης Καπ" w:date="2023-03-03T03:55:00Z">
                    <w:rPr>
                      <w:rFonts w:ascii="Calibri" w:hAnsi="Calibri" w:cs="Calibri"/>
                      <w:color w:val="000000"/>
                      <w:sz w:val="18"/>
                      <w:szCs w:val="18"/>
                    </w:rPr>
                  </w:rPrChange>
                </w:rPr>
                <w:t>0.305</w:t>
              </w:r>
            </w:ins>
          </w:p>
        </w:tc>
        <w:tc>
          <w:tcPr>
            <w:tcW w:w="589" w:type="dxa"/>
            <w:vAlign w:val="center"/>
            <w:tcPrChange w:id="16155" w:author="Στάθης Καπ" w:date="2023-03-03T06:26:00Z">
              <w:tcPr>
                <w:tcW w:w="589" w:type="dxa"/>
                <w:vAlign w:val="center"/>
              </w:tcPr>
            </w:tcPrChange>
          </w:tcPr>
          <w:p w14:paraId="71BF0842" w14:textId="0303FA4C" w:rsidR="00C87CFE" w:rsidRPr="00F665AE" w:rsidRDefault="00C87CFE" w:rsidP="00C87CFE">
            <w:pPr>
              <w:jc w:val="center"/>
              <w:rPr>
                <w:ins w:id="16156" w:author="Στάθης Καπ" w:date="2023-03-03T03:54:00Z"/>
                <w:rFonts w:cstheme="minorHAnsi"/>
                <w:sz w:val="16"/>
                <w:szCs w:val="16"/>
              </w:rPr>
            </w:pPr>
            <w:ins w:id="16157"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161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59" w:author="Στάθης Καπ" w:date="2023-03-03T03:54:00Z"/>
        </w:trPr>
        <w:tc>
          <w:tcPr>
            <w:tcW w:w="515" w:type="dxa"/>
            <w:tcBorders>
              <w:top w:val="nil"/>
              <w:bottom w:val="nil"/>
              <w:right w:val="single" w:sz="4" w:space="0" w:color="auto"/>
            </w:tcBorders>
            <w:shd w:val="clear" w:color="auto" w:fill="E7E6E6" w:themeFill="background2"/>
            <w:vAlign w:val="bottom"/>
            <w:tcPrChange w:id="16160" w:author="Στάθης Καπ" w:date="2023-03-03T06:26:00Z">
              <w:tcPr>
                <w:tcW w:w="515" w:type="dxa"/>
                <w:vAlign w:val="center"/>
              </w:tcPr>
            </w:tcPrChange>
          </w:tcPr>
          <w:p w14:paraId="62BB453E" w14:textId="0746A8D8" w:rsidR="00C87CFE" w:rsidRPr="00F665AE" w:rsidRDefault="00C87CFE" w:rsidP="00C87CFE">
            <w:pPr>
              <w:jc w:val="center"/>
              <w:rPr>
                <w:ins w:id="16161" w:author="Στάθης Καπ" w:date="2023-03-03T03:54:00Z"/>
                <w:sz w:val="16"/>
                <w:szCs w:val="16"/>
              </w:rPr>
            </w:pPr>
            <w:ins w:id="16162" w:author="Στάθης Καπ" w:date="2023-03-03T03:54:00Z">
              <w:r w:rsidRPr="00F665AE">
                <w:rPr>
                  <w:rFonts w:ascii="Calibri" w:hAnsi="Calibri" w:cs="Calibri"/>
                  <w:color w:val="000000"/>
                  <w:sz w:val="16"/>
                  <w:szCs w:val="16"/>
                  <w:rPrChange w:id="16163"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16164" w:author="Στάθης Καπ" w:date="2023-03-03T06:26:00Z">
              <w:tcPr>
                <w:tcW w:w="560" w:type="dxa"/>
              </w:tcPr>
            </w:tcPrChange>
          </w:tcPr>
          <w:p w14:paraId="455C477F" w14:textId="3CC82509" w:rsidR="00C87CFE" w:rsidRPr="00F665AE" w:rsidRDefault="00C87CFE" w:rsidP="00C87CFE">
            <w:pPr>
              <w:jc w:val="center"/>
              <w:rPr>
                <w:ins w:id="16165" w:author="Στάθης Καπ" w:date="2023-03-03T03:54:00Z"/>
                <w:rFonts w:cstheme="minorHAnsi"/>
                <w:sz w:val="16"/>
                <w:szCs w:val="16"/>
              </w:rPr>
            </w:pPr>
            <w:ins w:id="16166" w:author="Στάθης Καπ" w:date="2023-03-03T03:54:00Z">
              <w:r w:rsidRPr="00F665AE">
                <w:rPr>
                  <w:sz w:val="16"/>
                  <w:szCs w:val="16"/>
                  <w:rPrChange w:id="16167" w:author="Στάθης Καπ" w:date="2023-03-03T03:55:00Z">
                    <w:rPr>
                      <w:sz w:val="18"/>
                      <w:szCs w:val="18"/>
                    </w:rPr>
                  </w:rPrChange>
                </w:rPr>
                <w:t>1093</w:t>
              </w:r>
            </w:ins>
          </w:p>
        </w:tc>
        <w:tc>
          <w:tcPr>
            <w:tcW w:w="855" w:type="dxa"/>
            <w:tcPrChange w:id="16168" w:author="Στάθης Καπ" w:date="2023-03-03T06:26:00Z">
              <w:tcPr>
                <w:tcW w:w="855" w:type="dxa"/>
              </w:tcPr>
            </w:tcPrChange>
          </w:tcPr>
          <w:p w14:paraId="002FA32A" w14:textId="65419772" w:rsidR="00C87CFE" w:rsidRPr="00F665AE" w:rsidRDefault="00C87CFE" w:rsidP="00C87CFE">
            <w:pPr>
              <w:jc w:val="center"/>
              <w:rPr>
                <w:ins w:id="16169" w:author="Στάθης Καπ" w:date="2023-03-03T03:54:00Z"/>
                <w:rFonts w:cstheme="minorHAnsi"/>
                <w:sz w:val="16"/>
                <w:szCs w:val="16"/>
              </w:rPr>
            </w:pPr>
            <w:ins w:id="16170" w:author="Στάθης Καπ" w:date="2023-03-03T03:54:00Z">
              <w:r w:rsidRPr="00F665AE">
                <w:rPr>
                  <w:sz w:val="16"/>
                  <w:szCs w:val="16"/>
                  <w:rPrChange w:id="16171" w:author="Στάθης Καπ" w:date="2023-03-03T03:55:00Z">
                    <w:rPr>
                      <w:sz w:val="18"/>
                      <w:szCs w:val="18"/>
                    </w:rPr>
                  </w:rPrChange>
                </w:rPr>
                <w:t>1073</w:t>
              </w:r>
            </w:ins>
          </w:p>
        </w:tc>
        <w:tc>
          <w:tcPr>
            <w:tcW w:w="544" w:type="dxa"/>
            <w:vAlign w:val="bottom"/>
            <w:tcPrChange w:id="16172" w:author="Στάθης Καπ" w:date="2023-03-03T06:26:00Z">
              <w:tcPr>
                <w:tcW w:w="544" w:type="dxa"/>
                <w:vAlign w:val="bottom"/>
              </w:tcPr>
            </w:tcPrChange>
          </w:tcPr>
          <w:p w14:paraId="3E93356F" w14:textId="205BCDB4" w:rsidR="00C87CFE" w:rsidRPr="00F665AE" w:rsidRDefault="00C87CFE" w:rsidP="00C87CFE">
            <w:pPr>
              <w:jc w:val="center"/>
              <w:rPr>
                <w:ins w:id="16173" w:author="Στάθης Καπ" w:date="2023-03-03T03:54:00Z"/>
                <w:rFonts w:cstheme="minorHAnsi"/>
                <w:sz w:val="16"/>
                <w:szCs w:val="16"/>
              </w:rPr>
            </w:pPr>
            <w:ins w:id="16174" w:author="Στάθης Καπ" w:date="2023-03-03T03:54:00Z">
              <w:r w:rsidRPr="00F665AE">
                <w:rPr>
                  <w:rFonts w:ascii="Calibri" w:hAnsi="Calibri" w:cs="Calibri"/>
                  <w:color w:val="000000"/>
                  <w:sz w:val="16"/>
                  <w:szCs w:val="16"/>
                  <w:rPrChange w:id="16175" w:author="Στάθης Καπ" w:date="2023-03-03T03:55:00Z">
                    <w:rPr>
                      <w:rFonts w:ascii="Calibri" w:hAnsi="Calibri" w:cs="Calibri"/>
                      <w:color w:val="000000"/>
                      <w:sz w:val="18"/>
                      <w:szCs w:val="18"/>
                    </w:rPr>
                  </w:rPrChange>
                </w:rPr>
                <w:t>1055</w:t>
              </w:r>
            </w:ins>
          </w:p>
        </w:tc>
        <w:tc>
          <w:tcPr>
            <w:tcW w:w="621" w:type="dxa"/>
            <w:vAlign w:val="bottom"/>
            <w:tcPrChange w:id="16176" w:author="Στάθης Καπ" w:date="2023-03-03T06:26:00Z">
              <w:tcPr>
                <w:tcW w:w="621" w:type="dxa"/>
                <w:vAlign w:val="bottom"/>
              </w:tcPr>
            </w:tcPrChange>
          </w:tcPr>
          <w:p w14:paraId="3075BF7D" w14:textId="7CEF2B55" w:rsidR="00C87CFE" w:rsidRPr="00F665AE" w:rsidRDefault="00C87CFE" w:rsidP="00C87CFE">
            <w:pPr>
              <w:jc w:val="center"/>
              <w:rPr>
                <w:ins w:id="16177" w:author="Στάθης Καπ" w:date="2023-03-03T03:54:00Z"/>
                <w:rFonts w:cstheme="minorHAnsi"/>
                <w:sz w:val="16"/>
                <w:szCs w:val="16"/>
              </w:rPr>
            </w:pPr>
            <w:ins w:id="16178" w:author="Στάθης Καπ" w:date="2023-03-03T03:54:00Z">
              <w:r w:rsidRPr="00F665AE">
                <w:rPr>
                  <w:rFonts w:ascii="Calibri" w:hAnsi="Calibri" w:cs="Calibri"/>
                  <w:color w:val="000000"/>
                  <w:sz w:val="16"/>
                  <w:szCs w:val="16"/>
                  <w:rPrChange w:id="16179" w:author="Στάθης Καπ" w:date="2023-03-03T03:55:00Z">
                    <w:rPr>
                      <w:rFonts w:ascii="Calibri" w:hAnsi="Calibri" w:cs="Calibri"/>
                      <w:color w:val="000000"/>
                      <w:sz w:val="18"/>
                      <w:szCs w:val="18"/>
                    </w:rPr>
                  </w:rPrChange>
                </w:rPr>
                <w:t>0.562</w:t>
              </w:r>
            </w:ins>
          </w:p>
        </w:tc>
        <w:tc>
          <w:tcPr>
            <w:tcW w:w="669" w:type="dxa"/>
            <w:vAlign w:val="center"/>
            <w:tcPrChange w:id="16180" w:author="Στάθης Καπ" w:date="2023-03-03T06:26:00Z">
              <w:tcPr>
                <w:tcW w:w="669" w:type="dxa"/>
                <w:vAlign w:val="center"/>
              </w:tcPr>
            </w:tcPrChange>
          </w:tcPr>
          <w:p w14:paraId="303FF04F" w14:textId="5F73DCE3" w:rsidR="00C87CFE" w:rsidRPr="00F665AE" w:rsidRDefault="00C87CFE" w:rsidP="00C87CFE">
            <w:pPr>
              <w:jc w:val="center"/>
              <w:rPr>
                <w:ins w:id="16181" w:author="Στάθης Καπ" w:date="2023-03-03T03:54:00Z"/>
                <w:rFonts w:cstheme="minorHAnsi"/>
                <w:sz w:val="16"/>
                <w:szCs w:val="16"/>
              </w:rPr>
            </w:pPr>
            <w:ins w:id="16182" w:author="Στάθης Καπ" w:date="2023-03-03T06:18:00Z">
              <w:r>
                <w:rPr>
                  <w:rFonts w:ascii="Calibri" w:hAnsi="Calibri" w:cstheme="minorHAnsi"/>
                  <w:color w:val="000000"/>
                  <w:sz w:val="16"/>
                  <w:szCs w:val="16"/>
                </w:rPr>
                <w:t>3.48</w:t>
              </w:r>
            </w:ins>
          </w:p>
        </w:tc>
        <w:tc>
          <w:tcPr>
            <w:tcW w:w="543" w:type="dxa"/>
            <w:vAlign w:val="bottom"/>
            <w:tcPrChange w:id="16183" w:author="Στάθης Καπ" w:date="2023-03-03T06:26:00Z">
              <w:tcPr>
                <w:tcW w:w="543" w:type="dxa"/>
                <w:vAlign w:val="bottom"/>
              </w:tcPr>
            </w:tcPrChange>
          </w:tcPr>
          <w:p w14:paraId="1FF2CEA2" w14:textId="7E5E5DE0" w:rsidR="00C87CFE" w:rsidRPr="00F665AE" w:rsidRDefault="00C87CFE" w:rsidP="00C87CFE">
            <w:pPr>
              <w:jc w:val="center"/>
              <w:rPr>
                <w:ins w:id="16184" w:author="Στάθης Καπ" w:date="2023-03-03T03:54:00Z"/>
                <w:rFonts w:cstheme="minorHAnsi"/>
                <w:sz w:val="16"/>
                <w:szCs w:val="16"/>
              </w:rPr>
            </w:pPr>
            <w:ins w:id="16185" w:author="Στάθης Καπ" w:date="2023-03-03T03:54:00Z">
              <w:r w:rsidRPr="00F665AE">
                <w:rPr>
                  <w:rFonts w:ascii="Calibri" w:hAnsi="Calibri" w:cs="Calibri"/>
                  <w:color w:val="000000"/>
                  <w:sz w:val="16"/>
                  <w:szCs w:val="16"/>
                  <w:rPrChange w:id="16186" w:author="Στάθης Καπ" w:date="2023-03-03T03:55:00Z">
                    <w:rPr>
                      <w:rFonts w:ascii="Calibri" w:hAnsi="Calibri" w:cs="Calibri"/>
                      <w:color w:val="000000"/>
                      <w:sz w:val="18"/>
                      <w:szCs w:val="18"/>
                    </w:rPr>
                  </w:rPrChange>
                </w:rPr>
                <w:t>980</w:t>
              </w:r>
            </w:ins>
          </w:p>
        </w:tc>
        <w:tc>
          <w:tcPr>
            <w:tcW w:w="621" w:type="dxa"/>
            <w:vAlign w:val="bottom"/>
            <w:tcPrChange w:id="16187" w:author="Στάθης Καπ" w:date="2023-03-03T06:26:00Z">
              <w:tcPr>
                <w:tcW w:w="621" w:type="dxa"/>
                <w:vAlign w:val="bottom"/>
              </w:tcPr>
            </w:tcPrChange>
          </w:tcPr>
          <w:p w14:paraId="40EDDEB7" w14:textId="05446047" w:rsidR="00C87CFE" w:rsidRPr="00F665AE" w:rsidRDefault="00C87CFE" w:rsidP="00C87CFE">
            <w:pPr>
              <w:jc w:val="center"/>
              <w:rPr>
                <w:ins w:id="16188" w:author="Στάθης Καπ" w:date="2023-03-03T03:54:00Z"/>
                <w:rFonts w:cstheme="minorHAnsi"/>
                <w:sz w:val="16"/>
                <w:szCs w:val="16"/>
              </w:rPr>
            </w:pPr>
            <w:ins w:id="16189" w:author="Στάθης Καπ" w:date="2023-03-03T03:54:00Z">
              <w:r w:rsidRPr="00F665AE">
                <w:rPr>
                  <w:rFonts w:ascii="Calibri" w:hAnsi="Calibri" w:cs="Calibri"/>
                  <w:color w:val="000000"/>
                  <w:sz w:val="16"/>
                  <w:szCs w:val="16"/>
                  <w:rPrChange w:id="16190" w:author="Στάθης Καπ" w:date="2023-03-03T03:55:00Z">
                    <w:rPr>
                      <w:rFonts w:ascii="Calibri" w:hAnsi="Calibri" w:cs="Calibri"/>
                      <w:color w:val="000000"/>
                      <w:sz w:val="18"/>
                      <w:szCs w:val="18"/>
                    </w:rPr>
                  </w:rPrChange>
                </w:rPr>
                <w:t>0.253</w:t>
              </w:r>
            </w:ins>
          </w:p>
        </w:tc>
        <w:tc>
          <w:tcPr>
            <w:tcW w:w="669" w:type="dxa"/>
            <w:vAlign w:val="center"/>
            <w:tcPrChange w:id="16191" w:author="Στάθης Καπ" w:date="2023-03-03T06:26:00Z">
              <w:tcPr>
                <w:tcW w:w="669" w:type="dxa"/>
                <w:vAlign w:val="center"/>
              </w:tcPr>
            </w:tcPrChange>
          </w:tcPr>
          <w:p w14:paraId="0085DF5C" w14:textId="36BEEA20" w:rsidR="00C87CFE" w:rsidRPr="00F665AE" w:rsidRDefault="00C87CFE" w:rsidP="00C87CFE">
            <w:pPr>
              <w:jc w:val="center"/>
              <w:rPr>
                <w:ins w:id="16192" w:author="Στάθης Καπ" w:date="2023-03-03T03:54:00Z"/>
                <w:rFonts w:cstheme="minorHAnsi"/>
                <w:sz w:val="16"/>
                <w:szCs w:val="16"/>
              </w:rPr>
            </w:pPr>
            <w:ins w:id="16193" w:author="Στάθης Καπ" w:date="2023-03-03T06:18:00Z">
              <w:r>
                <w:rPr>
                  <w:rFonts w:ascii="Calibri" w:hAnsi="Calibri" w:cstheme="minorHAnsi"/>
                  <w:color w:val="000000"/>
                  <w:sz w:val="16"/>
                  <w:szCs w:val="16"/>
                </w:rPr>
                <w:t>7.11</w:t>
              </w:r>
            </w:ins>
          </w:p>
        </w:tc>
        <w:tc>
          <w:tcPr>
            <w:tcW w:w="508" w:type="dxa"/>
            <w:vAlign w:val="bottom"/>
            <w:tcPrChange w:id="16194" w:author="Στάθης Καπ" w:date="2023-03-03T06:26:00Z">
              <w:tcPr>
                <w:tcW w:w="508" w:type="dxa"/>
                <w:vAlign w:val="bottom"/>
              </w:tcPr>
            </w:tcPrChange>
          </w:tcPr>
          <w:p w14:paraId="2AD68DD6" w14:textId="2B2E27AF" w:rsidR="00C87CFE" w:rsidRPr="00F665AE" w:rsidRDefault="00C87CFE" w:rsidP="00C87CFE">
            <w:pPr>
              <w:jc w:val="center"/>
              <w:rPr>
                <w:ins w:id="16195" w:author="Στάθης Καπ" w:date="2023-03-03T03:54:00Z"/>
                <w:rFonts w:cstheme="minorHAnsi"/>
                <w:sz w:val="16"/>
                <w:szCs w:val="16"/>
              </w:rPr>
            </w:pPr>
            <w:ins w:id="16196" w:author="Στάθης Καπ" w:date="2023-03-03T03:54:00Z">
              <w:r w:rsidRPr="00F665AE">
                <w:rPr>
                  <w:rFonts w:ascii="Calibri" w:hAnsi="Calibri" w:cs="Calibri"/>
                  <w:color w:val="000000"/>
                  <w:sz w:val="16"/>
                  <w:szCs w:val="16"/>
                  <w:rPrChange w:id="16197" w:author="Στάθης Καπ" w:date="2023-03-03T03:55:00Z">
                    <w:rPr>
                      <w:rFonts w:ascii="Calibri" w:hAnsi="Calibri" w:cs="Calibri"/>
                      <w:color w:val="000000"/>
                      <w:sz w:val="18"/>
                      <w:szCs w:val="18"/>
                    </w:rPr>
                  </w:rPrChange>
                </w:rPr>
                <w:t>983</w:t>
              </w:r>
            </w:ins>
          </w:p>
        </w:tc>
        <w:tc>
          <w:tcPr>
            <w:tcW w:w="541" w:type="dxa"/>
            <w:vAlign w:val="bottom"/>
            <w:tcPrChange w:id="16198" w:author="Στάθης Καπ" w:date="2023-03-03T06:26:00Z">
              <w:tcPr>
                <w:tcW w:w="541" w:type="dxa"/>
                <w:vAlign w:val="bottom"/>
              </w:tcPr>
            </w:tcPrChange>
          </w:tcPr>
          <w:p w14:paraId="040C142D" w14:textId="24B53EA4" w:rsidR="00C87CFE" w:rsidRPr="00F665AE" w:rsidRDefault="00C87CFE" w:rsidP="00C87CFE">
            <w:pPr>
              <w:jc w:val="center"/>
              <w:rPr>
                <w:ins w:id="16199" w:author="Στάθης Καπ" w:date="2023-03-03T03:54:00Z"/>
                <w:rFonts w:cstheme="minorHAnsi"/>
                <w:sz w:val="16"/>
                <w:szCs w:val="16"/>
              </w:rPr>
            </w:pPr>
            <w:ins w:id="16200" w:author="Στάθης Καπ" w:date="2023-03-03T03:54:00Z">
              <w:r w:rsidRPr="00F665AE">
                <w:rPr>
                  <w:rFonts w:ascii="Calibri" w:hAnsi="Calibri" w:cs="Calibri"/>
                  <w:color w:val="000000"/>
                  <w:sz w:val="16"/>
                  <w:szCs w:val="16"/>
                  <w:rPrChange w:id="16201" w:author="Στάθης Καπ" w:date="2023-03-03T03:55:00Z">
                    <w:rPr>
                      <w:rFonts w:ascii="Calibri" w:hAnsi="Calibri" w:cs="Calibri"/>
                      <w:color w:val="000000"/>
                      <w:sz w:val="18"/>
                      <w:szCs w:val="18"/>
                    </w:rPr>
                  </w:rPrChange>
                </w:rPr>
                <w:t>0.264</w:t>
              </w:r>
            </w:ins>
          </w:p>
        </w:tc>
        <w:tc>
          <w:tcPr>
            <w:tcW w:w="589" w:type="dxa"/>
            <w:vAlign w:val="center"/>
            <w:tcPrChange w:id="16202" w:author="Στάθης Καπ" w:date="2023-03-03T06:26:00Z">
              <w:tcPr>
                <w:tcW w:w="589" w:type="dxa"/>
                <w:vAlign w:val="center"/>
              </w:tcPr>
            </w:tcPrChange>
          </w:tcPr>
          <w:p w14:paraId="5E6EC1A0" w14:textId="248A3857" w:rsidR="00C87CFE" w:rsidRPr="00F665AE" w:rsidRDefault="00C87CFE" w:rsidP="00C87CFE">
            <w:pPr>
              <w:jc w:val="center"/>
              <w:rPr>
                <w:ins w:id="16203" w:author="Στάθης Καπ" w:date="2023-03-03T03:54:00Z"/>
                <w:rFonts w:cstheme="minorHAnsi"/>
                <w:sz w:val="16"/>
                <w:szCs w:val="16"/>
              </w:rPr>
            </w:pPr>
            <w:ins w:id="16204" w:author="Στάθης Καπ" w:date="2023-03-03T06:18:00Z">
              <w:r>
                <w:rPr>
                  <w:rFonts w:ascii="Calibri" w:hAnsi="Calibri" w:cstheme="minorHAnsi"/>
                  <w:color w:val="000000"/>
                  <w:sz w:val="16"/>
                  <w:szCs w:val="16"/>
                </w:rPr>
                <w:t>6.82</w:t>
              </w:r>
            </w:ins>
          </w:p>
        </w:tc>
        <w:tc>
          <w:tcPr>
            <w:tcW w:w="463" w:type="dxa"/>
            <w:vAlign w:val="bottom"/>
            <w:tcPrChange w:id="16205" w:author="Στάθης Καπ" w:date="2023-03-03T06:26:00Z">
              <w:tcPr>
                <w:tcW w:w="463" w:type="dxa"/>
                <w:vAlign w:val="bottom"/>
              </w:tcPr>
            </w:tcPrChange>
          </w:tcPr>
          <w:p w14:paraId="5A06ECF4" w14:textId="5830D9CA" w:rsidR="00C87CFE" w:rsidRPr="00F665AE" w:rsidRDefault="00C87CFE" w:rsidP="00C87CFE">
            <w:pPr>
              <w:jc w:val="center"/>
              <w:rPr>
                <w:ins w:id="16206" w:author="Στάθης Καπ" w:date="2023-03-03T03:54:00Z"/>
                <w:rFonts w:cstheme="minorHAnsi"/>
                <w:sz w:val="16"/>
                <w:szCs w:val="16"/>
              </w:rPr>
            </w:pPr>
            <w:ins w:id="16207" w:author="Στάθης Καπ" w:date="2023-03-03T03:54:00Z">
              <w:r w:rsidRPr="00F665AE">
                <w:rPr>
                  <w:rFonts w:ascii="Calibri" w:hAnsi="Calibri" w:cs="Calibri"/>
                  <w:color w:val="000000"/>
                  <w:sz w:val="16"/>
                  <w:szCs w:val="16"/>
                  <w:rPrChange w:id="16208" w:author="Στάθης Καπ" w:date="2023-03-03T03:55:00Z">
                    <w:rPr>
                      <w:rFonts w:ascii="Calibri" w:hAnsi="Calibri" w:cs="Calibri"/>
                      <w:color w:val="000000"/>
                      <w:sz w:val="18"/>
                      <w:szCs w:val="18"/>
                    </w:rPr>
                  </w:rPrChange>
                </w:rPr>
                <w:t>981</w:t>
              </w:r>
            </w:ins>
          </w:p>
        </w:tc>
        <w:tc>
          <w:tcPr>
            <w:tcW w:w="541" w:type="dxa"/>
            <w:vAlign w:val="bottom"/>
            <w:tcPrChange w:id="16209" w:author="Στάθης Καπ" w:date="2023-03-03T06:26:00Z">
              <w:tcPr>
                <w:tcW w:w="541" w:type="dxa"/>
                <w:vAlign w:val="bottom"/>
              </w:tcPr>
            </w:tcPrChange>
          </w:tcPr>
          <w:p w14:paraId="56BD3C48" w14:textId="65200DC5" w:rsidR="00C87CFE" w:rsidRPr="00F665AE" w:rsidRDefault="00C87CFE" w:rsidP="00C87CFE">
            <w:pPr>
              <w:jc w:val="center"/>
              <w:rPr>
                <w:ins w:id="16210" w:author="Στάθης Καπ" w:date="2023-03-03T03:54:00Z"/>
                <w:rFonts w:cstheme="minorHAnsi"/>
                <w:sz w:val="16"/>
                <w:szCs w:val="16"/>
              </w:rPr>
            </w:pPr>
            <w:ins w:id="16211" w:author="Στάθης Καπ" w:date="2023-03-03T03:54:00Z">
              <w:r w:rsidRPr="00F665AE">
                <w:rPr>
                  <w:rFonts w:ascii="Calibri" w:hAnsi="Calibri" w:cs="Calibri"/>
                  <w:color w:val="000000"/>
                  <w:sz w:val="16"/>
                  <w:szCs w:val="16"/>
                  <w:rPrChange w:id="16212" w:author="Στάθης Καπ" w:date="2023-03-03T03:55:00Z">
                    <w:rPr>
                      <w:rFonts w:ascii="Calibri" w:hAnsi="Calibri" w:cs="Calibri"/>
                      <w:color w:val="000000"/>
                      <w:sz w:val="18"/>
                      <w:szCs w:val="18"/>
                    </w:rPr>
                  </w:rPrChange>
                </w:rPr>
                <w:t>0.234</w:t>
              </w:r>
            </w:ins>
          </w:p>
        </w:tc>
        <w:tc>
          <w:tcPr>
            <w:tcW w:w="589" w:type="dxa"/>
            <w:vAlign w:val="center"/>
            <w:tcPrChange w:id="16213" w:author="Στάθης Καπ" w:date="2023-03-03T06:26:00Z">
              <w:tcPr>
                <w:tcW w:w="589" w:type="dxa"/>
                <w:vAlign w:val="center"/>
              </w:tcPr>
            </w:tcPrChange>
          </w:tcPr>
          <w:p w14:paraId="34BE88B9" w14:textId="4AA5E45D" w:rsidR="00C87CFE" w:rsidRPr="00F665AE" w:rsidRDefault="00C87CFE" w:rsidP="00C87CFE">
            <w:pPr>
              <w:jc w:val="center"/>
              <w:rPr>
                <w:ins w:id="16214" w:author="Στάθης Καπ" w:date="2023-03-03T03:54:00Z"/>
                <w:rFonts w:cstheme="minorHAnsi"/>
                <w:sz w:val="16"/>
                <w:szCs w:val="16"/>
              </w:rPr>
            </w:pPr>
            <w:ins w:id="16215"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162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17" w:author="Στάθης Καπ" w:date="2023-03-03T03:54:00Z"/>
        </w:trPr>
        <w:tc>
          <w:tcPr>
            <w:tcW w:w="515" w:type="dxa"/>
            <w:tcBorders>
              <w:top w:val="nil"/>
              <w:bottom w:val="nil"/>
              <w:right w:val="single" w:sz="4" w:space="0" w:color="auto"/>
            </w:tcBorders>
            <w:shd w:val="clear" w:color="auto" w:fill="E7E6E6" w:themeFill="background2"/>
            <w:vAlign w:val="bottom"/>
            <w:tcPrChange w:id="16218" w:author="Στάθης Καπ" w:date="2023-03-03T06:26:00Z">
              <w:tcPr>
                <w:tcW w:w="515" w:type="dxa"/>
                <w:vAlign w:val="center"/>
              </w:tcPr>
            </w:tcPrChange>
          </w:tcPr>
          <w:p w14:paraId="4E287A70" w14:textId="19BD3448" w:rsidR="00C87CFE" w:rsidRPr="00F665AE" w:rsidRDefault="00C87CFE" w:rsidP="00C87CFE">
            <w:pPr>
              <w:jc w:val="center"/>
              <w:rPr>
                <w:ins w:id="16219" w:author="Στάθης Καπ" w:date="2023-03-03T03:54:00Z"/>
                <w:sz w:val="16"/>
                <w:szCs w:val="16"/>
              </w:rPr>
            </w:pPr>
            <w:ins w:id="16220" w:author="Στάθης Καπ" w:date="2023-03-03T03:54:00Z">
              <w:r w:rsidRPr="00F665AE">
                <w:rPr>
                  <w:rFonts w:ascii="Calibri" w:hAnsi="Calibri" w:cs="Calibri"/>
                  <w:color w:val="000000"/>
                  <w:sz w:val="16"/>
                  <w:szCs w:val="16"/>
                  <w:rPrChange w:id="16221"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16222" w:author="Στάθης Καπ" w:date="2023-03-03T06:26:00Z">
              <w:tcPr>
                <w:tcW w:w="560" w:type="dxa"/>
              </w:tcPr>
            </w:tcPrChange>
          </w:tcPr>
          <w:p w14:paraId="01EDF4AE" w14:textId="0A8B6F59" w:rsidR="00C87CFE" w:rsidRPr="00F665AE" w:rsidRDefault="00C87CFE" w:rsidP="00C87CFE">
            <w:pPr>
              <w:jc w:val="center"/>
              <w:rPr>
                <w:ins w:id="16223" w:author="Στάθης Καπ" w:date="2023-03-03T03:54:00Z"/>
                <w:rFonts w:cstheme="minorHAnsi"/>
                <w:sz w:val="16"/>
                <w:szCs w:val="16"/>
              </w:rPr>
            </w:pPr>
            <w:ins w:id="16224" w:author="Στάθης Καπ" w:date="2023-03-03T03:54:00Z">
              <w:r w:rsidRPr="00F665AE">
                <w:rPr>
                  <w:sz w:val="16"/>
                  <w:szCs w:val="16"/>
                  <w:rPrChange w:id="16225" w:author="Στάθης Καπ" w:date="2023-03-03T03:55:00Z">
                    <w:rPr>
                      <w:sz w:val="18"/>
                      <w:szCs w:val="18"/>
                    </w:rPr>
                  </w:rPrChange>
                </w:rPr>
                <w:t>953</w:t>
              </w:r>
            </w:ins>
          </w:p>
        </w:tc>
        <w:tc>
          <w:tcPr>
            <w:tcW w:w="855" w:type="dxa"/>
            <w:tcPrChange w:id="16226" w:author="Στάθης Καπ" w:date="2023-03-03T06:26:00Z">
              <w:tcPr>
                <w:tcW w:w="855" w:type="dxa"/>
              </w:tcPr>
            </w:tcPrChange>
          </w:tcPr>
          <w:p w14:paraId="20D07075" w14:textId="223B5DDC" w:rsidR="00C87CFE" w:rsidRPr="00F665AE" w:rsidRDefault="00C87CFE" w:rsidP="00C87CFE">
            <w:pPr>
              <w:jc w:val="center"/>
              <w:rPr>
                <w:ins w:id="16227" w:author="Στάθης Καπ" w:date="2023-03-03T03:54:00Z"/>
                <w:rFonts w:cstheme="minorHAnsi"/>
                <w:sz w:val="16"/>
                <w:szCs w:val="16"/>
              </w:rPr>
            </w:pPr>
            <w:ins w:id="16228" w:author="Στάθης Καπ" w:date="2023-03-03T03:54:00Z">
              <w:r w:rsidRPr="00F665AE">
                <w:rPr>
                  <w:sz w:val="16"/>
                  <w:szCs w:val="16"/>
                  <w:rPrChange w:id="16229" w:author="Στάθης Καπ" w:date="2023-03-03T03:55:00Z">
                    <w:rPr>
                      <w:sz w:val="18"/>
                      <w:szCs w:val="18"/>
                    </w:rPr>
                  </w:rPrChange>
                </w:rPr>
                <w:t>931</w:t>
              </w:r>
            </w:ins>
          </w:p>
        </w:tc>
        <w:tc>
          <w:tcPr>
            <w:tcW w:w="544" w:type="dxa"/>
            <w:vAlign w:val="bottom"/>
            <w:tcPrChange w:id="16230" w:author="Στάθης Καπ" w:date="2023-03-03T06:26:00Z">
              <w:tcPr>
                <w:tcW w:w="544" w:type="dxa"/>
                <w:vAlign w:val="bottom"/>
              </w:tcPr>
            </w:tcPrChange>
          </w:tcPr>
          <w:p w14:paraId="777709A7" w14:textId="5A8C810F" w:rsidR="00C87CFE" w:rsidRPr="00F665AE" w:rsidRDefault="00C87CFE" w:rsidP="00C87CFE">
            <w:pPr>
              <w:jc w:val="center"/>
              <w:rPr>
                <w:ins w:id="16231" w:author="Στάθης Καπ" w:date="2023-03-03T03:54:00Z"/>
                <w:rFonts w:cstheme="minorHAnsi"/>
                <w:sz w:val="16"/>
                <w:szCs w:val="16"/>
              </w:rPr>
            </w:pPr>
            <w:ins w:id="16232" w:author="Στάθης Καπ" w:date="2023-03-03T03:54:00Z">
              <w:r w:rsidRPr="00F665AE">
                <w:rPr>
                  <w:rFonts w:ascii="Calibri" w:hAnsi="Calibri" w:cs="Calibri"/>
                  <w:color w:val="000000"/>
                  <w:sz w:val="16"/>
                  <w:szCs w:val="16"/>
                  <w:rPrChange w:id="16233" w:author="Στάθης Καπ" w:date="2023-03-03T03:55:00Z">
                    <w:rPr>
                      <w:rFonts w:ascii="Calibri" w:hAnsi="Calibri" w:cs="Calibri"/>
                      <w:color w:val="000000"/>
                      <w:sz w:val="18"/>
                      <w:szCs w:val="18"/>
                    </w:rPr>
                  </w:rPrChange>
                </w:rPr>
                <w:t>885</w:t>
              </w:r>
            </w:ins>
          </w:p>
        </w:tc>
        <w:tc>
          <w:tcPr>
            <w:tcW w:w="621" w:type="dxa"/>
            <w:vAlign w:val="bottom"/>
            <w:tcPrChange w:id="16234" w:author="Στάθης Καπ" w:date="2023-03-03T06:26:00Z">
              <w:tcPr>
                <w:tcW w:w="621" w:type="dxa"/>
                <w:vAlign w:val="bottom"/>
              </w:tcPr>
            </w:tcPrChange>
          </w:tcPr>
          <w:p w14:paraId="2CBA31A6" w14:textId="5B4008DE" w:rsidR="00C87CFE" w:rsidRPr="00F665AE" w:rsidRDefault="00C87CFE" w:rsidP="00C87CFE">
            <w:pPr>
              <w:jc w:val="center"/>
              <w:rPr>
                <w:ins w:id="16235" w:author="Στάθης Καπ" w:date="2023-03-03T03:54:00Z"/>
                <w:rFonts w:cstheme="minorHAnsi"/>
                <w:sz w:val="16"/>
                <w:szCs w:val="16"/>
              </w:rPr>
            </w:pPr>
            <w:ins w:id="16236" w:author="Στάθης Καπ" w:date="2023-03-03T03:54:00Z">
              <w:r w:rsidRPr="00F665AE">
                <w:rPr>
                  <w:rFonts w:ascii="Calibri" w:hAnsi="Calibri" w:cs="Calibri"/>
                  <w:color w:val="000000"/>
                  <w:sz w:val="16"/>
                  <w:szCs w:val="16"/>
                  <w:rPrChange w:id="16237" w:author="Στάθης Καπ" w:date="2023-03-03T03:55:00Z">
                    <w:rPr>
                      <w:rFonts w:ascii="Calibri" w:hAnsi="Calibri" w:cs="Calibri"/>
                      <w:color w:val="000000"/>
                      <w:sz w:val="18"/>
                      <w:szCs w:val="18"/>
                    </w:rPr>
                  </w:rPrChange>
                </w:rPr>
                <w:t>0.319</w:t>
              </w:r>
            </w:ins>
          </w:p>
        </w:tc>
        <w:tc>
          <w:tcPr>
            <w:tcW w:w="669" w:type="dxa"/>
            <w:vAlign w:val="center"/>
            <w:tcPrChange w:id="16238" w:author="Στάθης Καπ" w:date="2023-03-03T06:26:00Z">
              <w:tcPr>
                <w:tcW w:w="669" w:type="dxa"/>
                <w:vAlign w:val="center"/>
              </w:tcPr>
            </w:tcPrChange>
          </w:tcPr>
          <w:p w14:paraId="7E0F6905" w14:textId="7AEDDC22" w:rsidR="00C87CFE" w:rsidRPr="00F665AE" w:rsidRDefault="00C87CFE" w:rsidP="00C87CFE">
            <w:pPr>
              <w:jc w:val="center"/>
              <w:rPr>
                <w:ins w:id="16239" w:author="Στάθης Καπ" w:date="2023-03-03T03:54:00Z"/>
                <w:rFonts w:cstheme="minorHAnsi"/>
                <w:sz w:val="16"/>
                <w:szCs w:val="16"/>
              </w:rPr>
            </w:pPr>
            <w:ins w:id="16240" w:author="Στάθης Καπ" w:date="2023-03-03T06:18:00Z">
              <w:r>
                <w:rPr>
                  <w:rFonts w:ascii="Calibri" w:hAnsi="Calibri" w:cstheme="minorHAnsi"/>
                  <w:color w:val="000000"/>
                  <w:sz w:val="16"/>
                  <w:szCs w:val="16"/>
                </w:rPr>
                <w:t>7.14</w:t>
              </w:r>
            </w:ins>
          </w:p>
        </w:tc>
        <w:tc>
          <w:tcPr>
            <w:tcW w:w="543" w:type="dxa"/>
            <w:vAlign w:val="bottom"/>
            <w:tcPrChange w:id="16241" w:author="Στάθης Καπ" w:date="2023-03-03T06:26:00Z">
              <w:tcPr>
                <w:tcW w:w="543" w:type="dxa"/>
                <w:vAlign w:val="bottom"/>
              </w:tcPr>
            </w:tcPrChange>
          </w:tcPr>
          <w:p w14:paraId="303CDC1B" w14:textId="42A1267B" w:rsidR="00C87CFE" w:rsidRPr="00F665AE" w:rsidRDefault="00C87CFE" w:rsidP="00C87CFE">
            <w:pPr>
              <w:jc w:val="center"/>
              <w:rPr>
                <w:ins w:id="16242" w:author="Στάθης Καπ" w:date="2023-03-03T03:54:00Z"/>
                <w:rFonts w:cstheme="minorHAnsi"/>
                <w:sz w:val="16"/>
                <w:szCs w:val="16"/>
              </w:rPr>
            </w:pPr>
            <w:ins w:id="16243" w:author="Στάθης Καπ" w:date="2023-03-03T03:54:00Z">
              <w:r w:rsidRPr="00F665AE">
                <w:rPr>
                  <w:rFonts w:ascii="Calibri" w:hAnsi="Calibri" w:cs="Calibri"/>
                  <w:color w:val="000000"/>
                  <w:sz w:val="16"/>
                  <w:szCs w:val="16"/>
                  <w:rPrChange w:id="16244" w:author="Στάθης Καπ" w:date="2023-03-03T03:55:00Z">
                    <w:rPr>
                      <w:rFonts w:ascii="Calibri" w:hAnsi="Calibri" w:cs="Calibri"/>
                      <w:color w:val="000000"/>
                      <w:sz w:val="18"/>
                      <w:szCs w:val="18"/>
                    </w:rPr>
                  </w:rPrChange>
                </w:rPr>
                <w:t>906</w:t>
              </w:r>
            </w:ins>
          </w:p>
        </w:tc>
        <w:tc>
          <w:tcPr>
            <w:tcW w:w="621" w:type="dxa"/>
            <w:vAlign w:val="bottom"/>
            <w:tcPrChange w:id="16245" w:author="Στάθης Καπ" w:date="2023-03-03T06:26:00Z">
              <w:tcPr>
                <w:tcW w:w="621" w:type="dxa"/>
                <w:vAlign w:val="bottom"/>
              </w:tcPr>
            </w:tcPrChange>
          </w:tcPr>
          <w:p w14:paraId="29D4B1E1" w14:textId="3B4E23DC" w:rsidR="00C87CFE" w:rsidRPr="00F665AE" w:rsidRDefault="00C87CFE" w:rsidP="00C87CFE">
            <w:pPr>
              <w:jc w:val="center"/>
              <w:rPr>
                <w:ins w:id="16246" w:author="Στάθης Καπ" w:date="2023-03-03T03:54:00Z"/>
                <w:rFonts w:cstheme="minorHAnsi"/>
                <w:sz w:val="16"/>
                <w:szCs w:val="16"/>
              </w:rPr>
            </w:pPr>
            <w:ins w:id="16247" w:author="Στάθης Καπ" w:date="2023-03-03T03:54:00Z">
              <w:r w:rsidRPr="00F665AE">
                <w:rPr>
                  <w:rFonts w:ascii="Calibri" w:hAnsi="Calibri" w:cs="Calibri"/>
                  <w:color w:val="000000"/>
                  <w:sz w:val="16"/>
                  <w:szCs w:val="16"/>
                  <w:rPrChange w:id="16248" w:author="Στάθης Καπ" w:date="2023-03-03T03:55:00Z">
                    <w:rPr>
                      <w:rFonts w:ascii="Calibri" w:hAnsi="Calibri" w:cs="Calibri"/>
                      <w:color w:val="000000"/>
                      <w:sz w:val="18"/>
                      <w:szCs w:val="18"/>
                    </w:rPr>
                  </w:rPrChange>
                </w:rPr>
                <w:t>0.222</w:t>
              </w:r>
            </w:ins>
          </w:p>
        </w:tc>
        <w:tc>
          <w:tcPr>
            <w:tcW w:w="669" w:type="dxa"/>
            <w:vAlign w:val="center"/>
            <w:tcPrChange w:id="16249" w:author="Στάθης Καπ" w:date="2023-03-03T06:26:00Z">
              <w:tcPr>
                <w:tcW w:w="669" w:type="dxa"/>
                <w:vAlign w:val="center"/>
              </w:tcPr>
            </w:tcPrChange>
          </w:tcPr>
          <w:p w14:paraId="5FB8D5CF" w14:textId="5528916F" w:rsidR="00C87CFE" w:rsidRPr="00F665AE" w:rsidRDefault="00C87CFE" w:rsidP="00C87CFE">
            <w:pPr>
              <w:jc w:val="center"/>
              <w:rPr>
                <w:ins w:id="16250" w:author="Στάθης Καπ" w:date="2023-03-03T03:54:00Z"/>
                <w:rFonts w:cstheme="minorHAnsi"/>
                <w:sz w:val="16"/>
                <w:szCs w:val="16"/>
              </w:rPr>
            </w:pPr>
            <w:ins w:id="16251" w:author="Στάθης Καπ" w:date="2023-03-03T06:18:00Z">
              <w:r>
                <w:rPr>
                  <w:rFonts w:ascii="Calibri" w:hAnsi="Calibri" w:cstheme="minorHAnsi"/>
                  <w:color w:val="000000"/>
                  <w:sz w:val="16"/>
                  <w:szCs w:val="16"/>
                </w:rPr>
                <w:t>-2.37</w:t>
              </w:r>
            </w:ins>
          </w:p>
        </w:tc>
        <w:tc>
          <w:tcPr>
            <w:tcW w:w="508" w:type="dxa"/>
            <w:vAlign w:val="bottom"/>
            <w:tcPrChange w:id="16252" w:author="Στάθης Καπ" w:date="2023-03-03T06:26:00Z">
              <w:tcPr>
                <w:tcW w:w="508" w:type="dxa"/>
                <w:vAlign w:val="bottom"/>
              </w:tcPr>
            </w:tcPrChange>
          </w:tcPr>
          <w:p w14:paraId="50EF5491" w14:textId="3FC28D55" w:rsidR="00C87CFE" w:rsidRPr="00F665AE" w:rsidRDefault="00C87CFE" w:rsidP="00C87CFE">
            <w:pPr>
              <w:jc w:val="center"/>
              <w:rPr>
                <w:ins w:id="16253" w:author="Στάθης Καπ" w:date="2023-03-03T03:54:00Z"/>
                <w:rFonts w:cstheme="minorHAnsi"/>
                <w:sz w:val="16"/>
                <w:szCs w:val="16"/>
              </w:rPr>
            </w:pPr>
            <w:ins w:id="16254" w:author="Στάθης Καπ" w:date="2023-03-03T03:54:00Z">
              <w:r w:rsidRPr="00F665AE">
                <w:rPr>
                  <w:rFonts w:ascii="Calibri" w:hAnsi="Calibri" w:cs="Calibri"/>
                  <w:color w:val="000000"/>
                  <w:sz w:val="16"/>
                  <w:szCs w:val="16"/>
                  <w:rPrChange w:id="16255" w:author="Στάθης Καπ" w:date="2023-03-03T03:55:00Z">
                    <w:rPr>
                      <w:rFonts w:ascii="Calibri" w:hAnsi="Calibri" w:cs="Calibri"/>
                      <w:color w:val="000000"/>
                      <w:sz w:val="18"/>
                      <w:szCs w:val="18"/>
                    </w:rPr>
                  </w:rPrChange>
                </w:rPr>
                <w:t>856</w:t>
              </w:r>
            </w:ins>
          </w:p>
        </w:tc>
        <w:tc>
          <w:tcPr>
            <w:tcW w:w="541" w:type="dxa"/>
            <w:vAlign w:val="bottom"/>
            <w:tcPrChange w:id="16256" w:author="Στάθης Καπ" w:date="2023-03-03T06:26:00Z">
              <w:tcPr>
                <w:tcW w:w="541" w:type="dxa"/>
                <w:vAlign w:val="bottom"/>
              </w:tcPr>
            </w:tcPrChange>
          </w:tcPr>
          <w:p w14:paraId="088C2DE0" w14:textId="25B4CAA0" w:rsidR="00C87CFE" w:rsidRPr="00F665AE" w:rsidRDefault="00C87CFE" w:rsidP="00C87CFE">
            <w:pPr>
              <w:jc w:val="center"/>
              <w:rPr>
                <w:ins w:id="16257" w:author="Στάθης Καπ" w:date="2023-03-03T03:54:00Z"/>
                <w:rFonts w:cstheme="minorHAnsi"/>
                <w:sz w:val="16"/>
                <w:szCs w:val="16"/>
              </w:rPr>
            </w:pPr>
            <w:ins w:id="16258" w:author="Στάθης Καπ" w:date="2023-03-03T03:54:00Z">
              <w:r w:rsidRPr="00F665AE">
                <w:rPr>
                  <w:rFonts w:ascii="Calibri" w:hAnsi="Calibri" w:cs="Calibri"/>
                  <w:color w:val="000000"/>
                  <w:sz w:val="16"/>
                  <w:szCs w:val="16"/>
                  <w:rPrChange w:id="16259" w:author="Στάθης Καπ" w:date="2023-03-03T03:55:00Z">
                    <w:rPr>
                      <w:rFonts w:ascii="Calibri" w:hAnsi="Calibri" w:cs="Calibri"/>
                      <w:color w:val="000000"/>
                      <w:sz w:val="18"/>
                      <w:szCs w:val="18"/>
                    </w:rPr>
                  </w:rPrChange>
                </w:rPr>
                <w:t>0.259</w:t>
              </w:r>
            </w:ins>
          </w:p>
        </w:tc>
        <w:tc>
          <w:tcPr>
            <w:tcW w:w="589" w:type="dxa"/>
            <w:vAlign w:val="center"/>
            <w:tcPrChange w:id="16260" w:author="Στάθης Καπ" w:date="2023-03-03T06:26:00Z">
              <w:tcPr>
                <w:tcW w:w="589" w:type="dxa"/>
                <w:vAlign w:val="center"/>
              </w:tcPr>
            </w:tcPrChange>
          </w:tcPr>
          <w:p w14:paraId="04C88CC5" w14:textId="65A01FCB" w:rsidR="00C87CFE" w:rsidRPr="00F665AE" w:rsidRDefault="00C87CFE" w:rsidP="00C87CFE">
            <w:pPr>
              <w:jc w:val="center"/>
              <w:rPr>
                <w:ins w:id="16261" w:author="Στάθης Καπ" w:date="2023-03-03T03:54:00Z"/>
                <w:rFonts w:cstheme="minorHAnsi"/>
                <w:sz w:val="16"/>
                <w:szCs w:val="16"/>
              </w:rPr>
            </w:pPr>
            <w:ins w:id="16262" w:author="Στάθης Καπ" w:date="2023-03-03T06:18:00Z">
              <w:r>
                <w:rPr>
                  <w:rFonts w:ascii="Calibri" w:hAnsi="Calibri" w:cstheme="minorHAnsi"/>
                  <w:color w:val="000000"/>
                  <w:sz w:val="16"/>
                  <w:szCs w:val="16"/>
                </w:rPr>
                <w:t>3.28</w:t>
              </w:r>
            </w:ins>
          </w:p>
        </w:tc>
        <w:tc>
          <w:tcPr>
            <w:tcW w:w="463" w:type="dxa"/>
            <w:vAlign w:val="bottom"/>
            <w:tcPrChange w:id="16263" w:author="Στάθης Καπ" w:date="2023-03-03T06:26:00Z">
              <w:tcPr>
                <w:tcW w:w="463" w:type="dxa"/>
                <w:vAlign w:val="bottom"/>
              </w:tcPr>
            </w:tcPrChange>
          </w:tcPr>
          <w:p w14:paraId="1CCD235B" w14:textId="23CE2050" w:rsidR="00C87CFE" w:rsidRPr="00F665AE" w:rsidRDefault="00C87CFE" w:rsidP="00C87CFE">
            <w:pPr>
              <w:jc w:val="center"/>
              <w:rPr>
                <w:ins w:id="16264" w:author="Στάθης Καπ" w:date="2023-03-03T03:54:00Z"/>
                <w:rFonts w:cstheme="minorHAnsi"/>
                <w:sz w:val="16"/>
                <w:szCs w:val="16"/>
              </w:rPr>
            </w:pPr>
            <w:ins w:id="16265" w:author="Στάθης Καπ" w:date="2023-03-03T03:54:00Z">
              <w:r w:rsidRPr="00F665AE">
                <w:rPr>
                  <w:rFonts w:ascii="Calibri" w:hAnsi="Calibri" w:cs="Calibri"/>
                  <w:color w:val="000000"/>
                  <w:sz w:val="16"/>
                  <w:szCs w:val="16"/>
                  <w:rPrChange w:id="16266" w:author="Στάθης Καπ" w:date="2023-03-03T03:55:00Z">
                    <w:rPr>
                      <w:rFonts w:ascii="Calibri" w:hAnsi="Calibri" w:cs="Calibri"/>
                      <w:color w:val="000000"/>
                      <w:sz w:val="18"/>
                      <w:szCs w:val="18"/>
                    </w:rPr>
                  </w:rPrChange>
                </w:rPr>
                <w:t>862</w:t>
              </w:r>
            </w:ins>
          </w:p>
        </w:tc>
        <w:tc>
          <w:tcPr>
            <w:tcW w:w="541" w:type="dxa"/>
            <w:vAlign w:val="bottom"/>
            <w:tcPrChange w:id="16267" w:author="Στάθης Καπ" w:date="2023-03-03T06:26:00Z">
              <w:tcPr>
                <w:tcW w:w="541" w:type="dxa"/>
                <w:vAlign w:val="bottom"/>
              </w:tcPr>
            </w:tcPrChange>
          </w:tcPr>
          <w:p w14:paraId="04D21FF8" w14:textId="35BA5BC7" w:rsidR="00C87CFE" w:rsidRPr="00F665AE" w:rsidRDefault="00C87CFE" w:rsidP="00C87CFE">
            <w:pPr>
              <w:jc w:val="center"/>
              <w:rPr>
                <w:ins w:id="16268" w:author="Στάθης Καπ" w:date="2023-03-03T03:54:00Z"/>
                <w:rFonts w:cstheme="minorHAnsi"/>
                <w:sz w:val="16"/>
                <w:szCs w:val="16"/>
              </w:rPr>
            </w:pPr>
            <w:ins w:id="16269" w:author="Στάθης Καπ" w:date="2023-03-03T03:54:00Z">
              <w:r w:rsidRPr="00F665AE">
                <w:rPr>
                  <w:rFonts w:ascii="Calibri" w:hAnsi="Calibri" w:cs="Calibri"/>
                  <w:color w:val="000000"/>
                  <w:sz w:val="16"/>
                  <w:szCs w:val="16"/>
                  <w:rPrChange w:id="16270" w:author="Στάθης Καπ" w:date="2023-03-03T03:55:00Z">
                    <w:rPr>
                      <w:rFonts w:ascii="Calibri" w:hAnsi="Calibri" w:cs="Calibri"/>
                      <w:color w:val="000000"/>
                      <w:sz w:val="18"/>
                      <w:szCs w:val="18"/>
                    </w:rPr>
                  </w:rPrChange>
                </w:rPr>
                <w:t>0.238</w:t>
              </w:r>
            </w:ins>
          </w:p>
        </w:tc>
        <w:tc>
          <w:tcPr>
            <w:tcW w:w="589" w:type="dxa"/>
            <w:vAlign w:val="center"/>
            <w:tcPrChange w:id="16271" w:author="Στάθης Καπ" w:date="2023-03-03T06:26:00Z">
              <w:tcPr>
                <w:tcW w:w="589" w:type="dxa"/>
                <w:vAlign w:val="center"/>
              </w:tcPr>
            </w:tcPrChange>
          </w:tcPr>
          <w:p w14:paraId="0C2132A1" w14:textId="5936AAD0" w:rsidR="00C87CFE" w:rsidRPr="00F665AE" w:rsidRDefault="00C87CFE" w:rsidP="00C87CFE">
            <w:pPr>
              <w:jc w:val="center"/>
              <w:rPr>
                <w:ins w:id="16272" w:author="Στάθης Καπ" w:date="2023-03-03T03:54:00Z"/>
                <w:rFonts w:cstheme="minorHAnsi"/>
                <w:sz w:val="16"/>
                <w:szCs w:val="16"/>
              </w:rPr>
            </w:pPr>
            <w:ins w:id="16273"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162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75" w:author="Στάθης Καπ" w:date="2023-03-03T03:54:00Z"/>
        </w:trPr>
        <w:tc>
          <w:tcPr>
            <w:tcW w:w="515" w:type="dxa"/>
            <w:tcBorders>
              <w:top w:val="nil"/>
              <w:bottom w:val="nil"/>
              <w:right w:val="single" w:sz="4" w:space="0" w:color="auto"/>
            </w:tcBorders>
            <w:shd w:val="clear" w:color="auto" w:fill="E7E6E6" w:themeFill="background2"/>
            <w:vAlign w:val="bottom"/>
            <w:tcPrChange w:id="16276" w:author="Στάθης Καπ" w:date="2023-03-03T06:26:00Z">
              <w:tcPr>
                <w:tcW w:w="515" w:type="dxa"/>
                <w:vAlign w:val="center"/>
              </w:tcPr>
            </w:tcPrChange>
          </w:tcPr>
          <w:p w14:paraId="5CF8FC7F" w14:textId="495FBC68" w:rsidR="00C87CFE" w:rsidRPr="00F665AE" w:rsidRDefault="00C87CFE" w:rsidP="00C87CFE">
            <w:pPr>
              <w:jc w:val="center"/>
              <w:rPr>
                <w:ins w:id="16277" w:author="Στάθης Καπ" w:date="2023-03-03T03:54:00Z"/>
                <w:sz w:val="16"/>
                <w:szCs w:val="16"/>
              </w:rPr>
            </w:pPr>
            <w:ins w:id="16278" w:author="Στάθης Καπ" w:date="2023-03-03T03:54:00Z">
              <w:r w:rsidRPr="00F665AE">
                <w:rPr>
                  <w:rFonts w:ascii="Calibri" w:hAnsi="Calibri" w:cs="Calibri"/>
                  <w:color w:val="000000"/>
                  <w:sz w:val="16"/>
                  <w:szCs w:val="16"/>
                  <w:rPrChange w:id="16279"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16280" w:author="Στάθης Καπ" w:date="2023-03-03T06:26:00Z">
              <w:tcPr>
                <w:tcW w:w="560" w:type="dxa"/>
              </w:tcPr>
            </w:tcPrChange>
          </w:tcPr>
          <w:p w14:paraId="56FB7AA3" w14:textId="78CBB6D2" w:rsidR="00C87CFE" w:rsidRPr="00F665AE" w:rsidRDefault="00C87CFE" w:rsidP="00C87CFE">
            <w:pPr>
              <w:jc w:val="center"/>
              <w:rPr>
                <w:ins w:id="16281" w:author="Στάθης Καπ" w:date="2023-03-03T03:54:00Z"/>
                <w:rFonts w:cstheme="minorHAnsi"/>
                <w:sz w:val="16"/>
                <w:szCs w:val="16"/>
              </w:rPr>
            </w:pPr>
            <w:ins w:id="16282" w:author="Στάθης Καπ" w:date="2023-03-03T03:54:00Z">
              <w:r w:rsidRPr="00F665AE">
                <w:rPr>
                  <w:sz w:val="16"/>
                  <w:szCs w:val="16"/>
                  <w:rPrChange w:id="16283" w:author="Στάθης Καπ" w:date="2023-03-03T03:55:00Z">
                    <w:rPr>
                      <w:sz w:val="18"/>
                      <w:szCs w:val="18"/>
                    </w:rPr>
                  </w:rPrChange>
                </w:rPr>
                <w:t>1032</w:t>
              </w:r>
            </w:ins>
          </w:p>
        </w:tc>
        <w:tc>
          <w:tcPr>
            <w:tcW w:w="855" w:type="dxa"/>
            <w:tcPrChange w:id="16284" w:author="Στάθης Καπ" w:date="2023-03-03T06:26:00Z">
              <w:tcPr>
                <w:tcW w:w="855" w:type="dxa"/>
              </w:tcPr>
            </w:tcPrChange>
          </w:tcPr>
          <w:p w14:paraId="089CABA4" w14:textId="3A319CB6" w:rsidR="00C87CFE" w:rsidRPr="00F665AE" w:rsidRDefault="00C87CFE" w:rsidP="00C87CFE">
            <w:pPr>
              <w:jc w:val="center"/>
              <w:rPr>
                <w:ins w:id="16285" w:author="Στάθης Καπ" w:date="2023-03-03T03:54:00Z"/>
                <w:rFonts w:cstheme="minorHAnsi"/>
                <w:sz w:val="16"/>
                <w:szCs w:val="16"/>
              </w:rPr>
            </w:pPr>
            <w:ins w:id="16286" w:author="Στάθης Καπ" w:date="2023-03-03T03:54:00Z">
              <w:r w:rsidRPr="00F665AE">
                <w:rPr>
                  <w:sz w:val="16"/>
                  <w:szCs w:val="16"/>
                  <w:rPrChange w:id="16287" w:author="Στάθης Καπ" w:date="2023-03-03T03:55:00Z">
                    <w:rPr>
                      <w:sz w:val="18"/>
                      <w:szCs w:val="18"/>
                    </w:rPr>
                  </w:rPrChange>
                </w:rPr>
                <w:t>996</w:t>
              </w:r>
            </w:ins>
          </w:p>
        </w:tc>
        <w:tc>
          <w:tcPr>
            <w:tcW w:w="544" w:type="dxa"/>
            <w:vAlign w:val="bottom"/>
            <w:tcPrChange w:id="16288" w:author="Στάθης Καπ" w:date="2023-03-03T06:26:00Z">
              <w:tcPr>
                <w:tcW w:w="544" w:type="dxa"/>
                <w:vAlign w:val="bottom"/>
              </w:tcPr>
            </w:tcPrChange>
          </w:tcPr>
          <w:p w14:paraId="7D715FAE" w14:textId="1C55C6DD" w:rsidR="00C87CFE" w:rsidRPr="00F665AE" w:rsidRDefault="00C87CFE" w:rsidP="00C87CFE">
            <w:pPr>
              <w:jc w:val="center"/>
              <w:rPr>
                <w:ins w:id="16289" w:author="Στάθης Καπ" w:date="2023-03-03T03:54:00Z"/>
                <w:rFonts w:cstheme="minorHAnsi"/>
                <w:sz w:val="16"/>
                <w:szCs w:val="16"/>
              </w:rPr>
            </w:pPr>
            <w:ins w:id="16290" w:author="Στάθης Καπ" w:date="2023-03-03T03:54:00Z">
              <w:r w:rsidRPr="00F665AE">
                <w:rPr>
                  <w:rFonts w:ascii="Calibri" w:hAnsi="Calibri" w:cs="Calibri"/>
                  <w:color w:val="000000"/>
                  <w:sz w:val="16"/>
                  <w:szCs w:val="16"/>
                  <w:rPrChange w:id="16291" w:author="Στάθης Καπ" w:date="2023-03-03T03:55:00Z">
                    <w:rPr>
                      <w:rFonts w:ascii="Calibri" w:hAnsi="Calibri" w:cs="Calibri"/>
                      <w:color w:val="000000"/>
                      <w:sz w:val="18"/>
                      <w:szCs w:val="18"/>
                    </w:rPr>
                  </w:rPrChange>
                </w:rPr>
                <w:t>961</w:t>
              </w:r>
            </w:ins>
          </w:p>
        </w:tc>
        <w:tc>
          <w:tcPr>
            <w:tcW w:w="621" w:type="dxa"/>
            <w:vAlign w:val="bottom"/>
            <w:tcPrChange w:id="16292" w:author="Στάθης Καπ" w:date="2023-03-03T06:26:00Z">
              <w:tcPr>
                <w:tcW w:w="621" w:type="dxa"/>
                <w:vAlign w:val="bottom"/>
              </w:tcPr>
            </w:tcPrChange>
          </w:tcPr>
          <w:p w14:paraId="0170A3C1" w14:textId="21BAD079" w:rsidR="00C87CFE" w:rsidRPr="00F665AE" w:rsidRDefault="00C87CFE" w:rsidP="00C87CFE">
            <w:pPr>
              <w:jc w:val="center"/>
              <w:rPr>
                <w:ins w:id="16293" w:author="Στάθης Καπ" w:date="2023-03-03T03:54:00Z"/>
                <w:rFonts w:cstheme="minorHAnsi"/>
                <w:sz w:val="16"/>
                <w:szCs w:val="16"/>
              </w:rPr>
            </w:pPr>
            <w:ins w:id="16294" w:author="Στάθης Καπ" w:date="2023-03-03T03:54:00Z">
              <w:r w:rsidRPr="00F665AE">
                <w:rPr>
                  <w:rFonts w:ascii="Calibri" w:hAnsi="Calibri" w:cs="Calibri"/>
                  <w:color w:val="000000"/>
                  <w:sz w:val="16"/>
                  <w:szCs w:val="16"/>
                  <w:rPrChange w:id="16295" w:author="Στάθης Καπ" w:date="2023-03-03T03:55:00Z">
                    <w:rPr>
                      <w:rFonts w:ascii="Calibri" w:hAnsi="Calibri" w:cs="Calibri"/>
                      <w:color w:val="000000"/>
                      <w:sz w:val="18"/>
                      <w:szCs w:val="18"/>
                    </w:rPr>
                  </w:rPrChange>
                </w:rPr>
                <w:t>0.5</w:t>
              </w:r>
            </w:ins>
          </w:p>
        </w:tc>
        <w:tc>
          <w:tcPr>
            <w:tcW w:w="669" w:type="dxa"/>
            <w:vAlign w:val="center"/>
            <w:tcPrChange w:id="16296" w:author="Στάθης Καπ" w:date="2023-03-03T06:26:00Z">
              <w:tcPr>
                <w:tcW w:w="669" w:type="dxa"/>
                <w:vAlign w:val="center"/>
              </w:tcPr>
            </w:tcPrChange>
          </w:tcPr>
          <w:p w14:paraId="5946DB3C" w14:textId="1223053B" w:rsidR="00C87CFE" w:rsidRPr="00F665AE" w:rsidRDefault="00C87CFE" w:rsidP="00C87CFE">
            <w:pPr>
              <w:jc w:val="center"/>
              <w:rPr>
                <w:ins w:id="16297" w:author="Στάθης Καπ" w:date="2023-03-03T03:54:00Z"/>
                <w:rFonts w:cstheme="minorHAnsi"/>
                <w:sz w:val="16"/>
                <w:szCs w:val="16"/>
              </w:rPr>
            </w:pPr>
            <w:ins w:id="16298" w:author="Στάθης Καπ" w:date="2023-03-03T06:18:00Z">
              <w:r>
                <w:rPr>
                  <w:rFonts w:ascii="Calibri" w:hAnsi="Calibri" w:cstheme="minorHAnsi"/>
                  <w:color w:val="000000"/>
                  <w:sz w:val="16"/>
                  <w:szCs w:val="16"/>
                </w:rPr>
                <w:t>6.88</w:t>
              </w:r>
            </w:ins>
          </w:p>
        </w:tc>
        <w:tc>
          <w:tcPr>
            <w:tcW w:w="543" w:type="dxa"/>
            <w:vAlign w:val="bottom"/>
            <w:tcPrChange w:id="16299" w:author="Στάθης Καπ" w:date="2023-03-03T06:26:00Z">
              <w:tcPr>
                <w:tcW w:w="543" w:type="dxa"/>
                <w:vAlign w:val="bottom"/>
              </w:tcPr>
            </w:tcPrChange>
          </w:tcPr>
          <w:p w14:paraId="0E556883" w14:textId="16DC70AD" w:rsidR="00C87CFE" w:rsidRPr="00F665AE" w:rsidRDefault="00C87CFE" w:rsidP="00C87CFE">
            <w:pPr>
              <w:jc w:val="center"/>
              <w:rPr>
                <w:ins w:id="16300" w:author="Στάθης Καπ" w:date="2023-03-03T03:54:00Z"/>
                <w:rFonts w:cstheme="minorHAnsi"/>
                <w:sz w:val="16"/>
                <w:szCs w:val="16"/>
              </w:rPr>
            </w:pPr>
            <w:ins w:id="16301" w:author="Στάθης Καπ" w:date="2023-03-03T03:54:00Z">
              <w:r w:rsidRPr="00F665AE">
                <w:rPr>
                  <w:rFonts w:ascii="Calibri" w:hAnsi="Calibri" w:cs="Calibri"/>
                  <w:color w:val="000000"/>
                  <w:sz w:val="16"/>
                  <w:szCs w:val="16"/>
                  <w:rPrChange w:id="16302" w:author="Στάθης Καπ" w:date="2023-03-03T03:55:00Z">
                    <w:rPr>
                      <w:rFonts w:ascii="Calibri" w:hAnsi="Calibri" w:cs="Calibri"/>
                      <w:color w:val="000000"/>
                      <w:sz w:val="18"/>
                      <w:szCs w:val="18"/>
                    </w:rPr>
                  </w:rPrChange>
                </w:rPr>
                <w:t>964</w:t>
              </w:r>
            </w:ins>
          </w:p>
        </w:tc>
        <w:tc>
          <w:tcPr>
            <w:tcW w:w="621" w:type="dxa"/>
            <w:vAlign w:val="bottom"/>
            <w:tcPrChange w:id="16303" w:author="Στάθης Καπ" w:date="2023-03-03T06:26:00Z">
              <w:tcPr>
                <w:tcW w:w="621" w:type="dxa"/>
                <w:vAlign w:val="bottom"/>
              </w:tcPr>
            </w:tcPrChange>
          </w:tcPr>
          <w:p w14:paraId="7D97351D" w14:textId="21DB5199" w:rsidR="00C87CFE" w:rsidRPr="00F665AE" w:rsidRDefault="00C87CFE" w:rsidP="00C87CFE">
            <w:pPr>
              <w:jc w:val="center"/>
              <w:rPr>
                <w:ins w:id="16304" w:author="Στάθης Καπ" w:date="2023-03-03T03:54:00Z"/>
                <w:rFonts w:cstheme="minorHAnsi"/>
                <w:sz w:val="16"/>
                <w:szCs w:val="16"/>
              </w:rPr>
            </w:pPr>
            <w:ins w:id="16305" w:author="Στάθης Καπ" w:date="2023-03-03T03:54:00Z">
              <w:r w:rsidRPr="00F665AE">
                <w:rPr>
                  <w:rFonts w:ascii="Calibri" w:hAnsi="Calibri" w:cs="Calibri"/>
                  <w:color w:val="000000"/>
                  <w:sz w:val="16"/>
                  <w:szCs w:val="16"/>
                  <w:rPrChange w:id="16306" w:author="Στάθης Καπ" w:date="2023-03-03T03:55:00Z">
                    <w:rPr>
                      <w:rFonts w:ascii="Calibri" w:hAnsi="Calibri" w:cs="Calibri"/>
                      <w:color w:val="000000"/>
                      <w:sz w:val="18"/>
                      <w:szCs w:val="18"/>
                    </w:rPr>
                  </w:rPrChange>
                </w:rPr>
                <w:t>0.374</w:t>
              </w:r>
            </w:ins>
          </w:p>
        </w:tc>
        <w:tc>
          <w:tcPr>
            <w:tcW w:w="669" w:type="dxa"/>
            <w:vAlign w:val="center"/>
            <w:tcPrChange w:id="16307" w:author="Στάθης Καπ" w:date="2023-03-03T06:26:00Z">
              <w:tcPr>
                <w:tcW w:w="669" w:type="dxa"/>
                <w:vAlign w:val="center"/>
              </w:tcPr>
            </w:tcPrChange>
          </w:tcPr>
          <w:p w14:paraId="2CDD9D56" w14:textId="106037ED" w:rsidR="00C87CFE" w:rsidRPr="00F665AE" w:rsidRDefault="00C87CFE" w:rsidP="00C87CFE">
            <w:pPr>
              <w:jc w:val="center"/>
              <w:rPr>
                <w:ins w:id="16308" w:author="Στάθης Καπ" w:date="2023-03-03T03:54:00Z"/>
                <w:rFonts w:cstheme="minorHAnsi"/>
                <w:sz w:val="16"/>
                <w:szCs w:val="16"/>
              </w:rPr>
            </w:pPr>
            <w:ins w:id="16309" w:author="Στάθης Καπ" w:date="2023-03-03T06:18:00Z">
              <w:r>
                <w:rPr>
                  <w:rFonts w:ascii="Calibri" w:hAnsi="Calibri" w:cstheme="minorHAnsi"/>
                  <w:color w:val="000000"/>
                  <w:sz w:val="16"/>
                  <w:szCs w:val="16"/>
                </w:rPr>
                <w:t>-0.31</w:t>
              </w:r>
            </w:ins>
          </w:p>
        </w:tc>
        <w:tc>
          <w:tcPr>
            <w:tcW w:w="508" w:type="dxa"/>
            <w:vAlign w:val="bottom"/>
            <w:tcPrChange w:id="16310" w:author="Στάθης Καπ" w:date="2023-03-03T06:26:00Z">
              <w:tcPr>
                <w:tcW w:w="508" w:type="dxa"/>
                <w:vAlign w:val="bottom"/>
              </w:tcPr>
            </w:tcPrChange>
          </w:tcPr>
          <w:p w14:paraId="4CE9B333" w14:textId="75D62F9F" w:rsidR="00C87CFE" w:rsidRPr="00F665AE" w:rsidRDefault="00C87CFE" w:rsidP="00C87CFE">
            <w:pPr>
              <w:jc w:val="center"/>
              <w:rPr>
                <w:ins w:id="16311" w:author="Στάθης Καπ" w:date="2023-03-03T03:54:00Z"/>
                <w:rFonts w:cstheme="minorHAnsi"/>
                <w:sz w:val="16"/>
                <w:szCs w:val="16"/>
              </w:rPr>
            </w:pPr>
            <w:ins w:id="16312" w:author="Στάθης Καπ" w:date="2023-03-03T03:54:00Z">
              <w:r w:rsidRPr="00F665AE">
                <w:rPr>
                  <w:rFonts w:ascii="Calibri" w:hAnsi="Calibri" w:cs="Calibri"/>
                  <w:color w:val="000000"/>
                  <w:sz w:val="16"/>
                  <w:szCs w:val="16"/>
                  <w:rPrChange w:id="16313" w:author="Στάθης Καπ" w:date="2023-03-03T03:55:00Z">
                    <w:rPr>
                      <w:rFonts w:ascii="Calibri" w:hAnsi="Calibri" w:cs="Calibri"/>
                      <w:color w:val="000000"/>
                      <w:sz w:val="18"/>
                      <w:szCs w:val="18"/>
                    </w:rPr>
                  </w:rPrChange>
                </w:rPr>
                <w:t>958</w:t>
              </w:r>
            </w:ins>
          </w:p>
        </w:tc>
        <w:tc>
          <w:tcPr>
            <w:tcW w:w="541" w:type="dxa"/>
            <w:vAlign w:val="bottom"/>
            <w:tcPrChange w:id="16314" w:author="Στάθης Καπ" w:date="2023-03-03T06:26:00Z">
              <w:tcPr>
                <w:tcW w:w="541" w:type="dxa"/>
                <w:vAlign w:val="bottom"/>
              </w:tcPr>
            </w:tcPrChange>
          </w:tcPr>
          <w:p w14:paraId="3C8C85E4" w14:textId="34EDED2F" w:rsidR="00C87CFE" w:rsidRPr="00F665AE" w:rsidRDefault="00C87CFE" w:rsidP="00C87CFE">
            <w:pPr>
              <w:jc w:val="center"/>
              <w:rPr>
                <w:ins w:id="16315" w:author="Στάθης Καπ" w:date="2023-03-03T03:54:00Z"/>
                <w:rFonts w:cstheme="minorHAnsi"/>
                <w:sz w:val="16"/>
                <w:szCs w:val="16"/>
              </w:rPr>
            </w:pPr>
            <w:ins w:id="16316" w:author="Στάθης Καπ" w:date="2023-03-03T03:54:00Z">
              <w:r w:rsidRPr="00F665AE">
                <w:rPr>
                  <w:rFonts w:ascii="Calibri" w:hAnsi="Calibri" w:cs="Calibri"/>
                  <w:color w:val="000000"/>
                  <w:sz w:val="16"/>
                  <w:szCs w:val="16"/>
                  <w:rPrChange w:id="16317" w:author="Στάθης Καπ" w:date="2023-03-03T03:55:00Z">
                    <w:rPr>
                      <w:rFonts w:ascii="Calibri" w:hAnsi="Calibri" w:cs="Calibri"/>
                      <w:color w:val="000000"/>
                      <w:sz w:val="18"/>
                      <w:szCs w:val="18"/>
                    </w:rPr>
                  </w:rPrChange>
                </w:rPr>
                <w:t>0.676</w:t>
              </w:r>
            </w:ins>
          </w:p>
        </w:tc>
        <w:tc>
          <w:tcPr>
            <w:tcW w:w="589" w:type="dxa"/>
            <w:vAlign w:val="center"/>
            <w:tcPrChange w:id="16318" w:author="Στάθης Καπ" w:date="2023-03-03T06:26:00Z">
              <w:tcPr>
                <w:tcW w:w="589" w:type="dxa"/>
                <w:vAlign w:val="center"/>
              </w:tcPr>
            </w:tcPrChange>
          </w:tcPr>
          <w:p w14:paraId="75F957E9" w14:textId="4AF0A5CF" w:rsidR="00C87CFE" w:rsidRPr="00F665AE" w:rsidRDefault="00C87CFE" w:rsidP="00C87CFE">
            <w:pPr>
              <w:jc w:val="center"/>
              <w:rPr>
                <w:ins w:id="16319" w:author="Στάθης Καπ" w:date="2023-03-03T03:54:00Z"/>
                <w:rFonts w:cstheme="minorHAnsi"/>
                <w:sz w:val="16"/>
                <w:szCs w:val="16"/>
              </w:rPr>
            </w:pPr>
            <w:ins w:id="16320" w:author="Στάθης Καπ" w:date="2023-03-03T06:18:00Z">
              <w:r>
                <w:rPr>
                  <w:rFonts w:ascii="Calibri" w:hAnsi="Calibri" w:cstheme="minorHAnsi"/>
                  <w:color w:val="000000"/>
                  <w:sz w:val="16"/>
                  <w:szCs w:val="16"/>
                </w:rPr>
                <w:t>0.31</w:t>
              </w:r>
            </w:ins>
          </w:p>
        </w:tc>
        <w:tc>
          <w:tcPr>
            <w:tcW w:w="463" w:type="dxa"/>
            <w:vAlign w:val="bottom"/>
            <w:tcPrChange w:id="16321" w:author="Στάθης Καπ" w:date="2023-03-03T06:26:00Z">
              <w:tcPr>
                <w:tcW w:w="463" w:type="dxa"/>
                <w:vAlign w:val="bottom"/>
              </w:tcPr>
            </w:tcPrChange>
          </w:tcPr>
          <w:p w14:paraId="79AE8EE9" w14:textId="26B0F8D2" w:rsidR="00C87CFE" w:rsidRPr="00F665AE" w:rsidRDefault="00C87CFE" w:rsidP="00C87CFE">
            <w:pPr>
              <w:jc w:val="center"/>
              <w:rPr>
                <w:ins w:id="16322" w:author="Στάθης Καπ" w:date="2023-03-03T03:54:00Z"/>
                <w:rFonts w:cstheme="minorHAnsi"/>
                <w:sz w:val="16"/>
                <w:szCs w:val="16"/>
              </w:rPr>
            </w:pPr>
            <w:ins w:id="16323" w:author="Στάθης Καπ" w:date="2023-03-03T03:54:00Z">
              <w:r w:rsidRPr="00F665AE">
                <w:rPr>
                  <w:rFonts w:ascii="Calibri" w:hAnsi="Calibri" w:cs="Calibri"/>
                  <w:color w:val="000000"/>
                  <w:sz w:val="16"/>
                  <w:szCs w:val="16"/>
                  <w:rPrChange w:id="16324" w:author="Στάθης Καπ" w:date="2023-03-03T03:55:00Z">
                    <w:rPr>
                      <w:rFonts w:ascii="Calibri" w:hAnsi="Calibri" w:cs="Calibri"/>
                      <w:color w:val="000000"/>
                      <w:sz w:val="18"/>
                      <w:szCs w:val="18"/>
                    </w:rPr>
                  </w:rPrChange>
                </w:rPr>
                <w:t>917</w:t>
              </w:r>
            </w:ins>
          </w:p>
        </w:tc>
        <w:tc>
          <w:tcPr>
            <w:tcW w:w="541" w:type="dxa"/>
            <w:vAlign w:val="bottom"/>
            <w:tcPrChange w:id="16325" w:author="Στάθης Καπ" w:date="2023-03-03T06:26:00Z">
              <w:tcPr>
                <w:tcW w:w="541" w:type="dxa"/>
                <w:vAlign w:val="bottom"/>
              </w:tcPr>
            </w:tcPrChange>
          </w:tcPr>
          <w:p w14:paraId="38AD77DB" w14:textId="6E465479" w:rsidR="00C87CFE" w:rsidRPr="00F665AE" w:rsidRDefault="00C87CFE" w:rsidP="00C87CFE">
            <w:pPr>
              <w:jc w:val="center"/>
              <w:rPr>
                <w:ins w:id="16326" w:author="Στάθης Καπ" w:date="2023-03-03T03:54:00Z"/>
                <w:rFonts w:cstheme="minorHAnsi"/>
                <w:sz w:val="16"/>
                <w:szCs w:val="16"/>
              </w:rPr>
            </w:pPr>
            <w:ins w:id="16327" w:author="Στάθης Καπ" w:date="2023-03-03T03:54:00Z">
              <w:r w:rsidRPr="00F665AE">
                <w:rPr>
                  <w:rFonts w:ascii="Calibri" w:hAnsi="Calibri" w:cs="Calibri"/>
                  <w:color w:val="000000"/>
                  <w:sz w:val="16"/>
                  <w:szCs w:val="16"/>
                  <w:rPrChange w:id="16328" w:author="Στάθης Καπ" w:date="2023-03-03T03:55:00Z">
                    <w:rPr>
                      <w:rFonts w:ascii="Calibri" w:hAnsi="Calibri" w:cs="Calibri"/>
                      <w:color w:val="000000"/>
                      <w:sz w:val="18"/>
                      <w:szCs w:val="18"/>
                    </w:rPr>
                  </w:rPrChange>
                </w:rPr>
                <w:t>0.209</w:t>
              </w:r>
            </w:ins>
          </w:p>
        </w:tc>
        <w:tc>
          <w:tcPr>
            <w:tcW w:w="589" w:type="dxa"/>
            <w:vAlign w:val="center"/>
            <w:tcPrChange w:id="16329" w:author="Στάθης Καπ" w:date="2023-03-03T06:26:00Z">
              <w:tcPr>
                <w:tcW w:w="589" w:type="dxa"/>
                <w:vAlign w:val="center"/>
              </w:tcPr>
            </w:tcPrChange>
          </w:tcPr>
          <w:p w14:paraId="71DBE618" w14:textId="2143D50A" w:rsidR="00C87CFE" w:rsidRPr="00F665AE" w:rsidRDefault="00C87CFE" w:rsidP="00C87CFE">
            <w:pPr>
              <w:jc w:val="center"/>
              <w:rPr>
                <w:ins w:id="16330" w:author="Στάθης Καπ" w:date="2023-03-03T03:54:00Z"/>
                <w:rFonts w:cstheme="minorHAnsi"/>
                <w:sz w:val="16"/>
                <w:szCs w:val="16"/>
              </w:rPr>
            </w:pPr>
            <w:ins w:id="16331"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163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33" w:author="Στάθης Καπ" w:date="2023-03-03T03:54:00Z"/>
        </w:trPr>
        <w:tc>
          <w:tcPr>
            <w:tcW w:w="515" w:type="dxa"/>
            <w:tcBorders>
              <w:top w:val="nil"/>
              <w:bottom w:val="nil"/>
              <w:right w:val="single" w:sz="4" w:space="0" w:color="auto"/>
            </w:tcBorders>
            <w:shd w:val="clear" w:color="auto" w:fill="E7E6E6" w:themeFill="background2"/>
            <w:vAlign w:val="bottom"/>
            <w:tcPrChange w:id="16334" w:author="Στάθης Καπ" w:date="2023-03-03T06:26:00Z">
              <w:tcPr>
                <w:tcW w:w="515" w:type="dxa"/>
                <w:vAlign w:val="center"/>
              </w:tcPr>
            </w:tcPrChange>
          </w:tcPr>
          <w:p w14:paraId="09FBAE06" w14:textId="1B238B0A" w:rsidR="00C87CFE" w:rsidRPr="00F665AE" w:rsidRDefault="00C87CFE" w:rsidP="00C87CFE">
            <w:pPr>
              <w:jc w:val="center"/>
              <w:rPr>
                <w:ins w:id="16335" w:author="Στάθης Καπ" w:date="2023-03-03T03:54:00Z"/>
                <w:sz w:val="16"/>
                <w:szCs w:val="16"/>
              </w:rPr>
            </w:pPr>
            <w:ins w:id="16336" w:author="Στάθης Καπ" w:date="2023-03-03T03:54:00Z">
              <w:r w:rsidRPr="00F665AE">
                <w:rPr>
                  <w:rFonts w:ascii="Calibri" w:hAnsi="Calibri" w:cs="Calibri"/>
                  <w:color w:val="000000"/>
                  <w:sz w:val="16"/>
                  <w:szCs w:val="16"/>
                  <w:rPrChange w:id="16337"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16338" w:author="Στάθης Καπ" w:date="2023-03-03T06:26:00Z">
              <w:tcPr>
                <w:tcW w:w="560" w:type="dxa"/>
              </w:tcPr>
            </w:tcPrChange>
          </w:tcPr>
          <w:p w14:paraId="174FC000" w14:textId="3D99B375" w:rsidR="00C87CFE" w:rsidRPr="00F665AE" w:rsidRDefault="00C87CFE" w:rsidP="00C87CFE">
            <w:pPr>
              <w:jc w:val="center"/>
              <w:rPr>
                <w:ins w:id="16339" w:author="Στάθης Καπ" w:date="2023-03-03T03:54:00Z"/>
                <w:rFonts w:cstheme="minorHAnsi"/>
                <w:sz w:val="16"/>
                <w:szCs w:val="16"/>
              </w:rPr>
            </w:pPr>
            <w:ins w:id="16340" w:author="Στάθης Καπ" w:date="2023-03-03T03:54:00Z">
              <w:r w:rsidRPr="00F665AE">
                <w:rPr>
                  <w:sz w:val="16"/>
                  <w:szCs w:val="16"/>
                  <w:rPrChange w:id="16341" w:author="Στάθης Καπ" w:date="2023-03-03T03:55:00Z">
                    <w:rPr>
                      <w:sz w:val="18"/>
                      <w:szCs w:val="18"/>
                    </w:rPr>
                  </w:rPrChange>
                </w:rPr>
                <w:t>1077</w:t>
              </w:r>
            </w:ins>
          </w:p>
        </w:tc>
        <w:tc>
          <w:tcPr>
            <w:tcW w:w="855" w:type="dxa"/>
            <w:tcPrChange w:id="16342" w:author="Στάθης Καπ" w:date="2023-03-03T06:26:00Z">
              <w:tcPr>
                <w:tcW w:w="855" w:type="dxa"/>
              </w:tcPr>
            </w:tcPrChange>
          </w:tcPr>
          <w:p w14:paraId="698583B9" w14:textId="4C866B84" w:rsidR="00C87CFE" w:rsidRPr="00F665AE" w:rsidRDefault="00C87CFE" w:rsidP="00C87CFE">
            <w:pPr>
              <w:jc w:val="center"/>
              <w:rPr>
                <w:ins w:id="16343" w:author="Στάθης Καπ" w:date="2023-03-03T03:54:00Z"/>
                <w:rFonts w:cstheme="minorHAnsi"/>
                <w:sz w:val="16"/>
                <w:szCs w:val="16"/>
              </w:rPr>
            </w:pPr>
            <w:ins w:id="16344" w:author="Στάθης Καπ" w:date="2023-03-03T03:54:00Z">
              <w:r w:rsidRPr="00F665AE">
                <w:rPr>
                  <w:sz w:val="16"/>
                  <w:szCs w:val="16"/>
                  <w:rPrChange w:id="16345" w:author="Στάθης Καπ" w:date="2023-03-03T03:55:00Z">
                    <w:rPr>
                      <w:sz w:val="18"/>
                      <w:szCs w:val="18"/>
                    </w:rPr>
                  </w:rPrChange>
                </w:rPr>
                <w:t>1038</w:t>
              </w:r>
            </w:ins>
          </w:p>
        </w:tc>
        <w:tc>
          <w:tcPr>
            <w:tcW w:w="544" w:type="dxa"/>
            <w:vAlign w:val="bottom"/>
            <w:tcPrChange w:id="16346" w:author="Στάθης Καπ" w:date="2023-03-03T06:26:00Z">
              <w:tcPr>
                <w:tcW w:w="544" w:type="dxa"/>
                <w:vAlign w:val="bottom"/>
              </w:tcPr>
            </w:tcPrChange>
          </w:tcPr>
          <w:p w14:paraId="421B48F4" w14:textId="5BD782E4" w:rsidR="00C87CFE" w:rsidRPr="00F665AE" w:rsidRDefault="00C87CFE" w:rsidP="00C87CFE">
            <w:pPr>
              <w:jc w:val="center"/>
              <w:rPr>
                <w:ins w:id="16347" w:author="Στάθης Καπ" w:date="2023-03-03T03:54:00Z"/>
                <w:rFonts w:cstheme="minorHAnsi"/>
                <w:sz w:val="16"/>
                <w:szCs w:val="16"/>
              </w:rPr>
            </w:pPr>
            <w:ins w:id="16348" w:author="Στάθης Καπ" w:date="2023-03-03T03:54:00Z">
              <w:r w:rsidRPr="00F665AE">
                <w:rPr>
                  <w:rFonts w:ascii="Calibri" w:hAnsi="Calibri" w:cs="Calibri"/>
                  <w:color w:val="000000"/>
                  <w:sz w:val="16"/>
                  <w:szCs w:val="16"/>
                  <w:rPrChange w:id="16349" w:author="Στάθης Καπ" w:date="2023-03-03T03:55:00Z">
                    <w:rPr>
                      <w:rFonts w:ascii="Calibri" w:hAnsi="Calibri" w:cs="Calibri"/>
                      <w:color w:val="000000"/>
                      <w:sz w:val="18"/>
                      <w:szCs w:val="18"/>
                    </w:rPr>
                  </w:rPrChange>
                </w:rPr>
                <w:t>1032</w:t>
              </w:r>
            </w:ins>
          </w:p>
        </w:tc>
        <w:tc>
          <w:tcPr>
            <w:tcW w:w="621" w:type="dxa"/>
            <w:vAlign w:val="bottom"/>
            <w:tcPrChange w:id="16350" w:author="Στάθης Καπ" w:date="2023-03-03T06:26:00Z">
              <w:tcPr>
                <w:tcW w:w="621" w:type="dxa"/>
                <w:vAlign w:val="bottom"/>
              </w:tcPr>
            </w:tcPrChange>
          </w:tcPr>
          <w:p w14:paraId="2BCA9AA6" w14:textId="75C539CB" w:rsidR="00C87CFE" w:rsidRPr="00F665AE" w:rsidRDefault="00C87CFE" w:rsidP="00C87CFE">
            <w:pPr>
              <w:jc w:val="center"/>
              <w:rPr>
                <w:ins w:id="16351" w:author="Στάθης Καπ" w:date="2023-03-03T03:54:00Z"/>
                <w:rFonts w:cstheme="minorHAnsi"/>
                <w:sz w:val="16"/>
                <w:szCs w:val="16"/>
              </w:rPr>
            </w:pPr>
            <w:ins w:id="16352" w:author="Στάθης Καπ" w:date="2023-03-03T03:54:00Z">
              <w:r w:rsidRPr="00F665AE">
                <w:rPr>
                  <w:rFonts w:ascii="Calibri" w:hAnsi="Calibri" w:cs="Calibri"/>
                  <w:color w:val="000000"/>
                  <w:sz w:val="16"/>
                  <w:szCs w:val="16"/>
                  <w:rPrChange w:id="16353" w:author="Στάθης Καπ" w:date="2023-03-03T03:55:00Z">
                    <w:rPr>
                      <w:rFonts w:ascii="Calibri" w:hAnsi="Calibri" w:cs="Calibri"/>
                      <w:color w:val="000000"/>
                      <w:sz w:val="18"/>
                      <w:szCs w:val="18"/>
                    </w:rPr>
                  </w:rPrChange>
                </w:rPr>
                <w:t>0.736</w:t>
              </w:r>
            </w:ins>
          </w:p>
        </w:tc>
        <w:tc>
          <w:tcPr>
            <w:tcW w:w="669" w:type="dxa"/>
            <w:vAlign w:val="center"/>
            <w:tcPrChange w:id="16354" w:author="Στάθης Καπ" w:date="2023-03-03T06:26:00Z">
              <w:tcPr>
                <w:tcW w:w="669" w:type="dxa"/>
                <w:vAlign w:val="center"/>
              </w:tcPr>
            </w:tcPrChange>
          </w:tcPr>
          <w:p w14:paraId="169B9C43" w14:textId="648C6C18" w:rsidR="00C87CFE" w:rsidRPr="00F665AE" w:rsidRDefault="00C87CFE" w:rsidP="00C87CFE">
            <w:pPr>
              <w:jc w:val="center"/>
              <w:rPr>
                <w:ins w:id="16355" w:author="Στάθης Καπ" w:date="2023-03-03T03:54:00Z"/>
                <w:rFonts w:cstheme="minorHAnsi"/>
                <w:sz w:val="16"/>
                <w:szCs w:val="16"/>
              </w:rPr>
            </w:pPr>
            <w:ins w:id="16356" w:author="Στάθης Καπ" w:date="2023-03-03T06:18:00Z">
              <w:r>
                <w:rPr>
                  <w:rFonts w:ascii="Calibri" w:hAnsi="Calibri" w:cstheme="minorHAnsi"/>
                  <w:color w:val="000000"/>
                  <w:sz w:val="16"/>
                  <w:szCs w:val="16"/>
                </w:rPr>
                <w:t>4.18</w:t>
              </w:r>
            </w:ins>
          </w:p>
        </w:tc>
        <w:tc>
          <w:tcPr>
            <w:tcW w:w="543" w:type="dxa"/>
            <w:vAlign w:val="bottom"/>
            <w:tcPrChange w:id="16357" w:author="Στάθης Καπ" w:date="2023-03-03T06:26:00Z">
              <w:tcPr>
                <w:tcW w:w="543" w:type="dxa"/>
                <w:vAlign w:val="bottom"/>
              </w:tcPr>
            </w:tcPrChange>
          </w:tcPr>
          <w:p w14:paraId="6AC67487" w14:textId="2A472033" w:rsidR="00C87CFE" w:rsidRPr="00F665AE" w:rsidRDefault="00C87CFE" w:rsidP="00C87CFE">
            <w:pPr>
              <w:jc w:val="center"/>
              <w:rPr>
                <w:ins w:id="16358" w:author="Στάθης Καπ" w:date="2023-03-03T03:54:00Z"/>
                <w:rFonts w:cstheme="minorHAnsi"/>
                <w:sz w:val="16"/>
                <w:szCs w:val="16"/>
              </w:rPr>
            </w:pPr>
            <w:ins w:id="16359" w:author="Στάθης Καπ" w:date="2023-03-03T03:54:00Z">
              <w:r w:rsidRPr="00F665AE">
                <w:rPr>
                  <w:rFonts w:ascii="Calibri" w:hAnsi="Calibri" w:cs="Calibri"/>
                  <w:color w:val="000000"/>
                  <w:sz w:val="16"/>
                  <w:szCs w:val="16"/>
                  <w:rPrChange w:id="16360" w:author="Στάθης Καπ" w:date="2023-03-03T03:55:00Z">
                    <w:rPr>
                      <w:rFonts w:ascii="Calibri" w:hAnsi="Calibri" w:cs="Calibri"/>
                      <w:color w:val="000000"/>
                      <w:sz w:val="18"/>
                      <w:szCs w:val="18"/>
                    </w:rPr>
                  </w:rPrChange>
                </w:rPr>
                <w:t>998</w:t>
              </w:r>
            </w:ins>
          </w:p>
        </w:tc>
        <w:tc>
          <w:tcPr>
            <w:tcW w:w="621" w:type="dxa"/>
            <w:vAlign w:val="bottom"/>
            <w:tcPrChange w:id="16361" w:author="Στάθης Καπ" w:date="2023-03-03T06:26:00Z">
              <w:tcPr>
                <w:tcW w:w="621" w:type="dxa"/>
                <w:vAlign w:val="bottom"/>
              </w:tcPr>
            </w:tcPrChange>
          </w:tcPr>
          <w:p w14:paraId="5A71561A" w14:textId="05AB1D52" w:rsidR="00C87CFE" w:rsidRPr="00F665AE" w:rsidRDefault="00C87CFE" w:rsidP="00C87CFE">
            <w:pPr>
              <w:jc w:val="center"/>
              <w:rPr>
                <w:ins w:id="16362" w:author="Στάθης Καπ" w:date="2023-03-03T03:54:00Z"/>
                <w:rFonts w:cstheme="minorHAnsi"/>
                <w:sz w:val="16"/>
                <w:szCs w:val="16"/>
              </w:rPr>
            </w:pPr>
            <w:ins w:id="16363" w:author="Στάθης Καπ" w:date="2023-03-03T03:54:00Z">
              <w:r w:rsidRPr="00F665AE">
                <w:rPr>
                  <w:rFonts w:ascii="Calibri" w:hAnsi="Calibri" w:cs="Calibri"/>
                  <w:color w:val="000000"/>
                  <w:sz w:val="16"/>
                  <w:szCs w:val="16"/>
                  <w:rPrChange w:id="16364" w:author="Στάθης Καπ" w:date="2023-03-03T03:55:00Z">
                    <w:rPr>
                      <w:rFonts w:ascii="Calibri" w:hAnsi="Calibri" w:cs="Calibri"/>
                      <w:color w:val="000000"/>
                      <w:sz w:val="18"/>
                      <w:szCs w:val="18"/>
                    </w:rPr>
                  </w:rPrChange>
                </w:rPr>
                <w:t>0.226</w:t>
              </w:r>
            </w:ins>
          </w:p>
        </w:tc>
        <w:tc>
          <w:tcPr>
            <w:tcW w:w="669" w:type="dxa"/>
            <w:vAlign w:val="center"/>
            <w:tcPrChange w:id="16365" w:author="Στάθης Καπ" w:date="2023-03-03T06:26:00Z">
              <w:tcPr>
                <w:tcW w:w="669" w:type="dxa"/>
                <w:vAlign w:val="center"/>
              </w:tcPr>
            </w:tcPrChange>
          </w:tcPr>
          <w:p w14:paraId="49011569" w14:textId="564E4874" w:rsidR="00C87CFE" w:rsidRPr="00F665AE" w:rsidRDefault="00C87CFE" w:rsidP="00C87CFE">
            <w:pPr>
              <w:jc w:val="center"/>
              <w:rPr>
                <w:ins w:id="16366" w:author="Στάθης Καπ" w:date="2023-03-03T03:54:00Z"/>
                <w:rFonts w:cstheme="minorHAnsi"/>
                <w:sz w:val="16"/>
                <w:szCs w:val="16"/>
              </w:rPr>
            </w:pPr>
            <w:ins w:id="16367" w:author="Στάθης Καπ" w:date="2023-03-03T06:18:00Z">
              <w:r>
                <w:rPr>
                  <w:rFonts w:ascii="Calibri" w:hAnsi="Calibri" w:cstheme="minorHAnsi"/>
                  <w:color w:val="000000"/>
                  <w:sz w:val="16"/>
                  <w:szCs w:val="16"/>
                </w:rPr>
                <w:t>3.29</w:t>
              </w:r>
            </w:ins>
          </w:p>
        </w:tc>
        <w:tc>
          <w:tcPr>
            <w:tcW w:w="508" w:type="dxa"/>
            <w:vAlign w:val="bottom"/>
            <w:tcPrChange w:id="16368" w:author="Στάθης Καπ" w:date="2023-03-03T06:26:00Z">
              <w:tcPr>
                <w:tcW w:w="508" w:type="dxa"/>
                <w:vAlign w:val="bottom"/>
              </w:tcPr>
            </w:tcPrChange>
          </w:tcPr>
          <w:p w14:paraId="499F418C" w14:textId="10908FA2" w:rsidR="00C87CFE" w:rsidRPr="00F665AE" w:rsidRDefault="00C87CFE" w:rsidP="00C87CFE">
            <w:pPr>
              <w:jc w:val="center"/>
              <w:rPr>
                <w:ins w:id="16369" w:author="Στάθης Καπ" w:date="2023-03-03T03:54:00Z"/>
                <w:rFonts w:cstheme="minorHAnsi"/>
                <w:sz w:val="16"/>
                <w:szCs w:val="16"/>
              </w:rPr>
            </w:pPr>
            <w:ins w:id="16370" w:author="Στάθης Καπ" w:date="2023-03-03T03:54:00Z">
              <w:r w:rsidRPr="00F665AE">
                <w:rPr>
                  <w:rFonts w:ascii="Calibri" w:hAnsi="Calibri" w:cs="Calibri"/>
                  <w:color w:val="000000"/>
                  <w:sz w:val="16"/>
                  <w:szCs w:val="16"/>
                  <w:rPrChange w:id="16371" w:author="Στάθης Καπ" w:date="2023-03-03T03:55:00Z">
                    <w:rPr>
                      <w:rFonts w:ascii="Calibri" w:hAnsi="Calibri" w:cs="Calibri"/>
                      <w:color w:val="000000"/>
                      <w:sz w:val="18"/>
                      <w:szCs w:val="18"/>
                    </w:rPr>
                  </w:rPrChange>
                </w:rPr>
                <w:t>995</w:t>
              </w:r>
            </w:ins>
          </w:p>
        </w:tc>
        <w:tc>
          <w:tcPr>
            <w:tcW w:w="541" w:type="dxa"/>
            <w:vAlign w:val="bottom"/>
            <w:tcPrChange w:id="16372" w:author="Στάθης Καπ" w:date="2023-03-03T06:26:00Z">
              <w:tcPr>
                <w:tcW w:w="541" w:type="dxa"/>
                <w:vAlign w:val="bottom"/>
              </w:tcPr>
            </w:tcPrChange>
          </w:tcPr>
          <w:p w14:paraId="7DA280FB" w14:textId="14E30036" w:rsidR="00C87CFE" w:rsidRPr="00F665AE" w:rsidRDefault="00C87CFE" w:rsidP="00C87CFE">
            <w:pPr>
              <w:jc w:val="center"/>
              <w:rPr>
                <w:ins w:id="16373" w:author="Στάθης Καπ" w:date="2023-03-03T03:54:00Z"/>
                <w:rFonts w:cstheme="minorHAnsi"/>
                <w:sz w:val="16"/>
                <w:szCs w:val="16"/>
              </w:rPr>
            </w:pPr>
            <w:ins w:id="16374" w:author="Στάθης Καπ" w:date="2023-03-03T03:54:00Z">
              <w:r w:rsidRPr="00F665AE">
                <w:rPr>
                  <w:rFonts w:ascii="Calibri" w:hAnsi="Calibri" w:cs="Calibri"/>
                  <w:color w:val="000000"/>
                  <w:sz w:val="16"/>
                  <w:szCs w:val="16"/>
                  <w:rPrChange w:id="16375" w:author="Στάθης Καπ" w:date="2023-03-03T03:55:00Z">
                    <w:rPr>
                      <w:rFonts w:ascii="Calibri" w:hAnsi="Calibri" w:cs="Calibri"/>
                      <w:color w:val="000000"/>
                      <w:sz w:val="18"/>
                      <w:szCs w:val="18"/>
                    </w:rPr>
                  </w:rPrChange>
                </w:rPr>
                <w:t>0.408</w:t>
              </w:r>
            </w:ins>
          </w:p>
        </w:tc>
        <w:tc>
          <w:tcPr>
            <w:tcW w:w="589" w:type="dxa"/>
            <w:vAlign w:val="center"/>
            <w:tcPrChange w:id="16376" w:author="Στάθης Καπ" w:date="2023-03-03T06:26:00Z">
              <w:tcPr>
                <w:tcW w:w="589" w:type="dxa"/>
                <w:vAlign w:val="center"/>
              </w:tcPr>
            </w:tcPrChange>
          </w:tcPr>
          <w:p w14:paraId="5E3B1751" w14:textId="0D15C1BB" w:rsidR="00C87CFE" w:rsidRPr="00F665AE" w:rsidRDefault="00C87CFE" w:rsidP="00C87CFE">
            <w:pPr>
              <w:jc w:val="center"/>
              <w:rPr>
                <w:ins w:id="16377" w:author="Στάθης Καπ" w:date="2023-03-03T03:54:00Z"/>
                <w:rFonts w:cstheme="minorHAnsi"/>
                <w:sz w:val="16"/>
                <w:szCs w:val="16"/>
              </w:rPr>
            </w:pPr>
            <w:ins w:id="16378" w:author="Στάθης Καπ" w:date="2023-03-03T06:18:00Z">
              <w:r>
                <w:rPr>
                  <w:rFonts w:ascii="Calibri" w:hAnsi="Calibri" w:cstheme="minorHAnsi"/>
                  <w:color w:val="000000"/>
                  <w:sz w:val="16"/>
                  <w:szCs w:val="16"/>
                </w:rPr>
                <w:t>3.59</w:t>
              </w:r>
            </w:ins>
          </w:p>
        </w:tc>
        <w:tc>
          <w:tcPr>
            <w:tcW w:w="463" w:type="dxa"/>
            <w:vAlign w:val="bottom"/>
            <w:tcPrChange w:id="16379" w:author="Στάθης Καπ" w:date="2023-03-03T06:26:00Z">
              <w:tcPr>
                <w:tcW w:w="463" w:type="dxa"/>
                <w:vAlign w:val="bottom"/>
              </w:tcPr>
            </w:tcPrChange>
          </w:tcPr>
          <w:p w14:paraId="1BFA5B44" w14:textId="638BE098" w:rsidR="00C87CFE" w:rsidRPr="00F665AE" w:rsidRDefault="00C87CFE" w:rsidP="00C87CFE">
            <w:pPr>
              <w:jc w:val="center"/>
              <w:rPr>
                <w:ins w:id="16380" w:author="Στάθης Καπ" w:date="2023-03-03T03:54:00Z"/>
                <w:rFonts w:cstheme="minorHAnsi"/>
                <w:sz w:val="16"/>
                <w:szCs w:val="16"/>
              </w:rPr>
            </w:pPr>
            <w:ins w:id="16381" w:author="Στάθης Καπ" w:date="2023-03-03T03:54:00Z">
              <w:r w:rsidRPr="00F665AE">
                <w:rPr>
                  <w:rFonts w:ascii="Calibri" w:hAnsi="Calibri" w:cs="Calibri"/>
                  <w:color w:val="000000"/>
                  <w:sz w:val="16"/>
                  <w:szCs w:val="16"/>
                  <w:rPrChange w:id="16382" w:author="Στάθης Καπ" w:date="2023-03-03T03:55:00Z">
                    <w:rPr>
                      <w:rFonts w:ascii="Calibri" w:hAnsi="Calibri" w:cs="Calibri"/>
                      <w:color w:val="000000"/>
                      <w:sz w:val="18"/>
                      <w:szCs w:val="18"/>
                    </w:rPr>
                  </w:rPrChange>
                </w:rPr>
                <w:t>944</w:t>
              </w:r>
            </w:ins>
          </w:p>
        </w:tc>
        <w:tc>
          <w:tcPr>
            <w:tcW w:w="541" w:type="dxa"/>
            <w:vAlign w:val="bottom"/>
            <w:tcPrChange w:id="16383" w:author="Στάθης Καπ" w:date="2023-03-03T06:26:00Z">
              <w:tcPr>
                <w:tcW w:w="541" w:type="dxa"/>
                <w:vAlign w:val="bottom"/>
              </w:tcPr>
            </w:tcPrChange>
          </w:tcPr>
          <w:p w14:paraId="6E8BF533" w14:textId="08342447" w:rsidR="00C87CFE" w:rsidRPr="00F665AE" w:rsidRDefault="00C87CFE" w:rsidP="00C87CFE">
            <w:pPr>
              <w:jc w:val="center"/>
              <w:rPr>
                <w:ins w:id="16384" w:author="Στάθης Καπ" w:date="2023-03-03T03:54:00Z"/>
                <w:rFonts w:cstheme="minorHAnsi"/>
                <w:sz w:val="16"/>
                <w:szCs w:val="16"/>
              </w:rPr>
            </w:pPr>
            <w:ins w:id="16385" w:author="Στάθης Καπ" w:date="2023-03-03T03:54:00Z">
              <w:r w:rsidRPr="00F665AE">
                <w:rPr>
                  <w:rFonts w:ascii="Calibri" w:hAnsi="Calibri" w:cs="Calibri"/>
                  <w:color w:val="000000"/>
                  <w:sz w:val="16"/>
                  <w:szCs w:val="16"/>
                  <w:rPrChange w:id="16386" w:author="Στάθης Καπ" w:date="2023-03-03T03:55:00Z">
                    <w:rPr>
                      <w:rFonts w:ascii="Calibri" w:hAnsi="Calibri" w:cs="Calibri"/>
                      <w:color w:val="000000"/>
                      <w:sz w:val="18"/>
                      <w:szCs w:val="18"/>
                    </w:rPr>
                  </w:rPrChange>
                </w:rPr>
                <w:t>0.361</w:t>
              </w:r>
            </w:ins>
          </w:p>
        </w:tc>
        <w:tc>
          <w:tcPr>
            <w:tcW w:w="589" w:type="dxa"/>
            <w:vAlign w:val="center"/>
            <w:tcPrChange w:id="16387" w:author="Στάθης Καπ" w:date="2023-03-03T06:26:00Z">
              <w:tcPr>
                <w:tcW w:w="589" w:type="dxa"/>
                <w:vAlign w:val="center"/>
              </w:tcPr>
            </w:tcPrChange>
          </w:tcPr>
          <w:p w14:paraId="0A4A99E5" w14:textId="4250B48D" w:rsidR="00C87CFE" w:rsidRPr="00F665AE" w:rsidRDefault="00C87CFE" w:rsidP="00C87CFE">
            <w:pPr>
              <w:jc w:val="center"/>
              <w:rPr>
                <w:ins w:id="16388" w:author="Στάθης Καπ" w:date="2023-03-03T03:54:00Z"/>
                <w:rFonts w:cstheme="minorHAnsi"/>
                <w:sz w:val="16"/>
                <w:szCs w:val="16"/>
              </w:rPr>
            </w:pPr>
            <w:ins w:id="16389"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163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91" w:author="Στάθης Καπ" w:date="2023-03-03T03:54:00Z"/>
        </w:trPr>
        <w:tc>
          <w:tcPr>
            <w:tcW w:w="515" w:type="dxa"/>
            <w:tcBorders>
              <w:top w:val="nil"/>
              <w:bottom w:val="nil"/>
              <w:right w:val="single" w:sz="4" w:space="0" w:color="auto"/>
            </w:tcBorders>
            <w:shd w:val="clear" w:color="auto" w:fill="E7E6E6" w:themeFill="background2"/>
            <w:vAlign w:val="bottom"/>
            <w:tcPrChange w:id="16392" w:author="Στάθης Καπ" w:date="2023-03-03T06:26:00Z">
              <w:tcPr>
                <w:tcW w:w="515" w:type="dxa"/>
                <w:vAlign w:val="center"/>
              </w:tcPr>
            </w:tcPrChange>
          </w:tcPr>
          <w:p w14:paraId="4E66B0EF" w14:textId="53607156" w:rsidR="00C87CFE" w:rsidRPr="00F665AE" w:rsidRDefault="00C87CFE" w:rsidP="00C87CFE">
            <w:pPr>
              <w:jc w:val="center"/>
              <w:rPr>
                <w:ins w:id="16393" w:author="Στάθης Καπ" w:date="2023-03-03T03:54:00Z"/>
                <w:sz w:val="16"/>
                <w:szCs w:val="16"/>
              </w:rPr>
            </w:pPr>
            <w:ins w:id="16394" w:author="Στάθης Καπ" w:date="2023-03-03T03:54:00Z">
              <w:r w:rsidRPr="00F665AE">
                <w:rPr>
                  <w:rFonts w:ascii="Calibri" w:hAnsi="Calibri" w:cs="Calibri"/>
                  <w:color w:val="000000"/>
                  <w:sz w:val="16"/>
                  <w:szCs w:val="16"/>
                  <w:rPrChange w:id="16395"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16396" w:author="Στάθης Καπ" w:date="2023-03-03T06:26:00Z">
              <w:tcPr>
                <w:tcW w:w="560" w:type="dxa"/>
              </w:tcPr>
            </w:tcPrChange>
          </w:tcPr>
          <w:p w14:paraId="549EB03E" w14:textId="35E8DD44" w:rsidR="00C87CFE" w:rsidRPr="00F665AE" w:rsidRDefault="00C87CFE" w:rsidP="00C87CFE">
            <w:pPr>
              <w:jc w:val="center"/>
              <w:rPr>
                <w:ins w:id="16397" w:author="Στάθης Καπ" w:date="2023-03-03T03:54:00Z"/>
                <w:rFonts w:cstheme="minorHAnsi"/>
                <w:sz w:val="16"/>
                <w:szCs w:val="16"/>
              </w:rPr>
            </w:pPr>
            <w:ins w:id="16398" w:author="Στάθης Καπ" w:date="2023-03-03T03:54:00Z">
              <w:r w:rsidRPr="00F665AE">
                <w:rPr>
                  <w:sz w:val="16"/>
                  <w:szCs w:val="16"/>
                  <w:rPrChange w:id="16399" w:author="Στάθης Καπ" w:date="2023-03-03T03:55:00Z">
                    <w:rPr>
                      <w:sz w:val="18"/>
                      <w:szCs w:val="18"/>
                    </w:rPr>
                  </w:rPrChange>
                </w:rPr>
                <w:t>1118</w:t>
              </w:r>
            </w:ins>
          </w:p>
        </w:tc>
        <w:tc>
          <w:tcPr>
            <w:tcW w:w="855" w:type="dxa"/>
            <w:tcPrChange w:id="16400" w:author="Στάθης Καπ" w:date="2023-03-03T06:26:00Z">
              <w:tcPr>
                <w:tcW w:w="855" w:type="dxa"/>
              </w:tcPr>
            </w:tcPrChange>
          </w:tcPr>
          <w:p w14:paraId="66DC182F" w14:textId="417D3832" w:rsidR="00C87CFE" w:rsidRPr="00F665AE" w:rsidRDefault="00C87CFE" w:rsidP="00C87CFE">
            <w:pPr>
              <w:jc w:val="center"/>
              <w:rPr>
                <w:ins w:id="16401" w:author="Στάθης Καπ" w:date="2023-03-03T03:54:00Z"/>
                <w:rFonts w:cstheme="minorHAnsi"/>
                <w:sz w:val="16"/>
                <w:szCs w:val="16"/>
              </w:rPr>
            </w:pPr>
            <w:ins w:id="16402" w:author="Στάθης Καπ" w:date="2023-03-03T03:54:00Z">
              <w:r w:rsidRPr="00F665AE">
                <w:rPr>
                  <w:sz w:val="16"/>
                  <w:szCs w:val="16"/>
                  <w:rPrChange w:id="16403" w:author="Στάθης Καπ" w:date="2023-03-03T03:55:00Z">
                    <w:rPr>
                      <w:sz w:val="18"/>
                      <w:szCs w:val="18"/>
                    </w:rPr>
                  </w:rPrChange>
                </w:rPr>
                <w:t>1069</w:t>
              </w:r>
            </w:ins>
          </w:p>
        </w:tc>
        <w:tc>
          <w:tcPr>
            <w:tcW w:w="544" w:type="dxa"/>
            <w:vAlign w:val="bottom"/>
            <w:tcPrChange w:id="16404" w:author="Στάθης Καπ" w:date="2023-03-03T06:26:00Z">
              <w:tcPr>
                <w:tcW w:w="544" w:type="dxa"/>
                <w:vAlign w:val="bottom"/>
              </w:tcPr>
            </w:tcPrChange>
          </w:tcPr>
          <w:p w14:paraId="24989EDD" w14:textId="7BE19C5E" w:rsidR="00C87CFE" w:rsidRPr="00F665AE" w:rsidRDefault="00C87CFE" w:rsidP="00C87CFE">
            <w:pPr>
              <w:jc w:val="center"/>
              <w:rPr>
                <w:ins w:id="16405" w:author="Στάθης Καπ" w:date="2023-03-03T03:54:00Z"/>
                <w:rFonts w:cstheme="minorHAnsi"/>
                <w:sz w:val="16"/>
                <w:szCs w:val="16"/>
              </w:rPr>
            </w:pPr>
            <w:ins w:id="16406" w:author="Στάθης Καπ" w:date="2023-03-03T03:54:00Z">
              <w:r w:rsidRPr="00F665AE">
                <w:rPr>
                  <w:rFonts w:ascii="Calibri" w:hAnsi="Calibri" w:cs="Calibri"/>
                  <w:color w:val="000000"/>
                  <w:sz w:val="16"/>
                  <w:szCs w:val="16"/>
                  <w:rPrChange w:id="16407" w:author="Στάθης Καπ" w:date="2023-03-03T03:55:00Z">
                    <w:rPr>
                      <w:rFonts w:ascii="Calibri" w:hAnsi="Calibri" w:cs="Calibri"/>
                      <w:color w:val="000000"/>
                      <w:sz w:val="18"/>
                      <w:szCs w:val="18"/>
                    </w:rPr>
                  </w:rPrChange>
                </w:rPr>
                <w:t>1080</w:t>
              </w:r>
            </w:ins>
          </w:p>
        </w:tc>
        <w:tc>
          <w:tcPr>
            <w:tcW w:w="621" w:type="dxa"/>
            <w:vAlign w:val="bottom"/>
            <w:tcPrChange w:id="16408" w:author="Στάθης Καπ" w:date="2023-03-03T06:26:00Z">
              <w:tcPr>
                <w:tcW w:w="621" w:type="dxa"/>
                <w:vAlign w:val="bottom"/>
              </w:tcPr>
            </w:tcPrChange>
          </w:tcPr>
          <w:p w14:paraId="0E134B52" w14:textId="1938C9EC" w:rsidR="00C87CFE" w:rsidRPr="00F665AE" w:rsidRDefault="00C87CFE" w:rsidP="00C87CFE">
            <w:pPr>
              <w:jc w:val="center"/>
              <w:rPr>
                <w:ins w:id="16409" w:author="Στάθης Καπ" w:date="2023-03-03T03:54:00Z"/>
                <w:rFonts w:cstheme="minorHAnsi"/>
                <w:sz w:val="16"/>
                <w:szCs w:val="16"/>
              </w:rPr>
            </w:pPr>
            <w:ins w:id="16410" w:author="Στάθης Καπ" w:date="2023-03-03T03:54:00Z">
              <w:r w:rsidRPr="00F665AE">
                <w:rPr>
                  <w:rFonts w:ascii="Calibri" w:hAnsi="Calibri" w:cs="Calibri"/>
                  <w:color w:val="000000"/>
                  <w:sz w:val="16"/>
                  <w:szCs w:val="16"/>
                  <w:rPrChange w:id="16411" w:author="Στάθης Καπ" w:date="2023-03-03T03:55:00Z">
                    <w:rPr>
                      <w:rFonts w:ascii="Calibri" w:hAnsi="Calibri" w:cs="Calibri"/>
                      <w:color w:val="000000"/>
                      <w:sz w:val="18"/>
                      <w:szCs w:val="18"/>
                    </w:rPr>
                  </w:rPrChange>
                </w:rPr>
                <w:t>0.645</w:t>
              </w:r>
            </w:ins>
          </w:p>
        </w:tc>
        <w:tc>
          <w:tcPr>
            <w:tcW w:w="669" w:type="dxa"/>
            <w:vAlign w:val="center"/>
            <w:tcPrChange w:id="16412" w:author="Στάθης Καπ" w:date="2023-03-03T06:26:00Z">
              <w:tcPr>
                <w:tcW w:w="669" w:type="dxa"/>
                <w:vAlign w:val="center"/>
              </w:tcPr>
            </w:tcPrChange>
          </w:tcPr>
          <w:p w14:paraId="153D43C3" w14:textId="7A1BAF61" w:rsidR="00C87CFE" w:rsidRPr="00F665AE" w:rsidRDefault="00C87CFE" w:rsidP="00C87CFE">
            <w:pPr>
              <w:jc w:val="center"/>
              <w:rPr>
                <w:ins w:id="16413" w:author="Στάθης Καπ" w:date="2023-03-03T03:54:00Z"/>
                <w:rFonts w:cstheme="minorHAnsi"/>
                <w:sz w:val="16"/>
                <w:szCs w:val="16"/>
              </w:rPr>
            </w:pPr>
            <w:ins w:id="16414" w:author="Στάθης Καπ" w:date="2023-03-03T06:18:00Z">
              <w:r>
                <w:rPr>
                  <w:rFonts w:ascii="Calibri" w:hAnsi="Calibri" w:cstheme="minorHAnsi"/>
                  <w:color w:val="000000"/>
                  <w:sz w:val="16"/>
                  <w:szCs w:val="16"/>
                </w:rPr>
                <w:t>3.4</w:t>
              </w:r>
            </w:ins>
          </w:p>
        </w:tc>
        <w:tc>
          <w:tcPr>
            <w:tcW w:w="543" w:type="dxa"/>
            <w:vAlign w:val="bottom"/>
            <w:tcPrChange w:id="16415" w:author="Στάθης Καπ" w:date="2023-03-03T06:26:00Z">
              <w:tcPr>
                <w:tcW w:w="543" w:type="dxa"/>
                <w:vAlign w:val="bottom"/>
              </w:tcPr>
            </w:tcPrChange>
          </w:tcPr>
          <w:p w14:paraId="6A5D4171" w14:textId="32A71B4E" w:rsidR="00C87CFE" w:rsidRPr="00F665AE" w:rsidRDefault="00C87CFE" w:rsidP="00C87CFE">
            <w:pPr>
              <w:jc w:val="center"/>
              <w:rPr>
                <w:ins w:id="16416" w:author="Στάθης Καπ" w:date="2023-03-03T03:54:00Z"/>
                <w:rFonts w:cstheme="minorHAnsi"/>
                <w:sz w:val="16"/>
                <w:szCs w:val="16"/>
              </w:rPr>
            </w:pPr>
            <w:ins w:id="16417" w:author="Στάθης Καπ" w:date="2023-03-03T03:54:00Z">
              <w:r w:rsidRPr="00F665AE">
                <w:rPr>
                  <w:rFonts w:ascii="Calibri" w:hAnsi="Calibri" w:cs="Calibri"/>
                  <w:color w:val="000000"/>
                  <w:sz w:val="16"/>
                  <w:szCs w:val="16"/>
                  <w:rPrChange w:id="16418" w:author="Στάθης Καπ" w:date="2023-03-03T03:55:00Z">
                    <w:rPr>
                      <w:rFonts w:ascii="Calibri" w:hAnsi="Calibri" w:cs="Calibri"/>
                      <w:color w:val="000000"/>
                      <w:sz w:val="18"/>
                      <w:szCs w:val="18"/>
                    </w:rPr>
                  </w:rPrChange>
                </w:rPr>
                <w:t>1018</w:t>
              </w:r>
            </w:ins>
          </w:p>
        </w:tc>
        <w:tc>
          <w:tcPr>
            <w:tcW w:w="621" w:type="dxa"/>
            <w:vAlign w:val="bottom"/>
            <w:tcPrChange w:id="16419" w:author="Στάθης Καπ" w:date="2023-03-03T06:26:00Z">
              <w:tcPr>
                <w:tcW w:w="621" w:type="dxa"/>
                <w:vAlign w:val="bottom"/>
              </w:tcPr>
            </w:tcPrChange>
          </w:tcPr>
          <w:p w14:paraId="16A46F55" w14:textId="4FCF5E7F" w:rsidR="00C87CFE" w:rsidRPr="00F665AE" w:rsidRDefault="00C87CFE" w:rsidP="00C87CFE">
            <w:pPr>
              <w:jc w:val="center"/>
              <w:rPr>
                <w:ins w:id="16420" w:author="Στάθης Καπ" w:date="2023-03-03T03:54:00Z"/>
                <w:rFonts w:cstheme="minorHAnsi"/>
                <w:sz w:val="16"/>
                <w:szCs w:val="16"/>
              </w:rPr>
            </w:pPr>
            <w:ins w:id="16421" w:author="Στάθης Καπ" w:date="2023-03-03T03:54:00Z">
              <w:r w:rsidRPr="00F665AE">
                <w:rPr>
                  <w:rFonts w:ascii="Calibri" w:hAnsi="Calibri" w:cs="Calibri"/>
                  <w:color w:val="000000"/>
                  <w:sz w:val="16"/>
                  <w:szCs w:val="16"/>
                  <w:rPrChange w:id="16422" w:author="Στάθης Καπ" w:date="2023-03-03T03:55:00Z">
                    <w:rPr>
                      <w:rFonts w:ascii="Calibri" w:hAnsi="Calibri" w:cs="Calibri"/>
                      <w:color w:val="000000"/>
                      <w:sz w:val="18"/>
                      <w:szCs w:val="18"/>
                    </w:rPr>
                  </w:rPrChange>
                </w:rPr>
                <w:t>0.311</w:t>
              </w:r>
            </w:ins>
          </w:p>
        </w:tc>
        <w:tc>
          <w:tcPr>
            <w:tcW w:w="669" w:type="dxa"/>
            <w:vAlign w:val="center"/>
            <w:tcPrChange w:id="16423" w:author="Στάθης Καπ" w:date="2023-03-03T06:26:00Z">
              <w:tcPr>
                <w:tcW w:w="669" w:type="dxa"/>
                <w:vAlign w:val="center"/>
              </w:tcPr>
            </w:tcPrChange>
          </w:tcPr>
          <w:p w14:paraId="3D4FDD35" w14:textId="143E5D50" w:rsidR="00C87CFE" w:rsidRPr="00F665AE" w:rsidRDefault="00C87CFE" w:rsidP="00C87CFE">
            <w:pPr>
              <w:jc w:val="center"/>
              <w:rPr>
                <w:ins w:id="16424" w:author="Στάθης Καπ" w:date="2023-03-03T03:54:00Z"/>
                <w:rFonts w:cstheme="minorHAnsi"/>
                <w:sz w:val="16"/>
                <w:szCs w:val="16"/>
              </w:rPr>
            </w:pPr>
            <w:ins w:id="16425" w:author="Στάθης Καπ" w:date="2023-03-03T06:18:00Z">
              <w:r>
                <w:rPr>
                  <w:rFonts w:ascii="Calibri" w:hAnsi="Calibri" w:cstheme="minorHAnsi"/>
                  <w:color w:val="000000"/>
                  <w:sz w:val="16"/>
                  <w:szCs w:val="16"/>
                </w:rPr>
                <w:t>5.74</w:t>
              </w:r>
            </w:ins>
          </w:p>
        </w:tc>
        <w:tc>
          <w:tcPr>
            <w:tcW w:w="508" w:type="dxa"/>
            <w:vAlign w:val="bottom"/>
            <w:tcPrChange w:id="16426" w:author="Στάθης Καπ" w:date="2023-03-03T06:26:00Z">
              <w:tcPr>
                <w:tcW w:w="508" w:type="dxa"/>
                <w:vAlign w:val="bottom"/>
              </w:tcPr>
            </w:tcPrChange>
          </w:tcPr>
          <w:p w14:paraId="3BE5FF1D" w14:textId="6168FBD6" w:rsidR="00C87CFE" w:rsidRPr="00F665AE" w:rsidRDefault="00C87CFE" w:rsidP="00C87CFE">
            <w:pPr>
              <w:jc w:val="center"/>
              <w:rPr>
                <w:ins w:id="16427" w:author="Στάθης Καπ" w:date="2023-03-03T03:54:00Z"/>
                <w:rFonts w:cstheme="minorHAnsi"/>
                <w:sz w:val="16"/>
                <w:szCs w:val="16"/>
              </w:rPr>
            </w:pPr>
            <w:ins w:id="16428" w:author="Στάθης Καπ" w:date="2023-03-03T03:54:00Z">
              <w:r w:rsidRPr="00F665AE">
                <w:rPr>
                  <w:rFonts w:ascii="Calibri" w:hAnsi="Calibri" w:cs="Calibri"/>
                  <w:color w:val="000000"/>
                  <w:sz w:val="16"/>
                  <w:szCs w:val="16"/>
                  <w:rPrChange w:id="16429" w:author="Στάθης Καπ" w:date="2023-03-03T03:55:00Z">
                    <w:rPr>
                      <w:rFonts w:ascii="Calibri" w:hAnsi="Calibri" w:cs="Calibri"/>
                      <w:color w:val="000000"/>
                      <w:sz w:val="18"/>
                      <w:szCs w:val="18"/>
                    </w:rPr>
                  </w:rPrChange>
                </w:rPr>
                <w:t>1027</w:t>
              </w:r>
            </w:ins>
          </w:p>
        </w:tc>
        <w:tc>
          <w:tcPr>
            <w:tcW w:w="541" w:type="dxa"/>
            <w:vAlign w:val="bottom"/>
            <w:tcPrChange w:id="16430" w:author="Στάθης Καπ" w:date="2023-03-03T06:26:00Z">
              <w:tcPr>
                <w:tcW w:w="541" w:type="dxa"/>
                <w:vAlign w:val="bottom"/>
              </w:tcPr>
            </w:tcPrChange>
          </w:tcPr>
          <w:p w14:paraId="0178D29B" w14:textId="13922872" w:rsidR="00C87CFE" w:rsidRPr="00F665AE" w:rsidRDefault="00C87CFE" w:rsidP="00C87CFE">
            <w:pPr>
              <w:jc w:val="center"/>
              <w:rPr>
                <w:ins w:id="16431" w:author="Στάθης Καπ" w:date="2023-03-03T03:54:00Z"/>
                <w:rFonts w:cstheme="minorHAnsi"/>
                <w:sz w:val="16"/>
                <w:szCs w:val="16"/>
              </w:rPr>
            </w:pPr>
            <w:ins w:id="16432" w:author="Στάθης Καπ" w:date="2023-03-03T03:54:00Z">
              <w:r w:rsidRPr="00F665AE">
                <w:rPr>
                  <w:rFonts w:ascii="Calibri" w:hAnsi="Calibri" w:cs="Calibri"/>
                  <w:color w:val="000000"/>
                  <w:sz w:val="16"/>
                  <w:szCs w:val="16"/>
                  <w:rPrChange w:id="16433" w:author="Στάθης Καπ" w:date="2023-03-03T03:55:00Z">
                    <w:rPr>
                      <w:rFonts w:ascii="Calibri" w:hAnsi="Calibri" w:cs="Calibri"/>
                      <w:color w:val="000000"/>
                      <w:sz w:val="18"/>
                      <w:szCs w:val="18"/>
                    </w:rPr>
                  </w:rPrChange>
                </w:rPr>
                <w:t>0.245</w:t>
              </w:r>
            </w:ins>
          </w:p>
        </w:tc>
        <w:tc>
          <w:tcPr>
            <w:tcW w:w="589" w:type="dxa"/>
            <w:vAlign w:val="center"/>
            <w:tcPrChange w:id="16434" w:author="Στάθης Καπ" w:date="2023-03-03T06:26:00Z">
              <w:tcPr>
                <w:tcW w:w="589" w:type="dxa"/>
                <w:vAlign w:val="center"/>
              </w:tcPr>
            </w:tcPrChange>
          </w:tcPr>
          <w:p w14:paraId="13343A56" w14:textId="16B5DA02" w:rsidR="00C87CFE" w:rsidRPr="00F665AE" w:rsidRDefault="00C87CFE" w:rsidP="00C87CFE">
            <w:pPr>
              <w:jc w:val="center"/>
              <w:rPr>
                <w:ins w:id="16435" w:author="Στάθης Καπ" w:date="2023-03-03T03:54:00Z"/>
                <w:rFonts w:cstheme="minorHAnsi"/>
                <w:sz w:val="16"/>
                <w:szCs w:val="16"/>
              </w:rPr>
            </w:pPr>
            <w:ins w:id="16436" w:author="Στάθης Καπ" w:date="2023-03-03T06:18:00Z">
              <w:r>
                <w:rPr>
                  <w:rFonts w:ascii="Calibri" w:hAnsi="Calibri" w:cstheme="minorHAnsi"/>
                  <w:color w:val="000000"/>
                  <w:sz w:val="16"/>
                  <w:szCs w:val="16"/>
                </w:rPr>
                <w:t>4.91</w:t>
              </w:r>
            </w:ins>
          </w:p>
        </w:tc>
        <w:tc>
          <w:tcPr>
            <w:tcW w:w="463" w:type="dxa"/>
            <w:vAlign w:val="bottom"/>
            <w:tcPrChange w:id="16437" w:author="Στάθης Καπ" w:date="2023-03-03T06:26:00Z">
              <w:tcPr>
                <w:tcW w:w="463" w:type="dxa"/>
                <w:vAlign w:val="bottom"/>
              </w:tcPr>
            </w:tcPrChange>
          </w:tcPr>
          <w:p w14:paraId="55AEA74B" w14:textId="69265FE0" w:rsidR="00C87CFE" w:rsidRPr="00F665AE" w:rsidRDefault="00C87CFE" w:rsidP="00C87CFE">
            <w:pPr>
              <w:jc w:val="center"/>
              <w:rPr>
                <w:ins w:id="16438" w:author="Στάθης Καπ" w:date="2023-03-03T03:54:00Z"/>
                <w:rFonts w:cstheme="minorHAnsi"/>
                <w:sz w:val="16"/>
                <w:szCs w:val="16"/>
              </w:rPr>
            </w:pPr>
            <w:ins w:id="16439" w:author="Στάθης Καπ" w:date="2023-03-03T03:54:00Z">
              <w:r w:rsidRPr="00F665AE">
                <w:rPr>
                  <w:rFonts w:ascii="Calibri" w:hAnsi="Calibri" w:cs="Calibri"/>
                  <w:color w:val="000000"/>
                  <w:sz w:val="16"/>
                  <w:szCs w:val="16"/>
                  <w:rPrChange w:id="16440" w:author="Στάθης Καπ" w:date="2023-03-03T03:55:00Z">
                    <w:rPr>
                      <w:rFonts w:ascii="Calibri" w:hAnsi="Calibri" w:cs="Calibri"/>
                      <w:color w:val="000000"/>
                      <w:sz w:val="18"/>
                      <w:szCs w:val="18"/>
                    </w:rPr>
                  </w:rPrChange>
                </w:rPr>
                <w:t>1036</w:t>
              </w:r>
            </w:ins>
          </w:p>
        </w:tc>
        <w:tc>
          <w:tcPr>
            <w:tcW w:w="541" w:type="dxa"/>
            <w:vAlign w:val="bottom"/>
            <w:tcPrChange w:id="16441" w:author="Στάθης Καπ" w:date="2023-03-03T06:26:00Z">
              <w:tcPr>
                <w:tcW w:w="541" w:type="dxa"/>
                <w:vAlign w:val="bottom"/>
              </w:tcPr>
            </w:tcPrChange>
          </w:tcPr>
          <w:p w14:paraId="2854DA7A" w14:textId="0038F2A4" w:rsidR="00C87CFE" w:rsidRPr="00F665AE" w:rsidRDefault="00C87CFE" w:rsidP="00C87CFE">
            <w:pPr>
              <w:jc w:val="center"/>
              <w:rPr>
                <w:ins w:id="16442" w:author="Στάθης Καπ" w:date="2023-03-03T03:54:00Z"/>
                <w:rFonts w:cstheme="minorHAnsi"/>
                <w:sz w:val="16"/>
                <w:szCs w:val="16"/>
              </w:rPr>
            </w:pPr>
            <w:ins w:id="16443" w:author="Στάθης Καπ" w:date="2023-03-03T03:54:00Z">
              <w:r w:rsidRPr="00F665AE">
                <w:rPr>
                  <w:rFonts w:ascii="Calibri" w:hAnsi="Calibri" w:cs="Calibri"/>
                  <w:color w:val="000000"/>
                  <w:sz w:val="16"/>
                  <w:szCs w:val="16"/>
                  <w:rPrChange w:id="16444" w:author="Στάθης Καπ" w:date="2023-03-03T03:55:00Z">
                    <w:rPr>
                      <w:rFonts w:ascii="Calibri" w:hAnsi="Calibri" w:cs="Calibri"/>
                      <w:color w:val="000000"/>
                      <w:sz w:val="18"/>
                      <w:szCs w:val="18"/>
                    </w:rPr>
                  </w:rPrChange>
                </w:rPr>
                <w:t>0.393</w:t>
              </w:r>
            </w:ins>
          </w:p>
        </w:tc>
        <w:tc>
          <w:tcPr>
            <w:tcW w:w="589" w:type="dxa"/>
            <w:vAlign w:val="center"/>
            <w:tcPrChange w:id="16445" w:author="Στάθης Καπ" w:date="2023-03-03T06:26:00Z">
              <w:tcPr>
                <w:tcW w:w="589" w:type="dxa"/>
                <w:vAlign w:val="center"/>
              </w:tcPr>
            </w:tcPrChange>
          </w:tcPr>
          <w:p w14:paraId="5A4E3D9B" w14:textId="2D2B6FD9" w:rsidR="00C87CFE" w:rsidRPr="00F665AE" w:rsidRDefault="00C87CFE" w:rsidP="00C87CFE">
            <w:pPr>
              <w:jc w:val="center"/>
              <w:rPr>
                <w:ins w:id="16446" w:author="Στάθης Καπ" w:date="2023-03-03T03:54:00Z"/>
                <w:rFonts w:cstheme="minorHAnsi"/>
                <w:sz w:val="16"/>
                <w:szCs w:val="16"/>
              </w:rPr>
            </w:pPr>
            <w:ins w:id="16447"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164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49" w:author="Στάθης Καπ" w:date="2023-03-03T03:54:00Z"/>
        </w:trPr>
        <w:tc>
          <w:tcPr>
            <w:tcW w:w="515" w:type="dxa"/>
            <w:tcBorders>
              <w:top w:val="nil"/>
              <w:bottom w:val="nil"/>
              <w:right w:val="single" w:sz="4" w:space="0" w:color="auto"/>
            </w:tcBorders>
            <w:shd w:val="clear" w:color="auto" w:fill="E7E6E6" w:themeFill="background2"/>
            <w:vAlign w:val="bottom"/>
            <w:tcPrChange w:id="16450" w:author="Στάθης Καπ" w:date="2023-03-03T06:26:00Z">
              <w:tcPr>
                <w:tcW w:w="515" w:type="dxa"/>
                <w:vAlign w:val="center"/>
              </w:tcPr>
            </w:tcPrChange>
          </w:tcPr>
          <w:p w14:paraId="13DC823E" w14:textId="23C11E06" w:rsidR="00C87CFE" w:rsidRPr="00F665AE" w:rsidRDefault="00C87CFE" w:rsidP="00C87CFE">
            <w:pPr>
              <w:jc w:val="center"/>
              <w:rPr>
                <w:ins w:id="16451" w:author="Στάθης Καπ" w:date="2023-03-03T03:54:00Z"/>
                <w:sz w:val="16"/>
                <w:szCs w:val="16"/>
              </w:rPr>
            </w:pPr>
            <w:ins w:id="16452" w:author="Στάθης Καπ" w:date="2023-03-03T03:54:00Z">
              <w:r w:rsidRPr="00F665AE">
                <w:rPr>
                  <w:rFonts w:ascii="Calibri" w:hAnsi="Calibri" w:cs="Calibri"/>
                  <w:color w:val="000000"/>
                  <w:sz w:val="16"/>
                  <w:szCs w:val="16"/>
                  <w:rPrChange w:id="16453"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16454" w:author="Στάθης Καπ" w:date="2023-03-03T06:26:00Z">
              <w:tcPr>
                <w:tcW w:w="560" w:type="dxa"/>
              </w:tcPr>
            </w:tcPrChange>
          </w:tcPr>
          <w:p w14:paraId="0D7D4C4F" w14:textId="42A9989C" w:rsidR="00C87CFE" w:rsidRPr="00F665AE" w:rsidRDefault="00C87CFE" w:rsidP="00C87CFE">
            <w:pPr>
              <w:jc w:val="center"/>
              <w:rPr>
                <w:ins w:id="16455" w:author="Στάθης Καπ" w:date="2023-03-03T03:54:00Z"/>
                <w:rFonts w:cstheme="minorHAnsi"/>
                <w:sz w:val="16"/>
                <w:szCs w:val="16"/>
              </w:rPr>
            </w:pPr>
            <w:ins w:id="16456" w:author="Στάθης Καπ" w:date="2023-03-03T03:54:00Z">
              <w:r w:rsidRPr="00F665AE">
                <w:rPr>
                  <w:sz w:val="16"/>
                  <w:szCs w:val="16"/>
                  <w:rPrChange w:id="16457" w:author="Στάθης Καπ" w:date="2023-03-03T03:55:00Z">
                    <w:rPr>
                      <w:sz w:val="18"/>
                      <w:szCs w:val="18"/>
                    </w:rPr>
                  </w:rPrChange>
                </w:rPr>
                <w:t>961</w:t>
              </w:r>
            </w:ins>
          </w:p>
        </w:tc>
        <w:tc>
          <w:tcPr>
            <w:tcW w:w="855" w:type="dxa"/>
            <w:tcPrChange w:id="16458" w:author="Στάθης Καπ" w:date="2023-03-03T06:26:00Z">
              <w:tcPr>
                <w:tcW w:w="855" w:type="dxa"/>
              </w:tcPr>
            </w:tcPrChange>
          </w:tcPr>
          <w:p w14:paraId="1AE526A1" w14:textId="7F506505" w:rsidR="00C87CFE" w:rsidRPr="00F665AE" w:rsidRDefault="00C87CFE" w:rsidP="00C87CFE">
            <w:pPr>
              <w:jc w:val="center"/>
              <w:rPr>
                <w:ins w:id="16459" w:author="Στάθης Καπ" w:date="2023-03-03T03:54:00Z"/>
                <w:rFonts w:cstheme="minorHAnsi"/>
                <w:sz w:val="16"/>
                <w:szCs w:val="16"/>
              </w:rPr>
            </w:pPr>
            <w:ins w:id="16460" w:author="Στάθης Καπ" w:date="2023-03-03T03:54:00Z">
              <w:r w:rsidRPr="00F665AE">
                <w:rPr>
                  <w:sz w:val="16"/>
                  <w:szCs w:val="16"/>
                  <w:rPrChange w:id="16461" w:author="Στάθης Καπ" w:date="2023-03-03T03:55:00Z">
                    <w:rPr>
                      <w:sz w:val="18"/>
                      <w:szCs w:val="18"/>
                    </w:rPr>
                  </w:rPrChange>
                </w:rPr>
                <w:t>926</w:t>
              </w:r>
            </w:ins>
          </w:p>
        </w:tc>
        <w:tc>
          <w:tcPr>
            <w:tcW w:w="544" w:type="dxa"/>
            <w:vAlign w:val="bottom"/>
            <w:tcPrChange w:id="16462" w:author="Στάθης Καπ" w:date="2023-03-03T06:26:00Z">
              <w:tcPr>
                <w:tcW w:w="544" w:type="dxa"/>
                <w:vAlign w:val="bottom"/>
              </w:tcPr>
            </w:tcPrChange>
          </w:tcPr>
          <w:p w14:paraId="64079D3E" w14:textId="4A40748A" w:rsidR="00C87CFE" w:rsidRPr="00F665AE" w:rsidRDefault="00C87CFE" w:rsidP="00C87CFE">
            <w:pPr>
              <w:jc w:val="center"/>
              <w:rPr>
                <w:ins w:id="16463" w:author="Στάθης Καπ" w:date="2023-03-03T03:54:00Z"/>
                <w:rFonts w:cstheme="minorHAnsi"/>
                <w:sz w:val="16"/>
                <w:szCs w:val="16"/>
              </w:rPr>
            </w:pPr>
            <w:ins w:id="16464" w:author="Στάθης Καπ" w:date="2023-03-03T03:54:00Z">
              <w:r w:rsidRPr="00F665AE">
                <w:rPr>
                  <w:rFonts w:ascii="Calibri" w:hAnsi="Calibri" w:cs="Calibri"/>
                  <w:color w:val="000000"/>
                  <w:sz w:val="16"/>
                  <w:szCs w:val="16"/>
                  <w:rPrChange w:id="16465" w:author="Στάθης Καπ" w:date="2023-03-03T03:55:00Z">
                    <w:rPr>
                      <w:rFonts w:ascii="Calibri" w:hAnsi="Calibri" w:cs="Calibri"/>
                      <w:color w:val="000000"/>
                      <w:sz w:val="18"/>
                      <w:szCs w:val="18"/>
                    </w:rPr>
                  </w:rPrChange>
                </w:rPr>
                <w:t>907</w:t>
              </w:r>
            </w:ins>
          </w:p>
        </w:tc>
        <w:tc>
          <w:tcPr>
            <w:tcW w:w="621" w:type="dxa"/>
            <w:vAlign w:val="bottom"/>
            <w:tcPrChange w:id="16466" w:author="Στάθης Καπ" w:date="2023-03-03T06:26:00Z">
              <w:tcPr>
                <w:tcW w:w="621" w:type="dxa"/>
                <w:vAlign w:val="bottom"/>
              </w:tcPr>
            </w:tcPrChange>
          </w:tcPr>
          <w:p w14:paraId="13283A8E" w14:textId="25C3B890" w:rsidR="00C87CFE" w:rsidRPr="00F665AE" w:rsidRDefault="00C87CFE" w:rsidP="00C87CFE">
            <w:pPr>
              <w:jc w:val="center"/>
              <w:rPr>
                <w:ins w:id="16467" w:author="Στάθης Καπ" w:date="2023-03-03T03:54:00Z"/>
                <w:rFonts w:cstheme="minorHAnsi"/>
                <w:sz w:val="16"/>
                <w:szCs w:val="16"/>
              </w:rPr>
            </w:pPr>
            <w:ins w:id="16468" w:author="Στάθης Καπ" w:date="2023-03-03T03:54:00Z">
              <w:r w:rsidRPr="00F665AE">
                <w:rPr>
                  <w:rFonts w:ascii="Calibri" w:hAnsi="Calibri" w:cs="Calibri"/>
                  <w:color w:val="000000"/>
                  <w:sz w:val="16"/>
                  <w:szCs w:val="16"/>
                  <w:rPrChange w:id="16469" w:author="Στάθης Καπ" w:date="2023-03-03T03:55:00Z">
                    <w:rPr>
                      <w:rFonts w:ascii="Calibri" w:hAnsi="Calibri" w:cs="Calibri"/>
                      <w:color w:val="000000"/>
                      <w:sz w:val="18"/>
                      <w:szCs w:val="18"/>
                    </w:rPr>
                  </w:rPrChange>
                </w:rPr>
                <w:t>0.522</w:t>
              </w:r>
            </w:ins>
          </w:p>
        </w:tc>
        <w:tc>
          <w:tcPr>
            <w:tcW w:w="669" w:type="dxa"/>
            <w:vAlign w:val="center"/>
            <w:tcPrChange w:id="16470" w:author="Στάθης Καπ" w:date="2023-03-03T06:26:00Z">
              <w:tcPr>
                <w:tcW w:w="669" w:type="dxa"/>
                <w:vAlign w:val="center"/>
              </w:tcPr>
            </w:tcPrChange>
          </w:tcPr>
          <w:p w14:paraId="095B03B3" w14:textId="13241434" w:rsidR="00C87CFE" w:rsidRPr="00F665AE" w:rsidRDefault="00C87CFE" w:rsidP="00C87CFE">
            <w:pPr>
              <w:jc w:val="center"/>
              <w:rPr>
                <w:ins w:id="16471" w:author="Στάθης Καπ" w:date="2023-03-03T03:54:00Z"/>
                <w:rFonts w:cstheme="minorHAnsi"/>
                <w:sz w:val="16"/>
                <w:szCs w:val="16"/>
              </w:rPr>
            </w:pPr>
            <w:ins w:id="16472" w:author="Στάθης Καπ" w:date="2023-03-03T06:18:00Z">
              <w:r>
                <w:rPr>
                  <w:rFonts w:ascii="Calibri" w:hAnsi="Calibri" w:cstheme="minorHAnsi"/>
                  <w:color w:val="000000"/>
                  <w:sz w:val="16"/>
                  <w:szCs w:val="16"/>
                </w:rPr>
                <w:t>5.62</w:t>
              </w:r>
            </w:ins>
          </w:p>
        </w:tc>
        <w:tc>
          <w:tcPr>
            <w:tcW w:w="543" w:type="dxa"/>
            <w:vAlign w:val="bottom"/>
            <w:tcPrChange w:id="16473" w:author="Στάθης Καπ" w:date="2023-03-03T06:26:00Z">
              <w:tcPr>
                <w:tcW w:w="543" w:type="dxa"/>
                <w:vAlign w:val="bottom"/>
              </w:tcPr>
            </w:tcPrChange>
          </w:tcPr>
          <w:p w14:paraId="03A9A0A7" w14:textId="608C2B67" w:rsidR="00C87CFE" w:rsidRPr="00F665AE" w:rsidRDefault="00C87CFE" w:rsidP="00C87CFE">
            <w:pPr>
              <w:jc w:val="center"/>
              <w:rPr>
                <w:ins w:id="16474" w:author="Στάθης Καπ" w:date="2023-03-03T03:54:00Z"/>
                <w:rFonts w:cstheme="minorHAnsi"/>
                <w:sz w:val="16"/>
                <w:szCs w:val="16"/>
              </w:rPr>
            </w:pPr>
            <w:ins w:id="16475" w:author="Στάθης Καπ" w:date="2023-03-03T03:54:00Z">
              <w:r w:rsidRPr="00F665AE">
                <w:rPr>
                  <w:rFonts w:ascii="Calibri" w:hAnsi="Calibri" w:cs="Calibri"/>
                  <w:color w:val="000000"/>
                  <w:sz w:val="16"/>
                  <w:szCs w:val="16"/>
                  <w:rPrChange w:id="16476" w:author="Στάθης Καπ" w:date="2023-03-03T03:55:00Z">
                    <w:rPr>
                      <w:rFonts w:ascii="Calibri" w:hAnsi="Calibri" w:cs="Calibri"/>
                      <w:color w:val="000000"/>
                      <w:sz w:val="18"/>
                      <w:szCs w:val="18"/>
                    </w:rPr>
                  </w:rPrChange>
                </w:rPr>
                <w:t>910</w:t>
              </w:r>
            </w:ins>
          </w:p>
        </w:tc>
        <w:tc>
          <w:tcPr>
            <w:tcW w:w="621" w:type="dxa"/>
            <w:vAlign w:val="bottom"/>
            <w:tcPrChange w:id="16477" w:author="Στάθης Καπ" w:date="2023-03-03T06:26:00Z">
              <w:tcPr>
                <w:tcW w:w="621" w:type="dxa"/>
                <w:vAlign w:val="bottom"/>
              </w:tcPr>
            </w:tcPrChange>
          </w:tcPr>
          <w:p w14:paraId="1D84EA1B" w14:textId="7C69E601" w:rsidR="00C87CFE" w:rsidRPr="00F665AE" w:rsidRDefault="00C87CFE" w:rsidP="00C87CFE">
            <w:pPr>
              <w:jc w:val="center"/>
              <w:rPr>
                <w:ins w:id="16478" w:author="Στάθης Καπ" w:date="2023-03-03T03:54:00Z"/>
                <w:rFonts w:cstheme="minorHAnsi"/>
                <w:sz w:val="16"/>
                <w:szCs w:val="16"/>
              </w:rPr>
            </w:pPr>
            <w:ins w:id="16479" w:author="Στάθης Καπ" w:date="2023-03-03T03:54:00Z">
              <w:r w:rsidRPr="00F665AE">
                <w:rPr>
                  <w:rFonts w:ascii="Calibri" w:hAnsi="Calibri" w:cs="Calibri"/>
                  <w:color w:val="000000"/>
                  <w:sz w:val="16"/>
                  <w:szCs w:val="16"/>
                  <w:rPrChange w:id="16480" w:author="Στάθης Καπ" w:date="2023-03-03T03:55:00Z">
                    <w:rPr>
                      <w:rFonts w:ascii="Calibri" w:hAnsi="Calibri" w:cs="Calibri"/>
                      <w:color w:val="000000"/>
                      <w:sz w:val="18"/>
                      <w:szCs w:val="18"/>
                    </w:rPr>
                  </w:rPrChange>
                </w:rPr>
                <w:t>0.31</w:t>
              </w:r>
            </w:ins>
          </w:p>
        </w:tc>
        <w:tc>
          <w:tcPr>
            <w:tcW w:w="669" w:type="dxa"/>
            <w:vAlign w:val="center"/>
            <w:tcPrChange w:id="16481" w:author="Στάθης Καπ" w:date="2023-03-03T06:26:00Z">
              <w:tcPr>
                <w:tcW w:w="669" w:type="dxa"/>
                <w:vAlign w:val="center"/>
              </w:tcPr>
            </w:tcPrChange>
          </w:tcPr>
          <w:p w14:paraId="0F15D392" w14:textId="378E915E" w:rsidR="00C87CFE" w:rsidRPr="00F665AE" w:rsidRDefault="00C87CFE" w:rsidP="00C87CFE">
            <w:pPr>
              <w:jc w:val="center"/>
              <w:rPr>
                <w:ins w:id="16482" w:author="Στάθης Καπ" w:date="2023-03-03T03:54:00Z"/>
                <w:rFonts w:cstheme="minorHAnsi"/>
                <w:sz w:val="16"/>
                <w:szCs w:val="16"/>
              </w:rPr>
            </w:pPr>
            <w:ins w:id="16483" w:author="Στάθης Καπ" w:date="2023-03-03T06:18:00Z">
              <w:r>
                <w:rPr>
                  <w:rFonts w:ascii="Calibri" w:hAnsi="Calibri" w:cstheme="minorHAnsi"/>
                  <w:color w:val="000000"/>
                  <w:sz w:val="16"/>
                  <w:szCs w:val="16"/>
                </w:rPr>
                <w:t>-0.33</w:t>
              </w:r>
            </w:ins>
          </w:p>
        </w:tc>
        <w:tc>
          <w:tcPr>
            <w:tcW w:w="508" w:type="dxa"/>
            <w:vAlign w:val="bottom"/>
            <w:tcPrChange w:id="16484" w:author="Στάθης Καπ" w:date="2023-03-03T06:26:00Z">
              <w:tcPr>
                <w:tcW w:w="508" w:type="dxa"/>
                <w:vAlign w:val="bottom"/>
              </w:tcPr>
            </w:tcPrChange>
          </w:tcPr>
          <w:p w14:paraId="53623FA3" w14:textId="05A9C188" w:rsidR="00C87CFE" w:rsidRPr="00F665AE" w:rsidRDefault="00C87CFE" w:rsidP="00C87CFE">
            <w:pPr>
              <w:jc w:val="center"/>
              <w:rPr>
                <w:ins w:id="16485" w:author="Στάθης Καπ" w:date="2023-03-03T03:54:00Z"/>
                <w:rFonts w:cstheme="minorHAnsi"/>
                <w:sz w:val="16"/>
                <w:szCs w:val="16"/>
              </w:rPr>
            </w:pPr>
            <w:ins w:id="16486" w:author="Στάθης Καπ" w:date="2023-03-03T03:54:00Z">
              <w:r w:rsidRPr="00F665AE">
                <w:rPr>
                  <w:rFonts w:ascii="Calibri" w:hAnsi="Calibri" w:cs="Calibri"/>
                  <w:color w:val="000000"/>
                  <w:sz w:val="16"/>
                  <w:szCs w:val="16"/>
                  <w:rPrChange w:id="16487" w:author="Στάθης Καπ" w:date="2023-03-03T03:55:00Z">
                    <w:rPr>
                      <w:rFonts w:ascii="Calibri" w:hAnsi="Calibri" w:cs="Calibri"/>
                      <w:color w:val="000000"/>
                      <w:sz w:val="18"/>
                      <w:szCs w:val="18"/>
                    </w:rPr>
                  </w:rPrChange>
                </w:rPr>
                <w:t>870</w:t>
              </w:r>
            </w:ins>
          </w:p>
        </w:tc>
        <w:tc>
          <w:tcPr>
            <w:tcW w:w="541" w:type="dxa"/>
            <w:vAlign w:val="bottom"/>
            <w:tcPrChange w:id="16488" w:author="Στάθης Καπ" w:date="2023-03-03T06:26:00Z">
              <w:tcPr>
                <w:tcW w:w="541" w:type="dxa"/>
                <w:vAlign w:val="bottom"/>
              </w:tcPr>
            </w:tcPrChange>
          </w:tcPr>
          <w:p w14:paraId="7B302182" w14:textId="5C7239F9" w:rsidR="00C87CFE" w:rsidRPr="00F665AE" w:rsidRDefault="00C87CFE" w:rsidP="00C87CFE">
            <w:pPr>
              <w:jc w:val="center"/>
              <w:rPr>
                <w:ins w:id="16489" w:author="Στάθης Καπ" w:date="2023-03-03T03:54:00Z"/>
                <w:rFonts w:cstheme="minorHAnsi"/>
                <w:sz w:val="16"/>
                <w:szCs w:val="16"/>
              </w:rPr>
            </w:pPr>
            <w:ins w:id="16490" w:author="Στάθης Καπ" w:date="2023-03-03T03:54:00Z">
              <w:r w:rsidRPr="00F665AE">
                <w:rPr>
                  <w:rFonts w:ascii="Calibri" w:hAnsi="Calibri" w:cs="Calibri"/>
                  <w:color w:val="000000"/>
                  <w:sz w:val="16"/>
                  <w:szCs w:val="16"/>
                  <w:rPrChange w:id="16491" w:author="Στάθης Καπ" w:date="2023-03-03T03:55:00Z">
                    <w:rPr>
                      <w:rFonts w:ascii="Calibri" w:hAnsi="Calibri" w:cs="Calibri"/>
                      <w:color w:val="000000"/>
                      <w:sz w:val="18"/>
                      <w:szCs w:val="18"/>
                    </w:rPr>
                  </w:rPrChange>
                </w:rPr>
                <w:t>0.237</w:t>
              </w:r>
            </w:ins>
          </w:p>
        </w:tc>
        <w:tc>
          <w:tcPr>
            <w:tcW w:w="589" w:type="dxa"/>
            <w:vAlign w:val="center"/>
            <w:tcPrChange w:id="16492" w:author="Στάθης Καπ" w:date="2023-03-03T06:26:00Z">
              <w:tcPr>
                <w:tcW w:w="589" w:type="dxa"/>
                <w:vAlign w:val="center"/>
              </w:tcPr>
            </w:tcPrChange>
          </w:tcPr>
          <w:p w14:paraId="00827B81" w14:textId="5979459C" w:rsidR="00C87CFE" w:rsidRPr="00F665AE" w:rsidRDefault="00C87CFE" w:rsidP="00C87CFE">
            <w:pPr>
              <w:jc w:val="center"/>
              <w:rPr>
                <w:ins w:id="16493" w:author="Στάθης Καπ" w:date="2023-03-03T03:54:00Z"/>
                <w:rFonts w:cstheme="minorHAnsi"/>
                <w:sz w:val="16"/>
                <w:szCs w:val="16"/>
              </w:rPr>
            </w:pPr>
            <w:ins w:id="16494" w:author="Στάθης Καπ" w:date="2023-03-03T06:18:00Z">
              <w:r>
                <w:rPr>
                  <w:rFonts w:ascii="Calibri" w:hAnsi="Calibri" w:cstheme="minorHAnsi"/>
                  <w:color w:val="000000"/>
                  <w:sz w:val="16"/>
                  <w:szCs w:val="16"/>
                </w:rPr>
                <w:t>4.08</w:t>
              </w:r>
            </w:ins>
          </w:p>
        </w:tc>
        <w:tc>
          <w:tcPr>
            <w:tcW w:w="463" w:type="dxa"/>
            <w:vAlign w:val="bottom"/>
            <w:tcPrChange w:id="16495" w:author="Στάθης Καπ" w:date="2023-03-03T06:26:00Z">
              <w:tcPr>
                <w:tcW w:w="463" w:type="dxa"/>
                <w:vAlign w:val="bottom"/>
              </w:tcPr>
            </w:tcPrChange>
          </w:tcPr>
          <w:p w14:paraId="28C8C055" w14:textId="2526EECF" w:rsidR="00C87CFE" w:rsidRPr="00F665AE" w:rsidRDefault="00C87CFE" w:rsidP="00C87CFE">
            <w:pPr>
              <w:jc w:val="center"/>
              <w:rPr>
                <w:ins w:id="16496" w:author="Στάθης Καπ" w:date="2023-03-03T03:54:00Z"/>
                <w:rFonts w:cstheme="minorHAnsi"/>
                <w:sz w:val="16"/>
                <w:szCs w:val="16"/>
              </w:rPr>
            </w:pPr>
            <w:ins w:id="16497" w:author="Στάθης Καπ" w:date="2023-03-03T03:54:00Z">
              <w:r w:rsidRPr="00F665AE">
                <w:rPr>
                  <w:rFonts w:ascii="Calibri" w:hAnsi="Calibri" w:cs="Calibri"/>
                  <w:color w:val="000000"/>
                  <w:sz w:val="16"/>
                  <w:szCs w:val="16"/>
                  <w:rPrChange w:id="16498" w:author="Στάθης Καπ" w:date="2023-03-03T03:55:00Z">
                    <w:rPr>
                      <w:rFonts w:ascii="Calibri" w:hAnsi="Calibri" w:cs="Calibri"/>
                      <w:color w:val="000000"/>
                      <w:sz w:val="18"/>
                      <w:szCs w:val="18"/>
                    </w:rPr>
                  </w:rPrChange>
                </w:rPr>
                <w:t>878</w:t>
              </w:r>
            </w:ins>
          </w:p>
        </w:tc>
        <w:tc>
          <w:tcPr>
            <w:tcW w:w="541" w:type="dxa"/>
            <w:vAlign w:val="bottom"/>
            <w:tcPrChange w:id="16499" w:author="Στάθης Καπ" w:date="2023-03-03T06:26:00Z">
              <w:tcPr>
                <w:tcW w:w="541" w:type="dxa"/>
                <w:vAlign w:val="bottom"/>
              </w:tcPr>
            </w:tcPrChange>
          </w:tcPr>
          <w:p w14:paraId="388746C3" w14:textId="61A43D82" w:rsidR="00C87CFE" w:rsidRPr="00F665AE" w:rsidRDefault="00C87CFE" w:rsidP="00C87CFE">
            <w:pPr>
              <w:jc w:val="center"/>
              <w:rPr>
                <w:ins w:id="16500" w:author="Στάθης Καπ" w:date="2023-03-03T03:54:00Z"/>
                <w:rFonts w:cstheme="minorHAnsi"/>
                <w:sz w:val="16"/>
                <w:szCs w:val="16"/>
              </w:rPr>
            </w:pPr>
            <w:ins w:id="16501" w:author="Στάθης Καπ" w:date="2023-03-03T03:54:00Z">
              <w:r w:rsidRPr="00F665AE">
                <w:rPr>
                  <w:rFonts w:ascii="Calibri" w:hAnsi="Calibri" w:cs="Calibri"/>
                  <w:color w:val="000000"/>
                  <w:sz w:val="16"/>
                  <w:szCs w:val="16"/>
                  <w:rPrChange w:id="16502" w:author="Στάθης Καπ" w:date="2023-03-03T03:55:00Z">
                    <w:rPr>
                      <w:rFonts w:ascii="Calibri" w:hAnsi="Calibri" w:cs="Calibri"/>
                      <w:color w:val="000000"/>
                      <w:sz w:val="18"/>
                      <w:szCs w:val="18"/>
                    </w:rPr>
                  </w:rPrChange>
                </w:rPr>
                <w:t>0.208</w:t>
              </w:r>
            </w:ins>
          </w:p>
        </w:tc>
        <w:tc>
          <w:tcPr>
            <w:tcW w:w="589" w:type="dxa"/>
            <w:vAlign w:val="center"/>
            <w:tcPrChange w:id="16503" w:author="Στάθης Καπ" w:date="2023-03-03T06:26:00Z">
              <w:tcPr>
                <w:tcW w:w="589" w:type="dxa"/>
                <w:vAlign w:val="center"/>
              </w:tcPr>
            </w:tcPrChange>
          </w:tcPr>
          <w:p w14:paraId="38B26990" w14:textId="766E9D83" w:rsidR="00C87CFE" w:rsidRPr="00F665AE" w:rsidRDefault="00C87CFE" w:rsidP="00C87CFE">
            <w:pPr>
              <w:jc w:val="center"/>
              <w:rPr>
                <w:ins w:id="16504" w:author="Στάθης Καπ" w:date="2023-03-03T03:54:00Z"/>
                <w:rFonts w:cstheme="minorHAnsi"/>
                <w:sz w:val="16"/>
                <w:szCs w:val="16"/>
              </w:rPr>
            </w:pPr>
            <w:ins w:id="16505"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165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07" w:author="Στάθης Καπ" w:date="2023-03-03T03:54:00Z"/>
        </w:trPr>
        <w:tc>
          <w:tcPr>
            <w:tcW w:w="515" w:type="dxa"/>
            <w:tcBorders>
              <w:top w:val="nil"/>
              <w:bottom w:val="nil"/>
              <w:right w:val="single" w:sz="4" w:space="0" w:color="auto"/>
            </w:tcBorders>
            <w:shd w:val="clear" w:color="auto" w:fill="E7E6E6" w:themeFill="background2"/>
            <w:vAlign w:val="bottom"/>
            <w:tcPrChange w:id="16508" w:author="Στάθης Καπ" w:date="2023-03-03T06:26:00Z">
              <w:tcPr>
                <w:tcW w:w="515" w:type="dxa"/>
                <w:vAlign w:val="center"/>
              </w:tcPr>
            </w:tcPrChange>
          </w:tcPr>
          <w:p w14:paraId="7FD28B1C" w14:textId="74D89AE9" w:rsidR="00C87CFE" w:rsidRPr="00F665AE" w:rsidRDefault="00C87CFE" w:rsidP="00C87CFE">
            <w:pPr>
              <w:jc w:val="center"/>
              <w:rPr>
                <w:ins w:id="16509" w:author="Στάθης Καπ" w:date="2023-03-03T03:54:00Z"/>
                <w:sz w:val="16"/>
                <w:szCs w:val="16"/>
              </w:rPr>
            </w:pPr>
            <w:ins w:id="16510" w:author="Στάθης Καπ" w:date="2023-03-03T03:54:00Z">
              <w:r w:rsidRPr="00F665AE">
                <w:rPr>
                  <w:rFonts w:ascii="Calibri" w:hAnsi="Calibri" w:cs="Calibri"/>
                  <w:color w:val="000000"/>
                  <w:sz w:val="16"/>
                  <w:szCs w:val="16"/>
                  <w:rPrChange w:id="16511"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16512" w:author="Στάθης Καπ" w:date="2023-03-03T06:26:00Z">
              <w:tcPr>
                <w:tcW w:w="560" w:type="dxa"/>
              </w:tcPr>
            </w:tcPrChange>
          </w:tcPr>
          <w:p w14:paraId="4B2FAB88" w14:textId="34BBD20F" w:rsidR="00C87CFE" w:rsidRPr="00F665AE" w:rsidRDefault="00C87CFE" w:rsidP="00C87CFE">
            <w:pPr>
              <w:jc w:val="center"/>
              <w:rPr>
                <w:ins w:id="16513" w:author="Στάθης Καπ" w:date="2023-03-03T03:54:00Z"/>
                <w:rFonts w:cstheme="minorHAnsi"/>
                <w:sz w:val="16"/>
                <w:szCs w:val="16"/>
              </w:rPr>
            </w:pPr>
            <w:ins w:id="16514" w:author="Στάθης Καπ" w:date="2023-03-03T03:54:00Z">
              <w:r w:rsidRPr="00F665AE">
                <w:rPr>
                  <w:sz w:val="16"/>
                  <w:szCs w:val="16"/>
                  <w:rPrChange w:id="16515" w:author="Στάθης Καπ" w:date="2023-03-03T03:55:00Z">
                    <w:rPr>
                      <w:sz w:val="18"/>
                      <w:szCs w:val="18"/>
                    </w:rPr>
                  </w:rPrChange>
                </w:rPr>
                <w:t>1000</w:t>
              </w:r>
            </w:ins>
          </w:p>
        </w:tc>
        <w:tc>
          <w:tcPr>
            <w:tcW w:w="855" w:type="dxa"/>
            <w:tcPrChange w:id="16516" w:author="Στάθης Καπ" w:date="2023-03-03T06:26:00Z">
              <w:tcPr>
                <w:tcW w:w="855" w:type="dxa"/>
              </w:tcPr>
            </w:tcPrChange>
          </w:tcPr>
          <w:p w14:paraId="7ED44BB5" w14:textId="24765534" w:rsidR="00C87CFE" w:rsidRPr="00F665AE" w:rsidRDefault="00C87CFE" w:rsidP="00C87CFE">
            <w:pPr>
              <w:jc w:val="center"/>
              <w:rPr>
                <w:ins w:id="16517" w:author="Στάθης Καπ" w:date="2023-03-03T03:54:00Z"/>
                <w:rFonts w:cstheme="minorHAnsi"/>
                <w:sz w:val="16"/>
                <w:szCs w:val="16"/>
              </w:rPr>
            </w:pPr>
            <w:ins w:id="16518" w:author="Στάθης Καπ" w:date="2023-03-03T03:54:00Z">
              <w:r w:rsidRPr="00F665AE">
                <w:rPr>
                  <w:sz w:val="16"/>
                  <w:szCs w:val="16"/>
                  <w:rPrChange w:id="16519" w:author="Στάθης Καπ" w:date="2023-03-03T03:55:00Z">
                    <w:rPr>
                      <w:sz w:val="18"/>
                      <w:szCs w:val="18"/>
                    </w:rPr>
                  </w:rPrChange>
                </w:rPr>
                <w:t>958</w:t>
              </w:r>
            </w:ins>
          </w:p>
        </w:tc>
        <w:tc>
          <w:tcPr>
            <w:tcW w:w="544" w:type="dxa"/>
            <w:vAlign w:val="bottom"/>
            <w:tcPrChange w:id="16520" w:author="Στάθης Καπ" w:date="2023-03-03T06:26:00Z">
              <w:tcPr>
                <w:tcW w:w="544" w:type="dxa"/>
                <w:vAlign w:val="bottom"/>
              </w:tcPr>
            </w:tcPrChange>
          </w:tcPr>
          <w:p w14:paraId="31694DA6" w14:textId="6AAF77DE" w:rsidR="00C87CFE" w:rsidRPr="00F665AE" w:rsidRDefault="00C87CFE" w:rsidP="00C87CFE">
            <w:pPr>
              <w:jc w:val="center"/>
              <w:rPr>
                <w:ins w:id="16521" w:author="Στάθης Καπ" w:date="2023-03-03T03:54:00Z"/>
                <w:rFonts w:cstheme="minorHAnsi"/>
                <w:sz w:val="16"/>
                <w:szCs w:val="16"/>
              </w:rPr>
            </w:pPr>
            <w:ins w:id="16522" w:author="Στάθης Καπ" w:date="2023-03-03T03:54:00Z">
              <w:r w:rsidRPr="00F665AE">
                <w:rPr>
                  <w:rFonts w:ascii="Calibri" w:hAnsi="Calibri" w:cs="Calibri"/>
                  <w:color w:val="000000"/>
                  <w:sz w:val="16"/>
                  <w:szCs w:val="16"/>
                  <w:rPrChange w:id="16523" w:author="Στάθης Καπ" w:date="2023-03-03T03:55:00Z">
                    <w:rPr>
                      <w:rFonts w:ascii="Calibri" w:hAnsi="Calibri" w:cs="Calibri"/>
                      <w:color w:val="000000"/>
                      <w:sz w:val="18"/>
                      <w:szCs w:val="18"/>
                    </w:rPr>
                  </w:rPrChange>
                </w:rPr>
                <w:t>913</w:t>
              </w:r>
            </w:ins>
          </w:p>
        </w:tc>
        <w:tc>
          <w:tcPr>
            <w:tcW w:w="621" w:type="dxa"/>
            <w:vAlign w:val="bottom"/>
            <w:tcPrChange w:id="16524" w:author="Στάθης Καπ" w:date="2023-03-03T06:26:00Z">
              <w:tcPr>
                <w:tcW w:w="621" w:type="dxa"/>
                <w:vAlign w:val="bottom"/>
              </w:tcPr>
            </w:tcPrChange>
          </w:tcPr>
          <w:p w14:paraId="2FD4AC8D" w14:textId="68966087" w:rsidR="00C87CFE" w:rsidRPr="00F665AE" w:rsidRDefault="00C87CFE" w:rsidP="00C87CFE">
            <w:pPr>
              <w:jc w:val="center"/>
              <w:rPr>
                <w:ins w:id="16525" w:author="Στάθης Καπ" w:date="2023-03-03T03:54:00Z"/>
                <w:rFonts w:cstheme="minorHAnsi"/>
                <w:sz w:val="16"/>
                <w:szCs w:val="16"/>
              </w:rPr>
            </w:pPr>
            <w:ins w:id="16526" w:author="Στάθης Καπ" w:date="2023-03-03T03:54:00Z">
              <w:r w:rsidRPr="00F665AE">
                <w:rPr>
                  <w:rFonts w:ascii="Calibri" w:hAnsi="Calibri" w:cs="Calibri"/>
                  <w:color w:val="000000"/>
                  <w:sz w:val="16"/>
                  <w:szCs w:val="16"/>
                  <w:rPrChange w:id="16527" w:author="Στάθης Καπ" w:date="2023-03-03T03:55:00Z">
                    <w:rPr>
                      <w:rFonts w:ascii="Calibri" w:hAnsi="Calibri" w:cs="Calibri"/>
                      <w:color w:val="000000"/>
                      <w:sz w:val="18"/>
                      <w:szCs w:val="18"/>
                    </w:rPr>
                  </w:rPrChange>
                </w:rPr>
                <w:t>0.347</w:t>
              </w:r>
            </w:ins>
          </w:p>
        </w:tc>
        <w:tc>
          <w:tcPr>
            <w:tcW w:w="669" w:type="dxa"/>
            <w:vAlign w:val="center"/>
            <w:tcPrChange w:id="16528" w:author="Στάθης Καπ" w:date="2023-03-03T06:26:00Z">
              <w:tcPr>
                <w:tcW w:w="669" w:type="dxa"/>
                <w:vAlign w:val="center"/>
              </w:tcPr>
            </w:tcPrChange>
          </w:tcPr>
          <w:p w14:paraId="0CEC6F7F" w14:textId="6A27BB05" w:rsidR="00C87CFE" w:rsidRPr="00F665AE" w:rsidRDefault="00C87CFE" w:rsidP="00C87CFE">
            <w:pPr>
              <w:jc w:val="center"/>
              <w:rPr>
                <w:ins w:id="16529" w:author="Στάθης Καπ" w:date="2023-03-03T03:54:00Z"/>
                <w:rFonts w:cstheme="minorHAnsi"/>
                <w:sz w:val="16"/>
                <w:szCs w:val="16"/>
              </w:rPr>
            </w:pPr>
            <w:ins w:id="16530" w:author="Στάθης Καπ" w:date="2023-03-03T06:18:00Z">
              <w:r>
                <w:rPr>
                  <w:rFonts w:ascii="Calibri" w:hAnsi="Calibri" w:cstheme="minorHAnsi"/>
                  <w:color w:val="000000"/>
                  <w:sz w:val="16"/>
                  <w:szCs w:val="16"/>
                </w:rPr>
                <w:t>8.7</w:t>
              </w:r>
            </w:ins>
          </w:p>
        </w:tc>
        <w:tc>
          <w:tcPr>
            <w:tcW w:w="543" w:type="dxa"/>
            <w:vAlign w:val="bottom"/>
            <w:tcPrChange w:id="16531" w:author="Στάθης Καπ" w:date="2023-03-03T06:26:00Z">
              <w:tcPr>
                <w:tcW w:w="543" w:type="dxa"/>
                <w:vAlign w:val="bottom"/>
              </w:tcPr>
            </w:tcPrChange>
          </w:tcPr>
          <w:p w14:paraId="657E1F8B" w14:textId="6C0215EC" w:rsidR="00C87CFE" w:rsidRPr="00F665AE" w:rsidRDefault="00C87CFE" w:rsidP="00C87CFE">
            <w:pPr>
              <w:jc w:val="center"/>
              <w:rPr>
                <w:ins w:id="16532" w:author="Στάθης Καπ" w:date="2023-03-03T03:54:00Z"/>
                <w:rFonts w:cstheme="minorHAnsi"/>
                <w:sz w:val="16"/>
                <w:szCs w:val="16"/>
              </w:rPr>
            </w:pPr>
            <w:ins w:id="16533" w:author="Στάθης Καπ" w:date="2023-03-03T03:54:00Z">
              <w:r w:rsidRPr="00F665AE">
                <w:rPr>
                  <w:rFonts w:ascii="Calibri" w:hAnsi="Calibri" w:cs="Calibri"/>
                  <w:color w:val="000000"/>
                  <w:sz w:val="16"/>
                  <w:szCs w:val="16"/>
                  <w:rPrChange w:id="16534" w:author="Στάθης Καπ" w:date="2023-03-03T03:55:00Z">
                    <w:rPr>
                      <w:rFonts w:ascii="Calibri" w:hAnsi="Calibri" w:cs="Calibri"/>
                      <w:color w:val="000000"/>
                      <w:sz w:val="18"/>
                      <w:szCs w:val="18"/>
                    </w:rPr>
                  </w:rPrChange>
                </w:rPr>
                <w:t>931</w:t>
              </w:r>
            </w:ins>
          </w:p>
        </w:tc>
        <w:tc>
          <w:tcPr>
            <w:tcW w:w="621" w:type="dxa"/>
            <w:vAlign w:val="bottom"/>
            <w:tcPrChange w:id="16535" w:author="Στάθης Καπ" w:date="2023-03-03T06:26:00Z">
              <w:tcPr>
                <w:tcW w:w="621" w:type="dxa"/>
                <w:vAlign w:val="bottom"/>
              </w:tcPr>
            </w:tcPrChange>
          </w:tcPr>
          <w:p w14:paraId="328D117B" w14:textId="270FFABE" w:rsidR="00C87CFE" w:rsidRPr="00F665AE" w:rsidRDefault="00C87CFE" w:rsidP="00C87CFE">
            <w:pPr>
              <w:jc w:val="center"/>
              <w:rPr>
                <w:ins w:id="16536" w:author="Στάθης Καπ" w:date="2023-03-03T03:54:00Z"/>
                <w:rFonts w:cstheme="minorHAnsi"/>
                <w:sz w:val="16"/>
                <w:szCs w:val="16"/>
              </w:rPr>
            </w:pPr>
            <w:ins w:id="16537" w:author="Στάθης Καπ" w:date="2023-03-03T03:54:00Z">
              <w:r w:rsidRPr="00F665AE">
                <w:rPr>
                  <w:rFonts w:ascii="Calibri" w:hAnsi="Calibri" w:cs="Calibri"/>
                  <w:color w:val="000000"/>
                  <w:sz w:val="16"/>
                  <w:szCs w:val="16"/>
                  <w:rPrChange w:id="16538" w:author="Στάθης Καπ" w:date="2023-03-03T03:55:00Z">
                    <w:rPr>
                      <w:rFonts w:ascii="Calibri" w:hAnsi="Calibri" w:cs="Calibri"/>
                      <w:color w:val="000000"/>
                      <w:sz w:val="18"/>
                      <w:szCs w:val="18"/>
                    </w:rPr>
                  </w:rPrChange>
                </w:rPr>
                <w:t>0.332</w:t>
              </w:r>
            </w:ins>
          </w:p>
        </w:tc>
        <w:tc>
          <w:tcPr>
            <w:tcW w:w="669" w:type="dxa"/>
            <w:vAlign w:val="center"/>
            <w:tcPrChange w:id="16539" w:author="Στάθης Καπ" w:date="2023-03-03T06:26:00Z">
              <w:tcPr>
                <w:tcW w:w="669" w:type="dxa"/>
                <w:vAlign w:val="center"/>
              </w:tcPr>
            </w:tcPrChange>
          </w:tcPr>
          <w:p w14:paraId="68E46A6E" w14:textId="736B8BAD" w:rsidR="00C87CFE" w:rsidRPr="00F665AE" w:rsidRDefault="00C87CFE" w:rsidP="00C87CFE">
            <w:pPr>
              <w:jc w:val="center"/>
              <w:rPr>
                <w:ins w:id="16540" w:author="Στάθης Καπ" w:date="2023-03-03T03:54:00Z"/>
                <w:rFonts w:cstheme="minorHAnsi"/>
                <w:sz w:val="16"/>
                <w:szCs w:val="16"/>
              </w:rPr>
            </w:pPr>
            <w:ins w:id="16541" w:author="Στάθης Καπ" w:date="2023-03-03T06:18:00Z">
              <w:r>
                <w:rPr>
                  <w:rFonts w:ascii="Calibri" w:hAnsi="Calibri" w:cstheme="minorHAnsi"/>
                  <w:color w:val="000000"/>
                  <w:sz w:val="16"/>
                  <w:szCs w:val="16"/>
                </w:rPr>
                <w:t>-1.97</w:t>
              </w:r>
            </w:ins>
          </w:p>
        </w:tc>
        <w:tc>
          <w:tcPr>
            <w:tcW w:w="508" w:type="dxa"/>
            <w:vAlign w:val="bottom"/>
            <w:tcPrChange w:id="16542" w:author="Στάθης Καπ" w:date="2023-03-03T06:26:00Z">
              <w:tcPr>
                <w:tcW w:w="508" w:type="dxa"/>
                <w:vAlign w:val="bottom"/>
              </w:tcPr>
            </w:tcPrChange>
          </w:tcPr>
          <w:p w14:paraId="1DD3FA7F" w14:textId="2B13162E" w:rsidR="00C87CFE" w:rsidRPr="00F665AE" w:rsidRDefault="00C87CFE" w:rsidP="00C87CFE">
            <w:pPr>
              <w:jc w:val="center"/>
              <w:rPr>
                <w:ins w:id="16543" w:author="Στάθης Καπ" w:date="2023-03-03T03:54:00Z"/>
                <w:rFonts w:cstheme="minorHAnsi"/>
                <w:sz w:val="16"/>
                <w:szCs w:val="16"/>
              </w:rPr>
            </w:pPr>
            <w:ins w:id="16544" w:author="Στάθης Καπ" w:date="2023-03-03T03:54:00Z">
              <w:r w:rsidRPr="00F665AE">
                <w:rPr>
                  <w:rFonts w:ascii="Calibri" w:hAnsi="Calibri" w:cs="Calibri"/>
                  <w:color w:val="000000"/>
                  <w:sz w:val="16"/>
                  <w:szCs w:val="16"/>
                  <w:rPrChange w:id="16545" w:author="Στάθης Καπ" w:date="2023-03-03T03:55:00Z">
                    <w:rPr>
                      <w:rFonts w:ascii="Calibri" w:hAnsi="Calibri" w:cs="Calibri"/>
                      <w:color w:val="000000"/>
                      <w:sz w:val="18"/>
                      <w:szCs w:val="18"/>
                    </w:rPr>
                  </w:rPrChange>
                </w:rPr>
                <w:t>897</w:t>
              </w:r>
            </w:ins>
          </w:p>
        </w:tc>
        <w:tc>
          <w:tcPr>
            <w:tcW w:w="541" w:type="dxa"/>
            <w:vAlign w:val="bottom"/>
            <w:tcPrChange w:id="16546" w:author="Στάθης Καπ" w:date="2023-03-03T06:26:00Z">
              <w:tcPr>
                <w:tcW w:w="541" w:type="dxa"/>
                <w:vAlign w:val="bottom"/>
              </w:tcPr>
            </w:tcPrChange>
          </w:tcPr>
          <w:p w14:paraId="683D8944" w14:textId="16469D4F" w:rsidR="00C87CFE" w:rsidRPr="00F665AE" w:rsidRDefault="00C87CFE" w:rsidP="00C87CFE">
            <w:pPr>
              <w:jc w:val="center"/>
              <w:rPr>
                <w:ins w:id="16547" w:author="Στάθης Καπ" w:date="2023-03-03T03:54:00Z"/>
                <w:rFonts w:cstheme="minorHAnsi"/>
                <w:sz w:val="16"/>
                <w:szCs w:val="16"/>
              </w:rPr>
            </w:pPr>
            <w:ins w:id="16548" w:author="Στάθης Καπ" w:date="2023-03-03T03:54:00Z">
              <w:r w:rsidRPr="00F665AE">
                <w:rPr>
                  <w:rFonts w:ascii="Calibri" w:hAnsi="Calibri" w:cs="Calibri"/>
                  <w:color w:val="000000"/>
                  <w:sz w:val="16"/>
                  <w:szCs w:val="16"/>
                  <w:rPrChange w:id="16549" w:author="Στάθης Καπ" w:date="2023-03-03T03:55:00Z">
                    <w:rPr>
                      <w:rFonts w:ascii="Calibri" w:hAnsi="Calibri" w:cs="Calibri"/>
                      <w:color w:val="000000"/>
                      <w:sz w:val="18"/>
                      <w:szCs w:val="18"/>
                    </w:rPr>
                  </w:rPrChange>
                </w:rPr>
                <w:t>0.274</w:t>
              </w:r>
            </w:ins>
          </w:p>
        </w:tc>
        <w:tc>
          <w:tcPr>
            <w:tcW w:w="589" w:type="dxa"/>
            <w:vAlign w:val="center"/>
            <w:tcPrChange w:id="16550" w:author="Στάθης Καπ" w:date="2023-03-03T06:26:00Z">
              <w:tcPr>
                <w:tcW w:w="589" w:type="dxa"/>
                <w:vAlign w:val="center"/>
              </w:tcPr>
            </w:tcPrChange>
          </w:tcPr>
          <w:p w14:paraId="1BC7D936" w14:textId="1C704512" w:rsidR="00C87CFE" w:rsidRPr="00F665AE" w:rsidRDefault="00C87CFE" w:rsidP="00C87CFE">
            <w:pPr>
              <w:jc w:val="center"/>
              <w:rPr>
                <w:ins w:id="16551" w:author="Στάθης Καπ" w:date="2023-03-03T03:54:00Z"/>
                <w:rFonts w:cstheme="minorHAnsi"/>
                <w:sz w:val="16"/>
                <w:szCs w:val="16"/>
              </w:rPr>
            </w:pPr>
            <w:ins w:id="16552" w:author="Στάθης Καπ" w:date="2023-03-03T06:18:00Z">
              <w:r>
                <w:rPr>
                  <w:rFonts w:ascii="Calibri" w:hAnsi="Calibri" w:cstheme="minorHAnsi"/>
                  <w:color w:val="000000"/>
                  <w:sz w:val="16"/>
                  <w:szCs w:val="16"/>
                </w:rPr>
                <w:t>1.75</w:t>
              </w:r>
            </w:ins>
          </w:p>
        </w:tc>
        <w:tc>
          <w:tcPr>
            <w:tcW w:w="463" w:type="dxa"/>
            <w:vAlign w:val="bottom"/>
            <w:tcPrChange w:id="16553" w:author="Στάθης Καπ" w:date="2023-03-03T06:26:00Z">
              <w:tcPr>
                <w:tcW w:w="463" w:type="dxa"/>
                <w:vAlign w:val="bottom"/>
              </w:tcPr>
            </w:tcPrChange>
          </w:tcPr>
          <w:p w14:paraId="5CE4A87C" w14:textId="2E0D94D3" w:rsidR="00C87CFE" w:rsidRPr="00F665AE" w:rsidRDefault="00C87CFE" w:rsidP="00C87CFE">
            <w:pPr>
              <w:jc w:val="center"/>
              <w:rPr>
                <w:ins w:id="16554" w:author="Στάθης Καπ" w:date="2023-03-03T03:54:00Z"/>
                <w:rFonts w:cstheme="minorHAnsi"/>
                <w:sz w:val="16"/>
                <w:szCs w:val="16"/>
              </w:rPr>
            </w:pPr>
            <w:ins w:id="16555" w:author="Στάθης Καπ" w:date="2023-03-03T03:54:00Z">
              <w:r w:rsidRPr="00F665AE">
                <w:rPr>
                  <w:rFonts w:ascii="Calibri" w:hAnsi="Calibri" w:cs="Calibri"/>
                  <w:color w:val="000000"/>
                  <w:sz w:val="16"/>
                  <w:szCs w:val="16"/>
                  <w:rPrChange w:id="16556" w:author="Στάθης Καπ" w:date="2023-03-03T03:55:00Z">
                    <w:rPr>
                      <w:rFonts w:ascii="Calibri" w:hAnsi="Calibri" w:cs="Calibri"/>
                      <w:color w:val="000000"/>
                      <w:sz w:val="18"/>
                      <w:szCs w:val="18"/>
                    </w:rPr>
                  </w:rPrChange>
                </w:rPr>
                <w:t>897</w:t>
              </w:r>
            </w:ins>
          </w:p>
        </w:tc>
        <w:tc>
          <w:tcPr>
            <w:tcW w:w="541" w:type="dxa"/>
            <w:vAlign w:val="bottom"/>
            <w:tcPrChange w:id="16557" w:author="Στάθης Καπ" w:date="2023-03-03T06:26:00Z">
              <w:tcPr>
                <w:tcW w:w="541" w:type="dxa"/>
                <w:vAlign w:val="bottom"/>
              </w:tcPr>
            </w:tcPrChange>
          </w:tcPr>
          <w:p w14:paraId="4B207BE8" w14:textId="5A13342C" w:rsidR="00C87CFE" w:rsidRPr="00F665AE" w:rsidRDefault="00C87CFE" w:rsidP="00C87CFE">
            <w:pPr>
              <w:jc w:val="center"/>
              <w:rPr>
                <w:ins w:id="16558" w:author="Στάθης Καπ" w:date="2023-03-03T03:54:00Z"/>
                <w:rFonts w:cstheme="minorHAnsi"/>
                <w:sz w:val="16"/>
                <w:szCs w:val="16"/>
              </w:rPr>
            </w:pPr>
            <w:ins w:id="16559" w:author="Στάθης Καπ" w:date="2023-03-03T03:54:00Z">
              <w:r w:rsidRPr="00F665AE">
                <w:rPr>
                  <w:rFonts w:ascii="Calibri" w:hAnsi="Calibri" w:cs="Calibri"/>
                  <w:color w:val="000000"/>
                  <w:sz w:val="16"/>
                  <w:szCs w:val="16"/>
                  <w:rPrChange w:id="16560" w:author="Στάθης Καπ" w:date="2023-03-03T03:55:00Z">
                    <w:rPr>
                      <w:rFonts w:ascii="Calibri" w:hAnsi="Calibri" w:cs="Calibri"/>
                      <w:color w:val="000000"/>
                      <w:sz w:val="18"/>
                      <w:szCs w:val="18"/>
                    </w:rPr>
                  </w:rPrChange>
                </w:rPr>
                <w:t>0.217</w:t>
              </w:r>
            </w:ins>
          </w:p>
        </w:tc>
        <w:tc>
          <w:tcPr>
            <w:tcW w:w="589" w:type="dxa"/>
            <w:vAlign w:val="center"/>
            <w:tcPrChange w:id="16561" w:author="Στάθης Καπ" w:date="2023-03-03T06:26:00Z">
              <w:tcPr>
                <w:tcW w:w="589" w:type="dxa"/>
                <w:vAlign w:val="center"/>
              </w:tcPr>
            </w:tcPrChange>
          </w:tcPr>
          <w:p w14:paraId="383E4B79" w14:textId="0C9DA7F3" w:rsidR="00C87CFE" w:rsidRPr="00F665AE" w:rsidRDefault="00C87CFE" w:rsidP="00C87CFE">
            <w:pPr>
              <w:jc w:val="center"/>
              <w:rPr>
                <w:ins w:id="16562" w:author="Στάθης Καπ" w:date="2023-03-03T03:54:00Z"/>
                <w:rFonts w:cstheme="minorHAnsi"/>
                <w:sz w:val="16"/>
                <w:szCs w:val="16"/>
              </w:rPr>
            </w:pPr>
            <w:ins w:id="16563"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165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65" w:author="Στάθης Καπ" w:date="2023-03-03T03:54:00Z"/>
        </w:trPr>
        <w:tc>
          <w:tcPr>
            <w:tcW w:w="515" w:type="dxa"/>
            <w:tcBorders>
              <w:top w:val="nil"/>
              <w:bottom w:val="nil"/>
              <w:right w:val="single" w:sz="4" w:space="0" w:color="auto"/>
            </w:tcBorders>
            <w:shd w:val="clear" w:color="auto" w:fill="E7E6E6" w:themeFill="background2"/>
            <w:vAlign w:val="bottom"/>
            <w:tcPrChange w:id="16566" w:author="Στάθης Καπ" w:date="2023-03-03T06:26:00Z">
              <w:tcPr>
                <w:tcW w:w="515" w:type="dxa"/>
                <w:vAlign w:val="center"/>
              </w:tcPr>
            </w:tcPrChange>
          </w:tcPr>
          <w:p w14:paraId="122EB780" w14:textId="2DC56DCD" w:rsidR="00C87CFE" w:rsidRPr="00F665AE" w:rsidRDefault="00C87CFE" w:rsidP="00C87CFE">
            <w:pPr>
              <w:jc w:val="center"/>
              <w:rPr>
                <w:ins w:id="16567" w:author="Στάθης Καπ" w:date="2023-03-03T03:54:00Z"/>
                <w:sz w:val="16"/>
                <w:szCs w:val="16"/>
              </w:rPr>
            </w:pPr>
            <w:ins w:id="16568" w:author="Στάθης Καπ" w:date="2023-03-03T03:54:00Z">
              <w:r w:rsidRPr="00F665AE">
                <w:rPr>
                  <w:rFonts w:ascii="Calibri" w:hAnsi="Calibri" w:cs="Calibri"/>
                  <w:color w:val="000000"/>
                  <w:sz w:val="16"/>
                  <w:szCs w:val="16"/>
                  <w:rPrChange w:id="16569"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16570" w:author="Στάθης Καπ" w:date="2023-03-03T06:26:00Z">
              <w:tcPr>
                <w:tcW w:w="560" w:type="dxa"/>
              </w:tcPr>
            </w:tcPrChange>
          </w:tcPr>
          <w:p w14:paraId="254275EE" w14:textId="0A1227F2" w:rsidR="00C87CFE" w:rsidRPr="00F665AE" w:rsidRDefault="00C87CFE" w:rsidP="00C87CFE">
            <w:pPr>
              <w:jc w:val="center"/>
              <w:rPr>
                <w:ins w:id="16571" w:author="Στάθης Καπ" w:date="2023-03-03T03:54:00Z"/>
                <w:rFonts w:cstheme="minorHAnsi"/>
                <w:sz w:val="16"/>
                <w:szCs w:val="16"/>
              </w:rPr>
            </w:pPr>
            <w:ins w:id="16572" w:author="Στάθης Καπ" w:date="2023-03-03T03:54:00Z">
              <w:r w:rsidRPr="00F665AE">
                <w:rPr>
                  <w:sz w:val="16"/>
                  <w:szCs w:val="16"/>
                  <w:rPrChange w:id="16573" w:author="Στάθης Καπ" w:date="2023-03-03T03:55:00Z">
                    <w:rPr>
                      <w:sz w:val="18"/>
                      <w:szCs w:val="18"/>
                    </w:rPr>
                  </w:rPrChange>
                </w:rPr>
                <w:t>1051</w:t>
              </w:r>
            </w:ins>
          </w:p>
        </w:tc>
        <w:tc>
          <w:tcPr>
            <w:tcW w:w="855" w:type="dxa"/>
            <w:tcPrChange w:id="16574" w:author="Στάθης Καπ" w:date="2023-03-03T06:26:00Z">
              <w:tcPr>
                <w:tcW w:w="855" w:type="dxa"/>
              </w:tcPr>
            </w:tcPrChange>
          </w:tcPr>
          <w:p w14:paraId="01B2E96E" w14:textId="7593138D" w:rsidR="00C87CFE" w:rsidRPr="00F665AE" w:rsidRDefault="00C87CFE" w:rsidP="00C87CFE">
            <w:pPr>
              <w:jc w:val="center"/>
              <w:rPr>
                <w:ins w:id="16575" w:author="Στάθης Καπ" w:date="2023-03-03T03:54:00Z"/>
                <w:rFonts w:cstheme="minorHAnsi"/>
                <w:sz w:val="16"/>
                <w:szCs w:val="16"/>
              </w:rPr>
            </w:pPr>
            <w:ins w:id="16576" w:author="Στάθης Καπ" w:date="2023-03-03T03:54:00Z">
              <w:r w:rsidRPr="00F665AE">
                <w:rPr>
                  <w:sz w:val="16"/>
                  <w:szCs w:val="16"/>
                  <w:rPrChange w:id="16577" w:author="Στάθης Καπ" w:date="2023-03-03T03:55:00Z">
                    <w:rPr>
                      <w:sz w:val="18"/>
                      <w:szCs w:val="18"/>
                    </w:rPr>
                  </w:rPrChange>
                </w:rPr>
                <w:t>1023</w:t>
              </w:r>
            </w:ins>
          </w:p>
        </w:tc>
        <w:tc>
          <w:tcPr>
            <w:tcW w:w="544" w:type="dxa"/>
            <w:vAlign w:val="bottom"/>
            <w:tcPrChange w:id="16578" w:author="Στάθης Καπ" w:date="2023-03-03T06:26:00Z">
              <w:tcPr>
                <w:tcW w:w="544" w:type="dxa"/>
                <w:vAlign w:val="bottom"/>
              </w:tcPr>
            </w:tcPrChange>
          </w:tcPr>
          <w:p w14:paraId="47B1DCC1" w14:textId="2662019C" w:rsidR="00C87CFE" w:rsidRPr="00F665AE" w:rsidRDefault="00C87CFE" w:rsidP="00C87CFE">
            <w:pPr>
              <w:jc w:val="center"/>
              <w:rPr>
                <w:ins w:id="16579" w:author="Στάθης Καπ" w:date="2023-03-03T03:54:00Z"/>
                <w:rFonts w:cstheme="minorHAnsi"/>
                <w:sz w:val="16"/>
                <w:szCs w:val="16"/>
              </w:rPr>
            </w:pPr>
            <w:ins w:id="16580" w:author="Στάθης Καπ" w:date="2023-03-03T03:54:00Z">
              <w:r w:rsidRPr="00F665AE">
                <w:rPr>
                  <w:rFonts w:ascii="Calibri" w:hAnsi="Calibri" w:cs="Calibri"/>
                  <w:color w:val="000000"/>
                  <w:sz w:val="16"/>
                  <w:szCs w:val="16"/>
                  <w:rPrChange w:id="16581" w:author="Στάθης Καπ" w:date="2023-03-03T03:55:00Z">
                    <w:rPr>
                      <w:rFonts w:ascii="Calibri" w:hAnsi="Calibri" w:cs="Calibri"/>
                      <w:color w:val="000000"/>
                      <w:sz w:val="18"/>
                      <w:szCs w:val="18"/>
                    </w:rPr>
                  </w:rPrChange>
                </w:rPr>
                <w:t>1001</w:t>
              </w:r>
            </w:ins>
          </w:p>
        </w:tc>
        <w:tc>
          <w:tcPr>
            <w:tcW w:w="621" w:type="dxa"/>
            <w:vAlign w:val="bottom"/>
            <w:tcPrChange w:id="16582" w:author="Στάθης Καπ" w:date="2023-03-03T06:26:00Z">
              <w:tcPr>
                <w:tcW w:w="621" w:type="dxa"/>
                <w:vAlign w:val="bottom"/>
              </w:tcPr>
            </w:tcPrChange>
          </w:tcPr>
          <w:p w14:paraId="0D6EB003" w14:textId="18E47B0A" w:rsidR="00C87CFE" w:rsidRPr="00F665AE" w:rsidRDefault="00C87CFE" w:rsidP="00C87CFE">
            <w:pPr>
              <w:jc w:val="center"/>
              <w:rPr>
                <w:ins w:id="16583" w:author="Στάθης Καπ" w:date="2023-03-03T03:54:00Z"/>
                <w:rFonts w:cstheme="minorHAnsi"/>
                <w:sz w:val="16"/>
                <w:szCs w:val="16"/>
              </w:rPr>
            </w:pPr>
            <w:ins w:id="16584" w:author="Στάθης Καπ" w:date="2023-03-03T03:54:00Z">
              <w:r w:rsidRPr="00F665AE">
                <w:rPr>
                  <w:rFonts w:ascii="Calibri" w:hAnsi="Calibri" w:cs="Calibri"/>
                  <w:color w:val="000000"/>
                  <w:sz w:val="16"/>
                  <w:szCs w:val="16"/>
                  <w:rPrChange w:id="16585" w:author="Στάθης Καπ" w:date="2023-03-03T03:55:00Z">
                    <w:rPr>
                      <w:rFonts w:ascii="Calibri" w:hAnsi="Calibri" w:cs="Calibri"/>
                      <w:color w:val="000000"/>
                      <w:sz w:val="18"/>
                      <w:szCs w:val="18"/>
                    </w:rPr>
                  </w:rPrChange>
                </w:rPr>
                <w:t>0.409</w:t>
              </w:r>
            </w:ins>
          </w:p>
        </w:tc>
        <w:tc>
          <w:tcPr>
            <w:tcW w:w="669" w:type="dxa"/>
            <w:vAlign w:val="center"/>
            <w:tcPrChange w:id="16586" w:author="Στάθης Καπ" w:date="2023-03-03T06:26:00Z">
              <w:tcPr>
                <w:tcW w:w="669" w:type="dxa"/>
                <w:vAlign w:val="center"/>
              </w:tcPr>
            </w:tcPrChange>
          </w:tcPr>
          <w:p w14:paraId="6A6309AD" w14:textId="113EAE7F" w:rsidR="00C87CFE" w:rsidRPr="00F665AE" w:rsidRDefault="00C87CFE" w:rsidP="00C87CFE">
            <w:pPr>
              <w:jc w:val="center"/>
              <w:rPr>
                <w:ins w:id="16587" w:author="Στάθης Καπ" w:date="2023-03-03T03:54:00Z"/>
                <w:rFonts w:cstheme="minorHAnsi"/>
                <w:sz w:val="16"/>
                <w:szCs w:val="16"/>
              </w:rPr>
            </w:pPr>
            <w:ins w:id="16588" w:author="Στάθης Καπ" w:date="2023-03-03T06:18:00Z">
              <w:r>
                <w:rPr>
                  <w:rFonts w:ascii="Calibri" w:hAnsi="Calibri" w:cstheme="minorHAnsi"/>
                  <w:color w:val="000000"/>
                  <w:sz w:val="16"/>
                  <w:szCs w:val="16"/>
                </w:rPr>
                <w:t>4.76</w:t>
              </w:r>
            </w:ins>
          </w:p>
        </w:tc>
        <w:tc>
          <w:tcPr>
            <w:tcW w:w="543" w:type="dxa"/>
            <w:vAlign w:val="bottom"/>
            <w:tcPrChange w:id="16589" w:author="Στάθης Καπ" w:date="2023-03-03T06:26:00Z">
              <w:tcPr>
                <w:tcW w:w="543" w:type="dxa"/>
                <w:vAlign w:val="bottom"/>
              </w:tcPr>
            </w:tcPrChange>
          </w:tcPr>
          <w:p w14:paraId="74772097" w14:textId="1050FF69" w:rsidR="00C87CFE" w:rsidRPr="00F665AE" w:rsidRDefault="00C87CFE" w:rsidP="00C87CFE">
            <w:pPr>
              <w:jc w:val="center"/>
              <w:rPr>
                <w:ins w:id="16590" w:author="Στάθης Καπ" w:date="2023-03-03T03:54:00Z"/>
                <w:rFonts w:cstheme="minorHAnsi"/>
                <w:sz w:val="16"/>
                <w:szCs w:val="16"/>
              </w:rPr>
            </w:pPr>
            <w:ins w:id="16591" w:author="Στάθης Καπ" w:date="2023-03-03T03:54:00Z">
              <w:r w:rsidRPr="00F665AE">
                <w:rPr>
                  <w:rFonts w:ascii="Calibri" w:hAnsi="Calibri" w:cs="Calibri"/>
                  <w:color w:val="000000"/>
                  <w:sz w:val="16"/>
                  <w:szCs w:val="16"/>
                  <w:rPrChange w:id="16592" w:author="Στάθης Καπ" w:date="2023-03-03T03:55:00Z">
                    <w:rPr>
                      <w:rFonts w:ascii="Calibri" w:hAnsi="Calibri" w:cs="Calibri"/>
                      <w:color w:val="000000"/>
                      <w:sz w:val="18"/>
                      <w:szCs w:val="18"/>
                    </w:rPr>
                  </w:rPrChange>
                </w:rPr>
                <w:t>962</w:t>
              </w:r>
            </w:ins>
          </w:p>
        </w:tc>
        <w:tc>
          <w:tcPr>
            <w:tcW w:w="621" w:type="dxa"/>
            <w:vAlign w:val="bottom"/>
            <w:tcPrChange w:id="16593" w:author="Στάθης Καπ" w:date="2023-03-03T06:26:00Z">
              <w:tcPr>
                <w:tcW w:w="621" w:type="dxa"/>
                <w:vAlign w:val="bottom"/>
              </w:tcPr>
            </w:tcPrChange>
          </w:tcPr>
          <w:p w14:paraId="192A2C88" w14:textId="0E630B48" w:rsidR="00C87CFE" w:rsidRPr="00F665AE" w:rsidRDefault="00C87CFE" w:rsidP="00C87CFE">
            <w:pPr>
              <w:jc w:val="center"/>
              <w:rPr>
                <w:ins w:id="16594" w:author="Στάθης Καπ" w:date="2023-03-03T03:54:00Z"/>
                <w:rFonts w:cstheme="minorHAnsi"/>
                <w:sz w:val="16"/>
                <w:szCs w:val="16"/>
              </w:rPr>
            </w:pPr>
            <w:ins w:id="16595" w:author="Στάθης Καπ" w:date="2023-03-03T03:54:00Z">
              <w:r w:rsidRPr="00F665AE">
                <w:rPr>
                  <w:rFonts w:ascii="Calibri" w:hAnsi="Calibri" w:cs="Calibri"/>
                  <w:color w:val="000000"/>
                  <w:sz w:val="16"/>
                  <w:szCs w:val="16"/>
                  <w:rPrChange w:id="16596" w:author="Στάθης Καπ" w:date="2023-03-03T03:55:00Z">
                    <w:rPr>
                      <w:rFonts w:ascii="Calibri" w:hAnsi="Calibri" w:cs="Calibri"/>
                      <w:color w:val="000000"/>
                      <w:sz w:val="18"/>
                      <w:szCs w:val="18"/>
                    </w:rPr>
                  </w:rPrChange>
                </w:rPr>
                <w:t>0.278</w:t>
              </w:r>
            </w:ins>
          </w:p>
        </w:tc>
        <w:tc>
          <w:tcPr>
            <w:tcW w:w="669" w:type="dxa"/>
            <w:vAlign w:val="center"/>
            <w:tcPrChange w:id="16597" w:author="Στάθης Καπ" w:date="2023-03-03T06:26:00Z">
              <w:tcPr>
                <w:tcW w:w="669" w:type="dxa"/>
                <w:vAlign w:val="center"/>
              </w:tcPr>
            </w:tcPrChange>
          </w:tcPr>
          <w:p w14:paraId="01FB11A3" w14:textId="7FDA6574" w:rsidR="00C87CFE" w:rsidRPr="00F665AE" w:rsidRDefault="00C87CFE" w:rsidP="00C87CFE">
            <w:pPr>
              <w:jc w:val="center"/>
              <w:rPr>
                <w:ins w:id="16598" w:author="Στάθης Καπ" w:date="2023-03-03T03:54:00Z"/>
                <w:rFonts w:cstheme="minorHAnsi"/>
                <w:sz w:val="16"/>
                <w:szCs w:val="16"/>
              </w:rPr>
            </w:pPr>
            <w:ins w:id="16599" w:author="Στάθης Καπ" w:date="2023-03-03T06:18:00Z">
              <w:r>
                <w:rPr>
                  <w:rFonts w:ascii="Calibri" w:hAnsi="Calibri" w:cstheme="minorHAnsi"/>
                  <w:color w:val="000000"/>
                  <w:sz w:val="16"/>
                  <w:szCs w:val="16"/>
                </w:rPr>
                <w:t>3.9</w:t>
              </w:r>
            </w:ins>
          </w:p>
        </w:tc>
        <w:tc>
          <w:tcPr>
            <w:tcW w:w="508" w:type="dxa"/>
            <w:vAlign w:val="bottom"/>
            <w:tcPrChange w:id="16600" w:author="Στάθης Καπ" w:date="2023-03-03T06:26:00Z">
              <w:tcPr>
                <w:tcW w:w="508" w:type="dxa"/>
                <w:vAlign w:val="bottom"/>
              </w:tcPr>
            </w:tcPrChange>
          </w:tcPr>
          <w:p w14:paraId="17E03E7C" w14:textId="08B47C1C" w:rsidR="00C87CFE" w:rsidRPr="00F665AE" w:rsidRDefault="00C87CFE" w:rsidP="00C87CFE">
            <w:pPr>
              <w:jc w:val="center"/>
              <w:rPr>
                <w:ins w:id="16601" w:author="Στάθης Καπ" w:date="2023-03-03T03:54:00Z"/>
                <w:rFonts w:cstheme="minorHAnsi"/>
                <w:sz w:val="16"/>
                <w:szCs w:val="16"/>
              </w:rPr>
            </w:pPr>
            <w:ins w:id="16602" w:author="Στάθης Καπ" w:date="2023-03-03T03:54:00Z">
              <w:r w:rsidRPr="00F665AE">
                <w:rPr>
                  <w:rFonts w:ascii="Calibri" w:hAnsi="Calibri" w:cs="Calibri"/>
                  <w:color w:val="000000"/>
                  <w:sz w:val="16"/>
                  <w:szCs w:val="16"/>
                  <w:rPrChange w:id="16603" w:author="Στάθης Καπ" w:date="2023-03-03T03:55:00Z">
                    <w:rPr>
                      <w:rFonts w:ascii="Calibri" w:hAnsi="Calibri" w:cs="Calibri"/>
                      <w:color w:val="000000"/>
                      <w:sz w:val="18"/>
                      <w:szCs w:val="18"/>
                    </w:rPr>
                  </w:rPrChange>
                </w:rPr>
                <w:t>960</w:t>
              </w:r>
            </w:ins>
          </w:p>
        </w:tc>
        <w:tc>
          <w:tcPr>
            <w:tcW w:w="541" w:type="dxa"/>
            <w:vAlign w:val="bottom"/>
            <w:tcPrChange w:id="16604" w:author="Στάθης Καπ" w:date="2023-03-03T06:26:00Z">
              <w:tcPr>
                <w:tcW w:w="541" w:type="dxa"/>
                <w:vAlign w:val="bottom"/>
              </w:tcPr>
            </w:tcPrChange>
          </w:tcPr>
          <w:p w14:paraId="10C9CB3B" w14:textId="0F0A056F" w:rsidR="00C87CFE" w:rsidRPr="00F665AE" w:rsidRDefault="00C87CFE" w:rsidP="00C87CFE">
            <w:pPr>
              <w:jc w:val="center"/>
              <w:rPr>
                <w:ins w:id="16605" w:author="Στάθης Καπ" w:date="2023-03-03T03:54:00Z"/>
                <w:rFonts w:cstheme="minorHAnsi"/>
                <w:sz w:val="16"/>
                <w:szCs w:val="16"/>
              </w:rPr>
            </w:pPr>
            <w:ins w:id="16606" w:author="Στάθης Καπ" w:date="2023-03-03T03:54:00Z">
              <w:r w:rsidRPr="00F665AE">
                <w:rPr>
                  <w:rFonts w:ascii="Calibri" w:hAnsi="Calibri" w:cs="Calibri"/>
                  <w:color w:val="000000"/>
                  <w:sz w:val="16"/>
                  <w:szCs w:val="16"/>
                  <w:rPrChange w:id="16607" w:author="Στάθης Καπ" w:date="2023-03-03T03:55:00Z">
                    <w:rPr>
                      <w:rFonts w:ascii="Calibri" w:hAnsi="Calibri" w:cs="Calibri"/>
                      <w:color w:val="000000"/>
                      <w:sz w:val="18"/>
                      <w:szCs w:val="18"/>
                    </w:rPr>
                  </w:rPrChange>
                </w:rPr>
                <w:t>0.295</w:t>
              </w:r>
            </w:ins>
          </w:p>
        </w:tc>
        <w:tc>
          <w:tcPr>
            <w:tcW w:w="589" w:type="dxa"/>
            <w:vAlign w:val="center"/>
            <w:tcPrChange w:id="16608" w:author="Στάθης Καπ" w:date="2023-03-03T06:26:00Z">
              <w:tcPr>
                <w:tcW w:w="589" w:type="dxa"/>
                <w:vAlign w:val="center"/>
              </w:tcPr>
            </w:tcPrChange>
          </w:tcPr>
          <w:p w14:paraId="2886590C" w14:textId="1A167D63" w:rsidR="00C87CFE" w:rsidRPr="00F665AE" w:rsidRDefault="00C87CFE" w:rsidP="00C87CFE">
            <w:pPr>
              <w:jc w:val="center"/>
              <w:rPr>
                <w:ins w:id="16609" w:author="Στάθης Καπ" w:date="2023-03-03T03:54:00Z"/>
                <w:rFonts w:cstheme="minorHAnsi"/>
                <w:sz w:val="16"/>
                <w:szCs w:val="16"/>
              </w:rPr>
            </w:pPr>
            <w:ins w:id="16610" w:author="Στάθης Καπ" w:date="2023-03-03T06:18:00Z">
              <w:r>
                <w:rPr>
                  <w:rFonts w:ascii="Calibri" w:hAnsi="Calibri" w:cstheme="minorHAnsi"/>
                  <w:color w:val="000000"/>
                  <w:sz w:val="16"/>
                  <w:szCs w:val="16"/>
                </w:rPr>
                <w:t>4.1</w:t>
              </w:r>
            </w:ins>
          </w:p>
        </w:tc>
        <w:tc>
          <w:tcPr>
            <w:tcW w:w="463" w:type="dxa"/>
            <w:vAlign w:val="bottom"/>
            <w:tcPrChange w:id="16611" w:author="Στάθης Καπ" w:date="2023-03-03T06:26:00Z">
              <w:tcPr>
                <w:tcW w:w="463" w:type="dxa"/>
                <w:vAlign w:val="bottom"/>
              </w:tcPr>
            </w:tcPrChange>
          </w:tcPr>
          <w:p w14:paraId="4512E731" w14:textId="0E7F1CD6" w:rsidR="00C87CFE" w:rsidRPr="00F665AE" w:rsidRDefault="00C87CFE" w:rsidP="00C87CFE">
            <w:pPr>
              <w:jc w:val="center"/>
              <w:rPr>
                <w:ins w:id="16612" w:author="Στάθης Καπ" w:date="2023-03-03T03:54:00Z"/>
                <w:rFonts w:cstheme="minorHAnsi"/>
                <w:sz w:val="16"/>
                <w:szCs w:val="16"/>
              </w:rPr>
            </w:pPr>
            <w:ins w:id="16613" w:author="Στάθης Καπ" w:date="2023-03-03T03:54:00Z">
              <w:r w:rsidRPr="00F665AE">
                <w:rPr>
                  <w:rFonts w:ascii="Calibri" w:hAnsi="Calibri" w:cs="Calibri"/>
                  <w:color w:val="000000"/>
                  <w:sz w:val="16"/>
                  <w:szCs w:val="16"/>
                  <w:rPrChange w:id="16614" w:author="Στάθης Καπ" w:date="2023-03-03T03:55:00Z">
                    <w:rPr>
                      <w:rFonts w:ascii="Calibri" w:hAnsi="Calibri" w:cs="Calibri"/>
                      <w:color w:val="000000"/>
                      <w:sz w:val="18"/>
                      <w:szCs w:val="18"/>
                    </w:rPr>
                  </w:rPrChange>
                </w:rPr>
                <w:t>985</w:t>
              </w:r>
            </w:ins>
          </w:p>
        </w:tc>
        <w:tc>
          <w:tcPr>
            <w:tcW w:w="541" w:type="dxa"/>
            <w:vAlign w:val="bottom"/>
            <w:tcPrChange w:id="16615" w:author="Στάθης Καπ" w:date="2023-03-03T06:26:00Z">
              <w:tcPr>
                <w:tcW w:w="541" w:type="dxa"/>
                <w:vAlign w:val="bottom"/>
              </w:tcPr>
            </w:tcPrChange>
          </w:tcPr>
          <w:p w14:paraId="013C27BC" w14:textId="3D820958" w:rsidR="00C87CFE" w:rsidRPr="00F665AE" w:rsidRDefault="00C87CFE" w:rsidP="00C87CFE">
            <w:pPr>
              <w:jc w:val="center"/>
              <w:rPr>
                <w:ins w:id="16616" w:author="Στάθης Καπ" w:date="2023-03-03T03:54:00Z"/>
                <w:rFonts w:cstheme="minorHAnsi"/>
                <w:sz w:val="16"/>
                <w:szCs w:val="16"/>
              </w:rPr>
            </w:pPr>
            <w:ins w:id="16617" w:author="Στάθης Καπ" w:date="2023-03-03T03:54:00Z">
              <w:r w:rsidRPr="00F665AE">
                <w:rPr>
                  <w:rFonts w:ascii="Calibri" w:hAnsi="Calibri" w:cs="Calibri"/>
                  <w:color w:val="000000"/>
                  <w:sz w:val="16"/>
                  <w:szCs w:val="16"/>
                  <w:rPrChange w:id="16618" w:author="Στάθης Καπ" w:date="2023-03-03T03:55:00Z">
                    <w:rPr>
                      <w:rFonts w:ascii="Calibri" w:hAnsi="Calibri" w:cs="Calibri"/>
                      <w:color w:val="000000"/>
                      <w:sz w:val="18"/>
                      <w:szCs w:val="18"/>
                    </w:rPr>
                  </w:rPrChange>
                </w:rPr>
                <w:t>0.201</w:t>
              </w:r>
            </w:ins>
          </w:p>
        </w:tc>
        <w:tc>
          <w:tcPr>
            <w:tcW w:w="589" w:type="dxa"/>
            <w:vAlign w:val="center"/>
            <w:tcPrChange w:id="16619" w:author="Στάθης Καπ" w:date="2023-03-03T06:26:00Z">
              <w:tcPr>
                <w:tcW w:w="589" w:type="dxa"/>
                <w:vAlign w:val="center"/>
              </w:tcPr>
            </w:tcPrChange>
          </w:tcPr>
          <w:p w14:paraId="7BCCFE1B" w14:textId="1740C469" w:rsidR="00C87CFE" w:rsidRPr="00F665AE" w:rsidRDefault="00C87CFE" w:rsidP="00C87CFE">
            <w:pPr>
              <w:jc w:val="center"/>
              <w:rPr>
                <w:ins w:id="16620" w:author="Στάθης Καπ" w:date="2023-03-03T03:54:00Z"/>
                <w:rFonts w:cstheme="minorHAnsi"/>
                <w:sz w:val="16"/>
                <w:szCs w:val="16"/>
              </w:rPr>
            </w:pPr>
            <w:ins w:id="16621"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166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23" w:author="Στάθης Καπ" w:date="2023-03-03T03:54:00Z"/>
        </w:trPr>
        <w:tc>
          <w:tcPr>
            <w:tcW w:w="515" w:type="dxa"/>
            <w:tcBorders>
              <w:top w:val="nil"/>
              <w:bottom w:val="nil"/>
              <w:right w:val="single" w:sz="4" w:space="0" w:color="auto"/>
            </w:tcBorders>
            <w:shd w:val="clear" w:color="auto" w:fill="E7E6E6" w:themeFill="background2"/>
            <w:vAlign w:val="bottom"/>
            <w:tcPrChange w:id="16624" w:author="Στάθης Καπ" w:date="2023-03-03T06:26:00Z">
              <w:tcPr>
                <w:tcW w:w="515" w:type="dxa"/>
                <w:vAlign w:val="center"/>
              </w:tcPr>
            </w:tcPrChange>
          </w:tcPr>
          <w:p w14:paraId="22F32D90" w14:textId="40AD595F" w:rsidR="00C87CFE" w:rsidRPr="00F665AE" w:rsidRDefault="00C87CFE" w:rsidP="00C87CFE">
            <w:pPr>
              <w:jc w:val="center"/>
              <w:rPr>
                <w:ins w:id="16625" w:author="Στάθης Καπ" w:date="2023-03-03T03:54:00Z"/>
                <w:sz w:val="16"/>
                <w:szCs w:val="16"/>
              </w:rPr>
            </w:pPr>
            <w:ins w:id="16626" w:author="Στάθης Καπ" w:date="2023-03-03T03:54:00Z">
              <w:r w:rsidRPr="00F665AE">
                <w:rPr>
                  <w:rFonts w:ascii="Calibri" w:hAnsi="Calibri" w:cs="Calibri"/>
                  <w:color w:val="000000"/>
                  <w:sz w:val="16"/>
                  <w:szCs w:val="16"/>
                  <w:rPrChange w:id="16627"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16628" w:author="Στάθης Καπ" w:date="2023-03-03T06:26:00Z">
              <w:tcPr>
                <w:tcW w:w="560" w:type="dxa"/>
              </w:tcPr>
            </w:tcPrChange>
          </w:tcPr>
          <w:p w14:paraId="6627AC66" w14:textId="554A7AA3" w:rsidR="00C87CFE" w:rsidRPr="00F665AE" w:rsidRDefault="00C87CFE" w:rsidP="00C87CFE">
            <w:pPr>
              <w:jc w:val="center"/>
              <w:rPr>
                <w:ins w:id="16629" w:author="Στάθης Καπ" w:date="2023-03-03T03:54:00Z"/>
                <w:rFonts w:cstheme="minorHAnsi"/>
                <w:sz w:val="16"/>
                <w:szCs w:val="16"/>
              </w:rPr>
            </w:pPr>
            <w:ins w:id="16630" w:author="Στάθης Καπ" w:date="2023-03-03T03:54:00Z">
              <w:r w:rsidRPr="00F665AE">
                <w:rPr>
                  <w:sz w:val="16"/>
                  <w:szCs w:val="16"/>
                  <w:rPrChange w:id="16631" w:author="Στάθης Καπ" w:date="2023-03-03T03:55:00Z">
                    <w:rPr>
                      <w:sz w:val="18"/>
                      <w:szCs w:val="18"/>
                    </w:rPr>
                  </w:rPrChange>
                </w:rPr>
                <w:t>219</w:t>
              </w:r>
            </w:ins>
          </w:p>
        </w:tc>
        <w:tc>
          <w:tcPr>
            <w:tcW w:w="855" w:type="dxa"/>
            <w:tcPrChange w:id="16632" w:author="Στάθης Καπ" w:date="2023-03-03T06:26:00Z">
              <w:tcPr>
                <w:tcW w:w="855" w:type="dxa"/>
              </w:tcPr>
            </w:tcPrChange>
          </w:tcPr>
          <w:p w14:paraId="1B0DC303" w14:textId="254F92FD" w:rsidR="00C87CFE" w:rsidRPr="00F665AE" w:rsidRDefault="00C87CFE" w:rsidP="00C87CFE">
            <w:pPr>
              <w:jc w:val="center"/>
              <w:rPr>
                <w:ins w:id="16633" w:author="Στάθης Καπ" w:date="2023-03-03T03:54:00Z"/>
                <w:rFonts w:cstheme="minorHAnsi"/>
                <w:sz w:val="16"/>
                <w:szCs w:val="16"/>
              </w:rPr>
            </w:pPr>
            <w:ins w:id="16634" w:author="Στάθης Καπ" w:date="2023-03-03T03:54:00Z">
              <w:r w:rsidRPr="00F665AE">
                <w:rPr>
                  <w:sz w:val="16"/>
                  <w:szCs w:val="16"/>
                  <w:rPrChange w:id="16635" w:author="Στάθης Καπ" w:date="2023-03-03T03:55:00Z">
                    <w:rPr>
                      <w:sz w:val="18"/>
                      <w:szCs w:val="18"/>
                    </w:rPr>
                  </w:rPrChange>
                </w:rPr>
                <w:t>219</w:t>
              </w:r>
            </w:ins>
          </w:p>
        </w:tc>
        <w:tc>
          <w:tcPr>
            <w:tcW w:w="544" w:type="dxa"/>
            <w:vAlign w:val="bottom"/>
            <w:tcPrChange w:id="16636" w:author="Στάθης Καπ" w:date="2023-03-03T06:26:00Z">
              <w:tcPr>
                <w:tcW w:w="544" w:type="dxa"/>
                <w:vAlign w:val="bottom"/>
              </w:tcPr>
            </w:tcPrChange>
          </w:tcPr>
          <w:p w14:paraId="79FF0A86" w14:textId="78C6AA3B" w:rsidR="00C87CFE" w:rsidRPr="00F665AE" w:rsidRDefault="00C87CFE" w:rsidP="00C87CFE">
            <w:pPr>
              <w:jc w:val="center"/>
              <w:rPr>
                <w:ins w:id="16637" w:author="Στάθης Καπ" w:date="2023-03-03T03:54:00Z"/>
                <w:rFonts w:cstheme="minorHAnsi"/>
                <w:sz w:val="16"/>
                <w:szCs w:val="16"/>
              </w:rPr>
            </w:pPr>
            <w:ins w:id="16638" w:author="Στάθης Καπ" w:date="2023-03-03T03:54:00Z">
              <w:r w:rsidRPr="00F665AE">
                <w:rPr>
                  <w:rFonts w:ascii="Calibri" w:hAnsi="Calibri" w:cs="Calibri"/>
                  <w:color w:val="000000"/>
                  <w:sz w:val="16"/>
                  <w:szCs w:val="16"/>
                  <w:rPrChange w:id="16639" w:author="Στάθης Καπ" w:date="2023-03-03T03:55:00Z">
                    <w:rPr>
                      <w:rFonts w:ascii="Calibri" w:hAnsi="Calibri" w:cs="Calibri"/>
                      <w:color w:val="000000"/>
                      <w:sz w:val="18"/>
                      <w:szCs w:val="18"/>
                    </w:rPr>
                  </w:rPrChange>
                </w:rPr>
                <w:t>193</w:t>
              </w:r>
            </w:ins>
          </w:p>
        </w:tc>
        <w:tc>
          <w:tcPr>
            <w:tcW w:w="621" w:type="dxa"/>
            <w:vAlign w:val="bottom"/>
            <w:tcPrChange w:id="16640" w:author="Στάθης Καπ" w:date="2023-03-03T06:26:00Z">
              <w:tcPr>
                <w:tcW w:w="621" w:type="dxa"/>
                <w:vAlign w:val="bottom"/>
              </w:tcPr>
            </w:tcPrChange>
          </w:tcPr>
          <w:p w14:paraId="4843BEF9" w14:textId="787D8DB8" w:rsidR="00C87CFE" w:rsidRPr="00F665AE" w:rsidRDefault="00C87CFE" w:rsidP="00C87CFE">
            <w:pPr>
              <w:jc w:val="center"/>
              <w:rPr>
                <w:ins w:id="16641" w:author="Στάθης Καπ" w:date="2023-03-03T03:54:00Z"/>
                <w:rFonts w:cstheme="minorHAnsi"/>
                <w:sz w:val="16"/>
                <w:szCs w:val="16"/>
              </w:rPr>
            </w:pPr>
            <w:ins w:id="16642" w:author="Στάθης Καπ" w:date="2023-03-03T03:54:00Z">
              <w:r w:rsidRPr="00F665AE">
                <w:rPr>
                  <w:rFonts w:ascii="Calibri" w:hAnsi="Calibri" w:cs="Calibri"/>
                  <w:color w:val="000000"/>
                  <w:sz w:val="16"/>
                  <w:szCs w:val="16"/>
                  <w:rPrChange w:id="16643" w:author="Στάθης Καπ" w:date="2023-03-03T03:55:00Z">
                    <w:rPr>
                      <w:rFonts w:ascii="Calibri" w:hAnsi="Calibri" w:cs="Calibri"/>
                      <w:color w:val="000000"/>
                      <w:sz w:val="18"/>
                      <w:szCs w:val="18"/>
                    </w:rPr>
                  </w:rPrChange>
                </w:rPr>
                <w:t>0.171</w:t>
              </w:r>
            </w:ins>
          </w:p>
        </w:tc>
        <w:tc>
          <w:tcPr>
            <w:tcW w:w="669" w:type="dxa"/>
            <w:vAlign w:val="center"/>
            <w:tcPrChange w:id="16644" w:author="Στάθης Καπ" w:date="2023-03-03T06:26:00Z">
              <w:tcPr>
                <w:tcW w:w="669" w:type="dxa"/>
                <w:vAlign w:val="center"/>
              </w:tcPr>
            </w:tcPrChange>
          </w:tcPr>
          <w:p w14:paraId="6A023FE1" w14:textId="2CB90565" w:rsidR="00C87CFE" w:rsidRPr="00F665AE" w:rsidRDefault="00C87CFE" w:rsidP="00C87CFE">
            <w:pPr>
              <w:jc w:val="center"/>
              <w:rPr>
                <w:ins w:id="16645" w:author="Στάθης Καπ" w:date="2023-03-03T03:54:00Z"/>
                <w:rFonts w:cstheme="minorHAnsi"/>
                <w:sz w:val="16"/>
                <w:szCs w:val="16"/>
              </w:rPr>
            </w:pPr>
            <w:ins w:id="16646" w:author="Στάθης Καπ" w:date="2023-03-03T06:18:00Z">
              <w:r>
                <w:rPr>
                  <w:rFonts w:ascii="Calibri" w:hAnsi="Calibri" w:cstheme="minorHAnsi"/>
                  <w:color w:val="000000"/>
                  <w:sz w:val="16"/>
                  <w:szCs w:val="16"/>
                </w:rPr>
                <w:t>11.87</w:t>
              </w:r>
            </w:ins>
          </w:p>
        </w:tc>
        <w:tc>
          <w:tcPr>
            <w:tcW w:w="543" w:type="dxa"/>
            <w:vAlign w:val="bottom"/>
            <w:tcPrChange w:id="16647" w:author="Στάθης Καπ" w:date="2023-03-03T06:26:00Z">
              <w:tcPr>
                <w:tcW w:w="543" w:type="dxa"/>
                <w:vAlign w:val="bottom"/>
              </w:tcPr>
            </w:tcPrChange>
          </w:tcPr>
          <w:p w14:paraId="73598A61" w14:textId="03B2C874" w:rsidR="00C87CFE" w:rsidRPr="00F665AE" w:rsidRDefault="00C87CFE" w:rsidP="00C87CFE">
            <w:pPr>
              <w:jc w:val="center"/>
              <w:rPr>
                <w:ins w:id="16648" w:author="Στάθης Καπ" w:date="2023-03-03T03:54:00Z"/>
                <w:rFonts w:cstheme="minorHAnsi"/>
                <w:sz w:val="16"/>
                <w:szCs w:val="16"/>
              </w:rPr>
            </w:pPr>
            <w:ins w:id="16649" w:author="Στάθης Καπ" w:date="2023-03-03T03:54:00Z">
              <w:r w:rsidRPr="00F665AE">
                <w:rPr>
                  <w:rFonts w:ascii="Calibri" w:hAnsi="Calibri" w:cs="Calibri"/>
                  <w:color w:val="000000"/>
                  <w:sz w:val="16"/>
                  <w:szCs w:val="16"/>
                  <w:rPrChange w:id="16650" w:author="Στάθης Καπ" w:date="2023-03-03T03:55:00Z">
                    <w:rPr>
                      <w:rFonts w:ascii="Calibri" w:hAnsi="Calibri" w:cs="Calibri"/>
                      <w:color w:val="000000"/>
                      <w:sz w:val="18"/>
                      <w:szCs w:val="18"/>
                    </w:rPr>
                  </w:rPrChange>
                </w:rPr>
                <w:t>176</w:t>
              </w:r>
            </w:ins>
          </w:p>
        </w:tc>
        <w:tc>
          <w:tcPr>
            <w:tcW w:w="621" w:type="dxa"/>
            <w:vAlign w:val="bottom"/>
            <w:tcPrChange w:id="16651" w:author="Στάθης Καπ" w:date="2023-03-03T06:26:00Z">
              <w:tcPr>
                <w:tcW w:w="621" w:type="dxa"/>
                <w:vAlign w:val="bottom"/>
              </w:tcPr>
            </w:tcPrChange>
          </w:tcPr>
          <w:p w14:paraId="4D1E9DCE" w14:textId="7CC0C04F" w:rsidR="00C87CFE" w:rsidRPr="00F665AE" w:rsidRDefault="00C87CFE" w:rsidP="00C87CFE">
            <w:pPr>
              <w:jc w:val="center"/>
              <w:rPr>
                <w:ins w:id="16652" w:author="Στάθης Καπ" w:date="2023-03-03T03:54:00Z"/>
                <w:rFonts w:cstheme="minorHAnsi"/>
                <w:sz w:val="16"/>
                <w:szCs w:val="16"/>
              </w:rPr>
            </w:pPr>
            <w:ins w:id="16653" w:author="Στάθης Καπ" w:date="2023-03-03T03:54:00Z">
              <w:r w:rsidRPr="00F665AE">
                <w:rPr>
                  <w:rFonts w:ascii="Calibri" w:hAnsi="Calibri" w:cs="Calibri"/>
                  <w:color w:val="000000"/>
                  <w:sz w:val="16"/>
                  <w:szCs w:val="16"/>
                  <w:rPrChange w:id="16654" w:author="Στάθης Καπ" w:date="2023-03-03T03:55:00Z">
                    <w:rPr>
                      <w:rFonts w:ascii="Calibri" w:hAnsi="Calibri" w:cs="Calibri"/>
                      <w:color w:val="000000"/>
                      <w:sz w:val="18"/>
                      <w:szCs w:val="18"/>
                    </w:rPr>
                  </w:rPrChange>
                </w:rPr>
                <w:t>0.176</w:t>
              </w:r>
            </w:ins>
          </w:p>
        </w:tc>
        <w:tc>
          <w:tcPr>
            <w:tcW w:w="669" w:type="dxa"/>
            <w:vAlign w:val="center"/>
            <w:tcPrChange w:id="16655" w:author="Στάθης Καπ" w:date="2023-03-03T06:26:00Z">
              <w:tcPr>
                <w:tcW w:w="669" w:type="dxa"/>
                <w:vAlign w:val="center"/>
              </w:tcPr>
            </w:tcPrChange>
          </w:tcPr>
          <w:p w14:paraId="2A98B756" w14:textId="78730BD9" w:rsidR="00C87CFE" w:rsidRPr="00F665AE" w:rsidRDefault="00C87CFE" w:rsidP="00C87CFE">
            <w:pPr>
              <w:jc w:val="center"/>
              <w:rPr>
                <w:ins w:id="16656" w:author="Στάθης Καπ" w:date="2023-03-03T03:54:00Z"/>
                <w:rFonts w:cstheme="minorHAnsi"/>
                <w:sz w:val="16"/>
                <w:szCs w:val="16"/>
              </w:rPr>
            </w:pPr>
            <w:ins w:id="16657" w:author="Στάθης Καπ" w:date="2023-03-03T06:18:00Z">
              <w:r>
                <w:rPr>
                  <w:rFonts w:ascii="Calibri" w:hAnsi="Calibri" w:cstheme="minorHAnsi"/>
                  <w:color w:val="000000"/>
                  <w:sz w:val="16"/>
                  <w:szCs w:val="16"/>
                </w:rPr>
                <w:t>8.81</w:t>
              </w:r>
            </w:ins>
          </w:p>
        </w:tc>
        <w:tc>
          <w:tcPr>
            <w:tcW w:w="508" w:type="dxa"/>
            <w:vAlign w:val="bottom"/>
            <w:tcPrChange w:id="16658" w:author="Στάθης Καπ" w:date="2023-03-03T06:26:00Z">
              <w:tcPr>
                <w:tcW w:w="508" w:type="dxa"/>
                <w:vAlign w:val="bottom"/>
              </w:tcPr>
            </w:tcPrChange>
          </w:tcPr>
          <w:p w14:paraId="3FBE2D5E" w14:textId="099EA36B" w:rsidR="00C87CFE" w:rsidRPr="00F665AE" w:rsidRDefault="00C87CFE" w:rsidP="00C87CFE">
            <w:pPr>
              <w:jc w:val="center"/>
              <w:rPr>
                <w:ins w:id="16659" w:author="Στάθης Καπ" w:date="2023-03-03T03:54:00Z"/>
                <w:rFonts w:cstheme="minorHAnsi"/>
                <w:sz w:val="16"/>
                <w:szCs w:val="16"/>
              </w:rPr>
            </w:pPr>
            <w:ins w:id="16660" w:author="Στάθης Καπ" w:date="2023-03-03T03:54:00Z">
              <w:r w:rsidRPr="00F665AE">
                <w:rPr>
                  <w:rFonts w:ascii="Calibri" w:hAnsi="Calibri" w:cs="Calibri"/>
                  <w:color w:val="000000"/>
                  <w:sz w:val="16"/>
                  <w:szCs w:val="16"/>
                  <w:rPrChange w:id="16661" w:author="Στάθης Καπ" w:date="2023-03-03T03:55:00Z">
                    <w:rPr>
                      <w:rFonts w:ascii="Calibri" w:hAnsi="Calibri" w:cs="Calibri"/>
                      <w:color w:val="000000"/>
                      <w:sz w:val="18"/>
                      <w:szCs w:val="18"/>
                    </w:rPr>
                  </w:rPrChange>
                </w:rPr>
                <w:t>173</w:t>
              </w:r>
            </w:ins>
          </w:p>
        </w:tc>
        <w:tc>
          <w:tcPr>
            <w:tcW w:w="541" w:type="dxa"/>
            <w:vAlign w:val="bottom"/>
            <w:tcPrChange w:id="16662" w:author="Στάθης Καπ" w:date="2023-03-03T06:26:00Z">
              <w:tcPr>
                <w:tcW w:w="541" w:type="dxa"/>
                <w:vAlign w:val="bottom"/>
              </w:tcPr>
            </w:tcPrChange>
          </w:tcPr>
          <w:p w14:paraId="7DDF41CA" w14:textId="25EFF825" w:rsidR="00C87CFE" w:rsidRPr="00F665AE" w:rsidRDefault="00C87CFE" w:rsidP="00C87CFE">
            <w:pPr>
              <w:jc w:val="center"/>
              <w:rPr>
                <w:ins w:id="16663" w:author="Στάθης Καπ" w:date="2023-03-03T03:54:00Z"/>
                <w:rFonts w:cstheme="minorHAnsi"/>
                <w:sz w:val="16"/>
                <w:szCs w:val="16"/>
              </w:rPr>
            </w:pPr>
            <w:ins w:id="16664" w:author="Στάθης Καπ" w:date="2023-03-03T03:54:00Z">
              <w:r w:rsidRPr="00F665AE">
                <w:rPr>
                  <w:rFonts w:ascii="Calibri" w:hAnsi="Calibri" w:cs="Calibri"/>
                  <w:color w:val="000000"/>
                  <w:sz w:val="16"/>
                  <w:szCs w:val="16"/>
                  <w:rPrChange w:id="16665" w:author="Στάθης Καπ" w:date="2023-03-03T03:55:00Z">
                    <w:rPr>
                      <w:rFonts w:ascii="Calibri" w:hAnsi="Calibri" w:cs="Calibri"/>
                      <w:color w:val="000000"/>
                      <w:sz w:val="18"/>
                      <w:szCs w:val="18"/>
                    </w:rPr>
                  </w:rPrChange>
                </w:rPr>
                <w:t>0.17</w:t>
              </w:r>
            </w:ins>
          </w:p>
        </w:tc>
        <w:tc>
          <w:tcPr>
            <w:tcW w:w="589" w:type="dxa"/>
            <w:vAlign w:val="center"/>
            <w:tcPrChange w:id="16666" w:author="Στάθης Καπ" w:date="2023-03-03T06:26:00Z">
              <w:tcPr>
                <w:tcW w:w="589" w:type="dxa"/>
                <w:vAlign w:val="center"/>
              </w:tcPr>
            </w:tcPrChange>
          </w:tcPr>
          <w:p w14:paraId="78EBEFFF" w14:textId="6BD4FB21" w:rsidR="00C87CFE" w:rsidRPr="00F665AE" w:rsidRDefault="00C87CFE" w:rsidP="00C87CFE">
            <w:pPr>
              <w:jc w:val="center"/>
              <w:rPr>
                <w:ins w:id="16667" w:author="Στάθης Καπ" w:date="2023-03-03T03:54:00Z"/>
                <w:rFonts w:cstheme="minorHAnsi"/>
                <w:sz w:val="16"/>
                <w:szCs w:val="16"/>
              </w:rPr>
            </w:pPr>
            <w:ins w:id="16668" w:author="Στάθης Καπ" w:date="2023-03-03T06:18:00Z">
              <w:r>
                <w:rPr>
                  <w:rFonts w:ascii="Calibri" w:hAnsi="Calibri" w:cstheme="minorHAnsi"/>
                  <w:color w:val="000000"/>
                  <w:sz w:val="16"/>
                  <w:szCs w:val="16"/>
                </w:rPr>
                <w:t>10.36</w:t>
              </w:r>
            </w:ins>
          </w:p>
        </w:tc>
        <w:tc>
          <w:tcPr>
            <w:tcW w:w="463" w:type="dxa"/>
            <w:vAlign w:val="bottom"/>
            <w:tcPrChange w:id="16669" w:author="Στάθης Καπ" w:date="2023-03-03T06:26:00Z">
              <w:tcPr>
                <w:tcW w:w="463" w:type="dxa"/>
                <w:vAlign w:val="bottom"/>
              </w:tcPr>
            </w:tcPrChange>
          </w:tcPr>
          <w:p w14:paraId="0E62EF2B" w14:textId="020F66BB" w:rsidR="00C87CFE" w:rsidRPr="00F665AE" w:rsidRDefault="00C87CFE" w:rsidP="00C87CFE">
            <w:pPr>
              <w:jc w:val="center"/>
              <w:rPr>
                <w:ins w:id="16670" w:author="Στάθης Καπ" w:date="2023-03-03T03:54:00Z"/>
                <w:rFonts w:cstheme="minorHAnsi"/>
                <w:sz w:val="16"/>
                <w:szCs w:val="16"/>
              </w:rPr>
            </w:pPr>
            <w:ins w:id="16671" w:author="Στάθης Καπ" w:date="2023-03-03T03:54:00Z">
              <w:r w:rsidRPr="00F665AE">
                <w:rPr>
                  <w:rFonts w:ascii="Calibri" w:hAnsi="Calibri" w:cs="Calibri"/>
                  <w:color w:val="000000"/>
                  <w:sz w:val="16"/>
                  <w:szCs w:val="16"/>
                  <w:rPrChange w:id="16672" w:author="Στάθης Καπ" w:date="2023-03-03T03:55:00Z">
                    <w:rPr>
                      <w:rFonts w:ascii="Calibri" w:hAnsi="Calibri" w:cs="Calibri"/>
                      <w:color w:val="000000"/>
                      <w:sz w:val="18"/>
                      <w:szCs w:val="18"/>
                    </w:rPr>
                  </w:rPrChange>
                </w:rPr>
                <w:t>163</w:t>
              </w:r>
            </w:ins>
          </w:p>
        </w:tc>
        <w:tc>
          <w:tcPr>
            <w:tcW w:w="541" w:type="dxa"/>
            <w:vAlign w:val="bottom"/>
            <w:tcPrChange w:id="16673" w:author="Στάθης Καπ" w:date="2023-03-03T06:26:00Z">
              <w:tcPr>
                <w:tcW w:w="541" w:type="dxa"/>
                <w:vAlign w:val="bottom"/>
              </w:tcPr>
            </w:tcPrChange>
          </w:tcPr>
          <w:p w14:paraId="047DFCE5" w14:textId="23E4CBC2" w:rsidR="00C87CFE" w:rsidRPr="00F665AE" w:rsidRDefault="00C87CFE" w:rsidP="00C87CFE">
            <w:pPr>
              <w:jc w:val="center"/>
              <w:rPr>
                <w:ins w:id="16674" w:author="Στάθης Καπ" w:date="2023-03-03T03:54:00Z"/>
                <w:rFonts w:cstheme="minorHAnsi"/>
                <w:sz w:val="16"/>
                <w:szCs w:val="16"/>
              </w:rPr>
            </w:pPr>
            <w:ins w:id="16675" w:author="Στάθης Καπ" w:date="2023-03-03T03:54:00Z">
              <w:r w:rsidRPr="00F665AE">
                <w:rPr>
                  <w:rFonts w:ascii="Calibri" w:hAnsi="Calibri" w:cs="Calibri"/>
                  <w:color w:val="000000"/>
                  <w:sz w:val="16"/>
                  <w:szCs w:val="16"/>
                  <w:rPrChange w:id="16676" w:author="Στάθης Καπ" w:date="2023-03-03T03:55:00Z">
                    <w:rPr>
                      <w:rFonts w:ascii="Calibri" w:hAnsi="Calibri" w:cs="Calibri"/>
                      <w:color w:val="000000"/>
                      <w:sz w:val="18"/>
                      <w:szCs w:val="18"/>
                    </w:rPr>
                  </w:rPrChange>
                </w:rPr>
                <w:t>0.178</w:t>
              </w:r>
            </w:ins>
          </w:p>
        </w:tc>
        <w:tc>
          <w:tcPr>
            <w:tcW w:w="589" w:type="dxa"/>
            <w:vAlign w:val="center"/>
            <w:tcPrChange w:id="16677" w:author="Στάθης Καπ" w:date="2023-03-03T06:26:00Z">
              <w:tcPr>
                <w:tcW w:w="589" w:type="dxa"/>
                <w:vAlign w:val="center"/>
              </w:tcPr>
            </w:tcPrChange>
          </w:tcPr>
          <w:p w14:paraId="705BA079" w14:textId="2ABBAD4A" w:rsidR="00C87CFE" w:rsidRPr="00F665AE" w:rsidRDefault="00C87CFE" w:rsidP="00C87CFE">
            <w:pPr>
              <w:jc w:val="center"/>
              <w:rPr>
                <w:ins w:id="16678" w:author="Στάθης Καπ" w:date="2023-03-03T03:54:00Z"/>
                <w:rFonts w:cstheme="minorHAnsi"/>
                <w:sz w:val="16"/>
                <w:szCs w:val="16"/>
              </w:rPr>
            </w:pPr>
            <w:ins w:id="16679"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166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81" w:author="Στάθης Καπ" w:date="2023-03-03T03:54:00Z"/>
        </w:trPr>
        <w:tc>
          <w:tcPr>
            <w:tcW w:w="515" w:type="dxa"/>
            <w:tcBorders>
              <w:top w:val="nil"/>
              <w:bottom w:val="nil"/>
              <w:right w:val="single" w:sz="4" w:space="0" w:color="auto"/>
            </w:tcBorders>
            <w:shd w:val="clear" w:color="auto" w:fill="E7E6E6" w:themeFill="background2"/>
            <w:vAlign w:val="bottom"/>
            <w:tcPrChange w:id="16682" w:author="Στάθης Καπ" w:date="2023-03-03T06:26:00Z">
              <w:tcPr>
                <w:tcW w:w="515" w:type="dxa"/>
                <w:vAlign w:val="center"/>
              </w:tcPr>
            </w:tcPrChange>
          </w:tcPr>
          <w:p w14:paraId="4E9D4DE9" w14:textId="1B699152" w:rsidR="00C87CFE" w:rsidRPr="00F665AE" w:rsidRDefault="00C87CFE" w:rsidP="00C87CFE">
            <w:pPr>
              <w:jc w:val="center"/>
              <w:rPr>
                <w:ins w:id="16683" w:author="Στάθης Καπ" w:date="2023-03-03T03:54:00Z"/>
                <w:sz w:val="16"/>
                <w:szCs w:val="16"/>
              </w:rPr>
            </w:pPr>
            <w:ins w:id="16684" w:author="Στάθης Καπ" w:date="2023-03-03T03:54:00Z">
              <w:r w:rsidRPr="00F665AE">
                <w:rPr>
                  <w:rFonts w:ascii="Calibri" w:hAnsi="Calibri" w:cs="Calibri"/>
                  <w:color w:val="000000"/>
                  <w:sz w:val="16"/>
                  <w:szCs w:val="16"/>
                  <w:rPrChange w:id="16685"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16686" w:author="Στάθης Καπ" w:date="2023-03-03T06:26:00Z">
              <w:tcPr>
                <w:tcW w:w="560" w:type="dxa"/>
              </w:tcPr>
            </w:tcPrChange>
          </w:tcPr>
          <w:p w14:paraId="03C2CB20" w14:textId="3BF8B7FA" w:rsidR="00C87CFE" w:rsidRPr="00F665AE" w:rsidRDefault="00C87CFE" w:rsidP="00C87CFE">
            <w:pPr>
              <w:jc w:val="center"/>
              <w:rPr>
                <w:ins w:id="16687" w:author="Στάθης Καπ" w:date="2023-03-03T03:54:00Z"/>
                <w:rFonts w:cstheme="minorHAnsi"/>
                <w:sz w:val="16"/>
                <w:szCs w:val="16"/>
              </w:rPr>
            </w:pPr>
            <w:ins w:id="16688" w:author="Στάθης Καπ" w:date="2023-03-03T03:54:00Z">
              <w:r w:rsidRPr="00F665AE">
                <w:rPr>
                  <w:sz w:val="16"/>
                  <w:szCs w:val="16"/>
                  <w:rPrChange w:id="16689" w:author="Στάθης Καπ" w:date="2023-03-03T03:55:00Z">
                    <w:rPr>
                      <w:sz w:val="18"/>
                      <w:szCs w:val="18"/>
                    </w:rPr>
                  </w:rPrChange>
                </w:rPr>
                <w:t>266</w:t>
              </w:r>
            </w:ins>
          </w:p>
        </w:tc>
        <w:tc>
          <w:tcPr>
            <w:tcW w:w="855" w:type="dxa"/>
            <w:tcPrChange w:id="16690" w:author="Στάθης Καπ" w:date="2023-03-03T06:26:00Z">
              <w:tcPr>
                <w:tcW w:w="855" w:type="dxa"/>
              </w:tcPr>
            </w:tcPrChange>
          </w:tcPr>
          <w:p w14:paraId="62F7382E" w14:textId="4FB6CCB5" w:rsidR="00C87CFE" w:rsidRPr="00F665AE" w:rsidRDefault="00C87CFE" w:rsidP="00C87CFE">
            <w:pPr>
              <w:jc w:val="center"/>
              <w:rPr>
                <w:ins w:id="16691" w:author="Στάθης Καπ" w:date="2023-03-03T03:54:00Z"/>
                <w:rFonts w:cstheme="minorHAnsi"/>
                <w:sz w:val="16"/>
                <w:szCs w:val="16"/>
              </w:rPr>
            </w:pPr>
            <w:ins w:id="16692" w:author="Στάθης Καπ" w:date="2023-03-03T03:54:00Z">
              <w:r w:rsidRPr="00F665AE">
                <w:rPr>
                  <w:sz w:val="16"/>
                  <w:szCs w:val="16"/>
                  <w:rPrChange w:id="16693" w:author="Στάθης Καπ" w:date="2023-03-03T03:55:00Z">
                    <w:rPr>
                      <w:sz w:val="18"/>
                      <w:szCs w:val="18"/>
                    </w:rPr>
                  </w:rPrChange>
                </w:rPr>
                <w:t>259</w:t>
              </w:r>
            </w:ins>
          </w:p>
        </w:tc>
        <w:tc>
          <w:tcPr>
            <w:tcW w:w="544" w:type="dxa"/>
            <w:vAlign w:val="bottom"/>
            <w:tcPrChange w:id="16694" w:author="Στάθης Καπ" w:date="2023-03-03T06:26:00Z">
              <w:tcPr>
                <w:tcW w:w="544" w:type="dxa"/>
                <w:vAlign w:val="bottom"/>
              </w:tcPr>
            </w:tcPrChange>
          </w:tcPr>
          <w:p w14:paraId="41332756" w14:textId="32D82242" w:rsidR="00C87CFE" w:rsidRPr="00F665AE" w:rsidRDefault="00C87CFE" w:rsidP="00C87CFE">
            <w:pPr>
              <w:jc w:val="center"/>
              <w:rPr>
                <w:ins w:id="16695" w:author="Στάθης Καπ" w:date="2023-03-03T03:54:00Z"/>
                <w:rFonts w:cstheme="minorHAnsi"/>
                <w:sz w:val="16"/>
                <w:szCs w:val="16"/>
              </w:rPr>
            </w:pPr>
            <w:ins w:id="16696" w:author="Στάθης Καπ" w:date="2023-03-03T03:54:00Z">
              <w:r w:rsidRPr="00F665AE">
                <w:rPr>
                  <w:rFonts w:ascii="Calibri" w:hAnsi="Calibri" w:cs="Calibri"/>
                  <w:color w:val="000000"/>
                  <w:sz w:val="16"/>
                  <w:szCs w:val="16"/>
                  <w:rPrChange w:id="16697" w:author="Στάθης Καπ" w:date="2023-03-03T03:55:00Z">
                    <w:rPr>
                      <w:rFonts w:ascii="Calibri" w:hAnsi="Calibri" w:cs="Calibri"/>
                      <w:color w:val="000000"/>
                      <w:sz w:val="18"/>
                      <w:szCs w:val="18"/>
                    </w:rPr>
                  </w:rPrChange>
                </w:rPr>
                <w:t>236</w:t>
              </w:r>
            </w:ins>
          </w:p>
        </w:tc>
        <w:tc>
          <w:tcPr>
            <w:tcW w:w="621" w:type="dxa"/>
            <w:vAlign w:val="bottom"/>
            <w:tcPrChange w:id="16698" w:author="Στάθης Καπ" w:date="2023-03-03T06:26:00Z">
              <w:tcPr>
                <w:tcW w:w="621" w:type="dxa"/>
                <w:vAlign w:val="bottom"/>
              </w:tcPr>
            </w:tcPrChange>
          </w:tcPr>
          <w:p w14:paraId="6278D3EC" w14:textId="28A70409" w:rsidR="00C87CFE" w:rsidRPr="00F665AE" w:rsidRDefault="00C87CFE" w:rsidP="00C87CFE">
            <w:pPr>
              <w:jc w:val="center"/>
              <w:rPr>
                <w:ins w:id="16699" w:author="Στάθης Καπ" w:date="2023-03-03T03:54:00Z"/>
                <w:rFonts w:cstheme="minorHAnsi"/>
                <w:sz w:val="16"/>
                <w:szCs w:val="16"/>
              </w:rPr>
            </w:pPr>
            <w:ins w:id="16700" w:author="Στάθης Καπ" w:date="2023-03-03T03:54:00Z">
              <w:r w:rsidRPr="00F665AE">
                <w:rPr>
                  <w:rFonts w:ascii="Calibri" w:hAnsi="Calibri" w:cs="Calibri"/>
                  <w:color w:val="000000"/>
                  <w:sz w:val="16"/>
                  <w:szCs w:val="16"/>
                  <w:rPrChange w:id="16701" w:author="Στάθης Καπ" w:date="2023-03-03T03:55:00Z">
                    <w:rPr>
                      <w:rFonts w:ascii="Calibri" w:hAnsi="Calibri" w:cs="Calibri"/>
                      <w:color w:val="000000"/>
                      <w:sz w:val="18"/>
                      <w:szCs w:val="18"/>
                    </w:rPr>
                  </w:rPrChange>
                </w:rPr>
                <w:t>0.177</w:t>
              </w:r>
            </w:ins>
          </w:p>
        </w:tc>
        <w:tc>
          <w:tcPr>
            <w:tcW w:w="669" w:type="dxa"/>
            <w:vAlign w:val="center"/>
            <w:tcPrChange w:id="16702" w:author="Στάθης Καπ" w:date="2023-03-03T06:26:00Z">
              <w:tcPr>
                <w:tcW w:w="669" w:type="dxa"/>
                <w:vAlign w:val="center"/>
              </w:tcPr>
            </w:tcPrChange>
          </w:tcPr>
          <w:p w14:paraId="50670217" w14:textId="5110C390" w:rsidR="00C87CFE" w:rsidRPr="00F665AE" w:rsidRDefault="00C87CFE" w:rsidP="00C87CFE">
            <w:pPr>
              <w:jc w:val="center"/>
              <w:rPr>
                <w:ins w:id="16703" w:author="Στάθης Καπ" w:date="2023-03-03T03:54:00Z"/>
                <w:rFonts w:cstheme="minorHAnsi"/>
                <w:sz w:val="16"/>
                <w:szCs w:val="16"/>
              </w:rPr>
            </w:pPr>
            <w:ins w:id="16704" w:author="Στάθης Καπ" w:date="2023-03-03T06:18:00Z">
              <w:r>
                <w:rPr>
                  <w:rFonts w:ascii="Calibri" w:hAnsi="Calibri" w:cstheme="minorHAnsi"/>
                  <w:color w:val="000000"/>
                  <w:sz w:val="16"/>
                  <w:szCs w:val="16"/>
                </w:rPr>
                <w:t>11.28</w:t>
              </w:r>
            </w:ins>
          </w:p>
        </w:tc>
        <w:tc>
          <w:tcPr>
            <w:tcW w:w="543" w:type="dxa"/>
            <w:vAlign w:val="bottom"/>
            <w:tcPrChange w:id="16705" w:author="Στάθης Καπ" w:date="2023-03-03T06:26:00Z">
              <w:tcPr>
                <w:tcW w:w="543" w:type="dxa"/>
                <w:vAlign w:val="bottom"/>
              </w:tcPr>
            </w:tcPrChange>
          </w:tcPr>
          <w:p w14:paraId="1AC801C7" w14:textId="2A52A0BE" w:rsidR="00C87CFE" w:rsidRPr="00F665AE" w:rsidRDefault="00C87CFE" w:rsidP="00C87CFE">
            <w:pPr>
              <w:jc w:val="center"/>
              <w:rPr>
                <w:ins w:id="16706" w:author="Στάθης Καπ" w:date="2023-03-03T03:54:00Z"/>
                <w:rFonts w:cstheme="minorHAnsi"/>
                <w:sz w:val="16"/>
                <w:szCs w:val="16"/>
              </w:rPr>
            </w:pPr>
            <w:ins w:id="16707" w:author="Στάθης Καπ" w:date="2023-03-03T03:54:00Z">
              <w:r w:rsidRPr="00F665AE">
                <w:rPr>
                  <w:rFonts w:ascii="Calibri" w:hAnsi="Calibri" w:cs="Calibri"/>
                  <w:color w:val="000000"/>
                  <w:sz w:val="16"/>
                  <w:szCs w:val="16"/>
                  <w:rPrChange w:id="16708" w:author="Στάθης Καπ" w:date="2023-03-03T03:55:00Z">
                    <w:rPr>
                      <w:rFonts w:ascii="Calibri" w:hAnsi="Calibri" w:cs="Calibri"/>
                      <w:color w:val="000000"/>
                      <w:sz w:val="18"/>
                      <w:szCs w:val="18"/>
                    </w:rPr>
                  </w:rPrChange>
                </w:rPr>
                <w:t>205</w:t>
              </w:r>
            </w:ins>
          </w:p>
        </w:tc>
        <w:tc>
          <w:tcPr>
            <w:tcW w:w="621" w:type="dxa"/>
            <w:vAlign w:val="bottom"/>
            <w:tcPrChange w:id="16709" w:author="Στάθης Καπ" w:date="2023-03-03T06:26:00Z">
              <w:tcPr>
                <w:tcW w:w="621" w:type="dxa"/>
                <w:vAlign w:val="bottom"/>
              </w:tcPr>
            </w:tcPrChange>
          </w:tcPr>
          <w:p w14:paraId="05F8E578" w14:textId="3EED59D6" w:rsidR="00C87CFE" w:rsidRPr="00F665AE" w:rsidRDefault="00C87CFE" w:rsidP="00C87CFE">
            <w:pPr>
              <w:jc w:val="center"/>
              <w:rPr>
                <w:ins w:id="16710" w:author="Στάθης Καπ" w:date="2023-03-03T03:54:00Z"/>
                <w:rFonts w:cstheme="minorHAnsi"/>
                <w:sz w:val="16"/>
                <w:szCs w:val="16"/>
              </w:rPr>
            </w:pPr>
            <w:ins w:id="16711" w:author="Στάθης Καπ" w:date="2023-03-03T03:54:00Z">
              <w:r w:rsidRPr="00F665AE">
                <w:rPr>
                  <w:rFonts w:ascii="Calibri" w:hAnsi="Calibri" w:cs="Calibri"/>
                  <w:color w:val="000000"/>
                  <w:sz w:val="16"/>
                  <w:szCs w:val="16"/>
                  <w:rPrChange w:id="16712" w:author="Στάθης Καπ" w:date="2023-03-03T03:55:00Z">
                    <w:rPr>
                      <w:rFonts w:ascii="Calibri" w:hAnsi="Calibri" w:cs="Calibri"/>
                      <w:color w:val="000000"/>
                      <w:sz w:val="18"/>
                      <w:szCs w:val="18"/>
                    </w:rPr>
                  </w:rPrChange>
                </w:rPr>
                <w:t>0.166</w:t>
              </w:r>
            </w:ins>
          </w:p>
        </w:tc>
        <w:tc>
          <w:tcPr>
            <w:tcW w:w="669" w:type="dxa"/>
            <w:vAlign w:val="center"/>
            <w:tcPrChange w:id="16713" w:author="Στάθης Καπ" w:date="2023-03-03T06:26:00Z">
              <w:tcPr>
                <w:tcW w:w="669" w:type="dxa"/>
                <w:vAlign w:val="center"/>
              </w:tcPr>
            </w:tcPrChange>
          </w:tcPr>
          <w:p w14:paraId="3887EC95" w14:textId="709A75A5" w:rsidR="00C87CFE" w:rsidRPr="00F665AE" w:rsidRDefault="00C87CFE" w:rsidP="00C87CFE">
            <w:pPr>
              <w:jc w:val="center"/>
              <w:rPr>
                <w:ins w:id="16714" w:author="Στάθης Καπ" w:date="2023-03-03T03:54:00Z"/>
                <w:rFonts w:cstheme="minorHAnsi"/>
                <w:sz w:val="16"/>
                <w:szCs w:val="16"/>
              </w:rPr>
            </w:pPr>
            <w:ins w:id="16715" w:author="Στάθης Καπ" w:date="2023-03-03T06:18:00Z">
              <w:r>
                <w:rPr>
                  <w:rFonts w:ascii="Calibri" w:hAnsi="Calibri" w:cstheme="minorHAnsi"/>
                  <w:color w:val="000000"/>
                  <w:sz w:val="16"/>
                  <w:szCs w:val="16"/>
                </w:rPr>
                <w:t>13.14</w:t>
              </w:r>
            </w:ins>
          </w:p>
        </w:tc>
        <w:tc>
          <w:tcPr>
            <w:tcW w:w="508" w:type="dxa"/>
            <w:vAlign w:val="bottom"/>
            <w:tcPrChange w:id="16716" w:author="Στάθης Καπ" w:date="2023-03-03T06:26:00Z">
              <w:tcPr>
                <w:tcW w:w="508" w:type="dxa"/>
                <w:vAlign w:val="bottom"/>
              </w:tcPr>
            </w:tcPrChange>
          </w:tcPr>
          <w:p w14:paraId="518BEE9D" w14:textId="329C4527" w:rsidR="00C87CFE" w:rsidRPr="00F665AE" w:rsidRDefault="00C87CFE" w:rsidP="00C87CFE">
            <w:pPr>
              <w:jc w:val="center"/>
              <w:rPr>
                <w:ins w:id="16717" w:author="Στάθης Καπ" w:date="2023-03-03T03:54:00Z"/>
                <w:rFonts w:cstheme="minorHAnsi"/>
                <w:sz w:val="16"/>
                <w:szCs w:val="16"/>
              </w:rPr>
            </w:pPr>
            <w:ins w:id="16718" w:author="Στάθης Καπ" w:date="2023-03-03T03:54:00Z">
              <w:r w:rsidRPr="00F665AE">
                <w:rPr>
                  <w:rFonts w:ascii="Calibri" w:hAnsi="Calibri" w:cs="Calibri"/>
                  <w:color w:val="000000"/>
                  <w:sz w:val="16"/>
                  <w:szCs w:val="16"/>
                  <w:rPrChange w:id="16719" w:author="Στάθης Καπ" w:date="2023-03-03T03:55:00Z">
                    <w:rPr>
                      <w:rFonts w:ascii="Calibri" w:hAnsi="Calibri" w:cs="Calibri"/>
                      <w:color w:val="000000"/>
                      <w:sz w:val="18"/>
                      <w:szCs w:val="18"/>
                    </w:rPr>
                  </w:rPrChange>
                </w:rPr>
                <w:t>196</w:t>
              </w:r>
            </w:ins>
          </w:p>
        </w:tc>
        <w:tc>
          <w:tcPr>
            <w:tcW w:w="541" w:type="dxa"/>
            <w:vAlign w:val="bottom"/>
            <w:tcPrChange w:id="16720" w:author="Στάθης Καπ" w:date="2023-03-03T06:26:00Z">
              <w:tcPr>
                <w:tcW w:w="541" w:type="dxa"/>
                <w:vAlign w:val="bottom"/>
              </w:tcPr>
            </w:tcPrChange>
          </w:tcPr>
          <w:p w14:paraId="004DD8C0" w14:textId="3015BDEA" w:rsidR="00C87CFE" w:rsidRPr="00F665AE" w:rsidRDefault="00C87CFE" w:rsidP="00C87CFE">
            <w:pPr>
              <w:jc w:val="center"/>
              <w:rPr>
                <w:ins w:id="16721" w:author="Στάθης Καπ" w:date="2023-03-03T03:54:00Z"/>
                <w:rFonts w:cstheme="minorHAnsi"/>
                <w:sz w:val="16"/>
                <w:szCs w:val="16"/>
              </w:rPr>
            </w:pPr>
            <w:ins w:id="16722" w:author="Στάθης Καπ" w:date="2023-03-03T03:54:00Z">
              <w:r w:rsidRPr="00F665AE">
                <w:rPr>
                  <w:rFonts w:ascii="Calibri" w:hAnsi="Calibri" w:cs="Calibri"/>
                  <w:color w:val="000000"/>
                  <w:sz w:val="16"/>
                  <w:szCs w:val="16"/>
                  <w:rPrChange w:id="16723" w:author="Στάθης Καπ" w:date="2023-03-03T03:55:00Z">
                    <w:rPr>
                      <w:rFonts w:ascii="Calibri" w:hAnsi="Calibri" w:cs="Calibri"/>
                      <w:color w:val="000000"/>
                      <w:sz w:val="18"/>
                      <w:szCs w:val="18"/>
                    </w:rPr>
                  </w:rPrChange>
                </w:rPr>
                <w:t>0.181</w:t>
              </w:r>
            </w:ins>
          </w:p>
        </w:tc>
        <w:tc>
          <w:tcPr>
            <w:tcW w:w="589" w:type="dxa"/>
            <w:vAlign w:val="center"/>
            <w:tcPrChange w:id="16724" w:author="Στάθης Καπ" w:date="2023-03-03T06:26:00Z">
              <w:tcPr>
                <w:tcW w:w="589" w:type="dxa"/>
                <w:vAlign w:val="center"/>
              </w:tcPr>
            </w:tcPrChange>
          </w:tcPr>
          <w:p w14:paraId="4580FDD0" w14:textId="64B31BB8" w:rsidR="00C87CFE" w:rsidRPr="00F665AE" w:rsidRDefault="00C87CFE" w:rsidP="00C87CFE">
            <w:pPr>
              <w:jc w:val="center"/>
              <w:rPr>
                <w:ins w:id="16725" w:author="Στάθης Καπ" w:date="2023-03-03T03:54:00Z"/>
                <w:rFonts w:cstheme="minorHAnsi"/>
                <w:sz w:val="16"/>
                <w:szCs w:val="16"/>
              </w:rPr>
            </w:pPr>
            <w:ins w:id="16726" w:author="Στάθης Καπ" w:date="2023-03-03T06:18:00Z">
              <w:r>
                <w:rPr>
                  <w:rFonts w:ascii="Calibri" w:hAnsi="Calibri" w:cstheme="minorHAnsi"/>
                  <w:color w:val="000000"/>
                  <w:sz w:val="16"/>
                  <w:szCs w:val="16"/>
                </w:rPr>
                <w:t>16.95</w:t>
              </w:r>
            </w:ins>
          </w:p>
        </w:tc>
        <w:tc>
          <w:tcPr>
            <w:tcW w:w="463" w:type="dxa"/>
            <w:vAlign w:val="bottom"/>
            <w:tcPrChange w:id="16727" w:author="Στάθης Καπ" w:date="2023-03-03T06:26:00Z">
              <w:tcPr>
                <w:tcW w:w="463" w:type="dxa"/>
                <w:vAlign w:val="bottom"/>
              </w:tcPr>
            </w:tcPrChange>
          </w:tcPr>
          <w:p w14:paraId="0095FA05" w14:textId="4D237E31" w:rsidR="00C87CFE" w:rsidRPr="00F665AE" w:rsidRDefault="00C87CFE" w:rsidP="00C87CFE">
            <w:pPr>
              <w:jc w:val="center"/>
              <w:rPr>
                <w:ins w:id="16728" w:author="Στάθης Καπ" w:date="2023-03-03T03:54:00Z"/>
                <w:rFonts w:cstheme="minorHAnsi"/>
                <w:sz w:val="16"/>
                <w:szCs w:val="16"/>
              </w:rPr>
            </w:pPr>
            <w:ins w:id="16729" w:author="Στάθης Καπ" w:date="2023-03-03T03:54:00Z">
              <w:r w:rsidRPr="00F665AE">
                <w:rPr>
                  <w:rFonts w:ascii="Calibri" w:hAnsi="Calibri" w:cs="Calibri"/>
                  <w:color w:val="000000"/>
                  <w:sz w:val="16"/>
                  <w:szCs w:val="16"/>
                  <w:rPrChange w:id="16730" w:author="Στάθης Καπ" w:date="2023-03-03T03:55:00Z">
                    <w:rPr>
                      <w:rFonts w:ascii="Calibri" w:hAnsi="Calibri" w:cs="Calibri"/>
                      <w:color w:val="000000"/>
                      <w:sz w:val="18"/>
                      <w:szCs w:val="18"/>
                    </w:rPr>
                  </w:rPrChange>
                </w:rPr>
                <w:t>213</w:t>
              </w:r>
            </w:ins>
          </w:p>
        </w:tc>
        <w:tc>
          <w:tcPr>
            <w:tcW w:w="541" w:type="dxa"/>
            <w:vAlign w:val="bottom"/>
            <w:tcPrChange w:id="16731" w:author="Στάθης Καπ" w:date="2023-03-03T06:26:00Z">
              <w:tcPr>
                <w:tcW w:w="541" w:type="dxa"/>
                <w:vAlign w:val="bottom"/>
              </w:tcPr>
            </w:tcPrChange>
          </w:tcPr>
          <w:p w14:paraId="14A5516F" w14:textId="65AD02E1" w:rsidR="00C87CFE" w:rsidRPr="00F665AE" w:rsidRDefault="00C87CFE" w:rsidP="00C87CFE">
            <w:pPr>
              <w:jc w:val="center"/>
              <w:rPr>
                <w:ins w:id="16732" w:author="Στάθης Καπ" w:date="2023-03-03T03:54:00Z"/>
                <w:rFonts w:cstheme="minorHAnsi"/>
                <w:sz w:val="16"/>
                <w:szCs w:val="16"/>
              </w:rPr>
            </w:pPr>
            <w:ins w:id="16733" w:author="Στάθης Καπ" w:date="2023-03-03T03:54:00Z">
              <w:r w:rsidRPr="00F665AE">
                <w:rPr>
                  <w:rFonts w:ascii="Calibri" w:hAnsi="Calibri" w:cs="Calibri"/>
                  <w:color w:val="000000"/>
                  <w:sz w:val="16"/>
                  <w:szCs w:val="16"/>
                  <w:rPrChange w:id="16734" w:author="Στάθης Καπ" w:date="2023-03-03T03:55:00Z">
                    <w:rPr>
                      <w:rFonts w:ascii="Calibri" w:hAnsi="Calibri" w:cs="Calibri"/>
                      <w:color w:val="000000"/>
                      <w:sz w:val="18"/>
                      <w:szCs w:val="18"/>
                    </w:rPr>
                  </w:rPrChange>
                </w:rPr>
                <w:t>0.181</w:t>
              </w:r>
            </w:ins>
          </w:p>
        </w:tc>
        <w:tc>
          <w:tcPr>
            <w:tcW w:w="589" w:type="dxa"/>
            <w:vAlign w:val="center"/>
            <w:tcPrChange w:id="16735" w:author="Στάθης Καπ" w:date="2023-03-03T06:26:00Z">
              <w:tcPr>
                <w:tcW w:w="589" w:type="dxa"/>
                <w:vAlign w:val="center"/>
              </w:tcPr>
            </w:tcPrChange>
          </w:tcPr>
          <w:p w14:paraId="2531CAF8" w14:textId="7CF3ABBF" w:rsidR="00C87CFE" w:rsidRPr="00F665AE" w:rsidRDefault="00C87CFE" w:rsidP="00C87CFE">
            <w:pPr>
              <w:jc w:val="center"/>
              <w:rPr>
                <w:ins w:id="16736" w:author="Στάθης Καπ" w:date="2023-03-03T03:54:00Z"/>
                <w:rFonts w:cstheme="minorHAnsi"/>
                <w:sz w:val="16"/>
                <w:szCs w:val="16"/>
              </w:rPr>
            </w:pPr>
            <w:ins w:id="16737"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167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739" w:author="Στάθης Καπ" w:date="2023-03-03T03:52:00Z"/>
        </w:trPr>
        <w:tc>
          <w:tcPr>
            <w:tcW w:w="515" w:type="dxa"/>
            <w:tcBorders>
              <w:top w:val="nil"/>
              <w:bottom w:val="nil"/>
              <w:right w:val="single" w:sz="4" w:space="0" w:color="auto"/>
            </w:tcBorders>
            <w:shd w:val="clear" w:color="auto" w:fill="E7E6E6" w:themeFill="background2"/>
            <w:vAlign w:val="bottom"/>
            <w:tcPrChange w:id="16740" w:author="Στάθης Καπ" w:date="2023-03-03T06:26:00Z">
              <w:tcPr>
                <w:tcW w:w="515" w:type="dxa"/>
                <w:vAlign w:val="center"/>
              </w:tcPr>
            </w:tcPrChange>
          </w:tcPr>
          <w:p w14:paraId="42EAA98B" w14:textId="39544CDA" w:rsidR="00C87CFE" w:rsidRPr="00F665AE" w:rsidRDefault="00C87CFE" w:rsidP="00C87CFE">
            <w:pPr>
              <w:jc w:val="center"/>
              <w:rPr>
                <w:ins w:id="16741" w:author="Στάθης Καπ" w:date="2023-03-03T03:52:00Z"/>
                <w:sz w:val="16"/>
                <w:szCs w:val="16"/>
              </w:rPr>
            </w:pPr>
            <w:ins w:id="16742" w:author="Στάθης Καπ" w:date="2023-03-03T03:54:00Z">
              <w:r w:rsidRPr="00F665AE">
                <w:rPr>
                  <w:rFonts w:ascii="Calibri" w:hAnsi="Calibri" w:cs="Calibri"/>
                  <w:color w:val="000000"/>
                  <w:sz w:val="16"/>
                  <w:szCs w:val="16"/>
                  <w:rPrChange w:id="16743"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16744" w:author="Στάθης Καπ" w:date="2023-03-03T06:26:00Z">
              <w:tcPr>
                <w:tcW w:w="560" w:type="dxa"/>
              </w:tcPr>
            </w:tcPrChange>
          </w:tcPr>
          <w:p w14:paraId="3F770E04" w14:textId="72151C3C" w:rsidR="00C87CFE" w:rsidRPr="00F665AE" w:rsidRDefault="00C87CFE" w:rsidP="00C87CFE">
            <w:pPr>
              <w:jc w:val="center"/>
              <w:rPr>
                <w:ins w:id="16745" w:author="Στάθης Καπ" w:date="2023-03-03T03:52:00Z"/>
                <w:rFonts w:cstheme="minorHAnsi"/>
                <w:sz w:val="16"/>
                <w:szCs w:val="16"/>
              </w:rPr>
            </w:pPr>
            <w:ins w:id="16746" w:author="Στάθης Καπ" w:date="2023-03-03T03:54:00Z">
              <w:r w:rsidRPr="00F665AE">
                <w:rPr>
                  <w:sz w:val="16"/>
                  <w:szCs w:val="16"/>
                  <w:rPrChange w:id="16747" w:author="Στάθης Καπ" w:date="2023-03-03T03:55:00Z">
                    <w:rPr>
                      <w:sz w:val="18"/>
                      <w:szCs w:val="18"/>
                    </w:rPr>
                  </w:rPrChange>
                </w:rPr>
                <w:t>266</w:t>
              </w:r>
            </w:ins>
          </w:p>
        </w:tc>
        <w:tc>
          <w:tcPr>
            <w:tcW w:w="855" w:type="dxa"/>
            <w:tcPrChange w:id="16748" w:author="Στάθης Καπ" w:date="2023-03-03T06:26:00Z">
              <w:tcPr>
                <w:tcW w:w="855" w:type="dxa"/>
              </w:tcPr>
            </w:tcPrChange>
          </w:tcPr>
          <w:p w14:paraId="55618518" w14:textId="2EE93038" w:rsidR="00C87CFE" w:rsidRPr="00F665AE" w:rsidRDefault="00C87CFE" w:rsidP="00C87CFE">
            <w:pPr>
              <w:jc w:val="center"/>
              <w:rPr>
                <w:ins w:id="16749" w:author="Στάθης Καπ" w:date="2023-03-03T03:52:00Z"/>
                <w:rFonts w:cstheme="minorHAnsi"/>
                <w:sz w:val="16"/>
                <w:szCs w:val="16"/>
              </w:rPr>
            </w:pPr>
            <w:ins w:id="16750" w:author="Στάθης Καπ" w:date="2023-03-03T03:54:00Z">
              <w:r w:rsidRPr="00F665AE">
                <w:rPr>
                  <w:sz w:val="16"/>
                  <w:szCs w:val="16"/>
                  <w:rPrChange w:id="16751" w:author="Στάθης Καπ" w:date="2023-03-03T03:55:00Z">
                    <w:rPr>
                      <w:sz w:val="18"/>
                      <w:szCs w:val="18"/>
                    </w:rPr>
                  </w:rPrChange>
                </w:rPr>
                <w:t>265</w:t>
              </w:r>
            </w:ins>
          </w:p>
        </w:tc>
        <w:tc>
          <w:tcPr>
            <w:tcW w:w="544" w:type="dxa"/>
            <w:vAlign w:val="bottom"/>
            <w:tcPrChange w:id="16752" w:author="Στάθης Καπ" w:date="2023-03-03T06:26:00Z">
              <w:tcPr>
                <w:tcW w:w="544" w:type="dxa"/>
                <w:vAlign w:val="bottom"/>
              </w:tcPr>
            </w:tcPrChange>
          </w:tcPr>
          <w:p w14:paraId="193BDB2A" w14:textId="42EBA916" w:rsidR="00C87CFE" w:rsidRPr="00F665AE" w:rsidRDefault="00C87CFE" w:rsidP="00C87CFE">
            <w:pPr>
              <w:jc w:val="center"/>
              <w:rPr>
                <w:ins w:id="16753" w:author="Στάθης Καπ" w:date="2023-03-03T03:52:00Z"/>
                <w:rFonts w:cstheme="minorHAnsi"/>
                <w:sz w:val="16"/>
                <w:szCs w:val="16"/>
              </w:rPr>
            </w:pPr>
            <w:ins w:id="16754" w:author="Στάθης Καπ" w:date="2023-03-03T03:54:00Z">
              <w:r w:rsidRPr="00F665AE">
                <w:rPr>
                  <w:rFonts w:ascii="Calibri" w:hAnsi="Calibri" w:cs="Calibri"/>
                  <w:color w:val="000000"/>
                  <w:sz w:val="16"/>
                  <w:szCs w:val="16"/>
                  <w:rPrChange w:id="16755" w:author="Στάθης Καπ" w:date="2023-03-03T03:55:00Z">
                    <w:rPr>
                      <w:rFonts w:ascii="Calibri" w:hAnsi="Calibri" w:cs="Calibri"/>
                      <w:color w:val="000000"/>
                      <w:sz w:val="18"/>
                      <w:szCs w:val="18"/>
                    </w:rPr>
                  </w:rPrChange>
                </w:rPr>
                <w:t>226</w:t>
              </w:r>
            </w:ins>
          </w:p>
        </w:tc>
        <w:tc>
          <w:tcPr>
            <w:tcW w:w="621" w:type="dxa"/>
            <w:vAlign w:val="bottom"/>
            <w:tcPrChange w:id="16756" w:author="Στάθης Καπ" w:date="2023-03-03T06:26:00Z">
              <w:tcPr>
                <w:tcW w:w="621" w:type="dxa"/>
                <w:vAlign w:val="bottom"/>
              </w:tcPr>
            </w:tcPrChange>
          </w:tcPr>
          <w:p w14:paraId="28538DE3" w14:textId="65C29B8A" w:rsidR="00C87CFE" w:rsidRPr="00F665AE" w:rsidRDefault="00C87CFE" w:rsidP="00C87CFE">
            <w:pPr>
              <w:jc w:val="center"/>
              <w:rPr>
                <w:ins w:id="16757" w:author="Στάθης Καπ" w:date="2023-03-03T03:52:00Z"/>
                <w:rFonts w:cstheme="minorHAnsi"/>
                <w:sz w:val="16"/>
                <w:szCs w:val="16"/>
              </w:rPr>
            </w:pPr>
            <w:ins w:id="16758" w:author="Στάθης Καπ" w:date="2023-03-03T03:54:00Z">
              <w:r w:rsidRPr="00F665AE">
                <w:rPr>
                  <w:rFonts w:ascii="Calibri" w:hAnsi="Calibri" w:cs="Calibri"/>
                  <w:color w:val="000000"/>
                  <w:sz w:val="16"/>
                  <w:szCs w:val="16"/>
                  <w:rPrChange w:id="16759" w:author="Στάθης Καπ" w:date="2023-03-03T03:55:00Z">
                    <w:rPr>
                      <w:rFonts w:ascii="Calibri" w:hAnsi="Calibri" w:cs="Calibri"/>
                      <w:color w:val="000000"/>
                      <w:sz w:val="18"/>
                      <w:szCs w:val="18"/>
                    </w:rPr>
                  </w:rPrChange>
                </w:rPr>
                <w:t>0.206</w:t>
              </w:r>
            </w:ins>
          </w:p>
        </w:tc>
        <w:tc>
          <w:tcPr>
            <w:tcW w:w="669" w:type="dxa"/>
            <w:vAlign w:val="center"/>
            <w:tcPrChange w:id="16760" w:author="Στάθης Καπ" w:date="2023-03-03T06:26:00Z">
              <w:tcPr>
                <w:tcW w:w="669" w:type="dxa"/>
                <w:vAlign w:val="center"/>
              </w:tcPr>
            </w:tcPrChange>
          </w:tcPr>
          <w:p w14:paraId="2876F6B6" w14:textId="0B2B5D48" w:rsidR="00C87CFE" w:rsidRPr="00F665AE" w:rsidRDefault="00C87CFE" w:rsidP="00C87CFE">
            <w:pPr>
              <w:jc w:val="center"/>
              <w:rPr>
                <w:ins w:id="16761" w:author="Στάθης Καπ" w:date="2023-03-03T03:52:00Z"/>
                <w:rFonts w:cstheme="minorHAnsi"/>
                <w:sz w:val="16"/>
                <w:szCs w:val="16"/>
              </w:rPr>
            </w:pPr>
            <w:ins w:id="16762" w:author="Στάθης Καπ" w:date="2023-03-03T06:18:00Z">
              <w:r>
                <w:rPr>
                  <w:rFonts w:ascii="Calibri" w:hAnsi="Calibri" w:cstheme="minorHAnsi"/>
                  <w:color w:val="000000"/>
                  <w:sz w:val="16"/>
                  <w:szCs w:val="16"/>
                </w:rPr>
                <w:t>15.04</w:t>
              </w:r>
            </w:ins>
          </w:p>
        </w:tc>
        <w:tc>
          <w:tcPr>
            <w:tcW w:w="543" w:type="dxa"/>
            <w:vAlign w:val="bottom"/>
            <w:tcPrChange w:id="16763" w:author="Στάθης Καπ" w:date="2023-03-03T06:26:00Z">
              <w:tcPr>
                <w:tcW w:w="543" w:type="dxa"/>
                <w:vAlign w:val="bottom"/>
              </w:tcPr>
            </w:tcPrChange>
          </w:tcPr>
          <w:p w14:paraId="76E37543" w14:textId="75D5E235" w:rsidR="00C87CFE" w:rsidRPr="00F665AE" w:rsidRDefault="00C87CFE" w:rsidP="00C87CFE">
            <w:pPr>
              <w:jc w:val="center"/>
              <w:rPr>
                <w:ins w:id="16764" w:author="Στάθης Καπ" w:date="2023-03-03T03:52:00Z"/>
                <w:rFonts w:cstheme="minorHAnsi"/>
                <w:sz w:val="16"/>
                <w:szCs w:val="16"/>
              </w:rPr>
            </w:pPr>
            <w:ins w:id="16765" w:author="Στάθης Καπ" w:date="2023-03-03T03:54:00Z">
              <w:r w:rsidRPr="00F665AE">
                <w:rPr>
                  <w:rFonts w:ascii="Calibri" w:hAnsi="Calibri" w:cs="Calibri"/>
                  <w:color w:val="000000"/>
                  <w:sz w:val="16"/>
                  <w:szCs w:val="16"/>
                  <w:rPrChange w:id="16766" w:author="Στάθης Καπ" w:date="2023-03-03T03:55:00Z">
                    <w:rPr>
                      <w:rFonts w:ascii="Calibri" w:hAnsi="Calibri" w:cs="Calibri"/>
                      <w:color w:val="000000"/>
                      <w:sz w:val="18"/>
                      <w:szCs w:val="18"/>
                    </w:rPr>
                  </w:rPrChange>
                </w:rPr>
                <w:t>221</w:t>
              </w:r>
            </w:ins>
          </w:p>
        </w:tc>
        <w:tc>
          <w:tcPr>
            <w:tcW w:w="621" w:type="dxa"/>
            <w:vAlign w:val="bottom"/>
            <w:tcPrChange w:id="16767" w:author="Στάθης Καπ" w:date="2023-03-03T06:26:00Z">
              <w:tcPr>
                <w:tcW w:w="621" w:type="dxa"/>
                <w:vAlign w:val="bottom"/>
              </w:tcPr>
            </w:tcPrChange>
          </w:tcPr>
          <w:p w14:paraId="0F1680AE" w14:textId="29540CBB" w:rsidR="00C87CFE" w:rsidRPr="00F665AE" w:rsidRDefault="00C87CFE" w:rsidP="00C87CFE">
            <w:pPr>
              <w:jc w:val="center"/>
              <w:rPr>
                <w:ins w:id="16768" w:author="Στάθης Καπ" w:date="2023-03-03T03:52:00Z"/>
                <w:rFonts w:cstheme="minorHAnsi"/>
                <w:sz w:val="16"/>
                <w:szCs w:val="16"/>
              </w:rPr>
            </w:pPr>
            <w:ins w:id="16769" w:author="Στάθης Καπ" w:date="2023-03-03T03:54:00Z">
              <w:r w:rsidRPr="00F665AE">
                <w:rPr>
                  <w:rFonts w:ascii="Calibri" w:hAnsi="Calibri" w:cs="Calibri"/>
                  <w:color w:val="000000"/>
                  <w:sz w:val="16"/>
                  <w:szCs w:val="16"/>
                  <w:rPrChange w:id="16770" w:author="Στάθης Καπ" w:date="2023-03-03T03:55:00Z">
                    <w:rPr>
                      <w:rFonts w:ascii="Calibri" w:hAnsi="Calibri" w:cs="Calibri"/>
                      <w:color w:val="000000"/>
                      <w:sz w:val="18"/>
                      <w:szCs w:val="18"/>
                    </w:rPr>
                  </w:rPrChange>
                </w:rPr>
                <w:t>0.184</w:t>
              </w:r>
            </w:ins>
          </w:p>
        </w:tc>
        <w:tc>
          <w:tcPr>
            <w:tcW w:w="669" w:type="dxa"/>
            <w:vAlign w:val="center"/>
            <w:tcPrChange w:id="16771" w:author="Στάθης Καπ" w:date="2023-03-03T06:26:00Z">
              <w:tcPr>
                <w:tcW w:w="669" w:type="dxa"/>
                <w:vAlign w:val="center"/>
              </w:tcPr>
            </w:tcPrChange>
          </w:tcPr>
          <w:p w14:paraId="6D535811" w14:textId="70A037D8" w:rsidR="00C87CFE" w:rsidRPr="00F665AE" w:rsidRDefault="00C87CFE" w:rsidP="00C87CFE">
            <w:pPr>
              <w:jc w:val="center"/>
              <w:rPr>
                <w:ins w:id="16772" w:author="Στάθης Καπ" w:date="2023-03-03T03:52:00Z"/>
                <w:rFonts w:cstheme="minorHAnsi"/>
                <w:sz w:val="16"/>
                <w:szCs w:val="16"/>
              </w:rPr>
            </w:pPr>
            <w:ins w:id="16773" w:author="Στάθης Καπ" w:date="2023-03-03T06:18:00Z">
              <w:r>
                <w:rPr>
                  <w:rFonts w:ascii="Calibri" w:hAnsi="Calibri" w:cstheme="minorHAnsi"/>
                  <w:color w:val="000000"/>
                  <w:sz w:val="16"/>
                  <w:szCs w:val="16"/>
                </w:rPr>
                <w:t>2.21</w:t>
              </w:r>
            </w:ins>
          </w:p>
        </w:tc>
        <w:tc>
          <w:tcPr>
            <w:tcW w:w="508" w:type="dxa"/>
            <w:vAlign w:val="bottom"/>
            <w:tcPrChange w:id="16774" w:author="Στάθης Καπ" w:date="2023-03-03T06:26:00Z">
              <w:tcPr>
                <w:tcW w:w="508" w:type="dxa"/>
                <w:vAlign w:val="bottom"/>
              </w:tcPr>
            </w:tcPrChange>
          </w:tcPr>
          <w:p w14:paraId="3166819B" w14:textId="187936FB" w:rsidR="00C87CFE" w:rsidRPr="00F665AE" w:rsidRDefault="00C87CFE" w:rsidP="00C87CFE">
            <w:pPr>
              <w:jc w:val="center"/>
              <w:rPr>
                <w:ins w:id="16775" w:author="Στάθης Καπ" w:date="2023-03-03T03:52:00Z"/>
                <w:rFonts w:cstheme="minorHAnsi"/>
                <w:sz w:val="16"/>
                <w:szCs w:val="16"/>
              </w:rPr>
            </w:pPr>
            <w:ins w:id="16776" w:author="Στάθης Καπ" w:date="2023-03-03T03:54:00Z">
              <w:r w:rsidRPr="00F665AE">
                <w:rPr>
                  <w:rFonts w:ascii="Calibri" w:hAnsi="Calibri" w:cs="Calibri"/>
                  <w:color w:val="000000"/>
                  <w:sz w:val="16"/>
                  <w:szCs w:val="16"/>
                  <w:rPrChange w:id="16777" w:author="Στάθης Καπ" w:date="2023-03-03T03:55:00Z">
                    <w:rPr>
                      <w:rFonts w:ascii="Calibri" w:hAnsi="Calibri" w:cs="Calibri"/>
                      <w:color w:val="000000"/>
                      <w:sz w:val="18"/>
                      <w:szCs w:val="18"/>
                    </w:rPr>
                  </w:rPrChange>
                </w:rPr>
                <w:t>217</w:t>
              </w:r>
            </w:ins>
          </w:p>
        </w:tc>
        <w:tc>
          <w:tcPr>
            <w:tcW w:w="541" w:type="dxa"/>
            <w:vAlign w:val="bottom"/>
            <w:tcPrChange w:id="16778" w:author="Στάθης Καπ" w:date="2023-03-03T06:26:00Z">
              <w:tcPr>
                <w:tcW w:w="541" w:type="dxa"/>
                <w:vAlign w:val="bottom"/>
              </w:tcPr>
            </w:tcPrChange>
          </w:tcPr>
          <w:p w14:paraId="4486F3D8" w14:textId="7D3EF4E0" w:rsidR="00C87CFE" w:rsidRPr="00F665AE" w:rsidRDefault="00C87CFE" w:rsidP="00C87CFE">
            <w:pPr>
              <w:jc w:val="center"/>
              <w:rPr>
                <w:ins w:id="16779" w:author="Στάθης Καπ" w:date="2023-03-03T03:52:00Z"/>
                <w:rFonts w:cstheme="minorHAnsi"/>
                <w:sz w:val="16"/>
                <w:szCs w:val="16"/>
              </w:rPr>
            </w:pPr>
            <w:ins w:id="16780" w:author="Στάθης Καπ" w:date="2023-03-03T03:54:00Z">
              <w:r w:rsidRPr="00F665AE">
                <w:rPr>
                  <w:rFonts w:ascii="Calibri" w:hAnsi="Calibri" w:cs="Calibri"/>
                  <w:color w:val="000000"/>
                  <w:sz w:val="16"/>
                  <w:szCs w:val="16"/>
                  <w:rPrChange w:id="16781" w:author="Στάθης Καπ" w:date="2023-03-03T03:55:00Z">
                    <w:rPr>
                      <w:rFonts w:ascii="Calibri" w:hAnsi="Calibri" w:cs="Calibri"/>
                      <w:color w:val="000000"/>
                      <w:sz w:val="18"/>
                      <w:szCs w:val="18"/>
                    </w:rPr>
                  </w:rPrChange>
                </w:rPr>
                <w:t>0.173</w:t>
              </w:r>
            </w:ins>
          </w:p>
        </w:tc>
        <w:tc>
          <w:tcPr>
            <w:tcW w:w="589" w:type="dxa"/>
            <w:vAlign w:val="center"/>
            <w:tcPrChange w:id="16782" w:author="Στάθης Καπ" w:date="2023-03-03T06:26:00Z">
              <w:tcPr>
                <w:tcW w:w="589" w:type="dxa"/>
                <w:vAlign w:val="center"/>
              </w:tcPr>
            </w:tcPrChange>
          </w:tcPr>
          <w:p w14:paraId="08458BD3" w14:textId="463B5010" w:rsidR="00C87CFE" w:rsidRPr="00F665AE" w:rsidRDefault="00C87CFE" w:rsidP="00C87CFE">
            <w:pPr>
              <w:jc w:val="center"/>
              <w:rPr>
                <w:ins w:id="16783" w:author="Στάθης Καπ" w:date="2023-03-03T03:52:00Z"/>
                <w:rFonts w:cstheme="minorHAnsi"/>
                <w:sz w:val="16"/>
                <w:szCs w:val="16"/>
              </w:rPr>
            </w:pPr>
            <w:ins w:id="16784" w:author="Στάθης Καπ" w:date="2023-03-03T06:18:00Z">
              <w:r>
                <w:rPr>
                  <w:rFonts w:ascii="Calibri" w:hAnsi="Calibri" w:cstheme="minorHAnsi"/>
                  <w:color w:val="000000"/>
                  <w:sz w:val="16"/>
                  <w:szCs w:val="16"/>
                </w:rPr>
                <w:t>3.98</w:t>
              </w:r>
            </w:ins>
          </w:p>
        </w:tc>
        <w:tc>
          <w:tcPr>
            <w:tcW w:w="463" w:type="dxa"/>
            <w:vAlign w:val="bottom"/>
            <w:tcPrChange w:id="16785" w:author="Στάθης Καπ" w:date="2023-03-03T06:26:00Z">
              <w:tcPr>
                <w:tcW w:w="463" w:type="dxa"/>
                <w:vAlign w:val="bottom"/>
              </w:tcPr>
            </w:tcPrChange>
          </w:tcPr>
          <w:p w14:paraId="6F11D5C5" w14:textId="73453054" w:rsidR="00C87CFE" w:rsidRPr="00F665AE" w:rsidRDefault="00C87CFE" w:rsidP="00C87CFE">
            <w:pPr>
              <w:jc w:val="center"/>
              <w:rPr>
                <w:ins w:id="16786" w:author="Στάθης Καπ" w:date="2023-03-03T03:52:00Z"/>
                <w:rFonts w:cstheme="minorHAnsi"/>
                <w:sz w:val="16"/>
                <w:szCs w:val="16"/>
              </w:rPr>
            </w:pPr>
            <w:ins w:id="16787" w:author="Στάθης Καπ" w:date="2023-03-03T03:54:00Z">
              <w:r w:rsidRPr="00F665AE">
                <w:rPr>
                  <w:rFonts w:ascii="Calibri" w:hAnsi="Calibri" w:cs="Calibri"/>
                  <w:color w:val="000000"/>
                  <w:sz w:val="16"/>
                  <w:szCs w:val="16"/>
                  <w:rPrChange w:id="16788" w:author="Στάθης Καπ" w:date="2023-03-03T03:55:00Z">
                    <w:rPr>
                      <w:rFonts w:ascii="Calibri" w:hAnsi="Calibri" w:cs="Calibri"/>
                      <w:color w:val="000000"/>
                      <w:sz w:val="18"/>
                      <w:szCs w:val="18"/>
                    </w:rPr>
                  </w:rPrChange>
                </w:rPr>
                <w:t>165</w:t>
              </w:r>
            </w:ins>
          </w:p>
        </w:tc>
        <w:tc>
          <w:tcPr>
            <w:tcW w:w="541" w:type="dxa"/>
            <w:vAlign w:val="bottom"/>
            <w:tcPrChange w:id="16789" w:author="Στάθης Καπ" w:date="2023-03-03T06:26:00Z">
              <w:tcPr>
                <w:tcW w:w="541" w:type="dxa"/>
                <w:vAlign w:val="bottom"/>
              </w:tcPr>
            </w:tcPrChange>
          </w:tcPr>
          <w:p w14:paraId="1A42E8A5" w14:textId="405C0991" w:rsidR="00C87CFE" w:rsidRPr="00F665AE" w:rsidRDefault="00C87CFE" w:rsidP="00C87CFE">
            <w:pPr>
              <w:jc w:val="center"/>
              <w:rPr>
                <w:ins w:id="16790" w:author="Στάθης Καπ" w:date="2023-03-03T03:52:00Z"/>
                <w:rFonts w:cstheme="minorHAnsi"/>
                <w:sz w:val="16"/>
                <w:szCs w:val="16"/>
              </w:rPr>
            </w:pPr>
            <w:ins w:id="16791" w:author="Στάθης Καπ" w:date="2023-03-03T03:54:00Z">
              <w:r w:rsidRPr="00F665AE">
                <w:rPr>
                  <w:rFonts w:ascii="Calibri" w:hAnsi="Calibri" w:cs="Calibri"/>
                  <w:color w:val="000000"/>
                  <w:sz w:val="16"/>
                  <w:szCs w:val="16"/>
                  <w:rPrChange w:id="16792" w:author="Στάθης Καπ" w:date="2023-03-03T03:55:00Z">
                    <w:rPr>
                      <w:rFonts w:ascii="Calibri" w:hAnsi="Calibri" w:cs="Calibri"/>
                      <w:color w:val="000000"/>
                      <w:sz w:val="18"/>
                      <w:szCs w:val="18"/>
                    </w:rPr>
                  </w:rPrChange>
                </w:rPr>
                <w:t>0.18</w:t>
              </w:r>
            </w:ins>
          </w:p>
        </w:tc>
        <w:tc>
          <w:tcPr>
            <w:tcW w:w="589" w:type="dxa"/>
            <w:vAlign w:val="center"/>
            <w:tcPrChange w:id="16793" w:author="Στάθης Καπ" w:date="2023-03-03T06:26:00Z">
              <w:tcPr>
                <w:tcW w:w="589" w:type="dxa"/>
                <w:vAlign w:val="center"/>
              </w:tcPr>
            </w:tcPrChange>
          </w:tcPr>
          <w:p w14:paraId="13E3C202" w14:textId="2B10C39C" w:rsidR="00C87CFE" w:rsidRPr="00F665AE" w:rsidRDefault="00C87CFE" w:rsidP="00C87CFE">
            <w:pPr>
              <w:jc w:val="center"/>
              <w:rPr>
                <w:ins w:id="16794" w:author="Στάθης Καπ" w:date="2023-03-03T03:52:00Z"/>
                <w:rFonts w:cstheme="minorHAnsi"/>
                <w:sz w:val="16"/>
                <w:szCs w:val="16"/>
              </w:rPr>
            </w:pPr>
            <w:ins w:id="16795"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167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797" w:author="Στάθης Καπ" w:date="2023-03-03T03:54:00Z"/>
        </w:trPr>
        <w:tc>
          <w:tcPr>
            <w:tcW w:w="515" w:type="dxa"/>
            <w:tcBorders>
              <w:top w:val="nil"/>
              <w:bottom w:val="nil"/>
              <w:right w:val="single" w:sz="4" w:space="0" w:color="auto"/>
            </w:tcBorders>
            <w:shd w:val="clear" w:color="auto" w:fill="E7E6E6" w:themeFill="background2"/>
            <w:vAlign w:val="bottom"/>
            <w:tcPrChange w:id="16798" w:author="Στάθης Καπ" w:date="2023-03-03T06:26:00Z">
              <w:tcPr>
                <w:tcW w:w="515" w:type="dxa"/>
                <w:vAlign w:val="bottom"/>
              </w:tcPr>
            </w:tcPrChange>
          </w:tcPr>
          <w:p w14:paraId="4752D50B" w14:textId="4E98C8FF" w:rsidR="00C87CFE" w:rsidRPr="00F665AE" w:rsidRDefault="00C87CFE" w:rsidP="00C87CFE">
            <w:pPr>
              <w:jc w:val="center"/>
              <w:rPr>
                <w:ins w:id="16799" w:author="Στάθης Καπ" w:date="2023-03-03T03:54:00Z"/>
                <w:rFonts w:ascii="Calibri" w:hAnsi="Calibri" w:cs="Calibri"/>
                <w:color w:val="000000"/>
                <w:sz w:val="16"/>
                <w:szCs w:val="16"/>
                <w:rPrChange w:id="16800" w:author="Στάθης Καπ" w:date="2023-03-03T03:55:00Z">
                  <w:rPr>
                    <w:ins w:id="16801" w:author="Στάθης Καπ" w:date="2023-03-03T03:54:00Z"/>
                    <w:rFonts w:ascii="Calibri" w:hAnsi="Calibri" w:cs="Calibri"/>
                    <w:color w:val="000000"/>
                    <w:sz w:val="18"/>
                    <w:szCs w:val="18"/>
                  </w:rPr>
                </w:rPrChange>
              </w:rPr>
            </w:pPr>
            <w:ins w:id="16802" w:author="Στάθης Καπ" w:date="2023-03-03T03:54:00Z">
              <w:r w:rsidRPr="00F665AE">
                <w:rPr>
                  <w:rFonts w:ascii="Calibri" w:hAnsi="Calibri" w:cs="Calibri"/>
                  <w:color w:val="000000"/>
                  <w:sz w:val="16"/>
                  <w:szCs w:val="16"/>
                  <w:rPrChange w:id="16803"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16804" w:author="Στάθης Καπ" w:date="2023-03-03T06:26:00Z">
              <w:tcPr>
                <w:tcW w:w="560" w:type="dxa"/>
              </w:tcPr>
            </w:tcPrChange>
          </w:tcPr>
          <w:p w14:paraId="4FC3F3CB" w14:textId="5663BB79" w:rsidR="00C87CFE" w:rsidRPr="00F665AE" w:rsidRDefault="00C87CFE" w:rsidP="00C87CFE">
            <w:pPr>
              <w:jc w:val="center"/>
              <w:rPr>
                <w:ins w:id="16805" w:author="Στάθης Καπ" w:date="2023-03-03T03:54:00Z"/>
                <w:sz w:val="16"/>
                <w:szCs w:val="16"/>
                <w:rPrChange w:id="16806" w:author="Στάθης Καπ" w:date="2023-03-03T03:55:00Z">
                  <w:rPr>
                    <w:ins w:id="16807" w:author="Στάθης Καπ" w:date="2023-03-03T03:54:00Z"/>
                    <w:sz w:val="18"/>
                    <w:szCs w:val="18"/>
                  </w:rPr>
                </w:rPrChange>
              </w:rPr>
            </w:pPr>
            <w:ins w:id="16808" w:author="Στάθης Καπ" w:date="2023-03-03T03:54:00Z">
              <w:r w:rsidRPr="00F665AE">
                <w:rPr>
                  <w:sz w:val="16"/>
                  <w:szCs w:val="16"/>
                  <w:rPrChange w:id="16809" w:author="Στάθης Καπ" w:date="2023-03-03T03:55:00Z">
                    <w:rPr>
                      <w:sz w:val="18"/>
                      <w:szCs w:val="18"/>
                    </w:rPr>
                  </w:rPrChange>
                </w:rPr>
                <w:t>301</w:t>
              </w:r>
            </w:ins>
          </w:p>
        </w:tc>
        <w:tc>
          <w:tcPr>
            <w:tcW w:w="855" w:type="dxa"/>
            <w:tcPrChange w:id="16810" w:author="Στάθης Καπ" w:date="2023-03-03T06:26:00Z">
              <w:tcPr>
                <w:tcW w:w="855" w:type="dxa"/>
              </w:tcPr>
            </w:tcPrChange>
          </w:tcPr>
          <w:p w14:paraId="2B6C82B2" w14:textId="4B1BECD2" w:rsidR="00C87CFE" w:rsidRPr="00F665AE" w:rsidRDefault="00C87CFE" w:rsidP="00C87CFE">
            <w:pPr>
              <w:jc w:val="center"/>
              <w:rPr>
                <w:ins w:id="16811" w:author="Στάθης Καπ" w:date="2023-03-03T03:54:00Z"/>
                <w:sz w:val="16"/>
                <w:szCs w:val="16"/>
                <w:rPrChange w:id="16812" w:author="Στάθης Καπ" w:date="2023-03-03T03:55:00Z">
                  <w:rPr>
                    <w:ins w:id="16813" w:author="Στάθης Καπ" w:date="2023-03-03T03:54:00Z"/>
                    <w:sz w:val="18"/>
                    <w:szCs w:val="18"/>
                  </w:rPr>
                </w:rPrChange>
              </w:rPr>
            </w:pPr>
            <w:ins w:id="16814" w:author="Στάθης Καπ" w:date="2023-03-03T03:54:00Z">
              <w:r w:rsidRPr="00F665AE">
                <w:rPr>
                  <w:sz w:val="16"/>
                  <w:szCs w:val="16"/>
                  <w:rPrChange w:id="16815" w:author="Στάθης Καπ" w:date="2023-03-03T03:55:00Z">
                    <w:rPr>
                      <w:sz w:val="18"/>
                      <w:szCs w:val="18"/>
                    </w:rPr>
                  </w:rPrChange>
                </w:rPr>
                <w:t>297</w:t>
              </w:r>
            </w:ins>
          </w:p>
        </w:tc>
        <w:tc>
          <w:tcPr>
            <w:tcW w:w="544" w:type="dxa"/>
            <w:vAlign w:val="bottom"/>
            <w:tcPrChange w:id="16816" w:author="Στάθης Καπ" w:date="2023-03-03T06:26:00Z">
              <w:tcPr>
                <w:tcW w:w="544" w:type="dxa"/>
                <w:vAlign w:val="bottom"/>
              </w:tcPr>
            </w:tcPrChange>
          </w:tcPr>
          <w:p w14:paraId="7CDEB93B" w14:textId="0959024B" w:rsidR="00C87CFE" w:rsidRPr="00F665AE" w:rsidRDefault="00C87CFE" w:rsidP="00C87CFE">
            <w:pPr>
              <w:jc w:val="center"/>
              <w:rPr>
                <w:ins w:id="16817" w:author="Στάθης Καπ" w:date="2023-03-03T03:54:00Z"/>
                <w:rFonts w:ascii="Calibri" w:hAnsi="Calibri" w:cs="Calibri"/>
                <w:color w:val="000000"/>
                <w:sz w:val="16"/>
                <w:szCs w:val="16"/>
                <w:rPrChange w:id="16818" w:author="Στάθης Καπ" w:date="2023-03-03T03:55:00Z">
                  <w:rPr>
                    <w:ins w:id="16819" w:author="Στάθης Καπ" w:date="2023-03-03T03:54:00Z"/>
                    <w:rFonts w:ascii="Calibri" w:hAnsi="Calibri" w:cs="Calibri"/>
                    <w:color w:val="000000"/>
                    <w:sz w:val="18"/>
                    <w:szCs w:val="18"/>
                  </w:rPr>
                </w:rPrChange>
              </w:rPr>
            </w:pPr>
            <w:ins w:id="16820" w:author="Στάθης Καπ" w:date="2023-03-03T03:54:00Z">
              <w:r w:rsidRPr="00F665AE">
                <w:rPr>
                  <w:rFonts w:ascii="Calibri" w:hAnsi="Calibri" w:cs="Calibri"/>
                  <w:color w:val="000000"/>
                  <w:sz w:val="16"/>
                  <w:szCs w:val="16"/>
                  <w:rPrChange w:id="16821" w:author="Στάθης Καπ" w:date="2023-03-03T03:55:00Z">
                    <w:rPr>
                      <w:rFonts w:ascii="Calibri" w:hAnsi="Calibri" w:cs="Calibri"/>
                      <w:color w:val="000000"/>
                      <w:sz w:val="18"/>
                      <w:szCs w:val="18"/>
                    </w:rPr>
                  </w:rPrChange>
                </w:rPr>
                <w:t>241</w:t>
              </w:r>
            </w:ins>
          </w:p>
        </w:tc>
        <w:tc>
          <w:tcPr>
            <w:tcW w:w="621" w:type="dxa"/>
            <w:vAlign w:val="bottom"/>
            <w:tcPrChange w:id="16822" w:author="Στάθης Καπ" w:date="2023-03-03T06:26:00Z">
              <w:tcPr>
                <w:tcW w:w="621" w:type="dxa"/>
                <w:vAlign w:val="bottom"/>
              </w:tcPr>
            </w:tcPrChange>
          </w:tcPr>
          <w:p w14:paraId="07751315" w14:textId="36B9AE18" w:rsidR="00C87CFE" w:rsidRPr="00F665AE" w:rsidRDefault="00C87CFE" w:rsidP="00C87CFE">
            <w:pPr>
              <w:jc w:val="center"/>
              <w:rPr>
                <w:ins w:id="16823" w:author="Στάθης Καπ" w:date="2023-03-03T03:54:00Z"/>
                <w:rFonts w:ascii="Calibri" w:hAnsi="Calibri" w:cs="Calibri"/>
                <w:color w:val="000000"/>
                <w:sz w:val="16"/>
                <w:szCs w:val="16"/>
                <w:rPrChange w:id="16824" w:author="Στάθης Καπ" w:date="2023-03-03T03:55:00Z">
                  <w:rPr>
                    <w:ins w:id="16825" w:author="Στάθης Καπ" w:date="2023-03-03T03:54:00Z"/>
                    <w:rFonts w:ascii="Calibri" w:hAnsi="Calibri" w:cs="Calibri"/>
                    <w:color w:val="000000"/>
                    <w:sz w:val="18"/>
                    <w:szCs w:val="18"/>
                  </w:rPr>
                </w:rPrChange>
              </w:rPr>
            </w:pPr>
            <w:ins w:id="16826" w:author="Στάθης Καπ" w:date="2023-03-03T03:54:00Z">
              <w:r w:rsidRPr="00F665AE">
                <w:rPr>
                  <w:rFonts w:ascii="Calibri" w:hAnsi="Calibri" w:cs="Calibri"/>
                  <w:color w:val="000000"/>
                  <w:sz w:val="16"/>
                  <w:szCs w:val="16"/>
                  <w:rPrChange w:id="16827" w:author="Στάθης Καπ" w:date="2023-03-03T03:55:00Z">
                    <w:rPr>
                      <w:rFonts w:ascii="Calibri" w:hAnsi="Calibri" w:cs="Calibri"/>
                      <w:color w:val="000000"/>
                      <w:sz w:val="18"/>
                      <w:szCs w:val="18"/>
                    </w:rPr>
                  </w:rPrChange>
                </w:rPr>
                <w:t>0.18</w:t>
              </w:r>
            </w:ins>
          </w:p>
        </w:tc>
        <w:tc>
          <w:tcPr>
            <w:tcW w:w="669" w:type="dxa"/>
            <w:vAlign w:val="center"/>
            <w:tcPrChange w:id="16828" w:author="Στάθης Καπ" w:date="2023-03-03T06:26:00Z">
              <w:tcPr>
                <w:tcW w:w="669" w:type="dxa"/>
                <w:vAlign w:val="center"/>
              </w:tcPr>
            </w:tcPrChange>
          </w:tcPr>
          <w:p w14:paraId="3169CFD7" w14:textId="19A65133" w:rsidR="00C87CFE" w:rsidRPr="00F665AE" w:rsidRDefault="00C87CFE" w:rsidP="00C87CFE">
            <w:pPr>
              <w:jc w:val="center"/>
              <w:rPr>
                <w:ins w:id="16829" w:author="Στάθης Καπ" w:date="2023-03-03T03:54:00Z"/>
                <w:rFonts w:cstheme="minorHAnsi"/>
                <w:sz w:val="16"/>
                <w:szCs w:val="16"/>
              </w:rPr>
            </w:pPr>
            <w:ins w:id="16830" w:author="Στάθης Καπ" w:date="2023-03-03T06:18:00Z">
              <w:r>
                <w:rPr>
                  <w:rFonts w:ascii="Calibri" w:hAnsi="Calibri" w:cstheme="minorHAnsi"/>
                  <w:color w:val="000000"/>
                  <w:sz w:val="16"/>
                  <w:szCs w:val="16"/>
                </w:rPr>
                <w:t>19.93</w:t>
              </w:r>
            </w:ins>
          </w:p>
        </w:tc>
        <w:tc>
          <w:tcPr>
            <w:tcW w:w="543" w:type="dxa"/>
            <w:vAlign w:val="bottom"/>
            <w:tcPrChange w:id="16831" w:author="Στάθης Καπ" w:date="2023-03-03T06:26:00Z">
              <w:tcPr>
                <w:tcW w:w="543" w:type="dxa"/>
                <w:vAlign w:val="bottom"/>
              </w:tcPr>
            </w:tcPrChange>
          </w:tcPr>
          <w:p w14:paraId="43574252" w14:textId="0C58A710" w:rsidR="00C87CFE" w:rsidRPr="00F665AE" w:rsidRDefault="00C87CFE" w:rsidP="00C87CFE">
            <w:pPr>
              <w:jc w:val="center"/>
              <w:rPr>
                <w:ins w:id="16832" w:author="Στάθης Καπ" w:date="2023-03-03T03:54:00Z"/>
                <w:rFonts w:ascii="Calibri" w:hAnsi="Calibri" w:cs="Calibri"/>
                <w:color w:val="000000"/>
                <w:sz w:val="16"/>
                <w:szCs w:val="16"/>
                <w:rPrChange w:id="16833" w:author="Στάθης Καπ" w:date="2023-03-03T03:55:00Z">
                  <w:rPr>
                    <w:ins w:id="16834" w:author="Στάθης Καπ" w:date="2023-03-03T03:54:00Z"/>
                    <w:rFonts w:ascii="Calibri" w:hAnsi="Calibri" w:cs="Calibri"/>
                    <w:color w:val="000000"/>
                    <w:sz w:val="18"/>
                    <w:szCs w:val="18"/>
                  </w:rPr>
                </w:rPrChange>
              </w:rPr>
            </w:pPr>
            <w:ins w:id="16835" w:author="Στάθης Καπ" w:date="2023-03-03T03:54:00Z">
              <w:r w:rsidRPr="00F665AE">
                <w:rPr>
                  <w:rFonts w:ascii="Calibri" w:hAnsi="Calibri" w:cs="Calibri"/>
                  <w:color w:val="000000"/>
                  <w:sz w:val="16"/>
                  <w:szCs w:val="16"/>
                  <w:rPrChange w:id="16836" w:author="Στάθης Καπ" w:date="2023-03-03T03:55:00Z">
                    <w:rPr>
                      <w:rFonts w:ascii="Calibri" w:hAnsi="Calibri" w:cs="Calibri"/>
                      <w:color w:val="000000"/>
                      <w:sz w:val="18"/>
                      <w:szCs w:val="18"/>
                    </w:rPr>
                  </w:rPrChange>
                </w:rPr>
                <w:t>234</w:t>
              </w:r>
            </w:ins>
          </w:p>
        </w:tc>
        <w:tc>
          <w:tcPr>
            <w:tcW w:w="621" w:type="dxa"/>
            <w:vAlign w:val="bottom"/>
            <w:tcPrChange w:id="16837" w:author="Στάθης Καπ" w:date="2023-03-03T06:26:00Z">
              <w:tcPr>
                <w:tcW w:w="621" w:type="dxa"/>
                <w:vAlign w:val="bottom"/>
              </w:tcPr>
            </w:tcPrChange>
          </w:tcPr>
          <w:p w14:paraId="05982E1E" w14:textId="400DCA35" w:rsidR="00C87CFE" w:rsidRPr="00F665AE" w:rsidRDefault="00C87CFE" w:rsidP="00C87CFE">
            <w:pPr>
              <w:jc w:val="center"/>
              <w:rPr>
                <w:ins w:id="16838" w:author="Στάθης Καπ" w:date="2023-03-03T03:54:00Z"/>
                <w:rFonts w:ascii="Calibri" w:hAnsi="Calibri" w:cs="Calibri"/>
                <w:color w:val="000000"/>
                <w:sz w:val="16"/>
                <w:szCs w:val="16"/>
                <w:rPrChange w:id="16839" w:author="Στάθης Καπ" w:date="2023-03-03T03:55:00Z">
                  <w:rPr>
                    <w:ins w:id="16840" w:author="Στάθης Καπ" w:date="2023-03-03T03:54:00Z"/>
                    <w:rFonts w:ascii="Calibri" w:hAnsi="Calibri" w:cs="Calibri"/>
                    <w:color w:val="000000"/>
                    <w:sz w:val="18"/>
                    <w:szCs w:val="18"/>
                  </w:rPr>
                </w:rPrChange>
              </w:rPr>
            </w:pPr>
            <w:ins w:id="16841" w:author="Στάθης Καπ" w:date="2023-03-03T03:54:00Z">
              <w:r w:rsidRPr="00F665AE">
                <w:rPr>
                  <w:rFonts w:ascii="Calibri" w:hAnsi="Calibri" w:cs="Calibri"/>
                  <w:color w:val="000000"/>
                  <w:sz w:val="16"/>
                  <w:szCs w:val="16"/>
                  <w:rPrChange w:id="16842" w:author="Στάθης Καπ" w:date="2023-03-03T03:55:00Z">
                    <w:rPr>
                      <w:rFonts w:ascii="Calibri" w:hAnsi="Calibri" w:cs="Calibri"/>
                      <w:color w:val="000000"/>
                      <w:sz w:val="18"/>
                      <w:szCs w:val="18"/>
                    </w:rPr>
                  </w:rPrChange>
                </w:rPr>
                <w:t>0.169</w:t>
              </w:r>
            </w:ins>
          </w:p>
        </w:tc>
        <w:tc>
          <w:tcPr>
            <w:tcW w:w="669" w:type="dxa"/>
            <w:vAlign w:val="center"/>
            <w:tcPrChange w:id="16843" w:author="Στάθης Καπ" w:date="2023-03-03T06:26:00Z">
              <w:tcPr>
                <w:tcW w:w="669" w:type="dxa"/>
                <w:vAlign w:val="center"/>
              </w:tcPr>
            </w:tcPrChange>
          </w:tcPr>
          <w:p w14:paraId="3A2DDEB6" w14:textId="4D8B51E1" w:rsidR="00C87CFE" w:rsidRPr="00F665AE" w:rsidRDefault="00C87CFE" w:rsidP="00C87CFE">
            <w:pPr>
              <w:jc w:val="center"/>
              <w:rPr>
                <w:ins w:id="16844" w:author="Στάθης Καπ" w:date="2023-03-03T03:54:00Z"/>
                <w:rFonts w:cstheme="minorHAnsi"/>
                <w:sz w:val="16"/>
                <w:szCs w:val="16"/>
              </w:rPr>
            </w:pPr>
            <w:ins w:id="16845" w:author="Στάθης Καπ" w:date="2023-03-03T06:18:00Z">
              <w:r>
                <w:rPr>
                  <w:rFonts w:ascii="Calibri" w:hAnsi="Calibri" w:cstheme="minorHAnsi"/>
                  <w:color w:val="000000"/>
                  <w:sz w:val="16"/>
                  <w:szCs w:val="16"/>
                </w:rPr>
                <w:t>2.9</w:t>
              </w:r>
            </w:ins>
          </w:p>
        </w:tc>
        <w:tc>
          <w:tcPr>
            <w:tcW w:w="508" w:type="dxa"/>
            <w:vAlign w:val="bottom"/>
            <w:tcPrChange w:id="16846" w:author="Στάθης Καπ" w:date="2023-03-03T06:26:00Z">
              <w:tcPr>
                <w:tcW w:w="508" w:type="dxa"/>
                <w:vAlign w:val="bottom"/>
              </w:tcPr>
            </w:tcPrChange>
          </w:tcPr>
          <w:p w14:paraId="0CC5AD3C" w14:textId="6C133256" w:rsidR="00C87CFE" w:rsidRPr="00F665AE" w:rsidRDefault="00C87CFE" w:rsidP="00C87CFE">
            <w:pPr>
              <w:jc w:val="center"/>
              <w:rPr>
                <w:ins w:id="16847" w:author="Στάθης Καπ" w:date="2023-03-03T03:54:00Z"/>
                <w:rFonts w:ascii="Calibri" w:hAnsi="Calibri" w:cs="Calibri"/>
                <w:color w:val="000000"/>
                <w:sz w:val="16"/>
                <w:szCs w:val="16"/>
                <w:rPrChange w:id="16848" w:author="Στάθης Καπ" w:date="2023-03-03T03:55:00Z">
                  <w:rPr>
                    <w:ins w:id="16849" w:author="Στάθης Καπ" w:date="2023-03-03T03:54:00Z"/>
                    <w:rFonts w:ascii="Calibri" w:hAnsi="Calibri" w:cs="Calibri"/>
                    <w:color w:val="000000"/>
                    <w:sz w:val="18"/>
                    <w:szCs w:val="18"/>
                  </w:rPr>
                </w:rPrChange>
              </w:rPr>
            </w:pPr>
            <w:ins w:id="16850" w:author="Στάθης Καπ" w:date="2023-03-03T03:54:00Z">
              <w:r w:rsidRPr="00F665AE">
                <w:rPr>
                  <w:rFonts w:ascii="Calibri" w:hAnsi="Calibri" w:cs="Calibri"/>
                  <w:color w:val="000000"/>
                  <w:sz w:val="16"/>
                  <w:szCs w:val="16"/>
                  <w:rPrChange w:id="16851" w:author="Στάθης Καπ" w:date="2023-03-03T03:55:00Z">
                    <w:rPr>
                      <w:rFonts w:ascii="Calibri" w:hAnsi="Calibri" w:cs="Calibri"/>
                      <w:color w:val="000000"/>
                      <w:sz w:val="18"/>
                      <w:szCs w:val="18"/>
                    </w:rPr>
                  </w:rPrChange>
                </w:rPr>
                <w:t>211</w:t>
              </w:r>
            </w:ins>
          </w:p>
        </w:tc>
        <w:tc>
          <w:tcPr>
            <w:tcW w:w="541" w:type="dxa"/>
            <w:vAlign w:val="bottom"/>
            <w:tcPrChange w:id="16852" w:author="Στάθης Καπ" w:date="2023-03-03T06:26:00Z">
              <w:tcPr>
                <w:tcW w:w="541" w:type="dxa"/>
                <w:vAlign w:val="bottom"/>
              </w:tcPr>
            </w:tcPrChange>
          </w:tcPr>
          <w:p w14:paraId="1693845B" w14:textId="377EFA57" w:rsidR="00C87CFE" w:rsidRPr="00F665AE" w:rsidRDefault="00C87CFE" w:rsidP="00C87CFE">
            <w:pPr>
              <w:jc w:val="center"/>
              <w:rPr>
                <w:ins w:id="16853" w:author="Στάθης Καπ" w:date="2023-03-03T03:54:00Z"/>
                <w:rFonts w:ascii="Calibri" w:hAnsi="Calibri" w:cs="Calibri"/>
                <w:color w:val="000000"/>
                <w:sz w:val="16"/>
                <w:szCs w:val="16"/>
                <w:rPrChange w:id="16854" w:author="Στάθης Καπ" w:date="2023-03-03T03:55:00Z">
                  <w:rPr>
                    <w:ins w:id="16855" w:author="Στάθης Καπ" w:date="2023-03-03T03:54:00Z"/>
                    <w:rFonts w:ascii="Calibri" w:hAnsi="Calibri" w:cs="Calibri"/>
                    <w:color w:val="000000"/>
                    <w:sz w:val="18"/>
                    <w:szCs w:val="18"/>
                  </w:rPr>
                </w:rPrChange>
              </w:rPr>
            </w:pPr>
            <w:ins w:id="16856" w:author="Στάθης Καπ" w:date="2023-03-03T03:54:00Z">
              <w:r w:rsidRPr="00F665AE">
                <w:rPr>
                  <w:rFonts w:ascii="Calibri" w:hAnsi="Calibri" w:cs="Calibri"/>
                  <w:color w:val="000000"/>
                  <w:sz w:val="16"/>
                  <w:szCs w:val="16"/>
                  <w:rPrChange w:id="16857" w:author="Στάθης Καπ" w:date="2023-03-03T03:55:00Z">
                    <w:rPr>
                      <w:rFonts w:ascii="Calibri" w:hAnsi="Calibri" w:cs="Calibri"/>
                      <w:color w:val="000000"/>
                      <w:sz w:val="18"/>
                      <w:szCs w:val="18"/>
                    </w:rPr>
                  </w:rPrChange>
                </w:rPr>
                <w:t>0.17</w:t>
              </w:r>
            </w:ins>
          </w:p>
        </w:tc>
        <w:tc>
          <w:tcPr>
            <w:tcW w:w="589" w:type="dxa"/>
            <w:vAlign w:val="center"/>
            <w:tcPrChange w:id="16858" w:author="Στάθης Καπ" w:date="2023-03-03T06:26:00Z">
              <w:tcPr>
                <w:tcW w:w="589" w:type="dxa"/>
                <w:vAlign w:val="center"/>
              </w:tcPr>
            </w:tcPrChange>
          </w:tcPr>
          <w:p w14:paraId="34495B52" w14:textId="6C7B5711" w:rsidR="00C87CFE" w:rsidRPr="00F665AE" w:rsidRDefault="00C87CFE" w:rsidP="00C87CFE">
            <w:pPr>
              <w:jc w:val="center"/>
              <w:rPr>
                <w:ins w:id="16859" w:author="Στάθης Καπ" w:date="2023-03-03T03:54:00Z"/>
                <w:rFonts w:cstheme="minorHAnsi"/>
                <w:sz w:val="16"/>
                <w:szCs w:val="16"/>
              </w:rPr>
            </w:pPr>
            <w:ins w:id="16860" w:author="Στάθης Καπ" w:date="2023-03-03T06:18:00Z">
              <w:r>
                <w:rPr>
                  <w:rFonts w:ascii="Calibri" w:hAnsi="Calibri" w:cstheme="minorHAnsi"/>
                  <w:color w:val="000000"/>
                  <w:sz w:val="16"/>
                  <w:szCs w:val="16"/>
                </w:rPr>
                <w:t>12.45</w:t>
              </w:r>
            </w:ins>
          </w:p>
        </w:tc>
        <w:tc>
          <w:tcPr>
            <w:tcW w:w="463" w:type="dxa"/>
            <w:vAlign w:val="bottom"/>
            <w:tcPrChange w:id="16861" w:author="Στάθης Καπ" w:date="2023-03-03T06:26:00Z">
              <w:tcPr>
                <w:tcW w:w="463" w:type="dxa"/>
                <w:vAlign w:val="bottom"/>
              </w:tcPr>
            </w:tcPrChange>
          </w:tcPr>
          <w:p w14:paraId="7D411E78" w14:textId="1D56A111" w:rsidR="00C87CFE" w:rsidRPr="00F665AE" w:rsidRDefault="00C87CFE" w:rsidP="00C87CFE">
            <w:pPr>
              <w:jc w:val="center"/>
              <w:rPr>
                <w:ins w:id="16862" w:author="Στάθης Καπ" w:date="2023-03-03T03:54:00Z"/>
                <w:rFonts w:ascii="Calibri" w:hAnsi="Calibri" w:cs="Calibri"/>
                <w:color w:val="000000"/>
                <w:sz w:val="16"/>
                <w:szCs w:val="16"/>
                <w:rPrChange w:id="16863" w:author="Στάθης Καπ" w:date="2023-03-03T03:55:00Z">
                  <w:rPr>
                    <w:ins w:id="16864" w:author="Στάθης Καπ" w:date="2023-03-03T03:54:00Z"/>
                    <w:rFonts w:ascii="Calibri" w:hAnsi="Calibri" w:cs="Calibri"/>
                    <w:color w:val="000000"/>
                    <w:sz w:val="18"/>
                    <w:szCs w:val="18"/>
                  </w:rPr>
                </w:rPrChange>
              </w:rPr>
            </w:pPr>
            <w:ins w:id="16865" w:author="Στάθης Καπ" w:date="2023-03-03T03:54:00Z">
              <w:r w:rsidRPr="00F665AE">
                <w:rPr>
                  <w:rFonts w:ascii="Calibri" w:hAnsi="Calibri" w:cs="Calibri"/>
                  <w:color w:val="000000"/>
                  <w:sz w:val="16"/>
                  <w:szCs w:val="16"/>
                  <w:rPrChange w:id="16866" w:author="Στάθης Καπ" w:date="2023-03-03T03:55:00Z">
                    <w:rPr>
                      <w:rFonts w:ascii="Calibri" w:hAnsi="Calibri" w:cs="Calibri"/>
                      <w:color w:val="000000"/>
                      <w:sz w:val="18"/>
                      <w:szCs w:val="18"/>
                    </w:rPr>
                  </w:rPrChange>
                </w:rPr>
                <w:t>217</w:t>
              </w:r>
            </w:ins>
          </w:p>
        </w:tc>
        <w:tc>
          <w:tcPr>
            <w:tcW w:w="541" w:type="dxa"/>
            <w:vAlign w:val="bottom"/>
            <w:tcPrChange w:id="16867" w:author="Στάθης Καπ" w:date="2023-03-03T06:26:00Z">
              <w:tcPr>
                <w:tcW w:w="541" w:type="dxa"/>
                <w:vAlign w:val="bottom"/>
              </w:tcPr>
            </w:tcPrChange>
          </w:tcPr>
          <w:p w14:paraId="463ADEF3" w14:textId="1F6DCB44" w:rsidR="00C87CFE" w:rsidRPr="00F665AE" w:rsidRDefault="00C87CFE" w:rsidP="00C87CFE">
            <w:pPr>
              <w:jc w:val="center"/>
              <w:rPr>
                <w:ins w:id="16868" w:author="Στάθης Καπ" w:date="2023-03-03T03:54:00Z"/>
                <w:rFonts w:ascii="Calibri" w:hAnsi="Calibri" w:cs="Calibri"/>
                <w:color w:val="000000"/>
                <w:sz w:val="16"/>
                <w:szCs w:val="16"/>
                <w:rPrChange w:id="16869" w:author="Στάθης Καπ" w:date="2023-03-03T03:55:00Z">
                  <w:rPr>
                    <w:ins w:id="16870" w:author="Στάθης Καπ" w:date="2023-03-03T03:54:00Z"/>
                    <w:rFonts w:ascii="Calibri" w:hAnsi="Calibri" w:cs="Calibri"/>
                    <w:color w:val="000000"/>
                    <w:sz w:val="18"/>
                    <w:szCs w:val="18"/>
                  </w:rPr>
                </w:rPrChange>
              </w:rPr>
            </w:pPr>
            <w:ins w:id="16871" w:author="Στάθης Καπ" w:date="2023-03-03T03:54:00Z">
              <w:r w:rsidRPr="00F665AE">
                <w:rPr>
                  <w:rFonts w:ascii="Calibri" w:hAnsi="Calibri" w:cs="Calibri"/>
                  <w:color w:val="000000"/>
                  <w:sz w:val="16"/>
                  <w:szCs w:val="16"/>
                  <w:rPrChange w:id="16872" w:author="Στάθης Καπ" w:date="2023-03-03T03:55:00Z">
                    <w:rPr>
                      <w:rFonts w:ascii="Calibri" w:hAnsi="Calibri" w:cs="Calibri"/>
                      <w:color w:val="000000"/>
                      <w:sz w:val="18"/>
                      <w:szCs w:val="18"/>
                    </w:rPr>
                  </w:rPrChange>
                </w:rPr>
                <w:t>0.195</w:t>
              </w:r>
            </w:ins>
          </w:p>
        </w:tc>
        <w:tc>
          <w:tcPr>
            <w:tcW w:w="589" w:type="dxa"/>
            <w:vAlign w:val="center"/>
            <w:tcPrChange w:id="16873" w:author="Στάθης Καπ" w:date="2023-03-03T06:26:00Z">
              <w:tcPr>
                <w:tcW w:w="589" w:type="dxa"/>
                <w:vAlign w:val="center"/>
              </w:tcPr>
            </w:tcPrChange>
          </w:tcPr>
          <w:p w14:paraId="5B87E5C5" w14:textId="3D2D1003" w:rsidR="00C87CFE" w:rsidRPr="00F665AE" w:rsidRDefault="00C87CFE" w:rsidP="00C87CFE">
            <w:pPr>
              <w:jc w:val="center"/>
              <w:rPr>
                <w:ins w:id="16874" w:author="Στάθης Καπ" w:date="2023-03-03T03:54:00Z"/>
                <w:rFonts w:cstheme="minorHAnsi"/>
                <w:sz w:val="16"/>
                <w:szCs w:val="16"/>
              </w:rPr>
            </w:pPr>
            <w:ins w:id="16875"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168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877" w:author="Στάθης Καπ" w:date="2023-03-03T03:54:00Z"/>
        </w:trPr>
        <w:tc>
          <w:tcPr>
            <w:tcW w:w="515" w:type="dxa"/>
            <w:tcBorders>
              <w:top w:val="nil"/>
              <w:bottom w:val="nil"/>
              <w:right w:val="single" w:sz="4" w:space="0" w:color="auto"/>
            </w:tcBorders>
            <w:shd w:val="clear" w:color="auto" w:fill="E7E6E6" w:themeFill="background2"/>
            <w:vAlign w:val="bottom"/>
            <w:tcPrChange w:id="16878" w:author="Στάθης Καπ" w:date="2023-03-03T06:26:00Z">
              <w:tcPr>
                <w:tcW w:w="515" w:type="dxa"/>
                <w:vAlign w:val="bottom"/>
              </w:tcPr>
            </w:tcPrChange>
          </w:tcPr>
          <w:p w14:paraId="00DE4308" w14:textId="521BAB1F" w:rsidR="00C87CFE" w:rsidRPr="00F665AE" w:rsidRDefault="00C87CFE" w:rsidP="00C87CFE">
            <w:pPr>
              <w:jc w:val="center"/>
              <w:rPr>
                <w:ins w:id="16879" w:author="Στάθης Καπ" w:date="2023-03-03T03:54:00Z"/>
                <w:rFonts w:ascii="Calibri" w:hAnsi="Calibri" w:cs="Calibri"/>
                <w:color w:val="000000"/>
                <w:sz w:val="16"/>
                <w:szCs w:val="16"/>
                <w:rPrChange w:id="16880" w:author="Στάθης Καπ" w:date="2023-03-03T03:55:00Z">
                  <w:rPr>
                    <w:ins w:id="16881" w:author="Στάθης Καπ" w:date="2023-03-03T03:54:00Z"/>
                    <w:rFonts w:ascii="Calibri" w:hAnsi="Calibri" w:cs="Calibri"/>
                    <w:color w:val="000000"/>
                    <w:sz w:val="18"/>
                    <w:szCs w:val="18"/>
                  </w:rPr>
                </w:rPrChange>
              </w:rPr>
            </w:pPr>
            <w:ins w:id="16882" w:author="Στάθης Καπ" w:date="2023-03-03T03:54:00Z">
              <w:r w:rsidRPr="00F665AE">
                <w:rPr>
                  <w:rFonts w:ascii="Calibri" w:hAnsi="Calibri" w:cs="Calibri"/>
                  <w:color w:val="000000"/>
                  <w:sz w:val="16"/>
                  <w:szCs w:val="16"/>
                  <w:rPrChange w:id="16883"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16884" w:author="Στάθης Καπ" w:date="2023-03-03T06:26:00Z">
              <w:tcPr>
                <w:tcW w:w="560" w:type="dxa"/>
              </w:tcPr>
            </w:tcPrChange>
          </w:tcPr>
          <w:p w14:paraId="69BE4300" w14:textId="0A809FAE" w:rsidR="00C87CFE" w:rsidRPr="00F665AE" w:rsidRDefault="00C87CFE" w:rsidP="00C87CFE">
            <w:pPr>
              <w:jc w:val="center"/>
              <w:rPr>
                <w:ins w:id="16885" w:author="Στάθης Καπ" w:date="2023-03-03T03:54:00Z"/>
                <w:sz w:val="16"/>
                <w:szCs w:val="16"/>
                <w:rPrChange w:id="16886" w:author="Στάθης Καπ" w:date="2023-03-03T03:55:00Z">
                  <w:rPr>
                    <w:ins w:id="16887" w:author="Στάθης Καπ" w:date="2023-03-03T03:54:00Z"/>
                    <w:sz w:val="18"/>
                    <w:szCs w:val="18"/>
                  </w:rPr>
                </w:rPrChange>
              </w:rPr>
            </w:pPr>
            <w:ins w:id="16888" w:author="Στάθης Καπ" w:date="2023-03-03T03:54:00Z">
              <w:r w:rsidRPr="00F665AE">
                <w:rPr>
                  <w:sz w:val="16"/>
                  <w:szCs w:val="16"/>
                  <w:rPrChange w:id="16889" w:author="Στάθης Καπ" w:date="2023-03-03T03:55:00Z">
                    <w:rPr>
                      <w:sz w:val="18"/>
                      <w:szCs w:val="18"/>
                    </w:rPr>
                  </w:rPrChange>
                </w:rPr>
                <w:t>244</w:t>
              </w:r>
            </w:ins>
          </w:p>
        </w:tc>
        <w:tc>
          <w:tcPr>
            <w:tcW w:w="855" w:type="dxa"/>
            <w:tcPrChange w:id="16890" w:author="Στάθης Καπ" w:date="2023-03-03T06:26:00Z">
              <w:tcPr>
                <w:tcW w:w="855" w:type="dxa"/>
              </w:tcPr>
            </w:tcPrChange>
          </w:tcPr>
          <w:p w14:paraId="431D5792" w14:textId="037A7A68" w:rsidR="00C87CFE" w:rsidRPr="00F665AE" w:rsidRDefault="00C87CFE" w:rsidP="00C87CFE">
            <w:pPr>
              <w:jc w:val="center"/>
              <w:rPr>
                <w:ins w:id="16891" w:author="Στάθης Καπ" w:date="2023-03-03T03:54:00Z"/>
                <w:sz w:val="16"/>
                <w:szCs w:val="16"/>
                <w:rPrChange w:id="16892" w:author="Στάθης Καπ" w:date="2023-03-03T03:55:00Z">
                  <w:rPr>
                    <w:ins w:id="16893" w:author="Στάθης Καπ" w:date="2023-03-03T03:54:00Z"/>
                    <w:sz w:val="18"/>
                    <w:szCs w:val="18"/>
                  </w:rPr>
                </w:rPrChange>
              </w:rPr>
            </w:pPr>
            <w:ins w:id="16894" w:author="Στάθης Καπ" w:date="2023-03-03T03:54:00Z">
              <w:r w:rsidRPr="00F665AE">
                <w:rPr>
                  <w:sz w:val="16"/>
                  <w:szCs w:val="16"/>
                  <w:rPrChange w:id="16895" w:author="Στάθης Καπ" w:date="2023-03-03T03:55:00Z">
                    <w:rPr>
                      <w:sz w:val="18"/>
                      <w:szCs w:val="18"/>
                    </w:rPr>
                  </w:rPrChange>
                </w:rPr>
                <w:t>221</w:t>
              </w:r>
            </w:ins>
          </w:p>
        </w:tc>
        <w:tc>
          <w:tcPr>
            <w:tcW w:w="544" w:type="dxa"/>
            <w:vAlign w:val="bottom"/>
            <w:tcPrChange w:id="16896" w:author="Στάθης Καπ" w:date="2023-03-03T06:26:00Z">
              <w:tcPr>
                <w:tcW w:w="544" w:type="dxa"/>
                <w:vAlign w:val="bottom"/>
              </w:tcPr>
            </w:tcPrChange>
          </w:tcPr>
          <w:p w14:paraId="57B55D72" w14:textId="0CB690FF" w:rsidR="00C87CFE" w:rsidRPr="00F665AE" w:rsidRDefault="00C87CFE" w:rsidP="00C87CFE">
            <w:pPr>
              <w:jc w:val="center"/>
              <w:rPr>
                <w:ins w:id="16897" w:author="Στάθης Καπ" w:date="2023-03-03T03:54:00Z"/>
                <w:rFonts w:ascii="Calibri" w:hAnsi="Calibri" w:cs="Calibri"/>
                <w:color w:val="000000"/>
                <w:sz w:val="16"/>
                <w:szCs w:val="16"/>
                <w:rPrChange w:id="16898" w:author="Στάθης Καπ" w:date="2023-03-03T03:55:00Z">
                  <w:rPr>
                    <w:ins w:id="16899" w:author="Στάθης Καπ" w:date="2023-03-03T03:54:00Z"/>
                    <w:rFonts w:ascii="Calibri" w:hAnsi="Calibri" w:cs="Calibri"/>
                    <w:color w:val="000000"/>
                    <w:sz w:val="18"/>
                    <w:szCs w:val="18"/>
                  </w:rPr>
                </w:rPrChange>
              </w:rPr>
            </w:pPr>
            <w:ins w:id="16900" w:author="Στάθης Καπ" w:date="2023-03-03T03:54:00Z">
              <w:r w:rsidRPr="00F665AE">
                <w:rPr>
                  <w:rFonts w:ascii="Calibri" w:hAnsi="Calibri" w:cs="Calibri"/>
                  <w:color w:val="000000"/>
                  <w:sz w:val="16"/>
                  <w:szCs w:val="16"/>
                  <w:rPrChange w:id="16901" w:author="Στάθης Καπ" w:date="2023-03-03T03:55:00Z">
                    <w:rPr>
                      <w:rFonts w:ascii="Calibri" w:hAnsi="Calibri" w:cs="Calibri"/>
                      <w:color w:val="000000"/>
                      <w:sz w:val="18"/>
                      <w:szCs w:val="18"/>
                    </w:rPr>
                  </w:rPrChange>
                </w:rPr>
                <w:t>203</w:t>
              </w:r>
            </w:ins>
          </w:p>
        </w:tc>
        <w:tc>
          <w:tcPr>
            <w:tcW w:w="621" w:type="dxa"/>
            <w:vAlign w:val="bottom"/>
            <w:tcPrChange w:id="16902" w:author="Στάθης Καπ" w:date="2023-03-03T06:26:00Z">
              <w:tcPr>
                <w:tcW w:w="621" w:type="dxa"/>
                <w:vAlign w:val="bottom"/>
              </w:tcPr>
            </w:tcPrChange>
          </w:tcPr>
          <w:p w14:paraId="63CEBD59" w14:textId="52E5365D" w:rsidR="00C87CFE" w:rsidRPr="00F665AE" w:rsidRDefault="00C87CFE" w:rsidP="00C87CFE">
            <w:pPr>
              <w:jc w:val="center"/>
              <w:rPr>
                <w:ins w:id="16903" w:author="Στάθης Καπ" w:date="2023-03-03T03:54:00Z"/>
                <w:rFonts w:ascii="Calibri" w:hAnsi="Calibri" w:cs="Calibri"/>
                <w:color w:val="000000"/>
                <w:sz w:val="16"/>
                <w:szCs w:val="16"/>
                <w:rPrChange w:id="16904" w:author="Στάθης Καπ" w:date="2023-03-03T03:55:00Z">
                  <w:rPr>
                    <w:ins w:id="16905" w:author="Στάθης Καπ" w:date="2023-03-03T03:54:00Z"/>
                    <w:rFonts w:ascii="Calibri" w:hAnsi="Calibri" w:cs="Calibri"/>
                    <w:color w:val="000000"/>
                    <w:sz w:val="18"/>
                    <w:szCs w:val="18"/>
                  </w:rPr>
                </w:rPrChange>
              </w:rPr>
            </w:pPr>
            <w:ins w:id="16906" w:author="Στάθης Καπ" w:date="2023-03-03T03:54:00Z">
              <w:r w:rsidRPr="00F665AE">
                <w:rPr>
                  <w:rFonts w:ascii="Calibri" w:hAnsi="Calibri" w:cs="Calibri"/>
                  <w:color w:val="000000"/>
                  <w:sz w:val="16"/>
                  <w:szCs w:val="16"/>
                  <w:rPrChange w:id="16907" w:author="Στάθης Καπ" w:date="2023-03-03T03:55:00Z">
                    <w:rPr>
                      <w:rFonts w:ascii="Calibri" w:hAnsi="Calibri" w:cs="Calibri"/>
                      <w:color w:val="000000"/>
                      <w:sz w:val="18"/>
                      <w:szCs w:val="18"/>
                    </w:rPr>
                  </w:rPrChange>
                </w:rPr>
                <w:t>0.172</w:t>
              </w:r>
            </w:ins>
          </w:p>
        </w:tc>
        <w:tc>
          <w:tcPr>
            <w:tcW w:w="669" w:type="dxa"/>
            <w:vAlign w:val="center"/>
            <w:tcPrChange w:id="16908" w:author="Στάθης Καπ" w:date="2023-03-03T06:26:00Z">
              <w:tcPr>
                <w:tcW w:w="669" w:type="dxa"/>
                <w:vAlign w:val="center"/>
              </w:tcPr>
            </w:tcPrChange>
          </w:tcPr>
          <w:p w14:paraId="0D42DE7F" w14:textId="1C85D44A" w:rsidR="00C87CFE" w:rsidRPr="00F665AE" w:rsidRDefault="00C87CFE" w:rsidP="00C87CFE">
            <w:pPr>
              <w:jc w:val="center"/>
              <w:rPr>
                <w:ins w:id="16909" w:author="Στάθης Καπ" w:date="2023-03-03T03:54:00Z"/>
                <w:rFonts w:cstheme="minorHAnsi"/>
                <w:sz w:val="16"/>
                <w:szCs w:val="16"/>
              </w:rPr>
            </w:pPr>
            <w:ins w:id="16910" w:author="Στάθης Καπ" w:date="2023-03-03T06:18:00Z">
              <w:r>
                <w:rPr>
                  <w:rFonts w:ascii="Calibri" w:hAnsi="Calibri" w:cstheme="minorHAnsi"/>
                  <w:color w:val="000000"/>
                  <w:sz w:val="16"/>
                  <w:szCs w:val="16"/>
                </w:rPr>
                <w:t>16.8</w:t>
              </w:r>
            </w:ins>
          </w:p>
        </w:tc>
        <w:tc>
          <w:tcPr>
            <w:tcW w:w="543" w:type="dxa"/>
            <w:vAlign w:val="bottom"/>
            <w:tcPrChange w:id="16911" w:author="Στάθης Καπ" w:date="2023-03-03T06:26:00Z">
              <w:tcPr>
                <w:tcW w:w="543" w:type="dxa"/>
                <w:vAlign w:val="bottom"/>
              </w:tcPr>
            </w:tcPrChange>
          </w:tcPr>
          <w:p w14:paraId="595E5579" w14:textId="3E6382AC" w:rsidR="00C87CFE" w:rsidRPr="00F665AE" w:rsidRDefault="00C87CFE" w:rsidP="00C87CFE">
            <w:pPr>
              <w:jc w:val="center"/>
              <w:rPr>
                <w:ins w:id="16912" w:author="Στάθης Καπ" w:date="2023-03-03T03:54:00Z"/>
                <w:rFonts w:ascii="Calibri" w:hAnsi="Calibri" w:cs="Calibri"/>
                <w:color w:val="000000"/>
                <w:sz w:val="16"/>
                <w:szCs w:val="16"/>
                <w:rPrChange w:id="16913" w:author="Στάθης Καπ" w:date="2023-03-03T03:55:00Z">
                  <w:rPr>
                    <w:ins w:id="16914" w:author="Στάθης Καπ" w:date="2023-03-03T03:54:00Z"/>
                    <w:rFonts w:ascii="Calibri" w:hAnsi="Calibri" w:cs="Calibri"/>
                    <w:color w:val="000000"/>
                    <w:sz w:val="18"/>
                    <w:szCs w:val="18"/>
                  </w:rPr>
                </w:rPrChange>
              </w:rPr>
            </w:pPr>
            <w:ins w:id="16915" w:author="Στάθης Καπ" w:date="2023-03-03T03:54:00Z">
              <w:r w:rsidRPr="00F665AE">
                <w:rPr>
                  <w:rFonts w:ascii="Calibri" w:hAnsi="Calibri" w:cs="Calibri"/>
                  <w:color w:val="000000"/>
                  <w:sz w:val="16"/>
                  <w:szCs w:val="16"/>
                  <w:rPrChange w:id="16916" w:author="Στάθης Καπ" w:date="2023-03-03T03:55:00Z">
                    <w:rPr>
                      <w:rFonts w:ascii="Calibri" w:hAnsi="Calibri" w:cs="Calibri"/>
                      <w:color w:val="000000"/>
                      <w:sz w:val="18"/>
                      <w:szCs w:val="18"/>
                    </w:rPr>
                  </w:rPrChange>
                </w:rPr>
                <w:t>165</w:t>
              </w:r>
            </w:ins>
          </w:p>
        </w:tc>
        <w:tc>
          <w:tcPr>
            <w:tcW w:w="621" w:type="dxa"/>
            <w:vAlign w:val="bottom"/>
            <w:tcPrChange w:id="16917" w:author="Στάθης Καπ" w:date="2023-03-03T06:26:00Z">
              <w:tcPr>
                <w:tcW w:w="621" w:type="dxa"/>
                <w:vAlign w:val="bottom"/>
              </w:tcPr>
            </w:tcPrChange>
          </w:tcPr>
          <w:p w14:paraId="1301EAA9" w14:textId="0A98E81D" w:rsidR="00C87CFE" w:rsidRPr="00F665AE" w:rsidRDefault="00C87CFE" w:rsidP="00C87CFE">
            <w:pPr>
              <w:jc w:val="center"/>
              <w:rPr>
                <w:ins w:id="16918" w:author="Στάθης Καπ" w:date="2023-03-03T03:54:00Z"/>
                <w:rFonts w:ascii="Calibri" w:hAnsi="Calibri" w:cs="Calibri"/>
                <w:color w:val="000000"/>
                <w:sz w:val="16"/>
                <w:szCs w:val="16"/>
                <w:rPrChange w:id="16919" w:author="Στάθης Καπ" w:date="2023-03-03T03:55:00Z">
                  <w:rPr>
                    <w:ins w:id="16920" w:author="Στάθης Καπ" w:date="2023-03-03T03:54:00Z"/>
                    <w:rFonts w:ascii="Calibri" w:hAnsi="Calibri" w:cs="Calibri"/>
                    <w:color w:val="000000"/>
                    <w:sz w:val="18"/>
                    <w:szCs w:val="18"/>
                  </w:rPr>
                </w:rPrChange>
              </w:rPr>
            </w:pPr>
            <w:ins w:id="16921" w:author="Στάθης Καπ" w:date="2023-03-03T03:54:00Z">
              <w:r w:rsidRPr="00F665AE">
                <w:rPr>
                  <w:rFonts w:ascii="Calibri" w:hAnsi="Calibri" w:cs="Calibri"/>
                  <w:color w:val="000000"/>
                  <w:sz w:val="16"/>
                  <w:szCs w:val="16"/>
                  <w:rPrChange w:id="16922" w:author="Στάθης Καπ" w:date="2023-03-03T03:55:00Z">
                    <w:rPr>
                      <w:rFonts w:ascii="Calibri" w:hAnsi="Calibri" w:cs="Calibri"/>
                      <w:color w:val="000000"/>
                      <w:sz w:val="18"/>
                      <w:szCs w:val="18"/>
                    </w:rPr>
                  </w:rPrChange>
                </w:rPr>
                <w:t>0.172</w:t>
              </w:r>
            </w:ins>
          </w:p>
        </w:tc>
        <w:tc>
          <w:tcPr>
            <w:tcW w:w="669" w:type="dxa"/>
            <w:vAlign w:val="center"/>
            <w:tcPrChange w:id="16923" w:author="Στάθης Καπ" w:date="2023-03-03T06:26:00Z">
              <w:tcPr>
                <w:tcW w:w="669" w:type="dxa"/>
                <w:vAlign w:val="center"/>
              </w:tcPr>
            </w:tcPrChange>
          </w:tcPr>
          <w:p w14:paraId="4B9417DB" w14:textId="74D0FAAE" w:rsidR="00C87CFE" w:rsidRPr="00F665AE" w:rsidRDefault="00C87CFE" w:rsidP="00C87CFE">
            <w:pPr>
              <w:jc w:val="center"/>
              <w:rPr>
                <w:ins w:id="16924" w:author="Στάθης Καπ" w:date="2023-03-03T03:54:00Z"/>
                <w:rFonts w:cstheme="minorHAnsi"/>
                <w:sz w:val="16"/>
                <w:szCs w:val="16"/>
              </w:rPr>
            </w:pPr>
            <w:ins w:id="16925" w:author="Στάθης Καπ" w:date="2023-03-03T06:18:00Z">
              <w:r>
                <w:rPr>
                  <w:rFonts w:ascii="Calibri" w:hAnsi="Calibri" w:cstheme="minorHAnsi"/>
                  <w:color w:val="000000"/>
                  <w:sz w:val="16"/>
                  <w:szCs w:val="16"/>
                </w:rPr>
                <w:t>18.72</w:t>
              </w:r>
            </w:ins>
          </w:p>
        </w:tc>
        <w:tc>
          <w:tcPr>
            <w:tcW w:w="508" w:type="dxa"/>
            <w:vAlign w:val="bottom"/>
            <w:tcPrChange w:id="16926" w:author="Στάθης Καπ" w:date="2023-03-03T06:26:00Z">
              <w:tcPr>
                <w:tcW w:w="508" w:type="dxa"/>
                <w:vAlign w:val="bottom"/>
              </w:tcPr>
            </w:tcPrChange>
          </w:tcPr>
          <w:p w14:paraId="0B640AD2" w14:textId="270D5C08" w:rsidR="00C87CFE" w:rsidRPr="00F665AE" w:rsidRDefault="00C87CFE" w:rsidP="00C87CFE">
            <w:pPr>
              <w:jc w:val="center"/>
              <w:rPr>
                <w:ins w:id="16927" w:author="Στάθης Καπ" w:date="2023-03-03T03:54:00Z"/>
                <w:rFonts w:ascii="Calibri" w:hAnsi="Calibri" w:cs="Calibri"/>
                <w:color w:val="000000"/>
                <w:sz w:val="16"/>
                <w:szCs w:val="16"/>
                <w:rPrChange w:id="16928" w:author="Στάθης Καπ" w:date="2023-03-03T03:55:00Z">
                  <w:rPr>
                    <w:ins w:id="16929" w:author="Στάθης Καπ" w:date="2023-03-03T03:54:00Z"/>
                    <w:rFonts w:ascii="Calibri" w:hAnsi="Calibri" w:cs="Calibri"/>
                    <w:color w:val="000000"/>
                    <w:sz w:val="18"/>
                    <w:szCs w:val="18"/>
                  </w:rPr>
                </w:rPrChange>
              </w:rPr>
            </w:pPr>
            <w:ins w:id="16930" w:author="Στάθης Καπ" w:date="2023-03-03T03:54:00Z">
              <w:r w:rsidRPr="00F665AE">
                <w:rPr>
                  <w:rFonts w:ascii="Calibri" w:hAnsi="Calibri" w:cs="Calibri"/>
                  <w:color w:val="000000"/>
                  <w:sz w:val="16"/>
                  <w:szCs w:val="16"/>
                  <w:rPrChange w:id="16931" w:author="Στάθης Καπ" w:date="2023-03-03T03:55:00Z">
                    <w:rPr>
                      <w:rFonts w:ascii="Calibri" w:hAnsi="Calibri" w:cs="Calibri"/>
                      <w:color w:val="000000"/>
                      <w:sz w:val="18"/>
                      <w:szCs w:val="18"/>
                    </w:rPr>
                  </w:rPrChange>
                </w:rPr>
                <w:t>202</w:t>
              </w:r>
            </w:ins>
          </w:p>
        </w:tc>
        <w:tc>
          <w:tcPr>
            <w:tcW w:w="541" w:type="dxa"/>
            <w:vAlign w:val="bottom"/>
            <w:tcPrChange w:id="16932" w:author="Στάθης Καπ" w:date="2023-03-03T06:26:00Z">
              <w:tcPr>
                <w:tcW w:w="541" w:type="dxa"/>
                <w:vAlign w:val="bottom"/>
              </w:tcPr>
            </w:tcPrChange>
          </w:tcPr>
          <w:p w14:paraId="17FFE119" w14:textId="46905AEC" w:rsidR="00C87CFE" w:rsidRPr="00F665AE" w:rsidRDefault="00C87CFE" w:rsidP="00C87CFE">
            <w:pPr>
              <w:jc w:val="center"/>
              <w:rPr>
                <w:ins w:id="16933" w:author="Στάθης Καπ" w:date="2023-03-03T03:54:00Z"/>
                <w:rFonts w:ascii="Calibri" w:hAnsi="Calibri" w:cs="Calibri"/>
                <w:color w:val="000000"/>
                <w:sz w:val="16"/>
                <w:szCs w:val="16"/>
                <w:rPrChange w:id="16934" w:author="Στάθης Καπ" w:date="2023-03-03T03:55:00Z">
                  <w:rPr>
                    <w:ins w:id="16935" w:author="Στάθης Καπ" w:date="2023-03-03T03:54:00Z"/>
                    <w:rFonts w:ascii="Calibri" w:hAnsi="Calibri" w:cs="Calibri"/>
                    <w:color w:val="000000"/>
                    <w:sz w:val="18"/>
                    <w:szCs w:val="18"/>
                  </w:rPr>
                </w:rPrChange>
              </w:rPr>
            </w:pPr>
            <w:ins w:id="16936" w:author="Στάθης Καπ" w:date="2023-03-03T03:54:00Z">
              <w:r w:rsidRPr="00F665AE">
                <w:rPr>
                  <w:rFonts w:ascii="Calibri" w:hAnsi="Calibri" w:cs="Calibri"/>
                  <w:color w:val="000000"/>
                  <w:sz w:val="16"/>
                  <w:szCs w:val="16"/>
                  <w:rPrChange w:id="16937" w:author="Στάθης Καπ" w:date="2023-03-03T03:55:00Z">
                    <w:rPr>
                      <w:rFonts w:ascii="Calibri" w:hAnsi="Calibri" w:cs="Calibri"/>
                      <w:color w:val="000000"/>
                      <w:sz w:val="18"/>
                      <w:szCs w:val="18"/>
                    </w:rPr>
                  </w:rPrChange>
                </w:rPr>
                <w:t>0.17</w:t>
              </w:r>
            </w:ins>
          </w:p>
        </w:tc>
        <w:tc>
          <w:tcPr>
            <w:tcW w:w="589" w:type="dxa"/>
            <w:vAlign w:val="center"/>
            <w:tcPrChange w:id="16938" w:author="Στάθης Καπ" w:date="2023-03-03T06:26:00Z">
              <w:tcPr>
                <w:tcW w:w="589" w:type="dxa"/>
                <w:vAlign w:val="center"/>
              </w:tcPr>
            </w:tcPrChange>
          </w:tcPr>
          <w:p w14:paraId="4E6B4882" w14:textId="52C81E89" w:rsidR="00C87CFE" w:rsidRPr="00F665AE" w:rsidRDefault="00C87CFE" w:rsidP="00C87CFE">
            <w:pPr>
              <w:jc w:val="center"/>
              <w:rPr>
                <w:ins w:id="16939" w:author="Στάθης Καπ" w:date="2023-03-03T03:54:00Z"/>
                <w:rFonts w:cstheme="minorHAnsi"/>
                <w:sz w:val="16"/>
                <w:szCs w:val="16"/>
              </w:rPr>
            </w:pPr>
            <w:ins w:id="16940" w:author="Στάθης Καπ" w:date="2023-03-03T06:18:00Z">
              <w:r>
                <w:rPr>
                  <w:rFonts w:ascii="Calibri" w:hAnsi="Calibri" w:cstheme="minorHAnsi"/>
                  <w:color w:val="000000"/>
                  <w:sz w:val="16"/>
                  <w:szCs w:val="16"/>
                </w:rPr>
                <w:t>0.49</w:t>
              </w:r>
            </w:ins>
          </w:p>
        </w:tc>
        <w:tc>
          <w:tcPr>
            <w:tcW w:w="463" w:type="dxa"/>
            <w:vAlign w:val="bottom"/>
            <w:tcPrChange w:id="16941" w:author="Στάθης Καπ" w:date="2023-03-03T06:26:00Z">
              <w:tcPr>
                <w:tcW w:w="463" w:type="dxa"/>
                <w:vAlign w:val="bottom"/>
              </w:tcPr>
            </w:tcPrChange>
          </w:tcPr>
          <w:p w14:paraId="04C9878F" w14:textId="2AFCFC88" w:rsidR="00C87CFE" w:rsidRPr="00F665AE" w:rsidRDefault="00C87CFE" w:rsidP="00C87CFE">
            <w:pPr>
              <w:jc w:val="center"/>
              <w:rPr>
                <w:ins w:id="16942" w:author="Στάθης Καπ" w:date="2023-03-03T03:54:00Z"/>
                <w:rFonts w:ascii="Calibri" w:hAnsi="Calibri" w:cs="Calibri"/>
                <w:color w:val="000000"/>
                <w:sz w:val="16"/>
                <w:szCs w:val="16"/>
                <w:rPrChange w:id="16943" w:author="Στάθης Καπ" w:date="2023-03-03T03:55:00Z">
                  <w:rPr>
                    <w:ins w:id="16944" w:author="Στάθης Καπ" w:date="2023-03-03T03:54:00Z"/>
                    <w:rFonts w:ascii="Calibri" w:hAnsi="Calibri" w:cs="Calibri"/>
                    <w:color w:val="000000"/>
                    <w:sz w:val="18"/>
                    <w:szCs w:val="18"/>
                  </w:rPr>
                </w:rPrChange>
              </w:rPr>
            </w:pPr>
            <w:ins w:id="16945" w:author="Στάθης Καπ" w:date="2023-03-03T03:54:00Z">
              <w:r w:rsidRPr="00F665AE">
                <w:rPr>
                  <w:rFonts w:ascii="Calibri" w:hAnsi="Calibri" w:cs="Calibri"/>
                  <w:color w:val="000000"/>
                  <w:sz w:val="16"/>
                  <w:szCs w:val="16"/>
                  <w:rPrChange w:id="16946" w:author="Στάθης Καπ" w:date="2023-03-03T03:55:00Z">
                    <w:rPr>
                      <w:rFonts w:ascii="Calibri" w:hAnsi="Calibri" w:cs="Calibri"/>
                      <w:color w:val="000000"/>
                      <w:sz w:val="18"/>
                      <w:szCs w:val="18"/>
                    </w:rPr>
                  </w:rPrChange>
                </w:rPr>
                <w:t>187</w:t>
              </w:r>
            </w:ins>
          </w:p>
        </w:tc>
        <w:tc>
          <w:tcPr>
            <w:tcW w:w="541" w:type="dxa"/>
            <w:vAlign w:val="bottom"/>
            <w:tcPrChange w:id="16947" w:author="Στάθης Καπ" w:date="2023-03-03T06:26:00Z">
              <w:tcPr>
                <w:tcW w:w="541" w:type="dxa"/>
                <w:vAlign w:val="bottom"/>
              </w:tcPr>
            </w:tcPrChange>
          </w:tcPr>
          <w:p w14:paraId="426234BE" w14:textId="4670BD5B" w:rsidR="00C87CFE" w:rsidRPr="00F665AE" w:rsidRDefault="00C87CFE" w:rsidP="00C87CFE">
            <w:pPr>
              <w:jc w:val="center"/>
              <w:rPr>
                <w:ins w:id="16948" w:author="Στάθης Καπ" w:date="2023-03-03T03:54:00Z"/>
                <w:rFonts w:ascii="Calibri" w:hAnsi="Calibri" w:cs="Calibri"/>
                <w:color w:val="000000"/>
                <w:sz w:val="16"/>
                <w:szCs w:val="16"/>
                <w:rPrChange w:id="16949" w:author="Στάθης Καπ" w:date="2023-03-03T03:55:00Z">
                  <w:rPr>
                    <w:ins w:id="16950" w:author="Στάθης Καπ" w:date="2023-03-03T03:54:00Z"/>
                    <w:rFonts w:ascii="Calibri" w:hAnsi="Calibri" w:cs="Calibri"/>
                    <w:color w:val="000000"/>
                    <w:sz w:val="18"/>
                    <w:szCs w:val="18"/>
                  </w:rPr>
                </w:rPrChange>
              </w:rPr>
            </w:pPr>
            <w:ins w:id="16951" w:author="Στάθης Καπ" w:date="2023-03-03T03:54:00Z">
              <w:r w:rsidRPr="00F665AE">
                <w:rPr>
                  <w:rFonts w:ascii="Calibri" w:hAnsi="Calibri" w:cs="Calibri"/>
                  <w:color w:val="000000"/>
                  <w:sz w:val="16"/>
                  <w:szCs w:val="16"/>
                  <w:rPrChange w:id="16952" w:author="Στάθης Καπ" w:date="2023-03-03T03:55:00Z">
                    <w:rPr>
                      <w:rFonts w:ascii="Calibri" w:hAnsi="Calibri" w:cs="Calibri"/>
                      <w:color w:val="000000"/>
                      <w:sz w:val="18"/>
                      <w:szCs w:val="18"/>
                    </w:rPr>
                  </w:rPrChange>
                </w:rPr>
                <w:t>0.19</w:t>
              </w:r>
            </w:ins>
          </w:p>
        </w:tc>
        <w:tc>
          <w:tcPr>
            <w:tcW w:w="589" w:type="dxa"/>
            <w:vAlign w:val="center"/>
            <w:tcPrChange w:id="16953" w:author="Στάθης Καπ" w:date="2023-03-03T06:26:00Z">
              <w:tcPr>
                <w:tcW w:w="589" w:type="dxa"/>
                <w:vAlign w:val="center"/>
              </w:tcPr>
            </w:tcPrChange>
          </w:tcPr>
          <w:p w14:paraId="4C8E34EA" w14:textId="04CC22DA" w:rsidR="00C87CFE" w:rsidRPr="00F665AE" w:rsidRDefault="00C87CFE" w:rsidP="00C87CFE">
            <w:pPr>
              <w:jc w:val="center"/>
              <w:rPr>
                <w:ins w:id="16954" w:author="Στάθης Καπ" w:date="2023-03-03T03:54:00Z"/>
                <w:rFonts w:cstheme="minorHAnsi"/>
                <w:sz w:val="16"/>
                <w:szCs w:val="16"/>
              </w:rPr>
            </w:pPr>
            <w:ins w:id="16955"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169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957" w:author="Στάθης Καπ" w:date="2023-03-03T03:54:00Z"/>
        </w:trPr>
        <w:tc>
          <w:tcPr>
            <w:tcW w:w="515" w:type="dxa"/>
            <w:tcBorders>
              <w:top w:val="nil"/>
              <w:bottom w:val="nil"/>
              <w:right w:val="single" w:sz="4" w:space="0" w:color="auto"/>
            </w:tcBorders>
            <w:shd w:val="clear" w:color="auto" w:fill="E7E6E6" w:themeFill="background2"/>
            <w:vAlign w:val="bottom"/>
            <w:tcPrChange w:id="16958" w:author="Στάθης Καπ" w:date="2023-03-03T06:26:00Z">
              <w:tcPr>
                <w:tcW w:w="515" w:type="dxa"/>
                <w:vAlign w:val="bottom"/>
              </w:tcPr>
            </w:tcPrChange>
          </w:tcPr>
          <w:p w14:paraId="3A299841" w14:textId="6E1D1EA1" w:rsidR="00C87CFE" w:rsidRPr="00F665AE" w:rsidRDefault="00C87CFE" w:rsidP="00C87CFE">
            <w:pPr>
              <w:jc w:val="center"/>
              <w:rPr>
                <w:ins w:id="16959" w:author="Στάθης Καπ" w:date="2023-03-03T03:54:00Z"/>
                <w:rFonts w:ascii="Calibri" w:hAnsi="Calibri" w:cs="Calibri"/>
                <w:color w:val="000000"/>
                <w:sz w:val="16"/>
                <w:szCs w:val="16"/>
                <w:rPrChange w:id="16960" w:author="Στάθης Καπ" w:date="2023-03-03T03:55:00Z">
                  <w:rPr>
                    <w:ins w:id="16961" w:author="Στάθης Καπ" w:date="2023-03-03T03:54:00Z"/>
                    <w:rFonts w:ascii="Calibri" w:hAnsi="Calibri" w:cs="Calibri"/>
                    <w:color w:val="000000"/>
                    <w:sz w:val="18"/>
                    <w:szCs w:val="18"/>
                  </w:rPr>
                </w:rPrChange>
              </w:rPr>
            </w:pPr>
            <w:ins w:id="16962" w:author="Στάθης Καπ" w:date="2023-03-03T03:54:00Z">
              <w:r w:rsidRPr="00F665AE">
                <w:rPr>
                  <w:rFonts w:ascii="Calibri" w:hAnsi="Calibri" w:cs="Calibri"/>
                  <w:color w:val="000000"/>
                  <w:sz w:val="16"/>
                  <w:szCs w:val="16"/>
                  <w:rPrChange w:id="16963"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16964" w:author="Στάθης Καπ" w:date="2023-03-03T06:26:00Z">
              <w:tcPr>
                <w:tcW w:w="560" w:type="dxa"/>
              </w:tcPr>
            </w:tcPrChange>
          </w:tcPr>
          <w:p w14:paraId="68C2B8F9" w14:textId="6E2CE6C5" w:rsidR="00C87CFE" w:rsidRPr="00F665AE" w:rsidRDefault="00C87CFE" w:rsidP="00C87CFE">
            <w:pPr>
              <w:jc w:val="center"/>
              <w:rPr>
                <w:ins w:id="16965" w:author="Στάθης Καπ" w:date="2023-03-03T03:54:00Z"/>
                <w:sz w:val="16"/>
                <w:szCs w:val="16"/>
                <w:rPrChange w:id="16966" w:author="Στάθης Καπ" w:date="2023-03-03T03:55:00Z">
                  <w:rPr>
                    <w:ins w:id="16967" w:author="Στάθης Καπ" w:date="2023-03-03T03:54:00Z"/>
                    <w:sz w:val="18"/>
                    <w:szCs w:val="18"/>
                  </w:rPr>
                </w:rPrChange>
              </w:rPr>
            </w:pPr>
            <w:ins w:id="16968" w:author="Στάθης Καπ" w:date="2023-03-03T03:54:00Z">
              <w:r w:rsidRPr="00F665AE">
                <w:rPr>
                  <w:sz w:val="16"/>
                  <w:szCs w:val="16"/>
                  <w:rPrChange w:id="16969" w:author="Στάθης Καπ" w:date="2023-03-03T03:55:00Z">
                    <w:rPr>
                      <w:sz w:val="18"/>
                      <w:szCs w:val="18"/>
                    </w:rPr>
                  </w:rPrChange>
                </w:rPr>
                <w:t>252</w:t>
              </w:r>
            </w:ins>
          </w:p>
        </w:tc>
        <w:tc>
          <w:tcPr>
            <w:tcW w:w="855" w:type="dxa"/>
            <w:tcPrChange w:id="16970" w:author="Στάθης Καπ" w:date="2023-03-03T06:26:00Z">
              <w:tcPr>
                <w:tcW w:w="855" w:type="dxa"/>
              </w:tcPr>
            </w:tcPrChange>
          </w:tcPr>
          <w:p w14:paraId="113F0D9D" w14:textId="4B9DFD24" w:rsidR="00C87CFE" w:rsidRPr="00F665AE" w:rsidRDefault="00C87CFE" w:rsidP="00C87CFE">
            <w:pPr>
              <w:jc w:val="center"/>
              <w:rPr>
                <w:ins w:id="16971" w:author="Στάθης Καπ" w:date="2023-03-03T03:54:00Z"/>
                <w:sz w:val="16"/>
                <w:szCs w:val="16"/>
                <w:rPrChange w:id="16972" w:author="Στάθης Καπ" w:date="2023-03-03T03:55:00Z">
                  <w:rPr>
                    <w:ins w:id="16973" w:author="Στάθης Καπ" w:date="2023-03-03T03:54:00Z"/>
                    <w:sz w:val="18"/>
                    <w:szCs w:val="18"/>
                  </w:rPr>
                </w:rPrChange>
              </w:rPr>
            </w:pPr>
            <w:ins w:id="16974" w:author="Στάθης Καπ" w:date="2023-03-03T03:54:00Z">
              <w:r w:rsidRPr="00F665AE">
                <w:rPr>
                  <w:sz w:val="16"/>
                  <w:szCs w:val="16"/>
                  <w:rPrChange w:id="16975" w:author="Στάθης Καπ" w:date="2023-03-03T03:55:00Z">
                    <w:rPr>
                      <w:sz w:val="18"/>
                      <w:szCs w:val="18"/>
                    </w:rPr>
                  </w:rPrChange>
                </w:rPr>
                <w:t>239</w:t>
              </w:r>
            </w:ins>
          </w:p>
        </w:tc>
        <w:tc>
          <w:tcPr>
            <w:tcW w:w="544" w:type="dxa"/>
            <w:vAlign w:val="bottom"/>
            <w:tcPrChange w:id="16976" w:author="Στάθης Καπ" w:date="2023-03-03T06:26:00Z">
              <w:tcPr>
                <w:tcW w:w="544" w:type="dxa"/>
                <w:vAlign w:val="bottom"/>
              </w:tcPr>
            </w:tcPrChange>
          </w:tcPr>
          <w:p w14:paraId="3AF9FBC1" w14:textId="07052560" w:rsidR="00C87CFE" w:rsidRPr="00F665AE" w:rsidRDefault="00C87CFE" w:rsidP="00C87CFE">
            <w:pPr>
              <w:jc w:val="center"/>
              <w:rPr>
                <w:ins w:id="16977" w:author="Στάθης Καπ" w:date="2023-03-03T03:54:00Z"/>
                <w:rFonts w:ascii="Calibri" w:hAnsi="Calibri" w:cs="Calibri"/>
                <w:color w:val="000000"/>
                <w:sz w:val="16"/>
                <w:szCs w:val="16"/>
                <w:rPrChange w:id="16978" w:author="Στάθης Καπ" w:date="2023-03-03T03:55:00Z">
                  <w:rPr>
                    <w:ins w:id="16979" w:author="Στάθης Καπ" w:date="2023-03-03T03:54:00Z"/>
                    <w:rFonts w:ascii="Calibri" w:hAnsi="Calibri" w:cs="Calibri"/>
                    <w:color w:val="000000"/>
                    <w:sz w:val="18"/>
                    <w:szCs w:val="18"/>
                  </w:rPr>
                </w:rPrChange>
              </w:rPr>
            </w:pPr>
            <w:ins w:id="16980" w:author="Στάθης Καπ" w:date="2023-03-03T03:54:00Z">
              <w:r w:rsidRPr="00F665AE">
                <w:rPr>
                  <w:rFonts w:ascii="Calibri" w:hAnsi="Calibri" w:cs="Calibri"/>
                  <w:color w:val="000000"/>
                  <w:sz w:val="16"/>
                  <w:szCs w:val="16"/>
                  <w:rPrChange w:id="16981" w:author="Στάθης Καπ" w:date="2023-03-03T03:55:00Z">
                    <w:rPr>
                      <w:rFonts w:ascii="Calibri" w:hAnsi="Calibri" w:cs="Calibri"/>
                      <w:color w:val="000000"/>
                      <w:sz w:val="18"/>
                      <w:szCs w:val="18"/>
                    </w:rPr>
                  </w:rPrChange>
                </w:rPr>
                <w:t>225</w:t>
              </w:r>
            </w:ins>
          </w:p>
        </w:tc>
        <w:tc>
          <w:tcPr>
            <w:tcW w:w="621" w:type="dxa"/>
            <w:vAlign w:val="bottom"/>
            <w:tcPrChange w:id="16982" w:author="Στάθης Καπ" w:date="2023-03-03T06:26:00Z">
              <w:tcPr>
                <w:tcW w:w="621" w:type="dxa"/>
                <w:vAlign w:val="bottom"/>
              </w:tcPr>
            </w:tcPrChange>
          </w:tcPr>
          <w:p w14:paraId="233BEC0A" w14:textId="6B777870" w:rsidR="00C87CFE" w:rsidRPr="00F665AE" w:rsidRDefault="00C87CFE" w:rsidP="00C87CFE">
            <w:pPr>
              <w:jc w:val="center"/>
              <w:rPr>
                <w:ins w:id="16983" w:author="Στάθης Καπ" w:date="2023-03-03T03:54:00Z"/>
                <w:rFonts w:ascii="Calibri" w:hAnsi="Calibri" w:cs="Calibri"/>
                <w:color w:val="000000"/>
                <w:sz w:val="16"/>
                <w:szCs w:val="16"/>
                <w:rPrChange w:id="16984" w:author="Στάθης Καπ" w:date="2023-03-03T03:55:00Z">
                  <w:rPr>
                    <w:ins w:id="16985" w:author="Στάθης Καπ" w:date="2023-03-03T03:54:00Z"/>
                    <w:rFonts w:ascii="Calibri" w:hAnsi="Calibri" w:cs="Calibri"/>
                    <w:color w:val="000000"/>
                    <w:sz w:val="18"/>
                    <w:szCs w:val="18"/>
                  </w:rPr>
                </w:rPrChange>
              </w:rPr>
            </w:pPr>
            <w:ins w:id="16986" w:author="Στάθης Καπ" w:date="2023-03-03T03:54:00Z">
              <w:r w:rsidRPr="00F665AE">
                <w:rPr>
                  <w:rFonts w:ascii="Calibri" w:hAnsi="Calibri" w:cs="Calibri"/>
                  <w:color w:val="000000"/>
                  <w:sz w:val="16"/>
                  <w:szCs w:val="16"/>
                  <w:rPrChange w:id="16987" w:author="Στάθης Καπ" w:date="2023-03-03T03:55:00Z">
                    <w:rPr>
                      <w:rFonts w:ascii="Calibri" w:hAnsi="Calibri" w:cs="Calibri"/>
                      <w:color w:val="000000"/>
                      <w:sz w:val="18"/>
                      <w:szCs w:val="18"/>
                    </w:rPr>
                  </w:rPrChange>
                </w:rPr>
                <w:t>0.19</w:t>
              </w:r>
            </w:ins>
          </w:p>
        </w:tc>
        <w:tc>
          <w:tcPr>
            <w:tcW w:w="669" w:type="dxa"/>
            <w:vAlign w:val="center"/>
            <w:tcPrChange w:id="16988" w:author="Στάθης Καπ" w:date="2023-03-03T06:26:00Z">
              <w:tcPr>
                <w:tcW w:w="669" w:type="dxa"/>
                <w:vAlign w:val="center"/>
              </w:tcPr>
            </w:tcPrChange>
          </w:tcPr>
          <w:p w14:paraId="4CDAF5B4" w14:textId="552DEEA7" w:rsidR="00C87CFE" w:rsidRPr="00F665AE" w:rsidRDefault="00C87CFE" w:rsidP="00C87CFE">
            <w:pPr>
              <w:jc w:val="center"/>
              <w:rPr>
                <w:ins w:id="16989" w:author="Στάθης Καπ" w:date="2023-03-03T03:54:00Z"/>
                <w:rFonts w:cstheme="minorHAnsi"/>
                <w:sz w:val="16"/>
                <w:szCs w:val="16"/>
              </w:rPr>
            </w:pPr>
            <w:ins w:id="16990" w:author="Στάθης Καπ" w:date="2023-03-03T06:18:00Z">
              <w:r>
                <w:rPr>
                  <w:rFonts w:ascii="Calibri" w:hAnsi="Calibri" w:cstheme="minorHAnsi"/>
                  <w:color w:val="000000"/>
                  <w:sz w:val="16"/>
                  <w:szCs w:val="16"/>
                </w:rPr>
                <w:t>10.71</w:t>
              </w:r>
            </w:ins>
          </w:p>
        </w:tc>
        <w:tc>
          <w:tcPr>
            <w:tcW w:w="543" w:type="dxa"/>
            <w:vAlign w:val="bottom"/>
            <w:tcPrChange w:id="16991" w:author="Στάθης Καπ" w:date="2023-03-03T06:26:00Z">
              <w:tcPr>
                <w:tcW w:w="543" w:type="dxa"/>
                <w:vAlign w:val="bottom"/>
              </w:tcPr>
            </w:tcPrChange>
          </w:tcPr>
          <w:p w14:paraId="0710CB78" w14:textId="6154531A" w:rsidR="00C87CFE" w:rsidRPr="00F665AE" w:rsidRDefault="00C87CFE" w:rsidP="00C87CFE">
            <w:pPr>
              <w:jc w:val="center"/>
              <w:rPr>
                <w:ins w:id="16992" w:author="Στάθης Καπ" w:date="2023-03-03T03:54:00Z"/>
                <w:rFonts w:ascii="Calibri" w:hAnsi="Calibri" w:cs="Calibri"/>
                <w:color w:val="000000"/>
                <w:sz w:val="16"/>
                <w:szCs w:val="16"/>
                <w:rPrChange w:id="16993" w:author="Στάθης Καπ" w:date="2023-03-03T03:55:00Z">
                  <w:rPr>
                    <w:ins w:id="16994" w:author="Στάθης Καπ" w:date="2023-03-03T03:54:00Z"/>
                    <w:rFonts w:ascii="Calibri" w:hAnsi="Calibri" w:cs="Calibri"/>
                    <w:color w:val="000000"/>
                    <w:sz w:val="18"/>
                    <w:szCs w:val="18"/>
                  </w:rPr>
                </w:rPrChange>
              </w:rPr>
            </w:pPr>
            <w:ins w:id="16995" w:author="Στάθης Καπ" w:date="2023-03-03T03:54:00Z">
              <w:r w:rsidRPr="00F665AE">
                <w:rPr>
                  <w:rFonts w:ascii="Calibri" w:hAnsi="Calibri" w:cs="Calibri"/>
                  <w:color w:val="000000"/>
                  <w:sz w:val="16"/>
                  <w:szCs w:val="16"/>
                  <w:rPrChange w:id="16996" w:author="Στάθης Καπ" w:date="2023-03-03T03:55:00Z">
                    <w:rPr>
                      <w:rFonts w:ascii="Calibri" w:hAnsi="Calibri" w:cs="Calibri"/>
                      <w:color w:val="000000"/>
                      <w:sz w:val="18"/>
                      <w:szCs w:val="18"/>
                    </w:rPr>
                  </w:rPrChange>
                </w:rPr>
                <w:t>197</w:t>
              </w:r>
            </w:ins>
          </w:p>
        </w:tc>
        <w:tc>
          <w:tcPr>
            <w:tcW w:w="621" w:type="dxa"/>
            <w:vAlign w:val="bottom"/>
            <w:tcPrChange w:id="16997" w:author="Στάθης Καπ" w:date="2023-03-03T06:26:00Z">
              <w:tcPr>
                <w:tcW w:w="621" w:type="dxa"/>
                <w:vAlign w:val="bottom"/>
              </w:tcPr>
            </w:tcPrChange>
          </w:tcPr>
          <w:p w14:paraId="2A5A5C3D" w14:textId="7B04F45E" w:rsidR="00C87CFE" w:rsidRPr="00F665AE" w:rsidRDefault="00C87CFE" w:rsidP="00C87CFE">
            <w:pPr>
              <w:jc w:val="center"/>
              <w:rPr>
                <w:ins w:id="16998" w:author="Στάθης Καπ" w:date="2023-03-03T03:54:00Z"/>
                <w:rFonts w:ascii="Calibri" w:hAnsi="Calibri" w:cs="Calibri"/>
                <w:color w:val="000000"/>
                <w:sz w:val="16"/>
                <w:szCs w:val="16"/>
                <w:rPrChange w:id="16999" w:author="Στάθης Καπ" w:date="2023-03-03T03:55:00Z">
                  <w:rPr>
                    <w:ins w:id="17000" w:author="Στάθης Καπ" w:date="2023-03-03T03:54:00Z"/>
                    <w:rFonts w:ascii="Calibri" w:hAnsi="Calibri" w:cs="Calibri"/>
                    <w:color w:val="000000"/>
                    <w:sz w:val="18"/>
                    <w:szCs w:val="18"/>
                  </w:rPr>
                </w:rPrChange>
              </w:rPr>
            </w:pPr>
            <w:ins w:id="17001" w:author="Στάθης Καπ" w:date="2023-03-03T03:54:00Z">
              <w:r w:rsidRPr="00F665AE">
                <w:rPr>
                  <w:rFonts w:ascii="Calibri" w:hAnsi="Calibri" w:cs="Calibri"/>
                  <w:color w:val="000000"/>
                  <w:sz w:val="16"/>
                  <w:szCs w:val="16"/>
                  <w:rPrChange w:id="17002" w:author="Στάθης Καπ" w:date="2023-03-03T03:55:00Z">
                    <w:rPr>
                      <w:rFonts w:ascii="Calibri" w:hAnsi="Calibri" w:cs="Calibri"/>
                      <w:color w:val="000000"/>
                      <w:sz w:val="18"/>
                      <w:szCs w:val="18"/>
                    </w:rPr>
                  </w:rPrChange>
                </w:rPr>
                <w:t>0.165</w:t>
              </w:r>
            </w:ins>
          </w:p>
        </w:tc>
        <w:tc>
          <w:tcPr>
            <w:tcW w:w="669" w:type="dxa"/>
            <w:vAlign w:val="center"/>
            <w:tcPrChange w:id="17003" w:author="Στάθης Καπ" w:date="2023-03-03T06:26:00Z">
              <w:tcPr>
                <w:tcW w:w="669" w:type="dxa"/>
                <w:vAlign w:val="center"/>
              </w:tcPr>
            </w:tcPrChange>
          </w:tcPr>
          <w:p w14:paraId="679158FD" w14:textId="102DCC2A" w:rsidR="00C87CFE" w:rsidRPr="00F665AE" w:rsidRDefault="00C87CFE" w:rsidP="00C87CFE">
            <w:pPr>
              <w:jc w:val="center"/>
              <w:rPr>
                <w:ins w:id="17004" w:author="Στάθης Καπ" w:date="2023-03-03T03:54:00Z"/>
                <w:rFonts w:cstheme="minorHAnsi"/>
                <w:sz w:val="16"/>
                <w:szCs w:val="16"/>
              </w:rPr>
            </w:pPr>
            <w:ins w:id="17005" w:author="Στάθης Καπ" w:date="2023-03-03T06:18:00Z">
              <w:r>
                <w:rPr>
                  <w:rFonts w:ascii="Calibri" w:hAnsi="Calibri" w:cstheme="minorHAnsi"/>
                  <w:color w:val="000000"/>
                  <w:sz w:val="16"/>
                  <w:szCs w:val="16"/>
                </w:rPr>
                <w:t>12.44</w:t>
              </w:r>
            </w:ins>
          </w:p>
        </w:tc>
        <w:tc>
          <w:tcPr>
            <w:tcW w:w="508" w:type="dxa"/>
            <w:vAlign w:val="bottom"/>
            <w:tcPrChange w:id="17006" w:author="Στάθης Καπ" w:date="2023-03-03T06:26:00Z">
              <w:tcPr>
                <w:tcW w:w="508" w:type="dxa"/>
                <w:vAlign w:val="bottom"/>
              </w:tcPr>
            </w:tcPrChange>
          </w:tcPr>
          <w:p w14:paraId="4E0FD107" w14:textId="081FB7E2" w:rsidR="00C87CFE" w:rsidRPr="00F665AE" w:rsidRDefault="00C87CFE" w:rsidP="00C87CFE">
            <w:pPr>
              <w:jc w:val="center"/>
              <w:rPr>
                <w:ins w:id="17007" w:author="Στάθης Καπ" w:date="2023-03-03T03:54:00Z"/>
                <w:rFonts w:ascii="Calibri" w:hAnsi="Calibri" w:cs="Calibri"/>
                <w:color w:val="000000"/>
                <w:sz w:val="16"/>
                <w:szCs w:val="16"/>
                <w:rPrChange w:id="17008" w:author="Στάθης Καπ" w:date="2023-03-03T03:55:00Z">
                  <w:rPr>
                    <w:ins w:id="17009" w:author="Στάθης Καπ" w:date="2023-03-03T03:54:00Z"/>
                    <w:rFonts w:ascii="Calibri" w:hAnsi="Calibri" w:cs="Calibri"/>
                    <w:color w:val="000000"/>
                    <w:sz w:val="18"/>
                    <w:szCs w:val="18"/>
                  </w:rPr>
                </w:rPrChange>
              </w:rPr>
            </w:pPr>
            <w:ins w:id="17010" w:author="Στάθης Καπ" w:date="2023-03-03T03:54:00Z">
              <w:r w:rsidRPr="00F665AE">
                <w:rPr>
                  <w:rFonts w:ascii="Calibri" w:hAnsi="Calibri" w:cs="Calibri"/>
                  <w:color w:val="000000"/>
                  <w:sz w:val="16"/>
                  <w:szCs w:val="16"/>
                  <w:rPrChange w:id="17011" w:author="Στάθης Καπ" w:date="2023-03-03T03:55:00Z">
                    <w:rPr>
                      <w:rFonts w:ascii="Calibri" w:hAnsi="Calibri" w:cs="Calibri"/>
                      <w:color w:val="000000"/>
                      <w:sz w:val="18"/>
                      <w:szCs w:val="18"/>
                    </w:rPr>
                  </w:rPrChange>
                </w:rPr>
                <w:t>210</w:t>
              </w:r>
            </w:ins>
          </w:p>
        </w:tc>
        <w:tc>
          <w:tcPr>
            <w:tcW w:w="541" w:type="dxa"/>
            <w:vAlign w:val="bottom"/>
            <w:tcPrChange w:id="17012" w:author="Στάθης Καπ" w:date="2023-03-03T06:26:00Z">
              <w:tcPr>
                <w:tcW w:w="541" w:type="dxa"/>
                <w:vAlign w:val="bottom"/>
              </w:tcPr>
            </w:tcPrChange>
          </w:tcPr>
          <w:p w14:paraId="4FD2E1B1" w14:textId="43DE04C9" w:rsidR="00C87CFE" w:rsidRPr="00F665AE" w:rsidRDefault="00C87CFE" w:rsidP="00C87CFE">
            <w:pPr>
              <w:jc w:val="center"/>
              <w:rPr>
                <w:ins w:id="17013" w:author="Στάθης Καπ" w:date="2023-03-03T03:54:00Z"/>
                <w:rFonts w:ascii="Calibri" w:hAnsi="Calibri" w:cs="Calibri"/>
                <w:color w:val="000000"/>
                <w:sz w:val="16"/>
                <w:szCs w:val="16"/>
                <w:rPrChange w:id="17014" w:author="Στάθης Καπ" w:date="2023-03-03T03:55:00Z">
                  <w:rPr>
                    <w:ins w:id="17015" w:author="Στάθης Καπ" w:date="2023-03-03T03:54:00Z"/>
                    <w:rFonts w:ascii="Calibri" w:hAnsi="Calibri" w:cs="Calibri"/>
                    <w:color w:val="000000"/>
                    <w:sz w:val="18"/>
                    <w:szCs w:val="18"/>
                  </w:rPr>
                </w:rPrChange>
              </w:rPr>
            </w:pPr>
            <w:ins w:id="17016" w:author="Στάθης Καπ" w:date="2023-03-03T03:54:00Z">
              <w:r w:rsidRPr="00F665AE">
                <w:rPr>
                  <w:rFonts w:ascii="Calibri" w:hAnsi="Calibri" w:cs="Calibri"/>
                  <w:color w:val="000000"/>
                  <w:sz w:val="16"/>
                  <w:szCs w:val="16"/>
                  <w:rPrChange w:id="17017" w:author="Στάθης Καπ" w:date="2023-03-03T03:55:00Z">
                    <w:rPr>
                      <w:rFonts w:ascii="Calibri" w:hAnsi="Calibri" w:cs="Calibri"/>
                      <w:color w:val="000000"/>
                      <w:sz w:val="18"/>
                      <w:szCs w:val="18"/>
                    </w:rPr>
                  </w:rPrChange>
                </w:rPr>
                <w:t>0.204</w:t>
              </w:r>
            </w:ins>
          </w:p>
        </w:tc>
        <w:tc>
          <w:tcPr>
            <w:tcW w:w="589" w:type="dxa"/>
            <w:vAlign w:val="center"/>
            <w:tcPrChange w:id="17018" w:author="Στάθης Καπ" w:date="2023-03-03T06:26:00Z">
              <w:tcPr>
                <w:tcW w:w="589" w:type="dxa"/>
                <w:vAlign w:val="center"/>
              </w:tcPr>
            </w:tcPrChange>
          </w:tcPr>
          <w:p w14:paraId="68292F92" w14:textId="6248553E" w:rsidR="00C87CFE" w:rsidRPr="00F665AE" w:rsidRDefault="00C87CFE" w:rsidP="00C87CFE">
            <w:pPr>
              <w:jc w:val="center"/>
              <w:rPr>
                <w:ins w:id="17019" w:author="Στάθης Καπ" w:date="2023-03-03T03:54:00Z"/>
                <w:rFonts w:cstheme="minorHAnsi"/>
                <w:sz w:val="16"/>
                <w:szCs w:val="16"/>
              </w:rPr>
            </w:pPr>
            <w:ins w:id="17020" w:author="Στάθης Καπ" w:date="2023-03-03T06:18:00Z">
              <w:r>
                <w:rPr>
                  <w:rFonts w:ascii="Calibri" w:hAnsi="Calibri" w:cstheme="minorHAnsi"/>
                  <w:color w:val="000000"/>
                  <w:sz w:val="16"/>
                  <w:szCs w:val="16"/>
                </w:rPr>
                <w:t>6.67</w:t>
              </w:r>
            </w:ins>
          </w:p>
        </w:tc>
        <w:tc>
          <w:tcPr>
            <w:tcW w:w="463" w:type="dxa"/>
            <w:vAlign w:val="bottom"/>
            <w:tcPrChange w:id="17021" w:author="Στάθης Καπ" w:date="2023-03-03T06:26:00Z">
              <w:tcPr>
                <w:tcW w:w="463" w:type="dxa"/>
                <w:vAlign w:val="bottom"/>
              </w:tcPr>
            </w:tcPrChange>
          </w:tcPr>
          <w:p w14:paraId="0F12DFF0" w14:textId="376A68E3" w:rsidR="00C87CFE" w:rsidRPr="00F665AE" w:rsidRDefault="00C87CFE" w:rsidP="00C87CFE">
            <w:pPr>
              <w:jc w:val="center"/>
              <w:rPr>
                <w:ins w:id="17022" w:author="Στάθης Καπ" w:date="2023-03-03T03:54:00Z"/>
                <w:rFonts w:ascii="Calibri" w:hAnsi="Calibri" w:cs="Calibri"/>
                <w:color w:val="000000"/>
                <w:sz w:val="16"/>
                <w:szCs w:val="16"/>
                <w:rPrChange w:id="17023" w:author="Στάθης Καπ" w:date="2023-03-03T03:55:00Z">
                  <w:rPr>
                    <w:ins w:id="17024" w:author="Στάθης Καπ" w:date="2023-03-03T03:54:00Z"/>
                    <w:rFonts w:ascii="Calibri" w:hAnsi="Calibri" w:cs="Calibri"/>
                    <w:color w:val="000000"/>
                    <w:sz w:val="18"/>
                    <w:szCs w:val="18"/>
                  </w:rPr>
                </w:rPrChange>
              </w:rPr>
            </w:pPr>
            <w:ins w:id="17025" w:author="Στάθης Καπ" w:date="2023-03-03T03:54:00Z">
              <w:r w:rsidRPr="00F665AE">
                <w:rPr>
                  <w:rFonts w:ascii="Calibri" w:hAnsi="Calibri" w:cs="Calibri"/>
                  <w:color w:val="000000"/>
                  <w:sz w:val="16"/>
                  <w:szCs w:val="16"/>
                  <w:rPrChange w:id="17026" w:author="Στάθης Καπ" w:date="2023-03-03T03:55:00Z">
                    <w:rPr>
                      <w:rFonts w:ascii="Calibri" w:hAnsi="Calibri" w:cs="Calibri"/>
                      <w:color w:val="000000"/>
                      <w:sz w:val="18"/>
                      <w:szCs w:val="18"/>
                    </w:rPr>
                  </w:rPrChange>
                </w:rPr>
                <w:t>184</w:t>
              </w:r>
            </w:ins>
          </w:p>
        </w:tc>
        <w:tc>
          <w:tcPr>
            <w:tcW w:w="541" w:type="dxa"/>
            <w:vAlign w:val="bottom"/>
            <w:tcPrChange w:id="17027" w:author="Στάθης Καπ" w:date="2023-03-03T06:26:00Z">
              <w:tcPr>
                <w:tcW w:w="541" w:type="dxa"/>
                <w:vAlign w:val="bottom"/>
              </w:tcPr>
            </w:tcPrChange>
          </w:tcPr>
          <w:p w14:paraId="6225C33E" w14:textId="0846AC74" w:rsidR="00C87CFE" w:rsidRPr="00F665AE" w:rsidRDefault="00C87CFE" w:rsidP="00C87CFE">
            <w:pPr>
              <w:jc w:val="center"/>
              <w:rPr>
                <w:ins w:id="17028" w:author="Στάθης Καπ" w:date="2023-03-03T03:54:00Z"/>
                <w:rFonts w:ascii="Calibri" w:hAnsi="Calibri" w:cs="Calibri"/>
                <w:color w:val="000000"/>
                <w:sz w:val="16"/>
                <w:szCs w:val="16"/>
                <w:rPrChange w:id="17029" w:author="Στάθης Καπ" w:date="2023-03-03T03:55:00Z">
                  <w:rPr>
                    <w:ins w:id="17030" w:author="Στάθης Καπ" w:date="2023-03-03T03:54:00Z"/>
                    <w:rFonts w:ascii="Calibri" w:hAnsi="Calibri" w:cs="Calibri"/>
                    <w:color w:val="000000"/>
                    <w:sz w:val="18"/>
                    <w:szCs w:val="18"/>
                  </w:rPr>
                </w:rPrChange>
              </w:rPr>
            </w:pPr>
            <w:ins w:id="17031" w:author="Στάθης Καπ" w:date="2023-03-03T03:54:00Z">
              <w:r w:rsidRPr="00F665AE">
                <w:rPr>
                  <w:rFonts w:ascii="Calibri" w:hAnsi="Calibri" w:cs="Calibri"/>
                  <w:color w:val="000000"/>
                  <w:sz w:val="16"/>
                  <w:szCs w:val="16"/>
                  <w:rPrChange w:id="17032" w:author="Στάθης Καπ" w:date="2023-03-03T03:55:00Z">
                    <w:rPr>
                      <w:rFonts w:ascii="Calibri" w:hAnsi="Calibri" w:cs="Calibri"/>
                      <w:color w:val="000000"/>
                      <w:sz w:val="18"/>
                      <w:szCs w:val="18"/>
                    </w:rPr>
                  </w:rPrChange>
                </w:rPr>
                <w:t>0.172</w:t>
              </w:r>
            </w:ins>
          </w:p>
        </w:tc>
        <w:tc>
          <w:tcPr>
            <w:tcW w:w="589" w:type="dxa"/>
            <w:vAlign w:val="center"/>
            <w:tcPrChange w:id="17033" w:author="Στάθης Καπ" w:date="2023-03-03T06:26:00Z">
              <w:tcPr>
                <w:tcW w:w="589" w:type="dxa"/>
                <w:vAlign w:val="center"/>
              </w:tcPr>
            </w:tcPrChange>
          </w:tcPr>
          <w:p w14:paraId="5DBFFF2F" w14:textId="2661BDEB" w:rsidR="00C87CFE" w:rsidRPr="00F665AE" w:rsidRDefault="00C87CFE" w:rsidP="00C87CFE">
            <w:pPr>
              <w:jc w:val="center"/>
              <w:rPr>
                <w:ins w:id="17034" w:author="Στάθης Καπ" w:date="2023-03-03T03:54:00Z"/>
                <w:rFonts w:cstheme="minorHAnsi"/>
                <w:sz w:val="16"/>
                <w:szCs w:val="16"/>
              </w:rPr>
            </w:pPr>
            <w:ins w:id="17035"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170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037" w:author="Στάθης Καπ" w:date="2023-03-03T03:54:00Z"/>
        </w:trPr>
        <w:tc>
          <w:tcPr>
            <w:tcW w:w="515" w:type="dxa"/>
            <w:tcBorders>
              <w:top w:val="nil"/>
              <w:bottom w:val="nil"/>
              <w:right w:val="single" w:sz="4" w:space="0" w:color="auto"/>
            </w:tcBorders>
            <w:shd w:val="clear" w:color="auto" w:fill="E7E6E6" w:themeFill="background2"/>
            <w:vAlign w:val="bottom"/>
            <w:tcPrChange w:id="17038" w:author="Στάθης Καπ" w:date="2023-03-03T06:26:00Z">
              <w:tcPr>
                <w:tcW w:w="515" w:type="dxa"/>
                <w:vAlign w:val="bottom"/>
              </w:tcPr>
            </w:tcPrChange>
          </w:tcPr>
          <w:p w14:paraId="4A3A428A" w14:textId="1A528568" w:rsidR="00C87CFE" w:rsidRPr="00F665AE" w:rsidRDefault="00C87CFE" w:rsidP="00C87CFE">
            <w:pPr>
              <w:jc w:val="center"/>
              <w:rPr>
                <w:ins w:id="17039" w:author="Στάθης Καπ" w:date="2023-03-03T03:54:00Z"/>
                <w:rFonts w:ascii="Calibri" w:hAnsi="Calibri" w:cs="Calibri"/>
                <w:color w:val="000000"/>
                <w:sz w:val="16"/>
                <w:szCs w:val="16"/>
                <w:rPrChange w:id="17040" w:author="Στάθης Καπ" w:date="2023-03-03T03:55:00Z">
                  <w:rPr>
                    <w:ins w:id="17041" w:author="Στάθης Καπ" w:date="2023-03-03T03:54:00Z"/>
                    <w:rFonts w:ascii="Calibri" w:hAnsi="Calibri" w:cs="Calibri"/>
                    <w:color w:val="000000"/>
                    <w:sz w:val="18"/>
                    <w:szCs w:val="18"/>
                  </w:rPr>
                </w:rPrChange>
              </w:rPr>
            </w:pPr>
            <w:ins w:id="17042" w:author="Στάθης Καπ" w:date="2023-03-03T03:54:00Z">
              <w:r w:rsidRPr="00F665AE">
                <w:rPr>
                  <w:rFonts w:ascii="Calibri" w:hAnsi="Calibri" w:cs="Calibri"/>
                  <w:color w:val="000000"/>
                  <w:sz w:val="16"/>
                  <w:szCs w:val="16"/>
                  <w:rPrChange w:id="17043"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17044" w:author="Στάθης Καπ" w:date="2023-03-03T06:26:00Z">
              <w:tcPr>
                <w:tcW w:w="560" w:type="dxa"/>
              </w:tcPr>
            </w:tcPrChange>
          </w:tcPr>
          <w:p w14:paraId="38178D83" w14:textId="6AD4A126" w:rsidR="00C87CFE" w:rsidRPr="00F665AE" w:rsidRDefault="00C87CFE" w:rsidP="00C87CFE">
            <w:pPr>
              <w:jc w:val="center"/>
              <w:rPr>
                <w:ins w:id="17045" w:author="Στάθης Καπ" w:date="2023-03-03T03:54:00Z"/>
                <w:sz w:val="16"/>
                <w:szCs w:val="16"/>
                <w:rPrChange w:id="17046" w:author="Στάθης Καπ" w:date="2023-03-03T03:55:00Z">
                  <w:rPr>
                    <w:ins w:id="17047" w:author="Στάθης Καπ" w:date="2023-03-03T03:54:00Z"/>
                    <w:sz w:val="18"/>
                    <w:szCs w:val="18"/>
                  </w:rPr>
                </w:rPrChange>
              </w:rPr>
            </w:pPr>
            <w:ins w:id="17048" w:author="Στάθης Καπ" w:date="2023-03-03T03:54:00Z">
              <w:r w:rsidRPr="00F665AE">
                <w:rPr>
                  <w:sz w:val="16"/>
                  <w:szCs w:val="16"/>
                  <w:rPrChange w:id="17049" w:author="Στάθης Καπ" w:date="2023-03-03T03:55:00Z">
                    <w:rPr>
                      <w:sz w:val="18"/>
                      <w:szCs w:val="18"/>
                    </w:rPr>
                  </w:rPrChange>
                </w:rPr>
                <w:t>277</w:t>
              </w:r>
            </w:ins>
          </w:p>
        </w:tc>
        <w:tc>
          <w:tcPr>
            <w:tcW w:w="855" w:type="dxa"/>
            <w:tcPrChange w:id="17050" w:author="Στάθης Καπ" w:date="2023-03-03T06:26:00Z">
              <w:tcPr>
                <w:tcW w:w="855" w:type="dxa"/>
              </w:tcPr>
            </w:tcPrChange>
          </w:tcPr>
          <w:p w14:paraId="7A9CAB36" w14:textId="7A371BBF" w:rsidR="00C87CFE" w:rsidRPr="00F665AE" w:rsidRDefault="00C87CFE" w:rsidP="00C87CFE">
            <w:pPr>
              <w:jc w:val="center"/>
              <w:rPr>
                <w:ins w:id="17051" w:author="Στάθης Καπ" w:date="2023-03-03T03:54:00Z"/>
                <w:sz w:val="16"/>
                <w:szCs w:val="16"/>
                <w:rPrChange w:id="17052" w:author="Στάθης Καπ" w:date="2023-03-03T03:55:00Z">
                  <w:rPr>
                    <w:ins w:id="17053" w:author="Στάθης Καπ" w:date="2023-03-03T03:54:00Z"/>
                    <w:sz w:val="18"/>
                    <w:szCs w:val="18"/>
                  </w:rPr>
                </w:rPrChange>
              </w:rPr>
            </w:pPr>
            <w:ins w:id="17054" w:author="Στάθης Καπ" w:date="2023-03-03T03:54:00Z">
              <w:r w:rsidRPr="00F665AE">
                <w:rPr>
                  <w:sz w:val="16"/>
                  <w:szCs w:val="16"/>
                  <w:rPrChange w:id="17055" w:author="Στάθης Καπ" w:date="2023-03-03T03:55:00Z">
                    <w:rPr>
                      <w:sz w:val="18"/>
                      <w:szCs w:val="18"/>
                    </w:rPr>
                  </w:rPrChange>
                </w:rPr>
                <w:t>274</w:t>
              </w:r>
            </w:ins>
          </w:p>
        </w:tc>
        <w:tc>
          <w:tcPr>
            <w:tcW w:w="544" w:type="dxa"/>
            <w:vAlign w:val="bottom"/>
            <w:tcPrChange w:id="17056" w:author="Στάθης Καπ" w:date="2023-03-03T06:26:00Z">
              <w:tcPr>
                <w:tcW w:w="544" w:type="dxa"/>
                <w:vAlign w:val="bottom"/>
              </w:tcPr>
            </w:tcPrChange>
          </w:tcPr>
          <w:p w14:paraId="6761218A" w14:textId="2F3072C9" w:rsidR="00C87CFE" w:rsidRPr="00F665AE" w:rsidRDefault="00C87CFE" w:rsidP="00C87CFE">
            <w:pPr>
              <w:jc w:val="center"/>
              <w:rPr>
                <w:ins w:id="17057" w:author="Στάθης Καπ" w:date="2023-03-03T03:54:00Z"/>
                <w:rFonts w:ascii="Calibri" w:hAnsi="Calibri" w:cs="Calibri"/>
                <w:color w:val="000000"/>
                <w:sz w:val="16"/>
                <w:szCs w:val="16"/>
                <w:rPrChange w:id="17058" w:author="Στάθης Καπ" w:date="2023-03-03T03:55:00Z">
                  <w:rPr>
                    <w:ins w:id="17059" w:author="Στάθης Καπ" w:date="2023-03-03T03:54:00Z"/>
                    <w:rFonts w:ascii="Calibri" w:hAnsi="Calibri" w:cs="Calibri"/>
                    <w:color w:val="000000"/>
                    <w:sz w:val="18"/>
                    <w:szCs w:val="18"/>
                  </w:rPr>
                </w:rPrChange>
              </w:rPr>
            </w:pPr>
            <w:ins w:id="17060" w:author="Στάθης Καπ" w:date="2023-03-03T03:54:00Z">
              <w:r w:rsidRPr="00F665AE">
                <w:rPr>
                  <w:rFonts w:ascii="Calibri" w:hAnsi="Calibri" w:cs="Calibri"/>
                  <w:color w:val="000000"/>
                  <w:sz w:val="16"/>
                  <w:szCs w:val="16"/>
                  <w:rPrChange w:id="17061" w:author="Στάθης Καπ" w:date="2023-03-03T03:55:00Z">
                    <w:rPr>
                      <w:rFonts w:ascii="Calibri" w:hAnsi="Calibri" w:cs="Calibri"/>
                      <w:color w:val="000000"/>
                      <w:sz w:val="18"/>
                      <w:szCs w:val="18"/>
                    </w:rPr>
                  </w:rPrChange>
                </w:rPr>
                <w:t>257</w:t>
              </w:r>
            </w:ins>
          </w:p>
        </w:tc>
        <w:tc>
          <w:tcPr>
            <w:tcW w:w="621" w:type="dxa"/>
            <w:vAlign w:val="bottom"/>
            <w:tcPrChange w:id="17062" w:author="Στάθης Καπ" w:date="2023-03-03T06:26:00Z">
              <w:tcPr>
                <w:tcW w:w="621" w:type="dxa"/>
                <w:vAlign w:val="bottom"/>
              </w:tcPr>
            </w:tcPrChange>
          </w:tcPr>
          <w:p w14:paraId="14508CC4" w14:textId="70B0615B" w:rsidR="00C87CFE" w:rsidRPr="00F665AE" w:rsidRDefault="00C87CFE" w:rsidP="00C87CFE">
            <w:pPr>
              <w:jc w:val="center"/>
              <w:rPr>
                <w:ins w:id="17063" w:author="Στάθης Καπ" w:date="2023-03-03T03:54:00Z"/>
                <w:rFonts w:ascii="Calibri" w:hAnsi="Calibri" w:cs="Calibri"/>
                <w:color w:val="000000"/>
                <w:sz w:val="16"/>
                <w:szCs w:val="16"/>
                <w:rPrChange w:id="17064" w:author="Στάθης Καπ" w:date="2023-03-03T03:55:00Z">
                  <w:rPr>
                    <w:ins w:id="17065" w:author="Στάθης Καπ" w:date="2023-03-03T03:54:00Z"/>
                    <w:rFonts w:ascii="Calibri" w:hAnsi="Calibri" w:cs="Calibri"/>
                    <w:color w:val="000000"/>
                    <w:sz w:val="18"/>
                    <w:szCs w:val="18"/>
                  </w:rPr>
                </w:rPrChange>
              </w:rPr>
            </w:pPr>
            <w:ins w:id="17066" w:author="Στάθης Καπ" w:date="2023-03-03T03:54:00Z">
              <w:r w:rsidRPr="00F665AE">
                <w:rPr>
                  <w:rFonts w:ascii="Calibri" w:hAnsi="Calibri" w:cs="Calibri"/>
                  <w:color w:val="000000"/>
                  <w:sz w:val="16"/>
                  <w:szCs w:val="16"/>
                  <w:rPrChange w:id="17067" w:author="Στάθης Καπ" w:date="2023-03-03T03:55:00Z">
                    <w:rPr>
                      <w:rFonts w:ascii="Calibri" w:hAnsi="Calibri" w:cs="Calibri"/>
                      <w:color w:val="000000"/>
                      <w:sz w:val="18"/>
                      <w:szCs w:val="18"/>
                    </w:rPr>
                  </w:rPrChange>
                </w:rPr>
                <w:t>0.19</w:t>
              </w:r>
            </w:ins>
          </w:p>
        </w:tc>
        <w:tc>
          <w:tcPr>
            <w:tcW w:w="669" w:type="dxa"/>
            <w:vAlign w:val="center"/>
            <w:tcPrChange w:id="17068" w:author="Στάθης Καπ" w:date="2023-03-03T06:26:00Z">
              <w:tcPr>
                <w:tcW w:w="669" w:type="dxa"/>
                <w:vAlign w:val="center"/>
              </w:tcPr>
            </w:tcPrChange>
          </w:tcPr>
          <w:p w14:paraId="713508AD" w14:textId="5E29595A" w:rsidR="00C87CFE" w:rsidRPr="00F665AE" w:rsidRDefault="00C87CFE" w:rsidP="00C87CFE">
            <w:pPr>
              <w:jc w:val="center"/>
              <w:rPr>
                <w:ins w:id="17069" w:author="Στάθης Καπ" w:date="2023-03-03T03:54:00Z"/>
                <w:rFonts w:cstheme="minorHAnsi"/>
                <w:sz w:val="16"/>
                <w:szCs w:val="16"/>
              </w:rPr>
            </w:pPr>
            <w:ins w:id="17070" w:author="Στάθης Καπ" w:date="2023-03-03T06:18:00Z">
              <w:r>
                <w:rPr>
                  <w:rFonts w:ascii="Calibri" w:hAnsi="Calibri" w:cstheme="minorHAnsi"/>
                  <w:color w:val="000000"/>
                  <w:sz w:val="16"/>
                  <w:szCs w:val="16"/>
                </w:rPr>
                <w:t>7.22</w:t>
              </w:r>
            </w:ins>
          </w:p>
        </w:tc>
        <w:tc>
          <w:tcPr>
            <w:tcW w:w="543" w:type="dxa"/>
            <w:vAlign w:val="bottom"/>
            <w:tcPrChange w:id="17071" w:author="Στάθης Καπ" w:date="2023-03-03T06:26:00Z">
              <w:tcPr>
                <w:tcW w:w="543" w:type="dxa"/>
                <w:vAlign w:val="bottom"/>
              </w:tcPr>
            </w:tcPrChange>
          </w:tcPr>
          <w:p w14:paraId="1A9ACE02" w14:textId="3993E62E" w:rsidR="00C87CFE" w:rsidRPr="00F665AE" w:rsidRDefault="00C87CFE" w:rsidP="00C87CFE">
            <w:pPr>
              <w:jc w:val="center"/>
              <w:rPr>
                <w:ins w:id="17072" w:author="Στάθης Καπ" w:date="2023-03-03T03:54:00Z"/>
                <w:rFonts w:ascii="Calibri" w:hAnsi="Calibri" w:cs="Calibri"/>
                <w:color w:val="000000"/>
                <w:sz w:val="16"/>
                <w:szCs w:val="16"/>
                <w:rPrChange w:id="17073" w:author="Στάθης Καπ" w:date="2023-03-03T03:55:00Z">
                  <w:rPr>
                    <w:ins w:id="17074" w:author="Στάθης Καπ" w:date="2023-03-03T03:54:00Z"/>
                    <w:rFonts w:ascii="Calibri" w:hAnsi="Calibri" w:cs="Calibri"/>
                    <w:color w:val="000000"/>
                    <w:sz w:val="18"/>
                    <w:szCs w:val="18"/>
                  </w:rPr>
                </w:rPrChange>
              </w:rPr>
            </w:pPr>
            <w:ins w:id="17075" w:author="Στάθης Καπ" w:date="2023-03-03T03:54:00Z">
              <w:r w:rsidRPr="00F665AE">
                <w:rPr>
                  <w:rFonts w:ascii="Calibri" w:hAnsi="Calibri" w:cs="Calibri"/>
                  <w:color w:val="000000"/>
                  <w:sz w:val="16"/>
                  <w:szCs w:val="16"/>
                  <w:rPrChange w:id="17076" w:author="Στάθης Καπ" w:date="2023-03-03T03:55:00Z">
                    <w:rPr>
                      <w:rFonts w:ascii="Calibri" w:hAnsi="Calibri" w:cs="Calibri"/>
                      <w:color w:val="000000"/>
                      <w:sz w:val="18"/>
                      <w:szCs w:val="18"/>
                    </w:rPr>
                  </w:rPrChange>
                </w:rPr>
                <w:t>240</w:t>
              </w:r>
            </w:ins>
          </w:p>
        </w:tc>
        <w:tc>
          <w:tcPr>
            <w:tcW w:w="621" w:type="dxa"/>
            <w:vAlign w:val="bottom"/>
            <w:tcPrChange w:id="17077" w:author="Στάθης Καπ" w:date="2023-03-03T06:26:00Z">
              <w:tcPr>
                <w:tcW w:w="621" w:type="dxa"/>
                <w:vAlign w:val="bottom"/>
              </w:tcPr>
            </w:tcPrChange>
          </w:tcPr>
          <w:p w14:paraId="3FDDF1A0" w14:textId="79F251F1" w:rsidR="00C87CFE" w:rsidRPr="00F665AE" w:rsidRDefault="00C87CFE" w:rsidP="00C87CFE">
            <w:pPr>
              <w:jc w:val="center"/>
              <w:rPr>
                <w:ins w:id="17078" w:author="Στάθης Καπ" w:date="2023-03-03T03:54:00Z"/>
                <w:rFonts w:ascii="Calibri" w:hAnsi="Calibri" w:cs="Calibri"/>
                <w:color w:val="000000"/>
                <w:sz w:val="16"/>
                <w:szCs w:val="16"/>
                <w:rPrChange w:id="17079" w:author="Στάθης Καπ" w:date="2023-03-03T03:55:00Z">
                  <w:rPr>
                    <w:ins w:id="17080" w:author="Στάθης Καπ" w:date="2023-03-03T03:54:00Z"/>
                    <w:rFonts w:ascii="Calibri" w:hAnsi="Calibri" w:cs="Calibri"/>
                    <w:color w:val="000000"/>
                    <w:sz w:val="18"/>
                    <w:szCs w:val="18"/>
                  </w:rPr>
                </w:rPrChange>
              </w:rPr>
            </w:pPr>
            <w:ins w:id="17081" w:author="Στάθης Καπ" w:date="2023-03-03T03:54:00Z">
              <w:r w:rsidRPr="00F665AE">
                <w:rPr>
                  <w:rFonts w:ascii="Calibri" w:hAnsi="Calibri" w:cs="Calibri"/>
                  <w:color w:val="000000"/>
                  <w:sz w:val="16"/>
                  <w:szCs w:val="16"/>
                  <w:rPrChange w:id="17082" w:author="Στάθης Καπ" w:date="2023-03-03T03:55:00Z">
                    <w:rPr>
                      <w:rFonts w:ascii="Calibri" w:hAnsi="Calibri" w:cs="Calibri"/>
                      <w:color w:val="000000"/>
                      <w:sz w:val="18"/>
                      <w:szCs w:val="18"/>
                    </w:rPr>
                  </w:rPrChange>
                </w:rPr>
                <w:t>0.171</w:t>
              </w:r>
            </w:ins>
          </w:p>
        </w:tc>
        <w:tc>
          <w:tcPr>
            <w:tcW w:w="669" w:type="dxa"/>
            <w:vAlign w:val="center"/>
            <w:tcPrChange w:id="17083" w:author="Στάθης Καπ" w:date="2023-03-03T06:26:00Z">
              <w:tcPr>
                <w:tcW w:w="669" w:type="dxa"/>
                <w:vAlign w:val="center"/>
              </w:tcPr>
            </w:tcPrChange>
          </w:tcPr>
          <w:p w14:paraId="408B6B3B" w14:textId="47FE30EA" w:rsidR="00C87CFE" w:rsidRPr="00F665AE" w:rsidRDefault="00C87CFE" w:rsidP="00C87CFE">
            <w:pPr>
              <w:jc w:val="center"/>
              <w:rPr>
                <w:ins w:id="17084" w:author="Στάθης Καπ" w:date="2023-03-03T03:54:00Z"/>
                <w:rFonts w:cstheme="minorHAnsi"/>
                <w:sz w:val="16"/>
                <w:szCs w:val="16"/>
              </w:rPr>
            </w:pPr>
            <w:ins w:id="17085" w:author="Στάθης Καπ" w:date="2023-03-03T06:18:00Z">
              <w:r>
                <w:rPr>
                  <w:rFonts w:ascii="Calibri" w:hAnsi="Calibri" w:cstheme="minorHAnsi"/>
                  <w:color w:val="000000"/>
                  <w:sz w:val="16"/>
                  <w:szCs w:val="16"/>
                </w:rPr>
                <w:t>6.61</w:t>
              </w:r>
            </w:ins>
          </w:p>
        </w:tc>
        <w:tc>
          <w:tcPr>
            <w:tcW w:w="508" w:type="dxa"/>
            <w:vAlign w:val="bottom"/>
            <w:tcPrChange w:id="17086" w:author="Στάθης Καπ" w:date="2023-03-03T06:26:00Z">
              <w:tcPr>
                <w:tcW w:w="508" w:type="dxa"/>
                <w:vAlign w:val="bottom"/>
              </w:tcPr>
            </w:tcPrChange>
          </w:tcPr>
          <w:p w14:paraId="3F9D83AF" w14:textId="603E8595" w:rsidR="00C87CFE" w:rsidRPr="00F665AE" w:rsidRDefault="00C87CFE" w:rsidP="00C87CFE">
            <w:pPr>
              <w:jc w:val="center"/>
              <w:rPr>
                <w:ins w:id="17087" w:author="Στάθης Καπ" w:date="2023-03-03T03:54:00Z"/>
                <w:rFonts w:ascii="Calibri" w:hAnsi="Calibri" w:cs="Calibri"/>
                <w:color w:val="000000"/>
                <w:sz w:val="16"/>
                <w:szCs w:val="16"/>
                <w:rPrChange w:id="17088" w:author="Στάθης Καπ" w:date="2023-03-03T03:55:00Z">
                  <w:rPr>
                    <w:ins w:id="17089" w:author="Στάθης Καπ" w:date="2023-03-03T03:54:00Z"/>
                    <w:rFonts w:ascii="Calibri" w:hAnsi="Calibri" w:cs="Calibri"/>
                    <w:color w:val="000000"/>
                    <w:sz w:val="18"/>
                    <w:szCs w:val="18"/>
                  </w:rPr>
                </w:rPrChange>
              </w:rPr>
            </w:pPr>
            <w:ins w:id="17090" w:author="Στάθης Καπ" w:date="2023-03-03T03:54:00Z">
              <w:r w:rsidRPr="00F665AE">
                <w:rPr>
                  <w:rFonts w:ascii="Calibri" w:hAnsi="Calibri" w:cs="Calibri"/>
                  <w:color w:val="000000"/>
                  <w:sz w:val="16"/>
                  <w:szCs w:val="16"/>
                  <w:rPrChange w:id="17091" w:author="Στάθης Καπ" w:date="2023-03-03T03:55:00Z">
                    <w:rPr>
                      <w:rFonts w:ascii="Calibri" w:hAnsi="Calibri" w:cs="Calibri"/>
                      <w:color w:val="000000"/>
                      <w:sz w:val="18"/>
                      <w:szCs w:val="18"/>
                    </w:rPr>
                  </w:rPrChange>
                </w:rPr>
                <w:t>216</w:t>
              </w:r>
            </w:ins>
          </w:p>
        </w:tc>
        <w:tc>
          <w:tcPr>
            <w:tcW w:w="541" w:type="dxa"/>
            <w:vAlign w:val="bottom"/>
            <w:tcPrChange w:id="17092" w:author="Στάθης Καπ" w:date="2023-03-03T06:26:00Z">
              <w:tcPr>
                <w:tcW w:w="541" w:type="dxa"/>
                <w:vAlign w:val="bottom"/>
              </w:tcPr>
            </w:tcPrChange>
          </w:tcPr>
          <w:p w14:paraId="18D1B4D5" w14:textId="599788DB" w:rsidR="00C87CFE" w:rsidRPr="00F665AE" w:rsidRDefault="00C87CFE" w:rsidP="00C87CFE">
            <w:pPr>
              <w:jc w:val="center"/>
              <w:rPr>
                <w:ins w:id="17093" w:author="Στάθης Καπ" w:date="2023-03-03T03:54:00Z"/>
                <w:rFonts w:ascii="Calibri" w:hAnsi="Calibri" w:cs="Calibri"/>
                <w:color w:val="000000"/>
                <w:sz w:val="16"/>
                <w:szCs w:val="16"/>
                <w:rPrChange w:id="17094" w:author="Στάθης Καπ" w:date="2023-03-03T03:55:00Z">
                  <w:rPr>
                    <w:ins w:id="17095" w:author="Στάθης Καπ" w:date="2023-03-03T03:54:00Z"/>
                    <w:rFonts w:ascii="Calibri" w:hAnsi="Calibri" w:cs="Calibri"/>
                    <w:color w:val="000000"/>
                    <w:sz w:val="18"/>
                    <w:szCs w:val="18"/>
                  </w:rPr>
                </w:rPrChange>
              </w:rPr>
            </w:pPr>
            <w:ins w:id="17096" w:author="Στάθης Καπ" w:date="2023-03-03T03:54:00Z">
              <w:r w:rsidRPr="00F665AE">
                <w:rPr>
                  <w:rFonts w:ascii="Calibri" w:hAnsi="Calibri" w:cs="Calibri"/>
                  <w:color w:val="000000"/>
                  <w:sz w:val="16"/>
                  <w:szCs w:val="16"/>
                  <w:rPrChange w:id="17097" w:author="Στάθης Καπ" w:date="2023-03-03T03:55:00Z">
                    <w:rPr>
                      <w:rFonts w:ascii="Calibri" w:hAnsi="Calibri" w:cs="Calibri"/>
                      <w:color w:val="000000"/>
                      <w:sz w:val="18"/>
                      <w:szCs w:val="18"/>
                    </w:rPr>
                  </w:rPrChange>
                </w:rPr>
                <w:t>0.164</w:t>
              </w:r>
            </w:ins>
          </w:p>
        </w:tc>
        <w:tc>
          <w:tcPr>
            <w:tcW w:w="589" w:type="dxa"/>
            <w:vAlign w:val="center"/>
            <w:tcPrChange w:id="17098" w:author="Στάθης Καπ" w:date="2023-03-03T06:26:00Z">
              <w:tcPr>
                <w:tcW w:w="589" w:type="dxa"/>
                <w:vAlign w:val="center"/>
              </w:tcPr>
            </w:tcPrChange>
          </w:tcPr>
          <w:p w14:paraId="40130434" w14:textId="0BFB25CF" w:rsidR="00C87CFE" w:rsidRPr="00F665AE" w:rsidRDefault="00C87CFE" w:rsidP="00C87CFE">
            <w:pPr>
              <w:jc w:val="center"/>
              <w:rPr>
                <w:ins w:id="17099" w:author="Στάθης Καπ" w:date="2023-03-03T03:54:00Z"/>
                <w:rFonts w:cstheme="minorHAnsi"/>
                <w:sz w:val="16"/>
                <w:szCs w:val="16"/>
              </w:rPr>
            </w:pPr>
            <w:ins w:id="17100" w:author="Στάθης Καπ" w:date="2023-03-03T06:18:00Z">
              <w:r>
                <w:rPr>
                  <w:rFonts w:ascii="Calibri" w:hAnsi="Calibri" w:cstheme="minorHAnsi"/>
                  <w:color w:val="000000"/>
                  <w:sz w:val="16"/>
                  <w:szCs w:val="16"/>
                </w:rPr>
                <w:t>15.95</w:t>
              </w:r>
            </w:ins>
          </w:p>
        </w:tc>
        <w:tc>
          <w:tcPr>
            <w:tcW w:w="463" w:type="dxa"/>
            <w:vAlign w:val="bottom"/>
            <w:tcPrChange w:id="17101" w:author="Στάθης Καπ" w:date="2023-03-03T06:26:00Z">
              <w:tcPr>
                <w:tcW w:w="463" w:type="dxa"/>
                <w:vAlign w:val="bottom"/>
              </w:tcPr>
            </w:tcPrChange>
          </w:tcPr>
          <w:p w14:paraId="34951AE7" w14:textId="256A30B2" w:rsidR="00C87CFE" w:rsidRPr="00F665AE" w:rsidRDefault="00C87CFE" w:rsidP="00C87CFE">
            <w:pPr>
              <w:jc w:val="center"/>
              <w:rPr>
                <w:ins w:id="17102" w:author="Στάθης Καπ" w:date="2023-03-03T03:54:00Z"/>
                <w:rFonts w:ascii="Calibri" w:hAnsi="Calibri" w:cs="Calibri"/>
                <w:color w:val="000000"/>
                <w:sz w:val="16"/>
                <w:szCs w:val="16"/>
                <w:rPrChange w:id="17103" w:author="Στάθης Καπ" w:date="2023-03-03T03:55:00Z">
                  <w:rPr>
                    <w:ins w:id="17104" w:author="Στάθης Καπ" w:date="2023-03-03T03:54:00Z"/>
                    <w:rFonts w:ascii="Calibri" w:hAnsi="Calibri" w:cs="Calibri"/>
                    <w:color w:val="000000"/>
                    <w:sz w:val="18"/>
                    <w:szCs w:val="18"/>
                  </w:rPr>
                </w:rPrChange>
              </w:rPr>
            </w:pPr>
            <w:ins w:id="17105" w:author="Στάθης Καπ" w:date="2023-03-03T03:54:00Z">
              <w:r w:rsidRPr="00F665AE">
                <w:rPr>
                  <w:rFonts w:ascii="Calibri" w:hAnsi="Calibri" w:cs="Calibri"/>
                  <w:color w:val="000000"/>
                  <w:sz w:val="16"/>
                  <w:szCs w:val="16"/>
                  <w:rPrChange w:id="17106" w:author="Στάθης Καπ" w:date="2023-03-03T03:55:00Z">
                    <w:rPr>
                      <w:rFonts w:ascii="Calibri" w:hAnsi="Calibri" w:cs="Calibri"/>
                      <w:color w:val="000000"/>
                      <w:sz w:val="18"/>
                      <w:szCs w:val="18"/>
                    </w:rPr>
                  </w:rPrChange>
                </w:rPr>
                <w:t>197</w:t>
              </w:r>
            </w:ins>
          </w:p>
        </w:tc>
        <w:tc>
          <w:tcPr>
            <w:tcW w:w="541" w:type="dxa"/>
            <w:vAlign w:val="bottom"/>
            <w:tcPrChange w:id="17107" w:author="Στάθης Καπ" w:date="2023-03-03T06:26:00Z">
              <w:tcPr>
                <w:tcW w:w="541" w:type="dxa"/>
                <w:vAlign w:val="bottom"/>
              </w:tcPr>
            </w:tcPrChange>
          </w:tcPr>
          <w:p w14:paraId="5735EBDB" w14:textId="75DAEF28" w:rsidR="00C87CFE" w:rsidRPr="00F665AE" w:rsidRDefault="00C87CFE" w:rsidP="00C87CFE">
            <w:pPr>
              <w:jc w:val="center"/>
              <w:rPr>
                <w:ins w:id="17108" w:author="Στάθης Καπ" w:date="2023-03-03T03:54:00Z"/>
                <w:rFonts w:ascii="Calibri" w:hAnsi="Calibri" w:cs="Calibri"/>
                <w:color w:val="000000"/>
                <w:sz w:val="16"/>
                <w:szCs w:val="16"/>
                <w:rPrChange w:id="17109" w:author="Στάθης Καπ" w:date="2023-03-03T03:55:00Z">
                  <w:rPr>
                    <w:ins w:id="17110" w:author="Στάθης Καπ" w:date="2023-03-03T03:54:00Z"/>
                    <w:rFonts w:ascii="Calibri" w:hAnsi="Calibri" w:cs="Calibri"/>
                    <w:color w:val="000000"/>
                    <w:sz w:val="18"/>
                    <w:szCs w:val="18"/>
                  </w:rPr>
                </w:rPrChange>
              </w:rPr>
            </w:pPr>
            <w:ins w:id="17111" w:author="Στάθης Καπ" w:date="2023-03-03T03:54:00Z">
              <w:r w:rsidRPr="00F665AE">
                <w:rPr>
                  <w:rFonts w:ascii="Calibri" w:hAnsi="Calibri" w:cs="Calibri"/>
                  <w:color w:val="000000"/>
                  <w:sz w:val="16"/>
                  <w:szCs w:val="16"/>
                  <w:rPrChange w:id="17112" w:author="Στάθης Καπ" w:date="2023-03-03T03:55:00Z">
                    <w:rPr>
                      <w:rFonts w:ascii="Calibri" w:hAnsi="Calibri" w:cs="Calibri"/>
                      <w:color w:val="000000"/>
                      <w:sz w:val="18"/>
                      <w:szCs w:val="18"/>
                    </w:rPr>
                  </w:rPrChange>
                </w:rPr>
                <w:t>0.181</w:t>
              </w:r>
            </w:ins>
          </w:p>
        </w:tc>
        <w:tc>
          <w:tcPr>
            <w:tcW w:w="589" w:type="dxa"/>
            <w:vAlign w:val="center"/>
            <w:tcPrChange w:id="17113" w:author="Στάθης Καπ" w:date="2023-03-03T06:26:00Z">
              <w:tcPr>
                <w:tcW w:w="589" w:type="dxa"/>
                <w:vAlign w:val="center"/>
              </w:tcPr>
            </w:tcPrChange>
          </w:tcPr>
          <w:p w14:paraId="4AA60587" w14:textId="0EBFA71B" w:rsidR="00C87CFE" w:rsidRPr="00F665AE" w:rsidRDefault="00C87CFE" w:rsidP="00C87CFE">
            <w:pPr>
              <w:jc w:val="center"/>
              <w:rPr>
                <w:ins w:id="17114" w:author="Στάθης Καπ" w:date="2023-03-03T03:54:00Z"/>
                <w:rFonts w:cstheme="minorHAnsi"/>
                <w:sz w:val="16"/>
                <w:szCs w:val="16"/>
              </w:rPr>
            </w:pPr>
            <w:ins w:id="17115"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171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117" w:author="Στάθης Καπ" w:date="2023-03-03T03:54:00Z"/>
        </w:trPr>
        <w:tc>
          <w:tcPr>
            <w:tcW w:w="515" w:type="dxa"/>
            <w:tcBorders>
              <w:top w:val="nil"/>
              <w:bottom w:val="nil"/>
              <w:right w:val="single" w:sz="4" w:space="0" w:color="auto"/>
            </w:tcBorders>
            <w:shd w:val="clear" w:color="auto" w:fill="E7E6E6" w:themeFill="background2"/>
            <w:vAlign w:val="bottom"/>
            <w:tcPrChange w:id="17118" w:author="Στάθης Καπ" w:date="2023-03-03T06:26:00Z">
              <w:tcPr>
                <w:tcW w:w="515" w:type="dxa"/>
                <w:vAlign w:val="bottom"/>
              </w:tcPr>
            </w:tcPrChange>
          </w:tcPr>
          <w:p w14:paraId="7F793D7A" w14:textId="6B15D135" w:rsidR="00C87CFE" w:rsidRPr="00F665AE" w:rsidRDefault="00C87CFE" w:rsidP="00C87CFE">
            <w:pPr>
              <w:jc w:val="center"/>
              <w:rPr>
                <w:ins w:id="17119" w:author="Στάθης Καπ" w:date="2023-03-03T03:54:00Z"/>
                <w:rFonts w:ascii="Calibri" w:hAnsi="Calibri" w:cs="Calibri"/>
                <w:color w:val="000000"/>
                <w:sz w:val="16"/>
                <w:szCs w:val="16"/>
                <w:rPrChange w:id="17120" w:author="Στάθης Καπ" w:date="2023-03-03T03:55:00Z">
                  <w:rPr>
                    <w:ins w:id="17121" w:author="Στάθης Καπ" w:date="2023-03-03T03:54:00Z"/>
                    <w:rFonts w:ascii="Calibri" w:hAnsi="Calibri" w:cs="Calibri"/>
                    <w:color w:val="000000"/>
                    <w:sz w:val="18"/>
                    <w:szCs w:val="18"/>
                  </w:rPr>
                </w:rPrChange>
              </w:rPr>
            </w:pPr>
            <w:ins w:id="17122" w:author="Στάθης Καπ" w:date="2023-03-03T03:54:00Z">
              <w:r w:rsidRPr="00F665AE">
                <w:rPr>
                  <w:rFonts w:ascii="Calibri" w:hAnsi="Calibri" w:cs="Calibri"/>
                  <w:color w:val="000000"/>
                  <w:sz w:val="16"/>
                  <w:szCs w:val="16"/>
                  <w:rPrChange w:id="17123"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17124" w:author="Στάθης Καπ" w:date="2023-03-03T06:26:00Z">
              <w:tcPr>
                <w:tcW w:w="560" w:type="dxa"/>
              </w:tcPr>
            </w:tcPrChange>
          </w:tcPr>
          <w:p w14:paraId="69386947" w14:textId="3F07CBE0" w:rsidR="00C87CFE" w:rsidRPr="00F665AE" w:rsidRDefault="00C87CFE" w:rsidP="00C87CFE">
            <w:pPr>
              <w:jc w:val="center"/>
              <w:rPr>
                <w:ins w:id="17125" w:author="Στάθης Καπ" w:date="2023-03-03T03:54:00Z"/>
                <w:sz w:val="16"/>
                <w:szCs w:val="16"/>
                <w:rPrChange w:id="17126" w:author="Στάθης Καπ" w:date="2023-03-03T03:55:00Z">
                  <w:rPr>
                    <w:ins w:id="17127" w:author="Στάθης Καπ" w:date="2023-03-03T03:54:00Z"/>
                    <w:sz w:val="18"/>
                    <w:szCs w:val="18"/>
                  </w:rPr>
                </w:rPrChange>
              </w:rPr>
            </w:pPr>
            <w:ins w:id="17128" w:author="Στάθης Καπ" w:date="2023-03-03T03:54:00Z">
              <w:r w:rsidRPr="00F665AE">
                <w:rPr>
                  <w:sz w:val="16"/>
                  <w:szCs w:val="16"/>
                  <w:rPrChange w:id="17129" w:author="Στάθης Καπ" w:date="2023-03-03T03:55:00Z">
                    <w:rPr>
                      <w:sz w:val="18"/>
                      <w:szCs w:val="18"/>
                    </w:rPr>
                  </w:rPrChange>
                </w:rPr>
                <w:t>298</w:t>
              </w:r>
            </w:ins>
          </w:p>
        </w:tc>
        <w:tc>
          <w:tcPr>
            <w:tcW w:w="855" w:type="dxa"/>
            <w:tcPrChange w:id="17130" w:author="Στάθης Καπ" w:date="2023-03-03T06:26:00Z">
              <w:tcPr>
                <w:tcW w:w="855" w:type="dxa"/>
              </w:tcPr>
            </w:tcPrChange>
          </w:tcPr>
          <w:p w14:paraId="342BC1A7" w14:textId="29252053" w:rsidR="00C87CFE" w:rsidRPr="00F665AE" w:rsidRDefault="00C87CFE" w:rsidP="00C87CFE">
            <w:pPr>
              <w:jc w:val="center"/>
              <w:rPr>
                <w:ins w:id="17131" w:author="Στάθης Καπ" w:date="2023-03-03T03:54:00Z"/>
                <w:sz w:val="16"/>
                <w:szCs w:val="16"/>
                <w:rPrChange w:id="17132" w:author="Στάθης Καπ" w:date="2023-03-03T03:55:00Z">
                  <w:rPr>
                    <w:ins w:id="17133" w:author="Στάθης Καπ" w:date="2023-03-03T03:54:00Z"/>
                    <w:sz w:val="18"/>
                    <w:szCs w:val="18"/>
                  </w:rPr>
                </w:rPrChange>
              </w:rPr>
            </w:pPr>
            <w:ins w:id="17134" w:author="Στάθης Καπ" w:date="2023-03-03T03:54:00Z">
              <w:r w:rsidRPr="00F665AE">
                <w:rPr>
                  <w:sz w:val="16"/>
                  <w:szCs w:val="16"/>
                  <w:rPrChange w:id="17135" w:author="Στάθης Καπ" w:date="2023-03-03T03:55:00Z">
                    <w:rPr>
                      <w:sz w:val="18"/>
                      <w:szCs w:val="18"/>
                    </w:rPr>
                  </w:rPrChange>
                </w:rPr>
                <w:t>288</w:t>
              </w:r>
            </w:ins>
          </w:p>
        </w:tc>
        <w:tc>
          <w:tcPr>
            <w:tcW w:w="544" w:type="dxa"/>
            <w:vAlign w:val="bottom"/>
            <w:tcPrChange w:id="17136" w:author="Στάθης Καπ" w:date="2023-03-03T06:26:00Z">
              <w:tcPr>
                <w:tcW w:w="544" w:type="dxa"/>
                <w:vAlign w:val="bottom"/>
              </w:tcPr>
            </w:tcPrChange>
          </w:tcPr>
          <w:p w14:paraId="0DB0FCFC" w14:textId="1055E2BA" w:rsidR="00C87CFE" w:rsidRPr="00F665AE" w:rsidRDefault="00C87CFE" w:rsidP="00C87CFE">
            <w:pPr>
              <w:jc w:val="center"/>
              <w:rPr>
                <w:ins w:id="17137" w:author="Στάθης Καπ" w:date="2023-03-03T03:54:00Z"/>
                <w:rFonts w:ascii="Calibri" w:hAnsi="Calibri" w:cs="Calibri"/>
                <w:color w:val="000000"/>
                <w:sz w:val="16"/>
                <w:szCs w:val="16"/>
                <w:rPrChange w:id="17138" w:author="Στάθης Καπ" w:date="2023-03-03T03:55:00Z">
                  <w:rPr>
                    <w:ins w:id="17139" w:author="Στάθης Καπ" w:date="2023-03-03T03:54:00Z"/>
                    <w:rFonts w:ascii="Calibri" w:hAnsi="Calibri" w:cs="Calibri"/>
                    <w:color w:val="000000"/>
                    <w:sz w:val="18"/>
                    <w:szCs w:val="18"/>
                  </w:rPr>
                </w:rPrChange>
              </w:rPr>
            </w:pPr>
            <w:ins w:id="17140" w:author="Στάθης Καπ" w:date="2023-03-03T03:54:00Z">
              <w:r w:rsidRPr="00F665AE">
                <w:rPr>
                  <w:rFonts w:ascii="Calibri" w:hAnsi="Calibri" w:cs="Calibri"/>
                  <w:color w:val="000000"/>
                  <w:sz w:val="16"/>
                  <w:szCs w:val="16"/>
                  <w:rPrChange w:id="17141" w:author="Στάθης Καπ" w:date="2023-03-03T03:55:00Z">
                    <w:rPr>
                      <w:rFonts w:ascii="Calibri" w:hAnsi="Calibri" w:cs="Calibri"/>
                      <w:color w:val="000000"/>
                      <w:sz w:val="18"/>
                      <w:szCs w:val="18"/>
                    </w:rPr>
                  </w:rPrChange>
                </w:rPr>
                <w:t>278</w:t>
              </w:r>
            </w:ins>
          </w:p>
        </w:tc>
        <w:tc>
          <w:tcPr>
            <w:tcW w:w="621" w:type="dxa"/>
            <w:vAlign w:val="bottom"/>
            <w:tcPrChange w:id="17142" w:author="Στάθης Καπ" w:date="2023-03-03T06:26:00Z">
              <w:tcPr>
                <w:tcW w:w="621" w:type="dxa"/>
                <w:vAlign w:val="bottom"/>
              </w:tcPr>
            </w:tcPrChange>
          </w:tcPr>
          <w:p w14:paraId="59E616CD" w14:textId="49E7B37D" w:rsidR="00C87CFE" w:rsidRPr="00F665AE" w:rsidRDefault="00C87CFE" w:rsidP="00C87CFE">
            <w:pPr>
              <w:jc w:val="center"/>
              <w:rPr>
                <w:ins w:id="17143" w:author="Στάθης Καπ" w:date="2023-03-03T03:54:00Z"/>
                <w:rFonts w:ascii="Calibri" w:hAnsi="Calibri" w:cs="Calibri"/>
                <w:color w:val="000000"/>
                <w:sz w:val="16"/>
                <w:szCs w:val="16"/>
                <w:rPrChange w:id="17144" w:author="Στάθης Καπ" w:date="2023-03-03T03:55:00Z">
                  <w:rPr>
                    <w:ins w:id="17145" w:author="Στάθης Καπ" w:date="2023-03-03T03:54:00Z"/>
                    <w:rFonts w:ascii="Calibri" w:hAnsi="Calibri" w:cs="Calibri"/>
                    <w:color w:val="000000"/>
                    <w:sz w:val="18"/>
                    <w:szCs w:val="18"/>
                  </w:rPr>
                </w:rPrChange>
              </w:rPr>
            </w:pPr>
            <w:ins w:id="17146" w:author="Στάθης Καπ" w:date="2023-03-03T03:54:00Z">
              <w:r w:rsidRPr="00F665AE">
                <w:rPr>
                  <w:rFonts w:ascii="Calibri" w:hAnsi="Calibri" w:cs="Calibri"/>
                  <w:color w:val="000000"/>
                  <w:sz w:val="16"/>
                  <w:szCs w:val="16"/>
                  <w:rPrChange w:id="17147" w:author="Στάθης Καπ" w:date="2023-03-03T03:55:00Z">
                    <w:rPr>
                      <w:rFonts w:ascii="Calibri" w:hAnsi="Calibri" w:cs="Calibri"/>
                      <w:color w:val="000000"/>
                      <w:sz w:val="18"/>
                      <w:szCs w:val="18"/>
                    </w:rPr>
                  </w:rPrChange>
                </w:rPr>
                <w:t>0.194</w:t>
              </w:r>
            </w:ins>
          </w:p>
        </w:tc>
        <w:tc>
          <w:tcPr>
            <w:tcW w:w="669" w:type="dxa"/>
            <w:vAlign w:val="center"/>
            <w:tcPrChange w:id="17148" w:author="Στάθης Καπ" w:date="2023-03-03T06:26:00Z">
              <w:tcPr>
                <w:tcW w:w="669" w:type="dxa"/>
                <w:vAlign w:val="center"/>
              </w:tcPr>
            </w:tcPrChange>
          </w:tcPr>
          <w:p w14:paraId="6B05ACB5" w14:textId="7355C5FB" w:rsidR="00C87CFE" w:rsidRPr="00F665AE" w:rsidRDefault="00C87CFE" w:rsidP="00C87CFE">
            <w:pPr>
              <w:jc w:val="center"/>
              <w:rPr>
                <w:ins w:id="17149" w:author="Στάθης Καπ" w:date="2023-03-03T03:54:00Z"/>
                <w:rFonts w:cstheme="minorHAnsi"/>
                <w:sz w:val="16"/>
                <w:szCs w:val="16"/>
              </w:rPr>
            </w:pPr>
            <w:ins w:id="17150" w:author="Στάθης Καπ" w:date="2023-03-03T06:18:00Z">
              <w:r>
                <w:rPr>
                  <w:rFonts w:ascii="Calibri" w:hAnsi="Calibri" w:cstheme="minorHAnsi"/>
                  <w:color w:val="000000"/>
                  <w:sz w:val="16"/>
                  <w:szCs w:val="16"/>
                </w:rPr>
                <w:t>6.71</w:t>
              </w:r>
            </w:ins>
          </w:p>
        </w:tc>
        <w:tc>
          <w:tcPr>
            <w:tcW w:w="543" w:type="dxa"/>
            <w:vAlign w:val="bottom"/>
            <w:tcPrChange w:id="17151" w:author="Στάθης Καπ" w:date="2023-03-03T06:26:00Z">
              <w:tcPr>
                <w:tcW w:w="543" w:type="dxa"/>
                <w:vAlign w:val="bottom"/>
              </w:tcPr>
            </w:tcPrChange>
          </w:tcPr>
          <w:p w14:paraId="53BF8DB8" w14:textId="58DDABE8" w:rsidR="00C87CFE" w:rsidRPr="00F665AE" w:rsidRDefault="00C87CFE" w:rsidP="00C87CFE">
            <w:pPr>
              <w:jc w:val="center"/>
              <w:rPr>
                <w:ins w:id="17152" w:author="Στάθης Καπ" w:date="2023-03-03T03:54:00Z"/>
                <w:rFonts w:ascii="Calibri" w:hAnsi="Calibri" w:cs="Calibri"/>
                <w:color w:val="000000"/>
                <w:sz w:val="16"/>
                <w:szCs w:val="16"/>
                <w:rPrChange w:id="17153" w:author="Στάθης Καπ" w:date="2023-03-03T03:55:00Z">
                  <w:rPr>
                    <w:ins w:id="17154" w:author="Στάθης Καπ" w:date="2023-03-03T03:54:00Z"/>
                    <w:rFonts w:ascii="Calibri" w:hAnsi="Calibri" w:cs="Calibri"/>
                    <w:color w:val="000000"/>
                    <w:sz w:val="18"/>
                    <w:szCs w:val="18"/>
                  </w:rPr>
                </w:rPrChange>
              </w:rPr>
            </w:pPr>
            <w:ins w:id="17155" w:author="Στάθης Καπ" w:date="2023-03-03T03:54:00Z">
              <w:r w:rsidRPr="00F665AE">
                <w:rPr>
                  <w:rFonts w:ascii="Calibri" w:hAnsi="Calibri" w:cs="Calibri"/>
                  <w:color w:val="000000"/>
                  <w:sz w:val="16"/>
                  <w:szCs w:val="16"/>
                  <w:rPrChange w:id="17156" w:author="Στάθης Καπ" w:date="2023-03-03T03:55:00Z">
                    <w:rPr>
                      <w:rFonts w:ascii="Calibri" w:hAnsi="Calibri" w:cs="Calibri"/>
                      <w:color w:val="000000"/>
                      <w:sz w:val="18"/>
                      <w:szCs w:val="18"/>
                    </w:rPr>
                  </w:rPrChange>
                </w:rPr>
                <w:t>256</w:t>
              </w:r>
            </w:ins>
          </w:p>
        </w:tc>
        <w:tc>
          <w:tcPr>
            <w:tcW w:w="621" w:type="dxa"/>
            <w:vAlign w:val="bottom"/>
            <w:tcPrChange w:id="17157" w:author="Στάθης Καπ" w:date="2023-03-03T06:26:00Z">
              <w:tcPr>
                <w:tcW w:w="621" w:type="dxa"/>
                <w:vAlign w:val="bottom"/>
              </w:tcPr>
            </w:tcPrChange>
          </w:tcPr>
          <w:p w14:paraId="76ACB052" w14:textId="4B18D9E4" w:rsidR="00C87CFE" w:rsidRPr="00F665AE" w:rsidRDefault="00C87CFE" w:rsidP="00C87CFE">
            <w:pPr>
              <w:jc w:val="center"/>
              <w:rPr>
                <w:ins w:id="17158" w:author="Στάθης Καπ" w:date="2023-03-03T03:54:00Z"/>
                <w:rFonts w:ascii="Calibri" w:hAnsi="Calibri" w:cs="Calibri"/>
                <w:color w:val="000000"/>
                <w:sz w:val="16"/>
                <w:szCs w:val="16"/>
                <w:rPrChange w:id="17159" w:author="Στάθης Καπ" w:date="2023-03-03T03:55:00Z">
                  <w:rPr>
                    <w:ins w:id="17160" w:author="Στάθης Καπ" w:date="2023-03-03T03:54:00Z"/>
                    <w:rFonts w:ascii="Calibri" w:hAnsi="Calibri" w:cs="Calibri"/>
                    <w:color w:val="000000"/>
                    <w:sz w:val="18"/>
                    <w:szCs w:val="18"/>
                  </w:rPr>
                </w:rPrChange>
              </w:rPr>
            </w:pPr>
            <w:ins w:id="17161" w:author="Στάθης Καπ" w:date="2023-03-03T03:54:00Z">
              <w:r w:rsidRPr="00F665AE">
                <w:rPr>
                  <w:rFonts w:ascii="Calibri" w:hAnsi="Calibri" w:cs="Calibri"/>
                  <w:color w:val="000000"/>
                  <w:sz w:val="16"/>
                  <w:szCs w:val="16"/>
                  <w:rPrChange w:id="17162" w:author="Στάθης Καπ" w:date="2023-03-03T03:55:00Z">
                    <w:rPr>
                      <w:rFonts w:ascii="Calibri" w:hAnsi="Calibri" w:cs="Calibri"/>
                      <w:color w:val="000000"/>
                      <w:sz w:val="18"/>
                      <w:szCs w:val="18"/>
                    </w:rPr>
                  </w:rPrChange>
                </w:rPr>
                <w:t>0.193</w:t>
              </w:r>
            </w:ins>
          </w:p>
        </w:tc>
        <w:tc>
          <w:tcPr>
            <w:tcW w:w="669" w:type="dxa"/>
            <w:vAlign w:val="center"/>
            <w:tcPrChange w:id="17163" w:author="Στάθης Καπ" w:date="2023-03-03T06:26:00Z">
              <w:tcPr>
                <w:tcW w:w="669" w:type="dxa"/>
                <w:vAlign w:val="center"/>
              </w:tcPr>
            </w:tcPrChange>
          </w:tcPr>
          <w:p w14:paraId="59F529E1" w14:textId="7DA749AF" w:rsidR="00C87CFE" w:rsidRPr="00F665AE" w:rsidRDefault="00C87CFE" w:rsidP="00C87CFE">
            <w:pPr>
              <w:jc w:val="center"/>
              <w:rPr>
                <w:ins w:id="17164" w:author="Στάθης Καπ" w:date="2023-03-03T03:54:00Z"/>
                <w:rFonts w:cstheme="minorHAnsi"/>
                <w:sz w:val="16"/>
                <w:szCs w:val="16"/>
              </w:rPr>
            </w:pPr>
            <w:ins w:id="17165" w:author="Στάθης Καπ" w:date="2023-03-03T06:18:00Z">
              <w:r>
                <w:rPr>
                  <w:rFonts w:ascii="Calibri" w:hAnsi="Calibri" w:cstheme="minorHAnsi"/>
                  <w:color w:val="000000"/>
                  <w:sz w:val="16"/>
                  <w:szCs w:val="16"/>
                </w:rPr>
                <w:t>7.91</w:t>
              </w:r>
            </w:ins>
          </w:p>
        </w:tc>
        <w:tc>
          <w:tcPr>
            <w:tcW w:w="508" w:type="dxa"/>
            <w:vAlign w:val="bottom"/>
            <w:tcPrChange w:id="17166" w:author="Στάθης Καπ" w:date="2023-03-03T06:26:00Z">
              <w:tcPr>
                <w:tcW w:w="508" w:type="dxa"/>
                <w:vAlign w:val="bottom"/>
              </w:tcPr>
            </w:tcPrChange>
          </w:tcPr>
          <w:p w14:paraId="2D5492C0" w14:textId="136BEE47" w:rsidR="00C87CFE" w:rsidRPr="00F665AE" w:rsidRDefault="00C87CFE" w:rsidP="00C87CFE">
            <w:pPr>
              <w:jc w:val="center"/>
              <w:rPr>
                <w:ins w:id="17167" w:author="Στάθης Καπ" w:date="2023-03-03T03:54:00Z"/>
                <w:rFonts w:ascii="Calibri" w:hAnsi="Calibri" w:cs="Calibri"/>
                <w:color w:val="000000"/>
                <w:sz w:val="16"/>
                <w:szCs w:val="16"/>
                <w:rPrChange w:id="17168" w:author="Στάθης Καπ" w:date="2023-03-03T03:55:00Z">
                  <w:rPr>
                    <w:ins w:id="17169" w:author="Στάθης Καπ" w:date="2023-03-03T03:54:00Z"/>
                    <w:rFonts w:ascii="Calibri" w:hAnsi="Calibri" w:cs="Calibri"/>
                    <w:color w:val="000000"/>
                    <w:sz w:val="18"/>
                    <w:szCs w:val="18"/>
                  </w:rPr>
                </w:rPrChange>
              </w:rPr>
            </w:pPr>
            <w:ins w:id="17170" w:author="Στάθης Καπ" w:date="2023-03-03T03:54:00Z">
              <w:r w:rsidRPr="00F665AE">
                <w:rPr>
                  <w:rFonts w:ascii="Calibri" w:hAnsi="Calibri" w:cs="Calibri"/>
                  <w:color w:val="000000"/>
                  <w:sz w:val="16"/>
                  <w:szCs w:val="16"/>
                  <w:rPrChange w:id="17171" w:author="Στάθης Καπ" w:date="2023-03-03T03:55:00Z">
                    <w:rPr>
                      <w:rFonts w:ascii="Calibri" w:hAnsi="Calibri" w:cs="Calibri"/>
                      <w:color w:val="000000"/>
                      <w:sz w:val="18"/>
                      <w:szCs w:val="18"/>
                    </w:rPr>
                  </w:rPrChange>
                </w:rPr>
                <w:t>223</w:t>
              </w:r>
            </w:ins>
          </w:p>
        </w:tc>
        <w:tc>
          <w:tcPr>
            <w:tcW w:w="541" w:type="dxa"/>
            <w:vAlign w:val="bottom"/>
            <w:tcPrChange w:id="17172" w:author="Στάθης Καπ" w:date="2023-03-03T06:26:00Z">
              <w:tcPr>
                <w:tcW w:w="541" w:type="dxa"/>
                <w:vAlign w:val="bottom"/>
              </w:tcPr>
            </w:tcPrChange>
          </w:tcPr>
          <w:p w14:paraId="208EACD0" w14:textId="2EA0C33B" w:rsidR="00C87CFE" w:rsidRPr="00F665AE" w:rsidRDefault="00C87CFE" w:rsidP="00C87CFE">
            <w:pPr>
              <w:jc w:val="center"/>
              <w:rPr>
                <w:ins w:id="17173" w:author="Στάθης Καπ" w:date="2023-03-03T03:54:00Z"/>
                <w:rFonts w:ascii="Calibri" w:hAnsi="Calibri" w:cs="Calibri"/>
                <w:color w:val="000000"/>
                <w:sz w:val="16"/>
                <w:szCs w:val="16"/>
                <w:rPrChange w:id="17174" w:author="Στάθης Καπ" w:date="2023-03-03T03:55:00Z">
                  <w:rPr>
                    <w:ins w:id="17175" w:author="Στάθης Καπ" w:date="2023-03-03T03:54:00Z"/>
                    <w:rFonts w:ascii="Calibri" w:hAnsi="Calibri" w:cs="Calibri"/>
                    <w:color w:val="000000"/>
                    <w:sz w:val="18"/>
                    <w:szCs w:val="18"/>
                  </w:rPr>
                </w:rPrChange>
              </w:rPr>
            </w:pPr>
            <w:ins w:id="17176" w:author="Στάθης Καπ" w:date="2023-03-03T03:54:00Z">
              <w:r w:rsidRPr="00F665AE">
                <w:rPr>
                  <w:rFonts w:ascii="Calibri" w:hAnsi="Calibri" w:cs="Calibri"/>
                  <w:color w:val="000000"/>
                  <w:sz w:val="16"/>
                  <w:szCs w:val="16"/>
                  <w:rPrChange w:id="17177" w:author="Στάθης Καπ" w:date="2023-03-03T03:55:00Z">
                    <w:rPr>
                      <w:rFonts w:ascii="Calibri" w:hAnsi="Calibri" w:cs="Calibri"/>
                      <w:color w:val="000000"/>
                      <w:sz w:val="18"/>
                      <w:szCs w:val="18"/>
                    </w:rPr>
                  </w:rPrChange>
                </w:rPr>
                <w:t>0.31</w:t>
              </w:r>
            </w:ins>
          </w:p>
        </w:tc>
        <w:tc>
          <w:tcPr>
            <w:tcW w:w="589" w:type="dxa"/>
            <w:vAlign w:val="center"/>
            <w:tcPrChange w:id="17178" w:author="Στάθης Καπ" w:date="2023-03-03T06:26:00Z">
              <w:tcPr>
                <w:tcW w:w="589" w:type="dxa"/>
                <w:vAlign w:val="center"/>
              </w:tcPr>
            </w:tcPrChange>
          </w:tcPr>
          <w:p w14:paraId="1C8871F8" w14:textId="3CE63A76" w:rsidR="00C87CFE" w:rsidRPr="00F665AE" w:rsidRDefault="00C87CFE" w:rsidP="00C87CFE">
            <w:pPr>
              <w:jc w:val="center"/>
              <w:rPr>
                <w:ins w:id="17179" w:author="Στάθης Καπ" w:date="2023-03-03T03:54:00Z"/>
                <w:rFonts w:cstheme="minorHAnsi"/>
                <w:sz w:val="16"/>
                <w:szCs w:val="16"/>
              </w:rPr>
            </w:pPr>
            <w:ins w:id="17180" w:author="Στάθης Καπ" w:date="2023-03-03T06:18:00Z">
              <w:r>
                <w:rPr>
                  <w:rFonts w:ascii="Calibri" w:hAnsi="Calibri" w:cstheme="minorHAnsi"/>
                  <w:color w:val="000000"/>
                  <w:sz w:val="16"/>
                  <w:szCs w:val="16"/>
                </w:rPr>
                <w:t>19.78</w:t>
              </w:r>
            </w:ins>
          </w:p>
        </w:tc>
        <w:tc>
          <w:tcPr>
            <w:tcW w:w="463" w:type="dxa"/>
            <w:vAlign w:val="bottom"/>
            <w:tcPrChange w:id="17181" w:author="Στάθης Καπ" w:date="2023-03-03T06:26:00Z">
              <w:tcPr>
                <w:tcW w:w="463" w:type="dxa"/>
                <w:vAlign w:val="bottom"/>
              </w:tcPr>
            </w:tcPrChange>
          </w:tcPr>
          <w:p w14:paraId="3988F8BB" w14:textId="686E7311" w:rsidR="00C87CFE" w:rsidRPr="00F665AE" w:rsidRDefault="00C87CFE" w:rsidP="00C87CFE">
            <w:pPr>
              <w:jc w:val="center"/>
              <w:rPr>
                <w:ins w:id="17182" w:author="Στάθης Καπ" w:date="2023-03-03T03:54:00Z"/>
                <w:rFonts w:ascii="Calibri" w:hAnsi="Calibri" w:cs="Calibri"/>
                <w:color w:val="000000"/>
                <w:sz w:val="16"/>
                <w:szCs w:val="16"/>
                <w:rPrChange w:id="17183" w:author="Στάθης Καπ" w:date="2023-03-03T03:55:00Z">
                  <w:rPr>
                    <w:ins w:id="17184" w:author="Στάθης Καπ" w:date="2023-03-03T03:54:00Z"/>
                    <w:rFonts w:ascii="Calibri" w:hAnsi="Calibri" w:cs="Calibri"/>
                    <w:color w:val="000000"/>
                    <w:sz w:val="18"/>
                    <w:szCs w:val="18"/>
                  </w:rPr>
                </w:rPrChange>
              </w:rPr>
            </w:pPr>
            <w:ins w:id="17185" w:author="Στάθης Καπ" w:date="2023-03-03T03:54:00Z">
              <w:r w:rsidRPr="00F665AE">
                <w:rPr>
                  <w:rFonts w:ascii="Calibri" w:hAnsi="Calibri" w:cs="Calibri"/>
                  <w:color w:val="000000"/>
                  <w:sz w:val="16"/>
                  <w:szCs w:val="16"/>
                  <w:rPrChange w:id="17186" w:author="Στάθης Καπ" w:date="2023-03-03T03:55:00Z">
                    <w:rPr>
                      <w:rFonts w:ascii="Calibri" w:hAnsi="Calibri" w:cs="Calibri"/>
                      <w:color w:val="000000"/>
                      <w:sz w:val="18"/>
                      <w:szCs w:val="18"/>
                    </w:rPr>
                  </w:rPrChange>
                </w:rPr>
                <w:t>211</w:t>
              </w:r>
            </w:ins>
          </w:p>
        </w:tc>
        <w:tc>
          <w:tcPr>
            <w:tcW w:w="541" w:type="dxa"/>
            <w:vAlign w:val="bottom"/>
            <w:tcPrChange w:id="17187" w:author="Στάθης Καπ" w:date="2023-03-03T06:26:00Z">
              <w:tcPr>
                <w:tcW w:w="541" w:type="dxa"/>
                <w:vAlign w:val="bottom"/>
              </w:tcPr>
            </w:tcPrChange>
          </w:tcPr>
          <w:p w14:paraId="56BAFC44" w14:textId="70413BB3" w:rsidR="00C87CFE" w:rsidRPr="00F665AE" w:rsidRDefault="00C87CFE" w:rsidP="00C87CFE">
            <w:pPr>
              <w:jc w:val="center"/>
              <w:rPr>
                <w:ins w:id="17188" w:author="Στάθης Καπ" w:date="2023-03-03T03:54:00Z"/>
                <w:rFonts w:ascii="Calibri" w:hAnsi="Calibri" w:cs="Calibri"/>
                <w:color w:val="000000"/>
                <w:sz w:val="16"/>
                <w:szCs w:val="16"/>
                <w:rPrChange w:id="17189" w:author="Στάθης Καπ" w:date="2023-03-03T03:55:00Z">
                  <w:rPr>
                    <w:ins w:id="17190" w:author="Στάθης Καπ" w:date="2023-03-03T03:54:00Z"/>
                    <w:rFonts w:ascii="Calibri" w:hAnsi="Calibri" w:cs="Calibri"/>
                    <w:color w:val="000000"/>
                    <w:sz w:val="18"/>
                    <w:szCs w:val="18"/>
                  </w:rPr>
                </w:rPrChange>
              </w:rPr>
            </w:pPr>
            <w:ins w:id="17191" w:author="Στάθης Καπ" w:date="2023-03-03T03:54:00Z">
              <w:r w:rsidRPr="00F665AE">
                <w:rPr>
                  <w:rFonts w:ascii="Calibri" w:hAnsi="Calibri" w:cs="Calibri"/>
                  <w:color w:val="000000"/>
                  <w:sz w:val="16"/>
                  <w:szCs w:val="16"/>
                  <w:rPrChange w:id="17192" w:author="Στάθης Καπ" w:date="2023-03-03T03:55:00Z">
                    <w:rPr>
                      <w:rFonts w:ascii="Calibri" w:hAnsi="Calibri" w:cs="Calibri"/>
                      <w:color w:val="000000"/>
                      <w:sz w:val="18"/>
                      <w:szCs w:val="18"/>
                    </w:rPr>
                  </w:rPrChange>
                </w:rPr>
                <w:t>0.187</w:t>
              </w:r>
            </w:ins>
          </w:p>
        </w:tc>
        <w:tc>
          <w:tcPr>
            <w:tcW w:w="589" w:type="dxa"/>
            <w:vAlign w:val="center"/>
            <w:tcPrChange w:id="17193" w:author="Στάθης Καπ" w:date="2023-03-03T06:26:00Z">
              <w:tcPr>
                <w:tcW w:w="589" w:type="dxa"/>
                <w:vAlign w:val="center"/>
              </w:tcPr>
            </w:tcPrChange>
          </w:tcPr>
          <w:p w14:paraId="5E6CB0D7" w14:textId="697A7C44" w:rsidR="00C87CFE" w:rsidRPr="00F665AE" w:rsidRDefault="00C87CFE" w:rsidP="00C87CFE">
            <w:pPr>
              <w:jc w:val="center"/>
              <w:rPr>
                <w:ins w:id="17194" w:author="Στάθης Καπ" w:date="2023-03-03T03:54:00Z"/>
                <w:rFonts w:cstheme="minorHAnsi"/>
                <w:sz w:val="16"/>
                <w:szCs w:val="16"/>
              </w:rPr>
            </w:pPr>
            <w:ins w:id="17195"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1719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197" w:author="Στάθης Καπ" w:date="2023-03-03T03:54:00Z"/>
        </w:trPr>
        <w:tc>
          <w:tcPr>
            <w:tcW w:w="515" w:type="dxa"/>
            <w:tcBorders>
              <w:top w:val="nil"/>
              <w:bottom w:val="nil"/>
              <w:right w:val="single" w:sz="4" w:space="0" w:color="auto"/>
            </w:tcBorders>
            <w:shd w:val="clear" w:color="auto" w:fill="E7E6E6" w:themeFill="background2"/>
            <w:vAlign w:val="bottom"/>
            <w:tcPrChange w:id="17198" w:author="Στάθης Καπ" w:date="2023-03-03T06:27:00Z">
              <w:tcPr>
                <w:tcW w:w="515" w:type="dxa"/>
                <w:vAlign w:val="bottom"/>
              </w:tcPr>
            </w:tcPrChange>
          </w:tcPr>
          <w:p w14:paraId="5A3AD1B8" w14:textId="119C2AC8" w:rsidR="00C87CFE" w:rsidRPr="00F665AE" w:rsidRDefault="00C87CFE" w:rsidP="00C87CFE">
            <w:pPr>
              <w:jc w:val="center"/>
              <w:rPr>
                <w:ins w:id="17199" w:author="Στάθης Καπ" w:date="2023-03-03T03:54:00Z"/>
                <w:rFonts w:ascii="Calibri" w:hAnsi="Calibri" w:cs="Calibri"/>
                <w:color w:val="000000"/>
                <w:sz w:val="16"/>
                <w:szCs w:val="16"/>
                <w:rPrChange w:id="17200" w:author="Στάθης Καπ" w:date="2023-03-03T03:55:00Z">
                  <w:rPr>
                    <w:ins w:id="17201" w:author="Στάθης Καπ" w:date="2023-03-03T03:54:00Z"/>
                    <w:rFonts w:ascii="Calibri" w:hAnsi="Calibri" w:cs="Calibri"/>
                    <w:color w:val="000000"/>
                    <w:sz w:val="18"/>
                    <w:szCs w:val="18"/>
                  </w:rPr>
                </w:rPrChange>
              </w:rPr>
            </w:pPr>
            <w:ins w:id="17202" w:author="Στάθης Καπ" w:date="2023-03-03T03:54:00Z">
              <w:r w:rsidRPr="00F665AE">
                <w:rPr>
                  <w:rFonts w:ascii="Calibri" w:hAnsi="Calibri" w:cs="Calibri"/>
                  <w:color w:val="000000"/>
                  <w:sz w:val="16"/>
                  <w:szCs w:val="16"/>
                  <w:rPrChange w:id="17203"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17204" w:author="Στάθης Καπ" w:date="2023-03-03T06:27:00Z">
              <w:tcPr>
                <w:tcW w:w="560" w:type="dxa"/>
              </w:tcPr>
            </w:tcPrChange>
          </w:tcPr>
          <w:p w14:paraId="1D8C5C3C" w14:textId="2F21EBBC" w:rsidR="00C87CFE" w:rsidRPr="00F665AE" w:rsidRDefault="00C87CFE" w:rsidP="00C87CFE">
            <w:pPr>
              <w:jc w:val="center"/>
              <w:rPr>
                <w:ins w:id="17205" w:author="Στάθης Καπ" w:date="2023-03-03T03:54:00Z"/>
                <w:sz w:val="16"/>
                <w:szCs w:val="16"/>
                <w:rPrChange w:id="17206" w:author="Στάθης Καπ" w:date="2023-03-03T03:55:00Z">
                  <w:rPr>
                    <w:ins w:id="17207" w:author="Στάθης Καπ" w:date="2023-03-03T03:54:00Z"/>
                    <w:sz w:val="18"/>
                    <w:szCs w:val="18"/>
                  </w:rPr>
                </w:rPrChange>
              </w:rPr>
            </w:pPr>
            <w:ins w:id="17208" w:author="Στάθης Καπ" w:date="2023-03-03T03:54:00Z">
              <w:r w:rsidRPr="00F665AE">
                <w:rPr>
                  <w:sz w:val="16"/>
                  <w:szCs w:val="16"/>
                  <w:rPrChange w:id="17209" w:author="Στάθης Καπ" w:date="2023-03-03T03:55:00Z">
                    <w:rPr>
                      <w:sz w:val="18"/>
                      <w:szCs w:val="18"/>
                    </w:rPr>
                  </w:rPrChange>
                </w:rPr>
                <w:t>795</w:t>
              </w:r>
            </w:ins>
          </w:p>
        </w:tc>
        <w:tc>
          <w:tcPr>
            <w:tcW w:w="855" w:type="dxa"/>
            <w:tcBorders>
              <w:bottom w:val="nil"/>
            </w:tcBorders>
            <w:tcPrChange w:id="17210" w:author="Στάθης Καπ" w:date="2023-03-03T06:27:00Z">
              <w:tcPr>
                <w:tcW w:w="855" w:type="dxa"/>
              </w:tcPr>
            </w:tcPrChange>
          </w:tcPr>
          <w:p w14:paraId="2CBB1BDA" w14:textId="435D6429" w:rsidR="00C87CFE" w:rsidRPr="00F665AE" w:rsidRDefault="00C87CFE" w:rsidP="00C87CFE">
            <w:pPr>
              <w:jc w:val="center"/>
              <w:rPr>
                <w:ins w:id="17211" w:author="Στάθης Καπ" w:date="2023-03-03T03:54:00Z"/>
                <w:sz w:val="16"/>
                <w:szCs w:val="16"/>
                <w:rPrChange w:id="17212" w:author="Στάθης Καπ" w:date="2023-03-03T03:55:00Z">
                  <w:rPr>
                    <w:ins w:id="17213" w:author="Στάθης Καπ" w:date="2023-03-03T03:54:00Z"/>
                    <w:sz w:val="18"/>
                    <w:szCs w:val="18"/>
                  </w:rPr>
                </w:rPrChange>
              </w:rPr>
            </w:pPr>
            <w:ins w:id="17214" w:author="Στάθης Καπ" w:date="2023-03-03T03:54:00Z">
              <w:r w:rsidRPr="00F665AE">
                <w:rPr>
                  <w:sz w:val="16"/>
                  <w:szCs w:val="16"/>
                  <w:rPrChange w:id="17215" w:author="Στάθης Καπ" w:date="2023-03-03T03:55:00Z">
                    <w:rPr>
                      <w:sz w:val="18"/>
                      <w:szCs w:val="18"/>
                    </w:rPr>
                  </w:rPrChange>
                </w:rPr>
                <w:t>780</w:t>
              </w:r>
            </w:ins>
          </w:p>
        </w:tc>
        <w:tc>
          <w:tcPr>
            <w:tcW w:w="544" w:type="dxa"/>
            <w:tcBorders>
              <w:bottom w:val="nil"/>
            </w:tcBorders>
            <w:vAlign w:val="bottom"/>
            <w:tcPrChange w:id="17216" w:author="Στάθης Καπ" w:date="2023-03-03T06:27:00Z">
              <w:tcPr>
                <w:tcW w:w="544" w:type="dxa"/>
                <w:vAlign w:val="bottom"/>
              </w:tcPr>
            </w:tcPrChange>
          </w:tcPr>
          <w:p w14:paraId="21283A90" w14:textId="70D86311" w:rsidR="00C87CFE" w:rsidRPr="00F665AE" w:rsidRDefault="00C87CFE" w:rsidP="00C87CFE">
            <w:pPr>
              <w:jc w:val="center"/>
              <w:rPr>
                <w:ins w:id="17217" w:author="Στάθης Καπ" w:date="2023-03-03T03:54:00Z"/>
                <w:rFonts w:ascii="Calibri" w:hAnsi="Calibri" w:cs="Calibri"/>
                <w:color w:val="000000"/>
                <w:sz w:val="16"/>
                <w:szCs w:val="16"/>
                <w:rPrChange w:id="17218" w:author="Στάθης Καπ" w:date="2023-03-03T03:55:00Z">
                  <w:rPr>
                    <w:ins w:id="17219" w:author="Στάθης Καπ" w:date="2023-03-03T03:54:00Z"/>
                    <w:rFonts w:ascii="Calibri" w:hAnsi="Calibri" w:cs="Calibri"/>
                    <w:color w:val="000000"/>
                    <w:sz w:val="18"/>
                    <w:szCs w:val="18"/>
                  </w:rPr>
                </w:rPrChange>
              </w:rPr>
            </w:pPr>
            <w:ins w:id="17220" w:author="Στάθης Καπ" w:date="2023-03-03T03:54:00Z">
              <w:r w:rsidRPr="00F665AE">
                <w:rPr>
                  <w:rFonts w:ascii="Calibri" w:hAnsi="Calibri" w:cs="Calibri"/>
                  <w:color w:val="000000"/>
                  <w:sz w:val="16"/>
                  <w:szCs w:val="16"/>
                  <w:rPrChange w:id="17221"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17222" w:author="Στάθης Καπ" w:date="2023-03-03T06:27:00Z">
              <w:tcPr>
                <w:tcW w:w="621" w:type="dxa"/>
                <w:vAlign w:val="bottom"/>
              </w:tcPr>
            </w:tcPrChange>
          </w:tcPr>
          <w:p w14:paraId="1F5B5AEA" w14:textId="385D6BC7" w:rsidR="00C87CFE" w:rsidRPr="00F665AE" w:rsidRDefault="00C87CFE" w:rsidP="00C87CFE">
            <w:pPr>
              <w:jc w:val="center"/>
              <w:rPr>
                <w:ins w:id="17223" w:author="Στάθης Καπ" w:date="2023-03-03T03:54:00Z"/>
                <w:rFonts w:ascii="Calibri" w:hAnsi="Calibri" w:cs="Calibri"/>
                <w:color w:val="000000"/>
                <w:sz w:val="16"/>
                <w:szCs w:val="16"/>
                <w:rPrChange w:id="17224" w:author="Στάθης Καπ" w:date="2023-03-03T03:55:00Z">
                  <w:rPr>
                    <w:ins w:id="17225" w:author="Στάθης Καπ" w:date="2023-03-03T03:54:00Z"/>
                    <w:rFonts w:ascii="Calibri" w:hAnsi="Calibri" w:cs="Calibri"/>
                    <w:color w:val="000000"/>
                    <w:sz w:val="18"/>
                    <w:szCs w:val="18"/>
                  </w:rPr>
                </w:rPrChange>
              </w:rPr>
            </w:pPr>
            <w:ins w:id="17226" w:author="Στάθης Καπ" w:date="2023-03-03T03:54:00Z">
              <w:r w:rsidRPr="00F665AE">
                <w:rPr>
                  <w:rFonts w:ascii="Calibri" w:hAnsi="Calibri" w:cs="Calibri"/>
                  <w:color w:val="000000"/>
                  <w:sz w:val="16"/>
                  <w:szCs w:val="16"/>
                  <w:rPrChange w:id="17227"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17228" w:author="Στάθης Καπ" w:date="2023-03-03T06:27:00Z">
              <w:tcPr>
                <w:tcW w:w="669" w:type="dxa"/>
                <w:vAlign w:val="center"/>
              </w:tcPr>
            </w:tcPrChange>
          </w:tcPr>
          <w:p w14:paraId="0EBB8A1E" w14:textId="3C992ACA" w:rsidR="00C87CFE" w:rsidRPr="00F665AE" w:rsidRDefault="00C87CFE" w:rsidP="00C87CFE">
            <w:pPr>
              <w:jc w:val="center"/>
              <w:rPr>
                <w:ins w:id="17229" w:author="Στάθης Καπ" w:date="2023-03-03T03:54:00Z"/>
                <w:rFonts w:cstheme="minorHAnsi"/>
                <w:sz w:val="16"/>
                <w:szCs w:val="16"/>
              </w:rPr>
            </w:pPr>
            <w:ins w:id="17230"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17231" w:author="Στάθης Καπ" w:date="2023-03-03T06:27:00Z">
              <w:tcPr>
                <w:tcW w:w="543" w:type="dxa"/>
                <w:vAlign w:val="bottom"/>
              </w:tcPr>
            </w:tcPrChange>
          </w:tcPr>
          <w:p w14:paraId="4BAE62D6" w14:textId="72FC7AA5" w:rsidR="00C87CFE" w:rsidRPr="00F665AE" w:rsidRDefault="00C87CFE" w:rsidP="00C87CFE">
            <w:pPr>
              <w:jc w:val="center"/>
              <w:rPr>
                <w:ins w:id="17232" w:author="Στάθης Καπ" w:date="2023-03-03T03:54:00Z"/>
                <w:rFonts w:ascii="Calibri" w:hAnsi="Calibri" w:cs="Calibri"/>
                <w:color w:val="000000"/>
                <w:sz w:val="16"/>
                <w:szCs w:val="16"/>
                <w:rPrChange w:id="17233" w:author="Στάθης Καπ" w:date="2023-03-03T03:55:00Z">
                  <w:rPr>
                    <w:ins w:id="17234" w:author="Στάθης Καπ" w:date="2023-03-03T03:54:00Z"/>
                    <w:rFonts w:ascii="Calibri" w:hAnsi="Calibri" w:cs="Calibri"/>
                    <w:color w:val="000000"/>
                    <w:sz w:val="18"/>
                    <w:szCs w:val="18"/>
                  </w:rPr>
                </w:rPrChange>
              </w:rPr>
            </w:pPr>
            <w:ins w:id="17235" w:author="Στάθης Καπ" w:date="2023-03-03T03:54:00Z">
              <w:r w:rsidRPr="00F665AE">
                <w:rPr>
                  <w:rFonts w:ascii="Calibri" w:hAnsi="Calibri" w:cs="Calibri"/>
                  <w:color w:val="000000"/>
                  <w:sz w:val="16"/>
                  <w:szCs w:val="16"/>
                  <w:rPrChange w:id="17236"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17237" w:author="Στάθης Καπ" w:date="2023-03-03T06:27:00Z">
              <w:tcPr>
                <w:tcW w:w="621" w:type="dxa"/>
                <w:vAlign w:val="bottom"/>
              </w:tcPr>
            </w:tcPrChange>
          </w:tcPr>
          <w:p w14:paraId="7C127F95" w14:textId="5AFA0579" w:rsidR="00C87CFE" w:rsidRPr="00F665AE" w:rsidRDefault="00C87CFE" w:rsidP="00C87CFE">
            <w:pPr>
              <w:jc w:val="center"/>
              <w:rPr>
                <w:ins w:id="17238" w:author="Στάθης Καπ" w:date="2023-03-03T03:54:00Z"/>
                <w:rFonts w:ascii="Calibri" w:hAnsi="Calibri" w:cs="Calibri"/>
                <w:color w:val="000000"/>
                <w:sz w:val="16"/>
                <w:szCs w:val="16"/>
                <w:rPrChange w:id="17239" w:author="Στάθης Καπ" w:date="2023-03-03T03:55:00Z">
                  <w:rPr>
                    <w:ins w:id="17240" w:author="Στάθης Καπ" w:date="2023-03-03T03:54:00Z"/>
                    <w:rFonts w:ascii="Calibri" w:hAnsi="Calibri" w:cs="Calibri"/>
                    <w:color w:val="000000"/>
                    <w:sz w:val="18"/>
                    <w:szCs w:val="18"/>
                  </w:rPr>
                </w:rPrChange>
              </w:rPr>
            </w:pPr>
            <w:ins w:id="17241" w:author="Στάθης Καπ" w:date="2023-03-03T03:54:00Z">
              <w:r w:rsidRPr="00F665AE">
                <w:rPr>
                  <w:rFonts w:ascii="Calibri" w:hAnsi="Calibri" w:cs="Calibri"/>
                  <w:color w:val="000000"/>
                  <w:sz w:val="16"/>
                  <w:szCs w:val="16"/>
                  <w:rPrChange w:id="17242"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17243" w:author="Στάθης Καπ" w:date="2023-03-03T06:27:00Z">
              <w:tcPr>
                <w:tcW w:w="669" w:type="dxa"/>
                <w:vAlign w:val="center"/>
              </w:tcPr>
            </w:tcPrChange>
          </w:tcPr>
          <w:p w14:paraId="6CB58125" w14:textId="15C2C61F" w:rsidR="00C87CFE" w:rsidRPr="00F665AE" w:rsidRDefault="00C87CFE" w:rsidP="00C87CFE">
            <w:pPr>
              <w:jc w:val="center"/>
              <w:rPr>
                <w:ins w:id="17244" w:author="Στάθης Καπ" w:date="2023-03-03T03:54:00Z"/>
                <w:rFonts w:cstheme="minorHAnsi"/>
                <w:sz w:val="16"/>
                <w:szCs w:val="16"/>
              </w:rPr>
            </w:pPr>
            <w:ins w:id="17245"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17246" w:author="Στάθης Καπ" w:date="2023-03-03T06:27:00Z">
              <w:tcPr>
                <w:tcW w:w="508" w:type="dxa"/>
                <w:vAlign w:val="bottom"/>
              </w:tcPr>
            </w:tcPrChange>
          </w:tcPr>
          <w:p w14:paraId="0A2858C3" w14:textId="44B0E4C6" w:rsidR="00C87CFE" w:rsidRPr="00F665AE" w:rsidRDefault="00C87CFE" w:rsidP="00C87CFE">
            <w:pPr>
              <w:jc w:val="center"/>
              <w:rPr>
                <w:ins w:id="17247" w:author="Στάθης Καπ" w:date="2023-03-03T03:54:00Z"/>
                <w:rFonts w:ascii="Calibri" w:hAnsi="Calibri" w:cs="Calibri"/>
                <w:color w:val="000000"/>
                <w:sz w:val="16"/>
                <w:szCs w:val="16"/>
                <w:rPrChange w:id="17248" w:author="Στάθης Καπ" w:date="2023-03-03T03:55:00Z">
                  <w:rPr>
                    <w:ins w:id="17249" w:author="Στάθης Καπ" w:date="2023-03-03T03:54:00Z"/>
                    <w:rFonts w:ascii="Calibri" w:hAnsi="Calibri" w:cs="Calibri"/>
                    <w:color w:val="000000"/>
                    <w:sz w:val="18"/>
                    <w:szCs w:val="18"/>
                  </w:rPr>
                </w:rPrChange>
              </w:rPr>
            </w:pPr>
            <w:ins w:id="17250" w:author="Στάθης Καπ" w:date="2023-03-03T03:54:00Z">
              <w:r w:rsidRPr="00F665AE">
                <w:rPr>
                  <w:rFonts w:ascii="Calibri" w:hAnsi="Calibri" w:cs="Calibri"/>
                  <w:color w:val="000000"/>
                  <w:sz w:val="16"/>
                  <w:szCs w:val="16"/>
                  <w:rPrChange w:id="17251"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17252" w:author="Στάθης Καπ" w:date="2023-03-03T06:27:00Z">
              <w:tcPr>
                <w:tcW w:w="541" w:type="dxa"/>
                <w:vAlign w:val="bottom"/>
              </w:tcPr>
            </w:tcPrChange>
          </w:tcPr>
          <w:p w14:paraId="48E1EF1B" w14:textId="51455665" w:rsidR="00C87CFE" w:rsidRPr="00F665AE" w:rsidRDefault="00C87CFE" w:rsidP="00C87CFE">
            <w:pPr>
              <w:jc w:val="center"/>
              <w:rPr>
                <w:ins w:id="17253" w:author="Στάθης Καπ" w:date="2023-03-03T03:54:00Z"/>
                <w:rFonts w:ascii="Calibri" w:hAnsi="Calibri" w:cs="Calibri"/>
                <w:color w:val="000000"/>
                <w:sz w:val="16"/>
                <w:szCs w:val="16"/>
                <w:rPrChange w:id="17254" w:author="Στάθης Καπ" w:date="2023-03-03T03:55:00Z">
                  <w:rPr>
                    <w:ins w:id="17255" w:author="Στάθης Καπ" w:date="2023-03-03T03:54:00Z"/>
                    <w:rFonts w:ascii="Calibri" w:hAnsi="Calibri" w:cs="Calibri"/>
                    <w:color w:val="000000"/>
                    <w:sz w:val="18"/>
                    <w:szCs w:val="18"/>
                  </w:rPr>
                </w:rPrChange>
              </w:rPr>
            </w:pPr>
            <w:ins w:id="17256" w:author="Στάθης Καπ" w:date="2023-03-03T03:54:00Z">
              <w:r w:rsidRPr="00F665AE">
                <w:rPr>
                  <w:rFonts w:ascii="Calibri" w:hAnsi="Calibri" w:cs="Calibri"/>
                  <w:color w:val="000000"/>
                  <w:sz w:val="16"/>
                  <w:szCs w:val="16"/>
                  <w:rPrChange w:id="17257"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17258" w:author="Στάθης Καπ" w:date="2023-03-03T06:27:00Z">
              <w:tcPr>
                <w:tcW w:w="589" w:type="dxa"/>
                <w:vAlign w:val="center"/>
              </w:tcPr>
            </w:tcPrChange>
          </w:tcPr>
          <w:p w14:paraId="1E9EB67A" w14:textId="675D868C" w:rsidR="00C87CFE" w:rsidRPr="00F665AE" w:rsidRDefault="00C87CFE" w:rsidP="00C87CFE">
            <w:pPr>
              <w:jc w:val="center"/>
              <w:rPr>
                <w:ins w:id="17259" w:author="Στάθης Καπ" w:date="2023-03-03T03:54:00Z"/>
                <w:rFonts w:cstheme="minorHAnsi"/>
                <w:sz w:val="16"/>
                <w:szCs w:val="16"/>
              </w:rPr>
            </w:pPr>
            <w:ins w:id="17260"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17261" w:author="Στάθης Καπ" w:date="2023-03-03T06:27:00Z">
              <w:tcPr>
                <w:tcW w:w="463" w:type="dxa"/>
                <w:vAlign w:val="bottom"/>
              </w:tcPr>
            </w:tcPrChange>
          </w:tcPr>
          <w:p w14:paraId="49CB2DBA" w14:textId="6C10520E" w:rsidR="00C87CFE" w:rsidRPr="00F665AE" w:rsidRDefault="00C87CFE" w:rsidP="00C87CFE">
            <w:pPr>
              <w:jc w:val="center"/>
              <w:rPr>
                <w:ins w:id="17262" w:author="Στάθης Καπ" w:date="2023-03-03T03:54:00Z"/>
                <w:rFonts w:ascii="Calibri" w:hAnsi="Calibri" w:cs="Calibri"/>
                <w:color w:val="000000"/>
                <w:sz w:val="16"/>
                <w:szCs w:val="16"/>
                <w:rPrChange w:id="17263" w:author="Στάθης Καπ" w:date="2023-03-03T03:55:00Z">
                  <w:rPr>
                    <w:ins w:id="17264" w:author="Στάθης Καπ" w:date="2023-03-03T03:54:00Z"/>
                    <w:rFonts w:ascii="Calibri" w:hAnsi="Calibri" w:cs="Calibri"/>
                    <w:color w:val="000000"/>
                    <w:sz w:val="18"/>
                    <w:szCs w:val="18"/>
                  </w:rPr>
                </w:rPrChange>
              </w:rPr>
            </w:pPr>
            <w:ins w:id="17265" w:author="Στάθης Καπ" w:date="2023-03-03T03:54:00Z">
              <w:r w:rsidRPr="00F665AE">
                <w:rPr>
                  <w:rFonts w:ascii="Calibri" w:hAnsi="Calibri" w:cs="Calibri"/>
                  <w:color w:val="000000"/>
                  <w:sz w:val="16"/>
                  <w:szCs w:val="16"/>
                  <w:rPrChange w:id="17266"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17267" w:author="Στάθης Καπ" w:date="2023-03-03T06:27:00Z">
              <w:tcPr>
                <w:tcW w:w="541" w:type="dxa"/>
                <w:vAlign w:val="bottom"/>
              </w:tcPr>
            </w:tcPrChange>
          </w:tcPr>
          <w:p w14:paraId="12A61662" w14:textId="4928DC78" w:rsidR="00C87CFE" w:rsidRPr="00F665AE" w:rsidRDefault="00C87CFE" w:rsidP="00C87CFE">
            <w:pPr>
              <w:jc w:val="center"/>
              <w:rPr>
                <w:ins w:id="17268" w:author="Στάθης Καπ" w:date="2023-03-03T03:54:00Z"/>
                <w:rFonts w:ascii="Calibri" w:hAnsi="Calibri" w:cs="Calibri"/>
                <w:color w:val="000000"/>
                <w:sz w:val="16"/>
                <w:szCs w:val="16"/>
                <w:rPrChange w:id="17269" w:author="Στάθης Καπ" w:date="2023-03-03T03:55:00Z">
                  <w:rPr>
                    <w:ins w:id="17270" w:author="Στάθης Καπ" w:date="2023-03-03T03:54:00Z"/>
                    <w:rFonts w:ascii="Calibri" w:hAnsi="Calibri" w:cs="Calibri"/>
                    <w:color w:val="000000"/>
                    <w:sz w:val="18"/>
                    <w:szCs w:val="18"/>
                  </w:rPr>
                </w:rPrChange>
              </w:rPr>
            </w:pPr>
            <w:ins w:id="17271" w:author="Στάθης Καπ" w:date="2023-03-03T03:54:00Z">
              <w:r w:rsidRPr="00F665AE">
                <w:rPr>
                  <w:rFonts w:ascii="Calibri" w:hAnsi="Calibri" w:cs="Calibri"/>
                  <w:color w:val="000000"/>
                  <w:sz w:val="16"/>
                  <w:szCs w:val="16"/>
                  <w:rPrChange w:id="17272"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17273" w:author="Στάθης Καπ" w:date="2023-03-03T06:27:00Z">
              <w:tcPr>
                <w:tcW w:w="589" w:type="dxa"/>
                <w:vAlign w:val="center"/>
              </w:tcPr>
            </w:tcPrChange>
          </w:tcPr>
          <w:p w14:paraId="08B570F7" w14:textId="1AFE2528" w:rsidR="00C87CFE" w:rsidRPr="00F665AE" w:rsidRDefault="00C87CFE" w:rsidP="00C87CFE">
            <w:pPr>
              <w:jc w:val="center"/>
              <w:rPr>
                <w:ins w:id="17274" w:author="Στάθης Καπ" w:date="2023-03-03T03:54:00Z"/>
                <w:rFonts w:cstheme="minorHAnsi"/>
                <w:sz w:val="16"/>
                <w:szCs w:val="16"/>
              </w:rPr>
            </w:pPr>
            <w:ins w:id="17275"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172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277" w:author="Στάθης Καπ" w:date="2023-03-03T03:54:00Z"/>
        </w:trPr>
        <w:tc>
          <w:tcPr>
            <w:tcW w:w="515" w:type="dxa"/>
            <w:tcBorders>
              <w:top w:val="nil"/>
              <w:bottom w:val="nil"/>
              <w:right w:val="single" w:sz="4" w:space="0" w:color="auto"/>
            </w:tcBorders>
            <w:shd w:val="clear" w:color="auto" w:fill="E7E6E6" w:themeFill="background2"/>
            <w:vAlign w:val="bottom"/>
            <w:tcPrChange w:id="17278" w:author="Στάθης Καπ" w:date="2023-03-03T06:27:00Z">
              <w:tcPr>
                <w:tcW w:w="515" w:type="dxa"/>
                <w:vAlign w:val="bottom"/>
              </w:tcPr>
            </w:tcPrChange>
          </w:tcPr>
          <w:p w14:paraId="134D996D" w14:textId="3F9ECB53" w:rsidR="00C87CFE" w:rsidRPr="00F665AE" w:rsidRDefault="00C87CFE" w:rsidP="00C87CFE">
            <w:pPr>
              <w:jc w:val="center"/>
              <w:rPr>
                <w:ins w:id="17279" w:author="Στάθης Καπ" w:date="2023-03-03T03:54:00Z"/>
                <w:rFonts w:ascii="Calibri" w:hAnsi="Calibri" w:cs="Calibri"/>
                <w:color w:val="000000"/>
                <w:sz w:val="16"/>
                <w:szCs w:val="16"/>
                <w:rPrChange w:id="17280" w:author="Στάθης Καπ" w:date="2023-03-03T03:55:00Z">
                  <w:rPr>
                    <w:ins w:id="17281" w:author="Στάθης Καπ" w:date="2023-03-03T03:54:00Z"/>
                    <w:rFonts w:ascii="Calibri" w:hAnsi="Calibri" w:cs="Calibri"/>
                    <w:color w:val="000000"/>
                    <w:sz w:val="18"/>
                    <w:szCs w:val="18"/>
                  </w:rPr>
                </w:rPrChange>
              </w:rPr>
            </w:pPr>
            <w:ins w:id="17282" w:author="Στάθης Καπ" w:date="2023-03-03T03:54:00Z">
              <w:r w:rsidRPr="00F665AE">
                <w:rPr>
                  <w:rFonts w:ascii="Calibri" w:hAnsi="Calibri" w:cs="Calibri"/>
                  <w:color w:val="000000"/>
                  <w:sz w:val="16"/>
                  <w:szCs w:val="16"/>
                  <w:rPrChange w:id="17283"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17284" w:author="Στάθης Καπ" w:date="2023-03-03T06:27:00Z">
              <w:tcPr>
                <w:tcW w:w="560" w:type="dxa"/>
              </w:tcPr>
            </w:tcPrChange>
          </w:tcPr>
          <w:p w14:paraId="2303B1EE" w14:textId="49EAFFED" w:rsidR="00C87CFE" w:rsidRPr="00F665AE" w:rsidRDefault="00C87CFE" w:rsidP="00C87CFE">
            <w:pPr>
              <w:jc w:val="center"/>
              <w:rPr>
                <w:ins w:id="17285" w:author="Στάθης Καπ" w:date="2023-03-03T03:54:00Z"/>
                <w:sz w:val="16"/>
                <w:szCs w:val="16"/>
                <w:rPrChange w:id="17286" w:author="Στάθης Καπ" w:date="2023-03-03T03:55:00Z">
                  <w:rPr>
                    <w:ins w:id="17287" w:author="Στάθης Καπ" w:date="2023-03-03T03:54:00Z"/>
                    <w:sz w:val="18"/>
                    <w:szCs w:val="18"/>
                  </w:rPr>
                </w:rPrChange>
              </w:rPr>
            </w:pPr>
            <w:ins w:id="17288" w:author="Στάθης Καπ" w:date="2023-03-03T03:54:00Z">
              <w:r w:rsidRPr="00F665AE">
                <w:rPr>
                  <w:sz w:val="16"/>
                  <w:szCs w:val="16"/>
                  <w:rPrChange w:id="17289" w:author="Στάθης Καπ" w:date="2023-03-03T03:55:00Z">
                    <w:rPr>
                      <w:sz w:val="18"/>
                      <w:szCs w:val="18"/>
                    </w:rPr>
                  </w:rPrChange>
                </w:rPr>
                <w:t>938</w:t>
              </w:r>
            </w:ins>
          </w:p>
        </w:tc>
        <w:tc>
          <w:tcPr>
            <w:tcW w:w="855" w:type="dxa"/>
            <w:tcBorders>
              <w:top w:val="nil"/>
              <w:bottom w:val="nil"/>
            </w:tcBorders>
            <w:tcPrChange w:id="17290" w:author="Στάθης Καπ" w:date="2023-03-03T06:27:00Z">
              <w:tcPr>
                <w:tcW w:w="855" w:type="dxa"/>
              </w:tcPr>
            </w:tcPrChange>
          </w:tcPr>
          <w:p w14:paraId="5FCDCE4D" w14:textId="5768F998" w:rsidR="00C87CFE" w:rsidRPr="00F665AE" w:rsidRDefault="00C87CFE" w:rsidP="00C87CFE">
            <w:pPr>
              <w:jc w:val="center"/>
              <w:rPr>
                <w:ins w:id="17291" w:author="Στάθης Καπ" w:date="2023-03-03T03:54:00Z"/>
                <w:sz w:val="16"/>
                <w:szCs w:val="16"/>
                <w:rPrChange w:id="17292" w:author="Στάθης Καπ" w:date="2023-03-03T03:55:00Z">
                  <w:rPr>
                    <w:ins w:id="17293" w:author="Στάθης Καπ" w:date="2023-03-03T03:54:00Z"/>
                    <w:sz w:val="18"/>
                    <w:szCs w:val="18"/>
                  </w:rPr>
                </w:rPrChange>
              </w:rPr>
            </w:pPr>
            <w:ins w:id="17294" w:author="Στάθης Καπ" w:date="2023-03-03T03:54:00Z">
              <w:r w:rsidRPr="00F665AE">
                <w:rPr>
                  <w:sz w:val="16"/>
                  <w:szCs w:val="16"/>
                  <w:rPrChange w:id="17295" w:author="Στάθης Καπ" w:date="2023-03-03T03:55:00Z">
                    <w:rPr>
                      <w:sz w:val="18"/>
                      <w:szCs w:val="18"/>
                    </w:rPr>
                  </w:rPrChange>
                </w:rPr>
                <w:t>882</w:t>
              </w:r>
            </w:ins>
          </w:p>
        </w:tc>
        <w:tc>
          <w:tcPr>
            <w:tcW w:w="544" w:type="dxa"/>
            <w:tcBorders>
              <w:top w:val="nil"/>
              <w:bottom w:val="nil"/>
            </w:tcBorders>
            <w:vAlign w:val="bottom"/>
            <w:tcPrChange w:id="17296" w:author="Στάθης Καπ" w:date="2023-03-03T06:27:00Z">
              <w:tcPr>
                <w:tcW w:w="544" w:type="dxa"/>
                <w:vAlign w:val="bottom"/>
              </w:tcPr>
            </w:tcPrChange>
          </w:tcPr>
          <w:p w14:paraId="75704DD1" w14:textId="713C1588" w:rsidR="00C87CFE" w:rsidRPr="00F665AE" w:rsidRDefault="00C87CFE" w:rsidP="00C87CFE">
            <w:pPr>
              <w:jc w:val="center"/>
              <w:rPr>
                <w:ins w:id="17297" w:author="Στάθης Καπ" w:date="2023-03-03T03:54:00Z"/>
                <w:rFonts w:ascii="Calibri" w:hAnsi="Calibri" w:cs="Calibri"/>
                <w:color w:val="000000"/>
                <w:sz w:val="16"/>
                <w:szCs w:val="16"/>
                <w:rPrChange w:id="17298" w:author="Στάθης Καπ" w:date="2023-03-03T03:55:00Z">
                  <w:rPr>
                    <w:ins w:id="17299" w:author="Στάθης Καπ" w:date="2023-03-03T03:54:00Z"/>
                    <w:rFonts w:ascii="Calibri" w:hAnsi="Calibri" w:cs="Calibri"/>
                    <w:color w:val="000000"/>
                    <w:sz w:val="18"/>
                    <w:szCs w:val="18"/>
                  </w:rPr>
                </w:rPrChange>
              </w:rPr>
            </w:pPr>
            <w:ins w:id="17300" w:author="Στάθης Καπ" w:date="2023-03-03T03:54:00Z">
              <w:r w:rsidRPr="00F665AE">
                <w:rPr>
                  <w:rFonts w:ascii="Calibri" w:hAnsi="Calibri" w:cs="Calibri"/>
                  <w:color w:val="000000"/>
                  <w:sz w:val="16"/>
                  <w:szCs w:val="16"/>
                  <w:rPrChange w:id="17301"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17302" w:author="Στάθης Καπ" w:date="2023-03-03T06:27:00Z">
              <w:tcPr>
                <w:tcW w:w="621" w:type="dxa"/>
                <w:vAlign w:val="bottom"/>
              </w:tcPr>
            </w:tcPrChange>
          </w:tcPr>
          <w:p w14:paraId="70662FB4" w14:textId="2912F007" w:rsidR="00C87CFE" w:rsidRPr="00F665AE" w:rsidRDefault="00C87CFE" w:rsidP="00C87CFE">
            <w:pPr>
              <w:jc w:val="center"/>
              <w:rPr>
                <w:ins w:id="17303" w:author="Στάθης Καπ" w:date="2023-03-03T03:54:00Z"/>
                <w:rFonts w:ascii="Calibri" w:hAnsi="Calibri" w:cs="Calibri"/>
                <w:color w:val="000000"/>
                <w:sz w:val="16"/>
                <w:szCs w:val="16"/>
                <w:rPrChange w:id="17304" w:author="Στάθης Καπ" w:date="2023-03-03T03:55:00Z">
                  <w:rPr>
                    <w:ins w:id="17305" w:author="Στάθης Καπ" w:date="2023-03-03T03:54:00Z"/>
                    <w:rFonts w:ascii="Calibri" w:hAnsi="Calibri" w:cs="Calibri"/>
                    <w:color w:val="000000"/>
                    <w:sz w:val="18"/>
                    <w:szCs w:val="18"/>
                  </w:rPr>
                </w:rPrChange>
              </w:rPr>
            </w:pPr>
            <w:ins w:id="17306" w:author="Στάθης Καπ" w:date="2023-03-03T03:54:00Z">
              <w:r w:rsidRPr="00F665AE">
                <w:rPr>
                  <w:rFonts w:ascii="Calibri" w:hAnsi="Calibri" w:cs="Calibri"/>
                  <w:color w:val="000000"/>
                  <w:sz w:val="16"/>
                  <w:szCs w:val="16"/>
                  <w:rPrChange w:id="17307"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17308" w:author="Στάθης Καπ" w:date="2023-03-03T06:27:00Z">
              <w:tcPr>
                <w:tcW w:w="669" w:type="dxa"/>
                <w:vAlign w:val="center"/>
              </w:tcPr>
            </w:tcPrChange>
          </w:tcPr>
          <w:p w14:paraId="1B40F212" w14:textId="5B0B63EB" w:rsidR="00C87CFE" w:rsidRPr="00F665AE" w:rsidRDefault="00C87CFE" w:rsidP="00C87CFE">
            <w:pPr>
              <w:jc w:val="center"/>
              <w:rPr>
                <w:ins w:id="17309" w:author="Στάθης Καπ" w:date="2023-03-03T03:54:00Z"/>
                <w:rFonts w:cstheme="minorHAnsi"/>
                <w:sz w:val="16"/>
                <w:szCs w:val="16"/>
              </w:rPr>
            </w:pPr>
            <w:ins w:id="17310"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17311" w:author="Στάθης Καπ" w:date="2023-03-03T06:27:00Z">
              <w:tcPr>
                <w:tcW w:w="543" w:type="dxa"/>
                <w:vAlign w:val="bottom"/>
              </w:tcPr>
            </w:tcPrChange>
          </w:tcPr>
          <w:p w14:paraId="259362C0" w14:textId="568F0C7E" w:rsidR="00C87CFE" w:rsidRPr="00F665AE" w:rsidRDefault="00C87CFE" w:rsidP="00C87CFE">
            <w:pPr>
              <w:jc w:val="center"/>
              <w:rPr>
                <w:ins w:id="17312" w:author="Στάθης Καπ" w:date="2023-03-03T03:54:00Z"/>
                <w:rFonts w:ascii="Calibri" w:hAnsi="Calibri" w:cs="Calibri"/>
                <w:color w:val="000000"/>
                <w:sz w:val="16"/>
                <w:szCs w:val="16"/>
                <w:rPrChange w:id="17313" w:author="Στάθης Καπ" w:date="2023-03-03T03:55:00Z">
                  <w:rPr>
                    <w:ins w:id="17314" w:author="Στάθης Καπ" w:date="2023-03-03T03:54:00Z"/>
                    <w:rFonts w:ascii="Calibri" w:hAnsi="Calibri" w:cs="Calibri"/>
                    <w:color w:val="000000"/>
                    <w:sz w:val="18"/>
                    <w:szCs w:val="18"/>
                  </w:rPr>
                </w:rPrChange>
              </w:rPr>
            </w:pPr>
            <w:ins w:id="17315" w:author="Στάθης Καπ" w:date="2023-03-03T03:54:00Z">
              <w:r w:rsidRPr="00F665AE">
                <w:rPr>
                  <w:rFonts w:ascii="Calibri" w:hAnsi="Calibri" w:cs="Calibri"/>
                  <w:color w:val="000000"/>
                  <w:sz w:val="16"/>
                  <w:szCs w:val="16"/>
                  <w:rPrChange w:id="17316"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17317" w:author="Στάθης Καπ" w:date="2023-03-03T06:27:00Z">
              <w:tcPr>
                <w:tcW w:w="621" w:type="dxa"/>
                <w:vAlign w:val="bottom"/>
              </w:tcPr>
            </w:tcPrChange>
          </w:tcPr>
          <w:p w14:paraId="22401ACC" w14:textId="48DF1058" w:rsidR="00C87CFE" w:rsidRPr="00F665AE" w:rsidRDefault="00C87CFE" w:rsidP="00C87CFE">
            <w:pPr>
              <w:jc w:val="center"/>
              <w:rPr>
                <w:ins w:id="17318" w:author="Στάθης Καπ" w:date="2023-03-03T03:54:00Z"/>
                <w:rFonts w:ascii="Calibri" w:hAnsi="Calibri" w:cs="Calibri"/>
                <w:color w:val="000000"/>
                <w:sz w:val="16"/>
                <w:szCs w:val="16"/>
                <w:rPrChange w:id="17319" w:author="Στάθης Καπ" w:date="2023-03-03T03:55:00Z">
                  <w:rPr>
                    <w:ins w:id="17320" w:author="Στάθης Καπ" w:date="2023-03-03T03:54:00Z"/>
                    <w:rFonts w:ascii="Calibri" w:hAnsi="Calibri" w:cs="Calibri"/>
                    <w:color w:val="000000"/>
                    <w:sz w:val="18"/>
                    <w:szCs w:val="18"/>
                  </w:rPr>
                </w:rPrChange>
              </w:rPr>
            </w:pPr>
            <w:ins w:id="17321" w:author="Στάθης Καπ" w:date="2023-03-03T03:54:00Z">
              <w:r w:rsidRPr="00F665AE">
                <w:rPr>
                  <w:rFonts w:ascii="Calibri" w:hAnsi="Calibri" w:cs="Calibri"/>
                  <w:color w:val="000000"/>
                  <w:sz w:val="16"/>
                  <w:szCs w:val="16"/>
                  <w:rPrChange w:id="17322"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17323" w:author="Στάθης Καπ" w:date="2023-03-03T06:27:00Z">
              <w:tcPr>
                <w:tcW w:w="669" w:type="dxa"/>
                <w:vAlign w:val="center"/>
              </w:tcPr>
            </w:tcPrChange>
          </w:tcPr>
          <w:p w14:paraId="1050BCAF" w14:textId="6C375D5D" w:rsidR="00C87CFE" w:rsidRPr="00F665AE" w:rsidRDefault="00C87CFE" w:rsidP="00C87CFE">
            <w:pPr>
              <w:jc w:val="center"/>
              <w:rPr>
                <w:ins w:id="17324" w:author="Στάθης Καπ" w:date="2023-03-03T03:54:00Z"/>
                <w:rFonts w:cstheme="minorHAnsi"/>
                <w:sz w:val="16"/>
                <w:szCs w:val="16"/>
              </w:rPr>
            </w:pPr>
            <w:ins w:id="17325"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17326" w:author="Στάθης Καπ" w:date="2023-03-03T06:27:00Z">
              <w:tcPr>
                <w:tcW w:w="508" w:type="dxa"/>
                <w:vAlign w:val="bottom"/>
              </w:tcPr>
            </w:tcPrChange>
          </w:tcPr>
          <w:p w14:paraId="04633E60" w14:textId="3082E041" w:rsidR="00C87CFE" w:rsidRPr="00F665AE" w:rsidRDefault="00C87CFE" w:rsidP="00C87CFE">
            <w:pPr>
              <w:jc w:val="center"/>
              <w:rPr>
                <w:ins w:id="17327" w:author="Στάθης Καπ" w:date="2023-03-03T03:54:00Z"/>
                <w:rFonts w:ascii="Calibri" w:hAnsi="Calibri" w:cs="Calibri"/>
                <w:color w:val="000000"/>
                <w:sz w:val="16"/>
                <w:szCs w:val="16"/>
                <w:rPrChange w:id="17328" w:author="Στάθης Καπ" w:date="2023-03-03T03:55:00Z">
                  <w:rPr>
                    <w:ins w:id="17329" w:author="Στάθης Καπ" w:date="2023-03-03T03:54:00Z"/>
                    <w:rFonts w:ascii="Calibri" w:hAnsi="Calibri" w:cs="Calibri"/>
                    <w:color w:val="000000"/>
                    <w:sz w:val="18"/>
                    <w:szCs w:val="18"/>
                  </w:rPr>
                </w:rPrChange>
              </w:rPr>
            </w:pPr>
            <w:ins w:id="17330" w:author="Στάθης Καπ" w:date="2023-03-03T03:54:00Z">
              <w:r w:rsidRPr="00F665AE">
                <w:rPr>
                  <w:rFonts w:ascii="Calibri" w:hAnsi="Calibri" w:cs="Calibri"/>
                  <w:color w:val="000000"/>
                  <w:sz w:val="16"/>
                  <w:szCs w:val="16"/>
                  <w:rPrChange w:id="17331"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17332" w:author="Στάθης Καπ" w:date="2023-03-03T06:27:00Z">
              <w:tcPr>
                <w:tcW w:w="541" w:type="dxa"/>
                <w:vAlign w:val="bottom"/>
              </w:tcPr>
            </w:tcPrChange>
          </w:tcPr>
          <w:p w14:paraId="6E5C9036" w14:textId="27E1E0C0" w:rsidR="00C87CFE" w:rsidRPr="00F665AE" w:rsidRDefault="00C87CFE" w:rsidP="00C87CFE">
            <w:pPr>
              <w:jc w:val="center"/>
              <w:rPr>
                <w:ins w:id="17333" w:author="Στάθης Καπ" w:date="2023-03-03T03:54:00Z"/>
                <w:rFonts w:ascii="Calibri" w:hAnsi="Calibri" w:cs="Calibri"/>
                <w:color w:val="000000"/>
                <w:sz w:val="16"/>
                <w:szCs w:val="16"/>
                <w:rPrChange w:id="17334" w:author="Στάθης Καπ" w:date="2023-03-03T03:55:00Z">
                  <w:rPr>
                    <w:ins w:id="17335" w:author="Στάθης Καπ" w:date="2023-03-03T03:54:00Z"/>
                    <w:rFonts w:ascii="Calibri" w:hAnsi="Calibri" w:cs="Calibri"/>
                    <w:color w:val="000000"/>
                    <w:sz w:val="18"/>
                    <w:szCs w:val="18"/>
                  </w:rPr>
                </w:rPrChange>
              </w:rPr>
            </w:pPr>
            <w:ins w:id="17336" w:author="Στάθης Καπ" w:date="2023-03-03T03:54:00Z">
              <w:r w:rsidRPr="00F665AE">
                <w:rPr>
                  <w:rFonts w:ascii="Calibri" w:hAnsi="Calibri" w:cs="Calibri"/>
                  <w:color w:val="000000"/>
                  <w:sz w:val="16"/>
                  <w:szCs w:val="16"/>
                  <w:rPrChange w:id="17337"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17338" w:author="Στάθης Καπ" w:date="2023-03-03T06:27:00Z">
              <w:tcPr>
                <w:tcW w:w="589" w:type="dxa"/>
                <w:vAlign w:val="center"/>
              </w:tcPr>
            </w:tcPrChange>
          </w:tcPr>
          <w:p w14:paraId="70154F51" w14:textId="09FFA638" w:rsidR="00C87CFE" w:rsidRPr="00F665AE" w:rsidRDefault="00C87CFE" w:rsidP="00C87CFE">
            <w:pPr>
              <w:jc w:val="center"/>
              <w:rPr>
                <w:ins w:id="17339" w:author="Στάθης Καπ" w:date="2023-03-03T03:54:00Z"/>
                <w:rFonts w:cstheme="minorHAnsi"/>
                <w:sz w:val="16"/>
                <w:szCs w:val="16"/>
              </w:rPr>
            </w:pPr>
            <w:ins w:id="17340"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17341" w:author="Στάθης Καπ" w:date="2023-03-03T06:27:00Z">
              <w:tcPr>
                <w:tcW w:w="463" w:type="dxa"/>
                <w:vAlign w:val="bottom"/>
              </w:tcPr>
            </w:tcPrChange>
          </w:tcPr>
          <w:p w14:paraId="7C90BF3F" w14:textId="1F77F600" w:rsidR="00C87CFE" w:rsidRPr="00F665AE" w:rsidRDefault="00C87CFE" w:rsidP="00C87CFE">
            <w:pPr>
              <w:jc w:val="center"/>
              <w:rPr>
                <w:ins w:id="17342" w:author="Στάθης Καπ" w:date="2023-03-03T03:54:00Z"/>
                <w:rFonts w:ascii="Calibri" w:hAnsi="Calibri" w:cs="Calibri"/>
                <w:color w:val="000000"/>
                <w:sz w:val="16"/>
                <w:szCs w:val="16"/>
                <w:rPrChange w:id="17343" w:author="Στάθης Καπ" w:date="2023-03-03T03:55:00Z">
                  <w:rPr>
                    <w:ins w:id="17344" w:author="Στάθης Καπ" w:date="2023-03-03T03:54:00Z"/>
                    <w:rFonts w:ascii="Calibri" w:hAnsi="Calibri" w:cs="Calibri"/>
                    <w:color w:val="000000"/>
                    <w:sz w:val="18"/>
                    <w:szCs w:val="18"/>
                  </w:rPr>
                </w:rPrChange>
              </w:rPr>
            </w:pPr>
            <w:ins w:id="17345" w:author="Στάθης Καπ" w:date="2023-03-03T03:54:00Z">
              <w:r w:rsidRPr="00F665AE">
                <w:rPr>
                  <w:rFonts w:ascii="Calibri" w:hAnsi="Calibri" w:cs="Calibri"/>
                  <w:color w:val="000000"/>
                  <w:sz w:val="16"/>
                  <w:szCs w:val="16"/>
                  <w:rPrChange w:id="17346"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17347" w:author="Στάθης Καπ" w:date="2023-03-03T06:27:00Z">
              <w:tcPr>
                <w:tcW w:w="541" w:type="dxa"/>
                <w:vAlign w:val="bottom"/>
              </w:tcPr>
            </w:tcPrChange>
          </w:tcPr>
          <w:p w14:paraId="5805D895" w14:textId="58252614" w:rsidR="00C87CFE" w:rsidRPr="00F665AE" w:rsidRDefault="00C87CFE" w:rsidP="00C87CFE">
            <w:pPr>
              <w:jc w:val="center"/>
              <w:rPr>
                <w:ins w:id="17348" w:author="Στάθης Καπ" w:date="2023-03-03T03:54:00Z"/>
                <w:rFonts w:ascii="Calibri" w:hAnsi="Calibri" w:cs="Calibri"/>
                <w:color w:val="000000"/>
                <w:sz w:val="16"/>
                <w:szCs w:val="16"/>
                <w:rPrChange w:id="17349" w:author="Στάθης Καπ" w:date="2023-03-03T03:55:00Z">
                  <w:rPr>
                    <w:ins w:id="17350" w:author="Στάθης Καπ" w:date="2023-03-03T03:54:00Z"/>
                    <w:rFonts w:ascii="Calibri" w:hAnsi="Calibri" w:cs="Calibri"/>
                    <w:color w:val="000000"/>
                    <w:sz w:val="18"/>
                    <w:szCs w:val="18"/>
                  </w:rPr>
                </w:rPrChange>
              </w:rPr>
            </w:pPr>
            <w:ins w:id="17351" w:author="Στάθης Καπ" w:date="2023-03-03T03:54:00Z">
              <w:r w:rsidRPr="00F665AE">
                <w:rPr>
                  <w:rFonts w:ascii="Calibri" w:hAnsi="Calibri" w:cs="Calibri"/>
                  <w:color w:val="000000"/>
                  <w:sz w:val="16"/>
                  <w:szCs w:val="16"/>
                  <w:rPrChange w:id="17352"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17353" w:author="Στάθης Καπ" w:date="2023-03-03T06:27:00Z">
              <w:tcPr>
                <w:tcW w:w="589" w:type="dxa"/>
                <w:vAlign w:val="center"/>
              </w:tcPr>
            </w:tcPrChange>
          </w:tcPr>
          <w:p w14:paraId="7352C057" w14:textId="22E42AF4" w:rsidR="00C87CFE" w:rsidRPr="00F665AE" w:rsidRDefault="00C87CFE" w:rsidP="00C87CFE">
            <w:pPr>
              <w:jc w:val="center"/>
              <w:rPr>
                <w:ins w:id="17354" w:author="Στάθης Καπ" w:date="2023-03-03T03:54:00Z"/>
                <w:rFonts w:cstheme="minorHAnsi"/>
                <w:sz w:val="16"/>
                <w:szCs w:val="16"/>
              </w:rPr>
            </w:pPr>
            <w:ins w:id="17355"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1735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357" w:author="Στάθης Καπ" w:date="2023-03-03T03:54:00Z"/>
        </w:trPr>
        <w:tc>
          <w:tcPr>
            <w:tcW w:w="515" w:type="dxa"/>
            <w:tcBorders>
              <w:top w:val="nil"/>
              <w:bottom w:val="nil"/>
              <w:right w:val="single" w:sz="4" w:space="0" w:color="auto"/>
            </w:tcBorders>
            <w:shd w:val="clear" w:color="auto" w:fill="E7E6E6" w:themeFill="background2"/>
            <w:vAlign w:val="bottom"/>
            <w:tcPrChange w:id="17358" w:author="Στάθης Καπ" w:date="2023-03-03T06:27:00Z">
              <w:tcPr>
                <w:tcW w:w="515" w:type="dxa"/>
                <w:vAlign w:val="bottom"/>
              </w:tcPr>
            </w:tcPrChange>
          </w:tcPr>
          <w:p w14:paraId="6ED1A991" w14:textId="2432C36E" w:rsidR="00C87CFE" w:rsidRPr="00F665AE" w:rsidRDefault="00C87CFE" w:rsidP="00C87CFE">
            <w:pPr>
              <w:jc w:val="center"/>
              <w:rPr>
                <w:ins w:id="17359" w:author="Στάθης Καπ" w:date="2023-03-03T03:54:00Z"/>
                <w:rFonts w:ascii="Calibri" w:hAnsi="Calibri" w:cs="Calibri"/>
                <w:color w:val="000000"/>
                <w:sz w:val="16"/>
                <w:szCs w:val="16"/>
                <w:rPrChange w:id="17360" w:author="Στάθης Καπ" w:date="2023-03-03T03:55:00Z">
                  <w:rPr>
                    <w:ins w:id="17361" w:author="Στάθης Καπ" w:date="2023-03-03T03:54:00Z"/>
                    <w:rFonts w:ascii="Calibri" w:hAnsi="Calibri" w:cs="Calibri"/>
                    <w:color w:val="000000"/>
                    <w:sz w:val="18"/>
                    <w:szCs w:val="18"/>
                  </w:rPr>
                </w:rPrChange>
              </w:rPr>
            </w:pPr>
            <w:ins w:id="17362" w:author="Στάθης Καπ" w:date="2023-03-03T03:54:00Z">
              <w:r w:rsidRPr="00F665AE">
                <w:rPr>
                  <w:rFonts w:ascii="Calibri" w:hAnsi="Calibri" w:cs="Calibri"/>
                  <w:color w:val="000000"/>
                  <w:sz w:val="16"/>
                  <w:szCs w:val="16"/>
                  <w:rPrChange w:id="17363" w:author="Στάθης Καπ" w:date="2023-03-03T03:55:00Z">
                    <w:rPr>
                      <w:rFonts w:ascii="Calibri" w:hAnsi="Calibri" w:cs="Calibri"/>
                      <w:color w:val="000000"/>
                      <w:sz w:val="18"/>
                      <w:szCs w:val="18"/>
                    </w:rPr>
                  </w:rPrChange>
                </w:rPr>
                <w:t>rc203</w:t>
              </w:r>
            </w:ins>
          </w:p>
        </w:tc>
        <w:tc>
          <w:tcPr>
            <w:tcW w:w="560" w:type="dxa"/>
            <w:tcBorders>
              <w:top w:val="nil"/>
              <w:left w:val="single" w:sz="4" w:space="0" w:color="auto"/>
            </w:tcBorders>
            <w:tcPrChange w:id="17364" w:author="Στάθης Καπ" w:date="2023-03-03T06:27:00Z">
              <w:tcPr>
                <w:tcW w:w="560" w:type="dxa"/>
              </w:tcPr>
            </w:tcPrChange>
          </w:tcPr>
          <w:p w14:paraId="7C631622" w14:textId="4A801798" w:rsidR="00C87CFE" w:rsidRPr="00F665AE" w:rsidRDefault="00C87CFE" w:rsidP="00C87CFE">
            <w:pPr>
              <w:jc w:val="center"/>
              <w:rPr>
                <w:ins w:id="17365" w:author="Στάθης Καπ" w:date="2023-03-03T03:54:00Z"/>
                <w:sz w:val="16"/>
                <w:szCs w:val="16"/>
                <w:rPrChange w:id="17366" w:author="Στάθης Καπ" w:date="2023-03-03T03:55:00Z">
                  <w:rPr>
                    <w:ins w:id="17367" w:author="Στάθης Καπ" w:date="2023-03-03T03:54:00Z"/>
                    <w:sz w:val="18"/>
                    <w:szCs w:val="18"/>
                  </w:rPr>
                </w:rPrChange>
              </w:rPr>
            </w:pPr>
            <w:ins w:id="17368" w:author="Στάθης Καπ" w:date="2023-03-03T03:54:00Z">
              <w:r w:rsidRPr="00F665AE">
                <w:rPr>
                  <w:sz w:val="16"/>
                  <w:szCs w:val="16"/>
                  <w:rPrChange w:id="17369" w:author="Στάθης Καπ" w:date="2023-03-03T03:55:00Z">
                    <w:rPr>
                      <w:sz w:val="18"/>
                      <w:szCs w:val="18"/>
                    </w:rPr>
                  </w:rPrChange>
                </w:rPr>
                <w:t>1003</w:t>
              </w:r>
            </w:ins>
          </w:p>
        </w:tc>
        <w:tc>
          <w:tcPr>
            <w:tcW w:w="855" w:type="dxa"/>
            <w:tcBorders>
              <w:top w:val="nil"/>
            </w:tcBorders>
            <w:tcPrChange w:id="17370" w:author="Στάθης Καπ" w:date="2023-03-03T06:27:00Z">
              <w:tcPr>
                <w:tcW w:w="855" w:type="dxa"/>
              </w:tcPr>
            </w:tcPrChange>
          </w:tcPr>
          <w:p w14:paraId="00551D4D" w14:textId="2F160ABF" w:rsidR="00C87CFE" w:rsidRPr="00F665AE" w:rsidRDefault="00C87CFE" w:rsidP="00C87CFE">
            <w:pPr>
              <w:jc w:val="center"/>
              <w:rPr>
                <w:ins w:id="17371" w:author="Στάθης Καπ" w:date="2023-03-03T03:54:00Z"/>
                <w:sz w:val="16"/>
                <w:szCs w:val="16"/>
                <w:rPrChange w:id="17372" w:author="Στάθης Καπ" w:date="2023-03-03T03:55:00Z">
                  <w:rPr>
                    <w:ins w:id="17373" w:author="Στάθης Καπ" w:date="2023-03-03T03:54:00Z"/>
                    <w:sz w:val="18"/>
                    <w:szCs w:val="18"/>
                  </w:rPr>
                </w:rPrChange>
              </w:rPr>
            </w:pPr>
            <w:ins w:id="17374" w:author="Στάθης Καπ" w:date="2023-03-03T03:54:00Z">
              <w:r w:rsidRPr="00F665AE">
                <w:rPr>
                  <w:sz w:val="16"/>
                  <w:szCs w:val="16"/>
                  <w:rPrChange w:id="17375" w:author="Στάθης Καπ" w:date="2023-03-03T03:55:00Z">
                    <w:rPr>
                      <w:sz w:val="18"/>
                      <w:szCs w:val="18"/>
                    </w:rPr>
                  </w:rPrChange>
                </w:rPr>
                <w:t>960</w:t>
              </w:r>
            </w:ins>
          </w:p>
        </w:tc>
        <w:tc>
          <w:tcPr>
            <w:tcW w:w="544" w:type="dxa"/>
            <w:tcBorders>
              <w:top w:val="nil"/>
            </w:tcBorders>
            <w:vAlign w:val="bottom"/>
            <w:tcPrChange w:id="17376" w:author="Στάθης Καπ" w:date="2023-03-03T06:27:00Z">
              <w:tcPr>
                <w:tcW w:w="544" w:type="dxa"/>
                <w:vAlign w:val="bottom"/>
              </w:tcPr>
            </w:tcPrChange>
          </w:tcPr>
          <w:p w14:paraId="5C51CBB1" w14:textId="7BA703C5" w:rsidR="00C87CFE" w:rsidRPr="00F665AE" w:rsidRDefault="00C87CFE" w:rsidP="00C87CFE">
            <w:pPr>
              <w:jc w:val="center"/>
              <w:rPr>
                <w:ins w:id="17377" w:author="Στάθης Καπ" w:date="2023-03-03T03:54:00Z"/>
                <w:rFonts w:ascii="Calibri" w:hAnsi="Calibri" w:cs="Calibri"/>
                <w:color w:val="000000"/>
                <w:sz w:val="16"/>
                <w:szCs w:val="16"/>
                <w:rPrChange w:id="17378" w:author="Στάθης Καπ" w:date="2023-03-03T03:55:00Z">
                  <w:rPr>
                    <w:ins w:id="17379" w:author="Στάθης Καπ" w:date="2023-03-03T03:54:00Z"/>
                    <w:rFonts w:ascii="Calibri" w:hAnsi="Calibri" w:cs="Calibri"/>
                    <w:color w:val="000000"/>
                    <w:sz w:val="18"/>
                    <w:szCs w:val="18"/>
                  </w:rPr>
                </w:rPrChange>
              </w:rPr>
            </w:pPr>
            <w:ins w:id="17380" w:author="Στάθης Καπ" w:date="2023-03-03T03:54:00Z">
              <w:r w:rsidRPr="00F665AE">
                <w:rPr>
                  <w:rFonts w:ascii="Calibri" w:hAnsi="Calibri" w:cs="Calibri"/>
                  <w:color w:val="000000"/>
                  <w:sz w:val="16"/>
                  <w:szCs w:val="16"/>
                  <w:rPrChange w:id="17381"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17382" w:author="Στάθης Καπ" w:date="2023-03-03T06:27:00Z">
              <w:tcPr>
                <w:tcW w:w="621" w:type="dxa"/>
                <w:vAlign w:val="bottom"/>
              </w:tcPr>
            </w:tcPrChange>
          </w:tcPr>
          <w:p w14:paraId="49003266" w14:textId="51489A38" w:rsidR="00C87CFE" w:rsidRPr="00F665AE" w:rsidRDefault="00C87CFE" w:rsidP="00C87CFE">
            <w:pPr>
              <w:jc w:val="center"/>
              <w:rPr>
                <w:ins w:id="17383" w:author="Στάθης Καπ" w:date="2023-03-03T03:54:00Z"/>
                <w:rFonts w:ascii="Calibri" w:hAnsi="Calibri" w:cs="Calibri"/>
                <w:color w:val="000000"/>
                <w:sz w:val="16"/>
                <w:szCs w:val="16"/>
                <w:rPrChange w:id="17384" w:author="Στάθης Καπ" w:date="2023-03-03T03:55:00Z">
                  <w:rPr>
                    <w:ins w:id="17385" w:author="Στάθης Καπ" w:date="2023-03-03T03:54:00Z"/>
                    <w:rFonts w:ascii="Calibri" w:hAnsi="Calibri" w:cs="Calibri"/>
                    <w:color w:val="000000"/>
                    <w:sz w:val="18"/>
                    <w:szCs w:val="18"/>
                  </w:rPr>
                </w:rPrChange>
              </w:rPr>
            </w:pPr>
            <w:ins w:id="17386" w:author="Στάθης Καπ" w:date="2023-03-03T03:54:00Z">
              <w:r w:rsidRPr="00F665AE">
                <w:rPr>
                  <w:rFonts w:ascii="Calibri" w:hAnsi="Calibri" w:cs="Calibri"/>
                  <w:color w:val="000000"/>
                  <w:sz w:val="16"/>
                  <w:szCs w:val="16"/>
                  <w:rPrChange w:id="17387"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17388" w:author="Στάθης Καπ" w:date="2023-03-03T06:27:00Z">
              <w:tcPr>
                <w:tcW w:w="669" w:type="dxa"/>
                <w:vAlign w:val="center"/>
              </w:tcPr>
            </w:tcPrChange>
          </w:tcPr>
          <w:p w14:paraId="279A46E7" w14:textId="5F0514B9" w:rsidR="00C87CFE" w:rsidRPr="00F665AE" w:rsidRDefault="00C87CFE" w:rsidP="00C87CFE">
            <w:pPr>
              <w:jc w:val="center"/>
              <w:rPr>
                <w:ins w:id="17389" w:author="Στάθης Καπ" w:date="2023-03-03T03:54:00Z"/>
                <w:rFonts w:cstheme="minorHAnsi"/>
                <w:sz w:val="16"/>
                <w:szCs w:val="16"/>
              </w:rPr>
            </w:pPr>
            <w:ins w:id="17390"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17391" w:author="Στάθης Καπ" w:date="2023-03-03T06:27:00Z">
              <w:tcPr>
                <w:tcW w:w="543" w:type="dxa"/>
                <w:vAlign w:val="bottom"/>
              </w:tcPr>
            </w:tcPrChange>
          </w:tcPr>
          <w:p w14:paraId="649EC935" w14:textId="695147B5" w:rsidR="00C87CFE" w:rsidRPr="00F665AE" w:rsidRDefault="00C87CFE" w:rsidP="00C87CFE">
            <w:pPr>
              <w:jc w:val="center"/>
              <w:rPr>
                <w:ins w:id="17392" w:author="Στάθης Καπ" w:date="2023-03-03T03:54:00Z"/>
                <w:rFonts w:ascii="Calibri" w:hAnsi="Calibri" w:cs="Calibri"/>
                <w:color w:val="000000"/>
                <w:sz w:val="16"/>
                <w:szCs w:val="16"/>
                <w:rPrChange w:id="17393" w:author="Στάθης Καπ" w:date="2023-03-03T03:55:00Z">
                  <w:rPr>
                    <w:ins w:id="17394" w:author="Στάθης Καπ" w:date="2023-03-03T03:54:00Z"/>
                    <w:rFonts w:ascii="Calibri" w:hAnsi="Calibri" w:cs="Calibri"/>
                    <w:color w:val="000000"/>
                    <w:sz w:val="18"/>
                    <w:szCs w:val="18"/>
                  </w:rPr>
                </w:rPrChange>
              </w:rPr>
            </w:pPr>
            <w:ins w:id="17395" w:author="Στάθης Καπ" w:date="2023-03-03T03:54:00Z">
              <w:r w:rsidRPr="00F665AE">
                <w:rPr>
                  <w:rFonts w:ascii="Calibri" w:hAnsi="Calibri" w:cs="Calibri"/>
                  <w:color w:val="000000"/>
                  <w:sz w:val="16"/>
                  <w:szCs w:val="16"/>
                  <w:rPrChange w:id="17396"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17397" w:author="Στάθης Καπ" w:date="2023-03-03T06:27:00Z">
              <w:tcPr>
                <w:tcW w:w="621" w:type="dxa"/>
                <w:vAlign w:val="bottom"/>
              </w:tcPr>
            </w:tcPrChange>
          </w:tcPr>
          <w:p w14:paraId="3A99E66C" w14:textId="6E38E423" w:rsidR="00C87CFE" w:rsidRPr="00F665AE" w:rsidRDefault="00C87CFE" w:rsidP="00C87CFE">
            <w:pPr>
              <w:jc w:val="center"/>
              <w:rPr>
                <w:ins w:id="17398" w:author="Στάθης Καπ" w:date="2023-03-03T03:54:00Z"/>
                <w:rFonts w:ascii="Calibri" w:hAnsi="Calibri" w:cs="Calibri"/>
                <w:color w:val="000000"/>
                <w:sz w:val="16"/>
                <w:szCs w:val="16"/>
                <w:rPrChange w:id="17399" w:author="Στάθης Καπ" w:date="2023-03-03T03:55:00Z">
                  <w:rPr>
                    <w:ins w:id="17400" w:author="Στάθης Καπ" w:date="2023-03-03T03:54:00Z"/>
                    <w:rFonts w:ascii="Calibri" w:hAnsi="Calibri" w:cs="Calibri"/>
                    <w:color w:val="000000"/>
                    <w:sz w:val="18"/>
                    <w:szCs w:val="18"/>
                  </w:rPr>
                </w:rPrChange>
              </w:rPr>
            </w:pPr>
            <w:ins w:id="17401" w:author="Στάθης Καπ" w:date="2023-03-03T03:54:00Z">
              <w:r w:rsidRPr="00F665AE">
                <w:rPr>
                  <w:rFonts w:ascii="Calibri" w:hAnsi="Calibri" w:cs="Calibri"/>
                  <w:color w:val="000000"/>
                  <w:sz w:val="16"/>
                  <w:szCs w:val="16"/>
                  <w:rPrChange w:id="17402"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17403" w:author="Στάθης Καπ" w:date="2023-03-03T06:27:00Z">
              <w:tcPr>
                <w:tcW w:w="669" w:type="dxa"/>
                <w:vAlign w:val="center"/>
              </w:tcPr>
            </w:tcPrChange>
          </w:tcPr>
          <w:p w14:paraId="3D2993DA" w14:textId="2305AB47" w:rsidR="00C87CFE" w:rsidRPr="00F665AE" w:rsidRDefault="00C87CFE" w:rsidP="00C87CFE">
            <w:pPr>
              <w:jc w:val="center"/>
              <w:rPr>
                <w:ins w:id="17404" w:author="Στάθης Καπ" w:date="2023-03-03T03:54:00Z"/>
                <w:rFonts w:cstheme="minorHAnsi"/>
                <w:sz w:val="16"/>
                <w:szCs w:val="16"/>
              </w:rPr>
            </w:pPr>
            <w:ins w:id="17405"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17406" w:author="Στάθης Καπ" w:date="2023-03-03T06:27:00Z">
              <w:tcPr>
                <w:tcW w:w="508" w:type="dxa"/>
                <w:vAlign w:val="bottom"/>
              </w:tcPr>
            </w:tcPrChange>
          </w:tcPr>
          <w:p w14:paraId="7F19EB22" w14:textId="1794F672" w:rsidR="00C87CFE" w:rsidRPr="00F665AE" w:rsidRDefault="00C87CFE" w:rsidP="00C87CFE">
            <w:pPr>
              <w:jc w:val="center"/>
              <w:rPr>
                <w:ins w:id="17407" w:author="Στάθης Καπ" w:date="2023-03-03T03:54:00Z"/>
                <w:rFonts w:ascii="Calibri" w:hAnsi="Calibri" w:cs="Calibri"/>
                <w:color w:val="000000"/>
                <w:sz w:val="16"/>
                <w:szCs w:val="16"/>
                <w:rPrChange w:id="17408" w:author="Στάθης Καπ" w:date="2023-03-03T03:55:00Z">
                  <w:rPr>
                    <w:ins w:id="17409" w:author="Στάθης Καπ" w:date="2023-03-03T03:54:00Z"/>
                    <w:rFonts w:ascii="Calibri" w:hAnsi="Calibri" w:cs="Calibri"/>
                    <w:color w:val="000000"/>
                    <w:sz w:val="18"/>
                    <w:szCs w:val="18"/>
                  </w:rPr>
                </w:rPrChange>
              </w:rPr>
            </w:pPr>
            <w:ins w:id="17410" w:author="Στάθης Καπ" w:date="2023-03-03T03:54:00Z">
              <w:r w:rsidRPr="00F665AE">
                <w:rPr>
                  <w:rFonts w:ascii="Calibri" w:hAnsi="Calibri" w:cs="Calibri"/>
                  <w:color w:val="000000"/>
                  <w:sz w:val="16"/>
                  <w:szCs w:val="16"/>
                  <w:rPrChange w:id="17411"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17412" w:author="Στάθης Καπ" w:date="2023-03-03T06:27:00Z">
              <w:tcPr>
                <w:tcW w:w="541" w:type="dxa"/>
                <w:vAlign w:val="bottom"/>
              </w:tcPr>
            </w:tcPrChange>
          </w:tcPr>
          <w:p w14:paraId="205E687F" w14:textId="48BF4443" w:rsidR="00C87CFE" w:rsidRPr="00F665AE" w:rsidRDefault="00C87CFE" w:rsidP="00C87CFE">
            <w:pPr>
              <w:jc w:val="center"/>
              <w:rPr>
                <w:ins w:id="17413" w:author="Στάθης Καπ" w:date="2023-03-03T03:54:00Z"/>
                <w:rFonts w:ascii="Calibri" w:hAnsi="Calibri" w:cs="Calibri"/>
                <w:color w:val="000000"/>
                <w:sz w:val="16"/>
                <w:szCs w:val="16"/>
                <w:rPrChange w:id="17414" w:author="Στάθης Καπ" w:date="2023-03-03T03:55:00Z">
                  <w:rPr>
                    <w:ins w:id="17415" w:author="Στάθης Καπ" w:date="2023-03-03T03:54:00Z"/>
                    <w:rFonts w:ascii="Calibri" w:hAnsi="Calibri" w:cs="Calibri"/>
                    <w:color w:val="000000"/>
                    <w:sz w:val="18"/>
                    <w:szCs w:val="18"/>
                  </w:rPr>
                </w:rPrChange>
              </w:rPr>
            </w:pPr>
            <w:ins w:id="17416" w:author="Στάθης Καπ" w:date="2023-03-03T03:54:00Z">
              <w:r w:rsidRPr="00F665AE">
                <w:rPr>
                  <w:rFonts w:ascii="Calibri" w:hAnsi="Calibri" w:cs="Calibri"/>
                  <w:color w:val="000000"/>
                  <w:sz w:val="16"/>
                  <w:szCs w:val="16"/>
                  <w:rPrChange w:id="17417"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17418" w:author="Στάθης Καπ" w:date="2023-03-03T06:27:00Z">
              <w:tcPr>
                <w:tcW w:w="589" w:type="dxa"/>
                <w:vAlign w:val="center"/>
              </w:tcPr>
            </w:tcPrChange>
          </w:tcPr>
          <w:p w14:paraId="60DB8E67" w14:textId="2F986166" w:rsidR="00C87CFE" w:rsidRPr="00F665AE" w:rsidRDefault="00C87CFE" w:rsidP="00C87CFE">
            <w:pPr>
              <w:jc w:val="center"/>
              <w:rPr>
                <w:ins w:id="17419" w:author="Στάθης Καπ" w:date="2023-03-03T03:54:00Z"/>
                <w:rFonts w:cstheme="minorHAnsi"/>
                <w:sz w:val="16"/>
                <w:szCs w:val="16"/>
              </w:rPr>
            </w:pPr>
            <w:ins w:id="17420"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17421" w:author="Στάθης Καπ" w:date="2023-03-03T06:27:00Z">
              <w:tcPr>
                <w:tcW w:w="463" w:type="dxa"/>
                <w:vAlign w:val="bottom"/>
              </w:tcPr>
            </w:tcPrChange>
          </w:tcPr>
          <w:p w14:paraId="61F2DD15" w14:textId="6CAA97CD" w:rsidR="00C87CFE" w:rsidRPr="00F665AE" w:rsidRDefault="00C87CFE" w:rsidP="00C87CFE">
            <w:pPr>
              <w:jc w:val="center"/>
              <w:rPr>
                <w:ins w:id="17422" w:author="Στάθης Καπ" w:date="2023-03-03T03:54:00Z"/>
                <w:rFonts w:ascii="Calibri" w:hAnsi="Calibri" w:cs="Calibri"/>
                <w:color w:val="000000"/>
                <w:sz w:val="16"/>
                <w:szCs w:val="16"/>
                <w:rPrChange w:id="17423" w:author="Στάθης Καπ" w:date="2023-03-03T03:55:00Z">
                  <w:rPr>
                    <w:ins w:id="17424" w:author="Στάθης Καπ" w:date="2023-03-03T03:54:00Z"/>
                    <w:rFonts w:ascii="Calibri" w:hAnsi="Calibri" w:cs="Calibri"/>
                    <w:color w:val="000000"/>
                    <w:sz w:val="18"/>
                    <w:szCs w:val="18"/>
                  </w:rPr>
                </w:rPrChange>
              </w:rPr>
            </w:pPr>
            <w:ins w:id="17425" w:author="Στάθης Καπ" w:date="2023-03-03T03:54:00Z">
              <w:r w:rsidRPr="00F665AE">
                <w:rPr>
                  <w:rFonts w:ascii="Calibri" w:hAnsi="Calibri" w:cs="Calibri"/>
                  <w:color w:val="000000"/>
                  <w:sz w:val="16"/>
                  <w:szCs w:val="16"/>
                  <w:rPrChange w:id="17426"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17427" w:author="Στάθης Καπ" w:date="2023-03-03T06:27:00Z">
              <w:tcPr>
                <w:tcW w:w="541" w:type="dxa"/>
                <w:vAlign w:val="bottom"/>
              </w:tcPr>
            </w:tcPrChange>
          </w:tcPr>
          <w:p w14:paraId="3D185C66" w14:textId="678E8F07" w:rsidR="00C87CFE" w:rsidRPr="00F665AE" w:rsidRDefault="00C87CFE" w:rsidP="00C87CFE">
            <w:pPr>
              <w:jc w:val="center"/>
              <w:rPr>
                <w:ins w:id="17428" w:author="Στάθης Καπ" w:date="2023-03-03T03:54:00Z"/>
                <w:rFonts w:ascii="Calibri" w:hAnsi="Calibri" w:cs="Calibri"/>
                <w:color w:val="000000"/>
                <w:sz w:val="16"/>
                <w:szCs w:val="16"/>
                <w:rPrChange w:id="17429" w:author="Στάθης Καπ" w:date="2023-03-03T03:55:00Z">
                  <w:rPr>
                    <w:ins w:id="17430" w:author="Στάθης Καπ" w:date="2023-03-03T03:54:00Z"/>
                    <w:rFonts w:ascii="Calibri" w:hAnsi="Calibri" w:cs="Calibri"/>
                    <w:color w:val="000000"/>
                    <w:sz w:val="18"/>
                    <w:szCs w:val="18"/>
                  </w:rPr>
                </w:rPrChange>
              </w:rPr>
            </w:pPr>
            <w:ins w:id="17431" w:author="Στάθης Καπ" w:date="2023-03-03T03:54:00Z">
              <w:r w:rsidRPr="00F665AE">
                <w:rPr>
                  <w:rFonts w:ascii="Calibri" w:hAnsi="Calibri" w:cs="Calibri"/>
                  <w:color w:val="000000"/>
                  <w:sz w:val="16"/>
                  <w:szCs w:val="16"/>
                  <w:rPrChange w:id="17432"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17433" w:author="Στάθης Καπ" w:date="2023-03-03T06:27:00Z">
              <w:tcPr>
                <w:tcW w:w="589" w:type="dxa"/>
                <w:vAlign w:val="center"/>
              </w:tcPr>
            </w:tcPrChange>
          </w:tcPr>
          <w:p w14:paraId="6A9D92DD" w14:textId="265087B1" w:rsidR="00C87CFE" w:rsidRPr="00F665AE" w:rsidRDefault="00C87CFE" w:rsidP="00C87CFE">
            <w:pPr>
              <w:jc w:val="center"/>
              <w:rPr>
                <w:ins w:id="17434" w:author="Στάθης Καπ" w:date="2023-03-03T03:54:00Z"/>
                <w:rFonts w:cstheme="minorHAnsi"/>
                <w:sz w:val="16"/>
                <w:szCs w:val="16"/>
              </w:rPr>
            </w:pPr>
            <w:ins w:id="17435"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174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37" w:author="Στάθης Καπ" w:date="2023-03-03T03:54:00Z"/>
        </w:trPr>
        <w:tc>
          <w:tcPr>
            <w:tcW w:w="515" w:type="dxa"/>
            <w:tcBorders>
              <w:top w:val="nil"/>
              <w:bottom w:val="nil"/>
              <w:right w:val="single" w:sz="4" w:space="0" w:color="auto"/>
            </w:tcBorders>
            <w:shd w:val="clear" w:color="auto" w:fill="E7E6E6" w:themeFill="background2"/>
            <w:vAlign w:val="bottom"/>
            <w:tcPrChange w:id="17438" w:author="Στάθης Καπ" w:date="2023-03-03T06:26:00Z">
              <w:tcPr>
                <w:tcW w:w="515" w:type="dxa"/>
                <w:vAlign w:val="bottom"/>
              </w:tcPr>
            </w:tcPrChange>
          </w:tcPr>
          <w:p w14:paraId="44165B52" w14:textId="6311ED9C" w:rsidR="00C87CFE" w:rsidRPr="00F665AE" w:rsidRDefault="00C87CFE" w:rsidP="00C87CFE">
            <w:pPr>
              <w:jc w:val="center"/>
              <w:rPr>
                <w:ins w:id="17439" w:author="Στάθης Καπ" w:date="2023-03-03T03:54:00Z"/>
                <w:rFonts w:ascii="Calibri" w:hAnsi="Calibri" w:cs="Calibri"/>
                <w:color w:val="000000"/>
                <w:sz w:val="16"/>
                <w:szCs w:val="16"/>
                <w:rPrChange w:id="17440" w:author="Στάθης Καπ" w:date="2023-03-03T03:55:00Z">
                  <w:rPr>
                    <w:ins w:id="17441" w:author="Στάθης Καπ" w:date="2023-03-03T03:54:00Z"/>
                    <w:rFonts w:ascii="Calibri" w:hAnsi="Calibri" w:cs="Calibri"/>
                    <w:color w:val="000000"/>
                    <w:sz w:val="18"/>
                    <w:szCs w:val="18"/>
                  </w:rPr>
                </w:rPrChange>
              </w:rPr>
            </w:pPr>
            <w:ins w:id="17442" w:author="Στάθης Καπ" w:date="2023-03-03T03:54:00Z">
              <w:r w:rsidRPr="00F665AE">
                <w:rPr>
                  <w:rFonts w:ascii="Calibri" w:hAnsi="Calibri" w:cs="Calibri"/>
                  <w:color w:val="000000"/>
                  <w:sz w:val="16"/>
                  <w:szCs w:val="16"/>
                  <w:rPrChange w:id="17443" w:author="Στάθης Καπ" w:date="2023-03-03T03:55:00Z">
                    <w:rPr>
                      <w:rFonts w:ascii="Calibri" w:hAnsi="Calibri" w:cs="Calibri"/>
                      <w:color w:val="000000"/>
                      <w:sz w:val="18"/>
                      <w:szCs w:val="18"/>
                    </w:rPr>
                  </w:rPrChange>
                </w:rPr>
                <w:t>rc204</w:t>
              </w:r>
            </w:ins>
          </w:p>
        </w:tc>
        <w:tc>
          <w:tcPr>
            <w:tcW w:w="560" w:type="dxa"/>
            <w:tcBorders>
              <w:left w:val="single" w:sz="4" w:space="0" w:color="auto"/>
            </w:tcBorders>
            <w:tcPrChange w:id="17444" w:author="Στάθης Καπ" w:date="2023-03-03T06:26:00Z">
              <w:tcPr>
                <w:tcW w:w="560" w:type="dxa"/>
              </w:tcPr>
            </w:tcPrChange>
          </w:tcPr>
          <w:p w14:paraId="28BA3062" w14:textId="41D5735B" w:rsidR="00C87CFE" w:rsidRPr="00F665AE" w:rsidRDefault="00C87CFE" w:rsidP="00C87CFE">
            <w:pPr>
              <w:jc w:val="center"/>
              <w:rPr>
                <w:ins w:id="17445" w:author="Στάθης Καπ" w:date="2023-03-03T03:54:00Z"/>
                <w:sz w:val="16"/>
                <w:szCs w:val="16"/>
                <w:rPrChange w:id="17446" w:author="Στάθης Καπ" w:date="2023-03-03T03:55:00Z">
                  <w:rPr>
                    <w:ins w:id="17447" w:author="Στάθης Καπ" w:date="2023-03-03T03:54:00Z"/>
                    <w:sz w:val="18"/>
                    <w:szCs w:val="18"/>
                  </w:rPr>
                </w:rPrChange>
              </w:rPr>
            </w:pPr>
            <w:ins w:id="17448" w:author="Στάθης Καπ" w:date="2023-03-03T03:54:00Z">
              <w:r w:rsidRPr="00F665AE">
                <w:rPr>
                  <w:sz w:val="16"/>
                  <w:szCs w:val="16"/>
                  <w:rPrChange w:id="17449" w:author="Στάθης Καπ" w:date="2023-03-03T03:55:00Z">
                    <w:rPr>
                      <w:sz w:val="18"/>
                      <w:szCs w:val="18"/>
                    </w:rPr>
                  </w:rPrChange>
                </w:rPr>
                <w:t>1140</w:t>
              </w:r>
            </w:ins>
          </w:p>
        </w:tc>
        <w:tc>
          <w:tcPr>
            <w:tcW w:w="855" w:type="dxa"/>
            <w:tcPrChange w:id="17450" w:author="Στάθης Καπ" w:date="2023-03-03T06:26:00Z">
              <w:tcPr>
                <w:tcW w:w="855" w:type="dxa"/>
              </w:tcPr>
            </w:tcPrChange>
          </w:tcPr>
          <w:p w14:paraId="09DEF70C" w14:textId="34B7434D" w:rsidR="00C87CFE" w:rsidRPr="00F665AE" w:rsidRDefault="00C87CFE" w:rsidP="00C87CFE">
            <w:pPr>
              <w:jc w:val="center"/>
              <w:rPr>
                <w:ins w:id="17451" w:author="Στάθης Καπ" w:date="2023-03-03T03:54:00Z"/>
                <w:sz w:val="16"/>
                <w:szCs w:val="16"/>
                <w:rPrChange w:id="17452" w:author="Στάθης Καπ" w:date="2023-03-03T03:55:00Z">
                  <w:rPr>
                    <w:ins w:id="17453" w:author="Στάθης Καπ" w:date="2023-03-03T03:54:00Z"/>
                    <w:sz w:val="18"/>
                    <w:szCs w:val="18"/>
                  </w:rPr>
                </w:rPrChange>
              </w:rPr>
            </w:pPr>
            <w:ins w:id="17454" w:author="Στάθης Καπ" w:date="2023-03-03T03:54:00Z">
              <w:r w:rsidRPr="00F665AE">
                <w:rPr>
                  <w:sz w:val="16"/>
                  <w:szCs w:val="16"/>
                  <w:rPrChange w:id="17455" w:author="Στάθης Καπ" w:date="2023-03-03T03:55:00Z">
                    <w:rPr>
                      <w:sz w:val="18"/>
                      <w:szCs w:val="18"/>
                    </w:rPr>
                  </w:rPrChange>
                </w:rPr>
                <w:t>1117</w:t>
              </w:r>
            </w:ins>
          </w:p>
        </w:tc>
        <w:tc>
          <w:tcPr>
            <w:tcW w:w="544" w:type="dxa"/>
            <w:vAlign w:val="bottom"/>
            <w:tcPrChange w:id="17456" w:author="Στάθης Καπ" w:date="2023-03-03T06:26:00Z">
              <w:tcPr>
                <w:tcW w:w="544" w:type="dxa"/>
                <w:vAlign w:val="bottom"/>
              </w:tcPr>
            </w:tcPrChange>
          </w:tcPr>
          <w:p w14:paraId="49B839DC" w14:textId="759DA142" w:rsidR="00C87CFE" w:rsidRPr="00F665AE" w:rsidRDefault="00C87CFE" w:rsidP="00C87CFE">
            <w:pPr>
              <w:jc w:val="center"/>
              <w:rPr>
                <w:ins w:id="17457" w:author="Στάθης Καπ" w:date="2023-03-03T03:54:00Z"/>
                <w:rFonts w:ascii="Calibri" w:hAnsi="Calibri" w:cs="Calibri"/>
                <w:color w:val="000000"/>
                <w:sz w:val="16"/>
                <w:szCs w:val="16"/>
                <w:rPrChange w:id="17458" w:author="Στάθης Καπ" w:date="2023-03-03T03:55:00Z">
                  <w:rPr>
                    <w:ins w:id="17459" w:author="Στάθης Καπ" w:date="2023-03-03T03:54:00Z"/>
                    <w:rFonts w:ascii="Calibri" w:hAnsi="Calibri" w:cs="Calibri"/>
                    <w:color w:val="000000"/>
                    <w:sz w:val="18"/>
                    <w:szCs w:val="18"/>
                  </w:rPr>
                </w:rPrChange>
              </w:rPr>
            </w:pPr>
            <w:ins w:id="17460" w:author="Στάθης Καπ" w:date="2023-03-03T03:54:00Z">
              <w:r w:rsidRPr="00F665AE">
                <w:rPr>
                  <w:rFonts w:ascii="Calibri" w:hAnsi="Calibri" w:cs="Calibri"/>
                  <w:color w:val="000000"/>
                  <w:sz w:val="16"/>
                  <w:szCs w:val="16"/>
                  <w:rPrChange w:id="17461" w:author="Στάθης Καπ" w:date="2023-03-03T03:55:00Z">
                    <w:rPr>
                      <w:rFonts w:ascii="Calibri" w:hAnsi="Calibri" w:cs="Calibri"/>
                      <w:color w:val="000000"/>
                      <w:sz w:val="18"/>
                      <w:szCs w:val="18"/>
                    </w:rPr>
                  </w:rPrChange>
                </w:rPr>
                <w:t>1099</w:t>
              </w:r>
            </w:ins>
          </w:p>
        </w:tc>
        <w:tc>
          <w:tcPr>
            <w:tcW w:w="621" w:type="dxa"/>
            <w:vAlign w:val="bottom"/>
            <w:tcPrChange w:id="17462" w:author="Στάθης Καπ" w:date="2023-03-03T06:26:00Z">
              <w:tcPr>
                <w:tcW w:w="621" w:type="dxa"/>
                <w:vAlign w:val="bottom"/>
              </w:tcPr>
            </w:tcPrChange>
          </w:tcPr>
          <w:p w14:paraId="3B909719" w14:textId="3B405B56" w:rsidR="00C87CFE" w:rsidRPr="00F665AE" w:rsidRDefault="00C87CFE" w:rsidP="00C87CFE">
            <w:pPr>
              <w:jc w:val="center"/>
              <w:rPr>
                <w:ins w:id="17463" w:author="Στάθης Καπ" w:date="2023-03-03T03:54:00Z"/>
                <w:rFonts w:ascii="Calibri" w:hAnsi="Calibri" w:cs="Calibri"/>
                <w:color w:val="000000"/>
                <w:sz w:val="16"/>
                <w:szCs w:val="16"/>
                <w:rPrChange w:id="17464" w:author="Στάθης Καπ" w:date="2023-03-03T03:55:00Z">
                  <w:rPr>
                    <w:ins w:id="17465" w:author="Στάθης Καπ" w:date="2023-03-03T03:54:00Z"/>
                    <w:rFonts w:ascii="Calibri" w:hAnsi="Calibri" w:cs="Calibri"/>
                    <w:color w:val="000000"/>
                    <w:sz w:val="18"/>
                    <w:szCs w:val="18"/>
                  </w:rPr>
                </w:rPrChange>
              </w:rPr>
            </w:pPr>
            <w:ins w:id="17466" w:author="Στάθης Καπ" w:date="2023-03-03T03:54:00Z">
              <w:r w:rsidRPr="00F665AE">
                <w:rPr>
                  <w:rFonts w:ascii="Calibri" w:hAnsi="Calibri" w:cs="Calibri"/>
                  <w:color w:val="000000"/>
                  <w:sz w:val="16"/>
                  <w:szCs w:val="16"/>
                  <w:rPrChange w:id="17467" w:author="Στάθης Καπ" w:date="2023-03-03T03:55:00Z">
                    <w:rPr>
                      <w:rFonts w:ascii="Calibri" w:hAnsi="Calibri" w:cs="Calibri"/>
                      <w:color w:val="000000"/>
                      <w:sz w:val="18"/>
                      <w:szCs w:val="18"/>
                    </w:rPr>
                  </w:rPrChange>
                </w:rPr>
                <w:t>0.357</w:t>
              </w:r>
            </w:ins>
          </w:p>
        </w:tc>
        <w:tc>
          <w:tcPr>
            <w:tcW w:w="669" w:type="dxa"/>
            <w:vAlign w:val="center"/>
            <w:tcPrChange w:id="17468" w:author="Στάθης Καπ" w:date="2023-03-03T06:26:00Z">
              <w:tcPr>
                <w:tcW w:w="669" w:type="dxa"/>
                <w:vAlign w:val="center"/>
              </w:tcPr>
            </w:tcPrChange>
          </w:tcPr>
          <w:p w14:paraId="35015C52" w14:textId="60F8DBB1" w:rsidR="00C87CFE" w:rsidRPr="00F665AE" w:rsidRDefault="00C87CFE" w:rsidP="00C87CFE">
            <w:pPr>
              <w:jc w:val="center"/>
              <w:rPr>
                <w:ins w:id="17469" w:author="Στάθης Καπ" w:date="2023-03-03T03:54:00Z"/>
                <w:rFonts w:cstheme="minorHAnsi"/>
                <w:sz w:val="16"/>
                <w:szCs w:val="16"/>
              </w:rPr>
            </w:pPr>
            <w:ins w:id="17470" w:author="Στάθης Καπ" w:date="2023-03-03T06:18:00Z">
              <w:r>
                <w:rPr>
                  <w:rFonts w:ascii="Calibri" w:hAnsi="Calibri" w:cstheme="minorHAnsi"/>
                  <w:color w:val="000000"/>
                  <w:sz w:val="16"/>
                  <w:szCs w:val="16"/>
                </w:rPr>
                <w:t>3.6</w:t>
              </w:r>
            </w:ins>
          </w:p>
        </w:tc>
        <w:tc>
          <w:tcPr>
            <w:tcW w:w="543" w:type="dxa"/>
            <w:vAlign w:val="bottom"/>
            <w:tcPrChange w:id="17471" w:author="Στάθης Καπ" w:date="2023-03-03T06:26:00Z">
              <w:tcPr>
                <w:tcW w:w="543" w:type="dxa"/>
                <w:vAlign w:val="bottom"/>
              </w:tcPr>
            </w:tcPrChange>
          </w:tcPr>
          <w:p w14:paraId="103F7F26" w14:textId="2EFCBD8C" w:rsidR="00C87CFE" w:rsidRPr="00F665AE" w:rsidRDefault="00C87CFE" w:rsidP="00C87CFE">
            <w:pPr>
              <w:jc w:val="center"/>
              <w:rPr>
                <w:ins w:id="17472" w:author="Στάθης Καπ" w:date="2023-03-03T03:54:00Z"/>
                <w:rFonts w:ascii="Calibri" w:hAnsi="Calibri" w:cs="Calibri"/>
                <w:color w:val="000000"/>
                <w:sz w:val="16"/>
                <w:szCs w:val="16"/>
                <w:rPrChange w:id="17473" w:author="Στάθης Καπ" w:date="2023-03-03T03:55:00Z">
                  <w:rPr>
                    <w:ins w:id="17474" w:author="Στάθης Καπ" w:date="2023-03-03T03:54:00Z"/>
                    <w:rFonts w:ascii="Calibri" w:hAnsi="Calibri" w:cs="Calibri"/>
                    <w:color w:val="000000"/>
                    <w:sz w:val="18"/>
                    <w:szCs w:val="18"/>
                  </w:rPr>
                </w:rPrChange>
              </w:rPr>
            </w:pPr>
            <w:ins w:id="17475" w:author="Στάθης Καπ" w:date="2023-03-03T03:54:00Z">
              <w:r w:rsidRPr="00F665AE">
                <w:rPr>
                  <w:rFonts w:ascii="Calibri" w:hAnsi="Calibri" w:cs="Calibri"/>
                  <w:color w:val="000000"/>
                  <w:sz w:val="16"/>
                  <w:szCs w:val="16"/>
                  <w:rPrChange w:id="17476" w:author="Στάθης Καπ" w:date="2023-03-03T03:55:00Z">
                    <w:rPr>
                      <w:rFonts w:ascii="Calibri" w:hAnsi="Calibri" w:cs="Calibri"/>
                      <w:color w:val="000000"/>
                      <w:sz w:val="18"/>
                      <w:szCs w:val="18"/>
                    </w:rPr>
                  </w:rPrChange>
                </w:rPr>
                <w:t>1009</w:t>
              </w:r>
            </w:ins>
          </w:p>
        </w:tc>
        <w:tc>
          <w:tcPr>
            <w:tcW w:w="621" w:type="dxa"/>
            <w:vAlign w:val="bottom"/>
            <w:tcPrChange w:id="17477" w:author="Στάθης Καπ" w:date="2023-03-03T06:26:00Z">
              <w:tcPr>
                <w:tcW w:w="621" w:type="dxa"/>
                <w:vAlign w:val="bottom"/>
              </w:tcPr>
            </w:tcPrChange>
          </w:tcPr>
          <w:p w14:paraId="6EFD819C" w14:textId="31006C64" w:rsidR="00C87CFE" w:rsidRPr="00F665AE" w:rsidRDefault="00C87CFE" w:rsidP="00C87CFE">
            <w:pPr>
              <w:jc w:val="center"/>
              <w:rPr>
                <w:ins w:id="17478" w:author="Στάθης Καπ" w:date="2023-03-03T03:54:00Z"/>
                <w:rFonts w:ascii="Calibri" w:hAnsi="Calibri" w:cs="Calibri"/>
                <w:color w:val="000000"/>
                <w:sz w:val="16"/>
                <w:szCs w:val="16"/>
                <w:rPrChange w:id="17479" w:author="Στάθης Καπ" w:date="2023-03-03T03:55:00Z">
                  <w:rPr>
                    <w:ins w:id="17480" w:author="Στάθης Καπ" w:date="2023-03-03T03:54:00Z"/>
                    <w:rFonts w:ascii="Calibri" w:hAnsi="Calibri" w:cs="Calibri"/>
                    <w:color w:val="000000"/>
                    <w:sz w:val="18"/>
                    <w:szCs w:val="18"/>
                  </w:rPr>
                </w:rPrChange>
              </w:rPr>
            </w:pPr>
            <w:ins w:id="17481" w:author="Στάθης Καπ" w:date="2023-03-03T03:54:00Z">
              <w:r w:rsidRPr="00F665AE">
                <w:rPr>
                  <w:rFonts w:ascii="Calibri" w:hAnsi="Calibri" w:cs="Calibri"/>
                  <w:color w:val="000000"/>
                  <w:sz w:val="16"/>
                  <w:szCs w:val="16"/>
                  <w:rPrChange w:id="17482" w:author="Στάθης Καπ" w:date="2023-03-03T03:55:00Z">
                    <w:rPr>
                      <w:rFonts w:ascii="Calibri" w:hAnsi="Calibri" w:cs="Calibri"/>
                      <w:color w:val="000000"/>
                      <w:sz w:val="18"/>
                      <w:szCs w:val="18"/>
                    </w:rPr>
                  </w:rPrChange>
                </w:rPr>
                <w:t>0.32</w:t>
              </w:r>
            </w:ins>
          </w:p>
        </w:tc>
        <w:tc>
          <w:tcPr>
            <w:tcW w:w="669" w:type="dxa"/>
            <w:vAlign w:val="center"/>
            <w:tcPrChange w:id="17483" w:author="Στάθης Καπ" w:date="2023-03-03T06:26:00Z">
              <w:tcPr>
                <w:tcW w:w="669" w:type="dxa"/>
                <w:vAlign w:val="center"/>
              </w:tcPr>
            </w:tcPrChange>
          </w:tcPr>
          <w:p w14:paraId="0E622F57" w14:textId="2B888B40" w:rsidR="00C87CFE" w:rsidRPr="00F665AE" w:rsidRDefault="00C87CFE" w:rsidP="00C87CFE">
            <w:pPr>
              <w:jc w:val="center"/>
              <w:rPr>
                <w:ins w:id="17484" w:author="Στάθης Καπ" w:date="2023-03-03T03:54:00Z"/>
                <w:rFonts w:cstheme="minorHAnsi"/>
                <w:sz w:val="16"/>
                <w:szCs w:val="16"/>
              </w:rPr>
            </w:pPr>
            <w:ins w:id="17485" w:author="Στάθης Καπ" w:date="2023-03-03T06:18:00Z">
              <w:r>
                <w:rPr>
                  <w:rFonts w:ascii="Calibri" w:hAnsi="Calibri" w:cstheme="minorHAnsi"/>
                  <w:color w:val="000000"/>
                  <w:sz w:val="16"/>
                  <w:szCs w:val="16"/>
                </w:rPr>
                <w:t>8.19</w:t>
              </w:r>
            </w:ins>
          </w:p>
        </w:tc>
        <w:tc>
          <w:tcPr>
            <w:tcW w:w="508" w:type="dxa"/>
            <w:vAlign w:val="bottom"/>
            <w:tcPrChange w:id="17486" w:author="Στάθης Καπ" w:date="2023-03-03T06:26:00Z">
              <w:tcPr>
                <w:tcW w:w="508" w:type="dxa"/>
                <w:vAlign w:val="bottom"/>
              </w:tcPr>
            </w:tcPrChange>
          </w:tcPr>
          <w:p w14:paraId="67BEE535" w14:textId="784B0B92" w:rsidR="00C87CFE" w:rsidRPr="00F665AE" w:rsidRDefault="00C87CFE" w:rsidP="00C87CFE">
            <w:pPr>
              <w:jc w:val="center"/>
              <w:rPr>
                <w:ins w:id="17487" w:author="Στάθης Καπ" w:date="2023-03-03T03:54:00Z"/>
                <w:rFonts w:ascii="Calibri" w:hAnsi="Calibri" w:cs="Calibri"/>
                <w:color w:val="000000"/>
                <w:sz w:val="16"/>
                <w:szCs w:val="16"/>
                <w:rPrChange w:id="17488" w:author="Στάθης Καπ" w:date="2023-03-03T03:55:00Z">
                  <w:rPr>
                    <w:ins w:id="17489" w:author="Στάθης Καπ" w:date="2023-03-03T03:54:00Z"/>
                    <w:rFonts w:ascii="Calibri" w:hAnsi="Calibri" w:cs="Calibri"/>
                    <w:color w:val="000000"/>
                    <w:sz w:val="18"/>
                    <w:szCs w:val="18"/>
                  </w:rPr>
                </w:rPrChange>
              </w:rPr>
            </w:pPr>
            <w:ins w:id="17490" w:author="Στάθης Καπ" w:date="2023-03-03T03:54:00Z">
              <w:r w:rsidRPr="00F665AE">
                <w:rPr>
                  <w:rFonts w:ascii="Calibri" w:hAnsi="Calibri" w:cs="Calibri"/>
                  <w:color w:val="000000"/>
                  <w:sz w:val="16"/>
                  <w:szCs w:val="16"/>
                  <w:rPrChange w:id="17491" w:author="Στάθης Καπ" w:date="2023-03-03T03:55:00Z">
                    <w:rPr>
                      <w:rFonts w:ascii="Calibri" w:hAnsi="Calibri" w:cs="Calibri"/>
                      <w:color w:val="000000"/>
                      <w:sz w:val="18"/>
                      <w:szCs w:val="18"/>
                    </w:rPr>
                  </w:rPrChange>
                </w:rPr>
                <w:t>1023</w:t>
              </w:r>
            </w:ins>
          </w:p>
        </w:tc>
        <w:tc>
          <w:tcPr>
            <w:tcW w:w="541" w:type="dxa"/>
            <w:vAlign w:val="bottom"/>
            <w:tcPrChange w:id="17492" w:author="Στάθης Καπ" w:date="2023-03-03T06:26:00Z">
              <w:tcPr>
                <w:tcW w:w="541" w:type="dxa"/>
                <w:vAlign w:val="bottom"/>
              </w:tcPr>
            </w:tcPrChange>
          </w:tcPr>
          <w:p w14:paraId="216C22D5" w14:textId="7207D8AC" w:rsidR="00C87CFE" w:rsidRPr="00F665AE" w:rsidRDefault="00C87CFE" w:rsidP="00C87CFE">
            <w:pPr>
              <w:jc w:val="center"/>
              <w:rPr>
                <w:ins w:id="17493" w:author="Στάθης Καπ" w:date="2023-03-03T03:54:00Z"/>
                <w:rFonts w:ascii="Calibri" w:hAnsi="Calibri" w:cs="Calibri"/>
                <w:color w:val="000000"/>
                <w:sz w:val="16"/>
                <w:szCs w:val="16"/>
                <w:rPrChange w:id="17494" w:author="Στάθης Καπ" w:date="2023-03-03T03:55:00Z">
                  <w:rPr>
                    <w:ins w:id="17495" w:author="Στάθης Καπ" w:date="2023-03-03T03:54:00Z"/>
                    <w:rFonts w:ascii="Calibri" w:hAnsi="Calibri" w:cs="Calibri"/>
                    <w:color w:val="000000"/>
                    <w:sz w:val="18"/>
                    <w:szCs w:val="18"/>
                  </w:rPr>
                </w:rPrChange>
              </w:rPr>
            </w:pPr>
            <w:ins w:id="17496" w:author="Στάθης Καπ" w:date="2023-03-03T03:54:00Z">
              <w:r w:rsidRPr="00F665AE">
                <w:rPr>
                  <w:rFonts w:ascii="Calibri" w:hAnsi="Calibri" w:cs="Calibri"/>
                  <w:color w:val="000000"/>
                  <w:sz w:val="16"/>
                  <w:szCs w:val="16"/>
                  <w:rPrChange w:id="17497" w:author="Στάθης Καπ" w:date="2023-03-03T03:55:00Z">
                    <w:rPr>
                      <w:rFonts w:ascii="Calibri" w:hAnsi="Calibri" w:cs="Calibri"/>
                      <w:color w:val="000000"/>
                      <w:sz w:val="18"/>
                      <w:szCs w:val="18"/>
                    </w:rPr>
                  </w:rPrChange>
                </w:rPr>
                <w:t>0.381</w:t>
              </w:r>
            </w:ins>
          </w:p>
        </w:tc>
        <w:tc>
          <w:tcPr>
            <w:tcW w:w="589" w:type="dxa"/>
            <w:vAlign w:val="center"/>
            <w:tcPrChange w:id="17498" w:author="Στάθης Καπ" w:date="2023-03-03T06:26:00Z">
              <w:tcPr>
                <w:tcW w:w="589" w:type="dxa"/>
                <w:vAlign w:val="center"/>
              </w:tcPr>
            </w:tcPrChange>
          </w:tcPr>
          <w:p w14:paraId="4C811387" w14:textId="03DD6298" w:rsidR="00C87CFE" w:rsidRPr="00F665AE" w:rsidRDefault="00C87CFE" w:rsidP="00C87CFE">
            <w:pPr>
              <w:jc w:val="center"/>
              <w:rPr>
                <w:ins w:id="17499" w:author="Στάθης Καπ" w:date="2023-03-03T03:54:00Z"/>
                <w:rFonts w:cstheme="minorHAnsi"/>
                <w:sz w:val="16"/>
                <w:szCs w:val="16"/>
              </w:rPr>
            </w:pPr>
            <w:ins w:id="17500" w:author="Στάθης Καπ" w:date="2023-03-03T06:18:00Z">
              <w:r>
                <w:rPr>
                  <w:rFonts w:ascii="Calibri" w:hAnsi="Calibri" w:cstheme="minorHAnsi"/>
                  <w:color w:val="000000"/>
                  <w:sz w:val="16"/>
                  <w:szCs w:val="16"/>
                </w:rPr>
                <w:t>6.92</w:t>
              </w:r>
            </w:ins>
          </w:p>
        </w:tc>
        <w:tc>
          <w:tcPr>
            <w:tcW w:w="463" w:type="dxa"/>
            <w:vAlign w:val="bottom"/>
            <w:tcPrChange w:id="17501" w:author="Στάθης Καπ" w:date="2023-03-03T06:26:00Z">
              <w:tcPr>
                <w:tcW w:w="463" w:type="dxa"/>
                <w:vAlign w:val="bottom"/>
              </w:tcPr>
            </w:tcPrChange>
          </w:tcPr>
          <w:p w14:paraId="0ED70D32" w14:textId="32102969" w:rsidR="00C87CFE" w:rsidRPr="00F665AE" w:rsidRDefault="00C87CFE" w:rsidP="00C87CFE">
            <w:pPr>
              <w:jc w:val="center"/>
              <w:rPr>
                <w:ins w:id="17502" w:author="Στάθης Καπ" w:date="2023-03-03T03:54:00Z"/>
                <w:rFonts w:ascii="Calibri" w:hAnsi="Calibri" w:cs="Calibri"/>
                <w:color w:val="000000"/>
                <w:sz w:val="16"/>
                <w:szCs w:val="16"/>
                <w:rPrChange w:id="17503" w:author="Στάθης Καπ" w:date="2023-03-03T03:55:00Z">
                  <w:rPr>
                    <w:ins w:id="17504" w:author="Στάθης Καπ" w:date="2023-03-03T03:54:00Z"/>
                    <w:rFonts w:ascii="Calibri" w:hAnsi="Calibri" w:cs="Calibri"/>
                    <w:color w:val="000000"/>
                    <w:sz w:val="18"/>
                    <w:szCs w:val="18"/>
                  </w:rPr>
                </w:rPrChange>
              </w:rPr>
            </w:pPr>
            <w:ins w:id="17505" w:author="Στάθης Καπ" w:date="2023-03-03T03:54:00Z">
              <w:r w:rsidRPr="00F665AE">
                <w:rPr>
                  <w:rFonts w:ascii="Calibri" w:hAnsi="Calibri" w:cs="Calibri"/>
                  <w:color w:val="000000"/>
                  <w:sz w:val="16"/>
                  <w:szCs w:val="16"/>
                  <w:rPrChange w:id="17506" w:author="Στάθης Καπ" w:date="2023-03-03T03:55:00Z">
                    <w:rPr>
                      <w:rFonts w:ascii="Calibri" w:hAnsi="Calibri" w:cs="Calibri"/>
                      <w:color w:val="000000"/>
                      <w:sz w:val="18"/>
                      <w:szCs w:val="18"/>
                    </w:rPr>
                  </w:rPrChange>
                </w:rPr>
                <w:t>982</w:t>
              </w:r>
            </w:ins>
          </w:p>
        </w:tc>
        <w:tc>
          <w:tcPr>
            <w:tcW w:w="541" w:type="dxa"/>
            <w:vAlign w:val="bottom"/>
            <w:tcPrChange w:id="17507" w:author="Στάθης Καπ" w:date="2023-03-03T06:26:00Z">
              <w:tcPr>
                <w:tcW w:w="541" w:type="dxa"/>
                <w:vAlign w:val="bottom"/>
              </w:tcPr>
            </w:tcPrChange>
          </w:tcPr>
          <w:p w14:paraId="6B21E0E6" w14:textId="31115C6A" w:rsidR="00C87CFE" w:rsidRPr="00F665AE" w:rsidRDefault="00C87CFE" w:rsidP="00C87CFE">
            <w:pPr>
              <w:jc w:val="center"/>
              <w:rPr>
                <w:ins w:id="17508" w:author="Στάθης Καπ" w:date="2023-03-03T03:54:00Z"/>
                <w:rFonts w:ascii="Calibri" w:hAnsi="Calibri" w:cs="Calibri"/>
                <w:color w:val="000000"/>
                <w:sz w:val="16"/>
                <w:szCs w:val="16"/>
                <w:rPrChange w:id="17509" w:author="Στάθης Καπ" w:date="2023-03-03T03:55:00Z">
                  <w:rPr>
                    <w:ins w:id="17510" w:author="Στάθης Καπ" w:date="2023-03-03T03:54:00Z"/>
                    <w:rFonts w:ascii="Calibri" w:hAnsi="Calibri" w:cs="Calibri"/>
                    <w:color w:val="000000"/>
                    <w:sz w:val="18"/>
                    <w:szCs w:val="18"/>
                  </w:rPr>
                </w:rPrChange>
              </w:rPr>
            </w:pPr>
            <w:ins w:id="17511" w:author="Στάθης Καπ" w:date="2023-03-03T03:54:00Z">
              <w:r w:rsidRPr="00F665AE">
                <w:rPr>
                  <w:rFonts w:ascii="Calibri" w:hAnsi="Calibri" w:cs="Calibri"/>
                  <w:color w:val="000000"/>
                  <w:sz w:val="16"/>
                  <w:szCs w:val="16"/>
                  <w:rPrChange w:id="17512" w:author="Στάθης Καπ" w:date="2023-03-03T03:55:00Z">
                    <w:rPr>
                      <w:rFonts w:ascii="Calibri" w:hAnsi="Calibri" w:cs="Calibri"/>
                      <w:color w:val="000000"/>
                      <w:sz w:val="18"/>
                      <w:szCs w:val="18"/>
                    </w:rPr>
                  </w:rPrChange>
                </w:rPr>
                <w:t>0.245</w:t>
              </w:r>
            </w:ins>
          </w:p>
        </w:tc>
        <w:tc>
          <w:tcPr>
            <w:tcW w:w="589" w:type="dxa"/>
            <w:vAlign w:val="center"/>
            <w:tcPrChange w:id="17513" w:author="Στάθης Καπ" w:date="2023-03-03T06:26:00Z">
              <w:tcPr>
                <w:tcW w:w="589" w:type="dxa"/>
                <w:vAlign w:val="center"/>
              </w:tcPr>
            </w:tcPrChange>
          </w:tcPr>
          <w:p w14:paraId="0DBDB811" w14:textId="7A725BDA" w:rsidR="00C87CFE" w:rsidRPr="00F665AE" w:rsidRDefault="00C87CFE" w:rsidP="00C87CFE">
            <w:pPr>
              <w:jc w:val="center"/>
              <w:rPr>
                <w:ins w:id="17514" w:author="Στάθης Καπ" w:date="2023-03-03T03:54:00Z"/>
                <w:rFonts w:cstheme="minorHAnsi"/>
                <w:sz w:val="16"/>
                <w:szCs w:val="16"/>
              </w:rPr>
            </w:pPr>
            <w:ins w:id="17515"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175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17" w:author="Στάθης Καπ" w:date="2023-03-03T03:54:00Z"/>
        </w:trPr>
        <w:tc>
          <w:tcPr>
            <w:tcW w:w="515" w:type="dxa"/>
            <w:tcBorders>
              <w:top w:val="nil"/>
              <w:bottom w:val="nil"/>
              <w:right w:val="single" w:sz="4" w:space="0" w:color="auto"/>
            </w:tcBorders>
            <w:shd w:val="clear" w:color="auto" w:fill="E7E6E6" w:themeFill="background2"/>
            <w:vAlign w:val="bottom"/>
            <w:tcPrChange w:id="17518" w:author="Στάθης Καπ" w:date="2023-03-03T06:26:00Z">
              <w:tcPr>
                <w:tcW w:w="515" w:type="dxa"/>
                <w:vAlign w:val="bottom"/>
              </w:tcPr>
            </w:tcPrChange>
          </w:tcPr>
          <w:p w14:paraId="77D1045F" w14:textId="02131BFD" w:rsidR="00C87CFE" w:rsidRPr="00F665AE" w:rsidRDefault="00C87CFE" w:rsidP="00C87CFE">
            <w:pPr>
              <w:jc w:val="center"/>
              <w:rPr>
                <w:ins w:id="17519" w:author="Στάθης Καπ" w:date="2023-03-03T03:54:00Z"/>
                <w:rFonts w:ascii="Calibri" w:hAnsi="Calibri" w:cs="Calibri"/>
                <w:color w:val="000000"/>
                <w:sz w:val="16"/>
                <w:szCs w:val="16"/>
                <w:rPrChange w:id="17520" w:author="Στάθης Καπ" w:date="2023-03-03T03:55:00Z">
                  <w:rPr>
                    <w:ins w:id="17521" w:author="Στάθης Καπ" w:date="2023-03-03T03:54:00Z"/>
                    <w:rFonts w:ascii="Calibri" w:hAnsi="Calibri" w:cs="Calibri"/>
                    <w:color w:val="000000"/>
                    <w:sz w:val="18"/>
                    <w:szCs w:val="18"/>
                  </w:rPr>
                </w:rPrChange>
              </w:rPr>
            </w:pPr>
            <w:ins w:id="17522" w:author="Στάθης Καπ" w:date="2023-03-03T03:54:00Z">
              <w:r w:rsidRPr="00F665AE">
                <w:rPr>
                  <w:rFonts w:ascii="Calibri" w:hAnsi="Calibri" w:cs="Calibri"/>
                  <w:color w:val="000000"/>
                  <w:sz w:val="16"/>
                  <w:szCs w:val="16"/>
                  <w:rPrChange w:id="17523"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17524" w:author="Στάθης Καπ" w:date="2023-03-03T06:26:00Z">
              <w:tcPr>
                <w:tcW w:w="560" w:type="dxa"/>
              </w:tcPr>
            </w:tcPrChange>
          </w:tcPr>
          <w:p w14:paraId="28A1A494" w14:textId="32256558" w:rsidR="00C87CFE" w:rsidRPr="00F665AE" w:rsidRDefault="00C87CFE" w:rsidP="00C87CFE">
            <w:pPr>
              <w:jc w:val="center"/>
              <w:rPr>
                <w:ins w:id="17525" w:author="Στάθης Καπ" w:date="2023-03-03T03:54:00Z"/>
                <w:sz w:val="16"/>
                <w:szCs w:val="16"/>
                <w:rPrChange w:id="17526" w:author="Στάθης Καπ" w:date="2023-03-03T03:55:00Z">
                  <w:rPr>
                    <w:ins w:id="17527" w:author="Στάθης Καπ" w:date="2023-03-03T03:54:00Z"/>
                    <w:sz w:val="18"/>
                    <w:szCs w:val="18"/>
                  </w:rPr>
                </w:rPrChange>
              </w:rPr>
            </w:pPr>
            <w:ins w:id="17528" w:author="Στάθης Καπ" w:date="2023-03-03T03:54:00Z">
              <w:r w:rsidRPr="00F665AE">
                <w:rPr>
                  <w:sz w:val="16"/>
                  <w:szCs w:val="16"/>
                  <w:rPrChange w:id="17529" w:author="Στάθης Καπ" w:date="2023-03-03T03:55:00Z">
                    <w:rPr>
                      <w:sz w:val="18"/>
                      <w:szCs w:val="18"/>
                    </w:rPr>
                  </w:rPrChange>
                </w:rPr>
                <w:t>859</w:t>
              </w:r>
            </w:ins>
          </w:p>
        </w:tc>
        <w:tc>
          <w:tcPr>
            <w:tcW w:w="855" w:type="dxa"/>
            <w:tcPrChange w:id="17530" w:author="Στάθης Καπ" w:date="2023-03-03T06:26:00Z">
              <w:tcPr>
                <w:tcW w:w="855" w:type="dxa"/>
              </w:tcPr>
            </w:tcPrChange>
          </w:tcPr>
          <w:p w14:paraId="5C33832D" w14:textId="5FADAFCB" w:rsidR="00C87CFE" w:rsidRPr="00F665AE" w:rsidRDefault="00C87CFE" w:rsidP="00C87CFE">
            <w:pPr>
              <w:jc w:val="center"/>
              <w:rPr>
                <w:ins w:id="17531" w:author="Στάθης Καπ" w:date="2023-03-03T03:54:00Z"/>
                <w:sz w:val="16"/>
                <w:szCs w:val="16"/>
                <w:rPrChange w:id="17532" w:author="Στάθης Καπ" w:date="2023-03-03T03:55:00Z">
                  <w:rPr>
                    <w:ins w:id="17533" w:author="Στάθης Καπ" w:date="2023-03-03T03:54:00Z"/>
                    <w:sz w:val="18"/>
                    <w:szCs w:val="18"/>
                  </w:rPr>
                </w:rPrChange>
              </w:rPr>
            </w:pPr>
            <w:ins w:id="17534" w:author="Στάθης Καπ" w:date="2023-03-03T03:54:00Z">
              <w:r w:rsidRPr="00F665AE">
                <w:rPr>
                  <w:sz w:val="16"/>
                  <w:szCs w:val="16"/>
                  <w:rPrChange w:id="17535" w:author="Στάθης Καπ" w:date="2023-03-03T03:55:00Z">
                    <w:rPr>
                      <w:sz w:val="18"/>
                      <w:szCs w:val="18"/>
                    </w:rPr>
                  </w:rPrChange>
                </w:rPr>
                <w:t>840</w:t>
              </w:r>
            </w:ins>
          </w:p>
        </w:tc>
        <w:tc>
          <w:tcPr>
            <w:tcW w:w="544" w:type="dxa"/>
            <w:vAlign w:val="bottom"/>
            <w:tcPrChange w:id="17536" w:author="Στάθης Καπ" w:date="2023-03-03T06:26:00Z">
              <w:tcPr>
                <w:tcW w:w="544" w:type="dxa"/>
                <w:vAlign w:val="bottom"/>
              </w:tcPr>
            </w:tcPrChange>
          </w:tcPr>
          <w:p w14:paraId="3F3C4524" w14:textId="253DF2E3" w:rsidR="00C87CFE" w:rsidRPr="00F665AE" w:rsidRDefault="00C87CFE" w:rsidP="00C87CFE">
            <w:pPr>
              <w:jc w:val="center"/>
              <w:rPr>
                <w:ins w:id="17537" w:author="Στάθης Καπ" w:date="2023-03-03T03:54:00Z"/>
                <w:rFonts w:ascii="Calibri" w:hAnsi="Calibri" w:cs="Calibri"/>
                <w:color w:val="000000"/>
                <w:sz w:val="16"/>
                <w:szCs w:val="16"/>
                <w:rPrChange w:id="17538" w:author="Στάθης Καπ" w:date="2023-03-03T03:55:00Z">
                  <w:rPr>
                    <w:ins w:id="17539" w:author="Στάθης Καπ" w:date="2023-03-03T03:54:00Z"/>
                    <w:rFonts w:ascii="Calibri" w:hAnsi="Calibri" w:cs="Calibri"/>
                    <w:color w:val="000000"/>
                    <w:sz w:val="18"/>
                    <w:szCs w:val="18"/>
                  </w:rPr>
                </w:rPrChange>
              </w:rPr>
            </w:pPr>
            <w:ins w:id="17540" w:author="Στάθης Καπ" w:date="2023-03-03T03:54:00Z">
              <w:r w:rsidRPr="00F665AE">
                <w:rPr>
                  <w:rFonts w:ascii="Calibri" w:hAnsi="Calibri" w:cs="Calibri"/>
                  <w:color w:val="000000"/>
                  <w:sz w:val="16"/>
                  <w:szCs w:val="16"/>
                  <w:rPrChange w:id="17541" w:author="Στάθης Καπ" w:date="2023-03-03T03:55:00Z">
                    <w:rPr>
                      <w:rFonts w:ascii="Calibri" w:hAnsi="Calibri" w:cs="Calibri"/>
                      <w:color w:val="000000"/>
                      <w:sz w:val="18"/>
                      <w:szCs w:val="18"/>
                    </w:rPr>
                  </w:rPrChange>
                </w:rPr>
                <w:t>819</w:t>
              </w:r>
            </w:ins>
          </w:p>
        </w:tc>
        <w:tc>
          <w:tcPr>
            <w:tcW w:w="621" w:type="dxa"/>
            <w:vAlign w:val="bottom"/>
            <w:tcPrChange w:id="17542" w:author="Στάθης Καπ" w:date="2023-03-03T06:26:00Z">
              <w:tcPr>
                <w:tcW w:w="621" w:type="dxa"/>
                <w:vAlign w:val="bottom"/>
              </w:tcPr>
            </w:tcPrChange>
          </w:tcPr>
          <w:p w14:paraId="06355039" w14:textId="549BB6C5" w:rsidR="00C87CFE" w:rsidRPr="00F665AE" w:rsidRDefault="00C87CFE" w:rsidP="00C87CFE">
            <w:pPr>
              <w:jc w:val="center"/>
              <w:rPr>
                <w:ins w:id="17543" w:author="Στάθης Καπ" w:date="2023-03-03T03:54:00Z"/>
                <w:rFonts w:ascii="Calibri" w:hAnsi="Calibri" w:cs="Calibri"/>
                <w:color w:val="000000"/>
                <w:sz w:val="16"/>
                <w:szCs w:val="16"/>
                <w:rPrChange w:id="17544" w:author="Στάθης Καπ" w:date="2023-03-03T03:55:00Z">
                  <w:rPr>
                    <w:ins w:id="17545" w:author="Στάθης Καπ" w:date="2023-03-03T03:54:00Z"/>
                    <w:rFonts w:ascii="Calibri" w:hAnsi="Calibri" w:cs="Calibri"/>
                    <w:color w:val="000000"/>
                    <w:sz w:val="18"/>
                    <w:szCs w:val="18"/>
                  </w:rPr>
                </w:rPrChange>
              </w:rPr>
            </w:pPr>
            <w:ins w:id="17546" w:author="Στάθης Καπ" w:date="2023-03-03T03:54:00Z">
              <w:r w:rsidRPr="00F665AE">
                <w:rPr>
                  <w:rFonts w:ascii="Calibri" w:hAnsi="Calibri" w:cs="Calibri"/>
                  <w:color w:val="000000"/>
                  <w:sz w:val="16"/>
                  <w:szCs w:val="16"/>
                  <w:rPrChange w:id="17547" w:author="Στάθης Καπ" w:date="2023-03-03T03:55:00Z">
                    <w:rPr>
                      <w:rFonts w:ascii="Calibri" w:hAnsi="Calibri" w:cs="Calibri"/>
                      <w:color w:val="000000"/>
                      <w:sz w:val="18"/>
                      <w:szCs w:val="18"/>
                    </w:rPr>
                  </w:rPrChange>
                </w:rPr>
                <w:t>0.377</w:t>
              </w:r>
            </w:ins>
          </w:p>
        </w:tc>
        <w:tc>
          <w:tcPr>
            <w:tcW w:w="669" w:type="dxa"/>
            <w:vAlign w:val="center"/>
            <w:tcPrChange w:id="17548" w:author="Στάθης Καπ" w:date="2023-03-03T06:26:00Z">
              <w:tcPr>
                <w:tcW w:w="669" w:type="dxa"/>
                <w:vAlign w:val="center"/>
              </w:tcPr>
            </w:tcPrChange>
          </w:tcPr>
          <w:p w14:paraId="46533B87" w14:textId="4610F103" w:rsidR="00C87CFE" w:rsidRPr="00F665AE" w:rsidRDefault="00C87CFE" w:rsidP="00C87CFE">
            <w:pPr>
              <w:jc w:val="center"/>
              <w:rPr>
                <w:ins w:id="17549" w:author="Στάθης Καπ" w:date="2023-03-03T03:54:00Z"/>
                <w:rFonts w:cstheme="minorHAnsi"/>
                <w:sz w:val="16"/>
                <w:szCs w:val="16"/>
              </w:rPr>
            </w:pPr>
            <w:ins w:id="17550" w:author="Στάθης Καπ" w:date="2023-03-03T06:18:00Z">
              <w:r>
                <w:rPr>
                  <w:rFonts w:ascii="Calibri" w:hAnsi="Calibri" w:cstheme="minorHAnsi"/>
                  <w:color w:val="000000"/>
                  <w:sz w:val="16"/>
                  <w:szCs w:val="16"/>
                </w:rPr>
                <w:t>4.66</w:t>
              </w:r>
            </w:ins>
          </w:p>
        </w:tc>
        <w:tc>
          <w:tcPr>
            <w:tcW w:w="543" w:type="dxa"/>
            <w:vAlign w:val="bottom"/>
            <w:tcPrChange w:id="17551" w:author="Στάθης Καπ" w:date="2023-03-03T06:26:00Z">
              <w:tcPr>
                <w:tcW w:w="543" w:type="dxa"/>
                <w:vAlign w:val="bottom"/>
              </w:tcPr>
            </w:tcPrChange>
          </w:tcPr>
          <w:p w14:paraId="021F72F4" w14:textId="74BF8844" w:rsidR="00C87CFE" w:rsidRPr="00F665AE" w:rsidRDefault="00C87CFE" w:rsidP="00C87CFE">
            <w:pPr>
              <w:jc w:val="center"/>
              <w:rPr>
                <w:ins w:id="17552" w:author="Στάθης Καπ" w:date="2023-03-03T03:54:00Z"/>
                <w:rFonts w:ascii="Calibri" w:hAnsi="Calibri" w:cs="Calibri"/>
                <w:color w:val="000000"/>
                <w:sz w:val="16"/>
                <w:szCs w:val="16"/>
                <w:rPrChange w:id="17553" w:author="Στάθης Καπ" w:date="2023-03-03T03:55:00Z">
                  <w:rPr>
                    <w:ins w:id="17554" w:author="Στάθης Καπ" w:date="2023-03-03T03:54:00Z"/>
                    <w:rFonts w:ascii="Calibri" w:hAnsi="Calibri" w:cs="Calibri"/>
                    <w:color w:val="000000"/>
                    <w:sz w:val="18"/>
                    <w:szCs w:val="18"/>
                  </w:rPr>
                </w:rPrChange>
              </w:rPr>
            </w:pPr>
            <w:ins w:id="17555" w:author="Στάθης Καπ" w:date="2023-03-03T03:54:00Z">
              <w:r w:rsidRPr="00F665AE">
                <w:rPr>
                  <w:rFonts w:ascii="Calibri" w:hAnsi="Calibri" w:cs="Calibri"/>
                  <w:color w:val="000000"/>
                  <w:sz w:val="16"/>
                  <w:szCs w:val="16"/>
                  <w:rPrChange w:id="17556" w:author="Στάθης Καπ" w:date="2023-03-03T03:55:00Z">
                    <w:rPr>
                      <w:rFonts w:ascii="Calibri" w:hAnsi="Calibri" w:cs="Calibri"/>
                      <w:color w:val="000000"/>
                      <w:sz w:val="18"/>
                      <w:szCs w:val="18"/>
                    </w:rPr>
                  </w:rPrChange>
                </w:rPr>
                <w:t>813</w:t>
              </w:r>
            </w:ins>
          </w:p>
        </w:tc>
        <w:tc>
          <w:tcPr>
            <w:tcW w:w="621" w:type="dxa"/>
            <w:vAlign w:val="bottom"/>
            <w:tcPrChange w:id="17557" w:author="Στάθης Καπ" w:date="2023-03-03T06:26:00Z">
              <w:tcPr>
                <w:tcW w:w="621" w:type="dxa"/>
                <w:vAlign w:val="bottom"/>
              </w:tcPr>
            </w:tcPrChange>
          </w:tcPr>
          <w:p w14:paraId="0B89A401" w14:textId="72DB9DB3" w:rsidR="00C87CFE" w:rsidRPr="00F665AE" w:rsidRDefault="00C87CFE" w:rsidP="00C87CFE">
            <w:pPr>
              <w:jc w:val="center"/>
              <w:rPr>
                <w:ins w:id="17558" w:author="Στάθης Καπ" w:date="2023-03-03T03:54:00Z"/>
                <w:rFonts w:ascii="Calibri" w:hAnsi="Calibri" w:cs="Calibri"/>
                <w:color w:val="000000"/>
                <w:sz w:val="16"/>
                <w:szCs w:val="16"/>
                <w:rPrChange w:id="17559" w:author="Στάθης Καπ" w:date="2023-03-03T03:55:00Z">
                  <w:rPr>
                    <w:ins w:id="17560" w:author="Στάθης Καπ" w:date="2023-03-03T03:54:00Z"/>
                    <w:rFonts w:ascii="Calibri" w:hAnsi="Calibri" w:cs="Calibri"/>
                    <w:color w:val="000000"/>
                    <w:sz w:val="18"/>
                    <w:szCs w:val="18"/>
                  </w:rPr>
                </w:rPrChange>
              </w:rPr>
            </w:pPr>
            <w:ins w:id="17561" w:author="Στάθης Καπ" w:date="2023-03-03T03:54:00Z">
              <w:r w:rsidRPr="00F665AE">
                <w:rPr>
                  <w:rFonts w:ascii="Calibri" w:hAnsi="Calibri" w:cs="Calibri"/>
                  <w:color w:val="000000"/>
                  <w:sz w:val="16"/>
                  <w:szCs w:val="16"/>
                  <w:rPrChange w:id="17562" w:author="Στάθης Καπ" w:date="2023-03-03T03:55:00Z">
                    <w:rPr>
                      <w:rFonts w:ascii="Calibri" w:hAnsi="Calibri" w:cs="Calibri"/>
                      <w:color w:val="000000"/>
                      <w:sz w:val="18"/>
                      <w:szCs w:val="18"/>
                    </w:rPr>
                  </w:rPrChange>
                </w:rPr>
                <w:t>0.251</w:t>
              </w:r>
            </w:ins>
          </w:p>
        </w:tc>
        <w:tc>
          <w:tcPr>
            <w:tcW w:w="669" w:type="dxa"/>
            <w:vAlign w:val="center"/>
            <w:tcPrChange w:id="17563" w:author="Στάθης Καπ" w:date="2023-03-03T06:26:00Z">
              <w:tcPr>
                <w:tcW w:w="669" w:type="dxa"/>
                <w:vAlign w:val="center"/>
              </w:tcPr>
            </w:tcPrChange>
          </w:tcPr>
          <w:p w14:paraId="3A657808" w14:textId="3052E287" w:rsidR="00C87CFE" w:rsidRPr="00F665AE" w:rsidRDefault="00C87CFE" w:rsidP="00C87CFE">
            <w:pPr>
              <w:jc w:val="center"/>
              <w:rPr>
                <w:ins w:id="17564" w:author="Στάθης Καπ" w:date="2023-03-03T03:54:00Z"/>
                <w:rFonts w:cstheme="minorHAnsi"/>
                <w:sz w:val="16"/>
                <w:szCs w:val="16"/>
              </w:rPr>
            </w:pPr>
            <w:ins w:id="17565" w:author="Στάθης Καπ" w:date="2023-03-03T06:18:00Z">
              <w:r>
                <w:rPr>
                  <w:rFonts w:ascii="Calibri" w:hAnsi="Calibri" w:cstheme="minorHAnsi"/>
                  <w:color w:val="000000"/>
                  <w:sz w:val="16"/>
                  <w:szCs w:val="16"/>
                </w:rPr>
                <w:t>0.73</w:t>
              </w:r>
            </w:ins>
          </w:p>
        </w:tc>
        <w:tc>
          <w:tcPr>
            <w:tcW w:w="508" w:type="dxa"/>
            <w:vAlign w:val="bottom"/>
            <w:tcPrChange w:id="17566" w:author="Στάθης Καπ" w:date="2023-03-03T06:26:00Z">
              <w:tcPr>
                <w:tcW w:w="508" w:type="dxa"/>
                <w:vAlign w:val="bottom"/>
              </w:tcPr>
            </w:tcPrChange>
          </w:tcPr>
          <w:p w14:paraId="61BAA82E" w14:textId="6E3DC5C0" w:rsidR="00C87CFE" w:rsidRPr="00F665AE" w:rsidRDefault="00C87CFE" w:rsidP="00C87CFE">
            <w:pPr>
              <w:jc w:val="center"/>
              <w:rPr>
                <w:ins w:id="17567" w:author="Στάθης Καπ" w:date="2023-03-03T03:54:00Z"/>
                <w:rFonts w:ascii="Calibri" w:hAnsi="Calibri" w:cs="Calibri"/>
                <w:color w:val="000000"/>
                <w:sz w:val="16"/>
                <w:szCs w:val="16"/>
                <w:rPrChange w:id="17568" w:author="Στάθης Καπ" w:date="2023-03-03T03:55:00Z">
                  <w:rPr>
                    <w:ins w:id="17569" w:author="Στάθης Καπ" w:date="2023-03-03T03:54:00Z"/>
                    <w:rFonts w:ascii="Calibri" w:hAnsi="Calibri" w:cs="Calibri"/>
                    <w:color w:val="000000"/>
                    <w:sz w:val="18"/>
                    <w:szCs w:val="18"/>
                  </w:rPr>
                </w:rPrChange>
              </w:rPr>
            </w:pPr>
            <w:ins w:id="17570" w:author="Στάθης Καπ" w:date="2023-03-03T03:54:00Z">
              <w:r w:rsidRPr="00F665AE">
                <w:rPr>
                  <w:rFonts w:ascii="Calibri" w:hAnsi="Calibri" w:cs="Calibri"/>
                  <w:color w:val="000000"/>
                  <w:sz w:val="16"/>
                  <w:szCs w:val="16"/>
                  <w:rPrChange w:id="17571" w:author="Στάθης Καπ" w:date="2023-03-03T03:55:00Z">
                    <w:rPr>
                      <w:rFonts w:ascii="Calibri" w:hAnsi="Calibri" w:cs="Calibri"/>
                      <w:color w:val="000000"/>
                      <w:sz w:val="18"/>
                      <w:szCs w:val="18"/>
                    </w:rPr>
                  </w:rPrChange>
                </w:rPr>
                <w:t>796</w:t>
              </w:r>
            </w:ins>
          </w:p>
        </w:tc>
        <w:tc>
          <w:tcPr>
            <w:tcW w:w="541" w:type="dxa"/>
            <w:vAlign w:val="bottom"/>
            <w:tcPrChange w:id="17572" w:author="Στάθης Καπ" w:date="2023-03-03T06:26:00Z">
              <w:tcPr>
                <w:tcW w:w="541" w:type="dxa"/>
                <w:vAlign w:val="bottom"/>
              </w:tcPr>
            </w:tcPrChange>
          </w:tcPr>
          <w:p w14:paraId="50D2E319" w14:textId="52D83BFA" w:rsidR="00C87CFE" w:rsidRPr="00F665AE" w:rsidRDefault="00C87CFE" w:rsidP="00C87CFE">
            <w:pPr>
              <w:jc w:val="center"/>
              <w:rPr>
                <w:ins w:id="17573" w:author="Στάθης Καπ" w:date="2023-03-03T03:54:00Z"/>
                <w:rFonts w:ascii="Calibri" w:hAnsi="Calibri" w:cs="Calibri"/>
                <w:color w:val="000000"/>
                <w:sz w:val="16"/>
                <w:szCs w:val="16"/>
                <w:rPrChange w:id="17574" w:author="Στάθης Καπ" w:date="2023-03-03T03:55:00Z">
                  <w:rPr>
                    <w:ins w:id="17575" w:author="Στάθης Καπ" w:date="2023-03-03T03:54:00Z"/>
                    <w:rFonts w:ascii="Calibri" w:hAnsi="Calibri" w:cs="Calibri"/>
                    <w:color w:val="000000"/>
                    <w:sz w:val="18"/>
                    <w:szCs w:val="18"/>
                  </w:rPr>
                </w:rPrChange>
              </w:rPr>
            </w:pPr>
            <w:ins w:id="17576" w:author="Στάθης Καπ" w:date="2023-03-03T03:54:00Z">
              <w:r w:rsidRPr="00F665AE">
                <w:rPr>
                  <w:rFonts w:ascii="Calibri" w:hAnsi="Calibri" w:cs="Calibri"/>
                  <w:color w:val="000000"/>
                  <w:sz w:val="16"/>
                  <w:szCs w:val="16"/>
                  <w:rPrChange w:id="17577" w:author="Στάθης Καπ" w:date="2023-03-03T03:55:00Z">
                    <w:rPr>
                      <w:rFonts w:ascii="Calibri" w:hAnsi="Calibri" w:cs="Calibri"/>
                      <w:color w:val="000000"/>
                      <w:sz w:val="18"/>
                      <w:szCs w:val="18"/>
                    </w:rPr>
                  </w:rPrChange>
                </w:rPr>
                <w:t>0.24</w:t>
              </w:r>
            </w:ins>
          </w:p>
        </w:tc>
        <w:tc>
          <w:tcPr>
            <w:tcW w:w="589" w:type="dxa"/>
            <w:vAlign w:val="center"/>
            <w:tcPrChange w:id="17578" w:author="Στάθης Καπ" w:date="2023-03-03T06:26:00Z">
              <w:tcPr>
                <w:tcW w:w="589" w:type="dxa"/>
                <w:vAlign w:val="center"/>
              </w:tcPr>
            </w:tcPrChange>
          </w:tcPr>
          <w:p w14:paraId="455F0F9F" w14:textId="5F1C2135" w:rsidR="00C87CFE" w:rsidRPr="00F665AE" w:rsidRDefault="00C87CFE" w:rsidP="00C87CFE">
            <w:pPr>
              <w:jc w:val="center"/>
              <w:rPr>
                <w:ins w:id="17579" w:author="Στάθης Καπ" w:date="2023-03-03T03:54:00Z"/>
                <w:rFonts w:cstheme="minorHAnsi"/>
                <w:sz w:val="16"/>
                <w:szCs w:val="16"/>
              </w:rPr>
            </w:pPr>
            <w:ins w:id="17580" w:author="Στάθης Καπ" w:date="2023-03-03T06:18:00Z">
              <w:r>
                <w:rPr>
                  <w:rFonts w:ascii="Calibri" w:hAnsi="Calibri" w:cstheme="minorHAnsi"/>
                  <w:color w:val="000000"/>
                  <w:sz w:val="16"/>
                  <w:szCs w:val="16"/>
                </w:rPr>
                <w:t>2.81</w:t>
              </w:r>
            </w:ins>
          </w:p>
        </w:tc>
        <w:tc>
          <w:tcPr>
            <w:tcW w:w="463" w:type="dxa"/>
            <w:vAlign w:val="bottom"/>
            <w:tcPrChange w:id="17581" w:author="Στάθης Καπ" w:date="2023-03-03T06:26:00Z">
              <w:tcPr>
                <w:tcW w:w="463" w:type="dxa"/>
                <w:vAlign w:val="bottom"/>
              </w:tcPr>
            </w:tcPrChange>
          </w:tcPr>
          <w:p w14:paraId="6AE722EC" w14:textId="4C81CEF2" w:rsidR="00C87CFE" w:rsidRPr="00F665AE" w:rsidRDefault="00C87CFE" w:rsidP="00C87CFE">
            <w:pPr>
              <w:jc w:val="center"/>
              <w:rPr>
                <w:ins w:id="17582" w:author="Στάθης Καπ" w:date="2023-03-03T03:54:00Z"/>
                <w:rFonts w:ascii="Calibri" w:hAnsi="Calibri" w:cs="Calibri"/>
                <w:color w:val="000000"/>
                <w:sz w:val="16"/>
                <w:szCs w:val="16"/>
                <w:rPrChange w:id="17583" w:author="Στάθης Καπ" w:date="2023-03-03T03:55:00Z">
                  <w:rPr>
                    <w:ins w:id="17584" w:author="Στάθης Καπ" w:date="2023-03-03T03:54:00Z"/>
                    <w:rFonts w:ascii="Calibri" w:hAnsi="Calibri" w:cs="Calibri"/>
                    <w:color w:val="000000"/>
                    <w:sz w:val="18"/>
                    <w:szCs w:val="18"/>
                  </w:rPr>
                </w:rPrChange>
              </w:rPr>
            </w:pPr>
            <w:ins w:id="17585" w:author="Στάθης Καπ" w:date="2023-03-03T03:54:00Z">
              <w:r w:rsidRPr="00F665AE">
                <w:rPr>
                  <w:rFonts w:ascii="Calibri" w:hAnsi="Calibri" w:cs="Calibri"/>
                  <w:color w:val="000000"/>
                  <w:sz w:val="16"/>
                  <w:szCs w:val="16"/>
                  <w:rPrChange w:id="17586" w:author="Στάθης Καπ" w:date="2023-03-03T03:55:00Z">
                    <w:rPr>
                      <w:rFonts w:ascii="Calibri" w:hAnsi="Calibri" w:cs="Calibri"/>
                      <w:color w:val="000000"/>
                      <w:sz w:val="18"/>
                      <w:szCs w:val="18"/>
                    </w:rPr>
                  </w:rPrChange>
                </w:rPr>
                <w:t>716</w:t>
              </w:r>
            </w:ins>
          </w:p>
        </w:tc>
        <w:tc>
          <w:tcPr>
            <w:tcW w:w="541" w:type="dxa"/>
            <w:vAlign w:val="bottom"/>
            <w:tcPrChange w:id="17587" w:author="Στάθης Καπ" w:date="2023-03-03T06:26:00Z">
              <w:tcPr>
                <w:tcW w:w="541" w:type="dxa"/>
                <w:vAlign w:val="bottom"/>
              </w:tcPr>
            </w:tcPrChange>
          </w:tcPr>
          <w:p w14:paraId="4033A19C" w14:textId="2AECEDAF" w:rsidR="00C87CFE" w:rsidRPr="00F665AE" w:rsidRDefault="00C87CFE" w:rsidP="00C87CFE">
            <w:pPr>
              <w:jc w:val="center"/>
              <w:rPr>
                <w:ins w:id="17588" w:author="Στάθης Καπ" w:date="2023-03-03T03:54:00Z"/>
                <w:rFonts w:ascii="Calibri" w:hAnsi="Calibri" w:cs="Calibri"/>
                <w:color w:val="000000"/>
                <w:sz w:val="16"/>
                <w:szCs w:val="16"/>
                <w:rPrChange w:id="17589" w:author="Στάθης Καπ" w:date="2023-03-03T03:55:00Z">
                  <w:rPr>
                    <w:ins w:id="17590" w:author="Στάθης Καπ" w:date="2023-03-03T03:54:00Z"/>
                    <w:rFonts w:ascii="Calibri" w:hAnsi="Calibri" w:cs="Calibri"/>
                    <w:color w:val="000000"/>
                    <w:sz w:val="18"/>
                    <w:szCs w:val="18"/>
                  </w:rPr>
                </w:rPrChange>
              </w:rPr>
            </w:pPr>
            <w:ins w:id="17591" w:author="Στάθης Καπ" w:date="2023-03-03T03:54:00Z">
              <w:r w:rsidRPr="00F665AE">
                <w:rPr>
                  <w:rFonts w:ascii="Calibri" w:hAnsi="Calibri" w:cs="Calibri"/>
                  <w:color w:val="000000"/>
                  <w:sz w:val="16"/>
                  <w:szCs w:val="16"/>
                  <w:rPrChange w:id="17592" w:author="Στάθης Καπ" w:date="2023-03-03T03:55:00Z">
                    <w:rPr>
                      <w:rFonts w:ascii="Calibri" w:hAnsi="Calibri" w:cs="Calibri"/>
                      <w:color w:val="000000"/>
                      <w:sz w:val="18"/>
                      <w:szCs w:val="18"/>
                    </w:rPr>
                  </w:rPrChange>
                </w:rPr>
                <w:t>0.201</w:t>
              </w:r>
            </w:ins>
          </w:p>
        </w:tc>
        <w:tc>
          <w:tcPr>
            <w:tcW w:w="589" w:type="dxa"/>
            <w:vAlign w:val="center"/>
            <w:tcPrChange w:id="17593" w:author="Στάθης Καπ" w:date="2023-03-03T06:26:00Z">
              <w:tcPr>
                <w:tcW w:w="589" w:type="dxa"/>
                <w:vAlign w:val="center"/>
              </w:tcPr>
            </w:tcPrChange>
          </w:tcPr>
          <w:p w14:paraId="17CBAA7A" w14:textId="103AB023" w:rsidR="00C87CFE" w:rsidRPr="00F665AE" w:rsidRDefault="00C87CFE" w:rsidP="00C87CFE">
            <w:pPr>
              <w:jc w:val="center"/>
              <w:rPr>
                <w:ins w:id="17594" w:author="Στάθης Καπ" w:date="2023-03-03T03:54:00Z"/>
                <w:rFonts w:cstheme="minorHAnsi"/>
                <w:sz w:val="16"/>
                <w:szCs w:val="16"/>
              </w:rPr>
            </w:pPr>
            <w:ins w:id="17595"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175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97" w:author="Στάθης Καπ" w:date="2023-03-03T03:54:00Z"/>
        </w:trPr>
        <w:tc>
          <w:tcPr>
            <w:tcW w:w="515" w:type="dxa"/>
            <w:tcBorders>
              <w:top w:val="nil"/>
              <w:bottom w:val="nil"/>
              <w:right w:val="single" w:sz="4" w:space="0" w:color="auto"/>
            </w:tcBorders>
            <w:shd w:val="clear" w:color="auto" w:fill="E7E6E6" w:themeFill="background2"/>
            <w:vAlign w:val="bottom"/>
            <w:tcPrChange w:id="17598" w:author="Στάθης Καπ" w:date="2023-03-03T06:26:00Z">
              <w:tcPr>
                <w:tcW w:w="515" w:type="dxa"/>
                <w:vAlign w:val="bottom"/>
              </w:tcPr>
            </w:tcPrChange>
          </w:tcPr>
          <w:p w14:paraId="4E18DFDE" w14:textId="5E672F42" w:rsidR="00C87CFE" w:rsidRPr="00F665AE" w:rsidRDefault="00C87CFE" w:rsidP="00C87CFE">
            <w:pPr>
              <w:jc w:val="center"/>
              <w:rPr>
                <w:ins w:id="17599" w:author="Στάθης Καπ" w:date="2023-03-03T03:54:00Z"/>
                <w:rFonts w:ascii="Calibri" w:hAnsi="Calibri" w:cs="Calibri"/>
                <w:color w:val="000000"/>
                <w:sz w:val="16"/>
                <w:szCs w:val="16"/>
                <w:rPrChange w:id="17600" w:author="Στάθης Καπ" w:date="2023-03-03T03:55:00Z">
                  <w:rPr>
                    <w:ins w:id="17601" w:author="Στάθης Καπ" w:date="2023-03-03T03:54:00Z"/>
                    <w:rFonts w:ascii="Calibri" w:hAnsi="Calibri" w:cs="Calibri"/>
                    <w:color w:val="000000"/>
                    <w:sz w:val="18"/>
                    <w:szCs w:val="18"/>
                  </w:rPr>
                </w:rPrChange>
              </w:rPr>
            </w:pPr>
            <w:ins w:id="17602" w:author="Στάθης Καπ" w:date="2023-03-03T03:54:00Z">
              <w:r w:rsidRPr="00F665AE">
                <w:rPr>
                  <w:rFonts w:ascii="Calibri" w:hAnsi="Calibri" w:cs="Calibri"/>
                  <w:color w:val="000000"/>
                  <w:sz w:val="16"/>
                  <w:szCs w:val="16"/>
                  <w:rPrChange w:id="17603"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17604" w:author="Στάθης Καπ" w:date="2023-03-03T06:26:00Z">
              <w:tcPr>
                <w:tcW w:w="560" w:type="dxa"/>
              </w:tcPr>
            </w:tcPrChange>
          </w:tcPr>
          <w:p w14:paraId="2B5125C3" w14:textId="378CEB44" w:rsidR="00C87CFE" w:rsidRPr="00F665AE" w:rsidRDefault="00C87CFE" w:rsidP="00C87CFE">
            <w:pPr>
              <w:jc w:val="center"/>
              <w:rPr>
                <w:ins w:id="17605" w:author="Στάθης Καπ" w:date="2023-03-03T03:54:00Z"/>
                <w:sz w:val="16"/>
                <w:szCs w:val="16"/>
                <w:rPrChange w:id="17606" w:author="Στάθης Καπ" w:date="2023-03-03T03:55:00Z">
                  <w:rPr>
                    <w:ins w:id="17607" w:author="Στάθης Καπ" w:date="2023-03-03T03:54:00Z"/>
                    <w:sz w:val="18"/>
                    <w:szCs w:val="18"/>
                  </w:rPr>
                </w:rPrChange>
              </w:rPr>
            </w:pPr>
            <w:ins w:id="17608" w:author="Στάθης Καπ" w:date="2023-03-03T03:54:00Z">
              <w:r w:rsidRPr="00F665AE">
                <w:rPr>
                  <w:sz w:val="16"/>
                  <w:szCs w:val="16"/>
                  <w:rPrChange w:id="17609" w:author="Στάθης Καπ" w:date="2023-03-03T03:55:00Z">
                    <w:rPr>
                      <w:sz w:val="18"/>
                      <w:szCs w:val="18"/>
                    </w:rPr>
                  </w:rPrChange>
                </w:rPr>
                <w:t>899</w:t>
              </w:r>
            </w:ins>
          </w:p>
        </w:tc>
        <w:tc>
          <w:tcPr>
            <w:tcW w:w="855" w:type="dxa"/>
            <w:tcPrChange w:id="17610" w:author="Στάθης Καπ" w:date="2023-03-03T06:26:00Z">
              <w:tcPr>
                <w:tcW w:w="855" w:type="dxa"/>
              </w:tcPr>
            </w:tcPrChange>
          </w:tcPr>
          <w:p w14:paraId="632262B5" w14:textId="342A65F2" w:rsidR="00C87CFE" w:rsidRPr="00F665AE" w:rsidRDefault="00C87CFE" w:rsidP="00C87CFE">
            <w:pPr>
              <w:jc w:val="center"/>
              <w:rPr>
                <w:ins w:id="17611" w:author="Στάθης Καπ" w:date="2023-03-03T03:54:00Z"/>
                <w:sz w:val="16"/>
                <w:szCs w:val="16"/>
                <w:rPrChange w:id="17612" w:author="Στάθης Καπ" w:date="2023-03-03T03:55:00Z">
                  <w:rPr>
                    <w:ins w:id="17613" w:author="Στάθης Καπ" w:date="2023-03-03T03:54:00Z"/>
                    <w:sz w:val="18"/>
                    <w:szCs w:val="18"/>
                  </w:rPr>
                </w:rPrChange>
              </w:rPr>
            </w:pPr>
            <w:ins w:id="17614" w:author="Στάθης Καπ" w:date="2023-03-03T03:54:00Z">
              <w:r w:rsidRPr="00F665AE">
                <w:rPr>
                  <w:sz w:val="16"/>
                  <w:szCs w:val="16"/>
                  <w:rPrChange w:id="17615" w:author="Στάθης Καπ" w:date="2023-03-03T03:55:00Z">
                    <w:rPr>
                      <w:sz w:val="18"/>
                      <w:szCs w:val="18"/>
                    </w:rPr>
                  </w:rPrChange>
                </w:rPr>
                <w:t>860</w:t>
              </w:r>
            </w:ins>
          </w:p>
        </w:tc>
        <w:tc>
          <w:tcPr>
            <w:tcW w:w="544" w:type="dxa"/>
            <w:vAlign w:val="bottom"/>
            <w:tcPrChange w:id="17616" w:author="Στάθης Καπ" w:date="2023-03-03T06:26:00Z">
              <w:tcPr>
                <w:tcW w:w="544" w:type="dxa"/>
                <w:vAlign w:val="bottom"/>
              </w:tcPr>
            </w:tcPrChange>
          </w:tcPr>
          <w:p w14:paraId="3931B4C9" w14:textId="5995D160" w:rsidR="00C87CFE" w:rsidRPr="00F665AE" w:rsidRDefault="00C87CFE" w:rsidP="00C87CFE">
            <w:pPr>
              <w:jc w:val="center"/>
              <w:rPr>
                <w:ins w:id="17617" w:author="Στάθης Καπ" w:date="2023-03-03T03:54:00Z"/>
                <w:rFonts w:ascii="Calibri" w:hAnsi="Calibri" w:cs="Calibri"/>
                <w:color w:val="000000"/>
                <w:sz w:val="16"/>
                <w:szCs w:val="16"/>
                <w:rPrChange w:id="17618" w:author="Στάθης Καπ" w:date="2023-03-03T03:55:00Z">
                  <w:rPr>
                    <w:ins w:id="17619" w:author="Στάθης Καπ" w:date="2023-03-03T03:54:00Z"/>
                    <w:rFonts w:ascii="Calibri" w:hAnsi="Calibri" w:cs="Calibri"/>
                    <w:color w:val="000000"/>
                    <w:sz w:val="18"/>
                    <w:szCs w:val="18"/>
                  </w:rPr>
                </w:rPrChange>
              </w:rPr>
            </w:pPr>
            <w:ins w:id="17620" w:author="Στάθης Καπ" w:date="2023-03-03T03:54:00Z">
              <w:r w:rsidRPr="00F665AE">
                <w:rPr>
                  <w:rFonts w:ascii="Calibri" w:hAnsi="Calibri" w:cs="Calibri"/>
                  <w:color w:val="000000"/>
                  <w:sz w:val="16"/>
                  <w:szCs w:val="16"/>
                  <w:rPrChange w:id="17621" w:author="Στάθης Καπ" w:date="2023-03-03T03:55:00Z">
                    <w:rPr>
                      <w:rFonts w:ascii="Calibri" w:hAnsi="Calibri" w:cs="Calibri"/>
                      <w:color w:val="000000"/>
                      <w:sz w:val="18"/>
                      <w:szCs w:val="18"/>
                    </w:rPr>
                  </w:rPrChange>
                </w:rPr>
                <w:t>841</w:t>
              </w:r>
            </w:ins>
          </w:p>
        </w:tc>
        <w:tc>
          <w:tcPr>
            <w:tcW w:w="621" w:type="dxa"/>
            <w:vAlign w:val="bottom"/>
            <w:tcPrChange w:id="17622" w:author="Στάθης Καπ" w:date="2023-03-03T06:26:00Z">
              <w:tcPr>
                <w:tcW w:w="621" w:type="dxa"/>
                <w:vAlign w:val="bottom"/>
              </w:tcPr>
            </w:tcPrChange>
          </w:tcPr>
          <w:p w14:paraId="42F16699" w14:textId="638E2F42" w:rsidR="00C87CFE" w:rsidRPr="00F665AE" w:rsidRDefault="00C87CFE" w:rsidP="00C87CFE">
            <w:pPr>
              <w:jc w:val="center"/>
              <w:rPr>
                <w:ins w:id="17623" w:author="Στάθης Καπ" w:date="2023-03-03T03:54:00Z"/>
                <w:rFonts w:ascii="Calibri" w:hAnsi="Calibri" w:cs="Calibri"/>
                <w:color w:val="000000"/>
                <w:sz w:val="16"/>
                <w:szCs w:val="16"/>
                <w:rPrChange w:id="17624" w:author="Στάθης Καπ" w:date="2023-03-03T03:55:00Z">
                  <w:rPr>
                    <w:ins w:id="17625" w:author="Στάθης Καπ" w:date="2023-03-03T03:54:00Z"/>
                    <w:rFonts w:ascii="Calibri" w:hAnsi="Calibri" w:cs="Calibri"/>
                    <w:color w:val="000000"/>
                    <w:sz w:val="18"/>
                    <w:szCs w:val="18"/>
                  </w:rPr>
                </w:rPrChange>
              </w:rPr>
            </w:pPr>
            <w:ins w:id="17626" w:author="Στάθης Καπ" w:date="2023-03-03T03:54:00Z">
              <w:r w:rsidRPr="00F665AE">
                <w:rPr>
                  <w:rFonts w:ascii="Calibri" w:hAnsi="Calibri" w:cs="Calibri"/>
                  <w:color w:val="000000"/>
                  <w:sz w:val="16"/>
                  <w:szCs w:val="16"/>
                  <w:rPrChange w:id="17627" w:author="Στάθης Καπ" w:date="2023-03-03T03:55:00Z">
                    <w:rPr>
                      <w:rFonts w:ascii="Calibri" w:hAnsi="Calibri" w:cs="Calibri"/>
                      <w:color w:val="000000"/>
                      <w:sz w:val="18"/>
                      <w:szCs w:val="18"/>
                    </w:rPr>
                  </w:rPrChange>
                </w:rPr>
                <w:t>0.369</w:t>
              </w:r>
            </w:ins>
          </w:p>
        </w:tc>
        <w:tc>
          <w:tcPr>
            <w:tcW w:w="669" w:type="dxa"/>
            <w:vAlign w:val="center"/>
            <w:tcPrChange w:id="17628" w:author="Στάθης Καπ" w:date="2023-03-03T06:26:00Z">
              <w:tcPr>
                <w:tcW w:w="669" w:type="dxa"/>
                <w:vAlign w:val="center"/>
              </w:tcPr>
            </w:tcPrChange>
          </w:tcPr>
          <w:p w14:paraId="41F9E4C8" w14:textId="12FAE685" w:rsidR="00C87CFE" w:rsidRPr="00F665AE" w:rsidRDefault="00C87CFE" w:rsidP="00C87CFE">
            <w:pPr>
              <w:jc w:val="center"/>
              <w:rPr>
                <w:ins w:id="17629" w:author="Στάθης Καπ" w:date="2023-03-03T03:54:00Z"/>
                <w:rFonts w:cstheme="minorHAnsi"/>
                <w:sz w:val="16"/>
                <w:szCs w:val="16"/>
              </w:rPr>
            </w:pPr>
            <w:ins w:id="17630" w:author="Στάθης Καπ" w:date="2023-03-03T06:18:00Z">
              <w:r>
                <w:rPr>
                  <w:rFonts w:ascii="Calibri" w:hAnsi="Calibri" w:cstheme="minorHAnsi"/>
                  <w:color w:val="000000"/>
                  <w:sz w:val="16"/>
                  <w:szCs w:val="16"/>
                </w:rPr>
                <w:t>6.45</w:t>
              </w:r>
            </w:ins>
          </w:p>
        </w:tc>
        <w:tc>
          <w:tcPr>
            <w:tcW w:w="543" w:type="dxa"/>
            <w:vAlign w:val="bottom"/>
            <w:tcPrChange w:id="17631" w:author="Στάθης Καπ" w:date="2023-03-03T06:26:00Z">
              <w:tcPr>
                <w:tcW w:w="543" w:type="dxa"/>
                <w:vAlign w:val="bottom"/>
              </w:tcPr>
            </w:tcPrChange>
          </w:tcPr>
          <w:p w14:paraId="2ACAA765" w14:textId="60B7D995" w:rsidR="00C87CFE" w:rsidRPr="00F665AE" w:rsidRDefault="00C87CFE" w:rsidP="00C87CFE">
            <w:pPr>
              <w:jc w:val="center"/>
              <w:rPr>
                <w:ins w:id="17632" w:author="Στάθης Καπ" w:date="2023-03-03T03:54:00Z"/>
                <w:rFonts w:ascii="Calibri" w:hAnsi="Calibri" w:cs="Calibri"/>
                <w:color w:val="000000"/>
                <w:sz w:val="16"/>
                <w:szCs w:val="16"/>
                <w:rPrChange w:id="17633" w:author="Στάθης Καπ" w:date="2023-03-03T03:55:00Z">
                  <w:rPr>
                    <w:ins w:id="17634" w:author="Στάθης Καπ" w:date="2023-03-03T03:54:00Z"/>
                    <w:rFonts w:ascii="Calibri" w:hAnsi="Calibri" w:cs="Calibri"/>
                    <w:color w:val="000000"/>
                    <w:sz w:val="18"/>
                    <w:szCs w:val="18"/>
                  </w:rPr>
                </w:rPrChange>
              </w:rPr>
            </w:pPr>
            <w:ins w:id="17635" w:author="Στάθης Καπ" w:date="2023-03-03T03:54:00Z">
              <w:r w:rsidRPr="00F665AE">
                <w:rPr>
                  <w:rFonts w:ascii="Calibri" w:hAnsi="Calibri" w:cs="Calibri"/>
                  <w:color w:val="000000"/>
                  <w:sz w:val="16"/>
                  <w:szCs w:val="16"/>
                  <w:rPrChange w:id="17636" w:author="Στάθης Καπ" w:date="2023-03-03T03:55:00Z">
                    <w:rPr>
                      <w:rFonts w:ascii="Calibri" w:hAnsi="Calibri" w:cs="Calibri"/>
                      <w:color w:val="000000"/>
                      <w:sz w:val="18"/>
                      <w:szCs w:val="18"/>
                    </w:rPr>
                  </w:rPrChange>
                </w:rPr>
                <w:t>832</w:t>
              </w:r>
            </w:ins>
          </w:p>
        </w:tc>
        <w:tc>
          <w:tcPr>
            <w:tcW w:w="621" w:type="dxa"/>
            <w:vAlign w:val="bottom"/>
            <w:tcPrChange w:id="17637" w:author="Στάθης Καπ" w:date="2023-03-03T06:26:00Z">
              <w:tcPr>
                <w:tcW w:w="621" w:type="dxa"/>
                <w:vAlign w:val="bottom"/>
              </w:tcPr>
            </w:tcPrChange>
          </w:tcPr>
          <w:p w14:paraId="3B84A642" w14:textId="08230478" w:rsidR="00C87CFE" w:rsidRPr="00F665AE" w:rsidRDefault="00C87CFE" w:rsidP="00C87CFE">
            <w:pPr>
              <w:jc w:val="center"/>
              <w:rPr>
                <w:ins w:id="17638" w:author="Στάθης Καπ" w:date="2023-03-03T03:54:00Z"/>
                <w:rFonts w:ascii="Calibri" w:hAnsi="Calibri" w:cs="Calibri"/>
                <w:color w:val="000000"/>
                <w:sz w:val="16"/>
                <w:szCs w:val="16"/>
                <w:rPrChange w:id="17639" w:author="Στάθης Καπ" w:date="2023-03-03T03:55:00Z">
                  <w:rPr>
                    <w:ins w:id="17640" w:author="Στάθης Καπ" w:date="2023-03-03T03:54:00Z"/>
                    <w:rFonts w:ascii="Calibri" w:hAnsi="Calibri" w:cs="Calibri"/>
                    <w:color w:val="000000"/>
                    <w:sz w:val="18"/>
                    <w:szCs w:val="18"/>
                  </w:rPr>
                </w:rPrChange>
              </w:rPr>
            </w:pPr>
            <w:ins w:id="17641" w:author="Στάθης Καπ" w:date="2023-03-03T03:54:00Z">
              <w:r w:rsidRPr="00F665AE">
                <w:rPr>
                  <w:rFonts w:ascii="Calibri" w:hAnsi="Calibri" w:cs="Calibri"/>
                  <w:color w:val="000000"/>
                  <w:sz w:val="16"/>
                  <w:szCs w:val="16"/>
                  <w:rPrChange w:id="17642" w:author="Στάθης Καπ" w:date="2023-03-03T03:55:00Z">
                    <w:rPr>
                      <w:rFonts w:ascii="Calibri" w:hAnsi="Calibri" w:cs="Calibri"/>
                      <w:color w:val="000000"/>
                      <w:sz w:val="18"/>
                      <w:szCs w:val="18"/>
                    </w:rPr>
                  </w:rPrChange>
                </w:rPr>
                <w:t>0.227</w:t>
              </w:r>
            </w:ins>
          </w:p>
        </w:tc>
        <w:tc>
          <w:tcPr>
            <w:tcW w:w="669" w:type="dxa"/>
            <w:vAlign w:val="center"/>
            <w:tcPrChange w:id="17643" w:author="Στάθης Καπ" w:date="2023-03-03T06:26:00Z">
              <w:tcPr>
                <w:tcW w:w="669" w:type="dxa"/>
                <w:vAlign w:val="center"/>
              </w:tcPr>
            </w:tcPrChange>
          </w:tcPr>
          <w:p w14:paraId="6AEB0046" w14:textId="76C92B6F" w:rsidR="00C87CFE" w:rsidRPr="00F665AE" w:rsidRDefault="00C87CFE" w:rsidP="00C87CFE">
            <w:pPr>
              <w:jc w:val="center"/>
              <w:rPr>
                <w:ins w:id="17644" w:author="Στάθης Καπ" w:date="2023-03-03T03:54:00Z"/>
                <w:rFonts w:cstheme="minorHAnsi"/>
                <w:sz w:val="16"/>
                <w:szCs w:val="16"/>
              </w:rPr>
            </w:pPr>
            <w:ins w:id="17645" w:author="Στάθης Καπ" w:date="2023-03-03T06:18:00Z">
              <w:r>
                <w:rPr>
                  <w:rFonts w:ascii="Calibri" w:hAnsi="Calibri" w:cstheme="minorHAnsi"/>
                  <w:color w:val="000000"/>
                  <w:sz w:val="16"/>
                  <w:szCs w:val="16"/>
                </w:rPr>
                <w:t>1.07</w:t>
              </w:r>
            </w:ins>
          </w:p>
        </w:tc>
        <w:tc>
          <w:tcPr>
            <w:tcW w:w="508" w:type="dxa"/>
            <w:vAlign w:val="bottom"/>
            <w:tcPrChange w:id="17646" w:author="Στάθης Καπ" w:date="2023-03-03T06:26:00Z">
              <w:tcPr>
                <w:tcW w:w="508" w:type="dxa"/>
                <w:vAlign w:val="bottom"/>
              </w:tcPr>
            </w:tcPrChange>
          </w:tcPr>
          <w:p w14:paraId="54767683" w14:textId="426F332E" w:rsidR="00C87CFE" w:rsidRPr="00F665AE" w:rsidRDefault="00C87CFE" w:rsidP="00C87CFE">
            <w:pPr>
              <w:jc w:val="center"/>
              <w:rPr>
                <w:ins w:id="17647" w:author="Στάθης Καπ" w:date="2023-03-03T03:54:00Z"/>
                <w:rFonts w:ascii="Calibri" w:hAnsi="Calibri" w:cs="Calibri"/>
                <w:color w:val="000000"/>
                <w:sz w:val="16"/>
                <w:szCs w:val="16"/>
                <w:rPrChange w:id="17648" w:author="Στάθης Καπ" w:date="2023-03-03T03:55:00Z">
                  <w:rPr>
                    <w:ins w:id="17649" w:author="Στάθης Καπ" w:date="2023-03-03T03:54:00Z"/>
                    <w:rFonts w:ascii="Calibri" w:hAnsi="Calibri" w:cs="Calibri"/>
                    <w:color w:val="000000"/>
                    <w:sz w:val="18"/>
                    <w:szCs w:val="18"/>
                  </w:rPr>
                </w:rPrChange>
              </w:rPr>
            </w:pPr>
            <w:ins w:id="17650" w:author="Στάθης Καπ" w:date="2023-03-03T03:54:00Z">
              <w:r w:rsidRPr="00F665AE">
                <w:rPr>
                  <w:rFonts w:ascii="Calibri" w:hAnsi="Calibri" w:cs="Calibri"/>
                  <w:color w:val="000000"/>
                  <w:sz w:val="16"/>
                  <w:szCs w:val="16"/>
                  <w:rPrChange w:id="17651" w:author="Στάθης Καπ" w:date="2023-03-03T03:55:00Z">
                    <w:rPr>
                      <w:rFonts w:ascii="Calibri" w:hAnsi="Calibri" w:cs="Calibri"/>
                      <w:color w:val="000000"/>
                      <w:sz w:val="18"/>
                      <w:szCs w:val="18"/>
                    </w:rPr>
                  </w:rPrChange>
                </w:rPr>
                <w:t>828</w:t>
              </w:r>
            </w:ins>
          </w:p>
        </w:tc>
        <w:tc>
          <w:tcPr>
            <w:tcW w:w="541" w:type="dxa"/>
            <w:vAlign w:val="bottom"/>
            <w:tcPrChange w:id="17652" w:author="Στάθης Καπ" w:date="2023-03-03T06:26:00Z">
              <w:tcPr>
                <w:tcW w:w="541" w:type="dxa"/>
                <w:vAlign w:val="bottom"/>
              </w:tcPr>
            </w:tcPrChange>
          </w:tcPr>
          <w:p w14:paraId="5FAD6DCF" w14:textId="3F0B3F68" w:rsidR="00C87CFE" w:rsidRPr="00F665AE" w:rsidRDefault="00C87CFE" w:rsidP="00C87CFE">
            <w:pPr>
              <w:jc w:val="center"/>
              <w:rPr>
                <w:ins w:id="17653" w:author="Στάθης Καπ" w:date="2023-03-03T03:54:00Z"/>
                <w:rFonts w:ascii="Calibri" w:hAnsi="Calibri" w:cs="Calibri"/>
                <w:color w:val="000000"/>
                <w:sz w:val="16"/>
                <w:szCs w:val="16"/>
                <w:rPrChange w:id="17654" w:author="Στάθης Καπ" w:date="2023-03-03T03:55:00Z">
                  <w:rPr>
                    <w:ins w:id="17655" w:author="Στάθης Καπ" w:date="2023-03-03T03:54:00Z"/>
                    <w:rFonts w:ascii="Calibri" w:hAnsi="Calibri" w:cs="Calibri"/>
                    <w:color w:val="000000"/>
                    <w:sz w:val="18"/>
                    <w:szCs w:val="18"/>
                  </w:rPr>
                </w:rPrChange>
              </w:rPr>
            </w:pPr>
            <w:ins w:id="17656" w:author="Στάθης Καπ" w:date="2023-03-03T03:54:00Z">
              <w:r w:rsidRPr="00F665AE">
                <w:rPr>
                  <w:rFonts w:ascii="Calibri" w:hAnsi="Calibri" w:cs="Calibri"/>
                  <w:color w:val="000000"/>
                  <w:sz w:val="16"/>
                  <w:szCs w:val="16"/>
                  <w:rPrChange w:id="17657" w:author="Στάθης Καπ" w:date="2023-03-03T03:55:00Z">
                    <w:rPr>
                      <w:rFonts w:ascii="Calibri" w:hAnsi="Calibri" w:cs="Calibri"/>
                      <w:color w:val="000000"/>
                      <w:sz w:val="18"/>
                      <w:szCs w:val="18"/>
                    </w:rPr>
                  </w:rPrChange>
                </w:rPr>
                <w:t>0.224</w:t>
              </w:r>
            </w:ins>
          </w:p>
        </w:tc>
        <w:tc>
          <w:tcPr>
            <w:tcW w:w="589" w:type="dxa"/>
            <w:vAlign w:val="center"/>
            <w:tcPrChange w:id="17658" w:author="Στάθης Καπ" w:date="2023-03-03T06:26:00Z">
              <w:tcPr>
                <w:tcW w:w="589" w:type="dxa"/>
                <w:vAlign w:val="center"/>
              </w:tcPr>
            </w:tcPrChange>
          </w:tcPr>
          <w:p w14:paraId="1B5A7F75" w14:textId="5532CCBD" w:rsidR="00C87CFE" w:rsidRPr="00F665AE" w:rsidRDefault="00C87CFE" w:rsidP="00C87CFE">
            <w:pPr>
              <w:jc w:val="center"/>
              <w:rPr>
                <w:ins w:id="17659" w:author="Στάθης Καπ" w:date="2023-03-03T03:54:00Z"/>
                <w:rFonts w:cstheme="minorHAnsi"/>
                <w:sz w:val="16"/>
                <w:szCs w:val="16"/>
              </w:rPr>
            </w:pPr>
            <w:ins w:id="17660" w:author="Στάθης Καπ" w:date="2023-03-03T06:18:00Z">
              <w:r>
                <w:rPr>
                  <w:rFonts w:ascii="Calibri" w:hAnsi="Calibri" w:cstheme="minorHAnsi"/>
                  <w:color w:val="000000"/>
                  <w:sz w:val="16"/>
                  <w:szCs w:val="16"/>
                </w:rPr>
                <w:t>1.55</w:t>
              </w:r>
            </w:ins>
          </w:p>
        </w:tc>
        <w:tc>
          <w:tcPr>
            <w:tcW w:w="463" w:type="dxa"/>
            <w:vAlign w:val="bottom"/>
            <w:tcPrChange w:id="17661" w:author="Στάθης Καπ" w:date="2023-03-03T06:26:00Z">
              <w:tcPr>
                <w:tcW w:w="463" w:type="dxa"/>
                <w:vAlign w:val="bottom"/>
              </w:tcPr>
            </w:tcPrChange>
          </w:tcPr>
          <w:p w14:paraId="79D87C80" w14:textId="2D8C4E80" w:rsidR="00C87CFE" w:rsidRPr="00F665AE" w:rsidRDefault="00C87CFE" w:rsidP="00C87CFE">
            <w:pPr>
              <w:jc w:val="center"/>
              <w:rPr>
                <w:ins w:id="17662" w:author="Στάθης Καπ" w:date="2023-03-03T03:54:00Z"/>
                <w:rFonts w:ascii="Calibri" w:hAnsi="Calibri" w:cs="Calibri"/>
                <w:color w:val="000000"/>
                <w:sz w:val="16"/>
                <w:szCs w:val="16"/>
                <w:rPrChange w:id="17663" w:author="Στάθης Καπ" w:date="2023-03-03T03:55:00Z">
                  <w:rPr>
                    <w:ins w:id="17664" w:author="Στάθης Καπ" w:date="2023-03-03T03:54:00Z"/>
                    <w:rFonts w:ascii="Calibri" w:hAnsi="Calibri" w:cs="Calibri"/>
                    <w:color w:val="000000"/>
                    <w:sz w:val="18"/>
                    <w:szCs w:val="18"/>
                  </w:rPr>
                </w:rPrChange>
              </w:rPr>
            </w:pPr>
            <w:ins w:id="17665" w:author="Στάθης Καπ" w:date="2023-03-03T03:54:00Z">
              <w:r w:rsidRPr="00F665AE">
                <w:rPr>
                  <w:rFonts w:ascii="Calibri" w:hAnsi="Calibri" w:cs="Calibri"/>
                  <w:color w:val="000000"/>
                  <w:sz w:val="16"/>
                  <w:szCs w:val="16"/>
                  <w:rPrChange w:id="17666" w:author="Στάθης Καπ" w:date="2023-03-03T03:55:00Z">
                    <w:rPr>
                      <w:rFonts w:ascii="Calibri" w:hAnsi="Calibri" w:cs="Calibri"/>
                      <w:color w:val="000000"/>
                      <w:sz w:val="18"/>
                      <w:szCs w:val="18"/>
                    </w:rPr>
                  </w:rPrChange>
                </w:rPr>
                <w:t>813</w:t>
              </w:r>
            </w:ins>
          </w:p>
        </w:tc>
        <w:tc>
          <w:tcPr>
            <w:tcW w:w="541" w:type="dxa"/>
            <w:vAlign w:val="bottom"/>
            <w:tcPrChange w:id="17667" w:author="Στάθης Καπ" w:date="2023-03-03T06:26:00Z">
              <w:tcPr>
                <w:tcW w:w="541" w:type="dxa"/>
                <w:vAlign w:val="bottom"/>
              </w:tcPr>
            </w:tcPrChange>
          </w:tcPr>
          <w:p w14:paraId="012D21E8" w14:textId="7AAC568B" w:rsidR="00C87CFE" w:rsidRPr="00F665AE" w:rsidRDefault="00C87CFE" w:rsidP="00C87CFE">
            <w:pPr>
              <w:jc w:val="center"/>
              <w:rPr>
                <w:ins w:id="17668" w:author="Στάθης Καπ" w:date="2023-03-03T03:54:00Z"/>
                <w:rFonts w:ascii="Calibri" w:hAnsi="Calibri" w:cs="Calibri"/>
                <w:color w:val="000000"/>
                <w:sz w:val="16"/>
                <w:szCs w:val="16"/>
                <w:rPrChange w:id="17669" w:author="Στάθης Καπ" w:date="2023-03-03T03:55:00Z">
                  <w:rPr>
                    <w:ins w:id="17670" w:author="Στάθης Καπ" w:date="2023-03-03T03:54:00Z"/>
                    <w:rFonts w:ascii="Calibri" w:hAnsi="Calibri" w:cs="Calibri"/>
                    <w:color w:val="000000"/>
                    <w:sz w:val="18"/>
                    <w:szCs w:val="18"/>
                  </w:rPr>
                </w:rPrChange>
              </w:rPr>
            </w:pPr>
            <w:ins w:id="17671" w:author="Στάθης Καπ" w:date="2023-03-03T03:54:00Z">
              <w:r w:rsidRPr="00F665AE">
                <w:rPr>
                  <w:rFonts w:ascii="Calibri" w:hAnsi="Calibri" w:cs="Calibri"/>
                  <w:color w:val="000000"/>
                  <w:sz w:val="16"/>
                  <w:szCs w:val="16"/>
                  <w:rPrChange w:id="17672" w:author="Στάθης Καπ" w:date="2023-03-03T03:55:00Z">
                    <w:rPr>
                      <w:rFonts w:ascii="Calibri" w:hAnsi="Calibri" w:cs="Calibri"/>
                      <w:color w:val="000000"/>
                      <w:sz w:val="18"/>
                      <w:szCs w:val="18"/>
                    </w:rPr>
                  </w:rPrChange>
                </w:rPr>
                <w:t>0.225</w:t>
              </w:r>
            </w:ins>
          </w:p>
        </w:tc>
        <w:tc>
          <w:tcPr>
            <w:tcW w:w="589" w:type="dxa"/>
            <w:vAlign w:val="center"/>
            <w:tcPrChange w:id="17673" w:author="Στάθης Καπ" w:date="2023-03-03T06:26:00Z">
              <w:tcPr>
                <w:tcW w:w="589" w:type="dxa"/>
                <w:vAlign w:val="center"/>
              </w:tcPr>
            </w:tcPrChange>
          </w:tcPr>
          <w:p w14:paraId="3B7A67DF" w14:textId="3683DE98" w:rsidR="00C87CFE" w:rsidRPr="00F665AE" w:rsidRDefault="00C87CFE" w:rsidP="00C87CFE">
            <w:pPr>
              <w:jc w:val="center"/>
              <w:rPr>
                <w:ins w:id="17674" w:author="Στάθης Καπ" w:date="2023-03-03T03:54:00Z"/>
                <w:rFonts w:cstheme="minorHAnsi"/>
                <w:sz w:val="16"/>
                <w:szCs w:val="16"/>
              </w:rPr>
            </w:pPr>
            <w:ins w:id="17675"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176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77" w:author="Στάθης Καπ" w:date="2023-03-03T03:54:00Z"/>
        </w:trPr>
        <w:tc>
          <w:tcPr>
            <w:tcW w:w="515" w:type="dxa"/>
            <w:tcBorders>
              <w:top w:val="nil"/>
              <w:bottom w:val="nil"/>
              <w:right w:val="single" w:sz="4" w:space="0" w:color="auto"/>
            </w:tcBorders>
            <w:shd w:val="clear" w:color="auto" w:fill="E7E6E6" w:themeFill="background2"/>
            <w:vAlign w:val="bottom"/>
            <w:tcPrChange w:id="17678" w:author="Στάθης Καπ" w:date="2023-03-03T06:26:00Z">
              <w:tcPr>
                <w:tcW w:w="515" w:type="dxa"/>
                <w:vAlign w:val="bottom"/>
              </w:tcPr>
            </w:tcPrChange>
          </w:tcPr>
          <w:p w14:paraId="67DE5484" w14:textId="40810EBA" w:rsidR="00C87CFE" w:rsidRPr="00F665AE" w:rsidRDefault="00C87CFE" w:rsidP="00C87CFE">
            <w:pPr>
              <w:jc w:val="center"/>
              <w:rPr>
                <w:ins w:id="17679" w:author="Στάθης Καπ" w:date="2023-03-03T03:54:00Z"/>
                <w:rFonts w:ascii="Calibri" w:hAnsi="Calibri" w:cs="Calibri"/>
                <w:color w:val="000000"/>
                <w:sz w:val="16"/>
                <w:szCs w:val="16"/>
                <w:rPrChange w:id="17680" w:author="Στάθης Καπ" w:date="2023-03-03T03:55:00Z">
                  <w:rPr>
                    <w:ins w:id="17681" w:author="Στάθης Καπ" w:date="2023-03-03T03:54:00Z"/>
                    <w:rFonts w:ascii="Calibri" w:hAnsi="Calibri" w:cs="Calibri"/>
                    <w:color w:val="000000"/>
                    <w:sz w:val="18"/>
                    <w:szCs w:val="18"/>
                  </w:rPr>
                </w:rPrChange>
              </w:rPr>
            </w:pPr>
            <w:ins w:id="17682" w:author="Στάθης Καπ" w:date="2023-03-03T03:54:00Z">
              <w:r w:rsidRPr="00F665AE">
                <w:rPr>
                  <w:rFonts w:ascii="Calibri" w:hAnsi="Calibri" w:cs="Calibri"/>
                  <w:color w:val="000000"/>
                  <w:sz w:val="16"/>
                  <w:szCs w:val="16"/>
                  <w:rPrChange w:id="17683"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17684" w:author="Στάθης Καπ" w:date="2023-03-03T06:26:00Z">
              <w:tcPr>
                <w:tcW w:w="560" w:type="dxa"/>
              </w:tcPr>
            </w:tcPrChange>
          </w:tcPr>
          <w:p w14:paraId="575D3F57" w14:textId="321ED5B4" w:rsidR="00C87CFE" w:rsidRPr="00F665AE" w:rsidRDefault="00C87CFE" w:rsidP="00C87CFE">
            <w:pPr>
              <w:jc w:val="center"/>
              <w:rPr>
                <w:ins w:id="17685" w:author="Στάθης Καπ" w:date="2023-03-03T03:54:00Z"/>
                <w:sz w:val="16"/>
                <w:szCs w:val="16"/>
                <w:rPrChange w:id="17686" w:author="Στάθης Καπ" w:date="2023-03-03T03:55:00Z">
                  <w:rPr>
                    <w:ins w:id="17687" w:author="Στάθης Καπ" w:date="2023-03-03T03:54:00Z"/>
                    <w:sz w:val="18"/>
                    <w:szCs w:val="18"/>
                  </w:rPr>
                </w:rPrChange>
              </w:rPr>
            </w:pPr>
            <w:ins w:id="17688" w:author="Στάθης Καπ" w:date="2023-03-03T03:54:00Z">
              <w:r w:rsidRPr="00F665AE">
                <w:rPr>
                  <w:sz w:val="16"/>
                  <w:szCs w:val="16"/>
                  <w:rPrChange w:id="17689" w:author="Στάθης Καπ" w:date="2023-03-03T03:55:00Z">
                    <w:rPr>
                      <w:sz w:val="18"/>
                      <w:szCs w:val="18"/>
                    </w:rPr>
                  </w:rPrChange>
                </w:rPr>
                <w:t>983</w:t>
              </w:r>
            </w:ins>
          </w:p>
        </w:tc>
        <w:tc>
          <w:tcPr>
            <w:tcW w:w="855" w:type="dxa"/>
            <w:tcPrChange w:id="17690" w:author="Στάθης Καπ" w:date="2023-03-03T06:26:00Z">
              <w:tcPr>
                <w:tcW w:w="855" w:type="dxa"/>
              </w:tcPr>
            </w:tcPrChange>
          </w:tcPr>
          <w:p w14:paraId="2F53E252" w14:textId="63F935F3" w:rsidR="00C87CFE" w:rsidRPr="00F665AE" w:rsidRDefault="00C87CFE" w:rsidP="00C87CFE">
            <w:pPr>
              <w:jc w:val="center"/>
              <w:rPr>
                <w:ins w:id="17691" w:author="Στάθης Καπ" w:date="2023-03-03T03:54:00Z"/>
                <w:sz w:val="16"/>
                <w:szCs w:val="16"/>
                <w:rPrChange w:id="17692" w:author="Στάθης Καπ" w:date="2023-03-03T03:55:00Z">
                  <w:rPr>
                    <w:ins w:id="17693" w:author="Στάθης Καπ" w:date="2023-03-03T03:54:00Z"/>
                    <w:sz w:val="18"/>
                    <w:szCs w:val="18"/>
                  </w:rPr>
                </w:rPrChange>
              </w:rPr>
            </w:pPr>
            <w:ins w:id="17694" w:author="Στάθης Καπ" w:date="2023-03-03T03:54:00Z">
              <w:r w:rsidRPr="00F665AE">
                <w:rPr>
                  <w:sz w:val="16"/>
                  <w:szCs w:val="16"/>
                  <w:rPrChange w:id="17695" w:author="Στάθης Καπ" w:date="2023-03-03T03:55:00Z">
                    <w:rPr>
                      <w:sz w:val="18"/>
                      <w:szCs w:val="18"/>
                    </w:rPr>
                  </w:rPrChange>
                </w:rPr>
                <w:t>926</w:t>
              </w:r>
            </w:ins>
          </w:p>
        </w:tc>
        <w:tc>
          <w:tcPr>
            <w:tcW w:w="544" w:type="dxa"/>
            <w:vAlign w:val="bottom"/>
            <w:tcPrChange w:id="17696" w:author="Στάθης Καπ" w:date="2023-03-03T06:26:00Z">
              <w:tcPr>
                <w:tcW w:w="544" w:type="dxa"/>
                <w:vAlign w:val="bottom"/>
              </w:tcPr>
            </w:tcPrChange>
          </w:tcPr>
          <w:p w14:paraId="401E24FA" w14:textId="6A97AA21" w:rsidR="00C87CFE" w:rsidRPr="00F665AE" w:rsidRDefault="00C87CFE" w:rsidP="00C87CFE">
            <w:pPr>
              <w:jc w:val="center"/>
              <w:rPr>
                <w:ins w:id="17697" w:author="Στάθης Καπ" w:date="2023-03-03T03:54:00Z"/>
                <w:rFonts w:ascii="Calibri" w:hAnsi="Calibri" w:cs="Calibri"/>
                <w:color w:val="000000"/>
                <w:sz w:val="16"/>
                <w:szCs w:val="16"/>
                <w:rPrChange w:id="17698" w:author="Στάθης Καπ" w:date="2023-03-03T03:55:00Z">
                  <w:rPr>
                    <w:ins w:id="17699" w:author="Στάθης Καπ" w:date="2023-03-03T03:54:00Z"/>
                    <w:rFonts w:ascii="Calibri" w:hAnsi="Calibri" w:cs="Calibri"/>
                    <w:color w:val="000000"/>
                    <w:sz w:val="18"/>
                    <w:szCs w:val="18"/>
                  </w:rPr>
                </w:rPrChange>
              </w:rPr>
            </w:pPr>
            <w:ins w:id="17700" w:author="Στάθης Καπ" w:date="2023-03-03T03:54:00Z">
              <w:r w:rsidRPr="00F665AE">
                <w:rPr>
                  <w:rFonts w:ascii="Calibri" w:hAnsi="Calibri" w:cs="Calibri"/>
                  <w:color w:val="000000"/>
                  <w:sz w:val="16"/>
                  <w:szCs w:val="16"/>
                  <w:rPrChange w:id="17701" w:author="Στάθης Καπ" w:date="2023-03-03T03:55:00Z">
                    <w:rPr>
                      <w:rFonts w:ascii="Calibri" w:hAnsi="Calibri" w:cs="Calibri"/>
                      <w:color w:val="000000"/>
                      <w:sz w:val="18"/>
                      <w:szCs w:val="18"/>
                    </w:rPr>
                  </w:rPrChange>
                </w:rPr>
                <w:t>903</w:t>
              </w:r>
            </w:ins>
          </w:p>
        </w:tc>
        <w:tc>
          <w:tcPr>
            <w:tcW w:w="621" w:type="dxa"/>
            <w:vAlign w:val="bottom"/>
            <w:tcPrChange w:id="17702" w:author="Στάθης Καπ" w:date="2023-03-03T06:26:00Z">
              <w:tcPr>
                <w:tcW w:w="621" w:type="dxa"/>
                <w:vAlign w:val="bottom"/>
              </w:tcPr>
            </w:tcPrChange>
          </w:tcPr>
          <w:p w14:paraId="5F7D65B5" w14:textId="5766A1AF" w:rsidR="00C87CFE" w:rsidRPr="00F665AE" w:rsidRDefault="00C87CFE" w:rsidP="00C87CFE">
            <w:pPr>
              <w:jc w:val="center"/>
              <w:rPr>
                <w:ins w:id="17703" w:author="Στάθης Καπ" w:date="2023-03-03T03:54:00Z"/>
                <w:rFonts w:ascii="Calibri" w:hAnsi="Calibri" w:cs="Calibri"/>
                <w:color w:val="000000"/>
                <w:sz w:val="16"/>
                <w:szCs w:val="16"/>
                <w:rPrChange w:id="17704" w:author="Στάθης Καπ" w:date="2023-03-03T03:55:00Z">
                  <w:rPr>
                    <w:ins w:id="17705" w:author="Στάθης Καπ" w:date="2023-03-03T03:54:00Z"/>
                    <w:rFonts w:ascii="Calibri" w:hAnsi="Calibri" w:cs="Calibri"/>
                    <w:color w:val="000000"/>
                    <w:sz w:val="18"/>
                    <w:szCs w:val="18"/>
                  </w:rPr>
                </w:rPrChange>
              </w:rPr>
            </w:pPr>
            <w:ins w:id="17706" w:author="Στάθης Καπ" w:date="2023-03-03T03:54:00Z">
              <w:r w:rsidRPr="00F665AE">
                <w:rPr>
                  <w:rFonts w:ascii="Calibri" w:hAnsi="Calibri" w:cs="Calibri"/>
                  <w:color w:val="000000"/>
                  <w:sz w:val="16"/>
                  <w:szCs w:val="16"/>
                  <w:rPrChange w:id="17707" w:author="Στάθης Καπ" w:date="2023-03-03T03:55:00Z">
                    <w:rPr>
                      <w:rFonts w:ascii="Calibri" w:hAnsi="Calibri" w:cs="Calibri"/>
                      <w:color w:val="000000"/>
                      <w:sz w:val="18"/>
                      <w:szCs w:val="18"/>
                    </w:rPr>
                  </w:rPrChange>
                </w:rPr>
                <w:t>0.331</w:t>
              </w:r>
            </w:ins>
          </w:p>
        </w:tc>
        <w:tc>
          <w:tcPr>
            <w:tcW w:w="669" w:type="dxa"/>
            <w:vAlign w:val="center"/>
            <w:tcPrChange w:id="17708" w:author="Στάθης Καπ" w:date="2023-03-03T06:26:00Z">
              <w:tcPr>
                <w:tcW w:w="669" w:type="dxa"/>
                <w:vAlign w:val="center"/>
              </w:tcPr>
            </w:tcPrChange>
          </w:tcPr>
          <w:p w14:paraId="68B3B741" w14:textId="3E6A3B68" w:rsidR="00C87CFE" w:rsidRPr="00F665AE" w:rsidRDefault="00C87CFE" w:rsidP="00C87CFE">
            <w:pPr>
              <w:jc w:val="center"/>
              <w:rPr>
                <w:ins w:id="17709" w:author="Στάθης Καπ" w:date="2023-03-03T03:54:00Z"/>
                <w:rFonts w:cstheme="minorHAnsi"/>
                <w:sz w:val="16"/>
                <w:szCs w:val="16"/>
              </w:rPr>
            </w:pPr>
            <w:ins w:id="17710" w:author="Στάθης Καπ" w:date="2023-03-03T06:18:00Z">
              <w:r>
                <w:rPr>
                  <w:rFonts w:ascii="Calibri" w:hAnsi="Calibri" w:cstheme="minorHAnsi"/>
                  <w:color w:val="000000"/>
                  <w:sz w:val="16"/>
                  <w:szCs w:val="16"/>
                </w:rPr>
                <w:t>8.14</w:t>
              </w:r>
            </w:ins>
          </w:p>
        </w:tc>
        <w:tc>
          <w:tcPr>
            <w:tcW w:w="543" w:type="dxa"/>
            <w:vAlign w:val="bottom"/>
            <w:tcPrChange w:id="17711" w:author="Στάθης Καπ" w:date="2023-03-03T06:26:00Z">
              <w:tcPr>
                <w:tcW w:w="543" w:type="dxa"/>
                <w:vAlign w:val="bottom"/>
              </w:tcPr>
            </w:tcPrChange>
          </w:tcPr>
          <w:p w14:paraId="518A2509" w14:textId="17558D6B" w:rsidR="00C87CFE" w:rsidRPr="00F665AE" w:rsidRDefault="00C87CFE" w:rsidP="00C87CFE">
            <w:pPr>
              <w:jc w:val="center"/>
              <w:rPr>
                <w:ins w:id="17712" w:author="Στάθης Καπ" w:date="2023-03-03T03:54:00Z"/>
                <w:rFonts w:ascii="Calibri" w:hAnsi="Calibri" w:cs="Calibri"/>
                <w:color w:val="000000"/>
                <w:sz w:val="16"/>
                <w:szCs w:val="16"/>
                <w:rPrChange w:id="17713" w:author="Στάθης Καπ" w:date="2023-03-03T03:55:00Z">
                  <w:rPr>
                    <w:ins w:id="17714" w:author="Στάθης Καπ" w:date="2023-03-03T03:54:00Z"/>
                    <w:rFonts w:ascii="Calibri" w:hAnsi="Calibri" w:cs="Calibri"/>
                    <w:color w:val="000000"/>
                    <w:sz w:val="18"/>
                    <w:szCs w:val="18"/>
                  </w:rPr>
                </w:rPrChange>
              </w:rPr>
            </w:pPr>
            <w:ins w:id="17715" w:author="Στάθης Καπ" w:date="2023-03-03T03:54:00Z">
              <w:r w:rsidRPr="00F665AE">
                <w:rPr>
                  <w:rFonts w:ascii="Calibri" w:hAnsi="Calibri" w:cs="Calibri"/>
                  <w:color w:val="000000"/>
                  <w:sz w:val="16"/>
                  <w:szCs w:val="16"/>
                  <w:rPrChange w:id="17716" w:author="Στάθης Καπ" w:date="2023-03-03T03:55:00Z">
                    <w:rPr>
                      <w:rFonts w:ascii="Calibri" w:hAnsi="Calibri" w:cs="Calibri"/>
                      <w:color w:val="000000"/>
                      <w:sz w:val="18"/>
                      <w:szCs w:val="18"/>
                    </w:rPr>
                  </w:rPrChange>
                </w:rPr>
                <w:t>889</w:t>
              </w:r>
            </w:ins>
          </w:p>
        </w:tc>
        <w:tc>
          <w:tcPr>
            <w:tcW w:w="621" w:type="dxa"/>
            <w:vAlign w:val="bottom"/>
            <w:tcPrChange w:id="17717" w:author="Στάθης Καπ" w:date="2023-03-03T06:26:00Z">
              <w:tcPr>
                <w:tcW w:w="621" w:type="dxa"/>
                <w:vAlign w:val="bottom"/>
              </w:tcPr>
            </w:tcPrChange>
          </w:tcPr>
          <w:p w14:paraId="3BBB9DBE" w14:textId="481F095A" w:rsidR="00C87CFE" w:rsidRPr="00F665AE" w:rsidRDefault="00C87CFE" w:rsidP="00C87CFE">
            <w:pPr>
              <w:jc w:val="center"/>
              <w:rPr>
                <w:ins w:id="17718" w:author="Στάθης Καπ" w:date="2023-03-03T03:54:00Z"/>
                <w:rFonts w:ascii="Calibri" w:hAnsi="Calibri" w:cs="Calibri"/>
                <w:color w:val="000000"/>
                <w:sz w:val="16"/>
                <w:szCs w:val="16"/>
                <w:rPrChange w:id="17719" w:author="Στάθης Καπ" w:date="2023-03-03T03:55:00Z">
                  <w:rPr>
                    <w:ins w:id="17720" w:author="Στάθης Καπ" w:date="2023-03-03T03:54:00Z"/>
                    <w:rFonts w:ascii="Calibri" w:hAnsi="Calibri" w:cs="Calibri"/>
                    <w:color w:val="000000"/>
                    <w:sz w:val="18"/>
                    <w:szCs w:val="18"/>
                  </w:rPr>
                </w:rPrChange>
              </w:rPr>
            </w:pPr>
            <w:ins w:id="17721" w:author="Στάθης Καπ" w:date="2023-03-03T03:54:00Z">
              <w:r w:rsidRPr="00F665AE">
                <w:rPr>
                  <w:rFonts w:ascii="Calibri" w:hAnsi="Calibri" w:cs="Calibri"/>
                  <w:color w:val="000000"/>
                  <w:sz w:val="16"/>
                  <w:szCs w:val="16"/>
                  <w:rPrChange w:id="17722" w:author="Στάθης Καπ" w:date="2023-03-03T03:55:00Z">
                    <w:rPr>
                      <w:rFonts w:ascii="Calibri" w:hAnsi="Calibri" w:cs="Calibri"/>
                      <w:color w:val="000000"/>
                      <w:sz w:val="18"/>
                      <w:szCs w:val="18"/>
                    </w:rPr>
                  </w:rPrChange>
                </w:rPr>
                <w:t>0.228</w:t>
              </w:r>
            </w:ins>
          </w:p>
        </w:tc>
        <w:tc>
          <w:tcPr>
            <w:tcW w:w="669" w:type="dxa"/>
            <w:vAlign w:val="center"/>
            <w:tcPrChange w:id="17723" w:author="Στάθης Καπ" w:date="2023-03-03T06:26:00Z">
              <w:tcPr>
                <w:tcW w:w="669" w:type="dxa"/>
                <w:vAlign w:val="center"/>
              </w:tcPr>
            </w:tcPrChange>
          </w:tcPr>
          <w:p w14:paraId="279F42D7" w14:textId="1E942BBA" w:rsidR="00C87CFE" w:rsidRPr="00F665AE" w:rsidRDefault="00C87CFE" w:rsidP="00C87CFE">
            <w:pPr>
              <w:jc w:val="center"/>
              <w:rPr>
                <w:ins w:id="17724" w:author="Στάθης Καπ" w:date="2023-03-03T03:54:00Z"/>
                <w:rFonts w:cstheme="minorHAnsi"/>
                <w:sz w:val="16"/>
                <w:szCs w:val="16"/>
              </w:rPr>
            </w:pPr>
            <w:ins w:id="17725" w:author="Στάθης Καπ" w:date="2023-03-03T06:18:00Z">
              <w:r>
                <w:rPr>
                  <w:rFonts w:ascii="Calibri" w:hAnsi="Calibri" w:cstheme="minorHAnsi"/>
                  <w:color w:val="000000"/>
                  <w:sz w:val="16"/>
                  <w:szCs w:val="16"/>
                </w:rPr>
                <w:t>1.55</w:t>
              </w:r>
            </w:ins>
          </w:p>
        </w:tc>
        <w:tc>
          <w:tcPr>
            <w:tcW w:w="508" w:type="dxa"/>
            <w:vAlign w:val="bottom"/>
            <w:tcPrChange w:id="17726" w:author="Στάθης Καπ" w:date="2023-03-03T06:26:00Z">
              <w:tcPr>
                <w:tcW w:w="508" w:type="dxa"/>
                <w:vAlign w:val="bottom"/>
              </w:tcPr>
            </w:tcPrChange>
          </w:tcPr>
          <w:p w14:paraId="23D3EA27" w14:textId="69B6A679" w:rsidR="00C87CFE" w:rsidRPr="00F665AE" w:rsidRDefault="00C87CFE" w:rsidP="00C87CFE">
            <w:pPr>
              <w:jc w:val="center"/>
              <w:rPr>
                <w:ins w:id="17727" w:author="Στάθης Καπ" w:date="2023-03-03T03:54:00Z"/>
                <w:rFonts w:ascii="Calibri" w:hAnsi="Calibri" w:cs="Calibri"/>
                <w:color w:val="000000"/>
                <w:sz w:val="16"/>
                <w:szCs w:val="16"/>
                <w:rPrChange w:id="17728" w:author="Στάθης Καπ" w:date="2023-03-03T03:55:00Z">
                  <w:rPr>
                    <w:ins w:id="17729" w:author="Στάθης Καπ" w:date="2023-03-03T03:54:00Z"/>
                    <w:rFonts w:ascii="Calibri" w:hAnsi="Calibri" w:cs="Calibri"/>
                    <w:color w:val="000000"/>
                    <w:sz w:val="18"/>
                    <w:szCs w:val="18"/>
                  </w:rPr>
                </w:rPrChange>
              </w:rPr>
            </w:pPr>
            <w:ins w:id="17730" w:author="Στάθης Καπ" w:date="2023-03-03T03:54:00Z">
              <w:r w:rsidRPr="00F665AE">
                <w:rPr>
                  <w:rFonts w:ascii="Calibri" w:hAnsi="Calibri" w:cs="Calibri"/>
                  <w:color w:val="000000"/>
                  <w:sz w:val="16"/>
                  <w:szCs w:val="16"/>
                  <w:rPrChange w:id="17731" w:author="Στάθης Καπ" w:date="2023-03-03T03:55:00Z">
                    <w:rPr>
                      <w:rFonts w:ascii="Calibri" w:hAnsi="Calibri" w:cs="Calibri"/>
                      <w:color w:val="000000"/>
                      <w:sz w:val="18"/>
                      <w:szCs w:val="18"/>
                    </w:rPr>
                  </w:rPrChange>
                </w:rPr>
                <w:t>900</w:t>
              </w:r>
            </w:ins>
          </w:p>
        </w:tc>
        <w:tc>
          <w:tcPr>
            <w:tcW w:w="541" w:type="dxa"/>
            <w:vAlign w:val="bottom"/>
            <w:tcPrChange w:id="17732" w:author="Στάθης Καπ" w:date="2023-03-03T06:26:00Z">
              <w:tcPr>
                <w:tcW w:w="541" w:type="dxa"/>
                <w:vAlign w:val="bottom"/>
              </w:tcPr>
            </w:tcPrChange>
          </w:tcPr>
          <w:p w14:paraId="13CAAEEA" w14:textId="1F1D5590" w:rsidR="00C87CFE" w:rsidRPr="00F665AE" w:rsidRDefault="00C87CFE" w:rsidP="00C87CFE">
            <w:pPr>
              <w:jc w:val="center"/>
              <w:rPr>
                <w:ins w:id="17733" w:author="Στάθης Καπ" w:date="2023-03-03T03:54:00Z"/>
                <w:rFonts w:ascii="Calibri" w:hAnsi="Calibri" w:cs="Calibri"/>
                <w:color w:val="000000"/>
                <w:sz w:val="16"/>
                <w:szCs w:val="16"/>
                <w:rPrChange w:id="17734" w:author="Στάθης Καπ" w:date="2023-03-03T03:55:00Z">
                  <w:rPr>
                    <w:ins w:id="17735" w:author="Στάθης Καπ" w:date="2023-03-03T03:54:00Z"/>
                    <w:rFonts w:ascii="Calibri" w:hAnsi="Calibri" w:cs="Calibri"/>
                    <w:color w:val="000000"/>
                    <w:sz w:val="18"/>
                    <w:szCs w:val="18"/>
                  </w:rPr>
                </w:rPrChange>
              </w:rPr>
            </w:pPr>
            <w:ins w:id="17736" w:author="Στάθης Καπ" w:date="2023-03-03T03:54:00Z">
              <w:r w:rsidRPr="00F665AE">
                <w:rPr>
                  <w:rFonts w:ascii="Calibri" w:hAnsi="Calibri" w:cs="Calibri"/>
                  <w:color w:val="000000"/>
                  <w:sz w:val="16"/>
                  <w:szCs w:val="16"/>
                  <w:rPrChange w:id="17737" w:author="Στάθης Καπ" w:date="2023-03-03T03:55:00Z">
                    <w:rPr>
                      <w:rFonts w:ascii="Calibri" w:hAnsi="Calibri" w:cs="Calibri"/>
                      <w:color w:val="000000"/>
                      <w:sz w:val="18"/>
                      <w:szCs w:val="18"/>
                    </w:rPr>
                  </w:rPrChange>
                </w:rPr>
                <w:t>0.402</w:t>
              </w:r>
            </w:ins>
          </w:p>
        </w:tc>
        <w:tc>
          <w:tcPr>
            <w:tcW w:w="589" w:type="dxa"/>
            <w:vAlign w:val="center"/>
            <w:tcPrChange w:id="17738" w:author="Στάθης Καπ" w:date="2023-03-03T06:26:00Z">
              <w:tcPr>
                <w:tcW w:w="589" w:type="dxa"/>
                <w:vAlign w:val="center"/>
              </w:tcPr>
            </w:tcPrChange>
          </w:tcPr>
          <w:p w14:paraId="61A50B31" w14:textId="18E54A60" w:rsidR="00C87CFE" w:rsidRPr="00F665AE" w:rsidRDefault="00C87CFE" w:rsidP="00C87CFE">
            <w:pPr>
              <w:jc w:val="center"/>
              <w:rPr>
                <w:ins w:id="17739" w:author="Στάθης Καπ" w:date="2023-03-03T03:54:00Z"/>
                <w:rFonts w:cstheme="minorHAnsi"/>
                <w:sz w:val="16"/>
                <w:szCs w:val="16"/>
              </w:rPr>
            </w:pPr>
            <w:ins w:id="17740" w:author="Στάθης Καπ" w:date="2023-03-03T06:18:00Z">
              <w:r>
                <w:rPr>
                  <w:rFonts w:ascii="Calibri" w:hAnsi="Calibri" w:cstheme="minorHAnsi"/>
                  <w:color w:val="000000"/>
                  <w:sz w:val="16"/>
                  <w:szCs w:val="16"/>
                </w:rPr>
                <w:t>0.33</w:t>
              </w:r>
            </w:ins>
          </w:p>
        </w:tc>
        <w:tc>
          <w:tcPr>
            <w:tcW w:w="463" w:type="dxa"/>
            <w:vAlign w:val="bottom"/>
            <w:tcPrChange w:id="17741" w:author="Στάθης Καπ" w:date="2023-03-03T06:26:00Z">
              <w:tcPr>
                <w:tcW w:w="463" w:type="dxa"/>
                <w:vAlign w:val="bottom"/>
              </w:tcPr>
            </w:tcPrChange>
          </w:tcPr>
          <w:p w14:paraId="13AB3BE2" w14:textId="4368347A" w:rsidR="00C87CFE" w:rsidRPr="00F665AE" w:rsidRDefault="00C87CFE" w:rsidP="00C87CFE">
            <w:pPr>
              <w:jc w:val="center"/>
              <w:rPr>
                <w:ins w:id="17742" w:author="Στάθης Καπ" w:date="2023-03-03T03:54:00Z"/>
                <w:rFonts w:ascii="Calibri" w:hAnsi="Calibri" w:cs="Calibri"/>
                <w:color w:val="000000"/>
                <w:sz w:val="16"/>
                <w:szCs w:val="16"/>
                <w:rPrChange w:id="17743" w:author="Στάθης Καπ" w:date="2023-03-03T03:55:00Z">
                  <w:rPr>
                    <w:ins w:id="17744" w:author="Στάθης Καπ" w:date="2023-03-03T03:54:00Z"/>
                    <w:rFonts w:ascii="Calibri" w:hAnsi="Calibri" w:cs="Calibri"/>
                    <w:color w:val="000000"/>
                    <w:sz w:val="18"/>
                    <w:szCs w:val="18"/>
                  </w:rPr>
                </w:rPrChange>
              </w:rPr>
            </w:pPr>
            <w:ins w:id="17745" w:author="Στάθης Καπ" w:date="2023-03-03T03:54:00Z">
              <w:r w:rsidRPr="00F665AE">
                <w:rPr>
                  <w:rFonts w:ascii="Calibri" w:hAnsi="Calibri" w:cs="Calibri"/>
                  <w:color w:val="000000"/>
                  <w:sz w:val="16"/>
                  <w:szCs w:val="16"/>
                  <w:rPrChange w:id="17746" w:author="Στάθης Καπ" w:date="2023-03-03T03:55:00Z">
                    <w:rPr>
                      <w:rFonts w:ascii="Calibri" w:hAnsi="Calibri" w:cs="Calibri"/>
                      <w:color w:val="000000"/>
                      <w:sz w:val="18"/>
                      <w:szCs w:val="18"/>
                    </w:rPr>
                  </w:rPrChange>
                </w:rPr>
                <w:t>839</w:t>
              </w:r>
            </w:ins>
          </w:p>
        </w:tc>
        <w:tc>
          <w:tcPr>
            <w:tcW w:w="541" w:type="dxa"/>
            <w:vAlign w:val="bottom"/>
            <w:tcPrChange w:id="17747" w:author="Στάθης Καπ" w:date="2023-03-03T06:26:00Z">
              <w:tcPr>
                <w:tcW w:w="541" w:type="dxa"/>
                <w:vAlign w:val="bottom"/>
              </w:tcPr>
            </w:tcPrChange>
          </w:tcPr>
          <w:p w14:paraId="2B2501DA" w14:textId="0FB20AE2" w:rsidR="00C87CFE" w:rsidRPr="00F665AE" w:rsidRDefault="00C87CFE" w:rsidP="00C87CFE">
            <w:pPr>
              <w:jc w:val="center"/>
              <w:rPr>
                <w:ins w:id="17748" w:author="Στάθης Καπ" w:date="2023-03-03T03:54:00Z"/>
                <w:rFonts w:ascii="Calibri" w:hAnsi="Calibri" w:cs="Calibri"/>
                <w:color w:val="000000"/>
                <w:sz w:val="16"/>
                <w:szCs w:val="16"/>
                <w:rPrChange w:id="17749" w:author="Στάθης Καπ" w:date="2023-03-03T03:55:00Z">
                  <w:rPr>
                    <w:ins w:id="17750" w:author="Στάθης Καπ" w:date="2023-03-03T03:54:00Z"/>
                    <w:rFonts w:ascii="Calibri" w:hAnsi="Calibri" w:cs="Calibri"/>
                    <w:color w:val="000000"/>
                    <w:sz w:val="18"/>
                    <w:szCs w:val="18"/>
                  </w:rPr>
                </w:rPrChange>
              </w:rPr>
            </w:pPr>
            <w:ins w:id="17751" w:author="Στάθης Καπ" w:date="2023-03-03T03:54:00Z">
              <w:r w:rsidRPr="00F665AE">
                <w:rPr>
                  <w:rFonts w:ascii="Calibri" w:hAnsi="Calibri" w:cs="Calibri"/>
                  <w:color w:val="000000"/>
                  <w:sz w:val="16"/>
                  <w:szCs w:val="16"/>
                  <w:rPrChange w:id="17752" w:author="Στάθης Καπ" w:date="2023-03-03T03:55:00Z">
                    <w:rPr>
                      <w:rFonts w:ascii="Calibri" w:hAnsi="Calibri" w:cs="Calibri"/>
                      <w:color w:val="000000"/>
                      <w:sz w:val="18"/>
                      <w:szCs w:val="18"/>
                    </w:rPr>
                  </w:rPrChange>
                </w:rPr>
                <w:t>0.3</w:t>
              </w:r>
            </w:ins>
          </w:p>
        </w:tc>
        <w:tc>
          <w:tcPr>
            <w:tcW w:w="589" w:type="dxa"/>
            <w:vAlign w:val="center"/>
            <w:tcPrChange w:id="17753" w:author="Στάθης Καπ" w:date="2023-03-03T06:26:00Z">
              <w:tcPr>
                <w:tcW w:w="589" w:type="dxa"/>
                <w:vAlign w:val="center"/>
              </w:tcPr>
            </w:tcPrChange>
          </w:tcPr>
          <w:p w14:paraId="45C4DD3D" w14:textId="7BFF49AD" w:rsidR="00C87CFE" w:rsidRPr="00F665AE" w:rsidRDefault="00C87CFE" w:rsidP="00C87CFE">
            <w:pPr>
              <w:jc w:val="center"/>
              <w:rPr>
                <w:ins w:id="17754" w:author="Στάθης Καπ" w:date="2023-03-03T03:54:00Z"/>
                <w:rFonts w:cstheme="minorHAnsi"/>
                <w:sz w:val="16"/>
                <w:szCs w:val="16"/>
              </w:rPr>
            </w:pPr>
            <w:ins w:id="17755"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177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57"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17758" w:author="Στάθης Καπ" w:date="2023-03-03T06:26:00Z">
              <w:tcPr>
                <w:tcW w:w="515" w:type="dxa"/>
                <w:vAlign w:val="bottom"/>
              </w:tcPr>
            </w:tcPrChange>
          </w:tcPr>
          <w:p w14:paraId="7171ADBC" w14:textId="3C583C6B" w:rsidR="00C87CFE" w:rsidRPr="00F665AE" w:rsidRDefault="00C87CFE" w:rsidP="00C87CFE">
            <w:pPr>
              <w:jc w:val="center"/>
              <w:rPr>
                <w:ins w:id="17759" w:author="Στάθης Καπ" w:date="2023-03-03T03:54:00Z"/>
                <w:rFonts w:ascii="Calibri" w:hAnsi="Calibri" w:cs="Calibri"/>
                <w:color w:val="000000"/>
                <w:sz w:val="16"/>
                <w:szCs w:val="16"/>
                <w:rPrChange w:id="17760" w:author="Στάθης Καπ" w:date="2023-03-03T03:55:00Z">
                  <w:rPr>
                    <w:ins w:id="17761" w:author="Στάθης Καπ" w:date="2023-03-03T03:54:00Z"/>
                    <w:rFonts w:ascii="Calibri" w:hAnsi="Calibri" w:cs="Calibri"/>
                    <w:color w:val="000000"/>
                    <w:sz w:val="18"/>
                    <w:szCs w:val="18"/>
                  </w:rPr>
                </w:rPrChange>
              </w:rPr>
            </w:pPr>
            <w:ins w:id="17762" w:author="Στάθης Καπ" w:date="2023-03-03T03:54:00Z">
              <w:r w:rsidRPr="00F665AE">
                <w:rPr>
                  <w:rFonts w:ascii="Calibri" w:hAnsi="Calibri" w:cs="Calibri"/>
                  <w:color w:val="000000"/>
                  <w:sz w:val="16"/>
                  <w:szCs w:val="16"/>
                  <w:rPrChange w:id="17763"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17764" w:author="Στάθης Καπ" w:date="2023-03-03T06:26:00Z">
              <w:tcPr>
                <w:tcW w:w="560" w:type="dxa"/>
              </w:tcPr>
            </w:tcPrChange>
          </w:tcPr>
          <w:p w14:paraId="3122EEF2" w14:textId="2012B72E" w:rsidR="00C87CFE" w:rsidRPr="00F665AE" w:rsidRDefault="00C87CFE" w:rsidP="00C87CFE">
            <w:pPr>
              <w:jc w:val="center"/>
              <w:rPr>
                <w:ins w:id="17765" w:author="Στάθης Καπ" w:date="2023-03-03T03:54:00Z"/>
                <w:sz w:val="16"/>
                <w:szCs w:val="16"/>
                <w:rPrChange w:id="17766" w:author="Στάθης Καπ" w:date="2023-03-03T03:55:00Z">
                  <w:rPr>
                    <w:ins w:id="17767" w:author="Στάθης Καπ" w:date="2023-03-03T03:54:00Z"/>
                    <w:sz w:val="18"/>
                    <w:szCs w:val="18"/>
                  </w:rPr>
                </w:rPrChange>
              </w:rPr>
            </w:pPr>
            <w:ins w:id="17768" w:author="Στάθης Καπ" w:date="2023-03-03T03:54:00Z">
              <w:r w:rsidRPr="00F665AE">
                <w:rPr>
                  <w:sz w:val="16"/>
                  <w:szCs w:val="16"/>
                  <w:rPrChange w:id="17769" w:author="Στάθης Καπ" w:date="2023-03-03T03:55:00Z">
                    <w:rPr>
                      <w:sz w:val="18"/>
                      <w:szCs w:val="18"/>
                    </w:rPr>
                  </w:rPrChange>
                </w:rPr>
                <w:t>1057</w:t>
              </w:r>
            </w:ins>
          </w:p>
        </w:tc>
        <w:tc>
          <w:tcPr>
            <w:tcW w:w="855" w:type="dxa"/>
            <w:tcPrChange w:id="17770" w:author="Στάθης Καπ" w:date="2023-03-03T06:26:00Z">
              <w:tcPr>
                <w:tcW w:w="855" w:type="dxa"/>
              </w:tcPr>
            </w:tcPrChange>
          </w:tcPr>
          <w:p w14:paraId="24359840" w14:textId="090A1F2E" w:rsidR="00C87CFE" w:rsidRPr="00F665AE" w:rsidRDefault="00C87CFE" w:rsidP="00C87CFE">
            <w:pPr>
              <w:jc w:val="center"/>
              <w:rPr>
                <w:ins w:id="17771" w:author="Στάθης Καπ" w:date="2023-03-03T03:54:00Z"/>
                <w:sz w:val="16"/>
                <w:szCs w:val="16"/>
                <w:rPrChange w:id="17772" w:author="Στάθης Καπ" w:date="2023-03-03T03:55:00Z">
                  <w:rPr>
                    <w:ins w:id="17773" w:author="Στάθης Καπ" w:date="2023-03-03T03:54:00Z"/>
                    <w:sz w:val="18"/>
                    <w:szCs w:val="18"/>
                  </w:rPr>
                </w:rPrChange>
              </w:rPr>
            </w:pPr>
            <w:ins w:id="17774" w:author="Στάθης Καπ" w:date="2023-03-03T03:54:00Z">
              <w:r w:rsidRPr="00F665AE">
                <w:rPr>
                  <w:sz w:val="16"/>
                  <w:szCs w:val="16"/>
                  <w:rPrChange w:id="17775" w:author="Στάθης Καπ" w:date="2023-03-03T03:55:00Z">
                    <w:rPr>
                      <w:sz w:val="18"/>
                      <w:szCs w:val="18"/>
                    </w:rPr>
                  </w:rPrChange>
                </w:rPr>
                <w:t>1037</w:t>
              </w:r>
            </w:ins>
          </w:p>
        </w:tc>
        <w:tc>
          <w:tcPr>
            <w:tcW w:w="544" w:type="dxa"/>
            <w:vAlign w:val="bottom"/>
            <w:tcPrChange w:id="17776" w:author="Στάθης Καπ" w:date="2023-03-03T06:26:00Z">
              <w:tcPr>
                <w:tcW w:w="544" w:type="dxa"/>
                <w:vAlign w:val="bottom"/>
              </w:tcPr>
            </w:tcPrChange>
          </w:tcPr>
          <w:p w14:paraId="371E9D07" w14:textId="645AD56A" w:rsidR="00C87CFE" w:rsidRPr="00F665AE" w:rsidRDefault="00C87CFE" w:rsidP="00C87CFE">
            <w:pPr>
              <w:jc w:val="center"/>
              <w:rPr>
                <w:ins w:id="17777" w:author="Στάθης Καπ" w:date="2023-03-03T03:54:00Z"/>
                <w:rFonts w:ascii="Calibri" w:hAnsi="Calibri" w:cs="Calibri"/>
                <w:color w:val="000000"/>
                <w:sz w:val="16"/>
                <w:szCs w:val="16"/>
                <w:rPrChange w:id="17778" w:author="Στάθης Καπ" w:date="2023-03-03T03:55:00Z">
                  <w:rPr>
                    <w:ins w:id="17779" w:author="Στάθης Καπ" w:date="2023-03-03T03:54:00Z"/>
                    <w:rFonts w:ascii="Calibri" w:hAnsi="Calibri" w:cs="Calibri"/>
                    <w:color w:val="000000"/>
                    <w:sz w:val="18"/>
                    <w:szCs w:val="18"/>
                  </w:rPr>
                </w:rPrChange>
              </w:rPr>
            </w:pPr>
            <w:ins w:id="17780" w:author="Στάθης Καπ" w:date="2023-03-03T03:54:00Z">
              <w:r w:rsidRPr="00F665AE">
                <w:rPr>
                  <w:rFonts w:ascii="Calibri" w:hAnsi="Calibri" w:cs="Calibri"/>
                  <w:color w:val="000000"/>
                  <w:sz w:val="16"/>
                  <w:szCs w:val="16"/>
                  <w:rPrChange w:id="17781" w:author="Στάθης Καπ" w:date="2023-03-03T03:55:00Z">
                    <w:rPr>
                      <w:rFonts w:ascii="Calibri" w:hAnsi="Calibri" w:cs="Calibri"/>
                      <w:color w:val="000000"/>
                      <w:sz w:val="18"/>
                      <w:szCs w:val="18"/>
                    </w:rPr>
                  </w:rPrChange>
                </w:rPr>
                <w:t>973</w:t>
              </w:r>
            </w:ins>
          </w:p>
        </w:tc>
        <w:tc>
          <w:tcPr>
            <w:tcW w:w="621" w:type="dxa"/>
            <w:vAlign w:val="bottom"/>
            <w:tcPrChange w:id="17782" w:author="Στάθης Καπ" w:date="2023-03-03T06:26:00Z">
              <w:tcPr>
                <w:tcW w:w="621" w:type="dxa"/>
                <w:vAlign w:val="bottom"/>
              </w:tcPr>
            </w:tcPrChange>
          </w:tcPr>
          <w:p w14:paraId="2C7ADDDA" w14:textId="0BBA3C12" w:rsidR="00C87CFE" w:rsidRPr="00F665AE" w:rsidRDefault="00C87CFE" w:rsidP="00C87CFE">
            <w:pPr>
              <w:jc w:val="center"/>
              <w:rPr>
                <w:ins w:id="17783" w:author="Στάθης Καπ" w:date="2023-03-03T03:54:00Z"/>
                <w:rFonts w:ascii="Calibri" w:hAnsi="Calibri" w:cs="Calibri"/>
                <w:color w:val="000000"/>
                <w:sz w:val="16"/>
                <w:szCs w:val="16"/>
                <w:rPrChange w:id="17784" w:author="Στάθης Καπ" w:date="2023-03-03T03:55:00Z">
                  <w:rPr>
                    <w:ins w:id="17785" w:author="Στάθης Καπ" w:date="2023-03-03T03:54:00Z"/>
                    <w:rFonts w:ascii="Calibri" w:hAnsi="Calibri" w:cs="Calibri"/>
                    <w:color w:val="000000"/>
                    <w:sz w:val="18"/>
                    <w:szCs w:val="18"/>
                  </w:rPr>
                </w:rPrChange>
              </w:rPr>
            </w:pPr>
            <w:ins w:id="17786" w:author="Στάθης Καπ" w:date="2023-03-03T03:54:00Z">
              <w:r w:rsidRPr="00F665AE">
                <w:rPr>
                  <w:rFonts w:ascii="Calibri" w:hAnsi="Calibri" w:cs="Calibri"/>
                  <w:color w:val="000000"/>
                  <w:sz w:val="16"/>
                  <w:szCs w:val="16"/>
                  <w:rPrChange w:id="17787" w:author="Στάθης Καπ" w:date="2023-03-03T03:55:00Z">
                    <w:rPr>
                      <w:rFonts w:ascii="Calibri" w:hAnsi="Calibri" w:cs="Calibri"/>
                      <w:color w:val="000000"/>
                      <w:sz w:val="18"/>
                      <w:szCs w:val="18"/>
                    </w:rPr>
                  </w:rPrChange>
                </w:rPr>
                <w:t>0.429</w:t>
              </w:r>
            </w:ins>
          </w:p>
        </w:tc>
        <w:tc>
          <w:tcPr>
            <w:tcW w:w="669" w:type="dxa"/>
            <w:vAlign w:val="center"/>
            <w:tcPrChange w:id="17788" w:author="Στάθης Καπ" w:date="2023-03-03T06:26:00Z">
              <w:tcPr>
                <w:tcW w:w="669" w:type="dxa"/>
                <w:vAlign w:val="center"/>
              </w:tcPr>
            </w:tcPrChange>
          </w:tcPr>
          <w:p w14:paraId="009DB28A" w14:textId="0C75DC60" w:rsidR="00C87CFE" w:rsidRPr="00F665AE" w:rsidRDefault="00C87CFE" w:rsidP="00C87CFE">
            <w:pPr>
              <w:jc w:val="center"/>
              <w:rPr>
                <w:ins w:id="17789" w:author="Στάθης Καπ" w:date="2023-03-03T03:54:00Z"/>
                <w:rFonts w:cstheme="minorHAnsi"/>
                <w:sz w:val="16"/>
                <w:szCs w:val="16"/>
              </w:rPr>
            </w:pPr>
            <w:ins w:id="17790" w:author="Στάθης Καπ" w:date="2023-03-03T06:18:00Z">
              <w:r>
                <w:rPr>
                  <w:rFonts w:ascii="Calibri" w:hAnsi="Calibri" w:cstheme="minorHAnsi"/>
                  <w:color w:val="000000"/>
                  <w:sz w:val="16"/>
                  <w:szCs w:val="16"/>
                </w:rPr>
                <w:t>7.95</w:t>
              </w:r>
            </w:ins>
          </w:p>
        </w:tc>
        <w:tc>
          <w:tcPr>
            <w:tcW w:w="543" w:type="dxa"/>
            <w:vAlign w:val="bottom"/>
            <w:tcPrChange w:id="17791" w:author="Στάθης Καπ" w:date="2023-03-03T06:26:00Z">
              <w:tcPr>
                <w:tcW w:w="543" w:type="dxa"/>
                <w:vAlign w:val="bottom"/>
              </w:tcPr>
            </w:tcPrChange>
          </w:tcPr>
          <w:p w14:paraId="3CD71068" w14:textId="029F3BFC" w:rsidR="00C87CFE" w:rsidRPr="00F665AE" w:rsidRDefault="00C87CFE" w:rsidP="00C87CFE">
            <w:pPr>
              <w:jc w:val="center"/>
              <w:rPr>
                <w:ins w:id="17792" w:author="Στάθης Καπ" w:date="2023-03-03T03:54:00Z"/>
                <w:rFonts w:ascii="Calibri" w:hAnsi="Calibri" w:cs="Calibri"/>
                <w:color w:val="000000"/>
                <w:sz w:val="16"/>
                <w:szCs w:val="16"/>
                <w:rPrChange w:id="17793" w:author="Στάθης Καπ" w:date="2023-03-03T03:55:00Z">
                  <w:rPr>
                    <w:ins w:id="17794" w:author="Στάθης Καπ" w:date="2023-03-03T03:54:00Z"/>
                    <w:rFonts w:ascii="Calibri" w:hAnsi="Calibri" w:cs="Calibri"/>
                    <w:color w:val="000000"/>
                    <w:sz w:val="18"/>
                    <w:szCs w:val="18"/>
                  </w:rPr>
                </w:rPrChange>
              </w:rPr>
            </w:pPr>
            <w:ins w:id="17795" w:author="Στάθης Καπ" w:date="2023-03-03T03:54:00Z">
              <w:r w:rsidRPr="00F665AE">
                <w:rPr>
                  <w:rFonts w:ascii="Calibri" w:hAnsi="Calibri" w:cs="Calibri"/>
                  <w:color w:val="000000"/>
                  <w:sz w:val="16"/>
                  <w:szCs w:val="16"/>
                  <w:rPrChange w:id="17796" w:author="Στάθης Καπ" w:date="2023-03-03T03:55:00Z">
                    <w:rPr>
                      <w:rFonts w:ascii="Calibri" w:hAnsi="Calibri" w:cs="Calibri"/>
                      <w:color w:val="000000"/>
                      <w:sz w:val="18"/>
                      <w:szCs w:val="18"/>
                    </w:rPr>
                  </w:rPrChange>
                </w:rPr>
                <w:t>941</w:t>
              </w:r>
            </w:ins>
          </w:p>
        </w:tc>
        <w:tc>
          <w:tcPr>
            <w:tcW w:w="621" w:type="dxa"/>
            <w:vAlign w:val="bottom"/>
            <w:tcPrChange w:id="17797" w:author="Στάθης Καπ" w:date="2023-03-03T06:26:00Z">
              <w:tcPr>
                <w:tcW w:w="621" w:type="dxa"/>
                <w:vAlign w:val="bottom"/>
              </w:tcPr>
            </w:tcPrChange>
          </w:tcPr>
          <w:p w14:paraId="219D2912" w14:textId="31CCE3ED" w:rsidR="00C87CFE" w:rsidRPr="00F665AE" w:rsidRDefault="00C87CFE" w:rsidP="00C87CFE">
            <w:pPr>
              <w:jc w:val="center"/>
              <w:rPr>
                <w:ins w:id="17798" w:author="Στάθης Καπ" w:date="2023-03-03T03:54:00Z"/>
                <w:rFonts w:ascii="Calibri" w:hAnsi="Calibri" w:cs="Calibri"/>
                <w:color w:val="000000"/>
                <w:sz w:val="16"/>
                <w:szCs w:val="16"/>
                <w:rPrChange w:id="17799" w:author="Στάθης Καπ" w:date="2023-03-03T03:55:00Z">
                  <w:rPr>
                    <w:ins w:id="17800" w:author="Στάθης Καπ" w:date="2023-03-03T03:54:00Z"/>
                    <w:rFonts w:ascii="Calibri" w:hAnsi="Calibri" w:cs="Calibri"/>
                    <w:color w:val="000000"/>
                    <w:sz w:val="18"/>
                    <w:szCs w:val="18"/>
                  </w:rPr>
                </w:rPrChange>
              </w:rPr>
            </w:pPr>
            <w:ins w:id="17801" w:author="Στάθης Καπ" w:date="2023-03-03T03:54:00Z">
              <w:r w:rsidRPr="00F665AE">
                <w:rPr>
                  <w:rFonts w:ascii="Calibri" w:hAnsi="Calibri" w:cs="Calibri"/>
                  <w:color w:val="000000"/>
                  <w:sz w:val="16"/>
                  <w:szCs w:val="16"/>
                  <w:rPrChange w:id="17802" w:author="Στάθης Καπ" w:date="2023-03-03T03:55:00Z">
                    <w:rPr>
                      <w:rFonts w:ascii="Calibri" w:hAnsi="Calibri" w:cs="Calibri"/>
                      <w:color w:val="000000"/>
                      <w:sz w:val="18"/>
                      <w:szCs w:val="18"/>
                    </w:rPr>
                  </w:rPrChange>
                </w:rPr>
                <w:t>0.23</w:t>
              </w:r>
            </w:ins>
          </w:p>
        </w:tc>
        <w:tc>
          <w:tcPr>
            <w:tcW w:w="669" w:type="dxa"/>
            <w:vAlign w:val="center"/>
            <w:tcPrChange w:id="17803" w:author="Στάθης Καπ" w:date="2023-03-03T06:26:00Z">
              <w:tcPr>
                <w:tcW w:w="669" w:type="dxa"/>
                <w:vAlign w:val="center"/>
              </w:tcPr>
            </w:tcPrChange>
          </w:tcPr>
          <w:p w14:paraId="253D5AD4" w14:textId="355E2F5A" w:rsidR="00C87CFE" w:rsidRPr="00F665AE" w:rsidRDefault="00C87CFE" w:rsidP="00C87CFE">
            <w:pPr>
              <w:jc w:val="center"/>
              <w:rPr>
                <w:ins w:id="17804" w:author="Στάθης Καπ" w:date="2023-03-03T03:54:00Z"/>
                <w:rFonts w:cstheme="minorHAnsi"/>
                <w:sz w:val="16"/>
                <w:szCs w:val="16"/>
              </w:rPr>
            </w:pPr>
            <w:ins w:id="17805" w:author="Στάθης Καπ" w:date="2023-03-03T06:18:00Z">
              <w:r>
                <w:rPr>
                  <w:rFonts w:ascii="Calibri" w:hAnsi="Calibri" w:cstheme="minorHAnsi"/>
                  <w:color w:val="000000"/>
                  <w:sz w:val="16"/>
                  <w:szCs w:val="16"/>
                </w:rPr>
                <w:t>3.29</w:t>
              </w:r>
            </w:ins>
          </w:p>
        </w:tc>
        <w:tc>
          <w:tcPr>
            <w:tcW w:w="508" w:type="dxa"/>
            <w:vAlign w:val="bottom"/>
            <w:tcPrChange w:id="17806" w:author="Στάθης Καπ" w:date="2023-03-03T06:26:00Z">
              <w:tcPr>
                <w:tcW w:w="508" w:type="dxa"/>
                <w:vAlign w:val="bottom"/>
              </w:tcPr>
            </w:tcPrChange>
          </w:tcPr>
          <w:p w14:paraId="3DD22ED6" w14:textId="1C50C97A" w:rsidR="00C87CFE" w:rsidRPr="00F665AE" w:rsidRDefault="00C87CFE" w:rsidP="00C87CFE">
            <w:pPr>
              <w:jc w:val="center"/>
              <w:rPr>
                <w:ins w:id="17807" w:author="Στάθης Καπ" w:date="2023-03-03T03:54:00Z"/>
                <w:rFonts w:ascii="Calibri" w:hAnsi="Calibri" w:cs="Calibri"/>
                <w:color w:val="000000"/>
                <w:sz w:val="16"/>
                <w:szCs w:val="16"/>
                <w:rPrChange w:id="17808" w:author="Στάθης Καπ" w:date="2023-03-03T03:55:00Z">
                  <w:rPr>
                    <w:ins w:id="17809" w:author="Στάθης Καπ" w:date="2023-03-03T03:54:00Z"/>
                    <w:rFonts w:ascii="Calibri" w:hAnsi="Calibri" w:cs="Calibri"/>
                    <w:color w:val="000000"/>
                    <w:sz w:val="18"/>
                    <w:szCs w:val="18"/>
                  </w:rPr>
                </w:rPrChange>
              </w:rPr>
            </w:pPr>
            <w:ins w:id="17810" w:author="Στάθης Καπ" w:date="2023-03-03T03:54:00Z">
              <w:r w:rsidRPr="00F665AE">
                <w:rPr>
                  <w:rFonts w:ascii="Calibri" w:hAnsi="Calibri" w:cs="Calibri"/>
                  <w:color w:val="000000"/>
                  <w:sz w:val="16"/>
                  <w:szCs w:val="16"/>
                  <w:rPrChange w:id="17811" w:author="Στάθης Καπ" w:date="2023-03-03T03:55:00Z">
                    <w:rPr>
                      <w:rFonts w:ascii="Calibri" w:hAnsi="Calibri" w:cs="Calibri"/>
                      <w:color w:val="000000"/>
                      <w:sz w:val="18"/>
                      <w:szCs w:val="18"/>
                    </w:rPr>
                  </w:rPrChange>
                </w:rPr>
                <w:t>986</w:t>
              </w:r>
            </w:ins>
          </w:p>
        </w:tc>
        <w:tc>
          <w:tcPr>
            <w:tcW w:w="541" w:type="dxa"/>
            <w:vAlign w:val="bottom"/>
            <w:tcPrChange w:id="17812" w:author="Στάθης Καπ" w:date="2023-03-03T06:26:00Z">
              <w:tcPr>
                <w:tcW w:w="541" w:type="dxa"/>
                <w:vAlign w:val="bottom"/>
              </w:tcPr>
            </w:tcPrChange>
          </w:tcPr>
          <w:p w14:paraId="435BADF2" w14:textId="624E17A6" w:rsidR="00C87CFE" w:rsidRPr="00F665AE" w:rsidRDefault="00C87CFE" w:rsidP="00C87CFE">
            <w:pPr>
              <w:jc w:val="center"/>
              <w:rPr>
                <w:ins w:id="17813" w:author="Στάθης Καπ" w:date="2023-03-03T03:54:00Z"/>
                <w:rFonts w:ascii="Calibri" w:hAnsi="Calibri" w:cs="Calibri"/>
                <w:color w:val="000000"/>
                <w:sz w:val="16"/>
                <w:szCs w:val="16"/>
                <w:rPrChange w:id="17814" w:author="Στάθης Καπ" w:date="2023-03-03T03:55:00Z">
                  <w:rPr>
                    <w:ins w:id="17815" w:author="Στάθης Καπ" w:date="2023-03-03T03:54:00Z"/>
                    <w:rFonts w:ascii="Calibri" w:hAnsi="Calibri" w:cs="Calibri"/>
                    <w:color w:val="000000"/>
                    <w:sz w:val="18"/>
                    <w:szCs w:val="18"/>
                  </w:rPr>
                </w:rPrChange>
              </w:rPr>
            </w:pPr>
            <w:ins w:id="17816" w:author="Στάθης Καπ" w:date="2023-03-03T03:54:00Z">
              <w:r w:rsidRPr="00F665AE">
                <w:rPr>
                  <w:rFonts w:ascii="Calibri" w:hAnsi="Calibri" w:cs="Calibri"/>
                  <w:color w:val="000000"/>
                  <w:sz w:val="16"/>
                  <w:szCs w:val="16"/>
                  <w:rPrChange w:id="17817" w:author="Στάθης Καπ" w:date="2023-03-03T03:55:00Z">
                    <w:rPr>
                      <w:rFonts w:ascii="Calibri" w:hAnsi="Calibri" w:cs="Calibri"/>
                      <w:color w:val="000000"/>
                      <w:sz w:val="18"/>
                      <w:szCs w:val="18"/>
                    </w:rPr>
                  </w:rPrChange>
                </w:rPr>
                <w:t>0.258</w:t>
              </w:r>
            </w:ins>
          </w:p>
        </w:tc>
        <w:tc>
          <w:tcPr>
            <w:tcW w:w="589" w:type="dxa"/>
            <w:vAlign w:val="center"/>
            <w:tcPrChange w:id="17818" w:author="Στάθης Καπ" w:date="2023-03-03T06:26:00Z">
              <w:tcPr>
                <w:tcW w:w="589" w:type="dxa"/>
                <w:vAlign w:val="center"/>
              </w:tcPr>
            </w:tcPrChange>
          </w:tcPr>
          <w:p w14:paraId="2F2CED77" w14:textId="2F6304F1" w:rsidR="00C87CFE" w:rsidRPr="00F665AE" w:rsidRDefault="00C87CFE" w:rsidP="00C87CFE">
            <w:pPr>
              <w:jc w:val="center"/>
              <w:rPr>
                <w:ins w:id="17819" w:author="Στάθης Καπ" w:date="2023-03-03T03:54:00Z"/>
                <w:rFonts w:cstheme="minorHAnsi"/>
                <w:sz w:val="16"/>
                <w:szCs w:val="16"/>
              </w:rPr>
            </w:pPr>
            <w:ins w:id="17820" w:author="Στάθης Καπ" w:date="2023-03-03T06:18:00Z">
              <w:r>
                <w:rPr>
                  <w:rFonts w:ascii="Calibri" w:hAnsi="Calibri" w:cstheme="minorHAnsi"/>
                  <w:color w:val="000000"/>
                  <w:sz w:val="16"/>
                  <w:szCs w:val="16"/>
                </w:rPr>
                <w:t>-1.34</w:t>
              </w:r>
            </w:ins>
          </w:p>
        </w:tc>
        <w:tc>
          <w:tcPr>
            <w:tcW w:w="463" w:type="dxa"/>
            <w:vAlign w:val="bottom"/>
            <w:tcPrChange w:id="17821" w:author="Στάθης Καπ" w:date="2023-03-03T06:26:00Z">
              <w:tcPr>
                <w:tcW w:w="463" w:type="dxa"/>
                <w:vAlign w:val="bottom"/>
              </w:tcPr>
            </w:tcPrChange>
          </w:tcPr>
          <w:p w14:paraId="699EABD2" w14:textId="68EE1C56" w:rsidR="00C87CFE" w:rsidRPr="00F665AE" w:rsidRDefault="00C87CFE" w:rsidP="00C87CFE">
            <w:pPr>
              <w:jc w:val="center"/>
              <w:rPr>
                <w:ins w:id="17822" w:author="Στάθης Καπ" w:date="2023-03-03T03:54:00Z"/>
                <w:rFonts w:ascii="Calibri" w:hAnsi="Calibri" w:cs="Calibri"/>
                <w:color w:val="000000"/>
                <w:sz w:val="16"/>
                <w:szCs w:val="16"/>
                <w:rPrChange w:id="17823" w:author="Στάθης Καπ" w:date="2023-03-03T03:55:00Z">
                  <w:rPr>
                    <w:ins w:id="17824" w:author="Στάθης Καπ" w:date="2023-03-03T03:54:00Z"/>
                    <w:rFonts w:ascii="Calibri" w:hAnsi="Calibri" w:cs="Calibri"/>
                    <w:color w:val="000000"/>
                    <w:sz w:val="18"/>
                    <w:szCs w:val="18"/>
                  </w:rPr>
                </w:rPrChange>
              </w:rPr>
            </w:pPr>
            <w:ins w:id="17825" w:author="Στάθης Καπ" w:date="2023-03-03T03:54:00Z">
              <w:r w:rsidRPr="00F665AE">
                <w:rPr>
                  <w:rFonts w:ascii="Calibri" w:hAnsi="Calibri" w:cs="Calibri"/>
                  <w:color w:val="000000"/>
                  <w:sz w:val="16"/>
                  <w:szCs w:val="16"/>
                  <w:rPrChange w:id="17826" w:author="Στάθης Καπ" w:date="2023-03-03T03:55:00Z">
                    <w:rPr>
                      <w:rFonts w:ascii="Calibri" w:hAnsi="Calibri" w:cs="Calibri"/>
                      <w:color w:val="000000"/>
                      <w:sz w:val="18"/>
                      <w:szCs w:val="18"/>
                    </w:rPr>
                  </w:rPrChange>
                </w:rPr>
                <w:t>911</w:t>
              </w:r>
            </w:ins>
          </w:p>
        </w:tc>
        <w:tc>
          <w:tcPr>
            <w:tcW w:w="541" w:type="dxa"/>
            <w:vAlign w:val="bottom"/>
            <w:tcPrChange w:id="17827" w:author="Στάθης Καπ" w:date="2023-03-03T06:26:00Z">
              <w:tcPr>
                <w:tcW w:w="541" w:type="dxa"/>
                <w:vAlign w:val="bottom"/>
              </w:tcPr>
            </w:tcPrChange>
          </w:tcPr>
          <w:p w14:paraId="07327CF8" w14:textId="11C1F1B3" w:rsidR="00C87CFE" w:rsidRPr="00F665AE" w:rsidRDefault="00C87CFE" w:rsidP="00C87CFE">
            <w:pPr>
              <w:jc w:val="center"/>
              <w:rPr>
                <w:ins w:id="17828" w:author="Στάθης Καπ" w:date="2023-03-03T03:54:00Z"/>
                <w:rFonts w:ascii="Calibri" w:hAnsi="Calibri" w:cs="Calibri"/>
                <w:color w:val="000000"/>
                <w:sz w:val="16"/>
                <w:szCs w:val="16"/>
                <w:rPrChange w:id="17829" w:author="Στάθης Καπ" w:date="2023-03-03T03:55:00Z">
                  <w:rPr>
                    <w:ins w:id="17830" w:author="Στάθης Καπ" w:date="2023-03-03T03:54:00Z"/>
                    <w:rFonts w:ascii="Calibri" w:hAnsi="Calibri" w:cs="Calibri"/>
                    <w:color w:val="000000"/>
                    <w:sz w:val="18"/>
                    <w:szCs w:val="18"/>
                  </w:rPr>
                </w:rPrChange>
              </w:rPr>
            </w:pPr>
            <w:ins w:id="17831" w:author="Στάθης Καπ" w:date="2023-03-03T03:54:00Z">
              <w:r w:rsidRPr="00F665AE">
                <w:rPr>
                  <w:rFonts w:ascii="Calibri" w:hAnsi="Calibri" w:cs="Calibri"/>
                  <w:color w:val="000000"/>
                  <w:sz w:val="16"/>
                  <w:szCs w:val="16"/>
                  <w:rPrChange w:id="17832" w:author="Στάθης Καπ" w:date="2023-03-03T03:55:00Z">
                    <w:rPr>
                      <w:rFonts w:ascii="Calibri" w:hAnsi="Calibri" w:cs="Calibri"/>
                      <w:color w:val="000000"/>
                      <w:sz w:val="18"/>
                      <w:szCs w:val="18"/>
                    </w:rPr>
                  </w:rPrChange>
                </w:rPr>
                <w:t>0.21</w:t>
              </w:r>
            </w:ins>
          </w:p>
        </w:tc>
        <w:tc>
          <w:tcPr>
            <w:tcW w:w="589" w:type="dxa"/>
            <w:vAlign w:val="center"/>
            <w:tcPrChange w:id="17833" w:author="Στάθης Καπ" w:date="2023-03-03T06:26:00Z">
              <w:tcPr>
                <w:tcW w:w="589" w:type="dxa"/>
                <w:vAlign w:val="center"/>
              </w:tcPr>
            </w:tcPrChange>
          </w:tcPr>
          <w:p w14:paraId="36F0FC3A" w14:textId="0BBA7799" w:rsidR="00C87CFE" w:rsidRPr="00F665AE" w:rsidRDefault="00C87CFE" w:rsidP="00C87CFE">
            <w:pPr>
              <w:jc w:val="center"/>
              <w:rPr>
                <w:ins w:id="17834" w:author="Στάθης Καπ" w:date="2023-03-03T03:54:00Z"/>
                <w:rFonts w:cstheme="minorHAnsi"/>
                <w:sz w:val="16"/>
                <w:szCs w:val="16"/>
              </w:rPr>
            </w:pPr>
            <w:ins w:id="17835" w:author="Στάθης Καπ" w:date="2023-03-03T06:19:00Z">
              <w:r>
                <w:rPr>
                  <w:rFonts w:ascii="Calibri" w:hAnsi="Calibri" w:cstheme="minorHAnsi"/>
                  <w:color w:val="000000"/>
                  <w:sz w:val="16"/>
                  <w:szCs w:val="16"/>
                </w:rPr>
                <w:t>6.37</w:t>
              </w:r>
            </w:ins>
          </w:p>
        </w:tc>
      </w:tr>
    </w:tbl>
    <w:p w14:paraId="1E68F43D" w14:textId="77777777" w:rsidR="00F665AE" w:rsidRDefault="00F665AE" w:rsidP="00AC6F02">
      <w:pPr>
        <w:rPr>
          <w:ins w:id="17836" w:author="Στάθης Καπ" w:date="2023-03-03T03:52:00Z"/>
        </w:rPr>
      </w:pPr>
    </w:p>
    <w:p w14:paraId="5C1DA55F" w14:textId="77777777" w:rsidR="00CD1347" w:rsidRDefault="00CD1347" w:rsidP="00F665AE">
      <w:pPr>
        <w:pStyle w:val="Caption"/>
        <w:keepNext/>
        <w:rPr>
          <w:ins w:id="17837" w:author="Στάθης Καπ" w:date="2023-03-03T04:12:00Z"/>
        </w:rPr>
      </w:pPr>
    </w:p>
    <w:p w14:paraId="77B60414" w14:textId="2D5038F2" w:rsidR="00F665AE" w:rsidRDefault="00F665AE">
      <w:pPr>
        <w:pStyle w:val="Caption"/>
        <w:keepNext/>
        <w:spacing w:after="0"/>
        <w:rPr>
          <w:ins w:id="17838" w:author="Στάθης Καπ" w:date="2023-03-03T03:58:00Z"/>
        </w:rPr>
        <w:pPrChange w:id="17839" w:author="Στάθης Καπ" w:date="2023-03-03T04:34:00Z">
          <w:pPr/>
        </w:pPrChange>
      </w:pPr>
      <w:proofErr w:type="spellStart"/>
      <w:ins w:id="17840" w:author="Στάθης Καπ" w:date="2023-03-03T03:58:00Z">
        <w:r>
          <w:t>Πίν</w:t>
        </w:r>
        <w:proofErr w:type="spellEnd"/>
        <w:r>
          <w:t xml:space="preserve">ακας </w:t>
        </w:r>
      </w:ins>
      <w:ins w:id="17841" w:author="Στάθης Καπ" w:date="2023-03-03T04:02:00Z">
        <w:r>
          <w:fldChar w:fldCharType="begin"/>
        </w:r>
        <w:r>
          <w:instrText xml:space="preserve"> STYLEREF 1 \s </w:instrText>
        </w:r>
      </w:ins>
      <w:r>
        <w:fldChar w:fldCharType="separate"/>
      </w:r>
      <w:r w:rsidR="002C131C">
        <w:rPr>
          <w:noProof/>
        </w:rPr>
        <w:t>5</w:t>
      </w:r>
      <w:ins w:id="17842" w:author="Στάθης Καπ" w:date="2023-03-03T04:02:00Z">
        <w:r>
          <w:fldChar w:fldCharType="end"/>
        </w:r>
        <w:r>
          <w:noBreakHyphen/>
        </w:r>
        <w:r>
          <w:fldChar w:fldCharType="begin"/>
        </w:r>
        <w:r>
          <w:instrText xml:space="preserve"> SEQ Πίνακας \* ARABIC \s 1 </w:instrText>
        </w:r>
      </w:ins>
      <w:r>
        <w:fldChar w:fldCharType="separate"/>
      </w:r>
      <w:ins w:id="17843" w:author="Στάθης Καπ" w:date="2023-03-07T16:43:00Z">
        <w:r w:rsidR="002C131C">
          <w:rPr>
            <w:noProof/>
          </w:rPr>
          <w:t>6</w:t>
        </w:r>
      </w:ins>
      <w:ins w:id="17844" w:author="Στάθης Καπ" w:date="2023-03-03T04:02:00Z">
        <w:r>
          <w:fldChar w:fldCharType="end"/>
        </w:r>
      </w:ins>
      <w:ins w:id="17845"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7846">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17847"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17848"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17849" w:author="Στάθης Καπ" w:date="2023-03-03T03:57:00Z"/>
                <w:rFonts w:cstheme="minorHAnsi"/>
                <w:sz w:val="16"/>
                <w:szCs w:val="16"/>
              </w:rPr>
            </w:pPr>
            <w:ins w:id="17850"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17851" w:author="Στάθης Καπ" w:date="2023-03-03T03:57:00Z"/>
                <w:rFonts w:cstheme="minorHAnsi"/>
                <w:sz w:val="16"/>
                <w:szCs w:val="16"/>
              </w:rPr>
            </w:pPr>
            <w:ins w:id="17852"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17853" w:author="Στάθης Καπ" w:date="2023-03-03T03:57:00Z"/>
                <w:rFonts w:cstheme="minorHAnsi"/>
                <w:sz w:val="16"/>
                <w:szCs w:val="16"/>
              </w:rPr>
            </w:pPr>
            <w:ins w:id="17854"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17855" w:author="Στάθης Καπ" w:date="2023-03-03T03:57:00Z"/>
                <w:rFonts w:cstheme="minorHAnsi"/>
                <w:sz w:val="16"/>
                <w:szCs w:val="16"/>
              </w:rPr>
            </w:pPr>
            <w:ins w:id="17856"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17857" w:author="Στάθης Καπ" w:date="2023-03-03T03:57:00Z"/>
                <w:rFonts w:cstheme="minorHAnsi"/>
                <w:sz w:val="16"/>
                <w:szCs w:val="16"/>
              </w:rPr>
            </w:pPr>
            <w:ins w:id="17858"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17859" w:author="Στάθης Καπ" w:date="2023-03-03T03:57:00Z"/>
                <w:rFonts w:cstheme="minorHAnsi"/>
                <w:sz w:val="16"/>
                <w:szCs w:val="16"/>
              </w:rPr>
            </w:pPr>
            <w:ins w:id="17860"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178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62"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17863"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17864" w:author="Στάθης Καπ" w:date="2023-03-03T03:57:00Z"/>
                <w:sz w:val="16"/>
                <w:szCs w:val="16"/>
              </w:rPr>
            </w:pPr>
            <w:ins w:id="17865"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7866"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17867" w:author="Στάθης Καπ" w:date="2023-03-03T03:57:00Z"/>
                <w:rFonts w:cstheme="minorHAnsi"/>
                <w:sz w:val="16"/>
                <w:szCs w:val="16"/>
              </w:rPr>
            </w:pPr>
            <w:ins w:id="17868"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7869"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17870" w:author="Στάθης Καπ" w:date="2023-03-03T03:57:00Z"/>
                <w:rFonts w:cstheme="minorHAnsi"/>
                <w:sz w:val="16"/>
                <w:szCs w:val="16"/>
              </w:rPr>
            </w:pPr>
            <w:ins w:id="17871"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7872"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17873" w:author="Στάθης Καπ" w:date="2023-03-03T03:57:00Z"/>
                <w:rFonts w:cstheme="minorHAnsi"/>
                <w:sz w:val="16"/>
                <w:szCs w:val="16"/>
              </w:rPr>
            </w:pPr>
            <w:ins w:id="17874"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87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17876" w:author="Στάθης Καπ" w:date="2023-03-03T03:57:00Z"/>
                <w:rFonts w:cstheme="minorHAnsi"/>
                <w:sz w:val="16"/>
                <w:szCs w:val="16"/>
              </w:rPr>
            </w:pPr>
            <w:ins w:id="17877"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87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17879" w:author="Στάθης Καπ" w:date="2023-03-03T03:57:00Z"/>
                <w:rFonts w:cstheme="minorHAnsi"/>
                <w:sz w:val="16"/>
                <w:szCs w:val="16"/>
              </w:rPr>
            </w:pPr>
            <w:ins w:id="17880"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7881"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17882" w:author="Στάθης Καπ" w:date="2023-03-03T03:57:00Z"/>
                <w:rFonts w:cstheme="minorHAnsi"/>
                <w:sz w:val="16"/>
                <w:szCs w:val="16"/>
              </w:rPr>
            </w:pPr>
            <w:ins w:id="17883"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88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17885" w:author="Στάθης Καπ" w:date="2023-03-03T03:57:00Z"/>
                <w:rFonts w:cstheme="minorHAnsi"/>
                <w:sz w:val="16"/>
                <w:szCs w:val="16"/>
              </w:rPr>
            </w:pPr>
            <w:ins w:id="17886"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88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17888" w:author="Στάθης Καπ" w:date="2023-03-03T03:57:00Z"/>
                <w:rFonts w:cstheme="minorHAnsi"/>
                <w:sz w:val="16"/>
                <w:szCs w:val="16"/>
              </w:rPr>
            </w:pPr>
            <w:ins w:id="17889"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7890"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17891" w:author="Στάθης Καπ" w:date="2023-03-03T03:57:00Z"/>
                <w:rFonts w:cstheme="minorHAnsi"/>
                <w:sz w:val="16"/>
                <w:szCs w:val="16"/>
              </w:rPr>
            </w:pPr>
            <w:ins w:id="17892"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89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17894" w:author="Στάθης Καπ" w:date="2023-03-03T03:57:00Z"/>
                <w:rFonts w:cstheme="minorHAnsi"/>
                <w:sz w:val="16"/>
                <w:szCs w:val="16"/>
              </w:rPr>
            </w:pPr>
            <w:ins w:id="17895"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89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17897" w:author="Στάθης Καπ" w:date="2023-03-03T03:57:00Z"/>
                <w:rFonts w:cstheme="minorHAnsi"/>
                <w:sz w:val="16"/>
                <w:szCs w:val="16"/>
              </w:rPr>
            </w:pPr>
            <w:ins w:id="17898"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7899"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17900" w:author="Στάθης Καπ" w:date="2023-03-03T03:57:00Z"/>
                <w:rFonts w:cstheme="minorHAnsi"/>
                <w:sz w:val="16"/>
                <w:szCs w:val="16"/>
              </w:rPr>
            </w:pPr>
            <w:ins w:id="17901"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90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17903" w:author="Στάθης Καπ" w:date="2023-03-03T03:57:00Z"/>
                <w:rFonts w:cstheme="minorHAnsi"/>
                <w:sz w:val="16"/>
                <w:szCs w:val="16"/>
              </w:rPr>
            </w:pPr>
            <w:ins w:id="17904"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90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17906" w:author="Στάθης Καπ" w:date="2023-03-03T03:57:00Z"/>
                <w:rFonts w:cstheme="minorHAnsi"/>
                <w:sz w:val="16"/>
                <w:szCs w:val="16"/>
              </w:rPr>
            </w:pPr>
            <w:ins w:id="17907" w:author="Στάθης Καπ" w:date="2023-03-03T03:57:00Z">
              <w:r w:rsidRPr="009748F7">
                <w:rPr>
                  <w:rFonts w:cstheme="minorHAnsi"/>
                  <w:sz w:val="16"/>
                  <w:szCs w:val="16"/>
                </w:rPr>
                <w:t>Gap (%) S=1</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179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09" w:author="Στάθης Καπ" w:date="2023-03-03T03:57:00Z"/>
        </w:trPr>
        <w:tc>
          <w:tcPr>
            <w:tcW w:w="515" w:type="dxa"/>
            <w:tcBorders>
              <w:top w:val="nil"/>
              <w:bottom w:val="nil"/>
              <w:right w:val="single" w:sz="4" w:space="0" w:color="auto"/>
            </w:tcBorders>
            <w:shd w:val="clear" w:color="auto" w:fill="E7E6E6" w:themeFill="background2"/>
            <w:vAlign w:val="bottom"/>
            <w:tcPrChange w:id="17910"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17911" w:author="Στάθης Καπ" w:date="2023-03-03T03:57:00Z"/>
                <w:sz w:val="16"/>
                <w:szCs w:val="16"/>
              </w:rPr>
            </w:pPr>
            <w:ins w:id="17912" w:author="Στάθης Καπ" w:date="2023-03-03T04:06:00Z">
              <w:r w:rsidRPr="00CD1347">
                <w:rPr>
                  <w:rFonts w:ascii="Calibri" w:hAnsi="Calibri" w:cs="Calibri"/>
                  <w:color w:val="000000"/>
                  <w:sz w:val="16"/>
                  <w:szCs w:val="16"/>
                  <w:rPrChange w:id="17913"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7914"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17915" w:author="Στάθης Καπ" w:date="2023-03-03T03:57:00Z"/>
                <w:rFonts w:cstheme="minorHAnsi"/>
                <w:sz w:val="16"/>
                <w:szCs w:val="16"/>
              </w:rPr>
            </w:pPr>
            <w:ins w:id="17916" w:author="Στάθης Καπ" w:date="2023-03-03T06:20:00Z">
              <w:r>
                <w:rPr>
                  <w:rFonts w:ascii="Calibri" w:hAnsi="Calibri" w:cs="Calibri"/>
                  <w:color w:val="000000"/>
                  <w:sz w:val="16"/>
                  <w:szCs w:val="16"/>
                </w:rPr>
                <w:t>660</w:t>
              </w:r>
            </w:ins>
          </w:p>
        </w:tc>
        <w:tc>
          <w:tcPr>
            <w:tcW w:w="855" w:type="dxa"/>
            <w:vAlign w:val="center"/>
            <w:tcPrChange w:id="17917" w:author="Στάθης Καπ" w:date="2023-03-03T06:26:00Z">
              <w:tcPr>
                <w:tcW w:w="855" w:type="dxa"/>
                <w:vAlign w:val="center"/>
              </w:tcPr>
            </w:tcPrChange>
          </w:tcPr>
          <w:p w14:paraId="1EEC385D" w14:textId="30349774" w:rsidR="00C87CFE" w:rsidRPr="00CD1347" w:rsidRDefault="00C87CFE" w:rsidP="00C87CFE">
            <w:pPr>
              <w:jc w:val="center"/>
              <w:rPr>
                <w:ins w:id="17918" w:author="Στάθης Καπ" w:date="2023-03-03T03:57:00Z"/>
                <w:rFonts w:cstheme="minorHAnsi"/>
                <w:sz w:val="16"/>
                <w:szCs w:val="16"/>
              </w:rPr>
            </w:pPr>
            <w:ins w:id="17919" w:author="Στάθης Καπ" w:date="2023-03-03T06:20:00Z">
              <w:r>
                <w:rPr>
                  <w:rFonts w:ascii="Calibri" w:hAnsi="Calibri" w:cs="Calibri"/>
                  <w:color w:val="000000"/>
                  <w:sz w:val="16"/>
                  <w:szCs w:val="16"/>
                </w:rPr>
                <w:t>650</w:t>
              </w:r>
            </w:ins>
          </w:p>
        </w:tc>
        <w:tc>
          <w:tcPr>
            <w:tcW w:w="544" w:type="dxa"/>
            <w:vAlign w:val="center"/>
            <w:tcPrChange w:id="17920" w:author="Στάθης Καπ" w:date="2023-03-03T06:26:00Z">
              <w:tcPr>
                <w:tcW w:w="544" w:type="dxa"/>
                <w:vAlign w:val="center"/>
              </w:tcPr>
            </w:tcPrChange>
          </w:tcPr>
          <w:p w14:paraId="673B01A1" w14:textId="44F80C69" w:rsidR="00C87CFE" w:rsidRPr="00CD1347" w:rsidRDefault="00C87CFE" w:rsidP="00C87CFE">
            <w:pPr>
              <w:jc w:val="center"/>
              <w:rPr>
                <w:ins w:id="17921" w:author="Στάθης Καπ" w:date="2023-03-03T03:57:00Z"/>
                <w:rFonts w:cstheme="minorHAnsi"/>
                <w:sz w:val="16"/>
                <w:szCs w:val="16"/>
              </w:rPr>
            </w:pPr>
            <w:ins w:id="17922" w:author="Στάθης Καπ" w:date="2023-03-03T06:20:00Z">
              <w:r>
                <w:rPr>
                  <w:rFonts w:ascii="Calibri" w:hAnsi="Calibri" w:cs="Calibri"/>
                  <w:color w:val="000000"/>
                  <w:sz w:val="16"/>
                  <w:szCs w:val="16"/>
                </w:rPr>
                <w:t>360</w:t>
              </w:r>
            </w:ins>
          </w:p>
        </w:tc>
        <w:tc>
          <w:tcPr>
            <w:tcW w:w="621" w:type="dxa"/>
            <w:vAlign w:val="center"/>
            <w:tcPrChange w:id="17923" w:author="Στάθης Καπ" w:date="2023-03-03T06:26:00Z">
              <w:tcPr>
                <w:tcW w:w="621" w:type="dxa"/>
                <w:vAlign w:val="center"/>
              </w:tcPr>
            </w:tcPrChange>
          </w:tcPr>
          <w:p w14:paraId="5DBA6004" w14:textId="6F7B14C4" w:rsidR="00C87CFE" w:rsidRPr="00CD1347" w:rsidRDefault="00C87CFE" w:rsidP="00C87CFE">
            <w:pPr>
              <w:jc w:val="center"/>
              <w:rPr>
                <w:ins w:id="17924" w:author="Στάθης Καπ" w:date="2023-03-03T03:57:00Z"/>
                <w:rFonts w:cstheme="minorHAnsi"/>
                <w:sz w:val="16"/>
                <w:szCs w:val="16"/>
              </w:rPr>
            </w:pPr>
            <w:ins w:id="17925" w:author="Στάθης Καπ" w:date="2023-03-03T06:20:00Z">
              <w:r>
                <w:rPr>
                  <w:rFonts w:ascii="Calibri" w:hAnsi="Calibri" w:cs="Calibri"/>
                  <w:color w:val="000000"/>
                  <w:sz w:val="16"/>
                  <w:szCs w:val="16"/>
                </w:rPr>
                <w:t>0.299</w:t>
              </w:r>
            </w:ins>
          </w:p>
        </w:tc>
        <w:tc>
          <w:tcPr>
            <w:tcW w:w="669" w:type="dxa"/>
            <w:vAlign w:val="center"/>
            <w:tcPrChange w:id="17926" w:author="Στάθης Καπ" w:date="2023-03-03T06:26:00Z">
              <w:tcPr>
                <w:tcW w:w="669" w:type="dxa"/>
                <w:vAlign w:val="center"/>
              </w:tcPr>
            </w:tcPrChange>
          </w:tcPr>
          <w:p w14:paraId="5202742F" w14:textId="5FD89C83" w:rsidR="00C87CFE" w:rsidRPr="00CD1347" w:rsidRDefault="00C87CFE" w:rsidP="00C87CFE">
            <w:pPr>
              <w:jc w:val="center"/>
              <w:rPr>
                <w:ins w:id="17927" w:author="Στάθης Καπ" w:date="2023-03-03T03:57:00Z"/>
                <w:rFonts w:cstheme="minorHAnsi"/>
                <w:sz w:val="16"/>
                <w:szCs w:val="16"/>
              </w:rPr>
            </w:pPr>
            <w:ins w:id="17928" w:author="Στάθης Καπ" w:date="2023-03-03T06:20:00Z">
              <w:r>
                <w:rPr>
                  <w:rFonts w:ascii="Calibri" w:hAnsi="Calibri" w:cstheme="minorHAnsi"/>
                  <w:color w:val="000000"/>
                  <w:sz w:val="16"/>
                  <w:szCs w:val="16"/>
                </w:rPr>
                <w:t>45.45</w:t>
              </w:r>
            </w:ins>
          </w:p>
        </w:tc>
        <w:tc>
          <w:tcPr>
            <w:tcW w:w="543" w:type="dxa"/>
            <w:vAlign w:val="center"/>
            <w:tcPrChange w:id="17929" w:author="Στάθης Καπ" w:date="2023-03-03T06:26:00Z">
              <w:tcPr>
                <w:tcW w:w="543" w:type="dxa"/>
                <w:vAlign w:val="center"/>
              </w:tcPr>
            </w:tcPrChange>
          </w:tcPr>
          <w:p w14:paraId="43301D25" w14:textId="58DD7375" w:rsidR="00C87CFE" w:rsidRPr="00CD1347" w:rsidRDefault="00C87CFE" w:rsidP="00C87CFE">
            <w:pPr>
              <w:jc w:val="center"/>
              <w:rPr>
                <w:ins w:id="17930" w:author="Στάθης Καπ" w:date="2023-03-03T03:57:00Z"/>
                <w:rFonts w:cstheme="minorHAnsi"/>
                <w:sz w:val="16"/>
                <w:szCs w:val="16"/>
              </w:rPr>
            </w:pPr>
            <w:ins w:id="17931" w:author="Στάθης Καπ" w:date="2023-03-03T06:20:00Z">
              <w:r>
                <w:rPr>
                  <w:rFonts w:ascii="Calibri" w:hAnsi="Calibri" w:cs="Calibri"/>
                  <w:color w:val="000000"/>
                  <w:sz w:val="16"/>
                  <w:szCs w:val="16"/>
                </w:rPr>
                <w:t>360</w:t>
              </w:r>
            </w:ins>
          </w:p>
        </w:tc>
        <w:tc>
          <w:tcPr>
            <w:tcW w:w="621" w:type="dxa"/>
            <w:vAlign w:val="center"/>
            <w:tcPrChange w:id="17932" w:author="Στάθης Καπ" w:date="2023-03-03T06:26:00Z">
              <w:tcPr>
                <w:tcW w:w="621" w:type="dxa"/>
                <w:vAlign w:val="center"/>
              </w:tcPr>
            </w:tcPrChange>
          </w:tcPr>
          <w:p w14:paraId="27DAE7C3" w14:textId="0C6F78DD" w:rsidR="00C87CFE" w:rsidRPr="00CD1347" w:rsidRDefault="00C87CFE" w:rsidP="00C87CFE">
            <w:pPr>
              <w:jc w:val="center"/>
              <w:rPr>
                <w:ins w:id="17933" w:author="Στάθης Καπ" w:date="2023-03-03T03:57:00Z"/>
                <w:rFonts w:cstheme="minorHAnsi"/>
                <w:sz w:val="16"/>
                <w:szCs w:val="16"/>
              </w:rPr>
            </w:pPr>
            <w:ins w:id="17934" w:author="Στάθης Καπ" w:date="2023-03-03T06:20:00Z">
              <w:r>
                <w:rPr>
                  <w:rFonts w:ascii="Calibri" w:hAnsi="Calibri" w:cs="Calibri"/>
                  <w:color w:val="000000"/>
                  <w:sz w:val="16"/>
                  <w:szCs w:val="16"/>
                </w:rPr>
                <w:t>0.21</w:t>
              </w:r>
            </w:ins>
          </w:p>
        </w:tc>
        <w:tc>
          <w:tcPr>
            <w:tcW w:w="669" w:type="dxa"/>
            <w:vAlign w:val="center"/>
            <w:tcPrChange w:id="17935" w:author="Στάθης Καπ" w:date="2023-03-03T06:26:00Z">
              <w:tcPr>
                <w:tcW w:w="669" w:type="dxa"/>
                <w:vAlign w:val="center"/>
              </w:tcPr>
            </w:tcPrChange>
          </w:tcPr>
          <w:p w14:paraId="13F9FD15" w14:textId="2B7C6844" w:rsidR="00C87CFE" w:rsidRPr="00CD1347" w:rsidRDefault="00C87CFE" w:rsidP="00C87CFE">
            <w:pPr>
              <w:jc w:val="center"/>
              <w:rPr>
                <w:ins w:id="17936" w:author="Στάθης Καπ" w:date="2023-03-03T03:57:00Z"/>
                <w:rFonts w:cstheme="minorHAnsi"/>
                <w:sz w:val="16"/>
                <w:szCs w:val="16"/>
              </w:rPr>
            </w:pPr>
            <w:ins w:id="17937" w:author="Στάθης Καπ" w:date="2023-03-03T06:20:00Z">
              <w:r>
                <w:rPr>
                  <w:rFonts w:ascii="Calibri" w:hAnsi="Calibri" w:cstheme="minorHAnsi"/>
                  <w:color w:val="000000"/>
                  <w:sz w:val="16"/>
                  <w:szCs w:val="16"/>
                </w:rPr>
                <w:t>0</w:t>
              </w:r>
            </w:ins>
          </w:p>
        </w:tc>
        <w:tc>
          <w:tcPr>
            <w:tcW w:w="508" w:type="dxa"/>
            <w:vAlign w:val="center"/>
            <w:tcPrChange w:id="17938" w:author="Στάθης Καπ" w:date="2023-03-03T06:26:00Z">
              <w:tcPr>
                <w:tcW w:w="508" w:type="dxa"/>
                <w:vAlign w:val="center"/>
              </w:tcPr>
            </w:tcPrChange>
          </w:tcPr>
          <w:p w14:paraId="786ECEEA" w14:textId="6E95482A" w:rsidR="00C87CFE" w:rsidRPr="00CD1347" w:rsidRDefault="00C87CFE" w:rsidP="00C87CFE">
            <w:pPr>
              <w:jc w:val="center"/>
              <w:rPr>
                <w:ins w:id="17939" w:author="Στάθης Καπ" w:date="2023-03-03T03:57:00Z"/>
                <w:rFonts w:cstheme="minorHAnsi"/>
                <w:sz w:val="16"/>
                <w:szCs w:val="16"/>
              </w:rPr>
            </w:pPr>
            <w:ins w:id="17940" w:author="Στάθης Καπ" w:date="2023-03-03T06:20:00Z">
              <w:r>
                <w:rPr>
                  <w:rFonts w:ascii="Calibri" w:hAnsi="Calibri" w:cs="Calibri"/>
                  <w:color w:val="000000"/>
                  <w:sz w:val="16"/>
                  <w:szCs w:val="16"/>
                </w:rPr>
                <w:t>330</w:t>
              </w:r>
            </w:ins>
          </w:p>
        </w:tc>
        <w:tc>
          <w:tcPr>
            <w:tcW w:w="541" w:type="dxa"/>
            <w:vAlign w:val="center"/>
            <w:tcPrChange w:id="17941" w:author="Στάθης Καπ" w:date="2023-03-03T06:26:00Z">
              <w:tcPr>
                <w:tcW w:w="541" w:type="dxa"/>
                <w:vAlign w:val="center"/>
              </w:tcPr>
            </w:tcPrChange>
          </w:tcPr>
          <w:p w14:paraId="4E04E15D" w14:textId="0CC34885" w:rsidR="00C87CFE" w:rsidRPr="00CD1347" w:rsidRDefault="00C87CFE" w:rsidP="00C87CFE">
            <w:pPr>
              <w:jc w:val="center"/>
              <w:rPr>
                <w:ins w:id="17942" w:author="Στάθης Καπ" w:date="2023-03-03T03:57:00Z"/>
                <w:rFonts w:cstheme="minorHAnsi"/>
                <w:sz w:val="16"/>
                <w:szCs w:val="16"/>
              </w:rPr>
            </w:pPr>
            <w:ins w:id="17943" w:author="Στάθης Καπ" w:date="2023-03-03T06:20:00Z">
              <w:r>
                <w:rPr>
                  <w:rFonts w:ascii="Calibri" w:hAnsi="Calibri" w:cs="Calibri"/>
                  <w:color w:val="000000"/>
                  <w:sz w:val="16"/>
                  <w:szCs w:val="16"/>
                </w:rPr>
                <w:t>0.203</w:t>
              </w:r>
            </w:ins>
          </w:p>
        </w:tc>
        <w:tc>
          <w:tcPr>
            <w:tcW w:w="589" w:type="dxa"/>
            <w:vAlign w:val="center"/>
            <w:tcPrChange w:id="17944" w:author="Στάθης Καπ" w:date="2023-03-03T06:26:00Z">
              <w:tcPr>
                <w:tcW w:w="589" w:type="dxa"/>
                <w:vAlign w:val="center"/>
              </w:tcPr>
            </w:tcPrChange>
          </w:tcPr>
          <w:p w14:paraId="2C469E74" w14:textId="3AC1D87B" w:rsidR="00C87CFE" w:rsidRPr="00CD1347" w:rsidRDefault="00C87CFE" w:rsidP="00C87CFE">
            <w:pPr>
              <w:jc w:val="center"/>
              <w:rPr>
                <w:ins w:id="17945" w:author="Στάθης Καπ" w:date="2023-03-03T03:57:00Z"/>
                <w:rFonts w:cstheme="minorHAnsi"/>
                <w:sz w:val="16"/>
                <w:szCs w:val="16"/>
              </w:rPr>
            </w:pPr>
            <w:ins w:id="17946" w:author="Στάθης Καπ" w:date="2023-03-03T06:20:00Z">
              <w:r>
                <w:rPr>
                  <w:rFonts w:ascii="Calibri" w:hAnsi="Calibri" w:cstheme="minorHAnsi"/>
                  <w:color w:val="000000"/>
                  <w:sz w:val="16"/>
                  <w:szCs w:val="16"/>
                </w:rPr>
                <w:t>8.33</w:t>
              </w:r>
            </w:ins>
          </w:p>
        </w:tc>
        <w:tc>
          <w:tcPr>
            <w:tcW w:w="463" w:type="dxa"/>
            <w:vAlign w:val="center"/>
            <w:tcPrChange w:id="17947" w:author="Στάθης Καπ" w:date="2023-03-03T06:26:00Z">
              <w:tcPr>
                <w:tcW w:w="463" w:type="dxa"/>
                <w:vAlign w:val="center"/>
              </w:tcPr>
            </w:tcPrChange>
          </w:tcPr>
          <w:p w14:paraId="2C3990AC" w14:textId="7D54EED4" w:rsidR="00C87CFE" w:rsidRPr="00CD1347" w:rsidRDefault="00C87CFE" w:rsidP="00C87CFE">
            <w:pPr>
              <w:jc w:val="center"/>
              <w:rPr>
                <w:ins w:id="17948" w:author="Στάθης Καπ" w:date="2023-03-03T03:57:00Z"/>
                <w:rFonts w:cstheme="minorHAnsi"/>
                <w:sz w:val="16"/>
                <w:szCs w:val="16"/>
              </w:rPr>
            </w:pPr>
            <w:ins w:id="17949" w:author="Στάθης Καπ" w:date="2023-03-03T06:20:00Z">
              <w:r>
                <w:rPr>
                  <w:rFonts w:ascii="Calibri" w:hAnsi="Calibri" w:cs="Calibri"/>
                  <w:color w:val="000000"/>
                  <w:sz w:val="16"/>
                  <w:szCs w:val="16"/>
                </w:rPr>
                <w:t>320</w:t>
              </w:r>
            </w:ins>
          </w:p>
        </w:tc>
        <w:tc>
          <w:tcPr>
            <w:tcW w:w="541" w:type="dxa"/>
            <w:vAlign w:val="center"/>
            <w:tcPrChange w:id="17950" w:author="Στάθης Καπ" w:date="2023-03-03T06:26:00Z">
              <w:tcPr>
                <w:tcW w:w="541" w:type="dxa"/>
                <w:vAlign w:val="center"/>
              </w:tcPr>
            </w:tcPrChange>
          </w:tcPr>
          <w:p w14:paraId="376FE9BB" w14:textId="4ABF9EC0" w:rsidR="00C87CFE" w:rsidRPr="00CD1347" w:rsidRDefault="00C87CFE" w:rsidP="00C87CFE">
            <w:pPr>
              <w:jc w:val="center"/>
              <w:rPr>
                <w:ins w:id="17951" w:author="Στάθης Καπ" w:date="2023-03-03T03:57:00Z"/>
                <w:rFonts w:cstheme="minorHAnsi"/>
                <w:sz w:val="16"/>
                <w:szCs w:val="16"/>
              </w:rPr>
            </w:pPr>
            <w:ins w:id="17952" w:author="Στάθης Καπ" w:date="2023-03-03T06:20:00Z">
              <w:r>
                <w:rPr>
                  <w:rFonts w:ascii="Calibri" w:hAnsi="Calibri" w:cs="Calibri"/>
                  <w:color w:val="000000"/>
                  <w:sz w:val="16"/>
                  <w:szCs w:val="16"/>
                </w:rPr>
                <w:t>0.222</w:t>
              </w:r>
            </w:ins>
          </w:p>
        </w:tc>
        <w:tc>
          <w:tcPr>
            <w:tcW w:w="589" w:type="dxa"/>
            <w:vAlign w:val="center"/>
            <w:tcPrChange w:id="17953" w:author="Στάθης Καπ" w:date="2023-03-03T06:26:00Z">
              <w:tcPr>
                <w:tcW w:w="589" w:type="dxa"/>
                <w:vAlign w:val="center"/>
              </w:tcPr>
            </w:tcPrChange>
          </w:tcPr>
          <w:p w14:paraId="5B667D34" w14:textId="343A139A" w:rsidR="00C87CFE" w:rsidRPr="00CD1347" w:rsidRDefault="00C87CFE" w:rsidP="00C87CFE">
            <w:pPr>
              <w:jc w:val="center"/>
              <w:rPr>
                <w:ins w:id="17954" w:author="Στάθης Καπ" w:date="2023-03-03T03:57:00Z"/>
                <w:rFonts w:cstheme="minorHAnsi"/>
                <w:sz w:val="16"/>
                <w:szCs w:val="16"/>
              </w:rPr>
            </w:pPr>
            <w:ins w:id="17955"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179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57" w:author="Στάθης Καπ" w:date="2023-03-03T03:57:00Z"/>
        </w:trPr>
        <w:tc>
          <w:tcPr>
            <w:tcW w:w="515" w:type="dxa"/>
            <w:tcBorders>
              <w:top w:val="nil"/>
              <w:bottom w:val="nil"/>
              <w:right w:val="single" w:sz="4" w:space="0" w:color="auto"/>
            </w:tcBorders>
            <w:shd w:val="clear" w:color="auto" w:fill="E7E6E6" w:themeFill="background2"/>
            <w:vAlign w:val="bottom"/>
            <w:tcPrChange w:id="17958" w:author="Στάθης Καπ" w:date="2023-03-03T06:26:00Z">
              <w:tcPr>
                <w:tcW w:w="515" w:type="dxa"/>
                <w:vAlign w:val="bottom"/>
              </w:tcPr>
            </w:tcPrChange>
          </w:tcPr>
          <w:p w14:paraId="354B3361" w14:textId="57FA7023" w:rsidR="00C87CFE" w:rsidRPr="00CD1347" w:rsidRDefault="00C87CFE" w:rsidP="00C87CFE">
            <w:pPr>
              <w:jc w:val="center"/>
              <w:rPr>
                <w:ins w:id="17959" w:author="Στάθης Καπ" w:date="2023-03-03T03:57:00Z"/>
                <w:sz w:val="16"/>
                <w:szCs w:val="16"/>
              </w:rPr>
            </w:pPr>
            <w:ins w:id="17960" w:author="Στάθης Καπ" w:date="2023-03-03T04:06:00Z">
              <w:r w:rsidRPr="00CD1347">
                <w:rPr>
                  <w:rFonts w:ascii="Calibri" w:hAnsi="Calibri" w:cs="Calibri"/>
                  <w:color w:val="000000"/>
                  <w:sz w:val="16"/>
                  <w:szCs w:val="16"/>
                  <w:rPrChange w:id="17961"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17962" w:author="Στάθης Καπ" w:date="2023-03-03T06:26:00Z">
              <w:tcPr>
                <w:tcW w:w="560" w:type="dxa"/>
              </w:tcPr>
            </w:tcPrChange>
          </w:tcPr>
          <w:p w14:paraId="20FEDEFD" w14:textId="599BC4FC" w:rsidR="00C87CFE" w:rsidRPr="00CD1347" w:rsidRDefault="00C87CFE" w:rsidP="00C87CFE">
            <w:pPr>
              <w:jc w:val="center"/>
              <w:rPr>
                <w:ins w:id="17963" w:author="Στάθης Καπ" w:date="2023-03-03T03:57:00Z"/>
                <w:rFonts w:cstheme="minorHAnsi"/>
                <w:sz w:val="16"/>
                <w:szCs w:val="16"/>
              </w:rPr>
            </w:pPr>
            <w:ins w:id="17964" w:author="Στάθης Καπ" w:date="2023-03-03T06:20:00Z">
              <w:r>
                <w:rPr>
                  <w:rFonts w:ascii="Calibri" w:hAnsi="Calibri" w:cs="Calibri"/>
                  <w:color w:val="000000"/>
                  <w:sz w:val="16"/>
                  <w:szCs w:val="16"/>
                </w:rPr>
                <w:t>720</w:t>
              </w:r>
            </w:ins>
          </w:p>
        </w:tc>
        <w:tc>
          <w:tcPr>
            <w:tcW w:w="855" w:type="dxa"/>
            <w:vAlign w:val="center"/>
            <w:tcPrChange w:id="17965" w:author="Στάθης Καπ" w:date="2023-03-03T06:26:00Z">
              <w:tcPr>
                <w:tcW w:w="855" w:type="dxa"/>
              </w:tcPr>
            </w:tcPrChange>
          </w:tcPr>
          <w:p w14:paraId="6CBD6613" w14:textId="19CFF1FB" w:rsidR="00C87CFE" w:rsidRPr="00CD1347" w:rsidRDefault="00C87CFE" w:rsidP="00C87CFE">
            <w:pPr>
              <w:jc w:val="center"/>
              <w:rPr>
                <w:ins w:id="17966" w:author="Στάθης Καπ" w:date="2023-03-03T03:57:00Z"/>
                <w:rFonts w:cstheme="minorHAnsi"/>
                <w:sz w:val="16"/>
                <w:szCs w:val="16"/>
              </w:rPr>
            </w:pPr>
            <w:ins w:id="17967" w:author="Στάθης Καπ" w:date="2023-03-03T06:20:00Z">
              <w:r>
                <w:rPr>
                  <w:rFonts w:ascii="Calibri" w:hAnsi="Calibri" w:cs="Calibri"/>
                  <w:color w:val="000000"/>
                  <w:sz w:val="16"/>
                  <w:szCs w:val="16"/>
                </w:rPr>
                <w:t>700</w:t>
              </w:r>
            </w:ins>
          </w:p>
        </w:tc>
        <w:tc>
          <w:tcPr>
            <w:tcW w:w="544" w:type="dxa"/>
            <w:vAlign w:val="center"/>
            <w:tcPrChange w:id="17968" w:author="Στάθης Καπ" w:date="2023-03-03T06:26:00Z">
              <w:tcPr>
                <w:tcW w:w="544" w:type="dxa"/>
                <w:vAlign w:val="bottom"/>
              </w:tcPr>
            </w:tcPrChange>
          </w:tcPr>
          <w:p w14:paraId="3901E2C2" w14:textId="0DA3A0E1" w:rsidR="00C87CFE" w:rsidRPr="00CD1347" w:rsidRDefault="00C87CFE" w:rsidP="00C87CFE">
            <w:pPr>
              <w:jc w:val="center"/>
              <w:rPr>
                <w:ins w:id="17969" w:author="Στάθης Καπ" w:date="2023-03-03T03:57:00Z"/>
                <w:rFonts w:cstheme="minorHAnsi"/>
                <w:sz w:val="16"/>
                <w:szCs w:val="16"/>
              </w:rPr>
            </w:pPr>
            <w:ins w:id="17970" w:author="Στάθης Καπ" w:date="2023-03-03T06:20:00Z">
              <w:r>
                <w:rPr>
                  <w:rFonts w:ascii="Calibri" w:hAnsi="Calibri" w:cs="Calibri"/>
                  <w:color w:val="000000"/>
                  <w:sz w:val="16"/>
                  <w:szCs w:val="16"/>
                </w:rPr>
                <w:t>580</w:t>
              </w:r>
            </w:ins>
          </w:p>
        </w:tc>
        <w:tc>
          <w:tcPr>
            <w:tcW w:w="621" w:type="dxa"/>
            <w:vAlign w:val="center"/>
            <w:tcPrChange w:id="17971" w:author="Στάθης Καπ" w:date="2023-03-03T06:26:00Z">
              <w:tcPr>
                <w:tcW w:w="621" w:type="dxa"/>
                <w:vAlign w:val="bottom"/>
              </w:tcPr>
            </w:tcPrChange>
          </w:tcPr>
          <w:p w14:paraId="1865100F" w14:textId="419A8C95" w:rsidR="00C87CFE" w:rsidRPr="00CD1347" w:rsidRDefault="00C87CFE" w:rsidP="00C87CFE">
            <w:pPr>
              <w:jc w:val="center"/>
              <w:rPr>
                <w:ins w:id="17972" w:author="Στάθης Καπ" w:date="2023-03-03T03:57:00Z"/>
                <w:rFonts w:cstheme="minorHAnsi"/>
                <w:sz w:val="16"/>
                <w:szCs w:val="16"/>
              </w:rPr>
            </w:pPr>
            <w:ins w:id="17973" w:author="Στάθης Καπ" w:date="2023-03-03T06:20:00Z">
              <w:r>
                <w:rPr>
                  <w:rFonts w:ascii="Calibri" w:hAnsi="Calibri" w:cs="Calibri"/>
                  <w:color w:val="000000"/>
                  <w:sz w:val="16"/>
                  <w:szCs w:val="16"/>
                </w:rPr>
                <w:t>0.57</w:t>
              </w:r>
            </w:ins>
          </w:p>
        </w:tc>
        <w:tc>
          <w:tcPr>
            <w:tcW w:w="669" w:type="dxa"/>
            <w:vAlign w:val="center"/>
            <w:tcPrChange w:id="17974" w:author="Στάθης Καπ" w:date="2023-03-03T06:26:00Z">
              <w:tcPr>
                <w:tcW w:w="669" w:type="dxa"/>
                <w:vAlign w:val="center"/>
              </w:tcPr>
            </w:tcPrChange>
          </w:tcPr>
          <w:p w14:paraId="7825D248" w14:textId="6110144E" w:rsidR="00C87CFE" w:rsidRPr="00CD1347" w:rsidRDefault="00C87CFE" w:rsidP="00C87CFE">
            <w:pPr>
              <w:jc w:val="center"/>
              <w:rPr>
                <w:ins w:id="17975" w:author="Στάθης Καπ" w:date="2023-03-03T03:57:00Z"/>
                <w:rFonts w:cstheme="minorHAnsi"/>
                <w:sz w:val="16"/>
                <w:szCs w:val="16"/>
              </w:rPr>
            </w:pPr>
            <w:ins w:id="17976" w:author="Στάθης Καπ" w:date="2023-03-03T06:20:00Z">
              <w:r>
                <w:rPr>
                  <w:rFonts w:ascii="Calibri" w:hAnsi="Calibri" w:cstheme="minorHAnsi"/>
                  <w:color w:val="000000"/>
                  <w:sz w:val="16"/>
                  <w:szCs w:val="16"/>
                </w:rPr>
                <w:t>19.44</w:t>
              </w:r>
            </w:ins>
          </w:p>
        </w:tc>
        <w:tc>
          <w:tcPr>
            <w:tcW w:w="543" w:type="dxa"/>
            <w:vAlign w:val="center"/>
            <w:tcPrChange w:id="17977" w:author="Στάθης Καπ" w:date="2023-03-03T06:26:00Z">
              <w:tcPr>
                <w:tcW w:w="543" w:type="dxa"/>
                <w:vAlign w:val="bottom"/>
              </w:tcPr>
            </w:tcPrChange>
          </w:tcPr>
          <w:p w14:paraId="5E011542" w14:textId="1CC58D82" w:rsidR="00C87CFE" w:rsidRPr="00CD1347" w:rsidRDefault="00C87CFE" w:rsidP="00C87CFE">
            <w:pPr>
              <w:jc w:val="center"/>
              <w:rPr>
                <w:ins w:id="17978" w:author="Στάθης Καπ" w:date="2023-03-03T03:57:00Z"/>
                <w:rFonts w:cstheme="minorHAnsi"/>
                <w:sz w:val="16"/>
                <w:szCs w:val="16"/>
              </w:rPr>
            </w:pPr>
            <w:ins w:id="17979" w:author="Στάθης Καπ" w:date="2023-03-03T06:20:00Z">
              <w:r>
                <w:rPr>
                  <w:rFonts w:ascii="Calibri" w:hAnsi="Calibri" w:cs="Calibri"/>
                  <w:color w:val="000000"/>
                  <w:sz w:val="16"/>
                  <w:szCs w:val="16"/>
                </w:rPr>
                <w:t>530</w:t>
              </w:r>
            </w:ins>
          </w:p>
        </w:tc>
        <w:tc>
          <w:tcPr>
            <w:tcW w:w="621" w:type="dxa"/>
            <w:vAlign w:val="center"/>
            <w:tcPrChange w:id="17980" w:author="Στάθης Καπ" w:date="2023-03-03T06:26:00Z">
              <w:tcPr>
                <w:tcW w:w="621" w:type="dxa"/>
                <w:vAlign w:val="bottom"/>
              </w:tcPr>
            </w:tcPrChange>
          </w:tcPr>
          <w:p w14:paraId="6A995D9D" w14:textId="60235316" w:rsidR="00C87CFE" w:rsidRPr="00CD1347" w:rsidRDefault="00C87CFE" w:rsidP="00C87CFE">
            <w:pPr>
              <w:jc w:val="center"/>
              <w:rPr>
                <w:ins w:id="17981" w:author="Στάθης Καπ" w:date="2023-03-03T03:57:00Z"/>
                <w:rFonts w:cstheme="minorHAnsi"/>
                <w:sz w:val="16"/>
                <w:szCs w:val="16"/>
              </w:rPr>
            </w:pPr>
            <w:ins w:id="17982" w:author="Στάθης Καπ" w:date="2023-03-03T06:20:00Z">
              <w:r>
                <w:rPr>
                  <w:rFonts w:ascii="Calibri" w:hAnsi="Calibri" w:cs="Calibri"/>
                  <w:color w:val="000000"/>
                  <w:sz w:val="16"/>
                  <w:szCs w:val="16"/>
                </w:rPr>
                <w:t>0.223</w:t>
              </w:r>
            </w:ins>
          </w:p>
        </w:tc>
        <w:tc>
          <w:tcPr>
            <w:tcW w:w="669" w:type="dxa"/>
            <w:vAlign w:val="center"/>
            <w:tcPrChange w:id="17983" w:author="Στάθης Καπ" w:date="2023-03-03T06:26:00Z">
              <w:tcPr>
                <w:tcW w:w="669" w:type="dxa"/>
                <w:vAlign w:val="center"/>
              </w:tcPr>
            </w:tcPrChange>
          </w:tcPr>
          <w:p w14:paraId="18A94BAB" w14:textId="463760B0" w:rsidR="00C87CFE" w:rsidRPr="00CD1347" w:rsidRDefault="00C87CFE" w:rsidP="00C87CFE">
            <w:pPr>
              <w:jc w:val="center"/>
              <w:rPr>
                <w:ins w:id="17984" w:author="Στάθης Καπ" w:date="2023-03-03T03:57:00Z"/>
                <w:rFonts w:cstheme="minorHAnsi"/>
                <w:sz w:val="16"/>
                <w:szCs w:val="16"/>
              </w:rPr>
            </w:pPr>
            <w:ins w:id="17985" w:author="Στάθης Καπ" w:date="2023-03-03T06:20:00Z">
              <w:r>
                <w:rPr>
                  <w:rFonts w:ascii="Calibri" w:hAnsi="Calibri" w:cstheme="minorHAnsi"/>
                  <w:color w:val="000000"/>
                  <w:sz w:val="16"/>
                  <w:szCs w:val="16"/>
                </w:rPr>
                <w:t>8.62</w:t>
              </w:r>
            </w:ins>
          </w:p>
        </w:tc>
        <w:tc>
          <w:tcPr>
            <w:tcW w:w="508" w:type="dxa"/>
            <w:vAlign w:val="center"/>
            <w:tcPrChange w:id="17986" w:author="Στάθης Καπ" w:date="2023-03-03T06:26:00Z">
              <w:tcPr>
                <w:tcW w:w="508" w:type="dxa"/>
                <w:vAlign w:val="bottom"/>
              </w:tcPr>
            </w:tcPrChange>
          </w:tcPr>
          <w:p w14:paraId="31C8ADB9" w14:textId="6DC7BE23" w:rsidR="00C87CFE" w:rsidRPr="00CD1347" w:rsidRDefault="00C87CFE" w:rsidP="00C87CFE">
            <w:pPr>
              <w:jc w:val="center"/>
              <w:rPr>
                <w:ins w:id="17987" w:author="Στάθης Καπ" w:date="2023-03-03T03:57:00Z"/>
                <w:rFonts w:cstheme="minorHAnsi"/>
                <w:sz w:val="16"/>
                <w:szCs w:val="16"/>
              </w:rPr>
            </w:pPr>
            <w:ins w:id="17988" w:author="Στάθης Καπ" w:date="2023-03-03T06:20:00Z">
              <w:r>
                <w:rPr>
                  <w:rFonts w:ascii="Calibri" w:hAnsi="Calibri" w:cs="Calibri"/>
                  <w:color w:val="000000"/>
                  <w:sz w:val="16"/>
                  <w:szCs w:val="16"/>
                </w:rPr>
                <w:t>520</w:t>
              </w:r>
            </w:ins>
          </w:p>
        </w:tc>
        <w:tc>
          <w:tcPr>
            <w:tcW w:w="541" w:type="dxa"/>
            <w:vAlign w:val="center"/>
            <w:tcPrChange w:id="17989" w:author="Στάθης Καπ" w:date="2023-03-03T06:26:00Z">
              <w:tcPr>
                <w:tcW w:w="541" w:type="dxa"/>
                <w:vAlign w:val="bottom"/>
              </w:tcPr>
            </w:tcPrChange>
          </w:tcPr>
          <w:p w14:paraId="7ABD5A6F" w14:textId="0D02AC74" w:rsidR="00C87CFE" w:rsidRPr="00CD1347" w:rsidRDefault="00C87CFE" w:rsidP="00C87CFE">
            <w:pPr>
              <w:jc w:val="center"/>
              <w:rPr>
                <w:ins w:id="17990" w:author="Στάθης Καπ" w:date="2023-03-03T03:57:00Z"/>
                <w:rFonts w:cstheme="minorHAnsi"/>
                <w:sz w:val="16"/>
                <w:szCs w:val="16"/>
              </w:rPr>
            </w:pPr>
            <w:ins w:id="17991" w:author="Στάθης Καπ" w:date="2023-03-03T06:20:00Z">
              <w:r>
                <w:rPr>
                  <w:rFonts w:ascii="Calibri" w:hAnsi="Calibri" w:cs="Calibri"/>
                  <w:color w:val="000000"/>
                  <w:sz w:val="16"/>
                  <w:szCs w:val="16"/>
                </w:rPr>
                <w:t>0.226</w:t>
              </w:r>
            </w:ins>
          </w:p>
        </w:tc>
        <w:tc>
          <w:tcPr>
            <w:tcW w:w="589" w:type="dxa"/>
            <w:vAlign w:val="center"/>
            <w:tcPrChange w:id="17992" w:author="Στάθης Καπ" w:date="2023-03-03T06:26:00Z">
              <w:tcPr>
                <w:tcW w:w="589" w:type="dxa"/>
                <w:vAlign w:val="center"/>
              </w:tcPr>
            </w:tcPrChange>
          </w:tcPr>
          <w:p w14:paraId="4D43586C" w14:textId="3A9EA446" w:rsidR="00C87CFE" w:rsidRPr="00CD1347" w:rsidRDefault="00C87CFE" w:rsidP="00C87CFE">
            <w:pPr>
              <w:jc w:val="center"/>
              <w:rPr>
                <w:ins w:id="17993" w:author="Στάθης Καπ" w:date="2023-03-03T03:57:00Z"/>
                <w:rFonts w:cstheme="minorHAnsi"/>
                <w:sz w:val="16"/>
                <w:szCs w:val="16"/>
              </w:rPr>
            </w:pPr>
            <w:ins w:id="17994" w:author="Στάθης Καπ" w:date="2023-03-03T06:20:00Z">
              <w:r>
                <w:rPr>
                  <w:rFonts w:ascii="Calibri" w:hAnsi="Calibri" w:cstheme="minorHAnsi"/>
                  <w:color w:val="000000"/>
                  <w:sz w:val="16"/>
                  <w:szCs w:val="16"/>
                </w:rPr>
                <w:t>10.34</w:t>
              </w:r>
            </w:ins>
          </w:p>
        </w:tc>
        <w:tc>
          <w:tcPr>
            <w:tcW w:w="463" w:type="dxa"/>
            <w:vAlign w:val="center"/>
            <w:tcPrChange w:id="17995" w:author="Στάθης Καπ" w:date="2023-03-03T06:26:00Z">
              <w:tcPr>
                <w:tcW w:w="463" w:type="dxa"/>
                <w:vAlign w:val="bottom"/>
              </w:tcPr>
            </w:tcPrChange>
          </w:tcPr>
          <w:p w14:paraId="2BA40A11" w14:textId="6B3586B4" w:rsidR="00C87CFE" w:rsidRPr="00CD1347" w:rsidRDefault="00C87CFE" w:rsidP="00C87CFE">
            <w:pPr>
              <w:jc w:val="center"/>
              <w:rPr>
                <w:ins w:id="17996" w:author="Στάθης Καπ" w:date="2023-03-03T03:57:00Z"/>
                <w:rFonts w:cstheme="minorHAnsi"/>
                <w:sz w:val="16"/>
                <w:szCs w:val="16"/>
              </w:rPr>
            </w:pPr>
            <w:ins w:id="17997" w:author="Στάθης Καπ" w:date="2023-03-03T06:20:00Z">
              <w:r>
                <w:rPr>
                  <w:rFonts w:ascii="Calibri" w:hAnsi="Calibri" w:cs="Calibri"/>
                  <w:color w:val="000000"/>
                  <w:sz w:val="16"/>
                  <w:szCs w:val="16"/>
                </w:rPr>
                <w:t>460</w:t>
              </w:r>
            </w:ins>
          </w:p>
        </w:tc>
        <w:tc>
          <w:tcPr>
            <w:tcW w:w="541" w:type="dxa"/>
            <w:vAlign w:val="center"/>
            <w:tcPrChange w:id="17998" w:author="Στάθης Καπ" w:date="2023-03-03T06:26:00Z">
              <w:tcPr>
                <w:tcW w:w="541" w:type="dxa"/>
                <w:vAlign w:val="bottom"/>
              </w:tcPr>
            </w:tcPrChange>
          </w:tcPr>
          <w:p w14:paraId="4F22F80E" w14:textId="0D96FD64" w:rsidR="00C87CFE" w:rsidRPr="00CD1347" w:rsidRDefault="00C87CFE" w:rsidP="00C87CFE">
            <w:pPr>
              <w:jc w:val="center"/>
              <w:rPr>
                <w:ins w:id="17999" w:author="Στάθης Καπ" w:date="2023-03-03T03:57:00Z"/>
                <w:rFonts w:cstheme="minorHAnsi"/>
                <w:sz w:val="16"/>
                <w:szCs w:val="16"/>
              </w:rPr>
            </w:pPr>
            <w:ins w:id="18000" w:author="Στάθης Καπ" w:date="2023-03-03T06:20:00Z">
              <w:r>
                <w:rPr>
                  <w:rFonts w:ascii="Calibri" w:hAnsi="Calibri" w:cs="Calibri"/>
                  <w:color w:val="000000"/>
                  <w:sz w:val="16"/>
                  <w:szCs w:val="16"/>
                </w:rPr>
                <w:t>0.248</w:t>
              </w:r>
            </w:ins>
          </w:p>
        </w:tc>
        <w:tc>
          <w:tcPr>
            <w:tcW w:w="589" w:type="dxa"/>
            <w:vAlign w:val="center"/>
            <w:tcPrChange w:id="18001" w:author="Στάθης Καπ" w:date="2023-03-03T06:26:00Z">
              <w:tcPr>
                <w:tcW w:w="589" w:type="dxa"/>
                <w:vAlign w:val="center"/>
              </w:tcPr>
            </w:tcPrChange>
          </w:tcPr>
          <w:p w14:paraId="0B930EAD" w14:textId="748393B5" w:rsidR="00C87CFE" w:rsidRPr="00CD1347" w:rsidRDefault="00C87CFE" w:rsidP="00C87CFE">
            <w:pPr>
              <w:jc w:val="center"/>
              <w:rPr>
                <w:ins w:id="18002" w:author="Στάθης Καπ" w:date="2023-03-03T03:57:00Z"/>
                <w:rFonts w:cstheme="minorHAnsi"/>
                <w:sz w:val="16"/>
                <w:szCs w:val="16"/>
              </w:rPr>
            </w:pPr>
            <w:ins w:id="18003"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180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05" w:author="Στάθης Καπ" w:date="2023-03-03T03:57:00Z"/>
        </w:trPr>
        <w:tc>
          <w:tcPr>
            <w:tcW w:w="515" w:type="dxa"/>
            <w:tcBorders>
              <w:top w:val="nil"/>
              <w:bottom w:val="nil"/>
              <w:right w:val="single" w:sz="4" w:space="0" w:color="auto"/>
            </w:tcBorders>
            <w:shd w:val="clear" w:color="auto" w:fill="E7E6E6" w:themeFill="background2"/>
            <w:vAlign w:val="bottom"/>
            <w:tcPrChange w:id="18006" w:author="Στάθης Καπ" w:date="2023-03-03T06:26:00Z">
              <w:tcPr>
                <w:tcW w:w="515" w:type="dxa"/>
                <w:vAlign w:val="bottom"/>
              </w:tcPr>
            </w:tcPrChange>
          </w:tcPr>
          <w:p w14:paraId="4CECC87D" w14:textId="04FE0A05" w:rsidR="00C87CFE" w:rsidRPr="00CD1347" w:rsidRDefault="00C87CFE" w:rsidP="00C87CFE">
            <w:pPr>
              <w:jc w:val="center"/>
              <w:rPr>
                <w:ins w:id="18007" w:author="Στάθης Καπ" w:date="2023-03-03T03:57:00Z"/>
                <w:sz w:val="16"/>
                <w:szCs w:val="16"/>
              </w:rPr>
            </w:pPr>
            <w:ins w:id="18008" w:author="Στάθης Καπ" w:date="2023-03-03T04:06:00Z">
              <w:r w:rsidRPr="00CD1347">
                <w:rPr>
                  <w:rFonts w:ascii="Calibri" w:hAnsi="Calibri" w:cs="Calibri"/>
                  <w:color w:val="000000"/>
                  <w:sz w:val="16"/>
                  <w:szCs w:val="16"/>
                  <w:rPrChange w:id="18009"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18010" w:author="Στάθης Καπ" w:date="2023-03-03T06:26:00Z">
              <w:tcPr>
                <w:tcW w:w="560" w:type="dxa"/>
              </w:tcPr>
            </w:tcPrChange>
          </w:tcPr>
          <w:p w14:paraId="32D4445E" w14:textId="35F57C34" w:rsidR="00C87CFE" w:rsidRPr="00CD1347" w:rsidRDefault="00C87CFE" w:rsidP="00C87CFE">
            <w:pPr>
              <w:jc w:val="center"/>
              <w:rPr>
                <w:ins w:id="18011" w:author="Στάθης Καπ" w:date="2023-03-03T03:57:00Z"/>
                <w:rFonts w:cstheme="minorHAnsi"/>
                <w:sz w:val="16"/>
                <w:szCs w:val="16"/>
              </w:rPr>
            </w:pPr>
            <w:ins w:id="18012" w:author="Στάθης Καπ" w:date="2023-03-03T06:20:00Z">
              <w:r>
                <w:rPr>
                  <w:rFonts w:ascii="Calibri" w:hAnsi="Calibri" w:cs="Calibri"/>
                  <w:color w:val="000000"/>
                  <w:sz w:val="16"/>
                  <w:szCs w:val="16"/>
                </w:rPr>
                <w:t>760</w:t>
              </w:r>
            </w:ins>
          </w:p>
        </w:tc>
        <w:tc>
          <w:tcPr>
            <w:tcW w:w="855" w:type="dxa"/>
            <w:vAlign w:val="center"/>
            <w:tcPrChange w:id="18013" w:author="Στάθης Καπ" w:date="2023-03-03T06:26:00Z">
              <w:tcPr>
                <w:tcW w:w="855" w:type="dxa"/>
              </w:tcPr>
            </w:tcPrChange>
          </w:tcPr>
          <w:p w14:paraId="144FA5A4" w14:textId="1CD56F71" w:rsidR="00C87CFE" w:rsidRPr="00CD1347" w:rsidRDefault="00C87CFE" w:rsidP="00C87CFE">
            <w:pPr>
              <w:jc w:val="center"/>
              <w:rPr>
                <w:ins w:id="18014" w:author="Στάθης Καπ" w:date="2023-03-03T03:57:00Z"/>
                <w:rFonts w:cstheme="minorHAnsi"/>
                <w:sz w:val="16"/>
                <w:szCs w:val="16"/>
              </w:rPr>
            </w:pPr>
            <w:ins w:id="18015" w:author="Στάθης Καπ" w:date="2023-03-03T06:20:00Z">
              <w:r>
                <w:rPr>
                  <w:rFonts w:ascii="Calibri" w:hAnsi="Calibri" w:cs="Calibri"/>
                  <w:color w:val="000000"/>
                  <w:sz w:val="16"/>
                  <w:szCs w:val="16"/>
                </w:rPr>
                <w:t>750</w:t>
              </w:r>
            </w:ins>
          </w:p>
        </w:tc>
        <w:tc>
          <w:tcPr>
            <w:tcW w:w="544" w:type="dxa"/>
            <w:vAlign w:val="center"/>
            <w:tcPrChange w:id="18016" w:author="Στάθης Καπ" w:date="2023-03-03T06:26:00Z">
              <w:tcPr>
                <w:tcW w:w="544" w:type="dxa"/>
                <w:vAlign w:val="bottom"/>
              </w:tcPr>
            </w:tcPrChange>
          </w:tcPr>
          <w:p w14:paraId="4E922FBC" w14:textId="62E548CC" w:rsidR="00C87CFE" w:rsidRPr="00CD1347" w:rsidRDefault="00C87CFE" w:rsidP="00C87CFE">
            <w:pPr>
              <w:jc w:val="center"/>
              <w:rPr>
                <w:ins w:id="18017" w:author="Στάθης Καπ" w:date="2023-03-03T03:57:00Z"/>
                <w:rFonts w:cstheme="minorHAnsi"/>
                <w:sz w:val="16"/>
                <w:szCs w:val="16"/>
              </w:rPr>
            </w:pPr>
            <w:ins w:id="18018" w:author="Στάθης Καπ" w:date="2023-03-03T06:20:00Z">
              <w:r>
                <w:rPr>
                  <w:rFonts w:ascii="Calibri" w:hAnsi="Calibri" w:cs="Calibri"/>
                  <w:color w:val="000000"/>
                  <w:sz w:val="16"/>
                  <w:szCs w:val="16"/>
                </w:rPr>
                <w:t>640</w:t>
              </w:r>
            </w:ins>
          </w:p>
        </w:tc>
        <w:tc>
          <w:tcPr>
            <w:tcW w:w="621" w:type="dxa"/>
            <w:vAlign w:val="center"/>
            <w:tcPrChange w:id="18019" w:author="Στάθης Καπ" w:date="2023-03-03T06:26:00Z">
              <w:tcPr>
                <w:tcW w:w="621" w:type="dxa"/>
                <w:vAlign w:val="bottom"/>
              </w:tcPr>
            </w:tcPrChange>
          </w:tcPr>
          <w:p w14:paraId="593E311D" w14:textId="153C66F2" w:rsidR="00C87CFE" w:rsidRPr="00CD1347" w:rsidRDefault="00C87CFE" w:rsidP="00C87CFE">
            <w:pPr>
              <w:jc w:val="center"/>
              <w:rPr>
                <w:ins w:id="18020" w:author="Στάθης Καπ" w:date="2023-03-03T03:57:00Z"/>
                <w:rFonts w:cstheme="minorHAnsi"/>
                <w:sz w:val="16"/>
                <w:szCs w:val="16"/>
              </w:rPr>
            </w:pPr>
            <w:ins w:id="18021" w:author="Στάθης Καπ" w:date="2023-03-03T06:20:00Z">
              <w:r>
                <w:rPr>
                  <w:rFonts w:ascii="Calibri" w:hAnsi="Calibri" w:cs="Calibri"/>
                  <w:color w:val="000000"/>
                  <w:sz w:val="16"/>
                  <w:szCs w:val="16"/>
                </w:rPr>
                <w:t>0.402</w:t>
              </w:r>
            </w:ins>
          </w:p>
        </w:tc>
        <w:tc>
          <w:tcPr>
            <w:tcW w:w="669" w:type="dxa"/>
            <w:vAlign w:val="center"/>
            <w:tcPrChange w:id="18022" w:author="Στάθης Καπ" w:date="2023-03-03T06:26:00Z">
              <w:tcPr>
                <w:tcW w:w="669" w:type="dxa"/>
                <w:vAlign w:val="center"/>
              </w:tcPr>
            </w:tcPrChange>
          </w:tcPr>
          <w:p w14:paraId="41EEFC01" w14:textId="49460AEF" w:rsidR="00C87CFE" w:rsidRPr="00CD1347" w:rsidRDefault="00C87CFE" w:rsidP="00C87CFE">
            <w:pPr>
              <w:jc w:val="center"/>
              <w:rPr>
                <w:ins w:id="18023" w:author="Στάθης Καπ" w:date="2023-03-03T03:57:00Z"/>
                <w:rFonts w:cstheme="minorHAnsi"/>
                <w:sz w:val="16"/>
                <w:szCs w:val="16"/>
              </w:rPr>
            </w:pPr>
            <w:ins w:id="18024" w:author="Στάθης Καπ" w:date="2023-03-03T06:20:00Z">
              <w:r>
                <w:rPr>
                  <w:rFonts w:ascii="Calibri" w:hAnsi="Calibri" w:cstheme="minorHAnsi"/>
                  <w:color w:val="000000"/>
                  <w:sz w:val="16"/>
                  <w:szCs w:val="16"/>
                </w:rPr>
                <w:t>15.79</w:t>
              </w:r>
            </w:ins>
          </w:p>
        </w:tc>
        <w:tc>
          <w:tcPr>
            <w:tcW w:w="543" w:type="dxa"/>
            <w:vAlign w:val="center"/>
            <w:tcPrChange w:id="18025" w:author="Στάθης Καπ" w:date="2023-03-03T06:26:00Z">
              <w:tcPr>
                <w:tcW w:w="543" w:type="dxa"/>
                <w:vAlign w:val="bottom"/>
              </w:tcPr>
            </w:tcPrChange>
          </w:tcPr>
          <w:p w14:paraId="08467D5F" w14:textId="69C0384C" w:rsidR="00C87CFE" w:rsidRPr="00CD1347" w:rsidRDefault="00C87CFE" w:rsidP="00C87CFE">
            <w:pPr>
              <w:jc w:val="center"/>
              <w:rPr>
                <w:ins w:id="18026" w:author="Στάθης Καπ" w:date="2023-03-03T03:57:00Z"/>
                <w:rFonts w:cstheme="minorHAnsi"/>
                <w:sz w:val="16"/>
                <w:szCs w:val="16"/>
              </w:rPr>
            </w:pPr>
            <w:ins w:id="18027" w:author="Στάθης Καπ" w:date="2023-03-03T06:20:00Z">
              <w:r>
                <w:rPr>
                  <w:rFonts w:ascii="Calibri" w:hAnsi="Calibri" w:cs="Calibri"/>
                  <w:color w:val="000000"/>
                  <w:sz w:val="16"/>
                  <w:szCs w:val="16"/>
                </w:rPr>
                <w:t>610</w:t>
              </w:r>
            </w:ins>
          </w:p>
        </w:tc>
        <w:tc>
          <w:tcPr>
            <w:tcW w:w="621" w:type="dxa"/>
            <w:vAlign w:val="center"/>
            <w:tcPrChange w:id="18028" w:author="Στάθης Καπ" w:date="2023-03-03T06:26:00Z">
              <w:tcPr>
                <w:tcW w:w="621" w:type="dxa"/>
                <w:vAlign w:val="bottom"/>
              </w:tcPr>
            </w:tcPrChange>
          </w:tcPr>
          <w:p w14:paraId="1344522C" w14:textId="47A832A5" w:rsidR="00C87CFE" w:rsidRPr="00CD1347" w:rsidRDefault="00C87CFE" w:rsidP="00C87CFE">
            <w:pPr>
              <w:jc w:val="center"/>
              <w:rPr>
                <w:ins w:id="18029" w:author="Στάθης Καπ" w:date="2023-03-03T03:57:00Z"/>
                <w:rFonts w:cstheme="minorHAnsi"/>
                <w:sz w:val="16"/>
                <w:szCs w:val="16"/>
              </w:rPr>
            </w:pPr>
            <w:ins w:id="18030" w:author="Στάθης Καπ" w:date="2023-03-03T06:20:00Z">
              <w:r>
                <w:rPr>
                  <w:rFonts w:ascii="Calibri" w:hAnsi="Calibri" w:cs="Calibri"/>
                  <w:color w:val="000000"/>
                  <w:sz w:val="16"/>
                  <w:szCs w:val="16"/>
                </w:rPr>
                <w:t>0.248</w:t>
              </w:r>
            </w:ins>
          </w:p>
        </w:tc>
        <w:tc>
          <w:tcPr>
            <w:tcW w:w="669" w:type="dxa"/>
            <w:vAlign w:val="center"/>
            <w:tcPrChange w:id="18031" w:author="Στάθης Καπ" w:date="2023-03-03T06:26:00Z">
              <w:tcPr>
                <w:tcW w:w="669" w:type="dxa"/>
                <w:vAlign w:val="center"/>
              </w:tcPr>
            </w:tcPrChange>
          </w:tcPr>
          <w:p w14:paraId="3F111F5A" w14:textId="1AABB9A9" w:rsidR="00C87CFE" w:rsidRPr="00CD1347" w:rsidRDefault="00C87CFE" w:rsidP="00C87CFE">
            <w:pPr>
              <w:jc w:val="center"/>
              <w:rPr>
                <w:ins w:id="18032" w:author="Στάθης Καπ" w:date="2023-03-03T03:57:00Z"/>
                <w:rFonts w:cstheme="minorHAnsi"/>
                <w:sz w:val="16"/>
                <w:szCs w:val="16"/>
              </w:rPr>
            </w:pPr>
            <w:ins w:id="18033" w:author="Στάθης Καπ" w:date="2023-03-03T06:20:00Z">
              <w:r>
                <w:rPr>
                  <w:rFonts w:ascii="Calibri" w:hAnsi="Calibri" w:cstheme="minorHAnsi"/>
                  <w:color w:val="000000"/>
                  <w:sz w:val="16"/>
                  <w:szCs w:val="16"/>
                </w:rPr>
                <w:t>4.69</w:t>
              </w:r>
            </w:ins>
          </w:p>
        </w:tc>
        <w:tc>
          <w:tcPr>
            <w:tcW w:w="508" w:type="dxa"/>
            <w:vAlign w:val="center"/>
            <w:tcPrChange w:id="18034" w:author="Στάθης Καπ" w:date="2023-03-03T06:26:00Z">
              <w:tcPr>
                <w:tcW w:w="508" w:type="dxa"/>
                <w:vAlign w:val="bottom"/>
              </w:tcPr>
            </w:tcPrChange>
          </w:tcPr>
          <w:p w14:paraId="0EEC9079" w14:textId="60E076EB" w:rsidR="00C87CFE" w:rsidRPr="00CD1347" w:rsidRDefault="00C87CFE" w:rsidP="00C87CFE">
            <w:pPr>
              <w:jc w:val="center"/>
              <w:rPr>
                <w:ins w:id="18035" w:author="Στάθης Καπ" w:date="2023-03-03T03:57:00Z"/>
                <w:rFonts w:cstheme="minorHAnsi"/>
                <w:sz w:val="16"/>
                <w:szCs w:val="16"/>
              </w:rPr>
            </w:pPr>
            <w:ins w:id="18036" w:author="Στάθης Καπ" w:date="2023-03-03T06:20:00Z">
              <w:r>
                <w:rPr>
                  <w:rFonts w:ascii="Calibri" w:hAnsi="Calibri" w:cs="Calibri"/>
                  <w:color w:val="000000"/>
                  <w:sz w:val="16"/>
                  <w:szCs w:val="16"/>
                </w:rPr>
                <w:t>580</w:t>
              </w:r>
            </w:ins>
          </w:p>
        </w:tc>
        <w:tc>
          <w:tcPr>
            <w:tcW w:w="541" w:type="dxa"/>
            <w:vAlign w:val="center"/>
            <w:tcPrChange w:id="18037" w:author="Στάθης Καπ" w:date="2023-03-03T06:26:00Z">
              <w:tcPr>
                <w:tcW w:w="541" w:type="dxa"/>
                <w:vAlign w:val="bottom"/>
              </w:tcPr>
            </w:tcPrChange>
          </w:tcPr>
          <w:p w14:paraId="246F1E18" w14:textId="705771AF" w:rsidR="00C87CFE" w:rsidRPr="00CD1347" w:rsidRDefault="00C87CFE" w:rsidP="00C87CFE">
            <w:pPr>
              <w:jc w:val="center"/>
              <w:rPr>
                <w:ins w:id="18038" w:author="Στάθης Καπ" w:date="2023-03-03T03:57:00Z"/>
                <w:rFonts w:cstheme="minorHAnsi"/>
                <w:sz w:val="16"/>
                <w:szCs w:val="16"/>
              </w:rPr>
            </w:pPr>
            <w:ins w:id="18039" w:author="Στάθης Καπ" w:date="2023-03-03T06:20:00Z">
              <w:r>
                <w:rPr>
                  <w:rFonts w:ascii="Calibri" w:hAnsi="Calibri" w:cs="Calibri"/>
                  <w:color w:val="000000"/>
                  <w:sz w:val="16"/>
                  <w:szCs w:val="16"/>
                </w:rPr>
                <w:t>0.243</w:t>
              </w:r>
            </w:ins>
          </w:p>
        </w:tc>
        <w:tc>
          <w:tcPr>
            <w:tcW w:w="589" w:type="dxa"/>
            <w:vAlign w:val="center"/>
            <w:tcPrChange w:id="18040" w:author="Στάθης Καπ" w:date="2023-03-03T06:26:00Z">
              <w:tcPr>
                <w:tcW w:w="589" w:type="dxa"/>
                <w:vAlign w:val="center"/>
              </w:tcPr>
            </w:tcPrChange>
          </w:tcPr>
          <w:p w14:paraId="55E231AB" w14:textId="65B1274E" w:rsidR="00C87CFE" w:rsidRPr="00CD1347" w:rsidRDefault="00C87CFE" w:rsidP="00C87CFE">
            <w:pPr>
              <w:jc w:val="center"/>
              <w:rPr>
                <w:ins w:id="18041" w:author="Στάθης Καπ" w:date="2023-03-03T03:57:00Z"/>
                <w:rFonts w:cstheme="minorHAnsi"/>
                <w:sz w:val="16"/>
                <w:szCs w:val="16"/>
              </w:rPr>
            </w:pPr>
            <w:ins w:id="18042" w:author="Στάθης Καπ" w:date="2023-03-03T06:20:00Z">
              <w:r>
                <w:rPr>
                  <w:rFonts w:ascii="Calibri" w:hAnsi="Calibri" w:cstheme="minorHAnsi"/>
                  <w:color w:val="000000"/>
                  <w:sz w:val="16"/>
                  <w:szCs w:val="16"/>
                </w:rPr>
                <w:t>9.38</w:t>
              </w:r>
            </w:ins>
          </w:p>
        </w:tc>
        <w:tc>
          <w:tcPr>
            <w:tcW w:w="463" w:type="dxa"/>
            <w:vAlign w:val="center"/>
            <w:tcPrChange w:id="18043" w:author="Στάθης Καπ" w:date="2023-03-03T06:26:00Z">
              <w:tcPr>
                <w:tcW w:w="463" w:type="dxa"/>
                <w:vAlign w:val="bottom"/>
              </w:tcPr>
            </w:tcPrChange>
          </w:tcPr>
          <w:p w14:paraId="61985ABD" w14:textId="553C2FE9" w:rsidR="00C87CFE" w:rsidRPr="00CD1347" w:rsidRDefault="00C87CFE" w:rsidP="00C87CFE">
            <w:pPr>
              <w:jc w:val="center"/>
              <w:rPr>
                <w:ins w:id="18044" w:author="Στάθης Καπ" w:date="2023-03-03T03:57:00Z"/>
                <w:rFonts w:cstheme="minorHAnsi"/>
                <w:sz w:val="16"/>
                <w:szCs w:val="16"/>
              </w:rPr>
            </w:pPr>
            <w:ins w:id="18045" w:author="Στάθης Καπ" w:date="2023-03-03T06:20:00Z">
              <w:r>
                <w:rPr>
                  <w:rFonts w:ascii="Calibri" w:hAnsi="Calibri" w:cs="Calibri"/>
                  <w:color w:val="000000"/>
                  <w:sz w:val="16"/>
                  <w:szCs w:val="16"/>
                </w:rPr>
                <w:t>550</w:t>
              </w:r>
            </w:ins>
          </w:p>
        </w:tc>
        <w:tc>
          <w:tcPr>
            <w:tcW w:w="541" w:type="dxa"/>
            <w:vAlign w:val="center"/>
            <w:tcPrChange w:id="18046" w:author="Στάθης Καπ" w:date="2023-03-03T06:26:00Z">
              <w:tcPr>
                <w:tcW w:w="541" w:type="dxa"/>
                <w:vAlign w:val="bottom"/>
              </w:tcPr>
            </w:tcPrChange>
          </w:tcPr>
          <w:p w14:paraId="2CDDFAE6" w14:textId="01542164" w:rsidR="00C87CFE" w:rsidRPr="00CD1347" w:rsidRDefault="00C87CFE" w:rsidP="00C87CFE">
            <w:pPr>
              <w:jc w:val="center"/>
              <w:rPr>
                <w:ins w:id="18047" w:author="Στάθης Καπ" w:date="2023-03-03T03:57:00Z"/>
                <w:rFonts w:cstheme="minorHAnsi"/>
                <w:sz w:val="16"/>
                <w:szCs w:val="16"/>
              </w:rPr>
            </w:pPr>
            <w:ins w:id="18048" w:author="Στάθης Καπ" w:date="2023-03-03T06:20:00Z">
              <w:r>
                <w:rPr>
                  <w:rFonts w:ascii="Calibri" w:hAnsi="Calibri" w:cs="Calibri"/>
                  <w:color w:val="000000"/>
                  <w:sz w:val="16"/>
                  <w:szCs w:val="16"/>
                </w:rPr>
                <w:t>0.267</w:t>
              </w:r>
            </w:ins>
          </w:p>
        </w:tc>
        <w:tc>
          <w:tcPr>
            <w:tcW w:w="589" w:type="dxa"/>
            <w:vAlign w:val="center"/>
            <w:tcPrChange w:id="18049" w:author="Στάθης Καπ" w:date="2023-03-03T06:26:00Z">
              <w:tcPr>
                <w:tcW w:w="589" w:type="dxa"/>
                <w:vAlign w:val="center"/>
              </w:tcPr>
            </w:tcPrChange>
          </w:tcPr>
          <w:p w14:paraId="5AEF1528" w14:textId="1391B1E7" w:rsidR="00C87CFE" w:rsidRPr="00CD1347" w:rsidRDefault="00C87CFE" w:rsidP="00C87CFE">
            <w:pPr>
              <w:jc w:val="center"/>
              <w:rPr>
                <w:ins w:id="18050" w:author="Στάθης Καπ" w:date="2023-03-03T03:57:00Z"/>
                <w:rFonts w:cstheme="minorHAnsi"/>
                <w:sz w:val="16"/>
                <w:szCs w:val="16"/>
              </w:rPr>
            </w:pPr>
            <w:ins w:id="18051"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180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53" w:author="Στάθης Καπ" w:date="2023-03-03T03:57:00Z"/>
        </w:trPr>
        <w:tc>
          <w:tcPr>
            <w:tcW w:w="515" w:type="dxa"/>
            <w:tcBorders>
              <w:top w:val="nil"/>
              <w:bottom w:val="nil"/>
              <w:right w:val="single" w:sz="4" w:space="0" w:color="auto"/>
            </w:tcBorders>
            <w:shd w:val="clear" w:color="auto" w:fill="E7E6E6" w:themeFill="background2"/>
            <w:vAlign w:val="bottom"/>
            <w:tcPrChange w:id="18054" w:author="Στάθης Καπ" w:date="2023-03-03T06:26:00Z">
              <w:tcPr>
                <w:tcW w:w="515" w:type="dxa"/>
                <w:vAlign w:val="bottom"/>
              </w:tcPr>
            </w:tcPrChange>
          </w:tcPr>
          <w:p w14:paraId="51D150F3" w14:textId="30569C62" w:rsidR="00C87CFE" w:rsidRPr="00CD1347" w:rsidRDefault="00C87CFE" w:rsidP="00C87CFE">
            <w:pPr>
              <w:jc w:val="center"/>
              <w:rPr>
                <w:ins w:id="18055" w:author="Στάθης Καπ" w:date="2023-03-03T03:57:00Z"/>
                <w:sz w:val="16"/>
                <w:szCs w:val="16"/>
              </w:rPr>
            </w:pPr>
            <w:ins w:id="18056" w:author="Στάθης Καπ" w:date="2023-03-03T04:06:00Z">
              <w:r w:rsidRPr="00CD1347">
                <w:rPr>
                  <w:rFonts w:ascii="Calibri" w:hAnsi="Calibri" w:cs="Calibri"/>
                  <w:color w:val="000000"/>
                  <w:sz w:val="16"/>
                  <w:szCs w:val="16"/>
                  <w:rPrChange w:id="18057"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18058" w:author="Στάθης Καπ" w:date="2023-03-03T06:26:00Z">
              <w:tcPr>
                <w:tcW w:w="560" w:type="dxa"/>
              </w:tcPr>
            </w:tcPrChange>
          </w:tcPr>
          <w:p w14:paraId="661B4E0C" w14:textId="7FE89653" w:rsidR="00C87CFE" w:rsidRPr="00CD1347" w:rsidRDefault="00C87CFE" w:rsidP="00C87CFE">
            <w:pPr>
              <w:jc w:val="center"/>
              <w:rPr>
                <w:ins w:id="18059" w:author="Στάθης Καπ" w:date="2023-03-03T03:57:00Z"/>
                <w:rFonts w:cstheme="minorHAnsi"/>
                <w:sz w:val="16"/>
                <w:szCs w:val="16"/>
              </w:rPr>
            </w:pPr>
            <w:ins w:id="18060" w:author="Στάθης Καπ" w:date="2023-03-03T06:20:00Z">
              <w:r>
                <w:rPr>
                  <w:rFonts w:ascii="Calibri" w:hAnsi="Calibri" w:cs="Calibri"/>
                  <w:color w:val="000000"/>
                  <w:sz w:val="16"/>
                  <w:szCs w:val="16"/>
                </w:rPr>
                <w:t>640</w:t>
              </w:r>
            </w:ins>
          </w:p>
        </w:tc>
        <w:tc>
          <w:tcPr>
            <w:tcW w:w="855" w:type="dxa"/>
            <w:vAlign w:val="center"/>
            <w:tcPrChange w:id="18061" w:author="Στάθης Καπ" w:date="2023-03-03T06:26:00Z">
              <w:tcPr>
                <w:tcW w:w="855" w:type="dxa"/>
              </w:tcPr>
            </w:tcPrChange>
          </w:tcPr>
          <w:p w14:paraId="408DFF0C" w14:textId="461224E0" w:rsidR="00C87CFE" w:rsidRPr="00CD1347" w:rsidRDefault="00C87CFE" w:rsidP="00C87CFE">
            <w:pPr>
              <w:jc w:val="center"/>
              <w:rPr>
                <w:ins w:id="18062" w:author="Στάθης Καπ" w:date="2023-03-03T03:57:00Z"/>
                <w:rFonts w:cstheme="minorHAnsi"/>
                <w:sz w:val="16"/>
                <w:szCs w:val="16"/>
              </w:rPr>
            </w:pPr>
            <w:ins w:id="18063" w:author="Στάθης Καπ" w:date="2023-03-03T06:20:00Z">
              <w:r>
                <w:rPr>
                  <w:rFonts w:ascii="Calibri" w:hAnsi="Calibri" w:cs="Calibri"/>
                  <w:color w:val="000000"/>
                  <w:sz w:val="16"/>
                  <w:szCs w:val="16"/>
                </w:rPr>
                <w:t>640</w:t>
              </w:r>
            </w:ins>
          </w:p>
        </w:tc>
        <w:tc>
          <w:tcPr>
            <w:tcW w:w="544" w:type="dxa"/>
            <w:vAlign w:val="center"/>
            <w:tcPrChange w:id="18064" w:author="Στάθης Καπ" w:date="2023-03-03T06:26:00Z">
              <w:tcPr>
                <w:tcW w:w="544" w:type="dxa"/>
                <w:vAlign w:val="bottom"/>
              </w:tcPr>
            </w:tcPrChange>
          </w:tcPr>
          <w:p w14:paraId="227E3D49" w14:textId="2352D668" w:rsidR="00C87CFE" w:rsidRPr="00CD1347" w:rsidRDefault="00C87CFE" w:rsidP="00C87CFE">
            <w:pPr>
              <w:jc w:val="center"/>
              <w:rPr>
                <w:ins w:id="18065" w:author="Στάθης Καπ" w:date="2023-03-03T03:57:00Z"/>
                <w:rFonts w:cstheme="minorHAnsi"/>
                <w:sz w:val="16"/>
                <w:szCs w:val="16"/>
              </w:rPr>
            </w:pPr>
            <w:ins w:id="18066" w:author="Στάθης Καπ" w:date="2023-03-03T06:20:00Z">
              <w:r>
                <w:rPr>
                  <w:rFonts w:ascii="Calibri" w:hAnsi="Calibri" w:cs="Calibri"/>
                  <w:color w:val="000000"/>
                  <w:sz w:val="16"/>
                  <w:szCs w:val="16"/>
                </w:rPr>
                <w:t>470</w:t>
              </w:r>
            </w:ins>
          </w:p>
        </w:tc>
        <w:tc>
          <w:tcPr>
            <w:tcW w:w="621" w:type="dxa"/>
            <w:vAlign w:val="center"/>
            <w:tcPrChange w:id="18067" w:author="Στάθης Καπ" w:date="2023-03-03T06:26:00Z">
              <w:tcPr>
                <w:tcW w:w="621" w:type="dxa"/>
                <w:vAlign w:val="bottom"/>
              </w:tcPr>
            </w:tcPrChange>
          </w:tcPr>
          <w:p w14:paraId="6001EFC3" w14:textId="35D399CC" w:rsidR="00C87CFE" w:rsidRPr="00CD1347" w:rsidRDefault="00C87CFE" w:rsidP="00C87CFE">
            <w:pPr>
              <w:jc w:val="center"/>
              <w:rPr>
                <w:ins w:id="18068" w:author="Στάθης Καπ" w:date="2023-03-03T03:57:00Z"/>
                <w:rFonts w:cstheme="minorHAnsi"/>
                <w:sz w:val="16"/>
                <w:szCs w:val="16"/>
              </w:rPr>
            </w:pPr>
            <w:ins w:id="18069" w:author="Στάθης Καπ" w:date="2023-03-03T06:20:00Z">
              <w:r>
                <w:rPr>
                  <w:rFonts w:ascii="Calibri" w:hAnsi="Calibri" w:cs="Calibri"/>
                  <w:color w:val="000000"/>
                  <w:sz w:val="16"/>
                  <w:szCs w:val="16"/>
                </w:rPr>
                <w:t>0.257</w:t>
              </w:r>
            </w:ins>
          </w:p>
        </w:tc>
        <w:tc>
          <w:tcPr>
            <w:tcW w:w="669" w:type="dxa"/>
            <w:vAlign w:val="center"/>
            <w:tcPrChange w:id="18070" w:author="Στάθης Καπ" w:date="2023-03-03T06:26:00Z">
              <w:tcPr>
                <w:tcW w:w="669" w:type="dxa"/>
                <w:vAlign w:val="center"/>
              </w:tcPr>
            </w:tcPrChange>
          </w:tcPr>
          <w:p w14:paraId="4557E84D" w14:textId="11BFE5E7" w:rsidR="00C87CFE" w:rsidRPr="00CD1347" w:rsidRDefault="00C87CFE" w:rsidP="00C87CFE">
            <w:pPr>
              <w:jc w:val="center"/>
              <w:rPr>
                <w:ins w:id="18071" w:author="Στάθης Καπ" w:date="2023-03-03T03:57:00Z"/>
                <w:rFonts w:cstheme="minorHAnsi"/>
                <w:sz w:val="16"/>
                <w:szCs w:val="16"/>
              </w:rPr>
            </w:pPr>
            <w:ins w:id="18072" w:author="Στάθης Καπ" w:date="2023-03-03T06:20:00Z">
              <w:r>
                <w:rPr>
                  <w:rFonts w:ascii="Calibri" w:hAnsi="Calibri" w:cstheme="minorHAnsi"/>
                  <w:color w:val="000000"/>
                  <w:sz w:val="16"/>
                  <w:szCs w:val="16"/>
                </w:rPr>
                <w:t>26.56</w:t>
              </w:r>
            </w:ins>
          </w:p>
        </w:tc>
        <w:tc>
          <w:tcPr>
            <w:tcW w:w="543" w:type="dxa"/>
            <w:vAlign w:val="center"/>
            <w:tcPrChange w:id="18073" w:author="Στάθης Καπ" w:date="2023-03-03T06:26:00Z">
              <w:tcPr>
                <w:tcW w:w="543" w:type="dxa"/>
                <w:vAlign w:val="bottom"/>
              </w:tcPr>
            </w:tcPrChange>
          </w:tcPr>
          <w:p w14:paraId="5877B15B" w14:textId="794A6022" w:rsidR="00C87CFE" w:rsidRPr="00CD1347" w:rsidRDefault="00C87CFE" w:rsidP="00C87CFE">
            <w:pPr>
              <w:jc w:val="center"/>
              <w:rPr>
                <w:ins w:id="18074" w:author="Στάθης Καπ" w:date="2023-03-03T03:57:00Z"/>
                <w:rFonts w:cstheme="minorHAnsi"/>
                <w:sz w:val="16"/>
                <w:szCs w:val="16"/>
              </w:rPr>
            </w:pPr>
            <w:ins w:id="18075" w:author="Στάθης Καπ" w:date="2023-03-03T06:20:00Z">
              <w:r>
                <w:rPr>
                  <w:rFonts w:ascii="Calibri" w:hAnsi="Calibri" w:cs="Calibri"/>
                  <w:color w:val="000000"/>
                  <w:sz w:val="16"/>
                  <w:szCs w:val="16"/>
                </w:rPr>
                <w:t>490</w:t>
              </w:r>
            </w:ins>
          </w:p>
        </w:tc>
        <w:tc>
          <w:tcPr>
            <w:tcW w:w="621" w:type="dxa"/>
            <w:vAlign w:val="center"/>
            <w:tcPrChange w:id="18076" w:author="Στάθης Καπ" w:date="2023-03-03T06:26:00Z">
              <w:tcPr>
                <w:tcW w:w="621" w:type="dxa"/>
                <w:vAlign w:val="bottom"/>
              </w:tcPr>
            </w:tcPrChange>
          </w:tcPr>
          <w:p w14:paraId="02DBD2AB" w14:textId="658725F3" w:rsidR="00C87CFE" w:rsidRPr="00CD1347" w:rsidRDefault="00C87CFE" w:rsidP="00C87CFE">
            <w:pPr>
              <w:jc w:val="center"/>
              <w:rPr>
                <w:ins w:id="18077" w:author="Στάθης Καπ" w:date="2023-03-03T03:57:00Z"/>
                <w:rFonts w:cstheme="minorHAnsi"/>
                <w:sz w:val="16"/>
                <w:szCs w:val="16"/>
              </w:rPr>
            </w:pPr>
            <w:ins w:id="18078" w:author="Στάθης Καπ" w:date="2023-03-03T06:20:00Z">
              <w:r>
                <w:rPr>
                  <w:rFonts w:ascii="Calibri" w:hAnsi="Calibri" w:cs="Calibri"/>
                  <w:color w:val="000000"/>
                  <w:sz w:val="16"/>
                  <w:szCs w:val="16"/>
                </w:rPr>
                <w:t>0.221</w:t>
              </w:r>
            </w:ins>
          </w:p>
        </w:tc>
        <w:tc>
          <w:tcPr>
            <w:tcW w:w="669" w:type="dxa"/>
            <w:vAlign w:val="center"/>
            <w:tcPrChange w:id="18079" w:author="Στάθης Καπ" w:date="2023-03-03T06:26:00Z">
              <w:tcPr>
                <w:tcW w:w="669" w:type="dxa"/>
                <w:vAlign w:val="center"/>
              </w:tcPr>
            </w:tcPrChange>
          </w:tcPr>
          <w:p w14:paraId="462D9F18" w14:textId="0CC7D09E" w:rsidR="00C87CFE" w:rsidRPr="00CD1347" w:rsidRDefault="00C87CFE" w:rsidP="00C87CFE">
            <w:pPr>
              <w:jc w:val="center"/>
              <w:rPr>
                <w:ins w:id="18080" w:author="Στάθης Καπ" w:date="2023-03-03T03:57:00Z"/>
                <w:rFonts w:cstheme="minorHAnsi"/>
                <w:sz w:val="16"/>
                <w:szCs w:val="16"/>
              </w:rPr>
            </w:pPr>
            <w:ins w:id="18081" w:author="Στάθης Καπ" w:date="2023-03-03T06:20:00Z">
              <w:r>
                <w:rPr>
                  <w:rFonts w:ascii="Calibri" w:hAnsi="Calibri" w:cstheme="minorHAnsi"/>
                  <w:color w:val="000000"/>
                  <w:sz w:val="16"/>
                  <w:szCs w:val="16"/>
                </w:rPr>
                <w:t>-4.26</w:t>
              </w:r>
            </w:ins>
          </w:p>
        </w:tc>
        <w:tc>
          <w:tcPr>
            <w:tcW w:w="508" w:type="dxa"/>
            <w:vAlign w:val="center"/>
            <w:tcPrChange w:id="18082" w:author="Στάθης Καπ" w:date="2023-03-03T06:26:00Z">
              <w:tcPr>
                <w:tcW w:w="508" w:type="dxa"/>
                <w:vAlign w:val="bottom"/>
              </w:tcPr>
            </w:tcPrChange>
          </w:tcPr>
          <w:p w14:paraId="5F3D45AB" w14:textId="1DACB54E" w:rsidR="00C87CFE" w:rsidRPr="00CD1347" w:rsidRDefault="00C87CFE" w:rsidP="00C87CFE">
            <w:pPr>
              <w:jc w:val="center"/>
              <w:rPr>
                <w:ins w:id="18083" w:author="Στάθης Καπ" w:date="2023-03-03T03:57:00Z"/>
                <w:rFonts w:cstheme="minorHAnsi"/>
                <w:sz w:val="16"/>
                <w:szCs w:val="16"/>
              </w:rPr>
            </w:pPr>
            <w:ins w:id="18084" w:author="Στάθης Καπ" w:date="2023-03-03T06:20:00Z">
              <w:r>
                <w:rPr>
                  <w:rFonts w:ascii="Calibri" w:hAnsi="Calibri" w:cs="Calibri"/>
                  <w:color w:val="000000"/>
                  <w:sz w:val="16"/>
                  <w:szCs w:val="16"/>
                </w:rPr>
                <w:t>450</w:t>
              </w:r>
            </w:ins>
          </w:p>
        </w:tc>
        <w:tc>
          <w:tcPr>
            <w:tcW w:w="541" w:type="dxa"/>
            <w:vAlign w:val="center"/>
            <w:tcPrChange w:id="18085" w:author="Στάθης Καπ" w:date="2023-03-03T06:26:00Z">
              <w:tcPr>
                <w:tcW w:w="541" w:type="dxa"/>
                <w:vAlign w:val="bottom"/>
              </w:tcPr>
            </w:tcPrChange>
          </w:tcPr>
          <w:p w14:paraId="4CA69BD2" w14:textId="6C92FE9C" w:rsidR="00C87CFE" w:rsidRPr="00CD1347" w:rsidRDefault="00C87CFE" w:rsidP="00C87CFE">
            <w:pPr>
              <w:jc w:val="center"/>
              <w:rPr>
                <w:ins w:id="18086" w:author="Στάθης Καπ" w:date="2023-03-03T03:57:00Z"/>
                <w:rFonts w:cstheme="minorHAnsi"/>
                <w:sz w:val="16"/>
                <w:szCs w:val="16"/>
              </w:rPr>
            </w:pPr>
            <w:ins w:id="18087" w:author="Στάθης Καπ" w:date="2023-03-03T06:20:00Z">
              <w:r>
                <w:rPr>
                  <w:rFonts w:ascii="Calibri" w:hAnsi="Calibri" w:cs="Calibri"/>
                  <w:color w:val="000000"/>
                  <w:sz w:val="16"/>
                  <w:szCs w:val="16"/>
                </w:rPr>
                <w:t>0.224</w:t>
              </w:r>
            </w:ins>
          </w:p>
        </w:tc>
        <w:tc>
          <w:tcPr>
            <w:tcW w:w="589" w:type="dxa"/>
            <w:vAlign w:val="center"/>
            <w:tcPrChange w:id="18088" w:author="Στάθης Καπ" w:date="2023-03-03T06:26:00Z">
              <w:tcPr>
                <w:tcW w:w="589" w:type="dxa"/>
                <w:vAlign w:val="center"/>
              </w:tcPr>
            </w:tcPrChange>
          </w:tcPr>
          <w:p w14:paraId="2EB493F1" w14:textId="5E3E9471" w:rsidR="00C87CFE" w:rsidRPr="00CD1347" w:rsidRDefault="00C87CFE" w:rsidP="00C87CFE">
            <w:pPr>
              <w:jc w:val="center"/>
              <w:rPr>
                <w:ins w:id="18089" w:author="Στάθης Καπ" w:date="2023-03-03T03:57:00Z"/>
                <w:rFonts w:cstheme="minorHAnsi"/>
                <w:sz w:val="16"/>
                <w:szCs w:val="16"/>
              </w:rPr>
            </w:pPr>
            <w:ins w:id="18090" w:author="Στάθης Καπ" w:date="2023-03-03T06:20:00Z">
              <w:r>
                <w:rPr>
                  <w:rFonts w:ascii="Calibri" w:hAnsi="Calibri" w:cstheme="minorHAnsi"/>
                  <w:color w:val="000000"/>
                  <w:sz w:val="16"/>
                  <w:szCs w:val="16"/>
                </w:rPr>
                <w:t>4.26</w:t>
              </w:r>
            </w:ins>
          </w:p>
        </w:tc>
        <w:tc>
          <w:tcPr>
            <w:tcW w:w="463" w:type="dxa"/>
            <w:vAlign w:val="center"/>
            <w:tcPrChange w:id="18091" w:author="Στάθης Καπ" w:date="2023-03-03T06:26:00Z">
              <w:tcPr>
                <w:tcW w:w="463" w:type="dxa"/>
                <w:vAlign w:val="bottom"/>
              </w:tcPr>
            </w:tcPrChange>
          </w:tcPr>
          <w:p w14:paraId="609C576B" w14:textId="7FB21183" w:rsidR="00C87CFE" w:rsidRPr="00CD1347" w:rsidRDefault="00C87CFE" w:rsidP="00C87CFE">
            <w:pPr>
              <w:jc w:val="center"/>
              <w:rPr>
                <w:ins w:id="18092" w:author="Στάθης Καπ" w:date="2023-03-03T03:57:00Z"/>
                <w:rFonts w:cstheme="minorHAnsi"/>
                <w:sz w:val="16"/>
                <w:szCs w:val="16"/>
              </w:rPr>
            </w:pPr>
            <w:ins w:id="18093" w:author="Στάθης Καπ" w:date="2023-03-03T06:20:00Z">
              <w:r>
                <w:rPr>
                  <w:rFonts w:ascii="Calibri" w:hAnsi="Calibri" w:cs="Calibri"/>
                  <w:color w:val="000000"/>
                  <w:sz w:val="16"/>
                  <w:szCs w:val="16"/>
                </w:rPr>
                <w:t>420</w:t>
              </w:r>
            </w:ins>
          </w:p>
        </w:tc>
        <w:tc>
          <w:tcPr>
            <w:tcW w:w="541" w:type="dxa"/>
            <w:vAlign w:val="center"/>
            <w:tcPrChange w:id="18094" w:author="Στάθης Καπ" w:date="2023-03-03T06:26:00Z">
              <w:tcPr>
                <w:tcW w:w="541" w:type="dxa"/>
                <w:vAlign w:val="bottom"/>
              </w:tcPr>
            </w:tcPrChange>
          </w:tcPr>
          <w:p w14:paraId="68D2A006" w14:textId="375C0714" w:rsidR="00C87CFE" w:rsidRPr="00CD1347" w:rsidRDefault="00C87CFE" w:rsidP="00C87CFE">
            <w:pPr>
              <w:jc w:val="center"/>
              <w:rPr>
                <w:ins w:id="18095" w:author="Στάθης Καπ" w:date="2023-03-03T03:57:00Z"/>
                <w:rFonts w:cstheme="minorHAnsi"/>
                <w:sz w:val="16"/>
                <w:szCs w:val="16"/>
              </w:rPr>
            </w:pPr>
            <w:ins w:id="18096" w:author="Στάθης Καπ" w:date="2023-03-03T06:20:00Z">
              <w:r>
                <w:rPr>
                  <w:rFonts w:ascii="Calibri" w:hAnsi="Calibri" w:cs="Calibri"/>
                  <w:color w:val="000000"/>
                  <w:sz w:val="16"/>
                  <w:szCs w:val="16"/>
                </w:rPr>
                <w:t>0.229</w:t>
              </w:r>
            </w:ins>
          </w:p>
        </w:tc>
        <w:tc>
          <w:tcPr>
            <w:tcW w:w="589" w:type="dxa"/>
            <w:vAlign w:val="center"/>
            <w:tcPrChange w:id="18097" w:author="Στάθης Καπ" w:date="2023-03-03T06:26:00Z">
              <w:tcPr>
                <w:tcW w:w="589" w:type="dxa"/>
                <w:vAlign w:val="center"/>
              </w:tcPr>
            </w:tcPrChange>
          </w:tcPr>
          <w:p w14:paraId="7352058E" w14:textId="60885EB5" w:rsidR="00C87CFE" w:rsidRPr="00CD1347" w:rsidRDefault="00C87CFE" w:rsidP="00C87CFE">
            <w:pPr>
              <w:jc w:val="center"/>
              <w:rPr>
                <w:ins w:id="18098" w:author="Στάθης Καπ" w:date="2023-03-03T03:57:00Z"/>
                <w:rFonts w:cstheme="minorHAnsi"/>
                <w:sz w:val="16"/>
                <w:szCs w:val="16"/>
              </w:rPr>
            </w:pPr>
            <w:ins w:id="18099"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181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01" w:author="Στάθης Καπ" w:date="2023-03-03T03:57:00Z"/>
        </w:trPr>
        <w:tc>
          <w:tcPr>
            <w:tcW w:w="515" w:type="dxa"/>
            <w:tcBorders>
              <w:top w:val="nil"/>
              <w:bottom w:val="nil"/>
              <w:right w:val="single" w:sz="4" w:space="0" w:color="auto"/>
            </w:tcBorders>
            <w:shd w:val="clear" w:color="auto" w:fill="E7E6E6" w:themeFill="background2"/>
            <w:vAlign w:val="bottom"/>
            <w:tcPrChange w:id="18102" w:author="Στάθης Καπ" w:date="2023-03-03T06:26:00Z">
              <w:tcPr>
                <w:tcW w:w="515" w:type="dxa"/>
                <w:vAlign w:val="bottom"/>
              </w:tcPr>
            </w:tcPrChange>
          </w:tcPr>
          <w:p w14:paraId="60095D18" w14:textId="4B025707" w:rsidR="00C87CFE" w:rsidRPr="00CD1347" w:rsidRDefault="00C87CFE" w:rsidP="00C87CFE">
            <w:pPr>
              <w:jc w:val="center"/>
              <w:rPr>
                <w:ins w:id="18103" w:author="Στάθης Καπ" w:date="2023-03-03T03:57:00Z"/>
                <w:sz w:val="16"/>
                <w:szCs w:val="16"/>
              </w:rPr>
            </w:pPr>
            <w:ins w:id="18104" w:author="Στάθης Καπ" w:date="2023-03-03T04:06:00Z">
              <w:r w:rsidRPr="00CD1347">
                <w:rPr>
                  <w:rFonts w:ascii="Calibri" w:hAnsi="Calibri" w:cs="Calibri"/>
                  <w:color w:val="000000"/>
                  <w:sz w:val="16"/>
                  <w:szCs w:val="16"/>
                  <w:rPrChange w:id="18105"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18106" w:author="Στάθης Καπ" w:date="2023-03-03T06:26:00Z">
              <w:tcPr>
                <w:tcW w:w="560" w:type="dxa"/>
              </w:tcPr>
            </w:tcPrChange>
          </w:tcPr>
          <w:p w14:paraId="62455927" w14:textId="062A4CF3" w:rsidR="00C87CFE" w:rsidRPr="00CD1347" w:rsidRDefault="00C87CFE" w:rsidP="00C87CFE">
            <w:pPr>
              <w:jc w:val="center"/>
              <w:rPr>
                <w:ins w:id="18107" w:author="Στάθης Καπ" w:date="2023-03-03T03:57:00Z"/>
                <w:rFonts w:cstheme="minorHAnsi"/>
                <w:sz w:val="16"/>
                <w:szCs w:val="16"/>
              </w:rPr>
            </w:pPr>
            <w:ins w:id="18108" w:author="Στάθης Καπ" w:date="2023-03-03T06:20:00Z">
              <w:r>
                <w:rPr>
                  <w:rFonts w:ascii="Calibri" w:hAnsi="Calibri" w:cs="Calibri"/>
                  <w:color w:val="000000"/>
                  <w:sz w:val="16"/>
                  <w:szCs w:val="16"/>
                </w:rPr>
                <w:t>620</w:t>
              </w:r>
            </w:ins>
          </w:p>
        </w:tc>
        <w:tc>
          <w:tcPr>
            <w:tcW w:w="855" w:type="dxa"/>
            <w:vAlign w:val="center"/>
            <w:tcPrChange w:id="18109" w:author="Στάθης Καπ" w:date="2023-03-03T06:26:00Z">
              <w:tcPr>
                <w:tcW w:w="855" w:type="dxa"/>
              </w:tcPr>
            </w:tcPrChange>
          </w:tcPr>
          <w:p w14:paraId="197A1B8A" w14:textId="0B98532D" w:rsidR="00C87CFE" w:rsidRPr="00CD1347" w:rsidRDefault="00C87CFE" w:rsidP="00C87CFE">
            <w:pPr>
              <w:jc w:val="center"/>
              <w:rPr>
                <w:ins w:id="18110" w:author="Στάθης Καπ" w:date="2023-03-03T03:57:00Z"/>
                <w:rFonts w:cstheme="minorHAnsi"/>
                <w:sz w:val="16"/>
                <w:szCs w:val="16"/>
              </w:rPr>
            </w:pPr>
            <w:ins w:id="18111" w:author="Στάθης Καπ" w:date="2023-03-03T06:20:00Z">
              <w:r>
                <w:rPr>
                  <w:rFonts w:ascii="Calibri" w:hAnsi="Calibri" w:cs="Calibri"/>
                  <w:color w:val="000000"/>
                  <w:sz w:val="16"/>
                  <w:szCs w:val="16"/>
                </w:rPr>
                <w:t>620</w:t>
              </w:r>
            </w:ins>
          </w:p>
        </w:tc>
        <w:tc>
          <w:tcPr>
            <w:tcW w:w="544" w:type="dxa"/>
            <w:vAlign w:val="center"/>
            <w:tcPrChange w:id="18112" w:author="Στάθης Καπ" w:date="2023-03-03T06:26:00Z">
              <w:tcPr>
                <w:tcW w:w="544" w:type="dxa"/>
                <w:vAlign w:val="bottom"/>
              </w:tcPr>
            </w:tcPrChange>
          </w:tcPr>
          <w:p w14:paraId="7C7F45F6" w14:textId="52ABB3C3" w:rsidR="00C87CFE" w:rsidRPr="00CD1347" w:rsidRDefault="00C87CFE" w:rsidP="00C87CFE">
            <w:pPr>
              <w:jc w:val="center"/>
              <w:rPr>
                <w:ins w:id="18113" w:author="Στάθης Καπ" w:date="2023-03-03T03:57:00Z"/>
                <w:rFonts w:cstheme="minorHAnsi"/>
                <w:sz w:val="16"/>
                <w:szCs w:val="16"/>
              </w:rPr>
            </w:pPr>
            <w:ins w:id="18114" w:author="Στάθης Καπ" w:date="2023-03-03T06:20:00Z">
              <w:r>
                <w:rPr>
                  <w:rFonts w:ascii="Calibri" w:hAnsi="Calibri" w:cs="Calibri"/>
                  <w:color w:val="000000"/>
                  <w:sz w:val="16"/>
                  <w:szCs w:val="16"/>
                </w:rPr>
                <w:t>500</w:t>
              </w:r>
            </w:ins>
          </w:p>
        </w:tc>
        <w:tc>
          <w:tcPr>
            <w:tcW w:w="621" w:type="dxa"/>
            <w:vAlign w:val="center"/>
            <w:tcPrChange w:id="18115" w:author="Στάθης Καπ" w:date="2023-03-03T06:26:00Z">
              <w:tcPr>
                <w:tcW w:w="621" w:type="dxa"/>
                <w:vAlign w:val="bottom"/>
              </w:tcPr>
            </w:tcPrChange>
          </w:tcPr>
          <w:p w14:paraId="39ABDD7D" w14:textId="708DBFD4" w:rsidR="00C87CFE" w:rsidRPr="00CD1347" w:rsidRDefault="00C87CFE" w:rsidP="00C87CFE">
            <w:pPr>
              <w:jc w:val="center"/>
              <w:rPr>
                <w:ins w:id="18116" w:author="Στάθης Καπ" w:date="2023-03-03T03:57:00Z"/>
                <w:rFonts w:cstheme="minorHAnsi"/>
                <w:sz w:val="16"/>
                <w:szCs w:val="16"/>
              </w:rPr>
            </w:pPr>
            <w:ins w:id="18117" w:author="Στάθης Καπ" w:date="2023-03-03T06:20:00Z">
              <w:r>
                <w:rPr>
                  <w:rFonts w:ascii="Calibri" w:hAnsi="Calibri" w:cs="Calibri"/>
                  <w:color w:val="000000"/>
                  <w:sz w:val="16"/>
                  <w:szCs w:val="16"/>
                </w:rPr>
                <w:t>0.27</w:t>
              </w:r>
            </w:ins>
          </w:p>
        </w:tc>
        <w:tc>
          <w:tcPr>
            <w:tcW w:w="669" w:type="dxa"/>
            <w:vAlign w:val="center"/>
            <w:tcPrChange w:id="18118" w:author="Στάθης Καπ" w:date="2023-03-03T06:26:00Z">
              <w:tcPr>
                <w:tcW w:w="669" w:type="dxa"/>
                <w:vAlign w:val="center"/>
              </w:tcPr>
            </w:tcPrChange>
          </w:tcPr>
          <w:p w14:paraId="115CC646" w14:textId="09052586" w:rsidR="00C87CFE" w:rsidRPr="00CD1347" w:rsidRDefault="00C87CFE" w:rsidP="00C87CFE">
            <w:pPr>
              <w:jc w:val="center"/>
              <w:rPr>
                <w:ins w:id="18119" w:author="Στάθης Καπ" w:date="2023-03-03T03:57:00Z"/>
                <w:rFonts w:cstheme="minorHAnsi"/>
                <w:sz w:val="16"/>
                <w:szCs w:val="16"/>
              </w:rPr>
            </w:pPr>
            <w:ins w:id="18120" w:author="Στάθης Καπ" w:date="2023-03-03T06:20:00Z">
              <w:r>
                <w:rPr>
                  <w:rFonts w:ascii="Calibri" w:hAnsi="Calibri" w:cstheme="minorHAnsi"/>
                  <w:color w:val="000000"/>
                  <w:sz w:val="16"/>
                  <w:szCs w:val="16"/>
                </w:rPr>
                <w:t>19.35</w:t>
              </w:r>
            </w:ins>
          </w:p>
        </w:tc>
        <w:tc>
          <w:tcPr>
            <w:tcW w:w="543" w:type="dxa"/>
            <w:vAlign w:val="center"/>
            <w:tcPrChange w:id="18121" w:author="Στάθης Καπ" w:date="2023-03-03T06:26:00Z">
              <w:tcPr>
                <w:tcW w:w="543" w:type="dxa"/>
                <w:vAlign w:val="bottom"/>
              </w:tcPr>
            </w:tcPrChange>
          </w:tcPr>
          <w:p w14:paraId="2F2F384F" w14:textId="517674A6" w:rsidR="00C87CFE" w:rsidRPr="00CD1347" w:rsidRDefault="00C87CFE" w:rsidP="00C87CFE">
            <w:pPr>
              <w:jc w:val="center"/>
              <w:rPr>
                <w:ins w:id="18122" w:author="Στάθης Καπ" w:date="2023-03-03T03:57:00Z"/>
                <w:rFonts w:cstheme="minorHAnsi"/>
                <w:sz w:val="16"/>
                <w:szCs w:val="16"/>
              </w:rPr>
            </w:pPr>
            <w:ins w:id="18123" w:author="Στάθης Καπ" w:date="2023-03-03T06:20:00Z">
              <w:r>
                <w:rPr>
                  <w:rFonts w:ascii="Calibri" w:hAnsi="Calibri" w:cs="Calibri"/>
                  <w:color w:val="000000"/>
                  <w:sz w:val="16"/>
                  <w:szCs w:val="16"/>
                </w:rPr>
                <w:t>480</w:t>
              </w:r>
            </w:ins>
          </w:p>
        </w:tc>
        <w:tc>
          <w:tcPr>
            <w:tcW w:w="621" w:type="dxa"/>
            <w:vAlign w:val="center"/>
            <w:tcPrChange w:id="18124" w:author="Στάθης Καπ" w:date="2023-03-03T06:26:00Z">
              <w:tcPr>
                <w:tcW w:w="621" w:type="dxa"/>
                <w:vAlign w:val="bottom"/>
              </w:tcPr>
            </w:tcPrChange>
          </w:tcPr>
          <w:p w14:paraId="418FF01D" w14:textId="0866B357" w:rsidR="00C87CFE" w:rsidRPr="00CD1347" w:rsidRDefault="00C87CFE" w:rsidP="00C87CFE">
            <w:pPr>
              <w:jc w:val="center"/>
              <w:rPr>
                <w:ins w:id="18125" w:author="Στάθης Καπ" w:date="2023-03-03T03:57:00Z"/>
                <w:rFonts w:cstheme="minorHAnsi"/>
                <w:sz w:val="16"/>
                <w:szCs w:val="16"/>
              </w:rPr>
            </w:pPr>
            <w:ins w:id="18126" w:author="Στάθης Καπ" w:date="2023-03-03T06:20:00Z">
              <w:r>
                <w:rPr>
                  <w:rFonts w:ascii="Calibri" w:hAnsi="Calibri" w:cs="Calibri"/>
                  <w:color w:val="000000"/>
                  <w:sz w:val="16"/>
                  <w:szCs w:val="16"/>
                </w:rPr>
                <w:t>0.21</w:t>
              </w:r>
            </w:ins>
          </w:p>
        </w:tc>
        <w:tc>
          <w:tcPr>
            <w:tcW w:w="669" w:type="dxa"/>
            <w:vAlign w:val="center"/>
            <w:tcPrChange w:id="18127" w:author="Στάθης Καπ" w:date="2023-03-03T06:26:00Z">
              <w:tcPr>
                <w:tcW w:w="669" w:type="dxa"/>
                <w:vAlign w:val="center"/>
              </w:tcPr>
            </w:tcPrChange>
          </w:tcPr>
          <w:p w14:paraId="49FB51F7" w14:textId="66FABF95" w:rsidR="00C87CFE" w:rsidRPr="00CD1347" w:rsidRDefault="00C87CFE" w:rsidP="00C87CFE">
            <w:pPr>
              <w:jc w:val="center"/>
              <w:rPr>
                <w:ins w:id="18128" w:author="Στάθης Καπ" w:date="2023-03-03T03:57:00Z"/>
                <w:rFonts w:cstheme="minorHAnsi"/>
                <w:sz w:val="16"/>
                <w:szCs w:val="16"/>
              </w:rPr>
            </w:pPr>
            <w:ins w:id="18129" w:author="Στάθης Καπ" w:date="2023-03-03T06:20:00Z">
              <w:r>
                <w:rPr>
                  <w:rFonts w:ascii="Calibri" w:hAnsi="Calibri" w:cstheme="minorHAnsi"/>
                  <w:color w:val="000000"/>
                  <w:sz w:val="16"/>
                  <w:szCs w:val="16"/>
                </w:rPr>
                <w:t>4</w:t>
              </w:r>
            </w:ins>
          </w:p>
        </w:tc>
        <w:tc>
          <w:tcPr>
            <w:tcW w:w="508" w:type="dxa"/>
            <w:vAlign w:val="center"/>
            <w:tcPrChange w:id="18130" w:author="Στάθης Καπ" w:date="2023-03-03T06:26:00Z">
              <w:tcPr>
                <w:tcW w:w="508" w:type="dxa"/>
                <w:vAlign w:val="bottom"/>
              </w:tcPr>
            </w:tcPrChange>
          </w:tcPr>
          <w:p w14:paraId="49844ADE" w14:textId="2FA630EC" w:rsidR="00C87CFE" w:rsidRPr="00CD1347" w:rsidRDefault="00C87CFE" w:rsidP="00C87CFE">
            <w:pPr>
              <w:jc w:val="center"/>
              <w:rPr>
                <w:ins w:id="18131" w:author="Στάθης Καπ" w:date="2023-03-03T03:57:00Z"/>
                <w:rFonts w:cstheme="minorHAnsi"/>
                <w:sz w:val="16"/>
                <w:szCs w:val="16"/>
              </w:rPr>
            </w:pPr>
            <w:ins w:id="18132" w:author="Στάθης Καπ" w:date="2023-03-03T06:20:00Z">
              <w:r>
                <w:rPr>
                  <w:rFonts w:ascii="Calibri" w:hAnsi="Calibri" w:cs="Calibri"/>
                  <w:color w:val="000000"/>
                  <w:sz w:val="16"/>
                  <w:szCs w:val="16"/>
                </w:rPr>
                <w:t>470</w:t>
              </w:r>
            </w:ins>
          </w:p>
        </w:tc>
        <w:tc>
          <w:tcPr>
            <w:tcW w:w="541" w:type="dxa"/>
            <w:vAlign w:val="center"/>
            <w:tcPrChange w:id="18133" w:author="Στάθης Καπ" w:date="2023-03-03T06:26:00Z">
              <w:tcPr>
                <w:tcW w:w="541" w:type="dxa"/>
                <w:vAlign w:val="bottom"/>
              </w:tcPr>
            </w:tcPrChange>
          </w:tcPr>
          <w:p w14:paraId="73391431" w14:textId="0F605CB5" w:rsidR="00C87CFE" w:rsidRPr="00CD1347" w:rsidRDefault="00C87CFE" w:rsidP="00C87CFE">
            <w:pPr>
              <w:jc w:val="center"/>
              <w:rPr>
                <w:ins w:id="18134" w:author="Στάθης Καπ" w:date="2023-03-03T03:57:00Z"/>
                <w:rFonts w:cstheme="minorHAnsi"/>
                <w:sz w:val="16"/>
                <w:szCs w:val="16"/>
              </w:rPr>
            </w:pPr>
            <w:ins w:id="18135" w:author="Στάθης Καπ" w:date="2023-03-03T06:20:00Z">
              <w:r>
                <w:rPr>
                  <w:rFonts w:ascii="Calibri" w:hAnsi="Calibri" w:cs="Calibri"/>
                  <w:color w:val="000000"/>
                  <w:sz w:val="16"/>
                  <w:szCs w:val="16"/>
                </w:rPr>
                <w:t>0.221</w:t>
              </w:r>
            </w:ins>
          </w:p>
        </w:tc>
        <w:tc>
          <w:tcPr>
            <w:tcW w:w="589" w:type="dxa"/>
            <w:vAlign w:val="center"/>
            <w:tcPrChange w:id="18136" w:author="Στάθης Καπ" w:date="2023-03-03T06:26:00Z">
              <w:tcPr>
                <w:tcW w:w="589" w:type="dxa"/>
                <w:vAlign w:val="center"/>
              </w:tcPr>
            </w:tcPrChange>
          </w:tcPr>
          <w:p w14:paraId="6FC88B11" w14:textId="7ED13A0E" w:rsidR="00C87CFE" w:rsidRPr="00CD1347" w:rsidRDefault="00C87CFE" w:rsidP="00C87CFE">
            <w:pPr>
              <w:jc w:val="center"/>
              <w:rPr>
                <w:ins w:id="18137" w:author="Στάθης Καπ" w:date="2023-03-03T03:57:00Z"/>
                <w:rFonts w:cstheme="minorHAnsi"/>
                <w:sz w:val="16"/>
                <w:szCs w:val="16"/>
              </w:rPr>
            </w:pPr>
            <w:ins w:id="18138" w:author="Στάθης Καπ" w:date="2023-03-03T06:20:00Z">
              <w:r>
                <w:rPr>
                  <w:rFonts w:ascii="Calibri" w:hAnsi="Calibri" w:cstheme="minorHAnsi"/>
                  <w:color w:val="000000"/>
                  <w:sz w:val="16"/>
                  <w:szCs w:val="16"/>
                </w:rPr>
                <w:t>6</w:t>
              </w:r>
            </w:ins>
          </w:p>
        </w:tc>
        <w:tc>
          <w:tcPr>
            <w:tcW w:w="463" w:type="dxa"/>
            <w:vAlign w:val="center"/>
            <w:tcPrChange w:id="18139" w:author="Στάθης Καπ" w:date="2023-03-03T06:26:00Z">
              <w:tcPr>
                <w:tcW w:w="463" w:type="dxa"/>
                <w:vAlign w:val="bottom"/>
              </w:tcPr>
            </w:tcPrChange>
          </w:tcPr>
          <w:p w14:paraId="7B8C0156" w14:textId="7ED836D0" w:rsidR="00C87CFE" w:rsidRPr="00CD1347" w:rsidRDefault="00C87CFE" w:rsidP="00C87CFE">
            <w:pPr>
              <w:jc w:val="center"/>
              <w:rPr>
                <w:ins w:id="18140" w:author="Στάθης Καπ" w:date="2023-03-03T03:57:00Z"/>
                <w:rFonts w:cstheme="minorHAnsi"/>
                <w:sz w:val="16"/>
                <w:szCs w:val="16"/>
              </w:rPr>
            </w:pPr>
            <w:ins w:id="18141" w:author="Στάθης Καπ" w:date="2023-03-03T06:20:00Z">
              <w:r>
                <w:rPr>
                  <w:rFonts w:ascii="Calibri" w:hAnsi="Calibri" w:cs="Calibri"/>
                  <w:color w:val="000000"/>
                  <w:sz w:val="16"/>
                  <w:szCs w:val="16"/>
                </w:rPr>
                <w:t>400</w:t>
              </w:r>
            </w:ins>
          </w:p>
        </w:tc>
        <w:tc>
          <w:tcPr>
            <w:tcW w:w="541" w:type="dxa"/>
            <w:vAlign w:val="center"/>
            <w:tcPrChange w:id="18142" w:author="Στάθης Καπ" w:date="2023-03-03T06:26:00Z">
              <w:tcPr>
                <w:tcW w:w="541" w:type="dxa"/>
                <w:vAlign w:val="bottom"/>
              </w:tcPr>
            </w:tcPrChange>
          </w:tcPr>
          <w:p w14:paraId="451C2B51" w14:textId="0B66084D" w:rsidR="00C87CFE" w:rsidRPr="00CD1347" w:rsidRDefault="00C87CFE" w:rsidP="00C87CFE">
            <w:pPr>
              <w:jc w:val="center"/>
              <w:rPr>
                <w:ins w:id="18143" w:author="Στάθης Καπ" w:date="2023-03-03T03:57:00Z"/>
                <w:rFonts w:cstheme="minorHAnsi"/>
                <w:sz w:val="16"/>
                <w:szCs w:val="16"/>
              </w:rPr>
            </w:pPr>
            <w:ins w:id="18144" w:author="Στάθης Καπ" w:date="2023-03-03T06:20:00Z">
              <w:r>
                <w:rPr>
                  <w:rFonts w:ascii="Calibri" w:hAnsi="Calibri" w:cs="Calibri"/>
                  <w:color w:val="000000"/>
                  <w:sz w:val="16"/>
                  <w:szCs w:val="16"/>
                </w:rPr>
                <w:t>0.222</w:t>
              </w:r>
            </w:ins>
          </w:p>
        </w:tc>
        <w:tc>
          <w:tcPr>
            <w:tcW w:w="589" w:type="dxa"/>
            <w:vAlign w:val="center"/>
            <w:tcPrChange w:id="18145" w:author="Στάθης Καπ" w:date="2023-03-03T06:26:00Z">
              <w:tcPr>
                <w:tcW w:w="589" w:type="dxa"/>
                <w:vAlign w:val="center"/>
              </w:tcPr>
            </w:tcPrChange>
          </w:tcPr>
          <w:p w14:paraId="64B68BA1" w14:textId="64591A48" w:rsidR="00C87CFE" w:rsidRPr="00CD1347" w:rsidRDefault="00C87CFE" w:rsidP="00C87CFE">
            <w:pPr>
              <w:jc w:val="center"/>
              <w:rPr>
                <w:ins w:id="18146" w:author="Στάθης Καπ" w:date="2023-03-03T03:57:00Z"/>
                <w:rFonts w:cstheme="minorHAnsi"/>
                <w:sz w:val="16"/>
                <w:szCs w:val="16"/>
              </w:rPr>
            </w:pPr>
            <w:ins w:id="18147"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181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49" w:author="Στάθης Καπ" w:date="2023-03-03T03:57:00Z"/>
        </w:trPr>
        <w:tc>
          <w:tcPr>
            <w:tcW w:w="515" w:type="dxa"/>
            <w:tcBorders>
              <w:top w:val="nil"/>
              <w:bottom w:val="nil"/>
              <w:right w:val="single" w:sz="4" w:space="0" w:color="auto"/>
            </w:tcBorders>
            <w:shd w:val="clear" w:color="auto" w:fill="E7E6E6" w:themeFill="background2"/>
            <w:vAlign w:val="bottom"/>
            <w:tcPrChange w:id="18150" w:author="Στάθης Καπ" w:date="2023-03-03T06:26:00Z">
              <w:tcPr>
                <w:tcW w:w="515" w:type="dxa"/>
                <w:vAlign w:val="bottom"/>
              </w:tcPr>
            </w:tcPrChange>
          </w:tcPr>
          <w:p w14:paraId="043F9E8B" w14:textId="1B850ED0" w:rsidR="00C87CFE" w:rsidRPr="00CD1347" w:rsidRDefault="00C87CFE" w:rsidP="00C87CFE">
            <w:pPr>
              <w:jc w:val="center"/>
              <w:rPr>
                <w:ins w:id="18151" w:author="Στάθης Καπ" w:date="2023-03-03T03:57:00Z"/>
                <w:sz w:val="16"/>
                <w:szCs w:val="16"/>
              </w:rPr>
            </w:pPr>
            <w:ins w:id="18152" w:author="Στάθης Καπ" w:date="2023-03-03T04:06:00Z">
              <w:r w:rsidRPr="00CD1347">
                <w:rPr>
                  <w:rFonts w:ascii="Calibri" w:hAnsi="Calibri" w:cs="Calibri"/>
                  <w:color w:val="000000"/>
                  <w:sz w:val="16"/>
                  <w:szCs w:val="16"/>
                  <w:rPrChange w:id="18153"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18154" w:author="Στάθης Καπ" w:date="2023-03-03T06:26:00Z">
              <w:tcPr>
                <w:tcW w:w="560" w:type="dxa"/>
              </w:tcPr>
            </w:tcPrChange>
          </w:tcPr>
          <w:p w14:paraId="17B1DBEB" w14:textId="714A3975" w:rsidR="00C87CFE" w:rsidRPr="00CD1347" w:rsidRDefault="00C87CFE" w:rsidP="00C87CFE">
            <w:pPr>
              <w:jc w:val="center"/>
              <w:rPr>
                <w:ins w:id="18155" w:author="Στάθης Καπ" w:date="2023-03-03T03:57:00Z"/>
                <w:rFonts w:cstheme="minorHAnsi"/>
                <w:sz w:val="16"/>
                <w:szCs w:val="16"/>
              </w:rPr>
            </w:pPr>
            <w:ins w:id="18156" w:author="Στάθης Καπ" w:date="2023-03-03T06:20:00Z">
              <w:r>
                <w:rPr>
                  <w:rFonts w:ascii="Calibri" w:hAnsi="Calibri" w:cs="Calibri"/>
                  <w:color w:val="000000"/>
                  <w:sz w:val="16"/>
                  <w:szCs w:val="16"/>
                </w:rPr>
                <w:t>670</w:t>
              </w:r>
            </w:ins>
          </w:p>
        </w:tc>
        <w:tc>
          <w:tcPr>
            <w:tcW w:w="855" w:type="dxa"/>
            <w:vAlign w:val="center"/>
            <w:tcPrChange w:id="18157" w:author="Στάθης Καπ" w:date="2023-03-03T06:26:00Z">
              <w:tcPr>
                <w:tcW w:w="855" w:type="dxa"/>
              </w:tcPr>
            </w:tcPrChange>
          </w:tcPr>
          <w:p w14:paraId="1D4E7A4D" w14:textId="3F6FCCAE" w:rsidR="00C87CFE" w:rsidRPr="00CD1347" w:rsidRDefault="00C87CFE" w:rsidP="00C87CFE">
            <w:pPr>
              <w:jc w:val="center"/>
              <w:rPr>
                <w:ins w:id="18158" w:author="Στάθης Καπ" w:date="2023-03-03T03:57:00Z"/>
                <w:rFonts w:cstheme="minorHAnsi"/>
                <w:sz w:val="16"/>
                <w:szCs w:val="16"/>
              </w:rPr>
            </w:pPr>
            <w:ins w:id="18159" w:author="Στάθης Καπ" w:date="2023-03-03T06:20:00Z">
              <w:r>
                <w:rPr>
                  <w:rFonts w:ascii="Calibri" w:hAnsi="Calibri" w:cs="Calibri"/>
                  <w:color w:val="000000"/>
                  <w:sz w:val="16"/>
                  <w:szCs w:val="16"/>
                </w:rPr>
                <w:t>670</w:t>
              </w:r>
            </w:ins>
          </w:p>
        </w:tc>
        <w:tc>
          <w:tcPr>
            <w:tcW w:w="544" w:type="dxa"/>
            <w:vAlign w:val="center"/>
            <w:tcPrChange w:id="18160" w:author="Στάθης Καπ" w:date="2023-03-03T06:26:00Z">
              <w:tcPr>
                <w:tcW w:w="544" w:type="dxa"/>
                <w:vAlign w:val="bottom"/>
              </w:tcPr>
            </w:tcPrChange>
          </w:tcPr>
          <w:p w14:paraId="66B68ABA" w14:textId="4AE6B35A" w:rsidR="00C87CFE" w:rsidRPr="00CD1347" w:rsidRDefault="00C87CFE" w:rsidP="00C87CFE">
            <w:pPr>
              <w:jc w:val="center"/>
              <w:rPr>
                <w:ins w:id="18161" w:author="Στάθης Καπ" w:date="2023-03-03T03:57:00Z"/>
                <w:rFonts w:cstheme="minorHAnsi"/>
                <w:sz w:val="16"/>
                <w:szCs w:val="16"/>
              </w:rPr>
            </w:pPr>
            <w:ins w:id="18162" w:author="Στάθης Καπ" w:date="2023-03-03T06:20:00Z">
              <w:r>
                <w:rPr>
                  <w:rFonts w:ascii="Calibri" w:hAnsi="Calibri" w:cs="Calibri"/>
                  <w:color w:val="000000"/>
                  <w:sz w:val="16"/>
                  <w:szCs w:val="16"/>
                </w:rPr>
                <w:t>560</w:t>
              </w:r>
            </w:ins>
          </w:p>
        </w:tc>
        <w:tc>
          <w:tcPr>
            <w:tcW w:w="621" w:type="dxa"/>
            <w:vAlign w:val="center"/>
            <w:tcPrChange w:id="18163" w:author="Στάθης Καπ" w:date="2023-03-03T06:26:00Z">
              <w:tcPr>
                <w:tcW w:w="621" w:type="dxa"/>
                <w:vAlign w:val="bottom"/>
              </w:tcPr>
            </w:tcPrChange>
          </w:tcPr>
          <w:p w14:paraId="03F4E89A" w14:textId="0C3E713F" w:rsidR="00C87CFE" w:rsidRPr="00CD1347" w:rsidRDefault="00C87CFE" w:rsidP="00C87CFE">
            <w:pPr>
              <w:jc w:val="center"/>
              <w:rPr>
                <w:ins w:id="18164" w:author="Στάθης Καπ" w:date="2023-03-03T03:57:00Z"/>
                <w:rFonts w:cstheme="minorHAnsi"/>
                <w:sz w:val="16"/>
                <w:szCs w:val="16"/>
              </w:rPr>
            </w:pPr>
            <w:ins w:id="18165" w:author="Στάθης Καπ" w:date="2023-03-03T06:20:00Z">
              <w:r>
                <w:rPr>
                  <w:rFonts w:ascii="Calibri" w:hAnsi="Calibri" w:cs="Calibri"/>
                  <w:color w:val="000000"/>
                  <w:sz w:val="16"/>
                  <w:szCs w:val="16"/>
                </w:rPr>
                <w:t>0.279</w:t>
              </w:r>
            </w:ins>
          </w:p>
        </w:tc>
        <w:tc>
          <w:tcPr>
            <w:tcW w:w="669" w:type="dxa"/>
            <w:vAlign w:val="center"/>
            <w:tcPrChange w:id="18166" w:author="Στάθης Καπ" w:date="2023-03-03T06:26:00Z">
              <w:tcPr>
                <w:tcW w:w="669" w:type="dxa"/>
                <w:vAlign w:val="center"/>
              </w:tcPr>
            </w:tcPrChange>
          </w:tcPr>
          <w:p w14:paraId="658C060E" w14:textId="528B25E6" w:rsidR="00C87CFE" w:rsidRPr="00CD1347" w:rsidRDefault="00C87CFE" w:rsidP="00C87CFE">
            <w:pPr>
              <w:jc w:val="center"/>
              <w:rPr>
                <w:ins w:id="18167" w:author="Στάθης Καπ" w:date="2023-03-03T03:57:00Z"/>
                <w:rFonts w:cstheme="minorHAnsi"/>
                <w:sz w:val="16"/>
                <w:szCs w:val="16"/>
              </w:rPr>
            </w:pPr>
            <w:ins w:id="18168" w:author="Στάθης Καπ" w:date="2023-03-03T06:20:00Z">
              <w:r>
                <w:rPr>
                  <w:rFonts w:ascii="Calibri" w:hAnsi="Calibri" w:cstheme="minorHAnsi"/>
                  <w:color w:val="000000"/>
                  <w:sz w:val="16"/>
                  <w:szCs w:val="16"/>
                </w:rPr>
                <w:t>16.42</w:t>
              </w:r>
            </w:ins>
          </w:p>
        </w:tc>
        <w:tc>
          <w:tcPr>
            <w:tcW w:w="543" w:type="dxa"/>
            <w:vAlign w:val="center"/>
            <w:tcPrChange w:id="18169" w:author="Στάθης Καπ" w:date="2023-03-03T06:26:00Z">
              <w:tcPr>
                <w:tcW w:w="543" w:type="dxa"/>
                <w:vAlign w:val="bottom"/>
              </w:tcPr>
            </w:tcPrChange>
          </w:tcPr>
          <w:p w14:paraId="47D12412" w14:textId="25DDAEA0" w:rsidR="00C87CFE" w:rsidRPr="00CD1347" w:rsidRDefault="00C87CFE" w:rsidP="00C87CFE">
            <w:pPr>
              <w:jc w:val="center"/>
              <w:rPr>
                <w:ins w:id="18170" w:author="Στάθης Καπ" w:date="2023-03-03T03:57:00Z"/>
                <w:rFonts w:cstheme="minorHAnsi"/>
                <w:sz w:val="16"/>
                <w:szCs w:val="16"/>
              </w:rPr>
            </w:pPr>
            <w:ins w:id="18171" w:author="Στάθης Καπ" w:date="2023-03-03T06:20:00Z">
              <w:r>
                <w:rPr>
                  <w:rFonts w:ascii="Calibri" w:hAnsi="Calibri" w:cs="Calibri"/>
                  <w:color w:val="000000"/>
                  <w:sz w:val="16"/>
                  <w:szCs w:val="16"/>
                </w:rPr>
                <w:t>550</w:t>
              </w:r>
            </w:ins>
          </w:p>
        </w:tc>
        <w:tc>
          <w:tcPr>
            <w:tcW w:w="621" w:type="dxa"/>
            <w:vAlign w:val="center"/>
            <w:tcPrChange w:id="18172" w:author="Στάθης Καπ" w:date="2023-03-03T06:26:00Z">
              <w:tcPr>
                <w:tcW w:w="621" w:type="dxa"/>
                <w:vAlign w:val="bottom"/>
              </w:tcPr>
            </w:tcPrChange>
          </w:tcPr>
          <w:p w14:paraId="3D61B057" w14:textId="20D34F2B" w:rsidR="00C87CFE" w:rsidRPr="00CD1347" w:rsidRDefault="00C87CFE" w:rsidP="00C87CFE">
            <w:pPr>
              <w:jc w:val="center"/>
              <w:rPr>
                <w:ins w:id="18173" w:author="Στάθης Καπ" w:date="2023-03-03T03:57:00Z"/>
                <w:rFonts w:cstheme="minorHAnsi"/>
                <w:sz w:val="16"/>
                <w:szCs w:val="16"/>
              </w:rPr>
            </w:pPr>
            <w:ins w:id="18174" w:author="Στάθης Καπ" w:date="2023-03-03T06:20:00Z">
              <w:r>
                <w:rPr>
                  <w:rFonts w:ascii="Calibri" w:hAnsi="Calibri" w:cs="Calibri"/>
                  <w:color w:val="000000"/>
                  <w:sz w:val="16"/>
                  <w:szCs w:val="16"/>
                </w:rPr>
                <w:t>0.211</w:t>
              </w:r>
            </w:ins>
          </w:p>
        </w:tc>
        <w:tc>
          <w:tcPr>
            <w:tcW w:w="669" w:type="dxa"/>
            <w:vAlign w:val="center"/>
            <w:tcPrChange w:id="18175" w:author="Στάθης Καπ" w:date="2023-03-03T06:26:00Z">
              <w:tcPr>
                <w:tcW w:w="669" w:type="dxa"/>
                <w:vAlign w:val="center"/>
              </w:tcPr>
            </w:tcPrChange>
          </w:tcPr>
          <w:p w14:paraId="67B6BF5D" w14:textId="6590F76A" w:rsidR="00C87CFE" w:rsidRPr="00CD1347" w:rsidRDefault="00C87CFE" w:rsidP="00C87CFE">
            <w:pPr>
              <w:jc w:val="center"/>
              <w:rPr>
                <w:ins w:id="18176" w:author="Στάθης Καπ" w:date="2023-03-03T03:57:00Z"/>
                <w:rFonts w:cstheme="minorHAnsi"/>
                <w:sz w:val="16"/>
                <w:szCs w:val="16"/>
              </w:rPr>
            </w:pPr>
            <w:ins w:id="18177" w:author="Στάθης Καπ" w:date="2023-03-03T06:20:00Z">
              <w:r>
                <w:rPr>
                  <w:rFonts w:ascii="Calibri" w:hAnsi="Calibri" w:cstheme="minorHAnsi"/>
                  <w:color w:val="000000"/>
                  <w:sz w:val="16"/>
                  <w:szCs w:val="16"/>
                </w:rPr>
                <w:t>1.79</w:t>
              </w:r>
            </w:ins>
          </w:p>
        </w:tc>
        <w:tc>
          <w:tcPr>
            <w:tcW w:w="508" w:type="dxa"/>
            <w:vAlign w:val="center"/>
            <w:tcPrChange w:id="18178" w:author="Στάθης Καπ" w:date="2023-03-03T06:26:00Z">
              <w:tcPr>
                <w:tcW w:w="508" w:type="dxa"/>
                <w:vAlign w:val="bottom"/>
              </w:tcPr>
            </w:tcPrChange>
          </w:tcPr>
          <w:p w14:paraId="68D830BE" w14:textId="4AB893CD" w:rsidR="00C87CFE" w:rsidRPr="00CD1347" w:rsidRDefault="00C87CFE" w:rsidP="00C87CFE">
            <w:pPr>
              <w:jc w:val="center"/>
              <w:rPr>
                <w:ins w:id="18179" w:author="Στάθης Καπ" w:date="2023-03-03T03:57:00Z"/>
                <w:rFonts w:cstheme="minorHAnsi"/>
                <w:sz w:val="16"/>
                <w:szCs w:val="16"/>
              </w:rPr>
            </w:pPr>
            <w:ins w:id="18180" w:author="Στάθης Καπ" w:date="2023-03-03T06:20:00Z">
              <w:r>
                <w:rPr>
                  <w:rFonts w:ascii="Calibri" w:hAnsi="Calibri" w:cs="Calibri"/>
                  <w:color w:val="000000"/>
                  <w:sz w:val="16"/>
                  <w:szCs w:val="16"/>
                </w:rPr>
                <w:t>510</w:t>
              </w:r>
            </w:ins>
          </w:p>
        </w:tc>
        <w:tc>
          <w:tcPr>
            <w:tcW w:w="541" w:type="dxa"/>
            <w:vAlign w:val="center"/>
            <w:tcPrChange w:id="18181" w:author="Στάθης Καπ" w:date="2023-03-03T06:26:00Z">
              <w:tcPr>
                <w:tcW w:w="541" w:type="dxa"/>
                <w:vAlign w:val="bottom"/>
              </w:tcPr>
            </w:tcPrChange>
          </w:tcPr>
          <w:p w14:paraId="48D2E0AF" w14:textId="0CC6725A" w:rsidR="00C87CFE" w:rsidRPr="00CD1347" w:rsidRDefault="00C87CFE" w:rsidP="00C87CFE">
            <w:pPr>
              <w:jc w:val="center"/>
              <w:rPr>
                <w:ins w:id="18182" w:author="Στάθης Καπ" w:date="2023-03-03T03:57:00Z"/>
                <w:rFonts w:cstheme="minorHAnsi"/>
                <w:sz w:val="16"/>
                <w:szCs w:val="16"/>
              </w:rPr>
            </w:pPr>
            <w:ins w:id="18183" w:author="Στάθης Καπ" w:date="2023-03-03T06:20:00Z">
              <w:r>
                <w:rPr>
                  <w:rFonts w:ascii="Calibri" w:hAnsi="Calibri" w:cs="Calibri"/>
                  <w:color w:val="000000"/>
                  <w:sz w:val="16"/>
                  <w:szCs w:val="16"/>
                </w:rPr>
                <w:t>0.218</w:t>
              </w:r>
            </w:ins>
          </w:p>
        </w:tc>
        <w:tc>
          <w:tcPr>
            <w:tcW w:w="589" w:type="dxa"/>
            <w:vAlign w:val="center"/>
            <w:tcPrChange w:id="18184" w:author="Στάθης Καπ" w:date="2023-03-03T06:26:00Z">
              <w:tcPr>
                <w:tcW w:w="589" w:type="dxa"/>
                <w:vAlign w:val="center"/>
              </w:tcPr>
            </w:tcPrChange>
          </w:tcPr>
          <w:p w14:paraId="5D02767C" w14:textId="341D9F0B" w:rsidR="00C87CFE" w:rsidRPr="00CD1347" w:rsidRDefault="00C87CFE" w:rsidP="00C87CFE">
            <w:pPr>
              <w:jc w:val="center"/>
              <w:rPr>
                <w:ins w:id="18185" w:author="Στάθης Καπ" w:date="2023-03-03T03:57:00Z"/>
                <w:rFonts w:cstheme="minorHAnsi"/>
                <w:sz w:val="16"/>
                <w:szCs w:val="16"/>
              </w:rPr>
            </w:pPr>
            <w:ins w:id="18186" w:author="Στάθης Καπ" w:date="2023-03-03T06:20:00Z">
              <w:r>
                <w:rPr>
                  <w:rFonts w:ascii="Calibri" w:hAnsi="Calibri" w:cstheme="minorHAnsi"/>
                  <w:color w:val="000000"/>
                  <w:sz w:val="16"/>
                  <w:szCs w:val="16"/>
                </w:rPr>
                <w:t>8.93</w:t>
              </w:r>
            </w:ins>
          </w:p>
        </w:tc>
        <w:tc>
          <w:tcPr>
            <w:tcW w:w="463" w:type="dxa"/>
            <w:vAlign w:val="center"/>
            <w:tcPrChange w:id="18187" w:author="Στάθης Καπ" w:date="2023-03-03T06:26:00Z">
              <w:tcPr>
                <w:tcW w:w="463" w:type="dxa"/>
                <w:vAlign w:val="bottom"/>
              </w:tcPr>
            </w:tcPrChange>
          </w:tcPr>
          <w:p w14:paraId="428855E1" w14:textId="7E99F84F" w:rsidR="00C87CFE" w:rsidRPr="00CD1347" w:rsidRDefault="00C87CFE" w:rsidP="00C87CFE">
            <w:pPr>
              <w:jc w:val="center"/>
              <w:rPr>
                <w:ins w:id="18188" w:author="Στάθης Καπ" w:date="2023-03-03T03:57:00Z"/>
                <w:rFonts w:cstheme="minorHAnsi"/>
                <w:sz w:val="16"/>
                <w:szCs w:val="16"/>
              </w:rPr>
            </w:pPr>
            <w:ins w:id="18189" w:author="Στάθης Καπ" w:date="2023-03-03T06:20:00Z">
              <w:r>
                <w:rPr>
                  <w:rFonts w:ascii="Calibri" w:hAnsi="Calibri" w:cs="Calibri"/>
                  <w:color w:val="000000"/>
                  <w:sz w:val="16"/>
                  <w:szCs w:val="16"/>
                </w:rPr>
                <w:t>490</w:t>
              </w:r>
            </w:ins>
          </w:p>
        </w:tc>
        <w:tc>
          <w:tcPr>
            <w:tcW w:w="541" w:type="dxa"/>
            <w:vAlign w:val="center"/>
            <w:tcPrChange w:id="18190" w:author="Στάθης Καπ" w:date="2023-03-03T06:26:00Z">
              <w:tcPr>
                <w:tcW w:w="541" w:type="dxa"/>
                <w:vAlign w:val="bottom"/>
              </w:tcPr>
            </w:tcPrChange>
          </w:tcPr>
          <w:p w14:paraId="0353629F" w14:textId="3FE34F6C" w:rsidR="00C87CFE" w:rsidRPr="00CD1347" w:rsidRDefault="00C87CFE" w:rsidP="00C87CFE">
            <w:pPr>
              <w:jc w:val="center"/>
              <w:rPr>
                <w:ins w:id="18191" w:author="Στάθης Καπ" w:date="2023-03-03T03:57:00Z"/>
                <w:rFonts w:cstheme="minorHAnsi"/>
                <w:sz w:val="16"/>
                <w:szCs w:val="16"/>
              </w:rPr>
            </w:pPr>
            <w:ins w:id="18192" w:author="Στάθης Καπ" w:date="2023-03-03T06:20:00Z">
              <w:r>
                <w:rPr>
                  <w:rFonts w:ascii="Calibri" w:hAnsi="Calibri" w:cs="Calibri"/>
                  <w:color w:val="000000"/>
                  <w:sz w:val="16"/>
                  <w:szCs w:val="16"/>
                </w:rPr>
                <w:t>0.224</w:t>
              </w:r>
            </w:ins>
          </w:p>
        </w:tc>
        <w:tc>
          <w:tcPr>
            <w:tcW w:w="589" w:type="dxa"/>
            <w:vAlign w:val="center"/>
            <w:tcPrChange w:id="18193" w:author="Στάθης Καπ" w:date="2023-03-03T06:26:00Z">
              <w:tcPr>
                <w:tcW w:w="589" w:type="dxa"/>
                <w:vAlign w:val="center"/>
              </w:tcPr>
            </w:tcPrChange>
          </w:tcPr>
          <w:p w14:paraId="30FB24FC" w14:textId="0E6AB063" w:rsidR="00C87CFE" w:rsidRPr="00CD1347" w:rsidRDefault="00C87CFE" w:rsidP="00C87CFE">
            <w:pPr>
              <w:jc w:val="center"/>
              <w:rPr>
                <w:ins w:id="18194" w:author="Στάθης Καπ" w:date="2023-03-03T03:57:00Z"/>
                <w:rFonts w:cstheme="minorHAnsi"/>
                <w:sz w:val="16"/>
                <w:szCs w:val="16"/>
              </w:rPr>
            </w:pPr>
            <w:ins w:id="18195"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181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97" w:author="Στάθης Καπ" w:date="2023-03-03T03:57:00Z"/>
        </w:trPr>
        <w:tc>
          <w:tcPr>
            <w:tcW w:w="515" w:type="dxa"/>
            <w:tcBorders>
              <w:top w:val="nil"/>
              <w:bottom w:val="nil"/>
              <w:right w:val="single" w:sz="4" w:space="0" w:color="auto"/>
            </w:tcBorders>
            <w:shd w:val="clear" w:color="auto" w:fill="E7E6E6" w:themeFill="background2"/>
            <w:vAlign w:val="bottom"/>
            <w:tcPrChange w:id="18198" w:author="Στάθης Καπ" w:date="2023-03-03T06:26:00Z">
              <w:tcPr>
                <w:tcW w:w="515" w:type="dxa"/>
                <w:vAlign w:val="bottom"/>
              </w:tcPr>
            </w:tcPrChange>
          </w:tcPr>
          <w:p w14:paraId="39CF744E" w14:textId="60DB8261" w:rsidR="00C87CFE" w:rsidRPr="00CD1347" w:rsidRDefault="00C87CFE" w:rsidP="00C87CFE">
            <w:pPr>
              <w:jc w:val="center"/>
              <w:rPr>
                <w:ins w:id="18199" w:author="Στάθης Καπ" w:date="2023-03-03T03:57:00Z"/>
                <w:sz w:val="16"/>
                <w:szCs w:val="16"/>
              </w:rPr>
            </w:pPr>
            <w:ins w:id="18200" w:author="Στάθης Καπ" w:date="2023-03-03T04:06:00Z">
              <w:r w:rsidRPr="00CD1347">
                <w:rPr>
                  <w:rFonts w:ascii="Calibri" w:hAnsi="Calibri" w:cs="Calibri"/>
                  <w:color w:val="000000"/>
                  <w:sz w:val="16"/>
                  <w:szCs w:val="16"/>
                  <w:rPrChange w:id="18201"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18202" w:author="Στάθης Καπ" w:date="2023-03-03T06:26:00Z">
              <w:tcPr>
                <w:tcW w:w="560" w:type="dxa"/>
              </w:tcPr>
            </w:tcPrChange>
          </w:tcPr>
          <w:p w14:paraId="66ADAC3A" w14:textId="72C0B7D8" w:rsidR="00C87CFE" w:rsidRPr="00CD1347" w:rsidRDefault="00C87CFE" w:rsidP="00C87CFE">
            <w:pPr>
              <w:jc w:val="center"/>
              <w:rPr>
                <w:ins w:id="18203" w:author="Στάθης Καπ" w:date="2023-03-03T03:57:00Z"/>
                <w:rFonts w:cstheme="minorHAnsi"/>
                <w:sz w:val="16"/>
                <w:szCs w:val="16"/>
              </w:rPr>
            </w:pPr>
            <w:ins w:id="18204" w:author="Στάθης Καπ" w:date="2023-03-03T06:20:00Z">
              <w:r>
                <w:rPr>
                  <w:rFonts w:ascii="Calibri" w:hAnsi="Calibri" w:cs="Calibri"/>
                  <w:color w:val="000000"/>
                  <w:sz w:val="16"/>
                  <w:szCs w:val="16"/>
                </w:rPr>
                <w:t>680</w:t>
              </w:r>
            </w:ins>
          </w:p>
        </w:tc>
        <w:tc>
          <w:tcPr>
            <w:tcW w:w="855" w:type="dxa"/>
            <w:vAlign w:val="center"/>
            <w:tcPrChange w:id="18205" w:author="Στάθης Καπ" w:date="2023-03-03T06:26:00Z">
              <w:tcPr>
                <w:tcW w:w="855" w:type="dxa"/>
              </w:tcPr>
            </w:tcPrChange>
          </w:tcPr>
          <w:p w14:paraId="2FB50962" w14:textId="210041A6" w:rsidR="00C87CFE" w:rsidRPr="00CD1347" w:rsidRDefault="00C87CFE" w:rsidP="00C87CFE">
            <w:pPr>
              <w:jc w:val="center"/>
              <w:rPr>
                <w:ins w:id="18206" w:author="Στάθης Καπ" w:date="2023-03-03T03:57:00Z"/>
                <w:rFonts w:cstheme="minorHAnsi"/>
                <w:sz w:val="16"/>
                <w:szCs w:val="16"/>
              </w:rPr>
            </w:pPr>
            <w:ins w:id="18207" w:author="Στάθης Καπ" w:date="2023-03-03T06:20:00Z">
              <w:r>
                <w:rPr>
                  <w:rFonts w:ascii="Calibri" w:hAnsi="Calibri" w:cs="Calibri"/>
                  <w:color w:val="000000"/>
                  <w:sz w:val="16"/>
                  <w:szCs w:val="16"/>
                </w:rPr>
                <w:t>670</w:t>
              </w:r>
            </w:ins>
          </w:p>
        </w:tc>
        <w:tc>
          <w:tcPr>
            <w:tcW w:w="544" w:type="dxa"/>
            <w:vAlign w:val="center"/>
            <w:tcPrChange w:id="18208" w:author="Στάθης Καπ" w:date="2023-03-03T06:26:00Z">
              <w:tcPr>
                <w:tcW w:w="544" w:type="dxa"/>
                <w:vAlign w:val="bottom"/>
              </w:tcPr>
            </w:tcPrChange>
          </w:tcPr>
          <w:p w14:paraId="4F35C60C" w14:textId="2648BE02" w:rsidR="00C87CFE" w:rsidRPr="00CD1347" w:rsidRDefault="00C87CFE" w:rsidP="00C87CFE">
            <w:pPr>
              <w:jc w:val="center"/>
              <w:rPr>
                <w:ins w:id="18209" w:author="Στάθης Καπ" w:date="2023-03-03T03:57:00Z"/>
                <w:rFonts w:cstheme="minorHAnsi"/>
                <w:sz w:val="16"/>
                <w:szCs w:val="16"/>
              </w:rPr>
            </w:pPr>
            <w:ins w:id="18210" w:author="Στάθης Καπ" w:date="2023-03-03T06:20:00Z">
              <w:r>
                <w:rPr>
                  <w:rFonts w:ascii="Calibri" w:hAnsi="Calibri" w:cs="Calibri"/>
                  <w:color w:val="000000"/>
                  <w:sz w:val="16"/>
                  <w:szCs w:val="16"/>
                </w:rPr>
                <w:t>590</w:t>
              </w:r>
            </w:ins>
          </w:p>
        </w:tc>
        <w:tc>
          <w:tcPr>
            <w:tcW w:w="621" w:type="dxa"/>
            <w:vAlign w:val="center"/>
            <w:tcPrChange w:id="18211" w:author="Στάθης Καπ" w:date="2023-03-03T06:26:00Z">
              <w:tcPr>
                <w:tcW w:w="621" w:type="dxa"/>
                <w:vAlign w:val="bottom"/>
              </w:tcPr>
            </w:tcPrChange>
          </w:tcPr>
          <w:p w14:paraId="5CFBA535" w14:textId="64DA0BE9" w:rsidR="00C87CFE" w:rsidRPr="00CD1347" w:rsidRDefault="00C87CFE" w:rsidP="00C87CFE">
            <w:pPr>
              <w:jc w:val="center"/>
              <w:rPr>
                <w:ins w:id="18212" w:author="Στάθης Καπ" w:date="2023-03-03T03:57:00Z"/>
                <w:rFonts w:cstheme="minorHAnsi"/>
                <w:sz w:val="16"/>
                <w:szCs w:val="16"/>
              </w:rPr>
            </w:pPr>
            <w:ins w:id="18213" w:author="Στάθης Καπ" w:date="2023-03-03T06:20:00Z">
              <w:r>
                <w:rPr>
                  <w:rFonts w:ascii="Calibri" w:hAnsi="Calibri" w:cs="Calibri"/>
                  <w:color w:val="000000"/>
                  <w:sz w:val="16"/>
                  <w:szCs w:val="16"/>
                </w:rPr>
                <w:t>0.309</w:t>
              </w:r>
            </w:ins>
          </w:p>
        </w:tc>
        <w:tc>
          <w:tcPr>
            <w:tcW w:w="669" w:type="dxa"/>
            <w:vAlign w:val="center"/>
            <w:tcPrChange w:id="18214" w:author="Στάθης Καπ" w:date="2023-03-03T06:26:00Z">
              <w:tcPr>
                <w:tcW w:w="669" w:type="dxa"/>
                <w:vAlign w:val="center"/>
              </w:tcPr>
            </w:tcPrChange>
          </w:tcPr>
          <w:p w14:paraId="3CFDBCD8" w14:textId="1C07D7CB" w:rsidR="00C87CFE" w:rsidRPr="00CD1347" w:rsidRDefault="00C87CFE" w:rsidP="00C87CFE">
            <w:pPr>
              <w:jc w:val="center"/>
              <w:rPr>
                <w:ins w:id="18215" w:author="Στάθης Καπ" w:date="2023-03-03T03:57:00Z"/>
                <w:rFonts w:cstheme="minorHAnsi"/>
                <w:sz w:val="16"/>
                <w:szCs w:val="16"/>
              </w:rPr>
            </w:pPr>
            <w:ins w:id="18216" w:author="Στάθης Καπ" w:date="2023-03-03T06:20:00Z">
              <w:r>
                <w:rPr>
                  <w:rFonts w:ascii="Calibri" w:hAnsi="Calibri" w:cstheme="minorHAnsi"/>
                  <w:color w:val="000000"/>
                  <w:sz w:val="16"/>
                  <w:szCs w:val="16"/>
                </w:rPr>
                <w:t>13.24</w:t>
              </w:r>
            </w:ins>
          </w:p>
        </w:tc>
        <w:tc>
          <w:tcPr>
            <w:tcW w:w="543" w:type="dxa"/>
            <w:vAlign w:val="center"/>
            <w:tcPrChange w:id="18217" w:author="Στάθης Καπ" w:date="2023-03-03T06:26:00Z">
              <w:tcPr>
                <w:tcW w:w="543" w:type="dxa"/>
                <w:vAlign w:val="bottom"/>
              </w:tcPr>
            </w:tcPrChange>
          </w:tcPr>
          <w:p w14:paraId="6D427518" w14:textId="154DAD9B" w:rsidR="00C87CFE" w:rsidRPr="00CD1347" w:rsidRDefault="00C87CFE" w:rsidP="00C87CFE">
            <w:pPr>
              <w:jc w:val="center"/>
              <w:rPr>
                <w:ins w:id="18218" w:author="Στάθης Καπ" w:date="2023-03-03T03:57:00Z"/>
                <w:rFonts w:cstheme="minorHAnsi"/>
                <w:sz w:val="16"/>
                <w:szCs w:val="16"/>
              </w:rPr>
            </w:pPr>
            <w:ins w:id="18219" w:author="Στάθης Καπ" w:date="2023-03-03T06:20:00Z">
              <w:r>
                <w:rPr>
                  <w:rFonts w:ascii="Calibri" w:hAnsi="Calibri" w:cs="Calibri"/>
                  <w:color w:val="000000"/>
                  <w:sz w:val="16"/>
                  <w:szCs w:val="16"/>
                </w:rPr>
                <w:t>580</w:t>
              </w:r>
            </w:ins>
          </w:p>
        </w:tc>
        <w:tc>
          <w:tcPr>
            <w:tcW w:w="621" w:type="dxa"/>
            <w:vAlign w:val="center"/>
            <w:tcPrChange w:id="18220" w:author="Στάθης Καπ" w:date="2023-03-03T06:26:00Z">
              <w:tcPr>
                <w:tcW w:w="621" w:type="dxa"/>
                <w:vAlign w:val="bottom"/>
              </w:tcPr>
            </w:tcPrChange>
          </w:tcPr>
          <w:p w14:paraId="299316A0" w14:textId="7415C7ED" w:rsidR="00C87CFE" w:rsidRPr="00CD1347" w:rsidRDefault="00C87CFE" w:rsidP="00C87CFE">
            <w:pPr>
              <w:jc w:val="center"/>
              <w:rPr>
                <w:ins w:id="18221" w:author="Στάθης Καπ" w:date="2023-03-03T03:57:00Z"/>
                <w:rFonts w:cstheme="minorHAnsi"/>
                <w:sz w:val="16"/>
                <w:szCs w:val="16"/>
              </w:rPr>
            </w:pPr>
            <w:ins w:id="18222" w:author="Στάθης Καπ" w:date="2023-03-03T06:20:00Z">
              <w:r>
                <w:rPr>
                  <w:rFonts w:ascii="Calibri" w:hAnsi="Calibri" w:cs="Calibri"/>
                  <w:color w:val="000000"/>
                  <w:sz w:val="16"/>
                  <w:szCs w:val="16"/>
                </w:rPr>
                <w:t>0.228</w:t>
              </w:r>
            </w:ins>
          </w:p>
        </w:tc>
        <w:tc>
          <w:tcPr>
            <w:tcW w:w="669" w:type="dxa"/>
            <w:vAlign w:val="center"/>
            <w:tcPrChange w:id="18223" w:author="Στάθης Καπ" w:date="2023-03-03T06:26:00Z">
              <w:tcPr>
                <w:tcW w:w="669" w:type="dxa"/>
                <w:vAlign w:val="center"/>
              </w:tcPr>
            </w:tcPrChange>
          </w:tcPr>
          <w:p w14:paraId="0AD7CA2D" w14:textId="02A3D273" w:rsidR="00C87CFE" w:rsidRPr="00CD1347" w:rsidRDefault="00C87CFE" w:rsidP="00C87CFE">
            <w:pPr>
              <w:jc w:val="center"/>
              <w:rPr>
                <w:ins w:id="18224" w:author="Στάθης Καπ" w:date="2023-03-03T03:57:00Z"/>
                <w:rFonts w:cstheme="minorHAnsi"/>
                <w:sz w:val="16"/>
                <w:szCs w:val="16"/>
              </w:rPr>
            </w:pPr>
            <w:ins w:id="18225" w:author="Στάθης Καπ" w:date="2023-03-03T06:20:00Z">
              <w:r>
                <w:rPr>
                  <w:rFonts w:ascii="Calibri" w:hAnsi="Calibri" w:cstheme="minorHAnsi"/>
                  <w:color w:val="000000"/>
                  <w:sz w:val="16"/>
                  <w:szCs w:val="16"/>
                </w:rPr>
                <w:t>1.69</w:t>
              </w:r>
            </w:ins>
          </w:p>
        </w:tc>
        <w:tc>
          <w:tcPr>
            <w:tcW w:w="508" w:type="dxa"/>
            <w:vAlign w:val="center"/>
            <w:tcPrChange w:id="18226" w:author="Στάθης Καπ" w:date="2023-03-03T06:26:00Z">
              <w:tcPr>
                <w:tcW w:w="508" w:type="dxa"/>
                <w:vAlign w:val="bottom"/>
              </w:tcPr>
            </w:tcPrChange>
          </w:tcPr>
          <w:p w14:paraId="1373CFDB" w14:textId="1B81689D" w:rsidR="00C87CFE" w:rsidRPr="00CD1347" w:rsidRDefault="00C87CFE" w:rsidP="00C87CFE">
            <w:pPr>
              <w:jc w:val="center"/>
              <w:rPr>
                <w:ins w:id="18227" w:author="Στάθης Καπ" w:date="2023-03-03T03:57:00Z"/>
                <w:rFonts w:cstheme="minorHAnsi"/>
                <w:sz w:val="16"/>
                <w:szCs w:val="16"/>
              </w:rPr>
            </w:pPr>
            <w:ins w:id="18228" w:author="Στάθης Καπ" w:date="2023-03-03T06:20:00Z">
              <w:r>
                <w:rPr>
                  <w:rFonts w:ascii="Calibri" w:hAnsi="Calibri" w:cs="Calibri"/>
                  <w:color w:val="000000"/>
                  <w:sz w:val="16"/>
                  <w:szCs w:val="16"/>
                </w:rPr>
                <w:t>540</w:t>
              </w:r>
            </w:ins>
          </w:p>
        </w:tc>
        <w:tc>
          <w:tcPr>
            <w:tcW w:w="541" w:type="dxa"/>
            <w:vAlign w:val="center"/>
            <w:tcPrChange w:id="18229" w:author="Στάθης Καπ" w:date="2023-03-03T06:26:00Z">
              <w:tcPr>
                <w:tcW w:w="541" w:type="dxa"/>
                <w:vAlign w:val="bottom"/>
              </w:tcPr>
            </w:tcPrChange>
          </w:tcPr>
          <w:p w14:paraId="5CF9BE2D" w14:textId="15BAA590" w:rsidR="00C87CFE" w:rsidRPr="00CD1347" w:rsidRDefault="00C87CFE" w:rsidP="00C87CFE">
            <w:pPr>
              <w:jc w:val="center"/>
              <w:rPr>
                <w:ins w:id="18230" w:author="Στάθης Καπ" w:date="2023-03-03T03:57:00Z"/>
                <w:rFonts w:cstheme="minorHAnsi"/>
                <w:sz w:val="16"/>
                <w:szCs w:val="16"/>
              </w:rPr>
            </w:pPr>
            <w:ins w:id="18231" w:author="Στάθης Καπ" w:date="2023-03-03T06:20:00Z">
              <w:r>
                <w:rPr>
                  <w:rFonts w:ascii="Calibri" w:hAnsi="Calibri" w:cs="Calibri"/>
                  <w:color w:val="000000"/>
                  <w:sz w:val="16"/>
                  <w:szCs w:val="16"/>
                </w:rPr>
                <w:t>0.217</w:t>
              </w:r>
            </w:ins>
          </w:p>
        </w:tc>
        <w:tc>
          <w:tcPr>
            <w:tcW w:w="589" w:type="dxa"/>
            <w:vAlign w:val="center"/>
            <w:tcPrChange w:id="18232" w:author="Στάθης Καπ" w:date="2023-03-03T06:26:00Z">
              <w:tcPr>
                <w:tcW w:w="589" w:type="dxa"/>
                <w:vAlign w:val="center"/>
              </w:tcPr>
            </w:tcPrChange>
          </w:tcPr>
          <w:p w14:paraId="7401B855" w14:textId="346E392A" w:rsidR="00C87CFE" w:rsidRPr="00CD1347" w:rsidRDefault="00C87CFE" w:rsidP="00C87CFE">
            <w:pPr>
              <w:jc w:val="center"/>
              <w:rPr>
                <w:ins w:id="18233" w:author="Στάθης Καπ" w:date="2023-03-03T03:57:00Z"/>
                <w:rFonts w:cstheme="minorHAnsi"/>
                <w:sz w:val="16"/>
                <w:szCs w:val="16"/>
              </w:rPr>
            </w:pPr>
            <w:ins w:id="18234" w:author="Στάθης Καπ" w:date="2023-03-03T06:20:00Z">
              <w:r>
                <w:rPr>
                  <w:rFonts w:ascii="Calibri" w:hAnsi="Calibri" w:cstheme="minorHAnsi"/>
                  <w:color w:val="000000"/>
                  <w:sz w:val="16"/>
                  <w:szCs w:val="16"/>
                </w:rPr>
                <w:t>8.47</w:t>
              </w:r>
            </w:ins>
          </w:p>
        </w:tc>
        <w:tc>
          <w:tcPr>
            <w:tcW w:w="463" w:type="dxa"/>
            <w:vAlign w:val="center"/>
            <w:tcPrChange w:id="18235" w:author="Στάθης Καπ" w:date="2023-03-03T06:26:00Z">
              <w:tcPr>
                <w:tcW w:w="463" w:type="dxa"/>
                <w:vAlign w:val="bottom"/>
              </w:tcPr>
            </w:tcPrChange>
          </w:tcPr>
          <w:p w14:paraId="01099BFB" w14:textId="586256ED" w:rsidR="00C87CFE" w:rsidRPr="00CD1347" w:rsidRDefault="00C87CFE" w:rsidP="00C87CFE">
            <w:pPr>
              <w:jc w:val="center"/>
              <w:rPr>
                <w:ins w:id="18236" w:author="Στάθης Καπ" w:date="2023-03-03T03:57:00Z"/>
                <w:rFonts w:cstheme="minorHAnsi"/>
                <w:sz w:val="16"/>
                <w:szCs w:val="16"/>
              </w:rPr>
            </w:pPr>
            <w:ins w:id="18237" w:author="Στάθης Καπ" w:date="2023-03-03T06:20:00Z">
              <w:r>
                <w:rPr>
                  <w:rFonts w:ascii="Calibri" w:hAnsi="Calibri" w:cs="Calibri"/>
                  <w:color w:val="000000"/>
                  <w:sz w:val="16"/>
                  <w:szCs w:val="16"/>
                </w:rPr>
                <w:t>500</w:t>
              </w:r>
            </w:ins>
          </w:p>
        </w:tc>
        <w:tc>
          <w:tcPr>
            <w:tcW w:w="541" w:type="dxa"/>
            <w:vAlign w:val="center"/>
            <w:tcPrChange w:id="18238" w:author="Στάθης Καπ" w:date="2023-03-03T06:26:00Z">
              <w:tcPr>
                <w:tcW w:w="541" w:type="dxa"/>
                <w:vAlign w:val="bottom"/>
              </w:tcPr>
            </w:tcPrChange>
          </w:tcPr>
          <w:p w14:paraId="68B18C7A" w14:textId="568E2675" w:rsidR="00C87CFE" w:rsidRPr="00CD1347" w:rsidRDefault="00C87CFE" w:rsidP="00C87CFE">
            <w:pPr>
              <w:jc w:val="center"/>
              <w:rPr>
                <w:ins w:id="18239" w:author="Στάθης Καπ" w:date="2023-03-03T03:57:00Z"/>
                <w:rFonts w:cstheme="minorHAnsi"/>
                <w:sz w:val="16"/>
                <w:szCs w:val="16"/>
              </w:rPr>
            </w:pPr>
            <w:ins w:id="18240" w:author="Στάθης Καπ" w:date="2023-03-03T06:20:00Z">
              <w:r>
                <w:rPr>
                  <w:rFonts w:ascii="Calibri" w:hAnsi="Calibri" w:cs="Calibri"/>
                  <w:color w:val="000000"/>
                  <w:sz w:val="16"/>
                  <w:szCs w:val="16"/>
                </w:rPr>
                <w:t>0.235</w:t>
              </w:r>
            </w:ins>
          </w:p>
        </w:tc>
        <w:tc>
          <w:tcPr>
            <w:tcW w:w="589" w:type="dxa"/>
            <w:vAlign w:val="center"/>
            <w:tcPrChange w:id="18241" w:author="Στάθης Καπ" w:date="2023-03-03T06:26:00Z">
              <w:tcPr>
                <w:tcW w:w="589" w:type="dxa"/>
                <w:vAlign w:val="center"/>
              </w:tcPr>
            </w:tcPrChange>
          </w:tcPr>
          <w:p w14:paraId="7E67092C" w14:textId="26662E8C" w:rsidR="00C87CFE" w:rsidRPr="00CD1347" w:rsidRDefault="00C87CFE" w:rsidP="00C87CFE">
            <w:pPr>
              <w:jc w:val="center"/>
              <w:rPr>
                <w:ins w:id="18242" w:author="Στάθης Καπ" w:date="2023-03-03T03:57:00Z"/>
                <w:rFonts w:cstheme="minorHAnsi"/>
                <w:sz w:val="16"/>
                <w:szCs w:val="16"/>
              </w:rPr>
            </w:pPr>
            <w:ins w:id="18243"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182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45" w:author="Στάθης Καπ" w:date="2023-03-03T03:57:00Z"/>
        </w:trPr>
        <w:tc>
          <w:tcPr>
            <w:tcW w:w="515" w:type="dxa"/>
            <w:tcBorders>
              <w:top w:val="nil"/>
              <w:bottom w:val="nil"/>
              <w:right w:val="single" w:sz="4" w:space="0" w:color="auto"/>
            </w:tcBorders>
            <w:shd w:val="clear" w:color="auto" w:fill="E7E6E6" w:themeFill="background2"/>
            <w:vAlign w:val="bottom"/>
            <w:tcPrChange w:id="18246" w:author="Στάθης Καπ" w:date="2023-03-03T06:26:00Z">
              <w:tcPr>
                <w:tcW w:w="515" w:type="dxa"/>
                <w:vAlign w:val="bottom"/>
              </w:tcPr>
            </w:tcPrChange>
          </w:tcPr>
          <w:p w14:paraId="6013FA5B" w14:textId="050F31F6" w:rsidR="00C87CFE" w:rsidRPr="00CD1347" w:rsidRDefault="00C87CFE" w:rsidP="00C87CFE">
            <w:pPr>
              <w:jc w:val="center"/>
              <w:rPr>
                <w:ins w:id="18247" w:author="Στάθης Καπ" w:date="2023-03-03T03:57:00Z"/>
                <w:sz w:val="16"/>
                <w:szCs w:val="16"/>
              </w:rPr>
            </w:pPr>
            <w:ins w:id="18248" w:author="Στάθης Καπ" w:date="2023-03-03T04:06:00Z">
              <w:r w:rsidRPr="00CD1347">
                <w:rPr>
                  <w:rFonts w:ascii="Calibri" w:hAnsi="Calibri" w:cs="Calibri"/>
                  <w:color w:val="000000"/>
                  <w:sz w:val="16"/>
                  <w:szCs w:val="16"/>
                  <w:rPrChange w:id="18249"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18250" w:author="Στάθης Καπ" w:date="2023-03-03T06:26:00Z">
              <w:tcPr>
                <w:tcW w:w="560" w:type="dxa"/>
              </w:tcPr>
            </w:tcPrChange>
          </w:tcPr>
          <w:p w14:paraId="79785138" w14:textId="60CF8C97" w:rsidR="00C87CFE" w:rsidRPr="00CD1347" w:rsidRDefault="00C87CFE" w:rsidP="00C87CFE">
            <w:pPr>
              <w:jc w:val="center"/>
              <w:rPr>
                <w:ins w:id="18251" w:author="Στάθης Καπ" w:date="2023-03-03T03:57:00Z"/>
                <w:rFonts w:cstheme="minorHAnsi"/>
                <w:sz w:val="16"/>
                <w:szCs w:val="16"/>
              </w:rPr>
            </w:pPr>
            <w:ins w:id="18252" w:author="Στάθης Καπ" w:date="2023-03-03T06:20:00Z">
              <w:r>
                <w:rPr>
                  <w:rFonts w:ascii="Calibri" w:hAnsi="Calibri" w:cs="Calibri"/>
                  <w:color w:val="000000"/>
                  <w:sz w:val="16"/>
                  <w:szCs w:val="16"/>
                </w:rPr>
                <w:t>720</w:t>
              </w:r>
            </w:ins>
          </w:p>
        </w:tc>
        <w:tc>
          <w:tcPr>
            <w:tcW w:w="855" w:type="dxa"/>
            <w:vAlign w:val="center"/>
            <w:tcPrChange w:id="18253" w:author="Στάθης Καπ" w:date="2023-03-03T06:26:00Z">
              <w:tcPr>
                <w:tcW w:w="855" w:type="dxa"/>
              </w:tcPr>
            </w:tcPrChange>
          </w:tcPr>
          <w:p w14:paraId="17D0BB38" w14:textId="6F20FDAF" w:rsidR="00C87CFE" w:rsidRPr="00CD1347" w:rsidRDefault="00C87CFE" w:rsidP="00C87CFE">
            <w:pPr>
              <w:jc w:val="center"/>
              <w:rPr>
                <w:ins w:id="18254" w:author="Στάθης Καπ" w:date="2023-03-03T03:57:00Z"/>
                <w:rFonts w:cstheme="minorHAnsi"/>
                <w:sz w:val="16"/>
                <w:szCs w:val="16"/>
              </w:rPr>
            </w:pPr>
            <w:ins w:id="18255" w:author="Στάθης Καπ" w:date="2023-03-03T06:20:00Z">
              <w:r>
                <w:rPr>
                  <w:rFonts w:ascii="Calibri" w:hAnsi="Calibri" w:cs="Calibri"/>
                  <w:color w:val="000000"/>
                  <w:sz w:val="16"/>
                  <w:szCs w:val="16"/>
                </w:rPr>
                <w:t>710</w:t>
              </w:r>
            </w:ins>
          </w:p>
        </w:tc>
        <w:tc>
          <w:tcPr>
            <w:tcW w:w="544" w:type="dxa"/>
            <w:vAlign w:val="center"/>
            <w:tcPrChange w:id="18256" w:author="Στάθης Καπ" w:date="2023-03-03T06:26:00Z">
              <w:tcPr>
                <w:tcW w:w="544" w:type="dxa"/>
                <w:vAlign w:val="bottom"/>
              </w:tcPr>
            </w:tcPrChange>
          </w:tcPr>
          <w:p w14:paraId="3DAB2025" w14:textId="26DB3D49" w:rsidR="00C87CFE" w:rsidRPr="00CD1347" w:rsidRDefault="00C87CFE" w:rsidP="00C87CFE">
            <w:pPr>
              <w:jc w:val="center"/>
              <w:rPr>
                <w:ins w:id="18257" w:author="Στάθης Καπ" w:date="2023-03-03T03:57:00Z"/>
                <w:rFonts w:cstheme="minorHAnsi"/>
                <w:sz w:val="16"/>
                <w:szCs w:val="16"/>
              </w:rPr>
            </w:pPr>
            <w:ins w:id="18258" w:author="Στάθης Καπ" w:date="2023-03-03T06:20:00Z">
              <w:r>
                <w:rPr>
                  <w:rFonts w:ascii="Calibri" w:hAnsi="Calibri" w:cs="Calibri"/>
                  <w:color w:val="000000"/>
                  <w:sz w:val="16"/>
                  <w:szCs w:val="16"/>
                </w:rPr>
                <w:t>640</w:t>
              </w:r>
            </w:ins>
          </w:p>
        </w:tc>
        <w:tc>
          <w:tcPr>
            <w:tcW w:w="621" w:type="dxa"/>
            <w:vAlign w:val="center"/>
            <w:tcPrChange w:id="18259" w:author="Στάθης Καπ" w:date="2023-03-03T06:26:00Z">
              <w:tcPr>
                <w:tcW w:w="621" w:type="dxa"/>
                <w:vAlign w:val="bottom"/>
              </w:tcPr>
            </w:tcPrChange>
          </w:tcPr>
          <w:p w14:paraId="68FD0C3F" w14:textId="5788B466" w:rsidR="00C87CFE" w:rsidRPr="00CD1347" w:rsidRDefault="00C87CFE" w:rsidP="00C87CFE">
            <w:pPr>
              <w:jc w:val="center"/>
              <w:rPr>
                <w:ins w:id="18260" w:author="Στάθης Καπ" w:date="2023-03-03T03:57:00Z"/>
                <w:rFonts w:cstheme="minorHAnsi"/>
                <w:sz w:val="16"/>
                <w:szCs w:val="16"/>
              </w:rPr>
            </w:pPr>
            <w:ins w:id="18261" w:author="Στάθης Καπ" w:date="2023-03-03T06:20:00Z">
              <w:r>
                <w:rPr>
                  <w:rFonts w:ascii="Calibri" w:hAnsi="Calibri" w:cs="Calibri"/>
                  <w:color w:val="000000"/>
                  <w:sz w:val="16"/>
                  <w:szCs w:val="16"/>
                </w:rPr>
                <w:t>0.326</w:t>
              </w:r>
            </w:ins>
          </w:p>
        </w:tc>
        <w:tc>
          <w:tcPr>
            <w:tcW w:w="669" w:type="dxa"/>
            <w:vAlign w:val="center"/>
            <w:tcPrChange w:id="18262" w:author="Στάθης Καπ" w:date="2023-03-03T06:26:00Z">
              <w:tcPr>
                <w:tcW w:w="669" w:type="dxa"/>
                <w:vAlign w:val="center"/>
              </w:tcPr>
            </w:tcPrChange>
          </w:tcPr>
          <w:p w14:paraId="4ECBC0CD" w14:textId="327DA4A4" w:rsidR="00C87CFE" w:rsidRPr="00CD1347" w:rsidRDefault="00C87CFE" w:rsidP="00C87CFE">
            <w:pPr>
              <w:jc w:val="center"/>
              <w:rPr>
                <w:ins w:id="18263" w:author="Στάθης Καπ" w:date="2023-03-03T03:57:00Z"/>
                <w:rFonts w:cstheme="minorHAnsi"/>
                <w:sz w:val="16"/>
                <w:szCs w:val="16"/>
              </w:rPr>
            </w:pPr>
            <w:ins w:id="18264" w:author="Στάθης Καπ" w:date="2023-03-03T06:20:00Z">
              <w:r>
                <w:rPr>
                  <w:rFonts w:ascii="Calibri" w:hAnsi="Calibri" w:cstheme="minorHAnsi"/>
                  <w:color w:val="000000"/>
                  <w:sz w:val="16"/>
                  <w:szCs w:val="16"/>
                </w:rPr>
                <w:t>11.11</w:t>
              </w:r>
            </w:ins>
          </w:p>
        </w:tc>
        <w:tc>
          <w:tcPr>
            <w:tcW w:w="543" w:type="dxa"/>
            <w:vAlign w:val="center"/>
            <w:tcPrChange w:id="18265" w:author="Στάθης Καπ" w:date="2023-03-03T06:26:00Z">
              <w:tcPr>
                <w:tcW w:w="543" w:type="dxa"/>
                <w:vAlign w:val="bottom"/>
              </w:tcPr>
            </w:tcPrChange>
          </w:tcPr>
          <w:p w14:paraId="79B0523C" w14:textId="4807BE45" w:rsidR="00C87CFE" w:rsidRPr="00CD1347" w:rsidRDefault="00C87CFE" w:rsidP="00C87CFE">
            <w:pPr>
              <w:jc w:val="center"/>
              <w:rPr>
                <w:ins w:id="18266" w:author="Στάθης Καπ" w:date="2023-03-03T03:57:00Z"/>
                <w:rFonts w:cstheme="minorHAnsi"/>
                <w:sz w:val="16"/>
                <w:szCs w:val="16"/>
              </w:rPr>
            </w:pPr>
            <w:ins w:id="18267" w:author="Στάθης Καπ" w:date="2023-03-03T06:20:00Z">
              <w:r>
                <w:rPr>
                  <w:rFonts w:ascii="Calibri" w:hAnsi="Calibri" w:cs="Calibri"/>
                  <w:color w:val="000000"/>
                  <w:sz w:val="16"/>
                  <w:szCs w:val="16"/>
                </w:rPr>
                <w:t>610</w:t>
              </w:r>
            </w:ins>
          </w:p>
        </w:tc>
        <w:tc>
          <w:tcPr>
            <w:tcW w:w="621" w:type="dxa"/>
            <w:vAlign w:val="center"/>
            <w:tcPrChange w:id="18268" w:author="Στάθης Καπ" w:date="2023-03-03T06:26:00Z">
              <w:tcPr>
                <w:tcW w:w="621" w:type="dxa"/>
                <w:vAlign w:val="bottom"/>
              </w:tcPr>
            </w:tcPrChange>
          </w:tcPr>
          <w:p w14:paraId="7C4FB8DC" w14:textId="68A39025" w:rsidR="00C87CFE" w:rsidRPr="00CD1347" w:rsidRDefault="00C87CFE" w:rsidP="00C87CFE">
            <w:pPr>
              <w:jc w:val="center"/>
              <w:rPr>
                <w:ins w:id="18269" w:author="Στάθης Καπ" w:date="2023-03-03T03:57:00Z"/>
                <w:rFonts w:cstheme="minorHAnsi"/>
                <w:sz w:val="16"/>
                <w:szCs w:val="16"/>
              </w:rPr>
            </w:pPr>
            <w:ins w:id="18270" w:author="Στάθης Καπ" w:date="2023-03-03T06:20:00Z">
              <w:r>
                <w:rPr>
                  <w:rFonts w:ascii="Calibri" w:hAnsi="Calibri" w:cs="Calibri"/>
                  <w:color w:val="000000"/>
                  <w:sz w:val="16"/>
                  <w:szCs w:val="16"/>
                </w:rPr>
                <w:t>0.215</w:t>
              </w:r>
            </w:ins>
          </w:p>
        </w:tc>
        <w:tc>
          <w:tcPr>
            <w:tcW w:w="669" w:type="dxa"/>
            <w:vAlign w:val="center"/>
            <w:tcPrChange w:id="18271" w:author="Στάθης Καπ" w:date="2023-03-03T06:26:00Z">
              <w:tcPr>
                <w:tcW w:w="669" w:type="dxa"/>
                <w:vAlign w:val="center"/>
              </w:tcPr>
            </w:tcPrChange>
          </w:tcPr>
          <w:p w14:paraId="1973D3E0" w14:textId="65DDC4DD" w:rsidR="00C87CFE" w:rsidRPr="00CD1347" w:rsidRDefault="00C87CFE" w:rsidP="00C87CFE">
            <w:pPr>
              <w:jc w:val="center"/>
              <w:rPr>
                <w:ins w:id="18272" w:author="Στάθης Καπ" w:date="2023-03-03T03:57:00Z"/>
                <w:rFonts w:cstheme="minorHAnsi"/>
                <w:sz w:val="16"/>
                <w:szCs w:val="16"/>
              </w:rPr>
            </w:pPr>
            <w:ins w:id="18273" w:author="Στάθης Καπ" w:date="2023-03-03T06:20:00Z">
              <w:r>
                <w:rPr>
                  <w:rFonts w:ascii="Calibri" w:hAnsi="Calibri" w:cstheme="minorHAnsi"/>
                  <w:color w:val="000000"/>
                  <w:sz w:val="16"/>
                  <w:szCs w:val="16"/>
                </w:rPr>
                <w:t>4.69</w:t>
              </w:r>
            </w:ins>
          </w:p>
        </w:tc>
        <w:tc>
          <w:tcPr>
            <w:tcW w:w="508" w:type="dxa"/>
            <w:vAlign w:val="center"/>
            <w:tcPrChange w:id="18274" w:author="Στάθης Καπ" w:date="2023-03-03T06:26:00Z">
              <w:tcPr>
                <w:tcW w:w="508" w:type="dxa"/>
                <w:vAlign w:val="bottom"/>
              </w:tcPr>
            </w:tcPrChange>
          </w:tcPr>
          <w:p w14:paraId="0B93E6E9" w14:textId="41AC13AA" w:rsidR="00C87CFE" w:rsidRPr="00CD1347" w:rsidRDefault="00C87CFE" w:rsidP="00C87CFE">
            <w:pPr>
              <w:jc w:val="center"/>
              <w:rPr>
                <w:ins w:id="18275" w:author="Στάθης Καπ" w:date="2023-03-03T03:57:00Z"/>
                <w:rFonts w:cstheme="minorHAnsi"/>
                <w:sz w:val="16"/>
                <w:szCs w:val="16"/>
              </w:rPr>
            </w:pPr>
            <w:ins w:id="18276" w:author="Στάθης Καπ" w:date="2023-03-03T06:20:00Z">
              <w:r>
                <w:rPr>
                  <w:rFonts w:ascii="Calibri" w:hAnsi="Calibri" w:cs="Calibri"/>
                  <w:color w:val="000000"/>
                  <w:sz w:val="16"/>
                  <w:szCs w:val="16"/>
                </w:rPr>
                <w:t>560</w:t>
              </w:r>
            </w:ins>
          </w:p>
        </w:tc>
        <w:tc>
          <w:tcPr>
            <w:tcW w:w="541" w:type="dxa"/>
            <w:vAlign w:val="center"/>
            <w:tcPrChange w:id="18277" w:author="Στάθης Καπ" w:date="2023-03-03T06:26:00Z">
              <w:tcPr>
                <w:tcW w:w="541" w:type="dxa"/>
                <w:vAlign w:val="bottom"/>
              </w:tcPr>
            </w:tcPrChange>
          </w:tcPr>
          <w:p w14:paraId="440E2467" w14:textId="6DF4433A" w:rsidR="00C87CFE" w:rsidRPr="00CD1347" w:rsidRDefault="00C87CFE" w:rsidP="00C87CFE">
            <w:pPr>
              <w:jc w:val="center"/>
              <w:rPr>
                <w:ins w:id="18278" w:author="Στάθης Καπ" w:date="2023-03-03T03:57:00Z"/>
                <w:rFonts w:cstheme="minorHAnsi"/>
                <w:sz w:val="16"/>
                <w:szCs w:val="16"/>
              </w:rPr>
            </w:pPr>
            <w:ins w:id="18279" w:author="Στάθης Καπ" w:date="2023-03-03T06:20:00Z">
              <w:r>
                <w:rPr>
                  <w:rFonts w:ascii="Calibri" w:hAnsi="Calibri" w:cs="Calibri"/>
                  <w:color w:val="000000"/>
                  <w:sz w:val="16"/>
                  <w:szCs w:val="16"/>
                </w:rPr>
                <w:t>0.245</w:t>
              </w:r>
            </w:ins>
          </w:p>
        </w:tc>
        <w:tc>
          <w:tcPr>
            <w:tcW w:w="589" w:type="dxa"/>
            <w:vAlign w:val="center"/>
            <w:tcPrChange w:id="18280" w:author="Στάθης Καπ" w:date="2023-03-03T06:26:00Z">
              <w:tcPr>
                <w:tcW w:w="589" w:type="dxa"/>
                <w:vAlign w:val="center"/>
              </w:tcPr>
            </w:tcPrChange>
          </w:tcPr>
          <w:p w14:paraId="6D976040" w14:textId="4EC40533" w:rsidR="00C87CFE" w:rsidRPr="00CD1347" w:rsidRDefault="00C87CFE" w:rsidP="00C87CFE">
            <w:pPr>
              <w:jc w:val="center"/>
              <w:rPr>
                <w:ins w:id="18281" w:author="Στάθης Καπ" w:date="2023-03-03T03:57:00Z"/>
                <w:rFonts w:cstheme="minorHAnsi"/>
                <w:sz w:val="16"/>
                <w:szCs w:val="16"/>
              </w:rPr>
            </w:pPr>
            <w:ins w:id="18282" w:author="Στάθης Καπ" w:date="2023-03-03T06:20:00Z">
              <w:r>
                <w:rPr>
                  <w:rFonts w:ascii="Calibri" w:hAnsi="Calibri" w:cstheme="minorHAnsi"/>
                  <w:color w:val="000000"/>
                  <w:sz w:val="16"/>
                  <w:szCs w:val="16"/>
                </w:rPr>
                <w:t>12.5</w:t>
              </w:r>
            </w:ins>
          </w:p>
        </w:tc>
        <w:tc>
          <w:tcPr>
            <w:tcW w:w="463" w:type="dxa"/>
            <w:vAlign w:val="center"/>
            <w:tcPrChange w:id="18283" w:author="Στάθης Καπ" w:date="2023-03-03T06:26:00Z">
              <w:tcPr>
                <w:tcW w:w="463" w:type="dxa"/>
                <w:vAlign w:val="bottom"/>
              </w:tcPr>
            </w:tcPrChange>
          </w:tcPr>
          <w:p w14:paraId="63547979" w14:textId="4A887067" w:rsidR="00C87CFE" w:rsidRPr="00CD1347" w:rsidRDefault="00C87CFE" w:rsidP="00C87CFE">
            <w:pPr>
              <w:jc w:val="center"/>
              <w:rPr>
                <w:ins w:id="18284" w:author="Στάθης Καπ" w:date="2023-03-03T03:57:00Z"/>
                <w:rFonts w:cstheme="minorHAnsi"/>
                <w:sz w:val="16"/>
                <w:szCs w:val="16"/>
              </w:rPr>
            </w:pPr>
            <w:ins w:id="18285" w:author="Στάθης Καπ" w:date="2023-03-03T06:20:00Z">
              <w:r>
                <w:rPr>
                  <w:rFonts w:ascii="Calibri" w:hAnsi="Calibri" w:cs="Calibri"/>
                  <w:color w:val="000000"/>
                  <w:sz w:val="16"/>
                  <w:szCs w:val="16"/>
                </w:rPr>
                <w:t>500</w:t>
              </w:r>
            </w:ins>
          </w:p>
        </w:tc>
        <w:tc>
          <w:tcPr>
            <w:tcW w:w="541" w:type="dxa"/>
            <w:vAlign w:val="center"/>
            <w:tcPrChange w:id="18286" w:author="Στάθης Καπ" w:date="2023-03-03T06:26:00Z">
              <w:tcPr>
                <w:tcW w:w="541" w:type="dxa"/>
                <w:vAlign w:val="bottom"/>
              </w:tcPr>
            </w:tcPrChange>
          </w:tcPr>
          <w:p w14:paraId="3AC50B79" w14:textId="7598FAF1" w:rsidR="00C87CFE" w:rsidRPr="00CD1347" w:rsidRDefault="00C87CFE" w:rsidP="00C87CFE">
            <w:pPr>
              <w:jc w:val="center"/>
              <w:rPr>
                <w:ins w:id="18287" w:author="Στάθης Καπ" w:date="2023-03-03T03:57:00Z"/>
                <w:rFonts w:cstheme="minorHAnsi"/>
                <w:sz w:val="16"/>
                <w:szCs w:val="16"/>
              </w:rPr>
            </w:pPr>
            <w:ins w:id="18288" w:author="Στάθης Καπ" w:date="2023-03-03T06:20:00Z">
              <w:r>
                <w:rPr>
                  <w:rFonts w:ascii="Calibri" w:hAnsi="Calibri" w:cs="Calibri"/>
                  <w:color w:val="000000"/>
                  <w:sz w:val="16"/>
                  <w:szCs w:val="16"/>
                </w:rPr>
                <w:t>0.228</w:t>
              </w:r>
            </w:ins>
          </w:p>
        </w:tc>
        <w:tc>
          <w:tcPr>
            <w:tcW w:w="589" w:type="dxa"/>
            <w:vAlign w:val="center"/>
            <w:tcPrChange w:id="18289" w:author="Στάθης Καπ" w:date="2023-03-03T06:26:00Z">
              <w:tcPr>
                <w:tcW w:w="589" w:type="dxa"/>
                <w:vAlign w:val="center"/>
              </w:tcPr>
            </w:tcPrChange>
          </w:tcPr>
          <w:p w14:paraId="3455E5BE" w14:textId="08DFDD79" w:rsidR="00C87CFE" w:rsidRPr="00CD1347" w:rsidRDefault="00C87CFE" w:rsidP="00C87CFE">
            <w:pPr>
              <w:jc w:val="center"/>
              <w:rPr>
                <w:ins w:id="18290" w:author="Στάθης Καπ" w:date="2023-03-03T03:57:00Z"/>
                <w:rFonts w:cstheme="minorHAnsi"/>
                <w:sz w:val="16"/>
                <w:szCs w:val="16"/>
              </w:rPr>
            </w:pPr>
            <w:ins w:id="18291"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182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93" w:author="Στάθης Καπ" w:date="2023-03-03T03:57:00Z"/>
        </w:trPr>
        <w:tc>
          <w:tcPr>
            <w:tcW w:w="515" w:type="dxa"/>
            <w:tcBorders>
              <w:top w:val="nil"/>
              <w:bottom w:val="nil"/>
              <w:right w:val="single" w:sz="4" w:space="0" w:color="auto"/>
            </w:tcBorders>
            <w:shd w:val="clear" w:color="auto" w:fill="E7E6E6" w:themeFill="background2"/>
            <w:vAlign w:val="bottom"/>
            <w:tcPrChange w:id="18294" w:author="Στάθης Καπ" w:date="2023-03-03T06:26:00Z">
              <w:tcPr>
                <w:tcW w:w="515" w:type="dxa"/>
                <w:vAlign w:val="bottom"/>
              </w:tcPr>
            </w:tcPrChange>
          </w:tcPr>
          <w:p w14:paraId="7668D7C4" w14:textId="26747C4E" w:rsidR="00C87CFE" w:rsidRPr="00CD1347" w:rsidRDefault="00C87CFE" w:rsidP="00C87CFE">
            <w:pPr>
              <w:jc w:val="center"/>
              <w:rPr>
                <w:ins w:id="18295" w:author="Στάθης Καπ" w:date="2023-03-03T03:57:00Z"/>
                <w:sz w:val="16"/>
                <w:szCs w:val="16"/>
              </w:rPr>
            </w:pPr>
            <w:ins w:id="18296" w:author="Στάθης Καπ" w:date="2023-03-03T04:06:00Z">
              <w:r w:rsidRPr="00CD1347">
                <w:rPr>
                  <w:rFonts w:ascii="Calibri" w:hAnsi="Calibri" w:cs="Calibri"/>
                  <w:color w:val="000000"/>
                  <w:sz w:val="16"/>
                  <w:szCs w:val="16"/>
                  <w:rPrChange w:id="18297"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18298" w:author="Στάθης Καπ" w:date="2023-03-03T06:26:00Z">
              <w:tcPr>
                <w:tcW w:w="560" w:type="dxa"/>
              </w:tcPr>
            </w:tcPrChange>
          </w:tcPr>
          <w:p w14:paraId="2F2A789C" w14:textId="2C8E3AF6" w:rsidR="00C87CFE" w:rsidRPr="00CD1347" w:rsidRDefault="00C87CFE" w:rsidP="00C87CFE">
            <w:pPr>
              <w:jc w:val="center"/>
              <w:rPr>
                <w:ins w:id="18299" w:author="Στάθης Καπ" w:date="2023-03-03T03:57:00Z"/>
                <w:rFonts w:cstheme="minorHAnsi"/>
                <w:sz w:val="16"/>
                <w:szCs w:val="16"/>
              </w:rPr>
            </w:pPr>
            <w:ins w:id="18300" w:author="Στάθης Καπ" w:date="2023-03-03T06:20:00Z">
              <w:r>
                <w:rPr>
                  <w:rFonts w:ascii="Calibri" w:hAnsi="Calibri" w:cs="Calibri"/>
                  <w:color w:val="000000"/>
                  <w:sz w:val="16"/>
                  <w:szCs w:val="16"/>
                </w:rPr>
                <w:t>1460</w:t>
              </w:r>
            </w:ins>
          </w:p>
        </w:tc>
        <w:tc>
          <w:tcPr>
            <w:tcW w:w="855" w:type="dxa"/>
            <w:vAlign w:val="center"/>
            <w:tcPrChange w:id="18301" w:author="Στάθης Καπ" w:date="2023-03-03T06:26:00Z">
              <w:tcPr>
                <w:tcW w:w="855" w:type="dxa"/>
              </w:tcPr>
            </w:tcPrChange>
          </w:tcPr>
          <w:p w14:paraId="0B61BCA3" w14:textId="1B3CBC6F" w:rsidR="00C87CFE" w:rsidRPr="00CD1347" w:rsidRDefault="00C87CFE" w:rsidP="00C87CFE">
            <w:pPr>
              <w:jc w:val="center"/>
              <w:rPr>
                <w:ins w:id="18302" w:author="Στάθης Καπ" w:date="2023-03-03T03:57:00Z"/>
                <w:rFonts w:cstheme="minorHAnsi"/>
                <w:sz w:val="16"/>
                <w:szCs w:val="16"/>
              </w:rPr>
            </w:pPr>
            <w:ins w:id="18303" w:author="Στάθης Καπ" w:date="2023-03-03T06:20:00Z">
              <w:r>
                <w:rPr>
                  <w:rFonts w:ascii="Calibri" w:hAnsi="Calibri" w:cs="Calibri"/>
                  <w:color w:val="000000"/>
                  <w:sz w:val="16"/>
                  <w:szCs w:val="16"/>
                </w:rPr>
                <w:t>1400</w:t>
              </w:r>
            </w:ins>
          </w:p>
        </w:tc>
        <w:tc>
          <w:tcPr>
            <w:tcW w:w="544" w:type="dxa"/>
            <w:vAlign w:val="center"/>
            <w:tcPrChange w:id="18304" w:author="Στάθης Καπ" w:date="2023-03-03T06:26:00Z">
              <w:tcPr>
                <w:tcW w:w="544" w:type="dxa"/>
                <w:vAlign w:val="bottom"/>
              </w:tcPr>
            </w:tcPrChange>
          </w:tcPr>
          <w:p w14:paraId="3F8E6306" w14:textId="50625F50" w:rsidR="00C87CFE" w:rsidRPr="00CD1347" w:rsidRDefault="00C87CFE" w:rsidP="00C87CFE">
            <w:pPr>
              <w:jc w:val="center"/>
              <w:rPr>
                <w:ins w:id="18305" w:author="Στάθης Καπ" w:date="2023-03-03T03:57:00Z"/>
                <w:rFonts w:cstheme="minorHAnsi"/>
                <w:sz w:val="16"/>
                <w:szCs w:val="16"/>
              </w:rPr>
            </w:pPr>
            <w:ins w:id="18306" w:author="Στάθης Καπ" w:date="2023-03-03T06:20:00Z">
              <w:r>
                <w:rPr>
                  <w:rFonts w:ascii="Calibri" w:hAnsi="Calibri" w:cs="Calibri"/>
                  <w:color w:val="000000"/>
                  <w:sz w:val="16"/>
                  <w:szCs w:val="16"/>
                </w:rPr>
                <w:t>1290</w:t>
              </w:r>
            </w:ins>
          </w:p>
        </w:tc>
        <w:tc>
          <w:tcPr>
            <w:tcW w:w="621" w:type="dxa"/>
            <w:vAlign w:val="center"/>
            <w:tcPrChange w:id="18307" w:author="Στάθης Καπ" w:date="2023-03-03T06:26:00Z">
              <w:tcPr>
                <w:tcW w:w="621" w:type="dxa"/>
                <w:vAlign w:val="bottom"/>
              </w:tcPr>
            </w:tcPrChange>
          </w:tcPr>
          <w:p w14:paraId="5479C4A8" w14:textId="40C90B0E" w:rsidR="00C87CFE" w:rsidRPr="00CD1347" w:rsidRDefault="00C87CFE" w:rsidP="00C87CFE">
            <w:pPr>
              <w:jc w:val="center"/>
              <w:rPr>
                <w:ins w:id="18308" w:author="Στάθης Καπ" w:date="2023-03-03T03:57:00Z"/>
                <w:rFonts w:cstheme="minorHAnsi"/>
                <w:sz w:val="16"/>
                <w:szCs w:val="16"/>
              </w:rPr>
            </w:pPr>
            <w:ins w:id="18309" w:author="Στάθης Καπ" w:date="2023-03-03T06:20:00Z">
              <w:r>
                <w:rPr>
                  <w:rFonts w:ascii="Calibri" w:hAnsi="Calibri" w:cs="Calibri"/>
                  <w:color w:val="000000"/>
                  <w:sz w:val="16"/>
                  <w:szCs w:val="16"/>
                </w:rPr>
                <w:t>0.427</w:t>
              </w:r>
            </w:ins>
          </w:p>
        </w:tc>
        <w:tc>
          <w:tcPr>
            <w:tcW w:w="669" w:type="dxa"/>
            <w:vAlign w:val="center"/>
            <w:tcPrChange w:id="18310" w:author="Στάθης Καπ" w:date="2023-03-03T06:26:00Z">
              <w:tcPr>
                <w:tcW w:w="669" w:type="dxa"/>
                <w:vAlign w:val="center"/>
              </w:tcPr>
            </w:tcPrChange>
          </w:tcPr>
          <w:p w14:paraId="5E7A34F3" w14:textId="7BB9FFB5" w:rsidR="00C87CFE" w:rsidRPr="00CD1347" w:rsidRDefault="00C87CFE" w:rsidP="00C87CFE">
            <w:pPr>
              <w:jc w:val="center"/>
              <w:rPr>
                <w:ins w:id="18311" w:author="Στάθης Καπ" w:date="2023-03-03T03:57:00Z"/>
                <w:rFonts w:cstheme="minorHAnsi"/>
                <w:sz w:val="16"/>
                <w:szCs w:val="16"/>
              </w:rPr>
            </w:pPr>
            <w:ins w:id="18312" w:author="Στάθης Καπ" w:date="2023-03-03T06:20:00Z">
              <w:r>
                <w:rPr>
                  <w:rFonts w:ascii="Calibri" w:hAnsi="Calibri" w:cstheme="minorHAnsi"/>
                  <w:color w:val="000000"/>
                  <w:sz w:val="16"/>
                  <w:szCs w:val="16"/>
                </w:rPr>
                <w:t>11.64</w:t>
              </w:r>
            </w:ins>
          </w:p>
        </w:tc>
        <w:tc>
          <w:tcPr>
            <w:tcW w:w="543" w:type="dxa"/>
            <w:vAlign w:val="center"/>
            <w:tcPrChange w:id="18313" w:author="Στάθης Καπ" w:date="2023-03-03T06:26:00Z">
              <w:tcPr>
                <w:tcW w:w="543" w:type="dxa"/>
                <w:vAlign w:val="bottom"/>
              </w:tcPr>
            </w:tcPrChange>
          </w:tcPr>
          <w:p w14:paraId="114E38E7" w14:textId="25DE94FD" w:rsidR="00C87CFE" w:rsidRPr="00CD1347" w:rsidRDefault="00C87CFE" w:rsidP="00C87CFE">
            <w:pPr>
              <w:jc w:val="center"/>
              <w:rPr>
                <w:ins w:id="18314" w:author="Στάθης Καπ" w:date="2023-03-03T03:57:00Z"/>
                <w:rFonts w:cstheme="minorHAnsi"/>
                <w:sz w:val="16"/>
                <w:szCs w:val="16"/>
              </w:rPr>
            </w:pPr>
            <w:ins w:id="18315" w:author="Στάθης Καπ" w:date="2023-03-03T06:20:00Z">
              <w:r>
                <w:rPr>
                  <w:rFonts w:ascii="Calibri" w:hAnsi="Calibri" w:cs="Calibri"/>
                  <w:color w:val="000000"/>
                  <w:sz w:val="16"/>
                  <w:szCs w:val="16"/>
                </w:rPr>
                <w:t>1280</w:t>
              </w:r>
            </w:ins>
          </w:p>
        </w:tc>
        <w:tc>
          <w:tcPr>
            <w:tcW w:w="621" w:type="dxa"/>
            <w:vAlign w:val="center"/>
            <w:tcPrChange w:id="18316" w:author="Στάθης Καπ" w:date="2023-03-03T06:26:00Z">
              <w:tcPr>
                <w:tcW w:w="621" w:type="dxa"/>
                <w:vAlign w:val="bottom"/>
              </w:tcPr>
            </w:tcPrChange>
          </w:tcPr>
          <w:p w14:paraId="00E9BB9B" w14:textId="7FC0CBDC" w:rsidR="00C87CFE" w:rsidRPr="00CD1347" w:rsidRDefault="00C87CFE" w:rsidP="00C87CFE">
            <w:pPr>
              <w:jc w:val="center"/>
              <w:rPr>
                <w:ins w:id="18317" w:author="Στάθης Καπ" w:date="2023-03-03T03:57:00Z"/>
                <w:rFonts w:cstheme="minorHAnsi"/>
                <w:sz w:val="16"/>
                <w:szCs w:val="16"/>
              </w:rPr>
            </w:pPr>
            <w:ins w:id="18318" w:author="Στάθης Καπ" w:date="2023-03-03T06:20:00Z">
              <w:r>
                <w:rPr>
                  <w:rFonts w:ascii="Calibri" w:hAnsi="Calibri" w:cs="Calibri"/>
                  <w:color w:val="000000"/>
                  <w:sz w:val="16"/>
                  <w:szCs w:val="16"/>
                </w:rPr>
                <w:t>0.248</w:t>
              </w:r>
            </w:ins>
          </w:p>
        </w:tc>
        <w:tc>
          <w:tcPr>
            <w:tcW w:w="669" w:type="dxa"/>
            <w:vAlign w:val="center"/>
            <w:tcPrChange w:id="18319" w:author="Στάθης Καπ" w:date="2023-03-03T06:26:00Z">
              <w:tcPr>
                <w:tcW w:w="669" w:type="dxa"/>
                <w:vAlign w:val="center"/>
              </w:tcPr>
            </w:tcPrChange>
          </w:tcPr>
          <w:p w14:paraId="21CED9F0" w14:textId="2259B09C" w:rsidR="00C87CFE" w:rsidRPr="00CD1347" w:rsidRDefault="00C87CFE" w:rsidP="00C87CFE">
            <w:pPr>
              <w:jc w:val="center"/>
              <w:rPr>
                <w:ins w:id="18320" w:author="Στάθης Καπ" w:date="2023-03-03T03:57:00Z"/>
                <w:rFonts w:cstheme="minorHAnsi"/>
                <w:sz w:val="16"/>
                <w:szCs w:val="16"/>
              </w:rPr>
            </w:pPr>
            <w:ins w:id="18321" w:author="Στάθης Καπ" w:date="2023-03-03T06:20:00Z">
              <w:r>
                <w:rPr>
                  <w:rFonts w:ascii="Calibri" w:hAnsi="Calibri" w:cstheme="minorHAnsi"/>
                  <w:color w:val="000000"/>
                  <w:sz w:val="16"/>
                  <w:szCs w:val="16"/>
                </w:rPr>
                <w:t>0.78</w:t>
              </w:r>
            </w:ins>
          </w:p>
        </w:tc>
        <w:tc>
          <w:tcPr>
            <w:tcW w:w="508" w:type="dxa"/>
            <w:vAlign w:val="center"/>
            <w:tcPrChange w:id="18322" w:author="Στάθης Καπ" w:date="2023-03-03T06:26:00Z">
              <w:tcPr>
                <w:tcW w:w="508" w:type="dxa"/>
                <w:vAlign w:val="bottom"/>
              </w:tcPr>
            </w:tcPrChange>
          </w:tcPr>
          <w:p w14:paraId="178BA19C" w14:textId="5169F883" w:rsidR="00C87CFE" w:rsidRPr="00CD1347" w:rsidRDefault="00C87CFE" w:rsidP="00C87CFE">
            <w:pPr>
              <w:jc w:val="center"/>
              <w:rPr>
                <w:ins w:id="18323" w:author="Στάθης Καπ" w:date="2023-03-03T03:57:00Z"/>
                <w:rFonts w:cstheme="minorHAnsi"/>
                <w:sz w:val="16"/>
                <w:szCs w:val="16"/>
              </w:rPr>
            </w:pPr>
            <w:ins w:id="18324" w:author="Στάθης Καπ" w:date="2023-03-03T06:20:00Z">
              <w:r>
                <w:rPr>
                  <w:rFonts w:ascii="Calibri" w:hAnsi="Calibri" w:cs="Calibri"/>
                  <w:color w:val="000000"/>
                  <w:sz w:val="16"/>
                  <w:szCs w:val="16"/>
                </w:rPr>
                <w:t>1310</w:t>
              </w:r>
            </w:ins>
          </w:p>
        </w:tc>
        <w:tc>
          <w:tcPr>
            <w:tcW w:w="541" w:type="dxa"/>
            <w:vAlign w:val="center"/>
            <w:tcPrChange w:id="18325" w:author="Στάθης Καπ" w:date="2023-03-03T06:26:00Z">
              <w:tcPr>
                <w:tcW w:w="541" w:type="dxa"/>
                <w:vAlign w:val="bottom"/>
              </w:tcPr>
            </w:tcPrChange>
          </w:tcPr>
          <w:p w14:paraId="62C39F58" w14:textId="77977EB8" w:rsidR="00C87CFE" w:rsidRPr="00CD1347" w:rsidRDefault="00C87CFE" w:rsidP="00C87CFE">
            <w:pPr>
              <w:jc w:val="center"/>
              <w:rPr>
                <w:ins w:id="18326" w:author="Στάθης Καπ" w:date="2023-03-03T03:57:00Z"/>
                <w:rFonts w:cstheme="minorHAnsi"/>
                <w:sz w:val="16"/>
                <w:szCs w:val="16"/>
              </w:rPr>
            </w:pPr>
            <w:ins w:id="18327" w:author="Στάθης Καπ" w:date="2023-03-03T06:20:00Z">
              <w:r>
                <w:rPr>
                  <w:rFonts w:ascii="Calibri" w:hAnsi="Calibri" w:cs="Calibri"/>
                  <w:color w:val="000000"/>
                  <w:sz w:val="16"/>
                  <w:szCs w:val="16"/>
                </w:rPr>
                <w:t>0.249</w:t>
              </w:r>
            </w:ins>
          </w:p>
        </w:tc>
        <w:tc>
          <w:tcPr>
            <w:tcW w:w="589" w:type="dxa"/>
            <w:vAlign w:val="center"/>
            <w:tcPrChange w:id="18328" w:author="Στάθης Καπ" w:date="2023-03-03T06:26:00Z">
              <w:tcPr>
                <w:tcW w:w="589" w:type="dxa"/>
                <w:vAlign w:val="center"/>
              </w:tcPr>
            </w:tcPrChange>
          </w:tcPr>
          <w:p w14:paraId="05C4E7F9" w14:textId="09E540C6" w:rsidR="00C87CFE" w:rsidRPr="00CD1347" w:rsidRDefault="00C87CFE" w:rsidP="00C87CFE">
            <w:pPr>
              <w:jc w:val="center"/>
              <w:rPr>
                <w:ins w:id="18329" w:author="Στάθης Καπ" w:date="2023-03-03T03:57:00Z"/>
                <w:rFonts w:cstheme="minorHAnsi"/>
                <w:sz w:val="16"/>
                <w:szCs w:val="16"/>
              </w:rPr>
            </w:pPr>
            <w:ins w:id="18330" w:author="Στάθης Καπ" w:date="2023-03-03T06:20:00Z">
              <w:r>
                <w:rPr>
                  <w:rFonts w:ascii="Calibri" w:hAnsi="Calibri" w:cstheme="minorHAnsi"/>
                  <w:color w:val="000000"/>
                  <w:sz w:val="16"/>
                  <w:szCs w:val="16"/>
                </w:rPr>
                <w:t>-1.55</w:t>
              </w:r>
            </w:ins>
          </w:p>
        </w:tc>
        <w:tc>
          <w:tcPr>
            <w:tcW w:w="463" w:type="dxa"/>
            <w:vAlign w:val="center"/>
            <w:tcPrChange w:id="18331" w:author="Στάθης Καπ" w:date="2023-03-03T06:26:00Z">
              <w:tcPr>
                <w:tcW w:w="463" w:type="dxa"/>
                <w:vAlign w:val="bottom"/>
              </w:tcPr>
            </w:tcPrChange>
          </w:tcPr>
          <w:p w14:paraId="6E03F3F3" w14:textId="087E2E98" w:rsidR="00C87CFE" w:rsidRPr="00CD1347" w:rsidRDefault="00C87CFE" w:rsidP="00C87CFE">
            <w:pPr>
              <w:jc w:val="center"/>
              <w:rPr>
                <w:ins w:id="18332" w:author="Στάθης Καπ" w:date="2023-03-03T03:57:00Z"/>
                <w:rFonts w:cstheme="minorHAnsi"/>
                <w:sz w:val="16"/>
                <w:szCs w:val="16"/>
              </w:rPr>
            </w:pPr>
            <w:ins w:id="18333" w:author="Στάθης Καπ" w:date="2023-03-03T06:20:00Z">
              <w:r>
                <w:rPr>
                  <w:rFonts w:ascii="Calibri" w:hAnsi="Calibri" w:cs="Calibri"/>
                  <w:color w:val="000000"/>
                  <w:sz w:val="16"/>
                  <w:szCs w:val="16"/>
                </w:rPr>
                <w:t>1330</w:t>
              </w:r>
            </w:ins>
          </w:p>
        </w:tc>
        <w:tc>
          <w:tcPr>
            <w:tcW w:w="541" w:type="dxa"/>
            <w:vAlign w:val="center"/>
            <w:tcPrChange w:id="18334" w:author="Στάθης Καπ" w:date="2023-03-03T06:26:00Z">
              <w:tcPr>
                <w:tcW w:w="541" w:type="dxa"/>
                <w:vAlign w:val="bottom"/>
              </w:tcPr>
            </w:tcPrChange>
          </w:tcPr>
          <w:p w14:paraId="28B2AFD5" w14:textId="62A19224" w:rsidR="00C87CFE" w:rsidRPr="00CD1347" w:rsidRDefault="00C87CFE" w:rsidP="00C87CFE">
            <w:pPr>
              <w:jc w:val="center"/>
              <w:rPr>
                <w:ins w:id="18335" w:author="Στάθης Καπ" w:date="2023-03-03T03:57:00Z"/>
                <w:rFonts w:cstheme="minorHAnsi"/>
                <w:sz w:val="16"/>
                <w:szCs w:val="16"/>
              </w:rPr>
            </w:pPr>
            <w:ins w:id="18336" w:author="Στάθης Καπ" w:date="2023-03-03T06:20:00Z">
              <w:r>
                <w:rPr>
                  <w:rFonts w:ascii="Calibri" w:hAnsi="Calibri" w:cs="Calibri"/>
                  <w:color w:val="000000"/>
                  <w:sz w:val="16"/>
                  <w:szCs w:val="16"/>
                </w:rPr>
                <w:t>0.219</w:t>
              </w:r>
            </w:ins>
          </w:p>
        </w:tc>
        <w:tc>
          <w:tcPr>
            <w:tcW w:w="589" w:type="dxa"/>
            <w:vAlign w:val="center"/>
            <w:tcPrChange w:id="18337" w:author="Στάθης Καπ" w:date="2023-03-03T06:26:00Z">
              <w:tcPr>
                <w:tcW w:w="589" w:type="dxa"/>
                <w:vAlign w:val="center"/>
              </w:tcPr>
            </w:tcPrChange>
          </w:tcPr>
          <w:p w14:paraId="6A105046" w14:textId="6B705ECB" w:rsidR="00C87CFE" w:rsidRPr="00CD1347" w:rsidRDefault="00C87CFE" w:rsidP="00C87CFE">
            <w:pPr>
              <w:jc w:val="center"/>
              <w:rPr>
                <w:ins w:id="18338" w:author="Στάθης Καπ" w:date="2023-03-03T03:57:00Z"/>
                <w:rFonts w:cstheme="minorHAnsi"/>
                <w:sz w:val="16"/>
                <w:szCs w:val="16"/>
              </w:rPr>
            </w:pPr>
            <w:ins w:id="18339"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183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41" w:author="Στάθης Καπ" w:date="2023-03-03T03:57:00Z"/>
        </w:trPr>
        <w:tc>
          <w:tcPr>
            <w:tcW w:w="515" w:type="dxa"/>
            <w:tcBorders>
              <w:top w:val="nil"/>
              <w:bottom w:val="nil"/>
              <w:right w:val="single" w:sz="4" w:space="0" w:color="auto"/>
            </w:tcBorders>
            <w:shd w:val="clear" w:color="auto" w:fill="E7E6E6" w:themeFill="background2"/>
            <w:vAlign w:val="bottom"/>
            <w:tcPrChange w:id="18342" w:author="Στάθης Καπ" w:date="2023-03-03T06:26:00Z">
              <w:tcPr>
                <w:tcW w:w="515" w:type="dxa"/>
                <w:vAlign w:val="bottom"/>
              </w:tcPr>
            </w:tcPrChange>
          </w:tcPr>
          <w:p w14:paraId="6E6B506E" w14:textId="29A53057" w:rsidR="00C87CFE" w:rsidRPr="00CD1347" w:rsidRDefault="00C87CFE" w:rsidP="00C87CFE">
            <w:pPr>
              <w:jc w:val="center"/>
              <w:rPr>
                <w:ins w:id="18343" w:author="Στάθης Καπ" w:date="2023-03-03T03:57:00Z"/>
                <w:sz w:val="16"/>
                <w:szCs w:val="16"/>
              </w:rPr>
            </w:pPr>
            <w:ins w:id="18344" w:author="Στάθης Καπ" w:date="2023-03-03T04:06:00Z">
              <w:r w:rsidRPr="00CD1347">
                <w:rPr>
                  <w:rFonts w:ascii="Calibri" w:hAnsi="Calibri" w:cs="Calibri"/>
                  <w:color w:val="000000"/>
                  <w:sz w:val="16"/>
                  <w:szCs w:val="16"/>
                  <w:rPrChange w:id="18345"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18346" w:author="Στάθης Καπ" w:date="2023-03-03T06:26:00Z">
              <w:tcPr>
                <w:tcW w:w="560" w:type="dxa"/>
              </w:tcPr>
            </w:tcPrChange>
          </w:tcPr>
          <w:p w14:paraId="25F97F34" w14:textId="5D79149C" w:rsidR="00C87CFE" w:rsidRPr="00CD1347" w:rsidRDefault="00C87CFE" w:rsidP="00C87CFE">
            <w:pPr>
              <w:jc w:val="center"/>
              <w:rPr>
                <w:ins w:id="18347" w:author="Στάθης Καπ" w:date="2023-03-03T03:57:00Z"/>
                <w:rFonts w:cstheme="minorHAnsi"/>
                <w:sz w:val="16"/>
                <w:szCs w:val="16"/>
              </w:rPr>
            </w:pPr>
            <w:ins w:id="18348" w:author="Στάθης Καπ" w:date="2023-03-03T06:20:00Z">
              <w:r>
                <w:rPr>
                  <w:rFonts w:ascii="Calibri" w:hAnsi="Calibri" w:cs="Calibri"/>
                  <w:color w:val="000000"/>
                  <w:sz w:val="16"/>
                  <w:szCs w:val="16"/>
                </w:rPr>
                <w:t>1470</w:t>
              </w:r>
            </w:ins>
          </w:p>
        </w:tc>
        <w:tc>
          <w:tcPr>
            <w:tcW w:w="855" w:type="dxa"/>
            <w:vAlign w:val="center"/>
            <w:tcPrChange w:id="18349" w:author="Στάθης Καπ" w:date="2023-03-03T06:26:00Z">
              <w:tcPr>
                <w:tcW w:w="855" w:type="dxa"/>
              </w:tcPr>
            </w:tcPrChange>
          </w:tcPr>
          <w:p w14:paraId="6F91AF73" w14:textId="0B38DF16" w:rsidR="00C87CFE" w:rsidRPr="00CD1347" w:rsidRDefault="00C87CFE" w:rsidP="00C87CFE">
            <w:pPr>
              <w:jc w:val="center"/>
              <w:rPr>
                <w:ins w:id="18350" w:author="Στάθης Καπ" w:date="2023-03-03T03:57:00Z"/>
                <w:rFonts w:cstheme="minorHAnsi"/>
                <w:sz w:val="16"/>
                <w:szCs w:val="16"/>
              </w:rPr>
            </w:pPr>
            <w:ins w:id="18351" w:author="Στάθης Καπ" w:date="2023-03-03T06:20:00Z">
              <w:r>
                <w:rPr>
                  <w:rFonts w:ascii="Calibri" w:hAnsi="Calibri" w:cs="Calibri"/>
                  <w:color w:val="000000"/>
                  <w:sz w:val="16"/>
                  <w:szCs w:val="16"/>
                </w:rPr>
                <w:t>1430</w:t>
              </w:r>
            </w:ins>
          </w:p>
        </w:tc>
        <w:tc>
          <w:tcPr>
            <w:tcW w:w="544" w:type="dxa"/>
            <w:vAlign w:val="center"/>
            <w:tcPrChange w:id="18352" w:author="Στάθης Καπ" w:date="2023-03-03T06:26:00Z">
              <w:tcPr>
                <w:tcW w:w="544" w:type="dxa"/>
                <w:vAlign w:val="bottom"/>
              </w:tcPr>
            </w:tcPrChange>
          </w:tcPr>
          <w:p w14:paraId="4304CC82" w14:textId="7C0CF308" w:rsidR="00C87CFE" w:rsidRPr="00CD1347" w:rsidRDefault="00C87CFE" w:rsidP="00C87CFE">
            <w:pPr>
              <w:jc w:val="center"/>
              <w:rPr>
                <w:ins w:id="18353" w:author="Στάθης Καπ" w:date="2023-03-03T03:57:00Z"/>
                <w:rFonts w:cstheme="minorHAnsi"/>
                <w:sz w:val="16"/>
                <w:szCs w:val="16"/>
              </w:rPr>
            </w:pPr>
            <w:ins w:id="18354" w:author="Στάθης Καπ" w:date="2023-03-03T06:20:00Z">
              <w:r>
                <w:rPr>
                  <w:rFonts w:ascii="Calibri" w:hAnsi="Calibri" w:cs="Calibri"/>
                  <w:color w:val="000000"/>
                  <w:sz w:val="16"/>
                  <w:szCs w:val="16"/>
                </w:rPr>
                <w:t>1370</w:t>
              </w:r>
            </w:ins>
          </w:p>
        </w:tc>
        <w:tc>
          <w:tcPr>
            <w:tcW w:w="621" w:type="dxa"/>
            <w:vAlign w:val="center"/>
            <w:tcPrChange w:id="18355" w:author="Στάθης Καπ" w:date="2023-03-03T06:26:00Z">
              <w:tcPr>
                <w:tcW w:w="621" w:type="dxa"/>
                <w:vAlign w:val="bottom"/>
              </w:tcPr>
            </w:tcPrChange>
          </w:tcPr>
          <w:p w14:paraId="2A266946" w14:textId="4C0185A4" w:rsidR="00C87CFE" w:rsidRPr="00CD1347" w:rsidRDefault="00C87CFE" w:rsidP="00C87CFE">
            <w:pPr>
              <w:jc w:val="center"/>
              <w:rPr>
                <w:ins w:id="18356" w:author="Στάθης Καπ" w:date="2023-03-03T03:57:00Z"/>
                <w:rFonts w:cstheme="minorHAnsi"/>
                <w:sz w:val="16"/>
                <w:szCs w:val="16"/>
              </w:rPr>
            </w:pPr>
            <w:ins w:id="18357" w:author="Στάθης Καπ" w:date="2023-03-03T06:20:00Z">
              <w:r>
                <w:rPr>
                  <w:rFonts w:ascii="Calibri" w:hAnsi="Calibri" w:cs="Calibri"/>
                  <w:color w:val="000000"/>
                  <w:sz w:val="16"/>
                  <w:szCs w:val="16"/>
                </w:rPr>
                <w:t>0.525</w:t>
              </w:r>
            </w:ins>
          </w:p>
        </w:tc>
        <w:tc>
          <w:tcPr>
            <w:tcW w:w="669" w:type="dxa"/>
            <w:vAlign w:val="center"/>
            <w:tcPrChange w:id="18358" w:author="Στάθης Καπ" w:date="2023-03-03T06:26:00Z">
              <w:tcPr>
                <w:tcW w:w="669" w:type="dxa"/>
                <w:vAlign w:val="center"/>
              </w:tcPr>
            </w:tcPrChange>
          </w:tcPr>
          <w:p w14:paraId="1EA1784D" w14:textId="7170CBD4" w:rsidR="00C87CFE" w:rsidRPr="00CD1347" w:rsidRDefault="00C87CFE" w:rsidP="00C87CFE">
            <w:pPr>
              <w:jc w:val="center"/>
              <w:rPr>
                <w:ins w:id="18359" w:author="Στάθης Καπ" w:date="2023-03-03T03:57:00Z"/>
                <w:rFonts w:cstheme="minorHAnsi"/>
                <w:sz w:val="16"/>
                <w:szCs w:val="16"/>
              </w:rPr>
            </w:pPr>
            <w:ins w:id="18360" w:author="Στάθης Καπ" w:date="2023-03-03T06:20:00Z">
              <w:r>
                <w:rPr>
                  <w:rFonts w:ascii="Calibri" w:hAnsi="Calibri" w:cstheme="minorHAnsi"/>
                  <w:color w:val="000000"/>
                  <w:sz w:val="16"/>
                  <w:szCs w:val="16"/>
                </w:rPr>
                <w:t>6.8</w:t>
              </w:r>
            </w:ins>
          </w:p>
        </w:tc>
        <w:tc>
          <w:tcPr>
            <w:tcW w:w="543" w:type="dxa"/>
            <w:vAlign w:val="center"/>
            <w:tcPrChange w:id="18361" w:author="Στάθης Καπ" w:date="2023-03-03T06:26:00Z">
              <w:tcPr>
                <w:tcW w:w="543" w:type="dxa"/>
                <w:vAlign w:val="bottom"/>
              </w:tcPr>
            </w:tcPrChange>
          </w:tcPr>
          <w:p w14:paraId="3390DB98" w14:textId="68001863" w:rsidR="00C87CFE" w:rsidRPr="00CD1347" w:rsidRDefault="00C87CFE" w:rsidP="00C87CFE">
            <w:pPr>
              <w:jc w:val="center"/>
              <w:rPr>
                <w:ins w:id="18362" w:author="Στάθης Καπ" w:date="2023-03-03T03:57:00Z"/>
                <w:rFonts w:cstheme="minorHAnsi"/>
                <w:sz w:val="16"/>
                <w:szCs w:val="16"/>
              </w:rPr>
            </w:pPr>
            <w:ins w:id="18363" w:author="Στάθης Καπ" w:date="2023-03-03T06:20:00Z">
              <w:r>
                <w:rPr>
                  <w:rFonts w:ascii="Calibri" w:hAnsi="Calibri" w:cs="Calibri"/>
                  <w:color w:val="000000"/>
                  <w:sz w:val="16"/>
                  <w:szCs w:val="16"/>
                </w:rPr>
                <w:t>1350</w:t>
              </w:r>
            </w:ins>
          </w:p>
        </w:tc>
        <w:tc>
          <w:tcPr>
            <w:tcW w:w="621" w:type="dxa"/>
            <w:vAlign w:val="center"/>
            <w:tcPrChange w:id="18364" w:author="Στάθης Καπ" w:date="2023-03-03T06:26:00Z">
              <w:tcPr>
                <w:tcW w:w="621" w:type="dxa"/>
                <w:vAlign w:val="bottom"/>
              </w:tcPr>
            </w:tcPrChange>
          </w:tcPr>
          <w:p w14:paraId="574523D8" w14:textId="3599D1FF" w:rsidR="00C87CFE" w:rsidRPr="00CD1347" w:rsidRDefault="00C87CFE" w:rsidP="00C87CFE">
            <w:pPr>
              <w:jc w:val="center"/>
              <w:rPr>
                <w:ins w:id="18365" w:author="Στάθης Καπ" w:date="2023-03-03T03:57:00Z"/>
                <w:rFonts w:cstheme="minorHAnsi"/>
                <w:sz w:val="16"/>
                <w:szCs w:val="16"/>
              </w:rPr>
            </w:pPr>
            <w:ins w:id="18366" w:author="Στάθης Καπ" w:date="2023-03-03T06:20:00Z">
              <w:r>
                <w:rPr>
                  <w:rFonts w:ascii="Calibri" w:hAnsi="Calibri" w:cs="Calibri"/>
                  <w:color w:val="000000"/>
                  <w:sz w:val="16"/>
                  <w:szCs w:val="16"/>
                </w:rPr>
                <w:t>0.442</w:t>
              </w:r>
            </w:ins>
          </w:p>
        </w:tc>
        <w:tc>
          <w:tcPr>
            <w:tcW w:w="669" w:type="dxa"/>
            <w:vAlign w:val="center"/>
            <w:tcPrChange w:id="18367" w:author="Στάθης Καπ" w:date="2023-03-03T06:26:00Z">
              <w:tcPr>
                <w:tcW w:w="669" w:type="dxa"/>
                <w:vAlign w:val="center"/>
              </w:tcPr>
            </w:tcPrChange>
          </w:tcPr>
          <w:p w14:paraId="127CF634" w14:textId="6919EA84" w:rsidR="00C87CFE" w:rsidRPr="00CD1347" w:rsidRDefault="00C87CFE" w:rsidP="00C87CFE">
            <w:pPr>
              <w:jc w:val="center"/>
              <w:rPr>
                <w:ins w:id="18368" w:author="Στάθης Καπ" w:date="2023-03-03T03:57:00Z"/>
                <w:rFonts w:cstheme="minorHAnsi"/>
                <w:sz w:val="16"/>
                <w:szCs w:val="16"/>
              </w:rPr>
            </w:pPr>
            <w:ins w:id="18369" w:author="Στάθης Καπ" w:date="2023-03-03T06:20:00Z">
              <w:r>
                <w:rPr>
                  <w:rFonts w:ascii="Calibri" w:hAnsi="Calibri" w:cstheme="minorHAnsi"/>
                  <w:color w:val="000000"/>
                  <w:sz w:val="16"/>
                  <w:szCs w:val="16"/>
                </w:rPr>
                <w:t>1.46</w:t>
              </w:r>
            </w:ins>
          </w:p>
        </w:tc>
        <w:tc>
          <w:tcPr>
            <w:tcW w:w="508" w:type="dxa"/>
            <w:vAlign w:val="center"/>
            <w:tcPrChange w:id="18370" w:author="Στάθης Καπ" w:date="2023-03-03T06:26:00Z">
              <w:tcPr>
                <w:tcW w:w="508" w:type="dxa"/>
                <w:vAlign w:val="bottom"/>
              </w:tcPr>
            </w:tcPrChange>
          </w:tcPr>
          <w:p w14:paraId="5EFDEF79" w14:textId="0FCEFD54" w:rsidR="00C87CFE" w:rsidRPr="00CD1347" w:rsidRDefault="00C87CFE" w:rsidP="00C87CFE">
            <w:pPr>
              <w:jc w:val="center"/>
              <w:rPr>
                <w:ins w:id="18371" w:author="Στάθης Καπ" w:date="2023-03-03T03:57:00Z"/>
                <w:rFonts w:cstheme="minorHAnsi"/>
                <w:sz w:val="16"/>
                <w:szCs w:val="16"/>
              </w:rPr>
            </w:pPr>
            <w:ins w:id="18372" w:author="Στάθης Καπ" w:date="2023-03-03T06:20:00Z">
              <w:r>
                <w:rPr>
                  <w:rFonts w:ascii="Calibri" w:hAnsi="Calibri" w:cs="Calibri"/>
                  <w:color w:val="000000"/>
                  <w:sz w:val="16"/>
                  <w:szCs w:val="16"/>
                </w:rPr>
                <w:t>1360</w:t>
              </w:r>
            </w:ins>
          </w:p>
        </w:tc>
        <w:tc>
          <w:tcPr>
            <w:tcW w:w="541" w:type="dxa"/>
            <w:vAlign w:val="center"/>
            <w:tcPrChange w:id="18373" w:author="Στάθης Καπ" w:date="2023-03-03T06:26:00Z">
              <w:tcPr>
                <w:tcW w:w="541" w:type="dxa"/>
                <w:vAlign w:val="bottom"/>
              </w:tcPr>
            </w:tcPrChange>
          </w:tcPr>
          <w:p w14:paraId="4ED8D2D7" w14:textId="32D37CF2" w:rsidR="00C87CFE" w:rsidRPr="00CD1347" w:rsidRDefault="00C87CFE" w:rsidP="00C87CFE">
            <w:pPr>
              <w:jc w:val="center"/>
              <w:rPr>
                <w:ins w:id="18374" w:author="Στάθης Καπ" w:date="2023-03-03T03:57:00Z"/>
                <w:rFonts w:cstheme="minorHAnsi"/>
                <w:sz w:val="16"/>
                <w:szCs w:val="16"/>
              </w:rPr>
            </w:pPr>
            <w:ins w:id="18375" w:author="Στάθης Καπ" w:date="2023-03-03T06:20:00Z">
              <w:r>
                <w:rPr>
                  <w:rFonts w:ascii="Calibri" w:hAnsi="Calibri" w:cs="Calibri"/>
                  <w:color w:val="000000"/>
                  <w:sz w:val="16"/>
                  <w:szCs w:val="16"/>
                </w:rPr>
                <w:t>0.391</w:t>
              </w:r>
            </w:ins>
          </w:p>
        </w:tc>
        <w:tc>
          <w:tcPr>
            <w:tcW w:w="589" w:type="dxa"/>
            <w:vAlign w:val="center"/>
            <w:tcPrChange w:id="18376" w:author="Στάθης Καπ" w:date="2023-03-03T06:26:00Z">
              <w:tcPr>
                <w:tcW w:w="589" w:type="dxa"/>
                <w:vAlign w:val="center"/>
              </w:tcPr>
            </w:tcPrChange>
          </w:tcPr>
          <w:p w14:paraId="6F1D72CC" w14:textId="766D179E" w:rsidR="00C87CFE" w:rsidRPr="00CD1347" w:rsidRDefault="00C87CFE" w:rsidP="00C87CFE">
            <w:pPr>
              <w:jc w:val="center"/>
              <w:rPr>
                <w:ins w:id="18377" w:author="Στάθης Καπ" w:date="2023-03-03T03:57:00Z"/>
                <w:rFonts w:cstheme="minorHAnsi"/>
                <w:sz w:val="16"/>
                <w:szCs w:val="16"/>
              </w:rPr>
            </w:pPr>
            <w:ins w:id="18378" w:author="Στάθης Καπ" w:date="2023-03-03T06:20:00Z">
              <w:r>
                <w:rPr>
                  <w:rFonts w:ascii="Calibri" w:hAnsi="Calibri" w:cstheme="minorHAnsi"/>
                  <w:color w:val="000000"/>
                  <w:sz w:val="16"/>
                  <w:szCs w:val="16"/>
                </w:rPr>
                <w:t>0.73</w:t>
              </w:r>
            </w:ins>
          </w:p>
        </w:tc>
        <w:tc>
          <w:tcPr>
            <w:tcW w:w="463" w:type="dxa"/>
            <w:vAlign w:val="center"/>
            <w:tcPrChange w:id="18379" w:author="Στάθης Καπ" w:date="2023-03-03T06:26:00Z">
              <w:tcPr>
                <w:tcW w:w="463" w:type="dxa"/>
                <w:vAlign w:val="bottom"/>
              </w:tcPr>
            </w:tcPrChange>
          </w:tcPr>
          <w:p w14:paraId="57C9DD24" w14:textId="16CCB8DF" w:rsidR="00C87CFE" w:rsidRPr="00CD1347" w:rsidRDefault="00C87CFE" w:rsidP="00C87CFE">
            <w:pPr>
              <w:jc w:val="center"/>
              <w:rPr>
                <w:ins w:id="18380" w:author="Στάθης Καπ" w:date="2023-03-03T03:57:00Z"/>
                <w:rFonts w:cstheme="minorHAnsi"/>
                <w:sz w:val="16"/>
                <w:szCs w:val="16"/>
              </w:rPr>
            </w:pPr>
            <w:ins w:id="18381" w:author="Στάθης Καπ" w:date="2023-03-03T06:20:00Z">
              <w:r>
                <w:rPr>
                  <w:rFonts w:ascii="Calibri" w:hAnsi="Calibri" w:cs="Calibri"/>
                  <w:color w:val="000000"/>
                  <w:sz w:val="16"/>
                  <w:szCs w:val="16"/>
                </w:rPr>
                <w:t>1300</w:t>
              </w:r>
            </w:ins>
          </w:p>
        </w:tc>
        <w:tc>
          <w:tcPr>
            <w:tcW w:w="541" w:type="dxa"/>
            <w:vAlign w:val="center"/>
            <w:tcPrChange w:id="18382" w:author="Στάθης Καπ" w:date="2023-03-03T06:26:00Z">
              <w:tcPr>
                <w:tcW w:w="541" w:type="dxa"/>
                <w:vAlign w:val="bottom"/>
              </w:tcPr>
            </w:tcPrChange>
          </w:tcPr>
          <w:p w14:paraId="7635909B" w14:textId="27D474F8" w:rsidR="00C87CFE" w:rsidRPr="00CD1347" w:rsidRDefault="00C87CFE" w:rsidP="00C87CFE">
            <w:pPr>
              <w:jc w:val="center"/>
              <w:rPr>
                <w:ins w:id="18383" w:author="Στάθης Καπ" w:date="2023-03-03T03:57:00Z"/>
                <w:rFonts w:cstheme="minorHAnsi"/>
                <w:sz w:val="16"/>
                <w:szCs w:val="16"/>
              </w:rPr>
            </w:pPr>
            <w:ins w:id="18384" w:author="Στάθης Καπ" w:date="2023-03-03T06:20:00Z">
              <w:r>
                <w:rPr>
                  <w:rFonts w:ascii="Calibri" w:hAnsi="Calibri" w:cs="Calibri"/>
                  <w:color w:val="000000"/>
                  <w:sz w:val="16"/>
                  <w:szCs w:val="16"/>
                </w:rPr>
                <w:t>0.328</w:t>
              </w:r>
            </w:ins>
          </w:p>
        </w:tc>
        <w:tc>
          <w:tcPr>
            <w:tcW w:w="589" w:type="dxa"/>
            <w:vAlign w:val="center"/>
            <w:tcPrChange w:id="18385" w:author="Στάθης Καπ" w:date="2023-03-03T06:26:00Z">
              <w:tcPr>
                <w:tcW w:w="589" w:type="dxa"/>
                <w:vAlign w:val="center"/>
              </w:tcPr>
            </w:tcPrChange>
          </w:tcPr>
          <w:p w14:paraId="7FF9850A" w14:textId="1C981953" w:rsidR="00C87CFE" w:rsidRPr="00CD1347" w:rsidRDefault="00C87CFE" w:rsidP="00C87CFE">
            <w:pPr>
              <w:jc w:val="center"/>
              <w:rPr>
                <w:ins w:id="18386" w:author="Στάθης Καπ" w:date="2023-03-03T03:57:00Z"/>
                <w:rFonts w:cstheme="minorHAnsi"/>
                <w:sz w:val="16"/>
                <w:szCs w:val="16"/>
              </w:rPr>
            </w:pPr>
            <w:ins w:id="18387"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183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89" w:author="Στάθης Καπ" w:date="2023-03-03T03:57:00Z"/>
        </w:trPr>
        <w:tc>
          <w:tcPr>
            <w:tcW w:w="515" w:type="dxa"/>
            <w:tcBorders>
              <w:top w:val="nil"/>
              <w:bottom w:val="nil"/>
              <w:right w:val="single" w:sz="4" w:space="0" w:color="auto"/>
            </w:tcBorders>
            <w:shd w:val="clear" w:color="auto" w:fill="E7E6E6" w:themeFill="background2"/>
            <w:vAlign w:val="bottom"/>
            <w:tcPrChange w:id="18390" w:author="Στάθης Καπ" w:date="2023-03-03T06:26:00Z">
              <w:tcPr>
                <w:tcW w:w="515" w:type="dxa"/>
                <w:vAlign w:val="bottom"/>
              </w:tcPr>
            </w:tcPrChange>
          </w:tcPr>
          <w:p w14:paraId="00B39288" w14:textId="105E0B0F" w:rsidR="00C87CFE" w:rsidRPr="00CD1347" w:rsidRDefault="00C87CFE" w:rsidP="00C87CFE">
            <w:pPr>
              <w:jc w:val="center"/>
              <w:rPr>
                <w:ins w:id="18391" w:author="Στάθης Καπ" w:date="2023-03-03T03:57:00Z"/>
                <w:sz w:val="16"/>
                <w:szCs w:val="16"/>
              </w:rPr>
            </w:pPr>
            <w:ins w:id="18392" w:author="Στάθης Καπ" w:date="2023-03-03T04:06:00Z">
              <w:r w:rsidRPr="00CD1347">
                <w:rPr>
                  <w:rFonts w:ascii="Calibri" w:hAnsi="Calibri" w:cs="Calibri"/>
                  <w:color w:val="000000"/>
                  <w:sz w:val="16"/>
                  <w:szCs w:val="16"/>
                  <w:rPrChange w:id="18393"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18394" w:author="Στάθης Καπ" w:date="2023-03-03T06:26:00Z">
              <w:tcPr>
                <w:tcW w:w="560" w:type="dxa"/>
              </w:tcPr>
            </w:tcPrChange>
          </w:tcPr>
          <w:p w14:paraId="04091D03" w14:textId="1575B1DA" w:rsidR="00C87CFE" w:rsidRPr="00CD1347" w:rsidRDefault="00C87CFE" w:rsidP="00C87CFE">
            <w:pPr>
              <w:jc w:val="center"/>
              <w:rPr>
                <w:ins w:id="18395" w:author="Στάθης Καπ" w:date="2023-03-03T03:57:00Z"/>
                <w:rFonts w:cstheme="minorHAnsi"/>
                <w:sz w:val="16"/>
                <w:szCs w:val="16"/>
              </w:rPr>
            </w:pPr>
            <w:ins w:id="18396" w:author="Στάθης Καπ" w:date="2023-03-03T06:20:00Z">
              <w:r>
                <w:rPr>
                  <w:rFonts w:ascii="Calibri" w:hAnsi="Calibri" w:cs="Calibri"/>
                  <w:color w:val="000000"/>
                  <w:sz w:val="16"/>
                  <w:szCs w:val="16"/>
                </w:rPr>
                <w:t>1480</w:t>
              </w:r>
            </w:ins>
          </w:p>
        </w:tc>
        <w:tc>
          <w:tcPr>
            <w:tcW w:w="855" w:type="dxa"/>
            <w:vAlign w:val="center"/>
            <w:tcPrChange w:id="18397" w:author="Στάθης Καπ" w:date="2023-03-03T06:26:00Z">
              <w:tcPr>
                <w:tcW w:w="855" w:type="dxa"/>
              </w:tcPr>
            </w:tcPrChange>
          </w:tcPr>
          <w:p w14:paraId="6CAAB901" w14:textId="017A04DE" w:rsidR="00C87CFE" w:rsidRPr="00CD1347" w:rsidRDefault="00C87CFE" w:rsidP="00C87CFE">
            <w:pPr>
              <w:jc w:val="center"/>
              <w:rPr>
                <w:ins w:id="18398" w:author="Στάθης Καπ" w:date="2023-03-03T03:57:00Z"/>
                <w:rFonts w:cstheme="minorHAnsi"/>
                <w:sz w:val="16"/>
                <w:szCs w:val="16"/>
              </w:rPr>
            </w:pPr>
            <w:ins w:id="18399" w:author="Στάθης Καπ" w:date="2023-03-03T06:20:00Z">
              <w:r>
                <w:rPr>
                  <w:rFonts w:ascii="Calibri" w:hAnsi="Calibri" w:cs="Calibri"/>
                  <w:color w:val="000000"/>
                  <w:sz w:val="16"/>
                  <w:szCs w:val="16"/>
                </w:rPr>
                <w:t>1430</w:t>
              </w:r>
            </w:ins>
          </w:p>
        </w:tc>
        <w:tc>
          <w:tcPr>
            <w:tcW w:w="544" w:type="dxa"/>
            <w:vAlign w:val="center"/>
            <w:tcPrChange w:id="18400" w:author="Στάθης Καπ" w:date="2023-03-03T06:26:00Z">
              <w:tcPr>
                <w:tcW w:w="544" w:type="dxa"/>
                <w:vAlign w:val="bottom"/>
              </w:tcPr>
            </w:tcPrChange>
          </w:tcPr>
          <w:p w14:paraId="6C885A8C" w14:textId="097DC079" w:rsidR="00C87CFE" w:rsidRPr="00CD1347" w:rsidRDefault="00C87CFE" w:rsidP="00C87CFE">
            <w:pPr>
              <w:jc w:val="center"/>
              <w:rPr>
                <w:ins w:id="18401" w:author="Στάθης Καπ" w:date="2023-03-03T03:57:00Z"/>
                <w:rFonts w:cstheme="minorHAnsi"/>
                <w:sz w:val="16"/>
                <w:szCs w:val="16"/>
              </w:rPr>
            </w:pPr>
            <w:ins w:id="18402" w:author="Στάθης Καπ" w:date="2023-03-03T06:20:00Z">
              <w:r>
                <w:rPr>
                  <w:rFonts w:ascii="Calibri" w:hAnsi="Calibri" w:cs="Calibri"/>
                  <w:color w:val="000000"/>
                  <w:sz w:val="16"/>
                  <w:szCs w:val="16"/>
                </w:rPr>
                <w:t>1410</w:t>
              </w:r>
            </w:ins>
          </w:p>
        </w:tc>
        <w:tc>
          <w:tcPr>
            <w:tcW w:w="621" w:type="dxa"/>
            <w:vAlign w:val="center"/>
            <w:tcPrChange w:id="18403" w:author="Στάθης Καπ" w:date="2023-03-03T06:26:00Z">
              <w:tcPr>
                <w:tcW w:w="621" w:type="dxa"/>
                <w:vAlign w:val="bottom"/>
              </w:tcPr>
            </w:tcPrChange>
          </w:tcPr>
          <w:p w14:paraId="46069F20" w14:textId="11794B5F" w:rsidR="00C87CFE" w:rsidRPr="00CD1347" w:rsidRDefault="00C87CFE" w:rsidP="00C87CFE">
            <w:pPr>
              <w:jc w:val="center"/>
              <w:rPr>
                <w:ins w:id="18404" w:author="Στάθης Καπ" w:date="2023-03-03T03:57:00Z"/>
                <w:rFonts w:cstheme="minorHAnsi"/>
                <w:sz w:val="16"/>
                <w:szCs w:val="16"/>
              </w:rPr>
            </w:pPr>
            <w:ins w:id="18405" w:author="Στάθης Καπ" w:date="2023-03-03T06:20:00Z">
              <w:r>
                <w:rPr>
                  <w:rFonts w:ascii="Calibri" w:hAnsi="Calibri" w:cs="Calibri"/>
                  <w:color w:val="000000"/>
                  <w:sz w:val="16"/>
                  <w:szCs w:val="16"/>
                </w:rPr>
                <w:t>0.563</w:t>
              </w:r>
            </w:ins>
          </w:p>
        </w:tc>
        <w:tc>
          <w:tcPr>
            <w:tcW w:w="669" w:type="dxa"/>
            <w:vAlign w:val="center"/>
            <w:tcPrChange w:id="18406" w:author="Στάθης Καπ" w:date="2023-03-03T06:26:00Z">
              <w:tcPr>
                <w:tcW w:w="669" w:type="dxa"/>
                <w:vAlign w:val="center"/>
              </w:tcPr>
            </w:tcPrChange>
          </w:tcPr>
          <w:p w14:paraId="0713689E" w14:textId="754D44F0" w:rsidR="00C87CFE" w:rsidRPr="00CD1347" w:rsidRDefault="00C87CFE" w:rsidP="00C87CFE">
            <w:pPr>
              <w:jc w:val="center"/>
              <w:rPr>
                <w:ins w:id="18407" w:author="Στάθης Καπ" w:date="2023-03-03T03:57:00Z"/>
                <w:rFonts w:cstheme="minorHAnsi"/>
                <w:sz w:val="16"/>
                <w:szCs w:val="16"/>
              </w:rPr>
            </w:pPr>
            <w:ins w:id="18408" w:author="Στάθης Καπ" w:date="2023-03-03T06:20:00Z">
              <w:r>
                <w:rPr>
                  <w:rFonts w:ascii="Calibri" w:hAnsi="Calibri" w:cstheme="minorHAnsi"/>
                  <w:color w:val="000000"/>
                  <w:sz w:val="16"/>
                  <w:szCs w:val="16"/>
                </w:rPr>
                <w:t>4.73</w:t>
              </w:r>
            </w:ins>
          </w:p>
        </w:tc>
        <w:tc>
          <w:tcPr>
            <w:tcW w:w="543" w:type="dxa"/>
            <w:vAlign w:val="center"/>
            <w:tcPrChange w:id="18409" w:author="Στάθης Καπ" w:date="2023-03-03T06:26:00Z">
              <w:tcPr>
                <w:tcW w:w="543" w:type="dxa"/>
                <w:vAlign w:val="bottom"/>
              </w:tcPr>
            </w:tcPrChange>
          </w:tcPr>
          <w:p w14:paraId="0EA12EA6" w14:textId="21796C8F" w:rsidR="00C87CFE" w:rsidRPr="00CD1347" w:rsidRDefault="00C87CFE" w:rsidP="00C87CFE">
            <w:pPr>
              <w:jc w:val="center"/>
              <w:rPr>
                <w:ins w:id="18410" w:author="Στάθης Καπ" w:date="2023-03-03T03:57:00Z"/>
                <w:rFonts w:cstheme="minorHAnsi"/>
                <w:sz w:val="16"/>
                <w:szCs w:val="16"/>
              </w:rPr>
            </w:pPr>
            <w:ins w:id="18411" w:author="Στάθης Καπ" w:date="2023-03-03T06:20:00Z">
              <w:r>
                <w:rPr>
                  <w:rFonts w:ascii="Calibri" w:hAnsi="Calibri" w:cs="Calibri"/>
                  <w:color w:val="000000"/>
                  <w:sz w:val="16"/>
                  <w:szCs w:val="16"/>
                </w:rPr>
                <w:t>1360</w:t>
              </w:r>
            </w:ins>
          </w:p>
        </w:tc>
        <w:tc>
          <w:tcPr>
            <w:tcW w:w="621" w:type="dxa"/>
            <w:vAlign w:val="center"/>
            <w:tcPrChange w:id="18412" w:author="Στάθης Καπ" w:date="2023-03-03T06:26:00Z">
              <w:tcPr>
                <w:tcW w:w="621" w:type="dxa"/>
                <w:vAlign w:val="bottom"/>
              </w:tcPr>
            </w:tcPrChange>
          </w:tcPr>
          <w:p w14:paraId="58874116" w14:textId="0CBC5F42" w:rsidR="00C87CFE" w:rsidRPr="00CD1347" w:rsidRDefault="00C87CFE" w:rsidP="00C87CFE">
            <w:pPr>
              <w:jc w:val="center"/>
              <w:rPr>
                <w:ins w:id="18413" w:author="Στάθης Καπ" w:date="2023-03-03T03:57:00Z"/>
                <w:rFonts w:cstheme="minorHAnsi"/>
                <w:sz w:val="16"/>
                <w:szCs w:val="16"/>
              </w:rPr>
            </w:pPr>
            <w:ins w:id="18414" w:author="Στάθης Καπ" w:date="2023-03-03T06:20:00Z">
              <w:r>
                <w:rPr>
                  <w:rFonts w:ascii="Calibri" w:hAnsi="Calibri" w:cs="Calibri"/>
                  <w:color w:val="000000"/>
                  <w:sz w:val="16"/>
                  <w:szCs w:val="16"/>
                </w:rPr>
                <w:t>0.342</w:t>
              </w:r>
            </w:ins>
          </w:p>
        </w:tc>
        <w:tc>
          <w:tcPr>
            <w:tcW w:w="669" w:type="dxa"/>
            <w:vAlign w:val="center"/>
            <w:tcPrChange w:id="18415" w:author="Στάθης Καπ" w:date="2023-03-03T06:26:00Z">
              <w:tcPr>
                <w:tcW w:w="669" w:type="dxa"/>
                <w:vAlign w:val="center"/>
              </w:tcPr>
            </w:tcPrChange>
          </w:tcPr>
          <w:p w14:paraId="57D8DE54" w14:textId="319F2505" w:rsidR="00C87CFE" w:rsidRPr="00CD1347" w:rsidRDefault="00C87CFE" w:rsidP="00C87CFE">
            <w:pPr>
              <w:jc w:val="center"/>
              <w:rPr>
                <w:ins w:id="18416" w:author="Στάθης Καπ" w:date="2023-03-03T03:57:00Z"/>
                <w:rFonts w:cstheme="minorHAnsi"/>
                <w:sz w:val="16"/>
                <w:szCs w:val="16"/>
              </w:rPr>
            </w:pPr>
            <w:ins w:id="18417" w:author="Στάθης Καπ" w:date="2023-03-03T06:20:00Z">
              <w:r>
                <w:rPr>
                  <w:rFonts w:ascii="Calibri" w:hAnsi="Calibri" w:cstheme="minorHAnsi"/>
                  <w:color w:val="000000"/>
                  <w:sz w:val="16"/>
                  <w:szCs w:val="16"/>
                </w:rPr>
                <w:t>3.55</w:t>
              </w:r>
            </w:ins>
          </w:p>
        </w:tc>
        <w:tc>
          <w:tcPr>
            <w:tcW w:w="508" w:type="dxa"/>
            <w:vAlign w:val="center"/>
            <w:tcPrChange w:id="18418" w:author="Στάθης Καπ" w:date="2023-03-03T06:26:00Z">
              <w:tcPr>
                <w:tcW w:w="508" w:type="dxa"/>
                <w:vAlign w:val="bottom"/>
              </w:tcPr>
            </w:tcPrChange>
          </w:tcPr>
          <w:p w14:paraId="35D62797" w14:textId="7F9C4888" w:rsidR="00C87CFE" w:rsidRPr="00CD1347" w:rsidRDefault="00C87CFE" w:rsidP="00C87CFE">
            <w:pPr>
              <w:jc w:val="center"/>
              <w:rPr>
                <w:ins w:id="18419" w:author="Στάθης Καπ" w:date="2023-03-03T03:57:00Z"/>
                <w:rFonts w:cstheme="minorHAnsi"/>
                <w:sz w:val="16"/>
                <w:szCs w:val="16"/>
              </w:rPr>
            </w:pPr>
            <w:ins w:id="18420" w:author="Στάθης Καπ" w:date="2023-03-03T06:20:00Z">
              <w:r>
                <w:rPr>
                  <w:rFonts w:ascii="Calibri" w:hAnsi="Calibri" w:cs="Calibri"/>
                  <w:color w:val="000000"/>
                  <w:sz w:val="16"/>
                  <w:szCs w:val="16"/>
                </w:rPr>
                <w:t>1400</w:t>
              </w:r>
            </w:ins>
          </w:p>
        </w:tc>
        <w:tc>
          <w:tcPr>
            <w:tcW w:w="541" w:type="dxa"/>
            <w:vAlign w:val="center"/>
            <w:tcPrChange w:id="18421" w:author="Στάθης Καπ" w:date="2023-03-03T06:26:00Z">
              <w:tcPr>
                <w:tcW w:w="541" w:type="dxa"/>
                <w:vAlign w:val="bottom"/>
              </w:tcPr>
            </w:tcPrChange>
          </w:tcPr>
          <w:p w14:paraId="73B994FC" w14:textId="35F43281" w:rsidR="00C87CFE" w:rsidRPr="00CD1347" w:rsidRDefault="00C87CFE" w:rsidP="00C87CFE">
            <w:pPr>
              <w:jc w:val="center"/>
              <w:rPr>
                <w:ins w:id="18422" w:author="Στάθης Καπ" w:date="2023-03-03T03:57:00Z"/>
                <w:rFonts w:cstheme="minorHAnsi"/>
                <w:sz w:val="16"/>
                <w:szCs w:val="16"/>
              </w:rPr>
            </w:pPr>
            <w:ins w:id="18423" w:author="Στάθης Καπ" w:date="2023-03-03T06:20:00Z">
              <w:r>
                <w:rPr>
                  <w:rFonts w:ascii="Calibri" w:hAnsi="Calibri" w:cs="Calibri"/>
                  <w:color w:val="000000"/>
                  <w:sz w:val="16"/>
                  <w:szCs w:val="16"/>
                </w:rPr>
                <w:t>0.329</w:t>
              </w:r>
            </w:ins>
          </w:p>
        </w:tc>
        <w:tc>
          <w:tcPr>
            <w:tcW w:w="589" w:type="dxa"/>
            <w:vAlign w:val="center"/>
            <w:tcPrChange w:id="18424" w:author="Στάθης Καπ" w:date="2023-03-03T06:26:00Z">
              <w:tcPr>
                <w:tcW w:w="589" w:type="dxa"/>
                <w:vAlign w:val="center"/>
              </w:tcPr>
            </w:tcPrChange>
          </w:tcPr>
          <w:p w14:paraId="31956C2D" w14:textId="74425C12" w:rsidR="00C87CFE" w:rsidRPr="00CD1347" w:rsidRDefault="00C87CFE" w:rsidP="00C87CFE">
            <w:pPr>
              <w:jc w:val="center"/>
              <w:rPr>
                <w:ins w:id="18425" w:author="Στάθης Καπ" w:date="2023-03-03T03:57:00Z"/>
                <w:rFonts w:cstheme="minorHAnsi"/>
                <w:sz w:val="16"/>
                <w:szCs w:val="16"/>
              </w:rPr>
            </w:pPr>
            <w:ins w:id="18426" w:author="Στάθης Καπ" w:date="2023-03-03T06:20:00Z">
              <w:r>
                <w:rPr>
                  <w:rFonts w:ascii="Calibri" w:hAnsi="Calibri" w:cstheme="minorHAnsi"/>
                  <w:color w:val="000000"/>
                  <w:sz w:val="16"/>
                  <w:szCs w:val="16"/>
                </w:rPr>
                <w:t>0.71</w:t>
              </w:r>
            </w:ins>
          </w:p>
        </w:tc>
        <w:tc>
          <w:tcPr>
            <w:tcW w:w="463" w:type="dxa"/>
            <w:vAlign w:val="center"/>
            <w:tcPrChange w:id="18427" w:author="Στάθης Καπ" w:date="2023-03-03T06:26:00Z">
              <w:tcPr>
                <w:tcW w:w="463" w:type="dxa"/>
                <w:vAlign w:val="bottom"/>
              </w:tcPr>
            </w:tcPrChange>
          </w:tcPr>
          <w:p w14:paraId="4C63D217" w14:textId="2E15B35C" w:rsidR="00C87CFE" w:rsidRPr="00CD1347" w:rsidRDefault="00C87CFE" w:rsidP="00C87CFE">
            <w:pPr>
              <w:jc w:val="center"/>
              <w:rPr>
                <w:ins w:id="18428" w:author="Στάθης Καπ" w:date="2023-03-03T03:57:00Z"/>
                <w:rFonts w:cstheme="minorHAnsi"/>
                <w:sz w:val="16"/>
                <w:szCs w:val="16"/>
              </w:rPr>
            </w:pPr>
            <w:ins w:id="18429" w:author="Στάθης Καπ" w:date="2023-03-03T06:20:00Z">
              <w:r>
                <w:rPr>
                  <w:rFonts w:ascii="Calibri" w:hAnsi="Calibri" w:cs="Calibri"/>
                  <w:color w:val="000000"/>
                  <w:sz w:val="16"/>
                  <w:szCs w:val="16"/>
                </w:rPr>
                <w:t>1360</w:t>
              </w:r>
            </w:ins>
          </w:p>
        </w:tc>
        <w:tc>
          <w:tcPr>
            <w:tcW w:w="541" w:type="dxa"/>
            <w:vAlign w:val="center"/>
            <w:tcPrChange w:id="18430" w:author="Στάθης Καπ" w:date="2023-03-03T06:26:00Z">
              <w:tcPr>
                <w:tcW w:w="541" w:type="dxa"/>
                <w:vAlign w:val="bottom"/>
              </w:tcPr>
            </w:tcPrChange>
          </w:tcPr>
          <w:p w14:paraId="2C7F8ABB" w14:textId="253B6B26" w:rsidR="00C87CFE" w:rsidRPr="00CD1347" w:rsidRDefault="00C87CFE" w:rsidP="00C87CFE">
            <w:pPr>
              <w:jc w:val="center"/>
              <w:rPr>
                <w:ins w:id="18431" w:author="Στάθης Καπ" w:date="2023-03-03T03:57:00Z"/>
                <w:rFonts w:cstheme="minorHAnsi"/>
                <w:sz w:val="16"/>
                <w:szCs w:val="16"/>
              </w:rPr>
            </w:pPr>
            <w:ins w:id="18432" w:author="Στάθης Καπ" w:date="2023-03-03T06:20:00Z">
              <w:r>
                <w:rPr>
                  <w:rFonts w:ascii="Calibri" w:hAnsi="Calibri" w:cs="Calibri"/>
                  <w:color w:val="000000"/>
                  <w:sz w:val="16"/>
                  <w:szCs w:val="16"/>
                </w:rPr>
                <w:t>0.251</w:t>
              </w:r>
            </w:ins>
          </w:p>
        </w:tc>
        <w:tc>
          <w:tcPr>
            <w:tcW w:w="589" w:type="dxa"/>
            <w:vAlign w:val="center"/>
            <w:tcPrChange w:id="18433" w:author="Στάθης Καπ" w:date="2023-03-03T06:26:00Z">
              <w:tcPr>
                <w:tcW w:w="589" w:type="dxa"/>
                <w:vAlign w:val="center"/>
              </w:tcPr>
            </w:tcPrChange>
          </w:tcPr>
          <w:p w14:paraId="33FA01A0" w14:textId="738A56A3" w:rsidR="00C87CFE" w:rsidRPr="00CD1347" w:rsidRDefault="00C87CFE" w:rsidP="00C87CFE">
            <w:pPr>
              <w:jc w:val="center"/>
              <w:rPr>
                <w:ins w:id="18434" w:author="Στάθης Καπ" w:date="2023-03-03T03:57:00Z"/>
                <w:rFonts w:cstheme="minorHAnsi"/>
                <w:sz w:val="16"/>
                <w:szCs w:val="16"/>
              </w:rPr>
            </w:pPr>
            <w:ins w:id="18435"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184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37" w:author="Στάθης Καπ" w:date="2023-03-03T03:57:00Z"/>
        </w:trPr>
        <w:tc>
          <w:tcPr>
            <w:tcW w:w="515" w:type="dxa"/>
            <w:tcBorders>
              <w:top w:val="nil"/>
              <w:bottom w:val="nil"/>
              <w:right w:val="single" w:sz="4" w:space="0" w:color="auto"/>
            </w:tcBorders>
            <w:shd w:val="clear" w:color="auto" w:fill="E7E6E6" w:themeFill="background2"/>
            <w:vAlign w:val="bottom"/>
            <w:tcPrChange w:id="18438" w:author="Στάθης Καπ" w:date="2023-03-03T06:26:00Z">
              <w:tcPr>
                <w:tcW w:w="515" w:type="dxa"/>
                <w:vAlign w:val="bottom"/>
              </w:tcPr>
            </w:tcPrChange>
          </w:tcPr>
          <w:p w14:paraId="0C9C4B8F" w14:textId="0A4F3538" w:rsidR="00C87CFE" w:rsidRPr="00CD1347" w:rsidRDefault="00C87CFE" w:rsidP="00C87CFE">
            <w:pPr>
              <w:jc w:val="center"/>
              <w:rPr>
                <w:ins w:id="18439" w:author="Στάθης Καπ" w:date="2023-03-03T03:57:00Z"/>
                <w:sz w:val="16"/>
                <w:szCs w:val="16"/>
              </w:rPr>
            </w:pPr>
            <w:ins w:id="18440" w:author="Στάθης Καπ" w:date="2023-03-03T04:06:00Z">
              <w:r w:rsidRPr="00CD1347">
                <w:rPr>
                  <w:rFonts w:ascii="Calibri" w:hAnsi="Calibri" w:cs="Calibri"/>
                  <w:color w:val="000000"/>
                  <w:sz w:val="16"/>
                  <w:szCs w:val="16"/>
                  <w:rPrChange w:id="18441"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18442" w:author="Στάθης Καπ" w:date="2023-03-03T06:26:00Z">
              <w:tcPr>
                <w:tcW w:w="560" w:type="dxa"/>
              </w:tcPr>
            </w:tcPrChange>
          </w:tcPr>
          <w:p w14:paraId="630B540F" w14:textId="04E8A8B2" w:rsidR="00C87CFE" w:rsidRPr="00CD1347" w:rsidRDefault="00C87CFE" w:rsidP="00C87CFE">
            <w:pPr>
              <w:jc w:val="center"/>
              <w:rPr>
                <w:ins w:id="18443" w:author="Στάθης Καπ" w:date="2023-03-03T03:57:00Z"/>
                <w:rFonts w:cstheme="minorHAnsi"/>
                <w:sz w:val="16"/>
                <w:szCs w:val="16"/>
              </w:rPr>
            </w:pPr>
            <w:ins w:id="18444" w:author="Στάθης Καπ" w:date="2023-03-03T06:20:00Z">
              <w:r>
                <w:rPr>
                  <w:rFonts w:ascii="Calibri" w:hAnsi="Calibri" w:cs="Calibri"/>
                  <w:color w:val="000000"/>
                  <w:sz w:val="16"/>
                  <w:szCs w:val="16"/>
                </w:rPr>
                <w:t>1490</w:t>
              </w:r>
            </w:ins>
          </w:p>
        </w:tc>
        <w:tc>
          <w:tcPr>
            <w:tcW w:w="855" w:type="dxa"/>
            <w:vAlign w:val="center"/>
            <w:tcPrChange w:id="18445" w:author="Στάθης Καπ" w:date="2023-03-03T06:26:00Z">
              <w:tcPr>
                <w:tcW w:w="855" w:type="dxa"/>
              </w:tcPr>
            </w:tcPrChange>
          </w:tcPr>
          <w:p w14:paraId="44A4BC9C" w14:textId="48E38CC6" w:rsidR="00C87CFE" w:rsidRPr="00CD1347" w:rsidRDefault="00C87CFE" w:rsidP="00C87CFE">
            <w:pPr>
              <w:jc w:val="center"/>
              <w:rPr>
                <w:ins w:id="18446" w:author="Στάθης Καπ" w:date="2023-03-03T03:57:00Z"/>
                <w:rFonts w:cstheme="minorHAnsi"/>
                <w:sz w:val="16"/>
                <w:szCs w:val="16"/>
              </w:rPr>
            </w:pPr>
            <w:ins w:id="18447" w:author="Στάθης Καπ" w:date="2023-03-03T06:20:00Z">
              <w:r>
                <w:rPr>
                  <w:rFonts w:ascii="Calibri" w:hAnsi="Calibri" w:cs="Calibri"/>
                  <w:color w:val="000000"/>
                  <w:sz w:val="16"/>
                  <w:szCs w:val="16"/>
                </w:rPr>
                <w:t>1460</w:t>
              </w:r>
            </w:ins>
          </w:p>
        </w:tc>
        <w:tc>
          <w:tcPr>
            <w:tcW w:w="544" w:type="dxa"/>
            <w:vAlign w:val="center"/>
            <w:tcPrChange w:id="18448" w:author="Στάθης Καπ" w:date="2023-03-03T06:26:00Z">
              <w:tcPr>
                <w:tcW w:w="544" w:type="dxa"/>
                <w:vAlign w:val="bottom"/>
              </w:tcPr>
            </w:tcPrChange>
          </w:tcPr>
          <w:p w14:paraId="7EE47B7E" w14:textId="76B5D05B" w:rsidR="00C87CFE" w:rsidRPr="00CD1347" w:rsidRDefault="00C87CFE" w:rsidP="00C87CFE">
            <w:pPr>
              <w:jc w:val="center"/>
              <w:rPr>
                <w:ins w:id="18449" w:author="Στάθης Καπ" w:date="2023-03-03T03:57:00Z"/>
                <w:rFonts w:cstheme="minorHAnsi"/>
                <w:sz w:val="16"/>
                <w:szCs w:val="16"/>
              </w:rPr>
            </w:pPr>
            <w:ins w:id="18450" w:author="Στάθης Καπ" w:date="2023-03-03T06:20:00Z">
              <w:r>
                <w:rPr>
                  <w:rFonts w:ascii="Calibri" w:hAnsi="Calibri" w:cs="Calibri"/>
                  <w:color w:val="000000"/>
                  <w:sz w:val="16"/>
                  <w:szCs w:val="16"/>
                </w:rPr>
                <w:t>1420</w:t>
              </w:r>
            </w:ins>
          </w:p>
        </w:tc>
        <w:tc>
          <w:tcPr>
            <w:tcW w:w="621" w:type="dxa"/>
            <w:vAlign w:val="center"/>
            <w:tcPrChange w:id="18451" w:author="Στάθης Καπ" w:date="2023-03-03T06:26:00Z">
              <w:tcPr>
                <w:tcW w:w="621" w:type="dxa"/>
                <w:vAlign w:val="bottom"/>
              </w:tcPr>
            </w:tcPrChange>
          </w:tcPr>
          <w:p w14:paraId="1E629446" w14:textId="05ED729C" w:rsidR="00C87CFE" w:rsidRPr="00CD1347" w:rsidRDefault="00C87CFE" w:rsidP="00C87CFE">
            <w:pPr>
              <w:jc w:val="center"/>
              <w:rPr>
                <w:ins w:id="18452" w:author="Στάθης Καπ" w:date="2023-03-03T03:57:00Z"/>
                <w:rFonts w:cstheme="minorHAnsi"/>
                <w:sz w:val="16"/>
                <w:szCs w:val="16"/>
              </w:rPr>
            </w:pPr>
            <w:ins w:id="18453" w:author="Στάθης Καπ" w:date="2023-03-03T06:20:00Z">
              <w:r>
                <w:rPr>
                  <w:rFonts w:ascii="Calibri" w:hAnsi="Calibri" w:cs="Calibri"/>
                  <w:color w:val="000000"/>
                  <w:sz w:val="16"/>
                  <w:szCs w:val="16"/>
                </w:rPr>
                <w:t>0.814</w:t>
              </w:r>
            </w:ins>
          </w:p>
        </w:tc>
        <w:tc>
          <w:tcPr>
            <w:tcW w:w="669" w:type="dxa"/>
            <w:vAlign w:val="center"/>
            <w:tcPrChange w:id="18454" w:author="Στάθης Καπ" w:date="2023-03-03T06:26:00Z">
              <w:tcPr>
                <w:tcW w:w="669" w:type="dxa"/>
                <w:vAlign w:val="center"/>
              </w:tcPr>
            </w:tcPrChange>
          </w:tcPr>
          <w:p w14:paraId="46DF12E0" w14:textId="01528079" w:rsidR="00C87CFE" w:rsidRPr="00CD1347" w:rsidRDefault="00C87CFE" w:rsidP="00C87CFE">
            <w:pPr>
              <w:jc w:val="center"/>
              <w:rPr>
                <w:ins w:id="18455" w:author="Στάθης Καπ" w:date="2023-03-03T03:57:00Z"/>
                <w:rFonts w:cstheme="minorHAnsi"/>
                <w:sz w:val="16"/>
                <w:szCs w:val="16"/>
              </w:rPr>
            </w:pPr>
            <w:ins w:id="18456" w:author="Στάθης Καπ" w:date="2023-03-03T06:20:00Z">
              <w:r>
                <w:rPr>
                  <w:rFonts w:ascii="Calibri" w:hAnsi="Calibri" w:cstheme="minorHAnsi"/>
                  <w:color w:val="000000"/>
                  <w:sz w:val="16"/>
                  <w:szCs w:val="16"/>
                </w:rPr>
                <w:t>4.7</w:t>
              </w:r>
            </w:ins>
          </w:p>
        </w:tc>
        <w:tc>
          <w:tcPr>
            <w:tcW w:w="543" w:type="dxa"/>
            <w:vAlign w:val="center"/>
            <w:tcPrChange w:id="18457" w:author="Στάθης Καπ" w:date="2023-03-03T06:26:00Z">
              <w:tcPr>
                <w:tcW w:w="543" w:type="dxa"/>
                <w:vAlign w:val="bottom"/>
              </w:tcPr>
            </w:tcPrChange>
          </w:tcPr>
          <w:p w14:paraId="76E40638" w14:textId="7D9C7951" w:rsidR="00C87CFE" w:rsidRPr="00CD1347" w:rsidRDefault="00C87CFE" w:rsidP="00C87CFE">
            <w:pPr>
              <w:jc w:val="center"/>
              <w:rPr>
                <w:ins w:id="18458" w:author="Στάθης Καπ" w:date="2023-03-03T03:57:00Z"/>
                <w:rFonts w:cstheme="minorHAnsi"/>
                <w:sz w:val="16"/>
                <w:szCs w:val="16"/>
              </w:rPr>
            </w:pPr>
            <w:ins w:id="18459" w:author="Στάθης Καπ" w:date="2023-03-03T06:20:00Z">
              <w:r>
                <w:rPr>
                  <w:rFonts w:ascii="Calibri" w:hAnsi="Calibri" w:cs="Calibri"/>
                  <w:color w:val="000000"/>
                  <w:sz w:val="16"/>
                  <w:szCs w:val="16"/>
                </w:rPr>
                <w:t>1410</w:t>
              </w:r>
            </w:ins>
          </w:p>
        </w:tc>
        <w:tc>
          <w:tcPr>
            <w:tcW w:w="621" w:type="dxa"/>
            <w:vAlign w:val="center"/>
            <w:tcPrChange w:id="18460" w:author="Στάθης Καπ" w:date="2023-03-03T06:26:00Z">
              <w:tcPr>
                <w:tcW w:w="621" w:type="dxa"/>
                <w:vAlign w:val="bottom"/>
              </w:tcPr>
            </w:tcPrChange>
          </w:tcPr>
          <w:p w14:paraId="24CF934C" w14:textId="1C607660" w:rsidR="00C87CFE" w:rsidRPr="00CD1347" w:rsidRDefault="00C87CFE" w:rsidP="00C87CFE">
            <w:pPr>
              <w:jc w:val="center"/>
              <w:rPr>
                <w:ins w:id="18461" w:author="Στάθης Καπ" w:date="2023-03-03T03:57:00Z"/>
                <w:rFonts w:cstheme="minorHAnsi"/>
                <w:sz w:val="16"/>
                <w:szCs w:val="16"/>
              </w:rPr>
            </w:pPr>
            <w:ins w:id="18462" w:author="Στάθης Καπ" w:date="2023-03-03T06:20:00Z">
              <w:r>
                <w:rPr>
                  <w:rFonts w:ascii="Calibri" w:hAnsi="Calibri" w:cs="Calibri"/>
                  <w:color w:val="000000"/>
                  <w:sz w:val="16"/>
                  <w:szCs w:val="16"/>
                </w:rPr>
                <w:t>0.438</w:t>
              </w:r>
            </w:ins>
          </w:p>
        </w:tc>
        <w:tc>
          <w:tcPr>
            <w:tcW w:w="669" w:type="dxa"/>
            <w:vAlign w:val="center"/>
            <w:tcPrChange w:id="18463" w:author="Στάθης Καπ" w:date="2023-03-03T06:26:00Z">
              <w:tcPr>
                <w:tcW w:w="669" w:type="dxa"/>
                <w:vAlign w:val="center"/>
              </w:tcPr>
            </w:tcPrChange>
          </w:tcPr>
          <w:p w14:paraId="4A529550" w14:textId="3BAA09A2" w:rsidR="00C87CFE" w:rsidRPr="00CD1347" w:rsidRDefault="00C87CFE" w:rsidP="00C87CFE">
            <w:pPr>
              <w:jc w:val="center"/>
              <w:rPr>
                <w:ins w:id="18464" w:author="Στάθης Καπ" w:date="2023-03-03T03:57:00Z"/>
                <w:rFonts w:cstheme="minorHAnsi"/>
                <w:sz w:val="16"/>
                <w:szCs w:val="16"/>
              </w:rPr>
            </w:pPr>
            <w:ins w:id="18465" w:author="Στάθης Καπ" w:date="2023-03-03T06:20:00Z">
              <w:r>
                <w:rPr>
                  <w:rFonts w:ascii="Calibri" w:hAnsi="Calibri" w:cstheme="minorHAnsi"/>
                  <w:color w:val="000000"/>
                  <w:sz w:val="16"/>
                  <w:szCs w:val="16"/>
                </w:rPr>
                <w:t>0.7</w:t>
              </w:r>
            </w:ins>
          </w:p>
        </w:tc>
        <w:tc>
          <w:tcPr>
            <w:tcW w:w="508" w:type="dxa"/>
            <w:vAlign w:val="center"/>
            <w:tcPrChange w:id="18466" w:author="Στάθης Καπ" w:date="2023-03-03T06:26:00Z">
              <w:tcPr>
                <w:tcW w:w="508" w:type="dxa"/>
                <w:vAlign w:val="bottom"/>
              </w:tcPr>
            </w:tcPrChange>
          </w:tcPr>
          <w:p w14:paraId="5D36FB92" w14:textId="0EEF527D" w:rsidR="00C87CFE" w:rsidRPr="00CD1347" w:rsidRDefault="00C87CFE" w:rsidP="00C87CFE">
            <w:pPr>
              <w:jc w:val="center"/>
              <w:rPr>
                <w:ins w:id="18467" w:author="Στάθης Καπ" w:date="2023-03-03T03:57:00Z"/>
                <w:rFonts w:cstheme="minorHAnsi"/>
                <w:sz w:val="16"/>
                <w:szCs w:val="16"/>
              </w:rPr>
            </w:pPr>
            <w:ins w:id="18468" w:author="Στάθης Καπ" w:date="2023-03-03T06:20:00Z">
              <w:r>
                <w:rPr>
                  <w:rFonts w:ascii="Calibri" w:hAnsi="Calibri" w:cs="Calibri"/>
                  <w:color w:val="000000"/>
                  <w:sz w:val="16"/>
                  <w:szCs w:val="16"/>
                </w:rPr>
                <w:t>1370</w:t>
              </w:r>
            </w:ins>
          </w:p>
        </w:tc>
        <w:tc>
          <w:tcPr>
            <w:tcW w:w="541" w:type="dxa"/>
            <w:vAlign w:val="center"/>
            <w:tcPrChange w:id="18469" w:author="Στάθης Καπ" w:date="2023-03-03T06:26:00Z">
              <w:tcPr>
                <w:tcW w:w="541" w:type="dxa"/>
                <w:vAlign w:val="bottom"/>
              </w:tcPr>
            </w:tcPrChange>
          </w:tcPr>
          <w:p w14:paraId="215E0441" w14:textId="3A13EEF8" w:rsidR="00C87CFE" w:rsidRPr="00CD1347" w:rsidRDefault="00C87CFE" w:rsidP="00C87CFE">
            <w:pPr>
              <w:jc w:val="center"/>
              <w:rPr>
                <w:ins w:id="18470" w:author="Στάθης Καπ" w:date="2023-03-03T03:57:00Z"/>
                <w:rFonts w:cstheme="minorHAnsi"/>
                <w:sz w:val="16"/>
                <w:szCs w:val="16"/>
              </w:rPr>
            </w:pPr>
            <w:ins w:id="18471" w:author="Στάθης Καπ" w:date="2023-03-03T06:20:00Z">
              <w:r>
                <w:rPr>
                  <w:rFonts w:ascii="Calibri" w:hAnsi="Calibri" w:cs="Calibri"/>
                  <w:color w:val="000000"/>
                  <w:sz w:val="16"/>
                  <w:szCs w:val="16"/>
                </w:rPr>
                <w:t>0.439</w:t>
              </w:r>
            </w:ins>
          </w:p>
        </w:tc>
        <w:tc>
          <w:tcPr>
            <w:tcW w:w="589" w:type="dxa"/>
            <w:vAlign w:val="center"/>
            <w:tcPrChange w:id="18472" w:author="Στάθης Καπ" w:date="2023-03-03T06:26:00Z">
              <w:tcPr>
                <w:tcW w:w="589" w:type="dxa"/>
                <w:vAlign w:val="center"/>
              </w:tcPr>
            </w:tcPrChange>
          </w:tcPr>
          <w:p w14:paraId="2ED600E4" w14:textId="29C37DC1" w:rsidR="00C87CFE" w:rsidRPr="00CD1347" w:rsidRDefault="00C87CFE" w:rsidP="00C87CFE">
            <w:pPr>
              <w:jc w:val="center"/>
              <w:rPr>
                <w:ins w:id="18473" w:author="Στάθης Καπ" w:date="2023-03-03T03:57:00Z"/>
                <w:rFonts w:cstheme="minorHAnsi"/>
                <w:sz w:val="16"/>
                <w:szCs w:val="16"/>
              </w:rPr>
            </w:pPr>
            <w:ins w:id="18474" w:author="Στάθης Καπ" w:date="2023-03-03T06:20:00Z">
              <w:r>
                <w:rPr>
                  <w:rFonts w:ascii="Calibri" w:hAnsi="Calibri" w:cstheme="minorHAnsi"/>
                  <w:color w:val="000000"/>
                  <w:sz w:val="16"/>
                  <w:szCs w:val="16"/>
                </w:rPr>
                <w:t>3.52</w:t>
              </w:r>
            </w:ins>
          </w:p>
        </w:tc>
        <w:tc>
          <w:tcPr>
            <w:tcW w:w="463" w:type="dxa"/>
            <w:vAlign w:val="center"/>
            <w:tcPrChange w:id="18475" w:author="Στάθης Καπ" w:date="2023-03-03T06:26:00Z">
              <w:tcPr>
                <w:tcW w:w="463" w:type="dxa"/>
                <w:vAlign w:val="bottom"/>
              </w:tcPr>
            </w:tcPrChange>
          </w:tcPr>
          <w:p w14:paraId="62ECE50C" w14:textId="0DACD4F4" w:rsidR="00C87CFE" w:rsidRPr="00CD1347" w:rsidRDefault="00C87CFE" w:rsidP="00C87CFE">
            <w:pPr>
              <w:jc w:val="center"/>
              <w:rPr>
                <w:ins w:id="18476" w:author="Στάθης Καπ" w:date="2023-03-03T03:57:00Z"/>
                <w:rFonts w:cstheme="minorHAnsi"/>
                <w:sz w:val="16"/>
                <w:szCs w:val="16"/>
              </w:rPr>
            </w:pPr>
            <w:ins w:id="18477" w:author="Στάθης Καπ" w:date="2023-03-03T06:20:00Z">
              <w:r>
                <w:rPr>
                  <w:rFonts w:ascii="Calibri" w:hAnsi="Calibri" w:cs="Calibri"/>
                  <w:color w:val="000000"/>
                  <w:sz w:val="16"/>
                  <w:szCs w:val="16"/>
                </w:rPr>
                <w:t>1370</w:t>
              </w:r>
            </w:ins>
          </w:p>
        </w:tc>
        <w:tc>
          <w:tcPr>
            <w:tcW w:w="541" w:type="dxa"/>
            <w:vAlign w:val="center"/>
            <w:tcPrChange w:id="18478" w:author="Στάθης Καπ" w:date="2023-03-03T06:26:00Z">
              <w:tcPr>
                <w:tcW w:w="541" w:type="dxa"/>
                <w:vAlign w:val="bottom"/>
              </w:tcPr>
            </w:tcPrChange>
          </w:tcPr>
          <w:p w14:paraId="351BDC5F" w14:textId="4E64EBA3" w:rsidR="00C87CFE" w:rsidRPr="00CD1347" w:rsidRDefault="00C87CFE" w:rsidP="00C87CFE">
            <w:pPr>
              <w:jc w:val="center"/>
              <w:rPr>
                <w:ins w:id="18479" w:author="Στάθης Καπ" w:date="2023-03-03T03:57:00Z"/>
                <w:rFonts w:cstheme="minorHAnsi"/>
                <w:sz w:val="16"/>
                <w:szCs w:val="16"/>
              </w:rPr>
            </w:pPr>
            <w:ins w:id="18480" w:author="Στάθης Καπ" w:date="2023-03-03T06:20:00Z">
              <w:r>
                <w:rPr>
                  <w:rFonts w:ascii="Calibri" w:hAnsi="Calibri" w:cs="Calibri"/>
                  <w:color w:val="000000"/>
                  <w:sz w:val="16"/>
                  <w:szCs w:val="16"/>
                </w:rPr>
                <w:t>0.22</w:t>
              </w:r>
            </w:ins>
          </w:p>
        </w:tc>
        <w:tc>
          <w:tcPr>
            <w:tcW w:w="589" w:type="dxa"/>
            <w:vAlign w:val="center"/>
            <w:tcPrChange w:id="18481" w:author="Στάθης Καπ" w:date="2023-03-03T06:26:00Z">
              <w:tcPr>
                <w:tcW w:w="589" w:type="dxa"/>
                <w:vAlign w:val="center"/>
              </w:tcPr>
            </w:tcPrChange>
          </w:tcPr>
          <w:p w14:paraId="08E1E848" w14:textId="10B0AF7F" w:rsidR="00C87CFE" w:rsidRPr="00CD1347" w:rsidRDefault="00C87CFE" w:rsidP="00C87CFE">
            <w:pPr>
              <w:jc w:val="center"/>
              <w:rPr>
                <w:ins w:id="18482" w:author="Στάθης Καπ" w:date="2023-03-03T03:57:00Z"/>
                <w:rFonts w:cstheme="minorHAnsi"/>
                <w:sz w:val="16"/>
                <w:szCs w:val="16"/>
              </w:rPr>
            </w:pPr>
            <w:ins w:id="18483"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184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85" w:author="Στάθης Καπ" w:date="2023-03-03T03:57:00Z"/>
        </w:trPr>
        <w:tc>
          <w:tcPr>
            <w:tcW w:w="515" w:type="dxa"/>
            <w:tcBorders>
              <w:top w:val="nil"/>
              <w:bottom w:val="nil"/>
              <w:right w:val="single" w:sz="4" w:space="0" w:color="auto"/>
            </w:tcBorders>
            <w:shd w:val="clear" w:color="auto" w:fill="E7E6E6" w:themeFill="background2"/>
            <w:vAlign w:val="bottom"/>
            <w:tcPrChange w:id="18486" w:author="Στάθης Καπ" w:date="2023-03-03T06:26:00Z">
              <w:tcPr>
                <w:tcW w:w="515" w:type="dxa"/>
                <w:vAlign w:val="bottom"/>
              </w:tcPr>
            </w:tcPrChange>
          </w:tcPr>
          <w:p w14:paraId="4672E596" w14:textId="61C8281A" w:rsidR="00C87CFE" w:rsidRPr="00CD1347" w:rsidRDefault="00C87CFE" w:rsidP="00C87CFE">
            <w:pPr>
              <w:jc w:val="center"/>
              <w:rPr>
                <w:ins w:id="18487" w:author="Στάθης Καπ" w:date="2023-03-03T03:57:00Z"/>
                <w:sz w:val="16"/>
                <w:szCs w:val="16"/>
              </w:rPr>
            </w:pPr>
            <w:ins w:id="18488" w:author="Στάθης Καπ" w:date="2023-03-03T04:06:00Z">
              <w:r w:rsidRPr="00CD1347">
                <w:rPr>
                  <w:rFonts w:ascii="Calibri" w:hAnsi="Calibri" w:cs="Calibri"/>
                  <w:color w:val="000000"/>
                  <w:sz w:val="16"/>
                  <w:szCs w:val="16"/>
                  <w:rPrChange w:id="18489"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18490" w:author="Στάθης Καπ" w:date="2023-03-03T06:26:00Z">
              <w:tcPr>
                <w:tcW w:w="560" w:type="dxa"/>
              </w:tcPr>
            </w:tcPrChange>
          </w:tcPr>
          <w:p w14:paraId="40DE90CC" w14:textId="4C396217" w:rsidR="00C87CFE" w:rsidRPr="00CD1347" w:rsidRDefault="00C87CFE" w:rsidP="00C87CFE">
            <w:pPr>
              <w:jc w:val="center"/>
              <w:rPr>
                <w:ins w:id="18491" w:author="Στάθης Καπ" w:date="2023-03-03T03:57:00Z"/>
                <w:rFonts w:cstheme="minorHAnsi"/>
                <w:sz w:val="16"/>
                <w:szCs w:val="16"/>
              </w:rPr>
            </w:pPr>
            <w:ins w:id="18492" w:author="Στάθης Καπ" w:date="2023-03-03T06:20:00Z">
              <w:r>
                <w:rPr>
                  <w:rFonts w:ascii="Calibri" w:hAnsi="Calibri" w:cs="Calibri"/>
                  <w:color w:val="000000"/>
                  <w:sz w:val="16"/>
                  <w:szCs w:val="16"/>
                </w:rPr>
                <w:t>1470</w:t>
              </w:r>
            </w:ins>
          </w:p>
        </w:tc>
        <w:tc>
          <w:tcPr>
            <w:tcW w:w="855" w:type="dxa"/>
            <w:vAlign w:val="center"/>
            <w:tcPrChange w:id="18493" w:author="Στάθης Καπ" w:date="2023-03-03T06:26:00Z">
              <w:tcPr>
                <w:tcW w:w="855" w:type="dxa"/>
              </w:tcPr>
            </w:tcPrChange>
          </w:tcPr>
          <w:p w14:paraId="3565ABC4" w14:textId="2F45829F" w:rsidR="00C87CFE" w:rsidRPr="00CD1347" w:rsidRDefault="00C87CFE" w:rsidP="00C87CFE">
            <w:pPr>
              <w:jc w:val="center"/>
              <w:rPr>
                <w:ins w:id="18494" w:author="Στάθης Καπ" w:date="2023-03-03T03:57:00Z"/>
                <w:rFonts w:cstheme="minorHAnsi"/>
                <w:sz w:val="16"/>
                <w:szCs w:val="16"/>
              </w:rPr>
            </w:pPr>
            <w:ins w:id="18495" w:author="Στάθης Καπ" w:date="2023-03-03T06:20:00Z">
              <w:r>
                <w:rPr>
                  <w:rFonts w:ascii="Calibri" w:hAnsi="Calibri" w:cs="Calibri"/>
                  <w:color w:val="000000"/>
                  <w:sz w:val="16"/>
                  <w:szCs w:val="16"/>
                </w:rPr>
                <w:t>1450</w:t>
              </w:r>
            </w:ins>
          </w:p>
        </w:tc>
        <w:tc>
          <w:tcPr>
            <w:tcW w:w="544" w:type="dxa"/>
            <w:vAlign w:val="center"/>
            <w:tcPrChange w:id="18496" w:author="Στάθης Καπ" w:date="2023-03-03T06:26:00Z">
              <w:tcPr>
                <w:tcW w:w="544" w:type="dxa"/>
                <w:vAlign w:val="bottom"/>
              </w:tcPr>
            </w:tcPrChange>
          </w:tcPr>
          <w:p w14:paraId="187B46E3" w14:textId="557B3313" w:rsidR="00C87CFE" w:rsidRPr="00CD1347" w:rsidRDefault="00C87CFE" w:rsidP="00C87CFE">
            <w:pPr>
              <w:jc w:val="center"/>
              <w:rPr>
                <w:ins w:id="18497" w:author="Στάθης Καπ" w:date="2023-03-03T03:57:00Z"/>
                <w:rFonts w:cstheme="minorHAnsi"/>
                <w:sz w:val="16"/>
                <w:szCs w:val="16"/>
              </w:rPr>
            </w:pPr>
            <w:ins w:id="18498" w:author="Στάθης Καπ" w:date="2023-03-03T06:20:00Z">
              <w:r>
                <w:rPr>
                  <w:rFonts w:ascii="Calibri" w:hAnsi="Calibri" w:cs="Calibri"/>
                  <w:color w:val="000000"/>
                  <w:sz w:val="16"/>
                  <w:szCs w:val="16"/>
                </w:rPr>
                <w:t>1410</w:t>
              </w:r>
            </w:ins>
          </w:p>
        </w:tc>
        <w:tc>
          <w:tcPr>
            <w:tcW w:w="621" w:type="dxa"/>
            <w:vAlign w:val="center"/>
            <w:tcPrChange w:id="18499" w:author="Στάθης Καπ" w:date="2023-03-03T06:26:00Z">
              <w:tcPr>
                <w:tcW w:w="621" w:type="dxa"/>
                <w:vAlign w:val="bottom"/>
              </w:tcPr>
            </w:tcPrChange>
          </w:tcPr>
          <w:p w14:paraId="4C5B2D48" w14:textId="63D61DC1" w:rsidR="00C87CFE" w:rsidRPr="00CD1347" w:rsidRDefault="00C87CFE" w:rsidP="00C87CFE">
            <w:pPr>
              <w:jc w:val="center"/>
              <w:rPr>
                <w:ins w:id="18500" w:author="Στάθης Καπ" w:date="2023-03-03T03:57:00Z"/>
                <w:rFonts w:cstheme="minorHAnsi"/>
                <w:sz w:val="16"/>
                <w:szCs w:val="16"/>
              </w:rPr>
            </w:pPr>
            <w:ins w:id="18501" w:author="Στάθης Καπ" w:date="2023-03-03T06:20:00Z">
              <w:r>
                <w:rPr>
                  <w:rFonts w:ascii="Calibri" w:hAnsi="Calibri" w:cs="Calibri"/>
                  <w:color w:val="000000"/>
                  <w:sz w:val="16"/>
                  <w:szCs w:val="16"/>
                </w:rPr>
                <w:t>0.482</w:t>
              </w:r>
            </w:ins>
          </w:p>
        </w:tc>
        <w:tc>
          <w:tcPr>
            <w:tcW w:w="669" w:type="dxa"/>
            <w:vAlign w:val="center"/>
            <w:tcPrChange w:id="18502" w:author="Στάθης Καπ" w:date="2023-03-03T06:26:00Z">
              <w:tcPr>
                <w:tcW w:w="669" w:type="dxa"/>
                <w:vAlign w:val="center"/>
              </w:tcPr>
            </w:tcPrChange>
          </w:tcPr>
          <w:p w14:paraId="60E5138C" w14:textId="28405D7D" w:rsidR="00C87CFE" w:rsidRPr="00CD1347" w:rsidRDefault="00C87CFE" w:rsidP="00C87CFE">
            <w:pPr>
              <w:jc w:val="center"/>
              <w:rPr>
                <w:ins w:id="18503" w:author="Στάθης Καπ" w:date="2023-03-03T03:57:00Z"/>
                <w:rFonts w:cstheme="minorHAnsi"/>
                <w:sz w:val="16"/>
                <w:szCs w:val="16"/>
              </w:rPr>
            </w:pPr>
            <w:ins w:id="18504" w:author="Στάθης Καπ" w:date="2023-03-03T06:20:00Z">
              <w:r>
                <w:rPr>
                  <w:rFonts w:ascii="Calibri" w:hAnsi="Calibri" w:cstheme="minorHAnsi"/>
                  <w:color w:val="000000"/>
                  <w:sz w:val="16"/>
                  <w:szCs w:val="16"/>
                </w:rPr>
                <w:t>4.08</w:t>
              </w:r>
            </w:ins>
          </w:p>
        </w:tc>
        <w:tc>
          <w:tcPr>
            <w:tcW w:w="543" w:type="dxa"/>
            <w:vAlign w:val="center"/>
            <w:tcPrChange w:id="18505" w:author="Στάθης Καπ" w:date="2023-03-03T06:26:00Z">
              <w:tcPr>
                <w:tcW w:w="543" w:type="dxa"/>
                <w:vAlign w:val="bottom"/>
              </w:tcPr>
            </w:tcPrChange>
          </w:tcPr>
          <w:p w14:paraId="4F2BCD62" w14:textId="2804ED3E" w:rsidR="00C87CFE" w:rsidRPr="00CD1347" w:rsidRDefault="00C87CFE" w:rsidP="00C87CFE">
            <w:pPr>
              <w:jc w:val="center"/>
              <w:rPr>
                <w:ins w:id="18506" w:author="Στάθης Καπ" w:date="2023-03-03T03:57:00Z"/>
                <w:rFonts w:cstheme="minorHAnsi"/>
                <w:sz w:val="16"/>
                <w:szCs w:val="16"/>
              </w:rPr>
            </w:pPr>
            <w:ins w:id="18507" w:author="Στάθης Καπ" w:date="2023-03-03T06:20:00Z">
              <w:r>
                <w:rPr>
                  <w:rFonts w:ascii="Calibri" w:hAnsi="Calibri" w:cs="Calibri"/>
                  <w:color w:val="000000"/>
                  <w:sz w:val="16"/>
                  <w:szCs w:val="16"/>
                </w:rPr>
                <w:t>1430</w:t>
              </w:r>
            </w:ins>
          </w:p>
        </w:tc>
        <w:tc>
          <w:tcPr>
            <w:tcW w:w="621" w:type="dxa"/>
            <w:vAlign w:val="center"/>
            <w:tcPrChange w:id="18508" w:author="Στάθης Καπ" w:date="2023-03-03T06:26:00Z">
              <w:tcPr>
                <w:tcW w:w="621" w:type="dxa"/>
                <w:vAlign w:val="bottom"/>
              </w:tcPr>
            </w:tcPrChange>
          </w:tcPr>
          <w:p w14:paraId="5E72F52D" w14:textId="1AFC257D" w:rsidR="00C87CFE" w:rsidRPr="00CD1347" w:rsidRDefault="00C87CFE" w:rsidP="00C87CFE">
            <w:pPr>
              <w:jc w:val="center"/>
              <w:rPr>
                <w:ins w:id="18509" w:author="Στάθης Καπ" w:date="2023-03-03T03:57:00Z"/>
                <w:rFonts w:cstheme="minorHAnsi"/>
                <w:sz w:val="16"/>
                <w:szCs w:val="16"/>
              </w:rPr>
            </w:pPr>
            <w:ins w:id="18510" w:author="Στάθης Καπ" w:date="2023-03-03T06:20:00Z">
              <w:r>
                <w:rPr>
                  <w:rFonts w:ascii="Calibri" w:hAnsi="Calibri" w:cs="Calibri"/>
                  <w:color w:val="000000"/>
                  <w:sz w:val="16"/>
                  <w:szCs w:val="16"/>
                </w:rPr>
                <w:t>0.378</w:t>
              </w:r>
            </w:ins>
          </w:p>
        </w:tc>
        <w:tc>
          <w:tcPr>
            <w:tcW w:w="669" w:type="dxa"/>
            <w:vAlign w:val="center"/>
            <w:tcPrChange w:id="18511" w:author="Στάθης Καπ" w:date="2023-03-03T06:26:00Z">
              <w:tcPr>
                <w:tcW w:w="669" w:type="dxa"/>
                <w:vAlign w:val="center"/>
              </w:tcPr>
            </w:tcPrChange>
          </w:tcPr>
          <w:p w14:paraId="7B34B19C" w14:textId="5636F0BE" w:rsidR="00C87CFE" w:rsidRPr="00CD1347" w:rsidRDefault="00C87CFE" w:rsidP="00C87CFE">
            <w:pPr>
              <w:jc w:val="center"/>
              <w:rPr>
                <w:ins w:id="18512" w:author="Στάθης Καπ" w:date="2023-03-03T03:57:00Z"/>
                <w:rFonts w:cstheme="minorHAnsi"/>
                <w:sz w:val="16"/>
                <w:szCs w:val="16"/>
              </w:rPr>
            </w:pPr>
            <w:ins w:id="18513" w:author="Στάθης Καπ" w:date="2023-03-03T06:20:00Z">
              <w:r>
                <w:rPr>
                  <w:rFonts w:ascii="Calibri" w:hAnsi="Calibri" w:cstheme="minorHAnsi"/>
                  <w:color w:val="000000"/>
                  <w:sz w:val="16"/>
                  <w:szCs w:val="16"/>
                </w:rPr>
                <w:t>-1.42</w:t>
              </w:r>
            </w:ins>
          </w:p>
        </w:tc>
        <w:tc>
          <w:tcPr>
            <w:tcW w:w="508" w:type="dxa"/>
            <w:vAlign w:val="center"/>
            <w:tcPrChange w:id="18514" w:author="Στάθης Καπ" w:date="2023-03-03T06:26:00Z">
              <w:tcPr>
                <w:tcW w:w="508" w:type="dxa"/>
                <w:vAlign w:val="bottom"/>
              </w:tcPr>
            </w:tcPrChange>
          </w:tcPr>
          <w:p w14:paraId="2F8EADF3" w14:textId="6F74FE80" w:rsidR="00C87CFE" w:rsidRPr="00CD1347" w:rsidRDefault="00C87CFE" w:rsidP="00C87CFE">
            <w:pPr>
              <w:jc w:val="center"/>
              <w:rPr>
                <w:ins w:id="18515" w:author="Στάθης Καπ" w:date="2023-03-03T03:57:00Z"/>
                <w:rFonts w:cstheme="minorHAnsi"/>
                <w:sz w:val="16"/>
                <w:szCs w:val="16"/>
              </w:rPr>
            </w:pPr>
            <w:ins w:id="18516" w:author="Στάθης Καπ" w:date="2023-03-03T06:20:00Z">
              <w:r>
                <w:rPr>
                  <w:rFonts w:ascii="Calibri" w:hAnsi="Calibri" w:cs="Calibri"/>
                  <w:color w:val="000000"/>
                  <w:sz w:val="16"/>
                  <w:szCs w:val="16"/>
                </w:rPr>
                <w:t>1400</w:t>
              </w:r>
            </w:ins>
          </w:p>
        </w:tc>
        <w:tc>
          <w:tcPr>
            <w:tcW w:w="541" w:type="dxa"/>
            <w:vAlign w:val="center"/>
            <w:tcPrChange w:id="18517" w:author="Στάθης Καπ" w:date="2023-03-03T06:26:00Z">
              <w:tcPr>
                <w:tcW w:w="541" w:type="dxa"/>
                <w:vAlign w:val="bottom"/>
              </w:tcPr>
            </w:tcPrChange>
          </w:tcPr>
          <w:p w14:paraId="0FB41BEC" w14:textId="2072B620" w:rsidR="00C87CFE" w:rsidRPr="00CD1347" w:rsidRDefault="00C87CFE" w:rsidP="00C87CFE">
            <w:pPr>
              <w:jc w:val="center"/>
              <w:rPr>
                <w:ins w:id="18518" w:author="Στάθης Καπ" w:date="2023-03-03T03:57:00Z"/>
                <w:rFonts w:cstheme="minorHAnsi"/>
                <w:sz w:val="16"/>
                <w:szCs w:val="16"/>
              </w:rPr>
            </w:pPr>
            <w:ins w:id="18519" w:author="Στάθης Καπ" w:date="2023-03-03T06:20:00Z">
              <w:r>
                <w:rPr>
                  <w:rFonts w:ascii="Calibri" w:hAnsi="Calibri" w:cs="Calibri"/>
                  <w:color w:val="000000"/>
                  <w:sz w:val="16"/>
                  <w:szCs w:val="16"/>
                </w:rPr>
                <w:t>0.234</w:t>
              </w:r>
            </w:ins>
          </w:p>
        </w:tc>
        <w:tc>
          <w:tcPr>
            <w:tcW w:w="589" w:type="dxa"/>
            <w:vAlign w:val="center"/>
            <w:tcPrChange w:id="18520" w:author="Στάθης Καπ" w:date="2023-03-03T06:26:00Z">
              <w:tcPr>
                <w:tcW w:w="589" w:type="dxa"/>
                <w:vAlign w:val="center"/>
              </w:tcPr>
            </w:tcPrChange>
          </w:tcPr>
          <w:p w14:paraId="0B9FDBA5" w14:textId="6BC19C0D" w:rsidR="00C87CFE" w:rsidRPr="00CD1347" w:rsidRDefault="00C87CFE" w:rsidP="00C87CFE">
            <w:pPr>
              <w:jc w:val="center"/>
              <w:rPr>
                <w:ins w:id="18521" w:author="Στάθης Καπ" w:date="2023-03-03T03:57:00Z"/>
                <w:rFonts w:cstheme="minorHAnsi"/>
                <w:sz w:val="16"/>
                <w:szCs w:val="16"/>
              </w:rPr>
            </w:pPr>
            <w:ins w:id="18522" w:author="Στάθης Καπ" w:date="2023-03-03T06:20:00Z">
              <w:r>
                <w:rPr>
                  <w:rFonts w:ascii="Calibri" w:hAnsi="Calibri" w:cstheme="minorHAnsi"/>
                  <w:color w:val="000000"/>
                  <w:sz w:val="16"/>
                  <w:szCs w:val="16"/>
                </w:rPr>
                <w:t>0.71</w:t>
              </w:r>
            </w:ins>
          </w:p>
        </w:tc>
        <w:tc>
          <w:tcPr>
            <w:tcW w:w="463" w:type="dxa"/>
            <w:vAlign w:val="center"/>
            <w:tcPrChange w:id="18523" w:author="Στάθης Καπ" w:date="2023-03-03T06:26:00Z">
              <w:tcPr>
                <w:tcW w:w="463" w:type="dxa"/>
                <w:vAlign w:val="bottom"/>
              </w:tcPr>
            </w:tcPrChange>
          </w:tcPr>
          <w:p w14:paraId="0EB9F12E" w14:textId="12614DD2" w:rsidR="00C87CFE" w:rsidRPr="00CD1347" w:rsidRDefault="00C87CFE" w:rsidP="00C87CFE">
            <w:pPr>
              <w:jc w:val="center"/>
              <w:rPr>
                <w:ins w:id="18524" w:author="Στάθης Καπ" w:date="2023-03-03T03:57:00Z"/>
                <w:rFonts w:cstheme="minorHAnsi"/>
                <w:sz w:val="16"/>
                <w:szCs w:val="16"/>
              </w:rPr>
            </w:pPr>
            <w:ins w:id="18525" w:author="Στάθης Καπ" w:date="2023-03-03T06:20:00Z">
              <w:r>
                <w:rPr>
                  <w:rFonts w:ascii="Calibri" w:hAnsi="Calibri" w:cs="Calibri"/>
                  <w:color w:val="000000"/>
                  <w:sz w:val="16"/>
                  <w:szCs w:val="16"/>
                </w:rPr>
                <w:t>1380</w:t>
              </w:r>
            </w:ins>
          </w:p>
        </w:tc>
        <w:tc>
          <w:tcPr>
            <w:tcW w:w="541" w:type="dxa"/>
            <w:vAlign w:val="center"/>
            <w:tcPrChange w:id="18526" w:author="Στάθης Καπ" w:date="2023-03-03T06:26:00Z">
              <w:tcPr>
                <w:tcW w:w="541" w:type="dxa"/>
                <w:vAlign w:val="bottom"/>
              </w:tcPr>
            </w:tcPrChange>
          </w:tcPr>
          <w:p w14:paraId="0E6639F2" w14:textId="43121FA1" w:rsidR="00C87CFE" w:rsidRPr="00CD1347" w:rsidRDefault="00C87CFE" w:rsidP="00C87CFE">
            <w:pPr>
              <w:jc w:val="center"/>
              <w:rPr>
                <w:ins w:id="18527" w:author="Στάθης Καπ" w:date="2023-03-03T03:57:00Z"/>
                <w:rFonts w:cstheme="minorHAnsi"/>
                <w:sz w:val="16"/>
                <w:szCs w:val="16"/>
              </w:rPr>
            </w:pPr>
            <w:ins w:id="18528" w:author="Στάθης Καπ" w:date="2023-03-03T06:20:00Z">
              <w:r>
                <w:rPr>
                  <w:rFonts w:ascii="Calibri" w:hAnsi="Calibri" w:cs="Calibri"/>
                  <w:color w:val="000000"/>
                  <w:sz w:val="16"/>
                  <w:szCs w:val="16"/>
                </w:rPr>
                <w:t>0.236</w:t>
              </w:r>
            </w:ins>
          </w:p>
        </w:tc>
        <w:tc>
          <w:tcPr>
            <w:tcW w:w="589" w:type="dxa"/>
            <w:vAlign w:val="center"/>
            <w:tcPrChange w:id="18529" w:author="Στάθης Καπ" w:date="2023-03-03T06:26:00Z">
              <w:tcPr>
                <w:tcW w:w="589" w:type="dxa"/>
                <w:vAlign w:val="center"/>
              </w:tcPr>
            </w:tcPrChange>
          </w:tcPr>
          <w:p w14:paraId="02C9B04A" w14:textId="29543F47" w:rsidR="00C87CFE" w:rsidRPr="00CD1347" w:rsidRDefault="00C87CFE" w:rsidP="00C87CFE">
            <w:pPr>
              <w:jc w:val="center"/>
              <w:rPr>
                <w:ins w:id="18530" w:author="Στάθης Καπ" w:date="2023-03-03T03:57:00Z"/>
                <w:rFonts w:cstheme="minorHAnsi"/>
                <w:sz w:val="16"/>
                <w:szCs w:val="16"/>
              </w:rPr>
            </w:pPr>
            <w:ins w:id="18531"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185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33" w:author="Στάθης Καπ" w:date="2023-03-03T03:57:00Z"/>
        </w:trPr>
        <w:tc>
          <w:tcPr>
            <w:tcW w:w="515" w:type="dxa"/>
            <w:tcBorders>
              <w:top w:val="nil"/>
              <w:bottom w:val="nil"/>
              <w:right w:val="single" w:sz="4" w:space="0" w:color="auto"/>
            </w:tcBorders>
            <w:shd w:val="clear" w:color="auto" w:fill="E7E6E6" w:themeFill="background2"/>
            <w:vAlign w:val="bottom"/>
            <w:tcPrChange w:id="18534" w:author="Στάθης Καπ" w:date="2023-03-03T06:26:00Z">
              <w:tcPr>
                <w:tcW w:w="515" w:type="dxa"/>
                <w:vAlign w:val="bottom"/>
              </w:tcPr>
            </w:tcPrChange>
          </w:tcPr>
          <w:p w14:paraId="635C3DB4" w14:textId="3EFDD7AC" w:rsidR="00C87CFE" w:rsidRPr="00CD1347" w:rsidRDefault="00C87CFE" w:rsidP="00C87CFE">
            <w:pPr>
              <w:jc w:val="center"/>
              <w:rPr>
                <w:ins w:id="18535" w:author="Στάθης Καπ" w:date="2023-03-03T03:57:00Z"/>
                <w:sz w:val="16"/>
                <w:szCs w:val="16"/>
              </w:rPr>
            </w:pPr>
            <w:ins w:id="18536" w:author="Στάθης Καπ" w:date="2023-03-03T04:06:00Z">
              <w:r w:rsidRPr="00CD1347">
                <w:rPr>
                  <w:rFonts w:ascii="Calibri" w:hAnsi="Calibri" w:cs="Calibri"/>
                  <w:color w:val="000000"/>
                  <w:sz w:val="16"/>
                  <w:szCs w:val="16"/>
                  <w:rPrChange w:id="18537"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18538" w:author="Στάθης Καπ" w:date="2023-03-03T06:26:00Z">
              <w:tcPr>
                <w:tcW w:w="560" w:type="dxa"/>
              </w:tcPr>
            </w:tcPrChange>
          </w:tcPr>
          <w:p w14:paraId="64B81B19" w14:textId="131278FD" w:rsidR="00C87CFE" w:rsidRPr="00CD1347" w:rsidRDefault="00C87CFE" w:rsidP="00C87CFE">
            <w:pPr>
              <w:jc w:val="center"/>
              <w:rPr>
                <w:ins w:id="18539" w:author="Στάθης Καπ" w:date="2023-03-03T03:57:00Z"/>
                <w:rFonts w:cstheme="minorHAnsi"/>
                <w:sz w:val="16"/>
                <w:szCs w:val="16"/>
              </w:rPr>
            </w:pPr>
            <w:ins w:id="18540" w:author="Στάθης Καπ" w:date="2023-03-03T06:20:00Z">
              <w:r>
                <w:rPr>
                  <w:rFonts w:ascii="Calibri" w:hAnsi="Calibri" w:cs="Calibri"/>
                  <w:color w:val="000000"/>
                  <w:sz w:val="16"/>
                  <w:szCs w:val="16"/>
                </w:rPr>
                <w:t>1480</w:t>
              </w:r>
            </w:ins>
          </w:p>
        </w:tc>
        <w:tc>
          <w:tcPr>
            <w:tcW w:w="855" w:type="dxa"/>
            <w:vAlign w:val="center"/>
            <w:tcPrChange w:id="18541" w:author="Στάθης Καπ" w:date="2023-03-03T06:26:00Z">
              <w:tcPr>
                <w:tcW w:w="855" w:type="dxa"/>
              </w:tcPr>
            </w:tcPrChange>
          </w:tcPr>
          <w:p w14:paraId="05F47FD4" w14:textId="239D0BDF" w:rsidR="00C87CFE" w:rsidRPr="00CD1347" w:rsidRDefault="00C87CFE" w:rsidP="00C87CFE">
            <w:pPr>
              <w:jc w:val="center"/>
              <w:rPr>
                <w:ins w:id="18542" w:author="Στάθης Καπ" w:date="2023-03-03T03:57:00Z"/>
                <w:rFonts w:cstheme="minorHAnsi"/>
                <w:sz w:val="16"/>
                <w:szCs w:val="16"/>
              </w:rPr>
            </w:pPr>
            <w:ins w:id="18543" w:author="Στάθης Καπ" w:date="2023-03-03T06:20:00Z">
              <w:r>
                <w:rPr>
                  <w:rFonts w:ascii="Calibri" w:hAnsi="Calibri" w:cs="Calibri"/>
                  <w:color w:val="000000"/>
                  <w:sz w:val="16"/>
                  <w:szCs w:val="16"/>
                </w:rPr>
                <w:t>1440</w:t>
              </w:r>
            </w:ins>
          </w:p>
        </w:tc>
        <w:tc>
          <w:tcPr>
            <w:tcW w:w="544" w:type="dxa"/>
            <w:vAlign w:val="center"/>
            <w:tcPrChange w:id="18544" w:author="Στάθης Καπ" w:date="2023-03-03T06:26:00Z">
              <w:tcPr>
                <w:tcW w:w="544" w:type="dxa"/>
                <w:vAlign w:val="bottom"/>
              </w:tcPr>
            </w:tcPrChange>
          </w:tcPr>
          <w:p w14:paraId="0FD89128" w14:textId="73A0C976" w:rsidR="00C87CFE" w:rsidRPr="00CD1347" w:rsidRDefault="00C87CFE" w:rsidP="00C87CFE">
            <w:pPr>
              <w:jc w:val="center"/>
              <w:rPr>
                <w:ins w:id="18545" w:author="Στάθης Καπ" w:date="2023-03-03T03:57:00Z"/>
                <w:rFonts w:cstheme="minorHAnsi"/>
                <w:sz w:val="16"/>
                <w:szCs w:val="16"/>
              </w:rPr>
            </w:pPr>
            <w:ins w:id="18546" w:author="Στάθης Καπ" w:date="2023-03-03T06:20:00Z">
              <w:r>
                <w:rPr>
                  <w:rFonts w:ascii="Calibri" w:hAnsi="Calibri" w:cs="Calibri"/>
                  <w:color w:val="000000"/>
                  <w:sz w:val="16"/>
                  <w:szCs w:val="16"/>
                </w:rPr>
                <w:t>1440</w:t>
              </w:r>
            </w:ins>
          </w:p>
        </w:tc>
        <w:tc>
          <w:tcPr>
            <w:tcW w:w="621" w:type="dxa"/>
            <w:vAlign w:val="center"/>
            <w:tcPrChange w:id="18547" w:author="Στάθης Καπ" w:date="2023-03-03T06:26:00Z">
              <w:tcPr>
                <w:tcW w:w="621" w:type="dxa"/>
                <w:vAlign w:val="bottom"/>
              </w:tcPr>
            </w:tcPrChange>
          </w:tcPr>
          <w:p w14:paraId="0245544C" w14:textId="77678D25" w:rsidR="00C87CFE" w:rsidRPr="00CD1347" w:rsidRDefault="00C87CFE" w:rsidP="00C87CFE">
            <w:pPr>
              <w:jc w:val="center"/>
              <w:rPr>
                <w:ins w:id="18548" w:author="Στάθης Καπ" w:date="2023-03-03T03:57:00Z"/>
                <w:rFonts w:cstheme="minorHAnsi"/>
                <w:sz w:val="16"/>
                <w:szCs w:val="16"/>
              </w:rPr>
            </w:pPr>
            <w:ins w:id="18549" w:author="Στάθης Καπ" w:date="2023-03-03T06:20:00Z">
              <w:r>
                <w:rPr>
                  <w:rFonts w:ascii="Calibri" w:hAnsi="Calibri" w:cs="Calibri"/>
                  <w:color w:val="000000"/>
                  <w:sz w:val="16"/>
                  <w:szCs w:val="16"/>
                </w:rPr>
                <w:t>0.543</w:t>
              </w:r>
            </w:ins>
          </w:p>
        </w:tc>
        <w:tc>
          <w:tcPr>
            <w:tcW w:w="669" w:type="dxa"/>
            <w:vAlign w:val="center"/>
            <w:tcPrChange w:id="18550" w:author="Στάθης Καπ" w:date="2023-03-03T06:26:00Z">
              <w:tcPr>
                <w:tcW w:w="669" w:type="dxa"/>
                <w:vAlign w:val="center"/>
              </w:tcPr>
            </w:tcPrChange>
          </w:tcPr>
          <w:p w14:paraId="38BF93E5" w14:textId="5A9EAADE" w:rsidR="00C87CFE" w:rsidRPr="00CD1347" w:rsidRDefault="00C87CFE" w:rsidP="00C87CFE">
            <w:pPr>
              <w:jc w:val="center"/>
              <w:rPr>
                <w:ins w:id="18551" w:author="Στάθης Καπ" w:date="2023-03-03T03:57:00Z"/>
                <w:rFonts w:cstheme="minorHAnsi"/>
                <w:sz w:val="16"/>
                <w:szCs w:val="16"/>
              </w:rPr>
            </w:pPr>
            <w:ins w:id="18552" w:author="Στάθης Καπ" w:date="2023-03-03T06:20:00Z">
              <w:r>
                <w:rPr>
                  <w:rFonts w:ascii="Calibri" w:hAnsi="Calibri" w:cstheme="minorHAnsi"/>
                  <w:color w:val="000000"/>
                  <w:sz w:val="16"/>
                  <w:szCs w:val="16"/>
                </w:rPr>
                <w:t>2.7</w:t>
              </w:r>
            </w:ins>
          </w:p>
        </w:tc>
        <w:tc>
          <w:tcPr>
            <w:tcW w:w="543" w:type="dxa"/>
            <w:vAlign w:val="center"/>
            <w:tcPrChange w:id="18553" w:author="Στάθης Καπ" w:date="2023-03-03T06:26:00Z">
              <w:tcPr>
                <w:tcW w:w="543" w:type="dxa"/>
                <w:vAlign w:val="bottom"/>
              </w:tcPr>
            </w:tcPrChange>
          </w:tcPr>
          <w:p w14:paraId="28997915" w14:textId="752A58E7" w:rsidR="00C87CFE" w:rsidRPr="00CD1347" w:rsidRDefault="00C87CFE" w:rsidP="00C87CFE">
            <w:pPr>
              <w:jc w:val="center"/>
              <w:rPr>
                <w:ins w:id="18554" w:author="Στάθης Καπ" w:date="2023-03-03T03:57:00Z"/>
                <w:rFonts w:cstheme="minorHAnsi"/>
                <w:sz w:val="16"/>
                <w:szCs w:val="16"/>
              </w:rPr>
            </w:pPr>
            <w:ins w:id="18555" w:author="Στάθης Καπ" w:date="2023-03-03T06:20:00Z">
              <w:r>
                <w:rPr>
                  <w:rFonts w:ascii="Calibri" w:hAnsi="Calibri" w:cs="Calibri"/>
                  <w:color w:val="000000"/>
                  <w:sz w:val="16"/>
                  <w:szCs w:val="16"/>
                </w:rPr>
                <w:t>1430</w:t>
              </w:r>
            </w:ins>
          </w:p>
        </w:tc>
        <w:tc>
          <w:tcPr>
            <w:tcW w:w="621" w:type="dxa"/>
            <w:vAlign w:val="center"/>
            <w:tcPrChange w:id="18556" w:author="Στάθης Καπ" w:date="2023-03-03T06:26:00Z">
              <w:tcPr>
                <w:tcW w:w="621" w:type="dxa"/>
                <w:vAlign w:val="bottom"/>
              </w:tcPr>
            </w:tcPrChange>
          </w:tcPr>
          <w:p w14:paraId="22C6F0A6" w14:textId="775C25BF" w:rsidR="00C87CFE" w:rsidRPr="00CD1347" w:rsidRDefault="00C87CFE" w:rsidP="00C87CFE">
            <w:pPr>
              <w:jc w:val="center"/>
              <w:rPr>
                <w:ins w:id="18557" w:author="Στάθης Καπ" w:date="2023-03-03T03:57:00Z"/>
                <w:rFonts w:cstheme="minorHAnsi"/>
                <w:sz w:val="16"/>
                <w:szCs w:val="16"/>
              </w:rPr>
            </w:pPr>
            <w:ins w:id="18558" w:author="Στάθης Καπ" w:date="2023-03-03T06:20:00Z">
              <w:r>
                <w:rPr>
                  <w:rFonts w:ascii="Calibri" w:hAnsi="Calibri" w:cs="Calibri"/>
                  <w:color w:val="000000"/>
                  <w:sz w:val="16"/>
                  <w:szCs w:val="16"/>
                </w:rPr>
                <w:t>0.342</w:t>
              </w:r>
            </w:ins>
          </w:p>
        </w:tc>
        <w:tc>
          <w:tcPr>
            <w:tcW w:w="669" w:type="dxa"/>
            <w:vAlign w:val="center"/>
            <w:tcPrChange w:id="18559" w:author="Στάθης Καπ" w:date="2023-03-03T06:26:00Z">
              <w:tcPr>
                <w:tcW w:w="669" w:type="dxa"/>
                <w:vAlign w:val="center"/>
              </w:tcPr>
            </w:tcPrChange>
          </w:tcPr>
          <w:p w14:paraId="450AD7DC" w14:textId="2520FD42" w:rsidR="00C87CFE" w:rsidRPr="00CD1347" w:rsidRDefault="00C87CFE" w:rsidP="00C87CFE">
            <w:pPr>
              <w:jc w:val="center"/>
              <w:rPr>
                <w:ins w:id="18560" w:author="Στάθης Καπ" w:date="2023-03-03T03:57:00Z"/>
                <w:rFonts w:cstheme="minorHAnsi"/>
                <w:sz w:val="16"/>
                <w:szCs w:val="16"/>
              </w:rPr>
            </w:pPr>
            <w:ins w:id="18561" w:author="Στάθης Καπ" w:date="2023-03-03T06:20:00Z">
              <w:r>
                <w:rPr>
                  <w:rFonts w:ascii="Calibri" w:hAnsi="Calibri" w:cstheme="minorHAnsi"/>
                  <w:color w:val="000000"/>
                  <w:sz w:val="16"/>
                  <w:szCs w:val="16"/>
                </w:rPr>
                <w:t>0.69</w:t>
              </w:r>
            </w:ins>
          </w:p>
        </w:tc>
        <w:tc>
          <w:tcPr>
            <w:tcW w:w="508" w:type="dxa"/>
            <w:vAlign w:val="center"/>
            <w:tcPrChange w:id="18562" w:author="Στάθης Καπ" w:date="2023-03-03T06:26:00Z">
              <w:tcPr>
                <w:tcW w:w="508" w:type="dxa"/>
                <w:vAlign w:val="bottom"/>
              </w:tcPr>
            </w:tcPrChange>
          </w:tcPr>
          <w:p w14:paraId="4C07FEAB" w14:textId="16BF3684" w:rsidR="00C87CFE" w:rsidRPr="00CD1347" w:rsidRDefault="00C87CFE" w:rsidP="00C87CFE">
            <w:pPr>
              <w:jc w:val="center"/>
              <w:rPr>
                <w:ins w:id="18563" w:author="Στάθης Καπ" w:date="2023-03-03T03:57:00Z"/>
                <w:rFonts w:cstheme="minorHAnsi"/>
                <w:sz w:val="16"/>
                <w:szCs w:val="16"/>
              </w:rPr>
            </w:pPr>
            <w:ins w:id="18564" w:author="Στάθης Καπ" w:date="2023-03-03T06:20:00Z">
              <w:r>
                <w:rPr>
                  <w:rFonts w:ascii="Calibri" w:hAnsi="Calibri" w:cs="Calibri"/>
                  <w:color w:val="000000"/>
                  <w:sz w:val="16"/>
                  <w:szCs w:val="16"/>
                </w:rPr>
                <w:t>1410</w:t>
              </w:r>
            </w:ins>
          </w:p>
        </w:tc>
        <w:tc>
          <w:tcPr>
            <w:tcW w:w="541" w:type="dxa"/>
            <w:vAlign w:val="center"/>
            <w:tcPrChange w:id="18565" w:author="Στάθης Καπ" w:date="2023-03-03T06:26:00Z">
              <w:tcPr>
                <w:tcW w:w="541" w:type="dxa"/>
                <w:vAlign w:val="bottom"/>
              </w:tcPr>
            </w:tcPrChange>
          </w:tcPr>
          <w:p w14:paraId="69C1C79A" w14:textId="1992DDFB" w:rsidR="00C87CFE" w:rsidRPr="00CD1347" w:rsidRDefault="00C87CFE" w:rsidP="00C87CFE">
            <w:pPr>
              <w:jc w:val="center"/>
              <w:rPr>
                <w:ins w:id="18566" w:author="Στάθης Καπ" w:date="2023-03-03T03:57:00Z"/>
                <w:rFonts w:cstheme="minorHAnsi"/>
                <w:sz w:val="16"/>
                <w:szCs w:val="16"/>
              </w:rPr>
            </w:pPr>
            <w:ins w:id="18567" w:author="Στάθης Καπ" w:date="2023-03-03T06:20:00Z">
              <w:r>
                <w:rPr>
                  <w:rFonts w:ascii="Calibri" w:hAnsi="Calibri" w:cs="Calibri"/>
                  <w:color w:val="000000"/>
                  <w:sz w:val="16"/>
                  <w:szCs w:val="16"/>
                </w:rPr>
                <w:t>0.23</w:t>
              </w:r>
            </w:ins>
          </w:p>
        </w:tc>
        <w:tc>
          <w:tcPr>
            <w:tcW w:w="589" w:type="dxa"/>
            <w:vAlign w:val="center"/>
            <w:tcPrChange w:id="18568" w:author="Στάθης Καπ" w:date="2023-03-03T06:26:00Z">
              <w:tcPr>
                <w:tcW w:w="589" w:type="dxa"/>
                <w:vAlign w:val="center"/>
              </w:tcPr>
            </w:tcPrChange>
          </w:tcPr>
          <w:p w14:paraId="4A1344D9" w14:textId="325A9E4E" w:rsidR="00C87CFE" w:rsidRPr="00CD1347" w:rsidRDefault="00C87CFE" w:rsidP="00C87CFE">
            <w:pPr>
              <w:jc w:val="center"/>
              <w:rPr>
                <w:ins w:id="18569" w:author="Στάθης Καπ" w:date="2023-03-03T03:57:00Z"/>
                <w:rFonts w:cstheme="minorHAnsi"/>
                <w:sz w:val="16"/>
                <w:szCs w:val="16"/>
              </w:rPr>
            </w:pPr>
            <w:ins w:id="18570" w:author="Στάθης Καπ" w:date="2023-03-03T06:20:00Z">
              <w:r>
                <w:rPr>
                  <w:rFonts w:ascii="Calibri" w:hAnsi="Calibri" w:cstheme="minorHAnsi"/>
                  <w:color w:val="000000"/>
                  <w:sz w:val="16"/>
                  <w:szCs w:val="16"/>
                </w:rPr>
                <w:t>2.08</w:t>
              </w:r>
            </w:ins>
          </w:p>
        </w:tc>
        <w:tc>
          <w:tcPr>
            <w:tcW w:w="463" w:type="dxa"/>
            <w:vAlign w:val="center"/>
            <w:tcPrChange w:id="18571" w:author="Στάθης Καπ" w:date="2023-03-03T06:26:00Z">
              <w:tcPr>
                <w:tcW w:w="463" w:type="dxa"/>
                <w:vAlign w:val="bottom"/>
              </w:tcPr>
            </w:tcPrChange>
          </w:tcPr>
          <w:p w14:paraId="604513DE" w14:textId="698D9CC9" w:rsidR="00C87CFE" w:rsidRPr="00CD1347" w:rsidRDefault="00C87CFE" w:rsidP="00C87CFE">
            <w:pPr>
              <w:jc w:val="center"/>
              <w:rPr>
                <w:ins w:id="18572" w:author="Στάθης Καπ" w:date="2023-03-03T03:57:00Z"/>
                <w:rFonts w:cstheme="minorHAnsi"/>
                <w:sz w:val="16"/>
                <w:szCs w:val="16"/>
              </w:rPr>
            </w:pPr>
            <w:ins w:id="18573" w:author="Στάθης Καπ" w:date="2023-03-03T06:20:00Z">
              <w:r>
                <w:rPr>
                  <w:rFonts w:ascii="Calibri" w:hAnsi="Calibri" w:cs="Calibri"/>
                  <w:color w:val="000000"/>
                  <w:sz w:val="16"/>
                  <w:szCs w:val="16"/>
                </w:rPr>
                <w:t>1390</w:t>
              </w:r>
            </w:ins>
          </w:p>
        </w:tc>
        <w:tc>
          <w:tcPr>
            <w:tcW w:w="541" w:type="dxa"/>
            <w:vAlign w:val="center"/>
            <w:tcPrChange w:id="18574" w:author="Στάθης Καπ" w:date="2023-03-03T06:26:00Z">
              <w:tcPr>
                <w:tcW w:w="541" w:type="dxa"/>
                <w:vAlign w:val="bottom"/>
              </w:tcPr>
            </w:tcPrChange>
          </w:tcPr>
          <w:p w14:paraId="55182016" w14:textId="2CB2E98D" w:rsidR="00C87CFE" w:rsidRPr="00CD1347" w:rsidRDefault="00C87CFE" w:rsidP="00C87CFE">
            <w:pPr>
              <w:jc w:val="center"/>
              <w:rPr>
                <w:ins w:id="18575" w:author="Στάθης Καπ" w:date="2023-03-03T03:57:00Z"/>
                <w:rFonts w:cstheme="minorHAnsi"/>
                <w:sz w:val="16"/>
                <w:szCs w:val="16"/>
              </w:rPr>
            </w:pPr>
            <w:ins w:id="18576" w:author="Στάθης Καπ" w:date="2023-03-03T06:20:00Z">
              <w:r>
                <w:rPr>
                  <w:rFonts w:ascii="Calibri" w:hAnsi="Calibri" w:cs="Calibri"/>
                  <w:color w:val="000000"/>
                  <w:sz w:val="16"/>
                  <w:szCs w:val="16"/>
                </w:rPr>
                <w:t>0.211</w:t>
              </w:r>
            </w:ins>
          </w:p>
        </w:tc>
        <w:tc>
          <w:tcPr>
            <w:tcW w:w="589" w:type="dxa"/>
            <w:vAlign w:val="center"/>
            <w:tcPrChange w:id="18577" w:author="Στάθης Καπ" w:date="2023-03-03T06:26:00Z">
              <w:tcPr>
                <w:tcW w:w="589" w:type="dxa"/>
                <w:vAlign w:val="center"/>
              </w:tcPr>
            </w:tcPrChange>
          </w:tcPr>
          <w:p w14:paraId="1993D02D" w14:textId="66B686BC" w:rsidR="00C87CFE" w:rsidRPr="00CD1347" w:rsidRDefault="00C87CFE" w:rsidP="00C87CFE">
            <w:pPr>
              <w:jc w:val="center"/>
              <w:rPr>
                <w:ins w:id="18578" w:author="Στάθης Καπ" w:date="2023-03-03T03:57:00Z"/>
                <w:rFonts w:cstheme="minorHAnsi"/>
                <w:sz w:val="16"/>
                <w:szCs w:val="16"/>
              </w:rPr>
            </w:pPr>
            <w:ins w:id="18579"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185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81" w:author="Στάθης Καπ" w:date="2023-03-03T03:57:00Z"/>
        </w:trPr>
        <w:tc>
          <w:tcPr>
            <w:tcW w:w="515" w:type="dxa"/>
            <w:tcBorders>
              <w:top w:val="nil"/>
              <w:bottom w:val="nil"/>
              <w:right w:val="single" w:sz="4" w:space="0" w:color="auto"/>
            </w:tcBorders>
            <w:shd w:val="clear" w:color="auto" w:fill="E7E6E6" w:themeFill="background2"/>
            <w:vAlign w:val="bottom"/>
            <w:tcPrChange w:id="18582" w:author="Στάθης Καπ" w:date="2023-03-03T06:26:00Z">
              <w:tcPr>
                <w:tcW w:w="515" w:type="dxa"/>
                <w:vAlign w:val="bottom"/>
              </w:tcPr>
            </w:tcPrChange>
          </w:tcPr>
          <w:p w14:paraId="38C93706" w14:textId="1EF6DEFF" w:rsidR="00C87CFE" w:rsidRPr="00CD1347" w:rsidRDefault="00C87CFE" w:rsidP="00C87CFE">
            <w:pPr>
              <w:jc w:val="center"/>
              <w:rPr>
                <w:ins w:id="18583" w:author="Στάθης Καπ" w:date="2023-03-03T03:57:00Z"/>
                <w:sz w:val="16"/>
                <w:szCs w:val="16"/>
              </w:rPr>
            </w:pPr>
            <w:ins w:id="18584" w:author="Στάθης Καπ" w:date="2023-03-03T04:06:00Z">
              <w:r w:rsidRPr="00CD1347">
                <w:rPr>
                  <w:rFonts w:ascii="Calibri" w:hAnsi="Calibri" w:cs="Calibri"/>
                  <w:color w:val="000000"/>
                  <w:sz w:val="16"/>
                  <w:szCs w:val="16"/>
                  <w:rPrChange w:id="18585"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18586" w:author="Στάθης Καπ" w:date="2023-03-03T06:26:00Z">
              <w:tcPr>
                <w:tcW w:w="560" w:type="dxa"/>
              </w:tcPr>
            </w:tcPrChange>
          </w:tcPr>
          <w:p w14:paraId="1A50BCBF" w14:textId="725C3A64" w:rsidR="00C87CFE" w:rsidRPr="00CD1347" w:rsidRDefault="00C87CFE" w:rsidP="00C87CFE">
            <w:pPr>
              <w:jc w:val="center"/>
              <w:rPr>
                <w:ins w:id="18587" w:author="Στάθης Καπ" w:date="2023-03-03T03:57:00Z"/>
                <w:rFonts w:cstheme="minorHAnsi"/>
                <w:sz w:val="16"/>
                <w:szCs w:val="16"/>
              </w:rPr>
            </w:pPr>
            <w:ins w:id="18588" w:author="Στάθης Καπ" w:date="2023-03-03T06:20:00Z">
              <w:r>
                <w:rPr>
                  <w:rFonts w:ascii="Calibri" w:hAnsi="Calibri" w:cs="Calibri"/>
                  <w:color w:val="000000"/>
                  <w:sz w:val="16"/>
                  <w:szCs w:val="16"/>
                </w:rPr>
                <w:t>1490</w:t>
              </w:r>
            </w:ins>
          </w:p>
        </w:tc>
        <w:tc>
          <w:tcPr>
            <w:tcW w:w="855" w:type="dxa"/>
            <w:vAlign w:val="center"/>
            <w:tcPrChange w:id="18589" w:author="Στάθης Καπ" w:date="2023-03-03T06:26:00Z">
              <w:tcPr>
                <w:tcW w:w="855" w:type="dxa"/>
              </w:tcPr>
            </w:tcPrChange>
          </w:tcPr>
          <w:p w14:paraId="26659D84" w14:textId="3F771131" w:rsidR="00C87CFE" w:rsidRPr="00CD1347" w:rsidRDefault="00C87CFE" w:rsidP="00C87CFE">
            <w:pPr>
              <w:jc w:val="center"/>
              <w:rPr>
                <w:ins w:id="18590" w:author="Στάθης Καπ" w:date="2023-03-03T03:57:00Z"/>
                <w:rFonts w:cstheme="minorHAnsi"/>
                <w:sz w:val="16"/>
                <w:szCs w:val="16"/>
              </w:rPr>
            </w:pPr>
            <w:ins w:id="18591" w:author="Στάθης Καπ" w:date="2023-03-03T06:20:00Z">
              <w:r>
                <w:rPr>
                  <w:rFonts w:ascii="Calibri" w:hAnsi="Calibri" w:cs="Calibri"/>
                  <w:color w:val="000000"/>
                  <w:sz w:val="16"/>
                  <w:szCs w:val="16"/>
                </w:rPr>
                <w:t>1450</w:t>
              </w:r>
            </w:ins>
          </w:p>
        </w:tc>
        <w:tc>
          <w:tcPr>
            <w:tcW w:w="544" w:type="dxa"/>
            <w:vAlign w:val="center"/>
            <w:tcPrChange w:id="18592" w:author="Στάθης Καπ" w:date="2023-03-03T06:26:00Z">
              <w:tcPr>
                <w:tcW w:w="544" w:type="dxa"/>
                <w:vAlign w:val="bottom"/>
              </w:tcPr>
            </w:tcPrChange>
          </w:tcPr>
          <w:p w14:paraId="23589849" w14:textId="592CC962" w:rsidR="00C87CFE" w:rsidRPr="00CD1347" w:rsidRDefault="00C87CFE" w:rsidP="00C87CFE">
            <w:pPr>
              <w:jc w:val="center"/>
              <w:rPr>
                <w:ins w:id="18593" w:author="Στάθης Καπ" w:date="2023-03-03T03:57:00Z"/>
                <w:rFonts w:cstheme="minorHAnsi"/>
                <w:sz w:val="16"/>
                <w:szCs w:val="16"/>
              </w:rPr>
            </w:pPr>
            <w:ins w:id="18594" w:author="Στάθης Καπ" w:date="2023-03-03T06:20:00Z">
              <w:r>
                <w:rPr>
                  <w:rFonts w:ascii="Calibri" w:hAnsi="Calibri" w:cs="Calibri"/>
                  <w:color w:val="000000"/>
                  <w:sz w:val="16"/>
                  <w:szCs w:val="16"/>
                </w:rPr>
                <w:t>1430</w:t>
              </w:r>
            </w:ins>
          </w:p>
        </w:tc>
        <w:tc>
          <w:tcPr>
            <w:tcW w:w="621" w:type="dxa"/>
            <w:vAlign w:val="center"/>
            <w:tcPrChange w:id="18595" w:author="Στάθης Καπ" w:date="2023-03-03T06:26:00Z">
              <w:tcPr>
                <w:tcW w:w="621" w:type="dxa"/>
                <w:vAlign w:val="bottom"/>
              </w:tcPr>
            </w:tcPrChange>
          </w:tcPr>
          <w:p w14:paraId="18D6FF5D" w14:textId="161D3590" w:rsidR="00C87CFE" w:rsidRPr="00CD1347" w:rsidRDefault="00C87CFE" w:rsidP="00C87CFE">
            <w:pPr>
              <w:jc w:val="center"/>
              <w:rPr>
                <w:ins w:id="18596" w:author="Στάθης Καπ" w:date="2023-03-03T03:57:00Z"/>
                <w:rFonts w:cstheme="minorHAnsi"/>
                <w:sz w:val="16"/>
                <w:szCs w:val="16"/>
              </w:rPr>
            </w:pPr>
            <w:ins w:id="18597" w:author="Στάθης Καπ" w:date="2023-03-03T06:20:00Z">
              <w:r>
                <w:rPr>
                  <w:rFonts w:ascii="Calibri" w:hAnsi="Calibri" w:cs="Calibri"/>
                  <w:color w:val="000000"/>
                  <w:sz w:val="16"/>
                  <w:szCs w:val="16"/>
                </w:rPr>
                <w:t>0.838</w:t>
              </w:r>
            </w:ins>
          </w:p>
        </w:tc>
        <w:tc>
          <w:tcPr>
            <w:tcW w:w="669" w:type="dxa"/>
            <w:vAlign w:val="center"/>
            <w:tcPrChange w:id="18598" w:author="Στάθης Καπ" w:date="2023-03-03T06:26:00Z">
              <w:tcPr>
                <w:tcW w:w="669" w:type="dxa"/>
                <w:vAlign w:val="center"/>
              </w:tcPr>
            </w:tcPrChange>
          </w:tcPr>
          <w:p w14:paraId="0B0F5A45" w14:textId="799C899C" w:rsidR="00C87CFE" w:rsidRPr="00CD1347" w:rsidRDefault="00C87CFE" w:rsidP="00C87CFE">
            <w:pPr>
              <w:jc w:val="center"/>
              <w:rPr>
                <w:ins w:id="18599" w:author="Στάθης Καπ" w:date="2023-03-03T03:57:00Z"/>
                <w:rFonts w:cstheme="minorHAnsi"/>
                <w:sz w:val="16"/>
                <w:szCs w:val="16"/>
              </w:rPr>
            </w:pPr>
            <w:ins w:id="18600" w:author="Στάθης Καπ" w:date="2023-03-03T06:20:00Z">
              <w:r>
                <w:rPr>
                  <w:rFonts w:ascii="Calibri" w:hAnsi="Calibri" w:cstheme="minorHAnsi"/>
                  <w:color w:val="000000"/>
                  <w:sz w:val="16"/>
                  <w:szCs w:val="16"/>
                </w:rPr>
                <w:t>4.03</w:t>
              </w:r>
            </w:ins>
          </w:p>
        </w:tc>
        <w:tc>
          <w:tcPr>
            <w:tcW w:w="543" w:type="dxa"/>
            <w:vAlign w:val="center"/>
            <w:tcPrChange w:id="18601" w:author="Στάθης Καπ" w:date="2023-03-03T06:26:00Z">
              <w:tcPr>
                <w:tcW w:w="543" w:type="dxa"/>
                <w:vAlign w:val="bottom"/>
              </w:tcPr>
            </w:tcPrChange>
          </w:tcPr>
          <w:p w14:paraId="6706C77B" w14:textId="2075A25A" w:rsidR="00C87CFE" w:rsidRPr="00CD1347" w:rsidRDefault="00C87CFE" w:rsidP="00C87CFE">
            <w:pPr>
              <w:jc w:val="center"/>
              <w:rPr>
                <w:ins w:id="18602" w:author="Στάθης Καπ" w:date="2023-03-03T03:57:00Z"/>
                <w:rFonts w:cstheme="minorHAnsi"/>
                <w:sz w:val="16"/>
                <w:szCs w:val="16"/>
              </w:rPr>
            </w:pPr>
            <w:ins w:id="18603" w:author="Στάθης Καπ" w:date="2023-03-03T06:20:00Z">
              <w:r>
                <w:rPr>
                  <w:rFonts w:ascii="Calibri" w:hAnsi="Calibri" w:cs="Calibri"/>
                  <w:color w:val="000000"/>
                  <w:sz w:val="16"/>
                  <w:szCs w:val="16"/>
                </w:rPr>
                <w:t>1440</w:t>
              </w:r>
            </w:ins>
          </w:p>
        </w:tc>
        <w:tc>
          <w:tcPr>
            <w:tcW w:w="621" w:type="dxa"/>
            <w:vAlign w:val="center"/>
            <w:tcPrChange w:id="18604" w:author="Στάθης Καπ" w:date="2023-03-03T06:26:00Z">
              <w:tcPr>
                <w:tcW w:w="621" w:type="dxa"/>
                <w:vAlign w:val="bottom"/>
              </w:tcPr>
            </w:tcPrChange>
          </w:tcPr>
          <w:p w14:paraId="0A1F9F4A" w14:textId="0998EC91" w:rsidR="00C87CFE" w:rsidRPr="00CD1347" w:rsidRDefault="00C87CFE" w:rsidP="00C87CFE">
            <w:pPr>
              <w:jc w:val="center"/>
              <w:rPr>
                <w:ins w:id="18605" w:author="Στάθης Καπ" w:date="2023-03-03T03:57:00Z"/>
                <w:rFonts w:cstheme="minorHAnsi"/>
                <w:sz w:val="16"/>
                <w:szCs w:val="16"/>
              </w:rPr>
            </w:pPr>
            <w:ins w:id="18606" w:author="Στάθης Καπ" w:date="2023-03-03T06:20:00Z">
              <w:r>
                <w:rPr>
                  <w:rFonts w:ascii="Calibri" w:hAnsi="Calibri" w:cs="Calibri"/>
                  <w:color w:val="000000"/>
                  <w:sz w:val="16"/>
                  <w:szCs w:val="16"/>
                </w:rPr>
                <w:t>0.403</w:t>
              </w:r>
            </w:ins>
          </w:p>
        </w:tc>
        <w:tc>
          <w:tcPr>
            <w:tcW w:w="669" w:type="dxa"/>
            <w:vAlign w:val="center"/>
            <w:tcPrChange w:id="18607" w:author="Στάθης Καπ" w:date="2023-03-03T06:26:00Z">
              <w:tcPr>
                <w:tcW w:w="669" w:type="dxa"/>
                <w:vAlign w:val="center"/>
              </w:tcPr>
            </w:tcPrChange>
          </w:tcPr>
          <w:p w14:paraId="7A2E990B" w14:textId="4AB82030" w:rsidR="00C87CFE" w:rsidRPr="00CD1347" w:rsidRDefault="00C87CFE" w:rsidP="00C87CFE">
            <w:pPr>
              <w:jc w:val="center"/>
              <w:rPr>
                <w:ins w:id="18608" w:author="Στάθης Καπ" w:date="2023-03-03T03:57:00Z"/>
                <w:rFonts w:cstheme="minorHAnsi"/>
                <w:sz w:val="16"/>
                <w:szCs w:val="16"/>
              </w:rPr>
            </w:pPr>
            <w:ins w:id="18609" w:author="Στάθης Καπ" w:date="2023-03-03T06:20:00Z">
              <w:r>
                <w:rPr>
                  <w:rFonts w:ascii="Calibri" w:hAnsi="Calibri" w:cstheme="minorHAnsi"/>
                  <w:color w:val="000000"/>
                  <w:sz w:val="16"/>
                  <w:szCs w:val="16"/>
                </w:rPr>
                <w:t>-0.7</w:t>
              </w:r>
            </w:ins>
          </w:p>
        </w:tc>
        <w:tc>
          <w:tcPr>
            <w:tcW w:w="508" w:type="dxa"/>
            <w:vAlign w:val="center"/>
            <w:tcPrChange w:id="18610" w:author="Στάθης Καπ" w:date="2023-03-03T06:26:00Z">
              <w:tcPr>
                <w:tcW w:w="508" w:type="dxa"/>
                <w:vAlign w:val="bottom"/>
              </w:tcPr>
            </w:tcPrChange>
          </w:tcPr>
          <w:p w14:paraId="68B23FEB" w14:textId="63106D09" w:rsidR="00C87CFE" w:rsidRPr="00CD1347" w:rsidRDefault="00C87CFE" w:rsidP="00C87CFE">
            <w:pPr>
              <w:jc w:val="center"/>
              <w:rPr>
                <w:ins w:id="18611" w:author="Στάθης Καπ" w:date="2023-03-03T03:57:00Z"/>
                <w:rFonts w:cstheme="minorHAnsi"/>
                <w:sz w:val="16"/>
                <w:szCs w:val="16"/>
              </w:rPr>
            </w:pPr>
            <w:ins w:id="18612" w:author="Στάθης Καπ" w:date="2023-03-03T06:20:00Z">
              <w:r>
                <w:rPr>
                  <w:rFonts w:ascii="Calibri" w:hAnsi="Calibri" w:cs="Calibri"/>
                  <w:color w:val="000000"/>
                  <w:sz w:val="16"/>
                  <w:szCs w:val="16"/>
                </w:rPr>
                <w:t>1420</w:t>
              </w:r>
            </w:ins>
          </w:p>
        </w:tc>
        <w:tc>
          <w:tcPr>
            <w:tcW w:w="541" w:type="dxa"/>
            <w:vAlign w:val="center"/>
            <w:tcPrChange w:id="18613" w:author="Στάθης Καπ" w:date="2023-03-03T06:26:00Z">
              <w:tcPr>
                <w:tcW w:w="541" w:type="dxa"/>
                <w:vAlign w:val="bottom"/>
              </w:tcPr>
            </w:tcPrChange>
          </w:tcPr>
          <w:p w14:paraId="194AFD34" w14:textId="48748576" w:rsidR="00C87CFE" w:rsidRPr="00CD1347" w:rsidRDefault="00C87CFE" w:rsidP="00C87CFE">
            <w:pPr>
              <w:jc w:val="center"/>
              <w:rPr>
                <w:ins w:id="18614" w:author="Στάθης Καπ" w:date="2023-03-03T03:57:00Z"/>
                <w:rFonts w:cstheme="minorHAnsi"/>
                <w:sz w:val="16"/>
                <w:szCs w:val="16"/>
              </w:rPr>
            </w:pPr>
            <w:ins w:id="18615" w:author="Στάθης Καπ" w:date="2023-03-03T06:20:00Z">
              <w:r>
                <w:rPr>
                  <w:rFonts w:ascii="Calibri" w:hAnsi="Calibri" w:cs="Calibri"/>
                  <w:color w:val="000000"/>
                  <w:sz w:val="16"/>
                  <w:szCs w:val="16"/>
                </w:rPr>
                <w:t>0.255</w:t>
              </w:r>
            </w:ins>
          </w:p>
        </w:tc>
        <w:tc>
          <w:tcPr>
            <w:tcW w:w="589" w:type="dxa"/>
            <w:vAlign w:val="center"/>
            <w:tcPrChange w:id="18616" w:author="Στάθης Καπ" w:date="2023-03-03T06:26:00Z">
              <w:tcPr>
                <w:tcW w:w="589" w:type="dxa"/>
                <w:vAlign w:val="center"/>
              </w:tcPr>
            </w:tcPrChange>
          </w:tcPr>
          <w:p w14:paraId="6CE07DC4" w14:textId="3930DC8E" w:rsidR="00C87CFE" w:rsidRPr="00CD1347" w:rsidRDefault="00C87CFE" w:rsidP="00C87CFE">
            <w:pPr>
              <w:jc w:val="center"/>
              <w:rPr>
                <w:ins w:id="18617" w:author="Στάθης Καπ" w:date="2023-03-03T03:57:00Z"/>
                <w:rFonts w:cstheme="minorHAnsi"/>
                <w:sz w:val="16"/>
                <w:szCs w:val="16"/>
              </w:rPr>
            </w:pPr>
            <w:ins w:id="18618" w:author="Στάθης Καπ" w:date="2023-03-03T06:20:00Z">
              <w:r>
                <w:rPr>
                  <w:rFonts w:ascii="Calibri" w:hAnsi="Calibri" w:cstheme="minorHAnsi"/>
                  <w:color w:val="000000"/>
                  <w:sz w:val="16"/>
                  <w:szCs w:val="16"/>
                </w:rPr>
                <w:t>0.7</w:t>
              </w:r>
            </w:ins>
          </w:p>
        </w:tc>
        <w:tc>
          <w:tcPr>
            <w:tcW w:w="463" w:type="dxa"/>
            <w:vAlign w:val="center"/>
            <w:tcPrChange w:id="18619" w:author="Στάθης Καπ" w:date="2023-03-03T06:26:00Z">
              <w:tcPr>
                <w:tcW w:w="463" w:type="dxa"/>
                <w:vAlign w:val="bottom"/>
              </w:tcPr>
            </w:tcPrChange>
          </w:tcPr>
          <w:p w14:paraId="7B45CC26" w14:textId="2368D4D6" w:rsidR="00C87CFE" w:rsidRPr="00CD1347" w:rsidRDefault="00C87CFE" w:rsidP="00C87CFE">
            <w:pPr>
              <w:jc w:val="center"/>
              <w:rPr>
                <w:ins w:id="18620" w:author="Στάθης Καπ" w:date="2023-03-03T03:57:00Z"/>
                <w:rFonts w:cstheme="minorHAnsi"/>
                <w:sz w:val="16"/>
                <w:szCs w:val="16"/>
              </w:rPr>
            </w:pPr>
            <w:ins w:id="18621" w:author="Στάθης Καπ" w:date="2023-03-03T06:20:00Z">
              <w:r>
                <w:rPr>
                  <w:rFonts w:ascii="Calibri" w:hAnsi="Calibri" w:cs="Calibri"/>
                  <w:color w:val="000000"/>
                  <w:sz w:val="16"/>
                  <w:szCs w:val="16"/>
                </w:rPr>
                <w:t>1390</w:t>
              </w:r>
            </w:ins>
          </w:p>
        </w:tc>
        <w:tc>
          <w:tcPr>
            <w:tcW w:w="541" w:type="dxa"/>
            <w:vAlign w:val="center"/>
            <w:tcPrChange w:id="18622" w:author="Στάθης Καπ" w:date="2023-03-03T06:26:00Z">
              <w:tcPr>
                <w:tcW w:w="541" w:type="dxa"/>
                <w:vAlign w:val="bottom"/>
              </w:tcPr>
            </w:tcPrChange>
          </w:tcPr>
          <w:p w14:paraId="3FB5C910" w14:textId="7DCDD67C" w:rsidR="00C87CFE" w:rsidRPr="00CD1347" w:rsidRDefault="00C87CFE" w:rsidP="00C87CFE">
            <w:pPr>
              <w:jc w:val="center"/>
              <w:rPr>
                <w:ins w:id="18623" w:author="Στάθης Καπ" w:date="2023-03-03T03:57:00Z"/>
                <w:rFonts w:cstheme="minorHAnsi"/>
                <w:sz w:val="16"/>
                <w:szCs w:val="16"/>
              </w:rPr>
            </w:pPr>
            <w:ins w:id="18624" w:author="Στάθης Καπ" w:date="2023-03-03T06:20:00Z">
              <w:r>
                <w:rPr>
                  <w:rFonts w:ascii="Calibri" w:hAnsi="Calibri" w:cs="Calibri"/>
                  <w:color w:val="000000"/>
                  <w:sz w:val="16"/>
                  <w:szCs w:val="16"/>
                </w:rPr>
                <w:t>0.217</w:t>
              </w:r>
            </w:ins>
          </w:p>
        </w:tc>
        <w:tc>
          <w:tcPr>
            <w:tcW w:w="589" w:type="dxa"/>
            <w:vAlign w:val="center"/>
            <w:tcPrChange w:id="18625" w:author="Στάθης Καπ" w:date="2023-03-03T06:26:00Z">
              <w:tcPr>
                <w:tcW w:w="589" w:type="dxa"/>
                <w:vAlign w:val="center"/>
              </w:tcPr>
            </w:tcPrChange>
          </w:tcPr>
          <w:p w14:paraId="3BEF3D02" w14:textId="5CAA5C04" w:rsidR="00C87CFE" w:rsidRPr="00CD1347" w:rsidRDefault="00C87CFE" w:rsidP="00C87CFE">
            <w:pPr>
              <w:jc w:val="center"/>
              <w:rPr>
                <w:ins w:id="18626" w:author="Στάθης Καπ" w:date="2023-03-03T03:57:00Z"/>
                <w:rFonts w:cstheme="minorHAnsi"/>
                <w:sz w:val="16"/>
                <w:szCs w:val="16"/>
              </w:rPr>
            </w:pPr>
            <w:ins w:id="18627"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186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29" w:author="Στάθης Καπ" w:date="2023-03-03T03:57:00Z"/>
        </w:trPr>
        <w:tc>
          <w:tcPr>
            <w:tcW w:w="515" w:type="dxa"/>
            <w:tcBorders>
              <w:top w:val="nil"/>
              <w:bottom w:val="nil"/>
              <w:right w:val="single" w:sz="4" w:space="0" w:color="auto"/>
            </w:tcBorders>
            <w:shd w:val="clear" w:color="auto" w:fill="E7E6E6" w:themeFill="background2"/>
            <w:vAlign w:val="bottom"/>
            <w:tcPrChange w:id="18630" w:author="Στάθης Καπ" w:date="2023-03-03T06:26:00Z">
              <w:tcPr>
                <w:tcW w:w="515" w:type="dxa"/>
                <w:vAlign w:val="bottom"/>
              </w:tcPr>
            </w:tcPrChange>
          </w:tcPr>
          <w:p w14:paraId="15EB8E26" w14:textId="66DD6723" w:rsidR="00C87CFE" w:rsidRPr="00CD1347" w:rsidRDefault="00C87CFE" w:rsidP="00C87CFE">
            <w:pPr>
              <w:jc w:val="center"/>
              <w:rPr>
                <w:ins w:id="18631" w:author="Στάθης Καπ" w:date="2023-03-03T03:57:00Z"/>
                <w:sz w:val="16"/>
                <w:szCs w:val="16"/>
              </w:rPr>
            </w:pPr>
            <w:ins w:id="18632" w:author="Στάθης Καπ" w:date="2023-03-03T04:06:00Z">
              <w:r w:rsidRPr="00CD1347">
                <w:rPr>
                  <w:rFonts w:ascii="Calibri" w:hAnsi="Calibri" w:cs="Calibri"/>
                  <w:color w:val="000000"/>
                  <w:sz w:val="16"/>
                  <w:szCs w:val="16"/>
                  <w:rPrChange w:id="18633"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18634" w:author="Στάθης Καπ" w:date="2023-03-03T06:26:00Z">
              <w:tcPr>
                <w:tcW w:w="560" w:type="dxa"/>
              </w:tcPr>
            </w:tcPrChange>
          </w:tcPr>
          <w:p w14:paraId="08B9162F" w14:textId="19F48F56" w:rsidR="00C87CFE" w:rsidRPr="00CD1347" w:rsidRDefault="00C87CFE" w:rsidP="00C87CFE">
            <w:pPr>
              <w:jc w:val="center"/>
              <w:rPr>
                <w:ins w:id="18635" w:author="Στάθης Καπ" w:date="2023-03-03T03:57:00Z"/>
                <w:rFonts w:cstheme="minorHAnsi"/>
                <w:sz w:val="16"/>
                <w:szCs w:val="16"/>
              </w:rPr>
            </w:pPr>
            <w:ins w:id="18636" w:author="Στάθης Καπ" w:date="2023-03-03T06:20:00Z">
              <w:r>
                <w:rPr>
                  <w:rFonts w:ascii="Calibri" w:hAnsi="Calibri" w:cs="Calibri"/>
                  <w:color w:val="000000"/>
                  <w:sz w:val="16"/>
                  <w:szCs w:val="16"/>
                </w:rPr>
                <w:t>1490</w:t>
              </w:r>
            </w:ins>
          </w:p>
        </w:tc>
        <w:tc>
          <w:tcPr>
            <w:tcW w:w="855" w:type="dxa"/>
            <w:vAlign w:val="center"/>
            <w:tcPrChange w:id="18637" w:author="Στάθης Καπ" w:date="2023-03-03T06:26:00Z">
              <w:tcPr>
                <w:tcW w:w="855" w:type="dxa"/>
              </w:tcPr>
            </w:tcPrChange>
          </w:tcPr>
          <w:p w14:paraId="3F94BC67" w14:textId="5E63741E" w:rsidR="00C87CFE" w:rsidRPr="00CD1347" w:rsidRDefault="00C87CFE" w:rsidP="00C87CFE">
            <w:pPr>
              <w:jc w:val="center"/>
              <w:rPr>
                <w:ins w:id="18638" w:author="Στάθης Καπ" w:date="2023-03-03T03:57:00Z"/>
                <w:rFonts w:cstheme="minorHAnsi"/>
                <w:sz w:val="16"/>
                <w:szCs w:val="16"/>
              </w:rPr>
            </w:pPr>
            <w:ins w:id="18639" w:author="Στάθης Καπ" w:date="2023-03-03T06:20:00Z">
              <w:r>
                <w:rPr>
                  <w:rFonts w:ascii="Calibri" w:hAnsi="Calibri" w:cs="Calibri"/>
                  <w:color w:val="000000"/>
                  <w:sz w:val="16"/>
                  <w:szCs w:val="16"/>
                </w:rPr>
                <w:t>1460</w:t>
              </w:r>
            </w:ins>
          </w:p>
        </w:tc>
        <w:tc>
          <w:tcPr>
            <w:tcW w:w="544" w:type="dxa"/>
            <w:vAlign w:val="center"/>
            <w:tcPrChange w:id="18640" w:author="Στάθης Καπ" w:date="2023-03-03T06:26:00Z">
              <w:tcPr>
                <w:tcW w:w="544" w:type="dxa"/>
                <w:vAlign w:val="bottom"/>
              </w:tcPr>
            </w:tcPrChange>
          </w:tcPr>
          <w:p w14:paraId="480C7F27" w14:textId="1CD4FB92" w:rsidR="00C87CFE" w:rsidRPr="00CD1347" w:rsidRDefault="00C87CFE" w:rsidP="00C87CFE">
            <w:pPr>
              <w:jc w:val="center"/>
              <w:rPr>
                <w:ins w:id="18641" w:author="Στάθης Καπ" w:date="2023-03-03T03:57:00Z"/>
                <w:rFonts w:cstheme="minorHAnsi"/>
                <w:sz w:val="16"/>
                <w:szCs w:val="16"/>
              </w:rPr>
            </w:pPr>
            <w:ins w:id="18642" w:author="Στάθης Καπ" w:date="2023-03-03T06:20:00Z">
              <w:r>
                <w:rPr>
                  <w:rFonts w:ascii="Calibri" w:hAnsi="Calibri" w:cs="Calibri"/>
                  <w:color w:val="000000"/>
                  <w:sz w:val="16"/>
                  <w:szCs w:val="16"/>
                </w:rPr>
                <w:t>1460</w:t>
              </w:r>
            </w:ins>
          </w:p>
        </w:tc>
        <w:tc>
          <w:tcPr>
            <w:tcW w:w="621" w:type="dxa"/>
            <w:vAlign w:val="center"/>
            <w:tcPrChange w:id="18643" w:author="Στάθης Καπ" w:date="2023-03-03T06:26:00Z">
              <w:tcPr>
                <w:tcW w:w="621" w:type="dxa"/>
                <w:vAlign w:val="bottom"/>
              </w:tcPr>
            </w:tcPrChange>
          </w:tcPr>
          <w:p w14:paraId="2276DCCD" w14:textId="3F1C2605" w:rsidR="00C87CFE" w:rsidRPr="00CD1347" w:rsidRDefault="00C87CFE" w:rsidP="00C87CFE">
            <w:pPr>
              <w:jc w:val="center"/>
              <w:rPr>
                <w:ins w:id="18644" w:author="Στάθης Καπ" w:date="2023-03-03T03:57:00Z"/>
                <w:rFonts w:cstheme="minorHAnsi"/>
                <w:sz w:val="16"/>
                <w:szCs w:val="16"/>
              </w:rPr>
            </w:pPr>
            <w:ins w:id="18645" w:author="Στάθης Καπ" w:date="2023-03-03T06:20:00Z">
              <w:r>
                <w:rPr>
                  <w:rFonts w:ascii="Calibri" w:hAnsi="Calibri" w:cs="Calibri"/>
                  <w:color w:val="000000"/>
                  <w:sz w:val="16"/>
                  <w:szCs w:val="16"/>
                </w:rPr>
                <w:t>0.763</w:t>
              </w:r>
            </w:ins>
          </w:p>
        </w:tc>
        <w:tc>
          <w:tcPr>
            <w:tcW w:w="669" w:type="dxa"/>
            <w:vAlign w:val="center"/>
            <w:tcPrChange w:id="18646" w:author="Στάθης Καπ" w:date="2023-03-03T06:26:00Z">
              <w:tcPr>
                <w:tcW w:w="669" w:type="dxa"/>
                <w:vAlign w:val="center"/>
              </w:tcPr>
            </w:tcPrChange>
          </w:tcPr>
          <w:p w14:paraId="450171F3" w14:textId="35EB6E8D" w:rsidR="00C87CFE" w:rsidRPr="00CD1347" w:rsidRDefault="00C87CFE" w:rsidP="00C87CFE">
            <w:pPr>
              <w:jc w:val="center"/>
              <w:rPr>
                <w:ins w:id="18647" w:author="Στάθης Καπ" w:date="2023-03-03T03:57:00Z"/>
                <w:rFonts w:cstheme="minorHAnsi"/>
                <w:sz w:val="16"/>
                <w:szCs w:val="16"/>
              </w:rPr>
            </w:pPr>
            <w:ins w:id="18648" w:author="Στάθης Καπ" w:date="2023-03-03T06:20:00Z">
              <w:r>
                <w:rPr>
                  <w:rFonts w:ascii="Calibri" w:hAnsi="Calibri" w:cstheme="minorHAnsi"/>
                  <w:color w:val="000000"/>
                  <w:sz w:val="16"/>
                  <w:szCs w:val="16"/>
                </w:rPr>
                <w:t>2.01</w:t>
              </w:r>
            </w:ins>
          </w:p>
        </w:tc>
        <w:tc>
          <w:tcPr>
            <w:tcW w:w="543" w:type="dxa"/>
            <w:vAlign w:val="center"/>
            <w:tcPrChange w:id="18649" w:author="Στάθης Καπ" w:date="2023-03-03T06:26:00Z">
              <w:tcPr>
                <w:tcW w:w="543" w:type="dxa"/>
                <w:vAlign w:val="bottom"/>
              </w:tcPr>
            </w:tcPrChange>
          </w:tcPr>
          <w:p w14:paraId="637D4A12" w14:textId="36D605B9" w:rsidR="00C87CFE" w:rsidRPr="00CD1347" w:rsidRDefault="00C87CFE" w:rsidP="00C87CFE">
            <w:pPr>
              <w:jc w:val="center"/>
              <w:rPr>
                <w:ins w:id="18650" w:author="Στάθης Καπ" w:date="2023-03-03T03:57:00Z"/>
                <w:rFonts w:cstheme="minorHAnsi"/>
                <w:sz w:val="16"/>
                <w:szCs w:val="16"/>
              </w:rPr>
            </w:pPr>
            <w:ins w:id="18651" w:author="Στάθης Καπ" w:date="2023-03-03T06:20:00Z">
              <w:r>
                <w:rPr>
                  <w:rFonts w:ascii="Calibri" w:hAnsi="Calibri" w:cs="Calibri"/>
                  <w:color w:val="000000"/>
                  <w:sz w:val="16"/>
                  <w:szCs w:val="16"/>
                </w:rPr>
                <w:t>1450</w:t>
              </w:r>
            </w:ins>
          </w:p>
        </w:tc>
        <w:tc>
          <w:tcPr>
            <w:tcW w:w="621" w:type="dxa"/>
            <w:vAlign w:val="center"/>
            <w:tcPrChange w:id="18652" w:author="Στάθης Καπ" w:date="2023-03-03T06:26:00Z">
              <w:tcPr>
                <w:tcW w:w="621" w:type="dxa"/>
                <w:vAlign w:val="bottom"/>
              </w:tcPr>
            </w:tcPrChange>
          </w:tcPr>
          <w:p w14:paraId="588F89BA" w14:textId="4705ECCD" w:rsidR="00C87CFE" w:rsidRPr="00CD1347" w:rsidRDefault="00C87CFE" w:rsidP="00C87CFE">
            <w:pPr>
              <w:jc w:val="center"/>
              <w:rPr>
                <w:ins w:id="18653" w:author="Στάθης Καπ" w:date="2023-03-03T03:57:00Z"/>
                <w:rFonts w:cstheme="minorHAnsi"/>
                <w:sz w:val="16"/>
                <w:szCs w:val="16"/>
              </w:rPr>
            </w:pPr>
            <w:ins w:id="18654" w:author="Στάθης Καπ" w:date="2023-03-03T06:20:00Z">
              <w:r>
                <w:rPr>
                  <w:rFonts w:ascii="Calibri" w:hAnsi="Calibri" w:cs="Calibri"/>
                  <w:color w:val="000000"/>
                  <w:sz w:val="16"/>
                  <w:szCs w:val="16"/>
                </w:rPr>
                <w:t>0.362</w:t>
              </w:r>
            </w:ins>
          </w:p>
        </w:tc>
        <w:tc>
          <w:tcPr>
            <w:tcW w:w="669" w:type="dxa"/>
            <w:vAlign w:val="center"/>
            <w:tcPrChange w:id="18655" w:author="Στάθης Καπ" w:date="2023-03-03T06:26:00Z">
              <w:tcPr>
                <w:tcW w:w="669" w:type="dxa"/>
                <w:vAlign w:val="center"/>
              </w:tcPr>
            </w:tcPrChange>
          </w:tcPr>
          <w:p w14:paraId="15A381B6" w14:textId="495A56EE" w:rsidR="00C87CFE" w:rsidRPr="00CD1347" w:rsidRDefault="00C87CFE" w:rsidP="00C87CFE">
            <w:pPr>
              <w:jc w:val="center"/>
              <w:rPr>
                <w:ins w:id="18656" w:author="Στάθης Καπ" w:date="2023-03-03T03:57:00Z"/>
                <w:rFonts w:cstheme="minorHAnsi"/>
                <w:sz w:val="16"/>
                <w:szCs w:val="16"/>
              </w:rPr>
            </w:pPr>
            <w:ins w:id="18657" w:author="Στάθης Καπ" w:date="2023-03-03T06:20:00Z">
              <w:r>
                <w:rPr>
                  <w:rFonts w:ascii="Calibri" w:hAnsi="Calibri" w:cstheme="minorHAnsi"/>
                  <w:color w:val="000000"/>
                  <w:sz w:val="16"/>
                  <w:szCs w:val="16"/>
                </w:rPr>
                <w:t>0.68</w:t>
              </w:r>
            </w:ins>
          </w:p>
        </w:tc>
        <w:tc>
          <w:tcPr>
            <w:tcW w:w="508" w:type="dxa"/>
            <w:vAlign w:val="center"/>
            <w:tcPrChange w:id="18658" w:author="Στάθης Καπ" w:date="2023-03-03T06:26:00Z">
              <w:tcPr>
                <w:tcW w:w="508" w:type="dxa"/>
                <w:vAlign w:val="bottom"/>
              </w:tcPr>
            </w:tcPrChange>
          </w:tcPr>
          <w:p w14:paraId="3CB3CE20" w14:textId="20DEAB1D" w:rsidR="00C87CFE" w:rsidRPr="00CD1347" w:rsidRDefault="00C87CFE" w:rsidP="00C87CFE">
            <w:pPr>
              <w:jc w:val="center"/>
              <w:rPr>
                <w:ins w:id="18659" w:author="Στάθης Καπ" w:date="2023-03-03T03:57:00Z"/>
                <w:rFonts w:cstheme="minorHAnsi"/>
                <w:sz w:val="16"/>
                <w:szCs w:val="16"/>
              </w:rPr>
            </w:pPr>
            <w:ins w:id="18660" w:author="Στάθης Καπ" w:date="2023-03-03T06:20:00Z">
              <w:r>
                <w:rPr>
                  <w:rFonts w:ascii="Calibri" w:hAnsi="Calibri" w:cs="Calibri"/>
                  <w:color w:val="000000"/>
                  <w:sz w:val="16"/>
                  <w:szCs w:val="16"/>
                </w:rPr>
                <w:t>1430</w:t>
              </w:r>
            </w:ins>
          </w:p>
        </w:tc>
        <w:tc>
          <w:tcPr>
            <w:tcW w:w="541" w:type="dxa"/>
            <w:vAlign w:val="center"/>
            <w:tcPrChange w:id="18661" w:author="Στάθης Καπ" w:date="2023-03-03T06:26:00Z">
              <w:tcPr>
                <w:tcW w:w="541" w:type="dxa"/>
                <w:vAlign w:val="bottom"/>
              </w:tcPr>
            </w:tcPrChange>
          </w:tcPr>
          <w:p w14:paraId="58F78581" w14:textId="44D12D72" w:rsidR="00C87CFE" w:rsidRPr="00CD1347" w:rsidRDefault="00C87CFE" w:rsidP="00C87CFE">
            <w:pPr>
              <w:jc w:val="center"/>
              <w:rPr>
                <w:ins w:id="18662" w:author="Στάθης Καπ" w:date="2023-03-03T03:57:00Z"/>
                <w:rFonts w:cstheme="minorHAnsi"/>
                <w:sz w:val="16"/>
                <w:szCs w:val="16"/>
              </w:rPr>
            </w:pPr>
            <w:ins w:id="18663" w:author="Στάθης Καπ" w:date="2023-03-03T06:20:00Z">
              <w:r>
                <w:rPr>
                  <w:rFonts w:ascii="Calibri" w:hAnsi="Calibri" w:cs="Calibri"/>
                  <w:color w:val="000000"/>
                  <w:sz w:val="16"/>
                  <w:szCs w:val="16"/>
                </w:rPr>
                <w:t>0.244</w:t>
              </w:r>
            </w:ins>
          </w:p>
        </w:tc>
        <w:tc>
          <w:tcPr>
            <w:tcW w:w="589" w:type="dxa"/>
            <w:vAlign w:val="center"/>
            <w:tcPrChange w:id="18664" w:author="Στάθης Καπ" w:date="2023-03-03T06:26:00Z">
              <w:tcPr>
                <w:tcW w:w="589" w:type="dxa"/>
                <w:vAlign w:val="center"/>
              </w:tcPr>
            </w:tcPrChange>
          </w:tcPr>
          <w:p w14:paraId="2AC98493" w14:textId="27C9434F" w:rsidR="00C87CFE" w:rsidRPr="00CD1347" w:rsidRDefault="00C87CFE" w:rsidP="00C87CFE">
            <w:pPr>
              <w:jc w:val="center"/>
              <w:rPr>
                <w:ins w:id="18665" w:author="Στάθης Καπ" w:date="2023-03-03T03:57:00Z"/>
                <w:rFonts w:cstheme="minorHAnsi"/>
                <w:sz w:val="16"/>
                <w:szCs w:val="16"/>
              </w:rPr>
            </w:pPr>
            <w:ins w:id="18666" w:author="Στάθης Καπ" w:date="2023-03-03T06:20:00Z">
              <w:r>
                <w:rPr>
                  <w:rFonts w:ascii="Calibri" w:hAnsi="Calibri" w:cstheme="minorHAnsi"/>
                  <w:color w:val="000000"/>
                  <w:sz w:val="16"/>
                  <w:szCs w:val="16"/>
                </w:rPr>
                <w:t>2.05</w:t>
              </w:r>
            </w:ins>
          </w:p>
        </w:tc>
        <w:tc>
          <w:tcPr>
            <w:tcW w:w="463" w:type="dxa"/>
            <w:vAlign w:val="center"/>
            <w:tcPrChange w:id="18667" w:author="Στάθης Καπ" w:date="2023-03-03T06:26:00Z">
              <w:tcPr>
                <w:tcW w:w="463" w:type="dxa"/>
                <w:vAlign w:val="bottom"/>
              </w:tcPr>
            </w:tcPrChange>
          </w:tcPr>
          <w:p w14:paraId="0FEFC5A9" w14:textId="6C8DF81F" w:rsidR="00C87CFE" w:rsidRPr="00CD1347" w:rsidRDefault="00C87CFE" w:rsidP="00C87CFE">
            <w:pPr>
              <w:jc w:val="center"/>
              <w:rPr>
                <w:ins w:id="18668" w:author="Στάθης Καπ" w:date="2023-03-03T03:57:00Z"/>
                <w:rFonts w:cstheme="minorHAnsi"/>
                <w:sz w:val="16"/>
                <w:szCs w:val="16"/>
              </w:rPr>
            </w:pPr>
            <w:ins w:id="18669" w:author="Στάθης Καπ" w:date="2023-03-03T06:20:00Z">
              <w:r>
                <w:rPr>
                  <w:rFonts w:ascii="Calibri" w:hAnsi="Calibri" w:cs="Calibri"/>
                  <w:color w:val="000000"/>
                  <w:sz w:val="16"/>
                  <w:szCs w:val="16"/>
                </w:rPr>
                <w:t>1420</w:t>
              </w:r>
            </w:ins>
          </w:p>
        </w:tc>
        <w:tc>
          <w:tcPr>
            <w:tcW w:w="541" w:type="dxa"/>
            <w:vAlign w:val="center"/>
            <w:tcPrChange w:id="18670" w:author="Στάθης Καπ" w:date="2023-03-03T06:26:00Z">
              <w:tcPr>
                <w:tcW w:w="541" w:type="dxa"/>
                <w:vAlign w:val="bottom"/>
              </w:tcPr>
            </w:tcPrChange>
          </w:tcPr>
          <w:p w14:paraId="7C7E9817" w14:textId="22E5CC5C" w:rsidR="00C87CFE" w:rsidRPr="00CD1347" w:rsidRDefault="00C87CFE" w:rsidP="00C87CFE">
            <w:pPr>
              <w:jc w:val="center"/>
              <w:rPr>
                <w:ins w:id="18671" w:author="Στάθης Καπ" w:date="2023-03-03T03:57:00Z"/>
                <w:rFonts w:cstheme="minorHAnsi"/>
                <w:sz w:val="16"/>
                <w:szCs w:val="16"/>
              </w:rPr>
            </w:pPr>
            <w:ins w:id="18672" w:author="Στάθης Καπ" w:date="2023-03-03T06:20:00Z">
              <w:r>
                <w:rPr>
                  <w:rFonts w:ascii="Calibri" w:hAnsi="Calibri" w:cs="Calibri"/>
                  <w:color w:val="000000"/>
                  <w:sz w:val="16"/>
                  <w:szCs w:val="16"/>
                </w:rPr>
                <w:t>0.249</w:t>
              </w:r>
            </w:ins>
          </w:p>
        </w:tc>
        <w:tc>
          <w:tcPr>
            <w:tcW w:w="589" w:type="dxa"/>
            <w:vAlign w:val="center"/>
            <w:tcPrChange w:id="18673" w:author="Στάθης Καπ" w:date="2023-03-03T06:26:00Z">
              <w:tcPr>
                <w:tcW w:w="589" w:type="dxa"/>
                <w:vAlign w:val="center"/>
              </w:tcPr>
            </w:tcPrChange>
          </w:tcPr>
          <w:p w14:paraId="1F9DB74C" w14:textId="64DD9F1D" w:rsidR="00C87CFE" w:rsidRPr="00CD1347" w:rsidRDefault="00C87CFE" w:rsidP="00C87CFE">
            <w:pPr>
              <w:jc w:val="center"/>
              <w:rPr>
                <w:ins w:id="18674" w:author="Στάθης Καπ" w:date="2023-03-03T03:57:00Z"/>
                <w:rFonts w:cstheme="minorHAnsi"/>
                <w:sz w:val="16"/>
                <w:szCs w:val="16"/>
              </w:rPr>
            </w:pPr>
            <w:ins w:id="18675"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186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77" w:author="Στάθης Καπ" w:date="2023-03-03T03:57:00Z"/>
        </w:trPr>
        <w:tc>
          <w:tcPr>
            <w:tcW w:w="515" w:type="dxa"/>
            <w:tcBorders>
              <w:top w:val="nil"/>
              <w:bottom w:val="nil"/>
              <w:right w:val="single" w:sz="4" w:space="0" w:color="auto"/>
            </w:tcBorders>
            <w:shd w:val="clear" w:color="auto" w:fill="E7E6E6" w:themeFill="background2"/>
            <w:vAlign w:val="bottom"/>
            <w:tcPrChange w:id="18678" w:author="Στάθης Καπ" w:date="2023-03-03T06:26:00Z">
              <w:tcPr>
                <w:tcW w:w="515" w:type="dxa"/>
                <w:vAlign w:val="bottom"/>
              </w:tcPr>
            </w:tcPrChange>
          </w:tcPr>
          <w:p w14:paraId="56013B6F" w14:textId="46F6DF1B" w:rsidR="00C87CFE" w:rsidRPr="00CD1347" w:rsidRDefault="00C87CFE" w:rsidP="00C87CFE">
            <w:pPr>
              <w:jc w:val="center"/>
              <w:rPr>
                <w:ins w:id="18679" w:author="Στάθης Καπ" w:date="2023-03-03T03:57:00Z"/>
                <w:sz w:val="16"/>
                <w:szCs w:val="16"/>
              </w:rPr>
            </w:pPr>
            <w:ins w:id="18680" w:author="Στάθης Καπ" w:date="2023-03-03T04:06:00Z">
              <w:r w:rsidRPr="00CD1347">
                <w:rPr>
                  <w:rFonts w:ascii="Calibri" w:hAnsi="Calibri" w:cs="Calibri"/>
                  <w:color w:val="000000"/>
                  <w:sz w:val="16"/>
                  <w:szCs w:val="16"/>
                  <w:rPrChange w:id="18681"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18682" w:author="Στάθης Καπ" w:date="2023-03-03T06:26:00Z">
              <w:tcPr>
                <w:tcW w:w="560" w:type="dxa"/>
              </w:tcPr>
            </w:tcPrChange>
          </w:tcPr>
          <w:p w14:paraId="0851F4C2" w14:textId="7421BC62" w:rsidR="00C87CFE" w:rsidRPr="00CD1347" w:rsidRDefault="00C87CFE" w:rsidP="00C87CFE">
            <w:pPr>
              <w:jc w:val="center"/>
              <w:rPr>
                <w:ins w:id="18683" w:author="Στάθης Καπ" w:date="2023-03-03T03:57:00Z"/>
                <w:rFonts w:cstheme="minorHAnsi"/>
                <w:sz w:val="16"/>
                <w:szCs w:val="16"/>
              </w:rPr>
            </w:pPr>
            <w:ins w:id="18684" w:author="Στάθης Καπ" w:date="2023-03-03T06:20:00Z">
              <w:r>
                <w:rPr>
                  <w:rFonts w:ascii="Calibri" w:hAnsi="Calibri" w:cs="Calibri"/>
                  <w:color w:val="000000"/>
                  <w:sz w:val="16"/>
                  <w:szCs w:val="16"/>
                </w:rPr>
                <w:t>349</w:t>
              </w:r>
            </w:ins>
          </w:p>
        </w:tc>
        <w:tc>
          <w:tcPr>
            <w:tcW w:w="855" w:type="dxa"/>
            <w:vAlign w:val="center"/>
            <w:tcPrChange w:id="18685" w:author="Στάθης Καπ" w:date="2023-03-03T06:26:00Z">
              <w:tcPr>
                <w:tcW w:w="855" w:type="dxa"/>
              </w:tcPr>
            </w:tcPrChange>
          </w:tcPr>
          <w:p w14:paraId="4B2776D7" w14:textId="67A8802C" w:rsidR="00C87CFE" w:rsidRPr="00CD1347" w:rsidRDefault="00C87CFE" w:rsidP="00C87CFE">
            <w:pPr>
              <w:jc w:val="center"/>
              <w:rPr>
                <w:ins w:id="18686" w:author="Στάθης Καπ" w:date="2023-03-03T03:57:00Z"/>
                <w:rFonts w:cstheme="minorHAnsi"/>
                <w:sz w:val="16"/>
                <w:szCs w:val="16"/>
              </w:rPr>
            </w:pPr>
            <w:ins w:id="18687" w:author="Στάθης Καπ" w:date="2023-03-03T06:20:00Z">
              <w:r>
                <w:rPr>
                  <w:rFonts w:ascii="Calibri" w:hAnsi="Calibri" w:cs="Calibri"/>
                  <w:color w:val="000000"/>
                  <w:sz w:val="16"/>
                  <w:szCs w:val="16"/>
                </w:rPr>
                <w:t>330</w:t>
              </w:r>
            </w:ins>
          </w:p>
        </w:tc>
        <w:tc>
          <w:tcPr>
            <w:tcW w:w="544" w:type="dxa"/>
            <w:vAlign w:val="center"/>
            <w:tcPrChange w:id="18688" w:author="Στάθης Καπ" w:date="2023-03-03T06:26:00Z">
              <w:tcPr>
                <w:tcW w:w="544" w:type="dxa"/>
                <w:vAlign w:val="bottom"/>
              </w:tcPr>
            </w:tcPrChange>
          </w:tcPr>
          <w:p w14:paraId="4406F112" w14:textId="1F308D6B" w:rsidR="00C87CFE" w:rsidRPr="00CD1347" w:rsidRDefault="00C87CFE" w:rsidP="00C87CFE">
            <w:pPr>
              <w:jc w:val="center"/>
              <w:rPr>
                <w:ins w:id="18689" w:author="Στάθης Καπ" w:date="2023-03-03T03:57:00Z"/>
                <w:rFonts w:cstheme="minorHAnsi"/>
                <w:sz w:val="16"/>
                <w:szCs w:val="16"/>
              </w:rPr>
            </w:pPr>
            <w:ins w:id="18690" w:author="Στάθης Καπ" w:date="2023-03-03T06:20:00Z">
              <w:r>
                <w:rPr>
                  <w:rFonts w:ascii="Calibri" w:hAnsi="Calibri" w:cs="Calibri"/>
                  <w:color w:val="000000"/>
                  <w:sz w:val="16"/>
                  <w:szCs w:val="16"/>
                </w:rPr>
                <w:t>275</w:t>
              </w:r>
            </w:ins>
          </w:p>
        </w:tc>
        <w:tc>
          <w:tcPr>
            <w:tcW w:w="621" w:type="dxa"/>
            <w:vAlign w:val="center"/>
            <w:tcPrChange w:id="18691" w:author="Στάθης Καπ" w:date="2023-03-03T06:26:00Z">
              <w:tcPr>
                <w:tcW w:w="621" w:type="dxa"/>
                <w:vAlign w:val="bottom"/>
              </w:tcPr>
            </w:tcPrChange>
          </w:tcPr>
          <w:p w14:paraId="595B06A5" w14:textId="451F55A9" w:rsidR="00C87CFE" w:rsidRPr="00CD1347" w:rsidRDefault="00C87CFE" w:rsidP="00C87CFE">
            <w:pPr>
              <w:jc w:val="center"/>
              <w:rPr>
                <w:ins w:id="18692" w:author="Στάθης Καπ" w:date="2023-03-03T03:57:00Z"/>
                <w:rFonts w:cstheme="minorHAnsi"/>
                <w:sz w:val="16"/>
                <w:szCs w:val="16"/>
              </w:rPr>
            </w:pPr>
            <w:ins w:id="18693" w:author="Στάθης Καπ" w:date="2023-03-03T06:20:00Z">
              <w:r>
                <w:rPr>
                  <w:rFonts w:ascii="Calibri" w:hAnsi="Calibri" w:cs="Calibri"/>
                  <w:color w:val="000000"/>
                  <w:sz w:val="16"/>
                  <w:szCs w:val="16"/>
                </w:rPr>
                <w:t>0.204</w:t>
              </w:r>
            </w:ins>
          </w:p>
        </w:tc>
        <w:tc>
          <w:tcPr>
            <w:tcW w:w="669" w:type="dxa"/>
            <w:vAlign w:val="center"/>
            <w:tcPrChange w:id="18694" w:author="Στάθης Καπ" w:date="2023-03-03T06:26:00Z">
              <w:tcPr>
                <w:tcW w:w="669" w:type="dxa"/>
                <w:vAlign w:val="center"/>
              </w:tcPr>
            </w:tcPrChange>
          </w:tcPr>
          <w:p w14:paraId="141AD03F" w14:textId="5E261B58" w:rsidR="00C87CFE" w:rsidRPr="00CD1347" w:rsidRDefault="00C87CFE" w:rsidP="00C87CFE">
            <w:pPr>
              <w:jc w:val="center"/>
              <w:rPr>
                <w:ins w:id="18695" w:author="Στάθης Καπ" w:date="2023-03-03T03:57:00Z"/>
                <w:rFonts w:cstheme="minorHAnsi"/>
                <w:sz w:val="16"/>
                <w:szCs w:val="16"/>
              </w:rPr>
            </w:pPr>
            <w:ins w:id="18696" w:author="Στάθης Καπ" w:date="2023-03-03T06:20:00Z">
              <w:r>
                <w:rPr>
                  <w:rFonts w:ascii="Calibri" w:hAnsi="Calibri" w:cstheme="minorHAnsi"/>
                  <w:color w:val="000000"/>
                  <w:sz w:val="16"/>
                  <w:szCs w:val="16"/>
                </w:rPr>
                <w:t>21.2</w:t>
              </w:r>
            </w:ins>
          </w:p>
        </w:tc>
        <w:tc>
          <w:tcPr>
            <w:tcW w:w="543" w:type="dxa"/>
            <w:vAlign w:val="center"/>
            <w:tcPrChange w:id="18697" w:author="Στάθης Καπ" w:date="2023-03-03T06:26:00Z">
              <w:tcPr>
                <w:tcW w:w="543" w:type="dxa"/>
                <w:vAlign w:val="bottom"/>
              </w:tcPr>
            </w:tcPrChange>
          </w:tcPr>
          <w:p w14:paraId="63B3AE5E" w14:textId="071E68DA" w:rsidR="00C87CFE" w:rsidRPr="00CD1347" w:rsidRDefault="00C87CFE" w:rsidP="00C87CFE">
            <w:pPr>
              <w:jc w:val="center"/>
              <w:rPr>
                <w:ins w:id="18698" w:author="Στάθης Καπ" w:date="2023-03-03T03:57:00Z"/>
                <w:rFonts w:cstheme="minorHAnsi"/>
                <w:sz w:val="16"/>
                <w:szCs w:val="16"/>
              </w:rPr>
            </w:pPr>
            <w:ins w:id="18699" w:author="Στάθης Καπ" w:date="2023-03-03T06:20:00Z">
              <w:r>
                <w:rPr>
                  <w:rFonts w:ascii="Calibri" w:hAnsi="Calibri" w:cs="Calibri"/>
                  <w:color w:val="000000"/>
                  <w:sz w:val="16"/>
                  <w:szCs w:val="16"/>
                </w:rPr>
                <w:t>217</w:t>
              </w:r>
            </w:ins>
          </w:p>
        </w:tc>
        <w:tc>
          <w:tcPr>
            <w:tcW w:w="621" w:type="dxa"/>
            <w:vAlign w:val="center"/>
            <w:tcPrChange w:id="18700" w:author="Στάθης Καπ" w:date="2023-03-03T06:26:00Z">
              <w:tcPr>
                <w:tcW w:w="621" w:type="dxa"/>
                <w:vAlign w:val="bottom"/>
              </w:tcPr>
            </w:tcPrChange>
          </w:tcPr>
          <w:p w14:paraId="7F352FCD" w14:textId="5A934B41" w:rsidR="00C87CFE" w:rsidRPr="00CD1347" w:rsidRDefault="00C87CFE" w:rsidP="00C87CFE">
            <w:pPr>
              <w:jc w:val="center"/>
              <w:rPr>
                <w:ins w:id="18701" w:author="Στάθης Καπ" w:date="2023-03-03T03:57:00Z"/>
                <w:rFonts w:cstheme="minorHAnsi"/>
                <w:sz w:val="16"/>
                <w:szCs w:val="16"/>
              </w:rPr>
            </w:pPr>
            <w:ins w:id="18702" w:author="Στάθης Καπ" w:date="2023-03-03T06:20:00Z">
              <w:r>
                <w:rPr>
                  <w:rFonts w:ascii="Calibri" w:hAnsi="Calibri" w:cs="Calibri"/>
                  <w:color w:val="000000"/>
                  <w:sz w:val="16"/>
                  <w:szCs w:val="16"/>
                </w:rPr>
                <w:t>0.2</w:t>
              </w:r>
            </w:ins>
          </w:p>
        </w:tc>
        <w:tc>
          <w:tcPr>
            <w:tcW w:w="669" w:type="dxa"/>
            <w:vAlign w:val="center"/>
            <w:tcPrChange w:id="18703" w:author="Στάθης Καπ" w:date="2023-03-03T06:26:00Z">
              <w:tcPr>
                <w:tcW w:w="669" w:type="dxa"/>
                <w:vAlign w:val="center"/>
              </w:tcPr>
            </w:tcPrChange>
          </w:tcPr>
          <w:p w14:paraId="3677BBA4" w14:textId="5FBAEF2D" w:rsidR="00C87CFE" w:rsidRPr="00CD1347" w:rsidRDefault="00C87CFE" w:rsidP="00C87CFE">
            <w:pPr>
              <w:jc w:val="center"/>
              <w:rPr>
                <w:ins w:id="18704" w:author="Στάθης Καπ" w:date="2023-03-03T03:57:00Z"/>
                <w:rFonts w:cstheme="minorHAnsi"/>
                <w:sz w:val="16"/>
                <w:szCs w:val="16"/>
              </w:rPr>
            </w:pPr>
            <w:ins w:id="18705" w:author="Στάθης Καπ" w:date="2023-03-03T06:20:00Z">
              <w:r>
                <w:rPr>
                  <w:rFonts w:ascii="Calibri" w:hAnsi="Calibri" w:cstheme="minorHAnsi"/>
                  <w:color w:val="000000"/>
                  <w:sz w:val="16"/>
                  <w:szCs w:val="16"/>
                </w:rPr>
                <w:t>21.09</w:t>
              </w:r>
            </w:ins>
          </w:p>
        </w:tc>
        <w:tc>
          <w:tcPr>
            <w:tcW w:w="508" w:type="dxa"/>
            <w:vAlign w:val="center"/>
            <w:tcPrChange w:id="18706" w:author="Στάθης Καπ" w:date="2023-03-03T06:26:00Z">
              <w:tcPr>
                <w:tcW w:w="508" w:type="dxa"/>
                <w:vAlign w:val="bottom"/>
              </w:tcPr>
            </w:tcPrChange>
          </w:tcPr>
          <w:p w14:paraId="2A665946" w14:textId="5B2B11DF" w:rsidR="00C87CFE" w:rsidRPr="00CD1347" w:rsidRDefault="00C87CFE" w:rsidP="00C87CFE">
            <w:pPr>
              <w:jc w:val="center"/>
              <w:rPr>
                <w:ins w:id="18707" w:author="Στάθης Καπ" w:date="2023-03-03T03:57:00Z"/>
                <w:rFonts w:cstheme="minorHAnsi"/>
                <w:sz w:val="16"/>
                <w:szCs w:val="16"/>
              </w:rPr>
            </w:pPr>
            <w:ins w:id="18708" w:author="Στάθης Καπ" w:date="2023-03-03T06:20:00Z">
              <w:r>
                <w:rPr>
                  <w:rFonts w:ascii="Calibri" w:hAnsi="Calibri" w:cs="Calibri"/>
                  <w:color w:val="000000"/>
                  <w:sz w:val="16"/>
                  <w:szCs w:val="16"/>
                </w:rPr>
                <w:t>257</w:t>
              </w:r>
            </w:ins>
          </w:p>
        </w:tc>
        <w:tc>
          <w:tcPr>
            <w:tcW w:w="541" w:type="dxa"/>
            <w:vAlign w:val="center"/>
            <w:tcPrChange w:id="18709" w:author="Στάθης Καπ" w:date="2023-03-03T06:26:00Z">
              <w:tcPr>
                <w:tcW w:w="541" w:type="dxa"/>
                <w:vAlign w:val="bottom"/>
              </w:tcPr>
            </w:tcPrChange>
          </w:tcPr>
          <w:p w14:paraId="337B8BFA" w14:textId="67FBAF2B" w:rsidR="00C87CFE" w:rsidRPr="00CD1347" w:rsidRDefault="00C87CFE" w:rsidP="00C87CFE">
            <w:pPr>
              <w:jc w:val="center"/>
              <w:rPr>
                <w:ins w:id="18710" w:author="Στάθης Καπ" w:date="2023-03-03T03:57:00Z"/>
                <w:rFonts w:cstheme="minorHAnsi"/>
                <w:sz w:val="16"/>
                <w:szCs w:val="16"/>
              </w:rPr>
            </w:pPr>
            <w:ins w:id="18711" w:author="Στάθης Καπ" w:date="2023-03-03T06:20:00Z">
              <w:r>
                <w:rPr>
                  <w:rFonts w:ascii="Calibri" w:hAnsi="Calibri" w:cs="Calibri"/>
                  <w:color w:val="000000"/>
                  <w:sz w:val="16"/>
                  <w:szCs w:val="16"/>
                </w:rPr>
                <w:t>0.2</w:t>
              </w:r>
            </w:ins>
          </w:p>
        </w:tc>
        <w:tc>
          <w:tcPr>
            <w:tcW w:w="589" w:type="dxa"/>
            <w:vAlign w:val="center"/>
            <w:tcPrChange w:id="18712" w:author="Στάθης Καπ" w:date="2023-03-03T06:26:00Z">
              <w:tcPr>
                <w:tcW w:w="589" w:type="dxa"/>
                <w:vAlign w:val="center"/>
              </w:tcPr>
            </w:tcPrChange>
          </w:tcPr>
          <w:p w14:paraId="25B5BC7B" w14:textId="3D7BED85" w:rsidR="00C87CFE" w:rsidRPr="00CD1347" w:rsidRDefault="00C87CFE" w:rsidP="00C87CFE">
            <w:pPr>
              <w:jc w:val="center"/>
              <w:rPr>
                <w:ins w:id="18713" w:author="Στάθης Καπ" w:date="2023-03-03T03:57:00Z"/>
                <w:rFonts w:cstheme="minorHAnsi"/>
                <w:sz w:val="16"/>
                <w:szCs w:val="16"/>
              </w:rPr>
            </w:pPr>
            <w:ins w:id="18714" w:author="Στάθης Καπ" w:date="2023-03-03T06:20:00Z">
              <w:r>
                <w:rPr>
                  <w:rFonts w:ascii="Calibri" w:hAnsi="Calibri" w:cstheme="minorHAnsi"/>
                  <w:color w:val="000000"/>
                  <w:sz w:val="16"/>
                  <w:szCs w:val="16"/>
                </w:rPr>
                <w:t>6.55</w:t>
              </w:r>
            </w:ins>
          </w:p>
        </w:tc>
        <w:tc>
          <w:tcPr>
            <w:tcW w:w="463" w:type="dxa"/>
            <w:vAlign w:val="center"/>
            <w:tcPrChange w:id="18715" w:author="Στάθης Καπ" w:date="2023-03-03T06:26:00Z">
              <w:tcPr>
                <w:tcW w:w="463" w:type="dxa"/>
                <w:vAlign w:val="bottom"/>
              </w:tcPr>
            </w:tcPrChange>
          </w:tcPr>
          <w:p w14:paraId="480C792C" w14:textId="6CA6798B" w:rsidR="00C87CFE" w:rsidRPr="00CD1347" w:rsidRDefault="00C87CFE" w:rsidP="00C87CFE">
            <w:pPr>
              <w:jc w:val="center"/>
              <w:rPr>
                <w:ins w:id="18716" w:author="Στάθης Καπ" w:date="2023-03-03T03:57:00Z"/>
                <w:rFonts w:cstheme="minorHAnsi"/>
                <w:sz w:val="16"/>
                <w:szCs w:val="16"/>
              </w:rPr>
            </w:pPr>
            <w:ins w:id="18717" w:author="Στάθης Καπ" w:date="2023-03-03T06:20:00Z">
              <w:r>
                <w:rPr>
                  <w:rFonts w:ascii="Calibri" w:hAnsi="Calibri" w:cs="Calibri"/>
                  <w:color w:val="000000"/>
                  <w:sz w:val="16"/>
                  <w:szCs w:val="16"/>
                </w:rPr>
                <w:t>186</w:t>
              </w:r>
            </w:ins>
          </w:p>
        </w:tc>
        <w:tc>
          <w:tcPr>
            <w:tcW w:w="541" w:type="dxa"/>
            <w:vAlign w:val="center"/>
            <w:tcPrChange w:id="18718" w:author="Στάθης Καπ" w:date="2023-03-03T06:26:00Z">
              <w:tcPr>
                <w:tcW w:w="541" w:type="dxa"/>
                <w:vAlign w:val="bottom"/>
              </w:tcPr>
            </w:tcPrChange>
          </w:tcPr>
          <w:p w14:paraId="2191798F" w14:textId="76FF8046" w:rsidR="00C87CFE" w:rsidRPr="00CD1347" w:rsidRDefault="00C87CFE" w:rsidP="00C87CFE">
            <w:pPr>
              <w:jc w:val="center"/>
              <w:rPr>
                <w:ins w:id="18719" w:author="Στάθης Καπ" w:date="2023-03-03T03:57:00Z"/>
                <w:rFonts w:cstheme="minorHAnsi"/>
                <w:sz w:val="16"/>
                <w:szCs w:val="16"/>
              </w:rPr>
            </w:pPr>
            <w:ins w:id="18720" w:author="Στάθης Καπ" w:date="2023-03-03T06:20:00Z">
              <w:r>
                <w:rPr>
                  <w:rFonts w:ascii="Calibri" w:hAnsi="Calibri" w:cs="Calibri"/>
                  <w:color w:val="000000"/>
                  <w:sz w:val="16"/>
                  <w:szCs w:val="16"/>
                </w:rPr>
                <w:t>0.199</w:t>
              </w:r>
            </w:ins>
          </w:p>
        </w:tc>
        <w:tc>
          <w:tcPr>
            <w:tcW w:w="589" w:type="dxa"/>
            <w:vAlign w:val="center"/>
            <w:tcPrChange w:id="18721" w:author="Στάθης Καπ" w:date="2023-03-03T06:26:00Z">
              <w:tcPr>
                <w:tcW w:w="589" w:type="dxa"/>
                <w:vAlign w:val="center"/>
              </w:tcPr>
            </w:tcPrChange>
          </w:tcPr>
          <w:p w14:paraId="64F11DFE" w14:textId="42E8F850" w:rsidR="00C87CFE" w:rsidRPr="00CD1347" w:rsidRDefault="00C87CFE" w:rsidP="00C87CFE">
            <w:pPr>
              <w:jc w:val="center"/>
              <w:rPr>
                <w:ins w:id="18722" w:author="Στάθης Καπ" w:date="2023-03-03T03:57:00Z"/>
                <w:rFonts w:cstheme="minorHAnsi"/>
                <w:sz w:val="16"/>
                <w:szCs w:val="16"/>
              </w:rPr>
            </w:pPr>
            <w:ins w:id="18723"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187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25" w:author="Στάθης Καπ" w:date="2023-03-03T03:57:00Z"/>
        </w:trPr>
        <w:tc>
          <w:tcPr>
            <w:tcW w:w="515" w:type="dxa"/>
            <w:tcBorders>
              <w:top w:val="nil"/>
              <w:bottom w:val="nil"/>
              <w:right w:val="single" w:sz="4" w:space="0" w:color="auto"/>
            </w:tcBorders>
            <w:shd w:val="clear" w:color="auto" w:fill="E7E6E6" w:themeFill="background2"/>
            <w:vAlign w:val="bottom"/>
            <w:tcPrChange w:id="18726" w:author="Στάθης Καπ" w:date="2023-03-03T06:26:00Z">
              <w:tcPr>
                <w:tcW w:w="515" w:type="dxa"/>
                <w:vAlign w:val="bottom"/>
              </w:tcPr>
            </w:tcPrChange>
          </w:tcPr>
          <w:p w14:paraId="72C86869" w14:textId="42E2303A" w:rsidR="00C87CFE" w:rsidRPr="00CD1347" w:rsidRDefault="00C87CFE" w:rsidP="00C87CFE">
            <w:pPr>
              <w:jc w:val="center"/>
              <w:rPr>
                <w:ins w:id="18727" w:author="Στάθης Καπ" w:date="2023-03-03T03:57:00Z"/>
                <w:sz w:val="16"/>
                <w:szCs w:val="16"/>
              </w:rPr>
            </w:pPr>
            <w:ins w:id="18728" w:author="Στάθης Καπ" w:date="2023-03-03T04:06:00Z">
              <w:r w:rsidRPr="00CD1347">
                <w:rPr>
                  <w:rFonts w:ascii="Calibri" w:hAnsi="Calibri" w:cs="Calibri"/>
                  <w:color w:val="000000"/>
                  <w:sz w:val="16"/>
                  <w:szCs w:val="16"/>
                  <w:rPrChange w:id="18729"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18730" w:author="Στάθης Καπ" w:date="2023-03-03T06:26:00Z">
              <w:tcPr>
                <w:tcW w:w="560" w:type="dxa"/>
              </w:tcPr>
            </w:tcPrChange>
          </w:tcPr>
          <w:p w14:paraId="0D5A7836" w14:textId="325AECD5" w:rsidR="00C87CFE" w:rsidRPr="00CD1347" w:rsidRDefault="00C87CFE" w:rsidP="00C87CFE">
            <w:pPr>
              <w:jc w:val="center"/>
              <w:rPr>
                <w:ins w:id="18731" w:author="Στάθης Καπ" w:date="2023-03-03T03:57:00Z"/>
                <w:rFonts w:cstheme="minorHAnsi"/>
                <w:sz w:val="16"/>
                <w:szCs w:val="16"/>
              </w:rPr>
            </w:pPr>
            <w:ins w:id="18732" w:author="Στάθης Καπ" w:date="2023-03-03T06:20:00Z">
              <w:r>
                <w:rPr>
                  <w:rFonts w:ascii="Calibri" w:hAnsi="Calibri" w:cs="Calibri"/>
                  <w:color w:val="000000"/>
                  <w:sz w:val="16"/>
                  <w:szCs w:val="16"/>
                </w:rPr>
                <w:t>508</w:t>
              </w:r>
            </w:ins>
          </w:p>
        </w:tc>
        <w:tc>
          <w:tcPr>
            <w:tcW w:w="855" w:type="dxa"/>
            <w:vAlign w:val="center"/>
            <w:tcPrChange w:id="18733" w:author="Στάθης Καπ" w:date="2023-03-03T06:26:00Z">
              <w:tcPr>
                <w:tcW w:w="855" w:type="dxa"/>
              </w:tcPr>
            </w:tcPrChange>
          </w:tcPr>
          <w:p w14:paraId="62C27107" w14:textId="5D41927F" w:rsidR="00C87CFE" w:rsidRPr="00CD1347" w:rsidRDefault="00C87CFE" w:rsidP="00C87CFE">
            <w:pPr>
              <w:jc w:val="center"/>
              <w:rPr>
                <w:ins w:id="18734" w:author="Στάθης Καπ" w:date="2023-03-03T03:57:00Z"/>
                <w:rFonts w:cstheme="minorHAnsi"/>
                <w:sz w:val="16"/>
                <w:szCs w:val="16"/>
              </w:rPr>
            </w:pPr>
            <w:ins w:id="18735" w:author="Στάθης Καπ" w:date="2023-03-03T06:20:00Z">
              <w:r>
                <w:rPr>
                  <w:rFonts w:ascii="Calibri" w:hAnsi="Calibri" w:cs="Calibri"/>
                  <w:color w:val="000000"/>
                  <w:sz w:val="16"/>
                  <w:szCs w:val="16"/>
                </w:rPr>
                <w:t>508</w:t>
              </w:r>
            </w:ins>
          </w:p>
        </w:tc>
        <w:tc>
          <w:tcPr>
            <w:tcW w:w="544" w:type="dxa"/>
            <w:vAlign w:val="center"/>
            <w:tcPrChange w:id="18736" w:author="Στάθης Καπ" w:date="2023-03-03T06:26:00Z">
              <w:tcPr>
                <w:tcW w:w="544" w:type="dxa"/>
                <w:vAlign w:val="bottom"/>
              </w:tcPr>
            </w:tcPrChange>
          </w:tcPr>
          <w:p w14:paraId="58770956" w14:textId="43A8C281" w:rsidR="00C87CFE" w:rsidRPr="00CD1347" w:rsidRDefault="00C87CFE" w:rsidP="00C87CFE">
            <w:pPr>
              <w:jc w:val="center"/>
              <w:rPr>
                <w:ins w:id="18737" w:author="Στάθης Καπ" w:date="2023-03-03T03:57:00Z"/>
                <w:rFonts w:cstheme="minorHAnsi"/>
                <w:sz w:val="16"/>
                <w:szCs w:val="16"/>
              </w:rPr>
            </w:pPr>
            <w:ins w:id="18738" w:author="Στάθης Καπ" w:date="2023-03-03T06:20:00Z">
              <w:r>
                <w:rPr>
                  <w:rFonts w:ascii="Calibri" w:hAnsi="Calibri" w:cs="Calibri"/>
                  <w:color w:val="000000"/>
                  <w:sz w:val="16"/>
                  <w:szCs w:val="16"/>
                </w:rPr>
                <w:t>461</w:t>
              </w:r>
            </w:ins>
          </w:p>
        </w:tc>
        <w:tc>
          <w:tcPr>
            <w:tcW w:w="621" w:type="dxa"/>
            <w:vAlign w:val="center"/>
            <w:tcPrChange w:id="18739" w:author="Στάθης Καπ" w:date="2023-03-03T06:26:00Z">
              <w:tcPr>
                <w:tcW w:w="621" w:type="dxa"/>
                <w:vAlign w:val="bottom"/>
              </w:tcPr>
            </w:tcPrChange>
          </w:tcPr>
          <w:p w14:paraId="69AE0261" w14:textId="32EDC17A" w:rsidR="00C87CFE" w:rsidRPr="00CD1347" w:rsidRDefault="00C87CFE" w:rsidP="00C87CFE">
            <w:pPr>
              <w:jc w:val="center"/>
              <w:rPr>
                <w:ins w:id="18740" w:author="Στάθης Καπ" w:date="2023-03-03T03:57:00Z"/>
                <w:rFonts w:cstheme="minorHAnsi"/>
                <w:sz w:val="16"/>
                <w:szCs w:val="16"/>
              </w:rPr>
            </w:pPr>
            <w:ins w:id="18741" w:author="Στάθης Καπ" w:date="2023-03-03T06:20:00Z">
              <w:r>
                <w:rPr>
                  <w:rFonts w:ascii="Calibri" w:hAnsi="Calibri" w:cs="Calibri"/>
                  <w:color w:val="000000"/>
                  <w:sz w:val="16"/>
                  <w:szCs w:val="16"/>
                </w:rPr>
                <w:t>0.358</w:t>
              </w:r>
            </w:ins>
          </w:p>
        </w:tc>
        <w:tc>
          <w:tcPr>
            <w:tcW w:w="669" w:type="dxa"/>
            <w:vAlign w:val="center"/>
            <w:tcPrChange w:id="18742" w:author="Στάθης Καπ" w:date="2023-03-03T06:26:00Z">
              <w:tcPr>
                <w:tcW w:w="669" w:type="dxa"/>
                <w:vAlign w:val="center"/>
              </w:tcPr>
            </w:tcPrChange>
          </w:tcPr>
          <w:p w14:paraId="539E30C8" w14:textId="66242755" w:rsidR="00C87CFE" w:rsidRPr="00CD1347" w:rsidRDefault="00C87CFE" w:rsidP="00C87CFE">
            <w:pPr>
              <w:jc w:val="center"/>
              <w:rPr>
                <w:ins w:id="18743" w:author="Στάθης Καπ" w:date="2023-03-03T03:57:00Z"/>
                <w:rFonts w:cstheme="minorHAnsi"/>
                <w:sz w:val="16"/>
                <w:szCs w:val="16"/>
              </w:rPr>
            </w:pPr>
            <w:ins w:id="18744" w:author="Στάθης Καπ" w:date="2023-03-03T06:20:00Z">
              <w:r>
                <w:rPr>
                  <w:rFonts w:ascii="Calibri" w:hAnsi="Calibri" w:cstheme="minorHAnsi"/>
                  <w:color w:val="000000"/>
                  <w:sz w:val="16"/>
                  <w:szCs w:val="16"/>
                </w:rPr>
                <w:t>9.25</w:t>
              </w:r>
            </w:ins>
          </w:p>
        </w:tc>
        <w:tc>
          <w:tcPr>
            <w:tcW w:w="543" w:type="dxa"/>
            <w:vAlign w:val="center"/>
            <w:tcPrChange w:id="18745" w:author="Στάθης Καπ" w:date="2023-03-03T06:26:00Z">
              <w:tcPr>
                <w:tcW w:w="543" w:type="dxa"/>
                <w:vAlign w:val="bottom"/>
              </w:tcPr>
            </w:tcPrChange>
          </w:tcPr>
          <w:p w14:paraId="76C257EC" w14:textId="3C0ADFD6" w:rsidR="00C87CFE" w:rsidRPr="00CD1347" w:rsidRDefault="00C87CFE" w:rsidP="00C87CFE">
            <w:pPr>
              <w:jc w:val="center"/>
              <w:rPr>
                <w:ins w:id="18746" w:author="Στάθης Καπ" w:date="2023-03-03T03:57:00Z"/>
                <w:rFonts w:cstheme="minorHAnsi"/>
                <w:sz w:val="16"/>
                <w:szCs w:val="16"/>
              </w:rPr>
            </w:pPr>
            <w:ins w:id="18747" w:author="Στάθης Καπ" w:date="2023-03-03T06:20:00Z">
              <w:r>
                <w:rPr>
                  <w:rFonts w:ascii="Calibri" w:hAnsi="Calibri" w:cs="Calibri"/>
                  <w:color w:val="000000"/>
                  <w:sz w:val="16"/>
                  <w:szCs w:val="16"/>
                </w:rPr>
                <w:t>408</w:t>
              </w:r>
            </w:ins>
          </w:p>
        </w:tc>
        <w:tc>
          <w:tcPr>
            <w:tcW w:w="621" w:type="dxa"/>
            <w:vAlign w:val="center"/>
            <w:tcPrChange w:id="18748" w:author="Στάθης Καπ" w:date="2023-03-03T06:26:00Z">
              <w:tcPr>
                <w:tcW w:w="621" w:type="dxa"/>
                <w:vAlign w:val="bottom"/>
              </w:tcPr>
            </w:tcPrChange>
          </w:tcPr>
          <w:p w14:paraId="18B3EED3" w14:textId="2F29D6D5" w:rsidR="00C87CFE" w:rsidRPr="00CD1347" w:rsidRDefault="00C87CFE" w:rsidP="00C87CFE">
            <w:pPr>
              <w:jc w:val="center"/>
              <w:rPr>
                <w:ins w:id="18749" w:author="Στάθης Καπ" w:date="2023-03-03T03:57:00Z"/>
                <w:rFonts w:cstheme="minorHAnsi"/>
                <w:sz w:val="16"/>
                <w:szCs w:val="16"/>
              </w:rPr>
            </w:pPr>
            <w:ins w:id="18750" w:author="Στάθης Καπ" w:date="2023-03-03T06:20:00Z">
              <w:r>
                <w:rPr>
                  <w:rFonts w:ascii="Calibri" w:hAnsi="Calibri" w:cs="Calibri"/>
                  <w:color w:val="000000"/>
                  <w:sz w:val="16"/>
                  <w:szCs w:val="16"/>
                </w:rPr>
                <w:t>0.215</w:t>
              </w:r>
            </w:ins>
          </w:p>
        </w:tc>
        <w:tc>
          <w:tcPr>
            <w:tcW w:w="669" w:type="dxa"/>
            <w:vAlign w:val="center"/>
            <w:tcPrChange w:id="18751" w:author="Στάθης Καπ" w:date="2023-03-03T06:26:00Z">
              <w:tcPr>
                <w:tcW w:w="669" w:type="dxa"/>
                <w:vAlign w:val="center"/>
              </w:tcPr>
            </w:tcPrChange>
          </w:tcPr>
          <w:p w14:paraId="49DDD251" w14:textId="73236DB6" w:rsidR="00C87CFE" w:rsidRPr="00CD1347" w:rsidRDefault="00C87CFE" w:rsidP="00C87CFE">
            <w:pPr>
              <w:jc w:val="center"/>
              <w:rPr>
                <w:ins w:id="18752" w:author="Στάθης Καπ" w:date="2023-03-03T03:57:00Z"/>
                <w:rFonts w:cstheme="minorHAnsi"/>
                <w:sz w:val="16"/>
                <w:szCs w:val="16"/>
              </w:rPr>
            </w:pPr>
            <w:ins w:id="18753" w:author="Στάθης Καπ" w:date="2023-03-03T06:20:00Z">
              <w:r>
                <w:rPr>
                  <w:rFonts w:ascii="Calibri" w:hAnsi="Calibri" w:cstheme="minorHAnsi"/>
                  <w:color w:val="000000"/>
                  <w:sz w:val="16"/>
                  <w:szCs w:val="16"/>
                </w:rPr>
                <w:t>11.5</w:t>
              </w:r>
            </w:ins>
          </w:p>
        </w:tc>
        <w:tc>
          <w:tcPr>
            <w:tcW w:w="508" w:type="dxa"/>
            <w:vAlign w:val="center"/>
            <w:tcPrChange w:id="18754" w:author="Στάθης Καπ" w:date="2023-03-03T06:26:00Z">
              <w:tcPr>
                <w:tcW w:w="508" w:type="dxa"/>
                <w:vAlign w:val="bottom"/>
              </w:tcPr>
            </w:tcPrChange>
          </w:tcPr>
          <w:p w14:paraId="5DDA5A12" w14:textId="526E354C" w:rsidR="00C87CFE" w:rsidRPr="00CD1347" w:rsidRDefault="00C87CFE" w:rsidP="00C87CFE">
            <w:pPr>
              <w:jc w:val="center"/>
              <w:rPr>
                <w:ins w:id="18755" w:author="Στάθης Καπ" w:date="2023-03-03T03:57:00Z"/>
                <w:rFonts w:cstheme="minorHAnsi"/>
                <w:sz w:val="16"/>
                <w:szCs w:val="16"/>
              </w:rPr>
            </w:pPr>
            <w:ins w:id="18756" w:author="Στάθης Καπ" w:date="2023-03-03T06:20:00Z">
              <w:r>
                <w:rPr>
                  <w:rFonts w:ascii="Calibri" w:hAnsi="Calibri" w:cs="Calibri"/>
                  <w:color w:val="000000"/>
                  <w:sz w:val="16"/>
                  <w:szCs w:val="16"/>
                </w:rPr>
                <w:t>411</w:t>
              </w:r>
            </w:ins>
          </w:p>
        </w:tc>
        <w:tc>
          <w:tcPr>
            <w:tcW w:w="541" w:type="dxa"/>
            <w:vAlign w:val="center"/>
            <w:tcPrChange w:id="18757" w:author="Στάθης Καπ" w:date="2023-03-03T06:26:00Z">
              <w:tcPr>
                <w:tcW w:w="541" w:type="dxa"/>
                <w:vAlign w:val="bottom"/>
              </w:tcPr>
            </w:tcPrChange>
          </w:tcPr>
          <w:p w14:paraId="1CBE4CEB" w14:textId="2D12EE68" w:rsidR="00C87CFE" w:rsidRPr="00CD1347" w:rsidRDefault="00C87CFE" w:rsidP="00C87CFE">
            <w:pPr>
              <w:jc w:val="center"/>
              <w:rPr>
                <w:ins w:id="18758" w:author="Στάθης Καπ" w:date="2023-03-03T03:57:00Z"/>
                <w:rFonts w:cstheme="minorHAnsi"/>
                <w:sz w:val="16"/>
                <w:szCs w:val="16"/>
              </w:rPr>
            </w:pPr>
            <w:ins w:id="18759" w:author="Στάθης Καπ" w:date="2023-03-03T06:20:00Z">
              <w:r>
                <w:rPr>
                  <w:rFonts w:ascii="Calibri" w:hAnsi="Calibri" w:cs="Calibri"/>
                  <w:color w:val="000000"/>
                  <w:sz w:val="16"/>
                  <w:szCs w:val="16"/>
                </w:rPr>
                <w:t>0.221</w:t>
              </w:r>
            </w:ins>
          </w:p>
        </w:tc>
        <w:tc>
          <w:tcPr>
            <w:tcW w:w="589" w:type="dxa"/>
            <w:vAlign w:val="center"/>
            <w:tcPrChange w:id="18760" w:author="Στάθης Καπ" w:date="2023-03-03T06:26:00Z">
              <w:tcPr>
                <w:tcW w:w="589" w:type="dxa"/>
                <w:vAlign w:val="center"/>
              </w:tcPr>
            </w:tcPrChange>
          </w:tcPr>
          <w:p w14:paraId="4B9987D2" w14:textId="4A50DDE7" w:rsidR="00C87CFE" w:rsidRPr="00CD1347" w:rsidRDefault="00C87CFE" w:rsidP="00C87CFE">
            <w:pPr>
              <w:jc w:val="center"/>
              <w:rPr>
                <w:ins w:id="18761" w:author="Στάθης Καπ" w:date="2023-03-03T03:57:00Z"/>
                <w:rFonts w:cstheme="minorHAnsi"/>
                <w:sz w:val="16"/>
                <w:szCs w:val="16"/>
              </w:rPr>
            </w:pPr>
            <w:ins w:id="18762" w:author="Στάθης Καπ" w:date="2023-03-03T06:20:00Z">
              <w:r>
                <w:rPr>
                  <w:rFonts w:ascii="Calibri" w:hAnsi="Calibri" w:cstheme="minorHAnsi"/>
                  <w:color w:val="000000"/>
                  <w:sz w:val="16"/>
                  <w:szCs w:val="16"/>
                </w:rPr>
                <w:t>10.85</w:t>
              </w:r>
            </w:ins>
          </w:p>
        </w:tc>
        <w:tc>
          <w:tcPr>
            <w:tcW w:w="463" w:type="dxa"/>
            <w:vAlign w:val="center"/>
            <w:tcPrChange w:id="18763" w:author="Στάθης Καπ" w:date="2023-03-03T06:26:00Z">
              <w:tcPr>
                <w:tcW w:w="463" w:type="dxa"/>
                <w:vAlign w:val="bottom"/>
              </w:tcPr>
            </w:tcPrChange>
          </w:tcPr>
          <w:p w14:paraId="5BFC62D2" w14:textId="772B9EF9" w:rsidR="00C87CFE" w:rsidRPr="00CD1347" w:rsidRDefault="00C87CFE" w:rsidP="00C87CFE">
            <w:pPr>
              <w:jc w:val="center"/>
              <w:rPr>
                <w:ins w:id="18764" w:author="Στάθης Καπ" w:date="2023-03-03T03:57:00Z"/>
                <w:rFonts w:cstheme="minorHAnsi"/>
                <w:sz w:val="16"/>
                <w:szCs w:val="16"/>
              </w:rPr>
            </w:pPr>
            <w:ins w:id="18765" w:author="Στάθης Καπ" w:date="2023-03-03T06:20:00Z">
              <w:r>
                <w:rPr>
                  <w:rFonts w:ascii="Calibri" w:hAnsi="Calibri" w:cs="Calibri"/>
                  <w:color w:val="000000"/>
                  <w:sz w:val="16"/>
                  <w:szCs w:val="16"/>
                </w:rPr>
                <w:t>355</w:t>
              </w:r>
            </w:ins>
          </w:p>
        </w:tc>
        <w:tc>
          <w:tcPr>
            <w:tcW w:w="541" w:type="dxa"/>
            <w:vAlign w:val="center"/>
            <w:tcPrChange w:id="18766" w:author="Στάθης Καπ" w:date="2023-03-03T06:26:00Z">
              <w:tcPr>
                <w:tcW w:w="541" w:type="dxa"/>
                <w:vAlign w:val="bottom"/>
              </w:tcPr>
            </w:tcPrChange>
          </w:tcPr>
          <w:p w14:paraId="7C6802D4" w14:textId="196C1794" w:rsidR="00C87CFE" w:rsidRPr="00CD1347" w:rsidRDefault="00C87CFE" w:rsidP="00C87CFE">
            <w:pPr>
              <w:jc w:val="center"/>
              <w:rPr>
                <w:ins w:id="18767" w:author="Στάθης Καπ" w:date="2023-03-03T03:57:00Z"/>
                <w:rFonts w:cstheme="minorHAnsi"/>
                <w:sz w:val="16"/>
                <w:szCs w:val="16"/>
              </w:rPr>
            </w:pPr>
            <w:ins w:id="18768" w:author="Στάθης Καπ" w:date="2023-03-03T06:20:00Z">
              <w:r>
                <w:rPr>
                  <w:rFonts w:ascii="Calibri" w:hAnsi="Calibri" w:cs="Calibri"/>
                  <w:color w:val="000000"/>
                  <w:sz w:val="16"/>
                  <w:szCs w:val="16"/>
                </w:rPr>
                <w:t>0.242</w:t>
              </w:r>
            </w:ins>
          </w:p>
        </w:tc>
        <w:tc>
          <w:tcPr>
            <w:tcW w:w="589" w:type="dxa"/>
            <w:vAlign w:val="center"/>
            <w:tcPrChange w:id="18769" w:author="Στάθης Καπ" w:date="2023-03-03T06:26:00Z">
              <w:tcPr>
                <w:tcW w:w="589" w:type="dxa"/>
                <w:vAlign w:val="center"/>
              </w:tcPr>
            </w:tcPrChange>
          </w:tcPr>
          <w:p w14:paraId="3D41787A" w14:textId="62D141B6" w:rsidR="00C87CFE" w:rsidRPr="00CD1347" w:rsidRDefault="00C87CFE" w:rsidP="00C87CFE">
            <w:pPr>
              <w:jc w:val="center"/>
              <w:rPr>
                <w:ins w:id="18770" w:author="Στάθης Καπ" w:date="2023-03-03T03:57:00Z"/>
                <w:rFonts w:cstheme="minorHAnsi"/>
                <w:sz w:val="16"/>
                <w:szCs w:val="16"/>
              </w:rPr>
            </w:pPr>
            <w:ins w:id="18771"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187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73" w:author="Στάθης Καπ" w:date="2023-03-03T03:57:00Z"/>
        </w:trPr>
        <w:tc>
          <w:tcPr>
            <w:tcW w:w="515" w:type="dxa"/>
            <w:tcBorders>
              <w:top w:val="nil"/>
              <w:bottom w:val="nil"/>
              <w:right w:val="single" w:sz="4" w:space="0" w:color="auto"/>
            </w:tcBorders>
            <w:shd w:val="clear" w:color="auto" w:fill="E7E6E6" w:themeFill="background2"/>
            <w:vAlign w:val="bottom"/>
            <w:tcPrChange w:id="18774" w:author="Στάθης Καπ" w:date="2023-03-03T06:26:00Z">
              <w:tcPr>
                <w:tcW w:w="515" w:type="dxa"/>
                <w:vAlign w:val="bottom"/>
              </w:tcPr>
            </w:tcPrChange>
          </w:tcPr>
          <w:p w14:paraId="07376D8F" w14:textId="335ABE7D" w:rsidR="00C87CFE" w:rsidRPr="00CD1347" w:rsidRDefault="00C87CFE" w:rsidP="00C87CFE">
            <w:pPr>
              <w:jc w:val="center"/>
              <w:rPr>
                <w:ins w:id="18775" w:author="Στάθης Καπ" w:date="2023-03-03T03:57:00Z"/>
                <w:sz w:val="16"/>
                <w:szCs w:val="16"/>
              </w:rPr>
            </w:pPr>
            <w:ins w:id="18776" w:author="Στάθης Καπ" w:date="2023-03-03T04:06:00Z">
              <w:r w:rsidRPr="00CD1347">
                <w:rPr>
                  <w:rFonts w:ascii="Calibri" w:hAnsi="Calibri" w:cs="Calibri"/>
                  <w:color w:val="000000"/>
                  <w:sz w:val="16"/>
                  <w:szCs w:val="16"/>
                  <w:rPrChange w:id="18777"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18778" w:author="Στάθης Καπ" w:date="2023-03-03T06:26:00Z">
              <w:tcPr>
                <w:tcW w:w="560" w:type="dxa"/>
              </w:tcPr>
            </w:tcPrChange>
          </w:tcPr>
          <w:p w14:paraId="7472AF55" w14:textId="7FECD191" w:rsidR="00C87CFE" w:rsidRPr="00CD1347" w:rsidRDefault="00C87CFE" w:rsidP="00C87CFE">
            <w:pPr>
              <w:jc w:val="center"/>
              <w:rPr>
                <w:ins w:id="18779" w:author="Στάθης Καπ" w:date="2023-03-03T03:57:00Z"/>
                <w:rFonts w:cstheme="minorHAnsi"/>
                <w:sz w:val="16"/>
                <w:szCs w:val="16"/>
              </w:rPr>
            </w:pPr>
            <w:ins w:id="18780" w:author="Στάθης Καπ" w:date="2023-03-03T06:20:00Z">
              <w:r>
                <w:rPr>
                  <w:rFonts w:ascii="Calibri" w:hAnsi="Calibri" w:cs="Calibri"/>
                  <w:color w:val="000000"/>
                  <w:sz w:val="16"/>
                  <w:szCs w:val="16"/>
                </w:rPr>
                <w:t>522</w:t>
              </w:r>
            </w:ins>
          </w:p>
        </w:tc>
        <w:tc>
          <w:tcPr>
            <w:tcW w:w="855" w:type="dxa"/>
            <w:vAlign w:val="center"/>
            <w:tcPrChange w:id="18781" w:author="Στάθης Καπ" w:date="2023-03-03T06:26:00Z">
              <w:tcPr>
                <w:tcW w:w="855" w:type="dxa"/>
              </w:tcPr>
            </w:tcPrChange>
          </w:tcPr>
          <w:p w14:paraId="6EBD4C68" w14:textId="5700D953" w:rsidR="00C87CFE" w:rsidRPr="00CD1347" w:rsidRDefault="00C87CFE" w:rsidP="00C87CFE">
            <w:pPr>
              <w:jc w:val="center"/>
              <w:rPr>
                <w:ins w:id="18782" w:author="Στάθης Καπ" w:date="2023-03-03T03:57:00Z"/>
                <w:rFonts w:cstheme="minorHAnsi"/>
                <w:sz w:val="16"/>
                <w:szCs w:val="16"/>
              </w:rPr>
            </w:pPr>
            <w:ins w:id="18783" w:author="Στάθης Καπ" w:date="2023-03-03T06:20:00Z">
              <w:r>
                <w:rPr>
                  <w:rFonts w:ascii="Calibri" w:hAnsi="Calibri" w:cs="Calibri"/>
                  <w:color w:val="000000"/>
                  <w:sz w:val="16"/>
                  <w:szCs w:val="16"/>
                </w:rPr>
                <w:t>513</w:t>
              </w:r>
            </w:ins>
          </w:p>
        </w:tc>
        <w:tc>
          <w:tcPr>
            <w:tcW w:w="544" w:type="dxa"/>
            <w:vAlign w:val="center"/>
            <w:tcPrChange w:id="18784" w:author="Στάθης Καπ" w:date="2023-03-03T06:26:00Z">
              <w:tcPr>
                <w:tcW w:w="544" w:type="dxa"/>
                <w:vAlign w:val="bottom"/>
              </w:tcPr>
            </w:tcPrChange>
          </w:tcPr>
          <w:p w14:paraId="6F292DC9" w14:textId="0E9B7F78" w:rsidR="00C87CFE" w:rsidRPr="00CD1347" w:rsidRDefault="00C87CFE" w:rsidP="00C87CFE">
            <w:pPr>
              <w:jc w:val="center"/>
              <w:rPr>
                <w:ins w:id="18785" w:author="Στάθης Καπ" w:date="2023-03-03T03:57:00Z"/>
                <w:rFonts w:cstheme="minorHAnsi"/>
                <w:sz w:val="16"/>
                <w:szCs w:val="16"/>
              </w:rPr>
            </w:pPr>
            <w:ins w:id="18786" w:author="Στάθης Καπ" w:date="2023-03-03T06:20:00Z">
              <w:r>
                <w:rPr>
                  <w:rFonts w:ascii="Calibri" w:hAnsi="Calibri" w:cs="Calibri"/>
                  <w:color w:val="000000"/>
                  <w:sz w:val="16"/>
                  <w:szCs w:val="16"/>
                </w:rPr>
                <w:t>468</w:t>
              </w:r>
            </w:ins>
          </w:p>
        </w:tc>
        <w:tc>
          <w:tcPr>
            <w:tcW w:w="621" w:type="dxa"/>
            <w:vAlign w:val="center"/>
            <w:tcPrChange w:id="18787" w:author="Στάθης Καπ" w:date="2023-03-03T06:26:00Z">
              <w:tcPr>
                <w:tcW w:w="621" w:type="dxa"/>
                <w:vAlign w:val="bottom"/>
              </w:tcPr>
            </w:tcPrChange>
          </w:tcPr>
          <w:p w14:paraId="19CE698A" w14:textId="0B225608" w:rsidR="00C87CFE" w:rsidRPr="00CD1347" w:rsidRDefault="00C87CFE" w:rsidP="00C87CFE">
            <w:pPr>
              <w:jc w:val="center"/>
              <w:rPr>
                <w:ins w:id="18788" w:author="Στάθης Καπ" w:date="2023-03-03T03:57:00Z"/>
                <w:rFonts w:cstheme="minorHAnsi"/>
                <w:sz w:val="16"/>
                <w:szCs w:val="16"/>
              </w:rPr>
            </w:pPr>
            <w:ins w:id="18789" w:author="Στάθης Καπ" w:date="2023-03-03T06:20:00Z">
              <w:r>
                <w:rPr>
                  <w:rFonts w:ascii="Calibri" w:hAnsi="Calibri" w:cs="Calibri"/>
                  <w:color w:val="000000"/>
                  <w:sz w:val="16"/>
                  <w:szCs w:val="16"/>
                </w:rPr>
                <w:t>0.358</w:t>
              </w:r>
            </w:ins>
          </w:p>
        </w:tc>
        <w:tc>
          <w:tcPr>
            <w:tcW w:w="669" w:type="dxa"/>
            <w:vAlign w:val="center"/>
            <w:tcPrChange w:id="18790" w:author="Στάθης Καπ" w:date="2023-03-03T06:26:00Z">
              <w:tcPr>
                <w:tcW w:w="669" w:type="dxa"/>
                <w:vAlign w:val="center"/>
              </w:tcPr>
            </w:tcPrChange>
          </w:tcPr>
          <w:p w14:paraId="1EB38DCE" w14:textId="3F4B20A3" w:rsidR="00C87CFE" w:rsidRPr="00CD1347" w:rsidRDefault="00C87CFE" w:rsidP="00C87CFE">
            <w:pPr>
              <w:jc w:val="center"/>
              <w:rPr>
                <w:ins w:id="18791" w:author="Στάθης Καπ" w:date="2023-03-03T03:57:00Z"/>
                <w:rFonts w:cstheme="minorHAnsi"/>
                <w:sz w:val="16"/>
                <w:szCs w:val="16"/>
              </w:rPr>
            </w:pPr>
            <w:ins w:id="18792" w:author="Στάθης Καπ" w:date="2023-03-03T06:20:00Z">
              <w:r>
                <w:rPr>
                  <w:rFonts w:ascii="Calibri" w:hAnsi="Calibri" w:cstheme="minorHAnsi"/>
                  <w:color w:val="000000"/>
                  <w:sz w:val="16"/>
                  <w:szCs w:val="16"/>
                </w:rPr>
                <w:t>10.34</w:t>
              </w:r>
            </w:ins>
          </w:p>
        </w:tc>
        <w:tc>
          <w:tcPr>
            <w:tcW w:w="543" w:type="dxa"/>
            <w:vAlign w:val="center"/>
            <w:tcPrChange w:id="18793" w:author="Στάθης Καπ" w:date="2023-03-03T06:26:00Z">
              <w:tcPr>
                <w:tcW w:w="543" w:type="dxa"/>
                <w:vAlign w:val="bottom"/>
              </w:tcPr>
            </w:tcPrChange>
          </w:tcPr>
          <w:p w14:paraId="6953D3ED" w14:textId="070DC94A" w:rsidR="00C87CFE" w:rsidRPr="00CD1347" w:rsidRDefault="00C87CFE" w:rsidP="00C87CFE">
            <w:pPr>
              <w:jc w:val="center"/>
              <w:rPr>
                <w:ins w:id="18794" w:author="Στάθης Καπ" w:date="2023-03-03T03:57:00Z"/>
                <w:rFonts w:cstheme="minorHAnsi"/>
                <w:sz w:val="16"/>
                <w:szCs w:val="16"/>
              </w:rPr>
            </w:pPr>
            <w:ins w:id="18795" w:author="Στάθης Καπ" w:date="2023-03-03T06:20:00Z">
              <w:r>
                <w:rPr>
                  <w:rFonts w:ascii="Calibri" w:hAnsi="Calibri" w:cs="Calibri"/>
                  <w:color w:val="000000"/>
                  <w:sz w:val="16"/>
                  <w:szCs w:val="16"/>
                </w:rPr>
                <w:t>439</w:t>
              </w:r>
            </w:ins>
          </w:p>
        </w:tc>
        <w:tc>
          <w:tcPr>
            <w:tcW w:w="621" w:type="dxa"/>
            <w:vAlign w:val="center"/>
            <w:tcPrChange w:id="18796" w:author="Στάθης Καπ" w:date="2023-03-03T06:26:00Z">
              <w:tcPr>
                <w:tcW w:w="621" w:type="dxa"/>
                <w:vAlign w:val="bottom"/>
              </w:tcPr>
            </w:tcPrChange>
          </w:tcPr>
          <w:p w14:paraId="4FF61EDC" w14:textId="2A266042" w:rsidR="00C87CFE" w:rsidRPr="00CD1347" w:rsidRDefault="00C87CFE" w:rsidP="00C87CFE">
            <w:pPr>
              <w:jc w:val="center"/>
              <w:rPr>
                <w:ins w:id="18797" w:author="Στάθης Καπ" w:date="2023-03-03T03:57:00Z"/>
                <w:rFonts w:cstheme="minorHAnsi"/>
                <w:sz w:val="16"/>
                <w:szCs w:val="16"/>
              </w:rPr>
            </w:pPr>
            <w:ins w:id="18798" w:author="Στάθης Καπ" w:date="2023-03-03T06:20:00Z">
              <w:r>
                <w:rPr>
                  <w:rFonts w:ascii="Calibri" w:hAnsi="Calibri" w:cs="Calibri"/>
                  <w:color w:val="000000"/>
                  <w:sz w:val="16"/>
                  <w:szCs w:val="16"/>
                </w:rPr>
                <w:t>0.239</w:t>
              </w:r>
            </w:ins>
          </w:p>
        </w:tc>
        <w:tc>
          <w:tcPr>
            <w:tcW w:w="669" w:type="dxa"/>
            <w:vAlign w:val="center"/>
            <w:tcPrChange w:id="18799" w:author="Στάθης Καπ" w:date="2023-03-03T06:26:00Z">
              <w:tcPr>
                <w:tcW w:w="669" w:type="dxa"/>
                <w:vAlign w:val="center"/>
              </w:tcPr>
            </w:tcPrChange>
          </w:tcPr>
          <w:p w14:paraId="300AD01D" w14:textId="1D478A69" w:rsidR="00C87CFE" w:rsidRPr="00CD1347" w:rsidRDefault="00C87CFE" w:rsidP="00C87CFE">
            <w:pPr>
              <w:jc w:val="center"/>
              <w:rPr>
                <w:ins w:id="18800" w:author="Στάθης Καπ" w:date="2023-03-03T03:57:00Z"/>
                <w:rFonts w:cstheme="minorHAnsi"/>
                <w:sz w:val="16"/>
                <w:szCs w:val="16"/>
              </w:rPr>
            </w:pPr>
            <w:ins w:id="18801" w:author="Στάθης Καπ" w:date="2023-03-03T06:20:00Z">
              <w:r>
                <w:rPr>
                  <w:rFonts w:ascii="Calibri" w:hAnsi="Calibri" w:cstheme="minorHAnsi"/>
                  <w:color w:val="000000"/>
                  <w:sz w:val="16"/>
                  <w:szCs w:val="16"/>
                </w:rPr>
                <w:t>6.2</w:t>
              </w:r>
            </w:ins>
          </w:p>
        </w:tc>
        <w:tc>
          <w:tcPr>
            <w:tcW w:w="508" w:type="dxa"/>
            <w:vAlign w:val="center"/>
            <w:tcPrChange w:id="18802" w:author="Στάθης Καπ" w:date="2023-03-03T06:26:00Z">
              <w:tcPr>
                <w:tcW w:w="508" w:type="dxa"/>
                <w:vAlign w:val="bottom"/>
              </w:tcPr>
            </w:tcPrChange>
          </w:tcPr>
          <w:p w14:paraId="29DEBB7C" w14:textId="7544A149" w:rsidR="00C87CFE" w:rsidRPr="00CD1347" w:rsidRDefault="00C87CFE" w:rsidP="00C87CFE">
            <w:pPr>
              <w:jc w:val="center"/>
              <w:rPr>
                <w:ins w:id="18803" w:author="Στάθης Καπ" w:date="2023-03-03T03:57:00Z"/>
                <w:rFonts w:cstheme="minorHAnsi"/>
                <w:sz w:val="16"/>
                <w:szCs w:val="16"/>
              </w:rPr>
            </w:pPr>
            <w:ins w:id="18804" w:author="Στάθης Καπ" w:date="2023-03-03T06:20:00Z">
              <w:r>
                <w:rPr>
                  <w:rFonts w:ascii="Calibri" w:hAnsi="Calibri" w:cs="Calibri"/>
                  <w:color w:val="000000"/>
                  <w:sz w:val="16"/>
                  <w:szCs w:val="16"/>
                </w:rPr>
                <w:t>400</w:t>
              </w:r>
            </w:ins>
          </w:p>
        </w:tc>
        <w:tc>
          <w:tcPr>
            <w:tcW w:w="541" w:type="dxa"/>
            <w:vAlign w:val="center"/>
            <w:tcPrChange w:id="18805" w:author="Στάθης Καπ" w:date="2023-03-03T06:26:00Z">
              <w:tcPr>
                <w:tcW w:w="541" w:type="dxa"/>
                <w:vAlign w:val="bottom"/>
              </w:tcPr>
            </w:tcPrChange>
          </w:tcPr>
          <w:p w14:paraId="60CB3A71" w14:textId="5E3158D5" w:rsidR="00C87CFE" w:rsidRPr="00CD1347" w:rsidRDefault="00C87CFE" w:rsidP="00C87CFE">
            <w:pPr>
              <w:jc w:val="center"/>
              <w:rPr>
                <w:ins w:id="18806" w:author="Στάθης Καπ" w:date="2023-03-03T03:57:00Z"/>
                <w:rFonts w:cstheme="minorHAnsi"/>
                <w:sz w:val="16"/>
                <w:szCs w:val="16"/>
              </w:rPr>
            </w:pPr>
            <w:ins w:id="18807" w:author="Στάθης Καπ" w:date="2023-03-03T06:20:00Z">
              <w:r>
                <w:rPr>
                  <w:rFonts w:ascii="Calibri" w:hAnsi="Calibri" w:cs="Calibri"/>
                  <w:color w:val="000000"/>
                  <w:sz w:val="16"/>
                  <w:szCs w:val="16"/>
                </w:rPr>
                <w:t>0.235</w:t>
              </w:r>
            </w:ins>
          </w:p>
        </w:tc>
        <w:tc>
          <w:tcPr>
            <w:tcW w:w="589" w:type="dxa"/>
            <w:vAlign w:val="center"/>
            <w:tcPrChange w:id="18808" w:author="Στάθης Καπ" w:date="2023-03-03T06:26:00Z">
              <w:tcPr>
                <w:tcW w:w="589" w:type="dxa"/>
                <w:vAlign w:val="center"/>
              </w:tcPr>
            </w:tcPrChange>
          </w:tcPr>
          <w:p w14:paraId="6F8DFC4E" w14:textId="2629BA99" w:rsidR="00C87CFE" w:rsidRPr="00CD1347" w:rsidRDefault="00C87CFE" w:rsidP="00C87CFE">
            <w:pPr>
              <w:jc w:val="center"/>
              <w:rPr>
                <w:ins w:id="18809" w:author="Στάθης Καπ" w:date="2023-03-03T03:57:00Z"/>
                <w:rFonts w:cstheme="minorHAnsi"/>
                <w:sz w:val="16"/>
                <w:szCs w:val="16"/>
              </w:rPr>
            </w:pPr>
            <w:ins w:id="18810" w:author="Στάθης Καπ" w:date="2023-03-03T06:20:00Z">
              <w:r>
                <w:rPr>
                  <w:rFonts w:ascii="Calibri" w:hAnsi="Calibri" w:cstheme="minorHAnsi"/>
                  <w:color w:val="000000"/>
                  <w:sz w:val="16"/>
                  <w:szCs w:val="16"/>
                </w:rPr>
                <w:t>14.53</w:t>
              </w:r>
            </w:ins>
          </w:p>
        </w:tc>
        <w:tc>
          <w:tcPr>
            <w:tcW w:w="463" w:type="dxa"/>
            <w:vAlign w:val="center"/>
            <w:tcPrChange w:id="18811" w:author="Στάθης Καπ" w:date="2023-03-03T06:26:00Z">
              <w:tcPr>
                <w:tcW w:w="463" w:type="dxa"/>
                <w:vAlign w:val="bottom"/>
              </w:tcPr>
            </w:tcPrChange>
          </w:tcPr>
          <w:p w14:paraId="351534D2" w14:textId="4E73FBAB" w:rsidR="00C87CFE" w:rsidRPr="00CD1347" w:rsidRDefault="00C87CFE" w:rsidP="00C87CFE">
            <w:pPr>
              <w:jc w:val="center"/>
              <w:rPr>
                <w:ins w:id="18812" w:author="Στάθης Καπ" w:date="2023-03-03T03:57:00Z"/>
                <w:rFonts w:cstheme="minorHAnsi"/>
                <w:sz w:val="16"/>
                <w:szCs w:val="16"/>
              </w:rPr>
            </w:pPr>
            <w:ins w:id="18813" w:author="Στάθης Καπ" w:date="2023-03-03T06:20:00Z">
              <w:r>
                <w:rPr>
                  <w:rFonts w:ascii="Calibri" w:hAnsi="Calibri" w:cs="Calibri"/>
                  <w:color w:val="000000"/>
                  <w:sz w:val="16"/>
                  <w:szCs w:val="16"/>
                </w:rPr>
                <w:t>414</w:t>
              </w:r>
            </w:ins>
          </w:p>
        </w:tc>
        <w:tc>
          <w:tcPr>
            <w:tcW w:w="541" w:type="dxa"/>
            <w:vAlign w:val="center"/>
            <w:tcPrChange w:id="18814" w:author="Στάθης Καπ" w:date="2023-03-03T06:26:00Z">
              <w:tcPr>
                <w:tcW w:w="541" w:type="dxa"/>
                <w:vAlign w:val="bottom"/>
              </w:tcPr>
            </w:tcPrChange>
          </w:tcPr>
          <w:p w14:paraId="09983921" w14:textId="2E8BDF81" w:rsidR="00C87CFE" w:rsidRPr="00CD1347" w:rsidRDefault="00C87CFE" w:rsidP="00C87CFE">
            <w:pPr>
              <w:jc w:val="center"/>
              <w:rPr>
                <w:ins w:id="18815" w:author="Στάθης Καπ" w:date="2023-03-03T03:57:00Z"/>
                <w:rFonts w:cstheme="minorHAnsi"/>
                <w:sz w:val="16"/>
                <w:szCs w:val="16"/>
              </w:rPr>
            </w:pPr>
            <w:ins w:id="18816" w:author="Στάθης Καπ" w:date="2023-03-03T06:20:00Z">
              <w:r>
                <w:rPr>
                  <w:rFonts w:ascii="Calibri" w:hAnsi="Calibri" w:cs="Calibri"/>
                  <w:color w:val="000000"/>
                  <w:sz w:val="16"/>
                  <w:szCs w:val="16"/>
                </w:rPr>
                <w:t>0.279</w:t>
              </w:r>
            </w:ins>
          </w:p>
        </w:tc>
        <w:tc>
          <w:tcPr>
            <w:tcW w:w="589" w:type="dxa"/>
            <w:vAlign w:val="center"/>
            <w:tcPrChange w:id="18817" w:author="Στάθης Καπ" w:date="2023-03-03T06:26:00Z">
              <w:tcPr>
                <w:tcW w:w="589" w:type="dxa"/>
                <w:vAlign w:val="center"/>
              </w:tcPr>
            </w:tcPrChange>
          </w:tcPr>
          <w:p w14:paraId="2FD45C7D" w14:textId="470A1C1F" w:rsidR="00C87CFE" w:rsidRPr="00CD1347" w:rsidRDefault="00C87CFE" w:rsidP="00C87CFE">
            <w:pPr>
              <w:jc w:val="center"/>
              <w:rPr>
                <w:ins w:id="18818" w:author="Στάθης Καπ" w:date="2023-03-03T03:57:00Z"/>
                <w:rFonts w:cstheme="minorHAnsi"/>
                <w:sz w:val="16"/>
                <w:szCs w:val="16"/>
              </w:rPr>
            </w:pPr>
            <w:ins w:id="18819"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188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21" w:author="Στάθης Καπ" w:date="2023-03-03T03:57:00Z"/>
        </w:trPr>
        <w:tc>
          <w:tcPr>
            <w:tcW w:w="515" w:type="dxa"/>
            <w:tcBorders>
              <w:top w:val="nil"/>
              <w:bottom w:val="nil"/>
              <w:right w:val="single" w:sz="4" w:space="0" w:color="auto"/>
            </w:tcBorders>
            <w:shd w:val="clear" w:color="auto" w:fill="E7E6E6" w:themeFill="background2"/>
            <w:vAlign w:val="bottom"/>
            <w:tcPrChange w:id="18822" w:author="Στάθης Καπ" w:date="2023-03-03T06:26:00Z">
              <w:tcPr>
                <w:tcW w:w="515" w:type="dxa"/>
                <w:vAlign w:val="bottom"/>
              </w:tcPr>
            </w:tcPrChange>
          </w:tcPr>
          <w:p w14:paraId="1D8F9A5C" w14:textId="157DE71F" w:rsidR="00C87CFE" w:rsidRPr="00CD1347" w:rsidRDefault="00C87CFE" w:rsidP="00C87CFE">
            <w:pPr>
              <w:jc w:val="center"/>
              <w:rPr>
                <w:ins w:id="18823" w:author="Στάθης Καπ" w:date="2023-03-03T03:57:00Z"/>
                <w:sz w:val="16"/>
                <w:szCs w:val="16"/>
              </w:rPr>
            </w:pPr>
            <w:ins w:id="18824" w:author="Στάθης Καπ" w:date="2023-03-03T04:06:00Z">
              <w:r w:rsidRPr="00CD1347">
                <w:rPr>
                  <w:rFonts w:ascii="Calibri" w:hAnsi="Calibri" w:cs="Calibri"/>
                  <w:color w:val="000000"/>
                  <w:sz w:val="16"/>
                  <w:szCs w:val="16"/>
                  <w:rPrChange w:id="18825"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18826" w:author="Στάθης Καπ" w:date="2023-03-03T06:26:00Z">
              <w:tcPr>
                <w:tcW w:w="560" w:type="dxa"/>
              </w:tcPr>
            </w:tcPrChange>
          </w:tcPr>
          <w:p w14:paraId="29216D67" w14:textId="2D9C56B1" w:rsidR="00C87CFE" w:rsidRPr="00CD1347" w:rsidRDefault="00C87CFE" w:rsidP="00C87CFE">
            <w:pPr>
              <w:jc w:val="center"/>
              <w:rPr>
                <w:ins w:id="18827" w:author="Στάθης Καπ" w:date="2023-03-03T03:57:00Z"/>
                <w:rFonts w:cstheme="minorHAnsi"/>
                <w:sz w:val="16"/>
                <w:szCs w:val="16"/>
              </w:rPr>
            </w:pPr>
            <w:ins w:id="18828" w:author="Στάθης Καπ" w:date="2023-03-03T06:20:00Z">
              <w:r>
                <w:rPr>
                  <w:rFonts w:ascii="Calibri" w:hAnsi="Calibri" w:cs="Calibri"/>
                  <w:color w:val="000000"/>
                  <w:sz w:val="16"/>
                  <w:szCs w:val="16"/>
                </w:rPr>
                <w:t>552</w:t>
              </w:r>
            </w:ins>
          </w:p>
        </w:tc>
        <w:tc>
          <w:tcPr>
            <w:tcW w:w="855" w:type="dxa"/>
            <w:vAlign w:val="center"/>
            <w:tcPrChange w:id="18829" w:author="Στάθης Καπ" w:date="2023-03-03T06:26:00Z">
              <w:tcPr>
                <w:tcW w:w="855" w:type="dxa"/>
              </w:tcPr>
            </w:tcPrChange>
          </w:tcPr>
          <w:p w14:paraId="026ECD52" w14:textId="35340462" w:rsidR="00C87CFE" w:rsidRPr="00CD1347" w:rsidRDefault="00C87CFE" w:rsidP="00C87CFE">
            <w:pPr>
              <w:jc w:val="center"/>
              <w:rPr>
                <w:ins w:id="18830" w:author="Στάθης Καπ" w:date="2023-03-03T03:57:00Z"/>
                <w:rFonts w:cstheme="minorHAnsi"/>
                <w:sz w:val="16"/>
                <w:szCs w:val="16"/>
              </w:rPr>
            </w:pPr>
            <w:ins w:id="18831" w:author="Στάθης Καπ" w:date="2023-03-03T06:20:00Z">
              <w:r>
                <w:rPr>
                  <w:rFonts w:ascii="Calibri" w:hAnsi="Calibri" w:cs="Calibri"/>
                  <w:color w:val="000000"/>
                  <w:sz w:val="16"/>
                  <w:szCs w:val="16"/>
                </w:rPr>
                <w:t>539</w:t>
              </w:r>
            </w:ins>
          </w:p>
        </w:tc>
        <w:tc>
          <w:tcPr>
            <w:tcW w:w="544" w:type="dxa"/>
            <w:vAlign w:val="center"/>
            <w:tcPrChange w:id="18832" w:author="Στάθης Καπ" w:date="2023-03-03T06:26:00Z">
              <w:tcPr>
                <w:tcW w:w="544" w:type="dxa"/>
                <w:vAlign w:val="bottom"/>
              </w:tcPr>
            </w:tcPrChange>
          </w:tcPr>
          <w:p w14:paraId="6FC763CB" w14:textId="2F5FF657" w:rsidR="00C87CFE" w:rsidRPr="00CD1347" w:rsidRDefault="00C87CFE" w:rsidP="00C87CFE">
            <w:pPr>
              <w:jc w:val="center"/>
              <w:rPr>
                <w:ins w:id="18833" w:author="Στάθης Καπ" w:date="2023-03-03T03:57:00Z"/>
                <w:rFonts w:cstheme="minorHAnsi"/>
                <w:sz w:val="16"/>
                <w:szCs w:val="16"/>
              </w:rPr>
            </w:pPr>
            <w:ins w:id="18834" w:author="Στάθης Καπ" w:date="2023-03-03T06:20:00Z">
              <w:r>
                <w:rPr>
                  <w:rFonts w:ascii="Calibri" w:hAnsi="Calibri" w:cs="Calibri"/>
                  <w:color w:val="000000"/>
                  <w:sz w:val="16"/>
                  <w:szCs w:val="16"/>
                </w:rPr>
                <w:t>506</w:t>
              </w:r>
            </w:ins>
          </w:p>
        </w:tc>
        <w:tc>
          <w:tcPr>
            <w:tcW w:w="621" w:type="dxa"/>
            <w:vAlign w:val="center"/>
            <w:tcPrChange w:id="18835" w:author="Στάθης Καπ" w:date="2023-03-03T06:26:00Z">
              <w:tcPr>
                <w:tcW w:w="621" w:type="dxa"/>
                <w:vAlign w:val="bottom"/>
              </w:tcPr>
            </w:tcPrChange>
          </w:tcPr>
          <w:p w14:paraId="4F4C5041" w14:textId="607560DA" w:rsidR="00C87CFE" w:rsidRPr="00CD1347" w:rsidRDefault="00C87CFE" w:rsidP="00C87CFE">
            <w:pPr>
              <w:jc w:val="center"/>
              <w:rPr>
                <w:ins w:id="18836" w:author="Στάθης Καπ" w:date="2023-03-03T03:57:00Z"/>
                <w:rFonts w:cstheme="minorHAnsi"/>
                <w:sz w:val="16"/>
                <w:szCs w:val="16"/>
              </w:rPr>
            </w:pPr>
            <w:ins w:id="18837" w:author="Στάθης Καπ" w:date="2023-03-03T06:20:00Z">
              <w:r>
                <w:rPr>
                  <w:rFonts w:ascii="Calibri" w:hAnsi="Calibri" w:cs="Calibri"/>
                  <w:color w:val="000000"/>
                  <w:sz w:val="16"/>
                  <w:szCs w:val="16"/>
                </w:rPr>
                <w:t>0.32</w:t>
              </w:r>
            </w:ins>
          </w:p>
        </w:tc>
        <w:tc>
          <w:tcPr>
            <w:tcW w:w="669" w:type="dxa"/>
            <w:vAlign w:val="center"/>
            <w:tcPrChange w:id="18838" w:author="Στάθης Καπ" w:date="2023-03-03T06:26:00Z">
              <w:tcPr>
                <w:tcW w:w="669" w:type="dxa"/>
                <w:vAlign w:val="center"/>
              </w:tcPr>
            </w:tcPrChange>
          </w:tcPr>
          <w:p w14:paraId="3DAFBD55" w14:textId="121170A7" w:rsidR="00C87CFE" w:rsidRPr="00CD1347" w:rsidRDefault="00C87CFE" w:rsidP="00C87CFE">
            <w:pPr>
              <w:jc w:val="center"/>
              <w:rPr>
                <w:ins w:id="18839" w:author="Στάθης Καπ" w:date="2023-03-03T03:57:00Z"/>
                <w:rFonts w:cstheme="minorHAnsi"/>
                <w:sz w:val="16"/>
                <w:szCs w:val="16"/>
              </w:rPr>
            </w:pPr>
            <w:ins w:id="18840" w:author="Στάθης Καπ" w:date="2023-03-03T06:20:00Z">
              <w:r>
                <w:rPr>
                  <w:rFonts w:ascii="Calibri" w:hAnsi="Calibri" w:cstheme="minorHAnsi"/>
                  <w:color w:val="000000"/>
                  <w:sz w:val="16"/>
                  <w:szCs w:val="16"/>
                </w:rPr>
                <w:t>8.33</w:t>
              </w:r>
            </w:ins>
          </w:p>
        </w:tc>
        <w:tc>
          <w:tcPr>
            <w:tcW w:w="543" w:type="dxa"/>
            <w:vAlign w:val="center"/>
            <w:tcPrChange w:id="18841" w:author="Στάθης Καπ" w:date="2023-03-03T06:26:00Z">
              <w:tcPr>
                <w:tcW w:w="543" w:type="dxa"/>
                <w:vAlign w:val="bottom"/>
              </w:tcPr>
            </w:tcPrChange>
          </w:tcPr>
          <w:p w14:paraId="19FF390D" w14:textId="306DA2FF" w:rsidR="00C87CFE" w:rsidRPr="00CD1347" w:rsidRDefault="00C87CFE" w:rsidP="00C87CFE">
            <w:pPr>
              <w:jc w:val="center"/>
              <w:rPr>
                <w:ins w:id="18842" w:author="Στάθης Καπ" w:date="2023-03-03T03:57:00Z"/>
                <w:rFonts w:cstheme="minorHAnsi"/>
                <w:sz w:val="16"/>
                <w:szCs w:val="16"/>
              </w:rPr>
            </w:pPr>
            <w:ins w:id="18843" w:author="Στάθης Καπ" w:date="2023-03-03T06:20:00Z">
              <w:r>
                <w:rPr>
                  <w:rFonts w:ascii="Calibri" w:hAnsi="Calibri" w:cs="Calibri"/>
                  <w:color w:val="000000"/>
                  <w:sz w:val="16"/>
                  <w:szCs w:val="16"/>
                </w:rPr>
                <w:t>470</w:t>
              </w:r>
            </w:ins>
          </w:p>
        </w:tc>
        <w:tc>
          <w:tcPr>
            <w:tcW w:w="621" w:type="dxa"/>
            <w:vAlign w:val="center"/>
            <w:tcPrChange w:id="18844" w:author="Στάθης Καπ" w:date="2023-03-03T06:26:00Z">
              <w:tcPr>
                <w:tcW w:w="621" w:type="dxa"/>
                <w:vAlign w:val="bottom"/>
              </w:tcPr>
            </w:tcPrChange>
          </w:tcPr>
          <w:p w14:paraId="6F3C7306" w14:textId="6130D03D" w:rsidR="00C87CFE" w:rsidRPr="00CD1347" w:rsidRDefault="00C87CFE" w:rsidP="00C87CFE">
            <w:pPr>
              <w:jc w:val="center"/>
              <w:rPr>
                <w:ins w:id="18845" w:author="Στάθης Καπ" w:date="2023-03-03T03:57:00Z"/>
                <w:rFonts w:cstheme="minorHAnsi"/>
                <w:sz w:val="16"/>
                <w:szCs w:val="16"/>
              </w:rPr>
            </w:pPr>
            <w:ins w:id="18846" w:author="Στάθης Καπ" w:date="2023-03-03T06:20:00Z">
              <w:r>
                <w:rPr>
                  <w:rFonts w:ascii="Calibri" w:hAnsi="Calibri" w:cs="Calibri"/>
                  <w:color w:val="000000"/>
                  <w:sz w:val="16"/>
                  <w:szCs w:val="16"/>
                </w:rPr>
                <w:t>0.249</w:t>
              </w:r>
            </w:ins>
          </w:p>
        </w:tc>
        <w:tc>
          <w:tcPr>
            <w:tcW w:w="669" w:type="dxa"/>
            <w:vAlign w:val="center"/>
            <w:tcPrChange w:id="18847" w:author="Στάθης Καπ" w:date="2023-03-03T06:26:00Z">
              <w:tcPr>
                <w:tcW w:w="669" w:type="dxa"/>
                <w:vAlign w:val="center"/>
              </w:tcPr>
            </w:tcPrChange>
          </w:tcPr>
          <w:p w14:paraId="7D159C12" w14:textId="28B19CFD" w:rsidR="00C87CFE" w:rsidRPr="00CD1347" w:rsidRDefault="00C87CFE" w:rsidP="00C87CFE">
            <w:pPr>
              <w:jc w:val="center"/>
              <w:rPr>
                <w:ins w:id="18848" w:author="Στάθης Καπ" w:date="2023-03-03T03:57:00Z"/>
                <w:rFonts w:cstheme="minorHAnsi"/>
                <w:sz w:val="16"/>
                <w:szCs w:val="16"/>
              </w:rPr>
            </w:pPr>
            <w:ins w:id="18849" w:author="Στάθης Καπ" w:date="2023-03-03T06:20:00Z">
              <w:r>
                <w:rPr>
                  <w:rFonts w:ascii="Calibri" w:hAnsi="Calibri" w:cstheme="minorHAnsi"/>
                  <w:color w:val="000000"/>
                  <w:sz w:val="16"/>
                  <w:szCs w:val="16"/>
                </w:rPr>
                <w:t>7.11</w:t>
              </w:r>
            </w:ins>
          </w:p>
        </w:tc>
        <w:tc>
          <w:tcPr>
            <w:tcW w:w="508" w:type="dxa"/>
            <w:vAlign w:val="center"/>
            <w:tcPrChange w:id="18850" w:author="Στάθης Καπ" w:date="2023-03-03T06:26:00Z">
              <w:tcPr>
                <w:tcW w:w="508" w:type="dxa"/>
                <w:vAlign w:val="bottom"/>
              </w:tcPr>
            </w:tcPrChange>
          </w:tcPr>
          <w:p w14:paraId="41115826" w14:textId="7815C501" w:rsidR="00C87CFE" w:rsidRPr="00CD1347" w:rsidRDefault="00C87CFE" w:rsidP="00C87CFE">
            <w:pPr>
              <w:jc w:val="center"/>
              <w:rPr>
                <w:ins w:id="18851" w:author="Στάθης Καπ" w:date="2023-03-03T03:57:00Z"/>
                <w:rFonts w:cstheme="minorHAnsi"/>
                <w:sz w:val="16"/>
                <w:szCs w:val="16"/>
              </w:rPr>
            </w:pPr>
            <w:ins w:id="18852" w:author="Στάθης Καπ" w:date="2023-03-03T06:20:00Z">
              <w:r>
                <w:rPr>
                  <w:rFonts w:ascii="Calibri" w:hAnsi="Calibri" w:cs="Calibri"/>
                  <w:color w:val="000000"/>
                  <w:sz w:val="16"/>
                  <w:szCs w:val="16"/>
                </w:rPr>
                <w:t>387</w:t>
              </w:r>
            </w:ins>
          </w:p>
        </w:tc>
        <w:tc>
          <w:tcPr>
            <w:tcW w:w="541" w:type="dxa"/>
            <w:vAlign w:val="center"/>
            <w:tcPrChange w:id="18853" w:author="Στάθης Καπ" w:date="2023-03-03T06:26:00Z">
              <w:tcPr>
                <w:tcW w:w="541" w:type="dxa"/>
                <w:vAlign w:val="bottom"/>
              </w:tcPr>
            </w:tcPrChange>
          </w:tcPr>
          <w:p w14:paraId="516F7C26" w14:textId="37137E7F" w:rsidR="00C87CFE" w:rsidRPr="00CD1347" w:rsidRDefault="00C87CFE" w:rsidP="00C87CFE">
            <w:pPr>
              <w:jc w:val="center"/>
              <w:rPr>
                <w:ins w:id="18854" w:author="Στάθης Καπ" w:date="2023-03-03T03:57:00Z"/>
                <w:rFonts w:cstheme="minorHAnsi"/>
                <w:sz w:val="16"/>
                <w:szCs w:val="16"/>
              </w:rPr>
            </w:pPr>
            <w:ins w:id="18855" w:author="Στάθης Καπ" w:date="2023-03-03T06:20:00Z">
              <w:r>
                <w:rPr>
                  <w:rFonts w:ascii="Calibri" w:hAnsi="Calibri" w:cs="Calibri"/>
                  <w:color w:val="000000"/>
                  <w:sz w:val="16"/>
                  <w:szCs w:val="16"/>
                </w:rPr>
                <w:t>0.279</w:t>
              </w:r>
            </w:ins>
          </w:p>
        </w:tc>
        <w:tc>
          <w:tcPr>
            <w:tcW w:w="589" w:type="dxa"/>
            <w:vAlign w:val="center"/>
            <w:tcPrChange w:id="18856" w:author="Στάθης Καπ" w:date="2023-03-03T06:26:00Z">
              <w:tcPr>
                <w:tcW w:w="589" w:type="dxa"/>
                <w:vAlign w:val="center"/>
              </w:tcPr>
            </w:tcPrChange>
          </w:tcPr>
          <w:p w14:paraId="3CFAAF8C" w14:textId="01E8B05F" w:rsidR="00C87CFE" w:rsidRPr="00CD1347" w:rsidRDefault="00C87CFE" w:rsidP="00C87CFE">
            <w:pPr>
              <w:jc w:val="center"/>
              <w:rPr>
                <w:ins w:id="18857" w:author="Στάθης Καπ" w:date="2023-03-03T03:57:00Z"/>
                <w:rFonts w:cstheme="minorHAnsi"/>
                <w:sz w:val="16"/>
                <w:szCs w:val="16"/>
              </w:rPr>
            </w:pPr>
            <w:ins w:id="18858" w:author="Στάθης Καπ" w:date="2023-03-03T06:20:00Z">
              <w:r>
                <w:rPr>
                  <w:rFonts w:ascii="Calibri" w:hAnsi="Calibri" w:cstheme="minorHAnsi"/>
                  <w:color w:val="000000"/>
                  <w:sz w:val="16"/>
                  <w:szCs w:val="16"/>
                </w:rPr>
                <w:t>23.52</w:t>
              </w:r>
            </w:ins>
          </w:p>
        </w:tc>
        <w:tc>
          <w:tcPr>
            <w:tcW w:w="463" w:type="dxa"/>
            <w:vAlign w:val="center"/>
            <w:tcPrChange w:id="18859" w:author="Στάθης Καπ" w:date="2023-03-03T06:26:00Z">
              <w:tcPr>
                <w:tcW w:w="463" w:type="dxa"/>
                <w:vAlign w:val="bottom"/>
              </w:tcPr>
            </w:tcPrChange>
          </w:tcPr>
          <w:p w14:paraId="782D5D5B" w14:textId="0DD855EC" w:rsidR="00C87CFE" w:rsidRPr="00CD1347" w:rsidRDefault="00C87CFE" w:rsidP="00C87CFE">
            <w:pPr>
              <w:jc w:val="center"/>
              <w:rPr>
                <w:ins w:id="18860" w:author="Στάθης Καπ" w:date="2023-03-03T03:57:00Z"/>
                <w:rFonts w:cstheme="minorHAnsi"/>
                <w:sz w:val="16"/>
                <w:szCs w:val="16"/>
              </w:rPr>
            </w:pPr>
            <w:ins w:id="18861" w:author="Στάθης Καπ" w:date="2023-03-03T06:20:00Z">
              <w:r>
                <w:rPr>
                  <w:rFonts w:ascii="Calibri" w:hAnsi="Calibri" w:cs="Calibri"/>
                  <w:color w:val="000000"/>
                  <w:sz w:val="16"/>
                  <w:szCs w:val="16"/>
                </w:rPr>
                <w:t>414</w:t>
              </w:r>
            </w:ins>
          </w:p>
        </w:tc>
        <w:tc>
          <w:tcPr>
            <w:tcW w:w="541" w:type="dxa"/>
            <w:vAlign w:val="center"/>
            <w:tcPrChange w:id="18862" w:author="Στάθης Καπ" w:date="2023-03-03T06:26:00Z">
              <w:tcPr>
                <w:tcW w:w="541" w:type="dxa"/>
                <w:vAlign w:val="bottom"/>
              </w:tcPr>
            </w:tcPrChange>
          </w:tcPr>
          <w:p w14:paraId="7F63618B" w14:textId="20EBB96D" w:rsidR="00C87CFE" w:rsidRPr="00CD1347" w:rsidRDefault="00C87CFE" w:rsidP="00C87CFE">
            <w:pPr>
              <w:jc w:val="center"/>
              <w:rPr>
                <w:ins w:id="18863" w:author="Στάθης Καπ" w:date="2023-03-03T03:57:00Z"/>
                <w:rFonts w:cstheme="minorHAnsi"/>
                <w:sz w:val="16"/>
                <w:szCs w:val="16"/>
              </w:rPr>
            </w:pPr>
            <w:ins w:id="18864" w:author="Στάθης Καπ" w:date="2023-03-03T06:20:00Z">
              <w:r>
                <w:rPr>
                  <w:rFonts w:ascii="Calibri" w:hAnsi="Calibri" w:cs="Calibri"/>
                  <w:color w:val="000000"/>
                  <w:sz w:val="16"/>
                  <w:szCs w:val="16"/>
                </w:rPr>
                <w:t>0.243</w:t>
              </w:r>
            </w:ins>
          </w:p>
        </w:tc>
        <w:tc>
          <w:tcPr>
            <w:tcW w:w="589" w:type="dxa"/>
            <w:vAlign w:val="center"/>
            <w:tcPrChange w:id="18865" w:author="Στάθης Καπ" w:date="2023-03-03T06:26:00Z">
              <w:tcPr>
                <w:tcW w:w="589" w:type="dxa"/>
                <w:vAlign w:val="center"/>
              </w:tcPr>
            </w:tcPrChange>
          </w:tcPr>
          <w:p w14:paraId="22A20A82" w14:textId="0E355169" w:rsidR="00C87CFE" w:rsidRPr="00CD1347" w:rsidRDefault="00C87CFE" w:rsidP="00C87CFE">
            <w:pPr>
              <w:jc w:val="center"/>
              <w:rPr>
                <w:ins w:id="18866" w:author="Στάθης Καπ" w:date="2023-03-03T03:57:00Z"/>
                <w:rFonts w:cstheme="minorHAnsi"/>
                <w:sz w:val="16"/>
                <w:szCs w:val="16"/>
              </w:rPr>
            </w:pPr>
            <w:ins w:id="18867"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188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69" w:author="Στάθης Καπ" w:date="2023-03-03T03:57:00Z"/>
        </w:trPr>
        <w:tc>
          <w:tcPr>
            <w:tcW w:w="515" w:type="dxa"/>
            <w:tcBorders>
              <w:top w:val="nil"/>
              <w:bottom w:val="nil"/>
              <w:right w:val="single" w:sz="4" w:space="0" w:color="auto"/>
            </w:tcBorders>
            <w:shd w:val="clear" w:color="auto" w:fill="E7E6E6" w:themeFill="background2"/>
            <w:vAlign w:val="bottom"/>
            <w:tcPrChange w:id="18870" w:author="Στάθης Καπ" w:date="2023-03-03T06:26:00Z">
              <w:tcPr>
                <w:tcW w:w="515" w:type="dxa"/>
                <w:vAlign w:val="bottom"/>
              </w:tcPr>
            </w:tcPrChange>
          </w:tcPr>
          <w:p w14:paraId="074DC3CA" w14:textId="13E9A25E" w:rsidR="00C87CFE" w:rsidRPr="00CD1347" w:rsidRDefault="00C87CFE" w:rsidP="00C87CFE">
            <w:pPr>
              <w:jc w:val="center"/>
              <w:rPr>
                <w:ins w:id="18871" w:author="Στάθης Καπ" w:date="2023-03-03T03:57:00Z"/>
                <w:sz w:val="16"/>
                <w:szCs w:val="16"/>
              </w:rPr>
            </w:pPr>
            <w:ins w:id="18872" w:author="Στάθης Καπ" w:date="2023-03-03T04:06:00Z">
              <w:r w:rsidRPr="00CD1347">
                <w:rPr>
                  <w:rFonts w:ascii="Calibri" w:hAnsi="Calibri" w:cs="Calibri"/>
                  <w:color w:val="000000"/>
                  <w:sz w:val="16"/>
                  <w:szCs w:val="16"/>
                  <w:rPrChange w:id="18873"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18874" w:author="Στάθης Καπ" w:date="2023-03-03T06:26:00Z">
              <w:tcPr>
                <w:tcW w:w="560" w:type="dxa"/>
              </w:tcPr>
            </w:tcPrChange>
          </w:tcPr>
          <w:p w14:paraId="4D5CC285" w14:textId="1E9A0896" w:rsidR="00C87CFE" w:rsidRPr="00CD1347" w:rsidRDefault="00C87CFE" w:rsidP="00C87CFE">
            <w:pPr>
              <w:jc w:val="center"/>
              <w:rPr>
                <w:ins w:id="18875" w:author="Στάθης Καπ" w:date="2023-03-03T03:57:00Z"/>
                <w:rFonts w:cstheme="minorHAnsi"/>
                <w:sz w:val="16"/>
                <w:szCs w:val="16"/>
              </w:rPr>
            </w:pPr>
            <w:ins w:id="18876" w:author="Στάθης Καπ" w:date="2023-03-03T06:20:00Z">
              <w:r>
                <w:rPr>
                  <w:rFonts w:ascii="Calibri" w:hAnsi="Calibri" w:cs="Calibri"/>
                  <w:color w:val="000000"/>
                  <w:sz w:val="16"/>
                  <w:szCs w:val="16"/>
                </w:rPr>
                <w:t>453</w:t>
              </w:r>
            </w:ins>
          </w:p>
        </w:tc>
        <w:tc>
          <w:tcPr>
            <w:tcW w:w="855" w:type="dxa"/>
            <w:vAlign w:val="center"/>
            <w:tcPrChange w:id="18877" w:author="Στάθης Καπ" w:date="2023-03-03T06:26:00Z">
              <w:tcPr>
                <w:tcW w:w="855" w:type="dxa"/>
              </w:tcPr>
            </w:tcPrChange>
          </w:tcPr>
          <w:p w14:paraId="7A9F539C" w14:textId="67BEAE69" w:rsidR="00C87CFE" w:rsidRPr="00CD1347" w:rsidRDefault="00C87CFE" w:rsidP="00C87CFE">
            <w:pPr>
              <w:jc w:val="center"/>
              <w:rPr>
                <w:ins w:id="18878" w:author="Στάθης Καπ" w:date="2023-03-03T03:57:00Z"/>
                <w:rFonts w:cstheme="minorHAnsi"/>
                <w:sz w:val="16"/>
                <w:szCs w:val="16"/>
              </w:rPr>
            </w:pPr>
            <w:ins w:id="18879" w:author="Στάθης Καπ" w:date="2023-03-03T06:20:00Z">
              <w:r>
                <w:rPr>
                  <w:rFonts w:ascii="Calibri" w:hAnsi="Calibri" w:cs="Calibri"/>
                  <w:color w:val="000000"/>
                  <w:sz w:val="16"/>
                  <w:szCs w:val="16"/>
                </w:rPr>
                <w:t>430</w:t>
              </w:r>
            </w:ins>
          </w:p>
        </w:tc>
        <w:tc>
          <w:tcPr>
            <w:tcW w:w="544" w:type="dxa"/>
            <w:vAlign w:val="center"/>
            <w:tcPrChange w:id="18880" w:author="Στάθης Καπ" w:date="2023-03-03T06:26:00Z">
              <w:tcPr>
                <w:tcW w:w="544" w:type="dxa"/>
                <w:vAlign w:val="bottom"/>
              </w:tcPr>
            </w:tcPrChange>
          </w:tcPr>
          <w:p w14:paraId="4D578C12" w14:textId="403E2FF4" w:rsidR="00C87CFE" w:rsidRPr="00CD1347" w:rsidRDefault="00C87CFE" w:rsidP="00C87CFE">
            <w:pPr>
              <w:jc w:val="center"/>
              <w:rPr>
                <w:ins w:id="18881" w:author="Στάθης Καπ" w:date="2023-03-03T03:57:00Z"/>
                <w:rFonts w:cstheme="minorHAnsi"/>
                <w:sz w:val="16"/>
                <w:szCs w:val="16"/>
              </w:rPr>
            </w:pPr>
            <w:ins w:id="18882" w:author="Στάθης Καπ" w:date="2023-03-03T06:20:00Z">
              <w:r>
                <w:rPr>
                  <w:rFonts w:ascii="Calibri" w:hAnsi="Calibri" w:cs="Calibri"/>
                  <w:color w:val="000000"/>
                  <w:sz w:val="16"/>
                  <w:szCs w:val="16"/>
                </w:rPr>
                <w:t>351</w:t>
              </w:r>
            </w:ins>
          </w:p>
        </w:tc>
        <w:tc>
          <w:tcPr>
            <w:tcW w:w="621" w:type="dxa"/>
            <w:vAlign w:val="center"/>
            <w:tcPrChange w:id="18883" w:author="Στάθης Καπ" w:date="2023-03-03T06:26:00Z">
              <w:tcPr>
                <w:tcW w:w="621" w:type="dxa"/>
                <w:vAlign w:val="bottom"/>
              </w:tcPr>
            </w:tcPrChange>
          </w:tcPr>
          <w:p w14:paraId="32A566E1" w14:textId="39216E37" w:rsidR="00C87CFE" w:rsidRPr="00CD1347" w:rsidRDefault="00C87CFE" w:rsidP="00C87CFE">
            <w:pPr>
              <w:jc w:val="center"/>
              <w:rPr>
                <w:ins w:id="18884" w:author="Στάθης Καπ" w:date="2023-03-03T03:57:00Z"/>
                <w:rFonts w:cstheme="minorHAnsi"/>
                <w:sz w:val="16"/>
                <w:szCs w:val="16"/>
              </w:rPr>
            </w:pPr>
            <w:ins w:id="18885" w:author="Στάθης Καπ" w:date="2023-03-03T06:20:00Z">
              <w:r>
                <w:rPr>
                  <w:rFonts w:ascii="Calibri" w:hAnsi="Calibri" w:cs="Calibri"/>
                  <w:color w:val="000000"/>
                  <w:sz w:val="16"/>
                  <w:szCs w:val="16"/>
                </w:rPr>
                <w:t>0.249</w:t>
              </w:r>
            </w:ins>
          </w:p>
        </w:tc>
        <w:tc>
          <w:tcPr>
            <w:tcW w:w="669" w:type="dxa"/>
            <w:vAlign w:val="center"/>
            <w:tcPrChange w:id="18886" w:author="Στάθης Καπ" w:date="2023-03-03T06:26:00Z">
              <w:tcPr>
                <w:tcW w:w="669" w:type="dxa"/>
                <w:vAlign w:val="center"/>
              </w:tcPr>
            </w:tcPrChange>
          </w:tcPr>
          <w:p w14:paraId="0E68A580" w14:textId="528DFE9C" w:rsidR="00C87CFE" w:rsidRPr="00CD1347" w:rsidRDefault="00C87CFE" w:rsidP="00C87CFE">
            <w:pPr>
              <w:jc w:val="center"/>
              <w:rPr>
                <w:ins w:id="18887" w:author="Στάθης Καπ" w:date="2023-03-03T03:57:00Z"/>
                <w:rFonts w:cstheme="minorHAnsi"/>
                <w:sz w:val="16"/>
                <w:szCs w:val="16"/>
              </w:rPr>
            </w:pPr>
            <w:ins w:id="18888" w:author="Στάθης Καπ" w:date="2023-03-03T06:20:00Z">
              <w:r>
                <w:rPr>
                  <w:rFonts w:ascii="Calibri" w:hAnsi="Calibri" w:cstheme="minorHAnsi"/>
                  <w:color w:val="000000"/>
                  <w:sz w:val="16"/>
                  <w:szCs w:val="16"/>
                </w:rPr>
                <w:t>22.52</w:t>
              </w:r>
            </w:ins>
          </w:p>
        </w:tc>
        <w:tc>
          <w:tcPr>
            <w:tcW w:w="543" w:type="dxa"/>
            <w:vAlign w:val="center"/>
            <w:tcPrChange w:id="18889" w:author="Στάθης Καπ" w:date="2023-03-03T06:26:00Z">
              <w:tcPr>
                <w:tcW w:w="543" w:type="dxa"/>
                <w:vAlign w:val="bottom"/>
              </w:tcPr>
            </w:tcPrChange>
          </w:tcPr>
          <w:p w14:paraId="5FA1D838" w14:textId="7F6978F3" w:rsidR="00C87CFE" w:rsidRPr="00CD1347" w:rsidRDefault="00C87CFE" w:rsidP="00C87CFE">
            <w:pPr>
              <w:jc w:val="center"/>
              <w:rPr>
                <w:ins w:id="18890" w:author="Στάθης Καπ" w:date="2023-03-03T03:57:00Z"/>
                <w:rFonts w:cstheme="minorHAnsi"/>
                <w:sz w:val="16"/>
                <w:szCs w:val="16"/>
              </w:rPr>
            </w:pPr>
            <w:ins w:id="18891" w:author="Στάθης Καπ" w:date="2023-03-03T06:20:00Z">
              <w:r>
                <w:rPr>
                  <w:rFonts w:ascii="Calibri" w:hAnsi="Calibri" w:cs="Calibri"/>
                  <w:color w:val="000000"/>
                  <w:sz w:val="16"/>
                  <w:szCs w:val="16"/>
                </w:rPr>
                <w:t>333</w:t>
              </w:r>
            </w:ins>
          </w:p>
        </w:tc>
        <w:tc>
          <w:tcPr>
            <w:tcW w:w="621" w:type="dxa"/>
            <w:vAlign w:val="center"/>
            <w:tcPrChange w:id="18892" w:author="Στάθης Καπ" w:date="2023-03-03T06:26:00Z">
              <w:tcPr>
                <w:tcW w:w="621" w:type="dxa"/>
                <w:vAlign w:val="bottom"/>
              </w:tcPr>
            </w:tcPrChange>
          </w:tcPr>
          <w:p w14:paraId="5EF0C970" w14:textId="3F924D50" w:rsidR="00C87CFE" w:rsidRPr="00CD1347" w:rsidRDefault="00C87CFE" w:rsidP="00C87CFE">
            <w:pPr>
              <w:jc w:val="center"/>
              <w:rPr>
                <w:ins w:id="18893" w:author="Στάθης Καπ" w:date="2023-03-03T03:57:00Z"/>
                <w:rFonts w:cstheme="minorHAnsi"/>
                <w:sz w:val="16"/>
                <w:szCs w:val="16"/>
              </w:rPr>
            </w:pPr>
            <w:ins w:id="18894" w:author="Στάθης Καπ" w:date="2023-03-03T06:20:00Z">
              <w:r>
                <w:rPr>
                  <w:rFonts w:ascii="Calibri" w:hAnsi="Calibri" w:cs="Calibri"/>
                  <w:color w:val="000000"/>
                  <w:sz w:val="16"/>
                  <w:szCs w:val="16"/>
                </w:rPr>
                <w:t>0.215</w:t>
              </w:r>
            </w:ins>
          </w:p>
        </w:tc>
        <w:tc>
          <w:tcPr>
            <w:tcW w:w="669" w:type="dxa"/>
            <w:vAlign w:val="center"/>
            <w:tcPrChange w:id="18895" w:author="Στάθης Καπ" w:date="2023-03-03T06:26:00Z">
              <w:tcPr>
                <w:tcW w:w="669" w:type="dxa"/>
                <w:vAlign w:val="center"/>
              </w:tcPr>
            </w:tcPrChange>
          </w:tcPr>
          <w:p w14:paraId="566CB982" w14:textId="6AACCA48" w:rsidR="00C87CFE" w:rsidRPr="00CD1347" w:rsidRDefault="00C87CFE" w:rsidP="00C87CFE">
            <w:pPr>
              <w:jc w:val="center"/>
              <w:rPr>
                <w:ins w:id="18896" w:author="Στάθης Καπ" w:date="2023-03-03T03:57:00Z"/>
                <w:rFonts w:cstheme="minorHAnsi"/>
                <w:sz w:val="16"/>
                <w:szCs w:val="16"/>
              </w:rPr>
            </w:pPr>
            <w:ins w:id="18897" w:author="Στάθης Καπ" w:date="2023-03-03T06:20:00Z">
              <w:r>
                <w:rPr>
                  <w:rFonts w:ascii="Calibri" w:hAnsi="Calibri" w:cstheme="minorHAnsi"/>
                  <w:color w:val="000000"/>
                  <w:sz w:val="16"/>
                  <w:szCs w:val="16"/>
                </w:rPr>
                <w:t>5.13</w:t>
              </w:r>
            </w:ins>
          </w:p>
        </w:tc>
        <w:tc>
          <w:tcPr>
            <w:tcW w:w="508" w:type="dxa"/>
            <w:vAlign w:val="center"/>
            <w:tcPrChange w:id="18898" w:author="Στάθης Καπ" w:date="2023-03-03T06:26:00Z">
              <w:tcPr>
                <w:tcW w:w="508" w:type="dxa"/>
                <w:vAlign w:val="bottom"/>
              </w:tcPr>
            </w:tcPrChange>
          </w:tcPr>
          <w:p w14:paraId="241598AE" w14:textId="7EB94E71" w:rsidR="00C87CFE" w:rsidRPr="00CD1347" w:rsidRDefault="00C87CFE" w:rsidP="00C87CFE">
            <w:pPr>
              <w:jc w:val="center"/>
              <w:rPr>
                <w:ins w:id="18899" w:author="Στάθης Καπ" w:date="2023-03-03T03:57:00Z"/>
                <w:rFonts w:cstheme="minorHAnsi"/>
                <w:sz w:val="16"/>
                <w:szCs w:val="16"/>
              </w:rPr>
            </w:pPr>
            <w:ins w:id="18900" w:author="Στάθης Καπ" w:date="2023-03-03T06:20:00Z">
              <w:r>
                <w:rPr>
                  <w:rFonts w:ascii="Calibri" w:hAnsi="Calibri" w:cs="Calibri"/>
                  <w:color w:val="000000"/>
                  <w:sz w:val="16"/>
                  <w:szCs w:val="16"/>
                </w:rPr>
                <w:t>329</w:t>
              </w:r>
            </w:ins>
          </w:p>
        </w:tc>
        <w:tc>
          <w:tcPr>
            <w:tcW w:w="541" w:type="dxa"/>
            <w:vAlign w:val="center"/>
            <w:tcPrChange w:id="18901" w:author="Στάθης Καπ" w:date="2023-03-03T06:26:00Z">
              <w:tcPr>
                <w:tcW w:w="541" w:type="dxa"/>
                <w:vAlign w:val="bottom"/>
              </w:tcPr>
            </w:tcPrChange>
          </w:tcPr>
          <w:p w14:paraId="6B8F06A0" w14:textId="6650F99D" w:rsidR="00C87CFE" w:rsidRPr="00CD1347" w:rsidRDefault="00C87CFE" w:rsidP="00C87CFE">
            <w:pPr>
              <w:jc w:val="center"/>
              <w:rPr>
                <w:ins w:id="18902" w:author="Στάθης Καπ" w:date="2023-03-03T03:57:00Z"/>
                <w:rFonts w:cstheme="minorHAnsi"/>
                <w:sz w:val="16"/>
                <w:szCs w:val="16"/>
              </w:rPr>
            </w:pPr>
            <w:ins w:id="18903" w:author="Στάθης Καπ" w:date="2023-03-03T06:20:00Z">
              <w:r>
                <w:rPr>
                  <w:rFonts w:ascii="Calibri" w:hAnsi="Calibri" w:cs="Calibri"/>
                  <w:color w:val="000000"/>
                  <w:sz w:val="16"/>
                  <w:szCs w:val="16"/>
                </w:rPr>
                <w:t>0.215</w:t>
              </w:r>
            </w:ins>
          </w:p>
        </w:tc>
        <w:tc>
          <w:tcPr>
            <w:tcW w:w="589" w:type="dxa"/>
            <w:vAlign w:val="center"/>
            <w:tcPrChange w:id="18904" w:author="Στάθης Καπ" w:date="2023-03-03T06:26:00Z">
              <w:tcPr>
                <w:tcW w:w="589" w:type="dxa"/>
                <w:vAlign w:val="center"/>
              </w:tcPr>
            </w:tcPrChange>
          </w:tcPr>
          <w:p w14:paraId="68FE29E6" w14:textId="4B84F02C" w:rsidR="00C87CFE" w:rsidRPr="00CD1347" w:rsidRDefault="00C87CFE" w:rsidP="00C87CFE">
            <w:pPr>
              <w:jc w:val="center"/>
              <w:rPr>
                <w:ins w:id="18905" w:author="Στάθης Καπ" w:date="2023-03-03T03:57:00Z"/>
                <w:rFonts w:cstheme="minorHAnsi"/>
                <w:sz w:val="16"/>
                <w:szCs w:val="16"/>
              </w:rPr>
            </w:pPr>
            <w:ins w:id="18906" w:author="Στάθης Καπ" w:date="2023-03-03T06:20:00Z">
              <w:r>
                <w:rPr>
                  <w:rFonts w:ascii="Calibri" w:hAnsi="Calibri" w:cstheme="minorHAnsi"/>
                  <w:color w:val="000000"/>
                  <w:sz w:val="16"/>
                  <w:szCs w:val="16"/>
                </w:rPr>
                <w:t>6.27</w:t>
              </w:r>
            </w:ins>
          </w:p>
        </w:tc>
        <w:tc>
          <w:tcPr>
            <w:tcW w:w="463" w:type="dxa"/>
            <w:vAlign w:val="center"/>
            <w:tcPrChange w:id="18907" w:author="Στάθης Καπ" w:date="2023-03-03T06:26:00Z">
              <w:tcPr>
                <w:tcW w:w="463" w:type="dxa"/>
                <w:vAlign w:val="bottom"/>
              </w:tcPr>
            </w:tcPrChange>
          </w:tcPr>
          <w:p w14:paraId="799A4D78" w14:textId="57B2095F" w:rsidR="00C87CFE" w:rsidRPr="00CD1347" w:rsidRDefault="00C87CFE" w:rsidP="00C87CFE">
            <w:pPr>
              <w:jc w:val="center"/>
              <w:rPr>
                <w:ins w:id="18908" w:author="Στάθης Καπ" w:date="2023-03-03T03:57:00Z"/>
                <w:rFonts w:cstheme="minorHAnsi"/>
                <w:sz w:val="16"/>
                <w:szCs w:val="16"/>
              </w:rPr>
            </w:pPr>
            <w:ins w:id="18909" w:author="Στάθης Καπ" w:date="2023-03-03T06:20:00Z">
              <w:r>
                <w:rPr>
                  <w:rFonts w:ascii="Calibri" w:hAnsi="Calibri" w:cs="Calibri"/>
                  <w:color w:val="000000"/>
                  <w:sz w:val="16"/>
                  <w:szCs w:val="16"/>
                </w:rPr>
                <w:t>320</w:t>
              </w:r>
            </w:ins>
          </w:p>
        </w:tc>
        <w:tc>
          <w:tcPr>
            <w:tcW w:w="541" w:type="dxa"/>
            <w:vAlign w:val="center"/>
            <w:tcPrChange w:id="18910" w:author="Στάθης Καπ" w:date="2023-03-03T06:26:00Z">
              <w:tcPr>
                <w:tcW w:w="541" w:type="dxa"/>
                <w:vAlign w:val="bottom"/>
              </w:tcPr>
            </w:tcPrChange>
          </w:tcPr>
          <w:p w14:paraId="2F9AEA88" w14:textId="7C5B5516" w:rsidR="00C87CFE" w:rsidRPr="00CD1347" w:rsidRDefault="00C87CFE" w:rsidP="00C87CFE">
            <w:pPr>
              <w:jc w:val="center"/>
              <w:rPr>
                <w:ins w:id="18911" w:author="Στάθης Καπ" w:date="2023-03-03T03:57:00Z"/>
                <w:rFonts w:cstheme="minorHAnsi"/>
                <w:sz w:val="16"/>
                <w:szCs w:val="16"/>
              </w:rPr>
            </w:pPr>
            <w:ins w:id="18912" w:author="Στάθης Καπ" w:date="2023-03-03T06:20:00Z">
              <w:r>
                <w:rPr>
                  <w:rFonts w:ascii="Calibri" w:hAnsi="Calibri" w:cs="Calibri"/>
                  <w:color w:val="000000"/>
                  <w:sz w:val="16"/>
                  <w:szCs w:val="16"/>
                </w:rPr>
                <w:t>0.224</w:t>
              </w:r>
            </w:ins>
          </w:p>
        </w:tc>
        <w:tc>
          <w:tcPr>
            <w:tcW w:w="589" w:type="dxa"/>
            <w:vAlign w:val="center"/>
            <w:tcPrChange w:id="18913" w:author="Στάθης Καπ" w:date="2023-03-03T06:26:00Z">
              <w:tcPr>
                <w:tcW w:w="589" w:type="dxa"/>
                <w:vAlign w:val="center"/>
              </w:tcPr>
            </w:tcPrChange>
          </w:tcPr>
          <w:p w14:paraId="652439A6" w14:textId="56DC318A" w:rsidR="00C87CFE" w:rsidRPr="00CD1347" w:rsidRDefault="00C87CFE" w:rsidP="00C87CFE">
            <w:pPr>
              <w:jc w:val="center"/>
              <w:rPr>
                <w:ins w:id="18914" w:author="Στάθης Καπ" w:date="2023-03-03T03:57:00Z"/>
                <w:rFonts w:cstheme="minorHAnsi"/>
                <w:sz w:val="16"/>
                <w:szCs w:val="16"/>
              </w:rPr>
            </w:pPr>
            <w:ins w:id="18915"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189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17" w:author="Στάθης Καπ" w:date="2023-03-03T03:57:00Z"/>
        </w:trPr>
        <w:tc>
          <w:tcPr>
            <w:tcW w:w="515" w:type="dxa"/>
            <w:tcBorders>
              <w:top w:val="nil"/>
              <w:bottom w:val="nil"/>
              <w:right w:val="single" w:sz="4" w:space="0" w:color="auto"/>
            </w:tcBorders>
            <w:shd w:val="clear" w:color="auto" w:fill="E7E6E6" w:themeFill="background2"/>
            <w:vAlign w:val="bottom"/>
            <w:tcPrChange w:id="18918" w:author="Στάθης Καπ" w:date="2023-03-03T06:26:00Z">
              <w:tcPr>
                <w:tcW w:w="515" w:type="dxa"/>
                <w:vAlign w:val="bottom"/>
              </w:tcPr>
            </w:tcPrChange>
          </w:tcPr>
          <w:p w14:paraId="404D4B96" w14:textId="21511924" w:rsidR="00C87CFE" w:rsidRPr="00CD1347" w:rsidRDefault="00C87CFE" w:rsidP="00C87CFE">
            <w:pPr>
              <w:jc w:val="center"/>
              <w:rPr>
                <w:ins w:id="18919" w:author="Στάθης Καπ" w:date="2023-03-03T03:57:00Z"/>
                <w:sz w:val="16"/>
                <w:szCs w:val="16"/>
              </w:rPr>
            </w:pPr>
            <w:ins w:id="18920" w:author="Στάθης Καπ" w:date="2023-03-03T04:06:00Z">
              <w:r w:rsidRPr="00CD1347">
                <w:rPr>
                  <w:rFonts w:ascii="Calibri" w:hAnsi="Calibri" w:cs="Calibri"/>
                  <w:color w:val="000000"/>
                  <w:sz w:val="16"/>
                  <w:szCs w:val="16"/>
                  <w:rPrChange w:id="18921"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18922" w:author="Στάθης Καπ" w:date="2023-03-03T06:26:00Z">
              <w:tcPr>
                <w:tcW w:w="560" w:type="dxa"/>
              </w:tcPr>
            </w:tcPrChange>
          </w:tcPr>
          <w:p w14:paraId="70599C18" w14:textId="4456D0A9" w:rsidR="00C87CFE" w:rsidRPr="00CD1347" w:rsidRDefault="00C87CFE" w:rsidP="00C87CFE">
            <w:pPr>
              <w:jc w:val="center"/>
              <w:rPr>
                <w:ins w:id="18923" w:author="Στάθης Καπ" w:date="2023-03-03T03:57:00Z"/>
                <w:rFonts w:cstheme="minorHAnsi"/>
                <w:sz w:val="16"/>
                <w:szCs w:val="16"/>
              </w:rPr>
            </w:pPr>
            <w:ins w:id="18924" w:author="Στάθης Καπ" w:date="2023-03-03T06:20:00Z">
              <w:r>
                <w:rPr>
                  <w:rFonts w:ascii="Calibri" w:hAnsi="Calibri" w:cs="Calibri"/>
                  <w:color w:val="000000"/>
                  <w:sz w:val="16"/>
                  <w:szCs w:val="16"/>
                </w:rPr>
                <w:t>529</w:t>
              </w:r>
            </w:ins>
          </w:p>
        </w:tc>
        <w:tc>
          <w:tcPr>
            <w:tcW w:w="855" w:type="dxa"/>
            <w:vAlign w:val="center"/>
            <w:tcPrChange w:id="18925" w:author="Στάθης Καπ" w:date="2023-03-03T06:26:00Z">
              <w:tcPr>
                <w:tcW w:w="855" w:type="dxa"/>
              </w:tcPr>
            </w:tcPrChange>
          </w:tcPr>
          <w:p w14:paraId="38C6466C" w14:textId="13416E20" w:rsidR="00C87CFE" w:rsidRPr="00CD1347" w:rsidRDefault="00C87CFE" w:rsidP="00C87CFE">
            <w:pPr>
              <w:jc w:val="center"/>
              <w:rPr>
                <w:ins w:id="18926" w:author="Στάθης Καπ" w:date="2023-03-03T03:57:00Z"/>
                <w:rFonts w:cstheme="minorHAnsi"/>
                <w:sz w:val="16"/>
                <w:szCs w:val="16"/>
              </w:rPr>
            </w:pPr>
            <w:ins w:id="18927" w:author="Στάθης Καπ" w:date="2023-03-03T06:20:00Z">
              <w:r>
                <w:rPr>
                  <w:rFonts w:ascii="Calibri" w:hAnsi="Calibri" w:cs="Calibri"/>
                  <w:color w:val="000000"/>
                  <w:sz w:val="16"/>
                  <w:szCs w:val="16"/>
                </w:rPr>
                <w:t>529</w:t>
              </w:r>
            </w:ins>
          </w:p>
        </w:tc>
        <w:tc>
          <w:tcPr>
            <w:tcW w:w="544" w:type="dxa"/>
            <w:vAlign w:val="center"/>
            <w:tcPrChange w:id="18928" w:author="Στάθης Καπ" w:date="2023-03-03T06:26:00Z">
              <w:tcPr>
                <w:tcW w:w="544" w:type="dxa"/>
                <w:vAlign w:val="bottom"/>
              </w:tcPr>
            </w:tcPrChange>
          </w:tcPr>
          <w:p w14:paraId="298860E5" w14:textId="0A1FDDFF" w:rsidR="00C87CFE" w:rsidRPr="00CD1347" w:rsidRDefault="00C87CFE" w:rsidP="00C87CFE">
            <w:pPr>
              <w:jc w:val="center"/>
              <w:rPr>
                <w:ins w:id="18929" w:author="Στάθης Καπ" w:date="2023-03-03T03:57:00Z"/>
                <w:rFonts w:cstheme="minorHAnsi"/>
                <w:sz w:val="16"/>
                <w:szCs w:val="16"/>
              </w:rPr>
            </w:pPr>
            <w:ins w:id="18930" w:author="Στάθης Καπ" w:date="2023-03-03T06:20:00Z">
              <w:r>
                <w:rPr>
                  <w:rFonts w:ascii="Calibri" w:hAnsi="Calibri" w:cs="Calibri"/>
                  <w:color w:val="000000"/>
                  <w:sz w:val="16"/>
                  <w:szCs w:val="16"/>
                </w:rPr>
                <w:t>438</w:t>
              </w:r>
            </w:ins>
          </w:p>
        </w:tc>
        <w:tc>
          <w:tcPr>
            <w:tcW w:w="621" w:type="dxa"/>
            <w:vAlign w:val="center"/>
            <w:tcPrChange w:id="18931" w:author="Στάθης Καπ" w:date="2023-03-03T06:26:00Z">
              <w:tcPr>
                <w:tcW w:w="621" w:type="dxa"/>
                <w:vAlign w:val="bottom"/>
              </w:tcPr>
            </w:tcPrChange>
          </w:tcPr>
          <w:p w14:paraId="6FFA0BDA" w14:textId="69231E11" w:rsidR="00C87CFE" w:rsidRPr="00CD1347" w:rsidRDefault="00C87CFE" w:rsidP="00C87CFE">
            <w:pPr>
              <w:jc w:val="center"/>
              <w:rPr>
                <w:ins w:id="18932" w:author="Στάθης Καπ" w:date="2023-03-03T03:57:00Z"/>
                <w:rFonts w:cstheme="minorHAnsi"/>
                <w:sz w:val="16"/>
                <w:szCs w:val="16"/>
              </w:rPr>
            </w:pPr>
            <w:ins w:id="18933" w:author="Στάθης Καπ" w:date="2023-03-03T06:20:00Z">
              <w:r>
                <w:rPr>
                  <w:rFonts w:ascii="Calibri" w:hAnsi="Calibri" w:cs="Calibri"/>
                  <w:color w:val="000000"/>
                  <w:sz w:val="16"/>
                  <w:szCs w:val="16"/>
                </w:rPr>
                <w:t>0.29</w:t>
              </w:r>
            </w:ins>
          </w:p>
        </w:tc>
        <w:tc>
          <w:tcPr>
            <w:tcW w:w="669" w:type="dxa"/>
            <w:vAlign w:val="center"/>
            <w:tcPrChange w:id="18934" w:author="Στάθης Καπ" w:date="2023-03-03T06:26:00Z">
              <w:tcPr>
                <w:tcW w:w="669" w:type="dxa"/>
                <w:vAlign w:val="center"/>
              </w:tcPr>
            </w:tcPrChange>
          </w:tcPr>
          <w:p w14:paraId="66A5A227" w14:textId="03454F77" w:rsidR="00C87CFE" w:rsidRPr="00CD1347" w:rsidRDefault="00C87CFE" w:rsidP="00C87CFE">
            <w:pPr>
              <w:jc w:val="center"/>
              <w:rPr>
                <w:ins w:id="18935" w:author="Στάθης Καπ" w:date="2023-03-03T03:57:00Z"/>
                <w:rFonts w:cstheme="minorHAnsi"/>
                <w:sz w:val="16"/>
                <w:szCs w:val="16"/>
              </w:rPr>
            </w:pPr>
            <w:ins w:id="18936" w:author="Στάθης Καπ" w:date="2023-03-03T06:20:00Z">
              <w:r>
                <w:rPr>
                  <w:rFonts w:ascii="Calibri" w:hAnsi="Calibri" w:cstheme="minorHAnsi"/>
                  <w:color w:val="000000"/>
                  <w:sz w:val="16"/>
                  <w:szCs w:val="16"/>
                </w:rPr>
                <w:t>17.2</w:t>
              </w:r>
            </w:ins>
          </w:p>
        </w:tc>
        <w:tc>
          <w:tcPr>
            <w:tcW w:w="543" w:type="dxa"/>
            <w:vAlign w:val="center"/>
            <w:tcPrChange w:id="18937" w:author="Στάθης Καπ" w:date="2023-03-03T06:26:00Z">
              <w:tcPr>
                <w:tcW w:w="543" w:type="dxa"/>
                <w:vAlign w:val="bottom"/>
              </w:tcPr>
            </w:tcPrChange>
          </w:tcPr>
          <w:p w14:paraId="7B4AAB06" w14:textId="2BFF36FD" w:rsidR="00C87CFE" w:rsidRPr="00CD1347" w:rsidRDefault="00C87CFE" w:rsidP="00C87CFE">
            <w:pPr>
              <w:jc w:val="center"/>
              <w:rPr>
                <w:ins w:id="18938" w:author="Στάθης Καπ" w:date="2023-03-03T03:57:00Z"/>
                <w:rFonts w:cstheme="minorHAnsi"/>
                <w:sz w:val="16"/>
                <w:szCs w:val="16"/>
              </w:rPr>
            </w:pPr>
            <w:ins w:id="18939" w:author="Στάθης Καπ" w:date="2023-03-03T06:20:00Z">
              <w:r>
                <w:rPr>
                  <w:rFonts w:ascii="Calibri" w:hAnsi="Calibri" w:cs="Calibri"/>
                  <w:color w:val="000000"/>
                  <w:sz w:val="16"/>
                  <w:szCs w:val="16"/>
                </w:rPr>
                <w:t>444</w:t>
              </w:r>
            </w:ins>
          </w:p>
        </w:tc>
        <w:tc>
          <w:tcPr>
            <w:tcW w:w="621" w:type="dxa"/>
            <w:vAlign w:val="center"/>
            <w:tcPrChange w:id="18940" w:author="Στάθης Καπ" w:date="2023-03-03T06:26:00Z">
              <w:tcPr>
                <w:tcW w:w="621" w:type="dxa"/>
                <w:vAlign w:val="bottom"/>
              </w:tcPr>
            </w:tcPrChange>
          </w:tcPr>
          <w:p w14:paraId="7A9004DB" w14:textId="4456253C" w:rsidR="00C87CFE" w:rsidRPr="00CD1347" w:rsidRDefault="00C87CFE" w:rsidP="00C87CFE">
            <w:pPr>
              <w:jc w:val="center"/>
              <w:rPr>
                <w:ins w:id="18941" w:author="Στάθης Καπ" w:date="2023-03-03T03:57:00Z"/>
                <w:rFonts w:cstheme="minorHAnsi"/>
                <w:sz w:val="16"/>
                <w:szCs w:val="16"/>
              </w:rPr>
            </w:pPr>
            <w:ins w:id="18942" w:author="Στάθης Καπ" w:date="2023-03-03T06:20:00Z">
              <w:r>
                <w:rPr>
                  <w:rFonts w:ascii="Calibri" w:hAnsi="Calibri" w:cs="Calibri"/>
                  <w:color w:val="000000"/>
                  <w:sz w:val="16"/>
                  <w:szCs w:val="16"/>
                </w:rPr>
                <w:t>0.256</w:t>
              </w:r>
            </w:ins>
          </w:p>
        </w:tc>
        <w:tc>
          <w:tcPr>
            <w:tcW w:w="669" w:type="dxa"/>
            <w:vAlign w:val="center"/>
            <w:tcPrChange w:id="18943" w:author="Στάθης Καπ" w:date="2023-03-03T06:26:00Z">
              <w:tcPr>
                <w:tcW w:w="669" w:type="dxa"/>
                <w:vAlign w:val="center"/>
              </w:tcPr>
            </w:tcPrChange>
          </w:tcPr>
          <w:p w14:paraId="0217332F" w14:textId="37DF46D7" w:rsidR="00C87CFE" w:rsidRPr="00CD1347" w:rsidRDefault="00C87CFE" w:rsidP="00C87CFE">
            <w:pPr>
              <w:jc w:val="center"/>
              <w:rPr>
                <w:ins w:id="18944" w:author="Στάθης Καπ" w:date="2023-03-03T03:57:00Z"/>
                <w:rFonts w:cstheme="minorHAnsi"/>
                <w:sz w:val="16"/>
                <w:szCs w:val="16"/>
              </w:rPr>
            </w:pPr>
            <w:ins w:id="18945" w:author="Στάθης Καπ" w:date="2023-03-03T06:20:00Z">
              <w:r>
                <w:rPr>
                  <w:rFonts w:ascii="Calibri" w:hAnsi="Calibri" w:cstheme="minorHAnsi"/>
                  <w:color w:val="000000"/>
                  <w:sz w:val="16"/>
                  <w:szCs w:val="16"/>
                </w:rPr>
                <w:t>-1.37</w:t>
              </w:r>
            </w:ins>
          </w:p>
        </w:tc>
        <w:tc>
          <w:tcPr>
            <w:tcW w:w="508" w:type="dxa"/>
            <w:vAlign w:val="center"/>
            <w:tcPrChange w:id="18946" w:author="Στάθης Καπ" w:date="2023-03-03T06:26:00Z">
              <w:tcPr>
                <w:tcW w:w="508" w:type="dxa"/>
                <w:vAlign w:val="bottom"/>
              </w:tcPr>
            </w:tcPrChange>
          </w:tcPr>
          <w:p w14:paraId="4F133BA9" w14:textId="16C7FE7B" w:rsidR="00C87CFE" w:rsidRPr="00CD1347" w:rsidRDefault="00C87CFE" w:rsidP="00C87CFE">
            <w:pPr>
              <w:jc w:val="center"/>
              <w:rPr>
                <w:ins w:id="18947" w:author="Στάθης Καπ" w:date="2023-03-03T03:57:00Z"/>
                <w:rFonts w:cstheme="minorHAnsi"/>
                <w:sz w:val="16"/>
                <w:szCs w:val="16"/>
              </w:rPr>
            </w:pPr>
            <w:ins w:id="18948" w:author="Στάθης Καπ" w:date="2023-03-03T06:20:00Z">
              <w:r>
                <w:rPr>
                  <w:rFonts w:ascii="Calibri" w:hAnsi="Calibri" w:cs="Calibri"/>
                  <w:color w:val="000000"/>
                  <w:sz w:val="16"/>
                  <w:szCs w:val="16"/>
                </w:rPr>
                <w:t>416</w:t>
              </w:r>
            </w:ins>
          </w:p>
        </w:tc>
        <w:tc>
          <w:tcPr>
            <w:tcW w:w="541" w:type="dxa"/>
            <w:vAlign w:val="center"/>
            <w:tcPrChange w:id="18949" w:author="Στάθης Καπ" w:date="2023-03-03T06:26:00Z">
              <w:tcPr>
                <w:tcW w:w="541" w:type="dxa"/>
                <w:vAlign w:val="bottom"/>
              </w:tcPr>
            </w:tcPrChange>
          </w:tcPr>
          <w:p w14:paraId="2FE494F8" w14:textId="22A3FFEB" w:rsidR="00C87CFE" w:rsidRPr="00CD1347" w:rsidRDefault="00C87CFE" w:rsidP="00C87CFE">
            <w:pPr>
              <w:jc w:val="center"/>
              <w:rPr>
                <w:ins w:id="18950" w:author="Στάθης Καπ" w:date="2023-03-03T03:57:00Z"/>
                <w:rFonts w:cstheme="minorHAnsi"/>
                <w:sz w:val="16"/>
                <w:szCs w:val="16"/>
              </w:rPr>
            </w:pPr>
            <w:ins w:id="18951" w:author="Στάθης Καπ" w:date="2023-03-03T06:20:00Z">
              <w:r>
                <w:rPr>
                  <w:rFonts w:ascii="Calibri" w:hAnsi="Calibri" w:cs="Calibri"/>
                  <w:color w:val="000000"/>
                  <w:sz w:val="16"/>
                  <w:szCs w:val="16"/>
                </w:rPr>
                <w:t>0.242</w:t>
              </w:r>
            </w:ins>
          </w:p>
        </w:tc>
        <w:tc>
          <w:tcPr>
            <w:tcW w:w="589" w:type="dxa"/>
            <w:vAlign w:val="center"/>
            <w:tcPrChange w:id="18952" w:author="Στάθης Καπ" w:date="2023-03-03T06:26:00Z">
              <w:tcPr>
                <w:tcW w:w="589" w:type="dxa"/>
                <w:vAlign w:val="center"/>
              </w:tcPr>
            </w:tcPrChange>
          </w:tcPr>
          <w:p w14:paraId="6F33BF04" w14:textId="089DA228" w:rsidR="00C87CFE" w:rsidRPr="00CD1347" w:rsidRDefault="00C87CFE" w:rsidP="00C87CFE">
            <w:pPr>
              <w:jc w:val="center"/>
              <w:rPr>
                <w:ins w:id="18953" w:author="Στάθης Καπ" w:date="2023-03-03T03:57:00Z"/>
                <w:rFonts w:cstheme="minorHAnsi"/>
                <w:sz w:val="16"/>
                <w:szCs w:val="16"/>
              </w:rPr>
            </w:pPr>
            <w:ins w:id="18954" w:author="Στάθης Καπ" w:date="2023-03-03T06:20:00Z">
              <w:r>
                <w:rPr>
                  <w:rFonts w:ascii="Calibri" w:hAnsi="Calibri" w:cstheme="minorHAnsi"/>
                  <w:color w:val="000000"/>
                  <w:sz w:val="16"/>
                  <w:szCs w:val="16"/>
                </w:rPr>
                <w:t>5.02</w:t>
              </w:r>
            </w:ins>
          </w:p>
        </w:tc>
        <w:tc>
          <w:tcPr>
            <w:tcW w:w="463" w:type="dxa"/>
            <w:vAlign w:val="center"/>
            <w:tcPrChange w:id="18955" w:author="Στάθης Καπ" w:date="2023-03-03T06:26:00Z">
              <w:tcPr>
                <w:tcW w:w="463" w:type="dxa"/>
                <w:vAlign w:val="bottom"/>
              </w:tcPr>
            </w:tcPrChange>
          </w:tcPr>
          <w:p w14:paraId="2F33DCE3" w14:textId="39B339A0" w:rsidR="00C87CFE" w:rsidRPr="00CD1347" w:rsidRDefault="00C87CFE" w:rsidP="00C87CFE">
            <w:pPr>
              <w:jc w:val="center"/>
              <w:rPr>
                <w:ins w:id="18956" w:author="Στάθης Καπ" w:date="2023-03-03T03:57:00Z"/>
                <w:rFonts w:cstheme="minorHAnsi"/>
                <w:sz w:val="16"/>
                <w:szCs w:val="16"/>
              </w:rPr>
            </w:pPr>
            <w:ins w:id="18957" w:author="Στάθης Καπ" w:date="2023-03-03T06:20:00Z">
              <w:r>
                <w:rPr>
                  <w:rFonts w:ascii="Calibri" w:hAnsi="Calibri" w:cs="Calibri"/>
                  <w:color w:val="000000"/>
                  <w:sz w:val="16"/>
                  <w:szCs w:val="16"/>
                </w:rPr>
                <w:t>382</w:t>
              </w:r>
            </w:ins>
          </w:p>
        </w:tc>
        <w:tc>
          <w:tcPr>
            <w:tcW w:w="541" w:type="dxa"/>
            <w:vAlign w:val="center"/>
            <w:tcPrChange w:id="18958" w:author="Στάθης Καπ" w:date="2023-03-03T06:26:00Z">
              <w:tcPr>
                <w:tcW w:w="541" w:type="dxa"/>
                <w:vAlign w:val="bottom"/>
              </w:tcPr>
            </w:tcPrChange>
          </w:tcPr>
          <w:p w14:paraId="73ADC19C" w14:textId="10EB68DC" w:rsidR="00C87CFE" w:rsidRPr="00CD1347" w:rsidRDefault="00C87CFE" w:rsidP="00C87CFE">
            <w:pPr>
              <w:jc w:val="center"/>
              <w:rPr>
                <w:ins w:id="18959" w:author="Στάθης Καπ" w:date="2023-03-03T03:57:00Z"/>
                <w:rFonts w:cstheme="minorHAnsi"/>
                <w:sz w:val="16"/>
                <w:szCs w:val="16"/>
              </w:rPr>
            </w:pPr>
            <w:ins w:id="18960" w:author="Στάθης Καπ" w:date="2023-03-03T06:20:00Z">
              <w:r>
                <w:rPr>
                  <w:rFonts w:ascii="Calibri" w:hAnsi="Calibri" w:cs="Calibri"/>
                  <w:color w:val="000000"/>
                  <w:sz w:val="16"/>
                  <w:szCs w:val="16"/>
                </w:rPr>
                <w:t>0.233</w:t>
              </w:r>
            </w:ins>
          </w:p>
        </w:tc>
        <w:tc>
          <w:tcPr>
            <w:tcW w:w="589" w:type="dxa"/>
            <w:vAlign w:val="center"/>
            <w:tcPrChange w:id="18961" w:author="Στάθης Καπ" w:date="2023-03-03T06:26:00Z">
              <w:tcPr>
                <w:tcW w:w="589" w:type="dxa"/>
                <w:vAlign w:val="center"/>
              </w:tcPr>
            </w:tcPrChange>
          </w:tcPr>
          <w:p w14:paraId="6BE97302" w14:textId="3222768C" w:rsidR="00C87CFE" w:rsidRPr="00CD1347" w:rsidRDefault="00C87CFE" w:rsidP="00C87CFE">
            <w:pPr>
              <w:jc w:val="center"/>
              <w:rPr>
                <w:ins w:id="18962" w:author="Στάθης Καπ" w:date="2023-03-03T03:57:00Z"/>
                <w:rFonts w:cstheme="minorHAnsi"/>
                <w:sz w:val="16"/>
                <w:szCs w:val="16"/>
              </w:rPr>
            </w:pPr>
            <w:ins w:id="18963"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189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65" w:author="Στάθης Καπ" w:date="2023-03-03T03:57:00Z"/>
        </w:trPr>
        <w:tc>
          <w:tcPr>
            <w:tcW w:w="515" w:type="dxa"/>
            <w:tcBorders>
              <w:top w:val="nil"/>
              <w:bottom w:val="nil"/>
              <w:right w:val="single" w:sz="4" w:space="0" w:color="auto"/>
            </w:tcBorders>
            <w:shd w:val="clear" w:color="auto" w:fill="E7E6E6" w:themeFill="background2"/>
            <w:vAlign w:val="bottom"/>
            <w:tcPrChange w:id="18966" w:author="Στάθης Καπ" w:date="2023-03-03T06:26:00Z">
              <w:tcPr>
                <w:tcW w:w="515" w:type="dxa"/>
                <w:vAlign w:val="bottom"/>
              </w:tcPr>
            </w:tcPrChange>
          </w:tcPr>
          <w:p w14:paraId="465A876B" w14:textId="1FD0F332" w:rsidR="00C87CFE" w:rsidRPr="00CD1347" w:rsidRDefault="00C87CFE" w:rsidP="00C87CFE">
            <w:pPr>
              <w:jc w:val="center"/>
              <w:rPr>
                <w:ins w:id="18967" w:author="Στάθης Καπ" w:date="2023-03-03T03:57:00Z"/>
                <w:sz w:val="16"/>
                <w:szCs w:val="16"/>
              </w:rPr>
            </w:pPr>
            <w:ins w:id="18968" w:author="Στάθης Καπ" w:date="2023-03-03T04:06:00Z">
              <w:r w:rsidRPr="00CD1347">
                <w:rPr>
                  <w:rFonts w:ascii="Calibri" w:hAnsi="Calibri" w:cs="Calibri"/>
                  <w:color w:val="000000"/>
                  <w:sz w:val="16"/>
                  <w:szCs w:val="16"/>
                  <w:rPrChange w:id="18969"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18970" w:author="Στάθης Καπ" w:date="2023-03-03T06:26:00Z">
              <w:tcPr>
                <w:tcW w:w="560" w:type="dxa"/>
              </w:tcPr>
            </w:tcPrChange>
          </w:tcPr>
          <w:p w14:paraId="1A09F74E" w14:textId="50BAD55E" w:rsidR="00C87CFE" w:rsidRPr="00CD1347" w:rsidRDefault="00C87CFE" w:rsidP="00C87CFE">
            <w:pPr>
              <w:jc w:val="center"/>
              <w:rPr>
                <w:ins w:id="18971" w:author="Στάθης Καπ" w:date="2023-03-03T03:57:00Z"/>
                <w:rFonts w:cstheme="minorHAnsi"/>
                <w:sz w:val="16"/>
                <w:szCs w:val="16"/>
              </w:rPr>
            </w:pPr>
            <w:ins w:id="18972" w:author="Στάθης Καπ" w:date="2023-03-03T06:20:00Z">
              <w:r>
                <w:rPr>
                  <w:rFonts w:ascii="Calibri" w:hAnsi="Calibri" w:cs="Calibri"/>
                  <w:color w:val="000000"/>
                  <w:sz w:val="16"/>
                  <w:szCs w:val="16"/>
                </w:rPr>
                <w:t>538</w:t>
              </w:r>
            </w:ins>
          </w:p>
        </w:tc>
        <w:tc>
          <w:tcPr>
            <w:tcW w:w="855" w:type="dxa"/>
            <w:vAlign w:val="center"/>
            <w:tcPrChange w:id="18973" w:author="Στάθης Καπ" w:date="2023-03-03T06:26:00Z">
              <w:tcPr>
                <w:tcW w:w="855" w:type="dxa"/>
              </w:tcPr>
            </w:tcPrChange>
          </w:tcPr>
          <w:p w14:paraId="0B61203D" w14:textId="3108C457" w:rsidR="00C87CFE" w:rsidRPr="00CD1347" w:rsidRDefault="00C87CFE" w:rsidP="00C87CFE">
            <w:pPr>
              <w:jc w:val="center"/>
              <w:rPr>
                <w:ins w:id="18974" w:author="Στάθης Καπ" w:date="2023-03-03T03:57:00Z"/>
                <w:rFonts w:cstheme="minorHAnsi"/>
                <w:sz w:val="16"/>
                <w:szCs w:val="16"/>
              </w:rPr>
            </w:pPr>
            <w:ins w:id="18975" w:author="Στάθης Καπ" w:date="2023-03-03T06:20:00Z">
              <w:r>
                <w:rPr>
                  <w:rFonts w:ascii="Calibri" w:hAnsi="Calibri" w:cs="Calibri"/>
                  <w:color w:val="000000"/>
                  <w:sz w:val="16"/>
                  <w:szCs w:val="16"/>
                </w:rPr>
                <w:t>529</w:t>
              </w:r>
            </w:ins>
          </w:p>
        </w:tc>
        <w:tc>
          <w:tcPr>
            <w:tcW w:w="544" w:type="dxa"/>
            <w:vAlign w:val="center"/>
            <w:tcPrChange w:id="18976" w:author="Στάθης Καπ" w:date="2023-03-03T06:26:00Z">
              <w:tcPr>
                <w:tcW w:w="544" w:type="dxa"/>
                <w:vAlign w:val="bottom"/>
              </w:tcPr>
            </w:tcPrChange>
          </w:tcPr>
          <w:p w14:paraId="281E80C7" w14:textId="7FA503E5" w:rsidR="00C87CFE" w:rsidRPr="00CD1347" w:rsidRDefault="00C87CFE" w:rsidP="00C87CFE">
            <w:pPr>
              <w:jc w:val="center"/>
              <w:rPr>
                <w:ins w:id="18977" w:author="Στάθης Καπ" w:date="2023-03-03T03:57:00Z"/>
                <w:rFonts w:cstheme="minorHAnsi"/>
                <w:sz w:val="16"/>
                <w:szCs w:val="16"/>
              </w:rPr>
            </w:pPr>
            <w:ins w:id="18978" w:author="Στάθης Καπ" w:date="2023-03-03T06:20:00Z">
              <w:r>
                <w:rPr>
                  <w:rFonts w:ascii="Calibri" w:hAnsi="Calibri" w:cs="Calibri"/>
                  <w:color w:val="000000"/>
                  <w:sz w:val="16"/>
                  <w:szCs w:val="16"/>
                </w:rPr>
                <w:t>474</w:t>
              </w:r>
            </w:ins>
          </w:p>
        </w:tc>
        <w:tc>
          <w:tcPr>
            <w:tcW w:w="621" w:type="dxa"/>
            <w:vAlign w:val="center"/>
            <w:tcPrChange w:id="18979" w:author="Στάθης Καπ" w:date="2023-03-03T06:26:00Z">
              <w:tcPr>
                <w:tcW w:w="621" w:type="dxa"/>
                <w:vAlign w:val="bottom"/>
              </w:tcPr>
            </w:tcPrChange>
          </w:tcPr>
          <w:p w14:paraId="353F2A1C" w14:textId="472D5E10" w:rsidR="00C87CFE" w:rsidRPr="00CD1347" w:rsidRDefault="00C87CFE" w:rsidP="00C87CFE">
            <w:pPr>
              <w:jc w:val="center"/>
              <w:rPr>
                <w:ins w:id="18980" w:author="Στάθης Καπ" w:date="2023-03-03T03:57:00Z"/>
                <w:rFonts w:cstheme="minorHAnsi"/>
                <w:sz w:val="16"/>
                <w:szCs w:val="16"/>
              </w:rPr>
            </w:pPr>
            <w:ins w:id="18981" w:author="Στάθης Καπ" w:date="2023-03-03T06:20:00Z">
              <w:r>
                <w:rPr>
                  <w:rFonts w:ascii="Calibri" w:hAnsi="Calibri" w:cs="Calibri"/>
                  <w:color w:val="000000"/>
                  <w:sz w:val="16"/>
                  <w:szCs w:val="16"/>
                </w:rPr>
                <w:t>0.331</w:t>
              </w:r>
            </w:ins>
          </w:p>
        </w:tc>
        <w:tc>
          <w:tcPr>
            <w:tcW w:w="669" w:type="dxa"/>
            <w:vAlign w:val="center"/>
            <w:tcPrChange w:id="18982" w:author="Στάθης Καπ" w:date="2023-03-03T06:26:00Z">
              <w:tcPr>
                <w:tcW w:w="669" w:type="dxa"/>
                <w:vAlign w:val="center"/>
              </w:tcPr>
            </w:tcPrChange>
          </w:tcPr>
          <w:p w14:paraId="533F4984" w14:textId="327E698D" w:rsidR="00C87CFE" w:rsidRPr="00CD1347" w:rsidRDefault="00C87CFE" w:rsidP="00C87CFE">
            <w:pPr>
              <w:jc w:val="center"/>
              <w:rPr>
                <w:ins w:id="18983" w:author="Στάθης Καπ" w:date="2023-03-03T03:57:00Z"/>
                <w:rFonts w:cstheme="minorHAnsi"/>
                <w:sz w:val="16"/>
                <w:szCs w:val="16"/>
              </w:rPr>
            </w:pPr>
            <w:ins w:id="18984" w:author="Στάθης Καπ" w:date="2023-03-03T06:20:00Z">
              <w:r>
                <w:rPr>
                  <w:rFonts w:ascii="Calibri" w:hAnsi="Calibri" w:cstheme="minorHAnsi"/>
                  <w:color w:val="000000"/>
                  <w:sz w:val="16"/>
                  <w:szCs w:val="16"/>
                </w:rPr>
                <w:t>11.9</w:t>
              </w:r>
            </w:ins>
          </w:p>
        </w:tc>
        <w:tc>
          <w:tcPr>
            <w:tcW w:w="543" w:type="dxa"/>
            <w:vAlign w:val="center"/>
            <w:tcPrChange w:id="18985" w:author="Στάθης Καπ" w:date="2023-03-03T06:26:00Z">
              <w:tcPr>
                <w:tcW w:w="543" w:type="dxa"/>
                <w:vAlign w:val="bottom"/>
              </w:tcPr>
            </w:tcPrChange>
          </w:tcPr>
          <w:p w14:paraId="3DF42286" w14:textId="4D052A4F" w:rsidR="00C87CFE" w:rsidRPr="00CD1347" w:rsidRDefault="00C87CFE" w:rsidP="00C87CFE">
            <w:pPr>
              <w:jc w:val="center"/>
              <w:rPr>
                <w:ins w:id="18986" w:author="Στάθης Καπ" w:date="2023-03-03T03:57:00Z"/>
                <w:rFonts w:cstheme="minorHAnsi"/>
                <w:sz w:val="16"/>
                <w:szCs w:val="16"/>
              </w:rPr>
            </w:pPr>
            <w:ins w:id="18987" w:author="Στάθης Καπ" w:date="2023-03-03T06:20:00Z">
              <w:r>
                <w:rPr>
                  <w:rFonts w:ascii="Calibri" w:hAnsi="Calibri" w:cs="Calibri"/>
                  <w:color w:val="000000"/>
                  <w:sz w:val="16"/>
                  <w:szCs w:val="16"/>
                </w:rPr>
                <w:t>461</w:t>
              </w:r>
            </w:ins>
          </w:p>
        </w:tc>
        <w:tc>
          <w:tcPr>
            <w:tcW w:w="621" w:type="dxa"/>
            <w:vAlign w:val="center"/>
            <w:tcPrChange w:id="18988" w:author="Στάθης Καπ" w:date="2023-03-03T06:26:00Z">
              <w:tcPr>
                <w:tcW w:w="621" w:type="dxa"/>
                <w:vAlign w:val="bottom"/>
              </w:tcPr>
            </w:tcPrChange>
          </w:tcPr>
          <w:p w14:paraId="59DD32CA" w14:textId="3D773C3A" w:rsidR="00C87CFE" w:rsidRPr="00CD1347" w:rsidRDefault="00C87CFE" w:rsidP="00C87CFE">
            <w:pPr>
              <w:jc w:val="center"/>
              <w:rPr>
                <w:ins w:id="18989" w:author="Στάθης Καπ" w:date="2023-03-03T03:57:00Z"/>
                <w:rFonts w:cstheme="minorHAnsi"/>
                <w:sz w:val="16"/>
                <w:szCs w:val="16"/>
              </w:rPr>
            </w:pPr>
            <w:ins w:id="18990" w:author="Στάθης Καπ" w:date="2023-03-03T06:20:00Z">
              <w:r>
                <w:rPr>
                  <w:rFonts w:ascii="Calibri" w:hAnsi="Calibri" w:cs="Calibri"/>
                  <w:color w:val="000000"/>
                  <w:sz w:val="16"/>
                  <w:szCs w:val="16"/>
                </w:rPr>
                <w:t>0.228</w:t>
              </w:r>
            </w:ins>
          </w:p>
        </w:tc>
        <w:tc>
          <w:tcPr>
            <w:tcW w:w="669" w:type="dxa"/>
            <w:vAlign w:val="center"/>
            <w:tcPrChange w:id="18991" w:author="Στάθης Καπ" w:date="2023-03-03T06:26:00Z">
              <w:tcPr>
                <w:tcW w:w="669" w:type="dxa"/>
                <w:vAlign w:val="center"/>
              </w:tcPr>
            </w:tcPrChange>
          </w:tcPr>
          <w:p w14:paraId="15F24D7F" w14:textId="224E4BBF" w:rsidR="00C87CFE" w:rsidRPr="00CD1347" w:rsidRDefault="00C87CFE" w:rsidP="00C87CFE">
            <w:pPr>
              <w:jc w:val="center"/>
              <w:rPr>
                <w:ins w:id="18992" w:author="Στάθης Καπ" w:date="2023-03-03T03:57:00Z"/>
                <w:rFonts w:cstheme="minorHAnsi"/>
                <w:sz w:val="16"/>
                <w:szCs w:val="16"/>
              </w:rPr>
            </w:pPr>
            <w:ins w:id="18993" w:author="Στάθης Καπ" w:date="2023-03-03T06:20:00Z">
              <w:r>
                <w:rPr>
                  <w:rFonts w:ascii="Calibri" w:hAnsi="Calibri" w:cstheme="minorHAnsi"/>
                  <w:color w:val="000000"/>
                  <w:sz w:val="16"/>
                  <w:szCs w:val="16"/>
                </w:rPr>
                <w:t>2.74</w:t>
              </w:r>
            </w:ins>
          </w:p>
        </w:tc>
        <w:tc>
          <w:tcPr>
            <w:tcW w:w="508" w:type="dxa"/>
            <w:vAlign w:val="center"/>
            <w:tcPrChange w:id="18994" w:author="Στάθης Καπ" w:date="2023-03-03T06:26:00Z">
              <w:tcPr>
                <w:tcW w:w="508" w:type="dxa"/>
                <w:vAlign w:val="bottom"/>
              </w:tcPr>
            </w:tcPrChange>
          </w:tcPr>
          <w:p w14:paraId="0B93BA03" w14:textId="515C2D1B" w:rsidR="00C87CFE" w:rsidRPr="00CD1347" w:rsidRDefault="00C87CFE" w:rsidP="00C87CFE">
            <w:pPr>
              <w:jc w:val="center"/>
              <w:rPr>
                <w:ins w:id="18995" w:author="Στάθης Καπ" w:date="2023-03-03T03:57:00Z"/>
                <w:rFonts w:cstheme="minorHAnsi"/>
                <w:sz w:val="16"/>
                <w:szCs w:val="16"/>
              </w:rPr>
            </w:pPr>
            <w:ins w:id="18996" w:author="Στάθης Καπ" w:date="2023-03-03T06:20:00Z">
              <w:r>
                <w:rPr>
                  <w:rFonts w:ascii="Calibri" w:hAnsi="Calibri" w:cs="Calibri"/>
                  <w:color w:val="000000"/>
                  <w:sz w:val="16"/>
                  <w:szCs w:val="16"/>
                </w:rPr>
                <w:t>427</w:t>
              </w:r>
            </w:ins>
          </w:p>
        </w:tc>
        <w:tc>
          <w:tcPr>
            <w:tcW w:w="541" w:type="dxa"/>
            <w:vAlign w:val="center"/>
            <w:tcPrChange w:id="18997" w:author="Στάθης Καπ" w:date="2023-03-03T06:26:00Z">
              <w:tcPr>
                <w:tcW w:w="541" w:type="dxa"/>
                <w:vAlign w:val="bottom"/>
              </w:tcPr>
            </w:tcPrChange>
          </w:tcPr>
          <w:p w14:paraId="3D53B365" w14:textId="7543A7F0" w:rsidR="00C87CFE" w:rsidRPr="00CD1347" w:rsidRDefault="00C87CFE" w:rsidP="00C87CFE">
            <w:pPr>
              <w:jc w:val="center"/>
              <w:rPr>
                <w:ins w:id="18998" w:author="Στάθης Καπ" w:date="2023-03-03T03:57:00Z"/>
                <w:rFonts w:cstheme="minorHAnsi"/>
                <w:sz w:val="16"/>
                <w:szCs w:val="16"/>
              </w:rPr>
            </w:pPr>
            <w:ins w:id="18999" w:author="Στάθης Καπ" w:date="2023-03-03T06:20:00Z">
              <w:r>
                <w:rPr>
                  <w:rFonts w:ascii="Calibri" w:hAnsi="Calibri" w:cs="Calibri"/>
                  <w:color w:val="000000"/>
                  <w:sz w:val="16"/>
                  <w:szCs w:val="16"/>
                </w:rPr>
                <w:t>0.255</w:t>
              </w:r>
            </w:ins>
          </w:p>
        </w:tc>
        <w:tc>
          <w:tcPr>
            <w:tcW w:w="589" w:type="dxa"/>
            <w:vAlign w:val="center"/>
            <w:tcPrChange w:id="19000" w:author="Στάθης Καπ" w:date="2023-03-03T06:26:00Z">
              <w:tcPr>
                <w:tcW w:w="589" w:type="dxa"/>
                <w:vAlign w:val="center"/>
              </w:tcPr>
            </w:tcPrChange>
          </w:tcPr>
          <w:p w14:paraId="4F160D45" w14:textId="3F8E95A7" w:rsidR="00C87CFE" w:rsidRPr="00CD1347" w:rsidRDefault="00C87CFE" w:rsidP="00C87CFE">
            <w:pPr>
              <w:jc w:val="center"/>
              <w:rPr>
                <w:ins w:id="19001" w:author="Στάθης Καπ" w:date="2023-03-03T03:57:00Z"/>
                <w:rFonts w:cstheme="minorHAnsi"/>
                <w:sz w:val="16"/>
                <w:szCs w:val="16"/>
              </w:rPr>
            </w:pPr>
            <w:ins w:id="19002" w:author="Στάθης Καπ" w:date="2023-03-03T06:20:00Z">
              <w:r>
                <w:rPr>
                  <w:rFonts w:ascii="Calibri" w:hAnsi="Calibri" w:cstheme="minorHAnsi"/>
                  <w:color w:val="000000"/>
                  <w:sz w:val="16"/>
                  <w:szCs w:val="16"/>
                </w:rPr>
                <w:t>9.92</w:t>
              </w:r>
            </w:ins>
          </w:p>
        </w:tc>
        <w:tc>
          <w:tcPr>
            <w:tcW w:w="463" w:type="dxa"/>
            <w:vAlign w:val="center"/>
            <w:tcPrChange w:id="19003" w:author="Στάθης Καπ" w:date="2023-03-03T06:26:00Z">
              <w:tcPr>
                <w:tcW w:w="463" w:type="dxa"/>
                <w:vAlign w:val="bottom"/>
              </w:tcPr>
            </w:tcPrChange>
          </w:tcPr>
          <w:p w14:paraId="1C07F945" w14:textId="6C926FD8" w:rsidR="00C87CFE" w:rsidRPr="00CD1347" w:rsidRDefault="00C87CFE" w:rsidP="00C87CFE">
            <w:pPr>
              <w:jc w:val="center"/>
              <w:rPr>
                <w:ins w:id="19004" w:author="Στάθης Καπ" w:date="2023-03-03T03:57:00Z"/>
                <w:rFonts w:cstheme="minorHAnsi"/>
                <w:sz w:val="16"/>
                <w:szCs w:val="16"/>
              </w:rPr>
            </w:pPr>
            <w:ins w:id="19005" w:author="Στάθης Καπ" w:date="2023-03-03T06:20:00Z">
              <w:r>
                <w:rPr>
                  <w:rFonts w:ascii="Calibri" w:hAnsi="Calibri" w:cs="Calibri"/>
                  <w:color w:val="000000"/>
                  <w:sz w:val="16"/>
                  <w:szCs w:val="16"/>
                </w:rPr>
                <w:t>424</w:t>
              </w:r>
            </w:ins>
          </w:p>
        </w:tc>
        <w:tc>
          <w:tcPr>
            <w:tcW w:w="541" w:type="dxa"/>
            <w:vAlign w:val="center"/>
            <w:tcPrChange w:id="19006" w:author="Στάθης Καπ" w:date="2023-03-03T06:26:00Z">
              <w:tcPr>
                <w:tcW w:w="541" w:type="dxa"/>
                <w:vAlign w:val="bottom"/>
              </w:tcPr>
            </w:tcPrChange>
          </w:tcPr>
          <w:p w14:paraId="78F28070" w14:textId="621A69E3" w:rsidR="00C87CFE" w:rsidRPr="00CD1347" w:rsidRDefault="00C87CFE" w:rsidP="00C87CFE">
            <w:pPr>
              <w:jc w:val="center"/>
              <w:rPr>
                <w:ins w:id="19007" w:author="Στάθης Καπ" w:date="2023-03-03T03:57:00Z"/>
                <w:rFonts w:cstheme="minorHAnsi"/>
                <w:sz w:val="16"/>
                <w:szCs w:val="16"/>
              </w:rPr>
            </w:pPr>
            <w:ins w:id="19008" w:author="Στάθης Καπ" w:date="2023-03-03T06:20:00Z">
              <w:r>
                <w:rPr>
                  <w:rFonts w:ascii="Calibri" w:hAnsi="Calibri" w:cs="Calibri"/>
                  <w:color w:val="000000"/>
                  <w:sz w:val="16"/>
                  <w:szCs w:val="16"/>
                </w:rPr>
                <w:t>0.259</w:t>
              </w:r>
            </w:ins>
          </w:p>
        </w:tc>
        <w:tc>
          <w:tcPr>
            <w:tcW w:w="589" w:type="dxa"/>
            <w:vAlign w:val="center"/>
            <w:tcPrChange w:id="19009" w:author="Στάθης Καπ" w:date="2023-03-03T06:26:00Z">
              <w:tcPr>
                <w:tcW w:w="589" w:type="dxa"/>
                <w:vAlign w:val="center"/>
              </w:tcPr>
            </w:tcPrChange>
          </w:tcPr>
          <w:p w14:paraId="0A36479F" w14:textId="2A5D04BB" w:rsidR="00C87CFE" w:rsidRPr="00CD1347" w:rsidRDefault="00C87CFE" w:rsidP="00C87CFE">
            <w:pPr>
              <w:jc w:val="center"/>
              <w:rPr>
                <w:ins w:id="19010" w:author="Στάθης Καπ" w:date="2023-03-03T03:57:00Z"/>
                <w:rFonts w:cstheme="minorHAnsi"/>
                <w:sz w:val="16"/>
                <w:szCs w:val="16"/>
              </w:rPr>
            </w:pPr>
            <w:ins w:id="19011"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190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13" w:author="Στάθης Καπ" w:date="2023-03-03T03:57:00Z"/>
        </w:trPr>
        <w:tc>
          <w:tcPr>
            <w:tcW w:w="515" w:type="dxa"/>
            <w:tcBorders>
              <w:top w:val="nil"/>
              <w:bottom w:val="nil"/>
              <w:right w:val="single" w:sz="4" w:space="0" w:color="auto"/>
            </w:tcBorders>
            <w:shd w:val="clear" w:color="auto" w:fill="E7E6E6" w:themeFill="background2"/>
            <w:vAlign w:val="bottom"/>
            <w:tcPrChange w:id="19014" w:author="Στάθης Καπ" w:date="2023-03-03T06:26:00Z">
              <w:tcPr>
                <w:tcW w:w="515" w:type="dxa"/>
                <w:vAlign w:val="bottom"/>
              </w:tcPr>
            </w:tcPrChange>
          </w:tcPr>
          <w:p w14:paraId="71B8D37D" w14:textId="28898A6A" w:rsidR="00C87CFE" w:rsidRPr="00CD1347" w:rsidRDefault="00C87CFE" w:rsidP="00C87CFE">
            <w:pPr>
              <w:jc w:val="center"/>
              <w:rPr>
                <w:ins w:id="19015" w:author="Στάθης Καπ" w:date="2023-03-03T03:57:00Z"/>
                <w:sz w:val="16"/>
                <w:szCs w:val="16"/>
              </w:rPr>
            </w:pPr>
            <w:ins w:id="19016" w:author="Στάθης Καπ" w:date="2023-03-03T04:06:00Z">
              <w:r w:rsidRPr="00CD1347">
                <w:rPr>
                  <w:rFonts w:ascii="Calibri" w:hAnsi="Calibri" w:cs="Calibri"/>
                  <w:color w:val="000000"/>
                  <w:sz w:val="16"/>
                  <w:szCs w:val="16"/>
                  <w:rPrChange w:id="19017"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19018" w:author="Στάθης Καπ" w:date="2023-03-03T06:26:00Z">
              <w:tcPr>
                <w:tcW w:w="560" w:type="dxa"/>
              </w:tcPr>
            </w:tcPrChange>
          </w:tcPr>
          <w:p w14:paraId="5A964863" w14:textId="70B89709" w:rsidR="00C87CFE" w:rsidRPr="00CD1347" w:rsidRDefault="00C87CFE" w:rsidP="00C87CFE">
            <w:pPr>
              <w:jc w:val="center"/>
              <w:rPr>
                <w:ins w:id="19019" w:author="Στάθης Καπ" w:date="2023-03-03T03:57:00Z"/>
                <w:rFonts w:cstheme="minorHAnsi"/>
                <w:sz w:val="16"/>
                <w:szCs w:val="16"/>
              </w:rPr>
            </w:pPr>
            <w:ins w:id="19020" w:author="Στάθης Καπ" w:date="2023-03-03T06:20:00Z">
              <w:r>
                <w:rPr>
                  <w:rFonts w:ascii="Calibri" w:hAnsi="Calibri" w:cs="Calibri"/>
                  <w:color w:val="000000"/>
                  <w:sz w:val="16"/>
                  <w:szCs w:val="16"/>
                </w:rPr>
                <w:t>560</w:t>
              </w:r>
            </w:ins>
          </w:p>
        </w:tc>
        <w:tc>
          <w:tcPr>
            <w:tcW w:w="855" w:type="dxa"/>
            <w:vAlign w:val="center"/>
            <w:tcPrChange w:id="19021" w:author="Στάθης Καπ" w:date="2023-03-03T06:26:00Z">
              <w:tcPr>
                <w:tcW w:w="855" w:type="dxa"/>
              </w:tcPr>
            </w:tcPrChange>
          </w:tcPr>
          <w:p w14:paraId="5263E00C" w14:textId="01485F78" w:rsidR="00C87CFE" w:rsidRPr="00CD1347" w:rsidRDefault="00C87CFE" w:rsidP="00C87CFE">
            <w:pPr>
              <w:jc w:val="center"/>
              <w:rPr>
                <w:ins w:id="19022" w:author="Στάθης Καπ" w:date="2023-03-03T03:57:00Z"/>
                <w:rFonts w:cstheme="minorHAnsi"/>
                <w:sz w:val="16"/>
                <w:szCs w:val="16"/>
              </w:rPr>
            </w:pPr>
            <w:ins w:id="19023" w:author="Στάθης Καπ" w:date="2023-03-03T06:20:00Z">
              <w:r>
                <w:rPr>
                  <w:rFonts w:ascii="Calibri" w:hAnsi="Calibri" w:cs="Calibri"/>
                  <w:color w:val="000000"/>
                  <w:sz w:val="16"/>
                  <w:szCs w:val="16"/>
                </w:rPr>
                <w:t>549</w:t>
              </w:r>
            </w:ins>
          </w:p>
        </w:tc>
        <w:tc>
          <w:tcPr>
            <w:tcW w:w="544" w:type="dxa"/>
            <w:vAlign w:val="center"/>
            <w:tcPrChange w:id="19024" w:author="Στάθης Καπ" w:date="2023-03-03T06:26:00Z">
              <w:tcPr>
                <w:tcW w:w="544" w:type="dxa"/>
                <w:vAlign w:val="bottom"/>
              </w:tcPr>
            </w:tcPrChange>
          </w:tcPr>
          <w:p w14:paraId="5C96FD48" w14:textId="51F1478F" w:rsidR="00C87CFE" w:rsidRPr="00CD1347" w:rsidRDefault="00C87CFE" w:rsidP="00C87CFE">
            <w:pPr>
              <w:jc w:val="center"/>
              <w:rPr>
                <w:ins w:id="19025" w:author="Στάθης Καπ" w:date="2023-03-03T03:57:00Z"/>
                <w:rFonts w:cstheme="minorHAnsi"/>
                <w:sz w:val="16"/>
                <w:szCs w:val="16"/>
              </w:rPr>
            </w:pPr>
            <w:ins w:id="19026" w:author="Στάθης Καπ" w:date="2023-03-03T06:20:00Z">
              <w:r>
                <w:rPr>
                  <w:rFonts w:ascii="Calibri" w:hAnsi="Calibri" w:cs="Calibri"/>
                  <w:color w:val="000000"/>
                  <w:sz w:val="16"/>
                  <w:szCs w:val="16"/>
                </w:rPr>
                <w:t>513</w:t>
              </w:r>
            </w:ins>
          </w:p>
        </w:tc>
        <w:tc>
          <w:tcPr>
            <w:tcW w:w="621" w:type="dxa"/>
            <w:vAlign w:val="center"/>
            <w:tcPrChange w:id="19027" w:author="Στάθης Καπ" w:date="2023-03-03T06:26:00Z">
              <w:tcPr>
                <w:tcW w:w="621" w:type="dxa"/>
                <w:vAlign w:val="bottom"/>
              </w:tcPr>
            </w:tcPrChange>
          </w:tcPr>
          <w:p w14:paraId="277F9397" w14:textId="7FFBAA6B" w:rsidR="00C87CFE" w:rsidRPr="00CD1347" w:rsidRDefault="00C87CFE" w:rsidP="00C87CFE">
            <w:pPr>
              <w:jc w:val="center"/>
              <w:rPr>
                <w:ins w:id="19028" w:author="Στάθης Καπ" w:date="2023-03-03T03:57:00Z"/>
                <w:rFonts w:cstheme="minorHAnsi"/>
                <w:sz w:val="16"/>
                <w:szCs w:val="16"/>
              </w:rPr>
            </w:pPr>
            <w:ins w:id="19029" w:author="Στάθης Καπ" w:date="2023-03-03T06:20:00Z">
              <w:r>
                <w:rPr>
                  <w:rFonts w:ascii="Calibri" w:hAnsi="Calibri" w:cs="Calibri"/>
                  <w:color w:val="000000"/>
                  <w:sz w:val="16"/>
                  <w:szCs w:val="16"/>
                </w:rPr>
                <w:t>0.314</w:t>
              </w:r>
            </w:ins>
          </w:p>
        </w:tc>
        <w:tc>
          <w:tcPr>
            <w:tcW w:w="669" w:type="dxa"/>
            <w:vAlign w:val="center"/>
            <w:tcPrChange w:id="19030" w:author="Στάθης Καπ" w:date="2023-03-03T06:26:00Z">
              <w:tcPr>
                <w:tcW w:w="669" w:type="dxa"/>
                <w:vAlign w:val="center"/>
              </w:tcPr>
            </w:tcPrChange>
          </w:tcPr>
          <w:p w14:paraId="644DD8ED" w14:textId="74C5D257" w:rsidR="00C87CFE" w:rsidRPr="00CD1347" w:rsidRDefault="00C87CFE" w:rsidP="00C87CFE">
            <w:pPr>
              <w:jc w:val="center"/>
              <w:rPr>
                <w:ins w:id="19031" w:author="Στάθης Καπ" w:date="2023-03-03T03:57:00Z"/>
                <w:rFonts w:cstheme="minorHAnsi"/>
                <w:sz w:val="16"/>
                <w:szCs w:val="16"/>
              </w:rPr>
            </w:pPr>
            <w:ins w:id="19032" w:author="Στάθης Καπ" w:date="2023-03-03T06:20:00Z">
              <w:r>
                <w:rPr>
                  <w:rFonts w:ascii="Calibri" w:hAnsi="Calibri" w:cstheme="minorHAnsi"/>
                  <w:color w:val="000000"/>
                  <w:sz w:val="16"/>
                  <w:szCs w:val="16"/>
                </w:rPr>
                <w:t>8.39</w:t>
              </w:r>
            </w:ins>
          </w:p>
        </w:tc>
        <w:tc>
          <w:tcPr>
            <w:tcW w:w="543" w:type="dxa"/>
            <w:vAlign w:val="center"/>
            <w:tcPrChange w:id="19033" w:author="Στάθης Καπ" w:date="2023-03-03T06:26:00Z">
              <w:tcPr>
                <w:tcW w:w="543" w:type="dxa"/>
                <w:vAlign w:val="bottom"/>
              </w:tcPr>
            </w:tcPrChange>
          </w:tcPr>
          <w:p w14:paraId="1987EA78" w14:textId="36E92543" w:rsidR="00C87CFE" w:rsidRPr="00CD1347" w:rsidRDefault="00C87CFE" w:rsidP="00C87CFE">
            <w:pPr>
              <w:jc w:val="center"/>
              <w:rPr>
                <w:ins w:id="19034" w:author="Στάθης Καπ" w:date="2023-03-03T03:57:00Z"/>
                <w:rFonts w:cstheme="minorHAnsi"/>
                <w:sz w:val="16"/>
                <w:szCs w:val="16"/>
              </w:rPr>
            </w:pPr>
            <w:ins w:id="19035" w:author="Στάθης Καπ" w:date="2023-03-03T06:20:00Z">
              <w:r>
                <w:rPr>
                  <w:rFonts w:ascii="Calibri" w:hAnsi="Calibri" w:cs="Calibri"/>
                  <w:color w:val="000000"/>
                  <w:sz w:val="16"/>
                  <w:szCs w:val="16"/>
                </w:rPr>
                <w:t>485</w:t>
              </w:r>
            </w:ins>
          </w:p>
        </w:tc>
        <w:tc>
          <w:tcPr>
            <w:tcW w:w="621" w:type="dxa"/>
            <w:vAlign w:val="center"/>
            <w:tcPrChange w:id="19036" w:author="Στάθης Καπ" w:date="2023-03-03T06:26:00Z">
              <w:tcPr>
                <w:tcW w:w="621" w:type="dxa"/>
                <w:vAlign w:val="bottom"/>
              </w:tcPr>
            </w:tcPrChange>
          </w:tcPr>
          <w:p w14:paraId="0E3AC66D" w14:textId="2F9BC2E5" w:rsidR="00C87CFE" w:rsidRPr="00CD1347" w:rsidRDefault="00C87CFE" w:rsidP="00C87CFE">
            <w:pPr>
              <w:jc w:val="center"/>
              <w:rPr>
                <w:ins w:id="19037" w:author="Στάθης Καπ" w:date="2023-03-03T03:57:00Z"/>
                <w:rFonts w:cstheme="minorHAnsi"/>
                <w:sz w:val="16"/>
                <w:szCs w:val="16"/>
              </w:rPr>
            </w:pPr>
            <w:ins w:id="19038" w:author="Στάθης Καπ" w:date="2023-03-03T06:20:00Z">
              <w:r>
                <w:rPr>
                  <w:rFonts w:ascii="Calibri" w:hAnsi="Calibri" w:cs="Calibri"/>
                  <w:color w:val="000000"/>
                  <w:sz w:val="16"/>
                  <w:szCs w:val="16"/>
                </w:rPr>
                <w:t>0.253</w:t>
              </w:r>
            </w:ins>
          </w:p>
        </w:tc>
        <w:tc>
          <w:tcPr>
            <w:tcW w:w="669" w:type="dxa"/>
            <w:vAlign w:val="center"/>
            <w:tcPrChange w:id="19039" w:author="Στάθης Καπ" w:date="2023-03-03T06:26:00Z">
              <w:tcPr>
                <w:tcW w:w="669" w:type="dxa"/>
                <w:vAlign w:val="center"/>
              </w:tcPr>
            </w:tcPrChange>
          </w:tcPr>
          <w:p w14:paraId="7FDB0C59" w14:textId="059093BA" w:rsidR="00C87CFE" w:rsidRPr="00CD1347" w:rsidRDefault="00C87CFE" w:rsidP="00C87CFE">
            <w:pPr>
              <w:jc w:val="center"/>
              <w:rPr>
                <w:ins w:id="19040" w:author="Στάθης Καπ" w:date="2023-03-03T03:57:00Z"/>
                <w:rFonts w:cstheme="minorHAnsi"/>
                <w:sz w:val="16"/>
                <w:szCs w:val="16"/>
              </w:rPr>
            </w:pPr>
            <w:ins w:id="19041" w:author="Στάθης Καπ" w:date="2023-03-03T06:20:00Z">
              <w:r>
                <w:rPr>
                  <w:rFonts w:ascii="Calibri" w:hAnsi="Calibri" w:cstheme="minorHAnsi"/>
                  <w:color w:val="000000"/>
                  <w:sz w:val="16"/>
                  <w:szCs w:val="16"/>
                </w:rPr>
                <w:t>5.46</w:t>
              </w:r>
            </w:ins>
          </w:p>
        </w:tc>
        <w:tc>
          <w:tcPr>
            <w:tcW w:w="508" w:type="dxa"/>
            <w:vAlign w:val="center"/>
            <w:tcPrChange w:id="19042" w:author="Στάθης Καπ" w:date="2023-03-03T06:26:00Z">
              <w:tcPr>
                <w:tcW w:w="508" w:type="dxa"/>
                <w:vAlign w:val="bottom"/>
              </w:tcPr>
            </w:tcPrChange>
          </w:tcPr>
          <w:p w14:paraId="1175C0D9" w14:textId="45AB7B69" w:rsidR="00C87CFE" w:rsidRPr="00CD1347" w:rsidRDefault="00C87CFE" w:rsidP="00C87CFE">
            <w:pPr>
              <w:jc w:val="center"/>
              <w:rPr>
                <w:ins w:id="19043" w:author="Στάθης Καπ" w:date="2023-03-03T03:57:00Z"/>
                <w:rFonts w:cstheme="minorHAnsi"/>
                <w:sz w:val="16"/>
                <w:szCs w:val="16"/>
              </w:rPr>
            </w:pPr>
            <w:ins w:id="19044" w:author="Στάθης Καπ" w:date="2023-03-03T06:20:00Z">
              <w:r>
                <w:rPr>
                  <w:rFonts w:ascii="Calibri" w:hAnsi="Calibri" w:cs="Calibri"/>
                  <w:color w:val="000000"/>
                  <w:sz w:val="16"/>
                  <w:szCs w:val="16"/>
                </w:rPr>
                <w:t>429</w:t>
              </w:r>
            </w:ins>
          </w:p>
        </w:tc>
        <w:tc>
          <w:tcPr>
            <w:tcW w:w="541" w:type="dxa"/>
            <w:vAlign w:val="center"/>
            <w:tcPrChange w:id="19045" w:author="Στάθης Καπ" w:date="2023-03-03T06:26:00Z">
              <w:tcPr>
                <w:tcW w:w="541" w:type="dxa"/>
                <w:vAlign w:val="bottom"/>
              </w:tcPr>
            </w:tcPrChange>
          </w:tcPr>
          <w:p w14:paraId="6D740AE3" w14:textId="47AEEBFE" w:rsidR="00C87CFE" w:rsidRPr="00CD1347" w:rsidRDefault="00C87CFE" w:rsidP="00C87CFE">
            <w:pPr>
              <w:jc w:val="center"/>
              <w:rPr>
                <w:ins w:id="19046" w:author="Στάθης Καπ" w:date="2023-03-03T03:57:00Z"/>
                <w:rFonts w:cstheme="minorHAnsi"/>
                <w:sz w:val="16"/>
                <w:szCs w:val="16"/>
              </w:rPr>
            </w:pPr>
            <w:ins w:id="19047" w:author="Στάθης Καπ" w:date="2023-03-03T06:20:00Z">
              <w:r>
                <w:rPr>
                  <w:rFonts w:ascii="Calibri" w:hAnsi="Calibri" w:cs="Calibri"/>
                  <w:color w:val="000000"/>
                  <w:sz w:val="16"/>
                  <w:szCs w:val="16"/>
                </w:rPr>
                <w:t>0.218</w:t>
              </w:r>
            </w:ins>
          </w:p>
        </w:tc>
        <w:tc>
          <w:tcPr>
            <w:tcW w:w="589" w:type="dxa"/>
            <w:vAlign w:val="center"/>
            <w:tcPrChange w:id="19048" w:author="Στάθης Καπ" w:date="2023-03-03T06:26:00Z">
              <w:tcPr>
                <w:tcW w:w="589" w:type="dxa"/>
                <w:vAlign w:val="center"/>
              </w:tcPr>
            </w:tcPrChange>
          </w:tcPr>
          <w:p w14:paraId="17D2A04D" w14:textId="1CA03E07" w:rsidR="00C87CFE" w:rsidRPr="00CD1347" w:rsidRDefault="00C87CFE" w:rsidP="00C87CFE">
            <w:pPr>
              <w:jc w:val="center"/>
              <w:rPr>
                <w:ins w:id="19049" w:author="Στάθης Καπ" w:date="2023-03-03T03:57:00Z"/>
                <w:rFonts w:cstheme="minorHAnsi"/>
                <w:sz w:val="16"/>
                <w:szCs w:val="16"/>
              </w:rPr>
            </w:pPr>
            <w:ins w:id="19050" w:author="Στάθης Καπ" w:date="2023-03-03T06:20:00Z">
              <w:r>
                <w:rPr>
                  <w:rFonts w:ascii="Calibri" w:hAnsi="Calibri" w:cstheme="minorHAnsi"/>
                  <w:color w:val="000000"/>
                  <w:sz w:val="16"/>
                  <w:szCs w:val="16"/>
                </w:rPr>
                <w:t>16.37</w:t>
              </w:r>
            </w:ins>
          </w:p>
        </w:tc>
        <w:tc>
          <w:tcPr>
            <w:tcW w:w="463" w:type="dxa"/>
            <w:vAlign w:val="center"/>
            <w:tcPrChange w:id="19051" w:author="Στάθης Καπ" w:date="2023-03-03T06:26:00Z">
              <w:tcPr>
                <w:tcW w:w="463" w:type="dxa"/>
                <w:vAlign w:val="bottom"/>
              </w:tcPr>
            </w:tcPrChange>
          </w:tcPr>
          <w:p w14:paraId="065C6AF0" w14:textId="029625D4" w:rsidR="00C87CFE" w:rsidRPr="00CD1347" w:rsidRDefault="00C87CFE" w:rsidP="00C87CFE">
            <w:pPr>
              <w:jc w:val="center"/>
              <w:rPr>
                <w:ins w:id="19052" w:author="Στάθης Καπ" w:date="2023-03-03T03:57:00Z"/>
                <w:rFonts w:cstheme="minorHAnsi"/>
                <w:sz w:val="16"/>
                <w:szCs w:val="16"/>
              </w:rPr>
            </w:pPr>
            <w:ins w:id="19053" w:author="Στάθης Καπ" w:date="2023-03-03T06:20:00Z">
              <w:r>
                <w:rPr>
                  <w:rFonts w:ascii="Calibri" w:hAnsi="Calibri" w:cs="Calibri"/>
                  <w:color w:val="000000"/>
                  <w:sz w:val="16"/>
                  <w:szCs w:val="16"/>
                </w:rPr>
                <w:t>423</w:t>
              </w:r>
            </w:ins>
          </w:p>
        </w:tc>
        <w:tc>
          <w:tcPr>
            <w:tcW w:w="541" w:type="dxa"/>
            <w:vAlign w:val="center"/>
            <w:tcPrChange w:id="19054" w:author="Στάθης Καπ" w:date="2023-03-03T06:26:00Z">
              <w:tcPr>
                <w:tcW w:w="541" w:type="dxa"/>
                <w:vAlign w:val="bottom"/>
              </w:tcPr>
            </w:tcPrChange>
          </w:tcPr>
          <w:p w14:paraId="227F3F2C" w14:textId="11BE27C5" w:rsidR="00C87CFE" w:rsidRPr="00CD1347" w:rsidRDefault="00C87CFE" w:rsidP="00C87CFE">
            <w:pPr>
              <w:jc w:val="center"/>
              <w:rPr>
                <w:ins w:id="19055" w:author="Στάθης Καπ" w:date="2023-03-03T03:57:00Z"/>
                <w:rFonts w:cstheme="minorHAnsi"/>
                <w:sz w:val="16"/>
                <w:szCs w:val="16"/>
              </w:rPr>
            </w:pPr>
            <w:ins w:id="19056" w:author="Στάθης Καπ" w:date="2023-03-03T06:20:00Z">
              <w:r>
                <w:rPr>
                  <w:rFonts w:ascii="Calibri" w:hAnsi="Calibri" w:cs="Calibri"/>
                  <w:color w:val="000000"/>
                  <w:sz w:val="16"/>
                  <w:szCs w:val="16"/>
                </w:rPr>
                <w:t>0.455</w:t>
              </w:r>
            </w:ins>
          </w:p>
        </w:tc>
        <w:tc>
          <w:tcPr>
            <w:tcW w:w="589" w:type="dxa"/>
            <w:vAlign w:val="center"/>
            <w:tcPrChange w:id="19057" w:author="Στάθης Καπ" w:date="2023-03-03T06:26:00Z">
              <w:tcPr>
                <w:tcW w:w="589" w:type="dxa"/>
                <w:vAlign w:val="center"/>
              </w:tcPr>
            </w:tcPrChange>
          </w:tcPr>
          <w:p w14:paraId="06A7477D" w14:textId="470859B4" w:rsidR="00C87CFE" w:rsidRPr="00CD1347" w:rsidRDefault="00C87CFE" w:rsidP="00C87CFE">
            <w:pPr>
              <w:jc w:val="center"/>
              <w:rPr>
                <w:ins w:id="19058" w:author="Στάθης Καπ" w:date="2023-03-03T03:57:00Z"/>
                <w:rFonts w:cstheme="minorHAnsi"/>
                <w:sz w:val="16"/>
                <w:szCs w:val="16"/>
              </w:rPr>
            </w:pPr>
            <w:ins w:id="19059"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190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61" w:author="Στάθης Καπ" w:date="2023-03-03T03:57:00Z"/>
        </w:trPr>
        <w:tc>
          <w:tcPr>
            <w:tcW w:w="515" w:type="dxa"/>
            <w:tcBorders>
              <w:top w:val="nil"/>
              <w:bottom w:val="nil"/>
              <w:right w:val="single" w:sz="4" w:space="0" w:color="auto"/>
            </w:tcBorders>
            <w:shd w:val="clear" w:color="auto" w:fill="E7E6E6" w:themeFill="background2"/>
            <w:vAlign w:val="bottom"/>
            <w:tcPrChange w:id="19062" w:author="Στάθης Καπ" w:date="2023-03-03T06:26:00Z">
              <w:tcPr>
                <w:tcW w:w="515" w:type="dxa"/>
                <w:vAlign w:val="bottom"/>
              </w:tcPr>
            </w:tcPrChange>
          </w:tcPr>
          <w:p w14:paraId="544D4D01" w14:textId="16213FE1" w:rsidR="00C87CFE" w:rsidRPr="00CD1347" w:rsidRDefault="00C87CFE" w:rsidP="00C87CFE">
            <w:pPr>
              <w:jc w:val="center"/>
              <w:rPr>
                <w:ins w:id="19063" w:author="Στάθης Καπ" w:date="2023-03-03T03:57:00Z"/>
                <w:sz w:val="16"/>
                <w:szCs w:val="16"/>
              </w:rPr>
            </w:pPr>
            <w:ins w:id="19064" w:author="Στάθης Καπ" w:date="2023-03-03T04:06:00Z">
              <w:r w:rsidRPr="00CD1347">
                <w:rPr>
                  <w:rFonts w:ascii="Calibri" w:hAnsi="Calibri" w:cs="Calibri"/>
                  <w:color w:val="000000"/>
                  <w:sz w:val="16"/>
                  <w:szCs w:val="16"/>
                  <w:rPrChange w:id="19065"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19066" w:author="Στάθης Καπ" w:date="2023-03-03T06:26:00Z">
              <w:tcPr>
                <w:tcW w:w="560" w:type="dxa"/>
              </w:tcPr>
            </w:tcPrChange>
          </w:tcPr>
          <w:p w14:paraId="348FF7A1" w14:textId="3687239A" w:rsidR="00C87CFE" w:rsidRPr="00CD1347" w:rsidRDefault="00C87CFE" w:rsidP="00C87CFE">
            <w:pPr>
              <w:jc w:val="center"/>
              <w:rPr>
                <w:ins w:id="19067" w:author="Στάθης Καπ" w:date="2023-03-03T03:57:00Z"/>
                <w:rFonts w:cstheme="minorHAnsi"/>
                <w:sz w:val="16"/>
                <w:szCs w:val="16"/>
              </w:rPr>
            </w:pPr>
            <w:ins w:id="19068" w:author="Στάθης Καπ" w:date="2023-03-03T06:20:00Z">
              <w:r>
                <w:rPr>
                  <w:rFonts w:ascii="Calibri" w:hAnsi="Calibri" w:cs="Calibri"/>
                  <w:color w:val="000000"/>
                  <w:sz w:val="16"/>
                  <w:szCs w:val="16"/>
                </w:rPr>
                <w:t>506</w:t>
              </w:r>
            </w:ins>
          </w:p>
        </w:tc>
        <w:tc>
          <w:tcPr>
            <w:tcW w:w="855" w:type="dxa"/>
            <w:vAlign w:val="center"/>
            <w:tcPrChange w:id="19069" w:author="Στάθης Καπ" w:date="2023-03-03T06:26:00Z">
              <w:tcPr>
                <w:tcW w:w="855" w:type="dxa"/>
              </w:tcPr>
            </w:tcPrChange>
          </w:tcPr>
          <w:p w14:paraId="121BB448" w14:textId="7A9A4FC1" w:rsidR="00C87CFE" w:rsidRPr="00CD1347" w:rsidRDefault="00C87CFE" w:rsidP="00C87CFE">
            <w:pPr>
              <w:jc w:val="center"/>
              <w:rPr>
                <w:ins w:id="19070" w:author="Στάθης Καπ" w:date="2023-03-03T03:57:00Z"/>
                <w:rFonts w:cstheme="minorHAnsi"/>
                <w:sz w:val="16"/>
                <w:szCs w:val="16"/>
              </w:rPr>
            </w:pPr>
            <w:ins w:id="19071" w:author="Στάθης Καπ" w:date="2023-03-03T06:20:00Z">
              <w:r>
                <w:rPr>
                  <w:rFonts w:ascii="Calibri" w:hAnsi="Calibri" w:cs="Calibri"/>
                  <w:color w:val="000000"/>
                  <w:sz w:val="16"/>
                  <w:szCs w:val="16"/>
                </w:rPr>
                <w:t>498</w:t>
              </w:r>
            </w:ins>
          </w:p>
        </w:tc>
        <w:tc>
          <w:tcPr>
            <w:tcW w:w="544" w:type="dxa"/>
            <w:vAlign w:val="center"/>
            <w:tcPrChange w:id="19072" w:author="Στάθης Καπ" w:date="2023-03-03T06:26:00Z">
              <w:tcPr>
                <w:tcW w:w="544" w:type="dxa"/>
                <w:vAlign w:val="bottom"/>
              </w:tcPr>
            </w:tcPrChange>
          </w:tcPr>
          <w:p w14:paraId="4BDFEAFF" w14:textId="517807F3" w:rsidR="00C87CFE" w:rsidRPr="00CD1347" w:rsidRDefault="00C87CFE" w:rsidP="00C87CFE">
            <w:pPr>
              <w:jc w:val="center"/>
              <w:rPr>
                <w:ins w:id="19073" w:author="Στάθης Καπ" w:date="2023-03-03T03:57:00Z"/>
                <w:rFonts w:cstheme="minorHAnsi"/>
                <w:sz w:val="16"/>
                <w:szCs w:val="16"/>
              </w:rPr>
            </w:pPr>
            <w:ins w:id="19074" w:author="Στάθης Καπ" w:date="2023-03-03T06:20:00Z">
              <w:r>
                <w:rPr>
                  <w:rFonts w:ascii="Calibri" w:hAnsi="Calibri" w:cs="Calibri"/>
                  <w:color w:val="000000"/>
                  <w:sz w:val="16"/>
                  <w:szCs w:val="16"/>
                </w:rPr>
                <w:t>453</w:t>
              </w:r>
            </w:ins>
          </w:p>
        </w:tc>
        <w:tc>
          <w:tcPr>
            <w:tcW w:w="621" w:type="dxa"/>
            <w:vAlign w:val="center"/>
            <w:tcPrChange w:id="19075" w:author="Στάθης Καπ" w:date="2023-03-03T06:26:00Z">
              <w:tcPr>
                <w:tcW w:w="621" w:type="dxa"/>
                <w:vAlign w:val="bottom"/>
              </w:tcPr>
            </w:tcPrChange>
          </w:tcPr>
          <w:p w14:paraId="6847255B" w14:textId="1B0CD157" w:rsidR="00C87CFE" w:rsidRPr="00CD1347" w:rsidRDefault="00C87CFE" w:rsidP="00C87CFE">
            <w:pPr>
              <w:jc w:val="center"/>
              <w:rPr>
                <w:ins w:id="19076" w:author="Στάθης Καπ" w:date="2023-03-03T03:57:00Z"/>
                <w:rFonts w:cstheme="minorHAnsi"/>
                <w:sz w:val="16"/>
                <w:szCs w:val="16"/>
              </w:rPr>
            </w:pPr>
            <w:ins w:id="19077" w:author="Στάθης Καπ" w:date="2023-03-03T06:20:00Z">
              <w:r>
                <w:rPr>
                  <w:rFonts w:ascii="Calibri" w:hAnsi="Calibri" w:cs="Calibri"/>
                  <w:color w:val="000000"/>
                  <w:sz w:val="16"/>
                  <w:szCs w:val="16"/>
                </w:rPr>
                <w:t>0.329</w:t>
              </w:r>
            </w:ins>
          </w:p>
        </w:tc>
        <w:tc>
          <w:tcPr>
            <w:tcW w:w="669" w:type="dxa"/>
            <w:vAlign w:val="center"/>
            <w:tcPrChange w:id="19078" w:author="Στάθης Καπ" w:date="2023-03-03T06:26:00Z">
              <w:tcPr>
                <w:tcW w:w="669" w:type="dxa"/>
                <w:vAlign w:val="center"/>
              </w:tcPr>
            </w:tcPrChange>
          </w:tcPr>
          <w:p w14:paraId="0C710368" w14:textId="55C7A403" w:rsidR="00C87CFE" w:rsidRPr="00CD1347" w:rsidRDefault="00C87CFE" w:rsidP="00C87CFE">
            <w:pPr>
              <w:jc w:val="center"/>
              <w:rPr>
                <w:ins w:id="19079" w:author="Στάθης Καπ" w:date="2023-03-03T03:57:00Z"/>
                <w:rFonts w:cstheme="minorHAnsi"/>
                <w:sz w:val="16"/>
                <w:szCs w:val="16"/>
              </w:rPr>
            </w:pPr>
            <w:ins w:id="19080" w:author="Στάθης Καπ" w:date="2023-03-03T06:20:00Z">
              <w:r>
                <w:rPr>
                  <w:rFonts w:ascii="Calibri" w:hAnsi="Calibri" w:cstheme="minorHAnsi"/>
                  <w:color w:val="000000"/>
                  <w:sz w:val="16"/>
                  <w:szCs w:val="16"/>
                </w:rPr>
                <w:t>10.47</w:t>
              </w:r>
            </w:ins>
          </w:p>
        </w:tc>
        <w:tc>
          <w:tcPr>
            <w:tcW w:w="543" w:type="dxa"/>
            <w:vAlign w:val="center"/>
            <w:tcPrChange w:id="19081" w:author="Στάθης Καπ" w:date="2023-03-03T06:26:00Z">
              <w:tcPr>
                <w:tcW w:w="543" w:type="dxa"/>
                <w:vAlign w:val="bottom"/>
              </w:tcPr>
            </w:tcPrChange>
          </w:tcPr>
          <w:p w14:paraId="669C5D1C" w14:textId="028E1739" w:rsidR="00C87CFE" w:rsidRPr="00CD1347" w:rsidRDefault="00C87CFE" w:rsidP="00C87CFE">
            <w:pPr>
              <w:jc w:val="center"/>
              <w:rPr>
                <w:ins w:id="19082" w:author="Στάθης Καπ" w:date="2023-03-03T03:57:00Z"/>
                <w:rFonts w:cstheme="minorHAnsi"/>
                <w:sz w:val="16"/>
                <w:szCs w:val="16"/>
              </w:rPr>
            </w:pPr>
            <w:ins w:id="19083" w:author="Στάθης Καπ" w:date="2023-03-03T06:20:00Z">
              <w:r>
                <w:rPr>
                  <w:rFonts w:ascii="Calibri" w:hAnsi="Calibri" w:cs="Calibri"/>
                  <w:color w:val="000000"/>
                  <w:sz w:val="16"/>
                  <w:szCs w:val="16"/>
                </w:rPr>
                <w:t>407</w:t>
              </w:r>
            </w:ins>
          </w:p>
        </w:tc>
        <w:tc>
          <w:tcPr>
            <w:tcW w:w="621" w:type="dxa"/>
            <w:vAlign w:val="center"/>
            <w:tcPrChange w:id="19084" w:author="Στάθης Καπ" w:date="2023-03-03T06:26:00Z">
              <w:tcPr>
                <w:tcW w:w="621" w:type="dxa"/>
                <w:vAlign w:val="bottom"/>
              </w:tcPr>
            </w:tcPrChange>
          </w:tcPr>
          <w:p w14:paraId="17ACDB15" w14:textId="2A0077F5" w:rsidR="00C87CFE" w:rsidRPr="00CD1347" w:rsidRDefault="00C87CFE" w:rsidP="00C87CFE">
            <w:pPr>
              <w:jc w:val="center"/>
              <w:rPr>
                <w:ins w:id="19085" w:author="Στάθης Καπ" w:date="2023-03-03T03:57:00Z"/>
                <w:rFonts w:cstheme="minorHAnsi"/>
                <w:sz w:val="16"/>
                <w:szCs w:val="16"/>
              </w:rPr>
            </w:pPr>
            <w:ins w:id="19086" w:author="Στάθης Καπ" w:date="2023-03-03T06:20:00Z">
              <w:r>
                <w:rPr>
                  <w:rFonts w:ascii="Calibri" w:hAnsi="Calibri" w:cs="Calibri"/>
                  <w:color w:val="000000"/>
                  <w:sz w:val="16"/>
                  <w:szCs w:val="16"/>
                </w:rPr>
                <w:t>0.227</w:t>
              </w:r>
            </w:ins>
          </w:p>
        </w:tc>
        <w:tc>
          <w:tcPr>
            <w:tcW w:w="669" w:type="dxa"/>
            <w:vAlign w:val="center"/>
            <w:tcPrChange w:id="19087" w:author="Στάθης Καπ" w:date="2023-03-03T06:26:00Z">
              <w:tcPr>
                <w:tcW w:w="669" w:type="dxa"/>
                <w:vAlign w:val="center"/>
              </w:tcPr>
            </w:tcPrChange>
          </w:tcPr>
          <w:p w14:paraId="5D5D7B49" w14:textId="6F06C206" w:rsidR="00C87CFE" w:rsidRPr="00CD1347" w:rsidRDefault="00C87CFE" w:rsidP="00C87CFE">
            <w:pPr>
              <w:jc w:val="center"/>
              <w:rPr>
                <w:ins w:id="19088" w:author="Στάθης Καπ" w:date="2023-03-03T03:57:00Z"/>
                <w:rFonts w:cstheme="minorHAnsi"/>
                <w:sz w:val="16"/>
                <w:szCs w:val="16"/>
              </w:rPr>
            </w:pPr>
            <w:ins w:id="19089" w:author="Στάθης Καπ" w:date="2023-03-03T06:20:00Z">
              <w:r>
                <w:rPr>
                  <w:rFonts w:ascii="Calibri" w:hAnsi="Calibri" w:cstheme="minorHAnsi"/>
                  <w:color w:val="000000"/>
                  <w:sz w:val="16"/>
                  <w:szCs w:val="16"/>
                </w:rPr>
                <w:t>10.15</w:t>
              </w:r>
            </w:ins>
          </w:p>
        </w:tc>
        <w:tc>
          <w:tcPr>
            <w:tcW w:w="508" w:type="dxa"/>
            <w:vAlign w:val="center"/>
            <w:tcPrChange w:id="19090" w:author="Στάθης Καπ" w:date="2023-03-03T06:26:00Z">
              <w:tcPr>
                <w:tcW w:w="508" w:type="dxa"/>
                <w:vAlign w:val="bottom"/>
              </w:tcPr>
            </w:tcPrChange>
          </w:tcPr>
          <w:p w14:paraId="664F845F" w14:textId="66C8E1DD" w:rsidR="00C87CFE" w:rsidRPr="00CD1347" w:rsidRDefault="00C87CFE" w:rsidP="00C87CFE">
            <w:pPr>
              <w:jc w:val="center"/>
              <w:rPr>
                <w:ins w:id="19091" w:author="Στάθης Καπ" w:date="2023-03-03T03:57:00Z"/>
                <w:rFonts w:cstheme="minorHAnsi"/>
                <w:sz w:val="16"/>
                <w:szCs w:val="16"/>
              </w:rPr>
            </w:pPr>
            <w:ins w:id="19092" w:author="Στάθης Καπ" w:date="2023-03-03T06:20:00Z">
              <w:r>
                <w:rPr>
                  <w:rFonts w:ascii="Calibri" w:hAnsi="Calibri" w:cs="Calibri"/>
                  <w:color w:val="000000"/>
                  <w:sz w:val="16"/>
                  <w:szCs w:val="16"/>
                </w:rPr>
                <w:t>414</w:t>
              </w:r>
            </w:ins>
          </w:p>
        </w:tc>
        <w:tc>
          <w:tcPr>
            <w:tcW w:w="541" w:type="dxa"/>
            <w:vAlign w:val="center"/>
            <w:tcPrChange w:id="19093" w:author="Στάθης Καπ" w:date="2023-03-03T06:26:00Z">
              <w:tcPr>
                <w:tcW w:w="541" w:type="dxa"/>
                <w:vAlign w:val="bottom"/>
              </w:tcPr>
            </w:tcPrChange>
          </w:tcPr>
          <w:p w14:paraId="13961D16" w14:textId="31DFB677" w:rsidR="00C87CFE" w:rsidRPr="00CD1347" w:rsidRDefault="00C87CFE" w:rsidP="00C87CFE">
            <w:pPr>
              <w:jc w:val="center"/>
              <w:rPr>
                <w:ins w:id="19094" w:author="Στάθης Καπ" w:date="2023-03-03T03:57:00Z"/>
                <w:rFonts w:cstheme="minorHAnsi"/>
                <w:sz w:val="16"/>
                <w:szCs w:val="16"/>
              </w:rPr>
            </w:pPr>
            <w:ins w:id="19095" w:author="Στάθης Καπ" w:date="2023-03-03T06:20:00Z">
              <w:r>
                <w:rPr>
                  <w:rFonts w:ascii="Calibri" w:hAnsi="Calibri" w:cs="Calibri"/>
                  <w:color w:val="000000"/>
                  <w:sz w:val="16"/>
                  <w:szCs w:val="16"/>
                </w:rPr>
                <w:t>0.221</w:t>
              </w:r>
            </w:ins>
          </w:p>
        </w:tc>
        <w:tc>
          <w:tcPr>
            <w:tcW w:w="589" w:type="dxa"/>
            <w:vAlign w:val="center"/>
            <w:tcPrChange w:id="19096" w:author="Στάθης Καπ" w:date="2023-03-03T06:26:00Z">
              <w:tcPr>
                <w:tcW w:w="589" w:type="dxa"/>
                <w:vAlign w:val="center"/>
              </w:tcPr>
            </w:tcPrChange>
          </w:tcPr>
          <w:p w14:paraId="00E6900A" w14:textId="6E67C952" w:rsidR="00C87CFE" w:rsidRPr="00CD1347" w:rsidRDefault="00C87CFE" w:rsidP="00C87CFE">
            <w:pPr>
              <w:jc w:val="center"/>
              <w:rPr>
                <w:ins w:id="19097" w:author="Στάθης Καπ" w:date="2023-03-03T03:57:00Z"/>
                <w:rFonts w:cstheme="minorHAnsi"/>
                <w:sz w:val="16"/>
                <w:szCs w:val="16"/>
              </w:rPr>
            </w:pPr>
            <w:ins w:id="19098" w:author="Στάθης Καπ" w:date="2023-03-03T06:20:00Z">
              <w:r>
                <w:rPr>
                  <w:rFonts w:ascii="Calibri" w:hAnsi="Calibri" w:cstheme="minorHAnsi"/>
                  <w:color w:val="000000"/>
                  <w:sz w:val="16"/>
                  <w:szCs w:val="16"/>
                </w:rPr>
                <w:t>8.61</w:t>
              </w:r>
            </w:ins>
          </w:p>
        </w:tc>
        <w:tc>
          <w:tcPr>
            <w:tcW w:w="463" w:type="dxa"/>
            <w:vAlign w:val="center"/>
            <w:tcPrChange w:id="19099" w:author="Στάθης Καπ" w:date="2023-03-03T06:26:00Z">
              <w:tcPr>
                <w:tcW w:w="463" w:type="dxa"/>
                <w:vAlign w:val="bottom"/>
              </w:tcPr>
            </w:tcPrChange>
          </w:tcPr>
          <w:p w14:paraId="28308835" w14:textId="78682B78" w:rsidR="00C87CFE" w:rsidRPr="00CD1347" w:rsidRDefault="00C87CFE" w:rsidP="00C87CFE">
            <w:pPr>
              <w:jc w:val="center"/>
              <w:rPr>
                <w:ins w:id="19100" w:author="Στάθης Καπ" w:date="2023-03-03T03:57:00Z"/>
                <w:rFonts w:cstheme="minorHAnsi"/>
                <w:sz w:val="16"/>
                <w:szCs w:val="16"/>
              </w:rPr>
            </w:pPr>
            <w:ins w:id="19101" w:author="Στάθης Καπ" w:date="2023-03-03T06:20:00Z">
              <w:r>
                <w:rPr>
                  <w:rFonts w:ascii="Calibri" w:hAnsi="Calibri" w:cs="Calibri"/>
                  <w:color w:val="000000"/>
                  <w:sz w:val="16"/>
                  <w:szCs w:val="16"/>
                </w:rPr>
                <w:t>395</w:t>
              </w:r>
            </w:ins>
          </w:p>
        </w:tc>
        <w:tc>
          <w:tcPr>
            <w:tcW w:w="541" w:type="dxa"/>
            <w:vAlign w:val="center"/>
            <w:tcPrChange w:id="19102" w:author="Στάθης Καπ" w:date="2023-03-03T06:26:00Z">
              <w:tcPr>
                <w:tcW w:w="541" w:type="dxa"/>
                <w:vAlign w:val="bottom"/>
              </w:tcPr>
            </w:tcPrChange>
          </w:tcPr>
          <w:p w14:paraId="68E6120C" w14:textId="166AE819" w:rsidR="00C87CFE" w:rsidRPr="00CD1347" w:rsidRDefault="00C87CFE" w:rsidP="00C87CFE">
            <w:pPr>
              <w:jc w:val="center"/>
              <w:rPr>
                <w:ins w:id="19103" w:author="Στάθης Καπ" w:date="2023-03-03T03:57:00Z"/>
                <w:rFonts w:cstheme="minorHAnsi"/>
                <w:sz w:val="16"/>
                <w:szCs w:val="16"/>
              </w:rPr>
            </w:pPr>
            <w:ins w:id="19104" w:author="Στάθης Καπ" w:date="2023-03-03T06:20:00Z">
              <w:r>
                <w:rPr>
                  <w:rFonts w:ascii="Calibri" w:hAnsi="Calibri" w:cs="Calibri"/>
                  <w:color w:val="000000"/>
                  <w:sz w:val="16"/>
                  <w:szCs w:val="16"/>
                </w:rPr>
                <w:t>0.29</w:t>
              </w:r>
            </w:ins>
          </w:p>
        </w:tc>
        <w:tc>
          <w:tcPr>
            <w:tcW w:w="589" w:type="dxa"/>
            <w:vAlign w:val="center"/>
            <w:tcPrChange w:id="19105" w:author="Στάθης Καπ" w:date="2023-03-03T06:26:00Z">
              <w:tcPr>
                <w:tcW w:w="589" w:type="dxa"/>
                <w:vAlign w:val="center"/>
              </w:tcPr>
            </w:tcPrChange>
          </w:tcPr>
          <w:p w14:paraId="5D4F55EC" w14:textId="1E56B517" w:rsidR="00C87CFE" w:rsidRPr="00CD1347" w:rsidRDefault="00C87CFE" w:rsidP="00C87CFE">
            <w:pPr>
              <w:jc w:val="center"/>
              <w:rPr>
                <w:ins w:id="19106" w:author="Στάθης Καπ" w:date="2023-03-03T03:57:00Z"/>
                <w:rFonts w:cstheme="minorHAnsi"/>
                <w:sz w:val="16"/>
                <w:szCs w:val="16"/>
              </w:rPr>
            </w:pPr>
            <w:ins w:id="19107"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191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09" w:author="Στάθης Καπ" w:date="2023-03-03T03:57:00Z"/>
        </w:trPr>
        <w:tc>
          <w:tcPr>
            <w:tcW w:w="515" w:type="dxa"/>
            <w:tcBorders>
              <w:top w:val="nil"/>
              <w:bottom w:val="nil"/>
              <w:right w:val="single" w:sz="4" w:space="0" w:color="auto"/>
            </w:tcBorders>
            <w:shd w:val="clear" w:color="auto" w:fill="E7E6E6" w:themeFill="background2"/>
            <w:vAlign w:val="bottom"/>
            <w:tcPrChange w:id="19110" w:author="Στάθης Καπ" w:date="2023-03-03T06:26:00Z">
              <w:tcPr>
                <w:tcW w:w="515" w:type="dxa"/>
                <w:vAlign w:val="bottom"/>
              </w:tcPr>
            </w:tcPrChange>
          </w:tcPr>
          <w:p w14:paraId="6822BFCD" w14:textId="0508DFA6" w:rsidR="00C87CFE" w:rsidRPr="00CD1347" w:rsidRDefault="00C87CFE" w:rsidP="00C87CFE">
            <w:pPr>
              <w:jc w:val="center"/>
              <w:rPr>
                <w:ins w:id="19111" w:author="Στάθης Καπ" w:date="2023-03-03T03:57:00Z"/>
                <w:sz w:val="16"/>
                <w:szCs w:val="16"/>
              </w:rPr>
            </w:pPr>
            <w:ins w:id="19112" w:author="Στάθης Καπ" w:date="2023-03-03T04:06:00Z">
              <w:r w:rsidRPr="00CD1347">
                <w:rPr>
                  <w:rFonts w:ascii="Calibri" w:hAnsi="Calibri" w:cs="Calibri"/>
                  <w:color w:val="000000"/>
                  <w:sz w:val="16"/>
                  <w:szCs w:val="16"/>
                  <w:rPrChange w:id="19113"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19114" w:author="Στάθης Καπ" w:date="2023-03-03T06:26:00Z">
              <w:tcPr>
                <w:tcW w:w="560" w:type="dxa"/>
              </w:tcPr>
            </w:tcPrChange>
          </w:tcPr>
          <w:p w14:paraId="1824F7A3" w14:textId="39456822" w:rsidR="00C87CFE" w:rsidRPr="00CD1347" w:rsidRDefault="00C87CFE" w:rsidP="00C87CFE">
            <w:pPr>
              <w:jc w:val="center"/>
              <w:rPr>
                <w:ins w:id="19115" w:author="Στάθης Καπ" w:date="2023-03-03T03:57:00Z"/>
                <w:rFonts w:cstheme="minorHAnsi"/>
                <w:sz w:val="16"/>
                <w:szCs w:val="16"/>
              </w:rPr>
            </w:pPr>
            <w:ins w:id="19116" w:author="Στάθης Καπ" w:date="2023-03-03T06:20:00Z">
              <w:r>
                <w:rPr>
                  <w:rFonts w:ascii="Calibri" w:hAnsi="Calibri" w:cs="Calibri"/>
                  <w:color w:val="000000"/>
                  <w:sz w:val="16"/>
                  <w:szCs w:val="16"/>
                </w:rPr>
                <w:t>525</w:t>
              </w:r>
            </w:ins>
          </w:p>
        </w:tc>
        <w:tc>
          <w:tcPr>
            <w:tcW w:w="855" w:type="dxa"/>
            <w:vAlign w:val="center"/>
            <w:tcPrChange w:id="19117" w:author="Στάθης Καπ" w:date="2023-03-03T06:26:00Z">
              <w:tcPr>
                <w:tcW w:w="855" w:type="dxa"/>
              </w:tcPr>
            </w:tcPrChange>
          </w:tcPr>
          <w:p w14:paraId="5D3CEBB9" w14:textId="67B4BC81" w:rsidR="00C87CFE" w:rsidRPr="00CD1347" w:rsidRDefault="00C87CFE" w:rsidP="00C87CFE">
            <w:pPr>
              <w:jc w:val="center"/>
              <w:rPr>
                <w:ins w:id="19118" w:author="Στάθης Καπ" w:date="2023-03-03T03:57:00Z"/>
                <w:rFonts w:cstheme="minorHAnsi"/>
                <w:sz w:val="16"/>
                <w:szCs w:val="16"/>
              </w:rPr>
            </w:pPr>
            <w:ins w:id="19119" w:author="Στάθης Καπ" w:date="2023-03-03T06:20:00Z">
              <w:r>
                <w:rPr>
                  <w:rFonts w:ascii="Calibri" w:hAnsi="Calibri" w:cs="Calibri"/>
                  <w:color w:val="000000"/>
                  <w:sz w:val="16"/>
                  <w:szCs w:val="16"/>
                </w:rPr>
                <w:t>515</w:t>
              </w:r>
            </w:ins>
          </w:p>
        </w:tc>
        <w:tc>
          <w:tcPr>
            <w:tcW w:w="544" w:type="dxa"/>
            <w:vAlign w:val="center"/>
            <w:tcPrChange w:id="19120" w:author="Στάθης Καπ" w:date="2023-03-03T06:26:00Z">
              <w:tcPr>
                <w:tcW w:w="544" w:type="dxa"/>
                <w:vAlign w:val="bottom"/>
              </w:tcPr>
            </w:tcPrChange>
          </w:tcPr>
          <w:p w14:paraId="052C0B4D" w14:textId="613FA4EF" w:rsidR="00C87CFE" w:rsidRPr="00CD1347" w:rsidRDefault="00C87CFE" w:rsidP="00C87CFE">
            <w:pPr>
              <w:jc w:val="center"/>
              <w:rPr>
                <w:ins w:id="19121" w:author="Στάθης Καπ" w:date="2023-03-03T03:57:00Z"/>
                <w:rFonts w:cstheme="minorHAnsi"/>
                <w:sz w:val="16"/>
                <w:szCs w:val="16"/>
              </w:rPr>
            </w:pPr>
            <w:ins w:id="19122" w:author="Στάθης Καπ" w:date="2023-03-03T06:20:00Z">
              <w:r>
                <w:rPr>
                  <w:rFonts w:ascii="Calibri" w:hAnsi="Calibri" w:cs="Calibri"/>
                  <w:color w:val="000000"/>
                  <w:sz w:val="16"/>
                  <w:szCs w:val="16"/>
                </w:rPr>
                <w:t>456</w:t>
              </w:r>
            </w:ins>
          </w:p>
        </w:tc>
        <w:tc>
          <w:tcPr>
            <w:tcW w:w="621" w:type="dxa"/>
            <w:vAlign w:val="center"/>
            <w:tcPrChange w:id="19123" w:author="Στάθης Καπ" w:date="2023-03-03T06:26:00Z">
              <w:tcPr>
                <w:tcW w:w="621" w:type="dxa"/>
                <w:vAlign w:val="bottom"/>
              </w:tcPr>
            </w:tcPrChange>
          </w:tcPr>
          <w:p w14:paraId="05BA3C74" w14:textId="6A38391D" w:rsidR="00C87CFE" w:rsidRPr="00CD1347" w:rsidRDefault="00C87CFE" w:rsidP="00C87CFE">
            <w:pPr>
              <w:jc w:val="center"/>
              <w:rPr>
                <w:ins w:id="19124" w:author="Στάθης Καπ" w:date="2023-03-03T03:57:00Z"/>
                <w:rFonts w:cstheme="minorHAnsi"/>
                <w:sz w:val="16"/>
                <w:szCs w:val="16"/>
              </w:rPr>
            </w:pPr>
            <w:ins w:id="19125" w:author="Στάθης Καπ" w:date="2023-03-03T06:20:00Z">
              <w:r>
                <w:rPr>
                  <w:rFonts w:ascii="Calibri" w:hAnsi="Calibri" w:cs="Calibri"/>
                  <w:color w:val="000000"/>
                  <w:sz w:val="16"/>
                  <w:szCs w:val="16"/>
                </w:rPr>
                <w:t>0.324</w:t>
              </w:r>
            </w:ins>
          </w:p>
        </w:tc>
        <w:tc>
          <w:tcPr>
            <w:tcW w:w="669" w:type="dxa"/>
            <w:vAlign w:val="center"/>
            <w:tcPrChange w:id="19126" w:author="Στάθης Καπ" w:date="2023-03-03T06:26:00Z">
              <w:tcPr>
                <w:tcW w:w="669" w:type="dxa"/>
                <w:vAlign w:val="center"/>
              </w:tcPr>
            </w:tcPrChange>
          </w:tcPr>
          <w:p w14:paraId="54ADD973" w14:textId="09F405CC" w:rsidR="00C87CFE" w:rsidRPr="00CD1347" w:rsidRDefault="00C87CFE" w:rsidP="00C87CFE">
            <w:pPr>
              <w:jc w:val="center"/>
              <w:rPr>
                <w:ins w:id="19127" w:author="Στάθης Καπ" w:date="2023-03-03T03:57:00Z"/>
                <w:rFonts w:cstheme="minorHAnsi"/>
                <w:sz w:val="16"/>
                <w:szCs w:val="16"/>
              </w:rPr>
            </w:pPr>
            <w:ins w:id="19128" w:author="Στάθης Καπ" w:date="2023-03-03T06:20:00Z">
              <w:r>
                <w:rPr>
                  <w:rFonts w:ascii="Calibri" w:hAnsi="Calibri" w:cstheme="minorHAnsi"/>
                  <w:color w:val="000000"/>
                  <w:sz w:val="16"/>
                  <w:szCs w:val="16"/>
                </w:rPr>
                <w:t>13.14</w:t>
              </w:r>
            </w:ins>
          </w:p>
        </w:tc>
        <w:tc>
          <w:tcPr>
            <w:tcW w:w="543" w:type="dxa"/>
            <w:vAlign w:val="center"/>
            <w:tcPrChange w:id="19129" w:author="Στάθης Καπ" w:date="2023-03-03T06:26:00Z">
              <w:tcPr>
                <w:tcW w:w="543" w:type="dxa"/>
                <w:vAlign w:val="bottom"/>
              </w:tcPr>
            </w:tcPrChange>
          </w:tcPr>
          <w:p w14:paraId="2C7BEA2B" w14:textId="1C7306DC" w:rsidR="00C87CFE" w:rsidRPr="00CD1347" w:rsidRDefault="00C87CFE" w:rsidP="00C87CFE">
            <w:pPr>
              <w:jc w:val="center"/>
              <w:rPr>
                <w:ins w:id="19130" w:author="Στάθης Καπ" w:date="2023-03-03T03:57:00Z"/>
                <w:rFonts w:cstheme="minorHAnsi"/>
                <w:sz w:val="16"/>
                <w:szCs w:val="16"/>
              </w:rPr>
            </w:pPr>
            <w:ins w:id="19131" w:author="Στάθης Καπ" w:date="2023-03-03T06:20:00Z">
              <w:r>
                <w:rPr>
                  <w:rFonts w:ascii="Calibri" w:hAnsi="Calibri" w:cs="Calibri"/>
                  <w:color w:val="000000"/>
                  <w:sz w:val="16"/>
                  <w:szCs w:val="16"/>
                </w:rPr>
                <w:t>432</w:t>
              </w:r>
            </w:ins>
          </w:p>
        </w:tc>
        <w:tc>
          <w:tcPr>
            <w:tcW w:w="621" w:type="dxa"/>
            <w:vAlign w:val="center"/>
            <w:tcPrChange w:id="19132" w:author="Στάθης Καπ" w:date="2023-03-03T06:26:00Z">
              <w:tcPr>
                <w:tcW w:w="621" w:type="dxa"/>
                <w:vAlign w:val="bottom"/>
              </w:tcPr>
            </w:tcPrChange>
          </w:tcPr>
          <w:p w14:paraId="28D341D9" w14:textId="01A443C3" w:rsidR="00C87CFE" w:rsidRPr="00CD1347" w:rsidRDefault="00C87CFE" w:rsidP="00C87CFE">
            <w:pPr>
              <w:jc w:val="center"/>
              <w:rPr>
                <w:ins w:id="19133" w:author="Στάθης Καπ" w:date="2023-03-03T03:57:00Z"/>
                <w:rFonts w:cstheme="minorHAnsi"/>
                <w:sz w:val="16"/>
                <w:szCs w:val="16"/>
              </w:rPr>
            </w:pPr>
            <w:ins w:id="19134" w:author="Στάθης Καπ" w:date="2023-03-03T06:20:00Z">
              <w:r>
                <w:rPr>
                  <w:rFonts w:ascii="Calibri" w:hAnsi="Calibri" w:cs="Calibri"/>
                  <w:color w:val="000000"/>
                  <w:sz w:val="16"/>
                  <w:szCs w:val="16"/>
                </w:rPr>
                <w:t>0.218</w:t>
              </w:r>
            </w:ins>
          </w:p>
        </w:tc>
        <w:tc>
          <w:tcPr>
            <w:tcW w:w="669" w:type="dxa"/>
            <w:vAlign w:val="center"/>
            <w:tcPrChange w:id="19135" w:author="Στάθης Καπ" w:date="2023-03-03T06:26:00Z">
              <w:tcPr>
                <w:tcW w:w="669" w:type="dxa"/>
                <w:vAlign w:val="center"/>
              </w:tcPr>
            </w:tcPrChange>
          </w:tcPr>
          <w:p w14:paraId="4B91ED96" w14:textId="15C82ECA" w:rsidR="00C87CFE" w:rsidRPr="00CD1347" w:rsidRDefault="00C87CFE" w:rsidP="00C87CFE">
            <w:pPr>
              <w:jc w:val="center"/>
              <w:rPr>
                <w:ins w:id="19136" w:author="Στάθης Καπ" w:date="2023-03-03T03:57:00Z"/>
                <w:rFonts w:cstheme="minorHAnsi"/>
                <w:sz w:val="16"/>
                <w:szCs w:val="16"/>
              </w:rPr>
            </w:pPr>
            <w:ins w:id="19137" w:author="Στάθης Καπ" w:date="2023-03-03T06:20:00Z">
              <w:r>
                <w:rPr>
                  <w:rFonts w:ascii="Calibri" w:hAnsi="Calibri" w:cstheme="minorHAnsi"/>
                  <w:color w:val="000000"/>
                  <w:sz w:val="16"/>
                  <w:szCs w:val="16"/>
                </w:rPr>
                <w:t>5.26</w:t>
              </w:r>
            </w:ins>
          </w:p>
        </w:tc>
        <w:tc>
          <w:tcPr>
            <w:tcW w:w="508" w:type="dxa"/>
            <w:vAlign w:val="center"/>
            <w:tcPrChange w:id="19138" w:author="Στάθης Καπ" w:date="2023-03-03T06:26:00Z">
              <w:tcPr>
                <w:tcW w:w="508" w:type="dxa"/>
                <w:vAlign w:val="bottom"/>
              </w:tcPr>
            </w:tcPrChange>
          </w:tcPr>
          <w:p w14:paraId="38545F78" w14:textId="10D5E9EF" w:rsidR="00C87CFE" w:rsidRPr="00CD1347" w:rsidRDefault="00C87CFE" w:rsidP="00C87CFE">
            <w:pPr>
              <w:jc w:val="center"/>
              <w:rPr>
                <w:ins w:id="19139" w:author="Στάθης Καπ" w:date="2023-03-03T03:57:00Z"/>
                <w:rFonts w:cstheme="minorHAnsi"/>
                <w:sz w:val="16"/>
                <w:szCs w:val="16"/>
              </w:rPr>
            </w:pPr>
            <w:ins w:id="19140" w:author="Στάθης Καπ" w:date="2023-03-03T06:20:00Z">
              <w:r>
                <w:rPr>
                  <w:rFonts w:ascii="Calibri" w:hAnsi="Calibri" w:cs="Calibri"/>
                  <w:color w:val="000000"/>
                  <w:sz w:val="16"/>
                  <w:szCs w:val="16"/>
                </w:rPr>
                <w:t>409</w:t>
              </w:r>
            </w:ins>
          </w:p>
        </w:tc>
        <w:tc>
          <w:tcPr>
            <w:tcW w:w="541" w:type="dxa"/>
            <w:vAlign w:val="center"/>
            <w:tcPrChange w:id="19141" w:author="Στάθης Καπ" w:date="2023-03-03T06:26:00Z">
              <w:tcPr>
                <w:tcW w:w="541" w:type="dxa"/>
                <w:vAlign w:val="bottom"/>
              </w:tcPr>
            </w:tcPrChange>
          </w:tcPr>
          <w:p w14:paraId="17DF5F7B" w14:textId="2D9C45E0" w:rsidR="00C87CFE" w:rsidRPr="00CD1347" w:rsidRDefault="00C87CFE" w:rsidP="00C87CFE">
            <w:pPr>
              <w:jc w:val="center"/>
              <w:rPr>
                <w:ins w:id="19142" w:author="Στάθης Καπ" w:date="2023-03-03T03:57:00Z"/>
                <w:rFonts w:cstheme="minorHAnsi"/>
                <w:sz w:val="16"/>
                <w:szCs w:val="16"/>
              </w:rPr>
            </w:pPr>
            <w:ins w:id="19143" w:author="Στάθης Καπ" w:date="2023-03-03T06:20:00Z">
              <w:r>
                <w:rPr>
                  <w:rFonts w:ascii="Calibri" w:hAnsi="Calibri" w:cs="Calibri"/>
                  <w:color w:val="000000"/>
                  <w:sz w:val="16"/>
                  <w:szCs w:val="16"/>
                </w:rPr>
                <w:t>0.229</w:t>
              </w:r>
            </w:ins>
          </w:p>
        </w:tc>
        <w:tc>
          <w:tcPr>
            <w:tcW w:w="589" w:type="dxa"/>
            <w:vAlign w:val="center"/>
            <w:tcPrChange w:id="19144" w:author="Στάθης Καπ" w:date="2023-03-03T06:26:00Z">
              <w:tcPr>
                <w:tcW w:w="589" w:type="dxa"/>
                <w:vAlign w:val="center"/>
              </w:tcPr>
            </w:tcPrChange>
          </w:tcPr>
          <w:p w14:paraId="6F5E9FD6" w14:textId="5F3172C5" w:rsidR="00C87CFE" w:rsidRPr="00CD1347" w:rsidRDefault="00C87CFE" w:rsidP="00C87CFE">
            <w:pPr>
              <w:jc w:val="center"/>
              <w:rPr>
                <w:ins w:id="19145" w:author="Στάθης Καπ" w:date="2023-03-03T03:57:00Z"/>
                <w:rFonts w:cstheme="minorHAnsi"/>
                <w:sz w:val="16"/>
                <w:szCs w:val="16"/>
              </w:rPr>
            </w:pPr>
            <w:ins w:id="19146" w:author="Στάθης Καπ" w:date="2023-03-03T06:20:00Z">
              <w:r>
                <w:rPr>
                  <w:rFonts w:ascii="Calibri" w:hAnsi="Calibri" w:cstheme="minorHAnsi"/>
                  <w:color w:val="000000"/>
                  <w:sz w:val="16"/>
                  <w:szCs w:val="16"/>
                </w:rPr>
                <w:t>10.31</w:t>
              </w:r>
            </w:ins>
          </w:p>
        </w:tc>
        <w:tc>
          <w:tcPr>
            <w:tcW w:w="463" w:type="dxa"/>
            <w:vAlign w:val="center"/>
            <w:tcPrChange w:id="19147" w:author="Στάθης Καπ" w:date="2023-03-03T06:26:00Z">
              <w:tcPr>
                <w:tcW w:w="463" w:type="dxa"/>
                <w:vAlign w:val="bottom"/>
              </w:tcPr>
            </w:tcPrChange>
          </w:tcPr>
          <w:p w14:paraId="1C26D0C0" w14:textId="15C490D6" w:rsidR="00C87CFE" w:rsidRPr="00CD1347" w:rsidRDefault="00C87CFE" w:rsidP="00C87CFE">
            <w:pPr>
              <w:jc w:val="center"/>
              <w:rPr>
                <w:ins w:id="19148" w:author="Στάθης Καπ" w:date="2023-03-03T03:57:00Z"/>
                <w:rFonts w:cstheme="minorHAnsi"/>
                <w:sz w:val="16"/>
                <w:szCs w:val="16"/>
              </w:rPr>
            </w:pPr>
            <w:ins w:id="19149" w:author="Στάθης Καπ" w:date="2023-03-03T06:20:00Z">
              <w:r>
                <w:rPr>
                  <w:rFonts w:ascii="Calibri" w:hAnsi="Calibri" w:cs="Calibri"/>
                  <w:color w:val="000000"/>
                  <w:sz w:val="16"/>
                  <w:szCs w:val="16"/>
                </w:rPr>
                <w:t>407</w:t>
              </w:r>
            </w:ins>
          </w:p>
        </w:tc>
        <w:tc>
          <w:tcPr>
            <w:tcW w:w="541" w:type="dxa"/>
            <w:vAlign w:val="center"/>
            <w:tcPrChange w:id="19150" w:author="Στάθης Καπ" w:date="2023-03-03T06:26:00Z">
              <w:tcPr>
                <w:tcW w:w="541" w:type="dxa"/>
                <w:vAlign w:val="bottom"/>
              </w:tcPr>
            </w:tcPrChange>
          </w:tcPr>
          <w:p w14:paraId="182320E8" w14:textId="47EAD81B" w:rsidR="00C87CFE" w:rsidRPr="00CD1347" w:rsidRDefault="00C87CFE" w:rsidP="00C87CFE">
            <w:pPr>
              <w:jc w:val="center"/>
              <w:rPr>
                <w:ins w:id="19151" w:author="Στάθης Καπ" w:date="2023-03-03T03:57:00Z"/>
                <w:rFonts w:cstheme="minorHAnsi"/>
                <w:sz w:val="16"/>
                <w:szCs w:val="16"/>
              </w:rPr>
            </w:pPr>
            <w:ins w:id="19152" w:author="Στάθης Καπ" w:date="2023-03-03T06:20:00Z">
              <w:r>
                <w:rPr>
                  <w:rFonts w:ascii="Calibri" w:hAnsi="Calibri" w:cs="Calibri"/>
                  <w:color w:val="000000"/>
                  <w:sz w:val="16"/>
                  <w:szCs w:val="16"/>
                </w:rPr>
                <w:t>0.222</w:t>
              </w:r>
            </w:ins>
          </w:p>
        </w:tc>
        <w:tc>
          <w:tcPr>
            <w:tcW w:w="589" w:type="dxa"/>
            <w:vAlign w:val="center"/>
            <w:tcPrChange w:id="19153" w:author="Στάθης Καπ" w:date="2023-03-03T06:26:00Z">
              <w:tcPr>
                <w:tcW w:w="589" w:type="dxa"/>
                <w:vAlign w:val="center"/>
              </w:tcPr>
            </w:tcPrChange>
          </w:tcPr>
          <w:p w14:paraId="16B21EE1" w14:textId="177169B7" w:rsidR="00C87CFE" w:rsidRPr="00CD1347" w:rsidRDefault="00C87CFE" w:rsidP="00C87CFE">
            <w:pPr>
              <w:jc w:val="center"/>
              <w:rPr>
                <w:ins w:id="19154" w:author="Στάθης Καπ" w:date="2023-03-03T03:57:00Z"/>
                <w:rFonts w:cstheme="minorHAnsi"/>
                <w:sz w:val="16"/>
                <w:szCs w:val="16"/>
              </w:rPr>
            </w:pPr>
            <w:ins w:id="19155"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191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57" w:author="Στάθης Καπ" w:date="2023-03-03T03:57:00Z"/>
        </w:trPr>
        <w:tc>
          <w:tcPr>
            <w:tcW w:w="515" w:type="dxa"/>
            <w:tcBorders>
              <w:top w:val="nil"/>
              <w:bottom w:val="nil"/>
              <w:right w:val="single" w:sz="4" w:space="0" w:color="auto"/>
            </w:tcBorders>
            <w:shd w:val="clear" w:color="auto" w:fill="E7E6E6" w:themeFill="background2"/>
            <w:vAlign w:val="bottom"/>
            <w:tcPrChange w:id="19158" w:author="Στάθης Καπ" w:date="2023-03-03T06:26:00Z">
              <w:tcPr>
                <w:tcW w:w="515" w:type="dxa"/>
                <w:vAlign w:val="bottom"/>
              </w:tcPr>
            </w:tcPrChange>
          </w:tcPr>
          <w:p w14:paraId="1312B9CF" w14:textId="798F441F" w:rsidR="00C87CFE" w:rsidRPr="00CD1347" w:rsidRDefault="00C87CFE" w:rsidP="00C87CFE">
            <w:pPr>
              <w:jc w:val="center"/>
              <w:rPr>
                <w:ins w:id="19159" w:author="Στάθης Καπ" w:date="2023-03-03T03:57:00Z"/>
                <w:sz w:val="16"/>
                <w:szCs w:val="16"/>
              </w:rPr>
            </w:pPr>
            <w:ins w:id="19160" w:author="Στάθης Καπ" w:date="2023-03-03T04:06:00Z">
              <w:r w:rsidRPr="00CD1347">
                <w:rPr>
                  <w:rFonts w:ascii="Calibri" w:hAnsi="Calibri" w:cs="Calibri"/>
                  <w:color w:val="000000"/>
                  <w:sz w:val="16"/>
                  <w:szCs w:val="16"/>
                  <w:rPrChange w:id="19161"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19162" w:author="Στάθης Καπ" w:date="2023-03-03T06:26:00Z">
              <w:tcPr>
                <w:tcW w:w="560" w:type="dxa"/>
              </w:tcPr>
            </w:tcPrChange>
          </w:tcPr>
          <w:p w14:paraId="506F05A7" w14:textId="671D3A9B" w:rsidR="00C87CFE" w:rsidRPr="00CD1347" w:rsidRDefault="00C87CFE" w:rsidP="00C87CFE">
            <w:pPr>
              <w:jc w:val="center"/>
              <w:rPr>
                <w:ins w:id="19163" w:author="Στάθης Καπ" w:date="2023-03-03T03:57:00Z"/>
                <w:rFonts w:cstheme="minorHAnsi"/>
                <w:sz w:val="16"/>
                <w:szCs w:val="16"/>
              </w:rPr>
            </w:pPr>
            <w:ins w:id="19164" w:author="Στάθης Καπ" w:date="2023-03-03T06:20:00Z">
              <w:r>
                <w:rPr>
                  <w:rFonts w:ascii="Calibri" w:hAnsi="Calibri" w:cs="Calibri"/>
                  <w:color w:val="000000"/>
                  <w:sz w:val="16"/>
                  <w:szCs w:val="16"/>
                </w:rPr>
                <w:t>544</w:t>
              </w:r>
            </w:ins>
          </w:p>
        </w:tc>
        <w:tc>
          <w:tcPr>
            <w:tcW w:w="855" w:type="dxa"/>
            <w:vAlign w:val="center"/>
            <w:tcPrChange w:id="19165" w:author="Στάθης Καπ" w:date="2023-03-03T06:26:00Z">
              <w:tcPr>
                <w:tcW w:w="855" w:type="dxa"/>
              </w:tcPr>
            </w:tcPrChange>
          </w:tcPr>
          <w:p w14:paraId="4E38AE22" w14:textId="237CBF5F" w:rsidR="00C87CFE" w:rsidRPr="00CD1347" w:rsidRDefault="00C87CFE" w:rsidP="00C87CFE">
            <w:pPr>
              <w:jc w:val="center"/>
              <w:rPr>
                <w:ins w:id="19166" w:author="Στάθης Καπ" w:date="2023-03-03T03:57:00Z"/>
                <w:rFonts w:cstheme="minorHAnsi"/>
                <w:sz w:val="16"/>
                <w:szCs w:val="16"/>
              </w:rPr>
            </w:pPr>
            <w:ins w:id="19167" w:author="Στάθης Καπ" w:date="2023-03-03T06:20:00Z">
              <w:r>
                <w:rPr>
                  <w:rFonts w:ascii="Calibri" w:hAnsi="Calibri" w:cs="Calibri"/>
                  <w:color w:val="000000"/>
                  <w:sz w:val="16"/>
                  <w:szCs w:val="16"/>
                </w:rPr>
                <w:t>535</w:t>
              </w:r>
            </w:ins>
          </w:p>
        </w:tc>
        <w:tc>
          <w:tcPr>
            <w:tcW w:w="544" w:type="dxa"/>
            <w:vAlign w:val="center"/>
            <w:tcPrChange w:id="19168" w:author="Στάθης Καπ" w:date="2023-03-03T06:26:00Z">
              <w:tcPr>
                <w:tcW w:w="544" w:type="dxa"/>
                <w:vAlign w:val="bottom"/>
              </w:tcPr>
            </w:tcPrChange>
          </w:tcPr>
          <w:p w14:paraId="6F7D3FB7" w14:textId="6FDF86BA" w:rsidR="00C87CFE" w:rsidRPr="00CD1347" w:rsidRDefault="00C87CFE" w:rsidP="00C87CFE">
            <w:pPr>
              <w:jc w:val="center"/>
              <w:rPr>
                <w:ins w:id="19169" w:author="Στάθης Καπ" w:date="2023-03-03T03:57:00Z"/>
                <w:rFonts w:cstheme="minorHAnsi"/>
                <w:sz w:val="16"/>
                <w:szCs w:val="16"/>
              </w:rPr>
            </w:pPr>
            <w:ins w:id="19170" w:author="Στάθης Καπ" w:date="2023-03-03T06:20:00Z">
              <w:r>
                <w:rPr>
                  <w:rFonts w:ascii="Calibri" w:hAnsi="Calibri" w:cs="Calibri"/>
                  <w:color w:val="000000"/>
                  <w:sz w:val="16"/>
                  <w:szCs w:val="16"/>
                </w:rPr>
                <w:t>490</w:t>
              </w:r>
            </w:ins>
          </w:p>
        </w:tc>
        <w:tc>
          <w:tcPr>
            <w:tcW w:w="621" w:type="dxa"/>
            <w:vAlign w:val="center"/>
            <w:tcPrChange w:id="19171" w:author="Στάθης Καπ" w:date="2023-03-03T06:26:00Z">
              <w:tcPr>
                <w:tcW w:w="621" w:type="dxa"/>
                <w:vAlign w:val="bottom"/>
              </w:tcPr>
            </w:tcPrChange>
          </w:tcPr>
          <w:p w14:paraId="330248DE" w14:textId="5F49C529" w:rsidR="00C87CFE" w:rsidRPr="00CD1347" w:rsidRDefault="00C87CFE" w:rsidP="00C87CFE">
            <w:pPr>
              <w:jc w:val="center"/>
              <w:rPr>
                <w:ins w:id="19172" w:author="Στάθης Καπ" w:date="2023-03-03T03:57:00Z"/>
                <w:rFonts w:cstheme="minorHAnsi"/>
                <w:sz w:val="16"/>
                <w:szCs w:val="16"/>
              </w:rPr>
            </w:pPr>
            <w:ins w:id="19173" w:author="Στάθης Καπ" w:date="2023-03-03T06:20:00Z">
              <w:r>
                <w:rPr>
                  <w:rFonts w:ascii="Calibri" w:hAnsi="Calibri" w:cs="Calibri"/>
                  <w:color w:val="000000"/>
                  <w:sz w:val="16"/>
                  <w:szCs w:val="16"/>
                </w:rPr>
                <w:t>0.333</w:t>
              </w:r>
            </w:ins>
          </w:p>
        </w:tc>
        <w:tc>
          <w:tcPr>
            <w:tcW w:w="669" w:type="dxa"/>
            <w:vAlign w:val="center"/>
            <w:tcPrChange w:id="19174" w:author="Στάθης Καπ" w:date="2023-03-03T06:26:00Z">
              <w:tcPr>
                <w:tcW w:w="669" w:type="dxa"/>
                <w:vAlign w:val="center"/>
              </w:tcPr>
            </w:tcPrChange>
          </w:tcPr>
          <w:p w14:paraId="79B22A03" w14:textId="2C1D9787" w:rsidR="00C87CFE" w:rsidRPr="00CD1347" w:rsidRDefault="00C87CFE" w:rsidP="00C87CFE">
            <w:pPr>
              <w:jc w:val="center"/>
              <w:rPr>
                <w:ins w:id="19175" w:author="Στάθης Καπ" w:date="2023-03-03T03:57:00Z"/>
                <w:rFonts w:cstheme="minorHAnsi"/>
                <w:sz w:val="16"/>
                <w:szCs w:val="16"/>
              </w:rPr>
            </w:pPr>
            <w:ins w:id="19176" w:author="Στάθης Καπ" w:date="2023-03-03T06:20:00Z">
              <w:r>
                <w:rPr>
                  <w:rFonts w:ascii="Calibri" w:hAnsi="Calibri" w:cstheme="minorHAnsi"/>
                  <w:color w:val="000000"/>
                  <w:sz w:val="16"/>
                  <w:szCs w:val="16"/>
                </w:rPr>
                <w:t>9.93</w:t>
              </w:r>
            </w:ins>
          </w:p>
        </w:tc>
        <w:tc>
          <w:tcPr>
            <w:tcW w:w="543" w:type="dxa"/>
            <w:vAlign w:val="center"/>
            <w:tcPrChange w:id="19177" w:author="Στάθης Καπ" w:date="2023-03-03T06:26:00Z">
              <w:tcPr>
                <w:tcW w:w="543" w:type="dxa"/>
                <w:vAlign w:val="bottom"/>
              </w:tcPr>
            </w:tcPrChange>
          </w:tcPr>
          <w:p w14:paraId="4302AC3A" w14:textId="0207381E" w:rsidR="00C87CFE" w:rsidRPr="00CD1347" w:rsidRDefault="00C87CFE" w:rsidP="00C87CFE">
            <w:pPr>
              <w:jc w:val="center"/>
              <w:rPr>
                <w:ins w:id="19178" w:author="Στάθης Καπ" w:date="2023-03-03T03:57:00Z"/>
                <w:rFonts w:cstheme="minorHAnsi"/>
                <w:sz w:val="16"/>
                <w:szCs w:val="16"/>
              </w:rPr>
            </w:pPr>
            <w:ins w:id="19179" w:author="Στάθης Καπ" w:date="2023-03-03T06:20:00Z">
              <w:r>
                <w:rPr>
                  <w:rFonts w:ascii="Calibri" w:hAnsi="Calibri" w:cs="Calibri"/>
                  <w:color w:val="000000"/>
                  <w:sz w:val="16"/>
                  <w:szCs w:val="16"/>
                </w:rPr>
                <w:t>479</w:t>
              </w:r>
            </w:ins>
          </w:p>
        </w:tc>
        <w:tc>
          <w:tcPr>
            <w:tcW w:w="621" w:type="dxa"/>
            <w:vAlign w:val="center"/>
            <w:tcPrChange w:id="19180" w:author="Στάθης Καπ" w:date="2023-03-03T06:26:00Z">
              <w:tcPr>
                <w:tcW w:w="621" w:type="dxa"/>
                <w:vAlign w:val="bottom"/>
              </w:tcPr>
            </w:tcPrChange>
          </w:tcPr>
          <w:p w14:paraId="5895FFB7" w14:textId="3022C990" w:rsidR="00C87CFE" w:rsidRPr="00CD1347" w:rsidRDefault="00C87CFE" w:rsidP="00C87CFE">
            <w:pPr>
              <w:jc w:val="center"/>
              <w:rPr>
                <w:ins w:id="19181" w:author="Στάθης Καπ" w:date="2023-03-03T03:57:00Z"/>
                <w:rFonts w:cstheme="minorHAnsi"/>
                <w:sz w:val="16"/>
                <w:szCs w:val="16"/>
              </w:rPr>
            </w:pPr>
            <w:ins w:id="19182" w:author="Στάθης Καπ" w:date="2023-03-03T06:20:00Z">
              <w:r>
                <w:rPr>
                  <w:rFonts w:ascii="Calibri" w:hAnsi="Calibri" w:cs="Calibri"/>
                  <w:color w:val="000000"/>
                  <w:sz w:val="16"/>
                  <w:szCs w:val="16"/>
                </w:rPr>
                <w:t>0.262</w:t>
              </w:r>
            </w:ins>
          </w:p>
        </w:tc>
        <w:tc>
          <w:tcPr>
            <w:tcW w:w="669" w:type="dxa"/>
            <w:vAlign w:val="center"/>
            <w:tcPrChange w:id="19183" w:author="Στάθης Καπ" w:date="2023-03-03T06:26:00Z">
              <w:tcPr>
                <w:tcW w:w="669" w:type="dxa"/>
                <w:vAlign w:val="center"/>
              </w:tcPr>
            </w:tcPrChange>
          </w:tcPr>
          <w:p w14:paraId="0D7FF6BC" w14:textId="419B5B53" w:rsidR="00C87CFE" w:rsidRPr="00CD1347" w:rsidRDefault="00C87CFE" w:rsidP="00C87CFE">
            <w:pPr>
              <w:jc w:val="center"/>
              <w:rPr>
                <w:ins w:id="19184" w:author="Στάθης Καπ" w:date="2023-03-03T03:57:00Z"/>
                <w:rFonts w:cstheme="minorHAnsi"/>
                <w:sz w:val="16"/>
                <w:szCs w:val="16"/>
              </w:rPr>
            </w:pPr>
            <w:ins w:id="19185" w:author="Στάθης Καπ" w:date="2023-03-03T06:20:00Z">
              <w:r>
                <w:rPr>
                  <w:rFonts w:ascii="Calibri" w:hAnsi="Calibri" w:cstheme="minorHAnsi"/>
                  <w:color w:val="000000"/>
                  <w:sz w:val="16"/>
                  <w:szCs w:val="16"/>
                </w:rPr>
                <w:t>2.24</w:t>
              </w:r>
            </w:ins>
          </w:p>
        </w:tc>
        <w:tc>
          <w:tcPr>
            <w:tcW w:w="508" w:type="dxa"/>
            <w:vAlign w:val="center"/>
            <w:tcPrChange w:id="19186" w:author="Στάθης Καπ" w:date="2023-03-03T06:26:00Z">
              <w:tcPr>
                <w:tcW w:w="508" w:type="dxa"/>
                <w:vAlign w:val="bottom"/>
              </w:tcPr>
            </w:tcPrChange>
          </w:tcPr>
          <w:p w14:paraId="01294951" w14:textId="4E873843" w:rsidR="00C87CFE" w:rsidRPr="00CD1347" w:rsidRDefault="00C87CFE" w:rsidP="00C87CFE">
            <w:pPr>
              <w:jc w:val="center"/>
              <w:rPr>
                <w:ins w:id="19187" w:author="Στάθης Καπ" w:date="2023-03-03T03:57:00Z"/>
                <w:rFonts w:cstheme="minorHAnsi"/>
                <w:sz w:val="16"/>
                <w:szCs w:val="16"/>
              </w:rPr>
            </w:pPr>
            <w:ins w:id="19188" w:author="Στάθης Καπ" w:date="2023-03-03T06:20:00Z">
              <w:r>
                <w:rPr>
                  <w:rFonts w:ascii="Calibri" w:hAnsi="Calibri" w:cs="Calibri"/>
                  <w:color w:val="000000"/>
                  <w:sz w:val="16"/>
                  <w:szCs w:val="16"/>
                </w:rPr>
                <w:t>460</w:t>
              </w:r>
            </w:ins>
          </w:p>
        </w:tc>
        <w:tc>
          <w:tcPr>
            <w:tcW w:w="541" w:type="dxa"/>
            <w:vAlign w:val="center"/>
            <w:tcPrChange w:id="19189" w:author="Στάθης Καπ" w:date="2023-03-03T06:26:00Z">
              <w:tcPr>
                <w:tcW w:w="541" w:type="dxa"/>
                <w:vAlign w:val="bottom"/>
              </w:tcPr>
            </w:tcPrChange>
          </w:tcPr>
          <w:p w14:paraId="27EE52B0" w14:textId="202688D6" w:rsidR="00C87CFE" w:rsidRPr="00CD1347" w:rsidRDefault="00C87CFE" w:rsidP="00C87CFE">
            <w:pPr>
              <w:jc w:val="center"/>
              <w:rPr>
                <w:ins w:id="19190" w:author="Στάθης Καπ" w:date="2023-03-03T03:57:00Z"/>
                <w:rFonts w:cstheme="minorHAnsi"/>
                <w:sz w:val="16"/>
                <w:szCs w:val="16"/>
              </w:rPr>
            </w:pPr>
            <w:ins w:id="19191" w:author="Στάθης Καπ" w:date="2023-03-03T06:20:00Z">
              <w:r>
                <w:rPr>
                  <w:rFonts w:ascii="Calibri" w:hAnsi="Calibri" w:cs="Calibri"/>
                  <w:color w:val="000000"/>
                  <w:sz w:val="16"/>
                  <w:szCs w:val="16"/>
                </w:rPr>
                <w:t>0.219</w:t>
              </w:r>
            </w:ins>
          </w:p>
        </w:tc>
        <w:tc>
          <w:tcPr>
            <w:tcW w:w="589" w:type="dxa"/>
            <w:vAlign w:val="center"/>
            <w:tcPrChange w:id="19192" w:author="Στάθης Καπ" w:date="2023-03-03T06:26:00Z">
              <w:tcPr>
                <w:tcW w:w="589" w:type="dxa"/>
                <w:vAlign w:val="center"/>
              </w:tcPr>
            </w:tcPrChange>
          </w:tcPr>
          <w:p w14:paraId="7CE6EE7F" w14:textId="015C4054" w:rsidR="00C87CFE" w:rsidRPr="00CD1347" w:rsidRDefault="00C87CFE" w:rsidP="00C87CFE">
            <w:pPr>
              <w:jc w:val="center"/>
              <w:rPr>
                <w:ins w:id="19193" w:author="Στάθης Καπ" w:date="2023-03-03T03:57:00Z"/>
                <w:rFonts w:cstheme="minorHAnsi"/>
                <w:sz w:val="16"/>
                <w:szCs w:val="16"/>
              </w:rPr>
            </w:pPr>
            <w:ins w:id="19194" w:author="Στάθης Καπ" w:date="2023-03-03T06:20:00Z">
              <w:r>
                <w:rPr>
                  <w:rFonts w:ascii="Calibri" w:hAnsi="Calibri" w:cstheme="minorHAnsi"/>
                  <w:color w:val="000000"/>
                  <w:sz w:val="16"/>
                  <w:szCs w:val="16"/>
                </w:rPr>
                <w:t>6.12</w:t>
              </w:r>
            </w:ins>
          </w:p>
        </w:tc>
        <w:tc>
          <w:tcPr>
            <w:tcW w:w="463" w:type="dxa"/>
            <w:vAlign w:val="center"/>
            <w:tcPrChange w:id="19195" w:author="Στάθης Καπ" w:date="2023-03-03T06:26:00Z">
              <w:tcPr>
                <w:tcW w:w="463" w:type="dxa"/>
                <w:vAlign w:val="bottom"/>
              </w:tcPr>
            </w:tcPrChange>
          </w:tcPr>
          <w:p w14:paraId="42586B32" w14:textId="2181DFF7" w:rsidR="00C87CFE" w:rsidRPr="00CD1347" w:rsidRDefault="00C87CFE" w:rsidP="00C87CFE">
            <w:pPr>
              <w:jc w:val="center"/>
              <w:rPr>
                <w:ins w:id="19196" w:author="Στάθης Καπ" w:date="2023-03-03T03:57:00Z"/>
                <w:rFonts w:cstheme="minorHAnsi"/>
                <w:sz w:val="16"/>
                <w:szCs w:val="16"/>
              </w:rPr>
            </w:pPr>
            <w:ins w:id="19197" w:author="Στάθης Καπ" w:date="2023-03-03T06:20:00Z">
              <w:r>
                <w:rPr>
                  <w:rFonts w:ascii="Calibri" w:hAnsi="Calibri" w:cs="Calibri"/>
                  <w:color w:val="000000"/>
                  <w:sz w:val="16"/>
                  <w:szCs w:val="16"/>
                </w:rPr>
                <w:t>383</w:t>
              </w:r>
            </w:ins>
          </w:p>
        </w:tc>
        <w:tc>
          <w:tcPr>
            <w:tcW w:w="541" w:type="dxa"/>
            <w:vAlign w:val="center"/>
            <w:tcPrChange w:id="19198" w:author="Στάθης Καπ" w:date="2023-03-03T06:26:00Z">
              <w:tcPr>
                <w:tcW w:w="541" w:type="dxa"/>
                <w:vAlign w:val="bottom"/>
              </w:tcPr>
            </w:tcPrChange>
          </w:tcPr>
          <w:p w14:paraId="5515325B" w14:textId="71B514B9" w:rsidR="00C87CFE" w:rsidRPr="00CD1347" w:rsidRDefault="00C87CFE" w:rsidP="00C87CFE">
            <w:pPr>
              <w:jc w:val="center"/>
              <w:rPr>
                <w:ins w:id="19199" w:author="Στάθης Καπ" w:date="2023-03-03T03:57:00Z"/>
                <w:rFonts w:cstheme="minorHAnsi"/>
                <w:sz w:val="16"/>
                <w:szCs w:val="16"/>
              </w:rPr>
            </w:pPr>
            <w:ins w:id="19200" w:author="Στάθης Καπ" w:date="2023-03-03T06:20:00Z">
              <w:r>
                <w:rPr>
                  <w:rFonts w:ascii="Calibri" w:hAnsi="Calibri" w:cs="Calibri"/>
                  <w:color w:val="000000"/>
                  <w:sz w:val="16"/>
                  <w:szCs w:val="16"/>
                </w:rPr>
                <w:t>0.225</w:t>
              </w:r>
            </w:ins>
          </w:p>
        </w:tc>
        <w:tc>
          <w:tcPr>
            <w:tcW w:w="589" w:type="dxa"/>
            <w:vAlign w:val="center"/>
            <w:tcPrChange w:id="19201" w:author="Στάθης Καπ" w:date="2023-03-03T06:26:00Z">
              <w:tcPr>
                <w:tcW w:w="589" w:type="dxa"/>
                <w:vAlign w:val="center"/>
              </w:tcPr>
            </w:tcPrChange>
          </w:tcPr>
          <w:p w14:paraId="2939BB0E" w14:textId="4AE8E043" w:rsidR="00C87CFE" w:rsidRPr="00CD1347" w:rsidRDefault="00C87CFE" w:rsidP="00C87CFE">
            <w:pPr>
              <w:jc w:val="center"/>
              <w:rPr>
                <w:ins w:id="19202" w:author="Στάθης Καπ" w:date="2023-03-03T03:57:00Z"/>
                <w:rFonts w:cstheme="minorHAnsi"/>
                <w:sz w:val="16"/>
                <w:szCs w:val="16"/>
              </w:rPr>
            </w:pPr>
            <w:ins w:id="19203"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192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05" w:author="Στάθης Καπ" w:date="2023-03-03T03:57:00Z"/>
        </w:trPr>
        <w:tc>
          <w:tcPr>
            <w:tcW w:w="515" w:type="dxa"/>
            <w:tcBorders>
              <w:top w:val="nil"/>
              <w:bottom w:val="nil"/>
              <w:right w:val="single" w:sz="4" w:space="0" w:color="auto"/>
            </w:tcBorders>
            <w:shd w:val="clear" w:color="auto" w:fill="E7E6E6" w:themeFill="background2"/>
            <w:vAlign w:val="bottom"/>
            <w:tcPrChange w:id="19206" w:author="Στάθης Καπ" w:date="2023-03-03T06:26:00Z">
              <w:tcPr>
                <w:tcW w:w="515" w:type="dxa"/>
                <w:vAlign w:val="bottom"/>
              </w:tcPr>
            </w:tcPrChange>
          </w:tcPr>
          <w:p w14:paraId="27E7AA0D" w14:textId="2BEB0697" w:rsidR="00C87CFE" w:rsidRPr="00CD1347" w:rsidRDefault="00C87CFE" w:rsidP="00C87CFE">
            <w:pPr>
              <w:jc w:val="center"/>
              <w:rPr>
                <w:ins w:id="19207" w:author="Στάθης Καπ" w:date="2023-03-03T03:57:00Z"/>
                <w:sz w:val="16"/>
                <w:szCs w:val="16"/>
              </w:rPr>
            </w:pPr>
            <w:ins w:id="19208" w:author="Στάθης Καπ" w:date="2023-03-03T04:06:00Z">
              <w:r w:rsidRPr="00CD1347">
                <w:rPr>
                  <w:rFonts w:ascii="Calibri" w:hAnsi="Calibri" w:cs="Calibri"/>
                  <w:color w:val="000000"/>
                  <w:sz w:val="16"/>
                  <w:szCs w:val="16"/>
                  <w:rPrChange w:id="19209"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19210" w:author="Στάθης Καπ" w:date="2023-03-03T06:26:00Z">
              <w:tcPr>
                <w:tcW w:w="560" w:type="dxa"/>
              </w:tcPr>
            </w:tcPrChange>
          </w:tcPr>
          <w:p w14:paraId="7D7374A2" w14:textId="3737E197" w:rsidR="00C87CFE" w:rsidRPr="00CD1347" w:rsidRDefault="00C87CFE" w:rsidP="00C87CFE">
            <w:pPr>
              <w:jc w:val="center"/>
              <w:rPr>
                <w:ins w:id="19211" w:author="Στάθης Καπ" w:date="2023-03-03T03:57:00Z"/>
                <w:rFonts w:cstheme="minorHAnsi"/>
                <w:sz w:val="16"/>
                <w:szCs w:val="16"/>
              </w:rPr>
            </w:pPr>
            <w:ins w:id="19212" w:author="Στάθης Καπ" w:date="2023-03-03T06:20:00Z">
              <w:r>
                <w:rPr>
                  <w:rFonts w:ascii="Calibri" w:hAnsi="Calibri" w:cs="Calibri"/>
                  <w:color w:val="000000"/>
                  <w:sz w:val="16"/>
                  <w:szCs w:val="16"/>
                </w:rPr>
                <w:t>544</w:t>
              </w:r>
            </w:ins>
          </w:p>
        </w:tc>
        <w:tc>
          <w:tcPr>
            <w:tcW w:w="855" w:type="dxa"/>
            <w:vAlign w:val="center"/>
            <w:tcPrChange w:id="19213" w:author="Στάθης Καπ" w:date="2023-03-03T06:26:00Z">
              <w:tcPr>
                <w:tcW w:w="855" w:type="dxa"/>
              </w:tcPr>
            </w:tcPrChange>
          </w:tcPr>
          <w:p w14:paraId="514E68BB" w14:textId="3451CE4A" w:rsidR="00C87CFE" w:rsidRPr="00CD1347" w:rsidRDefault="00C87CFE" w:rsidP="00C87CFE">
            <w:pPr>
              <w:jc w:val="center"/>
              <w:rPr>
                <w:ins w:id="19214" w:author="Στάθης Καπ" w:date="2023-03-03T03:57:00Z"/>
                <w:rFonts w:cstheme="minorHAnsi"/>
                <w:sz w:val="16"/>
                <w:szCs w:val="16"/>
              </w:rPr>
            </w:pPr>
            <w:ins w:id="19215" w:author="Στάθης Καπ" w:date="2023-03-03T06:20:00Z">
              <w:r>
                <w:rPr>
                  <w:rFonts w:ascii="Calibri" w:hAnsi="Calibri" w:cs="Calibri"/>
                  <w:color w:val="000000"/>
                  <w:sz w:val="16"/>
                  <w:szCs w:val="16"/>
                </w:rPr>
                <w:t>515</w:t>
              </w:r>
            </w:ins>
          </w:p>
        </w:tc>
        <w:tc>
          <w:tcPr>
            <w:tcW w:w="544" w:type="dxa"/>
            <w:vAlign w:val="center"/>
            <w:tcPrChange w:id="19216" w:author="Στάθης Καπ" w:date="2023-03-03T06:26:00Z">
              <w:tcPr>
                <w:tcW w:w="544" w:type="dxa"/>
                <w:vAlign w:val="bottom"/>
              </w:tcPr>
            </w:tcPrChange>
          </w:tcPr>
          <w:p w14:paraId="4814ADC4" w14:textId="284AA13B" w:rsidR="00C87CFE" w:rsidRPr="00CD1347" w:rsidRDefault="00C87CFE" w:rsidP="00C87CFE">
            <w:pPr>
              <w:jc w:val="center"/>
              <w:rPr>
                <w:ins w:id="19217" w:author="Στάθης Καπ" w:date="2023-03-03T03:57:00Z"/>
                <w:rFonts w:cstheme="minorHAnsi"/>
                <w:sz w:val="16"/>
                <w:szCs w:val="16"/>
              </w:rPr>
            </w:pPr>
            <w:ins w:id="19218" w:author="Στάθης Καπ" w:date="2023-03-03T06:20:00Z">
              <w:r>
                <w:rPr>
                  <w:rFonts w:ascii="Calibri" w:hAnsi="Calibri" w:cs="Calibri"/>
                  <w:color w:val="000000"/>
                  <w:sz w:val="16"/>
                  <w:szCs w:val="16"/>
                </w:rPr>
                <w:t>491</w:t>
              </w:r>
            </w:ins>
          </w:p>
        </w:tc>
        <w:tc>
          <w:tcPr>
            <w:tcW w:w="621" w:type="dxa"/>
            <w:vAlign w:val="center"/>
            <w:tcPrChange w:id="19219" w:author="Στάθης Καπ" w:date="2023-03-03T06:26:00Z">
              <w:tcPr>
                <w:tcW w:w="621" w:type="dxa"/>
                <w:vAlign w:val="bottom"/>
              </w:tcPr>
            </w:tcPrChange>
          </w:tcPr>
          <w:p w14:paraId="5C5B1E41" w14:textId="01D9E5F4" w:rsidR="00C87CFE" w:rsidRPr="00CD1347" w:rsidRDefault="00C87CFE" w:rsidP="00C87CFE">
            <w:pPr>
              <w:jc w:val="center"/>
              <w:rPr>
                <w:ins w:id="19220" w:author="Στάθης Καπ" w:date="2023-03-03T03:57:00Z"/>
                <w:rFonts w:cstheme="minorHAnsi"/>
                <w:sz w:val="16"/>
                <w:szCs w:val="16"/>
              </w:rPr>
            </w:pPr>
            <w:ins w:id="19221" w:author="Στάθης Καπ" w:date="2023-03-03T06:20:00Z">
              <w:r>
                <w:rPr>
                  <w:rFonts w:ascii="Calibri" w:hAnsi="Calibri" w:cs="Calibri"/>
                  <w:color w:val="000000"/>
                  <w:sz w:val="16"/>
                  <w:szCs w:val="16"/>
                </w:rPr>
                <w:t>0.351</w:t>
              </w:r>
            </w:ins>
          </w:p>
        </w:tc>
        <w:tc>
          <w:tcPr>
            <w:tcW w:w="669" w:type="dxa"/>
            <w:vAlign w:val="center"/>
            <w:tcPrChange w:id="19222" w:author="Στάθης Καπ" w:date="2023-03-03T06:26:00Z">
              <w:tcPr>
                <w:tcW w:w="669" w:type="dxa"/>
                <w:vAlign w:val="center"/>
              </w:tcPr>
            </w:tcPrChange>
          </w:tcPr>
          <w:p w14:paraId="2EA48C97" w14:textId="1F577F9C" w:rsidR="00C87CFE" w:rsidRPr="00CD1347" w:rsidRDefault="00C87CFE" w:rsidP="00C87CFE">
            <w:pPr>
              <w:jc w:val="center"/>
              <w:rPr>
                <w:ins w:id="19223" w:author="Στάθης Καπ" w:date="2023-03-03T03:57:00Z"/>
                <w:rFonts w:cstheme="minorHAnsi"/>
                <w:sz w:val="16"/>
                <w:szCs w:val="16"/>
              </w:rPr>
            </w:pPr>
            <w:ins w:id="19224" w:author="Στάθης Καπ" w:date="2023-03-03T06:20:00Z">
              <w:r>
                <w:rPr>
                  <w:rFonts w:ascii="Calibri" w:hAnsi="Calibri" w:cstheme="minorHAnsi"/>
                  <w:color w:val="000000"/>
                  <w:sz w:val="16"/>
                  <w:szCs w:val="16"/>
                </w:rPr>
                <w:t>9.74</w:t>
              </w:r>
            </w:ins>
          </w:p>
        </w:tc>
        <w:tc>
          <w:tcPr>
            <w:tcW w:w="543" w:type="dxa"/>
            <w:vAlign w:val="center"/>
            <w:tcPrChange w:id="19225" w:author="Στάθης Καπ" w:date="2023-03-03T06:26:00Z">
              <w:tcPr>
                <w:tcW w:w="543" w:type="dxa"/>
                <w:vAlign w:val="bottom"/>
              </w:tcPr>
            </w:tcPrChange>
          </w:tcPr>
          <w:p w14:paraId="79B242AF" w14:textId="48DAA720" w:rsidR="00C87CFE" w:rsidRPr="00CD1347" w:rsidRDefault="00C87CFE" w:rsidP="00C87CFE">
            <w:pPr>
              <w:jc w:val="center"/>
              <w:rPr>
                <w:ins w:id="19226" w:author="Στάθης Καπ" w:date="2023-03-03T03:57:00Z"/>
                <w:rFonts w:cstheme="minorHAnsi"/>
                <w:sz w:val="16"/>
                <w:szCs w:val="16"/>
              </w:rPr>
            </w:pPr>
            <w:ins w:id="19227" w:author="Στάθης Καπ" w:date="2023-03-03T06:20:00Z">
              <w:r>
                <w:rPr>
                  <w:rFonts w:ascii="Calibri" w:hAnsi="Calibri" w:cs="Calibri"/>
                  <w:color w:val="000000"/>
                  <w:sz w:val="16"/>
                  <w:szCs w:val="16"/>
                </w:rPr>
                <w:t>469</w:t>
              </w:r>
            </w:ins>
          </w:p>
        </w:tc>
        <w:tc>
          <w:tcPr>
            <w:tcW w:w="621" w:type="dxa"/>
            <w:vAlign w:val="center"/>
            <w:tcPrChange w:id="19228" w:author="Στάθης Καπ" w:date="2023-03-03T06:26:00Z">
              <w:tcPr>
                <w:tcW w:w="621" w:type="dxa"/>
                <w:vAlign w:val="bottom"/>
              </w:tcPr>
            </w:tcPrChange>
          </w:tcPr>
          <w:p w14:paraId="46B53EDE" w14:textId="4800C248" w:rsidR="00C87CFE" w:rsidRPr="00CD1347" w:rsidRDefault="00C87CFE" w:rsidP="00C87CFE">
            <w:pPr>
              <w:jc w:val="center"/>
              <w:rPr>
                <w:ins w:id="19229" w:author="Στάθης Καπ" w:date="2023-03-03T03:57:00Z"/>
                <w:rFonts w:cstheme="minorHAnsi"/>
                <w:sz w:val="16"/>
                <w:szCs w:val="16"/>
              </w:rPr>
            </w:pPr>
            <w:ins w:id="19230" w:author="Στάθης Καπ" w:date="2023-03-03T06:20:00Z">
              <w:r>
                <w:rPr>
                  <w:rFonts w:ascii="Calibri" w:hAnsi="Calibri" w:cs="Calibri"/>
                  <w:color w:val="000000"/>
                  <w:sz w:val="16"/>
                  <w:szCs w:val="16"/>
                </w:rPr>
                <w:t>0.223</w:t>
              </w:r>
            </w:ins>
          </w:p>
        </w:tc>
        <w:tc>
          <w:tcPr>
            <w:tcW w:w="669" w:type="dxa"/>
            <w:vAlign w:val="center"/>
            <w:tcPrChange w:id="19231" w:author="Στάθης Καπ" w:date="2023-03-03T06:26:00Z">
              <w:tcPr>
                <w:tcW w:w="669" w:type="dxa"/>
                <w:vAlign w:val="center"/>
              </w:tcPr>
            </w:tcPrChange>
          </w:tcPr>
          <w:p w14:paraId="323997E7" w14:textId="602A2EED" w:rsidR="00C87CFE" w:rsidRPr="00CD1347" w:rsidRDefault="00C87CFE" w:rsidP="00C87CFE">
            <w:pPr>
              <w:jc w:val="center"/>
              <w:rPr>
                <w:ins w:id="19232" w:author="Στάθης Καπ" w:date="2023-03-03T03:57:00Z"/>
                <w:rFonts w:cstheme="minorHAnsi"/>
                <w:sz w:val="16"/>
                <w:szCs w:val="16"/>
              </w:rPr>
            </w:pPr>
            <w:ins w:id="19233" w:author="Στάθης Καπ" w:date="2023-03-03T06:20:00Z">
              <w:r>
                <w:rPr>
                  <w:rFonts w:ascii="Calibri" w:hAnsi="Calibri" w:cstheme="minorHAnsi"/>
                  <w:color w:val="000000"/>
                  <w:sz w:val="16"/>
                  <w:szCs w:val="16"/>
                </w:rPr>
                <w:t>4.48</w:t>
              </w:r>
            </w:ins>
          </w:p>
        </w:tc>
        <w:tc>
          <w:tcPr>
            <w:tcW w:w="508" w:type="dxa"/>
            <w:vAlign w:val="center"/>
            <w:tcPrChange w:id="19234" w:author="Στάθης Καπ" w:date="2023-03-03T06:26:00Z">
              <w:tcPr>
                <w:tcW w:w="508" w:type="dxa"/>
                <w:vAlign w:val="bottom"/>
              </w:tcPr>
            </w:tcPrChange>
          </w:tcPr>
          <w:p w14:paraId="668536CF" w14:textId="2575D861" w:rsidR="00C87CFE" w:rsidRPr="00CD1347" w:rsidRDefault="00C87CFE" w:rsidP="00C87CFE">
            <w:pPr>
              <w:jc w:val="center"/>
              <w:rPr>
                <w:ins w:id="19235" w:author="Στάθης Καπ" w:date="2023-03-03T03:57:00Z"/>
                <w:rFonts w:cstheme="minorHAnsi"/>
                <w:sz w:val="16"/>
                <w:szCs w:val="16"/>
              </w:rPr>
            </w:pPr>
            <w:ins w:id="19236" w:author="Στάθης Καπ" w:date="2023-03-03T06:20:00Z">
              <w:r>
                <w:rPr>
                  <w:rFonts w:ascii="Calibri" w:hAnsi="Calibri" w:cs="Calibri"/>
                  <w:color w:val="000000"/>
                  <w:sz w:val="16"/>
                  <w:szCs w:val="16"/>
                </w:rPr>
                <w:t>399</w:t>
              </w:r>
            </w:ins>
          </w:p>
        </w:tc>
        <w:tc>
          <w:tcPr>
            <w:tcW w:w="541" w:type="dxa"/>
            <w:vAlign w:val="center"/>
            <w:tcPrChange w:id="19237" w:author="Στάθης Καπ" w:date="2023-03-03T06:26:00Z">
              <w:tcPr>
                <w:tcW w:w="541" w:type="dxa"/>
                <w:vAlign w:val="bottom"/>
              </w:tcPr>
            </w:tcPrChange>
          </w:tcPr>
          <w:p w14:paraId="1F947E64" w14:textId="16268647" w:rsidR="00C87CFE" w:rsidRPr="00CD1347" w:rsidRDefault="00C87CFE" w:rsidP="00C87CFE">
            <w:pPr>
              <w:jc w:val="center"/>
              <w:rPr>
                <w:ins w:id="19238" w:author="Στάθης Καπ" w:date="2023-03-03T03:57:00Z"/>
                <w:rFonts w:cstheme="minorHAnsi"/>
                <w:sz w:val="16"/>
                <w:szCs w:val="16"/>
              </w:rPr>
            </w:pPr>
            <w:ins w:id="19239" w:author="Στάθης Καπ" w:date="2023-03-03T06:20:00Z">
              <w:r>
                <w:rPr>
                  <w:rFonts w:ascii="Calibri" w:hAnsi="Calibri" w:cs="Calibri"/>
                  <w:color w:val="000000"/>
                  <w:sz w:val="16"/>
                  <w:szCs w:val="16"/>
                </w:rPr>
                <w:t>0.22</w:t>
              </w:r>
            </w:ins>
          </w:p>
        </w:tc>
        <w:tc>
          <w:tcPr>
            <w:tcW w:w="589" w:type="dxa"/>
            <w:vAlign w:val="center"/>
            <w:tcPrChange w:id="19240" w:author="Στάθης Καπ" w:date="2023-03-03T06:26:00Z">
              <w:tcPr>
                <w:tcW w:w="589" w:type="dxa"/>
                <w:vAlign w:val="center"/>
              </w:tcPr>
            </w:tcPrChange>
          </w:tcPr>
          <w:p w14:paraId="1EC177FB" w14:textId="5EFA0EEF" w:rsidR="00C87CFE" w:rsidRPr="00CD1347" w:rsidRDefault="00C87CFE" w:rsidP="00C87CFE">
            <w:pPr>
              <w:jc w:val="center"/>
              <w:rPr>
                <w:ins w:id="19241" w:author="Στάθης Καπ" w:date="2023-03-03T03:57:00Z"/>
                <w:rFonts w:cstheme="minorHAnsi"/>
                <w:sz w:val="16"/>
                <w:szCs w:val="16"/>
              </w:rPr>
            </w:pPr>
            <w:ins w:id="19242" w:author="Στάθης Καπ" w:date="2023-03-03T06:20:00Z">
              <w:r>
                <w:rPr>
                  <w:rFonts w:ascii="Calibri" w:hAnsi="Calibri" w:cstheme="minorHAnsi"/>
                  <w:color w:val="000000"/>
                  <w:sz w:val="16"/>
                  <w:szCs w:val="16"/>
                </w:rPr>
                <w:t>18.74</w:t>
              </w:r>
            </w:ins>
          </w:p>
        </w:tc>
        <w:tc>
          <w:tcPr>
            <w:tcW w:w="463" w:type="dxa"/>
            <w:vAlign w:val="center"/>
            <w:tcPrChange w:id="19243" w:author="Στάθης Καπ" w:date="2023-03-03T06:26:00Z">
              <w:tcPr>
                <w:tcW w:w="463" w:type="dxa"/>
                <w:vAlign w:val="bottom"/>
              </w:tcPr>
            </w:tcPrChange>
          </w:tcPr>
          <w:p w14:paraId="7F248DC1" w14:textId="56FCFCF2" w:rsidR="00C87CFE" w:rsidRPr="00CD1347" w:rsidRDefault="00C87CFE" w:rsidP="00C87CFE">
            <w:pPr>
              <w:jc w:val="center"/>
              <w:rPr>
                <w:ins w:id="19244" w:author="Στάθης Καπ" w:date="2023-03-03T03:57:00Z"/>
                <w:rFonts w:cstheme="minorHAnsi"/>
                <w:sz w:val="16"/>
                <w:szCs w:val="16"/>
              </w:rPr>
            </w:pPr>
            <w:ins w:id="19245" w:author="Στάθης Καπ" w:date="2023-03-03T06:20:00Z">
              <w:r>
                <w:rPr>
                  <w:rFonts w:ascii="Calibri" w:hAnsi="Calibri" w:cs="Calibri"/>
                  <w:color w:val="000000"/>
                  <w:sz w:val="16"/>
                  <w:szCs w:val="16"/>
                </w:rPr>
                <w:t>424</w:t>
              </w:r>
            </w:ins>
          </w:p>
        </w:tc>
        <w:tc>
          <w:tcPr>
            <w:tcW w:w="541" w:type="dxa"/>
            <w:vAlign w:val="center"/>
            <w:tcPrChange w:id="19246" w:author="Στάθης Καπ" w:date="2023-03-03T06:26:00Z">
              <w:tcPr>
                <w:tcW w:w="541" w:type="dxa"/>
                <w:vAlign w:val="bottom"/>
              </w:tcPr>
            </w:tcPrChange>
          </w:tcPr>
          <w:p w14:paraId="385F2072" w14:textId="5CBDE5A1" w:rsidR="00C87CFE" w:rsidRPr="00CD1347" w:rsidRDefault="00C87CFE" w:rsidP="00C87CFE">
            <w:pPr>
              <w:jc w:val="center"/>
              <w:rPr>
                <w:ins w:id="19247" w:author="Στάθης Καπ" w:date="2023-03-03T03:57:00Z"/>
                <w:rFonts w:cstheme="minorHAnsi"/>
                <w:sz w:val="16"/>
                <w:szCs w:val="16"/>
              </w:rPr>
            </w:pPr>
            <w:ins w:id="19248" w:author="Στάθης Καπ" w:date="2023-03-03T06:20:00Z">
              <w:r>
                <w:rPr>
                  <w:rFonts w:ascii="Calibri" w:hAnsi="Calibri" w:cs="Calibri"/>
                  <w:color w:val="000000"/>
                  <w:sz w:val="16"/>
                  <w:szCs w:val="16"/>
                </w:rPr>
                <w:t>0.232</w:t>
              </w:r>
            </w:ins>
          </w:p>
        </w:tc>
        <w:tc>
          <w:tcPr>
            <w:tcW w:w="589" w:type="dxa"/>
            <w:vAlign w:val="center"/>
            <w:tcPrChange w:id="19249" w:author="Στάθης Καπ" w:date="2023-03-03T06:26:00Z">
              <w:tcPr>
                <w:tcW w:w="589" w:type="dxa"/>
                <w:vAlign w:val="center"/>
              </w:tcPr>
            </w:tcPrChange>
          </w:tcPr>
          <w:p w14:paraId="346C8EA8" w14:textId="7C1F38D0" w:rsidR="00C87CFE" w:rsidRPr="00CD1347" w:rsidRDefault="00C87CFE" w:rsidP="00C87CFE">
            <w:pPr>
              <w:jc w:val="center"/>
              <w:rPr>
                <w:ins w:id="19250" w:author="Στάθης Καπ" w:date="2023-03-03T03:57:00Z"/>
                <w:rFonts w:cstheme="minorHAnsi"/>
                <w:sz w:val="16"/>
                <w:szCs w:val="16"/>
              </w:rPr>
            </w:pPr>
            <w:ins w:id="19251"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192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53" w:author="Στάθης Καπ" w:date="2023-03-03T03:57:00Z"/>
        </w:trPr>
        <w:tc>
          <w:tcPr>
            <w:tcW w:w="515" w:type="dxa"/>
            <w:tcBorders>
              <w:top w:val="nil"/>
              <w:bottom w:val="nil"/>
              <w:right w:val="single" w:sz="4" w:space="0" w:color="auto"/>
            </w:tcBorders>
            <w:shd w:val="clear" w:color="auto" w:fill="E7E6E6" w:themeFill="background2"/>
            <w:vAlign w:val="bottom"/>
            <w:tcPrChange w:id="19254" w:author="Στάθης Καπ" w:date="2023-03-03T06:26:00Z">
              <w:tcPr>
                <w:tcW w:w="515" w:type="dxa"/>
                <w:vAlign w:val="bottom"/>
              </w:tcPr>
            </w:tcPrChange>
          </w:tcPr>
          <w:p w14:paraId="591FB4C8" w14:textId="56461DA6" w:rsidR="00C87CFE" w:rsidRPr="00CD1347" w:rsidRDefault="00C87CFE" w:rsidP="00C87CFE">
            <w:pPr>
              <w:jc w:val="center"/>
              <w:rPr>
                <w:ins w:id="19255" w:author="Στάθης Καπ" w:date="2023-03-03T03:57:00Z"/>
                <w:sz w:val="16"/>
                <w:szCs w:val="16"/>
              </w:rPr>
            </w:pPr>
            <w:ins w:id="19256" w:author="Στάθης Καπ" w:date="2023-03-03T04:06:00Z">
              <w:r w:rsidRPr="00CD1347">
                <w:rPr>
                  <w:rFonts w:ascii="Calibri" w:hAnsi="Calibri" w:cs="Calibri"/>
                  <w:color w:val="000000"/>
                  <w:sz w:val="16"/>
                  <w:szCs w:val="16"/>
                  <w:rPrChange w:id="19257"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19258" w:author="Στάθης Καπ" w:date="2023-03-03T06:26:00Z">
              <w:tcPr>
                <w:tcW w:w="560" w:type="dxa"/>
              </w:tcPr>
            </w:tcPrChange>
          </w:tcPr>
          <w:p w14:paraId="30674E40" w14:textId="4E790A4C" w:rsidR="00C87CFE" w:rsidRPr="00CD1347" w:rsidRDefault="00C87CFE" w:rsidP="00C87CFE">
            <w:pPr>
              <w:jc w:val="center"/>
              <w:rPr>
                <w:ins w:id="19259" w:author="Στάθης Καπ" w:date="2023-03-03T03:57:00Z"/>
                <w:rFonts w:cstheme="minorHAnsi"/>
                <w:sz w:val="16"/>
                <w:szCs w:val="16"/>
              </w:rPr>
            </w:pPr>
            <w:ins w:id="19260" w:author="Στάθης Καπ" w:date="2023-03-03T06:20:00Z">
              <w:r>
                <w:rPr>
                  <w:rFonts w:ascii="Calibri" w:hAnsi="Calibri" w:cs="Calibri"/>
                  <w:color w:val="000000"/>
                  <w:sz w:val="16"/>
                  <w:szCs w:val="16"/>
                </w:rPr>
                <w:t>1256</w:t>
              </w:r>
            </w:ins>
          </w:p>
        </w:tc>
        <w:tc>
          <w:tcPr>
            <w:tcW w:w="855" w:type="dxa"/>
            <w:vAlign w:val="center"/>
            <w:tcPrChange w:id="19261" w:author="Στάθης Καπ" w:date="2023-03-03T06:26:00Z">
              <w:tcPr>
                <w:tcW w:w="855" w:type="dxa"/>
              </w:tcPr>
            </w:tcPrChange>
          </w:tcPr>
          <w:p w14:paraId="0631AED1" w14:textId="7A59BC79" w:rsidR="00C87CFE" w:rsidRPr="00CD1347" w:rsidRDefault="00C87CFE" w:rsidP="00C87CFE">
            <w:pPr>
              <w:jc w:val="center"/>
              <w:rPr>
                <w:ins w:id="19262" w:author="Στάθης Καπ" w:date="2023-03-03T03:57:00Z"/>
                <w:rFonts w:cstheme="minorHAnsi"/>
                <w:sz w:val="16"/>
                <w:szCs w:val="16"/>
              </w:rPr>
            </w:pPr>
            <w:ins w:id="19263" w:author="Στάθης Καπ" w:date="2023-03-03T06:20:00Z">
              <w:r>
                <w:rPr>
                  <w:rFonts w:ascii="Calibri" w:hAnsi="Calibri" w:cs="Calibri"/>
                  <w:color w:val="000000"/>
                  <w:sz w:val="16"/>
                  <w:szCs w:val="16"/>
                </w:rPr>
                <w:t>1231</w:t>
              </w:r>
            </w:ins>
          </w:p>
        </w:tc>
        <w:tc>
          <w:tcPr>
            <w:tcW w:w="544" w:type="dxa"/>
            <w:vAlign w:val="center"/>
            <w:tcPrChange w:id="19264" w:author="Στάθης Καπ" w:date="2023-03-03T06:26:00Z">
              <w:tcPr>
                <w:tcW w:w="544" w:type="dxa"/>
                <w:vAlign w:val="bottom"/>
              </w:tcPr>
            </w:tcPrChange>
          </w:tcPr>
          <w:p w14:paraId="3B0C38EE" w14:textId="288F4DFE" w:rsidR="00C87CFE" w:rsidRPr="00CD1347" w:rsidRDefault="00C87CFE" w:rsidP="00C87CFE">
            <w:pPr>
              <w:jc w:val="center"/>
              <w:rPr>
                <w:ins w:id="19265" w:author="Στάθης Καπ" w:date="2023-03-03T03:57:00Z"/>
                <w:rFonts w:cstheme="minorHAnsi"/>
                <w:sz w:val="16"/>
                <w:szCs w:val="16"/>
              </w:rPr>
            </w:pPr>
            <w:ins w:id="19266" w:author="Στάθης Καπ" w:date="2023-03-03T06:20:00Z">
              <w:r>
                <w:rPr>
                  <w:rFonts w:ascii="Calibri" w:hAnsi="Calibri" w:cs="Calibri"/>
                  <w:color w:val="000000"/>
                  <w:sz w:val="16"/>
                  <w:szCs w:val="16"/>
                </w:rPr>
                <w:t>1192</w:t>
              </w:r>
            </w:ins>
          </w:p>
        </w:tc>
        <w:tc>
          <w:tcPr>
            <w:tcW w:w="621" w:type="dxa"/>
            <w:vAlign w:val="center"/>
            <w:tcPrChange w:id="19267" w:author="Στάθης Καπ" w:date="2023-03-03T06:26:00Z">
              <w:tcPr>
                <w:tcW w:w="621" w:type="dxa"/>
                <w:vAlign w:val="bottom"/>
              </w:tcPr>
            </w:tcPrChange>
          </w:tcPr>
          <w:p w14:paraId="5EF0D45B" w14:textId="1DE2F82C" w:rsidR="00C87CFE" w:rsidRPr="00CD1347" w:rsidRDefault="00C87CFE" w:rsidP="00C87CFE">
            <w:pPr>
              <w:jc w:val="center"/>
              <w:rPr>
                <w:ins w:id="19268" w:author="Στάθης Καπ" w:date="2023-03-03T03:57:00Z"/>
                <w:rFonts w:cstheme="minorHAnsi"/>
                <w:sz w:val="16"/>
                <w:szCs w:val="16"/>
              </w:rPr>
            </w:pPr>
            <w:ins w:id="19269" w:author="Στάθης Καπ" w:date="2023-03-03T06:20:00Z">
              <w:r>
                <w:rPr>
                  <w:rFonts w:ascii="Calibri" w:hAnsi="Calibri" w:cs="Calibri"/>
                  <w:color w:val="000000"/>
                  <w:sz w:val="16"/>
                  <w:szCs w:val="16"/>
                </w:rPr>
                <w:t>0.784</w:t>
              </w:r>
            </w:ins>
          </w:p>
        </w:tc>
        <w:tc>
          <w:tcPr>
            <w:tcW w:w="669" w:type="dxa"/>
            <w:vAlign w:val="center"/>
            <w:tcPrChange w:id="19270" w:author="Στάθης Καπ" w:date="2023-03-03T06:26:00Z">
              <w:tcPr>
                <w:tcW w:w="669" w:type="dxa"/>
                <w:vAlign w:val="center"/>
              </w:tcPr>
            </w:tcPrChange>
          </w:tcPr>
          <w:p w14:paraId="580F955A" w14:textId="27577C1D" w:rsidR="00C87CFE" w:rsidRPr="00CD1347" w:rsidRDefault="00C87CFE" w:rsidP="00C87CFE">
            <w:pPr>
              <w:jc w:val="center"/>
              <w:rPr>
                <w:ins w:id="19271" w:author="Στάθης Καπ" w:date="2023-03-03T03:57:00Z"/>
                <w:rFonts w:cstheme="minorHAnsi"/>
                <w:sz w:val="16"/>
                <w:szCs w:val="16"/>
              </w:rPr>
            </w:pPr>
            <w:ins w:id="19272" w:author="Στάθης Καπ" w:date="2023-03-03T06:20:00Z">
              <w:r>
                <w:rPr>
                  <w:rFonts w:ascii="Calibri" w:hAnsi="Calibri" w:cstheme="minorHAnsi"/>
                  <w:color w:val="000000"/>
                  <w:sz w:val="16"/>
                  <w:szCs w:val="16"/>
                </w:rPr>
                <w:t>5.1</w:t>
              </w:r>
            </w:ins>
          </w:p>
        </w:tc>
        <w:tc>
          <w:tcPr>
            <w:tcW w:w="543" w:type="dxa"/>
            <w:vAlign w:val="center"/>
            <w:tcPrChange w:id="19273" w:author="Στάθης Καπ" w:date="2023-03-03T06:26:00Z">
              <w:tcPr>
                <w:tcW w:w="543" w:type="dxa"/>
                <w:vAlign w:val="bottom"/>
              </w:tcPr>
            </w:tcPrChange>
          </w:tcPr>
          <w:p w14:paraId="68E185EB" w14:textId="7967D88C" w:rsidR="00C87CFE" w:rsidRPr="00CD1347" w:rsidRDefault="00C87CFE" w:rsidP="00C87CFE">
            <w:pPr>
              <w:jc w:val="center"/>
              <w:rPr>
                <w:ins w:id="19274" w:author="Στάθης Καπ" w:date="2023-03-03T03:57:00Z"/>
                <w:rFonts w:cstheme="minorHAnsi"/>
                <w:sz w:val="16"/>
                <w:szCs w:val="16"/>
              </w:rPr>
            </w:pPr>
            <w:ins w:id="19275" w:author="Στάθης Καπ" w:date="2023-03-03T06:20:00Z">
              <w:r>
                <w:rPr>
                  <w:rFonts w:ascii="Calibri" w:hAnsi="Calibri" w:cs="Calibri"/>
                  <w:color w:val="000000"/>
                  <w:sz w:val="16"/>
                  <w:szCs w:val="16"/>
                </w:rPr>
                <w:t>1148</w:t>
              </w:r>
            </w:ins>
          </w:p>
        </w:tc>
        <w:tc>
          <w:tcPr>
            <w:tcW w:w="621" w:type="dxa"/>
            <w:vAlign w:val="center"/>
            <w:tcPrChange w:id="19276" w:author="Στάθης Καπ" w:date="2023-03-03T06:26:00Z">
              <w:tcPr>
                <w:tcW w:w="621" w:type="dxa"/>
                <w:vAlign w:val="bottom"/>
              </w:tcPr>
            </w:tcPrChange>
          </w:tcPr>
          <w:p w14:paraId="2EDB7B9D" w14:textId="2625C483" w:rsidR="00C87CFE" w:rsidRPr="00CD1347" w:rsidRDefault="00C87CFE" w:rsidP="00C87CFE">
            <w:pPr>
              <w:jc w:val="center"/>
              <w:rPr>
                <w:ins w:id="19277" w:author="Στάθης Καπ" w:date="2023-03-03T03:57:00Z"/>
                <w:rFonts w:cstheme="minorHAnsi"/>
                <w:sz w:val="16"/>
                <w:szCs w:val="16"/>
              </w:rPr>
            </w:pPr>
            <w:ins w:id="19278" w:author="Στάθης Καπ" w:date="2023-03-03T06:20:00Z">
              <w:r>
                <w:rPr>
                  <w:rFonts w:ascii="Calibri" w:hAnsi="Calibri" w:cs="Calibri"/>
                  <w:color w:val="000000"/>
                  <w:sz w:val="16"/>
                  <w:szCs w:val="16"/>
                </w:rPr>
                <w:t>0.298</w:t>
              </w:r>
            </w:ins>
          </w:p>
        </w:tc>
        <w:tc>
          <w:tcPr>
            <w:tcW w:w="669" w:type="dxa"/>
            <w:vAlign w:val="center"/>
            <w:tcPrChange w:id="19279" w:author="Στάθης Καπ" w:date="2023-03-03T06:26:00Z">
              <w:tcPr>
                <w:tcW w:w="669" w:type="dxa"/>
                <w:vAlign w:val="center"/>
              </w:tcPr>
            </w:tcPrChange>
          </w:tcPr>
          <w:p w14:paraId="3521F773" w14:textId="11F08D57" w:rsidR="00C87CFE" w:rsidRPr="00CD1347" w:rsidRDefault="00C87CFE" w:rsidP="00C87CFE">
            <w:pPr>
              <w:jc w:val="center"/>
              <w:rPr>
                <w:ins w:id="19280" w:author="Στάθης Καπ" w:date="2023-03-03T03:57:00Z"/>
                <w:rFonts w:cstheme="minorHAnsi"/>
                <w:sz w:val="16"/>
                <w:szCs w:val="16"/>
              </w:rPr>
            </w:pPr>
            <w:ins w:id="19281" w:author="Στάθης Καπ" w:date="2023-03-03T06:20:00Z">
              <w:r>
                <w:rPr>
                  <w:rFonts w:ascii="Calibri" w:hAnsi="Calibri" w:cstheme="minorHAnsi"/>
                  <w:color w:val="000000"/>
                  <w:sz w:val="16"/>
                  <w:szCs w:val="16"/>
                </w:rPr>
                <w:t>3.69</w:t>
              </w:r>
            </w:ins>
          </w:p>
        </w:tc>
        <w:tc>
          <w:tcPr>
            <w:tcW w:w="508" w:type="dxa"/>
            <w:vAlign w:val="center"/>
            <w:tcPrChange w:id="19282" w:author="Στάθης Καπ" w:date="2023-03-03T06:26:00Z">
              <w:tcPr>
                <w:tcW w:w="508" w:type="dxa"/>
                <w:vAlign w:val="bottom"/>
              </w:tcPr>
            </w:tcPrChange>
          </w:tcPr>
          <w:p w14:paraId="731EC034" w14:textId="273E4BFE" w:rsidR="00C87CFE" w:rsidRPr="00CD1347" w:rsidRDefault="00C87CFE" w:rsidP="00C87CFE">
            <w:pPr>
              <w:jc w:val="center"/>
              <w:rPr>
                <w:ins w:id="19283" w:author="Στάθης Καπ" w:date="2023-03-03T03:57:00Z"/>
                <w:rFonts w:cstheme="minorHAnsi"/>
                <w:sz w:val="16"/>
                <w:szCs w:val="16"/>
              </w:rPr>
            </w:pPr>
            <w:ins w:id="19284" w:author="Στάθης Καπ" w:date="2023-03-03T06:20:00Z">
              <w:r>
                <w:rPr>
                  <w:rFonts w:ascii="Calibri" w:hAnsi="Calibri" w:cs="Calibri"/>
                  <w:color w:val="000000"/>
                  <w:sz w:val="16"/>
                  <w:szCs w:val="16"/>
                </w:rPr>
                <w:t>1170</w:t>
              </w:r>
            </w:ins>
          </w:p>
        </w:tc>
        <w:tc>
          <w:tcPr>
            <w:tcW w:w="541" w:type="dxa"/>
            <w:vAlign w:val="center"/>
            <w:tcPrChange w:id="19285" w:author="Στάθης Καπ" w:date="2023-03-03T06:26:00Z">
              <w:tcPr>
                <w:tcW w:w="541" w:type="dxa"/>
                <w:vAlign w:val="bottom"/>
              </w:tcPr>
            </w:tcPrChange>
          </w:tcPr>
          <w:p w14:paraId="7DC08B64" w14:textId="494A009C" w:rsidR="00C87CFE" w:rsidRPr="00CD1347" w:rsidRDefault="00C87CFE" w:rsidP="00C87CFE">
            <w:pPr>
              <w:jc w:val="center"/>
              <w:rPr>
                <w:ins w:id="19286" w:author="Στάθης Καπ" w:date="2023-03-03T03:57:00Z"/>
                <w:rFonts w:cstheme="minorHAnsi"/>
                <w:sz w:val="16"/>
                <w:szCs w:val="16"/>
              </w:rPr>
            </w:pPr>
            <w:ins w:id="19287" w:author="Στάθης Καπ" w:date="2023-03-03T06:20:00Z">
              <w:r>
                <w:rPr>
                  <w:rFonts w:ascii="Calibri" w:hAnsi="Calibri" w:cs="Calibri"/>
                  <w:color w:val="000000"/>
                  <w:sz w:val="16"/>
                  <w:szCs w:val="16"/>
                </w:rPr>
                <w:t>0.467</w:t>
              </w:r>
            </w:ins>
          </w:p>
        </w:tc>
        <w:tc>
          <w:tcPr>
            <w:tcW w:w="589" w:type="dxa"/>
            <w:vAlign w:val="center"/>
            <w:tcPrChange w:id="19288" w:author="Στάθης Καπ" w:date="2023-03-03T06:26:00Z">
              <w:tcPr>
                <w:tcW w:w="589" w:type="dxa"/>
                <w:vAlign w:val="center"/>
              </w:tcPr>
            </w:tcPrChange>
          </w:tcPr>
          <w:p w14:paraId="5EB068F2" w14:textId="37063B69" w:rsidR="00C87CFE" w:rsidRPr="00CD1347" w:rsidRDefault="00C87CFE" w:rsidP="00C87CFE">
            <w:pPr>
              <w:jc w:val="center"/>
              <w:rPr>
                <w:ins w:id="19289" w:author="Στάθης Καπ" w:date="2023-03-03T03:57:00Z"/>
                <w:rFonts w:cstheme="minorHAnsi"/>
                <w:sz w:val="16"/>
                <w:szCs w:val="16"/>
              </w:rPr>
            </w:pPr>
            <w:ins w:id="19290" w:author="Στάθης Καπ" w:date="2023-03-03T06:20:00Z">
              <w:r>
                <w:rPr>
                  <w:rFonts w:ascii="Calibri" w:hAnsi="Calibri" w:cstheme="minorHAnsi"/>
                  <w:color w:val="000000"/>
                  <w:sz w:val="16"/>
                  <w:szCs w:val="16"/>
                </w:rPr>
                <w:t>1.85</w:t>
              </w:r>
            </w:ins>
          </w:p>
        </w:tc>
        <w:tc>
          <w:tcPr>
            <w:tcW w:w="463" w:type="dxa"/>
            <w:vAlign w:val="center"/>
            <w:tcPrChange w:id="19291" w:author="Στάθης Καπ" w:date="2023-03-03T06:26:00Z">
              <w:tcPr>
                <w:tcW w:w="463" w:type="dxa"/>
                <w:vAlign w:val="bottom"/>
              </w:tcPr>
            </w:tcPrChange>
          </w:tcPr>
          <w:p w14:paraId="30B7023A" w14:textId="04F52B6C" w:rsidR="00C87CFE" w:rsidRPr="00CD1347" w:rsidRDefault="00C87CFE" w:rsidP="00C87CFE">
            <w:pPr>
              <w:jc w:val="center"/>
              <w:rPr>
                <w:ins w:id="19292" w:author="Στάθης Καπ" w:date="2023-03-03T03:57:00Z"/>
                <w:rFonts w:cstheme="minorHAnsi"/>
                <w:sz w:val="16"/>
                <w:szCs w:val="16"/>
              </w:rPr>
            </w:pPr>
            <w:ins w:id="19293" w:author="Στάθης Καπ" w:date="2023-03-03T06:20:00Z">
              <w:r>
                <w:rPr>
                  <w:rFonts w:ascii="Calibri" w:hAnsi="Calibri" w:cs="Calibri"/>
                  <w:color w:val="000000"/>
                  <w:sz w:val="16"/>
                  <w:szCs w:val="16"/>
                </w:rPr>
                <w:t>1132</w:t>
              </w:r>
            </w:ins>
          </w:p>
        </w:tc>
        <w:tc>
          <w:tcPr>
            <w:tcW w:w="541" w:type="dxa"/>
            <w:vAlign w:val="center"/>
            <w:tcPrChange w:id="19294" w:author="Στάθης Καπ" w:date="2023-03-03T06:26:00Z">
              <w:tcPr>
                <w:tcW w:w="541" w:type="dxa"/>
                <w:vAlign w:val="bottom"/>
              </w:tcPr>
            </w:tcPrChange>
          </w:tcPr>
          <w:p w14:paraId="77DD3DA3" w14:textId="375EE113" w:rsidR="00C87CFE" w:rsidRPr="00CD1347" w:rsidRDefault="00C87CFE" w:rsidP="00C87CFE">
            <w:pPr>
              <w:jc w:val="center"/>
              <w:rPr>
                <w:ins w:id="19295" w:author="Στάθης Καπ" w:date="2023-03-03T03:57:00Z"/>
                <w:rFonts w:cstheme="minorHAnsi"/>
                <w:sz w:val="16"/>
                <w:szCs w:val="16"/>
              </w:rPr>
            </w:pPr>
            <w:ins w:id="19296" w:author="Στάθης Καπ" w:date="2023-03-03T06:20:00Z">
              <w:r>
                <w:rPr>
                  <w:rFonts w:ascii="Calibri" w:hAnsi="Calibri" w:cs="Calibri"/>
                  <w:color w:val="000000"/>
                  <w:sz w:val="16"/>
                  <w:szCs w:val="16"/>
                </w:rPr>
                <w:t>0.254</w:t>
              </w:r>
            </w:ins>
          </w:p>
        </w:tc>
        <w:tc>
          <w:tcPr>
            <w:tcW w:w="589" w:type="dxa"/>
            <w:vAlign w:val="center"/>
            <w:tcPrChange w:id="19297" w:author="Στάθης Καπ" w:date="2023-03-03T06:26:00Z">
              <w:tcPr>
                <w:tcW w:w="589" w:type="dxa"/>
                <w:vAlign w:val="center"/>
              </w:tcPr>
            </w:tcPrChange>
          </w:tcPr>
          <w:p w14:paraId="7D929CDC" w14:textId="4DED7729" w:rsidR="00C87CFE" w:rsidRPr="00CD1347" w:rsidRDefault="00C87CFE" w:rsidP="00C87CFE">
            <w:pPr>
              <w:jc w:val="center"/>
              <w:rPr>
                <w:ins w:id="19298" w:author="Στάθης Καπ" w:date="2023-03-03T03:57:00Z"/>
                <w:rFonts w:cstheme="minorHAnsi"/>
                <w:sz w:val="16"/>
                <w:szCs w:val="16"/>
              </w:rPr>
            </w:pPr>
            <w:ins w:id="19299"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193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01" w:author="Στάθης Καπ" w:date="2023-03-03T03:57:00Z"/>
        </w:trPr>
        <w:tc>
          <w:tcPr>
            <w:tcW w:w="515" w:type="dxa"/>
            <w:tcBorders>
              <w:top w:val="nil"/>
              <w:bottom w:val="nil"/>
              <w:right w:val="single" w:sz="4" w:space="0" w:color="auto"/>
            </w:tcBorders>
            <w:shd w:val="clear" w:color="auto" w:fill="E7E6E6" w:themeFill="background2"/>
            <w:vAlign w:val="bottom"/>
            <w:tcPrChange w:id="19302" w:author="Στάθης Καπ" w:date="2023-03-03T06:26:00Z">
              <w:tcPr>
                <w:tcW w:w="515" w:type="dxa"/>
                <w:vAlign w:val="bottom"/>
              </w:tcPr>
            </w:tcPrChange>
          </w:tcPr>
          <w:p w14:paraId="0379186F" w14:textId="6817706C" w:rsidR="00C87CFE" w:rsidRPr="00CD1347" w:rsidRDefault="00C87CFE" w:rsidP="00C87CFE">
            <w:pPr>
              <w:jc w:val="center"/>
              <w:rPr>
                <w:ins w:id="19303" w:author="Στάθης Καπ" w:date="2023-03-03T03:57:00Z"/>
                <w:sz w:val="16"/>
                <w:szCs w:val="16"/>
              </w:rPr>
            </w:pPr>
            <w:ins w:id="19304" w:author="Στάθης Καπ" w:date="2023-03-03T04:06:00Z">
              <w:r w:rsidRPr="00CD1347">
                <w:rPr>
                  <w:rFonts w:ascii="Calibri" w:hAnsi="Calibri" w:cs="Calibri"/>
                  <w:color w:val="000000"/>
                  <w:sz w:val="16"/>
                  <w:szCs w:val="16"/>
                  <w:rPrChange w:id="19305"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19306" w:author="Στάθης Καπ" w:date="2023-03-03T06:26:00Z">
              <w:tcPr>
                <w:tcW w:w="560" w:type="dxa"/>
              </w:tcPr>
            </w:tcPrChange>
          </w:tcPr>
          <w:p w14:paraId="57AAFEF7" w14:textId="0ABD823C" w:rsidR="00C87CFE" w:rsidRPr="00CD1347" w:rsidRDefault="00C87CFE" w:rsidP="00C87CFE">
            <w:pPr>
              <w:jc w:val="center"/>
              <w:rPr>
                <w:ins w:id="19307" w:author="Στάθης Καπ" w:date="2023-03-03T03:57:00Z"/>
                <w:rFonts w:cstheme="minorHAnsi"/>
                <w:sz w:val="16"/>
                <w:szCs w:val="16"/>
              </w:rPr>
            </w:pPr>
            <w:ins w:id="19308" w:author="Στάθης Καπ" w:date="2023-03-03T06:20:00Z">
              <w:r>
                <w:rPr>
                  <w:rFonts w:ascii="Calibri" w:hAnsi="Calibri" w:cs="Calibri"/>
                  <w:color w:val="000000"/>
                  <w:sz w:val="16"/>
                  <w:szCs w:val="16"/>
                </w:rPr>
                <w:t>1348</w:t>
              </w:r>
            </w:ins>
          </w:p>
        </w:tc>
        <w:tc>
          <w:tcPr>
            <w:tcW w:w="855" w:type="dxa"/>
            <w:vAlign w:val="center"/>
            <w:tcPrChange w:id="19309" w:author="Στάθης Καπ" w:date="2023-03-03T06:26:00Z">
              <w:tcPr>
                <w:tcW w:w="855" w:type="dxa"/>
              </w:tcPr>
            </w:tcPrChange>
          </w:tcPr>
          <w:p w14:paraId="56041CC0" w14:textId="7E154458" w:rsidR="00C87CFE" w:rsidRPr="00CD1347" w:rsidRDefault="00C87CFE" w:rsidP="00C87CFE">
            <w:pPr>
              <w:jc w:val="center"/>
              <w:rPr>
                <w:ins w:id="19310" w:author="Στάθης Καπ" w:date="2023-03-03T03:57:00Z"/>
                <w:rFonts w:cstheme="minorHAnsi"/>
                <w:sz w:val="16"/>
                <w:szCs w:val="16"/>
              </w:rPr>
            </w:pPr>
            <w:ins w:id="19311" w:author="Στάθης Καπ" w:date="2023-03-03T06:20:00Z">
              <w:r>
                <w:rPr>
                  <w:rFonts w:ascii="Calibri" w:hAnsi="Calibri" w:cs="Calibri"/>
                  <w:color w:val="000000"/>
                  <w:sz w:val="16"/>
                  <w:szCs w:val="16"/>
                </w:rPr>
                <w:t>1270</w:t>
              </w:r>
            </w:ins>
          </w:p>
        </w:tc>
        <w:tc>
          <w:tcPr>
            <w:tcW w:w="544" w:type="dxa"/>
            <w:vAlign w:val="center"/>
            <w:tcPrChange w:id="19312" w:author="Στάθης Καπ" w:date="2023-03-03T06:26:00Z">
              <w:tcPr>
                <w:tcW w:w="544" w:type="dxa"/>
                <w:vAlign w:val="bottom"/>
              </w:tcPr>
            </w:tcPrChange>
          </w:tcPr>
          <w:p w14:paraId="76CFD57A" w14:textId="4189A12B" w:rsidR="00C87CFE" w:rsidRPr="00CD1347" w:rsidRDefault="00C87CFE" w:rsidP="00C87CFE">
            <w:pPr>
              <w:jc w:val="center"/>
              <w:rPr>
                <w:ins w:id="19313" w:author="Στάθης Καπ" w:date="2023-03-03T03:57:00Z"/>
                <w:rFonts w:cstheme="minorHAnsi"/>
                <w:sz w:val="16"/>
                <w:szCs w:val="16"/>
              </w:rPr>
            </w:pPr>
            <w:ins w:id="19314" w:author="Στάθης Καπ" w:date="2023-03-03T06:20:00Z">
              <w:r>
                <w:rPr>
                  <w:rFonts w:ascii="Calibri" w:hAnsi="Calibri" w:cs="Calibri"/>
                  <w:color w:val="000000"/>
                  <w:sz w:val="16"/>
                  <w:szCs w:val="16"/>
                </w:rPr>
                <w:t>1300</w:t>
              </w:r>
            </w:ins>
          </w:p>
        </w:tc>
        <w:tc>
          <w:tcPr>
            <w:tcW w:w="621" w:type="dxa"/>
            <w:vAlign w:val="center"/>
            <w:tcPrChange w:id="19315" w:author="Στάθης Καπ" w:date="2023-03-03T06:26:00Z">
              <w:tcPr>
                <w:tcW w:w="621" w:type="dxa"/>
                <w:vAlign w:val="bottom"/>
              </w:tcPr>
            </w:tcPrChange>
          </w:tcPr>
          <w:p w14:paraId="1E3DA075" w14:textId="7BE7A2CA" w:rsidR="00C87CFE" w:rsidRPr="00CD1347" w:rsidRDefault="00C87CFE" w:rsidP="00C87CFE">
            <w:pPr>
              <w:jc w:val="center"/>
              <w:rPr>
                <w:ins w:id="19316" w:author="Στάθης Καπ" w:date="2023-03-03T03:57:00Z"/>
                <w:rFonts w:cstheme="minorHAnsi"/>
                <w:sz w:val="16"/>
                <w:szCs w:val="16"/>
              </w:rPr>
            </w:pPr>
            <w:ins w:id="19317" w:author="Στάθης Καπ" w:date="2023-03-03T06:20:00Z">
              <w:r>
                <w:rPr>
                  <w:rFonts w:ascii="Calibri" w:hAnsi="Calibri" w:cs="Calibri"/>
                  <w:color w:val="000000"/>
                  <w:sz w:val="16"/>
                  <w:szCs w:val="16"/>
                </w:rPr>
                <w:t>0.668</w:t>
              </w:r>
            </w:ins>
          </w:p>
        </w:tc>
        <w:tc>
          <w:tcPr>
            <w:tcW w:w="669" w:type="dxa"/>
            <w:vAlign w:val="center"/>
            <w:tcPrChange w:id="19318" w:author="Στάθης Καπ" w:date="2023-03-03T06:26:00Z">
              <w:tcPr>
                <w:tcW w:w="669" w:type="dxa"/>
                <w:vAlign w:val="center"/>
              </w:tcPr>
            </w:tcPrChange>
          </w:tcPr>
          <w:p w14:paraId="3D417B26" w14:textId="005D17B9" w:rsidR="00C87CFE" w:rsidRPr="00CD1347" w:rsidRDefault="00C87CFE" w:rsidP="00C87CFE">
            <w:pPr>
              <w:jc w:val="center"/>
              <w:rPr>
                <w:ins w:id="19319" w:author="Στάθης Καπ" w:date="2023-03-03T03:57:00Z"/>
                <w:rFonts w:cstheme="minorHAnsi"/>
                <w:sz w:val="16"/>
                <w:szCs w:val="16"/>
              </w:rPr>
            </w:pPr>
            <w:ins w:id="19320" w:author="Στάθης Καπ" w:date="2023-03-03T06:20:00Z">
              <w:r>
                <w:rPr>
                  <w:rFonts w:ascii="Calibri" w:hAnsi="Calibri" w:cstheme="minorHAnsi"/>
                  <w:color w:val="000000"/>
                  <w:sz w:val="16"/>
                  <w:szCs w:val="16"/>
                </w:rPr>
                <w:t>3.56</w:t>
              </w:r>
            </w:ins>
          </w:p>
        </w:tc>
        <w:tc>
          <w:tcPr>
            <w:tcW w:w="543" w:type="dxa"/>
            <w:vAlign w:val="center"/>
            <w:tcPrChange w:id="19321" w:author="Στάθης Καπ" w:date="2023-03-03T06:26:00Z">
              <w:tcPr>
                <w:tcW w:w="543" w:type="dxa"/>
                <w:vAlign w:val="bottom"/>
              </w:tcPr>
            </w:tcPrChange>
          </w:tcPr>
          <w:p w14:paraId="141E480F" w14:textId="235268DF" w:rsidR="00C87CFE" w:rsidRPr="00CD1347" w:rsidRDefault="00C87CFE" w:rsidP="00C87CFE">
            <w:pPr>
              <w:jc w:val="center"/>
              <w:rPr>
                <w:ins w:id="19322" w:author="Στάθης Καπ" w:date="2023-03-03T03:57:00Z"/>
                <w:rFonts w:cstheme="minorHAnsi"/>
                <w:sz w:val="16"/>
                <w:szCs w:val="16"/>
              </w:rPr>
            </w:pPr>
            <w:ins w:id="19323" w:author="Στάθης Καπ" w:date="2023-03-03T06:20:00Z">
              <w:r>
                <w:rPr>
                  <w:rFonts w:ascii="Calibri" w:hAnsi="Calibri" w:cs="Calibri"/>
                  <w:color w:val="000000"/>
                  <w:sz w:val="16"/>
                  <w:szCs w:val="16"/>
                </w:rPr>
                <w:t>1308</w:t>
              </w:r>
            </w:ins>
          </w:p>
        </w:tc>
        <w:tc>
          <w:tcPr>
            <w:tcW w:w="621" w:type="dxa"/>
            <w:vAlign w:val="center"/>
            <w:tcPrChange w:id="19324" w:author="Στάθης Καπ" w:date="2023-03-03T06:26:00Z">
              <w:tcPr>
                <w:tcW w:w="621" w:type="dxa"/>
                <w:vAlign w:val="bottom"/>
              </w:tcPr>
            </w:tcPrChange>
          </w:tcPr>
          <w:p w14:paraId="68BF2676" w14:textId="0297EC0B" w:rsidR="00C87CFE" w:rsidRPr="00CD1347" w:rsidRDefault="00C87CFE" w:rsidP="00C87CFE">
            <w:pPr>
              <w:jc w:val="center"/>
              <w:rPr>
                <w:ins w:id="19325" w:author="Στάθης Καπ" w:date="2023-03-03T03:57:00Z"/>
                <w:rFonts w:cstheme="minorHAnsi"/>
                <w:sz w:val="16"/>
                <w:szCs w:val="16"/>
              </w:rPr>
            </w:pPr>
            <w:ins w:id="19326" w:author="Στάθης Καπ" w:date="2023-03-03T06:20:00Z">
              <w:r>
                <w:rPr>
                  <w:rFonts w:ascii="Calibri" w:hAnsi="Calibri" w:cs="Calibri"/>
                  <w:color w:val="000000"/>
                  <w:sz w:val="16"/>
                  <w:szCs w:val="16"/>
                </w:rPr>
                <w:t>0.775</w:t>
              </w:r>
            </w:ins>
          </w:p>
        </w:tc>
        <w:tc>
          <w:tcPr>
            <w:tcW w:w="669" w:type="dxa"/>
            <w:vAlign w:val="center"/>
            <w:tcPrChange w:id="19327" w:author="Στάθης Καπ" w:date="2023-03-03T06:26:00Z">
              <w:tcPr>
                <w:tcW w:w="669" w:type="dxa"/>
                <w:vAlign w:val="center"/>
              </w:tcPr>
            </w:tcPrChange>
          </w:tcPr>
          <w:p w14:paraId="083373DB" w14:textId="194720F0" w:rsidR="00C87CFE" w:rsidRPr="00CD1347" w:rsidRDefault="00C87CFE" w:rsidP="00C87CFE">
            <w:pPr>
              <w:jc w:val="center"/>
              <w:rPr>
                <w:ins w:id="19328" w:author="Στάθης Καπ" w:date="2023-03-03T03:57:00Z"/>
                <w:rFonts w:cstheme="minorHAnsi"/>
                <w:sz w:val="16"/>
                <w:szCs w:val="16"/>
              </w:rPr>
            </w:pPr>
            <w:ins w:id="19329" w:author="Στάθης Καπ" w:date="2023-03-03T06:20:00Z">
              <w:r>
                <w:rPr>
                  <w:rFonts w:ascii="Calibri" w:hAnsi="Calibri" w:cstheme="minorHAnsi"/>
                  <w:color w:val="000000"/>
                  <w:sz w:val="16"/>
                  <w:szCs w:val="16"/>
                </w:rPr>
                <w:t>-0.62</w:t>
              </w:r>
            </w:ins>
          </w:p>
        </w:tc>
        <w:tc>
          <w:tcPr>
            <w:tcW w:w="508" w:type="dxa"/>
            <w:vAlign w:val="center"/>
            <w:tcPrChange w:id="19330" w:author="Στάθης Καπ" w:date="2023-03-03T06:26:00Z">
              <w:tcPr>
                <w:tcW w:w="508" w:type="dxa"/>
                <w:vAlign w:val="bottom"/>
              </w:tcPr>
            </w:tcPrChange>
          </w:tcPr>
          <w:p w14:paraId="38F05D1E" w14:textId="73DB1E26" w:rsidR="00C87CFE" w:rsidRPr="00CD1347" w:rsidRDefault="00C87CFE" w:rsidP="00C87CFE">
            <w:pPr>
              <w:jc w:val="center"/>
              <w:rPr>
                <w:ins w:id="19331" w:author="Στάθης Καπ" w:date="2023-03-03T03:57:00Z"/>
                <w:rFonts w:cstheme="minorHAnsi"/>
                <w:sz w:val="16"/>
                <w:szCs w:val="16"/>
              </w:rPr>
            </w:pPr>
            <w:ins w:id="19332" w:author="Στάθης Καπ" w:date="2023-03-03T06:20:00Z">
              <w:r>
                <w:rPr>
                  <w:rFonts w:ascii="Calibri" w:hAnsi="Calibri" w:cs="Calibri"/>
                  <w:color w:val="000000"/>
                  <w:sz w:val="16"/>
                  <w:szCs w:val="16"/>
                </w:rPr>
                <w:t>1219</w:t>
              </w:r>
            </w:ins>
          </w:p>
        </w:tc>
        <w:tc>
          <w:tcPr>
            <w:tcW w:w="541" w:type="dxa"/>
            <w:vAlign w:val="center"/>
            <w:tcPrChange w:id="19333" w:author="Στάθης Καπ" w:date="2023-03-03T06:26:00Z">
              <w:tcPr>
                <w:tcW w:w="541" w:type="dxa"/>
                <w:vAlign w:val="bottom"/>
              </w:tcPr>
            </w:tcPrChange>
          </w:tcPr>
          <w:p w14:paraId="78312974" w14:textId="5532395F" w:rsidR="00C87CFE" w:rsidRPr="00CD1347" w:rsidRDefault="00C87CFE" w:rsidP="00C87CFE">
            <w:pPr>
              <w:jc w:val="center"/>
              <w:rPr>
                <w:ins w:id="19334" w:author="Στάθης Καπ" w:date="2023-03-03T03:57:00Z"/>
                <w:rFonts w:cstheme="minorHAnsi"/>
                <w:sz w:val="16"/>
                <w:szCs w:val="16"/>
              </w:rPr>
            </w:pPr>
            <w:ins w:id="19335" w:author="Στάθης Καπ" w:date="2023-03-03T06:20:00Z">
              <w:r>
                <w:rPr>
                  <w:rFonts w:ascii="Calibri" w:hAnsi="Calibri" w:cs="Calibri"/>
                  <w:color w:val="000000"/>
                  <w:sz w:val="16"/>
                  <w:szCs w:val="16"/>
                </w:rPr>
                <w:t>0.214</w:t>
              </w:r>
            </w:ins>
          </w:p>
        </w:tc>
        <w:tc>
          <w:tcPr>
            <w:tcW w:w="589" w:type="dxa"/>
            <w:vAlign w:val="center"/>
            <w:tcPrChange w:id="19336" w:author="Στάθης Καπ" w:date="2023-03-03T06:26:00Z">
              <w:tcPr>
                <w:tcW w:w="589" w:type="dxa"/>
                <w:vAlign w:val="center"/>
              </w:tcPr>
            </w:tcPrChange>
          </w:tcPr>
          <w:p w14:paraId="11103404" w14:textId="02CFDCF7" w:rsidR="00C87CFE" w:rsidRPr="00CD1347" w:rsidRDefault="00C87CFE" w:rsidP="00C87CFE">
            <w:pPr>
              <w:jc w:val="center"/>
              <w:rPr>
                <w:ins w:id="19337" w:author="Στάθης Καπ" w:date="2023-03-03T03:57:00Z"/>
                <w:rFonts w:cstheme="minorHAnsi"/>
                <w:sz w:val="16"/>
                <w:szCs w:val="16"/>
              </w:rPr>
            </w:pPr>
            <w:ins w:id="19338" w:author="Στάθης Καπ" w:date="2023-03-03T06:20:00Z">
              <w:r>
                <w:rPr>
                  <w:rFonts w:ascii="Calibri" w:hAnsi="Calibri" w:cstheme="minorHAnsi"/>
                  <w:color w:val="000000"/>
                  <w:sz w:val="16"/>
                  <w:szCs w:val="16"/>
                </w:rPr>
                <w:t>6.23</w:t>
              </w:r>
            </w:ins>
          </w:p>
        </w:tc>
        <w:tc>
          <w:tcPr>
            <w:tcW w:w="463" w:type="dxa"/>
            <w:vAlign w:val="center"/>
            <w:tcPrChange w:id="19339" w:author="Στάθης Καπ" w:date="2023-03-03T06:26:00Z">
              <w:tcPr>
                <w:tcW w:w="463" w:type="dxa"/>
                <w:vAlign w:val="bottom"/>
              </w:tcPr>
            </w:tcPrChange>
          </w:tcPr>
          <w:p w14:paraId="35A82E15" w14:textId="28E5DCD9" w:rsidR="00C87CFE" w:rsidRPr="00CD1347" w:rsidRDefault="00C87CFE" w:rsidP="00C87CFE">
            <w:pPr>
              <w:jc w:val="center"/>
              <w:rPr>
                <w:ins w:id="19340" w:author="Στάθης Καπ" w:date="2023-03-03T03:57:00Z"/>
                <w:rFonts w:cstheme="minorHAnsi"/>
                <w:sz w:val="16"/>
                <w:szCs w:val="16"/>
              </w:rPr>
            </w:pPr>
            <w:ins w:id="19341" w:author="Στάθης Καπ" w:date="2023-03-03T06:20:00Z">
              <w:r>
                <w:rPr>
                  <w:rFonts w:ascii="Calibri" w:hAnsi="Calibri" w:cs="Calibri"/>
                  <w:color w:val="000000"/>
                  <w:sz w:val="16"/>
                  <w:szCs w:val="16"/>
                </w:rPr>
                <w:t>1252</w:t>
              </w:r>
            </w:ins>
          </w:p>
        </w:tc>
        <w:tc>
          <w:tcPr>
            <w:tcW w:w="541" w:type="dxa"/>
            <w:vAlign w:val="center"/>
            <w:tcPrChange w:id="19342" w:author="Στάθης Καπ" w:date="2023-03-03T06:26:00Z">
              <w:tcPr>
                <w:tcW w:w="541" w:type="dxa"/>
                <w:vAlign w:val="bottom"/>
              </w:tcPr>
            </w:tcPrChange>
          </w:tcPr>
          <w:p w14:paraId="0FFCB10D" w14:textId="2825950F" w:rsidR="00C87CFE" w:rsidRPr="00CD1347" w:rsidRDefault="00C87CFE" w:rsidP="00C87CFE">
            <w:pPr>
              <w:jc w:val="center"/>
              <w:rPr>
                <w:ins w:id="19343" w:author="Στάθης Καπ" w:date="2023-03-03T03:57:00Z"/>
                <w:rFonts w:cstheme="minorHAnsi"/>
                <w:sz w:val="16"/>
                <w:szCs w:val="16"/>
              </w:rPr>
            </w:pPr>
            <w:ins w:id="19344" w:author="Στάθης Καπ" w:date="2023-03-03T06:20:00Z">
              <w:r>
                <w:rPr>
                  <w:rFonts w:ascii="Calibri" w:hAnsi="Calibri" w:cs="Calibri"/>
                  <w:color w:val="000000"/>
                  <w:sz w:val="16"/>
                  <w:szCs w:val="16"/>
                </w:rPr>
                <w:t>0.499</w:t>
              </w:r>
            </w:ins>
          </w:p>
        </w:tc>
        <w:tc>
          <w:tcPr>
            <w:tcW w:w="589" w:type="dxa"/>
            <w:vAlign w:val="center"/>
            <w:tcPrChange w:id="19345" w:author="Στάθης Καπ" w:date="2023-03-03T06:26:00Z">
              <w:tcPr>
                <w:tcW w:w="589" w:type="dxa"/>
                <w:vAlign w:val="center"/>
              </w:tcPr>
            </w:tcPrChange>
          </w:tcPr>
          <w:p w14:paraId="6C20F5E5" w14:textId="44D420AA" w:rsidR="00C87CFE" w:rsidRPr="00CD1347" w:rsidRDefault="00C87CFE" w:rsidP="00C87CFE">
            <w:pPr>
              <w:jc w:val="center"/>
              <w:rPr>
                <w:ins w:id="19346" w:author="Στάθης Καπ" w:date="2023-03-03T03:57:00Z"/>
                <w:rFonts w:cstheme="minorHAnsi"/>
                <w:sz w:val="16"/>
                <w:szCs w:val="16"/>
              </w:rPr>
            </w:pPr>
            <w:ins w:id="19347"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193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49" w:author="Στάθης Καπ" w:date="2023-03-03T03:57:00Z"/>
        </w:trPr>
        <w:tc>
          <w:tcPr>
            <w:tcW w:w="515" w:type="dxa"/>
            <w:tcBorders>
              <w:top w:val="nil"/>
              <w:bottom w:val="nil"/>
              <w:right w:val="single" w:sz="4" w:space="0" w:color="auto"/>
            </w:tcBorders>
            <w:shd w:val="clear" w:color="auto" w:fill="E7E6E6" w:themeFill="background2"/>
            <w:vAlign w:val="bottom"/>
            <w:tcPrChange w:id="19350" w:author="Στάθης Καπ" w:date="2023-03-03T06:26:00Z">
              <w:tcPr>
                <w:tcW w:w="515" w:type="dxa"/>
                <w:vAlign w:val="bottom"/>
              </w:tcPr>
            </w:tcPrChange>
          </w:tcPr>
          <w:p w14:paraId="03340B22" w14:textId="3FD3894F" w:rsidR="00C87CFE" w:rsidRPr="00CD1347" w:rsidRDefault="00C87CFE" w:rsidP="00C87CFE">
            <w:pPr>
              <w:jc w:val="center"/>
              <w:rPr>
                <w:ins w:id="19351" w:author="Στάθης Καπ" w:date="2023-03-03T03:57:00Z"/>
                <w:sz w:val="16"/>
                <w:szCs w:val="16"/>
              </w:rPr>
            </w:pPr>
            <w:ins w:id="19352" w:author="Στάθης Καπ" w:date="2023-03-03T04:06:00Z">
              <w:r w:rsidRPr="00CD1347">
                <w:rPr>
                  <w:rFonts w:ascii="Calibri" w:hAnsi="Calibri" w:cs="Calibri"/>
                  <w:color w:val="000000"/>
                  <w:sz w:val="16"/>
                  <w:szCs w:val="16"/>
                  <w:rPrChange w:id="19353"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19354" w:author="Στάθης Καπ" w:date="2023-03-03T06:26:00Z">
              <w:tcPr>
                <w:tcW w:w="560" w:type="dxa"/>
              </w:tcPr>
            </w:tcPrChange>
          </w:tcPr>
          <w:p w14:paraId="7E9BDAA2" w14:textId="2CA37C5F" w:rsidR="00C87CFE" w:rsidRPr="00CD1347" w:rsidRDefault="00C87CFE" w:rsidP="00C87CFE">
            <w:pPr>
              <w:jc w:val="center"/>
              <w:rPr>
                <w:ins w:id="19355" w:author="Στάθης Καπ" w:date="2023-03-03T03:57:00Z"/>
                <w:rFonts w:cstheme="minorHAnsi"/>
                <w:sz w:val="16"/>
                <w:szCs w:val="16"/>
              </w:rPr>
            </w:pPr>
            <w:ins w:id="19356" w:author="Στάθης Καπ" w:date="2023-03-03T06:20:00Z">
              <w:r>
                <w:rPr>
                  <w:rFonts w:ascii="Calibri" w:hAnsi="Calibri" w:cs="Calibri"/>
                  <w:color w:val="000000"/>
                  <w:sz w:val="16"/>
                  <w:szCs w:val="16"/>
                </w:rPr>
                <w:t>1418</w:t>
              </w:r>
            </w:ins>
          </w:p>
        </w:tc>
        <w:tc>
          <w:tcPr>
            <w:tcW w:w="855" w:type="dxa"/>
            <w:vAlign w:val="center"/>
            <w:tcPrChange w:id="19357" w:author="Στάθης Καπ" w:date="2023-03-03T06:26:00Z">
              <w:tcPr>
                <w:tcW w:w="855" w:type="dxa"/>
              </w:tcPr>
            </w:tcPrChange>
          </w:tcPr>
          <w:p w14:paraId="3C1F7D67" w14:textId="386BF2EB" w:rsidR="00C87CFE" w:rsidRPr="00CD1347" w:rsidRDefault="00C87CFE" w:rsidP="00C87CFE">
            <w:pPr>
              <w:jc w:val="center"/>
              <w:rPr>
                <w:ins w:id="19358" w:author="Στάθης Καπ" w:date="2023-03-03T03:57:00Z"/>
                <w:rFonts w:cstheme="minorHAnsi"/>
                <w:sz w:val="16"/>
                <w:szCs w:val="16"/>
              </w:rPr>
            </w:pPr>
            <w:ins w:id="19359" w:author="Στάθης Καπ" w:date="2023-03-03T06:20:00Z">
              <w:r>
                <w:rPr>
                  <w:rFonts w:ascii="Calibri" w:hAnsi="Calibri" w:cs="Calibri"/>
                  <w:color w:val="000000"/>
                  <w:sz w:val="16"/>
                  <w:szCs w:val="16"/>
                </w:rPr>
                <w:t>1377</w:t>
              </w:r>
            </w:ins>
          </w:p>
        </w:tc>
        <w:tc>
          <w:tcPr>
            <w:tcW w:w="544" w:type="dxa"/>
            <w:vAlign w:val="center"/>
            <w:tcPrChange w:id="19360" w:author="Στάθης Καπ" w:date="2023-03-03T06:26:00Z">
              <w:tcPr>
                <w:tcW w:w="544" w:type="dxa"/>
                <w:vAlign w:val="bottom"/>
              </w:tcPr>
            </w:tcPrChange>
          </w:tcPr>
          <w:p w14:paraId="1F1AAF43" w14:textId="26A224A6" w:rsidR="00C87CFE" w:rsidRPr="00CD1347" w:rsidRDefault="00C87CFE" w:rsidP="00C87CFE">
            <w:pPr>
              <w:jc w:val="center"/>
              <w:rPr>
                <w:ins w:id="19361" w:author="Στάθης Καπ" w:date="2023-03-03T03:57:00Z"/>
                <w:rFonts w:cstheme="minorHAnsi"/>
                <w:sz w:val="16"/>
                <w:szCs w:val="16"/>
              </w:rPr>
            </w:pPr>
            <w:ins w:id="19362" w:author="Στάθης Καπ" w:date="2023-03-03T06:20:00Z">
              <w:r>
                <w:rPr>
                  <w:rFonts w:ascii="Calibri" w:hAnsi="Calibri" w:cs="Calibri"/>
                  <w:color w:val="000000"/>
                  <w:sz w:val="16"/>
                  <w:szCs w:val="16"/>
                </w:rPr>
                <w:t>1345</w:t>
              </w:r>
            </w:ins>
          </w:p>
        </w:tc>
        <w:tc>
          <w:tcPr>
            <w:tcW w:w="621" w:type="dxa"/>
            <w:vAlign w:val="center"/>
            <w:tcPrChange w:id="19363" w:author="Στάθης Καπ" w:date="2023-03-03T06:26:00Z">
              <w:tcPr>
                <w:tcW w:w="621" w:type="dxa"/>
                <w:vAlign w:val="bottom"/>
              </w:tcPr>
            </w:tcPrChange>
          </w:tcPr>
          <w:p w14:paraId="5DC264D2" w14:textId="7650DE1A" w:rsidR="00C87CFE" w:rsidRPr="00CD1347" w:rsidRDefault="00C87CFE" w:rsidP="00C87CFE">
            <w:pPr>
              <w:jc w:val="center"/>
              <w:rPr>
                <w:ins w:id="19364" w:author="Στάθης Καπ" w:date="2023-03-03T03:57:00Z"/>
                <w:rFonts w:cstheme="minorHAnsi"/>
                <w:sz w:val="16"/>
                <w:szCs w:val="16"/>
              </w:rPr>
            </w:pPr>
            <w:ins w:id="19365" w:author="Στάθης Καπ" w:date="2023-03-03T06:20:00Z">
              <w:r>
                <w:rPr>
                  <w:rFonts w:ascii="Calibri" w:hAnsi="Calibri" w:cs="Calibri"/>
                  <w:color w:val="000000"/>
                  <w:sz w:val="16"/>
                  <w:szCs w:val="16"/>
                </w:rPr>
                <w:t>0.588</w:t>
              </w:r>
            </w:ins>
          </w:p>
        </w:tc>
        <w:tc>
          <w:tcPr>
            <w:tcW w:w="669" w:type="dxa"/>
            <w:vAlign w:val="center"/>
            <w:tcPrChange w:id="19366" w:author="Στάθης Καπ" w:date="2023-03-03T06:26:00Z">
              <w:tcPr>
                <w:tcW w:w="669" w:type="dxa"/>
                <w:vAlign w:val="center"/>
              </w:tcPr>
            </w:tcPrChange>
          </w:tcPr>
          <w:p w14:paraId="05A2B112" w14:textId="17659039" w:rsidR="00C87CFE" w:rsidRPr="00CD1347" w:rsidRDefault="00C87CFE" w:rsidP="00C87CFE">
            <w:pPr>
              <w:jc w:val="center"/>
              <w:rPr>
                <w:ins w:id="19367" w:author="Στάθης Καπ" w:date="2023-03-03T03:57:00Z"/>
                <w:rFonts w:cstheme="minorHAnsi"/>
                <w:sz w:val="16"/>
                <w:szCs w:val="16"/>
              </w:rPr>
            </w:pPr>
            <w:ins w:id="19368" w:author="Στάθης Καπ" w:date="2023-03-03T06:20:00Z">
              <w:r>
                <w:rPr>
                  <w:rFonts w:ascii="Calibri" w:hAnsi="Calibri" w:cstheme="minorHAnsi"/>
                  <w:color w:val="000000"/>
                  <w:sz w:val="16"/>
                  <w:szCs w:val="16"/>
                </w:rPr>
                <w:t>5.15</w:t>
              </w:r>
            </w:ins>
          </w:p>
        </w:tc>
        <w:tc>
          <w:tcPr>
            <w:tcW w:w="543" w:type="dxa"/>
            <w:vAlign w:val="center"/>
            <w:tcPrChange w:id="19369" w:author="Στάθης Καπ" w:date="2023-03-03T06:26:00Z">
              <w:tcPr>
                <w:tcW w:w="543" w:type="dxa"/>
                <w:vAlign w:val="bottom"/>
              </w:tcPr>
            </w:tcPrChange>
          </w:tcPr>
          <w:p w14:paraId="4D6FBEC7" w14:textId="6249FB8A" w:rsidR="00C87CFE" w:rsidRPr="00CD1347" w:rsidRDefault="00C87CFE" w:rsidP="00C87CFE">
            <w:pPr>
              <w:jc w:val="center"/>
              <w:rPr>
                <w:ins w:id="19370" w:author="Στάθης Καπ" w:date="2023-03-03T03:57:00Z"/>
                <w:rFonts w:cstheme="minorHAnsi"/>
                <w:sz w:val="16"/>
                <w:szCs w:val="16"/>
              </w:rPr>
            </w:pPr>
            <w:ins w:id="19371" w:author="Στάθης Καπ" w:date="2023-03-03T06:20:00Z">
              <w:r>
                <w:rPr>
                  <w:rFonts w:ascii="Calibri" w:hAnsi="Calibri" w:cs="Calibri"/>
                  <w:color w:val="000000"/>
                  <w:sz w:val="16"/>
                  <w:szCs w:val="16"/>
                </w:rPr>
                <w:t>1355</w:t>
              </w:r>
            </w:ins>
          </w:p>
        </w:tc>
        <w:tc>
          <w:tcPr>
            <w:tcW w:w="621" w:type="dxa"/>
            <w:vAlign w:val="center"/>
            <w:tcPrChange w:id="19372" w:author="Στάθης Καπ" w:date="2023-03-03T06:26:00Z">
              <w:tcPr>
                <w:tcW w:w="621" w:type="dxa"/>
                <w:vAlign w:val="bottom"/>
              </w:tcPr>
            </w:tcPrChange>
          </w:tcPr>
          <w:p w14:paraId="52F6BDD2" w14:textId="017E6CBC" w:rsidR="00C87CFE" w:rsidRPr="00CD1347" w:rsidRDefault="00C87CFE" w:rsidP="00C87CFE">
            <w:pPr>
              <w:jc w:val="center"/>
              <w:rPr>
                <w:ins w:id="19373" w:author="Στάθης Καπ" w:date="2023-03-03T03:57:00Z"/>
                <w:rFonts w:cstheme="minorHAnsi"/>
                <w:sz w:val="16"/>
                <w:szCs w:val="16"/>
              </w:rPr>
            </w:pPr>
            <w:ins w:id="19374" w:author="Στάθης Καπ" w:date="2023-03-03T06:20:00Z">
              <w:r>
                <w:rPr>
                  <w:rFonts w:ascii="Calibri" w:hAnsi="Calibri" w:cs="Calibri"/>
                  <w:color w:val="000000"/>
                  <w:sz w:val="16"/>
                  <w:szCs w:val="16"/>
                </w:rPr>
                <w:t>0.283</w:t>
              </w:r>
            </w:ins>
          </w:p>
        </w:tc>
        <w:tc>
          <w:tcPr>
            <w:tcW w:w="669" w:type="dxa"/>
            <w:vAlign w:val="center"/>
            <w:tcPrChange w:id="19375" w:author="Στάθης Καπ" w:date="2023-03-03T06:26:00Z">
              <w:tcPr>
                <w:tcW w:w="669" w:type="dxa"/>
                <w:vAlign w:val="center"/>
              </w:tcPr>
            </w:tcPrChange>
          </w:tcPr>
          <w:p w14:paraId="5EDCFFD9" w14:textId="6A1E16FA" w:rsidR="00C87CFE" w:rsidRPr="00CD1347" w:rsidRDefault="00C87CFE" w:rsidP="00C87CFE">
            <w:pPr>
              <w:jc w:val="center"/>
              <w:rPr>
                <w:ins w:id="19376" w:author="Στάθης Καπ" w:date="2023-03-03T03:57:00Z"/>
                <w:rFonts w:cstheme="minorHAnsi"/>
                <w:sz w:val="16"/>
                <w:szCs w:val="16"/>
              </w:rPr>
            </w:pPr>
            <w:ins w:id="19377" w:author="Στάθης Καπ" w:date="2023-03-03T06:20:00Z">
              <w:r>
                <w:rPr>
                  <w:rFonts w:ascii="Calibri" w:hAnsi="Calibri" w:cstheme="minorHAnsi"/>
                  <w:color w:val="000000"/>
                  <w:sz w:val="16"/>
                  <w:szCs w:val="16"/>
                </w:rPr>
                <w:t>-0.74</w:t>
              </w:r>
            </w:ins>
          </w:p>
        </w:tc>
        <w:tc>
          <w:tcPr>
            <w:tcW w:w="508" w:type="dxa"/>
            <w:vAlign w:val="center"/>
            <w:tcPrChange w:id="19378" w:author="Στάθης Καπ" w:date="2023-03-03T06:26:00Z">
              <w:tcPr>
                <w:tcW w:w="508" w:type="dxa"/>
                <w:vAlign w:val="bottom"/>
              </w:tcPr>
            </w:tcPrChange>
          </w:tcPr>
          <w:p w14:paraId="5F500A83" w14:textId="67191BCB" w:rsidR="00C87CFE" w:rsidRPr="00CD1347" w:rsidRDefault="00C87CFE" w:rsidP="00C87CFE">
            <w:pPr>
              <w:jc w:val="center"/>
              <w:rPr>
                <w:ins w:id="19379" w:author="Στάθης Καπ" w:date="2023-03-03T03:57:00Z"/>
                <w:rFonts w:cstheme="minorHAnsi"/>
                <w:sz w:val="16"/>
                <w:szCs w:val="16"/>
              </w:rPr>
            </w:pPr>
            <w:ins w:id="19380" w:author="Στάθης Καπ" w:date="2023-03-03T06:20:00Z">
              <w:r>
                <w:rPr>
                  <w:rFonts w:ascii="Calibri" w:hAnsi="Calibri" w:cs="Calibri"/>
                  <w:color w:val="000000"/>
                  <w:sz w:val="16"/>
                  <w:szCs w:val="16"/>
                </w:rPr>
                <w:t>1300</w:t>
              </w:r>
            </w:ins>
          </w:p>
        </w:tc>
        <w:tc>
          <w:tcPr>
            <w:tcW w:w="541" w:type="dxa"/>
            <w:vAlign w:val="center"/>
            <w:tcPrChange w:id="19381" w:author="Στάθης Καπ" w:date="2023-03-03T06:26:00Z">
              <w:tcPr>
                <w:tcW w:w="541" w:type="dxa"/>
                <w:vAlign w:val="bottom"/>
              </w:tcPr>
            </w:tcPrChange>
          </w:tcPr>
          <w:p w14:paraId="1CB025E6" w14:textId="0BB51701" w:rsidR="00C87CFE" w:rsidRPr="00CD1347" w:rsidRDefault="00C87CFE" w:rsidP="00C87CFE">
            <w:pPr>
              <w:jc w:val="center"/>
              <w:rPr>
                <w:ins w:id="19382" w:author="Στάθης Καπ" w:date="2023-03-03T03:57:00Z"/>
                <w:rFonts w:cstheme="minorHAnsi"/>
                <w:sz w:val="16"/>
                <w:szCs w:val="16"/>
              </w:rPr>
            </w:pPr>
            <w:ins w:id="19383" w:author="Στάθης Καπ" w:date="2023-03-03T06:20:00Z">
              <w:r>
                <w:rPr>
                  <w:rFonts w:ascii="Calibri" w:hAnsi="Calibri" w:cs="Calibri"/>
                  <w:color w:val="000000"/>
                  <w:sz w:val="16"/>
                  <w:szCs w:val="16"/>
                </w:rPr>
                <w:t>0.215</w:t>
              </w:r>
            </w:ins>
          </w:p>
        </w:tc>
        <w:tc>
          <w:tcPr>
            <w:tcW w:w="589" w:type="dxa"/>
            <w:vAlign w:val="center"/>
            <w:tcPrChange w:id="19384" w:author="Στάθης Καπ" w:date="2023-03-03T06:26:00Z">
              <w:tcPr>
                <w:tcW w:w="589" w:type="dxa"/>
                <w:vAlign w:val="center"/>
              </w:tcPr>
            </w:tcPrChange>
          </w:tcPr>
          <w:p w14:paraId="2CAAA805" w14:textId="3D404852" w:rsidR="00C87CFE" w:rsidRPr="00CD1347" w:rsidRDefault="00C87CFE" w:rsidP="00C87CFE">
            <w:pPr>
              <w:jc w:val="center"/>
              <w:rPr>
                <w:ins w:id="19385" w:author="Στάθης Καπ" w:date="2023-03-03T03:57:00Z"/>
                <w:rFonts w:cstheme="minorHAnsi"/>
                <w:sz w:val="16"/>
                <w:szCs w:val="16"/>
              </w:rPr>
            </w:pPr>
            <w:ins w:id="19386" w:author="Στάθης Καπ" w:date="2023-03-03T06:20:00Z">
              <w:r>
                <w:rPr>
                  <w:rFonts w:ascii="Calibri" w:hAnsi="Calibri" w:cstheme="minorHAnsi"/>
                  <w:color w:val="000000"/>
                  <w:sz w:val="16"/>
                  <w:szCs w:val="16"/>
                </w:rPr>
                <w:t>3.35</w:t>
              </w:r>
            </w:ins>
          </w:p>
        </w:tc>
        <w:tc>
          <w:tcPr>
            <w:tcW w:w="463" w:type="dxa"/>
            <w:vAlign w:val="center"/>
            <w:tcPrChange w:id="19387" w:author="Στάθης Καπ" w:date="2023-03-03T06:26:00Z">
              <w:tcPr>
                <w:tcW w:w="463" w:type="dxa"/>
                <w:vAlign w:val="bottom"/>
              </w:tcPr>
            </w:tcPrChange>
          </w:tcPr>
          <w:p w14:paraId="29FC9BE3" w14:textId="732D5041" w:rsidR="00C87CFE" w:rsidRPr="00CD1347" w:rsidRDefault="00C87CFE" w:rsidP="00C87CFE">
            <w:pPr>
              <w:jc w:val="center"/>
              <w:rPr>
                <w:ins w:id="19388" w:author="Στάθης Καπ" w:date="2023-03-03T03:57:00Z"/>
                <w:rFonts w:cstheme="minorHAnsi"/>
                <w:sz w:val="16"/>
                <w:szCs w:val="16"/>
              </w:rPr>
            </w:pPr>
            <w:ins w:id="19389" w:author="Στάθης Καπ" w:date="2023-03-03T06:20:00Z">
              <w:r>
                <w:rPr>
                  <w:rFonts w:ascii="Calibri" w:hAnsi="Calibri" w:cs="Calibri"/>
                  <w:color w:val="000000"/>
                  <w:sz w:val="16"/>
                  <w:szCs w:val="16"/>
                </w:rPr>
                <w:t>1307</w:t>
              </w:r>
            </w:ins>
          </w:p>
        </w:tc>
        <w:tc>
          <w:tcPr>
            <w:tcW w:w="541" w:type="dxa"/>
            <w:vAlign w:val="center"/>
            <w:tcPrChange w:id="19390" w:author="Στάθης Καπ" w:date="2023-03-03T06:26:00Z">
              <w:tcPr>
                <w:tcW w:w="541" w:type="dxa"/>
                <w:vAlign w:val="bottom"/>
              </w:tcPr>
            </w:tcPrChange>
          </w:tcPr>
          <w:p w14:paraId="5AF525A9" w14:textId="60BCAF2A" w:rsidR="00C87CFE" w:rsidRPr="00CD1347" w:rsidRDefault="00C87CFE" w:rsidP="00C87CFE">
            <w:pPr>
              <w:jc w:val="center"/>
              <w:rPr>
                <w:ins w:id="19391" w:author="Στάθης Καπ" w:date="2023-03-03T03:57:00Z"/>
                <w:rFonts w:cstheme="minorHAnsi"/>
                <w:sz w:val="16"/>
                <w:szCs w:val="16"/>
              </w:rPr>
            </w:pPr>
            <w:ins w:id="19392" w:author="Στάθης Καπ" w:date="2023-03-03T06:20:00Z">
              <w:r>
                <w:rPr>
                  <w:rFonts w:ascii="Calibri" w:hAnsi="Calibri" w:cs="Calibri"/>
                  <w:color w:val="000000"/>
                  <w:sz w:val="16"/>
                  <w:szCs w:val="16"/>
                </w:rPr>
                <w:t>0.213</w:t>
              </w:r>
            </w:ins>
          </w:p>
        </w:tc>
        <w:tc>
          <w:tcPr>
            <w:tcW w:w="589" w:type="dxa"/>
            <w:vAlign w:val="center"/>
            <w:tcPrChange w:id="19393" w:author="Στάθης Καπ" w:date="2023-03-03T06:26:00Z">
              <w:tcPr>
                <w:tcW w:w="589" w:type="dxa"/>
                <w:vAlign w:val="center"/>
              </w:tcPr>
            </w:tcPrChange>
          </w:tcPr>
          <w:p w14:paraId="09B2A834" w14:textId="4198B7B9" w:rsidR="00C87CFE" w:rsidRPr="00CD1347" w:rsidRDefault="00C87CFE" w:rsidP="00C87CFE">
            <w:pPr>
              <w:jc w:val="center"/>
              <w:rPr>
                <w:ins w:id="19394" w:author="Στάθης Καπ" w:date="2023-03-03T03:57:00Z"/>
                <w:rFonts w:cstheme="minorHAnsi"/>
                <w:sz w:val="16"/>
                <w:szCs w:val="16"/>
              </w:rPr>
            </w:pPr>
            <w:ins w:id="19395"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193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97" w:author="Στάθης Καπ" w:date="2023-03-03T03:57:00Z"/>
        </w:trPr>
        <w:tc>
          <w:tcPr>
            <w:tcW w:w="515" w:type="dxa"/>
            <w:tcBorders>
              <w:top w:val="nil"/>
              <w:bottom w:val="nil"/>
              <w:right w:val="single" w:sz="4" w:space="0" w:color="auto"/>
            </w:tcBorders>
            <w:shd w:val="clear" w:color="auto" w:fill="E7E6E6" w:themeFill="background2"/>
            <w:vAlign w:val="bottom"/>
            <w:tcPrChange w:id="19398" w:author="Στάθης Καπ" w:date="2023-03-03T06:26:00Z">
              <w:tcPr>
                <w:tcW w:w="515" w:type="dxa"/>
                <w:vAlign w:val="bottom"/>
              </w:tcPr>
            </w:tcPrChange>
          </w:tcPr>
          <w:p w14:paraId="573E1971" w14:textId="4C6BAA56" w:rsidR="00C87CFE" w:rsidRPr="00CD1347" w:rsidRDefault="00C87CFE" w:rsidP="00C87CFE">
            <w:pPr>
              <w:jc w:val="center"/>
              <w:rPr>
                <w:ins w:id="19399" w:author="Στάθης Καπ" w:date="2023-03-03T03:57:00Z"/>
                <w:sz w:val="16"/>
                <w:szCs w:val="16"/>
              </w:rPr>
            </w:pPr>
            <w:ins w:id="19400" w:author="Στάθης Καπ" w:date="2023-03-03T04:06:00Z">
              <w:r w:rsidRPr="00CD1347">
                <w:rPr>
                  <w:rFonts w:ascii="Calibri" w:hAnsi="Calibri" w:cs="Calibri"/>
                  <w:color w:val="000000"/>
                  <w:sz w:val="16"/>
                  <w:szCs w:val="16"/>
                  <w:rPrChange w:id="19401"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19402" w:author="Στάθης Καπ" w:date="2023-03-03T06:26:00Z">
              <w:tcPr>
                <w:tcW w:w="560" w:type="dxa"/>
              </w:tcPr>
            </w:tcPrChange>
          </w:tcPr>
          <w:p w14:paraId="0462DDBE" w14:textId="46EE7C0D" w:rsidR="00C87CFE" w:rsidRPr="00CD1347" w:rsidRDefault="00C87CFE" w:rsidP="00C87CFE">
            <w:pPr>
              <w:jc w:val="center"/>
              <w:rPr>
                <w:ins w:id="19403" w:author="Στάθης Καπ" w:date="2023-03-03T03:57:00Z"/>
                <w:rFonts w:cstheme="minorHAnsi"/>
                <w:sz w:val="16"/>
                <w:szCs w:val="16"/>
              </w:rPr>
            </w:pPr>
            <w:ins w:id="19404" w:author="Στάθης Καπ" w:date="2023-03-03T06:20:00Z">
              <w:r>
                <w:rPr>
                  <w:rFonts w:ascii="Calibri" w:hAnsi="Calibri" w:cs="Calibri"/>
                  <w:color w:val="000000"/>
                  <w:sz w:val="16"/>
                  <w:szCs w:val="16"/>
                </w:rPr>
                <w:t>1458</w:t>
              </w:r>
            </w:ins>
          </w:p>
        </w:tc>
        <w:tc>
          <w:tcPr>
            <w:tcW w:w="855" w:type="dxa"/>
            <w:vAlign w:val="center"/>
            <w:tcPrChange w:id="19405" w:author="Στάθης Καπ" w:date="2023-03-03T06:26:00Z">
              <w:tcPr>
                <w:tcW w:w="855" w:type="dxa"/>
              </w:tcPr>
            </w:tcPrChange>
          </w:tcPr>
          <w:p w14:paraId="5FE185C2" w14:textId="66907543" w:rsidR="00C87CFE" w:rsidRPr="00CD1347" w:rsidRDefault="00C87CFE" w:rsidP="00C87CFE">
            <w:pPr>
              <w:jc w:val="center"/>
              <w:rPr>
                <w:ins w:id="19406" w:author="Στάθης Καπ" w:date="2023-03-03T03:57:00Z"/>
                <w:rFonts w:cstheme="minorHAnsi"/>
                <w:sz w:val="16"/>
                <w:szCs w:val="16"/>
              </w:rPr>
            </w:pPr>
            <w:ins w:id="19407" w:author="Στάθης Καπ" w:date="2023-03-03T06:20:00Z">
              <w:r>
                <w:rPr>
                  <w:rFonts w:ascii="Calibri" w:hAnsi="Calibri" w:cs="Calibri"/>
                  <w:color w:val="000000"/>
                  <w:sz w:val="16"/>
                  <w:szCs w:val="16"/>
                </w:rPr>
                <w:t>1440</w:t>
              </w:r>
            </w:ins>
          </w:p>
        </w:tc>
        <w:tc>
          <w:tcPr>
            <w:tcW w:w="544" w:type="dxa"/>
            <w:vAlign w:val="center"/>
            <w:tcPrChange w:id="19408" w:author="Στάθης Καπ" w:date="2023-03-03T06:26:00Z">
              <w:tcPr>
                <w:tcW w:w="544" w:type="dxa"/>
                <w:vAlign w:val="bottom"/>
              </w:tcPr>
            </w:tcPrChange>
          </w:tcPr>
          <w:p w14:paraId="69D5451B" w14:textId="52E691EA" w:rsidR="00C87CFE" w:rsidRPr="00CD1347" w:rsidRDefault="00C87CFE" w:rsidP="00C87CFE">
            <w:pPr>
              <w:jc w:val="center"/>
              <w:rPr>
                <w:ins w:id="19409" w:author="Στάθης Καπ" w:date="2023-03-03T03:57:00Z"/>
                <w:rFonts w:cstheme="minorHAnsi"/>
                <w:sz w:val="16"/>
                <w:szCs w:val="16"/>
              </w:rPr>
            </w:pPr>
            <w:ins w:id="19410" w:author="Στάθης Καπ" w:date="2023-03-03T06:20:00Z">
              <w:r>
                <w:rPr>
                  <w:rFonts w:ascii="Calibri" w:hAnsi="Calibri" w:cs="Calibri"/>
                  <w:color w:val="000000"/>
                  <w:sz w:val="16"/>
                  <w:szCs w:val="16"/>
                </w:rPr>
                <w:t>1431</w:t>
              </w:r>
            </w:ins>
          </w:p>
        </w:tc>
        <w:tc>
          <w:tcPr>
            <w:tcW w:w="621" w:type="dxa"/>
            <w:vAlign w:val="center"/>
            <w:tcPrChange w:id="19411" w:author="Στάθης Καπ" w:date="2023-03-03T06:26:00Z">
              <w:tcPr>
                <w:tcW w:w="621" w:type="dxa"/>
                <w:vAlign w:val="bottom"/>
              </w:tcPr>
            </w:tcPrChange>
          </w:tcPr>
          <w:p w14:paraId="35C910A6" w14:textId="184C2729" w:rsidR="00C87CFE" w:rsidRPr="00CD1347" w:rsidRDefault="00C87CFE" w:rsidP="00C87CFE">
            <w:pPr>
              <w:jc w:val="center"/>
              <w:rPr>
                <w:ins w:id="19412" w:author="Στάθης Καπ" w:date="2023-03-03T03:57:00Z"/>
                <w:rFonts w:cstheme="minorHAnsi"/>
                <w:sz w:val="16"/>
                <w:szCs w:val="16"/>
              </w:rPr>
            </w:pPr>
            <w:ins w:id="19413" w:author="Στάθης Καπ" w:date="2023-03-03T06:20:00Z">
              <w:r>
                <w:rPr>
                  <w:rFonts w:ascii="Calibri" w:hAnsi="Calibri" w:cs="Calibri"/>
                  <w:color w:val="000000"/>
                  <w:sz w:val="16"/>
                  <w:szCs w:val="16"/>
                </w:rPr>
                <w:t>0.523</w:t>
              </w:r>
            </w:ins>
          </w:p>
        </w:tc>
        <w:tc>
          <w:tcPr>
            <w:tcW w:w="669" w:type="dxa"/>
            <w:vAlign w:val="center"/>
            <w:tcPrChange w:id="19414" w:author="Στάθης Καπ" w:date="2023-03-03T06:26:00Z">
              <w:tcPr>
                <w:tcW w:w="669" w:type="dxa"/>
                <w:vAlign w:val="center"/>
              </w:tcPr>
            </w:tcPrChange>
          </w:tcPr>
          <w:p w14:paraId="7D908319" w14:textId="3C8712A8" w:rsidR="00C87CFE" w:rsidRPr="00CD1347" w:rsidRDefault="00C87CFE" w:rsidP="00C87CFE">
            <w:pPr>
              <w:jc w:val="center"/>
              <w:rPr>
                <w:ins w:id="19415" w:author="Στάθης Καπ" w:date="2023-03-03T03:57:00Z"/>
                <w:rFonts w:cstheme="minorHAnsi"/>
                <w:sz w:val="16"/>
                <w:szCs w:val="16"/>
              </w:rPr>
            </w:pPr>
            <w:ins w:id="19416" w:author="Στάθης Καπ" w:date="2023-03-03T06:20:00Z">
              <w:r>
                <w:rPr>
                  <w:rFonts w:ascii="Calibri" w:hAnsi="Calibri" w:cstheme="minorHAnsi"/>
                  <w:color w:val="000000"/>
                  <w:sz w:val="16"/>
                  <w:szCs w:val="16"/>
                </w:rPr>
                <w:t>1.85</w:t>
              </w:r>
            </w:ins>
          </w:p>
        </w:tc>
        <w:tc>
          <w:tcPr>
            <w:tcW w:w="543" w:type="dxa"/>
            <w:vAlign w:val="center"/>
            <w:tcPrChange w:id="19417" w:author="Στάθης Καπ" w:date="2023-03-03T06:26:00Z">
              <w:tcPr>
                <w:tcW w:w="543" w:type="dxa"/>
                <w:vAlign w:val="bottom"/>
              </w:tcPr>
            </w:tcPrChange>
          </w:tcPr>
          <w:p w14:paraId="2C024B45" w14:textId="4850B729" w:rsidR="00C87CFE" w:rsidRPr="00CD1347" w:rsidRDefault="00C87CFE" w:rsidP="00C87CFE">
            <w:pPr>
              <w:jc w:val="center"/>
              <w:rPr>
                <w:ins w:id="19418" w:author="Στάθης Καπ" w:date="2023-03-03T03:57:00Z"/>
                <w:rFonts w:cstheme="minorHAnsi"/>
                <w:sz w:val="16"/>
                <w:szCs w:val="16"/>
              </w:rPr>
            </w:pPr>
            <w:ins w:id="19419" w:author="Στάθης Καπ" w:date="2023-03-03T06:20:00Z">
              <w:r>
                <w:rPr>
                  <w:rFonts w:ascii="Calibri" w:hAnsi="Calibri" w:cs="Calibri"/>
                  <w:color w:val="000000"/>
                  <w:sz w:val="16"/>
                  <w:szCs w:val="16"/>
                </w:rPr>
                <w:t>1424</w:t>
              </w:r>
            </w:ins>
          </w:p>
        </w:tc>
        <w:tc>
          <w:tcPr>
            <w:tcW w:w="621" w:type="dxa"/>
            <w:vAlign w:val="center"/>
            <w:tcPrChange w:id="19420" w:author="Στάθης Καπ" w:date="2023-03-03T06:26:00Z">
              <w:tcPr>
                <w:tcW w:w="621" w:type="dxa"/>
                <w:vAlign w:val="bottom"/>
              </w:tcPr>
            </w:tcPrChange>
          </w:tcPr>
          <w:p w14:paraId="6F0E7333" w14:textId="2874E789" w:rsidR="00C87CFE" w:rsidRPr="00CD1347" w:rsidRDefault="00C87CFE" w:rsidP="00C87CFE">
            <w:pPr>
              <w:jc w:val="center"/>
              <w:rPr>
                <w:ins w:id="19421" w:author="Στάθης Καπ" w:date="2023-03-03T03:57:00Z"/>
                <w:rFonts w:cstheme="minorHAnsi"/>
                <w:sz w:val="16"/>
                <w:szCs w:val="16"/>
              </w:rPr>
            </w:pPr>
            <w:ins w:id="19422" w:author="Στάθης Καπ" w:date="2023-03-03T06:20:00Z">
              <w:r>
                <w:rPr>
                  <w:rFonts w:ascii="Calibri" w:hAnsi="Calibri" w:cs="Calibri"/>
                  <w:color w:val="000000"/>
                  <w:sz w:val="16"/>
                  <w:szCs w:val="16"/>
                </w:rPr>
                <w:t>0.247</w:t>
              </w:r>
            </w:ins>
          </w:p>
        </w:tc>
        <w:tc>
          <w:tcPr>
            <w:tcW w:w="669" w:type="dxa"/>
            <w:vAlign w:val="center"/>
            <w:tcPrChange w:id="19423" w:author="Στάθης Καπ" w:date="2023-03-03T06:26:00Z">
              <w:tcPr>
                <w:tcW w:w="669" w:type="dxa"/>
                <w:vAlign w:val="center"/>
              </w:tcPr>
            </w:tcPrChange>
          </w:tcPr>
          <w:p w14:paraId="18666344" w14:textId="27E328DF" w:rsidR="00C87CFE" w:rsidRPr="00CD1347" w:rsidRDefault="00C87CFE" w:rsidP="00C87CFE">
            <w:pPr>
              <w:jc w:val="center"/>
              <w:rPr>
                <w:ins w:id="19424" w:author="Στάθης Καπ" w:date="2023-03-03T03:57:00Z"/>
                <w:rFonts w:cstheme="minorHAnsi"/>
                <w:sz w:val="16"/>
                <w:szCs w:val="16"/>
              </w:rPr>
            </w:pPr>
            <w:ins w:id="19425" w:author="Στάθης Καπ" w:date="2023-03-03T06:20:00Z">
              <w:r>
                <w:rPr>
                  <w:rFonts w:ascii="Calibri" w:hAnsi="Calibri" w:cstheme="minorHAnsi"/>
                  <w:color w:val="000000"/>
                  <w:sz w:val="16"/>
                  <w:szCs w:val="16"/>
                </w:rPr>
                <w:t>0.49</w:t>
              </w:r>
            </w:ins>
          </w:p>
        </w:tc>
        <w:tc>
          <w:tcPr>
            <w:tcW w:w="508" w:type="dxa"/>
            <w:vAlign w:val="center"/>
            <w:tcPrChange w:id="19426" w:author="Στάθης Καπ" w:date="2023-03-03T06:26:00Z">
              <w:tcPr>
                <w:tcW w:w="508" w:type="dxa"/>
                <w:vAlign w:val="bottom"/>
              </w:tcPr>
            </w:tcPrChange>
          </w:tcPr>
          <w:p w14:paraId="2AFAE55F" w14:textId="320B9183" w:rsidR="00C87CFE" w:rsidRPr="00CD1347" w:rsidRDefault="00C87CFE" w:rsidP="00C87CFE">
            <w:pPr>
              <w:jc w:val="center"/>
              <w:rPr>
                <w:ins w:id="19427" w:author="Στάθης Καπ" w:date="2023-03-03T03:57:00Z"/>
                <w:rFonts w:cstheme="minorHAnsi"/>
                <w:sz w:val="16"/>
                <w:szCs w:val="16"/>
              </w:rPr>
            </w:pPr>
            <w:ins w:id="19428" w:author="Στάθης Καπ" w:date="2023-03-03T06:20:00Z">
              <w:r>
                <w:rPr>
                  <w:rFonts w:ascii="Calibri" w:hAnsi="Calibri" w:cs="Calibri"/>
                  <w:color w:val="000000"/>
                  <w:sz w:val="16"/>
                  <w:szCs w:val="16"/>
                </w:rPr>
                <w:t>1396</w:t>
              </w:r>
            </w:ins>
          </w:p>
        </w:tc>
        <w:tc>
          <w:tcPr>
            <w:tcW w:w="541" w:type="dxa"/>
            <w:vAlign w:val="center"/>
            <w:tcPrChange w:id="19429" w:author="Στάθης Καπ" w:date="2023-03-03T06:26:00Z">
              <w:tcPr>
                <w:tcW w:w="541" w:type="dxa"/>
                <w:vAlign w:val="bottom"/>
              </w:tcPr>
            </w:tcPrChange>
          </w:tcPr>
          <w:p w14:paraId="763E33CB" w14:textId="4C87530C" w:rsidR="00C87CFE" w:rsidRPr="00CD1347" w:rsidRDefault="00C87CFE" w:rsidP="00C87CFE">
            <w:pPr>
              <w:jc w:val="center"/>
              <w:rPr>
                <w:ins w:id="19430" w:author="Στάθης Καπ" w:date="2023-03-03T03:57:00Z"/>
                <w:rFonts w:cstheme="minorHAnsi"/>
                <w:sz w:val="16"/>
                <w:szCs w:val="16"/>
              </w:rPr>
            </w:pPr>
            <w:ins w:id="19431" w:author="Στάθης Καπ" w:date="2023-03-03T06:20:00Z">
              <w:r>
                <w:rPr>
                  <w:rFonts w:ascii="Calibri" w:hAnsi="Calibri" w:cs="Calibri"/>
                  <w:color w:val="000000"/>
                  <w:sz w:val="16"/>
                  <w:szCs w:val="16"/>
                </w:rPr>
                <w:t>0.195</w:t>
              </w:r>
            </w:ins>
          </w:p>
        </w:tc>
        <w:tc>
          <w:tcPr>
            <w:tcW w:w="589" w:type="dxa"/>
            <w:vAlign w:val="center"/>
            <w:tcPrChange w:id="19432" w:author="Στάθης Καπ" w:date="2023-03-03T06:26:00Z">
              <w:tcPr>
                <w:tcW w:w="589" w:type="dxa"/>
                <w:vAlign w:val="center"/>
              </w:tcPr>
            </w:tcPrChange>
          </w:tcPr>
          <w:p w14:paraId="4B55DB1F" w14:textId="7E89C70D" w:rsidR="00C87CFE" w:rsidRPr="00CD1347" w:rsidRDefault="00C87CFE" w:rsidP="00C87CFE">
            <w:pPr>
              <w:jc w:val="center"/>
              <w:rPr>
                <w:ins w:id="19433" w:author="Στάθης Καπ" w:date="2023-03-03T03:57:00Z"/>
                <w:rFonts w:cstheme="minorHAnsi"/>
                <w:sz w:val="16"/>
                <w:szCs w:val="16"/>
              </w:rPr>
            </w:pPr>
            <w:ins w:id="19434" w:author="Στάθης Καπ" w:date="2023-03-03T06:20:00Z">
              <w:r>
                <w:rPr>
                  <w:rFonts w:ascii="Calibri" w:hAnsi="Calibri" w:cstheme="minorHAnsi"/>
                  <w:color w:val="000000"/>
                  <w:sz w:val="16"/>
                  <w:szCs w:val="16"/>
                </w:rPr>
                <w:t>2.45</w:t>
              </w:r>
            </w:ins>
          </w:p>
        </w:tc>
        <w:tc>
          <w:tcPr>
            <w:tcW w:w="463" w:type="dxa"/>
            <w:vAlign w:val="center"/>
            <w:tcPrChange w:id="19435" w:author="Στάθης Καπ" w:date="2023-03-03T06:26:00Z">
              <w:tcPr>
                <w:tcW w:w="463" w:type="dxa"/>
                <w:vAlign w:val="bottom"/>
              </w:tcPr>
            </w:tcPrChange>
          </w:tcPr>
          <w:p w14:paraId="37C40F27" w14:textId="33BC322C" w:rsidR="00C87CFE" w:rsidRPr="00CD1347" w:rsidRDefault="00C87CFE" w:rsidP="00C87CFE">
            <w:pPr>
              <w:jc w:val="center"/>
              <w:rPr>
                <w:ins w:id="19436" w:author="Στάθης Καπ" w:date="2023-03-03T03:57:00Z"/>
                <w:rFonts w:cstheme="minorHAnsi"/>
                <w:sz w:val="16"/>
                <w:szCs w:val="16"/>
              </w:rPr>
            </w:pPr>
            <w:ins w:id="19437" w:author="Στάθης Καπ" w:date="2023-03-03T06:20:00Z">
              <w:r>
                <w:rPr>
                  <w:rFonts w:ascii="Calibri" w:hAnsi="Calibri" w:cs="Calibri"/>
                  <w:color w:val="000000"/>
                  <w:sz w:val="16"/>
                  <w:szCs w:val="16"/>
                </w:rPr>
                <w:t>1410</w:t>
              </w:r>
            </w:ins>
          </w:p>
        </w:tc>
        <w:tc>
          <w:tcPr>
            <w:tcW w:w="541" w:type="dxa"/>
            <w:vAlign w:val="center"/>
            <w:tcPrChange w:id="19438" w:author="Στάθης Καπ" w:date="2023-03-03T06:26:00Z">
              <w:tcPr>
                <w:tcW w:w="541" w:type="dxa"/>
                <w:vAlign w:val="bottom"/>
              </w:tcPr>
            </w:tcPrChange>
          </w:tcPr>
          <w:p w14:paraId="77860B4E" w14:textId="2FA1B6FE" w:rsidR="00C87CFE" w:rsidRPr="00CD1347" w:rsidRDefault="00C87CFE" w:rsidP="00C87CFE">
            <w:pPr>
              <w:jc w:val="center"/>
              <w:rPr>
                <w:ins w:id="19439" w:author="Στάθης Καπ" w:date="2023-03-03T03:57:00Z"/>
                <w:rFonts w:cstheme="minorHAnsi"/>
                <w:sz w:val="16"/>
                <w:szCs w:val="16"/>
              </w:rPr>
            </w:pPr>
            <w:ins w:id="19440" w:author="Στάθης Καπ" w:date="2023-03-03T06:20:00Z">
              <w:r>
                <w:rPr>
                  <w:rFonts w:ascii="Calibri" w:hAnsi="Calibri" w:cs="Calibri"/>
                  <w:color w:val="000000"/>
                  <w:sz w:val="16"/>
                  <w:szCs w:val="16"/>
                </w:rPr>
                <w:t>0.337</w:t>
              </w:r>
            </w:ins>
          </w:p>
        </w:tc>
        <w:tc>
          <w:tcPr>
            <w:tcW w:w="589" w:type="dxa"/>
            <w:vAlign w:val="center"/>
            <w:tcPrChange w:id="19441" w:author="Στάθης Καπ" w:date="2023-03-03T06:26:00Z">
              <w:tcPr>
                <w:tcW w:w="589" w:type="dxa"/>
                <w:vAlign w:val="center"/>
              </w:tcPr>
            </w:tcPrChange>
          </w:tcPr>
          <w:p w14:paraId="6C6C9BC1" w14:textId="69F5FA8C" w:rsidR="00C87CFE" w:rsidRPr="00CD1347" w:rsidRDefault="00C87CFE" w:rsidP="00C87CFE">
            <w:pPr>
              <w:jc w:val="center"/>
              <w:rPr>
                <w:ins w:id="19442" w:author="Στάθης Καπ" w:date="2023-03-03T03:57:00Z"/>
                <w:rFonts w:cstheme="minorHAnsi"/>
                <w:sz w:val="16"/>
                <w:szCs w:val="16"/>
              </w:rPr>
            </w:pPr>
            <w:ins w:id="19443"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194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45" w:author="Στάθης Καπ" w:date="2023-03-03T03:57:00Z"/>
        </w:trPr>
        <w:tc>
          <w:tcPr>
            <w:tcW w:w="515" w:type="dxa"/>
            <w:tcBorders>
              <w:top w:val="nil"/>
              <w:bottom w:val="nil"/>
              <w:right w:val="single" w:sz="4" w:space="0" w:color="auto"/>
            </w:tcBorders>
            <w:shd w:val="clear" w:color="auto" w:fill="E7E6E6" w:themeFill="background2"/>
            <w:vAlign w:val="bottom"/>
            <w:tcPrChange w:id="19446" w:author="Στάθης Καπ" w:date="2023-03-03T06:26:00Z">
              <w:tcPr>
                <w:tcW w:w="515" w:type="dxa"/>
                <w:vAlign w:val="bottom"/>
              </w:tcPr>
            </w:tcPrChange>
          </w:tcPr>
          <w:p w14:paraId="261EEF0A" w14:textId="2AAECB46" w:rsidR="00C87CFE" w:rsidRPr="00CD1347" w:rsidRDefault="00C87CFE" w:rsidP="00C87CFE">
            <w:pPr>
              <w:jc w:val="center"/>
              <w:rPr>
                <w:ins w:id="19447" w:author="Στάθης Καπ" w:date="2023-03-03T03:57:00Z"/>
                <w:sz w:val="16"/>
                <w:szCs w:val="16"/>
              </w:rPr>
            </w:pPr>
            <w:ins w:id="19448" w:author="Στάθης Καπ" w:date="2023-03-03T04:06:00Z">
              <w:r w:rsidRPr="00CD1347">
                <w:rPr>
                  <w:rFonts w:ascii="Calibri" w:hAnsi="Calibri" w:cs="Calibri"/>
                  <w:color w:val="000000"/>
                  <w:sz w:val="16"/>
                  <w:szCs w:val="16"/>
                  <w:rPrChange w:id="19449"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19450" w:author="Στάθης Καπ" w:date="2023-03-03T06:26:00Z">
              <w:tcPr>
                <w:tcW w:w="560" w:type="dxa"/>
              </w:tcPr>
            </w:tcPrChange>
          </w:tcPr>
          <w:p w14:paraId="0BC50D88" w14:textId="52D8766F" w:rsidR="00C87CFE" w:rsidRPr="00CD1347" w:rsidRDefault="00C87CFE" w:rsidP="00C87CFE">
            <w:pPr>
              <w:jc w:val="center"/>
              <w:rPr>
                <w:ins w:id="19451" w:author="Στάθης Καπ" w:date="2023-03-03T03:57:00Z"/>
                <w:rFonts w:cstheme="minorHAnsi"/>
                <w:sz w:val="16"/>
                <w:szCs w:val="16"/>
              </w:rPr>
            </w:pPr>
            <w:ins w:id="19452" w:author="Στάθης Καπ" w:date="2023-03-03T06:20:00Z">
              <w:r>
                <w:rPr>
                  <w:rFonts w:ascii="Calibri" w:hAnsi="Calibri" w:cs="Calibri"/>
                  <w:color w:val="000000"/>
                  <w:sz w:val="16"/>
                  <w:szCs w:val="16"/>
                </w:rPr>
                <w:t>1386</w:t>
              </w:r>
            </w:ins>
          </w:p>
        </w:tc>
        <w:tc>
          <w:tcPr>
            <w:tcW w:w="855" w:type="dxa"/>
            <w:vAlign w:val="center"/>
            <w:tcPrChange w:id="19453" w:author="Στάθης Καπ" w:date="2023-03-03T06:26:00Z">
              <w:tcPr>
                <w:tcW w:w="855" w:type="dxa"/>
              </w:tcPr>
            </w:tcPrChange>
          </w:tcPr>
          <w:p w14:paraId="21A4C50B" w14:textId="39DC5396" w:rsidR="00C87CFE" w:rsidRPr="00CD1347" w:rsidRDefault="00C87CFE" w:rsidP="00C87CFE">
            <w:pPr>
              <w:jc w:val="center"/>
              <w:rPr>
                <w:ins w:id="19454" w:author="Στάθης Καπ" w:date="2023-03-03T03:57:00Z"/>
                <w:rFonts w:cstheme="minorHAnsi"/>
                <w:sz w:val="16"/>
                <w:szCs w:val="16"/>
              </w:rPr>
            </w:pPr>
            <w:ins w:id="19455" w:author="Στάθης Καπ" w:date="2023-03-03T06:20:00Z">
              <w:r>
                <w:rPr>
                  <w:rFonts w:ascii="Calibri" w:hAnsi="Calibri" w:cs="Calibri"/>
                  <w:color w:val="000000"/>
                  <w:sz w:val="16"/>
                  <w:szCs w:val="16"/>
                </w:rPr>
                <w:t>1338</w:t>
              </w:r>
            </w:ins>
          </w:p>
        </w:tc>
        <w:tc>
          <w:tcPr>
            <w:tcW w:w="544" w:type="dxa"/>
            <w:vAlign w:val="center"/>
            <w:tcPrChange w:id="19456" w:author="Στάθης Καπ" w:date="2023-03-03T06:26:00Z">
              <w:tcPr>
                <w:tcW w:w="544" w:type="dxa"/>
                <w:vAlign w:val="bottom"/>
              </w:tcPr>
            </w:tcPrChange>
          </w:tcPr>
          <w:p w14:paraId="4927F809" w14:textId="38D6871F" w:rsidR="00C87CFE" w:rsidRPr="00CD1347" w:rsidRDefault="00C87CFE" w:rsidP="00C87CFE">
            <w:pPr>
              <w:jc w:val="center"/>
              <w:rPr>
                <w:ins w:id="19457" w:author="Στάθης Καπ" w:date="2023-03-03T03:57:00Z"/>
                <w:rFonts w:cstheme="minorHAnsi"/>
                <w:sz w:val="16"/>
                <w:szCs w:val="16"/>
              </w:rPr>
            </w:pPr>
            <w:ins w:id="19458" w:author="Στάθης Καπ" w:date="2023-03-03T06:20:00Z">
              <w:r>
                <w:rPr>
                  <w:rFonts w:ascii="Calibri" w:hAnsi="Calibri" w:cs="Calibri"/>
                  <w:color w:val="000000"/>
                  <w:sz w:val="16"/>
                  <w:szCs w:val="16"/>
                </w:rPr>
                <w:t>1324</w:t>
              </w:r>
            </w:ins>
          </w:p>
        </w:tc>
        <w:tc>
          <w:tcPr>
            <w:tcW w:w="621" w:type="dxa"/>
            <w:vAlign w:val="center"/>
            <w:tcPrChange w:id="19459" w:author="Στάθης Καπ" w:date="2023-03-03T06:26:00Z">
              <w:tcPr>
                <w:tcW w:w="621" w:type="dxa"/>
                <w:vAlign w:val="bottom"/>
              </w:tcPr>
            </w:tcPrChange>
          </w:tcPr>
          <w:p w14:paraId="1D633E39" w14:textId="4404DD41" w:rsidR="00C87CFE" w:rsidRPr="00CD1347" w:rsidRDefault="00C87CFE" w:rsidP="00C87CFE">
            <w:pPr>
              <w:jc w:val="center"/>
              <w:rPr>
                <w:ins w:id="19460" w:author="Στάθης Καπ" w:date="2023-03-03T03:57:00Z"/>
                <w:rFonts w:cstheme="minorHAnsi"/>
                <w:sz w:val="16"/>
                <w:szCs w:val="16"/>
              </w:rPr>
            </w:pPr>
            <w:ins w:id="19461" w:author="Στάθης Καπ" w:date="2023-03-03T06:20:00Z">
              <w:r>
                <w:rPr>
                  <w:rFonts w:ascii="Calibri" w:hAnsi="Calibri" w:cs="Calibri"/>
                  <w:color w:val="000000"/>
                  <w:sz w:val="16"/>
                  <w:szCs w:val="16"/>
                </w:rPr>
                <w:t>0.576</w:t>
              </w:r>
            </w:ins>
          </w:p>
        </w:tc>
        <w:tc>
          <w:tcPr>
            <w:tcW w:w="669" w:type="dxa"/>
            <w:vAlign w:val="center"/>
            <w:tcPrChange w:id="19462" w:author="Στάθης Καπ" w:date="2023-03-03T06:26:00Z">
              <w:tcPr>
                <w:tcW w:w="669" w:type="dxa"/>
                <w:vAlign w:val="center"/>
              </w:tcPr>
            </w:tcPrChange>
          </w:tcPr>
          <w:p w14:paraId="0356D917" w14:textId="09A8F0CA" w:rsidR="00C87CFE" w:rsidRPr="00CD1347" w:rsidRDefault="00C87CFE" w:rsidP="00C87CFE">
            <w:pPr>
              <w:jc w:val="center"/>
              <w:rPr>
                <w:ins w:id="19463" w:author="Στάθης Καπ" w:date="2023-03-03T03:57:00Z"/>
                <w:rFonts w:cstheme="minorHAnsi"/>
                <w:sz w:val="16"/>
                <w:szCs w:val="16"/>
              </w:rPr>
            </w:pPr>
            <w:ins w:id="19464" w:author="Στάθης Καπ" w:date="2023-03-03T06:20:00Z">
              <w:r>
                <w:rPr>
                  <w:rFonts w:ascii="Calibri" w:hAnsi="Calibri" w:cstheme="minorHAnsi"/>
                  <w:color w:val="000000"/>
                  <w:sz w:val="16"/>
                  <w:szCs w:val="16"/>
                </w:rPr>
                <w:t>4.47</w:t>
              </w:r>
            </w:ins>
          </w:p>
        </w:tc>
        <w:tc>
          <w:tcPr>
            <w:tcW w:w="543" w:type="dxa"/>
            <w:vAlign w:val="center"/>
            <w:tcPrChange w:id="19465" w:author="Στάθης Καπ" w:date="2023-03-03T06:26:00Z">
              <w:tcPr>
                <w:tcW w:w="543" w:type="dxa"/>
                <w:vAlign w:val="bottom"/>
              </w:tcPr>
            </w:tcPrChange>
          </w:tcPr>
          <w:p w14:paraId="35D30CAA" w14:textId="3BA4981E" w:rsidR="00C87CFE" w:rsidRPr="00CD1347" w:rsidRDefault="00C87CFE" w:rsidP="00C87CFE">
            <w:pPr>
              <w:jc w:val="center"/>
              <w:rPr>
                <w:ins w:id="19466" w:author="Στάθης Καπ" w:date="2023-03-03T03:57:00Z"/>
                <w:rFonts w:cstheme="minorHAnsi"/>
                <w:sz w:val="16"/>
                <w:szCs w:val="16"/>
              </w:rPr>
            </w:pPr>
            <w:ins w:id="19467" w:author="Στάθης Καπ" w:date="2023-03-03T06:20:00Z">
              <w:r>
                <w:rPr>
                  <w:rFonts w:ascii="Calibri" w:hAnsi="Calibri" w:cs="Calibri"/>
                  <w:color w:val="000000"/>
                  <w:sz w:val="16"/>
                  <w:szCs w:val="16"/>
                </w:rPr>
                <w:t>1339</w:t>
              </w:r>
            </w:ins>
          </w:p>
        </w:tc>
        <w:tc>
          <w:tcPr>
            <w:tcW w:w="621" w:type="dxa"/>
            <w:vAlign w:val="center"/>
            <w:tcPrChange w:id="19468" w:author="Στάθης Καπ" w:date="2023-03-03T06:26:00Z">
              <w:tcPr>
                <w:tcW w:w="621" w:type="dxa"/>
                <w:vAlign w:val="bottom"/>
              </w:tcPr>
            </w:tcPrChange>
          </w:tcPr>
          <w:p w14:paraId="7C99B045" w14:textId="42F99FD8" w:rsidR="00C87CFE" w:rsidRPr="00CD1347" w:rsidRDefault="00C87CFE" w:rsidP="00C87CFE">
            <w:pPr>
              <w:jc w:val="center"/>
              <w:rPr>
                <w:ins w:id="19469" w:author="Στάθης Καπ" w:date="2023-03-03T03:57:00Z"/>
                <w:rFonts w:cstheme="minorHAnsi"/>
                <w:sz w:val="16"/>
                <w:szCs w:val="16"/>
              </w:rPr>
            </w:pPr>
            <w:ins w:id="19470" w:author="Στάθης Καπ" w:date="2023-03-03T06:20:00Z">
              <w:r>
                <w:rPr>
                  <w:rFonts w:ascii="Calibri" w:hAnsi="Calibri" w:cs="Calibri"/>
                  <w:color w:val="000000"/>
                  <w:sz w:val="16"/>
                  <w:szCs w:val="16"/>
                </w:rPr>
                <w:t>0.373</w:t>
              </w:r>
            </w:ins>
          </w:p>
        </w:tc>
        <w:tc>
          <w:tcPr>
            <w:tcW w:w="669" w:type="dxa"/>
            <w:vAlign w:val="center"/>
            <w:tcPrChange w:id="19471" w:author="Στάθης Καπ" w:date="2023-03-03T06:26:00Z">
              <w:tcPr>
                <w:tcW w:w="669" w:type="dxa"/>
                <w:vAlign w:val="center"/>
              </w:tcPr>
            </w:tcPrChange>
          </w:tcPr>
          <w:p w14:paraId="2F0C3117" w14:textId="7D75E9FF" w:rsidR="00C87CFE" w:rsidRPr="00CD1347" w:rsidRDefault="00C87CFE" w:rsidP="00C87CFE">
            <w:pPr>
              <w:jc w:val="center"/>
              <w:rPr>
                <w:ins w:id="19472" w:author="Στάθης Καπ" w:date="2023-03-03T03:57:00Z"/>
                <w:rFonts w:cstheme="minorHAnsi"/>
                <w:sz w:val="16"/>
                <w:szCs w:val="16"/>
              </w:rPr>
            </w:pPr>
            <w:ins w:id="19473" w:author="Στάθης Καπ" w:date="2023-03-03T06:20:00Z">
              <w:r>
                <w:rPr>
                  <w:rFonts w:ascii="Calibri" w:hAnsi="Calibri" w:cstheme="minorHAnsi"/>
                  <w:color w:val="000000"/>
                  <w:sz w:val="16"/>
                  <w:szCs w:val="16"/>
                </w:rPr>
                <w:t>-1.13</w:t>
              </w:r>
            </w:ins>
          </w:p>
        </w:tc>
        <w:tc>
          <w:tcPr>
            <w:tcW w:w="508" w:type="dxa"/>
            <w:vAlign w:val="center"/>
            <w:tcPrChange w:id="19474" w:author="Στάθης Καπ" w:date="2023-03-03T06:26:00Z">
              <w:tcPr>
                <w:tcW w:w="508" w:type="dxa"/>
                <w:vAlign w:val="bottom"/>
              </w:tcPr>
            </w:tcPrChange>
          </w:tcPr>
          <w:p w14:paraId="01C41A19" w14:textId="7B67A43B" w:rsidR="00C87CFE" w:rsidRPr="00CD1347" w:rsidRDefault="00C87CFE" w:rsidP="00C87CFE">
            <w:pPr>
              <w:jc w:val="center"/>
              <w:rPr>
                <w:ins w:id="19475" w:author="Στάθης Καπ" w:date="2023-03-03T03:57:00Z"/>
                <w:rFonts w:cstheme="minorHAnsi"/>
                <w:sz w:val="16"/>
                <w:szCs w:val="16"/>
              </w:rPr>
            </w:pPr>
            <w:ins w:id="19476" w:author="Στάθης Καπ" w:date="2023-03-03T06:20:00Z">
              <w:r>
                <w:rPr>
                  <w:rFonts w:ascii="Calibri" w:hAnsi="Calibri" w:cs="Calibri"/>
                  <w:color w:val="000000"/>
                  <w:sz w:val="16"/>
                  <w:szCs w:val="16"/>
                </w:rPr>
                <w:t>1315</w:t>
              </w:r>
            </w:ins>
          </w:p>
        </w:tc>
        <w:tc>
          <w:tcPr>
            <w:tcW w:w="541" w:type="dxa"/>
            <w:vAlign w:val="center"/>
            <w:tcPrChange w:id="19477" w:author="Στάθης Καπ" w:date="2023-03-03T06:26:00Z">
              <w:tcPr>
                <w:tcW w:w="541" w:type="dxa"/>
                <w:vAlign w:val="bottom"/>
              </w:tcPr>
            </w:tcPrChange>
          </w:tcPr>
          <w:p w14:paraId="5B29E348" w14:textId="724756FE" w:rsidR="00C87CFE" w:rsidRPr="00CD1347" w:rsidRDefault="00C87CFE" w:rsidP="00C87CFE">
            <w:pPr>
              <w:jc w:val="center"/>
              <w:rPr>
                <w:ins w:id="19478" w:author="Στάθης Καπ" w:date="2023-03-03T03:57:00Z"/>
                <w:rFonts w:cstheme="minorHAnsi"/>
                <w:sz w:val="16"/>
                <w:szCs w:val="16"/>
              </w:rPr>
            </w:pPr>
            <w:ins w:id="19479" w:author="Στάθης Καπ" w:date="2023-03-03T06:20:00Z">
              <w:r>
                <w:rPr>
                  <w:rFonts w:ascii="Calibri" w:hAnsi="Calibri" w:cs="Calibri"/>
                  <w:color w:val="000000"/>
                  <w:sz w:val="16"/>
                  <w:szCs w:val="16"/>
                </w:rPr>
                <w:t>0.378</w:t>
              </w:r>
            </w:ins>
          </w:p>
        </w:tc>
        <w:tc>
          <w:tcPr>
            <w:tcW w:w="589" w:type="dxa"/>
            <w:vAlign w:val="center"/>
            <w:tcPrChange w:id="19480" w:author="Στάθης Καπ" w:date="2023-03-03T06:26:00Z">
              <w:tcPr>
                <w:tcW w:w="589" w:type="dxa"/>
                <w:vAlign w:val="center"/>
              </w:tcPr>
            </w:tcPrChange>
          </w:tcPr>
          <w:p w14:paraId="710135D2" w14:textId="35E151B3" w:rsidR="00C87CFE" w:rsidRPr="00CD1347" w:rsidRDefault="00C87CFE" w:rsidP="00C87CFE">
            <w:pPr>
              <w:jc w:val="center"/>
              <w:rPr>
                <w:ins w:id="19481" w:author="Στάθης Καπ" w:date="2023-03-03T03:57:00Z"/>
                <w:rFonts w:cstheme="minorHAnsi"/>
                <w:sz w:val="16"/>
                <w:szCs w:val="16"/>
              </w:rPr>
            </w:pPr>
            <w:ins w:id="19482" w:author="Στάθης Καπ" w:date="2023-03-03T06:20:00Z">
              <w:r>
                <w:rPr>
                  <w:rFonts w:ascii="Calibri" w:hAnsi="Calibri" w:cstheme="minorHAnsi"/>
                  <w:color w:val="000000"/>
                  <w:sz w:val="16"/>
                  <w:szCs w:val="16"/>
                </w:rPr>
                <w:t>0.68</w:t>
              </w:r>
            </w:ins>
          </w:p>
        </w:tc>
        <w:tc>
          <w:tcPr>
            <w:tcW w:w="463" w:type="dxa"/>
            <w:vAlign w:val="center"/>
            <w:tcPrChange w:id="19483" w:author="Στάθης Καπ" w:date="2023-03-03T06:26:00Z">
              <w:tcPr>
                <w:tcW w:w="463" w:type="dxa"/>
                <w:vAlign w:val="bottom"/>
              </w:tcPr>
            </w:tcPrChange>
          </w:tcPr>
          <w:p w14:paraId="567AA303" w14:textId="6F8AC5B3" w:rsidR="00C87CFE" w:rsidRPr="00CD1347" w:rsidRDefault="00C87CFE" w:rsidP="00C87CFE">
            <w:pPr>
              <w:jc w:val="center"/>
              <w:rPr>
                <w:ins w:id="19484" w:author="Στάθης Καπ" w:date="2023-03-03T03:57:00Z"/>
                <w:rFonts w:cstheme="minorHAnsi"/>
                <w:sz w:val="16"/>
                <w:szCs w:val="16"/>
              </w:rPr>
            </w:pPr>
            <w:ins w:id="19485" w:author="Στάθης Καπ" w:date="2023-03-03T06:20:00Z">
              <w:r>
                <w:rPr>
                  <w:rFonts w:ascii="Calibri" w:hAnsi="Calibri" w:cs="Calibri"/>
                  <w:color w:val="000000"/>
                  <w:sz w:val="16"/>
                  <w:szCs w:val="16"/>
                </w:rPr>
                <w:t>1271</w:t>
              </w:r>
            </w:ins>
          </w:p>
        </w:tc>
        <w:tc>
          <w:tcPr>
            <w:tcW w:w="541" w:type="dxa"/>
            <w:vAlign w:val="center"/>
            <w:tcPrChange w:id="19486" w:author="Στάθης Καπ" w:date="2023-03-03T06:26:00Z">
              <w:tcPr>
                <w:tcW w:w="541" w:type="dxa"/>
                <w:vAlign w:val="bottom"/>
              </w:tcPr>
            </w:tcPrChange>
          </w:tcPr>
          <w:p w14:paraId="39CC8F52" w14:textId="63B543A5" w:rsidR="00C87CFE" w:rsidRPr="00CD1347" w:rsidRDefault="00C87CFE" w:rsidP="00C87CFE">
            <w:pPr>
              <w:jc w:val="center"/>
              <w:rPr>
                <w:ins w:id="19487" w:author="Στάθης Καπ" w:date="2023-03-03T03:57:00Z"/>
                <w:rFonts w:cstheme="minorHAnsi"/>
                <w:sz w:val="16"/>
                <w:szCs w:val="16"/>
              </w:rPr>
            </w:pPr>
            <w:ins w:id="19488" w:author="Στάθης Καπ" w:date="2023-03-03T06:20:00Z">
              <w:r>
                <w:rPr>
                  <w:rFonts w:ascii="Calibri" w:hAnsi="Calibri" w:cs="Calibri"/>
                  <w:color w:val="000000"/>
                  <w:sz w:val="16"/>
                  <w:szCs w:val="16"/>
                </w:rPr>
                <w:t>0.258</w:t>
              </w:r>
            </w:ins>
          </w:p>
        </w:tc>
        <w:tc>
          <w:tcPr>
            <w:tcW w:w="589" w:type="dxa"/>
            <w:vAlign w:val="center"/>
            <w:tcPrChange w:id="19489" w:author="Στάθης Καπ" w:date="2023-03-03T06:26:00Z">
              <w:tcPr>
                <w:tcW w:w="589" w:type="dxa"/>
                <w:vAlign w:val="center"/>
              </w:tcPr>
            </w:tcPrChange>
          </w:tcPr>
          <w:p w14:paraId="77A2FF79" w14:textId="3BF0FF89" w:rsidR="00C87CFE" w:rsidRPr="00CD1347" w:rsidRDefault="00C87CFE" w:rsidP="00C87CFE">
            <w:pPr>
              <w:jc w:val="center"/>
              <w:rPr>
                <w:ins w:id="19490" w:author="Στάθης Καπ" w:date="2023-03-03T03:57:00Z"/>
                <w:rFonts w:cstheme="minorHAnsi"/>
                <w:sz w:val="16"/>
                <w:szCs w:val="16"/>
              </w:rPr>
            </w:pPr>
            <w:ins w:id="19491"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194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93" w:author="Στάθης Καπ" w:date="2023-03-03T03:57:00Z"/>
        </w:trPr>
        <w:tc>
          <w:tcPr>
            <w:tcW w:w="515" w:type="dxa"/>
            <w:tcBorders>
              <w:top w:val="nil"/>
              <w:bottom w:val="nil"/>
              <w:right w:val="single" w:sz="4" w:space="0" w:color="auto"/>
            </w:tcBorders>
            <w:shd w:val="clear" w:color="auto" w:fill="E7E6E6" w:themeFill="background2"/>
            <w:vAlign w:val="bottom"/>
            <w:tcPrChange w:id="19494" w:author="Στάθης Καπ" w:date="2023-03-03T06:26:00Z">
              <w:tcPr>
                <w:tcW w:w="515" w:type="dxa"/>
                <w:vAlign w:val="bottom"/>
              </w:tcPr>
            </w:tcPrChange>
          </w:tcPr>
          <w:p w14:paraId="18B75E26" w14:textId="7BAAA621" w:rsidR="00C87CFE" w:rsidRPr="00CD1347" w:rsidRDefault="00C87CFE" w:rsidP="00C87CFE">
            <w:pPr>
              <w:jc w:val="center"/>
              <w:rPr>
                <w:ins w:id="19495" w:author="Στάθης Καπ" w:date="2023-03-03T03:57:00Z"/>
                <w:sz w:val="16"/>
                <w:szCs w:val="16"/>
              </w:rPr>
            </w:pPr>
            <w:ins w:id="19496" w:author="Στάθης Καπ" w:date="2023-03-03T04:06:00Z">
              <w:r w:rsidRPr="00CD1347">
                <w:rPr>
                  <w:rFonts w:ascii="Calibri" w:hAnsi="Calibri" w:cs="Calibri"/>
                  <w:color w:val="000000"/>
                  <w:sz w:val="16"/>
                  <w:szCs w:val="16"/>
                  <w:rPrChange w:id="19497"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19498" w:author="Στάθης Καπ" w:date="2023-03-03T06:26:00Z">
              <w:tcPr>
                <w:tcW w:w="560" w:type="dxa"/>
              </w:tcPr>
            </w:tcPrChange>
          </w:tcPr>
          <w:p w14:paraId="4DA385F6" w14:textId="28BB1F9F" w:rsidR="00C87CFE" w:rsidRPr="00CD1347" w:rsidRDefault="00C87CFE" w:rsidP="00C87CFE">
            <w:pPr>
              <w:jc w:val="center"/>
              <w:rPr>
                <w:ins w:id="19499" w:author="Στάθης Καπ" w:date="2023-03-03T03:57:00Z"/>
                <w:rFonts w:cstheme="minorHAnsi"/>
                <w:sz w:val="16"/>
                <w:szCs w:val="16"/>
              </w:rPr>
            </w:pPr>
            <w:ins w:id="19500" w:author="Στάθης Καπ" w:date="2023-03-03T06:20:00Z">
              <w:r>
                <w:rPr>
                  <w:rFonts w:ascii="Calibri" w:hAnsi="Calibri" w:cs="Calibri"/>
                  <w:color w:val="000000"/>
                  <w:sz w:val="16"/>
                  <w:szCs w:val="16"/>
                </w:rPr>
                <w:t>1450</w:t>
              </w:r>
            </w:ins>
          </w:p>
        </w:tc>
        <w:tc>
          <w:tcPr>
            <w:tcW w:w="855" w:type="dxa"/>
            <w:vAlign w:val="center"/>
            <w:tcPrChange w:id="19501" w:author="Στάθης Καπ" w:date="2023-03-03T06:26:00Z">
              <w:tcPr>
                <w:tcW w:w="855" w:type="dxa"/>
              </w:tcPr>
            </w:tcPrChange>
          </w:tcPr>
          <w:p w14:paraId="15570403" w14:textId="27837D31" w:rsidR="00C87CFE" w:rsidRPr="00CD1347" w:rsidRDefault="00C87CFE" w:rsidP="00C87CFE">
            <w:pPr>
              <w:jc w:val="center"/>
              <w:rPr>
                <w:ins w:id="19502" w:author="Στάθης Καπ" w:date="2023-03-03T03:57:00Z"/>
                <w:rFonts w:cstheme="minorHAnsi"/>
                <w:sz w:val="16"/>
                <w:szCs w:val="16"/>
              </w:rPr>
            </w:pPr>
            <w:ins w:id="19503" w:author="Στάθης Καπ" w:date="2023-03-03T06:20:00Z">
              <w:r>
                <w:rPr>
                  <w:rFonts w:ascii="Calibri" w:hAnsi="Calibri" w:cs="Calibri"/>
                  <w:color w:val="000000"/>
                  <w:sz w:val="16"/>
                  <w:szCs w:val="16"/>
                </w:rPr>
                <w:t>1401</w:t>
              </w:r>
            </w:ins>
          </w:p>
        </w:tc>
        <w:tc>
          <w:tcPr>
            <w:tcW w:w="544" w:type="dxa"/>
            <w:vAlign w:val="center"/>
            <w:tcPrChange w:id="19504" w:author="Στάθης Καπ" w:date="2023-03-03T06:26:00Z">
              <w:tcPr>
                <w:tcW w:w="544" w:type="dxa"/>
                <w:vAlign w:val="bottom"/>
              </w:tcPr>
            </w:tcPrChange>
          </w:tcPr>
          <w:p w14:paraId="4641B22B" w14:textId="4C786090" w:rsidR="00C87CFE" w:rsidRPr="00CD1347" w:rsidRDefault="00C87CFE" w:rsidP="00C87CFE">
            <w:pPr>
              <w:jc w:val="center"/>
              <w:rPr>
                <w:ins w:id="19505" w:author="Στάθης Καπ" w:date="2023-03-03T03:57:00Z"/>
                <w:rFonts w:cstheme="minorHAnsi"/>
                <w:sz w:val="16"/>
                <w:szCs w:val="16"/>
              </w:rPr>
            </w:pPr>
            <w:ins w:id="19506" w:author="Στάθης Καπ" w:date="2023-03-03T06:20:00Z">
              <w:r>
                <w:rPr>
                  <w:rFonts w:ascii="Calibri" w:hAnsi="Calibri" w:cs="Calibri"/>
                  <w:color w:val="000000"/>
                  <w:sz w:val="16"/>
                  <w:szCs w:val="16"/>
                </w:rPr>
                <w:t>1380</w:t>
              </w:r>
            </w:ins>
          </w:p>
        </w:tc>
        <w:tc>
          <w:tcPr>
            <w:tcW w:w="621" w:type="dxa"/>
            <w:vAlign w:val="center"/>
            <w:tcPrChange w:id="19507" w:author="Στάθης Καπ" w:date="2023-03-03T06:26:00Z">
              <w:tcPr>
                <w:tcW w:w="621" w:type="dxa"/>
                <w:vAlign w:val="bottom"/>
              </w:tcPr>
            </w:tcPrChange>
          </w:tcPr>
          <w:p w14:paraId="615CF59C" w14:textId="1AB991F3" w:rsidR="00C87CFE" w:rsidRPr="00CD1347" w:rsidRDefault="00C87CFE" w:rsidP="00C87CFE">
            <w:pPr>
              <w:jc w:val="center"/>
              <w:rPr>
                <w:ins w:id="19508" w:author="Στάθης Καπ" w:date="2023-03-03T03:57:00Z"/>
                <w:rFonts w:cstheme="minorHAnsi"/>
                <w:sz w:val="16"/>
                <w:szCs w:val="16"/>
              </w:rPr>
            </w:pPr>
            <w:ins w:id="19509" w:author="Στάθης Καπ" w:date="2023-03-03T06:20:00Z">
              <w:r>
                <w:rPr>
                  <w:rFonts w:ascii="Calibri" w:hAnsi="Calibri" w:cs="Calibri"/>
                  <w:color w:val="000000"/>
                  <w:sz w:val="16"/>
                  <w:szCs w:val="16"/>
                </w:rPr>
                <w:t>0.422</w:t>
              </w:r>
            </w:ins>
          </w:p>
        </w:tc>
        <w:tc>
          <w:tcPr>
            <w:tcW w:w="669" w:type="dxa"/>
            <w:vAlign w:val="center"/>
            <w:tcPrChange w:id="19510" w:author="Στάθης Καπ" w:date="2023-03-03T06:26:00Z">
              <w:tcPr>
                <w:tcW w:w="669" w:type="dxa"/>
                <w:vAlign w:val="center"/>
              </w:tcPr>
            </w:tcPrChange>
          </w:tcPr>
          <w:p w14:paraId="46474148" w14:textId="5C20CBCD" w:rsidR="00C87CFE" w:rsidRPr="00CD1347" w:rsidRDefault="00C87CFE" w:rsidP="00C87CFE">
            <w:pPr>
              <w:jc w:val="center"/>
              <w:rPr>
                <w:ins w:id="19511" w:author="Στάθης Καπ" w:date="2023-03-03T03:57:00Z"/>
                <w:rFonts w:cstheme="minorHAnsi"/>
                <w:sz w:val="16"/>
                <w:szCs w:val="16"/>
              </w:rPr>
            </w:pPr>
            <w:ins w:id="19512" w:author="Στάθης Καπ" w:date="2023-03-03T06:20:00Z">
              <w:r>
                <w:rPr>
                  <w:rFonts w:ascii="Calibri" w:hAnsi="Calibri" w:cstheme="minorHAnsi"/>
                  <w:color w:val="000000"/>
                  <w:sz w:val="16"/>
                  <w:szCs w:val="16"/>
                </w:rPr>
                <w:t>4.83</w:t>
              </w:r>
            </w:ins>
          </w:p>
        </w:tc>
        <w:tc>
          <w:tcPr>
            <w:tcW w:w="543" w:type="dxa"/>
            <w:vAlign w:val="center"/>
            <w:tcPrChange w:id="19513" w:author="Στάθης Καπ" w:date="2023-03-03T06:26:00Z">
              <w:tcPr>
                <w:tcW w:w="543" w:type="dxa"/>
                <w:vAlign w:val="bottom"/>
              </w:tcPr>
            </w:tcPrChange>
          </w:tcPr>
          <w:p w14:paraId="36A0384E" w14:textId="741D05E0" w:rsidR="00C87CFE" w:rsidRPr="00CD1347" w:rsidRDefault="00C87CFE" w:rsidP="00C87CFE">
            <w:pPr>
              <w:jc w:val="center"/>
              <w:rPr>
                <w:ins w:id="19514" w:author="Στάθης Καπ" w:date="2023-03-03T03:57:00Z"/>
                <w:rFonts w:cstheme="minorHAnsi"/>
                <w:sz w:val="16"/>
                <w:szCs w:val="16"/>
              </w:rPr>
            </w:pPr>
            <w:ins w:id="19515" w:author="Στάθης Καπ" w:date="2023-03-03T06:20:00Z">
              <w:r>
                <w:rPr>
                  <w:rFonts w:ascii="Calibri" w:hAnsi="Calibri" w:cs="Calibri"/>
                  <w:color w:val="000000"/>
                  <w:sz w:val="16"/>
                  <w:szCs w:val="16"/>
                </w:rPr>
                <w:t>1378</w:t>
              </w:r>
            </w:ins>
          </w:p>
        </w:tc>
        <w:tc>
          <w:tcPr>
            <w:tcW w:w="621" w:type="dxa"/>
            <w:vAlign w:val="center"/>
            <w:tcPrChange w:id="19516" w:author="Στάθης Καπ" w:date="2023-03-03T06:26:00Z">
              <w:tcPr>
                <w:tcW w:w="621" w:type="dxa"/>
                <w:vAlign w:val="bottom"/>
              </w:tcPr>
            </w:tcPrChange>
          </w:tcPr>
          <w:p w14:paraId="3B9CD750" w14:textId="361C2460" w:rsidR="00C87CFE" w:rsidRPr="00CD1347" w:rsidRDefault="00C87CFE" w:rsidP="00C87CFE">
            <w:pPr>
              <w:jc w:val="center"/>
              <w:rPr>
                <w:ins w:id="19517" w:author="Στάθης Καπ" w:date="2023-03-03T03:57:00Z"/>
                <w:rFonts w:cstheme="minorHAnsi"/>
                <w:sz w:val="16"/>
                <w:szCs w:val="16"/>
              </w:rPr>
            </w:pPr>
            <w:ins w:id="19518" w:author="Στάθης Καπ" w:date="2023-03-03T06:20:00Z">
              <w:r>
                <w:rPr>
                  <w:rFonts w:ascii="Calibri" w:hAnsi="Calibri" w:cs="Calibri"/>
                  <w:color w:val="000000"/>
                  <w:sz w:val="16"/>
                  <w:szCs w:val="16"/>
                </w:rPr>
                <w:t>0.288</w:t>
              </w:r>
            </w:ins>
          </w:p>
        </w:tc>
        <w:tc>
          <w:tcPr>
            <w:tcW w:w="669" w:type="dxa"/>
            <w:vAlign w:val="center"/>
            <w:tcPrChange w:id="19519" w:author="Στάθης Καπ" w:date="2023-03-03T06:26:00Z">
              <w:tcPr>
                <w:tcW w:w="669" w:type="dxa"/>
                <w:vAlign w:val="center"/>
              </w:tcPr>
            </w:tcPrChange>
          </w:tcPr>
          <w:p w14:paraId="0AFCDCC6" w14:textId="70AC5821" w:rsidR="00C87CFE" w:rsidRPr="00CD1347" w:rsidRDefault="00C87CFE" w:rsidP="00C87CFE">
            <w:pPr>
              <w:jc w:val="center"/>
              <w:rPr>
                <w:ins w:id="19520" w:author="Στάθης Καπ" w:date="2023-03-03T03:57:00Z"/>
                <w:rFonts w:cstheme="minorHAnsi"/>
                <w:sz w:val="16"/>
                <w:szCs w:val="16"/>
              </w:rPr>
            </w:pPr>
            <w:ins w:id="19521" w:author="Στάθης Καπ" w:date="2023-03-03T06:20:00Z">
              <w:r>
                <w:rPr>
                  <w:rFonts w:ascii="Calibri" w:hAnsi="Calibri" w:cstheme="minorHAnsi"/>
                  <w:color w:val="000000"/>
                  <w:sz w:val="16"/>
                  <w:szCs w:val="16"/>
                </w:rPr>
                <w:t>0.14</w:t>
              </w:r>
            </w:ins>
          </w:p>
        </w:tc>
        <w:tc>
          <w:tcPr>
            <w:tcW w:w="508" w:type="dxa"/>
            <w:vAlign w:val="center"/>
            <w:tcPrChange w:id="19522" w:author="Στάθης Καπ" w:date="2023-03-03T06:26:00Z">
              <w:tcPr>
                <w:tcW w:w="508" w:type="dxa"/>
                <w:vAlign w:val="bottom"/>
              </w:tcPr>
            </w:tcPrChange>
          </w:tcPr>
          <w:p w14:paraId="21AE6110" w14:textId="757AFACE" w:rsidR="00C87CFE" w:rsidRPr="00CD1347" w:rsidRDefault="00C87CFE" w:rsidP="00C87CFE">
            <w:pPr>
              <w:jc w:val="center"/>
              <w:rPr>
                <w:ins w:id="19523" w:author="Στάθης Καπ" w:date="2023-03-03T03:57:00Z"/>
                <w:rFonts w:cstheme="minorHAnsi"/>
                <w:sz w:val="16"/>
                <w:szCs w:val="16"/>
              </w:rPr>
            </w:pPr>
            <w:ins w:id="19524" w:author="Στάθης Καπ" w:date="2023-03-03T06:20:00Z">
              <w:r>
                <w:rPr>
                  <w:rFonts w:ascii="Calibri" w:hAnsi="Calibri" w:cs="Calibri"/>
                  <w:color w:val="000000"/>
                  <w:sz w:val="16"/>
                  <w:szCs w:val="16"/>
                </w:rPr>
                <w:t>1349</w:t>
              </w:r>
            </w:ins>
          </w:p>
        </w:tc>
        <w:tc>
          <w:tcPr>
            <w:tcW w:w="541" w:type="dxa"/>
            <w:vAlign w:val="center"/>
            <w:tcPrChange w:id="19525" w:author="Στάθης Καπ" w:date="2023-03-03T06:26:00Z">
              <w:tcPr>
                <w:tcW w:w="541" w:type="dxa"/>
                <w:vAlign w:val="bottom"/>
              </w:tcPr>
            </w:tcPrChange>
          </w:tcPr>
          <w:p w14:paraId="39CE6114" w14:textId="0A558886" w:rsidR="00C87CFE" w:rsidRPr="00CD1347" w:rsidRDefault="00C87CFE" w:rsidP="00C87CFE">
            <w:pPr>
              <w:jc w:val="center"/>
              <w:rPr>
                <w:ins w:id="19526" w:author="Στάθης Καπ" w:date="2023-03-03T03:57:00Z"/>
                <w:rFonts w:cstheme="minorHAnsi"/>
                <w:sz w:val="16"/>
                <w:szCs w:val="16"/>
              </w:rPr>
            </w:pPr>
            <w:ins w:id="19527" w:author="Στάθης Καπ" w:date="2023-03-03T06:20:00Z">
              <w:r>
                <w:rPr>
                  <w:rFonts w:ascii="Calibri" w:hAnsi="Calibri" w:cs="Calibri"/>
                  <w:color w:val="000000"/>
                  <w:sz w:val="16"/>
                  <w:szCs w:val="16"/>
                </w:rPr>
                <w:t>0.275</w:t>
              </w:r>
            </w:ins>
          </w:p>
        </w:tc>
        <w:tc>
          <w:tcPr>
            <w:tcW w:w="589" w:type="dxa"/>
            <w:vAlign w:val="center"/>
            <w:tcPrChange w:id="19528" w:author="Στάθης Καπ" w:date="2023-03-03T06:26:00Z">
              <w:tcPr>
                <w:tcW w:w="589" w:type="dxa"/>
                <w:vAlign w:val="center"/>
              </w:tcPr>
            </w:tcPrChange>
          </w:tcPr>
          <w:p w14:paraId="3D6F13EF" w14:textId="0E63425E" w:rsidR="00C87CFE" w:rsidRPr="00CD1347" w:rsidRDefault="00C87CFE" w:rsidP="00C87CFE">
            <w:pPr>
              <w:jc w:val="center"/>
              <w:rPr>
                <w:ins w:id="19529" w:author="Στάθης Καπ" w:date="2023-03-03T03:57:00Z"/>
                <w:rFonts w:cstheme="minorHAnsi"/>
                <w:sz w:val="16"/>
                <w:szCs w:val="16"/>
              </w:rPr>
            </w:pPr>
            <w:ins w:id="19530" w:author="Στάθης Καπ" w:date="2023-03-03T06:20:00Z">
              <w:r>
                <w:rPr>
                  <w:rFonts w:ascii="Calibri" w:hAnsi="Calibri" w:cstheme="minorHAnsi"/>
                  <w:color w:val="000000"/>
                  <w:sz w:val="16"/>
                  <w:szCs w:val="16"/>
                </w:rPr>
                <w:t>2.25</w:t>
              </w:r>
            </w:ins>
          </w:p>
        </w:tc>
        <w:tc>
          <w:tcPr>
            <w:tcW w:w="463" w:type="dxa"/>
            <w:vAlign w:val="center"/>
            <w:tcPrChange w:id="19531" w:author="Στάθης Καπ" w:date="2023-03-03T06:26:00Z">
              <w:tcPr>
                <w:tcW w:w="463" w:type="dxa"/>
                <w:vAlign w:val="bottom"/>
              </w:tcPr>
            </w:tcPrChange>
          </w:tcPr>
          <w:p w14:paraId="695C7F3B" w14:textId="3EF167B6" w:rsidR="00C87CFE" w:rsidRPr="00CD1347" w:rsidRDefault="00C87CFE" w:rsidP="00C87CFE">
            <w:pPr>
              <w:jc w:val="center"/>
              <w:rPr>
                <w:ins w:id="19532" w:author="Στάθης Καπ" w:date="2023-03-03T03:57:00Z"/>
                <w:rFonts w:cstheme="minorHAnsi"/>
                <w:sz w:val="16"/>
                <w:szCs w:val="16"/>
              </w:rPr>
            </w:pPr>
            <w:ins w:id="19533" w:author="Στάθης Καπ" w:date="2023-03-03T06:20:00Z">
              <w:r>
                <w:rPr>
                  <w:rFonts w:ascii="Calibri" w:hAnsi="Calibri" w:cs="Calibri"/>
                  <w:color w:val="000000"/>
                  <w:sz w:val="16"/>
                  <w:szCs w:val="16"/>
                </w:rPr>
                <w:t>1399</w:t>
              </w:r>
            </w:ins>
          </w:p>
        </w:tc>
        <w:tc>
          <w:tcPr>
            <w:tcW w:w="541" w:type="dxa"/>
            <w:vAlign w:val="center"/>
            <w:tcPrChange w:id="19534" w:author="Στάθης Καπ" w:date="2023-03-03T06:26:00Z">
              <w:tcPr>
                <w:tcW w:w="541" w:type="dxa"/>
                <w:vAlign w:val="bottom"/>
              </w:tcPr>
            </w:tcPrChange>
          </w:tcPr>
          <w:p w14:paraId="1C89D83F" w14:textId="6B5B2605" w:rsidR="00C87CFE" w:rsidRPr="00CD1347" w:rsidRDefault="00C87CFE" w:rsidP="00C87CFE">
            <w:pPr>
              <w:jc w:val="center"/>
              <w:rPr>
                <w:ins w:id="19535" w:author="Στάθης Καπ" w:date="2023-03-03T03:57:00Z"/>
                <w:rFonts w:cstheme="minorHAnsi"/>
                <w:sz w:val="16"/>
                <w:szCs w:val="16"/>
              </w:rPr>
            </w:pPr>
            <w:ins w:id="19536" w:author="Στάθης Καπ" w:date="2023-03-03T06:20:00Z">
              <w:r>
                <w:rPr>
                  <w:rFonts w:ascii="Calibri" w:hAnsi="Calibri" w:cs="Calibri"/>
                  <w:color w:val="000000"/>
                  <w:sz w:val="16"/>
                  <w:szCs w:val="16"/>
                </w:rPr>
                <w:t>0.334</w:t>
              </w:r>
            </w:ins>
          </w:p>
        </w:tc>
        <w:tc>
          <w:tcPr>
            <w:tcW w:w="589" w:type="dxa"/>
            <w:vAlign w:val="center"/>
            <w:tcPrChange w:id="19537" w:author="Στάθης Καπ" w:date="2023-03-03T06:26:00Z">
              <w:tcPr>
                <w:tcW w:w="589" w:type="dxa"/>
                <w:vAlign w:val="center"/>
              </w:tcPr>
            </w:tcPrChange>
          </w:tcPr>
          <w:p w14:paraId="6F39AC3F" w14:textId="22CE6C4E" w:rsidR="00C87CFE" w:rsidRPr="00CD1347" w:rsidRDefault="00C87CFE" w:rsidP="00C87CFE">
            <w:pPr>
              <w:jc w:val="center"/>
              <w:rPr>
                <w:ins w:id="19538" w:author="Στάθης Καπ" w:date="2023-03-03T03:57:00Z"/>
                <w:rFonts w:cstheme="minorHAnsi"/>
                <w:sz w:val="16"/>
                <w:szCs w:val="16"/>
              </w:rPr>
            </w:pPr>
            <w:ins w:id="19539"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195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41" w:author="Στάθης Καπ" w:date="2023-03-03T03:57:00Z"/>
        </w:trPr>
        <w:tc>
          <w:tcPr>
            <w:tcW w:w="515" w:type="dxa"/>
            <w:tcBorders>
              <w:top w:val="nil"/>
              <w:bottom w:val="nil"/>
              <w:right w:val="single" w:sz="4" w:space="0" w:color="auto"/>
            </w:tcBorders>
            <w:shd w:val="clear" w:color="auto" w:fill="E7E6E6" w:themeFill="background2"/>
            <w:vAlign w:val="bottom"/>
            <w:tcPrChange w:id="19542" w:author="Στάθης Καπ" w:date="2023-03-03T06:26:00Z">
              <w:tcPr>
                <w:tcW w:w="515" w:type="dxa"/>
                <w:vAlign w:val="bottom"/>
              </w:tcPr>
            </w:tcPrChange>
          </w:tcPr>
          <w:p w14:paraId="7F33ABDC" w14:textId="3550346C" w:rsidR="00C87CFE" w:rsidRPr="00CD1347" w:rsidRDefault="00C87CFE" w:rsidP="00C87CFE">
            <w:pPr>
              <w:jc w:val="center"/>
              <w:rPr>
                <w:ins w:id="19543" w:author="Στάθης Καπ" w:date="2023-03-03T03:57:00Z"/>
                <w:sz w:val="16"/>
                <w:szCs w:val="16"/>
              </w:rPr>
            </w:pPr>
            <w:ins w:id="19544" w:author="Στάθης Καπ" w:date="2023-03-03T04:06:00Z">
              <w:r w:rsidRPr="00CD1347">
                <w:rPr>
                  <w:rFonts w:ascii="Calibri" w:hAnsi="Calibri" w:cs="Calibri"/>
                  <w:color w:val="000000"/>
                  <w:sz w:val="16"/>
                  <w:szCs w:val="16"/>
                  <w:rPrChange w:id="19545"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19546" w:author="Στάθης Καπ" w:date="2023-03-03T06:26:00Z">
              <w:tcPr>
                <w:tcW w:w="560" w:type="dxa"/>
              </w:tcPr>
            </w:tcPrChange>
          </w:tcPr>
          <w:p w14:paraId="7C551C24" w14:textId="5FD37CDF" w:rsidR="00C87CFE" w:rsidRPr="00CD1347" w:rsidRDefault="00C87CFE" w:rsidP="00C87CFE">
            <w:pPr>
              <w:jc w:val="center"/>
              <w:rPr>
                <w:ins w:id="19547" w:author="Στάθης Καπ" w:date="2023-03-03T03:57:00Z"/>
                <w:rFonts w:cstheme="minorHAnsi"/>
                <w:sz w:val="16"/>
                <w:szCs w:val="16"/>
              </w:rPr>
            </w:pPr>
            <w:ins w:id="19548" w:author="Στάθης Καπ" w:date="2023-03-03T06:20:00Z">
              <w:r>
                <w:rPr>
                  <w:rFonts w:ascii="Calibri" w:hAnsi="Calibri" w:cs="Calibri"/>
                  <w:color w:val="000000"/>
                  <w:sz w:val="16"/>
                  <w:szCs w:val="16"/>
                </w:rPr>
                <w:t>1458</w:t>
              </w:r>
            </w:ins>
          </w:p>
        </w:tc>
        <w:tc>
          <w:tcPr>
            <w:tcW w:w="855" w:type="dxa"/>
            <w:vAlign w:val="center"/>
            <w:tcPrChange w:id="19549" w:author="Στάθης Καπ" w:date="2023-03-03T06:26:00Z">
              <w:tcPr>
                <w:tcW w:w="855" w:type="dxa"/>
              </w:tcPr>
            </w:tcPrChange>
          </w:tcPr>
          <w:p w14:paraId="68258FC8" w14:textId="3DCBFFEF" w:rsidR="00C87CFE" w:rsidRPr="00CD1347" w:rsidRDefault="00C87CFE" w:rsidP="00C87CFE">
            <w:pPr>
              <w:jc w:val="center"/>
              <w:rPr>
                <w:ins w:id="19550" w:author="Στάθης Καπ" w:date="2023-03-03T03:57:00Z"/>
                <w:rFonts w:cstheme="minorHAnsi"/>
                <w:sz w:val="16"/>
                <w:szCs w:val="16"/>
              </w:rPr>
            </w:pPr>
            <w:ins w:id="19551" w:author="Στάθης Καπ" w:date="2023-03-03T06:20:00Z">
              <w:r>
                <w:rPr>
                  <w:rFonts w:ascii="Calibri" w:hAnsi="Calibri" w:cs="Calibri"/>
                  <w:color w:val="000000"/>
                  <w:sz w:val="16"/>
                  <w:szCs w:val="16"/>
                </w:rPr>
                <w:t>1428</w:t>
              </w:r>
            </w:ins>
          </w:p>
        </w:tc>
        <w:tc>
          <w:tcPr>
            <w:tcW w:w="544" w:type="dxa"/>
            <w:vAlign w:val="center"/>
            <w:tcPrChange w:id="19552" w:author="Στάθης Καπ" w:date="2023-03-03T06:26:00Z">
              <w:tcPr>
                <w:tcW w:w="544" w:type="dxa"/>
                <w:vAlign w:val="bottom"/>
              </w:tcPr>
            </w:tcPrChange>
          </w:tcPr>
          <w:p w14:paraId="0409CB7E" w14:textId="17E87423" w:rsidR="00C87CFE" w:rsidRPr="00CD1347" w:rsidRDefault="00C87CFE" w:rsidP="00C87CFE">
            <w:pPr>
              <w:jc w:val="center"/>
              <w:rPr>
                <w:ins w:id="19553" w:author="Στάθης Καπ" w:date="2023-03-03T03:57:00Z"/>
                <w:rFonts w:cstheme="minorHAnsi"/>
                <w:sz w:val="16"/>
                <w:szCs w:val="16"/>
              </w:rPr>
            </w:pPr>
            <w:ins w:id="19554" w:author="Στάθης Καπ" w:date="2023-03-03T06:20:00Z">
              <w:r>
                <w:rPr>
                  <w:rFonts w:ascii="Calibri" w:hAnsi="Calibri" w:cs="Calibri"/>
                  <w:color w:val="000000"/>
                  <w:sz w:val="16"/>
                  <w:szCs w:val="16"/>
                </w:rPr>
                <w:t>1417</w:t>
              </w:r>
            </w:ins>
          </w:p>
        </w:tc>
        <w:tc>
          <w:tcPr>
            <w:tcW w:w="621" w:type="dxa"/>
            <w:vAlign w:val="center"/>
            <w:tcPrChange w:id="19555" w:author="Στάθης Καπ" w:date="2023-03-03T06:26:00Z">
              <w:tcPr>
                <w:tcW w:w="621" w:type="dxa"/>
                <w:vAlign w:val="bottom"/>
              </w:tcPr>
            </w:tcPrChange>
          </w:tcPr>
          <w:p w14:paraId="06D06077" w14:textId="0C470979" w:rsidR="00C87CFE" w:rsidRPr="00CD1347" w:rsidRDefault="00C87CFE" w:rsidP="00C87CFE">
            <w:pPr>
              <w:jc w:val="center"/>
              <w:rPr>
                <w:ins w:id="19556" w:author="Στάθης Καπ" w:date="2023-03-03T03:57:00Z"/>
                <w:rFonts w:cstheme="minorHAnsi"/>
                <w:sz w:val="16"/>
                <w:szCs w:val="16"/>
              </w:rPr>
            </w:pPr>
            <w:ins w:id="19557" w:author="Στάθης Καπ" w:date="2023-03-03T06:20:00Z">
              <w:r>
                <w:rPr>
                  <w:rFonts w:ascii="Calibri" w:hAnsi="Calibri" w:cs="Calibri"/>
                  <w:color w:val="000000"/>
                  <w:sz w:val="16"/>
                  <w:szCs w:val="16"/>
                </w:rPr>
                <w:t>0.407</w:t>
              </w:r>
            </w:ins>
          </w:p>
        </w:tc>
        <w:tc>
          <w:tcPr>
            <w:tcW w:w="669" w:type="dxa"/>
            <w:vAlign w:val="center"/>
            <w:tcPrChange w:id="19558" w:author="Στάθης Καπ" w:date="2023-03-03T06:26:00Z">
              <w:tcPr>
                <w:tcW w:w="669" w:type="dxa"/>
                <w:vAlign w:val="center"/>
              </w:tcPr>
            </w:tcPrChange>
          </w:tcPr>
          <w:p w14:paraId="031177D9" w14:textId="1C431CFC" w:rsidR="00C87CFE" w:rsidRPr="00CD1347" w:rsidRDefault="00C87CFE" w:rsidP="00C87CFE">
            <w:pPr>
              <w:jc w:val="center"/>
              <w:rPr>
                <w:ins w:id="19559" w:author="Στάθης Καπ" w:date="2023-03-03T03:57:00Z"/>
                <w:rFonts w:cstheme="minorHAnsi"/>
                <w:sz w:val="16"/>
                <w:szCs w:val="16"/>
              </w:rPr>
            </w:pPr>
            <w:ins w:id="19560" w:author="Στάθης Καπ" w:date="2023-03-03T06:20:00Z">
              <w:r>
                <w:rPr>
                  <w:rFonts w:ascii="Calibri" w:hAnsi="Calibri" w:cstheme="minorHAnsi"/>
                  <w:color w:val="000000"/>
                  <w:sz w:val="16"/>
                  <w:szCs w:val="16"/>
                </w:rPr>
                <w:t>2.81</w:t>
              </w:r>
            </w:ins>
          </w:p>
        </w:tc>
        <w:tc>
          <w:tcPr>
            <w:tcW w:w="543" w:type="dxa"/>
            <w:vAlign w:val="center"/>
            <w:tcPrChange w:id="19561" w:author="Στάθης Καπ" w:date="2023-03-03T06:26:00Z">
              <w:tcPr>
                <w:tcW w:w="543" w:type="dxa"/>
                <w:vAlign w:val="bottom"/>
              </w:tcPr>
            </w:tcPrChange>
          </w:tcPr>
          <w:p w14:paraId="502F5F4D" w14:textId="1A335150" w:rsidR="00C87CFE" w:rsidRPr="00CD1347" w:rsidRDefault="00C87CFE" w:rsidP="00C87CFE">
            <w:pPr>
              <w:jc w:val="center"/>
              <w:rPr>
                <w:ins w:id="19562" w:author="Στάθης Καπ" w:date="2023-03-03T03:57:00Z"/>
                <w:rFonts w:cstheme="minorHAnsi"/>
                <w:sz w:val="16"/>
                <w:szCs w:val="16"/>
              </w:rPr>
            </w:pPr>
            <w:ins w:id="19563" w:author="Στάθης Καπ" w:date="2023-03-03T06:20:00Z">
              <w:r>
                <w:rPr>
                  <w:rFonts w:ascii="Calibri" w:hAnsi="Calibri" w:cs="Calibri"/>
                  <w:color w:val="000000"/>
                  <w:sz w:val="16"/>
                  <w:szCs w:val="16"/>
                </w:rPr>
                <w:t>1417</w:t>
              </w:r>
            </w:ins>
          </w:p>
        </w:tc>
        <w:tc>
          <w:tcPr>
            <w:tcW w:w="621" w:type="dxa"/>
            <w:vAlign w:val="center"/>
            <w:tcPrChange w:id="19564" w:author="Στάθης Καπ" w:date="2023-03-03T06:26:00Z">
              <w:tcPr>
                <w:tcW w:w="621" w:type="dxa"/>
                <w:vAlign w:val="bottom"/>
              </w:tcPr>
            </w:tcPrChange>
          </w:tcPr>
          <w:p w14:paraId="4467F1E7" w14:textId="017C26DE" w:rsidR="00C87CFE" w:rsidRPr="00CD1347" w:rsidRDefault="00C87CFE" w:rsidP="00C87CFE">
            <w:pPr>
              <w:jc w:val="center"/>
              <w:rPr>
                <w:ins w:id="19565" w:author="Στάθης Καπ" w:date="2023-03-03T03:57:00Z"/>
                <w:rFonts w:cstheme="minorHAnsi"/>
                <w:sz w:val="16"/>
                <w:szCs w:val="16"/>
              </w:rPr>
            </w:pPr>
            <w:ins w:id="19566" w:author="Στάθης Καπ" w:date="2023-03-03T06:20:00Z">
              <w:r>
                <w:rPr>
                  <w:rFonts w:ascii="Calibri" w:hAnsi="Calibri" w:cs="Calibri"/>
                  <w:color w:val="000000"/>
                  <w:sz w:val="16"/>
                  <w:szCs w:val="16"/>
                </w:rPr>
                <w:t>0.614</w:t>
              </w:r>
            </w:ins>
          </w:p>
        </w:tc>
        <w:tc>
          <w:tcPr>
            <w:tcW w:w="669" w:type="dxa"/>
            <w:vAlign w:val="center"/>
            <w:tcPrChange w:id="19567" w:author="Στάθης Καπ" w:date="2023-03-03T06:26:00Z">
              <w:tcPr>
                <w:tcW w:w="669" w:type="dxa"/>
                <w:vAlign w:val="center"/>
              </w:tcPr>
            </w:tcPrChange>
          </w:tcPr>
          <w:p w14:paraId="62B80F18" w14:textId="12EBD497" w:rsidR="00C87CFE" w:rsidRPr="00CD1347" w:rsidRDefault="00C87CFE" w:rsidP="00C87CFE">
            <w:pPr>
              <w:jc w:val="center"/>
              <w:rPr>
                <w:ins w:id="19568" w:author="Στάθης Καπ" w:date="2023-03-03T03:57:00Z"/>
                <w:rFonts w:cstheme="minorHAnsi"/>
                <w:sz w:val="16"/>
                <w:szCs w:val="16"/>
              </w:rPr>
            </w:pPr>
            <w:ins w:id="19569" w:author="Στάθης Καπ" w:date="2023-03-03T06:20:00Z">
              <w:r>
                <w:rPr>
                  <w:rFonts w:ascii="Calibri" w:hAnsi="Calibri" w:cstheme="minorHAnsi"/>
                  <w:color w:val="000000"/>
                  <w:sz w:val="16"/>
                  <w:szCs w:val="16"/>
                </w:rPr>
                <w:t>0</w:t>
              </w:r>
            </w:ins>
          </w:p>
        </w:tc>
        <w:tc>
          <w:tcPr>
            <w:tcW w:w="508" w:type="dxa"/>
            <w:vAlign w:val="center"/>
            <w:tcPrChange w:id="19570" w:author="Στάθης Καπ" w:date="2023-03-03T06:26:00Z">
              <w:tcPr>
                <w:tcW w:w="508" w:type="dxa"/>
                <w:vAlign w:val="bottom"/>
              </w:tcPr>
            </w:tcPrChange>
          </w:tcPr>
          <w:p w14:paraId="4A28064D" w14:textId="572E9C66" w:rsidR="00C87CFE" w:rsidRPr="00CD1347" w:rsidRDefault="00C87CFE" w:rsidP="00C87CFE">
            <w:pPr>
              <w:jc w:val="center"/>
              <w:rPr>
                <w:ins w:id="19571" w:author="Στάθης Καπ" w:date="2023-03-03T03:57:00Z"/>
                <w:rFonts w:cstheme="minorHAnsi"/>
                <w:sz w:val="16"/>
                <w:szCs w:val="16"/>
              </w:rPr>
            </w:pPr>
            <w:ins w:id="19572" w:author="Στάθης Καπ" w:date="2023-03-03T06:20:00Z">
              <w:r>
                <w:rPr>
                  <w:rFonts w:ascii="Calibri" w:hAnsi="Calibri" w:cs="Calibri"/>
                  <w:color w:val="000000"/>
                  <w:sz w:val="16"/>
                  <w:szCs w:val="16"/>
                </w:rPr>
                <w:t>1370</w:t>
              </w:r>
            </w:ins>
          </w:p>
        </w:tc>
        <w:tc>
          <w:tcPr>
            <w:tcW w:w="541" w:type="dxa"/>
            <w:vAlign w:val="center"/>
            <w:tcPrChange w:id="19573" w:author="Στάθης Καπ" w:date="2023-03-03T06:26:00Z">
              <w:tcPr>
                <w:tcW w:w="541" w:type="dxa"/>
                <w:vAlign w:val="bottom"/>
              </w:tcPr>
            </w:tcPrChange>
          </w:tcPr>
          <w:p w14:paraId="7C86981A" w14:textId="62043B30" w:rsidR="00C87CFE" w:rsidRPr="00CD1347" w:rsidRDefault="00C87CFE" w:rsidP="00C87CFE">
            <w:pPr>
              <w:jc w:val="center"/>
              <w:rPr>
                <w:ins w:id="19574" w:author="Στάθης Καπ" w:date="2023-03-03T03:57:00Z"/>
                <w:rFonts w:cstheme="minorHAnsi"/>
                <w:sz w:val="16"/>
                <w:szCs w:val="16"/>
              </w:rPr>
            </w:pPr>
            <w:ins w:id="19575" w:author="Στάθης Καπ" w:date="2023-03-03T06:20:00Z">
              <w:r>
                <w:rPr>
                  <w:rFonts w:ascii="Calibri" w:hAnsi="Calibri" w:cs="Calibri"/>
                  <w:color w:val="000000"/>
                  <w:sz w:val="16"/>
                  <w:szCs w:val="16"/>
                </w:rPr>
                <w:t>0.265</w:t>
              </w:r>
            </w:ins>
          </w:p>
        </w:tc>
        <w:tc>
          <w:tcPr>
            <w:tcW w:w="589" w:type="dxa"/>
            <w:vAlign w:val="center"/>
            <w:tcPrChange w:id="19576" w:author="Στάθης Καπ" w:date="2023-03-03T06:26:00Z">
              <w:tcPr>
                <w:tcW w:w="589" w:type="dxa"/>
                <w:vAlign w:val="center"/>
              </w:tcPr>
            </w:tcPrChange>
          </w:tcPr>
          <w:p w14:paraId="52861F5F" w14:textId="575F9DA4" w:rsidR="00C87CFE" w:rsidRPr="00CD1347" w:rsidRDefault="00C87CFE" w:rsidP="00C87CFE">
            <w:pPr>
              <w:jc w:val="center"/>
              <w:rPr>
                <w:ins w:id="19577" w:author="Στάθης Καπ" w:date="2023-03-03T03:57:00Z"/>
                <w:rFonts w:cstheme="minorHAnsi"/>
                <w:sz w:val="16"/>
                <w:szCs w:val="16"/>
              </w:rPr>
            </w:pPr>
            <w:ins w:id="19578" w:author="Στάθης Καπ" w:date="2023-03-03T06:20:00Z">
              <w:r>
                <w:rPr>
                  <w:rFonts w:ascii="Calibri" w:hAnsi="Calibri" w:cstheme="minorHAnsi"/>
                  <w:color w:val="000000"/>
                  <w:sz w:val="16"/>
                  <w:szCs w:val="16"/>
                </w:rPr>
                <w:t>3.32</w:t>
              </w:r>
            </w:ins>
          </w:p>
        </w:tc>
        <w:tc>
          <w:tcPr>
            <w:tcW w:w="463" w:type="dxa"/>
            <w:vAlign w:val="center"/>
            <w:tcPrChange w:id="19579" w:author="Στάθης Καπ" w:date="2023-03-03T06:26:00Z">
              <w:tcPr>
                <w:tcW w:w="463" w:type="dxa"/>
                <w:vAlign w:val="bottom"/>
              </w:tcPr>
            </w:tcPrChange>
          </w:tcPr>
          <w:p w14:paraId="7E6E5826" w14:textId="5CDE3603" w:rsidR="00C87CFE" w:rsidRPr="00CD1347" w:rsidRDefault="00C87CFE" w:rsidP="00C87CFE">
            <w:pPr>
              <w:jc w:val="center"/>
              <w:rPr>
                <w:ins w:id="19580" w:author="Στάθης Καπ" w:date="2023-03-03T03:57:00Z"/>
                <w:rFonts w:cstheme="minorHAnsi"/>
                <w:sz w:val="16"/>
                <w:szCs w:val="16"/>
              </w:rPr>
            </w:pPr>
            <w:ins w:id="19581" w:author="Στάθης Καπ" w:date="2023-03-03T06:20:00Z">
              <w:r>
                <w:rPr>
                  <w:rFonts w:ascii="Calibri" w:hAnsi="Calibri" w:cs="Calibri"/>
                  <w:color w:val="000000"/>
                  <w:sz w:val="16"/>
                  <w:szCs w:val="16"/>
                </w:rPr>
                <w:t>1407</w:t>
              </w:r>
            </w:ins>
          </w:p>
        </w:tc>
        <w:tc>
          <w:tcPr>
            <w:tcW w:w="541" w:type="dxa"/>
            <w:vAlign w:val="center"/>
            <w:tcPrChange w:id="19582" w:author="Στάθης Καπ" w:date="2023-03-03T06:26:00Z">
              <w:tcPr>
                <w:tcW w:w="541" w:type="dxa"/>
                <w:vAlign w:val="bottom"/>
              </w:tcPr>
            </w:tcPrChange>
          </w:tcPr>
          <w:p w14:paraId="6A38A56F" w14:textId="2C66C9D5" w:rsidR="00C87CFE" w:rsidRPr="00CD1347" w:rsidRDefault="00C87CFE" w:rsidP="00C87CFE">
            <w:pPr>
              <w:jc w:val="center"/>
              <w:rPr>
                <w:ins w:id="19583" w:author="Στάθης Καπ" w:date="2023-03-03T03:57:00Z"/>
                <w:rFonts w:cstheme="minorHAnsi"/>
                <w:sz w:val="16"/>
                <w:szCs w:val="16"/>
              </w:rPr>
            </w:pPr>
            <w:ins w:id="19584" w:author="Στάθης Καπ" w:date="2023-03-03T06:20:00Z">
              <w:r>
                <w:rPr>
                  <w:rFonts w:ascii="Calibri" w:hAnsi="Calibri" w:cs="Calibri"/>
                  <w:color w:val="000000"/>
                  <w:sz w:val="16"/>
                  <w:szCs w:val="16"/>
                </w:rPr>
                <w:t>0.516</w:t>
              </w:r>
            </w:ins>
          </w:p>
        </w:tc>
        <w:tc>
          <w:tcPr>
            <w:tcW w:w="589" w:type="dxa"/>
            <w:vAlign w:val="center"/>
            <w:tcPrChange w:id="19585" w:author="Στάθης Καπ" w:date="2023-03-03T06:26:00Z">
              <w:tcPr>
                <w:tcW w:w="589" w:type="dxa"/>
                <w:vAlign w:val="center"/>
              </w:tcPr>
            </w:tcPrChange>
          </w:tcPr>
          <w:p w14:paraId="1A2F8871" w14:textId="7E59A892" w:rsidR="00C87CFE" w:rsidRPr="00CD1347" w:rsidRDefault="00C87CFE" w:rsidP="00C87CFE">
            <w:pPr>
              <w:jc w:val="center"/>
              <w:rPr>
                <w:ins w:id="19586" w:author="Στάθης Καπ" w:date="2023-03-03T03:57:00Z"/>
                <w:rFonts w:cstheme="minorHAnsi"/>
                <w:sz w:val="16"/>
                <w:szCs w:val="16"/>
              </w:rPr>
            </w:pPr>
            <w:ins w:id="19587"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195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89" w:author="Στάθης Καπ" w:date="2023-03-03T03:57:00Z"/>
        </w:trPr>
        <w:tc>
          <w:tcPr>
            <w:tcW w:w="515" w:type="dxa"/>
            <w:tcBorders>
              <w:top w:val="nil"/>
              <w:bottom w:val="nil"/>
              <w:right w:val="single" w:sz="4" w:space="0" w:color="auto"/>
            </w:tcBorders>
            <w:shd w:val="clear" w:color="auto" w:fill="E7E6E6" w:themeFill="background2"/>
            <w:vAlign w:val="bottom"/>
            <w:tcPrChange w:id="19590" w:author="Στάθης Καπ" w:date="2023-03-03T06:26:00Z">
              <w:tcPr>
                <w:tcW w:w="515" w:type="dxa"/>
                <w:vAlign w:val="bottom"/>
              </w:tcPr>
            </w:tcPrChange>
          </w:tcPr>
          <w:p w14:paraId="791DD50C" w14:textId="17FE051A" w:rsidR="00C87CFE" w:rsidRPr="00CD1347" w:rsidRDefault="00C87CFE" w:rsidP="00C87CFE">
            <w:pPr>
              <w:jc w:val="center"/>
              <w:rPr>
                <w:ins w:id="19591" w:author="Στάθης Καπ" w:date="2023-03-03T03:57:00Z"/>
                <w:sz w:val="16"/>
                <w:szCs w:val="16"/>
              </w:rPr>
            </w:pPr>
            <w:ins w:id="19592" w:author="Στάθης Καπ" w:date="2023-03-03T04:06:00Z">
              <w:r w:rsidRPr="00CD1347">
                <w:rPr>
                  <w:rFonts w:ascii="Calibri" w:hAnsi="Calibri" w:cs="Calibri"/>
                  <w:color w:val="000000"/>
                  <w:sz w:val="16"/>
                  <w:szCs w:val="16"/>
                  <w:rPrChange w:id="19593"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19594" w:author="Στάθης Καπ" w:date="2023-03-03T06:26:00Z">
              <w:tcPr>
                <w:tcW w:w="560" w:type="dxa"/>
              </w:tcPr>
            </w:tcPrChange>
          </w:tcPr>
          <w:p w14:paraId="0883373B" w14:textId="62E7F202" w:rsidR="00C87CFE" w:rsidRPr="00CD1347" w:rsidRDefault="00C87CFE" w:rsidP="00C87CFE">
            <w:pPr>
              <w:jc w:val="center"/>
              <w:rPr>
                <w:ins w:id="19595" w:author="Στάθης Καπ" w:date="2023-03-03T03:57:00Z"/>
                <w:rFonts w:cstheme="minorHAnsi"/>
                <w:sz w:val="16"/>
                <w:szCs w:val="16"/>
              </w:rPr>
            </w:pPr>
            <w:ins w:id="19596" w:author="Στάθης Καπ" w:date="2023-03-03T06:20:00Z">
              <w:r>
                <w:rPr>
                  <w:rFonts w:ascii="Calibri" w:hAnsi="Calibri" w:cs="Calibri"/>
                  <w:color w:val="000000"/>
                  <w:sz w:val="16"/>
                  <w:szCs w:val="16"/>
                </w:rPr>
                <w:t>1458</w:t>
              </w:r>
            </w:ins>
          </w:p>
        </w:tc>
        <w:tc>
          <w:tcPr>
            <w:tcW w:w="855" w:type="dxa"/>
            <w:vAlign w:val="center"/>
            <w:tcPrChange w:id="19597" w:author="Στάθης Καπ" w:date="2023-03-03T06:26:00Z">
              <w:tcPr>
                <w:tcW w:w="855" w:type="dxa"/>
              </w:tcPr>
            </w:tcPrChange>
          </w:tcPr>
          <w:p w14:paraId="2CEA8E4E" w14:textId="592B9BA1" w:rsidR="00C87CFE" w:rsidRPr="00CD1347" w:rsidRDefault="00C87CFE" w:rsidP="00C87CFE">
            <w:pPr>
              <w:jc w:val="center"/>
              <w:rPr>
                <w:ins w:id="19598" w:author="Στάθης Καπ" w:date="2023-03-03T03:57:00Z"/>
                <w:rFonts w:cstheme="minorHAnsi"/>
                <w:sz w:val="16"/>
                <w:szCs w:val="16"/>
              </w:rPr>
            </w:pPr>
            <w:ins w:id="19599" w:author="Στάθης Καπ" w:date="2023-03-03T06:20:00Z">
              <w:r>
                <w:rPr>
                  <w:rFonts w:ascii="Calibri" w:hAnsi="Calibri" w:cs="Calibri"/>
                  <w:color w:val="000000"/>
                  <w:sz w:val="16"/>
                  <w:szCs w:val="16"/>
                </w:rPr>
                <w:t>1458</w:t>
              </w:r>
            </w:ins>
          </w:p>
        </w:tc>
        <w:tc>
          <w:tcPr>
            <w:tcW w:w="544" w:type="dxa"/>
            <w:vAlign w:val="center"/>
            <w:tcPrChange w:id="19600" w:author="Στάθης Καπ" w:date="2023-03-03T06:26:00Z">
              <w:tcPr>
                <w:tcW w:w="544" w:type="dxa"/>
                <w:vAlign w:val="bottom"/>
              </w:tcPr>
            </w:tcPrChange>
          </w:tcPr>
          <w:p w14:paraId="3D61FED5" w14:textId="4D3BF99A" w:rsidR="00C87CFE" w:rsidRPr="00CD1347" w:rsidRDefault="00C87CFE" w:rsidP="00C87CFE">
            <w:pPr>
              <w:jc w:val="center"/>
              <w:rPr>
                <w:ins w:id="19601" w:author="Στάθης Καπ" w:date="2023-03-03T03:57:00Z"/>
                <w:rFonts w:cstheme="minorHAnsi"/>
                <w:sz w:val="16"/>
                <w:szCs w:val="16"/>
              </w:rPr>
            </w:pPr>
            <w:ins w:id="19602" w:author="Στάθης Καπ" w:date="2023-03-03T06:20:00Z">
              <w:r>
                <w:rPr>
                  <w:rFonts w:ascii="Calibri" w:hAnsi="Calibri" w:cs="Calibri"/>
                  <w:color w:val="000000"/>
                  <w:sz w:val="16"/>
                  <w:szCs w:val="16"/>
                </w:rPr>
                <w:t>1456</w:t>
              </w:r>
            </w:ins>
          </w:p>
        </w:tc>
        <w:tc>
          <w:tcPr>
            <w:tcW w:w="621" w:type="dxa"/>
            <w:vAlign w:val="center"/>
            <w:tcPrChange w:id="19603" w:author="Στάθης Καπ" w:date="2023-03-03T06:26:00Z">
              <w:tcPr>
                <w:tcW w:w="621" w:type="dxa"/>
                <w:vAlign w:val="bottom"/>
              </w:tcPr>
            </w:tcPrChange>
          </w:tcPr>
          <w:p w14:paraId="737A0991" w14:textId="0011F685" w:rsidR="00C87CFE" w:rsidRPr="00CD1347" w:rsidRDefault="00C87CFE" w:rsidP="00C87CFE">
            <w:pPr>
              <w:jc w:val="center"/>
              <w:rPr>
                <w:ins w:id="19604" w:author="Στάθης Καπ" w:date="2023-03-03T03:57:00Z"/>
                <w:rFonts w:cstheme="minorHAnsi"/>
                <w:sz w:val="16"/>
                <w:szCs w:val="16"/>
              </w:rPr>
            </w:pPr>
            <w:ins w:id="19605" w:author="Στάθης Καπ" w:date="2023-03-03T06:20:00Z">
              <w:r>
                <w:rPr>
                  <w:rFonts w:ascii="Calibri" w:hAnsi="Calibri" w:cs="Calibri"/>
                  <w:color w:val="000000"/>
                  <w:sz w:val="16"/>
                  <w:szCs w:val="16"/>
                </w:rPr>
                <w:t>0.298</w:t>
              </w:r>
            </w:ins>
          </w:p>
        </w:tc>
        <w:tc>
          <w:tcPr>
            <w:tcW w:w="669" w:type="dxa"/>
            <w:vAlign w:val="center"/>
            <w:tcPrChange w:id="19606" w:author="Στάθης Καπ" w:date="2023-03-03T06:26:00Z">
              <w:tcPr>
                <w:tcW w:w="669" w:type="dxa"/>
                <w:vAlign w:val="center"/>
              </w:tcPr>
            </w:tcPrChange>
          </w:tcPr>
          <w:p w14:paraId="2BCDF7DD" w14:textId="4C2B08A2" w:rsidR="00C87CFE" w:rsidRPr="00CD1347" w:rsidRDefault="00C87CFE" w:rsidP="00C87CFE">
            <w:pPr>
              <w:jc w:val="center"/>
              <w:rPr>
                <w:ins w:id="19607" w:author="Στάθης Καπ" w:date="2023-03-03T03:57:00Z"/>
                <w:rFonts w:cstheme="minorHAnsi"/>
                <w:sz w:val="16"/>
                <w:szCs w:val="16"/>
              </w:rPr>
            </w:pPr>
            <w:ins w:id="19608" w:author="Στάθης Καπ" w:date="2023-03-03T06:20:00Z">
              <w:r>
                <w:rPr>
                  <w:rFonts w:ascii="Calibri" w:hAnsi="Calibri" w:cstheme="minorHAnsi"/>
                  <w:color w:val="000000"/>
                  <w:sz w:val="16"/>
                  <w:szCs w:val="16"/>
                </w:rPr>
                <w:t>0.14</w:t>
              </w:r>
            </w:ins>
          </w:p>
        </w:tc>
        <w:tc>
          <w:tcPr>
            <w:tcW w:w="543" w:type="dxa"/>
            <w:vAlign w:val="center"/>
            <w:tcPrChange w:id="19609" w:author="Στάθης Καπ" w:date="2023-03-03T06:26:00Z">
              <w:tcPr>
                <w:tcW w:w="543" w:type="dxa"/>
                <w:vAlign w:val="bottom"/>
              </w:tcPr>
            </w:tcPrChange>
          </w:tcPr>
          <w:p w14:paraId="17AA9A40" w14:textId="065A1F00" w:rsidR="00C87CFE" w:rsidRPr="00CD1347" w:rsidRDefault="00C87CFE" w:rsidP="00C87CFE">
            <w:pPr>
              <w:jc w:val="center"/>
              <w:rPr>
                <w:ins w:id="19610" w:author="Στάθης Καπ" w:date="2023-03-03T03:57:00Z"/>
                <w:rFonts w:cstheme="minorHAnsi"/>
                <w:sz w:val="16"/>
                <w:szCs w:val="16"/>
              </w:rPr>
            </w:pPr>
            <w:ins w:id="19611" w:author="Στάθης Καπ" w:date="2023-03-03T06:20:00Z">
              <w:r>
                <w:rPr>
                  <w:rFonts w:ascii="Calibri" w:hAnsi="Calibri" w:cs="Calibri"/>
                  <w:color w:val="000000"/>
                  <w:sz w:val="16"/>
                  <w:szCs w:val="16"/>
                </w:rPr>
                <w:t>1451</w:t>
              </w:r>
            </w:ins>
          </w:p>
        </w:tc>
        <w:tc>
          <w:tcPr>
            <w:tcW w:w="621" w:type="dxa"/>
            <w:vAlign w:val="center"/>
            <w:tcPrChange w:id="19612" w:author="Στάθης Καπ" w:date="2023-03-03T06:26:00Z">
              <w:tcPr>
                <w:tcW w:w="621" w:type="dxa"/>
                <w:vAlign w:val="bottom"/>
              </w:tcPr>
            </w:tcPrChange>
          </w:tcPr>
          <w:p w14:paraId="06EC4F3D" w14:textId="776C5E11" w:rsidR="00C87CFE" w:rsidRPr="00CD1347" w:rsidRDefault="00C87CFE" w:rsidP="00C87CFE">
            <w:pPr>
              <w:jc w:val="center"/>
              <w:rPr>
                <w:ins w:id="19613" w:author="Στάθης Καπ" w:date="2023-03-03T03:57:00Z"/>
                <w:rFonts w:cstheme="minorHAnsi"/>
                <w:sz w:val="16"/>
                <w:szCs w:val="16"/>
              </w:rPr>
            </w:pPr>
            <w:ins w:id="19614" w:author="Στάθης Καπ" w:date="2023-03-03T06:20:00Z">
              <w:r>
                <w:rPr>
                  <w:rFonts w:ascii="Calibri" w:hAnsi="Calibri" w:cs="Calibri"/>
                  <w:color w:val="000000"/>
                  <w:sz w:val="16"/>
                  <w:szCs w:val="16"/>
                </w:rPr>
                <w:t>0.183</w:t>
              </w:r>
            </w:ins>
          </w:p>
        </w:tc>
        <w:tc>
          <w:tcPr>
            <w:tcW w:w="669" w:type="dxa"/>
            <w:vAlign w:val="center"/>
            <w:tcPrChange w:id="19615" w:author="Στάθης Καπ" w:date="2023-03-03T06:26:00Z">
              <w:tcPr>
                <w:tcW w:w="669" w:type="dxa"/>
                <w:vAlign w:val="center"/>
              </w:tcPr>
            </w:tcPrChange>
          </w:tcPr>
          <w:p w14:paraId="32A87D4D" w14:textId="1361B3CE" w:rsidR="00C87CFE" w:rsidRPr="00CD1347" w:rsidRDefault="00C87CFE" w:rsidP="00C87CFE">
            <w:pPr>
              <w:jc w:val="center"/>
              <w:rPr>
                <w:ins w:id="19616" w:author="Στάθης Καπ" w:date="2023-03-03T03:57:00Z"/>
                <w:rFonts w:cstheme="minorHAnsi"/>
                <w:sz w:val="16"/>
                <w:szCs w:val="16"/>
              </w:rPr>
            </w:pPr>
            <w:ins w:id="19617" w:author="Στάθης Καπ" w:date="2023-03-03T06:20:00Z">
              <w:r>
                <w:rPr>
                  <w:rFonts w:ascii="Calibri" w:hAnsi="Calibri" w:cstheme="minorHAnsi"/>
                  <w:color w:val="000000"/>
                  <w:sz w:val="16"/>
                  <w:szCs w:val="16"/>
                </w:rPr>
                <w:t>0.34</w:t>
              </w:r>
            </w:ins>
          </w:p>
        </w:tc>
        <w:tc>
          <w:tcPr>
            <w:tcW w:w="508" w:type="dxa"/>
            <w:vAlign w:val="center"/>
            <w:tcPrChange w:id="19618" w:author="Στάθης Καπ" w:date="2023-03-03T06:26:00Z">
              <w:tcPr>
                <w:tcW w:w="508" w:type="dxa"/>
                <w:vAlign w:val="bottom"/>
              </w:tcPr>
            </w:tcPrChange>
          </w:tcPr>
          <w:p w14:paraId="04DBB7E9" w14:textId="58D9D3B2" w:rsidR="00C87CFE" w:rsidRPr="00CD1347" w:rsidRDefault="00C87CFE" w:rsidP="00C87CFE">
            <w:pPr>
              <w:jc w:val="center"/>
              <w:rPr>
                <w:ins w:id="19619" w:author="Στάθης Καπ" w:date="2023-03-03T03:57:00Z"/>
                <w:rFonts w:cstheme="minorHAnsi"/>
                <w:sz w:val="16"/>
                <w:szCs w:val="16"/>
              </w:rPr>
            </w:pPr>
            <w:ins w:id="19620" w:author="Στάθης Καπ" w:date="2023-03-03T06:20:00Z">
              <w:r>
                <w:rPr>
                  <w:rFonts w:ascii="Calibri" w:hAnsi="Calibri" w:cs="Calibri"/>
                  <w:color w:val="000000"/>
                  <w:sz w:val="16"/>
                  <w:szCs w:val="16"/>
                </w:rPr>
                <w:t>1429</w:t>
              </w:r>
            </w:ins>
          </w:p>
        </w:tc>
        <w:tc>
          <w:tcPr>
            <w:tcW w:w="541" w:type="dxa"/>
            <w:vAlign w:val="center"/>
            <w:tcPrChange w:id="19621" w:author="Στάθης Καπ" w:date="2023-03-03T06:26:00Z">
              <w:tcPr>
                <w:tcW w:w="541" w:type="dxa"/>
                <w:vAlign w:val="bottom"/>
              </w:tcPr>
            </w:tcPrChange>
          </w:tcPr>
          <w:p w14:paraId="7C2B1D50" w14:textId="5B04934E" w:rsidR="00C87CFE" w:rsidRPr="00CD1347" w:rsidRDefault="00C87CFE" w:rsidP="00C87CFE">
            <w:pPr>
              <w:jc w:val="center"/>
              <w:rPr>
                <w:ins w:id="19622" w:author="Στάθης Καπ" w:date="2023-03-03T03:57:00Z"/>
                <w:rFonts w:cstheme="minorHAnsi"/>
                <w:sz w:val="16"/>
                <w:szCs w:val="16"/>
              </w:rPr>
            </w:pPr>
            <w:ins w:id="19623" w:author="Στάθης Καπ" w:date="2023-03-03T06:20:00Z">
              <w:r>
                <w:rPr>
                  <w:rFonts w:ascii="Calibri" w:hAnsi="Calibri" w:cs="Calibri"/>
                  <w:color w:val="000000"/>
                  <w:sz w:val="16"/>
                  <w:szCs w:val="16"/>
                </w:rPr>
                <w:t>0.382</w:t>
              </w:r>
            </w:ins>
          </w:p>
        </w:tc>
        <w:tc>
          <w:tcPr>
            <w:tcW w:w="589" w:type="dxa"/>
            <w:vAlign w:val="center"/>
            <w:tcPrChange w:id="19624" w:author="Στάθης Καπ" w:date="2023-03-03T06:26:00Z">
              <w:tcPr>
                <w:tcW w:w="589" w:type="dxa"/>
                <w:vAlign w:val="center"/>
              </w:tcPr>
            </w:tcPrChange>
          </w:tcPr>
          <w:p w14:paraId="1D1084B2" w14:textId="5993FAC4" w:rsidR="00C87CFE" w:rsidRPr="00CD1347" w:rsidRDefault="00C87CFE" w:rsidP="00C87CFE">
            <w:pPr>
              <w:jc w:val="center"/>
              <w:rPr>
                <w:ins w:id="19625" w:author="Στάθης Καπ" w:date="2023-03-03T03:57:00Z"/>
                <w:rFonts w:cstheme="minorHAnsi"/>
                <w:sz w:val="16"/>
                <w:szCs w:val="16"/>
              </w:rPr>
            </w:pPr>
            <w:ins w:id="19626" w:author="Στάθης Καπ" w:date="2023-03-03T06:20:00Z">
              <w:r>
                <w:rPr>
                  <w:rFonts w:ascii="Calibri" w:hAnsi="Calibri" w:cstheme="minorHAnsi"/>
                  <w:color w:val="000000"/>
                  <w:sz w:val="16"/>
                  <w:szCs w:val="16"/>
                </w:rPr>
                <w:t>1.85</w:t>
              </w:r>
            </w:ins>
          </w:p>
        </w:tc>
        <w:tc>
          <w:tcPr>
            <w:tcW w:w="463" w:type="dxa"/>
            <w:vAlign w:val="center"/>
            <w:tcPrChange w:id="19627" w:author="Στάθης Καπ" w:date="2023-03-03T06:26:00Z">
              <w:tcPr>
                <w:tcW w:w="463" w:type="dxa"/>
                <w:vAlign w:val="bottom"/>
              </w:tcPr>
            </w:tcPrChange>
          </w:tcPr>
          <w:p w14:paraId="1DBF533E" w14:textId="58D31436" w:rsidR="00C87CFE" w:rsidRPr="00CD1347" w:rsidRDefault="00C87CFE" w:rsidP="00C87CFE">
            <w:pPr>
              <w:jc w:val="center"/>
              <w:rPr>
                <w:ins w:id="19628" w:author="Στάθης Καπ" w:date="2023-03-03T03:57:00Z"/>
                <w:rFonts w:cstheme="minorHAnsi"/>
                <w:sz w:val="16"/>
                <w:szCs w:val="16"/>
              </w:rPr>
            </w:pPr>
            <w:ins w:id="19629" w:author="Στάθης Καπ" w:date="2023-03-03T06:20:00Z">
              <w:r>
                <w:rPr>
                  <w:rFonts w:ascii="Calibri" w:hAnsi="Calibri" w:cs="Calibri"/>
                  <w:color w:val="000000"/>
                  <w:sz w:val="16"/>
                  <w:szCs w:val="16"/>
                </w:rPr>
                <w:t>1436</w:t>
              </w:r>
            </w:ins>
          </w:p>
        </w:tc>
        <w:tc>
          <w:tcPr>
            <w:tcW w:w="541" w:type="dxa"/>
            <w:vAlign w:val="center"/>
            <w:tcPrChange w:id="19630" w:author="Στάθης Καπ" w:date="2023-03-03T06:26:00Z">
              <w:tcPr>
                <w:tcW w:w="541" w:type="dxa"/>
                <w:vAlign w:val="bottom"/>
              </w:tcPr>
            </w:tcPrChange>
          </w:tcPr>
          <w:p w14:paraId="4FE93C4D" w14:textId="0CB0FEAC" w:rsidR="00C87CFE" w:rsidRPr="00CD1347" w:rsidRDefault="00C87CFE" w:rsidP="00C87CFE">
            <w:pPr>
              <w:jc w:val="center"/>
              <w:rPr>
                <w:ins w:id="19631" w:author="Στάθης Καπ" w:date="2023-03-03T03:57:00Z"/>
                <w:rFonts w:cstheme="minorHAnsi"/>
                <w:sz w:val="16"/>
                <w:szCs w:val="16"/>
              </w:rPr>
            </w:pPr>
            <w:ins w:id="19632" w:author="Στάθης Καπ" w:date="2023-03-03T06:20:00Z">
              <w:r>
                <w:rPr>
                  <w:rFonts w:ascii="Calibri" w:hAnsi="Calibri" w:cs="Calibri"/>
                  <w:color w:val="000000"/>
                  <w:sz w:val="16"/>
                  <w:szCs w:val="16"/>
                </w:rPr>
                <w:t>0.4</w:t>
              </w:r>
            </w:ins>
          </w:p>
        </w:tc>
        <w:tc>
          <w:tcPr>
            <w:tcW w:w="589" w:type="dxa"/>
            <w:vAlign w:val="center"/>
            <w:tcPrChange w:id="19633" w:author="Στάθης Καπ" w:date="2023-03-03T06:26:00Z">
              <w:tcPr>
                <w:tcW w:w="589" w:type="dxa"/>
                <w:vAlign w:val="center"/>
              </w:tcPr>
            </w:tcPrChange>
          </w:tcPr>
          <w:p w14:paraId="41BB3A74" w14:textId="7D26BBB0" w:rsidR="00C87CFE" w:rsidRPr="00CD1347" w:rsidRDefault="00C87CFE" w:rsidP="00C87CFE">
            <w:pPr>
              <w:jc w:val="center"/>
              <w:rPr>
                <w:ins w:id="19634" w:author="Στάθης Καπ" w:date="2023-03-03T03:57:00Z"/>
                <w:rFonts w:cstheme="minorHAnsi"/>
                <w:sz w:val="16"/>
                <w:szCs w:val="16"/>
              </w:rPr>
            </w:pPr>
            <w:ins w:id="19635"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196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37" w:author="Στάθης Καπ" w:date="2023-03-03T03:57:00Z"/>
        </w:trPr>
        <w:tc>
          <w:tcPr>
            <w:tcW w:w="515" w:type="dxa"/>
            <w:tcBorders>
              <w:top w:val="nil"/>
              <w:bottom w:val="nil"/>
              <w:right w:val="single" w:sz="4" w:space="0" w:color="auto"/>
            </w:tcBorders>
            <w:shd w:val="clear" w:color="auto" w:fill="E7E6E6" w:themeFill="background2"/>
            <w:vAlign w:val="bottom"/>
            <w:tcPrChange w:id="19638" w:author="Στάθης Καπ" w:date="2023-03-03T06:26:00Z">
              <w:tcPr>
                <w:tcW w:w="515" w:type="dxa"/>
                <w:vAlign w:val="bottom"/>
              </w:tcPr>
            </w:tcPrChange>
          </w:tcPr>
          <w:p w14:paraId="0B5863AA" w14:textId="5168D1BD" w:rsidR="00C87CFE" w:rsidRPr="00CD1347" w:rsidRDefault="00C87CFE" w:rsidP="00C87CFE">
            <w:pPr>
              <w:jc w:val="center"/>
              <w:rPr>
                <w:ins w:id="19639" w:author="Στάθης Καπ" w:date="2023-03-03T03:57:00Z"/>
                <w:sz w:val="16"/>
                <w:szCs w:val="16"/>
              </w:rPr>
            </w:pPr>
            <w:ins w:id="19640" w:author="Στάθης Καπ" w:date="2023-03-03T04:06:00Z">
              <w:r w:rsidRPr="00CD1347">
                <w:rPr>
                  <w:rFonts w:ascii="Calibri" w:hAnsi="Calibri" w:cs="Calibri"/>
                  <w:color w:val="000000"/>
                  <w:sz w:val="16"/>
                  <w:szCs w:val="16"/>
                  <w:rPrChange w:id="19641"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19642" w:author="Στάθης Καπ" w:date="2023-03-03T06:26:00Z">
              <w:tcPr>
                <w:tcW w:w="560" w:type="dxa"/>
              </w:tcPr>
            </w:tcPrChange>
          </w:tcPr>
          <w:p w14:paraId="58F42774" w14:textId="2DD64F55" w:rsidR="00C87CFE" w:rsidRPr="00CD1347" w:rsidRDefault="00C87CFE" w:rsidP="00C87CFE">
            <w:pPr>
              <w:jc w:val="center"/>
              <w:rPr>
                <w:ins w:id="19643" w:author="Στάθης Καπ" w:date="2023-03-03T03:57:00Z"/>
                <w:rFonts w:cstheme="minorHAnsi"/>
                <w:sz w:val="16"/>
                <w:szCs w:val="16"/>
              </w:rPr>
            </w:pPr>
            <w:ins w:id="19644" w:author="Στάθης Καπ" w:date="2023-03-03T06:20:00Z">
              <w:r>
                <w:rPr>
                  <w:rFonts w:ascii="Calibri" w:hAnsi="Calibri" w:cs="Calibri"/>
                  <w:color w:val="000000"/>
                  <w:sz w:val="16"/>
                  <w:szCs w:val="16"/>
                </w:rPr>
                <w:t>1414</w:t>
              </w:r>
            </w:ins>
          </w:p>
        </w:tc>
        <w:tc>
          <w:tcPr>
            <w:tcW w:w="855" w:type="dxa"/>
            <w:vAlign w:val="center"/>
            <w:tcPrChange w:id="19645" w:author="Στάθης Καπ" w:date="2023-03-03T06:26:00Z">
              <w:tcPr>
                <w:tcW w:w="855" w:type="dxa"/>
              </w:tcPr>
            </w:tcPrChange>
          </w:tcPr>
          <w:p w14:paraId="299A7DE9" w14:textId="62697664" w:rsidR="00C87CFE" w:rsidRPr="00CD1347" w:rsidRDefault="00C87CFE" w:rsidP="00C87CFE">
            <w:pPr>
              <w:jc w:val="center"/>
              <w:rPr>
                <w:ins w:id="19646" w:author="Στάθης Καπ" w:date="2023-03-03T03:57:00Z"/>
                <w:rFonts w:cstheme="minorHAnsi"/>
                <w:sz w:val="16"/>
                <w:szCs w:val="16"/>
              </w:rPr>
            </w:pPr>
            <w:ins w:id="19647" w:author="Στάθης Καπ" w:date="2023-03-03T06:20:00Z">
              <w:r>
                <w:rPr>
                  <w:rFonts w:ascii="Calibri" w:hAnsi="Calibri" w:cs="Calibri"/>
                  <w:color w:val="000000"/>
                  <w:sz w:val="16"/>
                  <w:szCs w:val="16"/>
                </w:rPr>
                <w:t>1345</w:t>
              </w:r>
            </w:ins>
          </w:p>
        </w:tc>
        <w:tc>
          <w:tcPr>
            <w:tcW w:w="544" w:type="dxa"/>
            <w:vAlign w:val="center"/>
            <w:tcPrChange w:id="19648" w:author="Στάθης Καπ" w:date="2023-03-03T06:26:00Z">
              <w:tcPr>
                <w:tcW w:w="544" w:type="dxa"/>
                <w:vAlign w:val="bottom"/>
              </w:tcPr>
            </w:tcPrChange>
          </w:tcPr>
          <w:p w14:paraId="26DD1549" w14:textId="4263B5D6" w:rsidR="00C87CFE" w:rsidRPr="00CD1347" w:rsidRDefault="00C87CFE" w:rsidP="00C87CFE">
            <w:pPr>
              <w:jc w:val="center"/>
              <w:rPr>
                <w:ins w:id="19649" w:author="Στάθης Καπ" w:date="2023-03-03T03:57:00Z"/>
                <w:rFonts w:cstheme="minorHAnsi"/>
                <w:sz w:val="16"/>
                <w:szCs w:val="16"/>
              </w:rPr>
            </w:pPr>
            <w:ins w:id="19650" w:author="Στάθης Καπ" w:date="2023-03-03T06:20:00Z">
              <w:r>
                <w:rPr>
                  <w:rFonts w:ascii="Calibri" w:hAnsi="Calibri" w:cs="Calibri"/>
                  <w:color w:val="000000"/>
                  <w:sz w:val="16"/>
                  <w:szCs w:val="16"/>
                </w:rPr>
                <w:t>1357</w:t>
              </w:r>
            </w:ins>
          </w:p>
        </w:tc>
        <w:tc>
          <w:tcPr>
            <w:tcW w:w="621" w:type="dxa"/>
            <w:vAlign w:val="center"/>
            <w:tcPrChange w:id="19651" w:author="Στάθης Καπ" w:date="2023-03-03T06:26:00Z">
              <w:tcPr>
                <w:tcW w:w="621" w:type="dxa"/>
                <w:vAlign w:val="bottom"/>
              </w:tcPr>
            </w:tcPrChange>
          </w:tcPr>
          <w:p w14:paraId="0A86497F" w14:textId="6A4CBAD0" w:rsidR="00C87CFE" w:rsidRPr="00CD1347" w:rsidRDefault="00C87CFE" w:rsidP="00C87CFE">
            <w:pPr>
              <w:jc w:val="center"/>
              <w:rPr>
                <w:ins w:id="19652" w:author="Στάθης Καπ" w:date="2023-03-03T03:57:00Z"/>
                <w:rFonts w:cstheme="minorHAnsi"/>
                <w:sz w:val="16"/>
                <w:szCs w:val="16"/>
              </w:rPr>
            </w:pPr>
            <w:ins w:id="19653" w:author="Στάθης Καπ" w:date="2023-03-03T06:20:00Z">
              <w:r>
                <w:rPr>
                  <w:rFonts w:ascii="Calibri" w:hAnsi="Calibri" w:cs="Calibri"/>
                  <w:color w:val="000000"/>
                  <w:sz w:val="16"/>
                  <w:szCs w:val="16"/>
                </w:rPr>
                <w:t>0.442</w:t>
              </w:r>
            </w:ins>
          </w:p>
        </w:tc>
        <w:tc>
          <w:tcPr>
            <w:tcW w:w="669" w:type="dxa"/>
            <w:vAlign w:val="center"/>
            <w:tcPrChange w:id="19654" w:author="Στάθης Καπ" w:date="2023-03-03T06:26:00Z">
              <w:tcPr>
                <w:tcW w:w="669" w:type="dxa"/>
                <w:vAlign w:val="center"/>
              </w:tcPr>
            </w:tcPrChange>
          </w:tcPr>
          <w:p w14:paraId="5CBE348C" w14:textId="1CA7BDEB" w:rsidR="00C87CFE" w:rsidRPr="00CD1347" w:rsidRDefault="00C87CFE" w:rsidP="00C87CFE">
            <w:pPr>
              <w:jc w:val="center"/>
              <w:rPr>
                <w:ins w:id="19655" w:author="Στάθης Καπ" w:date="2023-03-03T03:57:00Z"/>
                <w:rFonts w:cstheme="minorHAnsi"/>
                <w:sz w:val="16"/>
                <w:szCs w:val="16"/>
              </w:rPr>
            </w:pPr>
            <w:ins w:id="19656" w:author="Στάθης Καπ" w:date="2023-03-03T06:20:00Z">
              <w:r>
                <w:rPr>
                  <w:rFonts w:ascii="Calibri" w:hAnsi="Calibri" w:cstheme="minorHAnsi"/>
                  <w:color w:val="000000"/>
                  <w:sz w:val="16"/>
                  <w:szCs w:val="16"/>
                </w:rPr>
                <w:t>4.03</w:t>
              </w:r>
            </w:ins>
          </w:p>
        </w:tc>
        <w:tc>
          <w:tcPr>
            <w:tcW w:w="543" w:type="dxa"/>
            <w:vAlign w:val="center"/>
            <w:tcPrChange w:id="19657" w:author="Στάθης Καπ" w:date="2023-03-03T06:26:00Z">
              <w:tcPr>
                <w:tcW w:w="543" w:type="dxa"/>
                <w:vAlign w:val="bottom"/>
              </w:tcPr>
            </w:tcPrChange>
          </w:tcPr>
          <w:p w14:paraId="07F2CD88" w14:textId="726B138B" w:rsidR="00C87CFE" w:rsidRPr="00CD1347" w:rsidRDefault="00C87CFE" w:rsidP="00C87CFE">
            <w:pPr>
              <w:jc w:val="center"/>
              <w:rPr>
                <w:ins w:id="19658" w:author="Στάθης Καπ" w:date="2023-03-03T03:57:00Z"/>
                <w:rFonts w:cstheme="minorHAnsi"/>
                <w:sz w:val="16"/>
                <w:szCs w:val="16"/>
              </w:rPr>
            </w:pPr>
            <w:ins w:id="19659" w:author="Στάθης Καπ" w:date="2023-03-03T06:20:00Z">
              <w:r>
                <w:rPr>
                  <w:rFonts w:ascii="Calibri" w:hAnsi="Calibri" w:cs="Calibri"/>
                  <w:color w:val="000000"/>
                  <w:sz w:val="16"/>
                  <w:szCs w:val="16"/>
                </w:rPr>
                <w:t>1331</w:t>
              </w:r>
            </w:ins>
          </w:p>
        </w:tc>
        <w:tc>
          <w:tcPr>
            <w:tcW w:w="621" w:type="dxa"/>
            <w:vAlign w:val="center"/>
            <w:tcPrChange w:id="19660" w:author="Στάθης Καπ" w:date="2023-03-03T06:26:00Z">
              <w:tcPr>
                <w:tcW w:w="621" w:type="dxa"/>
                <w:vAlign w:val="bottom"/>
              </w:tcPr>
            </w:tcPrChange>
          </w:tcPr>
          <w:p w14:paraId="08C398C0" w14:textId="0A61C69B" w:rsidR="00C87CFE" w:rsidRPr="00CD1347" w:rsidRDefault="00C87CFE" w:rsidP="00C87CFE">
            <w:pPr>
              <w:jc w:val="center"/>
              <w:rPr>
                <w:ins w:id="19661" w:author="Στάθης Καπ" w:date="2023-03-03T03:57:00Z"/>
                <w:rFonts w:cstheme="minorHAnsi"/>
                <w:sz w:val="16"/>
                <w:szCs w:val="16"/>
              </w:rPr>
            </w:pPr>
            <w:ins w:id="19662" w:author="Στάθης Καπ" w:date="2023-03-03T06:20:00Z">
              <w:r>
                <w:rPr>
                  <w:rFonts w:ascii="Calibri" w:hAnsi="Calibri" w:cs="Calibri"/>
                  <w:color w:val="000000"/>
                  <w:sz w:val="16"/>
                  <w:szCs w:val="16"/>
                </w:rPr>
                <w:t>0.416</w:t>
              </w:r>
            </w:ins>
          </w:p>
        </w:tc>
        <w:tc>
          <w:tcPr>
            <w:tcW w:w="669" w:type="dxa"/>
            <w:vAlign w:val="center"/>
            <w:tcPrChange w:id="19663" w:author="Στάθης Καπ" w:date="2023-03-03T06:26:00Z">
              <w:tcPr>
                <w:tcW w:w="669" w:type="dxa"/>
                <w:vAlign w:val="center"/>
              </w:tcPr>
            </w:tcPrChange>
          </w:tcPr>
          <w:p w14:paraId="52C7B605" w14:textId="640CD903" w:rsidR="00C87CFE" w:rsidRPr="00CD1347" w:rsidRDefault="00C87CFE" w:rsidP="00C87CFE">
            <w:pPr>
              <w:jc w:val="center"/>
              <w:rPr>
                <w:ins w:id="19664" w:author="Στάθης Καπ" w:date="2023-03-03T03:57:00Z"/>
                <w:rFonts w:cstheme="minorHAnsi"/>
                <w:sz w:val="16"/>
                <w:szCs w:val="16"/>
              </w:rPr>
            </w:pPr>
            <w:ins w:id="19665" w:author="Στάθης Καπ" w:date="2023-03-03T06:20:00Z">
              <w:r>
                <w:rPr>
                  <w:rFonts w:ascii="Calibri" w:hAnsi="Calibri" w:cstheme="minorHAnsi"/>
                  <w:color w:val="000000"/>
                  <w:sz w:val="16"/>
                  <w:szCs w:val="16"/>
                </w:rPr>
                <w:t>1.92</w:t>
              </w:r>
            </w:ins>
          </w:p>
        </w:tc>
        <w:tc>
          <w:tcPr>
            <w:tcW w:w="508" w:type="dxa"/>
            <w:vAlign w:val="center"/>
            <w:tcPrChange w:id="19666" w:author="Στάθης Καπ" w:date="2023-03-03T06:26:00Z">
              <w:tcPr>
                <w:tcW w:w="508" w:type="dxa"/>
                <w:vAlign w:val="bottom"/>
              </w:tcPr>
            </w:tcPrChange>
          </w:tcPr>
          <w:p w14:paraId="529EC777" w14:textId="59FA34BC" w:rsidR="00C87CFE" w:rsidRPr="00CD1347" w:rsidRDefault="00C87CFE" w:rsidP="00C87CFE">
            <w:pPr>
              <w:jc w:val="center"/>
              <w:rPr>
                <w:ins w:id="19667" w:author="Στάθης Καπ" w:date="2023-03-03T03:57:00Z"/>
                <w:rFonts w:cstheme="minorHAnsi"/>
                <w:sz w:val="16"/>
                <w:szCs w:val="16"/>
              </w:rPr>
            </w:pPr>
            <w:ins w:id="19668" w:author="Στάθης Καπ" w:date="2023-03-03T06:20:00Z">
              <w:r>
                <w:rPr>
                  <w:rFonts w:ascii="Calibri" w:hAnsi="Calibri" w:cs="Calibri"/>
                  <w:color w:val="000000"/>
                  <w:sz w:val="16"/>
                  <w:szCs w:val="16"/>
                </w:rPr>
                <w:t>1331</w:t>
              </w:r>
            </w:ins>
          </w:p>
        </w:tc>
        <w:tc>
          <w:tcPr>
            <w:tcW w:w="541" w:type="dxa"/>
            <w:vAlign w:val="center"/>
            <w:tcPrChange w:id="19669" w:author="Στάθης Καπ" w:date="2023-03-03T06:26:00Z">
              <w:tcPr>
                <w:tcW w:w="541" w:type="dxa"/>
                <w:vAlign w:val="bottom"/>
              </w:tcPr>
            </w:tcPrChange>
          </w:tcPr>
          <w:p w14:paraId="3056FE6B" w14:textId="3BA27C25" w:rsidR="00C87CFE" w:rsidRPr="00CD1347" w:rsidRDefault="00C87CFE" w:rsidP="00C87CFE">
            <w:pPr>
              <w:jc w:val="center"/>
              <w:rPr>
                <w:ins w:id="19670" w:author="Στάθης Καπ" w:date="2023-03-03T03:57:00Z"/>
                <w:rFonts w:cstheme="minorHAnsi"/>
                <w:sz w:val="16"/>
                <w:szCs w:val="16"/>
              </w:rPr>
            </w:pPr>
            <w:ins w:id="19671" w:author="Στάθης Καπ" w:date="2023-03-03T06:20:00Z">
              <w:r>
                <w:rPr>
                  <w:rFonts w:ascii="Calibri" w:hAnsi="Calibri" w:cs="Calibri"/>
                  <w:color w:val="000000"/>
                  <w:sz w:val="16"/>
                  <w:szCs w:val="16"/>
                </w:rPr>
                <w:t>0.456</w:t>
              </w:r>
            </w:ins>
          </w:p>
        </w:tc>
        <w:tc>
          <w:tcPr>
            <w:tcW w:w="589" w:type="dxa"/>
            <w:vAlign w:val="center"/>
            <w:tcPrChange w:id="19672" w:author="Στάθης Καπ" w:date="2023-03-03T06:26:00Z">
              <w:tcPr>
                <w:tcW w:w="589" w:type="dxa"/>
                <w:vAlign w:val="center"/>
              </w:tcPr>
            </w:tcPrChange>
          </w:tcPr>
          <w:p w14:paraId="146B0EB7" w14:textId="63815EB2" w:rsidR="00C87CFE" w:rsidRPr="00CD1347" w:rsidRDefault="00C87CFE" w:rsidP="00C87CFE">
            <w:pPr>
              <w:jc w:val="center"/>
              <w:rPr>
                <w:ins w:id="19673" w:author="Στάθης Καπ" w:date="2023-03-03T03:57:00Z"/>
                <w:rFonts w:cstheme="minorHAnsi"/>
                <w:sz w:val="16"/>
                <w:szCs w:val="16"/>
              </w:rPr>
            </w:pPr>
            <w:ins w:id="19674" w:author="Στάθης Καπ" w:date="2023-03-03T06:20:00Z">
              <w:r>
                <w:rPr>
                  <w:rFonts w:ascii="Calibri" w:hAnsi="Calibri" w:cstheme="minorHAnsi"/>
                  <w:color w:val="000000"/>
                  <w:sz w:val="16"/>
                  <w:szCs w:val="16"/>
                </w:rPr>
                <w:t>1.92</w:t>
              </w:r>
            </w:ins>
          </w:p>
        </w:tc>
        <w:tc>
          <w:tcPr>
            <w:tcW w:w="463" w:type="dxa"/>
            <w:vAlign w:val="center"/>
            <w:tcPrChange w:id="19675" w:author="Στάθης Καπ" w:date="2023-03-03T06:26:00Z">
              <w:tcPr>
                <w:tcW w:w="463" w:type="dxa"/>
                <w:vAlign w:val="bottom"/>
              </w:tcPr>
            </w:tcPrChange>
          </w:tcPr>
          <w:p w14:paraId="6A202CAA" w14:textId="1F9A1186" w:rsidR="00C87CFE" w:rsidRPr="00CD1347" w:rsidRDefault="00C87CFE" w:rsidP="00C87CFE">
            <w:pPr>
              <w:jc w:val="center"/>
              <w:rPr>
                <w:ins w:id="19676" w:author="Στάθης Καπ" w:date="2023-03-03T03:57:00Z"/>
                <w:rFonts w:cstheme="minorHAnsi"/>
                <w:sz w:val="16"/>
                <w:szCs w:val="16"/>
              </w:rPr>
            </w:pPr>
            <w:ins w:id="19677" w:author="Στάθης Καπ" w:date="2023-03-03T06:20:00Z">
              <w:r>
                <w:rPr>
                  <w:rFonts w:ascii="Calibri" w:hAnsi="Calibri" w:cs="Calibri"/>
                  <w:color w:val="000000"/>
                  <w:sz w:val="16"/>
                  <w:szCs w:val="16"/>
                </w:rPr>
                <w:t>1334</w:t>
              </w:r>
            </w:ins>
          </w:p>
        </w:tc>
        <w:tc>
          <w:tcPr>
            <w:tcW w:w="541" w:type="dxa"/>
            <w:vAlign w:val="center"/>
            <w:tcPrChange w:id="19678" w:author="Στάθης Καπ" w:date="2023-03-03T06:26:00Z">
              <w:tcPr>
                <w:tcW w:w="541" w:type="dxa"/>
                <w:vAlign w:val="bottom"/>
              </w:tcPr>
            </w:tcPrChange>
          </w:tcPr>
          <w:p w14:paraId="6F5E59B6" w14:textId="12C7FED8" w:rsidR="00C87CFE" w:rsidRPr="00CD1347" w:rsidRDefault="00C87CFE" w:rsidP="00C87CFE">
            <w:pPr>
              <w:jc w:val="center"/>
              <w:rPr>
                <w:ins w:id="19679" w:author="Στάθης Καπ" w:date="2023-03-03T03:57:00Z"/>
                <w:rFonts w:cstheme="minorHAnsi"/>
                <w:sz w:val="16"/>
                <w:szCs w:val="16"/>
              </w:rPr>
            </w:pPr>
            <w:ins w:id="19680" w:author="Στάθης Καπ" w:date="2023-03-03T06:20:00Z">
              <w:r>
                <w:rPr>
                  <w:rFonts w:ascii="Calibri" w:hAnsi="Calibri" w:cs="Calibri"/>
                  <w:color w:val="000000"/>
                  <w:sz w:val="16"/>
                  <w:szCs w:val="16"/>
                </w:rPr>
                <w:t>0.376</w:t>
              </w:r>
            </w:ins>
          </w:p>
        </w:tc>
        <w:tc>
          <w:tcPr>
            <w:tcW w:w="589" w:type="dxa"/>
            <w:vAlign w:val="center"/>
            <w:tcPrChange w:id="19681" w:author="Στάθης Καπ" w:date="2023-03-03T06:26:00Z">
              <w:tcPr>
                <w:tcW w:w="589" w:type="dxa"/>
                <w:vAlign w:val="center"/>
              </w:tcPr>
            </w:tcPrChange>
          </w:tcPr>
          <w:p w14:paraId="11A480CC" w14:textId="1D884DC2" w:rsidR="00C87CFE" w:rsidRPr="00CD1347" w:rsidRDefault="00C87CFE" w:rsidP="00C87CFE">
            <w:pPr>
              <w:jc w:val="center"/>
              <w:rPr>
                <w:ins w:id="19682" w:author="Στάθης Καπ" w:date="2023-03-03T03:57:00Z"/>
                <w:rFonts w:cstheme="minorHAnsi"/>
                <w:sz w:val="16"/>
                <w:szCs w:val="16"/>
              </w:rPr>
            </w:pPr>
            <w:ins w:id="19683"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196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85" w:author="Στάθης Καπ" w:date="2023-03-03T03:57:00Z"/>
        </w:trPr>
        <w:tc>
          <w:tcPr>
            <w:tcW w:w="515" w:type="dxa"/>
            <w:tcBorders>
              <w:top w:val="nil"/>
              <w:bottom w:val="nil"/>
              <w:right w:val="single" w:sz="4" w:space="0" w:color="auto"/>
            </w:tcBorders>
            <w:shd w:val="clear" w:color="auto" w:fill="E7E6E6" w:themeFill="background2"/>
            <w:vAlign w:val="bottom"/>
            <w:tcPrChange w:id="19686" w:author="Στάθης Καπ" w:date="2023-03-03T06:26:00Z">
              <w:tcPr>
                <w:tcW w:w="515" w:type="dxa"/>
                <w:vAlign w:val="bottom"/>
              </w:tcPr>
            </w:tcPrChange>
          </w:tcPr>
          <w:p w14:paraId="35907CD5" w14:textId="7F83AF2F" w:rsidR="00C87CFE" w:rsidRPr="00CD1347" w:rsidRDefault="00C87CFE" w:rsidP="00C87CFE">
            <w:pPr>
              <w:jc w:val="center"/>
              <w:rPr>
                <w:ins w:id="19687" w:author="Στάθης Καπ" w:date="2023-03-03T03:57:00Z"/>
                <w:sz w:val="16"/>
                <w:szCs w:val="16"/>
              </w:rPr>
            </w:pPr>
            <w:ins w:id="19688" w:author="Στάθης Καπ" w:date="2023-03-03T04:06:00Z">
              <w:r w:rsidRPr="00CD1347">
                <w:rPr>
                  <w:rFonts w:ascii="Calibri" w:hAnsi="Calibri" w:cs="Calibri"/>
                  <w:color w:val="000000"/>
                  <w:sz w:val="16"/>
                  <w:szCs w:val="16"/>
                  <w:rPrChange w:id="19689"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19690" w:author="Στάθης Καπ" w:date="2023-03-03T06:26:00Z">
              <w:tcPr>
                <w:tcW w:w="560" w:type="dxa"/>
              </w:tcPr>
            </w:tcPrChange>
          </w:tcPr>
          <w:p w14:paraId="0311D651" w14:textId="70F502C0" w:rsidR="00C87CFE" w:rsidRPr="00CD1347" w:rsidRDefault="00C87CFE" w:rsidP="00C87CFE">
            <w:pPr>
              <w:jc w:val="center"/>
              <w:rPr>
                <w:ins w:id="19691" w:author="Στάθης Καπ" w:date="2023-03-03T03:57:00Z"/>
                <w:rFonts w:cstheme="minorHAnsi"/>
                <w:sz w:val="16"/>
                <w:szCs w:val="16"/>
              </w:rPr>
            </w:pPr>
            <w:ins w:id="19692" w:author="Στάθης Καπ" w:date="2023-03-03T06:20:00Z">
              <w:r>
                <w:rPr>
                  <w:rFonts w:ascii="Calibri" w:hAnsi="Calibri" w:cs="Calibri"/>
                  <w:color w:val="000000"/>
                  <w:sz w:val="16"/>
                  <w:szCs w:val="16"/>
                </w:rPr>
                <w:t>1427</w:t>
              </w:r>
            </w:ins>
          </w:p>
        </w:tc>
        <w:tc>
          <w:tcPr>
            <w:tcW w:w="855" w:type="dxa"/>
            <w:vAlign w:val="center"/>
            <w:tcPrChange w:id="19693" w:author="Στάθης Καπ" w:date="2023-03-03T06:26:00Z">
              <w:tcPr>
                <w:tcW w:w="855" w:type="dxa"/>
              </w:tcPr>
            </w:tcPrChange>
          </w:tcPr>
          <w:p w14:paraId="5E579A38" w14:textId="39D40F16" w:rsidR="00C87CFE" w:rsidRPr="00CD1347" w:rsidRDefault="00C87CFE" w:rsidP="00C87CFE">
            <w:pPr>
              <w:jc w:val="center"/>
              <w:rPr>
                <w:ins w:id="19694" w:author="Στάθης Καπ" w:date="2023-03-03T03:57:00Z"/>
                <w:rFonts w:cstheme="minorHAnsi"/>
                <w:sz w:val="16"/>
                <w:szCs w:val="16"/>
              </w:rPr>
            </w:pPr>
            <w:ins w:id="19695" w:author="Στάθης Καπ" w:date="2023-03-03T06:20:00Z">
              <w:r>
                <w:rPr>
                  <w:rFonts w:ascii="Calibri" w:hAnsi="Calibri" w:cs="Calibri"/>
                  <w:color w:val="000000"/>
                  <w:sz w:val="16"/>
                  <w:szCs w:val="16"/>
                </w:rPr>
                <w:t>1365</w:t>
              </w:r>
            </w:ins>
          </w:p>
        </w:tc>
        <w:tc>
          <w:tcPr>
            <w:tcW w:w="544" w:type="dxa"/>
            <w:vAlign w:val="center"/>
            <w:tcPrChange w:id="19696" w:author="Στάθης Καπ" w:date="2023-03-03T06:26:00Z">
              <w:tcPr>
                <w:tcW w:w="544" w:type="dxa"/>
                <w:vAlign w:val="bottom"/>
              </w:tcPr>
            </w:tcPrChange>
          </w:tcPr>
          <w:p w14:paraId="61C44A69" w14:textId="7B4C40DF" w:rsidR="00C87CFE" w:rsidRPr="00CD1347" w:rsidRDefault="00C87CFE" w:rsidP="00C87CFE">
            <w:pPr>
              <w:jc w:val="center"/>
              <w:rPr>
                <w:ins w:id="19697" w:author="Στάθης Καπ" w:date="2023-03-03T03:57:00Z"/>
                <w:rFonts w:cstheme="minorHAnsi"/>
                <w:sz w:val="16"/>
                <w:szCs w:val="16"/>
              </w:rPr>
            </w:pPr>
            <w:ins w:id="19698" w:author="Στάθης Καπ" w:date="2023-03-03T06:20:00Z">
              <w:r>
                <w:rPr>
                  <w:rFonts w:ascii="Calibri" w:hAnsi="Calibri" w:cs="Calibri"/>
                  <w:color w:val="000000"/>
                  <w:sz w:val="16"/>
                  <w:szCs w:val="16"/>
                </w:rPr>
                <w:t>1358</w:t>
              </w:r>
            </w:ins>
          </w:p>
        </w:tc>
        <w:tc>
          <w:tcPr>
            <w:tcW w:w="621" w:type="dxa"/>
            <w:vAlign w:val="center"/>
            <w:tcPrChange w:id="19699" w:author="Στάθης Καπ" w:date="2023-03-03T06:26:00Z">
              <w:tcPr>
                <w:tcW w:w="621" w:type="dxa"/>
                <w:vAlign w:val="bottom"/>
              </w:tcPr>
            </w:tcPrChange>
          </w:tcPr>
          <w:p w14:paraId="4267767C" w14:textId="39372BA0" w:rsidR="00C87CFE" w:rsidRPr="00CD1347" w:rsidRDefault="00C87CFE" w:rsidP="00C87CFE">
            <w:pPr>
              <w:jc w:val="center"/>
              <w:rPr>
                <w:ins w:id="19700" w:author="Στάθης Καπ" w:date="2023-03-03T03:57:00Z"/>
                <w:rFonts w:cstheme="minorHAnsi"/>
                <w:sz w:val="16"/>
                <w:szCs w:val="16"/>
              </w:rPr>
            </w:pPr>
            <w:ins w:id="19701" w:author="Στάθης Καπ" w:date="2023-03-03T06:20:00Z">
              <w:r>
                <w:rPr>
                  <w:rFonts w:ascii="Calibri" w:hAnsi="Calibri" w:cs="Calibri"/>
                  <w:color w:val="000000"/>
                  <w:sz w:val="16"/>
                  <w:szCs w:val="16"/>
                </w:rPr>
                <w:t>0.624</w:t>
              </w:r>
            </w:ins>
          </w:p>
        </w:tc>
        <w:tc>
          <w:tcPr>
            <w:tcW w:w="669" w:type="dxa"/>
            <w:vAlign w:val="center"/>
            <w:tcPrChange w:id="19702" w:author="Στάθης Καπ" w:date="2023-03-03T06:26:00Z">
              <w:tcPr>
                <w:tcW w:w="669" w:type="dxa"/>
                <w:vAlign w:val="center"/>
              </w:tcPr>
            </w:tcPrChange>
          </w:tcPr>
          <w:p w14:paraId="163952CF" w14:textId="1491634F" w:rsidR="00C87CFE" w:rsidRPr="00CD1347" w:rsidRDefault="00C87CFE" w:rsidP="00C87CFE">
            <w:pPr>
              <w:jc w:val="center"/>
              <w:rPr>
                <w:ins w:id="19703" w:author="Στάθης Καπ" w:date="2023-03-03T03:57:00Z"/>
                <w:rFonts w:cstheme="minorHAnsi"/>
                <w:sz w:val="16"/>
                <w:szCs w:val="16"/>
              </w:rPr>
            </w:pPr>
            <w:ins w:id="19704" w:author="Στάθης Καπ" w:date="2023-03-03T06:20:00Z">
              <w:r>
                <w:rPr>
                  <w:rFonts w:ascii="Calibri" w:hAnsi="Calibri" w:cstheme="minorHAnsi"/>
                  <w:color w:val="000000"/>
                  <w:sz w:val="16"/>
                  <w:szCs w:val="16"/>
                </w:rPr>
                <w:t>4.84</w:t>
              </w:r>
            </w:ins>
          </w:p>
        </w:tc>
        <w:tc>
          <w:tcPr>
            <w:tcW w:w="543" w:type="dxa"/>
            <w:vAlign w:val="center"/>
            <w:tcPrChange w:id="19705" w:author="Στάθης Καπ" w:date="2023-03-03T06:26:00Z">
              <w:tcPr>
                <w:tcW w:w="543" w:type="dxa"/>
                <w:vAlign w:val="bottom"/>
              </w:tcPr>
            </w:tcPrChange>
          </w:tcPr>
          <w:p w14:paraId="302A87EC" w14:textId="6FB4B8A8" w:rsidR="00C87CFE" w:rsidRPr="00CD1347" w:rsidRDefault="00C87CFE" w:rsidP="00C87CFE">
            <w:pPr>
              <w:jc w:val="center"/>
              <w:rPr>
                <w:ins w:id="19706" w:author="Στάθης Καπ" w:date="2023-03-03T03:57:00Z"/>
                <w:rFonts w:cstheme="minorHAnsi"/>
                <w:sz w:val="16"/>
                <w:szCs w:val="16"/>
              </w:rPr>
            </w:pPr>
            <w:ins w:id="19707" w:author="Στάθης Καπ" w:date="2023-03-03T06:20:00Z">
              <w:r>
                <w:rPr>
                  <w:rFonts w:ascii="Calibri" w:hAnsi="Calibri" w:cs="Calibri"/>
                  <w:color w:val="000000"/>
                  <w:sz w:val="16"/>
                  <w:szCs w:val="16"/>
                </w:rPr>
                <w:t>1367</w:t>
              </w:r>
            </w:ins>
          </w:p>
        </w:tc>
        <w:tc>
          <w:tcPr>
            <w:tcW w:w="621" w:type="dxa"/>
            <w:vAlign w:val="center"/>
            <w:tcPrChange w:id="19708" w:author="Στάθης Καπ" w:date="2023-03-03T06:26:00Z">
              <w:tcPr>
                <w:tcW w:w="621" w:type="dxa"/>
                <w:vAlign w:val="bottom"/>
              </w:tcPr>
            </w:tcPrChange>
          </w:tcPr>
          <w:p w14:paraId="6AAD2F77" w14:textId="0964B74F" w:rsidR="00C87CFE" w:rsidRPr="00CD1347" w:rsidRDefault="00C87CFE" w:rsidP="00C87CFE">
            <w:pPr>
              <w:jc w:val="center"/>
              <w:rPr>
                <w:ins w:id="19709" w:author="Στάθης Καπ" w:date="2023-03-03T03:57:00Z"/>
                <w:rFonts w:cstheme="minorHAnsi"/>
                <w:sz w:val="16"/>
                <w:szCs w:val="16"/>
              </w:rPr>
            </w:pPr>
            <w:ins w:id="19710" w:author="Στάθης Καπ" w:date="2023-03-03T06:20:00Z">
              <w:r>
                <w:rPr>
                  <w:rFonts w:ascii="Calibri" w:hAnsi="Calibri" w:cs="Calibri"/>
                  <w:color w:val="000000"/>
                  <w:sz w:val="16"/>
                  <w:szCs w:val="16"/>
                </w:rPr>
                <w:t>0.332</w:t>
              </w:r>
            </w:ins>
          </w:p>
        </w:tc>
        <w:tc>
          <w:tcPr>
            <w:tcW w:w="669" w:type="dxa"/>
            <w:vAlign w:val="center"/>
            <w:tcPrChange w:id="19711" w:author="Στάθης Καπ" w:date="2023-03-03T06:26:00Z">
              <w:tcPr>
                <w:tcW w:w="669" w:type="dxa"/>
                <w:vAlign w:val="center"/>
              </w:tcPr>
            </w:tcPrChange>
          </w:tcPr>
          <w:p w14:paraId="1102D40E" w14:textId="77D90819" w:rsidR="00C87CFE" w:rsidRPr="00CD1347" w:rsidRDefault="00C87CFE" w:rsidP="00C87CFE">
            <w:pPr>
              <w:jc w:val="center"/>
              <w:rPr>
                <w:ins w:id="19712" w:author="Στάθης Καπ" w:date="2023-03-03T03:57:00Z"/>
                <w:rFonts w:cstheme="minorHAnsi"/>
                <w:sz w:val="16"/>
                <w:szCs w:val="16"/>
              </w:rPr>
            </w:pPr>
            <w:ins w:id="19713" w:author="Στάθης Καπ" w:date="2023-03-03T06:20:00Z">
              <w:r>
                <w:rPr>
                  <w:rFonts w:ascii="Calibri" w:hAnsi="Calibri" w:cstheme="minorHAnsi"/>
                  <w:color w:val="000000"/>
                  <w:sz w:val="16"/>
                  <w:szCs w:val="16"/>
                </w:rPr>
                <w:t>-0.66</w:t>
              </w:r>
            </w:ins>
          </w:p>
        </w:tc>
        <w:tc>
          <w:tcPr>
            <w:tcW w:w="508" w:type="dxa"/>
            <w:vAlign w:val="center"/>
            <w:tcPrChange w:id="19714" w:author="Στάθης Καπ" w:date="2023-03-03T06:26:00Z">
              <w:tcPr>
                <w:tcW w:w="508" w:type="dxa"/>
                <w:vAlign w:val="bottom"/>
              </w:tcPr>
            </w:tcPrChange>
          </w:tcPr>
          <w:p w14:paraId="348DDF2C" w14:textId="35CB1461" w:rsidR="00C87CFE" w:rsidRPr="00CD1347" w:rsidRDefault="00C87CFE" w:rsidP="00C87CFE">
            <w:pPr>
              <w:jc w:val="center"/>
              <w:rPr>
                <w:ins w:id="19715" w:author="Στάθης Καπ" w:date="2023-03-03T03:57:00Z"/>
                <w:rFonts w:cstheme="minorHAnsi"/>
                <w:sz w:val="16"/>
                <w:szCs w:val="16"/>
              </w:rPr>
            </w:pPr>
            <w:ins w:id="19716" w:author="Στάθης Καπ" w:date="2023-03-03T06:20:00Z">
              <w:r>
                <w:rPr>
                  <w:rFonts w:ascii="Calibri" w:hAnsi="Calibri" w:cs="Calibri"/>
                  <w:color w:val="000000"/>
                  <w:sz w:val="16"/>
                  <w:szCs w:val="16"/>
                </w:rPr>
                <w:t>1326</w:t>
              </w:r>
            </w:ins>
          </w:p>
        </w:tc>
        <w:tc>
          <w:tcPr>
            <w:tcW w:w="541" w:type="dxa"/>
            <w:vAlign w:val="center"/>
            <w:tcPrChange w:id="19717" w:author="Στάθης Καπ" w:date="2023-03-03T06:26:00Z">
              <w:tcPr>
                <w:tcW w:w="541" w:type="dxa"/>
                <w:vAlign w:val="bottom"/>
              </w:tcPr>
            </w:tcPrChange>
          </w:tcPr>
          <w:p w14:paraId="41B77CC4" w14:textId="17848320" w:rsidR="00C87CFE" w:rsidRPr="00CD1347" w:rsidRDefault="00C87CFE" w:rsidP="00C87CFE">
            <w:pPr>
              <w:jc w:val="center"/>
              <w:rPr>
                <w:ins w:id="19718" w:author="Στάθης Καπ" w:date="2023-03-03T03:57:00Z"/>
                <w:rFonts w:cstheme="minorHAnsi"/>
                <w:sz w:val="16"/>
                <w:szCs w:val="16"/>
              </w:rPr>
            </w:pPr>
            <w:ins w:id="19719" w:author="Στάθης Καπ" w:date="2023-03-03T06:20:00Z">
              <w:r>
                <w:rPr>
                  <w:rFonts w:ascii="Calibri" w:hAnsi="Calibri" w:cs="Calibri"/>
                  <w:color w:val="000000"/>
                  <w:sz w:val="16"/>
                  <w:szCs w:val="16"/>
                </w:rPr>
                <w:t>0.388</w:t>
              </w:r>
            </w:ins>
          </w:p>
        </w:tc>
        <w:tc>
          <w:tcPr>
            <w:tcW w:w="589" w:type="dxa"/>
            <w:vAlign w:val="center"/>
            <w:tcPrChange w:id="19720" w:author="Στάθης Καπ" w:date="2023-03-03T06:26:00Z">
              <w:tcPr>
                <w:tcW w:w="589" w:type="dxa"/>
                <w:vAlign w:val="center"/>
              </w:tcPr>
            </w:tcPrChange>
          </w:tcPr>
          <w:p w14:paraId="373A469E" w14:textId="51A72AB5" w:rsidR="00C87CFE" w:rsidRPr="00CD1347" w:rsidRDefault="00C87CFE" w:rsidP="00C87CFE">
            <w:pPr>
              <w:jc w:val="center"/>
              <w:rPr>
                <w:ins w:id="19721" w:author="Στάθης Καπ" w:date="2023-03-03T03:57:00Z"/>
                <w:rFonts w:cstheme="minorHAnsi"/>
                <w:sz w:val="16"/>
                <w:szCs w:val="16"/>
              </w:rPr>
            </w:pPr>
            <w:ins w:id="19722" w:author="Στάθης Καπ" w:date="2023-03-03T06:20:00Z">
              <w:r>
                <w:rPr>
                  <w:rFonts w:ascii="Calibri" w:hAnsi="Calibri" w:cstheme="minorHAnsi"/>
                  <w:color w:val="000000"/>
                  <w:sz w:val="16"/>
                  <w:szCs w:val="16"/>
                </w:rPr>
                <w:t>2.36</w:t>
              </w:r>
            </w:ins>
          </w:p>
        </w:tc>
        <w:tc>
          <w:tcPr>
            <w:tcW w:w="463" w:type="dxa"/>
            <w:vAlign w:val="center"/>
            <w:tcPrChange w:id="19723" w:author="Στάθης Καπ" w:date="2023-03-03T06:26:00Z">
              <w:tcPr>
                <w:tcW w:w="463" w:type="dxa"/>
                <w:vAlign w:val="bottom"/>
              </w:tcPr>
            </w:tcPrChange>
          </w:tcPr>
          <w:p w14:paraId="51B3E5F4" w14:textId="425FD938" w:rsidR="00C87CFE" w:rsidRPr="00CD1347" w:rsidRDefault="00C87CFE" w:rsidP="00C87CFE">
            <w:pPr>
              <w:jc w:val="center"/>
              <w:rPr>
                <w:ins w:id="19724" w:author="Στάθης Καπ" w:date="2023-03-03T03:57:00Z"/>
                <w:rFonts w:cstheme="minorHAnsi"/>
                <w:sz w:val="16"/>
                <w:szCs w:val="16"/>
              </w:rPr>
            </w:pPr>
            <w:ins w:id="19725" w:author="Στάθης Καπ" w:date="2023-03-03T06:20:00Z">
              <w:r>
                <w:rPr>
                  <w:rFonts w:ascii="Calibri" w:hAnsi="Calibri" w:cs="Calibri"/>
                  <w:color w:val="000000"/>
                  <w:sz w:val="16"/>
                  <w:szCs w:val="16"/>
                </w:rPr>
                <w:t>1328</w:t>
              </w:r>
            </w:ins>
          </w:p>
        </w:tc>
        <w:tc>
          <w:tcPr>
            <w:tcW w:w="541" w:type="dxa"/>
            <w:vAlign w:val="center"/>
            <w:tcPrChange w:id="19726" w:author="Στάθης Καπ" w:date="2023-03-03T06:26:00Z">
              <w:tcPr>
                <w:tcW w:w="541" w:type="dxa"/>
                <w:vAlign w:val="bottom"/>
              </w:tcPr>
            </w:tcPrChange>
          </w:tcPr>
          <w:p w14:paraId="7D899136" w14:textId="62A92A65" w:rsidR="00C87CFE" w:rsidRPr="00CD1347" w:rsidRDefault="00C87CFE" w:rsidP="00C87CFE">
            <w:pPr>
              <w:jc w:val="center"/>
              <w:rPr>
                <w:ins w:id="19727" w:author="Στάθης Καπ" w:date="2023-03-03T03:57:00Z"/>
                <w:rFonts w:cstheme="minorHAnsi"/>
                <w:sz w:val="16"/>
                <w:szCs w:val="16"/>
              </w:rPr>
            </w:pPr>
            <w:ins w:id="19728" w:author="Στάθης Καπ" w:date="2023-03-03T06:20:00Z">
              <w:r>
                <w:rPr>
                  <w:rFonts w:ascii="Calibri" w:hAnsi="Calibri" w:cs="Calibri"/>
                  <w:color w:val="000000"/>
                  <w:sz w:val="16"/>
                  <w:szCs w:val="16"/>
                </w:rPr>
                <w:t>0.259</w:t>
              </w:r>
            </w:ins>
          </w:p>
        </w:tc>
        <w:tc>
          <w:tcPr>
            <w:tcW w:w="589" w:type="dxa"/>
            <w:vAlign w:val="center"/>
            <w:tcPrChange w:id="19729" w:author="Στάθης Καπ" w:date="2023-03-03T06:26:00Z">
              <w:tcPr>
                <w:tcW w:w="589" w:type="dxa"/>
                <w:vAlign w:val="center"/>
              </w:tcPr>
            </w:tcPrChange>
          </w:tcPr>
          <w:p w14:paraId="2194C113" w14:textId="0ECC6280" w:rsidR="00C87CFE" w:rsidRPr="00CD1347" w:rsidRDefault="00C87CFE" w:rsidP="00C87CFE">
            <w:pPr>
              <w:jc w:val="center"/>
              <w:rPr>
                <w:ins w:id="19730" w:author="Στάθης Καπ" w:date="2023-03-03T03:57:00Z"/>
                <w:rFonts w:cstheme="minorHAnsi"/>
                <w:sz w:val="16"/>
                <w:szCs w:val="16"/>
              </w:rPr>
            </w:pPr>
            <w:ins w:id="19731"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197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33" w:author="Στάθης Καπ" w:date="2023-03-03T03:57:00Z"/>
        </w:trPr>
        <w:tc>
          <w:tcPr>
            <w:tcW w:w="515" w:type="dxa"/>
            <w:tcBorders>
              <w:top w:val="nil"/>
              <w:bottom w:val="nil"/>
              <w:right w:val="single" w:sz="4" w:space="0" w:color="auto"/>
            </w:tcBorders>
            <w:shd w:val="clear" w:color="auto" w:fill="E7E6E6" w:themeFill="background2"/>
            <w:vAlign w:val="bottom"/>
            <w:tcPrChange w:id="19734" w:author="Στάθης Καπ" w:date="2023-03-03T06:26:00Z">
              <w:tcPr>
                <w:tcW w:w="515" w:type="dxa"/>
                <w:vAlign w:val="bottom"/>
              </w:tcPr>
            </w:tcPrChange>
          </w:tcPr>
          <w:p w14:paraId="71E25117" w14:textId="57BFBBB0" w:rsidR="00C87CFE" w:rsidRPr="00CD1347" w:rsidRDefault="00C87CFE" w:rsidP="00C87CFE">
            <w:pPr>
              <w:jc w:val="center"/>
              <w:rPr>
                <w:ins w:id="19735" w:author="Στάθης Καπ" w:date="2023-03-03T03:57:00Z"/>
                <w:sz w:val="16"/>
                <w:szCs w:val="16"/>
              </w:rPr>
            </w:pPr>
            <w:ins w:id="19736" w:author="Στάθης Καπ" w:date="2023-03-03T04:06:00Z">
              <w:r w:rsidRPr="00CD1347">
                <w:rPr>
                  <w:rFonts w:ascii="Calibri" w:hAnsi="Calibri" w:cs="Calibri"/>
                  <w:color w:val="000000"/>
                  <w:sz w:val="16"/>
                  <w:szCs w:val="16"/>
                  <w:rPrChange w:id="19737"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19738" w:author="Στάθης Καπ" w:date="2023-03-03T06:26:00Z">
              <w:tcPr>
                <w:tcW w:w="560" w:type="dxa"/>
              </w:tcPr>
            </w:tcPrChange>
          </w:tcPr>
          <w:p w14:paraId="124DE375" w14:textId="51DA992C" w:rsidR="00C87CFE" w:rsidRPr="00CD1347" w:rsidRDefault="00C87CFE" w:rsidP="00C87CFE">
            <w:pPr>
              <w:jc w:val="center"/>
              <w:rPr>
                <w:ins w:id="19739" w:author="Στάθης Καπ" w:date="2023-03-03T03:57:00Z"/>
                <w:rFonts w:cstheme="minorHAnsi"/>
                <w:sz w:val="16"/>
                <w:szCs w:val="16"/>
              </w:rPr>
            </w:pPr>
            <w:ins w:id="19740" w:author="Στάθης Καπ" w:date="2023-03-03T06:20:00Z">
              <w:r>
                <w:rPr>
                  <w:rFonts w:ascii="Calibri" w:hAnsi="Calibri" w:cs="Calibri"/>
                  <w:color w:val="000000"/>
                  <w:sz w:val="16"/>
                  <w:szCs w:val="16"/>
                </w:rPr>
                <w:t>1458</w:t>
              </w:r>
            </w:ins>
          </w:p>
        </w:tc>
        <w:tc>
          <w:tcPr>
            <w:tcW w:w="855" w:type="dxa"/>
            <w:vAlign w:val="center"/>
            <w:tcPrChange w:id="19741" w:author="Στάθης Καπ" w:date="2023-03-03T06:26:00Z">
              <w:tcPr>
                <w:tcW w:w="855" w:type="dxa"/>
              </w:tcPr>
            </w:tcPrChange>
          </w:tcPr>
          <w:p w14:paraId="511BBBF8" w14:textId="24CFE4D9" w:rsidR="00C87CFE" w:rsidRPr="00CD1347" w:rsidRDefault="00C87CFE" w:rsidP="00C87CFE">
            <w:pPr>
              <w:jc w:val="center"/>
              <w:rPr>
                <w:ins w:id="19742" w:author="Στάθης Καπ" w:date="2023-03-03T03:57:00Z"/>
                <w:rFonts w:cstheme="minorHAnsi"/>
                <w:sz w:val="16"/>
                <w:szCs w:val="16"/>
              </w:rPr>
            </w:pPr>
            <w:ins w:id="19743" w:author="Στάθης Καπ" w:date="2023-03-03T06:20:00Z">
              <w:r>
                <w:rPr>
                  <w:rFonts w:ascii="Calibri" w:hAnsi="Calibri" w:cs="Calibri"/>
                  <w:color w:val="000000"/>
                  <w:sz w:val="16"/>
                  <w:szCs w:val="16"/>
                </w:rPr>
                <w:t>1422</w:t>
              </w:r>
            </w:ins>
          </w:p>
        </w:tc>
        <w:tc>
          <w:tcPr>
            <w:tcW w:w="544" w:type="dxa"/>
            <w:vAlign w:val="center"/>
            <w:tcPrChange w:id="19744" w:author="Στάθης Καπ" w:date="2023-03-03T06:26:00Z">
              <w:tcPr>
                <w:tcW w:w="544" w:type="dxa"/>
                <w:vAlign w:val="bottom"/>
              </w:tcPr>
            </w:tcPrChange>
          </w:tcPr>
          <w:p w14:paraId="30070956" w14:textId="3423EDAB" w:rsidR="00C87CFE" w:rsidRPr="00CD1347" w:rsidRDefault="00C87CFE" w:rsidP="00C87CFE">
            <w:pPr>
              <w:jc w:val="center"/>
              <w:rPr>
                <w:ins w:id="19745" w:author="Στάθης Καπ" w:date="2023-03-03T03:57:00Z"/>
                <w:rFonts w:cstheme="minorHAnsi"/>
                <w:sz w:val="16"/>
                <w:szCs w:val="16"/>
              </w:rPr>
            </w:pPr>
            <w:ins w:id="19746" w:author="Στάθης Καπ" w:date="2023-03-03T06:20:00Z">
              <w:r>
                <w:rPr>
                  <w:rFonts w:ascii="Calibri" w:hAnsi="Calibri" w:cs="Calibri"/>
                  <w:color w:val="000000"/>
                  <w:sz w:val="16"/>
                  <w:szCs w:val="16"/>
                </w:rPr>
                <w:t>1435</w:t>
              </w:r>
            </w:ins>
          </w:p>
        </w:tc>
        <w:tc>
          <w:tcPr>
            <w:tcW w:w="621" w:type="dxa"/>
            <w:vAlign w:val="center"/>
            <w:tcPrChange w:id="19747" w:author="Στάθης Καπ" w:date="2023-03-03T06:26:00Z">
              <w:tcPr>
                <w:tcW w:w="621" w:type="dxa"/>
                <w:vAlign w:val="bottom"/>
              </w:tcPr>
            </w:tcPrChange>
          </w:tcPr>
          <w:p w14:paraId="18FE05D5" w14:textId="74B7B6E9" w:rsidR="00C87CFE" w:rsidRPr="00CD1347" w:rsidRDefault="00C87CFE" w:rsidP="00C87CFE">
            <w:pPr>
              <w:jc w:val="center"/>
              <w:rPr>
                <w:ins w:id="19748" w:author="Στάθης Καπ" w:date="2023-03-03T03:57:00Z"/>
                <w:rFonts w:cstheme="minorHAnsi"/>
                <w:sz w:val="16"/>
                <w:szCs w:val="16"/>
              </w:rPr>
            </w:pPr>
            <w:ins w:id="19749" w:author="Στάθης Καπ" w:date="2023-03-03T06:20:00Z">
              <w:r>
                <w:rPr>
                  <w:rFonts w:ascii="Calibri" w:hAnsi="Calibri" w:cs="Calibri"/>
                  <w:color w:val="000000"/>
                  <w:sz w:val="16"/>
                  <w:szCs w:val="16"/>
                </w:rPr>
                <w:t>0.552</w:t>
              </w:r>
            </w:ins>
          </w:p>
        </w:tc>
        <w:tc>
          <w:tcPr>
            <w:tcW w:w="669" w:type="dxa"/>
            <w:vAlign w:val="center"/>
            <w:tcPrChange w:id="19750" w:author="Στάθης Καπ" w:date="2023-03-03T06:26:00Z">
              <w:tcPr>
                <w:tcW w:w="669" w:type="dxa"/>
                <w:vAlign w:val="center"/>
              </w:tcPr>
            </w:tcPrChange>
          </w:tcPr>
          <w:p w14:paraId="64326AD5" w14:textId="46F10147" w:rsidR="00C87CFE" w:rsidRPr="00CD1347" w:rsidRDefault="00C87CFE" w:rsidP="00C87CFE">
            <w:pPr>
              <w:jc w:val="center"/>
              <w:rPr>
                <w:ins w:id="19751" w:author="Στάθης Καπ" w:date="2023-03-03T03:57:00Z"/>
                <w:rFonts w:cstheme="minorHAnsi"/>
                <w:sz w:val="16"/>
                <w:szCs w:val="16"/>
              </w:rPr>
            </w:pPr>
            <w:ins w:id="19752" w:author="Στάθης Καπ" w:date="2023-03-03T06:20:00Z">
              <w:r>
                <w:rPr>
                  <w:rFonts w:ascii="Calibri" w:hAnsi="Calibri" w:cstheme="minorHAnsi"/>
                  <w:color w:val="000000"/>
                  <w:sz w:val="16"/>
                  <w:szCs w:val="16"/>
                </w:rPr>
                <w:t>1.58</w:t>
              </w:r>
            </w:ins>
          </w:p>
        </w:tc>
        <w:tc>
          <w:tcPr>
            <w:tcW w:w="543" w:type="dxa"/>
            <w:vAlign w:val="center"/>
            <w:tcPrChange w:id="19753" w:author="Στάθης Καπ" w:date="2023-03-03T06:26:00Z">
              <w:tcPr>
                <w:tcW w:w="543" w:type="dxa"/>
                <w:vAlign w:val="bottom"/>
              </w:tcPr>
            </w:tcPrChange>
          </w:tcPr>
          <w:p w14:paraId="7D395EE4" w14:textId="51C1AD09" w:rsidR="00C87CFE" w:rsidRPr="00CD1347" w:rsidRDefault="00C87CFE" w:rsidP="00C87CFE">
            <w:pPr>
              <w:jc w:val="center"/>
              <w:rPr>
                <w:ins w:id="19754" w:author="Στάθης Καπ" w:date="2023-03-03T03:57:00Z"/>
                <w:rFonts w:cstheme="minorHAnsi"/>
                <w:sz w:val="16"/>
                <w:szCs w:val="16"/>
              </w:rPr>
            </w:pPr>
            <w:ins w:id="19755" w:author="Στάθης Καπ" w:date="2023-03-03T06:20:00Z">
              <w:r>
                <w:rPr>
                  <w:rFonts w:ascii="Calibri" w:hAnsi="Calibri" w:cs="Calibri"/>
                  <w:color w:val="000000"/>
                  <w:sz w:val="16"/>
                  <w:szCs w:val="16"/>
                </w:rPr>
                <w:t>1431</w:t>
              </w:r>
            </w:ins>
          </w:p>
        </w:tc>
        <w:tc>
          <w:tcPr>
            <w:tcW w:w="621" w:type="dxa"/>
            <w:vAlign w:val="center"/>
            <w:tcPrChange w:id="19756" w:author="Στάθης Καπ" w:date="2023-03-03T06:26:00Z">
              <w:tcPr>
                <w:tcW w:w="621" w:type="dxa"/>
                <w:vAlign w:val="bottom"/>
              </w:tcPr>
            </w:tcPrChange>
          </w:tcPr>
          <w:p w14:paraId="1CFA5827" w14:textId="4E6F7EFF" w:rsidR="00C87CFE" w:rsidRPr="00CD1347" w:rsidRDefault="00C87CFE" w:rsidP="00C87CFE">
            <w:pPr>
              <w:jc w:val="center"/>
              <w:rPr>
                <w:ins w:id="19757" w:author="Στάθης Καπ" w:date="2023-03-03T03:57:00Z"/>
                <w:rFonts w:cstheme="minorHAnsi"/>
                <w:sz w:val="16"/>
                <w:szCs w:val="16"/>
              </w:rPr>
            </w:pPr>
            <w:ins w:id="19758" w:author="Στάθης Καπ" w:date="2023-03-03T06:20:00Z">
              <w:r>
                <w:rPr>
                  <w:rFonts w:ascii="Calibri" w:hAnsi="Calibri" w:cs="Calibri"/>
                  <w:color w:val="000000"/>
                  <w:sz w:val="16"/>
                  <w:szCs w:val="16"/>
                </w:rPr>
                <w:t>0.402</w:t>
              </w:r>
            </w:ins>
          </w:p>
        </w:tc>
        <w:tc>
          <w:tcPr>
            <w:tcW w:w="669" w:type="dxa"/>
            <w:vAlign w:val="center"/>
            <w:tcPrChange w:id="19759" w:author="Στάθης Καπ" w:date="2023-03-03T06:26:00Z">
              <w:tcPr>
                <w:tcW w:w="669" w:type="dxa"/>
                <w:vAlign w:val="center"/>
              </w:tcPr>
            </w:tcPrChange>
          </w:tcPr>
          <w:p w14:paraId="4B148571" w14:textId="2667CB17" w:rsidR="00C87CFE" w:rsidRPr="00CD1347" w:rsidRDefault="00C87CFE" w:rsidP="00C87CFE">
            <w:pPr>
              <w:jc w:val="center"/>
              <w:rPr>
                <w:ins w:id="19760" w:author="Στάθης Καπ" w:date="2023-03-03T03:57:00Z"/>
                <w:rFonts w:cstheme="minorHAnsi"/>
                <w:sz w:val="16"/>
                <w:szCs w:val="16"/>
              </w:rPr>
            </w:pPr>
            <w:ins w:id="19761" w:author="Στάθης Καπ" w:date="2023-03-03T06:20:00Z">
              <w:r>
                <w:rPr>
                  <w:rFonts w:ascii="Calibri" w:hAnsi="Calibri" w:cstheme="minorHAnsi"/>
                  <w:color w:val="000000"/>
                  <w:sz w:val="16"/>
                  <w:szCs w:val="16"/>
                </w:rPr>
                <w:t>0.28</w:t>
              </w:r>
            </w:ins>
          </w:p>
        </w:tc>
        <w:tc>
          <w:tcPr>
            <w:tcW w:w="508" w:type="dxa"/>
            <w:vAlign w:val="center"/>
            <w:tcPrChange w:id="19762" w:author="Στάθης Καπ" w:date="2023-03-03T06:26:00Z">
              <w:tcPr>
                <w:tcW w:w="508" w:type="dxa"/>
                <w:vAlign w:val="bottom"/>
              </w:tcPr>
            </w:tcPrChange>
          </w:tcPr>
          <w:p w14:paraId="6D501F82" w14:textId="13EB2549" w:rsidR="00C87CFE" w:rsidRPr="00CD1347" w:rsidRDefault="00C87CFE" w:rsidP="00C87CFE">
            <w:pPr>
              <w:jc w:val="center"/>
              <w:rPr>
                <w:ins w:id="19763" w:author="Στάθης Καπ" w:date="2023-03-03T03:57:00Z"/>
                <w:rFonts w:cstheme="minorHAnsi"/>
                <w:sz w:val="16"/>
                <w:szCs w:val="16"/>
              </w:rPr>
            </w:pPr>
            <w:ins w:id="19764" w:author="Στάθης Καπ" w:date="2023-03-03T06:20:00Z">
              <w:r>
                <w:rPr>
                  <w:rFonts w:ascii="Calibri" w:hAnsi="Calibri" w:cs="Calibri"/>
                  <w:color w:val="000000"/>
                  <w:sz w:val="16"/>
                  <w:szCs w:val="16"/>
                </w:rPr>
                <w:t>1386</w:t>
              </w:r>
            </w:ins>
          </w:p>
        </w:tc>
        <w:tc>
          <w:tcPr>
            <w:tcW w:w="541" w:type="dxa"/>
            <w:vAlign w:val="center"/>
            <w:tcPrChange w:id="19765" w:author="Στάθης Καπ" w:date="2023-03-03T06:26:00Z">
              <w:tcPr>
                <w:tcW w:w="541" w:type="dxa"/>
                <w:vAlign w:val="bottom"/>
              </w:tcPr>
            </w:tcPrChange>
          </w:tcPr>
          <w:p w14:paraId="35D5A7CD" w14:textId="4F287E15" w:rsidR="00C87CFE" w:rsidRPr="00CD1347" w:rsidRDefault="00C87CFE" w:rsidP="00C87CFE">
            <w:pPr>
              <w:jc w:val="center"/>
              <w:rPr>
                <w:ins w:id="19766" w:author="Στάθης Καπ" w:date="2023-03-03T03:57:00Z"/>
                <w:rFonts w:cstheme="minorHAnsi"/>
                <w:sz w:val="16"/>
                <w:szCs w:val="16"/>
              </w:rPr>
            </w:pPr>
            <w:ins w:id="19767" w:author="Στάθης Καπ" w:date="2023-03-03T06:20:00Z">
              <w:r>
                <w:rPr>
                  <w:rFonts w:ascii="Calibri" w:hAnsi="Calibri" w:cs="Calibri"/>
                  <w:color w:val="000000"/>
                  <w:sz w:val="16"/>
                  <w:szCs w:val="16"/>
                </w:rPr>
                <w:t>0.23</w:t>
              </w:r>
            </w:ins>
          </w:p>
        </w:tc>
        <w:tc>
          <w:tcPr>
            <w:tcW w:w="589" w:type="dxa"/>
            <w:vAlign w:val="center"/>
            <w:tcPrChange w:id="19768" w:author="Στάθης Καπ" w:date="2023-03-03T06:26:00Z">
              <w:tcPr>
                <w:tcW w:w="589" w:type="dxa"/>
                <w:vAlign w:val="center"/>
              </w:tcPr>
            </w:tcPrChange>
          </w:tcPr>
          <w:p w14:paraId="60933AC3" w14:textId="5F79CC0F" w:rsidR="00C87CFE" w:rsidRPr="00CD1347" w:rsidRDefault="00C87CFE" w:rsidP="00C87CFE">
            <w:pPr>
              <w:jc w:val="center"/>
              <w:rPr>
                <w:ins w:id="19769" w:author="Στάθης Καπ" w:date="2023-03-03T03:57:00Z"/>
                <w:rFonts w:cstheme="minorHAnsi"/>
                <w:sz w:val="16"/>
                <w:szCs w:val="16"/>
              </w:rPr>
            </w:pPr>
            <w:ins w:id="19770" w:author="Στάθης Καπ" w:date="2023-03-03T06:20:00Z">
              <w:r>
                <w:rPr>
                  <w:rFonts w:ascii="Calibri" w:hAnsi="Calibri" w:cstheme="minorHAnsi"/>
                  <w:color w:val="000000"/>
                  <w:sz w:val="16"/>
                  <w:szCs w:val="16"/>
                </w:rPr>
                <w:t>3.41</w:t>
              </w:r>
            </w:ins>
          </w:p>
        </w:tc>
        <w:tc>
          <w:tcPr>
            <w:tcW w:w="463" w:type="dxa"/>
            <w:vAlign w:val="center"/>
            <w:tcPrChange w:id="19771" w:author="Στάθης Καπ" w:date="2023-03-03T06:26:00Z">
              <w:tcPr>
                <w:tcW w:w="463" w:type="dxa"/>
                <w:vAlign w:val="bottom"/>
              </w:tcPr>
            </w:tcPrChange>
          </w:tcPr>
          <w:p w14:paraId="0B423C23" w14:textId="47F69679" w:rsidR="00C87CFE" w:rsidRPr="00CD1347" w:rsidRDefault="00C87CFE" w:rsidP="00C87CFE">
            <w:pPr>
              <w:jc w:val="center"/>
              <w:rPr>
                <w:ins w:id="19772" w:author="Στάθης Καπ" w:date="2023-03-03T03:57:00Z"/>
                <w:rFonts w:cstheme="minorHAnsi"/>
                <w:sz w:val="16"/>
                <w:szCs w:val="16"/>
              </w:rPr>
            </w:pPr>
            <w:ins w:id="19773" w:author="Στάθης Καπ" w:date="2023-03-03T06:20:00Z">
              <w:r>
                <w:rPr>
                  <w:rFonts w:ascii="Calibri" w:hAnsi="Calibri" w:cs="Calibri"/>
                  <w:color w:val="000000"/>
                  <w:sz w:val="16"/>
                  <w:szCs w:val="16"/>
                </w:rPr>
                <w:t>1374</w:t>
              </w:r>
            </w:ins>
          </w:p>
        </w:tc>
        <w:tc>
          <w:tcPr>
            <w:tcW w:w="541" w:type="dxa"/>
            <w:vAlign w:val="center"/>
            <w:tcPrChange w:id="19774" w:author="Στάθης Καπ" w:date="2023-03-03T06:26:00Z">
              <w:tcPr>
                <w:tcW w:w="541" w:type="dxa"/>
                <w:vAlign w:val="bottom"/>
              </w:tcPr>
            </w:tcPrChange>
          </w:tcPr>
          <w:p w14:paraId="0709B068" w14:textId="037BD624" w:rsidR="00C87CFE" w:rsidRPr="00CD1347" w:rsidRDefault="00C87CFE" w:rsidP="00C87CFE">
            <w:pPr>
              <w:jc w:val="center"/>
              <w:rPr>
                <w:ins w:id="19775" w:author="Στάθης Καπ" w:date="2023-03-03T03:57:00Z"/>
                <w:rFonts w:cstheme="minorHAnsi"/>
                <w:sz w:val="16"/>
                <w:szCs w:val="16"/>
              </w:rPr>
            </w:pPr>
            <w:ins w:id="19776" w:author="Στάθης Καπ" w:date="2023-03-03T06:20:00Z">
              <w:r>
                <w:rPr>
                  <w:rFonts w:ascii="Calibri" w:hAnsi="Calibri" w:cs="Calibri"/>
                  <w:color w:val="000000"/>
                  <w:sz w:val="16"/>
                  <w:szCs w:val="16"/>
                </w:rPr>
                <w:t>0.343</w:t>
              </w:r>
            </w:ins>
          </w:p>
        </w:tc>
        <w:tc>
          <w:tcPr>
            <w:tcW w:w="589" w:type="dxa"/>
            <w:vAlign w:val="center"/>
            <w:tcPrChange w:id="19777" w:author="Στάθης Καπ" w:date="2023-03-03T06:26:00Z">
              <w:tcPr>
                <w:tcW w:w="589" w:type="dxa"/>
                <w:vAlign w:val="center"/>
              </w:tcPr>
            </w:tcPrChange>
          </w:tcPr>
          <w:p w14:paraId="19C14745" w14:textId="40D2E4DE" w:rsidR="00C87CFE" w:rsidRPr="00CD1347" w:rsidRDefault="00C87CFE" w:rsidP="00C87CFE">
            <w:pPr>
              <w:jc w:val="center"/>
              <w:rPr>
                <w:ins w:id="19778" w:author="Στάθης Καπ" w:date="2023-03-03T03:57:00Z"/>
                <w:rFonts w:cstheme="minorHAnsi"/>
                <w:sz w:val="16"/>
                <w:szCs w:val="16"/>
              </w:rPr>
            </w:pPr>
            <w:ins w:id="19779"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197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81" w:author="Στάθης Καπ" w:date="2023-03-03T03:57:00Z"/>
        </w:trPr>
        <w:tc>
          <w:tcPr>
            <w:tcW w:w="515" w:type="dxa"/>
            <w:tcBorders>
              <w:top w:val="nil"/>
              <w:bottom w:val="nil"/>
              <w:right w:val="single" w:sz="4" w:space="0" w:color="auto"/>
            </w:tcBorders>
            <w:shd w:val="clear" w:color="auto" w:fill="E7E6E6" w:themeFill="background2"/>
            <w:vAlign w:val="bottom"/>
            <w:tcPrChange w:id="19782" w:author="Στάθης Καπ" w:date="2023-03-03T06:26:00Z">
              <w:tcPr>
                <w:tcW w:w="515" w:type="dxa"/>
                <w:vAlign w:val="bottom"/>
              </w:tcPr>
            </w:tcPrChange>
          </w:tcPr>
          <w:p w14:paraId="457D9540" w14:textId="750B71A5" w:rsidR="00C87CFE" w:rsidRPr="00CD1347" w:rsidRDefault="00C87CFE" w:rsidP="00C87CFE">
            <w:pPr>
              <w:jc w:val="center"/>
              <w:rPr>
                <w:ins w:id="19783" w:author="Στάθης Καπ" w:date="2023-03-03T03:57:00Z"/>
                <w:sz w:val="16"/>
                <w:szCs w:val="16"/>
              </w:rPr>
            </w:pPr>
            <w:ins w:id="19784" w:author="Στάθης Καπ" w:date="2023-03-03T04:06:00Z">
              <w:r w:rsidRPr="00CD1347">
                <w:rPr>
                  <w:rFonts w:ascii="Calibri" w:hAnsi="Calibri" w:cs="Calibri"/>
                  <w:color w:val="000000"/>
                  <w:sz w:val="16"/>
                  <w:szCs w:val="16"/>
                  <w:rPrChange w:id="19785"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19786" w:author="Στάθης Καπ" w:date="2023-03-03T06:26:00Z">
              <w:tcPr>
                <w:tcW w:w="560" w:type="dxa"/>
              </w:tcPr>
            </w:tcPrChange>
          </w:tcPr>
          <w:p w14:paraId="7DD37FCE" w14:textId="0440D97D" w:rsidR="00C87CFE" w:rsidRPr="00CD1347" w:rsidRDefault="00C87CFE" w:rsidP="00C87CFE">
            <w:pPr>
              <w:jc w:val="center"/>
              <w:rPr>
                <w:ins w:id="19787" w:author="Στάθης Καπ" w:date="2023-03-03T03:57:00Z"/>
                <w:rFonts w:cstheme="minorHAnsi"/>
                <w:sz w:val="16"/>
                <w:szCs w:val="16"/>
              </w:rPr>
            </w:pPr>
            <w:ins w:id="19788" w:author="Στάθης Καπ" w:date="2023-03-03T06:20:00Z">
              <w:r>
                <w:rPr>
                  <w:rFonts w:ascii="Calibri" w:hAnsi="Calibri" w:cs="Calibri"/>
                  <w:color w:val="000000"/>
                  <w:sz w:val="16"/>
                  <w:szCs w:val="16"/>
                </w:rPr>
                <w:t>427</w:t>
              </w:r>
            </w:ins>
          </w:p>
        </w:tc>
        <w:tc>
          <w:tcPr>
            <w:tcW w:w="855" w:type="dxa"/>
            <w:vAlign w:val="center"/>
            <w:tcPrChange w:id="19789" w:author="Στάθης Καπ" w:date="2023-03-03T06:26:00Z">
              <w:tcPr>
                <w:tcW w:w="855" w:type="dxa"/>
              </w:tcPr>
            </w:tcPrChange>
          </w:tcPr>
          <w:p w14:paraId="35DAED95" w14:textId="3B894A1B" w:rsidR="00C87CFE" w:rsidRPr="00CD1347" w:rsidRDefault="00C87CFE" w:rsidP="00C87CFE">
            <w:pPr>
              <w:jc w:val="center"/>
              <w:rPr>
                <w:ins w:id="19790" w:author="Στάθης Καπ" w:date="2023-03-03T03:57:00Z"/>
                <w:rFonts w:cstheme="minorHAnsi"/>
                <w:sz w:val="16"/>
                <w:szCs w:val="16"/>
              </w:rPr>
            </w:pPr>
            <w:ins w:id="19791" w:author="Στάθης Καπ" w:date="2023-03-03T06:20:00Z">
              <w:r>
                <w:rPr>
                  <w:rFonts w:ascii="Calibri" w:hAnsi="Calibri" w:cs="Calibri"/>
                  <w:color w:val="000000"/>
                  <w:sz w:val="16"/>
                  <w:szCs w:val="16"/>
                </w:rPr>
                <w:t>427</w:t>
              </w:r>
            </w:ins>
          </w:p>
        </w:tc>
        <w:tc>
          <w:tcPr>
            <w:tcW w:w="544" w:type="dxa"/>
            <w:vAlign w:val="center"/>
            <w:tcPrChange w:id="19792" w:author="Στάθης Καπ" w:date="2023-03-03T06:26:00Z">
              <w:tcPr>
                <w:tcW w:w="544" w:type="dxa"/>
                <w:vAlign w:val="bottom"/>
              </w:tcPr>
            </w:tcPrChange>
          </w:tcPr>
          <w:p w14:paraId="2AD94EC3" w14:textId="42FEB99D" w:rsidR="00C87CFE" w:rsidRPr="00CD1347" w:rsidRDefault="00C87CFE" w:rsidP="00C87CFE">
            <w:pPr>
              <w:jc w:val="center"/>
              <w:rPr>
                <w:ins w:id="19793" w:author="Στάθης Καπ" w:date="2023-03-03T03:57:00Z"/>
                <w:rFonts w:cstheme="minorHAnsi"/>
                <w:sz w:val="16"/>
                <w:szCs w:val="16"/>
              </w:rPr>
            </w:pPr>
            <w:ins w:id="19794" w:author="Στάθης Καπ" w:date="2023-03-03T06:20:00Z">
              <w:r>
                <w:rPr>
                  <w:rFonts w:ascii="Calibri" w:hAnsi="Calibri" w:cs="Calibri"/>
                  <w:color w:val="000000"/>
                  <w:sz w:val="16"/>
                  <w:szCs w:val="16"/>
                </w:rPr>
                <w:t>378</w:t>
              </w:r>
            </w:ins>
          </w:p>
        </w:tc>
        <w:tc>
          <w:tcPr>
            <w:tcW w:w="621" w:type="dxa"/>
            <w:vAlign w:val="center"/>
            <w:tcPrChange w:id="19795" w:author="Στάθης Καπ" w:date="2023-03-03T06:26:00Z">
              <w:tcPr>
                <w:tcW w:w="621" w:type="dxa"/>
                <w:vAlign w:val="bottom"/>
              </w:tcPr>
            </w:tcPrChange>
          </w:tcPr>
          <w:p w14:paraId="6DAF5C50" w14:textId="0E58F71E" w:rsidR="00C87CFE" w:rsidRPr="00CD1347" w:rsidRDefault="00C87CFE" w:rsidP="00C87CFE">
            <w:pPr>
              <w:jc w:val="center"/>
              <w:rPr>
                <w:ins w:id="19796" w:author="Στάθης Καπ" w:date="2023-03-03T03:57:00Z"/>
                <w:rFonts w:cstheme="minorHAnsi"/>
                <w:sz w:val="16"/>
                <w:szCs w:val="16"/>
              </w:rPr>
            </w:pPr>
            <w:ins w:id="19797" w:author="Στάθης Καπ" w:date="2023-03-03T06:20:00Z">
              <w:r>
                <w:rPr>
                  <w:rFonts w:ascii="Calibri" w:hAnsi="Calibri" w:cs="Calibri"/>
                  <w:color w:val="000000"/>
                  <w:sz w:val="16"/>
                  <w:szCs w:val="16"/>
                </w:rPr>
                <w:t>0.257</w:t>
              </w:r>
            </w:ins>
          </w:p>
        </w:tc>
        <w:tc>
          <w:tcPr>
            <w:tcW w:w="669" w:type="dxa"/>
            <w:vAlign w:val="center"/>
            <w:tcPrChange w:id="19798" w:author="Στάθης Καπ" w:date="2023-03-03T06:26:00Z">
              <w:tcPr>
                <w:tcW w:w="669" w:type="dxa"/>
                <w:vAlign w:val="center"/>
              </w:tcPr>
            </w:tcPrChange>
          </w:tcPr>
          <w:p w14:paraId="7B756238" w14:textId="060CF6D2" w:rsidR="00C87CFE" w:rsidRPr="00CD1347" w:rsidRDefault="00C87CFE" w:rsidP="00C87CFE">
            <w:pPr>
              <w:jc w:val="center"/>
              <w:rPr>
                <w:ins w:id="19799" w:author="Στάθης Καπ" w:date="2023-03-03T03:57:00Z"/>
                <w:rFonts w:cstheme="minorHAnsi"/>
                <w:sz w:val="16"/>
                <w:szCs w:val="16"/>
              </w:rPr>
            </w:pPr>
            <w:ins w:id="19800" w:author="Στάθης Καπ" w:date="2023-03-03T06:20:00Z">
              <w:r>
                <w:rPr>
                  <w:rFonts w:ascii="Calibri" w:hAnsi="Calibri" w:cstheme="minorHAnsi"/>
                  <w:color w:val="000000"/>
                  <w:sz w:val="16"/>
                  <w:szCs w:val="16"/>
                </w:rPr>
                <w:t>11.48</w:t>
              </w:r>
            </w:ins>
          </w:p>
        </w:tc>
        <w:tc>
          <w:tcPr>
            <w:tcW w:w="543" w:type="dxa"/>
            <w:vAlign w:val="center"/>
            <w:tcPrChange w:id="19801" w:author="Στάθης Καπ" w:date="2023-03-03T06:26:00Z">
              <w:tcPr>
                <w:tcW w:w="543" w:type="dxa"/>
                <w:vAlign w:val="bottom"/>
              </w:tcPr>
            </w:tcPrChange>
          </w:tcPr>
          <w:p w14:paraId="6145F39B" w14:textId="6282EB78" w:rsidR="00C87CFE" w:rsidRPr="00CD1347" w:rsidRDefault="00C87CFE" w:rsidP="00C87CFE">
            <w:pPr>
              <w:jc w:val="center"/>
              <w:rPr>
                <w:ins w:id="19802" w:author="Στάθης Καπ" w:date="2023-03-03T03:57:00Z"/>
                <w:rFonts w:cstheme="minorHAnsi"/>
                <w:sz w:val="16"/>
                <w:szCs w:val="16"/>
              </w:rPr>
            </w:pPr>
            <w:ins w:id="19803" w:author="Στάθης Καπ" w:date="2023-03-03T06:20:00Z">
              <w:r>
                <w:rPr>
                  <w:rFonts w:ascii="Calibri" w:hAnsi="Calibri" w:cs="Calibri"/>
                  <w:color w:val="000000"/>
                  <w:sz w:val="16"/>
                  <w:szCs w:val="16"/>
                </w:rPr>
                <w:t>356</w:t>
              </w:r>
            </w:ins>
          </w:p>
        </w:tc>
        <w:tc>
          <w:tcPr>
            <w:tcW w:w="621" w:type="dxa"/>
            <w:vAlign w:val="center"/>
            <w:tcPrChange w:id="19804" w:author="Στάθης Καπ" w:date="2023-03-03T06:26:00Z">
              <w:tcPr>
                <w:tcW w:w="621" w:type="dxa"/>
                <w:vAlign w:val="bottom"/>
              </w:tcPr>
            </w:tcPrChange>
          </w:tcPr>
          <w:p w14:paraId="539F657D" w14:textId="638DBA90" w:rsidR="00C87CFE" w:rsidRPr="00CD1347" w:rsidRDefault="00C87CFE" w:rsidP="00C87CFE">
            <w:pPr>
              <w:jc w:val="center"/>
              <w:rPr>
                <w:ins w:id="19805" w:author="Στάθης Καπ" w:date="2023-03-03T03:57:00Z"/>
                <w:rFonts w:cstheme="minorHAnsi"/>
                <w:sz w:val="16"/>
                <w:szCs w:val="16"/>
              </w:rPr>
            </w:pPr>
            <w:ins w:id="19806" w:author="Στάθης Καπ" w:date="2023-03-03T06:20:00Z">
              <w:r>
                <w:rPr>
                  <w:rFonts w:ascii="Calibri" w:hAnsi="Calibri" w:cs="Calibri"/>
                  <w:color w:val="000000"/>
                  <w:sz w:val="16"/>
                  <w:szCs w:val="16"/>
                </w:rPr>
                <w:t>0.217</w:t>
              </w:r>
            </w:ins>
          </w:p>
        </w:tc>
        <w:tc>
          <w:tcPr>
            <w:tcW w:w="669" w:type="dxa"/>
            <w:vAlign w:val="center"/>
            <w:tcPrChange w:id="19807" w:author="Στάθης Καπ" w:date="2023-03-03T06:26:00Z">
              <w:tcPr>
                <w:tcW w:w="669" w:type="dxa"/>
                <w:vAlign w:val="center"/>
              </w:tcPr>
            </w:tcPrChange>
          </w:tcPr>
          <w:p w14:paraId="250540A2" w14:textId="4F3B2517" w:rsidR="00C87CFE" w:rsidRPr="00CD1347" w:rsidRDefault="00C87CFE" w:rsidP="00C87CFE">
            <w:pPr>
              <w:jc w:val="center"/>
              <w:rPr>
                <w:ins w:id="19808" w:author="Στάθης Καπ" w:date="2023-03-03T03:57:00Z"/>
                <w:rFonts w:cstheme="minorHAnsi"/>
                <w:sz w:val="16"/>
                <w:szCs w:val="16"/>
              </w:rPr>
            </w:pPr>
            <w:ins w:id="19809" w:author="Στάθης Καπ" w:date="2023-03-03T06:20:00Z">
              <w:r>
                <w:rPr>
                  <w:rFonts w:ascii="Calibri" w:hAnsi="Calibri" w:cstheme="minorHAnsi"/>
                  <w:color w:val="000000"/>
                  <w:sz w:val="16"/>
                  <w:szCs w:val="16"/>
                </w:rPr>
                <w:t>5.82</w:t>
              </w:r>
            </w:ins>
          </w:p>
        </w:tc>
        <w:tc>
          <w:tcPr>
            <w:tcW w:w="508" w:type="dxa"/>
            <w:vAlign w:val="center"/>
            <w:tcPrChange w:id="19810" w:author="Στάθης Καπ" w:date="2023-03-03T06:26:00Z">
              <w:tcPr>
                <w:tcW w:w="508" w:type="dxa"/>
                <w:vAlign w:val="bottom"/>
              </w:tcPr>
            </w:tcPrChange>
          </w:tcPr>
          <w:p w14:paraId="558D409F" w14:textId="57F76297" w:rsidR="00C87CFE" w:rsidRPr="00CD1347" w:rsidRDefault="00C87CFE" w:rsidP="00C87CFE">
            <w:pPr>
              <w:jc w:val="center"/>
              <w:rPr>
                <w:ins w:id="19811" w:author="Στάθης Καπ" w:date="2023-03-03T03:57:00Z"/>
                <w:rFonts w:cstheme="minorHAnsi"/>
                <w:sz w:val="16"/>
                <w:szCs w:val="16"/>
              </w:rPr>
            </w:pPr>
            <w:ins w:id="19812" w:author="Στάθης Καπ" w:date="2023-03-03T06:20:00Z">
              <w:r>
                <w:rPr>
                  <w:rFonts w:ascii="Calibri" w:hAnsi="Calibri" w:cs="Calibri"/>
                  <w:color w:val="000000"/>
                  <w:sz w:val="16"/>
                  <w:szCs w:val="16"/>
                </w:rPr>
                <w:t>311</w:t>
              </w:r>
            </w:ins>
          </w:p>
        </w:tc>
        <w:tc>
          <w:tcPr>
            <w:tcW w:w="541" w:type="dxa"/>
            <w:vAlign w:val="center"/>
            <w:tcPrChange w:id="19813" w:author="Στάθης Καπ" w:date="2023-03-03T06:26:00Z">
              <w:tcPr>
                <w:tcW w:w="541" w:type="dxa"/>
                <w:vAlign w:val="bottom"/>
              </w:tcPr>
            </w:tcPrChange>
          </w:tcPr>
          <w:p w14:paraId="26F4EF53" w14:textId="10ADE075" w:rsidR="00C87CFE" w:rsidRPr="00CD1347" w:rsidRDefault="00C87CFE" w:rsidP="00C87CFE">
            <w:pPr>
              <w:jc w:val="center"/>
              <w:rPr>
                <w:ins w:id="19814" w:author="Στάθης Καπ" w:date="2023-03-03T03:57:00Z"/>
                <w:rFonts w:cstheme="minorHAnsi"/>
                <w:sz w:val="16"/>
                <w:szCs w:val="16"/>
              </w:rPr>
            </w:pPr>
            <w:ins w:id="19815" w:author="Στάθης Καπ" w:date="2023-03-03T06:20:00Z">
              <w:r>
                <w:rPr>
                  <w:rFonts w:ascii="Calibri" w:hAnsi="Calibri" w:cs="Calibri"/>
                  <w:color w:val="000000"/>
                  <w:sz w:val="16"/>
                  <w:szCs w:val="16"/>
                </w:rPr>
                <w:t>0.211</w:t>
              </w:r>
            </w:ins>
          </w:p>
        </w:tc>
        <w:tc>
          <w:tcPr>
            <w:tcW w:w="589" w:type="dxa"/>
            <w:vAlign w:val="center"/>
            <w:tcPrChange w:id="19816" w:author="Στάθης Καπ" w:date="2023-03-03T06:26:00Z">
              <w:tcPr>
                <w:tcW w:w="589" w:type="dxa"/>
                <w:vAlign w:val="center"/>
              </w:tcPr>
            </w:tcPrChange>
          </w:tcPr>
          <w:p w14:paraId="1D8E1BA5" w14:textId="798895FB" w:rsidR="00C87CFE" w:rsidRPr="00CD1347" w:rsidRDefault="00C87CFE" w:rsidP="00C87CFE">
            <w:pPr>
              <w:jc w:val="center"/>
              <w:rPr>
                <w:ins w:id="19817" w:author="Στάθης Καπ" w:date="2023-03-03T03:57:00Z"/>
                <w:rFonts w:cstheme="minorHAnsi"/>
                <w:sz w:val="16"/>
                <w:szCs w:val="16"/>
              </w:rPr>
            </w:pPr>
            <w:ins w:id="19818" w:author="Στάθης Καπ" w:date="2023-03-03T06:20:00Z">
              <w:r>
                <w:rPr>
                  <w:rFonts w:ascii="Calibri" w:hAnsi="Calibri" w:cstheme="minorHAnsi"/>
                  <w:color w:val="000000"/>
                  <w:sz w:val="16"/>
                  <w:szCs w:val="16"/>
                </w:rPr>
                <w:t>17.72</w:t>
              </w:r>
            </w:ins>
          </w:p>
        </w:tc>
        <w:tc>
          <w:tcPr>
            <w:tcW w:w="463" w:type="dxa"/>
            <w:vAlign w:val="center"/>
            <w:tcPrChange w:id="19819" w:author="Στάθης Καπ" w:date="2023-03-03T06:26:00Z">
              <w:tcPr>
                <w:tcW w:w="463" w:type="dxa"/>
                <w:vAlign w:val="bottom"/>
              </w:tcPr>
            </w:tcPrChange>
          </w:tcPr>
          <w:p w14:paraId="6FC75045" w14:textId="6E833CD8" w:rsidR="00C87CFE" w:rsidRPr="00CD1347" w:rsidRDefault="00C87CFE" w:rsidP="00C87CFE">
            <w:pPr>
              <w:jc w:val="center"/>
              <w:rPr>
                <w:ins w:id="19820" w:author="Στάθης Καπ" w:date="2023-03-03T03:57:00Z"/>
                <w:rFonts w:cstheme="minorHAnsi"/>
                <w:sz w:val="16"/>
                <w:szCs w:val="16"/>
              </w:rPr>
            </w:pPr>
            <w:ins w:id="19821" w:author="Στάθης Καπ" w:date="2023-03-03T06:20:00Z">
              <w:r>
                <w:rPr>
                  <w:rFonts w:ascii="Calibri" w:hAnsi="Calibri" w:cs="Calibri"/>
                  <w:color w:val="000000"/>
                  <w:sz w:val="16"/>
                  <w:szCs w:val="16"/>
                </w:rPr>
                <w:t>294</w:t>
              </w:r>
            </w:ins>
          </w:p>
        </w:tc>
        <w:tc>
          <w:tcPr>
            <w:tcW w:w="541" w:type="dxa"/>
            <w:vAlign w:val="center"/>
            <w:tcPrChange w:id="19822" w:author="Στάθης Καπ" w:date="2023-03-03T06:26:00Z">
              <w:tcPr>
                <w:tcW w:w="541" w:type="dxa"/>
                <w:vAlign w:val="bottom"/>
              </w:tcPr>
            </w:tcPrChange>
          </w:tcPr>
          <w:p w14:paraId="4C5F6445" w14:textId="1EC72A08" w:rsidR="00C87CFE" w:rsidRPr="00CD1347" w:rsidRDefault="00C87CFE" w:rsidP="00C87CFE">
            <w:pPr>
              <w:jc w:val="center"/>
              <w:rPr>
                <w:ins w:id="19823" w:author="Στάθης Καπ" w:date="2023-03-03T03:57:00Z"/>
                <w:rFonts w:cstheme="minorHAnsi"/>
                <w:sz w:val="16"/>
                <w:szCs w:val="16"/>
              </w:rPr>
            </w:pPr>
            <w:ins w:id="19824" w:author="Στάθης Καπ" w:date="2023-03-03T06:20:00Z">
              <w:r>
                <w:rPr>
                  <w:rFonts w:ascii="Calibri" w:hAnsi="Calibri" w:cs="Calibri"/>
                  <w:color w:val="000000"/>
                  <w:sz w:val="16"/>
                  <w:szCs w:val="16"/>
                </w:rPr>
                <w:t>0.22</w:t>
              </w:r>
            </w:ins>
          </w:p>
        </w:tc>
        <w:tc>
          <w:tcPr>
            <w:tcW w:w="589" w:type="dxa"/>
            <w:vAlign w:val="center"/>
            <w:tcPrChange w:id="19825" w:author="Στάθης Καπ" w:date="2023-03-03T06:26:00Z">
              <w:tcPr>
                <w:tcW w:w="589" w:type="dxa"/>
                <w:vAlign w:val="center"/>
              </w:tcPr>
            </w:tcPrChange>
          </w:tcPr>
          <w:p w14:paraId="029698FE" w14:textId="59A42802" w:rsidR="00C87CFE" w:rsidRPr="00CD1347" w:rsidRDefault="00C87CFE" w:rsidP="00C87CFE">
            <w:pPr>
              <w:jc w:val="center"/>
              <w:rPr>
                <w:ins w:id="19826" w:author="Στάθης Καπ" w:date="2023-03-03T03:57:00Z"/>
                <w:rFonts w:cstheme="minorHAnsi"/>
                <w:sz w:val="16"/>
                <w:szCs w:val="16"/>
              </w:rPr>
            </w:pPr>
            <w:ins w:id="19827"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198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29" w:author="Στάθης Καπ" w:date="2023-03-03T03:57:00Z"/>
        </w:trPr>
        <w:tc>
          <w:tcPr>
            <w:tcW w:w="515" w:type="dxa"/>
            <w:tcBorders>
              <w:top w:val="nil"/>
              <w:bottom w:val="nil"/>
              <w:right w:val="single" w:sz="4" w:space="0" w:color="auto"/>
            </w:tcBorders>
            <w:shd w:val="clear" w:color="auto" w:fill="E7E6E6" w:themeFill="background2"/>
            <w:vAlign w:val="bottom"/>
            <w:tcPrChange w:id="19830" w:author="Στάθης Καπ" w:date="2023-03-03T06:26:00Z">
              <w:tcPr>
                <w:tcW w:w="515" w:type="dxa"/>
                <w:vAlign w:val="bottom"/>
              </w:tcPr>
            </w:tcPrChange>
          </w:tcPr>
          <w:p w14:paraId="20F109BB" w14:textId="0C94DE70" w:rsidR="00C87CFE" w:rsidRPr="00CD1347" w:rsidRDefault="00C87CFE" w:rsidP="00C87CFE">
            <w:pPr>
              <w:jc w:val="center"/>
              <w:rPr>
                <w:ins w:id="19831" w:author="Στάθης Καπ" w:date="2023-03-03T03:57:00Z"/>
                <w:sz w:val="16"/>
                <w:szCs w:val="16"/>
              </w:rPr>
            </w:pPr>
            <w:ins w:id="19832" w:author="Στάθης Καπ" w:date="2023-03-03T04:06:00Z">
              <w:r w:rsidRPr="00CD1347">
                <w:rPr>
                  <w:rFonts w:ascii="Calibri" w:hAnsi="Calibri" w:cs="Calibri"/>
                  <w:color w:val="000000"/>
                  <w:sz w:val="16"/>
                  <w:szCs w:val="16"/>
                  <w:rPrChange w:id="19833"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19834" w:author="Στάθης Καπ" w:date="2023-03-03T06:26:00Z">
              <w:tcPr>
                <w:tcW w:w="560" w:type="dxa"/>
              </w:tcPr>
            </w:tcPrChange>
          </w:tcPr>
          <w:p w14:paraId="5A0F2179" w14:textId="4D468A5E" w:rsidR="00C87CFE" w:rsidRPr="00CD1347" w:rsidRDefault="00C87CFE" w:rsidP="00C87CFE">
            <w:pPr>
              <w:jc w:val="center"/>
              <w:rPr>
                <w:ins w:id="19835" w:author="Στάθης Καπ" w:date="2023-03-03T03:57:00Z"/>
                <w:rFonts w:cstheme="minorHAnsi"/>
                <w:sz w:val="16"/>
                <w:szCs w:val="16"/>
              </w:rPr>
            </w:pPr>
            <w:ins w:id="19836" w:author="Στάθης Καπ" w:date="2023-03-03T06:20:00Z">
              <w:r>
                <w:rPr>
                  <w:rFonts w:ascii="Calibri" w:hAnsi="Calibri" w:cs="Calibri"/>
                  <w:color w:val="000000"/>
                  <w:sz w:val="16"/>
                  <w:szCs w:val="16"/>
                </w:rPr>
                <w:t>505</w:t>
              </w:r>
            </w:ins>
          </w:p>
        </w:tc>
        <w:tc>
          <w:tcPr>
            <w:tcW w:w="855" w:type="dxa"/>
            <w:vAlign w:val="center"/>
            <w:tcPrChange w:id="19837" w:author="Στάθης Καπ" w:date="2023-03-03T06:26:00Z">
              <w:tcPr>
                <w:tcW w:w="855" w:type="dxa"/>
              </w:tcPr>
            </w:tcPrChange>
          </w:tcPr>
          <w:p w14:paraId="1184174C" w14:textId="27B47FDD" w:rsidR="00C87CFE" w:rsidRPr="00CD1347" w:rsidRDefault="00C87CFE" w:rsidP="00C87CFE">
            <w:pPr>
              <w:jc w:val="center"/>
              <w:rPr>
                <w:ins w:id="19838" w:author="Στάθης Καπ" w:date="2023-03-03T03:57:00Z"/>
                <w:rFonts w:cstheme="minorHAnsi"/>
                <w:sz w:val="16"/>
                <w:szCs w:val="16"/>
              </w:rPr>
            </w:pPr>
            <w:ins w:id="19839" w:author="Στάθης Καπ" w:date="2023-03-03T06:20:00Z">
              <w:r>
                <w:rPr>
                  <w:rFonts w:ascii="Calibri" w:hAnsi="Calibri" w:cs="Calibri"/>
                  <w:color w:val="000000"/>
                  <w:sz w:val="16"/>
                  <w:szCs w:val="16"/>
                </w:rPr>
                <w:t>494</w:t>
              </w:r>
            </w:ins>
          </w:p>
        </w:tc>
        <w:tc>
          <w:tcPr>
            <w:tcW w:w="544" w:type="dxa"/>
            <w:vAlign w:val="center"/>
            <w:tcPrChange w:id="19840" w:author="Στάθης Καπ" w:date="2023-03-03T06:26:00Z">
              <w:tcPr>
                <w:tcW w:w="544" w:type="dxa"/>
                <w:vAlign w:val="bottom"/>
              </w:tcPr>
            </w:tcPrChange>
          </w:tcPr>
          <w:p w14:paraId="137E6726" w14:textId="792CD90A" w:rsidR="00C87CFE" w:rsidRPr="00CD1347" w:rsidRDefault="00C87CFE" w:rsidP="00C87CFE">
            <w:pPr>
              <w:jc w:val="center"/>
              <w:rPr>
                <w:ins w:id="19841" w:author="Στάθης Καπ" w:date="2023-03-03T03:57:00Z"/>
                <w:rFonts w:cstheme="minorHAnsi"/>
                <w:sz w:val="16"/>
                <w:szCs w:val="16"/>
              </w:rPr>
            </w:pPr>
            <w:ins w:id="19842" w:author="Στάθης Καπ" w:date="2023-03-03T06:20:00Z">
              <w:r>
                <w:rPr>
                  <w:rFonts w:ascii="Calibri" w:hAnsi="Calibri" w:cs="Calibri"/>
                  <w:color w:val="000000"/>
                  <w:sz w:val="16"/>
                  <w:szCs w:val="16"/>
                </w:rPr>
                <w:t>457</w:t>
              </w:r>
            </w:ins>
          </w:p>
        </w:tc>
        <w:tc>
          <w:tcPr>
            <w:tcW w:w="621" w:type="dxa"/>
            <w:vAlign w:val="center"/>
            <w:tcPrChange w:id="19843" w:author="Στάθης Καπ" w:date="2023-03-03T06:26:00Z">
              <w:tcPr>
                <w:tcW w:w="621" w:type="dxa"/>
                <w:vAlign w:val="bottom"/>
              </w:tcPr>
            </w:tcPrChange>
          </w:tcPr>
          <w:p w14:paraId="7347DA8B" w14:textId="3E9C5D25" w:rsidR="00C87CFE" w:rsidRPr="00CD1347" w:rsidRDefault="00C87CFE" w:rsidP="00C87CFE">
            <w:pPr>
              <w:jc w:val="center"/>
              <w:rPr>
                <w:ins w:id="19844" w:author="Στάθης Καπ" w:date="2023-03-03T03:57:00Z"/>
                <w:rFonts w:cstheme="minorHAnsi"/>
                <w:sz w:val="16"/>
                <w:szCs w:val="16"/>
              </w:rPr>
            </w:pPr>
            <w:ins w:id="19845" w:author="Στάθης Καπ" w:date="2023-03-03T06:20:00Z">
              <w:r>
                <w:rPr>
                  <w:rFonts w:ascii="Calibri" w:hAnsi="Calibri" w:cs="Calibri"/>
                  <w:color w:val="000000"/>
                  <w:sz w:val="16"/>
                  <w:szCs w:val="16"/>
                </w:rPr>
                <w:t>0.29</w:t>
              </w:r>
            </w:ins>
          </w:p>
        </w:tc>
        <w:tc>
          <w:tcPr>
            <w:tcW w:w="669" w:type="dxa"/>
            <w:vAlign w:val="center"/>
            <w:tcPrChange w:id="19846" w:author="Στάθης Καπ" w:date="2023-03-03T06:26:00Z">
              <w:tcPr>
                <w:tcW w:w="669" w:type="dxa"/>
                <w:vAlign w:val="center"/>
              </w:tcPr>
            </w:tcPrChange>
          </w:tcPr>
          <w:p w14:paraId="2697FA1D" w14:textId="0FAE1E06" w:rsidR="00C87CFE" w:rsidRPr="00CD1347" w:rsidRDefault="00C87CFE" w:rsidP="00C87CFE">
            <w:pPr>
              <w:jc w:val="center"/>
              <w:rPr>
                <w:ins w:id="19847" w:author="Στάθης Καπ" w:date="2023-03-03T03:57:00Z"/>
                <w:rFonts w:cstheme="minorHAnsi"/>
                <w:sz w:val="16"/>
                <w:szCs w:val="16"/>
              </w:rPr>
            </w:pPr>
            <w:ins w:id="19848" w:author="Στάθης Καπ" w:date="2023-03-03T06:20:00Z">
              <w:r>
                <w:rPr>
                  <w:rFonts w:ascii="Calibri" w:hAnsi="Calibri" w:cstheme="minorHAnsi"/>
                  <w:color w:val="000000"/>
                  <w:sz w:val="16"/>
                  <w:szCs w:val="16"/>
                </w:rPr>
                <w:t>9.5</w:t>
              </w:r>
            </w:ins>
          </w:p>
        </w:tc>
        <w:tc>
          <w:tcPr>
            <w:tcW w:w="543" w:type="dxa"/>
            <w:vAlign w:val="center"/>
            <w:tcPrChange w:id="19849" w:author="Στάθης Καπ" w:date="2023-03-03T06:26:00Z">
              <w:tcPr>
                <w:tcW w:w="543" w:type="dxa"/>
                <w:vAlign w:val="bottom"/>
              </w:tcPr>
            </w:tcPrChange>
          </w:tcPr>
          <w:p w14:paraId="2F62E881" w14:textId="33CA4922" w:rsidR="00C87CFE" w:rsidRPr="00CD1347" w:rsidRDefault="00C87CFE" w:rsidP="00C87CFE">
            <w:pPr>
              <w:jc w:val="center"/>
              <w:rPr>
                <w:ins w:id="19850" w:author="Στάθης Καπ" w:date="2023-03-03T03:57:00Z"/>
                <w:rFonts w:cstheme="minorHAnsi"/>
                <w:sz w:val="16"/>
                <w:szCs w:val="16"/>
              </w:rPr>
            </w:pPr>
            <w:ins w:id="19851" w:author="Στάθης Καπ" w:date="2023-03-03T06:20:00Z">
              <w:r>
                <w:rPr>
                  <w:rFonts w:ascii="Calibri" w:hAnsi="Calibri" w:cs="Calibri"/>
                  <w:color w:val="000000"/>
                  <w:sz w:val="16"/>
                  <w:szCs w:val="16"/>
                </w:rPr>
                <w:t>403</w:t>
              </w:r>
            </w:ins>
          </w:p>
        </w:tc>
        <w:tc>
          <w:tcPr>
            <w:tcW w:w="621" w:type="dxa"/>
            <w:vAlign w:val="center"/>
            <w:tcPrChange w:id="19852" w:author="Στάθης Καπ" w:date="2023-03-03T06:26:00Z">
              <w:tcPr>
                <w:tcW w:w="621" w:type="dxa"/>
                <w:vAlign w:val="bottom"/>
              </w:tcPr>
            </w:tcPrChange>
          </w:tcPr>
          <w:p w14:paraId="007E58A9" w14:textId="10D08069" w:rsidR="00C87CFE" w:rsidRPr="00CD1347" w:rsidRDefault="00C87CFE" w:rsidP="00C87CFE">
            <w:pPr>
              <w:jc w:val="center"/>
              <w:rPr>
                <w:ins w:id="19853" w:author="Στάθης Καπ" w:date="2023-03-03T03:57:00Z"/>
                <w:rFonts w:cstheme="minorHAnsi"/>
                <w:sz w:val="16"/>
                <w:szCs w:val="16"/>
              </w:rPr>
            </w:pPr>
            <w:ins w:id="19854" w:author="Στάθης Καπ" w:date="2023-03-03T06:20:00Z">
              <w:r>
                <w:rPr>
                  <w:rFonts w:ascii="Calibri" w:hAnsi="Calibri" w:cs="Calibri"/>
                  <w:color w:val="000000"/>
                  <w:sz w:val="16"/>
                  <w:szCs w:val="16"/>
                </w:rPr>
                <w:t>0.252</w:t>
              </w:r>
            </w:ins>
          </w:p>
        </w:tc>
        <w:tc>
          <w:tcPr>
            <w:tcW w:w="669" w:type="dxa"/>
            <w:vAlign w:val="center"/>
            <w:tcPrChange w:id="19855" w:author="Στάθης Καπ" w:date="2023-03-03T06:26:00Z">
              <w:tcPr>
                <w:tcW w:w="669" w:type="dxa"/>
                <w:vAlign w:val="center"/>
              </w:tcPr>
            </w:tcPrChange>
          </w:tcPr>
          <w:p w14:paraId="0A1BFCED" w14:textId="29DAF71D" w:rsidR="00C87CFE" w:rsidRPr="00CD1347" w:rsidRDefault="00C87CFE" w:rsidP="00C87CFE">
            <w:pPr>
              <w:jc w:val="center"/>
              <w:rPr>
                <w:ins w:id="19856" w:author="Στάθης Καπ" w:date="2023-03-03T03:57:00Z"/>
                <w:rFonts w:cstheme="minorHAnsi"/>
                <w:sz w:val="16"/>
                <w:szCs w:val="16"/>
              </w:rPr>
            </w:pPr>
            <w:ins w:id="19857" w:author="Στάθης Καπ" w:date="2023-03-03T06:20:00Z">
              <w:r>
                <w:rPr>
                  <w:rFonts w:ascii="Calibri" w:hAnsi="Calibri" w:cstheme="minorHAnsi"/>
                  <w:color w:val="000000"/>
                  <w:sz w:val="16"/>
                  <w:szCs w:val="16"/>
                </w:rPr>
                <w:t>11.82</w:t>
              </w:r>
            </w:ins>
          </w:p>
        </w:tc>
        <w:tc>
          <w:tcPr>
            <w:tcW w:w="508" w:type="dxa"/>
            <w:vAlign w:val="center"/>
            <w:tcPrChange w:id="19858" w:author="Στάθης Καπ" w:date="2023-03-03T06:26:00Z">
              <w:tcPr>
                <w:tcW w:w="508" w:type="dxa"/>
                <w:vAlign w:val="bottom"/>
              </w:tcPr>
            </w:tcPrChange>
          </w:tcPr>
          <w:p w14:paraId="6EC2C60B" w14:textId="4BC570C8" w:rsidR="00C87CFE" w:rsidRPr="00CD1347" w:rsidRDefault="00C87CFE" w:rsidP="00C87CFE">
            <w:pPr>
              <w:jc w:val="center"/>
              <w:rPr>
                <w:ins w:id="19859" w:author="Στάθης Καπ" w:date="2023-03-03T03:57:00Z"/>
                <w:rFonts w:cstheme="minorHAnsi"/>
                <w:sz w:val="16"/>
                <w:szCs w:val="16"/>
              </w:rPr>
            </w:pPr>
            <w:ins w:id="19860" w:author="Στάθης Καπ" w:date="2023-03-03T06:20:00Z">
              <w:r>
                <w:rPr>
                  <w:rFonts w:ascii="Calibri" w:hAnsi="Calibri" w:cs="Calibri"/>
                  <w:color w:val="000000"/>
                  <w:sz w:val="16"/>
                  <w:szCs w:val="16"/>
                </w:rPr>
                <w:t>392</w:t>
              </w:r>
            </w:ins>
          </w:p>
        </w:tc>
        <w:tc>
          <w:tcPr>
            <w:tcW w:w="541" w:type="dxa"/>
            <w:vAlign w:val="center"/>
            <w:tcPrChange w:id="19861" w:author="Στάθης Καπ" w:date="2023-03-03T06:26:00Z">
              <w:tcPr>
                <w:tcW w:w="541" w:type="dxa"/>
                <w:vAlign w:val="bottom"/>
              </w:tcPr>
            </w:tcPrChange>
          </w:tcPr>
          <w:p w14:paraId="4134974F" w14:textId="24AF0968" w:rsidR="00C87CFE" w:rsidRPr="00CD1347" w:rsidRDefault="00C87CFE" w:rsidP="00C87CFE">
            <w:pPr>
              <w:jc w:val="center"/>
              <w:rPr>
                <w:ins w:id="19862" w:author="Στάθης Καπ" w:date="2023-03-03T03:57:00Z"/>
                <w:rFonts w:cstheme="minorHAnsi"/>
                <w:sz w:val="16"/>
                <w:szCs w:val="16"/>
              </w:rPr>
            </w:pPr>
            <w:ins w:id="19863" w:author="Στάθης Καπ" w:date="2023-03-03T06:20:00Z">
              <w:r>
                <w:rPr>
                  <w:rFonts w:ascii="Calibri" w:hAnsi="Calibri" w:cs="Calibri"/>
                  <w:color w:val="000000"/>
                  <w:sz w:val="16"/>
                  <w:szCs w:val="16"/>
                </w:rPr>
                <w:t>0.234</w:t>
              </w:r>
            </w:ins>
          </w:p>
        </w:tc>
        <w:tc>
          <w:tcPr>
            <w:tcW w:w="589" w:type="dxa"/>
            <w:vAlign w:val="center"/>
            <w:tcPrChange w:id="19864" w:author="Στάθης Καπ" w:date="2023-03-03T06:26:00Z">
              <w:tcPr>
                <w:tcW w:w="589" w:type="dxa"/>
                <w:vAlign w:val="center"/>
              </w:tcPr>
            </w:tcPrChange>
          </w:tcPr>
          <w:p w14:paraId="199D84F2" w14:textId="6A08B1EC" w:rsidR="00C87CFE" w:rsidRPr="00CD1347" w:rsidRDefault="00C87CFE" w:rsidP="00C87CFE">
            <w:pPr>
              <w:jc w:val="center"/>
              <w:rPr>
                <w:ins w:id="19865" w:author="Στάθης Καπ" w:date="2023-03-03T03:57:00Z"/>
                <w:rFonts w:cstheme="minorHAnsi"/>
                <w:sz w:val="16"/>
                <w:szCs w:val="16"/>
              </w:rPr>
            </w:pPr>
            <w:ins w:id="19866" w:author="Στάθης Καπ" w:date="2023-03-03T06:20:00Z">
              <w:r>
                <w:rPr>
                  <w:rFonts w:ascii="Calibri" w:hAnsi="Calibri" w:cstheme="minorHAnsi"/>
                  <w:color w:val="000000"/>
                  <w:sz w:val="16"/>
                  <w:szCs w:val="16"/>
                </w:rPr>
                <w:t>14.22</w:t>
              </w:r>
            </w:ins>
          </w:p>
        </w:tc>
        <w:tc>
          <w:tcPr>
            <w:tcW w:w="463" w:type="dxa"/>
            <w:vAlign w:val="center"/>
            <w:tcPrChange w:id="19867" w:author="Στάθης Καπ" w:date="2023-03-03T06:26:00Z">
              <w:tcPr>
                <w:tcW w:w="463" w:type="dxa"/>
                <w:vAlign w:val="bottom"/>
              </w:tcPr>
            </w:tcPrChange>
          </w:tcPr>
          <w:p w14:paraId="4B020A2F" w14:textId="5FBDDCA6" w:rsidR="00C87CFE" w:rsidRPr="00CD1347" w:rsidRDefault="00C87CFE" w:rsidP="00C87CFE">
            <w:pPr>
              <w:jc w:val="center"/>
              <w:rPr>
                <w:ins w:id="19868" w:author="Στάθης Καπ" w:date="2023-03-03T03:57:00Z"/>
                <w:rFonts w:cstheme="minorHAnsi"/>
                <w:sz w:val="16"/>
                <w:szCs w:val="16"/>
              </w:rPr>
            </w:pPr>
            <w:ins w:id="19869" w:author="Στάθης Καπ" w:date="2023-03-03T06:20:00Z">
              <w:r>
                <w:rPr>
                  <w:rFonts w:ascii="Calibri" w:hAnsi="Calibri" w:cs="Calibri"/>
                  <w:color w:val="000000"/>
                  <w:sz w:val="16"/>
                  <w:szCs w:val="16"/>
                </w:rPr>
                <w:t>395</w:t>
              </w:r>
            </w:ins>
          </w:p>
        </w:tc>
        <w:tc>
          <w:tcPr>
            <w:tcW w:w="541" w:type="dxa"/>
            <w:vAlign w:val="center"/>
            <w:tcPrChange w:id="19870" w:author="Στάθης Καπ" w:date="2023-03-03T06:26:00Z">
              <w:tcPr>
                <w:tcW w:w="541" w:type="dxa"/>
                <w:vAlign w:val="bottom"/>
              </w:tcPr>
            </w:tcPrChange>
          </w:tcPr>
          <w:p w14:paraId="284D97D9" w14:textId="0EDD743A" w:rsidR="00C87CFE" w:rsidRPr="00CD1347" w:rsidRDefault="00C87CFE" w:rsidP="00C87CFE">
            <w:pPr>
              <w:jc w:val="center"/>
              <w:rPr>
                <w:ins w:id="19871" w:author="Στάθης Καπ" w:date="2023-03-03T03:57:00Z"/>
                <w:rFonts w:cstheme="minorHAnsi"/>
                <w:sz w:val="16"/>
                <w:szCs w:val="16"/>
              </w:rPr>
            </w:pPr>
            <w:ins w:id="19872" w:author="Στάθης Καπ" w:date="2023-03-03T06:20:00Z">
              <w:r>
                <w:rPr>
                  <w:rFonts w:ascii="Calibri" w:hAnsi="Calibri" w:cs="Calibri"/>
                  <w:color w:val="000000"/>
                  <w:sz w:val="16"/>
                  <w:szCs w:val="16"/>
                </w:rPr>
                <w:t>0.233</w:t>
              </w:r>
            </w:ins>
          </w:p>
        </w:tc>
        <w:tc>
          <w:tcPr>
            <w:tcW w:w="589" w:type="dxa"/>
            <w:vAlign w:val="center"/>
            <w:tcPrChange w:id="19873" w:author="Στάθης Καπ" w:date="2023-03-03T06:26:00Z">
              <w:tcPr>
                <w:tcW w:w="589" w:type="dxa"/>
                <w:vAlign w:val="center"/>
              </w:tcPr>
            </w:tcPrChange>
          </w:tcPr>
          <w:p w14:paraId="43C73374" w14:textId="60C08792" w:rsidR="00C87CFE" w:rsidRPr="00CD1347" w:rsidRDefault="00C87CFE" w:rsidP="00C87CFE">
            <w:pPr>
              <w:jc w:val="center"/>
              <w:rPr>
                <w:ins w:id="19874" w:author="Στάθης Καπ" w:date="2023-03-03T03:57:00Z"/>
                <w:rFonts w:cstheme="minorHAnsi"/>
                <w:sz w:val="16"/>
                <w:szCs w:val="16"/>
              </w:rPr>
            </w:pPr>
            <w:ins w:id="19875"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198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77" w:author="Στάθης Καπ" w:date="2023-03-03T03:57:00Z"/>
        </w:trPr>
        <w:tc>
          <w:tcPr>
            <w:tcW w:w="515" w:type="dxa"/>
            <w:tcBorders>
              <w:top w:val="nil"/>
              <w:bottom w:val="nil"/>
              <w:right w:val="single" w:sz="4" w:space="0" w:color="auto"/>
            </w:tcBorders>
            <w:shd w:val="clear" w:color="auto" w:fill="E7E6E6" w:themeFill="background2"/>
            <w:vAlign w:val="bottom"/>
            <w:tcPrChange w:id="19878" w:author="Στάθης Καπ" w:date="2023-03-03T06:26:00Z">
              <w:tcPr>
                <w:tcW w:w="515" w:type="dxa"/>
                <w:vAlign w:val="bottom"/>
              </w:tcPr>
            </w:tcPrChange>
          </w:tcPr>
          <w:p w14:paraId="45547BFF" w14:textId="73B70163" w:rsidR="00C87CFE" w:rsidRPr="00CD1347" w:rsidRDefault="00C87CFE" w:rsidP="00C87CFE">
            <w:pPr>
              <w:jc w:val="center"/>
              <w:rPr>
                <w:ins w:id="19879" w:author="Στάθης Καπ" w:date="2023-03-03T03:57:00Z"/>
                <w:sz w:val="16"/>
                <w:szCs w:val="16"/>
              </w:rPr>
            </w:pPr>
            <w:ins w:id="19880" w:author="Στάθης Καπ" w:date="2023-03-03T04:06:00Z">
              <w:r w:rsidRPr="00CD1347">
                <w:rPr>
                  <w:rFonts w:ascii="Calibri" w:hAnsi="Calibri" w:cs="Calibri"/>
                  <w:color w:val="000000"/>
                  <w:sz w:val="16"/>
                  <w:szCs w:val="16"/>
                  <w:rPrChange w:id="19881"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19882" w:author="Στάθης Καπ" w:date="2023-03-03T06:26:00Z">
              <w:tcPr>
                <w:tcW w:w="560" w:type="dxa"/>
              </w:tcPr>
            </w:tcPrChange>
          </w:tcPr>
          <w:p w14:paraId="5525BB21" w14:textId="74AFBE37" w:rsidR="00C87CFE" w:rsidRPr="00CD1347" w:rsidRDefault="00C87CFE" w:rsidP="00C87CFE">
            <w:pPr>
              <w:jc w:val="center"/>
              <w:rPr>
                <w:ins w:id="19883" w:author="Στάθης Καπ" w:date="2023-03-03T03:57:00Z"/>
                <w:rFonts w:cstheme="minorHAnsi"/>
                <w:sz w:val="16"/>
                <w:szCs w:val="16"/>
              </w:rPr>
            </w:pPr>
            <w:ins w:id="19884" w:author="Στάθης Καπ" w:date="2023-03-03T06:20:00Z">
              <w:r>
                <w:rPr>
                  <w:rFonts w:ascii="Calibri" w:hAnsi="Calibri" w:cs="Calibri"/>
                  <w:color w:val="000000"/>
                  <w:sz w:val="16"/>
                  <w:szCs w:val="16"/>
                </w:rPr>
                <w:t>524</w:t>
              </w:r>
            </w:ins>
          </w:p>
        </w:tc>
        <w:tc>
          <w:tcPr>
            <w:tcW w:w="855" w:type="dxa"/>
            <w:vAlign w:val="center"/>
            <w:tcPrChange w:id="19885" w:author="Στάθης Καπ" w:date="2023-03-03T06:26:00Z">
              <w:tcPr>
                <w:tcW w:w="855" w:type="dxa"/>
              </w:tcPr>
            </w:tcPrChange>
          </w:tcPr>
          <w:p w14:paraId="2388C47F" w14:textId="35C92D46" w:rsidR="00C87CFE" w:rsidRPr="00CD1347" w:rsidRDefault="00C87CFE" w:rsidP="00C87CFE">
            <w:pPr>
              <w:jc w:val="center"/>
              <w:rPr>
                <w:ins w:id="19886" w:author="Στάθης Καπ" w:date="2023-03-03T03:57:00Z"/>
                <w:rFonts w:cstheme="minorHAnsi"/>
                <w:sz w:val="16"/>
                <w:szCs w:val="16"/>
              </w:rPr>
            </w:pPr>
            <w:ins w:id="19887" w:author="Στάθης Καπ" w:date="2023-03-03T06:20:00Z">
              <w:r>
                <w:rPr>
                  <w:rFonts w:ascii="Calibri" w:hAnsi="Calibri" w:cs="Calibri"/>
                  <w:color w:val="000000"/>
                  <w:sz w:val="16"/>
                  <w:szCs w:val="16"/>
                </w:rPr>
                <w:t>519</w:t>
              </w:r>
            </w:ins>
          </w:p>
        </w:tc>
        <w:tc>
          <w:tcPr>
            <w:tcW w:w="544" w:type="dxa"/>
            <w:vAlign w:val="center"/>
            <w:tcPrChange w:id="19888" w:author="Στάθης Καπ" w:date="2023-03-03T06:26:00Z">
              <w:tcPr>
                <w:tcW w:w="544" w:type="dxa"/>
                <w:vAlign w:val="bottom"/>
              </w:tcPr>
            </w:tcPrChange>
          </w:tcPr>
          <w:p w14:paraId="50E6F801" w14:textId="3C86C5CD" w:rsidR="00C87CFE" w:rsidRPr="00CD1347" w:rsidRDefault="00C87CFE" w:rsidP="00C87CFE">
            <w:pPr>
              <w:jc w:val="center"/>
              <w:rPr>
                <w:ins w:id="19889" w:author="Στάθης Καπ" w:date="2023-03-03T03:57:00Z"/>
                <w:rFonts w:cstheme="minorHAnsi"/>
                <w:sz w:val="16"/>
                <w:szCs w:val="16"/>
              </w:rPr>
            </w:pPr>
            <w:ins w:id="19890" w:author="Στάθης Καπ" w:date="2023-03-03T06:20:00Z">
              <w:r>
                <w:rPr>
                  <w:rFonts w:ascii="Calibri" w:hAnsi="Calibri" w:cs="Calibri"/>
                  <w:color w:val="000000"/>
                  <w:sz w:val="16"/>
                  <w:szCs w:val="16"/>
                </w:rPr>
                <w:t>464</w:t>
              </w:r>
            </w:ins>
          </w:p>
        </w:tc>
        <w:tc>
          <w:tcPr>
            <w:tcW w:w="621" w:type="dxa"/>
            <w:vAlign w:val="center"/>
            <w:tcPrChange w:id="19891" w:author="Στάθης Καπ" w:date="2023-03-03T06:26:00Z">
              <w:tcPr>
                <w:tcW w:w="621" w:type="dxa"/>
                <w:vAlign w:val="bottom"/>
              </w:tcPr>
            </w:tcPrChange>
          </w:tcPr>
          <w:p w14:paraId="47C51D39" w14:textId="70EC0778" w:rsidR="00C87CFE" w:rsidRPr="00CD1347" w:rsidRDefault="00C87CFE" w:rsidP="00C87CFE">
            <w:pPr>
              <w:jc w:val="center"/>
              <w:rPr>
                <w:ins w:id="19892" w:author="Στάθης Καπ" w:date="2023-03-03T03:57:00Z"/>
                <w:rFonts w:cstheme="minorHAnsi"/>
                <w:sz w:val="16"/>
                <w:szCs w:val="16"/>
              </w:rPr>
            </w:pPr>
            <w:ins w:id="19893" w:author="Στάθης Καπ" w:date="2023-03-03T06:20:00Z">
              <w:r>
                <w:rPr>
                  <w:rFonts w:ascii="Calibri" w:hAnsi="Calibri" w:cs="Calibri"/>
                  <w:color w:val="000000"/>
                  <w:sz w:val="16"/>
                  <w:szCs w:val="16"/>
                </w:rPr>
                <w:t>0.367</w:t>
              </w:r>
            </w:ins>
          </w:p>
        </w:tc>
        <w:tc>
          <w:tcPr>
            <w:tcW w:w="669" w:type="dxa"/>
            <w:vAlign w:val="center"/>
            <w:tcPrChange w:id="19894" w:author="Στάθης Καπ" w:date="2023-03-03T06:26:00Z">
              <w:tcPr>
                <w:tcW w:w="669" w:type="dxa"/>
                <w:vAlign w:val="center"/>
              </w:tcPr>
            </w:tcPrChange>
          </w:tcPr>
          <w:p w14:paraId="6FFEEBE5" w14:textId="29E77A0F" w:rsidR="00C87CFE" w:rsidRPr="00CD1347" w:rsidRDefault="00C87CFE" w:rsidP="00C87CFE">
            <w:pPr>
              <w:jc w:val="center"/>
              <w:rPr>
                <w:ins w:id="19895" w:author="Στάθης Καπ" w:date="2023-03-03T03:57:00Z"/>
                <w:rFonts w:cstheme="minorHAnsi"/>
                <w:sz w:val="16"/>
                <w:szCs w:val="16"/>
              </w:rPr>
            </w:pPr>
            <w:ins w:id="19896" w:author="Στάθης Καπ" w:date="2023-03-03T06:20:00Z">
              <w:r>
                <w:rPr>
                  <w:rFonts w:ascii="Calibri" w:hAnsi="Calibri" w:cstheme="minorHAnsi"/>
                  <w:color w:val="000000"/>
                  <w:sz w:val="16"/>
                  <w:szCs w:val="16"/>
                </w:rPr>
                <w:t>11.45</w:t>
              </w:r>
            </w:ins>
          </w:p>
        </w:tc>
        <w:tc>
          <w:tcPr>
            <w:tcW w:w="543" w:type="dxa"/>
            <w:vAlign w:val="center"/>
            <w:tcPrChange w:id="19897" w:author="Στάθης Καπ" w:date="2023-03-03T06:26:00Z">
              <w:tcPr>
                <w:tcW w:w="543" w:type="dxa"/>
                <w:vAlign w:val="bottom"/>
              </w:tcPr>
            </w:tcPrChange>
          </w:tcPr>
          <w:p w14:paraId="21ACA861" w14:textId="7E968D80" w:rsidR="00C87CFE" w:rsidRPr="00CD1347" w:rsidRDefault="00C87CFE" w:rsidP="00C87CFE">
            <w:pPr>
              <w:jc w:val="center"/>
              <w:rPr>
                <w:ins w:id="19898" w:author="Στάθης Καπ" w:date="2023-03-03T03:57:00Z"/>
                <w:rFonts w:cstheme="minorHAnsi"/>
                <w:sz w:val="16"/>
                <w:szCs w:val="16"/>
              </w:rPr>
            </w:pPr>
            <w:ins w:id="19899" w:author="Στάθης Καπ" w:date="2023-03-03T06:20:00Z">
              <w:r>
                <w:rPr>
                  <w:rFonts w:ascii="Calibri" w:hAnsi="Calibri" w:cs="Calibri"/>
                  <w:color w:val="000000"/>
                  <w:sz w:val="16"/>
                  <w:szCs w:val="16"/>
                </w:rPr>
                <w:t>431</w:t>
              </w:r>
            </w:ins>
          </w:p>
        </w:tc>
        <w:tc>
          <w:tcPr>
            <w:tcW w:w="621" w:type="dxa"/>
            <w:vAlign w:val="center"/>
            <w:tcPrChange w:id="19900" w:author="Στάθης Καπ" w:date="2023-03-03T06:26:00Z">
              <w:tcPr>
                <w:tcW w:w="621" w:type="dxa"/>
                <w:vAlign w:val="bottom"/>
              </w:tcPr>
            </w:tcPrChange>
          </w:tcPr>
          <w:p w14:paraId="77C45233" w14:textId="7992BACA" w:rsidR="00C87CFE" w:rsidRPr="00CD1347" w:rsidRDefault="00C87CFE" w:rsidP="00C87CFE">
            <w:pPr>
              <w:jc w:val="center"/>
              <w:rPr>
                <w:ins w:id="19901" w:author="Στάθης Καπ" w:date="2023-03-03T03:57:00Z"/>
                <w:rFonts w:cstheme="minorHAnsi"/>
                <w:sz w:val="16"/>
                <w:szCs w:val="16"/>
              </w:rPr>
            </w:pPr>
            <w:ins w:id="19902" w:author="Στάθης Καπ" w:date="2023-03-03T06:20:00Z">
              <w:r>
                <w:rPr>
                  <w:rFonts w:ascii="Calibri" w:hAnsi="Calibri" w:cs="Calibri"/>
                  <w:color w:val="000000"/>
                  <w:sz w:val="16"/>
                  <w:szCs w:val="16"/>
                </w:rPr>
                <w:t>0.26</w:t>
              </w:r>
            </w:ins>
          </w:p>
        </w:tc>
        <w:tc>
          <w:tcPr>
            <w:tcW w:w="669" w:type="dxa"/>
            <w:vAlign w:val="center"/>
            <w:tcPrChange w:id="19903" w:author="Στάθης Καπ" w:date="2023-03-03T06:26:00Z">
              <w:tcPr>
                <w:tcW w:w="669" w:type="dxa"/>
                <w:vAlign w:val="center"/>
              </w:tcPr>
            </w:tcPrChange>
          </w:tcPr>
          <w:p w14:paraId="41925AE0" w14:textId="0D14D916" w:rsidR="00C87CFE" w:rsidRPr="00CD1347" w:rsidRDefault="00C87CFE" w:rsidP="00C87CFE">
            <w:pPr>
              <w:jc w:val="center"/>
              <w:rPr>
                <w:ins w:id="19904" w:author="Στάθης Καπ" w:date="2023-03-03T03:57:00Z"/>
                <w:rFonts w:cstheme="minorHAnsi"/>
                <w:sz w:val="16"/>
                <w:szCs w:val="16"/>
              </w:rPr>
            </w:pPr>
            <w:ins w:id="19905" w:author="Στάθης Καπ" w:date="2023-03-03T06:20:00Z">
              <w:r>
                <w:rPr>
                  <w:rFonts w:ascii="Calibri" w:hAnsi="Calibri" w:cstheme="minorHAnsi"/>
                  <w:color w:val="000000"/>
                  <w:sz w:val="16"/>
                  <w:szCs w:val="16"/>
                </w:rPr>
                <w:t>7.11</w:t>
              </w:r>
            </w:ins>
          </w:p>
        </w:tc>
        <w:tc>
          <w:tcPr>
            <w:tcW w:w="508" w:type="dxa"/>
            <w:vAlign w:val="center"/>
            <w:tcPrChange w:id="19906" w:author="Στάθης Καπ" w:date="2023-03-03T06:26:00Z">
              <w:tcPr>
                <w:tcW w:w="508" w:type="dxa"/>
                <w:vAlign w:val="bottom"/>
              </w:tcPr>
            </w:tcPrChange>
          </w:tcPr>
          <w:p w14:paraId="26B51007" w14:textId="62C8B554" w:rsidR="00C87CFE" w:rsidRPr="00CD1347" w:rsidRDefault="00C87CFE" w:rsidP="00C87CFE">
            <w:pPr>
              <w:jc w:val="center"/>
              <w:rPr>
                <w:ins w:id="19907" w:author="Στάθης Καπ" w:date="2023-03-03T03:57:00Z"/>
                <w:rFonts w:cstheme="minorHAnsi"/>
                <w:sz w:val="16"/>
                <w:szCs w:val="16"/>
              </w:rPr>
            </w:pPr>
            <w:ins w:id="19908" w:author="Στάθης Καπ" w:date="2023-03-03T06:20:00Z">
              <w:r>
                <w:rPr>
                  <w:rFonts w:ascii="Calibri" w:hAnsi="Calibri" w:cs="Calibri"/>
                  <w:color w:val="000000"/>
                  <w:sz w:val="16"/>
                  <w:szCs w:val="16"/>
                </w:rPr>
                <w:t>426</w:t>
              </w:r>
            </w:ins>
          </w:p>
        </w:tc>
        <w:tc>
          <w:tcPr>
            <w:tcW w:w="541" w:type="dxa"/>
            <w:vAlign w:val="center"/>
            <w:tcPrChange w:id="19909" w:author="Στάθης Καπ" w:date="2023-03-03T06:26:00Z">
              <w:tcPr>
                <w:tcW w:w="541" w:type="dxa"/>
                <w:vAlign w:val="bottom"/>
              </w:tcPr>
            </w:tcPrChange>
          </w:tcPr>
          <w:p w14:paraId="0B34AF6B" w14:textId="06B88D7D" w:rsidR="00C87CFE" w:rsidRPr="00CD1347" w:rsidRDefault="00C87CFE" w:rsidP="00C87CFE">
            <w:pPr>
              <w:jc w:val="center"/>
              <w:rPr>
                <w:ins w:id="19910" w:author="Στάθης Καπ" w:date="2023-03-03T03:57:00Z"/>
                <w:rFonts w:cstheme="minorHAnsi"/>
                <w:sz w:val="16"/>
                <w:szCs w:val="16"/>
              </w:rPr>
            </w:pPr>
            <w:ins w:id="19911" w:author="Στάθης Καπ" w:date="2023-03-03T06:20:00Z">
              <w:r>
                <w:rPr>
                  <w:rFonts w:ascii="Calibri" w:hAnsi="Calibri" w:cs="Calibri"/>
                  <w:color w:val="000000"/>
                  <w:sz w:val="16"/>
                  <w:szCs w:val="16"/>
                </w:rPr>
                <w:t>0.22</w:t>
              </w:r>
            </w:ins>
          </w:p>
        </w:tc>
        <w:tc>
          <w:tcPr>
            <w:tcW w:w="589" w:type="dxa"/>
            <w:vAlign w:val="center"/>
            <w:tcPrChange w:id="19912" w:author="Στάθης Καπ" w:date="2023-03-03T06:26:00Z">
              <w:tcPr>
                <w:tcW w:w="589" w:type="dxa"/>
                <w:vAlign w:val="center"/>
              </w:tcPr>
            </w:tcPrChange>
          </w:tcPr>
          <w:p w14:paraId="7F3A4B4C" w14:textId="71189826" w:rsidR="00C87CFE" w:rsidRPr="00CD1347" w:rsidRDefault="00C87CFE" w:rsidP="00C87CFE">
            <w:pPr>
              <w:jc w:val="center"/>
              <w:rPr>
                <w:ins w:id="19913" w:author="Στάθης Καπ" w:date="2023-03-03T03:57:00Z"/>
                <w:rFonts w:cstheme="minorHAnsi"/>
                <w:sz w:val="16"/>
                <w:szCs w:val="16"/>
              </w:rPr>
            </w:pPr>
            <w:ins w:id="19914" w:author="Στάθης Καπ" w:date="2023-03-03T06:20:00Z">
              <w:r>
                <w:rPr>
                  <w:rFonts w:ascii="Calibri" w:hAnsi="Calibri" w:cstheme="minorHAnsi"/>
                  <w:color w:val="000000"/>
                  <w:sz w:val="16"/>
                  <w:szCs w:val="16"/>
                </w:rPr>
                <w:t>8.19</w:t>
              </w:r>
            </w:ins>
          </w:p>
        </w:tc>
        <w:tc>
          <w:tcPr>
            <w:tcW w:w="463" w:type="dxa"/>
            <w:vAlign w:val="center"/>
            <w:tcPrChange w:id="19915" w:author="Στάθης Καπ" w:date="2023-03-03T06:26:00Z">
              <w:tcPr>
                <w:tcW w:w="463" w:type="dxa"/>
                <w:vAlign w:val="bottom"/>
              </w:tcPr>
            </w:tcPrChange>
          </w:tcPr>
          <w:p w14:paraId="7A67A1FC" w14:textId="11BD1811" w:rsidR="00C87CFE" w:rsidRPr="00CD1347" w:rsidRDefault="00C87CFE" w:rsidP="00C87CFE">
            <w:pPr>
              <w:jc w:val="center"/>
              <w:rPr>
                <w:ins w:id="19916" w:author="Στάθης Καπ" w:date="2023-03-03T03:57:00Z"/>
                <w:rFonts w:cstheme="minorHAnsi"/>
                <w:sz w:val="16"/>
                <w:szCs w:val="16"/>
              </w:rPr>
            </w:pPr>
            <w:ins w:id="19917" w:author="Στάθης Καπ" w:date="2023-03-03T06:20:00Z">
              <w:r>
                <w:rPr>
                  <w:rFonts w:ascii="Calibri" w:hAnsi="Calibri" w:cs="Calibri"/>
                  <w:color w:val="000000"/>
                  <w:sz w:val="16"/>
                  <w:szCs w:val="16"/>
                </w:rPr>
                <w:t>376</w:t>
              </w:r>
            </w:ins>
          </w:p>
        </w:tc>
        <w:tc>
          <w:tcPr>
            <w:tcW w:w="541" w:type="dxa"/>
            <w:vAlign w:val="center"/>
            <w:tcPrChange w:id="19918" w:author="Στάθης Καπ" w:date="2023-03-03T06:26:00Z">
              <w:tcPr>
                <w:tcW w:w="541" w:type="dxa"/>
                <w:vAlign w:val="bottom"/>
              </w:tcPr>
            </w:tcPrChange>
          </w:tcPr>
          <w:p w14:paraId="74BE38A7" w14:textId="26F10889" w:rsidR="00C87CFE" w:rsidRPr="00CD1347" w:rsidRDefault="00C87CFE" w:rsidP="00C87CFE">
            <w:pPr>
              <w:jc w:val="center"/>
              <w:rPr>
                <w:ins w:id="19919" w:author="Στάθης Καπ" w:date="2023-03-03T03:57:00Z"/>
                <w:rFonts w:cstheme="minorHAnsi"/>
                <w:sz w:val="16"/>
                <w:szCs w:val="16"/>
              </w:rPr>
            </w:pPr>
            <w:ins w:id="19920" w:author="Στάθης Καπ" w:date="2023-03-03T06:20:00Z">
              <w:r>
                <w:rPr>
                  <w:rFonts w:ascii="Calibri" w:hAnsi="Calibri" w:cs="Calibri"/>
                  <w:color w:val="000000"/>
                  <w:sz w:val="16"/>
                  <w:szCs w:val="16"/>
                </w:rPr>
                <w:t>0.239</w:t>
              </w:r>
            </w:ins>
          </w:p>
        </w:tc>
        <w:tc>
          <w:tcPr>
            <w:tcW w:w="589" w:type="dxa"/>
            <w:vAlign w:val="center"/>
            <w:tcPrChange w:id="19921" w:author="Στάθης Καπ" w:date="2023-03-03T06:26:00Z">
              <w:tcPr>
                <w:tcW w:w="589" w:type="dxa"/>
                <w:vAlign w:val="center"/>
              </w:tcPr>
            </w:tcPrChange>
          </w:tcPr>
          <w:p w14:paraId="40906577" w14:textId="07E133CF" w:rsidR="00C87CFE" w:rsidRPr="00CD1347" w:rsidRDefault="00C87CFE" w:rsidP="00C87CFE">
            <w:pPr>
              <w:jc w:val="center"/>
              <w:rPr>
                <w:ins w:id="19922" w:author="Στάθης Καπ" w:date="2023-03-03T03:57:00Z"/>
                <w:rFonts w:cstheme="minorHAnsi"/>
                <w:sz w:val="16"/>
                <w:szCs w:val="16"/>
              </w:rPr>
            </w:pPr>
            <w:ins w:id="19923"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199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25" w:author="Στάθης Καπ" w:date="2023-03-03T03:57:00Z"/>
        </w:trPr>
        <w:tc>
          <w:tcPr>
            <w:tcW w:w="515" w:type="dxa"/>
            <w:tcBorders>
              <w:top w:val="nil"/>
              <w:bottom w:val="nil"/>
              <w:right w:val="single" w:sz="4" w:space="0" w:color="auto"/>
            </w:tcBorders>
            <w:shd w:val="clear" w:color="auto" w:fill="E7E6E6" w:themeFill="background2"/>
            <w:vAlign w:val="bottom"/>
            <w:tcPrChange w:id="19926" w:author="Στάθης Καπ" w:date="2023-03-03T06:26:00Z">
              <w:tcPr>
                <w:tcW w:w="515" w:type="dxa"/>
                <w:vAlign w:val="bottom"/>
              </w:tcPr>
            </w:tcPrChange>
          </w:tcPr>
          <w:p w14:paraId="28D1F337" w14:textId="7694B097" w:rsidR="00C87CFE" w:rsidRPr="00CD1347" w:rsidRDefault="00C87CFE" w:rsidP="00C87CFE">
            <w:pPr>
              <w:jc w:val="center"/>
              <w:rPr>
                <w:ins w:id="19927" w:author="Στάθης Καπ" w:date="2023-03-03T03:57:00Z"/>
                <w:rFonts w:ascii="Calibri" w:hAnsi="Calibri" w:cs="Calibri"/>
                <w:color w:val="000000"/>
                <w:sz w:val="16"/>
                <w:szCs w:val="16"/>
              </w:rPr>
            </w:pPr>
            <w:ins w:id="19928" w:author="Στάθης Καπ" w:date="2023-03-03T04:06:00Z">
              <w:r w:rsidRPr="00CD1347">
                <w:rPr>
                  <w:rFonts w:ascii="Calibri" w:hAnsi="Calibri" w:cs="Calibri"/>
                  <w:color w:val="000000"/>
                  <w:sz w:val="16"/>
                  <w:szCs w:val="16"/>
                  <w:rPrChange w:id="19929"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19930" w:author="Στάθης Καπ" w:date="2023-03-03T06:26:00Z">
              <w:tcPr>
                <w:tcW w:w="560" w:type="dxa"/>
              </w:tcPr>
            </w:tcPrChange>
          </w:tcPr>
          <w:p w14:paraId="196C49D8" w14:textId="7669262C" w:rsidR="00C87CFE" w:rsidRPr="00CD1347" w:rsidRDefault="00C87CFE" w:rsidP="00C87CFE">
            <w:pPr>
              <w:jc w:val="center"/>
              <w:rPr>
                <w:ins w:id="19931" w:author="Στάθης Καπ" w:date="2023-03-03T03:57:00Z"/>
                <w:sz w:val="16"/>
                <w:szCs w:val="16"/>
              </w:rPr>
            </w:pPr>
            <w:ins w:id="19932" w:author="Στάθης Καπ" w:date="2023-03-03T06:20:00Z">
              <w:r>
                <w:rPr>
                  <w:rFonts w:ascii="Calibri" w:hAnsi="Calibri" w:cs="Calibri"/>
                  <w:color w:val="000000"/>
                  <w:sz w:val="16"/>
                  <w:szCs w:val="16"/>
                </w:rPr>
                <w:t>575</w:t>
              </w:r>
            </w:ins>
          </w:p>
        </w:tc>
        <w:tc>
          <w:tcPr>
            <w:tcW w:w="855" w:type="dxa"/>
            <w:vAlign w:val="center"/>
            <w:tcPrChange w:id="19933" w:author="Στάθης Καπ" w:date="2023-03-03T06:26:00Z">
              <w:tcPr>
                <w:tcW w:w="855" w:type="dxa"/>
              </w:tcPr>
            </w:tcPrChange>
          </w:tcPr>
          <w:p w14:paraId="6A59942B" w14:textId="4C8A5AC1" w:rsidR="00C87CFE" w:rsidRPr="00CD1347" w:rsidRDefault="00C87CFE" w:rsidP="00C87CFE">
            <w:pPr>
              <w:jc w:val="center"/>
              <w:rPr>
                <w:ins w:id="19934" w:author="Στάθης Καπ" w:date="2023-03-03T03:57:00Z"/>
                <w:sz w:val="16"/>
                <w:szCs w:val="16"/>
              </w:rPr>
            </w:pPr>
            <w:ins w:id="19935" w:author="Στάθης Καπ" w:date="2023-03-03T06:20:00Z">
              <w:r>
                <w:rPr>
                  <w:rFonts w:ascii="Calibri" w:hAnsi="Calibri" w:cs="Calibri"/>
                  <w:color w:val="000000"/>
                  <w:sz w:val="16"/>
                  <w:szCs w:val="16"/>
                </w:rPr>
                <w:t>565</w:t>
              </w:r>
            </w:ins>
          </w:p>
        </w:tc>
        <w:tc>
          <w:tcPr>
            <w:tcW w:w="544" w:type="dxa"/>
            <w:vAlign w:val="center"/>
            <w:tcPrChange w:id="19936" w:author="Στάθης Καπ" w:date="2023-03-03T06:26:00Z">
              <w:tcPr>
                <w:tcW w:w="544" w:type="dxa"/>
                <w:vAlign w:val="bottom"/>
              </w:tcPr>
            </w:tcPrChange>
          </w:tcPr>
          <w:p w14:paraId="09963860" w14:textId="105DF56D" w:rsidR="00C87CFE" w:rsidRPr="00CD1347" w:rsidRDefault="00C87CFE" w:rsidP="00C87CFE">
            <w:pPr>
              <w:jc w:val="center"/>
              <w:rPr>
                <w:ins w:id="19937" w:author="Στάθης Καπ" w:date="2023-03-03T03:57:00Z"/>
                <w:rFonts w:ascii="Calibri" w:hAnsi="Calibri" w:cs="Calibri"/>
                <w:color w:val="000000"/>
                <w:sz w:val="16"/>
                <w:szCs w:val="16"/>
              </w:rPr>
            </w:pPr>
            <w:ins w:id="19938" w:author="Στάθης Καπ" w:date="2023-03-03T06:20:00Z">
              <w:r>
                <w:rPr>
                  <w:rFonts w:ascii="Calibri" w:hAnsi="Calibri" w:cs="Calibri"/>
                  <w:color w:val="000000"/>
                  <w:sz w:val="16"/>
                  <w:szCs w:val="16"/>
                </w:rPr>
                <w:t>520</w:t>
              </w:r>
            </w:ins>
          </w:p>
        </w:tc>
        <w:tc>
          <w:tcPr>
            <w:tcW w:w="621" w:type="dxa"/>
            <w:vAlign w:val="center"/>
            <w:tcPrChange w:id="19939" w:author="Στάθης Καπ" w:date="2023-03-03T06:26:00Z">
              <w:tcPr>
                <w:tcW w:w="621" w:type="dxa"/>
                <w:vAlign w:val="bottom"/>
              </w:tcPr>
            </w:tcPrChange>
          </w:tcPr>
          <w:p w14:paraId="62FD6CED" w14:textId="491C2F9B" w:rsidR="00C87CFE" w:rsidRPr="00CD1347" w:rsidRDefault="00C87CFE" w:rsidP="00C87CFE">
            <w:pPr>
              <w:jc w:val="center"/>
              <w:rPr>
                <w:ins w:id="19940" w:author="Στάθης Καπ" w:date="2023-03-03T03:57:00Z"/>
                <w:rFonts w:ascii="Calibri" w:hAnsi="Calibri" w:cs="Calibri"/>
                <w:color w:val="000000"/>
                <w:sz w:val="16"/>
                <w:szCs w:val="16"/>
              </w:rPr>
            </w:pPr>
            <w:ins w:id="19941" w:author="Στάθης Καπ" w:date="2023-03-03T06:20:00Z">
              <w:r>
                <w:rPr>
                  <w:rFonts w:ascii="Calibri" w:hAnsi="Calibri" w:cs="Calibri"/>
                  <w:color w:val="000000"/>
                  <w:sz w:val="16"/>
                  <w:szCs w:val="16"/>
                </w:rPr>
                <w:t>0.313</w:t>
              </w:r>
            </w:ins>
          </w:p>
        </w:tc>
        <w:tc>
          <w:tcPr>
            <w:tcW w:w="669" w:type="dxa"/>
            <w:vAlign w:val="center"/>
            <w:tcPrChange w:id="19942" w:author="Στάθης Καπ" w:date="2023-03-03T06:26:00Z">
              <w:tcPr>
                <w:tcW w:w="669" w:type="dxa"/>
                <w:vAlign w:val="center"/>
              </w:tcPr>
            </w:tcPrChange>
          </w:tcPr>
          <w:p w14:paraId="2F48A6D3" w14:textId="595B2473" w:rsidR="00C87CFE" w:rsidRPr="00CD1347" w:rsidRDefault="00C87CFE" w:rsidP="00C87CFE">
            <w:pPr>
              <w:jc w:val="center"/>
              <w:rPr>
                <w:ins w:id="19943" w:author="Στάθης Καπ" w:date="2023-03-03T03:57:00Z"/>
                <w:rFonts w:cstheme="minorHAnsi"/>
                <w:sz w:val="16"/>
                <w:szCs w:val="16"/>
              </w:rPr>
            </w:pPr>
            <w:ins w:id="19944" w:author="Στάθης Καπ" w:date="2023-03-03T06:20:00Z">
              <w:r>
                <w:rPr>
                  <w:rFonts w:ascii="Calibri" w:hAnsi="Calibri" w:cstheme="minorHAnsi"/>
                  <w:color w:val="000000"/>
                  <w:sz w:val="16"/>
                  <w:szCs w:val="16"/>
                </w:rPr>
                <w:t>9.57</w:t>
              </w:r>
            </w:ins>
          </w:p>
        </w:tc>
        <w:tc>
          <w:tcPr>
            <w:tcW w:w="543" w:type="dxa"/>
            <w:vAlign w:val="center"/>
            <w:tcPrChange w:id="19945" w:author="Στάθης Καπ" w:date="2023-03-03T06:26:00Z">
              <w:tcPr>
                <w:tcW w:w="543" w:type="dxa"/>
                <w:vAlign w:val="bottom"/>
              </w:tcPr>
            </w:tcPrChange>
          </w:tcPr>
          <w:p w14:paraId="1134C79E" w14:textId="3BC073A5" w:rsidR="00C87CFE" w:rsidRPr="00CD1347" w:rsidRDefault="00C87CFE" w:rsidP="00C87CFE">
            <w:pPr>
              <w:jc w:val="center"/>
              <w:rPr>
                <w:ins w:id="19946" w:author="Στάθης Καπ" w:date="2023-03-03T03:57:00Z"/>
                <w:rFonts w:ascii="Calibri" w:hAnsi="Calibri" w:cs="Calibri"/>
                <w:color w:val="000000"/>
                <w:sz w:val="16"/>
                <w:szCs w:val="16"/>
              </w:rPr>
            </w:pPr>
            <w:ins w:id="19947" w:author="Στάθης Καπ" w:date="2023-03-03T06:20:00Z">
              <w:r>
                <w:rPr>
                  <w:rFonts w:ascii="Calibri" w:hAnsi="Calibri" w:cs="Calibri"/>
                  <w:color w:val="000000"/>
                  <w:sz w:val="16"/>
                  <w:szCs w:val="16"/>
                </w:rPr>
                <w:t>437</w:t>
              </w:r>
            </w:ins>
          </w:p>
        </w:tc>
        <w:tc>
          <w:tcPr>
            <w:tcW w:w="621" w:type="dxa"/>
            <w:vAlign w:val="center"/>
            <w:tcPrChange w:id="19948" w:author="Στάθης Καπ" w:date="2023-03-03T06:26:00Z">
              <w:tcPr>
                <w:tcW w:w="621" w:type="dxa"/>
                <w:vAlign w:val="bottom"/>
              </w:tcPr>
            </w:tcPrChange>
          </w:tcPr>
          <w:p w14:paraId="30DABF82" w14:textId="59A14570" w:rsidR="00C87CFE" w:rsidRPr="00CD1347" w:rsidRDefault="00C87CFE" w:rsidP="00C87CFE">
            <w:pPr>
              <w:jc w:val="center"/>
              <w:rPr>
                <w:ins w:id="19949" w:author="Στάθης Καπ" w:date="2023-03-03T03:57:00Z"/>
                <w:rFonts w:ascii="Calibri" w:hAnsi="Calibri" w:cs="Calibri"/>
                <w:color w:val="000000"/>
                <w:sz w:val="16"/>
                <w:szCs w:val="16"/>
              </w:rPr>
            </w:pPr>
            <w:ins w:id="19950" w:author="Στάθης Καπ" w:date="2023-03-03T06:20:00Z">
              <w:r>
                <w:rPr>
                  <w:rFonts w:ascii="Calibri" w:hAnsi="Calibri" w:cs="Calibri"/>
                  <w:color w:val="000000"/>
                  <w:sz w:val="16"/>
                  <w:szCs w:val="16"/>
                </w:rPr>
                <w:t>0.24</w:t>
              </w:r>
            </w:ins>
          </w:p>
        </w:tc>
        <w:tc>
          <w:tcPr>
            <w:tcW w:w="669" w:type="dxa"/>
            <w:vAlign w:val="center"/>
            <w:tcPrChange w:id="19951" w:author="Στάθης Καπ" w:date="2023-03-03T06:26:00Z">
              <w:tcPr>
                <w:tcW w:w="669" w:type="dxa"/>
                <w:vAlign w:val="center"/>
              </w:tcPr>
            </w:tcPrChange>
          </w:tcPr>
          <w:p w14:paraId="52F1A02A" w14:textId="1AF1B28E" w:rsidR="00C87CFE" w:rsidRPr="00CD1347" w:rsidRDefault="00C87CFE" w:rsidP="00C87CFE">
            <w:pPr>
              <w:jc w:val="center"/>
              <w:rPr>
                <w:ins w:id="19952" w:author="Στάθης Καπ" w:date="2023-03-03T03:57:00Z"/>
                <w:rFonts w:cstheme="minorHAnsi"/>
                <w:sz w:val="16"/>
                <w:szCs w:val="16"/>
              </w:rPr>
            </w:pPr>
            <w:ins w:id="19953" w:author="Στάθης Καπ" w:date="2023-03-03T06:20:00Z">
              <w:r>
                <w:rPr>
                  <w:rFonts w:ascii="Calibri" w:hAnsi="Calibri" w:cstheme="minorHAnsi"/>
                  <w:color w:val="000000"/>
                  <w:sz w:val="16"/>
                  <w:szCs w:val="16"/>
                </w:rPr>
                <w:t>15.96</w:t>
              </w:r>
            </w:ins>
          </w:p>
        </w:tc>
        <w:tc>
          <w:tcPr>
            <w:tcW w:w="508" w:type="dxa"/>
            <w:vAlign w:val="center"/>
            <w:tcPrChange w:id="19954" w:author="Στάθης Καπ" w:date="2023-03-03T06:26:00Z">
              <w:tcPr>
                <w:tcW w:w="508" w:type="dxa"/>
                <w:vAlign w:val="bottom"/>
              </w:tcPr>
            </w:tcPrChange>
          </w:tcPr>
          <w:p w14:paraId="1A9A3F1B" w14:textId="6A4ACC4A" w:rsidR="00C87CFE" w:rsidRPr="00CD1347" w:rsidRDefault="00C87CFE" w:rsidP="00C87CFE">
            <w:pPr>
              <w:jc w:val="center"/>
              <w:rPr>
                <w:ins w:id="19955" w:author="Στάθης Καπ" w:date="2023-03-03T03:57:00Z"/>
                <w:rFonts w:ascii="Calibri" w:hAnsi="Calibri" w:cs="Calibri"/>
                <w:color w:val="000000"/>
                <w:sz w:val="16"/>
                <w:szCs w:val="16"/>
              </w:rPr>
            </w:pPr>
            <w:ins w:id="19956" w:author="Στάθης Καπ" w:date="2023-03-03T06:20:00Z">
              <w:r>
                <w:rPr>
                  <w:rFonts w:ascii="Calibri" w:hAnsi="Calibri" w:cs="Calibri"/>
                  <w:color w:val="000000"/>
                  <w:sz w:val="16"/>
                  <w:szCs w:val="16"/>
                </w:rPr>
                <w:t>446</w:t>
              </w:r>
            </w:ins>
          </w:p>
        </w:tc>
        <w:tc>
          <w:tcPr>
            <w:tcW w:w="541" w:type="dxa"/>
            <w:vAlign w:val="center"/>
            <w:tcPrChange w:id="19957" w:author="Στάθης Καπ" w:date="2023-03-03T06:26:00Z">
              <w:tcPr>
                <w:tcW w:w="541" w:type="dxa"/>
                <w:vAlign w:val="bottom"/>
              </w:tcPr>
            </w:tcPrChange>
          </w:tcPr>
          <w:p w14:paraId="2A73AC1A" w14:textId="6518411D" w:rsidR="00C87CFE" w:rsidRPr="00CD1347" w:rsidRDefault="00C87CFE" w:rsidP="00C87CFE">
            <w:pPr>
              <w:jc w:val="center"/>
              <w:rPr>
                <w:ins w:id="19958" w:author="Στάθης Καπ" w:date="2023-03-03T03:57:00Z"/>
                <w:rFonts w:ascii="Calibri" w:hAnsi="Calibri" w:cs="Calibri"/>
                <w:color w:val="000000"/>
                <w:sz w:val="16"/>
                <w:szCs w:val="16"/>
              </w:rPr>
            </w:pPr>
            <w:ins w:id="19959" w:author="Στάθης Καπ" w:date="2023-03-03T06:20:00Z">
              <w:r>
                <w:rPr>
                  <w:rFonts w:ascii="Calibri" w:hAnsi="Calibri" w:cs="Calibri"/>
                  <w:color w:val="000000"/>
                  <w:sz w:val="16"/>
                  <w:szCs w:val="16"/>
                </w:rPr>
                <w:t>0.217</w:t>
              </w:r>
            </w:ins>
          </w:p>
        </w:tc>
        <w:tc>
          <w:tcPr>
            <w:tcW w:w="589" w:type="dxa"/>
            <w:vAlign w:val="center"/>
            <w:tcPrChange w:id="19960" w:author="Στάθης Καπ" w:date="2023-03-03T06:26:00Z">
              <w:tcPr>
                <w:tcW w:w="589" w:type="dxa"/>
                <w:vAlign w:val="center"/>
              </w:tcPr>
            </w:tcPrChange>
          </w:tcPr>
          <w:p w14:paraId="329E2B40" w14:textId="6E86E733" w:rsidR="00C87CFE" w:rsidRPr="00CD1347" w:rsidRDefault="00C87CFE" w:rsidP="00C87CFE">
            <w:pPr>
              <w:jc w:val="center"/>
              <w:rPr>
                <w:ins w:id="19961" w:author="Στάθης Καπ" w:date="2023-03-03T03:57:00Z"/>
                <w:rFonts w:cstheme="minorHAnsi"/>
                <w:sz w:val="16"/>
                <w:szCs w:val="16"/>
              </w:rPr>
            </w:pPr>
            <w:ins w:id="19962" w:author="Στάθης Καπ" w:date="2023-03-03T06:20:00Z">
              <w:r>
                <w:rPr>
                  <w:rFonts w:ascii="Calibri" w:hAnsi="Calibri" w:cstheme="minorHAnsi"/>
                  <w:color w:val="000000"/>
                  <w:sz w:val="16"/>
                  <w:szCs w:val="16"/>
                </w:rPr>
                <w:t>14.23</w:t>
              </w:r>
            </w:ins>
          </w:p>
        </w:tc>
        <w:tc>
          <w:tcPr>
            <w:tcW w:w="463" w:type="dxa"/>
            <w:vAlign w:val="center"/>
            <w:tcPrChange w:id="19963" w:author="Στάθης Καπ" w:date="2023-03-03T06:26:00Z">
              <w:tcPr>
                <w:tcW w:w="463" w:type="dxa"/>
                <w:vAlign w:val="bottom"/>
              </w:tcPr>
            </w:tcPrChange>
          </w:tcPr>
          <w:p w14:paraId="78EE0CDD" w14:textId="38DEC87B" w:rsidR="00C87CFE" w:rsidRPr="00CD1347" w:rsidRDefault="00C87CFE" w:rsidP="00C87CFE">
            <w:pPr>
              <w:jc w:val="center"/>
              <w:rPr>
                <w:ins w:id="19964" w:author="Στάθης Καπ" w:date="2023-03-03T03:57:00Z"/>
                <w:rFonts w:ascii="Calibri" w:hAnsi="Calibri" w:cs="Calibri"/>
                <w:color w:val="000000"/>
                <w:sz w:val="16"/>
                <w:szCs w:val="16"/>
              </w:rPr>
            </w:pPr>
            <w:ins w:id="19965" w:author="Στάθης Καπ" w:date="2023-03-03T06:20:00Z">
              <w:r>
                <w:rPr>
                  <w:rFonts w:ascii="Calibri" w:hAnsi="Calibri" w:cs="Calibri"/>
                  <w:color w:val="000000"/>
                  <w:sz w:val="16"/>
                  <w:szCs w:val="16"/>
                </w:rPr>
                <w:t>360</w:t>
              </w:r>
            </w:ins>
          </w:p>
        </w:tc>
        <w:tc>
          <w:tcPr>
            <w:tcW w:w="541" w:type="dxa"/>
            <w:vAlign w:val="center"/>
            <w:tcPrChange w:id="19966" w:author="Στάθης Καπ" w:date="2023-03-03T06:26:00Z">
              <w:tcPr>
                <w:tcW w:w="541" w:type="dxa"/>
                <w:vAlign w:val="bottom"/>
              </w:tcPr>
            </w:tcPrChange>
          </w:tcPr>
          <w:p w14:paraId="5F707996" w14:textId="719EC369" w:rsidR="00C87CFE" w:rsidRPr="00CD1347" w:rsidRDefault="00C87CFE" w:rsidP="00C87CFE">
            <w:pPr>
              <w:jc w:val="center"/>
              <w:rPr>
                <w:ins w:id="19967" w:author="Στάθης Καπ" w:date="2023-03-03T03:57:00Z"/>
                <w:rFonts w:ascii="Calibri" w:hAnsi="Calibri" w:cs="Calibri"/>
                <w:color w:val="000000"/>
                <w:sz w:val="16"/>
                <w:szCs w:val="16"/>
              </w:rPr>
            </w:pPr>
            <w:ins w:id="19968" w:author="Στάθης Καπ" w:date="2023-03-03T06:20:00Z">
              <w:r>
                <w:rPr>
                  <w:rFonts w:ascii="Calibri" w:hAnsi="Calibri" w:cs="Calibri"/>
                  <w:color w:val="000000"/>
                  <w:sz w:val="16"/>
                  <w:szCs w:val="16"/>
                </w:rPr>
                <w:t>0.274</w:t>
              </w:r>
            </w:ins>
          </w:p>
        </w:tc>
        <w:tc>
          <w:tcPr>
            <w:tcW w:w="589" w:type="dxa"/>
            <w:vAlign w:val="center"/>
            <w:tcPrChange w:id="19969" w:author="Στάθης Καπ" w:date="2023-03-03T06:26:00Z">
              <w:tcPr>
                <w:tcW w:w="589" w:type="dxa"/>
                <w:vAlign w:val="center"/>
              </w:tcPr>
            </w:tcPrChange>
          </w:tcPr>
          <w:p w14:paraId="78F560B5" w14:textId="72BB8D20" w:rsidR="00C87CFE" w:rsidRPr="00CD1347" w:rsidRDefault="00C87CFE" w:rsidP="00C87CFE">
            <w:pPr>
              <w:jc w:val="center"/>
              <w:rPr>
                <w:ins w:id="19970" w:author="Στάθης Καπ" w:date="2023-03-03T03:57:00Z"/>
                <w:rFonts w:cstheme="minorHAnsi"/>
                <w:sz w:val="16"/>
                <w:szCs w:val="16"/>
              </w:rPr>
            </w:pPr>
            <w:ins w:id="19971"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1997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973" w:author="Στάθης Καπ" w:date="2023-03-03T03:57:00Z"/>
        </w:trPr>
        <w:tc>
          <w:tcPr>
            <w:tcW w:w="515" w:type="dxa"/>
            <w:tcBorders>
              <w:top w:val="nil"/>
              <w:bottom w:val="nil"/>
              <w:right w:val="single" w:sz="4" w:space="0" w:color="auto"/>
            </w:tcBorders>
            <w:shd w:val="clear" w:color="auto" w:fill="E7E6E6" w:themeFill="background2"/>
            <w:vAlign w:val="bottom"/>
            <w:tcPrChange w:id="19974" w:author="Στάθης Καπ" w:date="2023-03-03T06:28:00Z">
              <w:tcPr>
                <w:tcW w:w="515" w:type="dxa"/>
                <w:vAlign w:val="bottom"/>
              </w:tcPr>
            </w:tcPrChange>
          </w:tcPr>
          <w:p w14:paraId="2ACAEFA7" w14:textId="5DC2D0D7" w:rsidR="00C87CFE" w:rsidRPr="00CD1347" w:rsidRDefault="00C87CFE" w:rsidP="00C87CFE">
            <w:pPr>
              <w:jc w:val="center"/>
              <w:rPr>
                <w:ins w:id="19975" w:author="Στάθης Καπ" w:date="2023-03-03T03:57:00Z"/>
                <w:rFonts w:ascii="Calibri" w:hAnsi="Calibri" w:cs="Calibri"/>
                <w:color w:val="000000"/>
                <w:sz w:val="16"/>
                <w:szCs w:val="16"/>
              </w:rPr>
            </w:pPr>
            <w:ins w:id="19976" w:author="Στάθης Καπ" w:date="2023-03-03T04:06:00Z">
              <w:r w:rsidRPr="00CD1347">
                <w:rPr>
                  <w:rFonts w:ascii="Calibri" w:hAnsi="Calibri" w:cs="Calibri"/>
                  <w:color w:val="000000"/>
                  <w:sz w:val="16"/>
                  <w:szCs w:val="16"/>
                  <w:rPrChange w:id="19977"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19978" w:author="Στάθης Καπ" w:date="2023-03-03T06:28:00Z">
              <w:tcPr>
                <w:tcW w:w="560" w:type="dxa"/>
              </w:tcPr>
            </w:tcPrChange>
          </w:tcPr>
          <w:p w14:paraId="46589157" w14:textId="52769DE7" w:rsidR="00C87CFE" w:rsidRPr="00CD1347" w:rsidRDefault="00C87CFE" w:rsidP="00C87CFE">
            <w:pPr>
              <w:jc w:val="center"/>
              <w:rPr>
                <w:ins w:id="19979" w:author="Στάθης Καπ" w:date="2023-03-03T03:57:00Z"/>
                <w:sz w:val="16"/>
                <w:szCs w:val="16"/>
              </w:rPr>
            </w:pPr>
            <w:ins w:id="19980" w:author="Στάθης Καπ" w:date="2023-03-03T06:20:00Z">
              <w:r>
                <w:rPr>
                  <w:rFonts w:ascii="Calibri" w:hAnsi="Calibri" w:cs="Calibri"/>
                  <w:color w:val="000000"/>
                  <w:sz w:val="16"/>
                  <w:szCs w:val="16"/>
                </w:rPr>
                <w:t>480</w:t>
              </w:r>
            </w:ins>
          </w:p>
        </w:tc>
        <w:tc>
          <w:tcPr>
            <w:tcW w:w="855" w:type="dxa"/>
            <w:tcBorders>
              <w:bottom w:val="nil"/>
            </w:tcBorders>
            <w:vAlign w:val="center"/>
            <w:tcPrChange w:id="19981" w:author="Στάθης Καπ" w:date="2023-03-03T06:28:00Z">
              <w:tcPr>
                <w:tcW w:w="855" w:type="dxa"/>
              </w:tcPr>
            </w:tcPrChange>
          </w:tcPr>
          <w:p w14:paraId="4ECC8EDF" w14:textId="7B80FF9E" w:rsidR="00C87CFE" w:rsidRPr="00CD1347" w:rsidRDefault="00C87CFE" w:rsidP="00C87CFE">
            <w:pPr>
              <w:jc w:val="center"/>
              <w:rPr>
                <w:ins w:id="19982" w:author="Στάθης Καπ" w:date="2023-03-03T03:57:00Z"/>
                <w:sz w:val="16"/>
                <w:szCs w:val="16"/>
              </w:rPr>
            </w:pPr>
            <w:ins w:id="19983" w:author="Στάθης Καπ" w:date="2023-03-03T06:20:00Z">
              <w:r>
                <w:rPr>
                  <w:rFonts w:ascii="Calibri" w:hAnsi="Calibri" w:cs="Calibri"/>
                  <w:color w:val="000000"/>
                  <w:sz w:val="16"/>
                  <w:szCs w:val="16"/>
                </w:rPr>
                <w:t>459</w:t>
              </w:r>
            </w:ins>
          </w:p>
        </w:tc>
        <w:tc>
          <w:tcPr>
            <w:tcW w:w="544" w:type="dxa"/>
            <w:tcBorders>
              <w:bottom w:val="nil"/>
            </w:tcBorders>
            <w:vAlign w:val="center"/>
            <w:tcPrChange w:id="19984" w:author="Στάθης Καπ" w:date="2023-03-03T06:28:00Z">
              <w:tcPr>
                <w:tcW w:w="544" w:type="dxa"/>
                <w:vAlign w:val="bottom"/>
              </w:tcPr>
            </w:tcPrChange>
          </w:tcPr>
          <w:p w14:paraId="1891D9CE" w14:textId="6000467C" w:rsidR="00C87CFE" w:rsidRPr="00CD1347" w:rsidRDefault="00C87CFE" w:rsidP="00C87CFE">
            <w:pPr>
              <w:jc w:val="center"/>
              <w:rPr>
                <w:ins w:id="19985" w:author="Στάθης Καπ" w:date="2023-03-03T03:57:00Z"/>
                <w:rFonts w:ascii="Calibri" w:hAnsi="Calibri" w:cs="Calibri"/>
                <w:color w:val="000000"/>
                <w:sz w:val="16"/>
                <w:szCs w:val="16"/>
              </w:rPr>
            </w:pPr>
            <w:ins w:id="19986" w:author="Στάθης Καπ" w:date="2023-03-03T06:20:00Z">
              <w:r>
                <w:rPr>
                  <w:rFonts w:ascii="Calibri" w:hAnsi="Calibri" w:cs="Calibri"/>
                  <w:color w:val="000000"/>
                  <w:sz w:val="16"/>
                  <w:szCs w:val="16"/>
                </w:rPr>
                <w:t>384</w:t>
              </w:r>
            </w:ins>
          </w:p>
        </w:tc>
        <w:tc>
          <w:tcPr>
            <w:tcW w:w="621" w:type="dxa"/>
            <w:tcBorders>
              <w:bottom w:val="nil"/>
            </w:tcBorders>
            <w:vAlign w:val="center"/>
            <w:tcPrChange w:id="19987" w:author="Στάθης Καπ" w:date="2023-03-03T06:28:00Z">
              <w:tcPr>
                <w:tcW w:w="621" w:type="dxa"/>
                <w:vAlign w:val="bottom"/>
              </w:tcPr>
            </w:tcPrChange>
          </w:tcPr>
          <w:p w14:paraId="2E5D70AE" w14:textId="703CC654" w:rsidR="00C87CFE" w:rsidRPr="00CD1347" w:rsidRDefault="00C87CFE" w:rsidP="00C87CFE">
            <w:pPr>
              <w:jc w:val="center"/>
              <w:rPr>
                <w:ins w:id="19988" w:author="Στάθης Καπ" w:date="2023-03-03T03:57:00Z"/>
                <w:rFonts w:ascii="Calibri" w:hAnsi="Calibri" w:cs="Calibri"/>
                <w:color w:val="000000"/>
                <w:sz w:val="16"/>
                <w:szCs w:val="16"/>
              </w:rPr>
            </w:pPr>
            <w:ins w:id="19989" w:author="Στάθης Καπ" w:date="2023-03-03T06:20:00Z">
              <w:r>
                <w:rPr>
                  <w:rFonts w:ascii="Calibri" w:hAnsi="Calibri" w:cs="Calibri"/>
                  <w:color w:val="000000"/>
                  <w:sz w:val="16"/>
                  <w:szCs w:val="16"/>
                </w:rPr>
                <w:t>0.253</w:t>
              </w:r>
            </w:ins>
          </w:p>
        </w:tc>
        <w:tc>
          <w:tcPr>
            <w:tcW w:w="669" w:type="dxa"/>
            <w:tcBorders>
              <w:bottom w:val="nil"/>
            </w:tcBorders>
            <w:vAlign w:val="center"/>
            <w:tcPrChange w:id="19990" w:author="Στάθης Καπ" w:date="2023-03-03T06:28:00Z">
              <w:tcPr>
                <w:tcW w:w="669" w:type="dxa"/>
                <w:vAlign w:val="center"/>
              </w:tcPr>
            </w:tcPrChange>
          </w:tcPr>
          <w:p w14:paraId="51B88991" w14:textId="66918098" w:rsidR="00C87CFE" w:rsidRPr="00CD1347" w:rsidRDefault="00C87CFE" w:rsidP="00C87CFE">
            <w:pPr>
              <w:jc w:val="center"/>
              <w:rPr>
                <w:ins w:id="19991" w:author="Στάθης Καπ" w:date="2023-03-03T03:57:00Z"/>
                <w:rFonts w:cstheme="minorHAnsi"/>
                <w:sz w:val="16"/>
                <w:szCs w:val="16"/>
              </w:rPr>
            </w:pPr>
            <w:ins w:id="19992"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19993" w:author="Στάθης Καπ" w:date="2023-03-03T06:28:00Z">
              <w:tcPr>
                <w:tcW w:w="543" w:type="dxa"/>
                <w:vAlign w:val="bottom"/>
              </w:tcPr>
            </w:tcPrChange>
          </w:tcPr>
          <w:p w14:paraId="2F826F05" w14:textId="3938D95B" w:rsidR="00C87CFE" w:rsidRPr="00CD1347" w:rsidRDefault="00C87CFE" w:rsidP="00C87CFE">
            <w:pPr>
              <w:jc w:val="center"/>
              <w:rPr>
                <w:ins w:id="19994" w:author="Στάθης Καπ" w:date="2023-03-03T03:57:00Z"/>
                <w:rFonts w:ascii="Calibri" w:hAnsi="Calibri" w:cs="Calibri"/>
                <w:color w:val="000000"/>
                <w:sz w:val="16"/>
                <w:szCs w:val="16"/>
              </w:rPr>
            </w:pPr>
            <w:ins w:id="19995" w:author="Στάθης Καπ" w:date="2023-03-03T06:20:00Z">
              <w:r>
                <w:rPr>
                  <w:rFonts w:ascii="Calibri" w:hAnsi="Calibri" w:cs="Calibri"/>
                  <w:color w:val="000000"/>
                  <w:sz w:val="16"/>
                  <w:szCs w:val="16"/>
                </w:rPr>
                <w:t>328</w:t>
              </w:r>
            </w:ins>
          </w:p>
        </w:tc>
        <w:tc>
          <w:tcPr>
            <w:tcW w:w="621" w:type="dxa"/>
            <w:tcBorders>
              <w:bottom w:val="nil"/>
            </w:tcBorders>
            <w:vAlign w:val="center"/>
            <w:tcPrChange w:id="19996" w:author="Στάθης Καπ" w:date="2023-03-03T06:28:00Z">
              <w:tcPr>
                <w:tcW w:w="621" w:type="dxa"/>
                <w:vAlign w:val="bottom"/>
              </w:tcPr>
            </w:tcPrChange>
          </w:tcPr>
          <w:p w14:paraId="39E9E982" w14:textId="2FFF2B5D" w:rsidR="00C87CFE" w:rsidRPr="00CD1347" w:rsidRDefault="00C87CFE" w:rsidP="00C87CFE">
            <w:pPr>
              <w:jc w:val="center"/>
              <w:rPr>
                <w:ins w:id="19997" w:author="Στάθης Καπ" w:date="2023-03-03T03:57:00Z"/>
                <w:rFonts w:ascii="Calibri" w:hAnsi="Calibri" w:cs="Calibri"/>
                <w:color w:val="000000"/>
                <w:sz w:val="16"/>
                <w:szCs w:val="16"/>
              </w:rPr>
            </w:pPr>
            <w:ins w:id="19998" w:author="Στάθης Καπ" w:date="2023-03-03T06:20:00Z">
              <w:r>
                <w:rPr>
                  <w:rFonts w:ascii="Calibri" w:hAnsi="Calibri" w:cs="Calibri"/>
                  <w:color w:val="000000"/>
                  <w:sz w:val="16"/>
                  <w:szCs w:val="16"/>
                </w:rPr>
                <w:t>0.224</w:t>
              </w:r>
            </w:ins>
          </w:p>
        </w:tc>
        <w:tc>
          <w:tcPr>
            <w:tcW w:w="669" w:type="dxa"/>
            <w:tcBorders>
              <w:bottom w:val="nil"/>
            </w:tcBorders>
            <w:vAlign w:val="center"/>
            <w:tcPrChange w:id="19999" w:author="Στάθης Καπ" w:date="2023-03-03T06:28:00Z">
              <w:tcPr>
                <w:tcW w:w="669" w:type="dxa"/>
                <w:vAlign w:val="center"/>
              </w:tcPr>
            </w:tcPrChange>
          </w:tcPr>
          <w:p w14:paraId="5DB00022" w14:textId="6B2F6746" w:rsidR="00C87CFE" w:rsidRPr="00CD1347" w:rsidRDefault="00C87CFE" w:rsidP="00C87CFE">
            <w:pPr>
              <w:jc w:val="center"/>
              <w:rPr>
                <w:ins w:id="20000" w:author="Στάθης Καπ" w:date="2023-03-03T03:57:00Z"/>
                <w:rFonts w:cstheme="minorHAnsi"/>
                <w:sz w:val="16"/>
                <w:szCs w:val="16"/>
              </w:rPr>
            </w:pPr>
            <w:ins w:id="20001"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20002" w:author="Στάθης Καπ" w:date="2023-03-03T06:28:00Z">
              <w:tcPr>
                <w:tcW w:w="508" w:type="dxa"/>
                <w:vAlign w:val="bottom"/>
              </w:tcPr>
            </w:tcPrChange>
          </w:tcPr>
          <w:p w14:paraId="4402055F" w14:textId="6CB86077" w:rsidR="00C87CFE" w:rsidRPr="00CD1347" w:rsidRDefault="00C87CFE" w:rsidP="00C87CFE">
            <w:pPr>
              <w:jc w:val="center"/>
              <w:rPr>
                <w:ins w:id="20003" w:author="Στάθης Καπ" w:date="2023-03-03T03:57:00Z"/>
                <w:rFonts w:ascii="Calibri" w:hAnsi="Calibri" w:cs="Calibri"/>
                <w:color w:val="000000"/>
                <w:sz w:val="16"/>
                <w:szCs w:val="16"/>
              </w:rPr>
            </w:pPr>
            <w:ins w:id="20004" w:author="Στάθης Καπ" w:date="2023-03-03T06:20:00Z">
              <w:r>
                <w:rPr>
                  <w:rFonts w:ascii="Calibri" w:hAnsi="Calibri" w:cs="Calibri"/>
                  <w:color w:val="000000"/>
                  <w:sz w:val="16"/>
                  <w:szCs w:val="16"/>
                </w:rPr>
                <w:t>325</w:t>
              </w:r>
            </w:ins>
          </w:p>
        </w:tc>
        <w:tc>
          <w:tcPr>
            <w:tcW w:w="541" w:type="dxa"/>
            <w:tcBorders>
              <w:bottom w:val="nil"/>
            </w:tcBorders>
            <w:vAlign w:val="center"/>
            <w:tcPrChange w:id="20005" w:author="Στάθης Καπ" w:date="2023-03-03T06:28:00Z">
              <w:tcPr>
                <w:tcW w:w="541" w:type="dxa"/>
                <w:vAlign w:val="bottom"/>
              </w:tcPr>
            </w:tcPrChange>
          </w:tcPr>
          <w:p w14:paraId="1C94F25E" w14:textId="21D1F4D5" w:rsidR="00C87CFE" w:rsidRPr="00CD1347" w:rsidRDefault="00C87CFE" w:rsidP="00C87CFE">
            <w:pPr>
              <w:jc w:val="center"/>
              <w:rPr>
                <w:ins w:id="20006" w:author="Στάθης Καπ" w:date="2023-03-03T03:57:00Z"/>
                <w:rFonts w:ascii="Calibri" w:hAnsi="Calibri" w:cs="Calibri"/>
                <w:color w:val="000000"/>
                <w:sz w:val="16"/>
                <w:szCs w:val="16"/>
              </w:rPr>
            </w:pPr>
            <w:ins w:id="20007" w:author="Στάθης Καπ" w:date="2023-03-03T06:20:00Z">
              <w:r>
                <w:rPr>
                  <w:rFonts w:ascii="Calibri" w:hAnsi="Calibri" w:cs="Calibri"/>
                  <w:color w:val="000000"/>
                  <w:sz w:val="16"/>
                  <w:szCs w:val="16"/>
                </w:rPr>
                <w:t>0.218</w:t>
              </w:r>
            </w:ins>
          </w:p>
        </w:tc>
        <w:tc>
          <w:tcPr>
            <w:tcW w:w="589" w:type="dxa"/>
            <w:tcBorders>
              <w:bottom w:val="nil"/>
            </w:tcBorders>
            <w:vAlign w:val="center"/>
            <w:tcPrChange w:id="20008" w:author="Στάθης Καπ" w:date="2023-03-03T06:28:00Z">
              <w:tcPr>
                <w:tcW w:w="589" w:type="dxa"/>
                <w:vAlign w:val="center"/>
              </w:tcPr>
            </w:tcPrChange>
          </w:tcPr>
          <w:p w14:paraId="1922C65C" w14:textId="0EAA5CA2" w:rsidR="00C87CFE" w:rsidRPr="00CD1347" w:rsidRDefault="00C87CFE" w:rsidP="00C87CFE">
            <w:pPr>
              <w:jc w:val="center"/>
              <w:rPr>
                <w:ins w:id="20009" w:author="Στάθης Καπ" w:date="2023-03-03T03:57:00Z"/>
                <w:rFonts w:cstheme="minorHAnsi"/>
                <w:sz w:val="16"/>
                <w:szCs w:val="16"/>
              </w:rPr>
            </w:pPr>
            <w:ins w:id="20010"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20011" w:author="Στάθης Καπ" w:date="2023-03-03T06:28:00Z">
              <w:tcPr>
                <w:tcW w:w="463" w:type="dxa"/>
                <w:vAlign w:val="bottom"/>
              </w:tcPr>
            </w:tcPrChange>
          </w:tcPr>
          <w:p w14:paraId="66207277" w14:textId="63E20436" w:rsidR="00C87CFE" w:rsidRPr="00CD1347" w:rsidRDefault="00C87CFE" w:rsidP="00C87CFE">
            <w:pPr>
              <w:jc w:val="center"/>
              <w:rPr>
                <w:ins w:id="20012" w:author="Στάθης Καπ" w:date="2023-03-03T03:57:00Z"/>
                <w:rFonts w:ascii="Calibri" w:hAnsi="Calibri" w:cs="Calibri"/>
                <w:color w:val="000000"/>
                <w:sz w:val="16"/>
                <w:szCs w:val="16"/>
              </w:rPr>
            </w:pPr>
            <w:ins w:id="20013" w:author="Στάθης Καπ" w:date="2023-03-03T06:20:00Z">
              <w:r>
                <w:rPr>
                  <w:rFonts w:ascii="Calibri" w:hAnsi="Calibri" w:cs="Calibri"/>
                  <w:color w:val="000000"/>
                  <w:sz w:val="16"/>
                  <w:szCs w:val="16"/>
                </w:rPr>
                <w:t>352</w:t>
              </w:r>
            </w:ins>
          </w:p>
        </w:tc>
        <w:tc>
          <w:tcPr>
            <w:tcW w:w="541" w:type="dxa"/>
            <w:tcBorders>
              <w:bottom w:val="nil"/>
            </w:tcBorders>
            <w:vAlign w:val="center"/>
            <w:tcPrChange w:id="20014" w:author="Στάθης Καπ" w:date="2023-03-03T06:28:00Z">
              <w:tcPr>
                <w:tcW w:w="541" w:type="dxa"/>
                <w:vAlign w:val="bottom"/>
              </w:tcPr>
            </w:tcPrChange>
          </w:tcPr>
          <w:p w14:paraId="05D41E2B" w14:textId="533C676D" w:rsidR="00C87CFE" w:rsidRPr="00CD1347" w:rsidRDefault="00C87CFE" w:rsidP="00C87CFE">
            <w:pPr>
              <w:jc w:val="center"/>
              <w:rPr>
                <w:ins w:id="20015" w:author="Στάθης Καπ" w:date="2023-03-03T03:57:00Z"/>
                <w:rFonts w:ascii="Calibri" w:hAnsi="Calibri" w:cs="Calibri"/>
                <w:color w:val="000000"/>
                <w:sz w:val="16"/>
                <w:szCs w:val="16"/>
              </w:rPr>
            </w:pPr>
            <w:ins w:id="20016" w:author="Στάθης Καπ" w:date="2023-03-03T06:20:00Z">
              <w:r>
                <w:rPr>
                  <w:rFonts w:ascii="Calibri" w:hAnsi="Calibri" w:cs="Calibri"/>
                  <w:color w:val="000000"/>
                  <w:sz w:val="16"/>
                  <w:szCs w:val="16"/>
                </w:rPr>
                <w:t>0.236</w:t>
              </w:r>
            </w:ins>
          </w:p>
        </w:tc>
        <w:tc>
          <w:tcPr>
            <w:tcW w:w="589" w:type="dxa"/>
            <w:tcBorders>
              <w:bottom w:val="nil"/>
            </w:tcBorders>
            <w:vAlign w:val="center"/>
            <w:tcPrChange w:id="20017" w:author="Στάθης Καπ" w:date="2023-03-03T06:28:00Z">
              <w:tcPr>
                <w:tcW w:w="589" w:type="dxa"/>
                <w:vAlign w:val="center"/>
              </w:tcPr>
            </w:tcPrChange>
          </w:tcPr>
          <w:p w14:paraId="3596106B" w14:textId="4F5895A4" w:rsidR="00C87CFE" w:rsidRPr="00CD1347" w:rsidRDefault="00C87CFE" w:rsidP="00C87CFE">
            <w:pPr>
              <w:jc w:val="center"/>
              <w:rPr>
                <w:ins w:id="20018" w:author="Στάθης Καπ" w:date="2023-03-03T03:57:00Z"/>
                <w:rFonts w:cstheme="minorHAnsi"/>
                <w:sz w:val="16"/>
                <w:szCs w:val="16"/>
              </w:rPr>
            </w:pPr>
            <w:ins w:id="20019"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20020"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0021" w:author="Στάθης Καπ" w:date="2023-03-03T03:57:00Z"/>
        </w:trPr>
        <w:tc>
          <w:tcPr>
            <w:tcW w:w="515" w:type="dxa"/>
            <w:tcBorders>
              <w:top w:val="nil"/>
              <w:bottom w:val="nil"/>
              <w:right w:val="single" w:sz="4" w:space="0" w:color="auto"/>
            </w:tcBorders>
            <w:shd w:val="clear" w:color="auto" w:fill="E7E6E6" w:themeFill="background2"/>
            <w:vAlign w:val="bottom"/>
            <w:tcPrChange w:id="20022" w:author="Στάθης Καπ" w:date="2023-03-03T06:28:00Z">
              <w:tcPr>
                <w:tcW w:w="515" w:type="dxa"/>
                <w:vAlign w:val="bottom"/>
              </w:tcPr>
            </w:tcPrChange>
          </w:tcPr>
          <w:p w14:paraId="090316BE" w14:textId="54F73EBE" w:rsidR="00C87CFE" w:rsidRPr="00CD1347" w:rsidRDefault="00C87CFE" w:rsidP="00C87CFE">
            <w:pPr>
              <w:jc w:val="center"/>
              <w:rPr>
                <w:ins w:id="20023" w:author="Στάθης Καπ" w:date="2023-03-03T03:57:00Z"/>
                <w:rFonts w:ascii="Calibri" w:hAnsi="Calibri" w:cs="Calibri"/>
                <w:color w:val="000000"/>
                <w:sz w:val="16"/>
                <w:szCs w:val="16"/>
              </w:rPr>
            </w:pPr>
            <w:ins w:id="20024" w:author="Στάθης Καπ" w:date="2023-03-03T04:06:00Z">
              <w:r w:rsidRPr="00CD1347">
                <w:rPr>
                  <w:rFonts w:ascii="Calibri" w:hAnsi="Calibri" w:cs="Calibri"/>
                  <w:color w:val="000000"/>
                  <w:sz w:val="16"/>
                  <w:szCs w:val="16"/>
                  <w:rPrChange w:id="20025"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20026" w:author="Στάθης Καπ" w:date="2023-03-03T06:28:00Z">
              <w:tcPr>
                <w:tcW w:w="560" w:type="dxa"/>
              </w:tcPr>
            </w:tcPrChange>
          </w:tcPr>
          <w:p w14:paraId="568C397C" w14:textId="646005CF" w:rsidR="00C87CFE" w:rsidRPr="00CD1347" w:rsidRDefault="00C87CFE" w:rsidP="00C87CFE">
            <w:pPr>
              <w:jc w:val="center"/>
              <w:rPr>
                <w:ins w:id="20027" w:author="Στάθης Καπ" w:date="2023-03-03T03:57:00Z"/>
                <w:sz w:val="16"/>
                <w:szCs w:val="16"/>
              </w:rPr>
            </w:pPr>
            <w:ins w:id="20028"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20029" w:author="Στάθης Καπ" w:date="2023-03-03T06:28:00Z">
              <w:tcPr>
                <w:tcW w:w="855" w:type="dxa"/>
              </w:tcPr>
            </w:tcPrChange>
          </w:tcPr>
          <w:p w14:paraId="5C86284E" w14:textId="6B979C84" w:rsidR="00C87CFE" w:rsidRPr="00CD1347" w:rsidRDefault="00C87CFE" w:rsidP="00C87CFE">
            <w:pPr>
              <w:jc w:val="center"/>
              <w:rPr>
                <w:ins w:id="20030" w:author="Στάθης Καπ" w:date="2023-03-03T03:57:00Z"/>
                <w:sz w:val="16"/>
                <w:szCs w:val="16"/>
              </w:rPr>
            </w:pPr>
            <w:ins w:id="20031"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20032" w:author="Στάθης Καπ" w:date="2023-03-03T06:28:00Z">
              <w:tcPr>
                <w:tcW w:w="544" w:type="dxa"/>
                <w:vAlign w:val="bottom"/>
              </w:tcPr>
            </w:tcPrChange>
          </w:tcPr>
          <w:p w14:paraId="21C52582" w14:textId="1FF51373" w:rsidR="00C87CFE" w:rsidRPr="00CD1347" w:rsidRDefault="00C87CFE" w:rsidP="00C87CFE">
            <w:pPr>
              <w:jc w:val="center"/>
              <w:rPr>
                <w:ins w:id="20033" w:author="Στάθης Καπ" w:date="2023-03-03T03:57:00Z"/>
                <w:rFonts w:ascii="Calibri" w:hAnsi="Calibri" w:cs="Calibri"/>
                <w:color w:val="000000"/>
                <w:sz w:val="16"/>
                <w:szCs w:val="16"/>
              </w:rPr>
            </w:pPr>
            <w:ins w:id="20034"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20035" w:author="Στάθης Καπ" w:date="2023-03-03T06:28:00Z">
              <w:tcPr>
                <w:tcW w:w="621" w:type="dxa"/>
                <w:vAlign w:val="bottom"/>
              </w:tcPr>
            </w:tcPrChange>
          </w:tcPr>
          <w:p w14:paraId="233CB8A8" w14:textId="1D55C596" w:rsidR="00C87CFE" w:rsidRPr="00CD1347" w:rsidRDefault="00C87CFE" w:rsidP="00C87CFE">
            <w:pPr>
              <w:jc w:val="center"/>
              <w:rPr>
                <w:ins w:id="20036" w:author="Στάθης Καπ" w:date="2023-03-03T03:57:00Z"/>
                <w:rFonts w:ascii="Calibri" w:hAnsi="Calibri" w:cs="Calibri"/>
                <w:color w:val="000000"/>
                <w:sz w:val="16"/>
                <w:szCs w:val="16"/>
              </w:rPr>
            </w:pPr>
            <w:ins w:id="20037"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20038" w:author="Στάθης Καπ" w:date="2023-03-03T06:28:00Z">
              <w:tcPr>
                <w:tcW w:w="669" w:type="dxa"/>
                <w:vAlign w:val="center"/>
              </w:tcPr>
            </w:tcPrChange>
          </w:tcPr>
          <w:p w14:paraId="6B84C2FF" w14:textId="7E89BF57" w:rsidR="00C87CFE" w:rsidRPr="00CD1347" w:rsidRDefault="00C87CFE" w:rsidP="00C87CFE">
            <w:pPr>
              <w:jc w:val="center"/>
              <w:rPr>
                <w:ins w:id="20039" w:author="Στάθης Καπ" w:date="2023-03-03T03:57:00Z"/>
                <w:rFonts w:cstheme="minorHAnsi"/>
                <w:sz w:val="16"/>
                <w:szCs w:val="16"/>
              </w:rPr>
            </w:pPr>
            <w:ins w:id="20040"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20041" w:author="Στάθης Καπ" w:date="2023-03-03T06:28:00Z">
              <w:tcPr>
                <w:tcW w:w="543" w:type="dxa"/>
                <w:vAlign w:val="bottom"/>
              </w:tcPr>
            </w:tcPrChange>
          </w:tcPr>
          <w:p w14:paraId="5F3992CB" w14:textId="5C60A71F" w:rsidR="00C87CFE" w:rsidRPr="00CD1347" w:rsidRDefault="00C87CFE" w:rsidP="00C87CFE">
            <w:pPr>
              <w:jc w:val="center"/>
              <w:rPr>
                <w:ins w:id="20042" w:author="Στάθης Καπ" w:date="2023-03-03T03:57:00Z"/>
                <w:rFonts w:ascii="Calibri" w:hAnsi="Calibri" w:cs="Calibri"/>
                <w:color w:val="000000"/>
                <w:sz w:val="16"/>
                <w:szCs w:val="16"/>
              </w:rPr>
            </w:pPr>
            <w:ins w:id="20043"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20044" w:author="Στάθης Καπ" w:date="2023-03-03T06:28:00Z">
              <w:tcPr>
                <w:tcW w:w="621" w:type="dxa"/>
                <w:vAlign w:val="bottom"/>
              </w:tcPr>
            </w:tcPrChange>
          </w:tcPr>
          <w:p w14:paraId="3EC14DCA" w14:textId="05099DE8" w:rsidR="00C87CFE" w:rsidRPr="00CD1347" w:rsidRDefault="00C87CFE" w:rsidP="00C87CFE">
            <w:pPr>
              <w:jc w:val="center"/>
              <w:rPr>
                <w:ins w:id="20045" w:author="Στάθης Καπ" w:date="2023-03-03T03:57:00Z"/>
                <w:rFonts w:ascii="Calibri" w:hAnsi="Calibri" w:cs="Calibri"/>
                <w:color w:val="000000"/>
                <w:sz w:val="16"/>
                <w:szCs w:val="16"/>
              </w:rPr>
            </w:pPr>
            <w:ins w:id="20046"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20047" w:author="Στάθης Καπ" w:date="2023-03-03T06:28:00Z">
              <w:tcPr>
                <w:tcW w:w="669" w:type="dxa"/>
                <w:vAlign w:val="center"/>
              </w:tcPr>
            </w:tcPrChange>
          </w:tcPr>
          <w:p w14:paraId="18D20245" w14:textId="5CFB7F56" w:rsidR="00C87CFE" w:rsidRPr="00CD1347" w:rsidRDefault="00C87CFE" w:rsidP="00C87CFE">
            <w:pPr>
              <w:jc w:val="center"/>
              <w:rPr>
                <w:ins w:id="20048" w:author="Στάθης Καπ" w:date="2023-03-03T03:57:00Z"/>
                <w:rFonts w:cstheme="minorHAnsi"/>
                <w:sz w:val="16"/>
                <w:szCs w:val="16"/>
              </w:rPr>
            </w:pPr>
            <w:ins w:id="20049"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20050" w:author="Στάθης Καπ" w:date="2023-03-03T06:28:00Z">
              <w:tcPr>
                <w:tcW w:w="508" w:type="dxa"/>
                <w:vAlign w:val="bottom"/>
              </w:tcPr>
            </w:tcPrChange>
          </w:tcPr>
          <w:p w14:paraId="4BADDA45" w14:textId="34521F8F" w:rsidR="00C87CFE" w:rsidRPr="00CD1347" w:rsidRDefault="00C87CFE" w:rsidP="00C87CFE">
            <w:pPr>
              <w:jc w:val="center"/>
              <w:rPr>
                <w:ins w:id="20051" w:author="Στάθης Καπ" w:date="2023-03-03T03:57:00Z"/>
                <w:rFonts w:ascii="Calibri" w:hAnsi="Calibri" w:cs="Calibri"/>
                <w:color w:val="000000"/>
                <w:sz w:val="16"/>
                <w:szCs w:val="16"/>
              </w:rPr>
            </w:pPr>
            <w:ins w:id="20052"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20053" w:author="Στάθης Καπ" w:date="2023-03-03T06:28:00Z">
              <w:tcPr>
                <w:tcW w:w="541" w:type="dxa"/>
                <w:vAlign w:val="bottom"/>
              </w:tcPr>
            </w:tcPrChange>
          </w:tcPr>
          <w:p w14:paraId="679B74A9" w14:textId="6086BB95" w:rsidR="00C87CFE" w:rsidRPr="00CD1347" w:rsidRDefault="00C87CFE" w:rsidP="00C87CFE">
            <w:pPr>
              <w:jc w:val="center"/>
              <w:rPr>
                <w:ins w:id="20054" w:author="Στάθης Καπ" w:date="2023-03-03T03:57:00Z"/>
                <w:rFonts w:ascii="Calibri" w:hAnsi="Calibri" w:cs="Calibri"/>
                <w:color w:val="000000"/>
                <w:sz w:val="16"/>
                <w:szCs w:val="16"/>
              </w:rPr>
            </w:pPr>
            <w:ins w:id="20055"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20056" w:author="Στάθης Καπ" w:date="2023-03-03T06:28:00Z">
              <w:tcPr>
                <w:tcW w:w="589" w:type="dxa"/>
                <w:vAlign w:val="center"/>
              </w:tcPr>
            </w:tcPrChange>
          </w:tcPr>
          <w:p w14:paraId="51D7714D" w14:textId="2BD736AB" w:rsidR="00C87CFE" w:rsidRPr="00CD1347" w:rsidRDefault="00C87CFE" w:rsidP="00C87CFE">
            <w:pPr>
              <w:jc w:val="center"/>
              <w:rPr>
                <w:ins w:id="20057" w:author="Στάθης Καπ" w:date="2023-03-03T03:57:00Z"/>
                <w:rFonts w:cstheme="minorHAnsi"/>
                <w:sz w:val="16"/>
                <w:szCs w:val="16"/>
              </w:rPr>
            </w:pPr>
            <w:ins w:id="20058"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20059" w:author="Στάθης Καπ" w:date="2023-03-03T06:28:00Z">
              <w:tcPr>
                <w:tcW w:w="463" w:type="dxa"/>
                <w:vAlign w:val="bottom"/>
              </w:tcPr>
            </w:tcPrChange>
          </w:tcPr>
          <w:p w14:paraId="5122851E" w14:textId="477D4417" w:rsidR="00C87CFE" w:rsidRPr="00CD1347" w:rsidRDefault="00C87CFE" w:rsidP="00C87CFE">
            <w:pPr>
              <w:jc w:val="center"/>
              <w:rPr>
                <w:ins w:id="20060" w:author="Στάθης Καπ" w:date="2023-03-03T03:57:00Z"/>
                <w:rFonts w:ascii="Calibri" w:hAnsi="Calibri" w:cs="Calibri"/>
                <w:color w:val="000000"/>
                <w:sz w:val="16"/>
                <w:szCs w:val="16"/>
              </w:rPr>
            </w:pPr>
            <w:ins w:id="20061"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20062" w:author="Στάθης Καπ" w:date="2023-03-03T06:28:00Z">
              <w:tcPr>
                <w:tcW w:w="541" w:type="dxa"/>
                <w:vAlign w:val="bottom"/>
              </w:tcPr>
            </w:tcPrChange>
          </w:tcPr>
          <w:p w14:paraId="3459AA30" w14:textId="341B4CBC" w:rsidR="00C87CFE" w:rsidRPr="00CD1347" w:rsidRDefault="00C87CFE" w:rsidP="00C87CFE">
            <w:pPr>
              <w:jc w:val="center"/>
              <w:rPr>
                <w:ins w:id="20063" w:author="Στάθης Καπ" w:date="2023-03-03T03:57:00Z"/>
                <w:rFonts w:ascii="Calibri" w:hAnsi="Calibri" w:cs="Calibri"/>
                <w:color w:val="000000"/>
                <w:sz w:val="16"/>
                <w:szCs w:val="16"/>
              </w:rPr>
            </w:pPr>
            <w:ins w:id="20064"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20065" w:author="Στάθης Καπ" w:date="2023-03-03T06:28:00Z">
              <w:tcPr>
                <w:tcW w:w="589" w:type="dxa"/>
                <w:vAlign w:val="center"/>
              </w:tcPr>
            </w:tcPrChange>
          </w:tcPr>
          <w:p w14:paraId="6EE2C88E" w14:textId="165B8B83" w:rsidR="00C87CFE" w:rsidRPr="00CD1347" w:rsidRDefault="00C87CFE" w:rsidP="00C87CFE">
            <w:pPr>
              <w:jc w:val="center"/>
              <w:rPr>
                <w:ins w:id="20066" w:author="Στάθης Καπ" w:date="2023-03-03T03:57:00Z"/>
                <w:rFonts w:cstheme="minorHAnsi"/>
                <w:sz w:val="16"/>
                <w:szCs w:val="16"/>
              </w:rPr>
            </w:pPr>
            <w:ins w:id="20067"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20068"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0069" w:author="Στάθης Καπ" w:date="2023-03-03T03:57:00Z"/>
        </w:trPr>
        <w:tc>
          <w:tcPr>
            <w:tcW w:w="515" w:type="dxa"/>
            <w:tcBorders>
              <w:top w:val="nil"/>
              <w:bottom w:val="nil"/>
              <w:right w:val="single" w:sz="4" w:space="0" w:color="auto"/>
            </w:tcBorders>
            <w:shd w:val="clear" w:color="auto" w:fill="E7E6E6" w:themeFill="background2"/>
            <w:vAlign w:val="bottom"/>
            <w:tcPrChange w:id="20070" w:author="Στάθης Καπ" w:date="2023-03-03T06:28:00Z">
              <w:tcPr>
                <w:tcW w:w="515" w:type="dxa"/>
                <w:vAlign w:val="bottom"/>
              </w:tcPr>
            </w:tcPrChange>
          </w:tcPr>
          <w:p w14:paraId="3F1A1595" w14:textId="3897C04F" w:rsidR="00C87CFE" w:rsidRPr="00CD1347" w:rsidRDefault="00C87CFE" w:rsidP="00C87CFE">
            <w:pPr>
              <w:jc w:val="center"/>
              <w:rPr>
                <w:ins w:id="20071" w:author="Στάθης Καπ" w:date="2023-03-03T03:57:00Z"/>
                <w:rFonts w:ascii="Calibri" w:hAnsi="Calibri" w:cs="Calibri"/>
                <w:color w:val="000000"/>
                <w:sz w:val="16"/>
                <w:szCs w:val="16"/>
              </w:rPr>
            </w:pPr>
            <w:ins w:id="20072" w:author="Στάθης Καπ" w:date="2023-03-03T04:06:00Z">
              <w:r w:rsidRPr="00CD1347">
                <w:rPr>
                  <w:rFonts w:ascii="Calibri" w:hAnsi="Calibri" w:cs="Calibri"/>
                  <w:color w:val="000000"/>
                  <w:sz w:val="16"/>
                  <w:szCs w:val="16"/>
                  <w:rPrChange w:id="20073" w:author="Στάθης Καπ" w:date="2023-03-03T04:09:00Z">
                    <w:rPr>
                      <w:rFonts w:ascii="Calibri" w:hAnsi="Calibri" w:cs="Calibri"/>
                      <w:color w:val="000000"/>
                      <w:sz w:val="18"/>
                      <w:szCs w:val="18"/>
                    </w:rPr>
                  </w:rPrChange>
                </w:rPr>
                <w:t>rc107</w:t>
              </w:r>
            </w:ins>
          </w:p>
        </w:tc>
        <w:tc>
          <w:tcPr>
            <w:tcW w:w="560" w:type="dxa"/>
            <w:tcBorders>
              <w:top w:val="nil"/>
              <w:left w:val="single" w:sz="4" w:space="0" w:color="auto"/>
            </w:tcBorders>
            <w:vAlign w:val="center"/>
            <w:tcPrChange w:id="20074" w:author="Στάθης Καπ" w:date="2023-03-03T06:28:00Z">
              <w:tcPr>
                <w:tcW w:w="560" w:type="dxa"/>
              </w:tcPr>
            </w:tcPrChange>
          </w:tcPr>
          <w:p w14:paraId="66BAD915" w14:textId="1A86C660" w:rsidR="00C87CFE" w:rsidRPr="00CD1347" w:rsidRDefault="00C87CFE" w:rsidP="00C87CFE">
            <w:pPr>
              <w:jc w:val="center"/>
              <w:rPr>
                <w:ins w:id="20075" w:author="Στάθης Καπ" w:date="2023-03-03T03:57:00Z"/>
                <w:sz w:val="16"/>
                <w:szCs w:val="16"/>
              </w:rPr>
            </w:pPr>
            <w:ins w:id="20076" w:author="Στάθης Καπ" w:date="2023-03-03T06:20:00Z">
              <w:r>
                <w:rPr>
                  <w:rFonts w:ascii="Calibri" w:hAnsi="Calibri" w:cs="Calibri"/>
                  <w:color w:val="000000"/>
                  <w:sz w:val="16"/>
                  <w:szCs w:val="16"/>
                </w:rPr>
                <w:t>534</w:t>
              </w:r>
            </w:ins>
          </w:p>
        </w:tc>
        <w:tc>
          <w:tcPr>
            <w:tcW w:w="855" w:type="dxa"/>
            <w:tcBorders>
              <w:top w:val="nil"/>
            </w:tcBorders>
            <w:vAlign w:val="center"/>
            <w:tcPrChange w:id="20077" w:author="Στάθης Καπ" w:date="2023-03-03T06:28:00Z">
              <w:tcPr>
                <w:tcW w:w="855" w:type="dxa"/>
              </w:tcPr>
            </w:tcPrChange>
          </w:tcPr>
          <w:p w14:paraId="2926E04F" w14:textId="0B81B0D7" w:rsidR="00C87CFE" w:rsidRPr="00CD1347" w:rsidRDefault="00C87CFE" w:rsidP="00C87CFE">
            <w:pPr>
              <w:jc w:val="center"/>
              <w:rPr>
                <w:ins w:id="20078" w:author="Στάθης Καπ" w:date="2023-03-03T03:57:00Z"/>
                <w:sz w:val="16"/>
                <w:szCs w:val="16"/>
              </w:rPr>
            </w:pPr>
            <w:ins w:id="20079" w:author="Στάθης Καπ" w:date="2023-03-03T06:20:00Z">
              <w:r>
                <w:rPr>
                  <w:rFonts w:ascii="Calibri" w:hAnsi="Calibri" w:cs="Calibri"/>
                  <w:color w:val="000000"/>
                  <w:sz w:val="16"/>
                  <w:szCs w:val="16"/>
                </w:rPr>
                <w:t>515</w:t>
              </w:r>
            </w:ins>
          </w:p>
        </w:tc>
        <w:tc>
          <w:tcPr>
            <w:tcW w:w="544" w:type="dxa"/>
            <w:tcBorders>
              <w:top w:val="nil"/>
            </w:tcBorders>
            <w:vAlign w:val="center"/>
            <w:tcPrChange w:id="20080" w:author="Στάθης Καπ" w:date="2023-03-03T06:28:00Z">
              <w:tcPr>
                <w:tcW w:w="544" w:type="dxa"/>
                <w:vAlign w:val="bottom"/>
              </w:tcPr>
            </w:tcPrChange>
          </w:tcPr>
          <w:p w14:paraId="5377FCD5" w14:textId="3C369F05" w:rsidR="00C87CFE" w:rsidRPr="00CD1347" w:rsidRDefault="00C87CFE" w:rsidP="00C87CFE">
            <w:pPr>
              <w:jc w:val="center"/>
              <w:rPr>
                <w:ins w:id="20081" w:author="Στάθης Καπ" w:date="2023-03-03T03:57:00Z"/>
                <w:rFonts w:ascii="Calibri" w:hAnsi="Calibri" w:cs="Calibri"/>
                <w:color w:val="000000"/>
                <w:sz w:val="16"/>
                <w:szCs w:val="16"/>
              </w:rPr>
            </w:pPr>
            <w:ins w:id="20082" w:author="Στάθης Καπ" w:date="2023-03-03T06:20:00Z">
              <w:r>
                <w:rPr>
                  <w:rFonts w:ascii="Calibri" w:hAnsi="Calibri" w:cs="Calibri"/>
                  <w:color w:val="000000"/>
                  <w:sz w:val="16"/>
                  <w:szCs w:val="16"/>
                </w:rPr>
                <w:t>484</w:t>
              </w:r>
            </w:ins>
          </w:p>
        </w:tc>
        <w:tc>
          <w:tcPr>
            <w:tcW w:w="621" w:type="dxa"/>
            <w:tcBorders>
              <w:top w:val="nil"/>
            </w:tcBorders>
            <w:vAlign w:val="center"/>
            <w:tcPrChange w:id="20083" w:author="Στάθης Καπ" w:date="2023-03-03T06:28:00Z">
              <w:tcPr>
                <w:tcW w:w="621" w:type="dxa"/>
                <w:vAlign w:val="bottom"/>
              </w:tcPr>
            </w:tcPrChange>
          </w:tcPr>
          <w:p w14:paraId="3D2B51D1" w14:textId="2C0D2D7E" w:rsidR="00C87CFE" w:rsidRPr="00CD1347" w:rsidRDefault="00C87CFE" w:rsidP="00C87CFE">
            <w:pPr>
              <w:jc w:val="center"/>
              <w:rPr>
                <w:ins w:id="20084" w:author="Στάθης Καπ" w:date="2023-03-03T03:57:00Z"/>
                <w:rFonts w:ascii="Calibri" w:hAnsi="Calibri" w:cs="Calibri"/>
                <w:color w:val="000000"/>
                <w:sz w:val="16"/>
                <w:szCs w:val="16"/>
              </w:rPr>
            </w:pPr>
            <w:ins w:id="20085" w:author="Στάθης Καπ" w:date="2023-03-03T06:20:00Z">
              <w:r>
                <w:rPr>
                  <w:rFonts w:ascii="Calibri" w:hAnsi="Calibri" w:cs="Calibri"/>
                  <w:color w:val="000000"/>
                  <w:sz w:val="16"/>
                  <w:szCs w:val="16"/>
                </w:rPr>
                <w:t>0.328</w:t>
              </w:r>
            </w:ins>
          </w:p>
        </w:tc>
        <w:tc>
          <w:tcPr>
            <w:tcW w:w="669" w:type="dxa"/>
            <w:tcBorders>
              <w:top w:val="nil"/>
            </w:tcBorders>
            <w:vAlign w:val="center"/>
            <w:tcPrChange w:id="20086" w:author="Στάθης Καπ" w:date="2023-03-03T06:28:00Z">
              <w:tcPr>
                <w:tcW w:w="669" w:type="dxa"/>
                <w:vAlign w:val="center"/>
              </w:tcPr>
            </w:tcPrChange>
          </w:tcPr>
          <w:p w14:paraId="41EEA1FB" w14:textId="10971032" w:rsidR="00C87CFE" w:rsidRPr="00CD1347" w:rsidRDefault="00C87CFE" w:rsidP="00C87CFE">
            <w:pPr>
              <w:jc w:val="center"/>
              <w:rPr>
                <w:ins w:id="20087" w:author="Στάθης Καπ" w:date="2023-03-03T03:57:00Z"/>
                <w:rFonts w:cstheme="minorHAnsi"/>
                <w:sz w:val="16"/>
                <w:szCs w:val="16"/>
              </w:rPr>
            </w:pPr>
            <w:ins w:id="20088"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20089" w:author="Στάθης Καπ" w:date="2023-03-03T06:28:00Z">
              <w:tcPr>
                <w:tcW w:w="543" w:type="dxa"/>
                <w:vAlign w:val="bottom"/>
              </w:tcPr>
            </w:tcPrChange>
          </w:tcPr>
          <w:p w14:paraId="7AC8F8F7" w14:textId="6E943D97" w:rsidR="00C87CFE" w:rsidRPr="00CD1347" w:rsidRDefault="00C87CFE" w:rsidP="00C87CFE">
            <w:pPr>
              <w:jc w:val="center"/>
              <w:rPr>
                <w:ins w:id="20090" w:author="Στάθης Καπ" w:date="2023-03-03T03:57:00Z"/>
                <w:rFonts w:ascii="Calibri" w:hAnsi="Calibri" w:cs="Calibri"/>
                <w:color w:val="000000"/>
                <w:sz w:val="16"/>
                <w:szCs w:val="16"/>
              </w:rPr>
            </w:pPr>
            <w:ins w:id="20091" w:author="Στάθης Καπ" w:date="2023-03-03T06:20:00Z">
              <w:r>
                <w:rPr>
                  <w:rFonts w:ascii="Calibri" w:hAnsi="Calibri" w:cs="Calibri"/>
                  <w:color w:val="000000"/>
                  <w:sz w:val="16"/>
                  <w:szCs w:val="16"/>
                </w:rPr>
                <w:t>476</w:t>
              </w:r>
            </w:ins>
          </w:p>
        </w:tc>
        <w:tc>
          <w:tcPr>
            <w:tcW w:w="621" w:type="dxa"/>
            <w:tcBorders>
              <w:top w:val="nil"/>
            </w:tcBorders>
            <w:vAlign w:val="center"/>
            <w:tcPrChange w:id="20092" w:author="Στάθης Καπ" w:date="2023-03-03T06:28:00Z">
              <w:tcPr>
                <w:tcW w:w="621" w:type="dxa"/>
                <w:vAlign w:val="bottom"/>
              </w:tcPr>
            </w:tcPrChange>
          </w:tcPr>
          <w:p w14:paraId="0B041352" w14:textId="0805AB2E" w:rsidR="00C87CFE" w:rsidRPr="00CD1347" w:rsidRDefault="00C87CFE" w:rsidP="00C87CFE">
            <w:pPr>
              <w:jc w:val="center"/>
              <w:rPr>
                <w:ins w:id="20093" w:author="Στάθης Καπ" w:date="2023-03-03T03:57:00Z"/>
                <w:rFonts w:ascii="Calibri" w:hAnsi="Calibri" w:cs="Calibri"/>
                <w:color w:val="000000"/>
                <w:sz w:val="16"/>
                <w:szCs w:val="16"/>
              </w:rPr>
            </w:pPr>
            <w:ins w:id="20094" w:author="Στάθης Καπ" w:date="2023-03-03T06:20:00Z">
              <w:r>
                <w:rPr>
                  <w:rFonts w:ascii="Calibri" w:hAnsi="Calibri" w:cs="Calibri"/>
                  <w:color w:val="000000"/>
                  <w:sz w:val="16"/>
                  <w:szCs w:val="16"/>
                </w:rPr>
                <w:t>0.231</w:t>
              </w:r>
            </w:ins>
          </w:p>
        </w:tc>
        <w:tc>
          <w:tcPr>
            <w:tcW w:w="669" w:type="dxa"/>
            <w:tcBorders>
              <w:top w:val="nil"/>
            </w:tcBorders>
            <w:vAlign w:val="center"/>
            <w:tcPrChange w:id="20095" w:author="Στάθης Καπ" w:date="2023-03-03T06:28:00Z">
              <w:tcPr>
                <w:tcW w:w="669" w:type="dxa"/>
                <w:vAlign w:val="center"/>
              </w:tcPr>
            </w:tcPrChange>
          </w:tcPr>
          <w:p w14:paraId="3665E05F" w14:textId="5C84CABE" w:rsidR="00C87CFE" w:rsidRPr="00CD1347" w:rsidRDefault="00C87CFE" w:rsidP="00C87CFE">
            <w:pPr>
              <w:jc w:val="center"/>
              <w:rPr>
                <w:ins w:id="20096" w:author="Στάθης Καπ" w:date="2023-03-03T03:57:00Z"/>
                <w:rFonts w:cstheme="minorHAnsi"/>
                <w:sz w:val="16"/>
                <w:szCs w:val="16"/>
              </w:rPr>
            </w:pPr>
            <w:ins w:id="20097"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20098" w:author="Στάθης Καπ" w:date="2023-03-03T06:28:00Z">
              <w:tcPr>
                <w:tcW w:w="508" w:type="dxa"/>
                <w:vAlign w:val="bottom"/>
              </w:tcPr>
            </w:tcPrChange>
          </w:tcPr>
          <w:p w14:paraId="7D5D5D19" w14:textId="7FE0C705" w:rsidR="00C87CFE" w:rsidRPr="00CD1347" w:rsidRDefault="00C87CFE" w:rsidP="00C87CFE">
            <w:pPr>
              <w:jc w:val="center"/>
              <w:rPr>
                <w:ins w:id="20099" w:author="Στάθης Καπ" w:date="2023-03-03T03:57:00Z"/>
                <w:rFonts w:ascii="Calibri" w:hAnsi="Calibri" w:cs="Calibri"/>
                <w:color w:val="000000"/>
                <w:sz w:val="16"/>
                <w:szCs w:val="16"/>
              </w:rPr>
            </w:pPr>
            <w:ins w:id="20100" w:author="Στάθης Καπ" w:date="2023-03-03T06:20:00Z">
              <w:r>
                <w:rPr>
                  <w:rFonts w:ascii="Calibri" w:hAnsi="Calibri" w:cs="Calibri"/>
                  <w:color w:val="000000"/>
                  <w:sz w:val="16"/>
                  <w:szCs w:val="16"/>
                </w:rPr>
                <w:t>430</w:t>
              </w:r>
            </w:ins>
          </w:p>
        </w:tc>
        <w:tc>
          <w:tcPr>
            <w:tcW w:w="541" w:type="dxa"/>
            <w:tcBorders>
              <w:top w:val="nil"/>
            </w:tcBorders>
            <w:vAlign w:val="center"/>
            <w:tcPrChange w:id="20101" w:author="Στάθης Καπ" w:date="2023-03-03T06:28:00Z">
              <w:tcPr>
                <w:tcW w:w="541" w:type="dxa"/>
                <w:vAlign w:val="bottom"/>
              </w:tcPr>
            </w:tcPrChange>
          </w:tcPr>
          <w:p w14:paraId="01C977F4" w14:textId="4E638002" w:rsidR="00C87CFE" w:rsidRPr="00CD1347" w:rsidRDefault="00C87CFE" w:rsidP="00C87CFE">
            <w:pPr>
              <w:jc w:val="center"/>
              <w:rPr>
                <w:ins w:id="20102" w:author="Στάθης Καπ" w:date="2023-03-03T03:57:00Z"/>
                <w:rFonts w:ascii="Calibri" w:hAnsi="Calibri" w:cs="Calibri"/>
                <w:color w:val="000000"/>
                <w:sz w:val="16"/>
                <w:szCs w:val="16"/>
              </w:rPr>
            </w:pPr>
            <w:ins w:id="20103" w:author="Στάθης Καπ" w:date="2023-03-03T06:20:00Z">
              <w:r>
                <w:rPr>
                  <w:rFonts w:ascii="Calibri" w:hAnsi="Calibri" w:cs="Calibri"/>
                  <w:color w:val="000000"/>
                  <w:sz w:val="16"/>
                  <w:szCs w:val="16"/>
                </w:rPr>
                <w:t>0.203</w:t>
              </w:r>
            </w:ins>
          </w:p>
        </w:tc>
        <w:tc>
          <w:tcPr>
            <w:tcW w:w="589" w:type="dxa"/>
            <w:tcBorders>
              <w:top w:val="nil"/>
            </w:tcBorders>
            <w:vAlign w:val="center"/>
            <w:tcPrChange w:id="20104" w:author="Στάθης Καπ" w:date="2023-03-03T06:28:00Z">
              <w:tcPr>
                <w:tcW w:w="589" w:type="dxa"/>
                <w:vAlign w:val="center"/>
              </w:tcPr>
            </w:tcPrChange>
          </w:tcPr>
          <w:p w14:paraId="290B8676" w14:textId="5A32B6C0" w:rsidR="00C87CFE" w:rsidRPr="00CD1347" w:rsidRDefault="00C87CFE" w:rsidP="00C87CFE">
            <w:pPr>
              <w:jc w:val="center"/>
              <w:rPr>
                <w:ins w:id="20105" w:author="Στάθης Καπ" w:date="2023-03-03T03:57:00Z"/>
                <w:rFonts w:cstheme="minorHAnsi"/>
                <w:sz w:val="16"/>
                <w:szCs w:val="16"/>
              </w:rPr>
            </w:pPr>
            <w:ins w:id="20106"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20107" w:author="Στάθης Καπ" w:date="2023-03-03T06:28:00Z">
              <w:tcPr>
                <w:tcW w:w="463" w:type="dxa"/>
                <w:vAlign w:val="bottom"/>
              </w:tcPr>
            </w:tcPrChange>
          </w:tcPr>
          <w:p w14:paraId="3A3226E6" w14:textId="332ABA1B" w:rsidR="00C87CFE" w:rsidRPr="00CD1347" w:rsidRDefault="00C87CFE" w:rsidP="00C87CFE">
            <w:pPr>
              <w:jc w:val="center"/>
              <w:rPr>
                <w:ins w:id="20108" w:author="Στάθης Καπ" w:date="2023-03-03T03:57:00Z"/>
                <w:rFonts w:ascii="Calibri" w:hAnsi="Calibri" w:cs="Calibri"/>
                <w:color w:val="000000"/>
                <w:sz w:val="16"/>
                <w:szCs w:val="16"/>
              </w:rPr>
            </w:pPr>
            <w:ins w:id="20109" w:author="Στάθης Καπ" w:date="2023-03-03T06:20:00Z">
              <w:r>
                <w:rPr>
                  <w:rFonts w:ascii="Calibri" w:hAnsi="Calibri" w:cs="Calibri"/>
                  <w:color w:val="000000"/>
                  <w:sz w:val="16"/>
                  <w:szCs w:val="16"/>
                </w:rPr>
                <w:t>353</w:t>
              </w:r>
            </w:ins>
          </w:p>
        </w:tc>
        <w:tc>
          <w:tcPr>
            <w:tcW w:w="541" w:type="dxa"/>
            <w:tcBorders>
              <w:top w:val="nil"/>
            </w:tcBorders>
            <w:vAlign w:val="center"/>
            <w:tcPrChange w:id="20110" w:author="Στάθης Καπ" w:date="2023-03-03T06:28:00Z">
              <w:tcPr>
                <w:tcW w:w="541" w:type="dxa"/>
                <w:vAlign w:val="bottom"/>
              </w:tcPr>
            </w:tcPrChange>
          </w:tcPr>
          <w:p w14:paraId="310B21B8" w14:textId="6F0859C7" w:rsidR="00C87CFE" w:rsidRPr="00CD1347" w:rsidRDefault="00C87CFE" w:rsidP="00C87CFE">
            <w:pPr>
              <w:jc w:val="center"/>
              <w:rPr>
                <w:ins w:id="20111" w:author="Στάθης Καπ" w:date="2023-03-03T03:57:00Z"/>
                <w:rFonts w:ascii="Calibri" w:hAnsi="Calibri" w:cs="Calibri"/>
                <w:color w:val="000000"/>
                <w:sz w:val="16"/>
                <w:szCs w:val="16"/>
              </w:rPr>
            </w:pPr>
            <w:ins w:id="20112" w:author="Στάθης Καπ" w:date="2023-03-03T06:20:00Z">
              <w:r>
                <w:rPr>
                  <w:rFonts w:ascii="Calibri" w:hAnsi="Calibri" w:cs="Calibri"/>
                  <w:color w:val="000000"/>
                  <w:sz w:val="16"/>
                  <w:szCs w:val="16"/>
                </w:rPr>
                <w:t>0.299</w:t>
              </w:r>
            </w:ins>
          </w:p>
        </w:tc>
        <w:tc>
          <w:tcPr>
            <w:tcW w:w="589" w:type="dxa"/>
            <w:tcBorders>
              <w:top w:val="nil"/>
            </w:tcBorders>
            <w:vAlign w:val="center"/>
            <w:tcPrChange w:id="20113" w:author="Στάθης Καπ" w:date="2023-03-03T06:28:00Z">
              <w:tcPr>
                <w:tcW w:w="589" w:type="dxa"/>
                <w:vAlign w:val="center"/>
              </w:tcPr>
            </w:tcPrChange>
          </w:tcPr>
          <w:p w14:paraId="1319535B" w14:textId="2E691909" w:rsidR="00C87CFE" w:rsidRPr="00CD1347" w:rsidRDefault="00C87CFE" w:rsidP="00C87CFE">
            <w:pPr>
              <w:jc w:val="center"/>
              <w:rPr>
                <w:ins w:id="20114" w:author="Στάθης Καπ" w:date="2023-03-03T03:57:00Z"/>
                <w:rFonts w:cstheme="minorHAnsi"/>
                <w:sz w:val="16"/>
                <w:szCs w:val="16"/>
              </w:rPr>
            </w:pPr>
            <w:ins w:id="20115"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201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17" w:author="Στάθης Καπ" w:date="2023-03-03T03:57:00Z"/>
        </w:trPr>
        <w:tc>
          <w:tcPr>
            <w:tcW w:w="515" w:type="dxa"/>
            <w:tcBorders>
              <w:top w:val="nil"/>
              <w:bottom w:val="nil"/>
              <w:right w:val="single" w:sz="4" w:space="0" w:color="auto"/>
            </w:tcBorders>
            <w:shd w:val="clear" w:color="auto" w:fill="E7E6E6" w:themeFill="background2"/>
            <w:vAlign w:val="bottom"/>
            <w:tcPrChange w:id="20118" w:author="Στάθης Καπ" w:date="2023-03-03T06:26:00Z">
              <w:tcPr>
                <w:tcW w:w="515" w:type="dxa"/>
                <w:vAlign w:val="bottom"/>
              </w:tcPr>
            </w:tcPrChange>
          </w:tcPr>
          <w:p w14:paraId="7E6876DB" w14:textId="25E46178" w:rsidR="00C87CFE" w:rsidRPr="00CD1347" w:rsidRDefault="00C87CFE" w:rsidP="00C87CFE">
            <w:pPr>
              <w:jc w:val="center"/>
              <w:rPr>
                <w:ins w:id="20119" w:author="Στάθης Καπ" w:date="2023-03-03T03:57:00Z"/>
                <w:rFonts w:ascii="Calibri" w:hAnsi="Calibri" w:cs="Calibri"/>
                <w:color w:val="000000"/>
                <w:sz w:val="16"/>
                <w:szCs w:val="16"/>
              </w:rPr>
            </w:pPr>
            <w:ins w:id="20120" w:author="Στάθης Καπ" w:date="2023-03-03T04:06:00Z">
              <w:r w:rsidRPr="00CD1347">
                <w:rPr>
                  <w:rFonts w:ascii="Calibri" w:hAnsi="Calibri" w:cs="Calibri"/>
                  <w:color w:val="000000"/>
                  <w:sz w:val="16"/>
                  <w:szCs w:val="16"/>
                  <w:rPrChange w:id="20121"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0122" w:author="Στάθης Καπ" w:date="2023-03-03T06:26:00Z">
              <w:tcPr>
                <w:tcW w:w="560" w:type="dxa"/>
              </w:tcPr>
            </w:tcPrChange>
          </w:tcPr>
          <w:p w14:paraId="08A4A799" w14:textId="383E3D6F" w:rsidR="00C87CFE" w:rsidRPr="00CD1347" w:rsidRDefault="00C87CFE" w:rsidP="00C87CFE">
            <w:pPr>
              <w:jc w:val="center"/>
              <w:rPr>
                <w:ins w:id="20123" w:author="Στάθης Καπ" w:date="2023-03-03T03:57:00Z"/>
                <w:sz w:val="16"/>
                <w:szCs w:val="16"/>
              </w:rPr>
            </w:pPr>
            <w:ins w:id="20124" w:author="Στάθης Καπ" w:date="2023-03-03T06:20:00Z">
              <w:r>
                <w:rPr>
                  <w:rFonts w:ascii="Calibri" w:hAnsi="Calibri" w:cs="Calibri"/>
                  <w:color w:val="000000"/>
                  <w:sz w:val="16"/>
                  <w:szCs w:val="16"/>
                </w:rPr>
                <w:t>556</w:t>
              </w:r>
            </w:ins>
          </w:p>
        </w:tc>
        <w:tc>
          <w:tcPr>
            <w:tcW w:w="855" w:type="dxa"/>
            <w:vAlign w:val="center"/>
            <w:tcPrChange w:id="20125" w:author="Στάθης Καπ" w:date="2023-03-03T06:26:00Z">
              <w:tcPr>
                <w:tcW w:w="855" w:type="dxa"/>
              </w:tcPr>
            </w:tcPrChange>
          </w:tcPr>
          <w:p w14:paraId="2FBE4BC2" w14:textId="71C7E891" w:rsidR="00C87CFE" w:rsidRPr="00CD1347" w:rsidRDefault="00C87CFE" w:rsidP="00C87CFE">
            <w:pPr>
              <w:jc w:val="center"/>
              <w:rPr>
                <w:ins w:id="20126" w:author="Στάθης Καπ" w:date="2023-03-03T03:57:00Z"/>
                <w:sz w:val="16"/>
                <w:szCs w:val="16"/>
              </w:rPr>
            </w:pPr>
            <w:ins w:id="20127" w:author="Στάθης Καπ" w:date="2023-03-03T06:20:00Z">
              <w:r>
                <w:rPr>
                  <w:rFonts w:ascii="Calibri" w:hAnsi="Calibri" w:cs="Calibri"/>
                  <w:color w:val="000000"/>
                  <w:sz w:val="16"/>
                  <w:szCs w:val="16"/>
                </w:rPr>
                <w:t>546</w:t>
              </w:r>
            </w:ins>
          </w:p>
        </w:tc>
        <w:tc>
          <w:tcPr>
            <w:tcW w:w="544" w:type="dxa"/>
            <w:vAlign w:val="center"/>
            <w:tcPrChange w:id="20128" w:author="Στάθης Καπ" w:date="2023-03-03T06:26:00Z">
              <w:tcPr>
                <w:tcW w:w="544" w:type="dxa"/>
                <w:vAlign w:val="bottom"/>
              </w:tcPr>
            </w:tcPrChange>
          </w:tcPr>
          <w:p w14:paraId="326D2DA4" w14:textId="2351BBBA" w:rsidR="00C87CFE" w:rsidRPr="00CD1347" w:rsidRDefault="00C87CFE" w:rsidP="00C87CFE">
            <w:pPr>
              <w:jc w:val="center"/>
              <w:rPr>
                <w:ins w:id="20129" w:author="Στάθης Καπ" w:date="2023-03-03T03:57:00Z"/>
                <w:rFonts w:ascii="Calibri" w:hAnsi="Calibri" w:cs="Calibri"/>
                <w:color w:val="000000"/>
                <w:sz w:val="16"/>
                <w:szCs w:val="16"/>
              </w:rPr>
            </w:pPr>
            <w:ins w:id="20130" w:author="Στάθης Καπ" w:date="2023-03-03T06:20:00Z">
              <w:r>
                <w:rPr>
                  <w:rFonts w:ascii="Calibri" w:hAnsi="Calibri" w:cs="Calibri"/>
                  <w:color w:val="000000"/>
                  <w:sz w:val="16"/>
                  <w:szCs w:val="16"/>
                </w:rPr>
                <w:t>517</w:t>
              </w:r>
            </w:ins>
          </w:p>
        </w:tc>
        <w:tc>
          <w:tcPr>
            <w:tcW w:w="621" w:type="dxa"/>
            <w:vAlign w:val="center"/>
            <w:tcPrChange w:id="20131" w:author="Στάθης Καπ" w:date="2023-03-03T06:26:00Z">
              <w:tcPr>
                <w:tcW w:w="621" w:type="dxa"/>
                <w:vAlign w:val="bottom"/>
              </w:tcPr>
            </w:tcPrChange>
          </w:tcPr>
          <w:p w14:paraId="217CB017" w14:textId="1A03480E" w:rsidR="00C87CFE" w:rsidRPr="00CD1347" w:rsidRDefault="00C87CFE" w:rsidP="00C87CFE">
            <w:pPr>
              <w:jc w:val="center"/>
              <w:rPr>
                <w:ins w:id="20132" w:author="Στάθης Καπ" w:date="2023-03-03T03:57:00Z"/>
                <w:rFonts w:ascii="Calibri" w:hAnsi="Calibri" w:cs="Calibri"/>
                <w:color w:val="000000"/>
                <w:sz w:val="16"/>
                <w:szCs w:val="16"/>
              </w:rPr>
            </w:pPr>
            <w:ins w:id="20133" w:author="Στάθης Καπ" w:date="2023-03-03T06:20:00Z">
              <w:r>
                <w:rPr>
                  <w:rFonts w:ascii="Calibri" w:hAnsi="Calibri" w:cs="Calibri"/>
                  <w:color w:val="000000"/>
                  <w:sz w:val="16"/>
                  <w:szCs w:val="16"/>
                </w:rPr>
                <w:t>0.312</w:t>
              </w:r>
            </w:ins>
          </w:p>
        </w:tc>
        <w:tc>
          <w:tcPr>
            <w:tcW w:w="669" w:type="dxa"/>
            <w:vAlign w:val="center"/>
            <w:tcPrChange w:id="20134" w:author="Στάθης Καπ" w:date="2023-03-03T06:26:00Z">
              <w:tcPr>
                <w:tcW w:w="669" w:type="dxa"/>
                <w:vAlign w:val="center"/>
              </w:tcPr>
            </w:tcPrChange>
          </w:tcPr>
          <w:p w14:paraId="477C2F15" w14:textId="0AEFF9BC" w:rsidR="00C87CFE" w:rsidRPr="00CD1347" w:rsidRDefault="00C87CFE" w:rsidP="00C87CFE">
            <w:pPr>
              <w:jc w:val="center"/>
              <w:rPr>
                <w:ins w:id="20135" w:author="Στάθης Καπ" w:date="2023-03-03T03:57:00Z"/>
                <w:rFonts w:cstheme="minorHAnsi"/>
                <w:sz w:val="16"/>
                <w:szCs w:val="16"/>
              </w:rPr>
            </w:pPr>
            <w:ins w:id="20136" w:author="Στάθης Καπ" w:date="2023-03-03T06:20:00Z">
              <w:r>
                <w:rPr>
                  <w:rFonts w:ascii="Calibri" w:hAnsi="Calibri" w:cstheme="minorHAnsi"/>
                  <w:color w:val="000000"/>
                  <w:sz w:val="16"/>
                  <w:szCs w:val="16"/>
                </w:rPr>
                <w:t>7.01</w:t>
              </w:r>
            </w:ins>
          </w:p>
        </w:tc>
        <w:tc>
          <w:tcPr>
            <w:tcW w:w="543" w:type="dxa"/>
            <w:vAlign w:val="center"/>
            <w:tcPrChange w:id="20137" w:author="Στάθης Καπ" w:date="2023-03-03T06:26:00Z">
              <w:tcPr>
                <w:tcW w:w="543" w:type="dxa"/>
                <w:vAlign w:val="bottom"/>
              </w:tcPr>
            </w:tcPrChange>
          </w:tcPr>
          <w:p w14:paraId="02271279" w14:textId="14346C65" w:rsidR="00C87CFE" w:rsidRPr="00CD1347" w:rsidRDefault="00C87CFE" w:rsidP="00C87CFE">
            <w:pPr>
              <w:jc w:val="center"/>
              <w:rPr>
                <w:ins w:id="20138" w:author="Στάθης Καπ" w:date="2023-03-03T03:57:00Z"/>
                <w:rFonts w:ascii="Calibri" w:hAnsi="Calibri" w:cs="Calibri"/>
                <w:color w:val="000000"/>
                <w:sz w:val="16"/>
                <w:szCs w:val="16"/>
              </w:rPr>
            </w:pPr>
            <w:ins w:id="20139" w:author="Στάθης Καπ" w:date="2023-03-03T06:20:00Z">
              <w:r>
                <w:rPr>
                  <w:rFonts w:ascii="Calibri" w:hAnsi="Calibri" w:cs="Calibri"/>
                  <w:color w:val="000000"/>
                  <w:sz w:val="16"/>
                  <w:szCs w:val="16"/>
                </w:rPr>
                <w:t>455</w:t>
              </w:r>
            </w:ins>
          </w:p>
        </w:tc>
        <w:tc>
          <w:tcPr>
            <w:tcW w:w="621" w:type="dxa"/>
            <w:vAlign w:val="center"/>
            <w:tcPrChange w:id="20140" w:author="Στάθης Καπ" w:date="2023-03-03T06:26:00Z">
              <w:tcPr>
                <w:tcW w:w="621" w:type="dxa"/>
                <w:vAlign w:val="bottom"/>
              </w:tcPr>
            </w:tcPrChange>
          </w:tcPr>
          <w:p w14:paraId="2FFC5744" w14:textId="3CFAF4B9" w:rsidR="00C87CFE" w:rsidRPr="00CD1347" w:rsidRDefault="00C87CFE" w:rsidP="00C87CFE">
            <w:pPr>
              <w:jc w:val="center"/>
              <w:rPr>
                <w:ins w:id="20141" w:author="Στάθης Καπ" w:date="2023-03-03T03:57:00Z"/>
                <w:rFonts w:ascii="Calibri" w:hAnsi="Calibri" w:cs="Calibri"/>
                <w:color w:val="000000"/>
                <w:sz w:val="16"/>
                <w:szCs w:val="16"/>
              </w:rPr>
            </w:pPr>
            <w:ins w:id="20142" w:author="Στάθης Καπ" w:date="2023-03-03T06:20:00Z">
              <w:r>
                <w:rPr>
                  <w:rFonts w:ascii="Calibri" w:hAnsi="Calibri" w:cs="Calibri"/>
                  <w:color w:val="000000"/>
                  <w:sz w:val="16"/>
                  <w:szCs w:val="16"/>
                </w:rPr>
                <w:t>0.295</w:t>
              </w:r>
            </w:ins>
          </w:p>
        </w:tc>
        <w:tc>
          <w:tcPr>
            <w:tcW w:w="669" w:type="dxa"/>
            <w:vAlign w:val="center"/>
            <w:tcPrChange w:id="20143" w:author="Στάθης Καπ" w:date="2023-03-03T06:26:00Z">
              <w:tcPr>
                <w:tcW w:w="669" w:type="dxa"/>
                <w:vAlign w:val="center"/>
              </w:tcPr>
            </w:tcPrChange>
          </w:tcPr>
          <w:p w14:paraId="7EACA517" w14:textId="028B26DE" w:rsidR="00C87CFE" w:rsidRPr="00CD1347" w:rsidRDefault="00C87CFE" w:rsidP="00C87CFE">
            <w:pPr>
              <w:jc w:val="center"/>
              <w:rPr>
                <w:ins w:id="20144" w:author="Στάθης Καπ" w:date="2023-03-03T03:57:00Z"/>
                <w:rFonts w:cstheme="minorHAnsi"/>
                <w:sz w:val="16"/>
                <w:szCs w:val="16"/>
              </w:rPr>
            </w:pPr>
            <w:ins w:id="20145" w:author="Στάθης Καπ" w:date="2023-03-03T06:20:00Z">
              <w:r>
                <w:rPr>
                  <w:rFonts w:ascii="Calibri" w:hAnsi="Calibri" w:cstheme="minorHAnsi"/>
                  <w:color w:val="000000"/>
                  <w:sz w:val="16"/>
                  <w:szCs w:val="16"/>
                </w:rPr>
                <w:t>11.99</w:t>
              </w:r>
            </w:ins>
          </w:p>
        </w:tc>
        <w:tc>
          <w:tcPr>
            <w:tcW w:w="508" w:type="dxa"/>
            <w:vAlign w:val="center"/>
            <w:tcPrChange w:id="20146" w:author="Στάθης Καπ" w:date="2023-03-03T06:26:00Z">
              <w:tcPr>
                <w:tcW w:w="508" w:type="dxa"/>
                <w:vAlign w:val="bottom"/>
              </w:tcPr>
            </w:tcPrChange>
          </w:tcPr>
          <w:p w14:paraId="40466EF2" w14:textId="5F5148EA" w:rsidR="00C87CFE" w:rsidRPr="00CD1347" w:rsidRDefault="00C87CFE" w:rsidP="00C87CFE">
            <w:pPr>
              <w:jc w:val="center"/>
              <w:rPr>
                <w:ins w:id="20147" w:author="Στάθης Καπ" w:date="2023-03-03T03:57:00Z"/>
                <w:rFonts w:ascii="Calibri" w:hAnsi="Calibri" w:cs="Calibri"/>
                <w:color w:val="000000"/>
                <w:sz w:val="16"/>
                <w:szCs w:val="16"/>
              </w:rPr>
            </w:pPr>
            <w:ins w:id="20148" w:author="Στάθης Καπ" w:date="2023-03-03T06:20:00Z">
              <w:r>
                <w:rPr>
                  <w:rFonts w:ascii="Calibri" w:hAnsi="Calibri" w:cs="Calibri"/>
                  <w:color w:val="000000"/>
                  <w:sz w:val="16"/>
                  <w:szCs w:val="16"/>
                </w:rPr>
                <w:t>377</w:t>
              </w:r>
            </w:ins>
          </w:p>
        </w:tc>
        <w:tc>
          <w:tcPr>
            <w:tcW w:w="541" w:type="dxa"/>
            <w:vAlign w:val="center"/>
            <w:tcPrChange w:id="20149" w:author="Στάθης Καπ" w:date="2023-03-03T06:26:00Z">
              <w:tcPr>
                <w:tcW w:w="541" w:type="dxa"/>
                <w:vAlign w:val="bottom"/>
              </w:tcPr>
            </w:tcPrChange>
          </w:tcPr>
          <w:p w14:paraId="691B2309" w14:textId="2A5ED417" w:rsidR="00C87CFE" w:rsidRPr="00CD1347" w:rsidRDefault="00C87CFE" w:rsidP="00C87CFE">
            <w:pPr>
              <w:jc w:val="center"/>
              <w:rPr>
                <w:ins w:id="20150" w:author="Στάθης Καπ" w:date="2023-03-03T03:57:00Z"/>
                <w:rFonts w:ascii="Calibri" w:hAnsi="Calibri" w:cs="Calibri"/>
                <w:color w:val="000000"/>
                <w:sz w:val="16"/>
                <w:szCs w:val="16"/>
              </w:rPr>
            </w:pPr>
            <w:ins w:id="20151" w:author="Στάθης Καπ" w:date="2023-03-03T06:20:00Z">
              <w:r>
                <w:rPr>
                  <w:rFonts w:ascii="Calibri" w:hAnsi="Calibri" w:cs="Calibri"/>
                  <w:color w:val="000000"/>
                  <w:sz w:val="16"/>
                  <w:szCs w:val="16"/>
                </w:rPr>
                <w:t>0.239</w:t>
              </w:r>
            </w:ins>
          </w:p>
        </w:tc>
        <w:tc>
          <w:tcPr>
            <w:tcW w:w="589" w:type="dxa"/>
            <w:vAlign w:val="center"/>
            <w:tcPrChange w:id="20152" w:author="Στάθης Καπ" w:date="2023-03-03T06:26:00Z">
              <w:tcPr>
                <w:tcW w:w="589" w:type="dxa"/>
                <w:vAlign w:val="center"/>
              </w:tcPr>
            </w:tcPrChange>
          </w:tcPr>
          <w:p w14:paraId="511C0A67" w14:textId="12FB43C2" w:rsidR="00C87CFE" w:rsidRPr="00CD1347" w:rsidRDefault="00C87CFE" w:rsidP="00C87CFE">
            <w:pPr>
              <w:jc w:val="center"/>
              <w:rPr>
                <w:ins w:id="20153" w:author="Στάθης Καπ" w:date="2023-03-03T03:57:00Z"/>
                <w:rFonts w:cstheme="minorHAnsi"/>
                <w:sz w:val="16"/>
                <w:szCs w:val="16"/>
              </w:rPr>
            </w:pPr>
            <w:ins w:id="20154" w:author="Στάθης Καπ" w:date="2023-03-03T06:20:00Z">
              <w:r>
                <w:rPr>
                  <w:rFonts w:ascii="Calibri" w:hAnsi="Calibri" w:cstheme="minorHAnsi"/>
                  <w:color w:val="000000"/>
                  <w:sz w:val="16"/>
                  <w:szCs w:val="16"/>
                </w:rPr>
                <w:t>27.08</w:t>
              </w:r>
            </w:ins>
          </w:p>
        </w:tc>
        <w:tc>
          <w:tcPr>
            <w:tcW w:w="463" w:type="dxa"/>
            <w:vAlign w:val="center"/>
            <w:tcPrChange w:id="20155" w:author="Στάθης Καπ" w:date="2023-03-03T06:26:00Z">
              <w:tcPr>
                <w:tcW w:w="463" w:type="dxa"/>
                <w:vAlign w:val="bottom"/>
              </w:tcPr>
            </w:tcPrChange>
          </w:tcPr>
          <w:p w14:paraId="3BC7EE1B" w14:textId="1500C449" w:rsidR="00C87CFE" w:rsidRPr="00CD1347" w:rsidRDefault="00C87CFE" w:rsidP="00C87CFE">
            <w:pPr>
              <w:jc w:val="center"/>
              <w:rPr>
                <w:ins w:id="20156" w:author="Στάθης Καπ" w:date="2023-03-03T03:57:00Z"/>
                <w:rFonts w:ascii="Calibri" w:hAnsi="Calibri" w:cs="Calibri"/>
                <w:color w:val="000000"/>
                <w:sz w:val="16"/>
                <w:szCs w:val="16"/>
              </w:rPr>
            </w:pPr>
            <w:ins w:id="20157" w:author="Στάθης Καπ" w:date="2023-03-03T06:20:00Z">
              <w:r>
                <w:rPr>
                  <w:rFonts w:ascii="Calibri" w:hAnsi="Calibri" w:cs="Calibri"/>
                  <w:color w:val="000000"/>
                  <w:sz w:val="16"/>
                  <w:szCs w:val="16"/>
                </w:rPr>
                <w:t>403</w:t>
              </w:r>
            </w:ins>
          </w:p>
        </w:tc>
        <w:tc>
          <w:tcPr>
            <w:tcW w:w="541" w:type="dxa"/>
            <w:vAlign w:val="center"/>
            <w:tcPrChange w:id="20158" w:author="Στάθης Καπ" w:date="2023-03-03T06:26:00Z">
              <w:tcPr>
                <w:tcW w:w="541" w:type="dxa"/>
                <w:vAlign w:val="bottom"/>
              </w:tcPr>
            </w:tcPrChange>
          </w:tcPr>
          <w:p w14:paraId="00064FBD" w14:textId="3FB93E44" w:rsidR="00C87CFE" w:rsidRPr="00CD1347" w:rsidRDefault="00C87CFE" w:rsidP="00C87CFE">
            <w:pPr>
              <w:jc w:val="center"/>
              <w:rPr>
                <w:ins w:id="20159" w:author="Στάθης Καπ" w:date="2023-03-03T03:57:00Z"/>
                <w:rFonts w:ascii="Calibri" w:hAnsi="Calibri" w:cs="Calibri"/>
                <w:color w:val="000000"/>
                <w:sz w:val="16"/>
                <w:szCs w:val="16"/>
              </w:rPr>
            </w:pPr>
            <w:ins w:id="20160" w:author="Στάθης Καπ" w:date="2023-03-03T06:20:00Z">
              <w:r>
                <w:rPr>
                  <w:rFonts w:ascii="Calibri" w:hAnsi="Calibri" w:cs="Calibri"/>
                  <w:color w:val="000000"/>
                  <w:sz w:val="16"/>
                  <w:szCs w:val="16"/>
                </w:rPr>
                <w:t>0.225</w:t>
              </w:r>
            </w:ins>
          </w:p>
        </w:tc>
        <w:tc>
          <w:tcPr>
            <w:tcW w:w="589" w:type="dxa"/>
            <w:vAlign w:val="center"/>
            <w:tcPrChange w:id="20161" w:author="Στάθης Καπ" w:date="2023-03-03T06:26:00Z">
              <w:tcPr>
                <w:tcW w:w="589" w:type="dxa"/>
                <w:vAlign w:val="center"/>
              </w:tcPr>
            </w:tcPrChange>
          </w:tcPr>
          <w:p w14:paraId="0D2DB58B" w14:textId="409688D3" w:rsidR="00C87CFE" w:rsidRPr="00CD1347" w:rsidRDefault="00C87CFE" w:rsidP="00C87CFE">
            <w:pPr>
              <w:jc w:val="center"/>
              <w:rPr>
                <w:ins w:id="20162" w:author="Στάθης Καπ" w:date="2023-03-03T03:57:00Z"/>
                <w:rFonts w:cstheme="minorHAnsi"/>
                <w:sz w:val="16"/>
                <w:szCs w:val="16"/>
              </w:rPr>
            </w:pPr>
            <w:ins w:id="20163"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201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65" w:author="Στάθης Καπ" w:date="2023-03-03T03:57:00Z"/>
        </w:trPr>
        <w:tc>
          <w:tcPr>
            <w:tcW w:w="515" w:type="dxa"/>
            <w:tcBorders>
              <w:top w:val="nil"/>
              <w:bottom w:val="nil"/>
              <w:right w:val="single" w:sz="4" w:space="0" w:color="auto"/>
            </w:tcBorders>
            <w:shd w:val="clear" w:color="auto" w:fill="E7E6E6" w:themeFill="background2"/>
            <w:vAlign w:val="bottom"/>
            <w:tcPrChange w:id="20166" w:author="Στάθης Καπ" w:date="2023-03-03T06:26:00Z">
              <w:tcPr>
                <w:tcW w:w="515" w:type="dxa"/>
                <w:vAlign w:val="bottom"/>
              </w:tcPr>
            </w:tcPrChange>
          </w:tcPr>
          <w:p w14:paraId="1352F343" w14:textId="64BFBA33" w:rsidR="00C87CFE" w:rsidRPr="00CD1347" w:rsidRDefault="00C87CFE" w:rsidP="00C87CFE">
            <w:pPr>
              <w:jc w:val="center"/>
              <w:rPr>
                <w:ins w:id="20167" w:author="Στάθης Καπ" w:date="2023-03-03T03:57:00Z"/>
                <w:rFonts w:ascii="Calibri" w:hAnsi="Calibri" w:cs="Calibri"/>
                <w:color w:val="000000"/>
                <w:sz w:val="16"/>
                <w:szCs w:val="16"/>
              </w:rPr>
            </w:pPr>
            <w:ins w:id="20168" w:author="Στάθης Καπ" w:date="2023-03-03T04:06:00Z">
              <w:r w:rsidRPr="00CD1347">
                <w:rPr>
                  <w:rFonts w:ascii="Calibri" w:hAnsi="Calibri" w:cs="Calibri"/>
                  <w:color w:val="000000"/>
                  <w:sz w:val="16"/>
                  <w:szCs w:val="16"/>
                  <w:rPrChange w:id="20169"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0170" w:author="Στάθης Καπ" w:date="2023-03-03T06:26:00Z">
              <w:tcPr>
                <w:tcW w:w="560" w:type="dxa"/>
              </w:tcPr>
            </w:tcPrChange>
          </w:tcPr>
          <w:p w14:paraId="704B07F6" w14:textId="65230E45" w:rsidR="00C87CFE" w:rsidRPr="00CD1347" w:rsidRDefault="00C87CFE" w:rsidP="00C87CFE">
            <w:pPr>
              <w:jc w:val="center"/>
              <w:rPr>
                <w:ins w:id="20171" w:author="Στάθης Καπ" w:date="2023-03-03T03:57:00Z"/>
                <w:sz w:val="16"/>
                <w:szCs w:val="16"/>
              </w:rPr>
            </w:pPr>
            <w:ins w:id="20172" w:author="Στάθης Καπ" w:date="2023-03-03T06:20:00Z">
              <w:r>
                <w:rPr>
                  <w:rFonts w:ascii="Calibri" w:hAnsi="Calibri" w:cs="Calibri"/>
                  <w:color w:val="000000"/>
                  <w:sz w:val="16"/>
                  <w:szCs w:val="16"/>
                </w:rPr>
                <w:t>1385</w:t>
              </w:r>
            </w:ins>
          </w:p>
        </w:tc>
        <w:tc>
          <w:tcPr>
            <w:tcW w:w="855" w:type="dxa"/>
            <w:vAlign w:val="center"/>
            <w:tcPrChange w:id="20173" w:author="Στάθης Καπ" w:date="2023-03-03T06:26:00Z">
              <w:tcPr>
                <w:tcW w:w="855" w:type="dxa"/>
              </w:tcPr>
            </w:tcPrChange>
          </w:tcPr>
          <w:p w14:paraId="097D522B" w14:textId="2391962C" w:rsidR="00C87CFE" w:rsidRPr="00CD1347" w:rsidRDefault="00C87CFE" w:rsidP="00C87CFE">
            <w:pPr>
              <w:jc w:val="center"/>
              <w:rPr>
                <w:ins w:id="20174" w:author="Στάθης Καπ" w:date="2023-03-03T03:57:00Z"/>
                <w:sz w:val="16"/>
                <w:szCs w:val="16"/>
              </w:rPr>
            </w:pPr>
            <w:ins w:id="20175" w:author="Στάθης Καπ" w:date="2023-03-03T06:20:00Z">
              <w:r>
                <w:rPr>
                  <w:rFonts w:ascii="Calibri" w:hAnsi="Calibri" w:cs="Calibri"/>
                  <w:color w:val="000000"/>
                  <w:sz w:val="16"/>
                  <w:szCs w:val="16"/>
                </w:rPr>
                <w:t>1305</w:t>
              </w:r>
            </w:ins>
          </w:p>
        </w:tc>
        <w:tc>
          <w:tcPr>
            <w:tcW w:w="544" w:type="dxa"/>
            <w:vAlign w:val="center"/>
            <w:tcPrChange w:id="20176" w:author="Στάθης Καπ" w:date="2023-03-03T06:26:00Z">
              <w:tcPr>
                <w:tcW w:w="544" w:type="dxa"/>
                <w:vAlign w:val="bottom"/>
              </w:tcPr>
            </w:tcPrChange>
          </w:tcPr>
          <w:p w14:paraId="27C60162" w14:textId="26D5C5EA" w:rsidR="00C87CFE" w:rsidRPr="00CD1347" w:rsidRDefault="00C87CFE" w:rsidP="00C87CFE">
            <w:pPr>
              <w:jc w:val="center"/>
              <w:rPr>
                <w:ins w:id="20177" w:author="Στάθης Καπ" w:date="2023-03-03T03:57:00Z"/>
                <w:rFonts w:ascii="Calibri" w:hAnsi="Calibri" w:cs="Calibri"/>
                <w:color w:val="000000"/>
                <w:sz w:val="16"/>
                <w:szCs w:val="16"/>
              </w:rPr>
            </w:pPr>
            <w:ins w:id="20178" w:author="Στάθης Καπ" w:date="2023-03-03T06:20:00Z">
              <w:r>
                <w:rPr>
                  <w:rFonts w:ascii="Calibri" w:hAnsi="Calibri" w:cs="Calibri"/>
                  <w:color w:val="000000"/>
                  <w:sz w:val="16"/>
                  <w:szCs w:val="16"/>
                </w:rPr>
                <w:t>1294</w:t>
              </w:r>
            </w:ins>
          </w:p>
        </w:tc>
        <w:tc>
          <w:tcPr>
            <w:tcW w:w="621" w:type="dxa"/>
            <w:vAlign w:val="center"/>
            <w:tcPrChange w:id="20179" w:author="Στάθης Καπ" w:date="2023-03-03T06:26:00Z">
              <w:tcPr>
                <w:tcW w:w="621" w:type="dxa"/>
                <w:vAlign w:val="bottom"/>
              </w:tcPr>
            </w:tcPrChange>
          </w:tcPr>
          <w:p w14:paraId="722FC432" w14:textId="5EA37EAA" w:rsidR="00C87CFE" w:rsidRPr="00CD1347" w:rsidRDefault="00C87CFE" w:rsidP="00C87CFE">
            <w:pPr>
              <w:jc w:val="center"/>
              <w:rPr>
                <w:ins w:id="20180" w:author="Στάθης Καπ" w:date="2023-03-03T03:57:00Z"/>
                <w:rFonts w:ascii="Calibri" w:hAnsi="Calibri" w:cs="Calibri"/>
                <w:color w:val="000000"/>
                <w:sz w:val="16"/>
                <w:szCs w:val="16"/>
              </w:rPr>
            </w:pPr>
            <w:ins w:id="20181" w:author="Στάθης Καπ" w:date="2023-03-03T06:20:00Z">
              <w:r>
                <w:rPr>
                  <w:rFonts w:ascii="Calibri" w:hAnsi="Calibri" w:cs="Calibri"/>
                  <w:color w:val="000000"/>
                  <w:sz w:val="16"/>
                  <w:szCs w:val="16"/>
                </w:rPr>
                <w:t>0.643</w:t>
              </w:r>
            </w:ins>
          </w:p>
        </w:tc>
        <w:tc>
          <w:tcPr>
            <w:tcW w:w="669" w:type="dxa"/>
            <w:vAlign w:val="center"/>
            <w:tcPrChange w:id="20182" w:author="Στάθης Καπ" w:date="2023-03-03T06:26:00Z">
              <w:tcPr>
                <w:tcW w:w="669" w:type="dxa"/>
                <w:vAlign w:val="center"/>
              </w:tcPr>
            </w:tcPrChange>
          </w:tcPr>
          <w:p w14:paraId="2D86A9D3" w14:textId="413F2B94" w:rsidR="00C87CFE" w:rsidRPr="00CD1347" w:rsidRDefault="00C87CFE" w:rsidP="00C87CFE">
            <w:pPr>
              <w:jc w:val="center"/>
              <w:rPr>
                <w:ins w:id="20183" w:author="Στάθης Καπ" w:date="2023-03-03T03:57:00Z"/>
                <w:rFonts w:cstheme="minorHAnsi"/>
                <w:sz w:val="16"/>
                <w:szCs w:val="16"/>
              </w:rPr>
            </w:pPr>
            <w:ins w:id="20184" w:author="Στάθης Καπ" w:date="2023-03-03T06:20:00Z">
              <w:r>
                <w:rPr>
                  <w:rFonts w:ascii="Calibri" w:hAnsi="Calibri" w:cstheme="minorHAnsi"/>
                  <w:color w:val="000000"/>
                  <w:sz w:val="16"/>
                  <w:szCs w:val="16"/>
                </w:rPr>
                <w:t>6.57</w:t>
              </w:r>
            </w:ins>
          </w:p>
        </w:tc>
        <w:tc>
          <w:tcPr>
            <w:tcW w:w="543" w:type="dxa"/>
            <w:vAlign w:val="center"/>
            <w:tcPrChange w:id="20185" w:author="Στάθης Καπ" w:date="2023-03-03T06:26:00Z">
              <w:tcPr>
                <w:tcW w:w="543" w:type="dxa"/>
                <w:vAlign w:val="bottom"/>
              </w:tcPr>
            </w:tcPrChange>
          </w:tcPr>
          <w:p w14:paraId="222DE0A4" w14:textId="1E6FE0C4" w:rsidR="00C87CFE" w:rsidRPr="00CD1347" w:rsidRDefault="00C87CFE" w:rsidP="00C87CFE">
            <w:pPr>
              <w:jc w:val="center"/>
              <w:rPr>
                <w:ins w:id="20186" w:author="Στάθης Καπ" w:date="2023-03-03T03:57:00Z"/>
                <w:rFonts w:ascii="Calibri" w:hAnsi="Calibri" w:cs="Calibri"/>
                <w:color w:val="000000"/>
                <w:sz w:val="16"/>
                <w:szCs w:val="16"/>
              </w:rPr>
            </w:pPr>
            <w:ins w:id="20187" w:author="Στάθης Καπ" w:date="2023-03-03T06:20:00Z">
              <w:r>
                <w:rPr>
                  <w:rFonts w:ascii="Calibri" w:hAnsi="Calibri" w:cs="Calibri"/>
                  <w:color w:val="000000"/>
                  <w:sz w:val="16"/>
                  <w:szCs w:val="16"/>
                </w:rPr>
                <w:t>1249</w:t>
              </w:r>
            </w:ins>
          </w:p>
        </w:tc>
        <w:tc>
          <w:tcPr>
            <w:tcW w:w="621" w:type="dxa"/>
            <w:vAlign w:val="center"/>
            <w:tcPrChange w:id="20188" w:author="Στάθης Καπ" w:date="2023-03-03T06:26:00Z">
              <w:tcPr>
                <w:tcW w:w="621" w:type="dxa"/>
                <w:vAlign w:val="bottom"/>
              </w:tcPr>
            </w:tcPrChange>
          </w:tcPr>
          <w:p w14:paraId="550FB703" w14:textId="568EAC2A" w:rsidR="00C87CFE" w:rsidRPr="00CD1347" w:rsidRDefault="00C87CFE" w:rsidP="00C87CFE">
            <w:pPr>
              <w:jc w:val="center"/>
              <w:rPr>
                <w:ins w:id="20189" w:author="Στάθης Καπ" w:date="2023-03-03T03:57:00Z"/>
                <w:rFonts w:ascii="Calibri" w:hAnsi="Calibri" w:cs="Calibri"/>
                <w:color w:val="000000"/>
                <w:sz w:val="16"/>
                <w:szCs w:val="16"/>
              </w:rPr>
            </w:pPr>
            <w:ins w:id="20190" w:author="Στάθης Καπ" w:date="2023-03-03T06:20:00Z">
              <w:r>
                <w:rPr>
                  <w:rFonts w:ascii="Calibri" w:hAnsi="Calibri" w:cs="Calibri"/>
                  <w:color w:val="000000"/>
                  <w:sz w:val="16"/>
                  <w:szCs w:val="16"/>
                </w:rPr>
                <w:t>0.273</w:t>
              </w:r>
            </w:ins>
          </w:p>
        </w:tc>
        <w:tc>
          <w:tcPr>
            <w:tcW w:w="669" w:type="dxa"/>
            <w:vAlign w:val="center"/>
            <w:tcPrChange w:id="20191" w:author="Στάθης Καπ" w:date="2023-03-03T06:26:00Z">
              <w:tcPr>
                <w:tcW w:w="669" w:type="dxa"/>
                <w:vAlign w:val="center"/>
              </w:tcPr>
            </w:tcPrChange>
          </w:tcPr>
          <w:p w14:paraId="56ECDA36" w14:textId="3A6FBD32" w:rsidR="00C87CFE" w:rsidRPr="00CD1347" w:rsidRDefault="00C87CFE" w:rsidP="00C87CFE">
            <w:pPr>
              <w:jc w:val="center"/>
              <w:rPr>
                <w:ins w:id="20192" w:author="Στάθης Καπ" w:date="2023-03-03T03:57:00Z"/>
                <w:rFonts w:cstheme="minorHAnsi"/>
                <w:sz w:val="16"/>
                <w:szCs w:val="16"/>
              </w:rPr>
            </w:pPr>
            <w:ins w:id="20193" w:author="Στάθης Καπ" w:date="2023-03-03T06:20:00Z">
              <w:r>
                <w:rPr>
                  <w:rFonts w:ascii="Calibri" w:hAnsi="Calibri" w:cstheme="minorHAnsi"/>
                  <w:color w:val="000000"/>
                  <w:sz w:val="16"/>
                  <w:szCs w:val="16"/>
                </w:rPr>
                <w:t>3.48</w:t>
              </w:r>
            </w:ins>
          </w:p>
        </w:tc>
        <w:tc>
          <w:tcPr>
            <w:tcW w:w="508" w:type="dxa"/>
            <w:vAlign w:val="center"/>
            <w:tcPrChange w:id="20194" w:author="Στάθης Καπ" w:date="2023-03-03T06:26:00Z">
              <w:tcPr>
                <w:tcW w:w="508" w:type="dxa"/>
                <w:vAlign w:val="bottom"/>
              </w:tcPr>
            </w:tcPrChange>
          </w:tcPr>
          <w:p w14:paraId="577C2793" w14:textId="59359B80" w:rsidR="00C87CFE" w:rsidRPr="00CD1347" w:rsidRDefault="00C87CFE" w:rsidP="00C87CFE">
            <w:pPr>
              <w:jc w:val="center"/>
              <w:rPr>
                <w:ins w:id="20195" w:author="Στάθης Καπ" w:date="2023-03-03T03:57:00Z"/>
                <w:rFonts w:ascii="Calibri" w:hAnsi="Calibri" w:cs="Calibri"/>
                <w:color w:val="000000"/>
                <w:sz w:val="16"/>
                <w:szCs w:val="16"/>
              </w:rPr>
            </w:pPr>
            <w:ins w:id="20196" w:author="Στάθης Καπ" w:date="2023-03-03T06:20:00Z">
              <w:r>
                <w:rPr>
                  <w:rFonts w:ascii="Calibri" w:hAnsi="Calibri" w:cs="Calibri"/>
                  <w:color w:val="000000"/>
                  <w:sz w:val="16"/>
                  <w:szCs w:val="16"/>
                </w:rPr>
                <w:t>1265</w:t>
              </w:r>
            </w:ins>
          </w:p>
        </w:tc>
        <w:tc>
          <w:tcPr>
            <w:tcW w:w="541" w:type="dxa"/>
            <w:vAlign w:val="center"/>
            <w:tcPrChange w:id="20197" w:author="Στάθης Καπ" w:date="2023-03-03T06:26:00Z">
              <w:tcPr>
                <w:tcW w:w="541" w:type="dxa"/>
                <w:vAlign w:val="bottom"/>
              </w:tcPr>
            </w:tcPrChange>
          </w:tcPr>
          <w:p w14:paraId="51072A10" w14:textId="7C835E7A" w:rsidR="00C87CFE" w:rsidRPr="00CD1347" w:rsidRDefault="00C87CFE" w:rsidP="00C87CFE">
            <w:pPr>
              <w:jc w:val="center"/>
              <w:rPr>
                <w:ins w:id="20198" w:author="Στάθης Καπ" w:date="2023-03-03T03:57:00Z"/>
                <w:rFonts w:ascii="Calibri" w:hAnsi="Calibri" w:cs="Calibri"/>
                <w:color w:val="000000"/>
                <w:sz w:val="16"/>
                <w:szCs w:val="16"/>
              </w:rPr>
            </w:pPr>
            <w:ins w:id="20199" w:author="Στάθης Καπ" w:date="2023-03-03T06:20:00Z">
              <w:r>
                <w:rPr>
                  <w:rFonts w:ascii="Calibri" w:hAnsi="Calibri" w:cs="Calibri"/>
                  <w:color w:val="000000"/>
                  <w:sz w:val="16"/>
                  <w:szCs w:val="16"/>
                </w:rPr>
                <w:t>0.251</w:t>
              </w:r>
            </w:ins>
          </w:p>
        </w:tc>
        <w:tc>
          <w:tcPr>
            <w:tcW w:w="589" w:type="dxa"/>
            <w:vAlign w:val="center"/>
            <w:tcPrChange w:id="20200" w:author="Στάθης Καπ" w:date="2023-03-03T06:26:00Z">
              <w:tcPr>
                <w:tcW w:w="589" w:type="dxa"/>
                <w:vAlign w:val="center"/>
              </w:tcPr>
            </w:tcPrChange>
          </w:tcPr>
          <w:p w14:paraId="1AE584BA" w14:textId="56CC7737" w:rsidR="00C87CFE" w:rsidRPr="00CD1347" w:rsidRDefault="00C87CFE" w:rsidP="00C87CFE">
            <w:pPr>
              <w:jc w:val="center"/>
              <w:rPr>
                <w:ins w:id="20201" w:author="Στάθης Καπ" w:date="2023-03-03T03:57:00Z"/>
                <w:rFonts w:cstheme="minorHAnsi"/>
                <w:sz w:val="16"/>
                <w:szCs w:val="16"/>
              </w:rPr>
            </w:pPr>
            <w:ins w:id="20202" w:author="Στάθης Καπ" w:date="2023-03-03T06:20:00Z">
              <w:r>
                <w:rPr>
                  <w:rFonts w:ascii="Calibri" w:hAnsi="Calibri" w:cstheme="minorHAnsi"/>
                  <w:color w:val="000000"/>
                  <w:sz w:val="16"/>
                  <w:szCs w:val="16"/>
                </w:rPr>
                <w:t>2.24</w:t>
              </w:r>
            </w:ins>
          </w:p>
        </w:tc>
        <w:tc>
          <w:tcPr>
            <w:tcW w:w="463" w:type="dxa"/>
            <w:vAlign w:val="center"/>
            <w:tcPrChange w:id="20203" w:author="Στάθης Καπ" w:date="2023-03-03T06:26:00Z">
              <w:tcPr>
                <w:tcW w:w="463" w:type="dxa"/>
                <w:vAlign w:val="bottom"/>
              </w:tcPr>
            </w:tcPrChange>
          </w:tcPr>
          <w:p w14:paraId="72219009" w14:textId="75D51D45" w:rsidR="00C87CFE" w:rsidRPr="00CD1347" w:rsidRDefault="00C87CFE" w:rsidP="00C87CFE">
            <w:pPr>
              <w:jc w:val="center"/>
              <w:rPr>
                <w:ins w:id="20204" w:author="Στάθης Καπ" w:date="2023-03-03T03:57:00Z"/>
                <w:rFonts w:ascii="Calibri" w:hAnsi="Calibri" w:cs="Calibri"/>
                <w:color w:val="000000"/>
                <w:sz w:val="16"/>
                <w:szCs w:val="16"/>
              </w:rPr>
            </w:pPr>
            <w:ins w:id="20205" w:author="Στάθης Καπ" w:date="2023-03-03T06:20:00Z">
              <w:r>
                <w:rPr>
                  <w:rFonts w:ascii="Calibri" w:hAnsi="Calibri" w:cs="Calibri"/>
                  <w:color w:val="000000"/>
                  <w:sz w:val="16"/>
                  <w:szCs w:val="16"/>
                </w:rPr>
                <w:t>1245</w:t>
              </w:r>
            </w:ins>
          </w:p>
        </w:tc>
        <w:tc>
          <w:tcPr>
            <w:tcW w:w="541" w:type="dxa"/>
            <w:vAlign w:val="center"/>
            <w:tcPrChange w:id="20206" w:author="Στάθης Καπ" w:date="2023-03-03T06:26:00Z">
              <w:tcPr>
                <w:tcW w:w="541" w:type="dxa"/>
                <w:vAlign w:val="bottom"/>
              </w:tcPr>
            </w:tcPrChange>
          </w:tcPr>
          <w:p w14:paraId="0C9F9984" w14:textId="65A61AEB" w:rsidR="00C87CFE" w:rsidRPr="00CD1347" w:rsidRDefault="00C87CFE" w:rsidP="00C87CFE">
            <w:pPr>
              <w:jc w:val="center"/>
              <w:rPr>
                <w:ins w:id="20207" w:author="Στάθης Καπ" w:date="2023-03-03T03:57:00Z"/>
                <w:rFonts w:ascii="Calibri" w:hAnsi="Calibri" w:cs="Calibri"/>
                <w:color w:val="000000"/>
                <w:sz w:val="16"/>
                <w:szCs w:val="16"/>
              </w:rPr>
            </w:pPr>
            <w:ins w:id="20208" w:author="Στάθης Καπ" w:date="2023-03-03T06:20:00Z">
              <w:r>
                <w:rPr>
                  <w:rFonts w:ascii="Calibri" w:hAnsi="Calibri" w:cs="Calibri"/>
                  <w:color w:val="000000"/>
                  <w:sz w:val="16"/>
                  <w:szCs w:val="16"/>
                </w:rPr>
                <w:t>0.209</w:t>
              </w:r>
            </w:ins>
          </w:p>
        </w:tc>
        <w:tc>
          <w:tcPr>
            <w:tcW w:w="589" w:type="dxa"/>
            <w:vAlign w:val="center"/>
            <w:tcPrChange w:id="20209" w:author="Στάθης Καπ" w:date="2023-03-03T06:26:00Z">
              <w:tcPr>
                <w:tcW w:w="589" w:type="dxa"/>
                <w:vAlign w:val="center"/>
              </w:tcPr>
            </w:tcPrChange>
          </w:tcPr>
          <w:p w14:paraId="61D11453" w14:textId="30638B3B" w:rsidR="00C87CFE" w:rsidRPr="00CD1347" w:rsidRDefault="00C87CFE" w:rsidP="00C87CFE">
            <w:pPr>
              <w:jc w:val="center"/>
              <w:rPr>
                <w:ins w:id="20210" w:author="Στάθης Καπ" w:date="2023-03-03T03:57:00Z"/>
                <w:rFonts w:cstheme="minorHAnsi"/>
                <w:sz w:val="16"/>
                <w:szCs w:val="16"/>
              </w:rPr>
            </w:pPr>
            <w:ins w:id="20211"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202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13" w:author="Στάθης Καπ" w:date="2023-03-03T03:57:00Z"/>
        </w:trPr>
        <w:tc>
          <w:tcPr>
            <w:tcW w:w="515" w:type="dxa"/>
            <w:tcBorders>
              <w:top w:val="nil"/>
              <w:bottom w:val="nil"/>
              <w:right w:val="single" w:sz="4" w:space="0" w:color="auto"/>
            </w:tcBorders>
            <w:shd w:val="clear" w:color="auto" w:fill="E7E6E6" w:themeFill="background2"/>
            <w:vAlign w:val="bottom"/>
            <w:tcPrChange w:id="20214" w:author="Στάθης Καπ" w:date="2023-03-03T06:26:00Z">
              <w:tcPr>
                <w:tcW w:w="515" w:type="dxa"/>
                <w:vAlign w:val="bottom"/>
              </w:tcPr>
            </w:tcPrChange>
          </w:tcPr>
          <w:p w14:paraId="4A7B2B8E" w14:textId="15659D3B" w:rsidR="00C87CFE" w:rsidRPr="00CD1347" w:rsidRDefault="00C87CFE" w:rsidP="00C87CFE">
            <w:pPr>
              <w:jc w:val="center"/>
              <w:rPr>
                <w:ins w:id="20215" w:author="Στάθης Καπ" w:date="2023-03-03T03:57:00Z"/>
                <w:rFonts w:ascii="Calibri" w:hAnsi="Calibri" w:cs="Calibri"/>
                <w:color w:val="000000"/>
                <w:sz w:val="16"/>
                <w:szCs w:val="16"/>
              </w:rPr>
            </w:pPr>
            <w:ins w:id="20216" w:author="Στάθης Καπ" w:date="2023-03-03T04:06:00Z">
              <w:r w:rsidRPr="00CD1347">
                <w:rPr>
                  <w:rFonts w:ascii="Calibri" w:hAnsi="Calibri" w:cs="Calibri"/>
                  <w:color w:val="000000"/>
                  <w:sz w:val="16"/>
                  <w:szCs w:val="16"/>
                  <w:rPrChange w:id="20217"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0218" w:author="Στάθης Καπ" w:date="2023-03-03T06:26:00Z">
              <w:tcPr>
                <w:tcW w:w="560" w:type="dxa"/>
              </w:tcPr>
            </w:tcPrChange>
          </w:tcPr>
          <w:p w14:paraId="7242C84A" w14:textId="568DB292" w:rsidR="00C87CFE" w:rsidRPr="00CD1347" w:rsidRDefault="00C87CFE" w:rsidP="00C87CFE">
            <w:pPr>
              <w:jc w:val="center"/>
              <w:rPr>
                <w:ins w:id="20219" w:author="Στάθης Καπ" w:date="2023-03-03T03:57:00Z"/>
                <w:sz w:val="16"/>
                <w:szCs w:val="16"/>
              </w:rPr>
            </w:pPr>
            <w:ins w:id="20220" w:author="Στάθης Καπ" w:date="2023-03-03T06:20:00Z">
              <w:r>
                <w:rPr>
                  <w:rFonts w:ascii="Calibri" w:hAnsi="Calibri" w:cs="Calibri"/>
                  <w:color w:val="000000"/>
                  <w:sz w:val="16"/>
                  <w:szCs w:val="16"/>
                </w:rPr>
                <w:t>1512</w:t>
              </w:r>
            </w:ins>
          </w:p>
        </w:tc>
        <w:tc>
          <w:tcPr>
            <w:tcW w:w="855" w:type="dxa"/>
            <w:vAlign w:val="center"/>
            <w:tcPrChange w:id="20221" w:author="Στάθης Καπ" w:date="2023-03-03T06:26:00Z">
              <w:tcPr>
                <w:tcW w:w="855" w:type="dxa"/>
              </w:tcPr>
            </w:tcPrChange>
          </w:tcPr>
          <w:p w14:paraId="070AB9B2" w14:textId="02572C45" w:rsidR="00C87CFE" w:rsidRPr="00CD1347" w:rsidRDefault="00C87CFE" w:rsidP="00C87CFE">
            <w:pPr>
              <w:jc w:val="center"/>
              <w:rPr>
                <w:ins w:id="20222" w:author="Στάθης Καπ" w:date="2023-03-03T03:57:00Z"/>
                <w:sz w:val="16"/>
                <w:szCs w:val="16"/>
              </w:rPr>
            </w:pPr>
            <w:ins w:id="20223" w:author="Στάθης Καπ" w:date="2023-03-03T06:20:00Z">
              <w:r>
                <w:rPr>
                  <w:rFonts w:ascii="Calibri" w:hAnsi="Calibri" w:cs="Calibri"/>
                  <w:color w:val="000000"/>
                  <w:sz w:val="16"/>
                  <w:szCs w:val="16"/>
                </w:rPr>
                <w:t>1461</w:t>
              </w:r>
            </w:ins>
          </w:p>
        </w:tc>
        <w:tc>
          <w:tcPr>
            <w:tcW w:w="544" w:type="dxa"/>
            <w:vAlign w:val="center"/>
            <w:tcPrChange w:id="20224" w:author="Στάθης Καπ" w:date="2023-03-03T06:26:00Z">
              <w:tcPr>
                <w:tcW w:w="544" w:type="dxa"/>
                <w:vAlign w:val="bottom"/>
              </w:tcPr>
            </w:tcPrChange>
          </w:tcPr>
          <w:p w14:paraId="41828A0D" w14:textId="64E1090C" w:rsidR="00C87CFE" w:rsidRPr="00CD1347" w:rsidRDefault="00C87CFE" w:rsidP="00C87CFE">
            <w:pPr>
              <w:jc w:val="center"/>
              <w:rPr>
                <w:ins w:id="20225" w:author="Στάθης Καπ" w:date="2023-03-03T03:57:00Z"/>
                <w:rFonts w:ascii="Calibri" w:hAnsi="Calibri" w:cs="Calibri"/>
                <w:color w:val="000000"/>
                <w:sz w:val="16"/>
                <w:szCs w:val="16"/>
              </w:rPr>
            </w:pPr>
            <w:ins w:id="20226" w:author="Στάθης Καπ" w:date="2023-03-03T06:20:00Z">
              <w:r>
                <w:rPr>
                  <w:rFonts w:ascii="Calibri" w:hAnsi="Calibri" w:cs="Calibri"/>
                  <w:color w:val="000000"/>
                  <w:sz w:val="16"/>
                  <w:szCs w:val="16"/>
                </w:rPr>
                <w:t>1436</w:t>
              </w:r>
            </w:ins>
          </w:p>
        </w:tc>
        <w:tc>
          <w:tcPr>
            <w:tcW w:w="621" w:type="dxa"/>
            <w:vAlign w:val="center"/>
            <w:tcPrChange w:id="20227" w:author="Στάθης Καπ" w:date="2023-03-03T06:26:00Z">
              <w:tcPr>
                <w:tcW w:w="621" w:type="dxa"/>
                <w:vAlign w:val="bottom"/>
              </w:tcPr>
            </w:tcPrChange>
          </w:tcPr>
          <w:p w14:paraId="47F6EAE4" w14:textId="2D625E0D" w:rsidR="00C87CFE" w:rsidRPr="00CD1347" w:rsidRDefault="00C87CFE" w:rsidP="00C87CFE">
            <w:pPr>
              <w:jc w:val="center"/>
              <w:rPr>
                <w:ins w:id="20228" w:author="Στάθης Καπ" w:date="2023-03-03T03:57:00Z"/>
                <w:rFonts w:ascii="Calibri" w:hAnsi="Calibri" w:cs="Calibri"/>
                <w:color w:val="000000"/>
                <w:sz w:val="16"/>
                <w:szCs w:val="16"/>
              </w:rPr>
            </w:pPr>
            <w:ins w:id="20229" w:author="Στάθης Καπ" w:date="2023-03-03T06:20:00Z">
              <w:r>
                <w:rPr>
                  <w:rFonts w:ascii="Calibri" w:hAnsi="Calibri" w:cs="Calibri"/>
                  <w:color w:val="000000"/>
                  <w:sz w:val="16"/>
                  <w:szCs w:val="16"/>
                </w:rPr>
                <w:t>1.321</w:t>
              </w:r>
            </w:ins>
          </w:p>
        </w:tc>
        <w:tc>
          <w:tcPr>
            <w:tcW w:w="669" w:type="dxa"/>
            <w:vAlign w:val="center"/>
            <w:tcPrChange w:id="20230" w:author="Στάθης Καπ" w:date="2023-03-03T06:26:00Z">
              <w:tcPr>
                <w:tcW w:w="669" w:type="dxa"/>
                <w:vAlign w:val="center"/>
              </w:tcPr>
            </w:tcPrChange>
          </w:tcPr>
          <w:p w14:paraId="669E0252" w14:textId="31BEE959" w:rsidR="00C87CFE" w:rsidRPr="00CD1347" w:rsidRDefault="00C87CFE" w:rsidP="00C87CFE">
            <w:pPr>
              <w:jc w:val="center"/>
              <w:rPr>
                <w:ins w:id="20231" w:author="Στάθης Καπ" w:date="2023-03-03T03:57:00Z"/>
                <w:rFonts w:cstheme="minorHAnsi"/>
                <w:sz w:val="16"/>
                <w:szCs w:val="16"/>
              </w:rPr>
            </w:pPr>
            <w:ins w:id="20232" w:author="Στάθης Καπ" w:date="2023-03-03T06:20:00Z">
              <w:r>
                <w:rPr>
                  <w:rFonts w:ascii="Calibri" w:hAnsi="Calibri" w:cstheme="minorHAnsi"/>
                  <w:color w:val="000000"/>
                  <w:sz w:val="16"/>
                  <w:szCs w:val="16"/>
                </w:rPr>
                <w:t>5.03</w:t>
              </w:r>
            </w:ins>
          </w:p>
        </w:tc>
        <w:tc>
          <w:tcPr>
            <w:tcW w:w="543" w:type="dxa"/>
            <w:vAlign w:val="center"/>
            <w:tcPrChange w:id="20233" w:author="Στάθης Καπ" w:date="2023-03-03T06:26:00Z">
              <w:tcPr>
                <w:tcW w:w="543" w:type="dxa"/>
                <w:vAlign w:val="bottom"/>
              </w:tcPr>
            </w:tcPrChange>
          </w:tcPr>
          <w:p w14:paraId="56CBE74B" w14:textId="2B706F63" w:rsidR="00C87CFE" w:rsidRPr="00CD1347" w:rsidRDefault="00C87CFE" w:rsidP="00C87CFE">
            <w:pPr>
              <w:jc w:val="center"/>
              <w:rPr>
                <w:ins w:id="20234" w:author="Στάθης Καπ" w:date="2023-03-03T03:57:00Z"/>
                <w:rFonts w:ascii="Calibri" w:hAnsi="Calibri" w:cs="Calibri"/>
                <w:color w:val="000000"/>
                <w:sz w:val="16"/>
                <w:szCs w:val="16"/>
              </w:rPr>
            </w:pPr>
            <w:ins w:id="20235" w:author="Στάθης Καπ" w:date="2023-03-03T06:20:00Z">
              <w:r>
                <w:rPr>
                  <w:rFonts w:ascii="Calibri" w:hAnsi="Calibri" w:cs="Calibri"/>
                  <w:color w:val="000000"/>
                  <w:sz w:val="16"/>
                  <w:szCs w:val="16"/>
                </w:rPr>
                <w:t>1383</w:t>
              </w:r>
            </w:ins>
          </w:p>
        </w:tc>
        <w:tc>
          <w:tcPr>
            <w:tcW w:w="621" w:type="dxa"/>
            <w:vAlign w:val="center"/>
            <w:tcPrChange w:id="20236" w:author="Στάθης Καπ" w:date="2023-03-03T06:26:00Z">
              <w:tcPr>
                <w:tcW w:w="621" w:type="dxa"/>
                <w:vAlign w:val="bottom"/>
              </w:tcPr>
            </w:tcPrChange>
          </w:tcPr>
          <w:p w14:paraId="67750A7A" w14:textId="7B88CBDF" w:rsidR="00C87CFE" w:rsidRPr="00CD1347" w:rsidRDefault="00C87CFE" w:rsidP="00C87CFE">
            <w:pPr>
              <w:jc w:val="center"/>
              <w:rPr>
                <w:ins w:id="20237" w:author="Στάθης Καπ" w:date="2023-03-03T03:57:00Z"/>
                <w:rFonts w:ascii="Calibri" w:hAnsi="Calibri" w:cs="Calibri"/>
                <w:color w:val="000000"/>
                <w:sz w:val="16"/>
                <w:szCs w:val="16"/>
              </w:rPr>
            </w:pPr>
            <w:ins w:id="20238" w:author="Στάθης Καπ" w:date="2023-03-03T06:20:00Z">
              <w:r>
                <w:rPr>
                  <w:rFonts w:ascii="Calibri" w:hAnsi="Calibri" w:cs="Calibri"/>
                  <w:color w:val="000000"/>
                  <w:sz w:val="16"/>
                  <w:szCs w:val="16"/>
                </w:rPr>
                <w:t>0.287</w:t>
              </w:r>
            </w:ins>
          </w:p>
        </w:tc>
        <w:tc>
          <w:tcPr>
            <w:tcW w:w="669" w:type="dxa"/>
            <w:vAlign w:val="center"/>
            <w:tcPrChange w:id="20239" w:author="Στάθης Καπ" w:date="2023-03-03T06:26:00Z">
              <w:tcPr>
                <w:tcW w:w="669" w:type="dxa"/>
                <w:vAlign w:val="center"/>
              </w:tcPr>
            </w:tcPrChange>
          </w:tcPr>
          <w:p w14:paraId="101FC92F" w14:textId="4A021ED3" w:rsidR="00C87CFE" w:rsidRPr="00CD1347" w:rsidRDefault="00C87CFE" w:rsidP="00C87CFE">
            <w:pPr>
              <w:jc w:val="center"/>
              <w:rPr>
                <w:ins w:id="20240" w:author="Στάθης Καπ" w:date="2023-03-03T03:57:00Z"/>
                <w:rFonts w:cstheme="minorHAnsi"/>
                <w:sz w:val="16"/>
                <w:szCs w:val="16"/>
              </w:rPr>
            </w:pPr>
            <w:ins w:id="20241" w:author="Στάθης Καπ" w:date="2023-03-03T06:20:00Z">
              <w:r>
                <w:rPr>
                  <w:rFonts w:ascii="Calibri" w:hAnsi="Calibri" w:cstheme="minorHAnsi"/>
                  <w:color w:val="000000"/>
                  <w:sz w:val="16"/>
                  <w:szCs w:val="16"/>
                </w:rPr>
                <w:t>3.69</w:t>
              </w:r>
            </w:ins>
          </w:p>
        </w:tc>
        <w:tc>
          <w:tcPr>
            <w:tcW w:w="508" w:type="dxa"/>
            <w:vAlign w:val="center"/>
            <w:tcPrChange w:id="20242" w:author="Στάθης Καπ" w:date="2023-03-03T06:26:00Z">
              <w:tcPr>
                <w:tcW w:w="508" w:type="dxa"/>
                <w:vAlign w:val="bottom"/>
              </w:tcPr>
            </w:tcPrChange>
          </w:tcPr>
          <w:p w14:paraId="2E75C1E7" w14:textId="22EF4D8D" w:rsidR="00C87CFE" w:rsidRPr="00CD1347" w:rsidRDefault="00C87CFE" w:rsidP="00C87CFE">
            <w:pPr>
              <w:jc w:val="center"/>
              <w:rPr>
                <w:ins w:id="20243" w:author="Στάθης Καπ" w:date="2023-03-03T03:57:00Z"/>
                <w:rFonts w:ascii="Calibri" w:hAnsi="Calibri" w:cs="Calibri"/>
                <w:color w:val="000000"/>
                <w:sz w:val="16"/>
                <w:szCs w:val="16"/>
              </w:rPr>
            </w:pPr>
            <w:ins w:id="20244" w:author="Στάθης Καπ" w:date="2023-03-03T06:20:00Z">
              <w:r>
                <w:rPr>
                  <w:rFonts w:ascii="Calibri" w:hAnsi="Calibri" w:cs="Calibri"/>
                  <w:color w:val="000000"/>
                  <w:sz w:val="16"/>
                  <w:szCs w:val="16"/>
                </w:rPr>
                <w:t>1372</w:t>
              </w:r>
            </w:ins>
          </w:p>
        </w:tc>
        <w:tc>
          <w:tcPr>
            <w:tcW w:w="541" w:type="dxa"/>
            <w:vAlign w:val="center"/>
            <w:tcPrChange w:id="20245" w:author="Στάθης Καπ" w:date="2023-03-03T06:26:00Z">
              <w:tcPr>
                <w:tcW w:w="541" w:type="dxa"/>
                <w:vAlign w:val="bottom"/>
              </w:tcPr>
            </w:tcPrChange>
          </w:tcPr>
          <w:p w14:paraId="769C8CBD" w14:textId="094156B8" w:rsidR="00C87CFE" w:rsidRPr="00CD1347" w:rsidRDefault="00C87CFE" w:rsidP="00C87CFE">
            <w:pPr>
              <w:jc w:val="center"/>
              <w:rPr>
                <w:ins w:id="20246" w:author="Στάθης Καπ" w:date="2023-03-03T03:57:00Z"/>
                <w:rFonts w:ascii="Calibri" w:hAnsi="Calibri" w:cs="Calibri"/>
                <w:color w:val="000000"/>
                <w:sz w:val="16"/>
                <w:szCs w:val="16"/>
              </w:rPr>
            </w:pPr>
            <w:ins w:id="20247" w:author="Στάθης Καπ" w:date="2023-03-03T06:20:00Z">
              <w:r>
                <w:rPr>
                  <w:rFonts w:ascii="Calibri" w:hAnsi="Calibri" w:cs="Calibri"/>
                  <w:color w:val="000000"/>
                  <w:sz w:val="16"/>
                  <w:szCs w:val="16"/>
                </w:rPr>
                <w:t>0.219</w:t>
              </w:r>
            </w:ins>
          </w:p>
        </w:tc>
        <w:tc>
          <w:tcPr>
            <w:tcW w:w="589" w:type="dxa"/>
            <w:vAlign w:val="center"/>
            <w:tcPrChange w:id="20248" w:author="Στάθης Καπ" w:date="2023-03-03T06:26:00Z">
              <w:tcPr>
                <w:tcW w:w="589" w:type="dxa"/>
                <w:vAlign w:val="center"/>
              </w:tcPr>
            </w:tcPrChange>
          </w:tcPr>
          <w:p w14:paraId="6ED015FC" w14:textId="2AA88B84" w:rsidR="00C87CFE" w:rsidRPr="00CD1347" w:rsidRDefault="00C87CFE" w:rsidP="00C87CFE">
            <w:pPr>
              <w:jc w:val="center"/>
              <w:rPr>
                <w:ins w:id="20249" w:author="Στάθης Καπ" w:date="2023-03-03T03:57:00Z"/>
                <w:rFonts w:cstheme="minorHAnsi"/>
                <w:sz w:val="16"/>
                <w:szCs w:val="16"/>
              </w:rPr>
            </w:pPr>
            <w:ins w:id="20250" w:author="Στάθης Καπ" w:date="2023-03-03T06:20:00Z">
              <w:r>
                <w:rPr>
                  <w:rFonts w:ascii="Calibri" w:hAnsi="Calibri" w:cstheme="minorHAnsi"/>
                  <w:color w:val="000000"/>
                  <w:sz w:val="16"/>
                  <w:szCs w:val="16"/>
                </w:rPr>
                <w:t>4.46</w:t>
              </w:r>
            </w:ins>
          </w:p>
        </w:tc>
        <w:tc>
          <w:tcPr>
            <w:tcW w:w="463" w:type="dxa"/>
            <w:vAlign w:val="center"/>
            <w:tcPrChange w:id="20251" w:author="Στάθης Καπ" w:date="2023-03-03T06:26:00Z">
              <w:tcPr>
                <w:tcW w:w="463" w:type="dxa"/>
                <w:vAlign w:val="bottom"/>
              </w:tcPr>
            </w:tcPrChange>
          </w:tcPr>
          <w:p w14:paraId="3FE850F8" w14:textId="6B6AB0C2" w:rsidR="00C87CFE" w:rsidRPr="00CD1347" w:rsidRDefault="00C87CFE" w:rsidP="00C87CFE">
            <w:pPr>
              <w:jc w:val="center"/>
              <w:rPr>
                <w:ins w:id="20252" w:author="Στάθης Καπ" w:date="2023-03-03T03:57:00Z"/>
                <w:rFonts w:ascii="Calibri" w:hAnsi="Calibri" w:cs="Calibri"/>
                <w:color w:val="000000"/>
                <w:sz w:val="16"/>
                <w:szCs w:val="16"/>
              </w:rPr>
            </w:pPr>
            <w:ins w:id="20253" w:author="Στάθης Καπ" w:date="2023-03-03T06:20:00Z">
              <w:r>
                <w:rPr>
                  <w:rFonts w:ascii="Calibri" w:hAnsi="Calibri" w:cs="Calibri"/>
                  <w:color w:val="000000"/>
                  <w:sz w:val="16"/>
                  <w:szCs w:val="16"/>
                </w:rPr>
                <w:t>1349</w:t>
              </w:r>
            </w:ins>
          </w:p>
        </w:tc>
        <w:tc>
          <w:tcPr>
            <w:tcW w:w="541" w:type="dxa"/>
            <w:vAlign w:val="center"/>
            <w:tcPrChange w:id="20254" w:author="Στάθης Καπ" w:date="2023-03-03T06:26:00Z">
              <w:tcPr>
                <w:tcW w:w="541" w:type="dxa"/>
                <w:vAlign w:val="bottom"/>
              </w:tcPr>
            </w:tcPrChange>
          </w:tcPr>
          <w:p w14:paraId="4E770DA3" w14:textId="20B61712" w:rsidR="00C87CFE" w:rsidRPr="00CD1347" w:rsidRDefault="00C87CFE" w:rsidP="00C87CFE">
            <w:pPr>
              <w:jc w:val="center"/>
              <w:rPr>
                <w:ins w:id="20255" w:author="Στάθης Καπ" w:date="2023-03-03T03:57:00Z"/>
                <w:rFonts w:ascii="Calibri" w:hAnsi="Calibri" w:cs="Calibri"/>
                <w:color w:val="000000"/>
                <w:sz w:val="16"/>
                <w:szCs w:val="16"/>
              </w:rPr>
            </w:pPr>
            <w:ins w:id="20256" w:author="Στάθης Καπ" w:date="2023-03-03T06:20:00Z">
              <w:r>
                <w:rPr>
                  <w:rFonts w:ascii="Calibri" w:hAnsi="Calibri" w:cs="Calibri"/>
                  <w:color w:val="000000"/>
                  <w:sz w:val="16"/>
                  <w:szCs w:val="16"/>
                </w:rPr>
                <w:t>0.4</w:t>
              </w:r>
            </w:ins>
          </w:p>
        </w:tc>
        <w:tc>
          <w:tcPr>
            <w:tcW w:w="589" w:type="dxa"/>
            <w:vAlign w:val="center"/>
            <w:tcPrChange w:id="20257" w:author="Στάθης Καπ" w:date="2023-03-03T06:26:00Z">
              <w:tcPr>
                <w:tcW w:w="589" w:type="dxa"/>
                <w:vAlign w:val="center"/>
              </w:tcPr>
            </w:tcPrChange>
          </w:tcPr>
          <w:p w14:paraId="4853145C" w14:textId="049FC404" w:rsidR="00C87CFE" w:rsidRPr="00CD1347" w:rsidRDefault="00C87CFE" w:rsidP="00C87CFE">
            <w:pPr>
              <w:jc w:val="center"/>
              <w:rPr>
                <w:ins w:id="20258" w:author="Στάθης Καπ" w:date="2023-03-03T03:57:00Z"/>
                <w:rFonts w:cstheme="minorHAnsi"/>
                <w:sz w:val="16"/>
                <w:szCs w:val="16"/>
              </w:rPr>
            </w:pPr>
            <w:ins w:id="20259"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202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61" w:author="Στάθης Καπ" w:date="2023-03-03T03:57:00Z"/>
        </w:trPr>
        <w:tc>
          <w:tcPr>
            <w:tcW w:w="515" w:type="dxa"/>
            <w:tcBorders>
              <w:top w:val="nil"/>
              <w:bottom w:val="nil"/>
              <w:right w:val="single" w:sz="4" w:space="0" w:color="auto"/>
            </w:tcBorders>
            <w:shd w:val="clear" w:color="auto" w:fill="E7E6E6" w:themeFill="background2"/>
            <w:vAlign w:val="bottom"/>
            <w:tcPrChange w:id="20262" w:author="Στάθης Καπ" w:date="2023-03-03T06:26:00Z">
              <w:tcPr>
                <w:tcW w:w="515" w:type="dxa"/>
                <w:vAlign w:val="bottom"/>
              </w:tcPr>
            </w:tcPrChange>
          </w:tcPr>
          <w:p w14:paraId="7306063C" w14:textId="46595647" w:rsidR="00C87CFE" w:rsidRPr="00CD1347" w:rsidRDefault="00C87CFE" w:rsidP="00C87CFE">
            <w:pPr>
              <w:jc w:val="center"/>
              <w:rPr>
                <w:ins w:id="20263" w:author="Στάθης Καπ" w:date="2023-03-03T03:57:00Z"/>
                <w:rFonts w:ascii="Calibri" w:hAnsi="Calibri" w:cs="Calibri"/>
                <w:color w:val="000000"/>
                <w:sz w:val="16"/>
                <w:szCs w:val="16"/>
              </w:rPr>
            </w:pPr>
            <w:ins w:id="20264" w:author="Στάθης Καπ" w:date="2023-03-03T04:06:00Z">
              <w:r w:rsidRPr="00CD1347">
                <w:rPr>
                  <w:rFonts w:ascii="Calibri" w:hAnsi="Calibri" w:cs="Calibri"/>
                  <w:color w:val="000000"/>
                  <w:sz w:val="16"/>
                  <w:szCs w:val="16"/>
                  <w:rPrChange w:id="20265"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0266" w:author="Στάθης Καπ" w:date="2023-03-03T06:26:00Z">
              <w:tcPr>
                <w:tcW w:w="560" w:type="dxa"/>
              </w:tcPr>
            </w:tcPrChange>
          </w:tcPr>
          <w:p w14:paraId="492A12D3" w14:textId="39BF98A4" w:rsidR="00C87CFE" w:rsidRPr="00CD1347" w:rsidRDefault="00C87CFE" w:rsidP="00C87CFE">
            <w:pPr>
              <w:jc w:val="center"/>
              <w:rPr>
                <w:ins w:id="20267" w:author="Στάθης Καπ" w:date="2023-03-03T03:57:00Z"/>
                <w:sz w:val="16"/>
                <w:szCs w:val="16"/>
              </w:rPr>
            </w:pPr>
            <w:ins w:id="20268" w:author="Στάθης Καπ" w:date="2023-03-03T06:20:00Z">
              <w:r>
                <w:rPr>
                  <w:rFonts w:ascii="Calibri" w:hAnsi="Calibri" w:cs="Calibri"/>
                  <w:color w:val="000000"/>
                  <w:sz w:val="16"/>
                  <w:szCs w:val="16"/>
                </w:rPr>
                <w:t>1632</w:t>
              </w:r>
            </w:ins>
          </w:p>
        </w:tc>
        <w:tc>
          <w:tcPr>
            <w:tcW w:w="855" w:type="dxa"/>
            <w:vAlign w:val="center"/>
            <w:tcPrChange w:id="20269" w:author="Στάθης Καπ" w:date="2023-03-03T06:26:00Z">
              <w:tcPr>
                <w:tcW w:w="855" w:type="dxa"/>
              </w:tcPr>
            </w:tcPrChange>
          </w:tcPr>
          <w:p w14:paraId="6E20F933" w14:textId="390B341C" w:rsidR="00C87CFE" w:rsidRPr="00CD1347" w:rsidRDefault="00C87CFE" w:rsidP="00C87CFE">
            <w:pPr>
              <w:jc w:val="center"/>
              <w:rPr>
                <w:ins w:id="20270" w:author="Στάθης Καπ" w:date="2023-03-03T03:57:00Z"/>
                <w:sz w:val="16"/>
                <w:szCs w:val="16"/>
              </w:rPr>
            </w:pPr>
            <w:ins w:id="20271" w:author="Στάθης Καπ" w:date="2023-03-03T06:20:00Z">
              <w:r>
                <w:rPr>
                  <w:rFonts w:ascii="Calibri" w:hAnsi="Calibri" w:cs="Calibri"/>
                  <w:color w:val="000000"/>
                  <w:sz w:val="16"/>
                  <w:szCs w:val="16"/>
                </w:rPr>
                <w:t>1573</w:t>
              </w:r>
            </w:ins>
          </w:p>
        </w:tc>
        <w:tc>
          <w:tcPr>
            <w:tcW w:w="544" w:type="dxa"/>
            <w:vAlign w:val="center"/>
            <w:tcPrChange w:id="20272" w:author="Στάθης Καπ" w:date="2023-03-03T06:26:00Z">
              <w:tcPr>
                <w:tcW w:w="544" w:type="dxa"/>
                <w:vAlign w:val="bottom"/>
              </w:tcPr>
            </w:tcPrChange>
          </w:tcPr>
          <w:p w14:paraId="0204FD7C" w14:textId="536192D2" w:rsidR="00C87CFE" w:rsidRPr="00CD1347" w:rsidRDefault="00C87CFE" w:rsidP="00C87CFE">
            <w:pPr>
              <w:jc w:val="center"/>
              <w:rPr>
                <w:ins w:id="20273" w:author="Στάθης Καπ" w:date="2023-03-03T03:57:00Z"/>
                <w:rFonts w:ascii="Calibri" w:hAnsi="Calibri" w:cs="Calibri"/>
                <w:color w:val="000000"/>
                <w:sz w:val="16"/>
                <w:szCs w:val="16"/>
              </w:rPr>
            </w:pPr>
            <w:ins w:id="20274" w:author="Στάθης Καπ" w:date="2023-03-03T06:20:00Z">
              <w:r>
                <w:rPr>
                  <w:rFonts w:ascii="Calibri" w:hAnsi="Calibri" w:cs="Calibri"/>
                  <w:color w:val="000000"/>
                  <w:sz w:val="16"/>
                  <w:szCs w:val="16"/>
                </w:rPr>
                <w:t>1502</w:t>
              </w:r>
            </w:ins>
          </w:p>
        </w:tc>
        <w:tc>
          <w:tcPr>
            <w:tcW w:w="621" w:type="dxa"/>
            <w:vAlign w:val="center"/>
            <w:tcPrChange w:id="20275" w:author="Στάθης Καπ" w:date="2023-03-03T06:26:00Z">
              <w:tcPr>
                <w:tcW w:w="621" w:type="dxa"/>
                <w:vAlign w:val="bottom"/>
              </w:tcPr>
            </w:tcPrChange>
          </w:tcPr>
          <w:p w14:paraId="147D3D84" w14:textId="7EEAD691" w:rsidR="00C87CFE" w:rsidRPr="00CD1347" w:rsidRDefault="00C87CFE" w:rsidP="00C87CFE">
            <w:pPr>
              <w:jc w:val="center"/>
              <w:rPr>
                <w:ins w:id="20276" w:author="Στάθης Καπ" w:date="2023-03-03T03:57:00Z"/>
                <w:rFonts w:ascii="Calibri" w:hAnsi="Calibri" w:cs="Calibri"/>
                <w:color w:val="000000"/>
                <w:sz w:val="16"/>
                <w:szCs w:val="16"/>
              </w:rPr>
            </w:pPr>
            <w:ins w:id="20277" w:author="Στάθης Καπ" w:date="2023-03-03T06:20:00Z">
              <w:r>
                <w:rPr>
                  <w:rFonts w:ascii="Calibri" w:hAnsi="Calibri" w:cs="Calibri"/>
                  <w:color w:val="000000"/>
                  <w:sz w:val="16"/>
                  <w:szCs w:val="16"/>
                </w:rPr>
                <w:t>0.512</w:t>
              </w:r>
            </w:ins>
          </w:p>
        </w:tc>
        <w:tc>
          <w:tcPr>
            <w:tcW w:w="669" w:type="dxa"/>
            <w:vAlign w:val="center"/>
            <w:tcPrChange w:id="20278" w:author="Στάθης Καπ" w:date="2023-03-03T06:26:00Z">
              <w:tcPr>
                <w:tcW w:w="669" w:type="dxa"/>
                <w:vAlign w:val="center"/>
              </w:tcPr>
            </w:tcPrChange>
          </w:tcPr>
          <w:p w14:paraId="23AD9EAA" w14:textId="12367E93" w:rsidR="00C87CFE" w:rsidRPr="00CD1347" w:rsidRDefault="00C87CFE" w:rsidP="00C87CFE">
            <w:pPr>
              <w:jc w:val="center"/>
              <w:rPr>
                <w:ins w:id="20279" w:author="Στάθης Καπ" w:date="2023-03-03T03:57:00Z"/>
                <w:rFonts w:cstheme="minorHAnsi"/>
                <w:sz w:val="16"/>
                <w:szCs w:val="16"/>
              </w:rPr>
            </w:pPr>
            <w:ins w:id="20280" w:author="Στάθης Καπ" w:date="2023-03-03T06:20:00Z">
              <w:r>
                <w:rPr>
                  <w:rFonts w:ascii="Calibri" w:hAnsi="Calibri" w:cstheme="minorHAnsi"/>
                  <w:color w:val="000000"/>
                  <w:sz w:val="16"/>
                  <w:szCs w:val="16"/>
                </w:rPr>
                <w:t>7.97</w:t>
              </w:r>
            </w:ins>
          </w:p>
        </w:tc>
        <w:tc>
          <w:tcPr>
            <w:tcW w:w="543" w:type="dxa"/>
            <w:vAlign w:val="center"/>
            <w:tcPrChange w:id="20281" w:author="Στάθης Καπ" w:date="2023-03-03T06:26:00Z">
              <w:tcPr>
                <w:tcW w:w="543" w:type="dxa"/>
                <w:vAlign w:val="bottom"/>
              </w:tcPr>
            </w:tcPrChange>
          </w:tcPr>
          <w:p w14:paraId="56ACA298" w14:textId="2BA0E219" w:rsidR="00C87CFE" w:rsidRPr="00CD1347" w:rsidRDefault="00C87CFE" w:rsidP="00C87CFE">
            <w:pPr>
              <w:jc w:val="center"/>
              <w:rPr>
                <w:ins w:id="20282" w:author="Στάθης Καπ" w:date="2023-03-03T03:57:00Z"/>
                <w:rFonts w:ascii="Calibri" w:hAnsi="Calibri" w:cs="Calibri"/>
                <w:color w:val="000000"/>
                <w:sz w:val="16"/>
                <w:szCs w:val="16"/>
              </w:rPr>
            </w:pPr>
            <w:ins w:id="20283" w:author="Στάθης Καπ" w:date="2023-03-03T06:20:00Z">
              <w:r>
                <w:rPr>
                  <w:rFonts w:ascii="Calibri" w:hAnsi="Calibri" w:cs="Calibri"/>
                  <w:color w:val="000000"/>
                  <w:sz w:val="16"/>
                  <w:szCs w:val="16"/>
                </w:rPr>
                <w:t>1471</w:t>
              </w:r>
            </w:ins>
          </w:p>
        </w:tc>
        <w:tc>
          <w:tcPr>
            <w:tcW w:w="621" w:type="dxa"/>
            <w:vAlign w:val="center"/>
            <w:tcPrChange w:id="20284" w:author="Στάθης Καπ" w:date="2023-03-03T06:26:00Z">
              <w:tcPr>
                <w:tcW w:w="621" w:type="dxa"/>
                <w:vAlign w:val="bottom"/>
              </w:tcPr>
            </w:tcPrChange>
          </w:tcPr>
          <w:p w14:paraId="37E67BF5" w14:textId="091BC5A4" w:rsidR="00C87CFE" w:rsidRPr="00CD1347" w:rsidRDefault="00C87CFE" w:rsidP="00C87CFE">
            <w:pPr>
              <w:jc w:val="center"/>
              <w:rPr>
                <w:ins w:id="20285" w:author="Στάθης Καπ" w:date="2023-03-03T03:57:00Z"/>
                <w:rFonts w:ascii="Calibri" w:hAnsi="Calibri" w:cs="Calibri"/>
                <w:color w:val="000000"/>
                <w:sz w:val="16"/>
                <w:szCs w:val="16"/>
              </w:rPr>
            </w:pPr>
            <w:ins w:id="20286" w:author="Στάθης Καπ" w:date="2023-03-03T06:20:00Z">
              <w:r>
                <w:rPr>
                  <w:rFonts w:ascii="Calibri" w:hAnsi="Calibri" w:cs="Calibri"/>
                  <w:color w:val="000000"/>
                  <w:sz w:val="16"/>
                  <w:szCs w:val="16"/>
                </w:rPr>
                <w:t>0.445</w:t>
              </w:r>
            </w:ins>
          </w:p>
        </w:tc>
        <w:tc>
          <w:tcPr>
            <w:tcW w:w="669" w:type="dxa"/>
            <w:vAlign w:val="center"/>
            <w:tcPrChange w:id="20287" w:author="Στάθης Καπ" w:date="2023-03-03T06:26:00Z">
              <w:tcPr>
                <w:tcW w:w="669" w:type="dxa"/>
                <w:vAlign w:val="center"/>
              </w:tcPr>
            </w:tcPrChange>
          </w:tcPr>
          <w:p w14:paraId="202E3E92" w14:textId="0979CD91" w:rsidR="00C87CFE" w:rsidRPr="00CD1347" w:rsidRDefault="00C87CFE" w:rsidP="00C87CFE">
            <w:pPr>
              <w:jc w:val="center"/>
              <w:rPr>
                <w:ins w:id="20288" w:author="Στάθης Καπ" w:date="2023-03-03T03:57:00Z"/>
                <w:rFonts w:cstheme="minorHAnsi"/>
                <w:sz w:val="16"/>
                <w:szCs w:val="16"/>
              </w:rPr>
            </w:pPr>
            <w:ins w:id="20289" w:author="Στάθης Καπ" w:date="2023-03-03T06:20:00Z">
              <w:r>
                <w:rPr>
                  <w:rFonts w:ascii="Calibri" w:hAnsi="Calibri" w:cstheme="minorHAnsi"/>
                  <w:color w:val="000000"/>
                  <w:sz w:val="16"/>
                  <w:szCs w:val="16"/>
                </w:rPr>
                <w:t>2.06</w:t>
              </w:r>
            </w:ins>
          </w:p>
        </w:tc>
        <w:tc>
          <w:tcPr>
            <w:tcW w:w="508" w:type="dxa"/>
            <w:vAlign w:val="center"/>
            <w:tcPrChange w:id="20290" w:author="Στάθης Καπ" w:date="2023-03-03T06:26:00Z">
              <w:tcPr>
                <w:tcW w:w="508" w:type="dxa"/>
                <w:vAlign w:val="bottom"/>
              </w:tcPr>
            </w:tcPrChange>
          </w:tcPr>
          <w:p w14:paraId="29233557" w14:textId="64F19D2C" w:rsidR="00C87CFE" w:rsidRPr="00CD1347" w:rsidRDefault="00C87CFE" w:rsidP="00C87CFE">
            <w:pPr>
              <w:jc w:val="center"/>
              <w:rPr>
                <w:ins w:id="20291" w:author="Στάθης Καπ" w:date="2023-03-03T03:57:00Z"/>
                <w:rFonts w:ascii="Calibri" w:hAnsi="Calibri" w:cs="Calibri"/>
                <w:color w:val="000000"/>
                <w:sz w:val="16"/>
                <w:szCs w:val="16"/>
              </w:rPr>
            </w:pPr>
            <w:ins w:id="20292" w:author="Στάθης Καπ" w:date="2023-03-03T06:20:00Z">
              <w:r>
                <w:rPr>
                  <w:rFonts w:ascii="Calibri" w:hAnsi="Calibri" w:cs="Calibri"/>
                  <w:color w:val="000000"/>
                  <w:sz w:val="16"/>
                  <w:szCs w:val="16"/>
                </w:rPr>
                <w:t>1454</w:t>
              </w:r>
            </w:ins>
          </w:p>
        </w:tc>
        <w:tc>
          <w:tcPr>
            <w:tcW w:w="541" w:type="dxa"/>
            <w:vAlign w:val="center"/>
            <w:tcPrChange w:id="20293" w:author="Στάθης Καπ" w:date="2023-03-03T06:26:00Z">
              <w:tcPr>
                <w:tcW w:w="541" w:type="dxa"/>
                <w:vAlign w:val="bottom"/>
              </w:tcPr>
            </w:tcPrChange>
          </w:tcPr>
          <w:p w14:paraId="46C21D54" w14:textId="1B858C78" w:rsidR="00C87CFE" w:rsidRPr="00CD1347" w:rsidRDefault="00C87CFE" w:rsidP="00C87CFE">
            <w:pPr>
              <w:jc w:val="center"/>
              <w:rPr>
                <w:ins w:id="20294" w:author="Στάθης Καπ" w:date="2023-03-03T03:57:00Z"/>
                <w:rFonts w:ascii="Calibri" w:hAnsi="Calibri" w:cs="Calibri"/>
                <w:color w:val="000000"/>
                <w:sz w:val="16"/>
                <w:szCs w:val="16"/>
              </w:rPr>
            </w:pPr>
            <w:ins w:id="20295" w:author="Στάθης Καπ" w:date="2023-03-03T06:20:00Z">
              <w:r>
                <w:rPr>
                  <w:rFonts w:ascii="Calibri" w:hAnsi="Calibri" w:cs="Calibri"/>
                  <w:color w:val="000000"/>
                  <w:sz w:val="16"/>
                  <w:szCs w:val="16"/>
                </w:rPr>
                <w:t>0.665</w:t>
              </w:r>
            </w:ins>
          </w:p>
        </w:tc>
        <w:tc>
          <w:tcPr>
            <w:tcW w:w="589" w:type="dxa"/>
            <w:vAlign w:val="center"/>
            <w:tcPrChange w:id="20296" w:author="Στάθης Καπ" w:date="2023-03-03T06:26:00Z">
              <w:tcPr>
                <w:tcW w:w="589" w:type="dxa"/>
                <w:vAlign w:val="center"/>
              </w:tcPr>
            </w:tcPrChange>
          </w:tcPr>
          <w:p w14:paraId="1FEBE760" w14:textId="6D6AAB10" w:rsidR="00C87CFE" w:rsidRPr="00CD1347" w:rsidRDefault="00C87CFE" w:rsidP="00C87CFE">
            <w:pPr>
              <w:jc w:val="center"/>
              <w:rPr>
                <w:ins w:id="20297" w:author="Στάθης Καπ" w:date="2023-03-03T03:57:00Z"/>
                <w:rFonts w:cstheme="minorHAnsi"/>
                <w:sz w:val="16"/>
                <w:szCs w:val="16"/>
              </w:rPr>
            </w:pPr>
            <w:ins w:id="20298" w:author="Στάθης Καπ" w:date="2023-03-03T06:20:00Z">
              <w:r>
                <w:rPr>
                  <w:rFonts w:ascii="Calibri" w:hAnsi="Calibri" w:cstheme="minorHAnsi"/>
                  <w:color w:val="000000"/>
                  <w:sz w:val="16"/>
                  <w:szCs w:val="16"/>
                </w:rPr>
                <w:t>3.2</w:t>
              </w:r>
            </w:ins>
          </w:p>
        </w:tc>
        <w:tc>
          <w:tcPr>
            <w:tcW w:w="463" w:type="dxa"/>
            <w:vAlign w:val="center"/>
            <w:tcPrChange w:id="20299" w:author="Στάθης Καπ" w:date="2023-03-03T06:26:00Z">
              <w:tcPr>
                <w:tcW w:w="463" w:type="dxa"/>
                <w:vAlign w:val="bottom"/>
              </w:tcPr>
            </w:tcPrChange>
          </w:tcPr>
          <w:p w14:paraId="381808C5" w14:textId="7308A764" w:rsidR="00C87CFE" w:rsidRPr="00CD1347" w:rsidRDefault="00C87CFE" w:rsidP="00C87CFE">
            <w:pPr>
              <w:jc w:val="center"/>
              <w:rPr>
                <w:ins w:id="20300" w:author="Στάθης Καπ" w:date="2023-03-03T03:57:00Z"/>
                <w:rFonts w:ascii="Calibri" w:hAnsi="Calibri" w:cs="Calibri"/>
                <w:color w:val="000000"/>
                <w:sz w:val="16"/>
                <w:szCs w:val="16"/>
              </w:rPr>
            </w:pPr>
            <w:ins w:id="20301" w:author="Στάθης Καπ" w:date="2023-03-03T06:20:00Z">
              <w:r>
                <w:rPr>
                  <w:rFonts w:ascii="Calibri" w:hAnsi="Calibri" w:cs="Calibri"/>
                  <w:color w:val="000000"/>
                  <w:sz w:val="16"/>
                  <w:szCs w:val="16"/>
                </w:rPr>
                <w:t>1439</w:t>
              </w:r>
            </w:ins>
          </w:p>
        </w:tc>
        <w:tc>
          <w:tcPr>
            <w:tcW w:w="541" w:type="dxa"/>
            <w:vAlign w:val="center"/>
            <w:tcPrChange w:id="20302" w:author="Στάθης Καπ" w:date="2023-03-03T06:26:00Z">
              <w:tcPr>
                <w:tcW w:w="541" w:type="dxa"/>
                <w:vAlign w:val="bottom"/>
              </w:tcPr>
            </w:tcPrChange>
          </w:tcPr>
          <w:p w14:paraId="0D153E91" w14:textId="6A11BAD8" w:rsidR="00C87CFE" w:rsidRPr="00CD1347" w:rsidRDefault="00C87CFE" w:rsidP="00C87CFE">
            <w:pPr>
              <w:jc w:val="center"/>
              <w:rPr>
                <w:ins w:id="20303" w:author="Στάθης Καπ" w:date="2023-03-03T03:57:00Z"/>
                <w:rFonts w:ascii="Calibri" w:hAnsi="Calibri" w:cs="Calibri"/>
                <w:color w:val="000000"/>
                <w:sz w:val="16"/>
                <w:szCs w:val="16"/>
              </w:rPr>
            </w:pPr>
            <w:ins w:id="20304" w:author="Στάθης Καπ" w:date="2023-03-03T06:20:00Z">
              <w:r>
                <w:rPr>
                  <w:rFonts w:ascii="Calibri" w:hAnsi="Calibri" w:cs="Calibri"/>
                  <w:color w:val="000000"/>
                  <w:sz w:val="16"/>
                  <w:szCs w:val="16"/>
                </w:rPr>
                <w:t>0.428</w:t>
              </w:r>
            </w:ins>
          </w:p>
        </w:tc>
        <w:tc>
          <w:tcPr>
            <w:tcW w:w="589" w:type="dxa"/>
            <w:vAlign w:val="center"/>
            <w:tcPrChange w:id="20305" w:author="Στάθης Καπ" w:date="2023-03-03T06:26:00Z">
              <w:tcPr>
                <w:tcW w:w="589" w:type="dxa"/>
                <w:vAlign w:val="center"/>
              </w:tcPr>
            </w:tcPrChange>
          </w:tcPr>
          <w:p w14:paraId="030E01B8" w14:textId="4539D5EC" w:rsidR="00C87CFE" w:rsidRPr="00CD1347" w:rsidRDefault="00C87CFE" w:rsidP="00C87CFE">
            <w:pPr>
              <w:jc w:val="center"/>
              <w:rPr>
                <w:ins w:id="20306" w:author="Στάθης Καπ" w:date="2023-03-03T03:57:00Z"/>
                <w:rFonts w:cstheme="minorHAnsi"/>
                <w:sz w:val="16"/>
                <w:szCs w:val="16"/>
              </w:rPr>
            </w:pPr>
            <w:ins w:id="20307"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203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09" w:author="Στάθης Καπ" w:date="2023-03-03T03:57:00Z"/>
        </w:trPr>
        <w:tc>
          <w:tcPr>
            <w:tcW w:w="515" w:type="dxa"/>
            <w:tcBorders>
              <w:top w:val="nil"/>
              <w:bottom w:val="nil"/>
              <w:right w:val="single" w:sz="4" w:space="0" w:color="auto"/>
            </w:tcBorders>
            <w:shd w:val="clear" w:color="auto" w:fill="E7E6E6" w:themeFill="background2"/>
            <w:vAlign w:val="bottom"/>
            <w:tcPrChange w:id="20310" w:author="Στάθης Καπ" w:date="2023-03-03T06:26:00Z">
              <w:tcPr>
                <w:tcW w:w="515" w:type="dxa"/>
                <w:vAlign w:val="bottom"/>
              </w:tcPr>
            </w:tcPrChange>
          </w:tcPr>
          <w:p w14:paraId="6CEBE8B4" w14:textId="273091C6" w:rsidR="00C87CFE" w:rsidRPr="00CD1347" w:rsidRDefault="00C87CFE" w:rsidP="00C87CFE">
            <w:pPr>
              <w:jc w:val="center"/>
              <w:rPr>
                <w:ins w:id="20311" w:author="Στάθης Καπ" w:date="2023-03-03T03:57:00Z"/>
                <w:rFonts w:ascii="Calibri" w:hAnsi="Calibri" w:cs="Calibri"/>
                <w:color w:val="000000"/>
                <w:sz w:val="16"/>
                <w:szCs w:val="16"/>
              </w:rPr>
            </w:pPr>
            <w:ins w:id="20312" w:author="Στάθης Καπ" w:date="2023-03-03T04:06:00Z">
              <w:r w:rsidRPr="00CD1347">
                <w:rPr>
                  <w:rFonts w:ascii="Calibri" w:hAnsi="Calibri" w:cs="Calibri"/>
                  <w:color w:val="000000"/>
                  <w:sz w:val="16"/>
                  <w:szCs w:val="16"/>
                  <w:rPrChange w:id="20313"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0314" w:author="Στάθης Καπ" w:date="2023-03-03T06:26:00Z">
              <w:tcPr>
                <w:tcW w:w="560" w:type="dxa"/>
              </w:tcPr>
            </w:tcPrChange>
          </w:tcPr>
          <w:p w14:paraId="314B4411" w14:textId="1B23D4F5" w:rsidR="00C87CFE" w:rsidRPr="00CD1347" w:rsidRDefault="00C87CFE" w:rsidP="00C87CFE">
            <w:pPr>
              <w:jc w:val="center"/>
              <w:rPr>
                <w:ins w:id="20315" w:author="Στάθης Καπ" w:date="2023-03-03T03:57:00Z"/>
                <w:sz w:val="16"/>
                <w:szCs w:val="16"/>
              </w:rPr>
            </w:pPr>
            <w:ins w:id="20316" w:author="Στάθης Καπ" w:date="2023-03-03T06:20:00Z">
              <w:r>
                <w:rPr>
                  <w:rFonts w:ascii="Calibri" w:hAnsi="Calibri" w:cs="Calibri"/>
                  <w:color w:val="000000"/>
                  <w:sz w:val="16"/>
                  <w:szCs w:val="16"/>
                </w:rPr>
                <w:t>1716</w:t>
              </w:r>
            </w:ins>
          </w:p>
        </w:tc>
        <w:tc>
          <w:tcPr>
            <w:tcW w:w="855" w:type="dxa"/>
            <w:vAlign w:val="center"/>
            <w:tcPrChange w:id="20317" w:author="Στάθης Καπ" w:date="2023-03-03T06:26:00Z">
              <w:tcPr>
                <w:tcW w:w="855" w:type="dxa"/>
              </w:tcPr>
            </w:tcPrChange>
          </w:tcPr>
          <w:p w14:paraId="2F7F11A0" w14:textId="41AAA863" w:rsidR="00C87CFE" w:rsidRPr="00CD1347" w:rsidRDefault="00C87CFE" w:rsidP="00C87CFE">
            <w:pPr>
              <w:jc w:val="center"/>
              <w:rPr>
                <w:ins w:id="20318" w:author="Στάθης Καπ" w:date="2023-03-03T03:57:00Z"/>
                <w:sz w:val="16"/>
                <w:szCs w:val="16"/>
              </w:rPr>
            </w:pPr>
            <w:ins w:id="20319" w:author="Στάθης Καπ" w:date="2023-03-03T06:20:00Z">
              <w:r>
                <w:rPr>
                  <w:rFonts w:ascii="Calibri" w:hAnsi="Calibri" w:cs="Calibri"/>
                  <w:color w:val="000000"/>
                  <w:sz w:val="16"/>
                  <w:szCs w:val="16"/>
                </w:rPr>
                <w:t>1656</w:t>
              </w:r>
            </w:ins>
          </w:p>
        </w:tc>
        <w:tc>
          <w:tcPr>
            <w:tcW w:w="544" w:type="dxa"/>
            <w:vAlign w:val="center"/>
            <w:tcPrChange w:id="20320" w:author="Στάθης Καπ" w:date="2023-03-03T06:26:00Z">
              <w:tcPr>
                <w:tcW w:w="544" w:type="dxa"/>
                <w:vAlign w:val="bottom"/>
              </w:tcPr>
            </w:tcPrChange>
          </w:tcPr>
          <w:p w14:paraId="38D3EB9C" w14:textId="777351E6" w:rsidR="00C87CFE" w:rsidRPr="00CD1347" w:rsidRDefault="00C87CFE" w:rsidP="00C87CFE">
            <w:pPr>
              <w:jc w:val="center"/>
              <w:rPr>
                <w:ins w:id="20321" w:author="Στάθης Καπ" w:date="2023-03-03T03:57:00Z"/>
                <w:rFonts w:ascii="Calibri" w:hAnsi="Calibri" w:cs="Calibri"/>
                <w:color w:val="000000"/>
                <w:sz w:val="16"/>
                <w:szCs w:val="16"/>
              </w:rPr>
            </w:pPr>
            <w:ins w:id="20322" w:author="Στάθης Καπ" w:date="2023-03-03T06:20:00Z">
              <w:r>
                <w:rPr>
                  <w:rFonts w:ascii="Calibri" w:hAnsi="Calibri" w:cs="Calibri"/>
                  <w:color w:val="000000"/>
                  <w:sz w:val="16"/>
                  <w:szCs w:val="16"/>
                </w:rPr>
                <w:t>1650</w:t>
              </w:r>
            </w:ins>
          </w:p>
        </w:tc>
        <w:tc>
          <w:tcPr>
            <w:tcW w:w="621" w:type="dxa"/>
            <w:vAlign w:val="center"/>
            <w:tcPrChange w:id="20323" w:author="Στάθης Καπ" w:date="2023-03-03T06:26:00Z">
              <w:tcPr>
                <w:tcW w:w="621" w:type="dxa"/>
                <w:vAlign w:val="bottom"/>
              </w:tcPr>
            </w:tcPrChange>
          </w:tcPr>
          <w:p w14:paraId="35029A43" w14:textId="60CBCAD8" w:rsidR="00C87CFE" w:rsidRPr="00CD1347" w:rsidRDefault="00C87CFE" w:rsidP="00C87CFE">
            <w:pPr>
              <w:jc w:val="center"/>
              <w:rPr>
                <w:ins w:id="20324" w:author="Στάθης Καπ" w:date="2023-03-03T03:57:00Z"/>
                <w:rFonts w:ascii="Calibri" w:hAnsi="Calibri" w:cs="Calibri"/>
                <w:color w:val="000000"/>
                <w:sz w:val="16"/>
                <w:szCs w:val="16"/>
              </w:rPr>
            </w:pPr>
            <w:ins w:id="20325" w:author="Στάθης Καπ" w:date="2023-03-03T06:20:00Z">
              <w:r>
                <w:rPr>
                  <w:rFonts w:ascii="Calibri" w:hAnsi="Calibri" w:cs="Calibri"/>
                  <w:color w:val="000000"/>
                  <w:sz w:val="16"/>
                  <w:szCs w:val="16"/>
                </w:rPr>
                <w:t>0.615</w:t>
              </w:r>
            </w:ins>
          </w:p>
        </w:tc>
        <w:tc>
          <w:tcPr>
            <w:tcW w:w="669" w:type="dxa"/>
            <w:vAlign w:val="center"/>
            <w:tcPrChange w:id="20326" w:author="Στάθης Καπ" w:date="2023-03-03T06:26:00Z">
              <w:tcPr>
                <w:tcW w:w="669" w:type="dxa"/>
                <w:vAlign w:val="center"/>
              </w:tcPr>
            </w:tcPrChange>
          </w:tcPr>
          <w:p w14:paraId="3FE4C6F8" w14:textId="0531B2D0" w:rsidR="00C87CFE" w:rsidRPr="00CD1347" w:rsidRDefault="00C87CFE" w:rsidP="00C87CFE">
            <w:pPr>
              <w:jc w:val="center"/>
              <w:rPr>
                <w:ins w:id="20327" w:author="Στάθης Καπ" w:date="2023-03-03T03:57:00Z"/>
                <w:rFonts w:cstheme="minorHAnsi"/>
                <w:sz w:val="16"/>
                <w:szCs w:val="16"/>
              </w:rPr>
            </w:pPr>
            <w:ins w:id="20328" w:author="Στάθης Καπ" w:date="2023-03-03T06:20:00Z">
              <w:r>
                <w:rPr>
                  <w:rFonts w:ascii="Calibri" w:hAnsi="Calibri" w:cstheme="minorHAnsi"/>
                  <w:color w:val="000000"/>
                  <w:sz w:val="16"/>
                  <w:szCs w:val="16"/>
                </w:rPr>
                <w:t>3.85</w:t>
              </w:r>
            </w:ins>
          </w:p>
        </w:tc>
        <w:tc>
          <w:tcPr>
            <w:tcW w:w="543" w:type="dxa"/>
            <w:vAlign w:val="center"/>
            <w:tcPrChange w:id="20329" w:author="Στάθης Καπ" w:date="2023-03-03T06:26:00Z">
              <w:tcPr>
                <w:tcW w:w="543" w:type="dxa"/>
                <w:vAlign w:val="bottom"/>
              </w:tcPr>
            </w:tcPrChange>
          </w:tcPr>
          <w:p w14:paraId="46B1EEA3" w14:textId="10954A27" w:rsidR="00C87CFE" w:rsidRPr="00CD1347" w:rsidRDefault="00C87CFE" w:rsidP="00C87CFE">
            <w:pPr>
              <w:jc w:val="center"/>
              <w:rPr>
                <w:ins w:id="20330" w:author="Στάθης Καπ" w:date="2023-03-03T03:57:00Z"/>
                <w:rFonts w:ascii="Calibri" w:hAnsi="Calibri" w:cs="Calibri"/>
                <w:color w:val="000000"/>
                <w:sz w:val="16"/>
                <w:szCs w:val="16"/>
              </w:rPr>
            </w:pPr>
            <w:ins w:id="20331" w:author="Στάθης Καπ" w:date="2023-03-03T06:20:00Z">
              <w:r>
                <w:rPr>
                  <w:rFonts w:ascii="Calibri" w:hAnsi="Calibri" w:cs="Calibri"/>
                  <w:color w:val="000000"/>
                  <w:sz w:val="16"/>
                  <w:szCs w:val="16"/>
                </w:rPr>
                <w:t>1621</w:t>
              </w:r>
            </w:ins>
          </w:p>
        </w:tc>
        <w:tc>
          <w:tcPr>
            <w:tcW w:w="621" w:type="dxa"/>
            <w:vAlign w:val="center"/>
            <w:tcPrChange w:id="20332" w:author="Στάθης Καπ" w:date="2023-03-03T06:26:00Z">
              <w:tcPr>
                <w:tcW w:w="621" w:type="dxa"/>
                <w:vAlign w:val="bottom"/>
              </w:tcPr>
            </w:tcPrChange>
          </w:tcPr>
          <w:p w14:paraId="331CB530" w14:textId="23BC2BDC" w:rsidR="00C87CFE" w:rsidRPr="00CD1347" w:rsidRDefault="00C87CFE" w:rsidP="00C87CFE">
            <w:pPr>
              <w:jc w:val="center"/>
              <w:rPr>
                <w:ins w:id="20333" w:author="Στάθης Καπ" w:date="2023-03-03T03:57:00Z"/>
                <w:rFonts w:ascii="Calibri" w:hAnsi="Calibri" w:cs="Calibri"/>
                <w:color w:val="000000"/>
                <w:sz w:val="16"/>
                <w:szCs w:val="16"/>
              </w:rPr>
            </w:pPr>
            <w:ins w:id="20334" w:author="Στάθης Καπ" w:date="2023-03-03T06:20:00Z">
              <w:r>
                <w:rPr>
                  <w:rFonts w:ascii="Calibri" w:hAnsi="Calibri" w:cs="Calibri"/>
                  <w:color w:val="000000"/>
                  <w:sz w:val="16"/>
                  <w:szCs w:val="16"/>
                </w:rPr>
                <w:t>0.535</w:t>
              </w:r>
            </w:ins>
          </w:p>
        </w:tc>
        <w:tc>
          <w:tcPr>
            <w:tcW w:w="669" w:type="dxa"/>
            <w:vAlign w:val="center"/>
            <w:tcPrChange w:id="20335" w:author="Στάθης Καπ" w:date="2023-03-03T06:26:00Z">
              <w:tcPr>
                <w:tcW w:w="669" w:type="dxa"/>
                <w:vAlign w:val="center"/>
              </w:tcPr>
            </w:tcPrChange>
          </w:tcPr>
          <w:p w14:paraId="6F5FC156" w14:textId="04EB4A8D" w:rsidR="00C87CFE" w:rsidRPr="00CD1347" w:rsidRDefault="00C87CFE" w:rsidP="00C87CFE">
            <w:pPr>
              <w:jc w:val="center"/>
              <w:rPr>
                <w:ins w:id="20336" w:author="Στάθης Καπ" w:date="2023-03-03T03:57:00Z"/>
                <w:rFonts w:cstheme="minorHAnsi"/>
                <w:sz w:val="16"/>
                <w:szCs w:val="16"/>
              </w:rPr>
            </w:pPr>
            <w:ins w:id="20337" w:author="Στάθης Καπ" w:date="2023-03-03T06:20:00Z">
              <w:r>
                <w:rPr>
                  <w:rFonts w:ascii="Calibri" w:hAnsi="Calibri" w:cstheme="minorHAnsi"/>
                  <w:color w:val="000000"/>
                  <w:sz w:val="16"/>
                  <w:szCs w:val="16"/>
                </w:rPr>
                <w:t>1.76</w:t>
              </w:r>
            </w:ins>
          </w:p>
        </w:tc>
        <w:tc>
          <w:tcPr>
            <w:tcW w:w="508" w:type="dxa"/>
            <w:vAlign w:val="center"/>
            <w:tcPrChange w:id="20338" w:author="Στάθης Καπ" w:date="2023-03-03T06:26:00Z">
              <w:tcPr>
                <w:tcW w:w="508" w:type="dxa"/>
                <w:vAlign w:val="bottom"/>
              </w:tcPr>
            </w:tcPrChange>
          </w:tcPr>
          <w:p w14:paraId="4788E459" w14:textId="452618BE" w:rsidR="00C87CFE" w:rsidRPr="00CD1347" w:rsidRDefault="00C87CFE" w:rsidP="00C87CFE">
            <w:pPr>
              <w:jc w:val="center"/>
              <w:rPr>
                <w:ins w:id="20339" w:author="Στάθης Καπ" w:date="2023-03-03T03:57:00Z"/>
                <w:rFonts w:ascii="Calibri" w:hAnsi="Calibri" w:cs="Calibri"/>
                <w:color w:val="000000"/>
                <w:sz w:val="16"/>
                <w:szCs w:val="16"/>
              </w:rPr>
            </w:pPr>
            <w:ins w:id="20340" w:author="Στάθης Καπ" w:date="2023-03-03T06:20:00Z">
              <w:r>
                <w:rPr>
                  <w:rFonts w:ascii="Calibri" w:hAnsi="Calibri" w:cs="Calibri"/>
                  <w:color w:val="000000"/>
                  <w:sz w:val="16"/>
                  <w:szCs w:val="16"/>
                </w:rPr>
                <w:t>1556</w:t>
              </w:r>
            </w:ins>
          </w:p>
        </w:tc>
        <w:tc>
          <w:tcPr>
            <w:tcW w:w="541" w:type="dxa"/>
            <w:vAlign w:val="center"/>
            <w:tcPrChange w:id="20341" w:author="Στάθης Καπ" w:date="2023-03-03T06:26:00Z">
              <w:tcPr>
                <w:tcW w:w="541" w:type="dxa"/>
                <w:vAlign w:val="bottom"/>
              </w:tcPr>
            </w:tcPrChange>
          </w:tcPr>
          <w:p w14:paraId="69ACF795" w14:textId="6C5CC4B5" w:rsidR="00C87CFE" w:rsidRPr="00CD1347" w:rsidRDefault="00C87CFE" w:rsidP="00C87CFE">
            <w:pPr>
              <w:jc w:val="center"/>
              <w:rPr>
                <w:ins w:id="20342" w:author="Στάθης Καπ" w:date="2023-03-03T03:57:00Z"/>
                <w:rFonts w:ascii="Calibri" w:hAnsi="Calibri" w:cs="Calibri"/>
                <w:color w:val="000000"/>
                <w:sz w:val="16"/>
                <w:szCs w:val="16"/>
              </w:rPr>
            </w:pPr>
            <w:ins w:id="20343" w:author="Στάθης Καπ" w:date="2023-03-03T06:20:00Z">
              <w:r>
                <w:rPr>
                  <w:rFonts w:ascii="Calibri" w:hAnsi="Calibri" w:cs="Calibri"/>
                  <w:color w:val="000000"/>
                  <w:sz w:val="16"/>
                  <w:szCs w:val="16"/>
                </w:rPr>
                <w:t>0.234</w:t>
              </w:r>
            </w:ins>
          </w:p>
        </w:tc>
        <w:tc>
          <w:tcPr>
            <w:tcW w:w="589" w:type="dxa"/>
            <w:vAlign w:val="center"/>
            <w:tcPrChange w:id="20344" w:author="Στάθης Καπ" w:date="2023-03-03T06:26:00Z">
              <w:tcPr>
                <w:tcW w:w="589" w:type="dxa"/>
                <w:vAlign w:val="center"/>
              </w:tcPr>
            </w:tcPrChange>
          </w:tcPr>
          <w:p w14:paraId="2BA2F362" w14:textId="3DF3433F" w:rsidR="00C87CFE" w:rsidRPr="00CD1347" w:rsidRDefault="00C87CFE" w:rsidP="00C87CFE">
            <w:pPr>
              <w:jc w:val="center"/>
              <w:rPr>
                <w:ins w:id="20345" w:author="Στάθης Καπ" w:date="2023-03-03T03:57:00Z"/>
                <w:rFonts w:cstheme="minorHAnsi"/>
                <w:sz w:val="16"/>
                <w:szCs w:val="16"/>
              </w:rPr>
            </w:pPr>
            <w:ins w:id="20346" w:author="Στάθης Καπ" w:date="2023-03-03T06:20:00Z">
              <w:r>
                <w:rPr>
                  <w:rFonts w:ascii="Calibri" w:hAnsi="Calibri" w:cstheme="minorHAnsi"/>
                  <w:color w:val="000000"/>
                  <w:sz w:val="16"/>
                  <w:szCs w:val="16"/>
                </w:rPr>
                <w:t>5.7</w:t>
              </w:r>
            </w:ins>
          </w:p>
        </w:tc>
        <w:tc>
          <w:tcPr>
            <w:tcW w:w="463" w:type="dxa"/>
            <w:vAlign w:val="center"/>
            <w:tcPrChange w:id="20347" w:author="Στάθης Καπ" w:date="2023-03-03T06:26:00Z">
              <w:tcPr>
                <w:tcW w:w="463" w:type="dxa"/>
                <w:vAlign w:val="bottom"/>
              </w:tcPr>
            </w:tcPrChange>
          </w:tcPr>
          <w:p w14:paraId="255FD1CB" w14:textId="7C521B9E" w:rsidR="00C87CFE" w:rsidRPr="00CD1347" w:rsidRDefault="00C87CFE" w:rsidP="00C87CFE">
            <w:pPr>
              <w:jc w:val="center"/>
              <w:rPr>
                <w:ins w:id="20348" w:author="Στάθης Καπ" w:date="2023-03-03T03:57:00Z"/>
                <w:rFonts w:ascii="Calibri" w:hAnsi="Calibri" w:cs="Calibri"/>
                <w:color w:val="000000"/>
                <w:sz w:val="16"/>
                <w:szCs w:val="16"/>
              </w:rPr>
            </w:pPr>
            <w:ins w:id="20349" w:author="Στάθης Καπ" w:date="2023-03-03T06:20:00Z">
              <w:r>
                <w:rPr>
                  <w:rFonts w:ascii="Calibri" w:hAnsi="Calibri" w:cs="Calibri"/>
                  <w:color w:val="000000"/>
                  <w:sz w:val="16"/>
                  <w:szCs w:val="16"/>
                </w:rPr>
                <w:t>1564</w:t>
              </w:r>
            </w:ins>
          </w:p>
        </w:tc>
        <w:tc>
          <w:tcPr>
            <w:tcW w:w="541" w:type="dxa"/>
            <w:vAlign w:val="center"/>
            <w:tcPrChange w:id="20350" w:author="Στάθης Καπ" w:date="2023-03-03T06:26:00Z">
              <w:tcPr>
                <w:tcW w:w="541" w:type="dxa"/>
                <w:vAlign w:val="bottom"/>
              </w:tcPr>
            </w:tcPrChange>
          </w:tcPr>
          <w:p w14:paraId="68000E65" w14:textId="45C7D182" w:rsidR="00C87CFE" w:rsidRPr="00CD1347" w:rsidRDefault="00C87CFE" w:rsidP="00C87CFE">
            <w:pPr>
              <w:jc w:val="center"/>
              <w:rPr>
                <w:ins w:id="20351" w:author="Στάθης Καπ" w:date="2023-03-03T03:57:00Z"/>
                <w:rFonts w:ascii="Calibri" w:hAnsi="Calibri" w:cs="Calibri"/>
                <w:color w:val="000000"/>
                <w:sz w:val="16"/>
                <w:szCs w:val="16"/>
              </w:rPr>
            </w:pPr>
            <w:ins w:id="20352" w:author="Στάθης Καπ" w:date="2023-03-03T06:20:00Z">
              <w:r>
                <w:rPr>
                  <w:rFonts w:ascii="Calibri" w:hAnsi="Calibri" w:cs="Calibri"/>
                  <w:color w:val="000000"/>
                  <w:sz w:val="16"/>
                  <w:szCs w:val="16"/>
                </w:rPr>
                <w:t>0.517</w:t>
              </w:r>
            </w:ins>
          </w:p>
        </w:tc>
        <w:tc>
          <w:tcPr>
            <w:tcW w:w="589" w:type="dxa"/>
            <w:vAlign w:val="center"/>
            <w:tcPrChange w:id="20353" w:author="Στάθης Καπ" w:date="2023-03-03T06:26:00Z">
              <w:tcPr>
                <w:tcW w:w="589" w:type="dxa"/>
                <w:vAlign w:val="center"/>
              </w:tcPr>
            </w:tcPrChange>
          </w:tcPr>
          <w:p w14:paraId="653514A0" w14:textId="1DBD32A2" w:rsidR="00C87CFE" w:rsidRPr="00CD1347" w:rsidRDefault="00C87CFE" w:rsidP="00C87CFE">
            <w:pPr>
              <w:jc w:val="center"/>
              <w:rPr>
                <w:ins w:id="20354" w:author="Στάθης Καπ" w:date="2023-03-03T03:57:00Z"/>
                <w:rFonts w:cstheme="minorHAnsi"/>
                <w:sz w:val="16"/>
                <w:szCs w:val="16"/>
              </w:rPr>
            </w:pPr>
            <w:ins w:id="20355"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203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57" w:author="Στάθης Καπ" w:date="2023-03-03T03:57:00Z"/>
        </w:trPr>
        <w:tc>
          <w:tcPr>
            <w:tcW w:w="515" w:type="dxa"/>
            <w:tcBorders>
              <w:top w:val="nil"/>
              <w:bottom w:val="nil"/>
              <w:right w:val="single" w:sz="4" w:space="0" w:color="auto"/>
            </w:tcBorders>
            <w:shd w:val="clear" w:color="auto" w:fill="E7E6E6" w:themeFill="background2"/>
            <w:vAlign w:val="bottom"/>
            <w:tcPrChange w:id="20358" w:author="Στάθης Καπ" w:date="2023-03-03T06:26:00Z">
              <w:tcPr>
                <w:tcW w:w="515" w:type="dxa"/>
                <w:vAlign w:val="bottom"/>
              </w:tcPr>
            </w:tcPrChange>
          </w:tcPr>
          <w:p w14:paraId="065A1699" w14:textId="5A2E4EE8" w:rsidR="00C87CFE" w:rsidRPr="00CD1347" w:rsidRDefault="00C87CFE" w:rsidP="00C87CFE">
            <w:pPr>
              <w:jc w:val="center"/>
              <w:rPr>
                <w:ins w:id="20359" w:author="Στάθης Καπ" w:date="2023-03-03T03:57:00Z"/>
                <w:rFonts w:ascii="Calibri" w:hAnsi="Calibri" w:cs="Calibri"/>
                <w:color w:val="000000"/>
                <w:sz w:val="16"/>
                <w:szCs w:val="16"/>
              </w:rPr>
            </w:pPr>
            <w:ins w:id="20360" w:author="Στάθης Καπ" w:date="2023-03-03T04:06:00Z">
              <w:r w:rsidRPr="00CD1347">
                <w:rPr>
                  <w:rFonts w:ascii="Calibri" w:hAnsi="Calibri" w:cs="Calibri"/>
                  <w:color w:val="000000"/>
                  <w:sz w:val="16"/>
                  <w:szCs w:val="16"/>
                  <w:rPrChange w:id="20361"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0362" w:author="Στάθης Καπ" w:date="2023-03-03T06:26:00Z">
              <w:tcPr>
                <w:tcW w:w="560" w:type="dxa"/>
              </w:tcPr>
            </w:tcPrChange>
          </w:tcPr>
          <w:p w14:paraId="49219DEF" w14:textId="4C39C3BF" w:rsidR="00C87CFE" w:rsidRPr="00CD1347" w:rsidRDefault="00C87CFE" w:rsidP="00C87CFE">
            <w:pPr>
              <w:jc w:val="center"/>
              <w:rPr>
                <w:ins w:id="20363" w:author="Στάθης Καπ" w:date="2023-03-03T03:57:00Z"/>
                <w:sz w:val="16"/>
                <w:szCs w:val="16"/>
              </w:rPr>
            </w:pPr>
            <w:ins w:id="20364" w:author="Στάθης Καπ" w:date="2023-03-03T06:20:00Z">
              <w:r>
                <w:rPr>
                  <w:rFonts w:ascii="Calibri" w:hAnsi="Calibri" w:cs="Calibri"/>
                  <w:color w:val="000000"/>
                  <w:sz w:val="16"/>
                  <w:szCs w:val="16"/>
                </w:rPr>
                <w:t>1458</w:t>
              </w:r>
            </w:ins>
          </w:p>
        </w:tc>
        <w:tc>
          <w:tcPr>
            <w:tcW w:w="855" w:type="dxa"/>
            <w:vAlign w:val="center"/>
            <w:tcPrChange w:id="20365" w:author="Στάθης Καπ" w:date="2023-03-03T06:26:00Z">
              <w:tcPr>
                <w:tcW w:w="855" w:type="dxa"/>
              </w:tcPr>
            </w:tcPrChange>
          </w:tcPr>
          <w:p w14:paraId="29B4B610" w14:textId="1AA1A770" w:rsidR="00C87CFE" w:rsidRPr="00CD1347" w:rsidRDefault="00C87CFE" w:rsidP="00C87CFE">
            <w:pPr>
              <w:jc w:val="center"/>
              <w:rPr>
                <w:ins w:id="20366" w:author="Στάθης Καπ" w:date="2023-03-03T03:57:00Z"/>
                <w:sz w:val="16"/>
                <w:szCs w:val="16"/>
              </w:rPr>
            </w:pPr>
            <w:ins w:id="20367" w:author="Στάθης Καπ" w:date="2023-03-03T06:20:00Z">
              <w:r>
                <w:rPr>
                  <w:rFonts w:ascii="Calibri" w:hAnsi="Calibri" w:cs="Calibri"/>
                  <w:color w:val="000000"/>
                  <w:sz w:val="16"/>
                  <w:szCs w:val="16"/>
                </w:rPr>
                <w:t>1381</w:t>
              </w:r>
            </w:ins>
          </w:p>
        </w:tc>
        <w:tc>
          <w:tcPr>
            <w:tcW w:w="544" w:type="dxa"/>
            <w:vAlign w:val="center"/>
            <w:tcPrChange w:id="20368" w:author="Στάθης Καπ" w:date="2023-03-03T06:26:00Z">
              <w:tcPr>
                <w:tcW w:w="544" w:type="dxa"/>
                <w:vAlign w:val="bottom"/>
              </w:tcPr>
            </w:tcPrChange>
          </w:tcPr>
          <w:p w14:paraId="14B94E4B" w14:textId="306AFC4B" w:rsidR="00C87CFE" w:rsidRPr="00CD1347" w:rsidRDefault="00C87CFE" w:rsidP="00C87CFE">
            <w:pPr>
              <w:jc w:val="center"/>
              <w:rPr>
                <w:ins w:id="20369" w:author="Στάθης Καπ" w:date="2023-03-03T03:57:00Z"/>
                <w:rFonts w:ascii="Calibri" w:hAnsi="Calibri" w:cs="Calibri"/>
                <w:color w:val="000000"/>
                <w:sz w:val="16"/>
                <w:szCs w:val="16"/>
              </w:rPr>
            </w:pPr>
            <w:ins w:id="20370" w:author="Στάθης Καπ" w:date="2023-03-03T06:20:00Z">
              <w:r>
                <w:rPr>
                  <w:rFonts w:ascii="Calibri" w:hAnsi="Calibri" w:cs="Calibri"/>
                  <w:color w:val="000000"/>
                  <w:sz w:val="16"/>
                  <w:szCs w:val="16"/>
                </w:rPr>
                <w:t>1362</w:t>
              </w:r>
            </w:ins>
          </w:p>
        </w:tc>
        <w:tc>
          <w:tcPr>
            <w:tcW w:w="621" w:type="dxa"/>
            <w:vAlign w:val="center"/>
            <w:tcPrChange w:id="20371" w:author="Στάθης Καπ" w:date="2023-03-03T06:26:00Z">
              <w:tcPr>
                <w:tcW w:w="621" w:type="dxa"/>
                <w:vAlign w:val="bottom"/>
              </w:tcPr>
            </w:tcPrChange>
          </w:tcPr>
          <w:p w14:paraId="23FD5BDB" w14:textId="065E01AC" w:rsidR="00C87CFE" w:rsidRPr="00CD1347" w:rsidRDefault="00C87CFE" w:rsidP="00C87CFE">
            <w:pPr>
              <w:jc w:val="center"/>
              <w:rPr>
                <w:ins w:id="20372" w:author="Στάθης Καπ" w:date="2023-03-03T03:57:00Z"/>
                <w:rFonts w:ascii="Calibri" w:hAnsi="Calibri" w:cs="Calibri"/>
                <w:color w:val="000000"/>
                <w:sz w:val="16"/>
                <w:szCs w:val="16"/>
              </w:rPr>
            </w:pPr>
            <w:ins w:id="20373" w:author="Στάθης Καπ" w:date="2023-03-03T06:20:00Z">
              <w:r>
                <w:rPr>
                  <w:rFonts w:ascii="Calibri" w:hAnsi="Calibri" w:cs="Calibri"/>
                  <w:color w:val="000000"/>
                  <w:sz w:val="16"/>
                  <w:szCs w:val="16"/>
                </w:rPr>
                <w:t>0.692</w:t>
              </w:r>
            </w:ins>
          </w:p>
        </w:tc>
        <w:tc>
          <w:tcPr>
            <w:tcW w:w="669" w:type="dxa"/>
            <w:vAlign w:val="center"/>
            <w:tcPrChange w:id="20374" w:author="Στάθης Καπ" w:date="2023-03-03T06:26:00Z">
              <w:tcPr>
                <w:tcW w:w="669" w:type="dxa"/>
                <w:vAlign w:val="center"/>
              </w:tcPr>
            </w:tcPrChange>
          </w:tcPr>
          <w:p w14:paraId="49B99469" w14:textId="5F72E532" w:rsidR="00C87CFE" w:rsidRPr="00CD1347" w:rsidRDefault="00C87CFE" w:rsidP="00C87CFE">
            <w:pPr>
              <w:jc w:val="center"/>
              <w:rPr>
                <w:ins w:id="20375" w:author="Στάθης Καπ" w:date="2023-03-03T03:57:00Z"/>
                <w:rFonts w:cstheme="minorHAnsi"/>
                <w:sz w:val="16"/>
                <w:szCs w:val="16"/>
              </w:rPr>
            </w:pPr>
            <w:ins w:id="20376" w:author="Στάθης Καπ" w:date="2023-03-03T06:20:00Z">
              <w:r>
                <w:rPr>
                  <w:rFonts w:ascii="Calibri" w:hAnsi="Calibri" w:cstheme="minorHAnsi"/>
                  <w:color w:val="000000"/>
                  <w:sz w:val="16"/>
                  <w:szCs w:val="16"/>
                </w:rPr>
                <w:t>6.58</w:t>
              </w:r>
            </w:ins>
          </w:p>
        </w:tc>
        <w:tc>
          <w:tcPr>
            <w:tcW w:w="543" w:type="dxa"/>
            <w:vAlign w:val="center"/>
            <w:tcPrChange w:id="20377" w:author="Στάθης Καπ" w:date="2023-03-03T06:26:00Z">
              <w:tcPr>
                <w:tcW w:w="543" w:type="dxa"/>
                <w:vAlign w:val="bottom"/>
              </w:tcPr>
            </w:tcPrChange>
          </w:tcPr>
          <w:p w14:paraId="6F7F4E4B" w14:textId="177F8940" w:rsidR="00C87CFE" w:rsidRPr="00CD1347" w:rsidRDefault="00C87CFE" w:rsidP="00C87CFE">
            <w:pPr>
              <w:jc w:val="center"/>
              <w:rPr>
                <w:ins w:id="20378" w:author="Στάθης Καπ" w:date="2023-03-03T03:57:00Z"/>
                <w:rFonts w:ascii="Calibri" w:hAnsi="Calibri" w:cs="Calibri"/>
                <w:color w:val="000000"/>
                <w:sz w:val="16"/>
                <w:szCs w:val="16"/>
              </w:rPr>
            </w:pPr>
            <w:ins w:id="20379" w:author="Στάθης Καπ" w:date="2023-03-03T06:20:00Z">
              <w:r>
                <w:rPr>
                  <w:rFonts w:ascii="Calibri" w:hAnsi="Calibri" w:cs="Calibri"/>
                  <w:color w:val="000000"/>
                  <w:sz w:val="16"/>
                  <w:szCs w:val="16"/>
                </w:rPr>
                <w:t>1373</w:t>
              </w:r>
            </w:ins>
          </w:p>
        </w:tc>
        <w:tc>
          <w:tcPr>
            <w:tcW w:w="621" w:type="dxa"/>
            <w:vAlign w:val="center"/>
            <w:tcPrChange w:id="20380" w:author="Στάθης Καπ" w:date="2023-03-03T06:26:00Z">
              <w:tcPr>
                <w:tcW w:w="621" w:type="dxa"/>
                <w:vAlign w:val="bottom"/>
              </w:tcPr>
            </w:tcPrChange>
          </w:tcPr>
          <w:p w14:paraId="01EB7E66" w14:textId="16B29FA5" w:rsidR="00C87CFE" w:rsidRPr="00CD1347" w:rsidRDefault="00C87CFE" w:rsidP="00C87CFE">
            <w:pPr>
              <w:jc w:val="center"/>
              <w:rPr>
                <w:ins w:id="20381" w:author="Στάθης Καπ" w:date="2023-03-03T03:57:00Z"/>
                <w:rFonts w:ascii="Calibri" w:hAnsi="Calibri" w:cs="Calibri"/>
                <w:color w:val="000000"/>
                <w:sz w:val="16"/>
                <w:szCs w:val="16"/>
              </w:rPr>
            </w:pPr>
            <w:ins w:id="20382" w:author="Στάθης Καπ" w:date="2023-03-03T06:20:00Z">
              <w:r>
                <w:rPr>
                  <w:rFonts w:ascii="Calibri" w:hAnsi="Calibri" w:cs="Calibri"/>
                  <w:color w:val="000000"/>
                  <w:sz w:val="16"/>
                  <w:szCs w:val="16"/>
                </w:rPr>
                <w:t>0.406</w:t>
              </w:r>
            </w:ins>
          </w:p>
        </w:tc>
        <w:tc>
          <w:tcPr>
            <w:tcW w:w="669" w:type="dxa"/>
            <w:vAlign w:val="center"/>
            <w:tcPrChange w:id="20383" w:author="Στάθης Καπ" w:date="2023-03-03T06:26:00Z">
              <w:tcPr>
                <w:tcW w:w="669" w:type="dxa"/>
                <w:vAlign w:val="center"/>
              </w:tcPr>
            </w:tcPrChange>
          </w:tcPr>
          <w:p w14:paraId="425CB8F1" w14:textId="5DA346F8" w:rsidR="00C87CFE" w:rsidRPr="00CD1347" w:rsidRDefault="00C87CFE" w:rsidP="00C87CFE">
            <w:pPr>
              <w:jc w:val="center"/>
              <w:rPr>
                <w:ins w:id="20384" w:author="Στάθης Καπ" w:date="2023-03-03T03:57:00Z"/>
                <w:rFonts w:cstheme="minorHAnsi"/>
                <w:sz w:val="16"/>
                <w:szCs w:val="16"/>
              </w:rPr>
            </w:pPr>
            <w:ins w:id="20385" w:author="Στάθης Καπ" w:date="2023-03-03T06:20:00Z">
              <w:r>
                <w:rPr>
                  <w:rFonts w:ascii="Calibri" w:hAnsi="Calibri" w:cstheme="minorHAnsi"/>
                  <w:color w:val="000000"/>
                  <w:sz w:val="16"/>
                  <w:szCs w:val="16"/>
                </w:rPr>
                <w:t>-0.81</w:t>
              </w:r>
            </w:ins>
          </w:p>
        </w:tc>
        <w:tc>
          <w:tcPr>
            <w:tcW w:w="508" w:type="dxa"/>
            <w:vAlign w:val="center"/>
            <w:tcPrChange w:id="20386" w:author="Στάθης Καπ" w:date="2023-03-03T06:26:00Z">
              <w:tcPr>
                <w:tcW w:w="508" w:type="dxa"/>
                <w:vAlign w:val="bottom"/>
              </w:tcPr>
            </w:tcPrChange>
          </w:tcPr>
          <w:p w14:paraId="7A2FBDA2" w14:textId="355410FA" w:rsidR="00C87CFE" w:rsidRPr="00CD1347" w:rsidRDefault="00C87CFE" w:rsidP="00C87CFE">
            <w:pPr>
              <w:jc w:val="center"/>
              <w:rPr>
                <w:ins w:id="20387" w:author="Στάθης Καπ" w:date="2023-03-03T03:57:00Z"/>
                <w:rFonts w:ascii="Calibri" w:hAnsi="Calibri" w:cs="Calibri"/>
                <w:color w:val="000000"/>
                <w:sz w:val="16"/>
                <w:szCs w:val="16"/>
              </w:rPr>
            </w:pPr>
            <w:ins w:id="20388" w:author="Στάθης Καπ" w:date="2023-03-03T06:20:00Z">
              <w:r>
                <w:rPr>
                  <w:rFonts w:ascii="Calibri" w:hAnsi="Calibri" w:cs="Calibri"/>
                  <w:color w:val="000000"/>
                  <w:sz w:val="16"/>
                  <w:szCs w:val="16"/>
                </w:rPr>
                <w:t>1348</w:t>
              </w:r>
            </w:ins>
          </w:p>
        </w:tc>
        <w:tc>
          <w:tcPr>
            <w:tcW w:w="541" w:type="dxa"/>
            <w:vAlign w:val="center"/>
            <w:tcPrChange w:id="20389" w:author="Στάθης Καπ" w:date="2023-03-03T06:26:00Z">
              <w:tcPr>
                <w:tcW w:w="541" w:type="dxa"/>
                <w:vAlign w:val="bottom"/>
              </w:tcPr>
            </w:tcPrChange>
          </w:tcPr>
          <w:p w14:paraId="148AD6A8" w14:textId="51071D1F" w:rsidR="00C87CFE" w:rsidRPr="00CD1347" w:rsidRDefault="00C87CFE" w:rsidP="00C87CFE">
            <w:pPr>
              <w:jc w:val="center"/>
              <w:rPr>
                <w:ins w:id="20390" w:author="Στάθης Καπ" w:date="2023-03-03T03:57:00Z"/>
                <w:rFonts w:ascii="Calibri" w:hAnsi="Calibri" w:cs="Calibri"/>
                <w:color w:val="000000"/>
                <w:sz w:val="16"/>
                <w:szCs w:val="16"/>
              </w:rPr>
            </w:pPr>
            <w:ins w:id="20391" w:author="Στάθης Καπ" w:date="2023-03-03T06:20:00Z">
              <w:r>
                <w:rPr>
                  <w:rFonts w:ascii="Calibri" w:hAnsi="Calibri" w:cs="Calibri"/>
                  <w:color w:val="000000"/>
                  <w:sz w:val="16"/>
                  <w:szCs w:val="16"/>
                </w:rPr>
                <w:t>0.305</w:t>
              </w:r>
            </w:ins>
          </w:p>
        </w:tc>
        <w:tc>
          <w:tcPr>
            <w:tcW w:w="589" w:type="dxa"/>
            <w:vAlign w:val="center"/>
            <w:tcPrChange w:id="20392" w:author="Στάθης Καπ" w:date="2023-03-03T06:26:00Z">
              <w:tcPr>
                <w:tcW w:w="589" w:type="dxa"/>
                <w:vAlign w:val="center"/>
              </w:tcPr>
            </w:tcPrChange>
          </w:tcPr>
          <w:p w14:paraId="2D59A69A" w14:textId="18F506E8" w:rsidR="00C87CFE" w:rsidRPr="00CD1347" w:rsidRDefault="00C87CFE" w:rsidP="00C87CFE">
            <w:pPr>
              <w:jc w:val="center"/>
              <w:rPr>
                <w:ins w:id="20393" w:author="Στάθης Καπ" w:date="2023-03-03T03:57:00Z"/>
                <w:rFonts w:cstheme="minorHAnsi"/>
                <w:sz w:val="16"/>
                <w:szCs w:val="16"/>
              </w:rPr>
            </w:pPr>
            <w:ins w:id="20394" w:author="Στάθης Καπ" w:date="2023-03-03T06:20:00Z">
              <w:r>
                <w:rPr>
                  <w:rFonts w:ascii="Calibri" w:hAnsi="Calibri" w:cstheme="minorHAnsi"/>
                  <w:color w:val="000000"/>
                  <w:sz w:val="16"/>
                  <w:szCs w:val="16"/>
                </w:rPr>
                <w:t>1.03</w:t>
              </w:r>
            </w:ins>
          </w:p>
        </w:tc>
        <w:tc>
          <w:tcPr>
            <w:tcW w:w="463" w:type="dxa"/>
            <w:vAlign w:val="center"/>
            <w:tcPrChange w:id="20395" w:author="Στάθης Καπ" w:date="2023-03-03T06:26:00Z">
              <w:tcPr>
                <w:tcW w:w="463" w:type="dxa"/>
                <w:vAlign w:val="bottom"/>
              </w:tcPr>
            </w:tcPrChange>
          </w:tcPr>
          <w:p w14:paraId="635924EE" w14:textId="7E327D09" w:rsidR="00C87CFE" w:rsidRPr="00CD1347" w:rsidRDefault="00C87CFE" w:rsidP="00C87CFE">
            <w:pPr>
              <w:jc w:val="center"/>
              <w:rPr>
                <w:ins w:id="20396" w:author="Στάθης Καπ" w:date="2023-03-03T03:57:00Z"/>
                <w:rFonts w:ascii="Calibri" w:hAnsi="Calibri" w:cs="Calibri"/>
                <w:color w:val="000000"/>
                <w:sz w:val="16"/>
                <w:szCs w:val="16"/>
              </w:rPr>
            </w:pPr>
            <w:ins w:id="20397" w:author="Στάθης Καπ" w:date="2023-03-03T06:20:00Z">
              <w:r>
                <w:rPr>
                  <w:rFonts w:ascii="Calibri" w:hAnsi="Calibri" w:cs="Calibri"/>
                  <w:color w:val="000000"/>
                  <w:sz w:val="16"/>
                  <w:szCs w:val="16"/>
                </w:rPr>
                <w:t>1283</w:t>
              </w:r>
            </w:ins>
          </w:p>
        </w:tc>
        <w:tc>
          <w:tcPr>
            <w:tcW w:w="541" w:type="dxa"/>
            <w:vAlign w:val="center"/>
            <w:tcPrChange w:id="20398" w:author="Στάθης Καπ" w:date="2023-03-03T06:26:00Z">
              <w:tcPr>
                <w:tcW w:w="541" w:type="dxa"/>
                <w:vAlign w:val="bottom"/>
              </w:tcPr>
            </w:tcPrChange>
          </w:tcPr>
          <w:p w14:paraId="6DEAA722" w14:textId="2CD4EC06" w:rsidR="00C87CFE" w:rsidRPr="00CD1347" w:rsidRDefault="00C87CFE" w:rsidP="00C87CFE">
            <w:pPr>
              <w:jc w:val="center"/>
              <w:rPr>
                <w:ins w:id="20399" w:author="Στάθης Καπ" w:date="2023-03-03T03:57:00Z"/>
                <w:rFonts w:ascii="Calibri" w:hAnsi="Calibri" w:cs="Calibri"/>
                <w:color w:val="000000"/>
                <w:sz w:val="16"/>
                <w:szCs w:val="16"/>
              </w:rPr>
            </w:pPr>
            <w:ins w:id="20400" w:author="Στάθης Καπ" w:date="2023-03-03T06:20:00Z">
              <w:r>
                <w:rPr>
                  <w:rFonts w:ascii="Calibri" w:hAnsi="Calibri" w:cs="Calibri"/>
                  <w:color w:val="000000"/>
                  <w:sz w:val="16"/>
                  <w:szCs w:val="16"/>
                </w:rPr>
                <w:t>0.333</w:t>
              </w:r>
            </w:ins>
          </w:p>
        </w:tc>
        <w:tc>
          <w:tcPr>
            <w:tcW w:w="589" w:type="dxa"/>
            <w:vAlign w:val="center"/>
            <w:tcPrChange w:id="20401" w:author="Στάθης Καπ" w:date="2023-03-03T06:26:00Z">
              <w:tcPr>
                <w:tcW w:w="589" w:type="dxa"/>
                <w:vAlign w:val="center"/>
              </w:tcPr>
            </w:tcPrChange>
          </w:tcPr>
          <w:p w14:paraId="5E1ABA09" w14:textId="7F6F5EA5" w:rsidR="00C87CFE" w:rsidRPr="00CD1347" w:rsidRDefault="00C87CFE" w:rsidP="00C87CFE">
            <w:pPr>
              <w:jc w:val="center"/>
              <w:rPr>
                <w:ins w:id="20402" w:author="Στάθης Καπ" w:date="2023-03-03T03:57:00Z"/>
                <w:rFonts w:cstheme="minorHAnsi"/>
                <w:sz w:val="16"/>
                <w:szCs w:val="16"/>
              </w:rPr>
            </w:pPr>
            <w:ins w:id="20403"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204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05" w:author="Στάθης Καπ" w:date="2023-03-03T03:57:00Z"/>
        </w:trPr>
        <w:tc>
          <w:tcPr>
            <w:tcW w:w="515" w:type="dxa"/>
            <w:tcBorders>
              <w:top w:val="nil"/>
              <w:bottom w:val="nil"/>
              <w:right w:val="single" w:sz="4" w:space="0" w:color="auto"/>
            </w:tcBorders>
            <w:shd w:val="clear" w:color="auto" w:fill="E7E6E6" w:themeFill="background2"/>
            <w:vAlign w:val="bottom"/>
            <w:tcPrChange w:id="20406" w:author="Στάθης Καπ" w:date="2023-03-03T06:26:00Z">
              <w:tcPr>
                <w:tcW w:w="515" w:type="dxa"/>
                <w:vAlign w:val="bottom"/>
              </w:tcPr>
            </w:tcPrChange>
          </w:tcPr>
          <w:p w14:paraId="733B6540" w14:textId="6EB64B5B" w:rsidR="00C87CFE" w:rsidRPr="00CD1347" w:rsidRDefault="00C87CFE" w:rsidP="00C87CFE">
            <w:pPr>
              <w:jc w:val="center"/>
              <w:rPr>
                <w:ins w:id="20407" w:author="Στάθης Καπ" w:date="2023-03-03T03:57:00Z"/>
                <w:rFonts w:ascii="Calibri" w:hAnsi="Calibri" w:cs="Calibri"/>
                <w:color w:val="000000"/>
                <w:sz w:val="16"/>
                <w:szCs w:val="16"/>
              </w:rPr>
            </w:pPr>
            <w:ins w:id="20408" w:author="Στάθης Καπ" w:date="2023-03-03T04:06:00Z">
              <w:r w:rsidRPr="00CD1347">
                <w:rPr>
                  <w:rFonts w:ascii="Calibri" w:hAnsi="Calibri" w:cs="Calibri"/>
                  <w:color w:val="000000"/>
                  <w:sz w:val="16"/>
                  <w:szCs w:val="16"/>
                  <w:rPrChange w:id="20409"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0410" w:author="Στάθης Καπ" w:date="2023-03-03T06:26:00Z">
              <w:tcPr>
                <w:tcW w:w="560" w:type="dxa"/>
              </w:tcPr>
            </w:tcPrChange>
          </w:tcPr>
          <w:p w14:paraId="48A8339F" w14:textId="77D578CE" w:rsidR="00C87CFE" w:rsidRPr="00CD1347" w:rsidRDefault="00C87CFE" w:rsidP="00C87CFE">
            <w:pPr>
              <w:jc w:val="center"/>
              <w:rPr>
                <w:ins w:id="20411" w:author="Στάθης Καπ" w:date="2023-03-03T03:57:00Z"/>
                <w:sz w:val="16"/>
                <w:szCs w:val="16"/>
              </w:rPr>
            </w:pPr>
            <w:ins w:id="20412" w:author="Στάθης Καπ" w:date="2023-03-03T06:20:00Z">
              <w:r>
                <w:rPr>
                  <w:rFonts w:ascii="Calibri" w:hAnsi="Calibri" w:cs="Calibri"/>
                  <w:color w:val="000000"/>
                  <w:sz w:val="16"/>
                  <w:szCs w:val="16"/>
                </w:rPr>
                <w:t>1552</w:t>
              </w:r>
            </w:ins>
          </w:p>
        </w:tc>
        <w:tc>
          <w:tcPr>
            <w:tcW w:w="855" w:type="dxa"/>
            <w:vAlign w:val="center"/>
            <w:tcPrChange w:id="20413" w:author="Στάθης Καπ" w:date="2023-03-03T06:26:00Z">
              <w:tcPr>
                <w:tcW w:w="855" w:type="dxa"/>
              </w:tcPr>
            </w:tcPrChange>
          </w:tcPr>
          <w:p w14:paraId="77D13FD6" w14:textId="36A47CDD" w:rsidR="00C87CFE" w:rsidRPr="00CD1347" w:rsidRDefault="00C87CFE" w:rsidP="00C87CFE">
            <w:pPr>
              <w:jc w:val="center"/>
              <w:rPr>
                <w:ins w:id="20414" w:author="Στάθης Καπ" w:date="2023-03-03T03:57:00Z"/>
                <w:sz w:val="16"/>
                <w:szCs w:val="16"/>
              </w:rPr>
            </w:pPr>
            <w:ins w:id="20415" w:author="Στάθης Καπ" w:date="2023-03-03T06:20:00Z">
              <w:r>
                <w:rPr>
                  <w:rFonts w:ascii="Calibri" w:hAnsi="Calibri" w:cs="Calibri"/>
                  <w:color w:val="000000"/>
                  <w:sz w:val="16"/>
                  <w:szCs w:val="16"/>
                </w:rPr>
                <w:t>1495</w:t>
              </w:r>
            </w:ins>
          </w:p>
        </w:tc>
        <w:tc>
          <w:tcPr>
            <w:tcW w:w="544" w:type="dxa"/>
            <w:vAlign w:val="center"/>
            <w:tcPrChange w:id="20416" w:author="Στάθης Καπ" w:date="2023-03-03T06:26:00Z">
              <w:tcPr>
                <w:tcW w:w="544" w:type="dxa"/>
                <w:vAlign w:val="bottom"/>
              </w:tcPr>
            </w:tcPrChange>
          </w:tcPr>
          <w:p w14:paraId="318AF638" w14:textId="24216105" w:rsidR="00C87CFE" w:rsidRPr="00CD1347" w:rsidRDefault="00C87CFE" w:rsidP="00C87CFE">
            <w:pPr>
              <w:jc w:val="center"/>
              <w:rPr>
                <w:ins w:id="20417" w:author="Στάθης Καπ" w:date="2023-03-03T03:57:00Z"/>
                <w:rFonts w:ascii="Calibri" w:hAnsi="Calibri" w:cs="Calibri"/>
                <w:color w:val="000000"/>
                <w:sz w:val="16"/>
                <w:szCs w:val="16"/>
              </w:rPr>
            </w:pPr>
            <w:ins w:id="20418" w:author="Στάθης Καπ" w:date="2023-03-03T06:20:00Z">
              <w:r>
                <w:rPr>
                  <w:rFonts w:ascii="Calibri" w:hAnsi="Calibri" w:cs="Calibri"/>
                  <w:color w:val="000000"/>
                  <w:sz w:val="16"/>
                  <w:szCs w:val="16"/>
                </w:rPr>
                <w:t>1451</w:t>
              </w:r>
            </w:ins>
          </w:p>
        </w:tc>
        <w:tc>
          <w:tcPr>
            <w:tcW w:w="621" w:type="dxa"/>
            <w:vAlign w:val="center"/>
            <w:tcPrChange w:id="20419" w:author="Στάθης Καπ" w:date="2023-03-03T06:26:00Z">
              <w:tcPr>
                <w:tcW w:w="621" w:type="dxa"/>
                <w:vAlign w:val="bottom"/>
              </w:tcPr>
            </w:tcPrChange>
          </w:tcPr>
          <w:p w14:paraId="3B149763" w14:textId="5379B567" w:rsidR="00C87CFE" w:rsidRPr="00CD1347" w:rsidRDefault="00C87CFE" w:rsidP="00C87CFE">
            <w:pPr>
              <w:jc w:val="center"/>
              <w:rPr>
                <w:ins w:id="20420" w:author="Στάθης Καπ" w:date="2023-03-03T03:57:00Z"/>
                <w:rFonts w:ascii="Calibri" w:hAnsi="Calibri" w:cs="Calibri"/>
                <w:color w:val="000000"/>
                <w:sz w:val="16"/>
                <w:szCs w:val="16"/>
              </w:rPr>
            </w:pPr>
            <w:ins w:id="20421" w:author="Στάθης Καπ" w:date="2023-03-03T06:20:00Z">
              <w:r>
                <w:rPr>
                  <w:rFonts w:ascii="Calibri" w:hAnsi="Calibri" w:cs="Calibri"/>
                  <w:color w:val="000000"/>
                  <w:sz w:val="16"/>
                  <w:szCs w:val="16"/>
                </w:rPr>
                <w:t>0.972</w:t>
              </w:r>
            </w:ins>
          </w:p>
        </w:tc>
        <w:tc>
          <w:tcPr>
            <w:tcW w:w="669" w:type="dxa"/>
            <w:vAlign w:val="center"/>
            <w:tcPrChange w:id="20422" w:author="Στάθης Καπ" w:date="2023-03-03T06:26:00Z">
              <w:tcPr>
                <w:tcW w:w="669" w:type="dxa"/>
                <w:vAlign w:val="center"/>
              </w:tcPr>
            </w:tcPrChange>
          </w:tcPr>
          <w:p w14:paraId="20009106" w14:textId="7F311DA9" w:rsidR="00C87CFE" w:rsidRPr="00CD1347" w:rsidRDefault="00C87CFE" w:rsidP="00C87CFE">
            <w:pPr>
              <w:jc w:val="center"/>
              <w:rPr>
                <w:ins w:id="20423" w:author="Στάθης Καπ" w:date="2023-03-03T03:57:00Z"/>
                <w:rFonts w:cstheme="minorHAnsi"/>
                <w:sz w:val="16"/>
                <w:szCs w:val="16"/>
              </w:rPr>
            </w:pPr>
            <w:ins w:id="20424" w:author="Στάθης Καπ" w:date="2023-03-03T06:20:00Z">
              <w:r>
                <w:rPr>
                  <w:rFonts w:ascii="Calibri" w:hAnsi="Calibri" w:cstheme="minorHAnsi"/>
                  <w:color w:val="000000"/>
                  <w:sz w:val="16"/>
                  <w:szCs w:val="16"/>
                </w:rPr>
                <w:t>6.51</w:t>
              </w:r>
            </w:ins>
          </w:p>
        </w:tc>
        <w:tc>
          <w:tcPr>
            <w:tcW w:w="543" w:type="dxa"/>
            <w:vAlign w:val="center"/>
            <w:tcPrChange w:id="20425" w:author="Στάθης Καπ" w:date="2023-03-03T06:26:00Z">
              <w:tcPr>
                <w:tcW w:w="543" w:type="dxa"/>
                <w:vAlign w:val="bottom"/>
              </w:tcPr>
            </w:tcPrChange>
          </w:tcPr>
          <w:p w14:paraId="50C867C6" w14:textId="6A637673" w:rsidR="00C87CFE" w:rsidRPr="00CD1347" w:rsidRDefault="00C87CFE" w:rsidP="00C87CFE">
            <w:pPr>
              <w:jc w:val="center"/>
              <w:rPr>
                <w:ins w:id="20426" w:author="Στάθης Καπ" w:date="2023-03-03T03:57:00Z"/>
                <w:rFonts w:ascii="Calibri" w:hAnsi="Calibri" w:cs="Calibri"/>
                <w:color w:val="000000"/>
                <w:sz w:val="16"/>
                <w:szCs w:val="16"/>
              </w:rPr>
            </w:pPr>
            <w:ins w:id="20427" w:author="Στάθης Καπ" w:date="2023-03-03T06:20:00Z">
              <w:r>
                <w:rPr>
                  <w:rFonts w:ascii="Calibri" w:hAnsi="Calibri" w:cs="Calibri"/>
                  <w:color w:val="000000"/>
                  <w:sz w:val="16"/>
                  <w:szCs w:val="16"/>
                </w:rPr>
                <w:t>1427</w:t>
              </w:r>
            </w:ins>
          </w:p>
        </w:tc>
        <w:tc>
          <w:tcPr>
            <w:tcW w:w="621" w:type="dxa"/>
            <w:vAlign w:val="center"/>
            <w:tcPrChange w:id="20428" w:author="Στάθης Καπ" w:date="2023-03-03T06:26:00Z">
              <w:tcPr>
                <w:tcW w:w="621" w:type="dxa"/>
                <w:vAlign w:val="bottom"/>
              </w:tcPr>
            </w:tcPrChange>
          </w:tcPr>
          <w:p w14:paraId="3341F38B" w14:textId="6EBE8B0A" w:rsidR="00C87CFE" w:rsidRPr="00CD1347" w:rsidRDefault="00C87CFE" w:rsidP="00C87CFE">
            <w:pPr>
              <w:jc w:val="center"/>
              <w:rPr>
                <w:ins w:id="20429" w:author="Στάθης Καπ" w:date="2023-03-03T03:57:00Z"/>
                <w:rFonts w:ascii="Calibri" w:hAnsi="Calibri" w:cs="Calibri"/>
                <w:color w:val="000000"/>
                <w:sz w:val="16"/>
                <w:szCs w:val="16"/>
              </w:rPr>
            </w:pPr>
            <w:ins w:id="20430" w:author="Στάθης Καπ" w:date="2023-03-03T06:20:00Z">
              <w:r>
                <w:rPr>
                  <w:rFonts w:ascii="Calibri" w:hAnsi="Calibri" w:cs="Calibri"/>
                  <w:color w:val="000000"/>
                  <w:sz w:val="16"/>
                  <w:szCs w:val="16"/>
                </w:rPr>
                <w:t>0.297</w:t>
              </w:r>
            </w:ins>
          </w:p>
        </w:tc>
        <w:tc>
          <w:tcPr>
            <w:tcW w:w="669" w:type="dxa"/>
            <w:vAlign w:val="center"/>
            <w:tcPrChange w:id="20431" w:author="Στάθης Καπ" w:date="2023-03-03T06:26:00Z">
              <w:tcPr>
                <w:tcW w:w="669" w:type="dxa"/>
                <w:vAlign w:val="center"/>
              </w:tcPr>
            </w:tcPrChange>
          </w:tcPr>
          <w:p w14:paraId="0428E275" w14:textId="1EE8ED14" w:rsidR="00C87CFE" w:rsidRPr="00CD1347" w:rsidRDefault="00C87CFE" w:rsidP="00C87CFE">
            <w:pPr>
              <w:jc w:val="center"/>
              <w:rPr>
                <w:ins w:id="20432" w:author="Στάθης Καπ" w:date="2023-03-03T03:57:00Z"/>
                <w:rFonts w:cstheme="minorHAnsi"/>
                <w:sz w:val="16"/>
                <w:szCs w:val="16"/>
              </w:rPr>
            </w:pPr>
            <w:ins w:id="20433" w:author="Στάθης Καπ" w:date="2023-03-03T06:20:00Z">
              <w:r>
                <w:rPr>
                  <w:rFonts w:ascii="Calibri" w:hAnsi="Calibri" w:cstheme="minorHAnsi"/>
                  <w:color w:val="000000"/>
                  <w:sz w:val="16"/>
                  <w:szCs w:val="16"/>
                </w:rPr>
                <w:t>1.65</w:t>
              </w:r>
            </w:ins>
          </w:p>
        </w:tc>
        <w:tc>
          <w:tcPr>
            <w:tcW w:w="508" w:type="dxa"/>
            <w:vAlign w:val="center"/>
            <w:tcPrChange w:id="20434" w:author="Στάθης Καπ" w:date="2023-03-03T06:26:00Z">
              <w:tcPr>
                <w:tcW w:w="508" w:type="dxa"/>
                <w:vAlign w:val="bottom"/>
              </w:tcPr>
            </w:tcPrChange>
          </w:tcPr>
          <w:p w14:paraId="2F845681" w14:textId="5768588D" w:rsidR="00C87CFE" w:rsidRPr="00CD1347" w:rsidRDefault="00C87CFE" w:rsidP="00C87CFE">
            <w:pPr>
              <w:jc w:val="center"/>
              <w:rPr>
                <w:ins w:id="20435" w:author="Στάθης Καπ" w:date="2023-03-03T03:57:00Z"/>
                <w:rFonts w:ascii="Calibri" w:hAnsi="Calibri" w:cs="Calibri"/>
                <w:color w:val="000000"/>
                <w:sz w:val="16"/>
                <w:szCs w:val="16"/>
              </w:rPr>
            </w:pPr>
            <w:ins w:id="20436" w:author="Στάθης Καπ" w:date="2023-03-03T06:20:00Z">
              <w:r>
                <w:rPr>
                  <w:rFonts w:ascii="Calibri" w:hAnsi="Calibri" w:cs="Calibri"/>
                  <w:color w:val="000000"/>
                  <w:sz w:val="16"/>
                  <w:szCs w:val="16"/>
                </w:rPr>
                <w:t>1421</w:t>
              </w:r>
            </w:ins>
          </w:p>
        </w:tc>
        <w:tc>
          <w:tcPr>
            <w:tcW w:w="541" w:type="dxa"/>
            <w:vAlign w:val="center"/>
            <w:tcPrChange w:id="20437" w:author="Στάθης Καπ" w:date="2023-03-03T06:26:00Z">
              <w:tcPr>
                <w:tcW w:w="541" w:type="dxa"/>
                <w:vAlign w:val="bottom"/>
              </w:tcPr>
            </w:tcPrChange>
          </w:tcPr>
          <w:p w14:paraId="02F76EF4" w14:textId="5485B35D" w:rsidR="00C87CFE" w:rsidRPr="00CD1347" w:rsidRDefault="00C87CFE" w:rsidP="00C87CFE">
            <w:pPr>
              <w:jc w:val="center"/>
              <w:rPr>
                <w:ins w:id="20438" w:author="Στάθης Καπ" w:date="2023-03-03T03:57:00Z"/>
                <w:rFonts w:ascii="Calibri" w:hAnsi="Calibri" w:cs="Calibri"/>
                <w:color w:val="000000"/>
                <w:sz w:val="16"/>
                <w:szCs w:val="16"/>
              </w:rPr>
            </w:pPr>
            <w:ins w:id="20439" w:author="Στάθης Καπ" w:date="2023-03-03T06:20:00Z">
              <w:r>
                <w:rPr>
                  <w:rFonts w:ascii="Calibri" w:hAnsi="Calibri" w:cs="Calibri"/>
                  <w:color w:val="000000"/>
                  <w:sz w:val="16"/>
                  <w:szCs w:val="16"/>
                </w:rPr>
                <w:t>0.388</w:t>
              </w:r>
            </w:ins>
          </w:p>
        </w:tc>
        <w:tc>
          <w:tcPr>
            <w:tcW w:w="589" w:type="dxa"/>
            <w:vAlign w:val="center"/>
            <w:tcPrChange w:id="20440" w:author="Στάθης Καπ" w:date="2023-03-03T06:26:00Z">
              <w:tcPr>
                <w:tcW w:w="589" w:type="dxa"/>
                <w:vAlign w:val="center"/>
              </w:tcPr>
            </w:tcPrChange>
          </w:tcPr>
          <w:p w14:paraId="6968432E" w14:textId="283EC709" w:rsidR="00C87CFE" w:rsidRPr="00CD1347" w:rsidRDefault="00C87CFE" w:rsidP="00C87CFE">
            <w:pPr>
              <w:jc w:val="center"/>
              <w:rPr>
                <w:ins w:id="20441" w:author="Στάθης Καπ" w:date="2023-03-03T03:57:00Z"/>
                <w:rFonts w:cstheme="minorHAnsi"/>
                <w:sz w:val="16"/>
                <w:szCs w:val="16"/>
              </w:rPr>
            </w:pPr>
            <w:ins w:id="20442" w:author="Στάθης Καπ" w:date="2023-03-03T06:20:00Z">
              <w:r>
                <w:rPr>
                  <w:rFonts w:ascii="Calibri" w:hAnsi="Calibri" w:cstheme="minorHAnsi"/>
                  <w:color w:val="000000"/>
                  <w:sz w:val="16"/>
                  <w:szCs w:val="16"/>
                </w:rPr>
                <w:t>2.07</w:t>
              </w:r>
            </w:ins>
          </w:p>
        </w:tc>
        <w:tc>
          <w:tcPr>
            <w:tcW w:w="463" w:type="dxa"/>
            <w:vAlign w:val="center"/>
            <w:tcPrChange w:id="20443" w:author="Στάθης Καπ" w:date="2023-03-03T06:26:00Z">
              <w:tcPr>
                <w:tcW w:w="463" w:type="dxa"/>
                <w:vAlign w:val="bottom"/>
              </w:tcPr>
            </w:tcPrChange>
          </w:tcPr>
          <w:p w14:paraId="5FE632EC" w14:textId="7357887E" w:rsidR="00C87CFE" w:rsidRPr="00CD1347" w:rsidRDefault="00C87CFE" w:rsidP="00C87CFE">
            <w:pPr>
              <w:jc w:val="center"/>
              <w:rPr>
                <w:ins w:id="20444" w:author="Στάθης Καπ" w:date="2023-03-03T03:57:00Z"/>
                <w:rFonts w:ascii="Calibri" w:hAnsi="Calibri" w:cs="Calibri"/>
                <w:color w:val="000000"/>
                <w:sz w:val="16"/>
                <w:szCs w:val="16"/>
              </w:rPr>
            </w:pPr>
            <w:ins w:id="20445" w:author="Στάθης Καπ" w:date="2023-03-03T06:20:00Z">
              <w:r>
                <w:rPr>
                  <w:rFonts w:ascii="Calibri" w:hAnsi="Calibri" w:cs="Calibri"/>
                  <w:color w:val="000000"/>
                  <w:sz w:val="16"/>
                  <w:szCs w:val="16"/>
                </w:rPr>
                <w:t>1343</w:t>
              </w:r>
            </w:ins>
          </w:p>
        </w:tc>
        <w:tc>
          <w:tcPr>
            <w:tcW w:w="541" w:type="dxa"/>
            <w:vAlign w:val="center"/>
            <w:tcPrChange w:id="20446" w:author="Στάθης Καπ" w:date="2023-03-03T06:26:00Z">
              <w:tcPr>
                <w:tcW w:w="541" w:type="dxa"/>
                <w:vAlign w:val="bottom"/>
              </w:tcPr>
            </w:tcPrChange>
          </w:tcPr>
          <w:p w14:paraId="1D3C7834" w14:textId="55215217" w:rsidR="00C87CFE" w:rsidRPr="00CD1347" w:rsidRDefault="00C87CFE" w:rsidP="00C87CFE">
            <w:pPr>
              <w:jc w:val="center"/>
              <w:rPr>
                <w:ins w:id="20447" w:author="Στάθης Καπ" w:date="2023-03-03T03:57:00Z"/>
                <w:rFonts w:ascii="Calibri" w:hAnsi="Calibri" w:cs="Calibri"/>
                <w:color w:val="000000"/>
                <w:sz w:val="16"/>
                <w:szCs w:val="16"/>
              </w:rPr>
            </w:pPr>
            <w:ins w:id="20448" w:author="Στάθης Καπ" w:date="2023-03-03T06:20:00Z">
              <w:r>
                <w:rPr>
                  <w:rFonts w:ascii="Calibri" w:hAnsi="Calibri" w:cs="Calibri"/>
                  <w:color w:val="000000"/>
                  <w:sz w:val="16"/>
                  <w:szCs w:val="16"/>
                </w:rPr>
                <w:t>0.229</w:t>
              </w:r>
            </w:ins>
          </w:p>
        </w:tc>
        <w:tc>
          <w:tcPr>
            <w:tcW w:w="589" w:type="dxa"/>
            <w:vAlign w:val="center"/>
            <w:tcPrChange w:id="20449" w:author="Στάθης Καπ" w:date="2023-03-03T06:26:00Z">
              <w:tcPr>
                <w:tcW w:w="589" w:type="dxa"/>
                <w:vAlign w:val="center"/>
              </w:tcPr>
            </w:tcPrChange>
          </w:tcPr>
          <w:p w14:paraId="33DC2F05" w14:textId="7A57251A" w:rsidR="00C87CFE" w:rsidRPr="00CD1347" w:rsidRDefault="00C87CFE" w:rsidP="00C87CFE">
            <w:pPr>
              <w:jc w:val="center"/>
              <w:rPr>
                <w:ins w:id="20450" w:author="Στάθης Καπ" w:date="2023-03-03T03:57:00Z"/>
                <w:rFonts w:cstheme="minorHAnsi"/>
                <w:sz w:val="16"/>
                <w:szCs w:val="16"/>
              </w:rPr>
            </w:pPr>
            <w:ins w:id="20451"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204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53" w:author="Στάθης Καπ" w:date="2023-03-03T03:57:00Z"/>
        </w:trPr>
        <w:tc>
          <w:tcPr>
            <w:tcW w:w="515" w:type="dxa"/>
            <w:tcBorders>
              <w:top w:val="nil"/>
              <w:bottom w:val="nil"/>
              <w:right w:val="single" w:sz="4" w:space="0" w:color="auto"/>
            </w:tcBorders>
            <w:shd w:val="clear" w:color="auto" w:fill="E7E6E6" w:themeFill="background2"/>
            <w:vAlign w:val="bottom"/>
            <w:tcPrChange w:id="20454" w:author="Στάθης Καπ" w:date="2023-03-03T06:26:00Z">
              <w:tcPr>
                <w:tcW w:w="515" w:type="dxa"/>
                <w:vAlign w:val="bottom"/>
              </w:tcPr>
            </w:tcPrChange>
          </w:tcPr>
          <w:p w14:paraId="48C598B5" w14:textId="2E0BF15B" w:rsidR="00C87CFE" w:rsidRPr="00CD1347" w:rsidRDefault="00C87CFE" w:rsidP="00C87CFE">
            <w:pPr>
              <w:jc w:val="center"/>
              <w:rPr>
                <w:ins w:id="20455" w:author="Στάθης Καπ" w:date="2023-03-03T03:57:00Z"/>
                <w:rFonts w:ascii="Calibri" w:hAnsi="Calibri" w:cs="Calibri"/>
                <w:color w:val="000000"/>
                <w:sz w:val="16"/>
                <w:szCs w:val="16"/>
              </w:rPr>
            </w:pPr>
            <w:ins w:id="20456" w:author="Στάθης Καπ" w:date="2023-03-03T04:06:00Z">
              <w:r w:rsidRPr="00CD1347">
                <w:rPr>
                  <w:rFonts w:ascii="Calibri" w:hAnsi="Calibri" w:cs="Calibri"/>
                  <w:color w:val="000000"/>
                  <w:sz w:val="16"/>
                  <w:szCs w:val="16"/>
                  <w:rPrChange w:id="20457"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0458" w:author="Στάθης Καπ" w:date="2023-03-03T06:26:00Z">
              <w:tcPr>
                <w:tcW w:w="560" w:type="dxa"/>
              </w:tcPr>
            </w:tcPrChange>
          </w:tcPr>
          <w:p w14:paraId="5F802E25" w14:textId="73CA1B9D" w:rsidR="00C87CFE" w:rsidRPr="00CD1347" w:rsidRDefault="00C87CFE" w:rsidP="00C87CFE">
            <w:pPr>
              <w:jc w:val="center"/>
              <w:rPr>
                <w:ins w:id="20459" w:author="Στάθης Καπ" w:date="2023-03-03T03:57:00Z"/>
                <w:sz w:val="16"/>
                <w:szCs w:val="16"/>
              </w:rPr>
            </w:pPr>
            <w:ins w:id="20460" w:author="Στάθης Καπ" w:date="2023-03-03T06:20:00Z">
              <w:r>
                <w:rPr>
                  <w:rFonts w:ascii="Calibri" w:hAnsi="Calibri" w:cs="Calibri"/>
                  <w:color w:val="000000"/>
                  <w:sz w:val="16"/>
                  <w:szCs w:val="16"/>
                </w:rPr>
                <w:t>1599</w:t>
              </w:r>
            </w:ins>
          </w:p>
        </w:tc>
        <w:tc>
          <w:tcPr>
            <w:tcW w:w="855" w:type="dxa"/>
            <w:vAlign w:val="center"/>
            <w:tcPrChange w:id="20461" w:author="Στάθης Καπ" w:date="2023-03-03T06:26:00Z">
              <w:tcPr>
                <w:tcW w:w="855" w:type="dxa"/>
              </w:tcPr>
            </w:tcPrChange>
          </w:tcPr>
          <w:p w14:paraId="53772BD7" w14:textId="292866B8" w:rsidR="00C87CFE" w:rsidRPr="00CD1347" w:rsidRDefault="00C87CFE" w:rsidP="00C87CFE">
            <w:pPr>
              <w:jc w:val="center"/>
              <w:rPr>
                <w:ins w:id="20462" w:author="Στάθης Καπ" w:date="2023-03-03T03:57:00Z"/>
                <w:sz w:val="16"/>
                <w:szCs w:val="16"/>
              </w:rPr>
            </w:pPr>
            <w:ins w:id="20463" w:author="Στάθης Καπ" w:date="2023-03-03T06:20:00Z">
              <w:r>
                <w:rPr>
                  <w:rFonts w:ascii="Calibri" w:hAnsi="Calibri" w:cs="Calibri"/>
                  <w:color w:val="000000"/>
                  <w:sz w:val="16"/>
                  <w:szCs w:val="16"/>
                </w:rPr>
                <w:t>1531</w:t>
              </w:r>
            </w:ins>
          </w:p>
        </w:tc>
        <w:tc>
          <w:tcPr>
            <w:tcW w:w="544" w:type="dxa"/>
            <w:vAlign w:val="center"/>
            <w:tcPrChange w:id="20464" w:author="Στάθης Καπ" w:date="2023-03-03T06:26:00Z">
              <w:tcPr>
                <w:tcW w:w="544" w:type="dxa"/>
                <w:vAlign w:val="bottom"/>
              </w:tcPr>
            </w:tcPrChange>
          </w:tcPr>
          <w:p w14:paraId="1DD9AE40" w14:textId="325DF15E" w:rsidR="00C87CFE" w:rsidRPr="00CD1347" w:rsidRDefault="00C87CFE" w:rsidP="00C87CFE">
            <w:pPr>
              <w:jc w:val="center"/>
              <w:rPr>
                <w:ins w:id="20465" w:author="Στάθης Καπ" w:date="2023-03-03T03:57:00Z"/>
                <w:rFonts w:ascii="Calibri" w:hAnsi="Calibri" w:cs="Calibri"/>
                <w:color w:val="000000"/>
                <w:sz w:val="16"/>
                <w:szCs w:val="16"/>
              </w:rPr>
            </w:pPr>
            <w:ins w:id="20466" w:author="Στάθης Καπ" w:date="2023-03-03T06:20:00Z">
              <w:r>
                <w:rPr>
                  <w:rFonts w:ascii="Calibri" w:hAnsi="Calibri" w:cs="Calibri"/>
                  <w:color w:val="000000"/>
                  <w:sz w:val="16"/>
                  <w:szCs w:val="16"/>
                </w:rPr>
                <w:t>1547</w:t>
              </w:r>
            </w:ins>
          </w:p>
        </w:tc>
        <w:tc>
          <w:tcPr>
            <w:tcW w:w="621" w:type="dxa"/>
            <w:vAlign w:val="center"/>
            <w:tcPrChange w:id="20467" w:author="Στάθης Καπ" w:date="2023-03-03T06:26:00Z">
              <w:tcPr>
                <w:tcW w:w="621" w:type="dxa"/>
                <w:vAlign w:val="bottom"/>
              </w:tcPr>
            </w:tcPrChange>
          </w:tcPr>
          <w:p w14:paraId="42FE8A3E" w14:textId="2500174E" w:rsidR="00C87CFE" w:rsidRPr="00CD1347" w:rsidRDefault="00C87CFE" w:rsidP="00C87CFE">
            <w:pPr>
              <w:jc w:val="center"/>
              <w:rPr>
                <w:ins w:id="20468" w:author="Στάθης Καπ" w:date="2023-03-03T03:57:00Z"/>
                <w:rFonts w:ascii="Calibri" w:hAnsi="Calibri" w:cs="Calibri"/>
                <w:color w:val="000000"/>
                <w:sz w:val="16"/>
                <w:szCs w:val="16"/>
              </w:rPr>
            </w:pPr>
            <w:ins w:id="20469" w:author="Στάθης Καπ" w:date="2023-03-03T06:20:00Z">
              <w:r>
                <w:rPr>
                  <w:rFonts w:ascii="Calibri" w:hAnsi="Calibri" w:cs="Calibri"/>
                  <w:color w:val="000000"/>
                  <w:sz w:val="16"/>
                  <w:szCs w:val="16"/>
                </w:rPr>
                <w:t>0.76</w:t>
              </w:r>
            </w:ins>
          </w:p>
        </w:tc>
        <w:tc>
          <w:tcPr>
            <w:tcW w:w="669" w:type="dxa"/>
            <w:vAlign w:val="center"/>
            <w:tcPrChange w:id="20470" w:author="Στάθης Καπ" w:date="2023-03-03T06:26:00Z">
              <w:tcPr>
                <w:tcW w:w="669" w:type="dxa"/>
                <w:vAlign w:val="center"/>
              </w:tcPr>
            </w:tcPrChange>
          </w:tcPr>
          <w:p w14:paraId="3A0A40D2" w14:textId="0F8AD6DE" w:rsidR="00C87CFE" w:rsidRPr="00CD1347" w:rsidRDefault="00C87CFE" w:rsidP="00C87CFE">
            <w:pPr>
              <w:jc w:val="center"/>
              <w:rPr>
                <w:ins w:id="20471" w:author="Στάθης Καπ" w:date="2023-03-03T03:57:00Z"/>
                <w:rFonts w:cstheme="minorHAnsi"/>
                <w:sz w:val="16"/>
                <w:szCs w:val="16"/>
              </w:rPr>
            </w:pPr>
            <w:ins w:id="20472" w:author="Στάθης Καπ" w:date="2023-03-03T06:20:00Z">
              <w:r>
                <w:rPr>
                  <w:rFonts w:ascii="Calibri" w:hAnsi="Calibri" w:cstheme="minorHAnsi"/>
                  <w:color w:val="000000"/>
                  <w:sz w:val="16"/>
                  <w:szCs w:val="16"/>
                </w:rPr>
                <w:t>3.25</w:t>
              </w:r>
            </w:ins>
          </w:p>
        </w:tc>
        <w:tc>
          <w:tcPr>
            <w:tcW w:w="543" w:type="dxa"/>
            <w:vAlign w:val="center"/>
            <w:tcPrChange w:id="20473" w:author="Στάθης Καπ" w:date="2023-03-03T06:26:00Z">
              <w:tcPr>
                <w:tcW w:w="543" w:type="dxa"/>
                <w:vAlign w:val="bottom"/>
              </w:tcPr>
            </w:tcPrChange>
          </w:tcPr>
          <w:p w14:paraId="36657907" w14:textId="2C1EB517" w:rsidR="00C87CFE" w:rsidRPr="00CD1347" w:rsidRDefault="00C87CFE" w:rsidP="00C87CFE">
            <w:pPr>
              <w:jc w:val="center"/>
              <w:rPr>
                <w:ins w:id="20474" w:author="Στάθης Καπ" w:date="2023-03-03T03:57:00Z"/>
                <w:rFonts w:ascii="Calibri" w:hAnsi="Calibri" w:cs="Calibri"/>
                <w:color w:val="000000"/>
                <w:sz w:val="16"/>
                <w:szCs w:val="16"/>
              </w:rPr>
            </w:pPr>
            <w:ins w:id="20475" w:author="Στάθης Καπ" w:date="2023-03-03T06:20:00Z">
              <w:r>
                <w:rPr>
                  <w:rFonts w:ascii="Calibri" w:hAnsi="Calibri" w:cs="Calibri"/>
                  <w:color w:val="000000"/>
                  <w:sz w:val="16"/>
                  <w:szCs w:val="16"/>
                </w:rPr>
                <w:t>1487</w:t>
              </w:r>
            </w:ins>
          </w:p>
        </w:tc>
        <w:tc>
          <w:tcPr>
            <w:tcW w:w="621" w:type="dxa"/>
            <w:vAlign w:val="center"/>
            <w:tcPrChange w:id="20476" w:author="Στάθης Καπ" w:date="2023-03-03T06:26:00Z">
              <w:tcPr>
                <w:tcW w:w="621" w:type="dxa"/>
                <w:vAlign w:val="bottom"/>
              </w:tcPr>
            </w:tcPrChange>
          </w:tcPr>
          <w:p w14:paraId="6DE0D8FB" w14:textId="350DD3F5" w:rsidR="00C87CFE" w:rsidRPr="00CD1347" w:rsidRDefault="00C87CFE" w:rsidP="00C87CFE">
            <w:pPr>
              <w:jc w:val="center"/>
              <w:rPr>
                <w:ins w:id="20477" w:author="Στάθης Καπ" w:date="2023-03-03T03:57:00Z"/>
                <w:rFonts w:ascii="Calibri" w:hAnsi="Calibri" w:cs="Calibri"/>
                <w:color w:val="000000"/>
                <w:sz w:val="16"/>
                <w:szCs w:val="16"/>
              </w:rPr>
            </w:pPr>
            <w:ins w:id="20478" w:author="Στάθης Καπ" w:date="2023-03-03T06:20:00Z">
              <w:r>
                <w:rPr>
                  <w:rFonts w:ascii="Calibri" w:hAnsi="Calibri" w:cs="Calibri"/>
                  <w:color w:val="000000"/>
                  <w:sz w:val="16"/>
                  <w:szCs w:val="16"/>
                </w:rPr>
                <w:t>0.344</w:t>
              </w:r>
            </w:ins>
          </w:p>
        </w:tc>
        <w:tc>
          <w:tcPr>
            <w:tcW w:w="669" w:type="dxa"/>
            <w:vAlign w:val="center"/>
            <w:tcPrChange w:id="20479" w:author="Στάθης Καπ" w:date="2023-03-03T06:26:00Z">
              <w:tcPr>
                <w:tcW w:w="669" w:type="dxa"/>
                <w:vAlign w:val="center"/>
              </w:tcPr>
            </w:tcPrChange>
          </w:tcPr>
          <w:p w14:paraId="65F11469" w14:textId="6E894088" w:rsidR="00C87CFE" w:rsidRPr="00CD1347" w:rsidRDefault="00C87CFE" w:rsidP="00C87CFE">
            <w:pPr>
              <w:jc w:val="center"/>
              <w:rPr>
                <w:ins w:id="20480" w:author="Στάθης Καπ" w:date="2023-03-03T03:57:00Z"/>
                <w:rFonts w:cstheme="minorHAnsi"/>
                <w:sz w:val="16"/>
                <w:szCs w:val="16"/>
              </w:rPr>
            </w:pPr>
            <w:ins w:id="20481" w:author="Στάθης Καπ" w:date="2023-03-03T06:20:00Z">
              <w:r>
                <w:rPr>
                  <w:rFonts w:ascii="Calibri" w:hAnsi="Calibri" w:cstheme="minorHAnsi"/>
                  <w:color w:val="000000"/>
                  <w:sz w:val="16"/>
                  <w:szCs w:val="16"/>
                </w:rPr>
                <w:t>3.88</w:t>
              </w:r>
            </w:ins>
          </w:p>
        </w:tc>
        <w:tc>
          <w:tcPr>
            <w:tcW w:w="508" w:type="dxa"/>
            <w:vAlign w:val="center"/>
            <w:tcPrChange w:id="20482" w:author="Στάθης Καπ" w:date="2023-03-03T06:26:00Z">
              <w:tcPr>
                <w:tcW w:w="508" w:type="dxa"/>
                <w:vAlign w:val="bottom"/>
              </w:tcPr>
            </w:tcPrChange>
          </w:tcPr>
          <w:p w14:paraId="6CA8EA77" w14:textId="47DBD8EF" w:rsidR="00C87CFE" w:rsidRPr="00CD1347" w:rsidRDefault="00C87CFE" w:rsidP="00C87CFE">
            <w:pPr>
              <w:jc w:val="center"/>
              <w:rPr>
                <w:ins w:id="20483" w:author="Στάθης Καπ" w:date="2023-03-03T03:57:00Z"/>
                <w:rFonts w:ascii="Calibri" w:hAnsi="Calibri" w:cs="Calibri"/>
                <w:color w:val="000000"/>
                <w:sz w:val="16"/>
                <w:szCs w:val="16"/>
              </w:rPr>
            </w:pPr>
            <w:ins w:id="20484" w:author="Στάθης Καπ" w:date="2023-03-03T06:20:00Z">
              <w:r>
                <w:rPr>
                  <w:rFonts w:ascii="Calibri" w:hAnsi="Calibri" w:cs="Calibri"/>
                  <w:color w:val="000000"/>
                  <w:sz w:val="16"/>
                  <w:szCs w:val="16"/>
                </w:rPr>
                <w:t>1495</w:t>
              </w:r>
            </w:ins>
          </w:p>
        </w:tc>
        <w:tc>
          <w:tcPr>
            <w:tcW w:w="541" w:type="dxa"/>
            <w:vAlign w:val="center"/>
            <w:tcPrChange w:id="20485" w:author="Στάθης Καπ" w:date="2023-03-03T06:26:00Z">
              <w:tcPr>
                <w:tcW w:w="541" w:type="dxa"/>
                <w:vAlign w:val="bottom"/>
              </w:tcPr>
            </w:tcPrChange>
          </w:tcPr>
          <w:p w14:paraId="2737CDC5" w14:textId="184138A1" w:rsidR="00C87CFE" w:rsidRPr="00CD1347" w:rsidRDefault="00C87CFE" w:rsidP="00C87CFE">
            <w:pPr>
              <w:jc w:val="center"/>
              <w:rPr>
                <w:ins w:id="20486" w:author="Στάθης Καπ" w:date="2023-03-03T03:57:00Z"/>
                <w:rFonts w:ascii="Calibri" w:hAnsi="Calibri" w:cs="Calibri"/>
                <w:color w:val="000000"/>
                <w:sz w:val="16"/>
                <w:szCs w:val="16"/>
              </w:rPr>
            </w:pPr>
            <w:ins w:id="20487" w:author="Στάθης Καπ" w:date="2023-03-03T06:20:00Z">
              <w:r>
                <w:rPr>
                  <w:rFonts w:ascii="Calibri" w:hAnsi="Calibri" w:cs="Calibri"/>
                  <w:color w:val="000000"/>
                  <w:sz w:val="16"/>
                  <w:szCs w:val="16"/>
                </w:rPr>
                <w:t>0.475</w:t>
              </w:r>
            </w:ins>
          </w:p>
        </w:tc>
        <w:tc>
          <w:tcPr>
            <w:tcW w:w="589" w:type="dxa"/>
            <w:vAlign w:val="center"/>
            <w:tcPrChange w:id="20488" w:author="Στάθης Καπ" w:date="2023-03-03T06:26:00Z">
              <w:tcPr>
                <w:tcW w:w="589" w:type="dxa"/>
                <w:vAlign w:val="center"/>
              </w:tcPr>
            </w:tcPrChange>
          </w:tcPr>
          <w:p w14:paraId="22DDBFD5" w14:textId="19263987" w:rsidR="00C87CFE" w:rsidRPr="00CD1347" w:rsidRDefault="00C87CFE" w:rsidP="00C87CFE">
            <w:pPr>
              <w:jc w:val="center"/>
              <w:rPr>
                <w:ins w:id="20489" w:author="Στάθης Καπ" w:date="2023-03-03T03:57:00Z"/>
                <w:rFonts w:cstheme="minorHAnsi"/>
                <w:sz w:val="16"/>
                <w:szCs w:val="16"/>
              </w:rPr>
            </w:pPr>
            <w:ins w:id="20490" w:author="Στάθης Καπ" w:date="2023-03-03T06:20:00Z">
              <w:r>
                <w:rPr>
                  <w:rFonts w:ascii="Calibri" w:hAnsi="Calibri" w:cstheme="minorHAnsi"/>
                  <w:color w:val="000000"/>
                  <w:sz w:val="16"/>
                  <w:szCs w:val="16"/>
                </w:rPr>
                <w:t>3.36</w:t>
              </w:r>
            </w:ins>
          </w:p>
        </w:tc>
        <w:tc>
          <w:tcPr>
            <w:tcW w:w="463" w:type="dxa"/>
            <w:vAlign w:val="center"/>
            <w:tcPrChange w:id="20491" w:author="Στάθης Καπ" w:date="2023-03-03T06:26:00Z">
              <w:tcPr>
                <w:tcW w:w="463" w:type="dxa"/>
                <w:vAlign w:val="bottom"/>
              </w:tcPr>
            </w:tcPrChange>
          </w:tcPr>
          <w:p w14:paraId="301509E0" w14:textId="5B544B04" w:rsidR="00C87CFE" w:rsidRPr="00CD1347" w:rsidRDefault="00C87CFE" w:rsidP="00C87CFE">
            <w:pPr>
              <w:jc w:val="center"/>
              <w:rPr>
                <w:ins w:id="20492" w:author="Στάθης Καπ" w:date="2023-03-03T03:57:00Z"/>
                <w:rFonts w:ascii="Calibri" w:hAnsi="Calibri" w:cs="Calibri"/>
                <w:color w:val="000000"/>
                <w:sz w:val="16"/>
                <w:szCs w:val="16"/>
              </w:rPr>
            </w:pPr>
            <w:ins w:id="20493" w:author="Στάθης Καπ" w:date="2023-03-03T06:20:00Z">
              <w:r>
                <w:rPr>
                  <w:rFonts w:ascii="Calibri" w:hAnsi="Calibri" w:cs="Calibri"/>
                  <w:color w:val="000000"/>
                  <w:sz w:val="16"/>
                  <w:szCs w:val="16"/>
                </w:rPr>
                <w:t>1391</w:t>
              </w:r>
            </w:ins>
          </w:p>
        </w:tc>
        <w:tc>
          <w:tcPr>
            <w:tcW w:w="541" w:type="dxa"/>
            <w:vAlign w:val="center"/>
            <w:tcPrChange w:id="20494" w:author="Στάθης Καπ" w:date="2023-03-03T06:26:00Z">
              <w:tcPr>
                <w:tcW w:w="541" w:type="dxa"/>
                <w:vAlign w:val="bottom"/>
              </w:tcPr>
            </w:tcPrChange>
          </w:tcPr>
          <w:p w14:paraId="32289265" w14:textId="5646DA23" w:rsidR="00C87CFE" w:rsidRPr="00CD1347" w:rsidRDefault="00C87CFE" w:rsidP="00C87CFE">
            <w:pPr>
              <w:jc w:val="center"/>
              <w:rPr>
                <w:ins w:id="20495" w:author="Στάθης Καπ" w:date="2023-03-03T03:57:00Z"/>
                <w:rFonts w:ascii="Calibri" w:hAnsi="Calibri" w:cs="Calibri"/>
                <w:color w:val="000000"/>
                <w:sz w:val="16"/>
                <w:szCs w:val="16"/>
              </w:rPr>
            </w:pPr>
            <w:ins w:id="20496" w:author="Στάθης Καπ" w:date="2023-03-03T06:20:00Z">
              <w:r>
                <w:rPr>
                  <w:rFonts w:ascii="Calibri" w:hAnsi="Calibri" w:cs="Calibri"/>
                  <w:color w:val="000000"/>
                  <w:sz w:val="16"/>
                  <w:szCs w:val="16"/>
                </w:rPr>
                <w:t>0.488</w:t>
              </w:r>
            </w:ins>
          </w:p>
        </w:tc>
        <w:tc>
          <w:tcPr>
            <w:tcW w:w="589" w:type="dxa"/>
            <w:vAlign w:val="center"/>
            <w:tcPrChange w:id="20497" w:author="Στάθης Καπ" w:date="2023-03-03T06:26:00Z">
              <w:tcPr>
                <w:tcW w:w="589" w:type="dxa"/>
                <w:vAlign w:val="center"/>
              </w:tcPr>
            </w:tcPrChange>
          </w:tcPr>
          <w:p w14:paraId="5984F31F" w14:textId="772B5ABC" w:rsidR="00C87CFE" w:rsidRPr="00CD1347" w:rsidRDefault="00C87CFE" w:rsidP="00C87CFE">
            <w:pPr>
              <w:jc w:val="center"/>
              <w:rPr>
                <w:ins w:id="20498" w:author="Στάθης Καπ" w:date="2023-03-03T03:57:00Z"/>
                <w:rFonts w:cstheme="minorHAnsi"/>
                <w:sz w:val="16"/>
                <w:szCs w:val="16"/>
              </w:rPr>
            </w:pPr>
            <w:ins w:id="20499"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205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01"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20502" w:author="Στάθης Καπ" w:date="2023-03-03T06:26:00Z">
              <w:tcPr>
                <w:tcW w:w="515" w:type="dxa"/>
                <w:vAlign w:val="bottom"/>
              </w:tcPr>
            </w:tcPrChange>
          </w:tcPr>
          <w:p w14:paraId="4B53F3F9" w14:textId="4ECA026F" w:rsidR="00C87CFE" w:rsidRPr="00CD1347" w:rsidRDefault="00C87CFE" w:rsidP="00C87CFE">
            <w:pPr>
              <w:jc w:val="center"/>
              <w:rPr>
                <w:ins w:id="20503" w:author="Στάθης Καπ" w:date="2023-03-03T03:57:00Z"/>
                <w:rFonts w:ascii="Calibri" w:hAnsi="Calibri" w:cs="Calibri"/>
                <w:color w:val="000000"/>
                <w:sz w:val="16"/>
                <w:szCs w:val="16"/>
              </w:rPr>
            </w:pPr>
            <w:ins w:id="20504" w:author="Στάθης Καπ" w:date="2023-03-03T04:06:00Z">
              <w:r w:rsidRPr="00CD1347">
                <w:rPr>
                  <w:rFonts w:ascii="Calibri" w:hAnsi="Calibri" w:cs="Calibri"/>
                  <w:color w:val="000000"/>
                  <w:sz w:val="16"/>
                  <w:szCs w:val="16"/>
                  <w:rPrChange w:id="20505"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0506" w:author="Στάθης Καπ" w:date="2023-03-03T06:26:00Z">
              <w:tcPr>
                <w:tcW w:w="560" w:type="dxa"/>
              </w:tcPr>
            </w:tcPrChange>
          </w:tcPr>
          <w:p w14:paraId="6EC377BD" w14:textId="4E3844E6" w:rsidR="00C87CFE" w:rsidRPr="00CD1347" w:rsidRDefault="00C87CFE" w:rsidP="00C87CFE">
            <w:pPr>
              <w:jc w:val="center"/>
              <w:rPr>
                <w:ins w:id="20507" w:author="Στάθης Καπ" w:date="2023-03-03T03:57:00Z"/>
                <w:sz w:val="16"/>
                <w:szCs w:val="16"/>
              </w:rPr>
            </w:pPr>
            <w:ins w:id="20508" w:author="Στάθης Καπ" w:date="2023-03-03T06:20:00Z">
              <w:r>
                <w:rPr>
                  <w:rFonts w:ascii="Calibri" w:hAnsi="Calibri" w:cs="Calibri"/>
                  <w:color w:val="000000"/>
                  <w:sz w:val="16"/>
                  <w:szCs w:val="16"/>
                </w:rPr>
                <w:t>1692</w:t>
              </w:r>
            </w:ins>
          </w:p>
        </w:tc>
        <w:tc>
          <w:tcPr>
            <w:tcW w:w="855" w:type="dxa"/>
            <w:vAlign w:val="center"/>
            <w:tcPrChange w:id="20509" w:author="Στάθης Καπ" w:date="2023-03-03T06:26:00Z">
              <w:tcPr>
                <w:tcW w:w="855" w:type="dxa"/>
              </w:tcPr>
            </w:tcPrChange>
          </w:tcPr>
          <w:p w14:paraId="5BD57728" w14:textId="32ADDA1D" w:rsidR="00C87CFE" w:rsidRPr="00CD1347" w:rsidRDefault="00C87CFE" w:rsidP="00C87CFE">
            <w:pPr>
              <w:jc w:val="center"/>
              <w:rPr>
                <w:ins w:id="20510" w:author="Στάθης Καπ" w:date="2023-03-03T03:57:00Z"/>
                <w:sz w:val="16"/>
                <w:szCs w:val="16"/>
              </w:rPr>
            </w:pPr>
            <w:ins w:id="20511" w:author="Στάθης Καπ" w:date="2023-03-03T06:20:00Z">
              <w:r>
                <w:rPr>
                  <w:rFonts w:ascii="Calibri" w:hAnsi="Calibri" w:cs="Calibri"/>
                  <w:color w:val="000000"/>
                  <w:sz w:val="16"/>
                  <w:szCs w:val="16"/>
                </w:rPr>
                <w:t>1606s</w:t>
              </w:r>
            </w:ins>
          </w:p>
        </w:tc>
        <w:tc>
          <w:tcPr>
            <w:tcW w:w="544" w:type="dxa"/>
            <w:vAlign w:val="center"/>
            <w:tcPrChange w:id="20512" w:author="Στάθης Καπ" w:date="2023-03-03T06:26:00Z">
              <w:tcPr>
                <w:tcW w:w="544" w:type="dxa"/>
                <w:vAlign w:val="bottom"/>
              </w:tcPr>
            </w:tcPrChange>
          </w:tcPr>
          <w:p w14:paraId="27493025" w14:textId="462A8037" w:rsidR="00C87CFE" w:rsidRPr="00CD1347" w:rsidRDefault="00C87CFE" w:rsidP="00C87CFE">
            <w:pPr>
              <w:jc w:val="center"/>
              <w:rPr>
                <w:ins w:id="20513" w:author="Στάθης Καπ" w:date="2023-03-03T03:57:00Z"/>
                <w:rFonts w:ascii="Calibri" w:hAnsi="Calibri" w:cs="Calibri"/>
                <w:color w:val="000000"/>
                <w:sz w:val="16"/>
                <w:szCs w:val="16"/>
              </w:rPr>
            </w:pPr>
            <w:ins w:id="20514" w:author="Στάθης Καπ" w:date="2023-03-03T06:20:00Z">
              <w:r>
                <w:rPr>
                  <w:rFonts w:ascii="Calibri" w:hAnsi="Calibri" w:cs="Calibri"/>
                  <w:color w:val="000000"/>
                  <w:sz w:val="16"/>
                  <w:szCs w:val="16"/>
                </w:rPr>
                <w:t>1633</w:t>
              </w:r>
            </w:ins>
          </w:p>
        </w:tc>
        <w:tc>
          <w:tcPr>
            <w:tcW w:w="621" w:type="dxa"/>
            <w:vAlign w:val="center"/>
            <w:tcPrChange w:id="20515" w:author="Στάθης Καπ" w:date="2023-03-03T06:26:00Z">
              <w:tcPr>
                <w:tcW w:w="621" w:type="dxa"/>
                <w:vAlign w:val="bottom"/>
              </w:tcPr>
            </w:tcPrChange>
          </w:tcPr>
          <w:p w14:paraId="3DC8C386" w14:textId="0915DC5F" w:rsidR="00C87CFE" w:rsidRPr="00CD1347" w:rsidRDefault="00C87CFE" w:rsidP="00C87CFE">
            <w:pPr>
              <w:jc w:val="center"/>
              <w:rPr>
                <w:ins w:id="20516" w:author="Στάθης Καπ" w:date="2023-03-03T03:57:00Z"/>
                <w:rFonts w:ascii="Calibri" w:hAnsi="Calibri" w:cs="Calibri"/>
                <w:color w:val="000000"/>
                <w:sz w:val="16"/>
                <w:szCs w:val="16"/>
              </w:rPr>
            </w:pPr>
            <w:ins w:id="20517" w:author="Στάθης Καπ" w:date="2023-03-03T06:20:00Z">
              <w:r>
                <w:rPr>
                  <w:rFonts w:ascii="Calibri" w:hAnsi="Calibri" w:cs="Calibri"/>
                  <w:color w:val="000000"/>
                  <w:sz w:val="16"/>
                  <w:szCs w:val="16"/>
                </w:rPr>
                <w:t>1.012</w:t>
              </w:r>
            </w:ins>
          </w:p>
        </w:tc>
        <w:tc>
          <w:tcPr>
            <w:tcW w:w="669" w:type="dxa"/>
            <w:vAlign w:val="center"/>
            <w:tcPrChange w:id="20518" w:author="Στάθης Καπ" w:date="2023-03-03T06:26:00Z">
              <w:tcPr>
                <w:tcW w:w="669" w:type="dxa"/>
                <w:vAlign w:val="center"/>
              </w:tcPr>
            </w:tcPrChange>
          </w:tcPr>
          <w:p w14:paraId="5A01BB7A" w14:textId="26B3EC8C" w:rsidR="00C87CFE" w:rsidRPr="00CD1347" w:rsidRDefault="00C87CFE" w:rsidP="00C87CFE">
            <w:pPr>
              <w:jc w:val="center"/>
              <w:rPr>
                <w:ins w:id="20519" w:author="Στάθης Καπ" w:date="2023-03-03T03:57:00Z"/>
                <w:rFonts w:cstheme="minorHAnsi"/>
                <w:sz w:val="16"/>
                <w:szCs w:val="16"/>
              </w:rPr>
            </w:pPr>
            <w:ins w:id="20520" w:author="Στάθης Καπ" w:date="2023-03-03T06:20:00Z">
              <w:r>
                <w:rPr>
                  <w:rFonts w:ascii="Calibri" w:hAnsi="Calibri" w:cstheme="minorHAnsi"/>
                  <w:color w:val="000000"/>
                  <w:sz w:val="16"/>
                  <w:szCs w:val="16"/>
                </w:rPr>
                <w:t>3.49</w:t>
              </w:r>
            </w:ins>
          </w:p>
        </w:tc>
        <w:tc>
          <w:tcPr>
            <w:tcW w:w="543" w:type="dxa"/>
            <w:vAlign w:val="center"/>
            <w:tcPrChange w:id="20521" w:author="Στάθης Καπ" w:date="2023-03-03T06:26:00Z">
              <w:tcPr>
                <w:tcW w:w="543" w:type="dxa"/>
                <w:vAlign w:val="bottom"/>
              </w:tcPr>
            </w:tcPrChange>
          </w:tcPr>
          <w:p w14:paraId="0F822252" w14:textId="4802795B" w:rsidR="00C87CFE" w:rsidRPr="00CD1347" w:rsidRDefault="00C87CFE" w:rsidP="00C87CFE">
            <w:pPr>
              <w:jc w:val="center"/>
              <w:rPr>
                <w:ins w:id="20522" w:author="Στάθης Καπ" w:date="2023-03-03T03:57:00Z"/>
                <w:rFonts w:ascii="Calibri" w:hAnsi="Calibri" w:cs="Calibri"/>
                <w:color w:val="000000"/>
                <w:sz w:val="16"/>
                <w:szCs w:val="16"/>
              </w:rPr>
            </w:pPr>
            <w:ins w:id="20523" w:author="Στάθης Καπ" w:date="2023-03-03T06:20:00Z">
              <w:r>
                <w:rPr>
                  <w:rFonts w:ascii="Calibri" w:hAnsi="Calibri" w:cs="Calibri"/>
                  <w:color w:val="000000"/>
                  <w:sz w:val="16"/>
                  <w:szCs w:val="16"/>
                </w:rPr>
                <w:t>1615</w:t>
              </w:r>
            </w:ins>
          </w:p>
        </w:tc>
        <w:tc>
          <w:tcPr>
            <w:tcW w:w="621" w:type="dxa"/>
            <w:vAlign w:val="center"/>
            <w:tcPrChange w:id="20524" w:author="Στάθης Καπ" w:date="2023-03-03T06:26:00Z">
              <w:tcPr>
                <w:tcW w:w="621" w:type="dxa"/>
                <w:vAlign w:val="bottom"/>
              </w:tcPr>
            </w:tcPrChange>
          </w:tcPr>
          <w:p w14:paraId="0E6B65F4" w14:textId="05A79FCD" w:rsidR="00C87CFE" w:rsidRPr="00CD1347" w:rsidRDefault="00C87CFE" w:rsidP="00C87CFE">
            <w:pPr>
              <w:jc w:val="center"/>
              <w:rPr>
                <w:ins w:id="20525" w:author="Στάθης Καπ" w:date="2023-03-03T03:57:00Z"/>
                <w:rFonts w:ascii="Calibri" w:hAnsi="Calibri" w:cs="Calibri"/>
                <w:color w:val="000000"/>
                <w:sz w:val="16"/>
                <w:szCs w:val="16"/>
              </w:rPr>
            </w:pPr>
            <w:ins w:id="20526" w:author="Στάθης Καπ" w:date="2023-03-03T06:20:00Z">
              <w:r>
                <w:rPr>
                  <w:rFonts w:ascii="Calibri" w:hAnsi="Calibri" w:cs="Calibri"/>
                  <w:color w:val="000000"/>
                  <w:sz w:val="16"/>
                  <w:szCs w:val="16"/>
                </w:rPr>
                <w:t>0.292</w:t>
              </w:r>
            </w:ins>
          </w:p>
        </w:tc>
        <w:tc>
          <w:tcPr>
            <w:tcW w:w="669" w:type="dxa"/>
            <w:vAlign w:val="center"/>
            <w:tcPrChange w:id="20527" w:author="Στάθης Καπ" w:date="2023-03-03T06:26:00Z">
              <w:tcPr>
                <w:tcW w:w="669" w:type="dxa"/>
                <w:vAlign w:val="center"/>
              </w:tcPr>
            </w:tcPrChange>
          </w:tcPr>
          <w:p w14:paraId="49330407" w14:textId="0AAA2C8E" w:rsidR="00C87CFE" w:rsidRPr="00CD1347" w:rsidRDefault="00C87CFE" w:rsidP="00C87CFE">
            <w:pPr>
              <w:jc w:val="center"/>
              <w:rPr>
                <w:ins w:id="20528" w:author="Στάθης Καπ" w:date="2023-03-03T03:57:00Z"/>
                <w:rFonts w:cstheme="minorHAnsi"/>
                <w:sz w:val="16"/>
                <w:szCs w:val="16"/>
              </w:rPr>
            </w:pPr>
            <w:ins w:id="20529" w:author="Στάθης Καπ" w:date="2023-03-03T06:20:00Z">
              <w:r>
                <w:rPr>
                  <w:rFonts w:ascii="Calibri" w:hAnsi="Calibri" w:cstheme="minorHAnsi"/>
                  <w:color w:val="000000"/>
                  <w:sz w:val="16"/>
                  <w:szCs w:val="16"/>
                </w:rPr>
                <w:t>1.1</w:t>
              </w:r>
            </w:ins>
          </w:p>
        </w:tc>
        <w:tc>
          <w:tcPr>
            <w:tcW w:w="508" w:type="dxa"/>
            <w:vAlign w:val="center"/>
            <w:tcPrChange w:id="20530" w:author="Στάθης Καπ" w:date="2023-03-03T06:26:00Z">
              <w:tcPr>
                <w:tcW w:w="508" w:type="dxa"/>
                <w:vAlign w:val="bottom"/>
              </w:tcPr>
            </w:tcPrChange>
          </w:tcPr>
          <w:p w14:paraId="452E57D6" w14:textId="579C942A" w:rsidR="00C87CFE" w:rsidRPr="00CD1347" w:rsidRDefault="00C87CFE" w:rsidP="00C87CFE">
            <w:pPr>
              <w:jc w:val="center"/>
              <w:rPr>
                <w:ins w:id="20531" w:author="Στάθης Καπ" w:date="2023-03-03T03:57:00Z"/>
                <w:rFonts w:ascii="Calibri" w:hAnsi="Calibri" w:cs="Calibri"/>
                <w:color w:val="000000"/>
                <w:sz w:val="16"/>
                <w:szCs w:val="16"/>
              </w:rPr>
            </w:pPr>
            <w:ins w:id="20532" w:author="Στάθης Καπ" w:date="2023-03-03T06:20:00Z">
              <w:r>
                <w:rPr>
                  <w:rFonts w:ascii="Calibri" w:hAnsi="Calibri" w:cs="Calibri"/>
                  <w:color w:val="000000"/>
                  <w:sz w:val="16"/>
                  <w:szCs w:val="16"/>
                </w:rPr>
                <w:t>1574</w:t>
              </w:r>
            </w:ins>
          </w:p>
        </w:tc>
        <w:tc>
          <w:tcPr>
            <w:tcW w:w="541" w:type="dxa"/>
            <w:vAlign w:val="center"/>
            <w:tcPrChange w:id="20533" w:author="Στάθης Καπ" w:date="2023-03-03T06:26:00Z">
              <w:tcPr>
                <w:tcW w:w="541" w:type="dxa"/>
                <w:vAlign w:val="bottom"/>
              </w:tcPr>
            </w:tcPrChange>
          </w:tcPr>
          <w:p w14:paraId="1DEC77AC" w14:textId="19ED7C48" w:rsidR="00C87CFE" w:rsidRPr="00CD1347" w:rsidRDefault="00C87CFE" w:rsidP="00C87CFE">
            <w:pPr>
              <w:jc w:val="center"/>
              <w:rPr>
                <w:ins w:id="20534" w:author="Στάθης Καπ" w:date="2023-03-03T03:57:00Z"/>
                <w:rFonts w:ascii="Calibri" w:hAnsi="Calibri" w:cs="Calibri"/>
                <w:color w:val="000000"/>
                <w:sz w:val="16"/>
                <w:szCs w:val="16"/>
              </w:rPr>
            </w:pPr>
            <w:ins w:id="20535" w:author="Στάθης Καπ" w:date="2023-03-03T06:20:00Z">
              <w:r>
                <w:rPr>
                  <w:rFonts w:ascii="Calibri" w:hAnsi="Calibri" w:cs="Calibri"/>
                  <w:color w:val="000000"/>
                  <w:sz w:val="16"/>
                  <w:szCs w:val="16"/>
                </w:rPr>
                <w:t>0.719</w:t>
              </w:r>
            </w:ins>
          </w:p>
        </w:tc>
        <w:tc>
          <w:tcPr>
            <w:tcW w:w="589" w:type="dxa"/>
            <w:vAlign w:val="center"/>
            <w:tcPrChange w:id="20536" w:author="Στάθης Καπ" w:date="2023-03-03T06:26:00Z">
              <w:tcPr>
                <w:tcW w:w="589" w:type="dxa"/>
                <w:vAlign w:val="center"/>
              </w:tcPr>
            </w:tcPrChange>
          </w:tcPr>
          <w:p w14:paraId="13B7CD8A" w14:textId="46C582F7" w:rsidR="00C87CFE" w:rsidRPr="00CD1347" w:rsidRDefault="00C87CFE" w:rsidP="00C87CFE">
            <w:pPr>
              <w:jc w:val="center"/>
              <w:rPr>
                <w:ins w:id="20537" w:author="Στάθης Καπ" w:date="2023-03-03T03:57:00Z"/>
                <w:rFonts w:cstheme="minorHAnsi"/>
                <w:sz w:val="16"/>
                <w:szCs w:val="16"/>
              </w:rPr>
            </w:pPr>
            <w:ins w:id="20538" w:author="Στάθης Καπ" w:date="2023-03-03T06:20:00Z">
              <w:r>
                <w:rPr>
                  <w:rFonts w:ascii="Calibri" w:hAnsi="Calibri" w:cstheme="minorHAnsi"/>
                  <w:color w:val="000000"/>
                  <w:sz w:val="16"/>
                  <w:szCs w:val="16"/>
                </w:rPr>
                <w:t>3.61</w:t>
              </w:r>
            </w:ins>
          </w:p>
        </w:tc>
        <w:tc>
          <w:tcPr>
            <w:tcW w:w="463" w:type="dxa"/>
            <w:vAlign w:val="center"/>
            <w:tcPrChange w:id="20539" w:author="Στάθης Καπ" w:date="2023-03-03T06:26:00Z">
              <w:tcPr>
                <w:tcW w:w="463" w:type="dxa"/>
                <w:vAlign w:val="bottom"/>
              </w:tcPr>
            </w:tcPrChange>
          </w:tcPr>
          <w:p w14:paraId="0D54E8A0" w14:textId="40ED66CD" w:rsidR="00C87CFE" w:rsidRPr="00CD1347" w:rsidRDefault="00C87CFE" w:rsidP="00C87CFE">
            <w:pPr>
              <w:jc w:val="center"/>
              <w:rPr>
                <w:ins w:id="20540" w:author="Στάθης Καπ" w:date="2023-03-03T03:57:00Z"/>
                <w:rFonts w:ascii="Calibri" w:hAnsi="Calibri" w:cs="Calibri"/>
                <w:color w:val="000000"/>
                <w:sz w:val="16"/>
                <w:szCs w:val="16"/>
              </w:rPr>
            </w:pPr>
            <w:ins w:id="20541" w:author="Στάθης Καπ" w:date="2023-03-03T06:20:00Z">
              <w:r>
                <w:rPr>
                  <w:rFonts w:ascii="Calibri" w:hAnsi="Calibri" w:cs="Calibri"/>
                  <w:color w:val="000000"/>
                  <w:sz w:val="16"/>
                  <w:szCs w:val="16"/>
                </w:rPr>
                <w:t>1507</w:t>
              </w:r>
            </w:ins>
          </w:p>
        </w:tc>
        <w:tc>
          <w:tcPr>
            <w:tcW w:w="541" w:type="dxa"/>
            <w:vAlign w:val="center"/>
            <w:tcPrChange w:id="20542" w:author="Στάθης Καπ" w:date="2023-03-03T06:26:00Z">
              <w:tcPr>
                <w:tcW w:w="541" w:type="dxa"/>
                <w:vAlign w:val="bottom"/>
              </w:tcPr>
            </w:tcPrChange>
          </w:tcPr>
          <w:p w14:paraId="0D6CEC2A" w14:textId="494EFA1D" w:rsidR="00C87CFE" w:rsidRPr="00CD1347" w:rsidRDefault="00C87CFE" w:rsidP="00C87CFE">
            <w:pPr>
              <w:jc w:val="center"/>
              <w:rPr>
                <w:ins w:id="20543" w:author="Στάθης Καπ" w:date="2023-03-03T03:57:00Z"/>
                <w:rFonts w:ascii="Calibri" w:hAnsi="Calibri" w:cs="Calibri"/>
                <w:color w:val="000000"/>
                <w:sz w:val="16"/>
                <w:szCs w:val="16"/>
              </w:rPr>
            </w:pPr>
            <w:ins w:id="20544" w:author="Στάθης Καπ" w:date="2023-03-03T06:20:00Z">
              <w:r>
                <w:rPr>
                  <w:rFonts w:ascii="Calibri" w:hAnsi="Calibri" w:cs="Calibri"/>
                  <w:color w:val="000000"/>
                  <w:sz w:val="16"/>
                  <w:szCs w:val="16"/>
                </w:rPr>
                <w:t>0.328</w:t>
              </w:r>
            </w:ins>
          </w:p>
        </w:tc>
        <w:tc>
          <w:tcPr>
            <w:tcW w:w="589" w:type="dxa"/>
            <w:vAlign w:val="center"/>
            <w:tcPrChange w:id="20545" w:author="Στάθης Καπ" w:date="2023-03-03T06:26:00Z">
              <w:tcPr>
                <w:tcW w:w="589" w:type="dxa"/>
                <w:vAlign w:val="center"/>
              </w:tcPr>
            </w:tcPrChange>
          </w:tcPr>
          <w:p w14:paraId="26ACB6EA" w14:textId="75DE1574" w:rsidR="00C87CFE" w:rsidRPr="00CD1347" w:rsidRDefault="00C87CFE" w:rsidP="00C87CFE">
            <w:pPr>
              <w:jc w:val="center"/>
              <w:rPr>
                <w:ins w:id="20546" w:author="Στάθης Καπ" w:date="2023-03-03T03:57:00Z"/>
                <w:rFonts w:cstheme="minorHAnsi"/>
                <w:sz w:val="16"/>
                <w:szCs w:val="16"/>
              </w:rPr>
            </w:pPr>
            <w:ins w:id="20547" w:author="Στάθης Καπ" w:date="2023-03-03T06:20:00Z">
              <w:r>
                <w:rPr>
                  <w:rFonts w:ascii="Calibri" w:hAnsi="Calibri" w:cstheme="minorHAnsi"/>
                  <w:color w:val="000000"/>
                  <w:sz w:val="16"/>
                  <w:szCs w:val="16"/>
                </w:rPr>
                <w:t>7.72</w:t>
              </w:r>
            </w:ins>
          </w:p>
        </w:tc>
      </w:tr>
    </w:tbl>
    <w:p w14:paraId="61706D0C" w14:textId="38802F82" w:rsidR="00F665AE" w:rsidRDefault="00F665AE" w:rsidP="00AC6F02">
      <w:pPr>
        <w:rPr>
          <w:ins w:id="20548" w:author="Στάθης Καπ" w:date="2023-03-03T03:58:00Z"/>
        </w:rPr>
      </w:pPr>
    </w:p>
    <w:p w14:paraId="6D106DF5" w14:textId="601D2026" w:rsidR="00F665AE" w:rsidRDefault="00F665AE">
      <w:pPr>
        <w:pStyle w:val="Caption"/>
        <w:keepNext/>
        <w:spacing w:after="0"/>
        <w:rPr>
          <w:ins w:id="20549" w:author="Στάθης Καπ" w:date="2023-03-03T04:02:00Z"/>
        </w:rPr>
        <w:pPrChange w:id="20550" w:author="Στάθης Καπ" w:date="2023-03-03T04:34:00Z">
          <w:pPr/>
        </w:pPrChange>
      </w:pPr>
      <w:proofErr w:type="spellStart"/>
      <w:ins w:id="20551" w:author="Στάθης Καπ" w:date="2023-03-03T04:02:00Z">
        <w:r>
          <w:t>Πίν</w:t>
        </w:r>
        <w:proofErr w:type="spellEnd"/>
        <w:r>
          <w:t xml:space="preserve">ακας </w:t>
        </w:r>
        <w:r>
          <w:fldChar w:fldCharType="begin"/>
        </w:r>
        <w:r>
          <w:instrText xml:space="preserve"> STYLEREF 1 \s </w:instrText>
        </w:r>
      </w:ins>
      <w:r>
        <w:fldChar w:fldCharType="separate"/>
      </w:r>
      <w:r w:rsidR="002C131C">
        <w:rPr>
          <w:noProof/>
        </w:rPr>
        <w:t>5</w:t>
      </w:r>
      <w:ins w:id="20552" w:author="Στάθης Καπ" w:date="2023-03-03T04:02:00Z">
        <w:r>
          <w:fldChar w:fldCharType="end"/>
        </w:r>
        <w:r>
          <w:noBreakHyphen/>
        </w:r>
        <w:r>
          <w:fldChar w:fldCharType="begin"/>
        </w:r>
        <w:r>
          <w:instrText xml:space="preserve"> SEQ Πίνακας \* ARABIC \s 1 </w:instrText>
        </w:r>
      </w:ins>
      <w:r>
        <w:fldChar w:fldCharType="separate"/>
      </w:r>
      <w:ins w:id="20553" w:author="Στάθης Καπ" w:date="2023-03-07T16:43:00Z">
        <w:r w:rsidR="002C131C">
          <w:rPr>
            <w:noProof/>
          </w:rPr>
          <w:t>7</w:t>
        </w:r>
      </w:ins>
      <w:ins w:id="20554" w:author="Στάθης Καπ" w:date="2023-03-03T04:02:00Z">
        <w:r>
          <w:fldChar w:fldCharType="end"/>
        </w:r>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0555">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20556"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20557"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20558" w:author="Στάθης Καπ" w:date="2023-03-03T04:01:00Z"/>
                <w:rFonts w:cstheme="minorHAnsi"/>
                <w:sz w:val="16"/>
                <w:szCs w:val="16"/>
              </w:rPr>
            </w:pPr>
            <w:ins w:id="20559"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20560" w:author="Στάθης Καπ" w:date="2023-03-03T04:01:00Z"/>
                <w:rFonts w:cstheme="minorHAnsi"/>
                <w:sz w:val="16"/>
                <w:szCs w:val="16"/>
              </w:rPr>
            </w:pPr>
            <w:ins w:id="20561"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20562" w:author="Στάθης Καπ" w:date="2023-03-03T04:01:00Z"/>
                <w:rFonts w:cstheme="minorHAnsi"/>
                <w:sz w:val="16"/>
                <w:szCs w:val="16"/>
              </w:rPr>
            </w:pPr>
            <w:ins w:id="20563"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20564" w:author="Στάθης Καπ" w:date="2023-03-03T04:01:00Z"/>
                <w:rFonts w:cstheme="minorHAnsi"/>
                <w:sz w:val="16"/>
                <w:szCs w:val="16"/>
              </w:rPr>
            </w:pPr>
            <w:ins w:id="20565"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20566" w:author="Στάθης Καπ" w:date="2023-03-03T04:01:00Z"/>
                <w:rFonts w:cstheme="minorHAnsi"/>
                <w:sz w:val="16"/>
                <w:szCs w:val="16"/>
              </w:rPr>
            </w:pPr>
            <w:ins w:id="20567"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20568" w:author="Στάθης Καπ" w:date="2023-03-03T04:01:00Z"/>
                <w:rFonts w:cstheme="minorHAnsi"/>
                <w:sz w:val="16"/>
                <w:szCs w:val="16"/>
              </w:rPr>
            </w:pPr>
            <w:ins w:id="20569"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205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71"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0572"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20573" w:author="Στάθης Καπ" w:date="2023-03-03T04:01:00Z"/>
                <w:sz w:val="16"/>
                <w:szCs w:val="16"/>
              </w:rPr>
            </w:pPr>
            <w:ins w:id="20574"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0575"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20576" w:author="Στάθης Καπ" w:date="2023-03-03T04:01:00Z"/>
                <w:rFonts w:cstheme="minorHAnsi"/>
                <w:sz w:val="16"/>
                <w:szCs w:val="16"/>
              </w:rPr>
            </w:pPr>
            <w:ins w:id="20577"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0578"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20579" w:author="Στάθης Καπ" w:date="2023-03-03T04:01:00Z"/>
                <w:rFonts w:cstheme="minorHAnsi"/>
                <w:sz w:val="16"/>
                <w:szCs w:val="16"/>
              </w:rPr>
            </w:pPr>
            <w:ins w:id="20580"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0581"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20582" w:author="Στάθης Καπ" w:date="2023-03-03T04:01:00Z"/>
                <w:rFonts w:cstheme="minorHAnsi"/>
                <w:sz w:val="16"/>
                <w:szCs w:val="16"/>
              </w:rPr>
            </w:pPr>
            <w:ins w:id="20583"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58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20585" w:author="Στάθης Καπ" w:date="2023-03-03T04:01:00Z"/>
                <w:rFonts w:cstheme="minorHAnsi"/>
                <w:sz w:val="16"/>
                <w:szCs w:val="16"/>
              </w:rPr>
            </w:pPr>
            <w:ins w:id="20586"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58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20588" w:author="Στάθης Καπ" w:date="2023-03-03T04:01:00Z"/>
                <w:rFonts w:cstheme="minorHAnsi"/>
                <w:sz w:val="16"/>
                <w:szCs w:val="16"/>
              </w:rPr>
            </w:pPr>
            <w:ins w:id="20589"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0590"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20591" w:author="Στάθης Καπ" w:date="2023-03-03T04:01:00Z"/>
                <w:rFonts w:cstheme="minorHAnsi"/>
                <w:sz w:val="16"/>
                <w:szCs w:val="16"/>
              </w:rPr>
            </w:pPr>
            <w:ins w:id="20592"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59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20594" w:author="Στάθης Καπ" w:date="2023-03-03T04:01:00Z"/>
                <w:rFonts w:cstheme="minorHAnsi"/>
                <w:sz w:val="16"/>
                <w:szCs w:val="16"/>
              </w:rPr>
            </w:pPr>
            <w:ins w:id="20595"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59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20597" w:author="Στάθης Καπ" w:date="2023-03-03T04:01:00Z"/>
                <w:rFonts w:cstheme="minorHAnsi"/>
                <w:sz w:val="16"/>
                <w:szCs w:val="16"/>
              </w:rPr>
            </w:pPr>
            <w:ins w:id="20598"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0599"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20600" w:author="Στάθης Καπ" w:date="2023-03-03T04:01:00Z"/>
                <w:rFonts w:cstheme="minorHAnsi"/>
                <w:sz w:val="16"/>
                <w:szCs w:val="16"/>
              </w:rPr>
            </w:pPr>
            <w:ins w:id="20601"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60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20603" w:author="Στάθης Καπ" w:date="2023-03-03T04:01:00Z"/>
                <w:rFonts w:cstheme="minorHAnsi"/>
                <w:sz w:val="16"/>
                <w:szCs w:val="16"/>
              </w:rPr>
            </w:pPr>
            <w:ins w:id="20604"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60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20606" w:author="Στάθης Καπ" w:date="2023-03-03T04:01:00Z"/>
                <w:rFonts w:cstheme="minorHAnsi"/>
                <w:sz w:val="16"/>
                <w:szCs w:val="16"/>
              </w:rPr>
            </w:pPr>
            <w:ins w:id="20607"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0608"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20609" w:author="Στάθης Καπ" w:date="2023-03-03T04:01:00Z"/>
                <w:rFonts w:cstheme="minorHAnsi"/>
                <w:sz w:val="16"/>
                <w:szCs w:val="16"/>
              </w:rPr>
            </w:pPr>
            <w:ins w:id="20610"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61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20612" w:author="Στάθης Καπ" w:date="2023-03-03T04:01:00Z"/>
                <w:rFonts w:cstheme="minorHAnsi"/>
                <w:sz w:val="16"/>
                <w:szCs w:val="16"/>
              </w:rPr>
            </w:pPr>
            <w:ins w:id="20613"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61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20615" w:author="Στάθης Καπ" w:date="2023-03-03T04:01:00Z"/>
                <w:rFonts w:cstheme="minorHAnsi"/>
                <w:sz w:val="16"/>
                <w:szCs w:val="16"/>
              </w:rPr>
            </w:pPr>
            <w:ins w:id="20616" w:author="Στάθης Καπ" w:date="2023-03-03T04:01:00Z">
              <w:r w:rsidRPr="009748F7">
                <w:rPr>
                  <w:rFonts w:cstheme="minorHAnsi"/>
                  <w:sz w:val="16"/>
                  <w:szCs w:val="16"/>
                </w:rPr>
                <w:t>Gap (%) S=1</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206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18" w:author="Στάθης Καπ" w:date="2023-03-03T04:01:00Z"/>
        </w:trPr>
        <w:tc>
          <w:tcPr>
            <w:tcW w:w="515" w:type="dxa"/>
            <w:tcBorders>
              <w:top w:val="nil"/>
              <w:bottom w:val="nil"/>
              <w:right w:val="single" w:sz="4" w:space="0" w:color="auto"/>
            </w:tcBorders>
            <w:shd w:val="clear" w:color="auto" w:fill="E7E6E6" w:themeFill="background2"/>
            <w:vAlign w:val="bottom"/>
            <w:tcPrChange w:id="20619" w:author="Στάθης Καπ" w:date="2023-03-03T06:26:00Z">
              <w:tcPr>
                <w:tcW w:w="515" w:type="dxa"/>
                <w:vAlign w:val="bottom"/>
              </w:tcPr>
            </w:tcPrChange>
          </w:tcPr>
          <w:p w14:paraId="48599F91" w14:textId="3F0B9FDD" w:rsidR="00C87CFE" w:rsidRPr="00CD1347" w:rsidRDefault="00C87CFE" w:rsidP="00C87CFE">
            <w:pPr>
              <w:jc w:val="center"/>
              <w:rPr>
                <w:ins w:id="20620" w:author="Στάθης Καπ" w:date="2023-03-03T04:01:00Z"/>
                <w:sz w:val="16"/>
                <w:szCs w:val="16"/>
              </w:rPr>
            </w:pPr>
            <w:ins w:id="20621" w:author="Στάθης Καπ" w:date="2023-03-03T04:08:00Z">
              <w:r w:rsidRPr="00CD1347">
                <w:rPr>
                  <w:rFonts w:ascii="Calibri" w:hAnsi="Calibri" w:cs="Calibri"/>
                  <w:color w:val="000000"/>
                  <w:sz w:val="16"/>
                  <w:szCs w:val="16"/>
                  <w:rPrChange w:id="20622"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20623" w:author="Στάθης Καπ" w:date="2023-03-03T06:26:00Z">
              <w:tcPr>
                <w:tcW w:w="560" w:type="dxa"/>
                <w:vAlign w:val="center"/>
              </w:tcPr>
            </w:tcPrChange>
          </w:tcPr>
          <w:p w14:paraId="314B4CA7" w14:textId="4B032A6D" w:rsidR="00C87CFE" w:rsidRPr="00CD1347" w:rsidRDefault="00C87CFE" w:rsidP="00C87CFE">
            <w:pPr>
              <w:jc w:val="center"/>
              <w:rPr>
                <w:ins w:id="20624" w:author="Στάθης Καπ" w:date="2023-03-03T04:01:00Z"/>
                <w:rFonts w:cstheme="minorHAnsi"/>
                <w:sz w:val="16"/>
                <w:szCs w:val="16"/>
              </w:rPr>
            </w:pPr>
            <w:ins w:id="20625" w:author="Στάθης Καπ" w:date="2023-03-03T06:21:00Z">
              <w:r>
                <w:rPr>
                  <w:rFonts w:ascii="Calibri" w:hAnsi="Calibri" w:cs="Calibri"/>
                  <w:color w:val="000000"/>
                  <w:sz w:val="16"/>
                  <w:szCs w:val="16"/>
                </w:rPr>
                <w:t>920</w:t>
              </w:r>
            </w:ins>
          </w:p>
        </w:tc>
        <w:tc>
          <w:tcPr>
            <w:tcW w:w="855" w:type="dxa"/>
            <w:vAlign w:val="center"/>
            <w:tcPrChange w:id="20626" w:author="Στάθης Καπ" w:date="2023-03-03T06:26:00Z">
              <w:tcPr>
                <w:tcW w:w="855" w:type="dxa"/>
                <w:vAlign w:val="center"/>
              </w:tcPr>
            </w:tcPrChange>
          </w:tcPr>
          <w:p w14:paraId="30C86761" w14:textId="5DA52B09" w:rsidR="00C87CFE" w:rsidRPr="00CD1347" w:rsidRDefault="00C87CFE" w:rsidP="00C87CFE">
            <w:pPr>
              <w:jc w:val="center"/>
              <w:rPr>
                <w:ins w:id="20627" w:author="Στάθης Καπ" w:date="2023-03-03T04:01:00Z"/>
                <w:rFonts w:cstheme="minorHAnsi"/>
                <w:sz w:val="16"/>
                <w:szCs w:val="16"/>
              </w:rPr>
            </w:pPr>
            <w:ins w:id="20628" w:author="Στάθης Καπ" w:date="2023-03-03T06:21:00Z">
              <w:r>
                <w:rPr>
                  <w:rFonts w:ascii="Calibri" w:hAnsi="Calibri" w:cs="Calibri"/>
                  <w:color w:val="000000"/>
                  <w:sz w:val="16"/>
                  <w:szCs w:val="16"/>
                </w:rPr>
                <w:t>890</w:t>
              </w:r>
            </w:ins>
          </w:p>
        </w:tc>
        <w:tc>
          <w:tcPr>
            <w:tcW w:w="544" w:type="dxa"/>
            <w:vAlign w:val="center"/>
            <w:tcPrChange w:id="20629" w:author="Στάθης Καπ" w:date="2023-03-03T06:26:00Z">
              <w:tcPr>
                <w:tcW w:w="544" w:type="dxa"/>
                <w:vAlign w:val="center"/>
              </w:tcPr>
            </w:tcPrChange>
          </w:tcPr>
          <w:p w14:paraId="1332BD5F" w14:textId="19E28F32" w:rsidR="00C87CFE" w:rsidRPr="00CD1347" w:rsidRDefault="00C87CFE" w:rsidP="00C87CFE">
            <w:pPr>
              <w:jc w:val="center"/>
              <w:rPr>
                <w:ins w:id="20630" w:author="Στάθης Καπ" w:date="2023-03-03T04:01:00Z"/>
                <w:rFonts w:cstheme="minorHAnsi"/>
                <w:sz w:val="16"/>
                <w:szCs w:val="16"/>
              </w:rPr>
            </w:pPr>
            <w:ins w:id="20631" w:author="Στάθης Καπ" w:date="2023-03-03T06:21:00Z">
              <w:r>
                <w:rPr>
                  <w:rFonts w:ascii="Calibri" w:hAnsi="Calibri" w:cs="Calibri"/>
                  <w:color w:val="000000"/>
                  <w:sz w:val="16"/>
                  <w:szCs w:val="16"/>
                </w:rPr>
                <w:t>400</w:t>
              </w:r>
            </w:ins>
          </w:p>
        </w:tc>
        <w:tc>
          <w:tcPr>
            <w:tcW w:w="621" w:type="dxa"/>
            <w:vAlign w:val="center"/>
            <w:tcPrChange w:id="20632" w:author="Στάθης Καπ" w:date="2023-03-03T06:26:00Z">
              <w:tcPr>
                <w:tcW w:w="621" w:type="dxa"/>
                <w:vAlign w:val="center"/>
              </w:tcPr>
            </w:tcPrChange>
          </w:tcPr>
          <w:p w14:paraId="1C97A3C8" w14:textId="3B417634" w:rsidR="00C87CFE" w:rsidRPr="00CD1347" w:rsidRDefault="00C87CFE" w:rsidP="00C87CFE">
            <w:pPr>
              <w:jc w:val="center"/>
              <w:rPr>
                <w:ins w:id="20633" w:author="Στάθης Καπ" w:date="2023-03-03T04:01:00Z"/>
                <w:rFonts w:cstheme="minorHAnsi"/>
                <w:sz w:val="16"/>
                <w:szCs w:val="16"/>
              </w:rPr>
            </w:pPr>
            <w:ins w:id="20634" w:author="Στάθης Καπ" w:date="2023-03-03T06:21:00Z">
              <w:r>
                <w:rPr>
                  <w:rFonts w:ascii="Calibri" w:hAnsi="Calibri" w:cs="Calibri"/>
                  <w:color w:val="000000"/>
                  <w:sz w:val="16"/>
                  <w:szCs w:val="16"/>
                </w:rPr>
                <w:t>0.351</w:t>
              </w:r>
            </w:ins>
          </w:p>
        </w:tc>
        <w:tc>
          <w:tcPr>
            <w:tcW w:w="669" w:type="dxa"/>
            <w:vAlign w:val="center"/>
            <w:tcPrChange w:id="20635" w:author="Στάθης Καπ" w:date="2023-03-03T06:26:00Z">
              <w:tcPr>
                <w:tcW w:w="669" w:type="dxa"/>
                <w:vAlign w:val="center"/>
              </w:tcPr>
            </w:tcPrChange>
          </w:tcPr>
          <w:p w14:paraId="0072E0F7" w14:textId="59607E02" w:rsidR="00C87CFE" w:rsidRPr="00CD1347" w:rsidRDefault="00C87CFE" w:rsidP="00C87CFE">
            <w:pPr>
              <w:jc w:val="center"/>
              <w:rPr>
                <w:ins w:id="20636" w:author="Στάθης Καπ" w:date="2023-03-03T04:01:00Z"/>
                <w:rFonts w:cstheme="minorHAnsi"/>
                <w:sz w:val="16"/>
                <w:szCs w:val="16"/>
              </w:rPr>
            </w:pPr>
            <w:ins w:id="20637" w:author="Στάθης Καπ" w:date="2023-03-03T06:21:00Z">
              <w:r>
                <w:rPr>
                  <w:rFonts w:ascii="Calibri" w:hAnsi="Calibri" w:cstheme="minorHAnsi"/>
                  <w:color w:val="000000"/>
                  <w:sz w:val="16"/>
                  <w:szCs w:val="16"/>
                </w:rPr>
                <w:t>56.52</w:t>
              </w:r>
            </w:ins>
          </w:p>
        </w:tc>
        <w:tc>
          <w:tcPr>
            <w:tcW w:w="543" w:type="dxa"/>
            <w:vAlign w:val="center"/>
            <w:tcPrChange w:id="20638" w:author="Στάθης Καπ" w:date="2023-03-03T06:26:00Z">
              <w:tcPr>
                <w:tcW w:w="543" w:type="dxa"/>
                <w:vAlign w:val="center"/>
              </w:tcPr>
            </w:tcPrChange>
          </w:tcPr>
          <w:p w14:paraId="522D04C6" w14:textId="50503196" w:rsidR="00C87CFE" w:rsidRPr="00CD1347" w:rsidRDefault="00C87CFE" w:rsidP="00C87CFE">
            <w:pPr>
              <w:jc w:val="center"/>
              <w:rPr>
                <w:ins w:id="20639" w:author="Στάθης Καπ" w:date="2023-03-03T04:01:00Z"/>
                <w:rFonts w:cstheme="minorHAnsi"/>
                <w:sz w:val="16"/>
                <w:szCs w:val="16"/>
              </w:rPr>
            </w:pPr>
            <w:ins w:id="20640" w:author="Στάθης Καπ" w:date="2023-03-03T06:21:00Z">
              <w:r>
                <w:rPr>
                  <w:rFonts w:ascii="Calibri" w:hAnsi="Calibri" w:cs="Calibri"/>
                  <w:color w:val="000000"/>
                  <w:sz w:val="16"/>
                  <w:szCs w:val="16"/>
                </w:rPr>
                <w:t>400</w:t>
              </w:r>
            </w:ins>
          </w:p>
        </w:tc>
        <w:tc>
          <w:tcPr>
            <w:tcW w:w="621" w:type="dxa"/>
            <w:vAlign w:val="center"/>
            <w:tcPrChange w:id="20641" w:author="Στάθης Καπ" w:date="2023-03-03T06:26:00Z">
              <w:tcPr>
                <w:tcW w:w="621" w:type="dxa"/>
                <w:vAlign w:val="center"/>
              </w:tcPr>
            </w:tcPrChange>
          </w:tcPr>
          <w:p w14:paraId="241CFDBE" w14:textId="0803461F" w:rsidR="00C87CFE" w:rsidRPr="00CD1347" w:rsidRDefault="00C87CFE" w:rsidP="00C87CFE">
            <w:pPr>
              <w:jc w:val="center"/>
              <w:rPr>
                <w:ins w:id="20642" w:author="Στάθης Καπ" w:date="2023-03-03T04:01:00Z"/>
                <w:rFonts w:cstheme="minorHAnsi"/>
                <w:sz w:val="16"/>
                <w:szCs w:val="16"/>
              </w:rPr>
            </w:pPr>
            <w:ins w:id="20643" w:author="Στάθης Καπ" w:date="2023-03-03T06:21:00Z">
              <w:r>
                <w:rPr>
                  <w:rFonts w:ascii="Calibri" w:hAnsi="Calibri" w:cs="Calibri"/>
                  <w:color w:val="000000"/>
                  <w:sz w:val="16"/>
                  <w:szCs w:val="16"/>
                </w:rPr>
                <w:t>0.241</w:t>
              </w:r>
            </w:ins>
          </w:p>
        </w:tc>
        <w:tc>
          <w:tcPr>
            <w:tcW w:w="669" w:type="dxa"/>
            <w:vAlign w:val="center"/>
            <w:tcPrChange w:id="20644" w:author="Στάθης Καπ" w:date="2023-03-03T06:26:00Z">
              <w:tcPr>
                <w:tcW w:w="669" w:type="dxa"/>
                <w:vAlign w:val="center"/>
              </w:tcPr>
            </w:tcPrChange>
          </w:tcPr>
          <w:p w14:paraId="073F30DA" w14:textId="00A5D906" w:rsidR="00C87CFE" w:rsidRPr="00CD1347" w:rsidRDefault="00C87CFE" w:rsidP="00C87CFE">
            <w:pPr>
              <w:jc w:val="center"/>
              <w:rPr>
                <w:ins w:id="20645" w:author="Στάθης Καπ" w:date="2023-03-03T04:01:00Z"/>
                <w:rFonts w:cstheme="minorHAnsi"/>
                <w:sz w:val="16"/>
                <w:szCs w:val="16"/>
              </w:rPr>
            </w:pPr>
            <w:ins w:id="20646" w:author="Στάθης Καπ" w:date="2023-03-03T06:21:00Z">
              <w:r>
                <w:rPr>
                  <w:rFonts w:ascii="Calibri" w:hAnsi="Calibri" w:cstheme="minorHAnsi"/>
                  <w:color w:val="000000"/>
                  <w:sz w:val="16"/>
                  <w:szCs w:val="16"/>
                </w:rPr>
                <w:t>0</w:t>
              </w:r>
            </w:ins>
          </w:p>
        </w:tc>
        <w:tc>
          <w:tcPr>
            <w:tcW w:w="508" w:type="dxa"/>
            <w:vAlign w:val="center"/>
            <w:tcPrChange w:id="20647" w:author="Στάθης Καπ" w:date="2023-03-03T06:26:00Z">
              <w:tcPr>
                <w:tcW w:w="508" w:type="dxa"/>
                <w:vAlign w:val="center"/>
              </w:tcPr>
            </w:tcPrChange>
          </w:tcPr>
          <w:p w14:paraId="1E41D1F8" w14:textId="4ED70D97" w:rsidR="00C87CFE" w:rsidRPr="00CD1347" w:rsidRDefault="00C87CFE" w:rsidP="00C87CFE">
            <w:pPr>
              <w:jc w:val="center"/>
              <w:rPr>
                <w:ins w:id="20648" w:author="Στάθης Καπ" w:date="2023-03-03T04:01:00Z"/>
                <w:rFonts w:cstheme="minorHAnsi"/>
                <w:sz w:val="16"/>
                <w:szCs w:val="16"/>
              </w:rPr>
            </w:pPr>
            <w:ins w:id="20649" w:author="Στάθης Καπ" w:date="2023-03-03T06:21:00Z">
              <w:r>
                <w:rPr>
                  <w:rFonts w:ascii="Calibri" w:hAnsi="Calibri" w:cs="Calibri"/>
                  <w:color w:val="000000"/>
                  <w:sz w:val="16"/>
                  <w:szCs w:val="16"/>
                </w:rPr>
                <w:t>400</w:t>
              </w:r>
            </w:ins>
          </w:p>
        </w:tc>
        <w:tc>
          <w:tcPr>
            <w:tcW w:w="541" w:type="dxa"/>
            <w:vAlign w:val="center"/>
            <w:tcPrChange w:id="20650" w:author="Στάθης Καπ" w:date="2023-03-03T06:26:00Z">
              <w:tcPr>
                <w:tcW w:w="541" w:type="dxa"/>
                <w:vAlign w:val="center"/>
              </w:tcPr>
            </w:tcPrChange>
          </w:tcPr>
          <w:p w14:paraId="5E20E877" w14:textId="1BCC6BFE" w:rsidR="00C87CFE" w:rsidRPr="00CD1347" w:rsidRDefault="00C87CFE" w:rsidP="00C87CFE">
            <w:pPr>
              <w:jc w:val="center"/>
              <w:rPr>
                <w:ins w:id="20651" w:author="Στάθης Καπ" w:date="2023-03-03T04:01:00Z"/>
                <w:rFonts w:cstheme="minorHAnsi"/>
                <w:sz w:val="16"/>
                <w:szCs w:val="16"/>
              </w:rPr>
            </w:pPr>
            <w:ins w:id="20652" w:author="Στάθης Καπ" w:date="2023-03-03T06:21:00Z">
              <w:r>
                <w:rPr>
                  <w:rFonts w:ascii="Calibri" w:hAnsi="Calibri" w:cs="Calibri"/>
                  <w:color w:val="000000"/>
                  <w:sz w:val="16"/>
                  <w:szCs w:val="16"/>
                </w:rPr>
                <w:t>0.245</w:t>
              </w:r>
            </w:ins>
          </w:p>
        </w:tc>
        <w:tc>
          <w:tcPr>
            <w:tcW w:w="589" w:type="dxa"/>
            <w:vAlign w:val="center"/>
            <w:tcPrChange w:id="20653" w:author="Στάθης Καπ" w:date="2023-03-03T06:26:00Z">
              <w:tcPr>
                <w:tcW w:w="589" w:type="dxa"/>
                <w:vAlign w:val="center"/>
              </w:tcPr>
            </w:tcPrChange>
          </w:tcPr>
          <w:p w14:paraId="2F83011C" w14:textId="0C57A035" w:rsidR="00C87CFE" w:rsidRPr="00CD1347" w:rsidRDefault="00C87CFE" w:rsidP="00C87CFE">
            <w:pPr>
              <w:jc w:val="center"/>
              <w:rPr>
                <w:ins w:id="20654" w:author="Στάθης Καπ" w:date="2023-03-03T04:01:00Z"/>
                <w:rFonts w:cstheme="minorHAnsi"/>
                <w:sz w:val="16"/>
                <w:szCs w:val="16"/>
              </w:rPr>
            </w:pPr>
            <w:ins w:id="20655" w:author="Στάθης Καπ" w:date="2023-03-03T06:21:00Z">
              <w:r>
                <w:rPr>
                  <w:rFonts w:ascii="Calibri" w:hAnsi="Calibri" w:cstheme="minorHAnsi"/>
                  <w:color w:val="000000"/>
                  <w:sz w:val="16"/>
                  <w:szCs w:val="16"/>
                </w:rPr>
                <w:t>0</w:t>
              </w:r>
            </w:ins>
          </w:p>
        </w:tc>
        <w:tc>
          <w:tcPr>
            <w:tcW w:w="463" w:type="dxa"/>
            <w:vAlign w:val="center"/>
            <w:tcPrChange w:id="20656" w:author="Στάθης Καπ" w:date="2023-03-03T06:26:00Z">
              <w:tcPr>
                <w:tcW w:w="463" w:type="dxa"/>
                <w:vAlign w:val="center"/>
              </w:tcPr>
            </w:tcPrChange>
          </w:tcPr>
          <w:p w14:paraId="4FCE6DE1" w14:textId="41B10557" w:rsidR="00C87CFE" w:rsidRPr="00CD1347" w:rsidRDefault="00C87CFE" w:rsidP="00C87CFE">
            <w:pPr>
              <w:jc w:val="center"/>
              <w:rPr>
                <w:ins w:id="20657" w:author="Στάθης Καπ" w:date="2023-03-03T04:01:00Z"/>
                <w:rFonts w:cstheme="minorHAnsi"/>
                <w:sz w:val="16"/>
                <w:szCs w:val="16"/>
              </w:rPr>
            </w:pPr>
            <w:ins w:id="20658" w:author="Στάθης Καπ" w:date="2023-03-03T06:21:00Z">
              <w:r>
                <w:rPr>
                  <w:rFonts w:ascii="Calibri" w:hAnsi="Calibri" w:cs="Calibri"/>
                  <w:color w:val="000000"/>
                  <w:sz w:val="16"/>
                  <w:szCs w:val="16"/>
                </w:rPr>
                <w:t>380</w:t>
              </w:r>
            </w:ins>
          </w:p>
        </w:tc>
        <w:tc>
          <w:tcPr>
            <w:tcW w:w="541" w:type="dxa"/>
            <w:vAlign w:val="center"/>
            <w:tcPrChange w:id="20659" w:author="Στάθης Καπ" w:date="2023-03-03T06:26:00Z">
              <w:tcPr>
                <w:tcW w:w="541" w:type="dxa"/>
                <w:vAlign w:val="center"/>
              </w:tcPr>
            </w:tcPrChange>
          </w:tcPr>
          <w:p w14:paraId="3D5A415B" w14:textId="4CFED2E7" w:rsidR="00C87CFE" w:rsidRPr="00CD1347" w:rsidRDefault="00C87CFE" w:rsidP="00C87CFE">
            <w:pPr>
              <w:jc w:val="center"/>
              <w:rPr>
                <w:ins w:id="20660" w:author="Στάθης Καπ" w:date="2023-03-03T04:01:00Z"/>
                <w:rFonts w:cstheme="minorHAnsi"/>
                <w:sz w:val="16"/>
                <w:szCs w:val="16"/>
              </w:rPr>
            </w:pPr>
            <w:ins w:id="20661" w:author="Στάθης Καπ" w:date="2023-03-03T06:21:00Z">
              <w:r>
                <w:rPr>
                  <w:rFonts w:ascii="Calibri" w:hAnsi="Calibri" w:cs="Calibri"/>
                  <w:color w:val="000000"/>
                  <w:sz w:val="16"/>
                  <w:szCs w:val="16"/>
                </w:rPr>
                <w:t>0.271</w:t>
              </w:r>
            </w:ins>
          </w:p>
        </w:tc>
        <w:tc>
          <w:tcPr>
            <w:tcW w:w="589" w:type="dxa"/>
            <w:vAlign w:val="center"/>
            <w:tcPrChange w:id="20662" w:author="Στάθης Καπ" w:date="2023-03-03T06:26:00Z">
              <w:tcPr>
                <w:tcW w:w="589" w:type="dxa"/>
                <w:vAlign w:val="center"/>
              </w:tcPr>
            </w:tcPrChange>
          </w:tcPr>
          <w:p w14:paraId="4A8A1A1F" w14:textId="66EDBDEF" w:rsidR="00C87CFE" w:rsidRPr="00CD1347" w:rsidRDefault="00C87CFE" w:rsidP="00C87CFE">
            <w:pPr>
              <w:jc w:val="center"/>
              <w:rPr>
                <w:ins w:id="20663" w:author="Στάθης Καπ" w:date="2023-03-03T04:01:00Z"/>
                <w:rFonts w:cstheme="minorHAnsi"/>
                <w:sz w:val="16"/>
                <w:szCs w:val="16"/>
              </w:rPr>
            </w:pPr>
            <w:ins w:id="20664"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206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66" w:author="Στάθης Καπ" w:date="2023-03-03T04:01:00Z"/>
        </w:trPr>
        <w:tc>
          <w:tcPr>
            <w:tcW w:w="515" w:type="dxa"/>
            <w:tcBorders>
              <w:top w:val="nil"/>
              <w:bottom w:val="nil"/>
              <w:right w:val="single" w:sz="4" w:space="0" w:color="auto"/>
            </w:tcBorders>
            <w:shd w:val="clear" w:color="auto" w:fill="E7E6E6" w:themeFill="background2"/>
            <w:vAlign w:val="bottom"/>
            <w:tcPrChange w:id="20667" w:author="Στάθης Καπ" w:date="2023-03-03T06:26:00Z">
              <w:tcPr>
                <w:tcW w:w="515" w:type="dxa"/>
                <w:vAlign w:val="bottom"/>
              </w:tcPr>
            </w:tcPrChange>
          </w:tcPr>
          <w:p w14:paraId="6CCEEE21" w14:textId="7899F0E5" w:rsidR="00C87CFE" w:rsidRPr="00CD1347" w:rsidRDefault="00C87CFE" w:rsidP="00C87CFE">
            <w:pPr>
              <w:jc w:val="center"/>
              <w:rPr>
                <w:ins w:id="20668" w:author="Στάθης Καπ" w:date="2023-03-03T04:01:00Z"/>
                <w:sz w:val="16"/>
                <w:szCs w:val="16"/>
              </w:rPr>
            </w:pPr>
            <w:ins w:id="20669" w:author="Στάθης Καπ" w:date="2023-03-03T04:08:00Z">
              <w:r w:rsidRPr="00CD1347">
                <w:rPr>
                  <w:rFonts w:ascii="Calibri" w:hAnsi="Calibri" w:cs="Calibri"/>
                  <w:color w:val="000000"/>
                  <w:sz w:val="16"/>
                  <w:szCs w:val="16"/>
                  <w:rPrChange w:id="20670"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0671" w:author="Στάθης Καπ" w:date="2023-03-03T06:26:00Z">
              <w:tcPr>
                <w:tcW w:w="560" w:type="dxa"/>
              </w:tcPr>
            </w:tcPrChange>
          </w:tcPr>
          <w:p w14:paraId="59925DB3" w14:textId="1044CFC6" w:rsidR="00C87CFE" w:rsidRPr="00CD1347" w:rsidRDefault="00C87CFE" w:rsidP="00C87CFE">
            <w:pPr>
              <w:jc w:val="center"/>
              <w:rPr>
                <w:ins w:id="20672" w:author="Στάθης Καπ" w:date="2023-03-03T04:01:00Z"/>
                <w:rFonts w:cstheme="minorHAnsi"/>
                <w:sz w:val="16"/>
                <w:szCs w:val="16"/>
              </w:rPr>
            </w:pPr>
            <w:ins w:id="20673" w:author="Στάθης Καπ" w:date="2023-03-03T06:21:00Z">
              <w:r>
                <w:rPr>
                  <w:rFonts w:ascii="Calibri" w:hAnsi="Calibri" w:cs="Calibri"/>
                  <w:color w:val="000000"/>
                  <w:sz w:val="16"/>
                  <w:szCs w:val="16"/>
                </w:rPr>
                <w:t>990</w:t>
              </w:r>
            </w:ins>
          </w:p>
        </w:tc>
        <w:tc>
          <w:tcPr>
            <w:tcW w:w="855" w:type="dxa"/>
            <w:vAlign w:val="center"/>
            <w:tcPrChange w:id="20674" w:author="Στάθης Καπ" w:date="2023-03-03T06:26:00Z">
              <w:tcPr>
                <w:tcW w:w="855" w:type="dxa"/>
              </w:tcPr>
            </w:tcPrChange>
          </w:tcPr>
          <w:p w14:paraId="5F2183A7" w14:textId="4899A443" w:rsidR="00C87CFE" w:rsidRPr="00CD1347" w:rsidRDefault="00C87CFE" w:rsidP="00C87CFE">
            <w:pPr>
              <w:jc w:val="center"/>
              <w:rPr>
                <w:ins w:id="20675" w:author="Στάθης Καπ" w:date="2023-03-03T04:01:00Z"/>
                <w:rFonts w:cstheme="minorHAnsi"/>
                <w:sz w:val="16"/>
                <w:szCs w:val="16"/>
              </w:rPr>
            </w:pPr>
            <w:ins w:id="20676" w:author="Στάθης Καπ" w:date="2023-03-03T06:21:00Z">
              <w:r>
                <w:rPr>
                  <w:rFonts w:ascii="Calibri" w:hAnsi="Calibri" w:cs="Calibri"/>
                  <w:color w:val="000000"/>
                  <w:sz w:val="16"/>
                  <w:szCs w:val="16"/>
                </w:rPr>
                <w:t>960</w:t>
              </w:r>
            </w:ins>
          </w:p>
        </w:tc>
        <w:tc>
          <w:tcPr>
            <w:tcW w:w="544" w:type="dxa"/>
            <w:vAlign w:val="center"/>
            <w:tcPrChange w:id="20677" w:author="Στάθης Καπ" w:date="2023-03-03T06:26:00Z">
              <w:tcPr>
                <w:tcW w:w="544" w:type="dxa"/>
                <w:vAlign w:val="bottom"/>
              </w:tcPr>
            </w:tcPrChange>
          </w:tcPr>
          <w:p w14:paraId="23C47F87" w14:textId="23204C51" w:rsidR="00C87CFE" w:rsidRPr="00CD1347" w:rsidRDefault="00C87CFE" w:rsidP="00C87CFE">
            <w:pPr>
              <w:jc w:val="center"/>
              <w:rPr>
                <w:ins w:id="20678" w:author="Στάθης Καπ" w:date="2023-03-03T04:01:00Z"/>
                <w:rFonts w:cstheme="minorHAnsi"/>
                <w:sz w:val="16"/>
                <w:szCs w:val="16"/>
              </w:rPr>
            </w:pPr>
            <w:ins w:id="20679" w:author="Στάθης Καπ" w:date="2023-03-03T06:21:00Z">
              <w:r>
                <w:rPr>
                  <w:rFonts w:ascii="Calibri" w:hAnsi="Calibri" w:cs="Calibri"/>
                  <w:color w:val="000000"/>
                  <w:sz w:val="16"/>
                  <w:szCs w:val="16"/>
                </w:rPr>
                <w:t>720</w:t>
              </w:r>
            </w:ins>
          </w:p>
        </w:tc>
        <w:tc>
          <w:tcPr>
            <w:tcW w:w="621" w:type="dxa"/>
            <w:vAlign w:val="center"/>
            <w:tcPrChange w:id="20680" w:author="Στάθης Καπ" w:date="2023-03-03T06:26:00Z">
              <w:tcPr>
                <w:tcW w:w="621" w:type="dxa"/>
                <w:vAlign w:val="bottom"/>
              </w:tcPr>
            </w:tcPrChange>
          </w:tcPr>
          <w:p w14:paraId="445D1A10" w14:textId="44FD87BE" w:rsidR="00C87CFE" w:rsidRPr="00CD1347" w:rsidRDefault="00C87CFE" w:rsidP="00C87CFE">
            <w:pPr>
              <w:jc w:val="center"/>
              <w:rPr>
                <w:ins w:id="20681" w:author="Στάθης Καπ" w:date="2023-03-03T04:01:00Z"/>
                <w:rFonts w:cstheme="minorHAnsi"/>
                <w:sz w:val="16"/>
                <w:szCs w:val="16"/>
              </w:rPr>
            </w:pPr>
            <w:ins w:id="20682" w:author="Στάθης Καπ" w:date="2023-03-03T06:21:00Z">
              <w:r>
                <w:rPr>
                  <w:rFonts w:ascii="Calibri" w:hAnsi="Calibri" w:cs="Calibri"/>
                  <w:color w:val="000000"/>
                  <w:sz w:val="16"/>
                  <w:szCs w:val="16"/>
                </w:rPr>
                <w:t>0.462</w:t>
              </w:r>
            </w:ins>
          </w:p>
        </w:tc>
        <w:tc>
          <w:tcPr>
            <w:tcW w:w="669" w:type="dxa"/>
            <w:vAlign w:val="center"/>
            <w:tcPrChange w:id="20683" w:author="Στάθης Καπ" w:date="2023-03-03T06:26:00Z">
              <w:tcPr>
                <w:tcW w:w="669" w:type="dxa"/>
                <w:vAlign w:val="center"/>
              </w:tcPr>
            </w:tcPrChange>
          </w:tcPr>
          <w:p w14:paraId="42BD9E3F" w14:textId="4D4D6428" w:rsidR="00C87CFE" w:rsidRPr="00CD1347" w:rsidRDefault="00C87CFE" w:rsidP="00C87CFE">
            <w:pPr>
              <w:jc w:val="center"/>
              <w:rPr>
                <w:ins w:id="20684" w:author="Στάθης Καπ" w:date="2023-03-03T04:01:00Z"/>
                <w:rFonts w:cstheme="minorHAnsi"/>
                <w:sz w:val="16"/>
                <w:szCs w:val="16"/>
              </w:rPr>
            </w:pPr>
            <w:ins w:id="20685" w:author="Στάθης Καπ" w:date="2023-03-03T06:21:00Z">
              <w:r>
                <w:rPr>
                  <w:rFonts w:ascii="Calibri" w:hAnsi="Calibri" w:cstheme="minorHAnsi"/>
                  <w:color w:val="000000"/>
                  <w:sz w:val="16"/>
                  <w:szCs w:val="16"/>
                </w:rPr>
                <w:t>27.27</w:t>
              </w:r>
            </w:ins>
          </w:p>
        </w:tc>
        <w:tc>
          <w:tcPr>
            <w:tcW w:w="543" w:type="dxa"/>
            <w:vAlign w:val="center"/>
            <w:tcPrChange w:id="20686" w:author="Στάθης Καπ" w:date="2023-03-03T06:26:00Z">
              <w:tcPr>
                <w:tcW w:w="543" w:type="dxa"/>
                <w:vAlign w:val="bottom"/>
              </w:tcPr>
            </w:tcPrChange>
          </w:tcPr>
          <w:p w14:paraId="7F6CA6D5" w14:textId="2DDD2736" w:rsidR="00C87CFE" w:rsidRPr="00CD1347" w:rsidRDefault="00C87CFE" w:rsidP="00C87CFE">
            <w:pPr>
              <w:jc w:val="center"/>
              <w:rPr>
                <w:ins w:id="20687" w:author="Στάθης Καπ" w:date="2023-03-03T04:01:00Z"/>
                <w:rFonts w:cstheme="minorHAnsi"/>
                <w:sz w:val="16"/>
                <w:szCs w:val="16"/>
              </w:rPr>
            </w:pPr>
            <w:ins w:id="20688" w:author="Στάθης Καπ" w:date="2023-03-03T06:21:00Z">
              <w:r>
                <w:rPr>
                  <w:rFonts w:ascii="Calibri" w:hAnsi="Calibri" w:cs="Calibri"/>
                  <w:color w:val="000000"/>
                  <w:sz w:val="16"/>
                  <w:szCs w:val="16"/>
                </w:rPr>
                <w:t>700</w:t>
              </w:r>
            </w:ins>
          </w:p>
        </w:tc>
        <w:tc>
          <w:tcPr>
            <w:tcW w:w="621" w:type="dxa"/>
            <w:vAlign w:val="center"/>
            <w:tcPrChange w:id="20689" w:author="Στάθης Καπ" w:date="2023-03-03T06:26:00Z">
              <w:tcPr>
                <w:tcW w:w="621" w:type="dxa"/>
                <w:vAlign w:val="bottom"/>
              </w:tcPr>
            </w:tcPrChange>
          </w:tcPr>
          <w:p w14:paraId="06493251" w14:textId="6C28861E" w:rsidR="00C87CFE" w:rsidRPr="00CD1347" w:rsidRDefault="00C87CFE" w:rsidP="00C87CFE">
            <w:pPr>
              <w:jc w:val="center"/>
              <w:rPr>
                <w:ins w:id="20690" w:author="Στάθης Καπ" w:date="2023-03-03T04:01:00Z"/>
                <w:rFonts w:cstheme="minorHAnsi"/>
                <w:sz w:val="16"/>
                <w:szCs w:val="16"/>
              </w:rPr>
            </w:pPr>
            <w:ins w:id="20691" w:author="Στάθης Καπ" w:date="2023-03-03T06:21:00Z">
              <w:r>
                <w:rPr>
                  <w:rFonts w:ascii="Calibri" w:hAnsi="Calibri" w:cs="Calibri"/>
                  <w:color w:val="000000"/>
                  <w:sz w:val="16"/>
                  <w:szCs w:val="16"/>
                </w:rPr>
                <w:t>0.295</w:t>
              </w:r>
            </w:ins>
          </w:p>
        </w:tc>
        <w:tc>
          <w:tcPr>
            <w:tcW w:w="669" w:type="dxa"/>
            <w:vAlign w:val="center"/>
            <w:tcPrChange w:id="20692" w:author="Στάθης Καπ" w:date="2023-03-03T06:26:00Z">
              <w:tcPr>
                <w:tcW w:w="669" w:type="dxa"/>
                <w:vAlign w:val="center"/>
              </w:tcPr>
            </w:tcPrChange>
          </w:tcPr>
          <w:p w14:paraId="411C077F" w14:textId="69AE1ABE" w:rsidR="00C87CFE" w:rsidRPr="00CD1347" w:rsidRDefault="00C87CFE" w:rsidP="00C87CFE">
            <w:pPr>
              <w:jc w:val="center"/>
              <w:rPr>
                <w:ins w:id="20693" w:author="Στάθης Καπ" w:date="2023-03-03T04:01:00Z"/>
                <w:rFonts w:cstheme="minorHAnsi"/>
                <w:sz w:val="16"/>
                <w:szCs w:val="16"/>
              </w:rPr>
            </w:pPr>
            <w:ins w:id="20694" w:author="Στάθης Καπ" w:date="2023-03-03T06:21:00Z">
              <w:r>
                <w:rPr>
                  <w:rFonts w:ascii="Calibri" w:hAnsi="Calibri" w:cstheme="minorHAnsi"/>
                  <w:color w:val="000000"/>
                  <w:sz w:val="16"/>
                  <w:szCs w:val="16"/>
                </w:rPr>
                <w:t>2.78</w:t>
              </w:r>
            </w:ins>
          </w:p>
        </w:tc>
        <w:tc>
          <w:tcPr>
            <w:tcW w:w="508" w:type="dxa"/>
            <w:vAlign w:val="center"/>
            <w:tcPrChange w:id="20695" w:author="Στάθης Καπ" w:date="2023-03-03T06:26:00Z">
              <w:tcPr>
                <w:tcW w:w="508" w:type="dxa"/>
                <w:vAlign w:val="bottom"/>
              </w:tcPr>
            </w:tcPrChange>
          </w:tcPr>
          <w:p w14:paraId="6B586435" w14:textId="05EA90D2" w:rsidR="00C87CFE" w:rsidRPr="00CD1347" w:rsidRDefault="00C87CFE" w:rsidP="00C87CFE">
            <w:pPr>
              <w:jc w:val="center"/>
              <w:rPr>
                <w:ins w:id="20696" w:author="Στάθης Καπ" w:date="2023-03-03T04:01:00Z"/>
                <w:rFonts w:cstheme="minorHAnsi"/>
                <w:sz w:val="16"/>
                <w:szCs w:val="16"/>
              </w:rPr>
            </w:pPr>
            <w:ins w:id="20697" w:author="Στάθης Καπ" w:date="2023-03-03T06:21:00Z">
              <w:r>
                <w:rPr>
                  <w:rFonts w:ascii="Calibri" w:hAnsi="Calibri" w:cs="Calibri"/>
                  <w:color w:val="000000"/>
                  <w:sz w:val="16"/>
                  <w:szCs w:val="16"/>
                </w:rPr>
                <w:t>670</w:t>
              </w:r>
            </w:ins>
          </w:p>
        </w:tc>
        <w:tc>
          <w:tcPr>
            <w:tcW w:w="541" w:type="dxa"/>
            <w:vAlign w:val="center"/>
            <w:tcPrChange w:id="20698" w:author="Στάθης Καπ" w:date="2023-03-03T06:26:00Z">
              <w:tcPr>
                <w:tcW w:w="541" w:type="dxa"/>
                <w:vAlign w:val="bottom"/>
              </w:tcPr>
            </w:tcPrChange>
          </w:tcPr>
          <w:p w14:paraId="390933A0" w14:textId="4A9719ED" w:rsidR="00C87CFE" w:rsidRPr="00CD1347" w:rsidRDefault="00C87CFE" w:rsidP="00C87CFE">
            <w:pPr>
              <w:jc w:val="center"/>
              <w:rPr>
                <w:ins w:id="20699" w:author="Στάθης Καπ" w:date="2023-03-03T04:01:00Z"/>
                <w:rFonts w:cstheme="minorHAnsi"/>
                <w:sz w:val="16"/>
                <w:szCs w:val="16"/>
              </w:rPr>
            </w:pPr>
            <w:ins w:id="20700" w:author="Στάθης Καπ" w:date="2023-03-03T06:21:00Z">
              <w:r>
                <w:rPr>
                  <w:rFonts w:ascii="Calibri" w:hAnsi="Calibri" w:cs="Calibri"/>
                  <w:color w:val="000000"/>
                  <w:sz w:val="16"/>
                  <w:szCs w:val="16"/>
                </w:rPr>
                <w:t>0.324</w:t>
              </w:r>
            </w:ins>
          </w:p>
        </w:tc>
        <w:tc>
          <w:tcPr>
            <w:tcW w:w="589" w:type="dxa"/>
            <w:vAlign w:val="center"/>
            <w:tcPrChange w:id="20701" w:author="Στάθης Καπ" w:date="2023-03-03T06:26:00Z">
              <w:tcPr>
                <w:tcW w:w="589" w:type="dxa"/>
                <w:vAlign w:val="center"/>
              </w:tcPr>
            </w:tcPrChange>
          </w:tcPr>
          <w:p w14:paraId="310E4A08" w14:textId="21CA74BD" w:rsidR="00C87CFE" w:rsidRPr="00CD1347" w:rsidRDefault="00C87CFE" w:rsidP="00C87CFE">
            <w:pPr>
              <w:jc w:val="center"/>
              <w:rPr>
                <w:ins w:id="20702" w:author="Στάθης Καπ" w:date="2023-03-03T04:01:00Z"/>
                <w:rFonts w:cstheme="minorHAnsi"/>
                <w:sz w:val="16"/>
                <w:szCs w:val="16"/>
              </w:rPr>
            </w:pPr>
            <w:ins w:id="20703" w:author="Στάθης Καπ" w:date="2023-03-03T06:21:00Z">
              <w:r>
                <w:rPr>
                  <w:rFonts w:ascii="Calibri" w:hAnsi="Calibri" w:cstheme="minorHAnsi"/>
                  <w:color w:val="000000"/>
                  <w:sz w:val="16"/>
                  <w:szCs w:val="16"/>
                </w:rPr>
                <w:t>6.94</w:t>
              </w:r>
            </w:ins>
          </w:p>
        </w:tc>
        <w:tc>
          <w:tcPr>
            <w:tcW w:w="463" w:type="dxa"/>
            <w:vAlign w:val="center"/>
            <w:tcPrChange w:id="20704" w:author="Στάθης Καπ" w:date="2023-03-03T06:26:00Z">
              <w:tcPr>
                <w:tcW w:w="463" w:type="dxa"/>
                <w:vAlign w:val="bottom"/>
              </w:tcPr>
            </w:tcPrChange>
          </w:tcPr>
          <w:p w14:paraId="0C3AE4A2" w14:textId="1C4DE8B1" w:rsidR="00C87CFE" w:rsidRPr="00CD1347" w:rsidRDefault="00C87CFE" w:rsidP="00C87CFE">
            <w:pPr>
              <w:jc w:val="center"/>
              <w:rPr>
                <w:ins w:id="20705" w:author="Στάθης Καπ" w:date="2023-03-03T04:01:00Z"/>
                <w:rFonts w:cstheme="minorHAnsi"/>
                <w:sz w:val="16"/>
                <w:szCs w:val="16"/>
              </w:rPr>
            </w:pPr>
            <w:ins w:id="20706" w:author="Στάθης Καπ" w:date="2023-03-03T06:21:00Z">
              <w:r>
                <w:rPr>
                  <w:rFonts w:ascii="Calibri" w:hAnsi="Calibri" w:cs="Calibri"/>
                  <w:color w:val="000000"/>
                  <w:sz w:val="16"/>
                  <w:szCs w:val="16"/>
                </w:rPr>
                <w:t>610</w:t>
              </w:r>
            </w:ins>
          </w:p>
        </w:tc>
        <w:tc>
          <w:tcPr>
            <w:tcW w:w="541" w:type="dxa"/>
            <w:vAlign w:val="center"/>
            <w:tcPrChange w:id="20707" w:author="Στάθης Καπ" w:date="2023-03-03T06:26:00Z">
              <w:tcPr>
                <w:tcW w:w="541" w:type="dxa"/>
                <w:vAlign w:val="bottom"/>
              </w:tcPr>
            </w:tcPrChange>
          </w:tcPr>
          <w:p w14:paraId="4A61D884" w14:textId="1FF1C55D" w:rsidR="00C87CFE" w:rsidRPr="00CD1347" w:rsidRDefault="00C87CFE" w:rsidP="00C87CFE">
            <w:pPr>
              <w:jc w:val="center"/>
              <w:rPr>
                <w:ins w:id="20708" w:author="Στάθης Καπ" w:date="2023-03-03T04:01:00Z"/>
                <w:rFonts w:cstheme="minorHAnsi"/>
                <w:sz w:val="16"/>
                <w:szCs w:val="16"/>
              </w:rPr>
            </w:pPr>
            <w:ins w:id="20709" w:author="Στάθης Καπ" w:date="2023-03-03T06:21:00Z">
              <w:r>
                <w:rPr>
                  <w:rFonts w:ascii="Calibri" w:hAnsi="Calibri" w:cs="Calibri"/>
                  <w:color w:val="000000"/>
                  <w:sz w:val="16"/>
                  <w:szCs w:val="16"/>
                </w:rPr>
                <w:t>0.308</w:t>
              </w:r>
            </w:ins>
          </w:p>
        </w:tc>
        <w:tc>
          <w:tcPr>
            <w:tcW w:w="589" w:type="dxa"/>
            <w:vAlign w:val="center"/>
            <w:tcPrChange w:id="20710" w:author="Στάθης Καπ" w:date="2023-03-03T06:26:00Z">
              <w:tcPr>
                <w:tcW w:w="589" w:type="dxa"/>
                <w:vAlign w:val="center"/>
              </w:tcPr>
            </w:tcPrChange>
          </w:tcPr>
          <w:p w14:paraId="26BC2C9A" w14:textId="192D4CD7" w:rsidR="00C87CFE" w:rsidRPr="00CD1347" w:rsidRDefault="00C87CFE" w:rsidP="00C87CFE">
            <w:pPr>
              <w:jc w:val="center"/>
              <w:rPr>
                <w:ins w:id="20711" w:author="Στάθης Καπ" w:date="2023-03-03T04:01:00Z"/>
                <w:rFonts w:cstheme="minorHAnsi"/>
                <w:sz w:val="16"/>
                <w:szCs w:val="16"/>
              </w:rPr>
            </w:pPr>
            <w:ins w:id="20712"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207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14" w:author="Στάθης Καπ" w:date="2023-03-03T04:01:00Z"/>
        </w:trPr>
        <w:tc>
          <w:tcPr>
            <w:tcW w:w="515" w:type="dxa"/>
            <w:tcBorders>
              <w:top w:val="nil"/>
              <w:bottom w:val="nil"/>
              <w:right w:val="single" w:sz="4" w:space="0" w:color="auto"/>
            </w:tcBorders>
            <w:shd w:val="clear" w:color="auto" w:fill="E7E6E6" w:themeFill="background2"/>
            <w:vAlign w:val="bottom"/>
            <w:tcPrChange w:id="20715" w:author="Στάθης Καπ" w:date="2023-03-03T06:26:00Z">
              <w:tcPr>
                <w:tcW w:w="515" w:type="dxa"/>
                <w:vAlign w:val="bottom"/>
              </w:tcPr>
            </w:tcPrChange>
          </w:tcPr>
          <w:p w14:paraId="730E7ED0" w14:textId="775D47F9" w:rsidR="00C87CFE" w:rsidRPr="00CD1347" w:rsidRDefault="00C87CFE" w:rsidP="00C87CFE">
            <w:pPr>
              <w:jc w:val="center"/>
              <w:rPr>
                <w:ins w:id="20716" w:author="Στάθης Καπ" w:date="2023-03-03T04:01:00Z"/>
                <w:sz w:val="16"/>
                <w:szCs w:val="16"/>
              </w:rPr>
            </w:pPr>
            <w:ins w:id="20717" w:author="Στάθης Καπ" w:date="2023-03-03T04:08:00Z">
              <w:r w:rsidRPr="00CD1347">
                <w:rPr>
                  <w:rFonts w:ascii="Calibri" w:hAnsi="Calibri" w:cs="Calibri"/>
                  <w:color w:val="000000"/>
                  <w:sz w:val="16"/>
                  <w:szCs w:val="16"/>
                  <w:rPrChange w:id="20718"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0719" w:author="Στάθης Καπ" w:date="2023-03-03T06:26:00Z">
              <w:tcPr>
                <w:tcW w:w="560" w:type="dxa"/>
              </w:tcPr>
            </w:tcPrChange>
          </w:tcPr>
          <w:p w14:paraId="0E23F776" w14:textId="111CB89F" w:rsidR="00C87CFE" w:rsidRPr="00CD1347" w:rsidRDefault="00C87CFE" w:rsidP="00C87CFE">
            <w:pPr>
              <w:jc w:val="center"/>
              <w:rPr>
                <w:ins w:id="20720" w:author="Στάθης Καπ" w:date="2023-03-03T04:01:00Z"/>
                <w:rFonts w:cstheme="minorHAnsi"/>
                <w:sz w:val="16"/>
                <w:szCs w:val="16"/>
              </w:rPr>
            </w:pPr>
            <w:ins w:id="20721" w:author="Στάθης Καπ" w:date="2023-03-03T06:21:00Z">
              <w:r>
                <w:rPr>
                  <w:rFonts w:ascii="Calibri" w:hAnsi="Calibri" w:cs="Calibri"/>
                  <w:color w:val="000000"/>
                  <w:sz w:val="16"/>
                  <w:szCs w:val="16"/>
                </w:rPr>
                <w:t>1030</w:t>
              </w:r>
            </w:ins>
          </w:p>
        </w:tc>
        <w:tc>
          <w:tcPr>
            <w:tcW w:w="855" w:type="dxa"/>
            <w:vAlign w:val="center"/>
            <w:tcPrChange w:id="20722" w:author="Στάθης Καπ" w:date="2023-03-03T06:26:00Z">
              <w:tcPr>
                <w:tcW w:w="855" w:type="dxa"/>
              </w:tcPr>
            </w:tcPrChange>
          </w:tcPr>
          <w:p w14:paraId="14D93420" w14:textId="4E39BF4C" w:rsidR="00C87CFE" w:rsidRPr="00CD1347" w:rsidRDefault="00C87CFE" w:rsidP="00C87CFE">
            <w:pPr>
              <w:jc w:val="center"/>
              <w:rPr>
                <w:ins w:id="20723" w:author="Στάθης Καπ" w:date="2023-03-03T04:01:00Z"/>
                <w:rFonts w:cstheme="minorHAnsi"/>
                <w:sz w:val="16"/>
                <w:szCs w:val="16"/>
              </w:rPr>
            </w:pPr>
            <w:ins w:id="20724" w:author="Στάθης Καπ" w:date="2023-03-03T06:21:00Z">
              <w:r>
                <w:rPr>
                  <w:rFonts w:ascii="Calibri" w:hAnsi="Calibri" w:cs="Calibri"/>
                  <w:color w:val="000000"/>
                  <w:sz w:val="16"/>
                  <w:szCs w:val="16"/>
                </w:rPr>
                <w:t>1010</w:t>
              </w:r>
            </w:ins>
          </w:p>
        </w:tc>
        <w:tc>
          <w:tcPr>
            <w:tcW w:w="544" w:type="dxa"/>
            <w:vAlign w:val="center"/>
            <w:tcPrChange w:id="20725" w:author="Στάθης Καπ" w:date="2023-03-03T06:26:00Z">
              <w:tcPr>
                <w:tcW w:w="544" w:type="dxa"/>
                <w:vAlign w:val="bottom"/>
              </w:tcPr>
            </w:tcPrChange>
          </w:tcPr>
          <w:p w14:paraId="6BB16353" w14:textId="1C6515A8" w:rsidR="00C87CFE" w:rsidRPr="00CD1347" w:rsidRDefault="00C87CFE" w:rsidP="00C87CFE">
            <w:pPr>
              <w:jc w:val="center"/>
              <w:rPr>
                <w:ins w:id="20726" w:author="Στάθης Καπ" w:date="2023-03-03T04:01:00Z"/>
                <w:rFonts w:cstheme="minorHAnsi"/>
                <w:sz w:val="16"/>
                <w:szCs w:val="16"/>
              </w:rPr>
            </w:pPr>
            <w:ins w:id="20727" w:author="Στάθης Καπ" w:date="2023-03-03T06:21:00Z">
              <w:r>
                <w:rPr>
                  <w:rFonts w:ascii="Calibri" w:hAnsi="Calibri" w:cs="Calibri"/>
                  <w:color w:val="000000"/>
                  <w:sz w:val="16"/>
                  <w:szCs w:val="16"/>
                </w:rPr>
                <w:t>870</w:t>
              </w:r>
            </w:ins>
          </w:p>
        </w:tc>
        <w:tc>
          <w:tcPr>
            <w:tcW w:w="621" w:type="dxa"/>
            <w:vAlign w:val="center"/>
            <w:tcPrChange w:id="20728" w:author="Στάθης Καπ" w:date="2023-03-03T06:26:00Z">
              <w:tcPr>
                <w:tcW w:w="621" w:type="dxa"/>
                <w:vAlign w:val="bottom"/>
              </w:tcPr>
            </w:tcPrChange>
          </w:tcPr>
          <w:p w14:paraId="0F3C4DBC" w14:textId="2F48DB28" w:rsidR="00C87CFE" w:rsidRPr="00CD1347" w:rsidRDefault="00C87CFE" w:rsidP="00C87CFE">
            <w:pPr>
              <w:jc w:val="center"/>
              <w:rPr>
                <w:ins w:id="20729" w:author="Στάθης Καπ" w:date="2023-03-03T04:01:00Z"/>
                <w:rFonts w:cstheme="minorHAnsi"/>
                <w:sz w:val="16"/>
                <w:szCs w:val="16"/>
              </w:rPr>
            </w:pPr>
            <w:ins w:id="20730" w:author="Στάθης Καπ" w:date="2023-03-03T06:21:00Z">
              <w:r>
                <w:rPr>
                  <w:rFonts w:ascii="Calibri" w:hAnsi="Calibri" w:cs="Calibri"/>
                  <w:color w:val="000000"/>
                  <w:sz w:val="16"/>
                  <w:szCs w:val="16"/>
                </w:rPr>
                <w:t>0.462</w:t>
              </w:r>
            </w:ins>
          </w:p>
        </w:tc>
        <w:tc>
          <w:tcPr>
            <w:tcW w:w="669" w:type="dxa"/>
            <w:vAlign w:val="center"/>
            <w:tcPrChange w:id="20731" w:author="Στάθης Καπ" w:date="2023-03-03T06:26:00Z">
              <w:tcPr>
                <w:tcW w:w="669" w:type="dxa"/>
                <w:vAlign w:val="center"/>
              </w:tcPr>
            </w:tcPrChange>
          </w:tcPr>
          <w:p w14:paraId="177ECC0A" w14:textId="190C5D7C" w:rsidR="00C87CFE" w:rsidRPr="00CD1347" w:rsidRDefault="00C87CFE" w:rsidP="00C87CFE">
            <w:pPr>
              <w:jc w:val="center"/>
              <w:rPr>
                <w:ins w:id="20732" w:author="Στάθης Καπ" w:date="2023-03-03T04:01:00Z"/>
                <w:rFonts w:cstheme="minorHAnsi"/>
                <w:sz w:val="16"/>
                <w:szCs w:val="16"/>
              </w:rPr>
            </w:pPr>
            <w:ins w:id="20733" w:author="Στάθης Καπ" w:date="2023-03-03T06:21:00Z">
              <w:r>
                <w:rPr>
                  <w:rFonts w:ascii="Calibri" w:hAnsi="Calibri" w:cstheme="minorHAnsi"/>
                  <w:color w:val="000000"/>
                  <w:sz w:val="16"/>
                  <w:szCs w:val="16"/>
                </w:rPr>
                <w:t>15.53</w:t>
              </w:r>
            </w:ins>
          </w:p>
        </w:tc>
        <w:tc>
          <w:tcPr>
            <w:tcW w:w="543" w:type="dxa"/>
            <w:vAlign w:val="center"/>
            <w:tcPrChange w:id="20734" w:author="Στάθης Καπ" w:date="2023-03-03T06:26:00Z">
              <w:tcPr>
                <w:tcW w:w="543" w:type="dxa"/>
                <w:vAlign w:val="bottom"/>
              </w:tcPr>
            </w:tcPrChange>
          </w:tcPr>
          <w:p w14:paraId="76664B95" w14:textId="47753FE5" w:rsidR="00C87CFE" w:rsidRPr="00CD1347" w:rsidRDefault="00C87CFE" w:rsidP="00C87CFE">
            <w:pPr>
              <w:jc w:val="center"/>
              <w:rPr>
                <w:ins w:id="20735" w:author="Στάθης Καπ" w:date="2023-03-03T04:01:00Z"/>
                <w:rFonts w:cstheme="minorHAnsi"/>
                <w:sz w:val="16"/>
                <w:szCs w:val="16"/>
              </w:rPr>
            </w:pPr>
            <w:ins w:id="20736" w:author="Στάθης Καπ" w:date="2023-03-03T06:21:00Z">
              <w:r>
                <w:rPr>
                  <w:rFonts w:ascii="Calibri" w:hAnsi="Calibri" w:cs="Calibri"/>
                  <w:color w:val="000000"/>
                  <w:sz w:val="16"/>
                  <w:szCs w:val="16"/>
                </w:rPr>
                <w:t>810</w:t>
              </w:r>
            </w:ins>
          </w:p>
        </w:tc>
        <w:tc>
          <w:tcPr>
            <w:tcW w:w="621" w:type="dxa"/>
            <w:vAlign w:val="center"/>
            <w:tcPrChange w:id="20737" w:author="Στάθης Καπ" w:date="2023-03-03T06:26:00Z">
              <w:tcPr>
                <w:tcW w:w="621" w:type="dxa"/>
                <w:vAlign w:val="bottom"/>
              </w:tcPr>
            </w:tcPrChange>
          </w:tcPr>
          <w:p w14:paraId="4D6E9CEC" w14:textId="297CDF8D" w:rsidR="00C87CFE" w:rsidRPr="00CD1347" w:rsidRDefault="00C87CFE" w:rsidP="00C87CFE">
            <w:pPr>
              <w:jc w:val="center"/>
              <w:rPr>
                <w:ins w:id="20738" w:author="Στάθης Καπ" w:date="2023-03-03T04:01:00Z"/>
                <w:rFonts w:cstheme="minorHAnsi"/>
                <w:sz w:val="16"/>
                <w:szCs w:val="16"/>
              </w:rPr>
            </w:pPr>
            <w:ins w:id="20739" w:author="Στάθης Καπ" w:date="2023-03-03T06:21:00Z">
              <w:r>
                <w:rPr>
                  <w:rFonts w:ascii="Calibri" w:hAnsi="Calibri" w:cs="Calibri"/>
                  <w:color w:val="000000"/>
                  <w:sz w:val="16"/>
                  <w:szCs w:val="16"/>
                </w:rPr>
                <w:t>0.278</w:t>
              </w:r>
            </w:ins>
          </w:p>
        </w:tc>
        <w:tc>
          <w:tcPr>
            <w:tcW w:w="669" w:type="dxa"/>
            <w:vAlign w:val="center"/>
            <w:tcPrChange w:id="20740" w:author="Στάθης Καπ" w:date="2023-03-03T06:26:00Z">
              <w:tcPr>
                <w:tcW w:w="669" w:type="dxa"/>
                <w:vAlign w:val="center"/>
              </w:tcPr>
            </w:tcPrChange>
          </w:tcPr>
          <w:p w14:paraId="2786E513" w14:textId="3698EC61" w:rsidR="00C87CFE" w:rsidRPr="00CD1347" w:rsidRDefault="00C87CFE" w:rsidP="00C87CFE">
            <w:pPr>
              <w:jc w:val="center"/>
              <w:rPr>
                <w:ins w:id="20741" w:author="Στάθης Καπ" w:date="2023-03-03T04:01:00Z"/>
                <w:rFonts w:cstheme="minorHAnsi"/>
                <w:sz w:val="16"/>
                <w:szCs w:val="16"/>
              </w:rPr>
            </w:pPr>
            <w:ins w:id="20742" w:author="Στάθης Καπ" w:date="2023-03-03T06:21:00Z">
              <w:r>
                <w:rPr>
                  <w:rFonts w:ascii="Calibri" w:hAnsi="Calibri" w:cstheme="minorHAnsi"/>
                  <w:color w:val="000000"/>
                  <w:sz w:val="16"/>
                  <w:szCs w:val="16"/>
                </w:rPr>
                <w:t>6.9</w:t>
              </w:r>
            </w:ins>
          </w:p>
        </w:tc>
        <w:tc>
          <w:tcPr>
            <w:tcW w:w="508" w:type="dxa"/>
            <w:vAlign w:val="center"/>
            <w:tcPrChange w:id="20743" w:author="Στάθης Καπ" w:date="2023-03-03T06:26:00Z">
              <w:tcPr>
                <w:tcW w:w="508" w:type="dxa"/>
                <w:vAlign w:val="bottom"/>
              </w:tcPr>
            </w:tcPrChange>
          </w:tcPr>
          <w:p w14:paraId="7D0ECD7C" w14:textId="5C8C393D" w:rsidR="00C87CFE" w:rsidRPr="00CD1347" w:rsidRDefault="00C87CFE" w:rsidP="00C87CFE">
            <w:pPr>
              <w:jc w:val="center"/>
              <w:rPr>
                <w:ins w:id="20744" w:author="Στάθης Καπ" w:date="2023-03-03T04:01:00Z"/>
                <w:rFonts w:cstheme="minorHAnsi"/>
                <w:sz w:val="16"/>
                <w:szCs w:val="16"/>
              </w:rPr>
            </w:pPr>
            <w:ins w:id="20745" w:author="Στάθης Καπ" w:date="2023-03-03T06:21:00Z">
              <w:r>
                <w:rPr>
                  <w:rFonts w:ascii="Calibri" w:hAnsi="Calibri" w:cs="Calibri"/>
                  <w:color w:val="000000"/>
                  <w:sz w:val="16"/>
                  <w:szCs w:val="16"/>
                </w:rPr>
                <w:t>760</w:t>
              </w:r>
            </w:ins>
          </w:p>
        </w:tc>
        <w:tc>
          <w:tcPr>
            <w:tcW w:w="541" w:type="dxa"/>
            <w:vAlign w:val="center"/>
            <w:tcPrChange w:id="20746" w:author="Στάθης Καπ" w:date="2023-03-03T06:26:00Z">
              <w:tcPr>
                <w:tcW w:w="541" w:type="dxa"/>
                <w:vAlign w:val="bottom"/>
              </w:tcPr>
            </w:tcPrChange>
          </w:tcPr>
          <w:p w14:paraId="3BEE081B" w14:textId="6F2D9EAD" w:rsidR="00C87CFE" w:rsidRPr="00CD1347" w:rsidRDefault="00C87CFE" w:rsidP="00C87CFE">
            <w:pPr>
              <w:jc w:val="center"/>
              <w:rPr>
                <w:ins w:id="20747" w:author="Στάθης Καπ" w:date="2023-03-03T04:01:00Z"/>
                <w:rFonts w:cstheme="minorHAnsi"/>
                <w:sz w:val="16"/>
                <w:szCs w:val="16"/>
              </w:rPr>
            </w:pPr>
            <w:ins w:id="20748" w:author="Στάθης Καπ" w:date="2023-03-03T06:21:00Z">
              <w:r>
                <w:rPr>
                  <w:rFonts w:ascii="Calibri" w:hAnsi="Calibri" w:cs="Calibri"/>
                  <w:color w:val="000000"/>
                  <w:sz w:val="16"/>
                  <w:szCs w:val="16"/>
                </w:rPr>
                <w:t>0.249</w:t>
              </w:r>
            </w:ins>
          </w:p>
        </w:tc>
        <w:tc>
          <w:tcPr>
            <w:tcW w:w="589" w:type="dxa"/>
            <w:vAlign w:val="center"/>
            <w:tcPrChange w:id="20749" w:author="Στάθης Καπ" w:date="2023-03-03T06:26:00Z">
              <w:tcPr>
                <w:tcW w:w="589" w:type="dxa"/>
                <w:vAlign w:val="center"/>
              </w:tcPr>
            </w:tcPrChange>
          </w:tcPr>
          <w:p w14:paraId="35B9C99A" w14:textId="442D3BE6" w:rsidR="00C87CFE" w:rsidRPr="00CD1347" w:rsidRDefault="00C87CFE" w:rsidP="00C87CFE">
            <w:pPr>
              <w:jc w:val="center"/>
              <w:rPr>
                <w:ins w:id="20750" w:author="Στάθης Καπ" w:date="2023-03-03T04:01:00Z"/>
                <w:rFonts w:cstheme="minorHAnsi"/>
                <w:sz w:val="16"/>
                <w:szCs w:val="16"/>
              </w:rPr>
            </w:pPr>
            <w:ins w:id="20751" w:author="Στάθης Καπ" w:date="2023-03-03T06:21:00Z">
              <w:r>
                <w:rPr>
                  <w:rFonts w:ascii="Calibri" w:hAnsi="Calibri" w:cstheme="minorHAnsi"/>
                  <w:color w:val="000000"/>
                  <w:sz w:val="16"/>
                  <w:szCs w:val="16"/>
                </w:rPr>
                <w:t>12.64</w:t>
              </w:r>
            </w:ins>
          </w:p>
        </w:tc>
        <w:tc>
          <w:tcPr>
            <w:tcW w:w="463" w:type="dxa"/>
            <w:vAlign w:val="center"/>
            <w:tcPrChange w:id="20752" w:author="Στάθης Καπ" w:date="2023-03-03T06:26:00Z">
              <w:tcPr>
                <w:tcW w:w="463" w:type="dxa"/>
                <w:vAlign w:val="bottom"/>
              </w:tcPr>
            </w:tcPrChange>
          </w:tcPr>
          <w:p w14:paraId="3377F1F6" w14:textId="70764A9B" w:rsidR="00C87CFE" w:rsidRPr="00CD1347" w:rsidRDefault="00C87CFE" w:rsidP="00C87CFE">
            <w:pPr>
              <w:jc w:val="center"/>
              <w:rPr>
                <w:ins w:id="20753" w:author="Στάθης Καπ" w:date="2023-03-03T04:01:00Z"/>
                <w:rFonts w:cstheme="minorHAnsi"/>
                <w:sz w:val="16"/>
                <w:szCs w:val="16"/>
              </w:rPr>
            </w:pPr>
            <w:ins w:id="20754" w:author="Στάθης Καπ" w:date="2023-03-03T06:21:00Z">
              <w:r>
                <w:rPr>
                  <w:rFonts w:ascii="Calibri" w:hAnsi="Calibri" w:cs="Calibri"/>
                  <w:color w:val="000000"/>
                  <w:sz w:val="16"/>
                  <w:szCs w:val="16"/>
                </w:rPr>
                <w:t>730</w:t>
              </w:r>
            </w:ins>
          </w:p>
        </w:tc>
        <w:tc>
          <w:tcPr>
            <w:tcW w:w="541" w:type="dxa"/>
            <w:vAlign w:val="center"/>
            <w:tcPrChange w:id="20755" w:author="Στάθης Καπ" w:date="2023-03-03T06:26:00Z">
              <w:tcPr>
                <w:tcW w:w="541" w:type="dxa"/>
                <w:vAlign w:val="bottom"/>
              </w:tcPr>
            </w:tcPrChange>
          </w:tcPr>
          <w:p w14:paraId="1B8A3C1E" w14:textId="2C5402C6" w:rsidR="00C87CFE" w:rsidRPr="00CD1347" w:rsidRDefault="00C87CFE" w:rsidP="00C87CFE">
            <w:pPr>
              <w:jc w:val="center"/>
              <w:rPr>
                <w:ins w:id="20756" w:author="Στάθης Καπ" w:date="2023-03-03T04:01:00Z"/>
                <w:rFonts w:cstheme="minorHAnsi"/>
                <w:sz w:val="16"/>
                <w:szCs w:val="16"/>
              </w:rPr>
            </w:pPr>
            <w:ins w:id="20757" w:author="Στάθης Καπ" w:date="2023-03-03T06:21:00Z">
              <w:r>
                <w:rPr>
                  <w:rFonts w:ascii="Calibri" w:hAnsi="Calibri" w:cs="Calibri"/>
                  <w:color w:val="000000"/>
                  <w:sz w:val="16"/>
                  <w:szCs w:val="16"/>
                </w:rPr>
                <w:t>0.382</w:t>
              </w:r>
            </w:ins>
          </w:p>
        </w:tc>
        <w:tc>
          <w:tcPr>
            <w:tcW w:w="589" w:type="dxa"/>
            <w:vAlign w:val="center"/>
            <w:tcPrChange w:id="20758" w:author="Στάθης Καπ" w:date="2023-03-03T06:26:00Z">
              <w:tcPr>
                <w:tcW w:w="589" w:type="dxa"/>
                <w:vAlign w:val="center"/>
              </w:tcPr>
            </w:tcPrChange>
          </w:tcPr>
          <w:p w14:paraId="213104E5" w14:textId="2DFB308F" w:rsidR="00C87CFE" w:rsidRPr="00CD1347" w:rsidRDefault="00C87CFE" w:rsidP="00C87CFE">
            <w:pPr>
              <w:jc w:val="center"/>
              <w:rPr>
                <w:ins w:id="20759" w:author="Στάθης Καπ" w:date="2023-03-03T04:01:00Z"/>
                <w:rFonts w:cstheme="minorHAnsi"/>
                <w:sz w:val="16"/>
                <w:szCs w:val="16"/>
              </w:rPr>
            </w:pPr>
            <w:ins w:id="20760"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207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62" w:author="Στάθης Καπ" w:date="2023-03-03T04:01:00Z"/>
        </w:trPr>
        <w:tc>
          <w:tcPr>
            <w:tcW w:w="515" w:type="dxa"/>
            <w:tcBorders>
              <w:top w:val="nil"/>
              <w:bottom w:val="nil"/>
              <w:right w:val="single" w:sz="4" w:space="0" w:color="auto"/>
            </w:tcBorders>
            <w:shd w:val="clear" w:color="auto" w:fill="E7E6E6" w:themeFill="background2"/>
            <w:vAlign w:val="bottom"/>
            <w:tcPrChange w:id="20763" w:author="Στάθης Καπ" w:date="2023-03-03T06:26:00Z">
              <w:tcPr>
                <w:tcW w:w="515" w:type="dxa"/>
                <w:vAlign w:val="bottom"/>
              </w:tcPr>
            </w:tcPrChange>
          </w:tcPr>
          <w:p w14:paraId="34A722BD" w14:textId="628CBA3D" w:rsidR="00C87CFE" w:rsidRPr="00CD1347" w:rsidRDefault="00C87CFE" w:rsidP="00C87CFE">
            <w:pPr>
              <w:jc w:val="center"/>
              <w:rPr>
                <w:ins w:id="20764" w:author="Στάθης Καπ" w:date="2023-03-03T04:01:00Z"/>
                <w:sz w:val="16"/>
                <w:szCs w:val="16"/>
              </w:rPr>
            </w:pPr>
            <w:ins w:id="20765" w:author="Στάθης Καπ" w:date="2023-03-03T04:08:00Z">
              <w:r w:rsidRPr="00CD1347">
                <w:rPr>
                  <w:rFonts w:ascii="Calibri" w:hAnsi="Calibri" w:cs="Calibri"/>
                  <w:color w:val="000000"/>
                  <w:sz w:val="16"/>
                  <w:szCs w:val="16"/>
                  <w:rPrChange w:id="20766"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0767" w:author="Στάθης Καπ" w:date="2023-03-03T06:26:00Z">
              <w:tcPr>
                <w:tcW w:w="560" w:type="dxa"/>
              </w:tcPr>
            </w:tcPrChange>
          </w:tcPr>
          <w:p w14:paraId="0AEC751F" w14:textId="695317BE" w:rsidR="00C87CFE" w:rsidRPr="00CD1347" w:rsidRDefault="00C87CFE" w:rsidP="00C87CFE">
            <w:pPr>
              <w:jc w:val="center"/>
              <w:rPr>
                <w:ins w:id="20768" w:author="Στάθης Καπ" w:date="2023-03-03T04:01:00Z"/>
                <w:rFonts w:cstheme="minorHAnsi"/>
                <w:sz w:val="16"/>
                <w:szCs w:val="16"/>
              </w:rPr>
            </w:pPr>
            <w:ins w:id="20769" w:author="Στάθης Καπ" w:date="2023-03-03T06:21:00Z">
              <w:r>
                <w:rPr>
                  <w:rFonts w:ascii="Calibri" w:hAnsi="Calibri" w:cs="Calibri"/>
                  <w:color w:val="000000"/>
                  <w:sz w:val="16"/>
                  <w:szCs w:val="16"/>
                </w:rPr>
                <w:t>870</w:t>
              </w:r>
            </w:ins>
          </w:p>
        </w:tc>
        <w:tc>
          <w:tcPr>
            <w:tcW w:w="855" w:type="dxa"/>
            <w:vAlign w:val="center"/>
            <w:tcPrChange w:id="20770" w:author="Στάθης Καπ" w:date="2023-03-03T06:26:00Z">
              <w:tcPr>
                <w:tcW w:w="855" w:type="dxa"/>
              </w:tcPr>
            </w:tcPrChange>
          </w:tcPr>
          <w:p w14:paraId="2C55CC2D" w14:textId="52B0D99F" w:rsidR="00C87CFE" w:rsidRPr="00CD1347" w:rsidRDefault="00C87CFE" w:rsidP="00C87CFE">
            <w:pPr>
              <w:jc w:val="center"/>
              <w:rPr>
                <w:ins w:id="20771" w:author="Στάθης Καπ" w:date="2023-03-03T04:01:00Z"/>
                <w:rFonts w:cstheme="minorHAnsi"/>
                <w:sz w:val="16"/>
                <w:szCs w:val="16"/>
              </w:rPr>
            </w:pPr>
            <w:ins w:id="20772" w:author="Στάθης Καπ" w:date="2023-03-03T06:21:00Z">
              <w:r>
                <w:rPr>
                  <w:rFonts w:ascii="Calibri" w:hAnsi="Calibri" w:cs="Calibri"/>
                  <w:color w:val="000000"/>
                  <w:sz w:val="16"/>
                  <w:szCs w:val="16"/>
                </w:rPr>
                <w:t>840</w:t>
              </w:r>
            </w:ins>
          </w:p>
        </w:tc>
        <w:tc>
          <w:tcPr>
            <w:tcW w:w="544" w:type="dxa"/>
            <w:vAlign w:val="center"/>
            <w:tcPrChange w:id="20773" w:author="Στάθης Καπ" w:date="2023-03-03T06:26:00Z">
              <w:tcPr>
                <w:tcW w:w="544" w:type="dxa"/>
                <w:vAlign w:val="bottom"/>
              </w:tcPr>
            </w:tcPrChange>
          </w:tcPr>
          <w:p w14:paraId="7286B0BD" w14:textId="5110F321" w:rsidR="00C87CFE" w:rsidRPr="00CD1347" w:rsidRDefault="00C87CFE" w:rsidP="00C87CFE">
            <w:pPr>
              <w:jc w:val="center"/>
              <w:rPr>
                <w:ins w:id="20774" w:author="Στάθης Καπ" w:date="2023-03-03T04:01:00Z"/>
                <w:rFonts w:cstheme="minorHAnsi"/>
                <w:sz w:val="16"/>
                <w:szCs w:val="16"/>
              </w:rPr>
            </w:pPr>
            <w:ins w:id="20775" w:author="Στάθης Καπ" w:date="2023-03-03T06:21:00Z">
              <w:r>
                <w:rPr>
                  <w:rFonts w:ascii="Calibri" w:hAnsi="Calibri" w:cs="Calibri"/>
                  <w:color w:val="000000"/>
                  <w:sz w:val="16"/>
                  <w:szCs w:val="16"/>
                </w:rPr>
                <w:t>680</w:t>
              </w:r>
            </w:ins>
          </w:p>
        </w:tc>
        <w:tc>
          <w:tcPr>
            <w:tcW w:w="621" w:type="dxa"/>
            <w:vAlign w:val="center"/>
            <w:tcPrChange w:id="20776" w:author="Στάθης Καπ" w:date="2023-03-03T06:26:00Z">
              <w:tcPr>
                <w:tcW w:w="621" w:type="dxa"/>
                <w:vAlign w:val="bottom"/>
              </w:tcPr>
            </w:tcPrChange>
          </w:tcPr>
          <w:p w14:paraId="34372D0F" w14:textId="0BAEDE5D" w:rsidR="00C87CFE" w:rsidRPr="00CD1347" w:rsidRDefault="00C87CFE" w:rsidP="00C87CFE">
            <w:pPr>
              <w:jc w:val="center"/>
              <w:rPr>
                <w:ins w:id="20777" w:author="Στάθης Καπ" w:date="2023-03-03T04:01:00Z"/>
                <w:rFonts w:cstheme="minorHAnsi"/>
                <w:sz w:val="16"/>
                <w:szCs w:val="16"/>
              </w:rPr>
            </w:pPr>
            <w:ins w:id="20778" w:author="Στάθης Καπ" w:date="2023-03-03T06:21:00Z">
              <w:r>
                <w:rPr>
                  <w:rFonts w:ascii="Calibri" w:hAnsi="Calibri" w:cs="Calibri"/>
                  <w:color w:val="000000"/>
                  <w:sz w:val="16"/>
                  <w:szCs w:val="16"/>
                </w:rPr>
                <w:t>0.378</w:t>
              </w:r>
            </w:ins>
          </w:p>
        </w:tc>
        <w:tc>
          <w:tcPr>
            <w:tcW w:w="669" w:type="dxa"/>
            <w:vAlign w:val="center"/>
            <w:tcPrChange w:id="20779" w:author="Στάθης Καπ" w:date="2023-03-03T06:26:00Z">
              <w:tcPr>
                <w:tcW w:w="669" w:type="dxa"/>
                <w:vAlign w:val="center"/>
              </w:tcPr>
            </w:tcPrChange>
          </w:tcPr>
          <w:p w14:paraId="43C86F97" w14:textId="4E954B5C" w:rsidR="00C87CFE" w:rsidRPr="00CD1347" w:rsidRDefault="00C87CFE" w:rsidP="00C87CFE">
            <w:pPr>
              <w:jc w:val="center"/>
              <w:rPr>
                <w:ins w:id="20780" w:author="Στάθης Καπ" w:date="2023-03-03T04:01:00Z"/>
                <w:rFonts w:cstheme="minorHAnsi"/>
                <w:sz w:val="16"/>
                <w:szCs w:val="16"/>
              </w:rPr>
            </w:pPr>
            <w:ins w:id="20781" w:author="Στάθης Καπ" w:date="2023-03-03T06:21:00Z">
              <w:r>
                <w:rPr>
                  <w:rFonts w:ascii="Calibri" w:hAnsi="Calibri" w:cstheme="minorHAnsi"/>
                  <w:color w:val="000000"/>
                  <w:sz w:val="16"/>
                  <w:szCs w:val="16"/>
                </w:rPr>
                <w:t>21.84</w:t>
              </w:r>
            </w:ins>
          </w:p>
        </w:tc>
        <w:tc>
          <w:tcPr>
            <w:tcW w:w="543" w:type="dxa"/>
            <w:vAlign w:val="center"/>
            <w:tcPrChange w:id="20782" w:author="Στάθης Καπ" w:date="2023-03-03T06:26:00Z">
              <w:tcPr>
                <w:tcW w:w="543" w:type="dxa"/>
                <w:vAlign w:val="bottom"/>
              </w:tcPr>
            </w:tcPrChange>
          </w:tcPr>
          <w:p w14:paraId="7B6DD735" w14:textId="47D21E6B" w:rsidR="00C87CFE" w:rsidRPr="00CD1347" w:rsidRDefault="00C87CFE" w:rsidP="00C87CFE">
            <w:pPr>
              <w:jc w:val="center"/>
              <w:rPr>
                <w:ins w:id="20783" w:author="Στάθης Καπ" w:date="2023-03-03T04:01:00Z"/>
                <w:rFonts w:cstheme="minorHAnsi"/>
                <w:sz w:val="16"/>
                <w:szCs w:val="16"/>
              </w:rPr>
            </w:pPr>
            <w:ins w:id="20784" w:author="Στάθης Καπ" w:date="2023-03-03T06:21:00Z">
              <w:r>
                <w:rPr>
                  <w:rFonts w:ascii="Calibri" w:hAnsi="Calibri" w:cs="Calibri"/>
                  <w:color w:val="000000"/>
                  <w:sz w:val="16"/>
                  <w:szCs w:val="16"/>
                </w:rPr>
                <w:t>670</w:t>
              </w:r>
            </w:ins>
          </w:p>
        </w:tc>
        <w:tc>
          <w:tcPr>
            <w:tcW w:w="621" w:type="dxa"/>
            <w:vAlign w:val="center"/>
            <w:tcPrChange w:id="20785" w:author="Στάθης Καπ" w:date="2023-03-03T06:26:00Z">
              <w:tcPr>
                <w:tcW w:w="621" w:type="dxa"/>
                <w:vAlign w:val="bottom"/>
              </w:tcPr>
            </w:tcPrChange>
          </w:tcPr>
          <w:p w14:paraId="3FE606E9" w14:textId="2426A1BB" w:rsidR="00C87CFE" w:rsidRPr="00CD1347" w:rsidRDefault="00C87CFE" w:rsidP="00C87CFE">
            <w:pPr>
              <w:jc w:val="center"/>
              <w:rPr>
                <w:ins w:id="20786" w:author="Στάθης Καπ" w:date="2023-03-03T04:01:00Z"/>
                <w:rFonts w:cstheme="minorHAnsi"/>
                <w:sz w:val="16"/>
                <w:szCs w:val="16"/>
              </w:rPr>
            </w:pPr>
            <w:ins w:id="20787" w:author="Στάθης Καπ" w:date="2023-03-03T06:21:00Z">
              <w:r>
                <w:rPr>
                  <w:rFonts w:ascii="Calibri" w:hAnsi="Calibri" w:cs="Calibri"/>
                  <w:color w:val="000000"/>
                  <w:sz w:val="16"/>
                  <w:szCs w:val="16"/>
                </w:rPr>
                <w:t>0.313</w:t>
              </w:r>
            </w:ins>
          </w:p>
        </w:tc>
        <w:tc>
          <w:tcPr>
            <w:tcW w:w="669" w:type="dxa"/>
            <w:vAlign w:val="center"/>
            <w:tcPrChange w:id="20788" w:author="Στάθης Καπ" w:date="2023-03-03T06:26:00Z">
              <w:tcPr>
                <w:tcW w:w="669" w:type="dxa"/>
                <w:vAlign w:val="center"/>
              </w:tcPr>
            </w:tcPrChange>
          </w:tcPr>
          <w:p w14:paraId="76A3FFD1" w14:textId="79174D69" w:rsidR="00C87CFE" w:rsidRPr="00CD1347" w:rsidRDefault="00C87CFE" w:rsidP="00C87CFE">
            <w:pPr>
              <w:jc w:val="center"/>
              <w:rPr>
                <w:ins w:id="20789" w:author="Στάθης Καπ" w:date="2023-03-03T04:01:00Z"/>
                <w:rFonts w:cstheme="minorHAnsi"/>
                <w:sz w:val="16"/>
                <w:szCs w:val="16"/>
              </w:rPr>
            </w:pPr>
            <w:ins w:id="20790" w:author="Στάθης Καπ" w:date="2023-03-03T06:21:00Z">
              <w:r>
                <w:rPr>
                  <w:rFonts w:ascii="Calibri" w:hAnsi="Calibri" w:cstheme="minorHAnsi"/>
                  <w:color w:val="000000"/>
                  <w:sz w:val="16"/>
                  <w:szCs w:val="16"/>
                </w:rPr>
                <w:t>1.47</w:t>
              </w:r>
            </w:ins>
          </w:p>
        </w:tc>
        <w:tc>
          <w:tcPr>
            <w:tcW w:w="508" w:type="dxa"/>
            <w:vAlign w:val="center"/>
            <w:tcPrChange w:id="20791" w:author="Στάθης Καπ" w:date="2023-03-03T06:26:00Z">
              <w:tcPr>
                <w:tcW w:w="508" w:type="dxa"/>
                <w:vAlign w:val="bottom"/>
              </w:tcPr>
            </w:tcPrChange>
          </w:tcPr>
          <w:p w14:paraId="0C99F9B4" w14:textId="7001C6D2" w:rsidR="00C87CFE" w:rsidRPr="00CD1347" w:rsidRDefault="00C87CFE" w:rsidP="00C87CFE">
            <w:pPr>
              <w:jc w:val="center"/>
              <w:rPr>
                <w:ins w:id="20792" w:author="Στάθης Καπ" w:date="2023-03-03T04:01:00Z"/>
                <w:rFonts w:cstheme="minorHAnsi"/>
                <w:sz w:val="16"/>
                <w:szCs w:val="16"/>
              </w:rPr>
            </w:pPr>
            <w:ins w:id="20793" w:author="Στάθης Καπ" w:date="2023-03-03T06:21:00Z">
              <w:r>
                <w:rPr>
                  <w:rFonts w:ascii="Calibri" w:hAnsi="Calibri" w:cs="Calibri"/>
                  <w:color w:val="000000"/>
                  <w:sz w:val="16"/>
                  <w:szCs w:val="16"/>
                </w:rPr>
                <w:t>630</w:t>
              </w:r>
            </w:ins>
          </w:p>
        </w:tc>
        <w:tc>
          <w:tcPr>
            <w:tcW w:w="541" w:type="dxa"/>
            <w:vAlign w:val="center"/>
            <w:tcPrChange w:id="20794" w:author="Στάθης Καπ" w:date="2023-03-03T06:26:00Z">
              <w:tcPr>
                <w:tcW w:w="541" w:type="dxa"/>
                <w:vAlign w:val="bottom"/>
              </w:tcPr>
            </w:tcPrChange>
          </w:tcPr>
          <w:p w14:paraId="0A0D1CC6" w14:textId="0DF4A999" w:rsidR="00C87CFE" w:rsidRPr="00CD1347" w:rsidRDefault="00C87CFE" w:rsidP="00C87CFE">
            <w:pPr>
              <w:jc w:val="center"/>
              <w:rPr>
                <w:ins w:id="20795" w:author="Στάθης Καπ" w:date="2023-03-03T04:01:00Z"/>
                <w:rFonts w:cstheme="minorHAnsi"/>
                <w:sz w:val="16"/>
                <w:szCs w:val="16"/>
              </w:rPr>
            </w:pPr>
            <w:ins w:id="20796" w:author="Στάθης Καπ" w:date="2023-03-03T06:21:00Z">
              <w:r>
                <w:rPr>
                  <w:rFonts w:ascii="Calibri" w:hAnsi="Calibri" w:cs="Calibri"/>
                  <w:color w:val="000000"/>
                  <w:sz w:val="16"/>
                  <w:szCs w:val="16"/>
                </w:rPr>
                <w:t>0.281</w:t>
              </w:r>
            </w:ins>
          </w:p>
        </w:tc>
        <w:tc>
          <w:tcPr>
            <w:tcW w:w="589" w:type="dxa"/>
            <w:vAlign w:val="center"/>
            <w:tcPrChange w:id="20797" w:author="Στάθης Καπ" w:date="2023-03-03T06:26:00Z">
              <w:tcPr>
                <w:tcW w:w="589" w:type="dxa"/>
                <w:vAlign w:val="center"/>
              </w:tcPr>
            </w:tcPrChange>
          </w:tcPr>
          <w:p w14:paraId="34159C1E" w14:textId="7E1AFCB0" w:rsidR="00C87CFE" w:rsidRPr="00CD1347" w:rsidRDefault="00C87CFE" w:rsidP="00C87CFE">
            <w:pPr>
              <w:jc w:val="center"/>
              <w:rPr>
                <w:ins w:id="20798" w:author="Στάθης Καπ" w:date="2023-03-03T04:01:00Z"/>
                <w:rFonts w:cstheme="minorHAnsi"/>
                <w:sz w:val="16"/>
                <w:szCs w:val="16"/>
              </w:rPr>
            </w:pPr>
            <w:ins w:id="20799" w:author="Στάθης Καπ" w:date="2023-03-03T06:21:00Z">
              <w:r>
                <w:rPr>
                  <w:rFonts w:ascii="Calibri" w:hAnsi="Calibri" w:cstheme="minorHAnsi"/>
                  <w:color w:val="000000"/>
                  <w:sz w:val="16"/>
                  <w:szCs w:val="16"/>
                </w:rPr>
                <w:t>7.35</w:t>
              </w:r>
            </w:ins>
          </w:p>
        </w:tc>
        <w:tc>
          <w:tcPr>
            <w:tcW w:w="463" w:type="dxa"/>
            <w:vAlign w:val="center"/>
            <w:tcPrChange w:id="20800" w:author="Στάθης Καπ" w:date="2023-03-03T06:26:00Z">
              <w:tcPr>
                <w:tcW w:w="463" w:type="dxa"/>
                <w:vAlign w:val="bottom"/>
              </w:tcPr>
            </w:tcPrChange>
          </w:tcPr>
          <w:p w14:paraId="3C12E99D" w14:textId="4454AD65" w:rsidR="00C87CFE" w:rsidRPr="00CD1347" w:rsidRDefault="00C87CFE" w:rsidP="00C87CFE">
            <w:pPr>
              <w:jc w:val="center"/>
              <w:rPr>
                <w:ins w:id="20801" w:author="Στάθης Καπ" w:date="2023-03-03T04:01:00Z"/>
                <w:rFonts w:cstheme="minorHAnsi"/>
                <w:sz w:val="16"/>
                <w:szCs w:val="16"/>
              </w:rPr>
            </w:pPr>
            <w:ins w:id="20802" w:author="Στάθης Καπ" w:date="2023-03-03T06:21:00Z">
              <w:r>
                <w:rPr>
                  <w:rFonts w:ascii="Calibri" w:hAnsi="Calibri" w:cs="Calibri"/>
                  <w:color w:val="000000"/>
                  <w:sz w:val="16"/>
                  <w:szCs w:val="16"/>
                </w:rPr>
                <w:t>560</w:t>
              </w:r>
            </w:ins>
          </w:p>
        </w:tc>
        <w:tc>
          <w:tcPr>
            <w:tcW w:w="541" w:type="dxa"/>
            <w:vAlign w:val="center"/>
            <w:tcPrChange w:id="20803" w:author="Στάθης Καπ" w:date="2023-03-03T06:26:00Z">
              <w:tcPr>
                <w:tcW w:w="541" w:type="dxa"/>
                <w:vAlign w:val="bottom"/>
              </w:tcPr>
            </w:tcPrChange>
          </w:tcPr>
          <w:p w14:paraId="3C990726" w14:textId="56F46A94" w:rsidR="00C87CFE" w:rsidRPr="00CD1347" w:rsidRDefault="00C87CFE" w:rsidP="00C87CFE">
            <w:pPr>
              <w:jc w:val="center"/>
              <w:rPr>
                <w:ins w:id="20804" w:author="Στάθης Καπ" w:date="2023-03-03T04:01:00Z"/>
                <w:rFonts w:cstheme="minorHAnsi"/>
                <w:sz w:val="16"/>
                <w:szCs w:val="16"/>
              </w:rPr>
            </w:pPr>
            <w:ins w:id="20805" w:author="Στάθης Καπ" w:date="2023-03-03T06:21:00Z">
              <w:r>
                <w:rPr>
                  <w:rFonts w:ascii="Calibri" w:hAnsi="Calibri" w:cs="Calibri"/>
                  <w:color w:val="000000"/>
                  <w:sz w:val="16"/>
                  <w:szCs w:val="16"/>
                </w:rPr>
                <w:t>0.312</w:t>
              </w:r>
            </w:ins>
          </w:p>
        </w:tc>
        <w:tc>
          <w:tcPr>
            <w:tcW w:w="589" w:type="dxa"/>
            <w:vAlign w:val="center"/>
            <w:tcPrChange w:id="20806" w:author="Στάθης Καπ" w:date="2023-03-03T06:26:00Z">
              <w:tcPr>
                <w:tcW w:w="589" w:type="dxa"/>
                <w:vAlign w:val="center"/>
              </w:tcPr>
            </w:tcPrChange>
          </w:tcPr>
          <w:p w14:paraId="55B411D9" w14:textId="79A9A3AD" w:rsidR="00C87CFE" w:rsidRPr="00CD1347" w:rsidRDefault="00C87CFE" w:rsidP="00C87CFE">
            <w:pPr>
              <w:jc w:val="center"/>
              <w:rPr>
                <w:ins w:id="20807" w:author="Στάθης Καπ" w:date="2023-03-03T04:01:00Z"/>
                <w:rFonts w:cstheme="minorHAnsi"/>
                <w:sz w:val="16"/>
                <w:szCs w:val="16"/>
              </w:rPr>
            </w:pPr>
            <w:ins w:id="20808"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208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10" w:author="Στάθης Καπ" w:date="2023-03-03T04:01:00Z"/>
        </w:trPr>
        <w:tc>
          <w:tcPr>
            <w:tcW w:w="515" w:type="dxa"/>
            <w:tcBorders>
              <w:top w:val="nil"/>
              <w:bottom w:val="nil"/>
              <w:right w:val="single" w:sz="4" w:space="0" w:color="auto"/>
            </w:tcBorders>
            <w:shd w:val="clear" w:color="auto" w:fill="E7E6E6" w:themeFill="background2"/>
            <w:vAlign w:val="bottom"/>
            <w:tcPrChange w:id="20811" w:author="Στάθης Καπ" w:date="2023-03-03T06:26:00Z">
              <w:tcPr>
                <w:tcW w:w="515" w:type="dxa"/>
                <w:vAlign w:val="bottom"/>
              </w:tcPr>
            </w:tcPrChange>
          </w:tcPr>
          <w:p w14:paraId="2172AC6D" w14:textId="5EC378C6" w:rsidR="00C87CFE" w:rsidRPr="00CD1347" w:rsidRDefault="00C87CFE" w:rsidP="00C87CFE">
            <w:pPr>
              <w:jc w:val="center"/>
              <w:rPr>
                <w:ins w:id="20812" w:author="Στάθης Καπ" w:date="2023-03-03T04:01:00Z"/>
                <w:sz w:val="16"/>
                <w:szCs w:val="16"/>
              </w:rPr>
            </w:pPr>
            <w:ins w:id="20813" w:author="Στάθης Καπ" w:date="2023-03-03T04:08:00Z">
              <w:r w:rsidRPr="00CD1347">
                <w:rPr>
                  <w:rFonts w:ascii="Calibri" w:hAnsi="Calibri" w:cs="Calibri"/>
                  <w:color w:val="000000"/>
                  <w:sz w:val="16"/>
                  <w:szCs w:val="16"/>
                  <w:rPrChange w:id="20814"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0815" w:author="Στάθης Καπ" w:date="2023-03-03T06:26:00Z">
              <w:tcPr>
                <w:tcW w:w="560" w:type="dxa"/>
              </w:tcPr>
            </w:tcPrChange>
          </w:tcPr>
          <w:p w14:paraId="474D87EC" w14:textId="1FE5F8AD" w:rsidR="00C87CFE" w:rsidRPr="00CD1347" w:rsidRDefault="00C87CFE" w:rsidP="00C87CFE">
            <w:pPr>
              <w:jc w:val="center"/>
              <w:rPr>
                <w:ins w:id="20816" w:author="Στάθης Καπ" w:date="2023-03-03T04:01:00Z"/>
                <w:rFonts w:cstheme="minorHAnsi"/>
                <w:sz w:val="16"/>
                <w:szCs w:val="16"/>
              </w:rPr>
            </w:pPr>
            <w:ins w:id="20817" w:author="Στάθης Καπ" w:date="2023-03-03T06:21:00Z">
              <w:r>
                <w:rPr>
                  <w:rFonts w:ascii="Calibri" w:hAnsi="Calibri" w:cs="Calibri"/>
                  <w:color w:val="000000"/>
                  <w:sz w:val="16"/>
                  <w:szCs w:val="16"/>
                </w:rPr>
                <w:t>870</w:t>
              </w:r>
            </w:ins>
          </w:p>
        </w:tc>
        <w:tc>
          <w:tcPr>
            <w:tcW w:w="855" w:type="dxa"/>
            <w:vAlign w:val="center"/>
            <w:tcPrChange w:id="20818" w:author="Στάθης Καπ" w:date="2023-03-03T06:26:00Z">
              <w:tcPr>
                <w:tcW w:w="855" w:type="dxa"/>
              </w:tcPr>
            </w:tcPrChange>
          </w:tcPr>
          <w:p w14:paraId="046436AA" w14:textId="122F7B4E" w:rsidR="00C87CFE" w:rsidRPr="00CD1347" w:rsidRDefault="00C87CFE" w:rsidP="00C87CFE">
            <w:pPr>
              <w:jc w:val="center"/>
              <w:rPr>
                <w:ins w:id="20819" w:author="Στάθης Καπ" w:date="2023-03-03T04:01:00Z"/>
                <w:rFonts w:cstheme="minorHAnsi"/>
                <w:sz w:val="16"/>
                <w:szCs w:val="16"/>
              </w:rPr>
            </w:pPr>
            <w:ins w:id="20820" w:author="Στάθης Καπ" w:date="2023-03-03T06:21:00Z">
              <w:r>
                <w:rPr>
                  <w:rFonts w:ascii="Calibri" w:hAnsi="Calibri" w:cs="Calibri"/>
                  <w:color w:val="000000"/>
                  <w:sz w:val="16"/>
                  <w:szCs w:val="16"/>
                </w:rPr>
                <w:t>840</w:t>
              </w:r>
            </w:ins>
          </w:p>
        </w:tc>
        <w:tc>
          <w:tcPr>
            <w:tcW w:w="544" w:type="dxa"/>
            <w:vAlign w:val="center"/>
            <w:tcPrChange w:id="20821" w:author="Στάθης Καπ" w:date="2023-03-03T06:26:00Z">
              <w:tcPr>
                <w:tcW w:w="544" w:type="dxa"/>
                <w:vAlign w:val="bottom"/>
              </w:tcPr>
            </w:tcPrChange>
          </w:tcPr>
          <w:p w14:paraId="1391C7A4" w14:textId="2F799D13" w:rsidR="00C87CFE" w:rsidRPr="00CD1347" w:rsidRDefault="00C87CFE" w:rsidP="00C87CFE">
            <w:pPr>
              <w:jc w:val="center"/>
              <w:rPr>
                <w:ins w:id="20822" w:author="Στάθης Καπ" w:date="2023-03-03T04:01:00Z"/>
                <w:rFonts w:cstheme="minorHAnsi"/>
                <w:sz w:val="16"/>
                <w:szCs w:val="16"/>
              </w:rPr>
            </w:pPr>
            <w:ins w:id="20823" w:author="Στάθης Καπ" w:date="2023-03-03T06:21:00Z">
              <w:r>
                <w:rPr>
                  <w:rFonts w:ascii="Calibri" w:hAnsi="Calibri" w:cs="Calibri"/>
                  <w:color w:val="000000"/>
                  <w:sz w:val="16"/>
                  <w:szCs w:val="16"/>
                </w:rPr>
                <w:t>710</w:t>
              </w:r>
            </w:ins>
          </w:p>
        </w:tc>
        <w:tc>
          <w:tcPr>
            <w:tcW w:w="621" w:type="dxa"/>
            <w:vAlign w:val="center"/>
            <w:tcPrChange w:id="20824" w:author="Στάθης Καπ" w:date="2023-03-03T06:26:00Z">
              <w:tcPr>
                <w:tcW w:w="621" w:type="dxa"/>
                <w:vAlign w:val="bottom"/>
              </w:tcPr>
            </w:tcPrChange>
          </w:tcPr>
          <w:p w14:paraId="5AA494AD" w14:textId="76803BC3" w:rsidR="00C87CFE" w:rsidRPr="00CD1347" w:rsidRDefault="00C87CFE" w:rsidP="00C87CFE">
            <w:pPr>
              <w:jc w:val="center"/>
              <w:rPr>
                <w:ins w:id="20825" w:author="Στάθης Καπ" w:date="2023-03-03T04:01:00Z"/>
                <w:rFonts w:cstheme="minorHAnsi"/>
                <w:sz w:val="16"/>
                <w:szCs w:val="16"/>
              </w:rPr>
            </w:pPr>
            <w:ins w:id="20826" w:author="Στάθης Καπ" w:date="2023-03-03T06:21:00Z">
              <w:r>
                <w:rPr>
                  <w:rFonts w:ascii="Calibri" w:hAnsi="Calibri" w:cs="Calibri"/>
                  <w:color w:val="000000"/>
                  <w:sz w:val="16"/>
                  <w:szCs w:val="16"/>
                </w:rPr>
                <w:t>0.413</w:t>
              </w:r>
            </w:ins>
          </w:p>
        </w:tc>
        <w:tc>
          <w:tcPr>
            <w:tcW w:w="669" w:type="dxa"/>
            <w:vAlign w:val="center"/>
            <w:tcPrChange w:id="20827" w:author="Στάθης Καπ" w:date="2023-03-03T06:26:00Z">
              <w:tcPr>
                <w:tcW w:w="669" w:type="dxa"/>
                <w:vAlign w:val="center"/>
              </w:tcPr>
            </w:tcPrChange>
          </w:tcPr>
          <w:p w14:paraId="76E8903A" w14:textId="30819CCE" w:rsidR="00C87CFE" w:rsidRPr="00CD1347" w:rsidRDefault="00C87CFE" w:rsidP="00C87CFE">
            <w:pPr>
              <w:jc w:val="center"/>
              <w:rPr>
                <w:ins w:id="20828" w:author="Στάθης Καπ" w:date="2023-03-03T04:01:00Z"/>
                <w:rFonts w:cstheme="minorHAnsi"/>
                <w:sz w:val="16"/>
                <w:szCs w:val="16"/>
              </w:rPr>
            </w:pPr>
            <w:ins w:id="20829" w:author="Στάθης Καπ" w:date="2023-03-03T06:21:00Z">
              <w:r>
                <w:rPr>
                  <w:rFonts w:ascii="Calibri" w:hAnsi="Calibri" w:cstheme="minorHAnsi"/>
                  <w:color w:val="000000"/>
                  <w:sz w:val="16"/>
                  <w:szCs w:val="16"/>
                </w:rPr>
                <w:t>18.39</w:t>
              </w:r>
            </w:ins>
          </w:p>
        </w:tc>
        <w:tc>
          <w:tcPr>
            <w:tcW w:w="543" w:type="dxa"/>
            <w:vAlign w:val="center"/>
            <w:tcPrChange w:id="20830" w:author="Στάθης Καπ" w:date="2023-03-03T06:26:00Z">
              <w:tcPr>
                <w:tcW w:w="543" w:type="dxa"/>
                <w:vAlign w:val="bottom"/>
              </w:tcPr>
            </w:tcPrChange>
          </w:tcPr>
          <w:p w14:paraId="52F20A0A" w14:textId="1EA770C9" w:rsidR="00C87CFE" w:rsidRPr="00CD1347" w:rsidRDefault="00C87CFE" w:rsidP="00C87CFE">
            <w:pPr>
              <w:jc w:val="center"/>
              <w:rPr>
                <w:ins w:id="20831" w:author="Στάθης Καπ" w:date="2023-03-03T04:01:00Z"/>
                <w:rFonts w:cstheme="minorHAnsi"/>
                <w:sz w:val="16"/>
                <w:szCs w:val="16"/>
              </w:rPr>
            </w:pPr>
            <w:ins w:id="20832" w:author="Στάθης Καπ" w:date="2023-03-03T06:21:00Z">
              <w:r>
                <w:rPr>
                  <w:rFonts w:ascii="Calibri" w:hAnsi="Calibri" w:cs="Calibri"/>
                  <w:color w:val="000000"/>
                  <w:sz w:val="16"/>
                  <w:szCs w:val="16"/>
                </w:rPr>
                <w:t>650</w:t>
              </w:r>
            </w:ins>
          </w:p>
        </w:tc>
        <w:tc>
          <w:tcPr>
            <w:tcW w:w="621" w:type="dxa"/>
            <w:vAlign w:val="center"/>
            <w:tcPrChange w:id="20833" w:author="Στάθης Καπ" w:date="2023-03-03T06:26:00Z">
              <w:tcPr>
                <w:tcW w:w="621" w:type="dxa"/>
                <w:vAlign w:val="bottom"/>
              </w:tcPr>
            </w:tcPrChange>
          </w:tcPr>
          <w:p w14:paraId="2A77FCF9" w14:textId="14B90B89" w:rsidR="00C87CFE" w:rsidRPr="00CD1347" w:rsidRDefault="00C87CFE" w:rsidP="00C87CFE">
            <w:pPr>
              <w:jc w:val="center"/>
              <w:rPr>
                <w:ins w:id="20834" w:author="Στάθης Καπ" w:date="2023-03-03T04:01:00Z"/>
                <w:rFonts w:cstheme="minorHAnsi"/>
                <w:sz w:val="16"/>
                <w:szCs w:val="16"/>
              </w:rPr>
            </w:pPr>
            <w:ins w:id="20835" w:author="Στάθης Καπ" w:date="2023-03-03T06:21:00Z">
              <w:r>
                <w:rPr>
                  <w:rFonts w:ascii="Calibri" w:hAnsi="Calibri" w:cs="Calibri"/>
                  <w:color w:val="000000"/>
                  <w:sz w:val="16"/>
                  <w:szCs w:val="16"/>
                </w:rPr>
                <w:t>0.276</w:t>
              </w:r>
            </w:ins>
          </w:p>
        </w:tc>
        <w:tc>
          <w:tcPr>
            <w:tcW w:w="669" w:type="dxa"/>
            <w:vAlign w:val="center"/>
            <w:tcPrChange w:id="20836" w:author="Στάθης Καπ" w:date="2023-03-03T06:26:00Z">
              <w:tcPr>
                <w:tcW w:w="669" w:type="dxa"/>
                <w:vAlign w:val="center"/>
              </w:tcPr>
            </w:tcPrChange>
          </w:tcPr>
          <w:p w14:paraId="5830A00B" w14:textId="19FC3E98" w:rsidR="00C87CFE" w:rsidRPr="00CD1347" w:rsidRDefault="00C87CFE" w:rsidP="00C87CFE">
            <w:pPr>
              <w:jc w:val="center"/>
              <w:rPr>
                <w:ins w:id="20837" w:author="Στάθης Καπ" w:date="2023-03-03T04:01:00Z"/>
                <w:rFonts w:cstheme="minorHAnsi"/>
                <w:sz w:val="16"/>
                <w:szCs w:val="16"/>
              </w:rPr>
            </w:pPr>
            <w:ins w:id="20838" w:author="Στάθης Καπ" w:date="2023-03-03T06:21:00Z">
              <w:r>
                <w:rPr>
                  <w:rFonts w:ascii="Calibri" w:hAnsi="Calibri" w:cstheme="minorHAnsi"/>
                  <w:color w:val="000000"/>
                  <w:sz w:val="16"/>
                  <w:szCs w:val="16"/>
                </w:rPr>
                <w:t>8.45</w:t>
              </w:r>
            </w:ins>
          </w:p>
        </w:tc>
        <w:tc>
          <w:tcPr>
            <w:tcW w:w="508" w:type="dxa"/>
            <w:vAlign w:val="center"/>
            <w:tcPrChange w:id="20839" w:author="Στάθης Καπ" w:date="2023-03-03T06:26:00Z">
              <w:tcPr>
                <w:tcW w:w="508" w:type="dxa"/>
                <w:vAlign w:val="bottom"/>
              </w:tcPr>
            </w:tcPrChange>
          </w:tcPr>
          <w:p w14:paraId="5C7899B1" w14:textId="1FD3C900" w:rsidR="00C87CFE" w:rsidRPr="00CD1347" w:rsidRDefault="00C87CFE" w:rsidP="00C87CFE">
            <w:pPr>
              <w:jc w:val="center"/>
              <w:rPr>
                <w:ins w:id="20840" w:author="Στάθης Καπ" w:date="2023-03-03T04:01:00Z"/>
                <w:rFonts w:cstheme="minorHAnsi"/>
                <w:sz w:val="16"/>
                <w:szCs w:val="16"/>
              </w:rPr>
            </w:pPr>
            <w:ins w:id="20841" w:author="Στάθης Καπ" w:date="2023-03-03T06:21:00Z">
              <w:r>
                <w:rPr>
                  <w:rFonts w:ascii="Calibri" w:hAnsi="Calibri" w:cs="Calibri"/>
                  <w:color w:val="000000"/>
                  <w:sz w:val="16"/>
                  <w:szCs w:val="16"/>
                </w:rPr>
                <w:t>640</w:t>
              </w:r>
            </w:ins>
          </w:p>
        </w:tc>
        <w:tc>
          <w:tcPr>
            <w:tcW w:w="541" w:type="dxa"/>
            <w:vAlign w:val="center"/>
            <w:tcPrChange w:id="20842" w:author="Στάθης Καπ" w:date="2023-03-03T06:26:00Z">
              <w:tcPr>
                <w:tcW w:w="541" w:type="dxa"/>
                <w:vAlign w:val="bottom"/>
              </w:tcPr>
            </w:tcPrChange>
          </w:tcPr>
          <w:p w14:paraId="19ACF105" w14:textId="2282E068" w:rsidR="00C87CFE" w:rsidRPr="00CD1347" w:rsidRDefault="00C87CFE" w:rsidP="00C87CFE">
            <w:pPr>
              <w:jc w:val="center"/>
              <w:rPr>
                <w:ins w:id="20843" w:author="Στάθης Καπ" w:date="2023-03-03T04:01:00Z"/>
                <w:rFonts w:cstheme="minorHAnsi"/>
                <w:sz w:val="16"/>
                <w:szCs w:val="16"/>
              </w:rPr>
            </w:pPr>
            <w:ins w:id="20844" w:author="Στάθης Καπ" w:date="2023-03-03T06:21:00Z">
              <w:r>
                <w:rPr>
                  <w:rFonts w:ascii="Calibri" w:hAnsi="Calibri" w:cs="Calibri"/>
                  <w:color w:val="000000"/>
                  <w:sz w:val="16"/>
                  <w:szCs w:val="16"/>
                </w:rPr>
                <w:t>0.265</w:t>
              </w:r>
            </w:ins>
          </w:p>
        </w:tc>
        <w:tc>
          <w:tcPr>
            <w:tcW w:w="589" w:type="dxa"/>
            <w:vAlign w:val="center"/>
            <w:tcPrChange w:id="20845" w:author="Στάθης Καπ" w:date="2023-03-03T06:26:00Z">
              <w:tcPr>
                <w:tcW w:w="589" w:type="dxa"/>
                <w:vAlign w:val="center"/>
              </w:tcPr>
            </w:tcPrChange>
          </w:tcPr>
          <w:p w14:paraId="1AA71EDE" w14:textId="11E7B7CC" w:rsidR="00C87CFE" w:rsidRPr="00CD1347" w:rsidRDefault="00C87CFE" w:rsidP="00C87CFE">
            <w:pPr>
              <w:jc w:val="center"/>
              <w:rPr>
                <w:ins w:id="20846" w:author="Στάθης Καπ" w:date="2023-03-03T04:01:00Z"/>
                <w:rFonts w:cstheme="minorHAnsi"/>
                <w:sz w:val="16"/>
                <w:szCs w:val="16"/>
              </w:rPr>
            </w:pPr>
            <w:ins w:id="20847" w:author="Στάθης Καπ" w:date="2023-03-03T06:21:00Z">
              <w:r>
                <w:rPr>
                  <w:rFonts w:ascii="Calibri" w:hAnsi="Calibri" w:cstheme="minorHAnsi"/>
                  <w:color w:val="000000"/>
                  <w:sz w:val="16"/>
                  <w:szCs w:val="16"/>
                </w:rPr>
                <w:t>9.86</w:t>
              </w:r>
            </w:ins>
          </w:p>
        </w:tc>
        <w:tc>
          <w:tcPr>
            <w:tcW w:w="463" w:type="dxa"/>
            <w:vAlign w:val="center"/>
            <w:tcPrChange w:id="20848" w:author="Στάθης Καπ" w:date="2023-03-03T06:26:00Z">
              <w:tcPr>
                <w:tcW w:w="463" w:type="dxa"/>
                <w:vAlign w:val="bottom"/>
              </w:tcPr>
            </w:tcPrChange>
          </w:tcPr>
          <w:p w14:paraId="1857DA28" w14:textId="10486A7C" w:rsidR="00C87CFE" w:rsidRPr="00CD1347" w:rsidRDefault="00C87CFE" w:rsidP="00C87CFE">
            <w:pPr>
              <w:jc w:val="center"/>
              <w:rPr>
                <w:ins w:id="20849" w:author="Στάθης Καπ" w:date="2023-03-03T04:01:00Z"/>
                <w:rFonts w:cstheme="minorHAnsi"/>
                <w:sz w:val="16"/>
                <w:szCs w:val="16"/>
              </w:rPr>
            </w:pPr>
            <w:ins w:id="20850" w:author="Στάθης Καπ" w:date="2023-03-03T06:21:00Z">
              <w:r>
                <w:rPr>
                  <w:rFonts w:ascii="Calibri" w:hAnsi="Calibri" w:cs="Calibri"/>
                  <w:color w:val="000000"/>
                  <w:sz w:val="16"/>
                  <w:szCs w:val="16"/>
                </w:rPr>
                <w:t>540</w:t>
              </w:r>
            </w:ins>
          </w:p>
        </w:tc>
        <w:tc>
          <w:tcPr>
            <w:tcW w:w="541" w:type="dxa"/>
            <w:vAlign w:val="center"/>
            <w:tcPrChange w:id="20851" w:author="Στάθης Καπ" w:date="2023-03-03T06:26:00Z">
              <w:tcPr>
                <w:tcW w:w="541" w:type="dxa"/>
                <w:vAlign w:val="bottom"/>
              </w:tcPr>
            </w:tcPrChange>
          </w:tcPr>
          <w:p w14:paraId="7D58EA26" w14:textId="72B24CAA" w:rsidR="00C87CFE" w:rsidRPr="00CD1347" w:rsidRDefault="00C87CFE" w:rsidP="00C87CFE">
            <w:pPr>
              <w:jc w:val="center"/>
              <w:rPr>
                <w:ins w:id="20852" w:author="Στάθης Καπ" w:date="2023-03-03T04:01:00Z"/>
                <w:rFonts w:cstheme="minorHAnsi"/>
                <w:sz w:val="16"/>
                <w:szCs w:val="16"/>
              </w:rPr>
            </w:pPr>
            <w:ins w:id="20853" w:author="Στάθης Καπ" w:date="2023-03-03T06:21:00Z">
              <w:r>
                <w:rPr>
                  <w:rFonts w:ascii="Calibri" w:hAnsi="Calibri" w:cs="Calibri"/>
                  <w:color w:val="000000"/>
                  <w:sz w:val="16"/>
                  <w:szCs w:val="16"/>
                </w:rPr>
                <w:t>0.266</w:t>
              </w:r>
            </w:ins>
          </w:p>
        </w:tc>
        <w:tc>
          <w:tcPr>
            <w:tcW w:w="589" w:type="dxa"/>
            <w:vAlign w:val="center"/>
            <w:tcPrChange w:id="20854" w:author="Στάθης Καπ" w:date="2023-03-03T06:26:00Z">
              <w:tcPr>
                <w:tcW w:w="589" w:type="dxa"/>
                <w:vAlign w:val="center"/>
              </w:tcPr>
            </w:tcPrChange>
          </w:tcPr>
          <w:p w14:paraId="571BA7CB" w14:textId="3D340F24" w:rsidR="00C87CFE" w:rsidRPr="00CD1347" w:rsidRDefault="00C87CFE" w:rsidP="00C87CFE">
            <w:pPr>
              <w:jc w:val="center"/>
              <w:rPr>
                <w:ins w:id="20855" w:author="Στάθης Καπ" w:date="2023-03-03T04:01:00Z"/>
                <w:rFonts w:cstheme="minorHAnsi"/>
                <w:sz w:val="16"/>
                <w:szCs w:val="16"/>
              </w:rPr>
            </w:pPr>
            <w:ins w:id="20856"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208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58" w:author="Στάθης Καπ" w:date="2023-03-03T04:01:00Z"/>
        </w:trPr>
        <w:tc>
          <w:tcPr>
            <w:tcW w:w="515" w:type="dxa"/>
            <w:tcBorders>
              <w:top w:val="nil"/>
              <w:bottom w:val="nil"/>
              <w:right w:val="single" w:sz="4" w:space="0" w:color="auto"/>
            </w:tcBorders>
            <w:shd w:val="clear" w:color="auto" w:fill="E7E6E6" w:themeFill="background2"/>
            <w:vAlign w:val="bottom"/>
            <w:tcPrChange w:id="20859" w:author="Στάθης Καπ" w:date="2023-03-03T06:26:00Z">
              <w:tcPr>
                <w:tcW w:w="515" w:type="dxa"/>
                <w:vAlign w:val="bottom"/>
              </w:tcPr>
            </w:tcPrChange>
          </w:tcPr>
          <w:p w14:paraId="4F22F044" w14:textId="599C3D2D" w:rsidR="00C87CFE" w:rsidRPr="00CD1347" w:rsidRDefault="00C87CFE" w:rsidP="00C87CFE">
            <w:pPr>
              <w:jc w:val="center"/>
              <w:rPr>
                <w:ins w:id="20860" w:author="Στάθης Καπ" w:date="2023-03-03T04:01:00Z"/>
                <w:sz w:val="16"/>
                <w:szCs w:val="16"/>
              </w:rPr>
            </w:pPr>
            <w:ins w:id="20861" w:author="Στάθης Καπ" w:date="2023-03-03T04:08:00Z">
              <w:r w:rsidRPr="00CD1347">
                <w:rPr>
                  <w:rFonts w:ascii="Calibri" w:hAnsi="Calibri" w:cs="Calibri"/>
                  <w:color w:val="000000"/>
                  <w:sz w:val="16"/>
                  <w:szCs w:val="16"/>
                  <w:rPrChange w:id="20862"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0863" w:author="Στάθης Καπ" w:date="2023-03-03T06:26:00Z">
              <w:tcPr>
                <w:tcW w:w="560" w:type="dxa"/>
              </w:tcPr>
            </w:tcPrChange>
          </w:tcPr>
          <w:p w14:paraId="0A683E98" w14:textId="5572C4F9" w:rsidR="00C87CFE" w:rsidRPr="00CD1347" w:rsidRDefault="00C87CFE" w:rsidP="00C87CFE">
            <w:pPr>
              <w:jc w:val="center"/>
              <w:rPr>
                <w:ins w:id="20864" w:author="Στάθης Καπ" w:date="2023-03-03T04:01:00Z"/>
                <w:rFonts w:cstheme="minorHAnsi"/>
                <w:sz w:val="16"/>
                <w:szCs w:val="16"/>
              </w:rPr>
            </w:pPr>
            <w:ins w:id="20865" w:author="Στάθης Καπ" w:date="2023-03-03T06:21:00Z">
              <w:r>
                <w:rPr>
                  <w:rFonts w:ascii="Calibri" w:hAnsi="Calibri" w:cs="Calibri"/>
                  <w:color w:val="000000"/>
                  <w:sz w:val="16"/>
                  <w:szCs w:val="16"/>
                </w:rPr>
                <w:t>910</w:t>
              </w:r>
            </w:ins>
          </w:p>
        </w:tc>
        <w:tc>
          <w:tcPr>
            <w:tcW w:w="855" w:type="dxa"/>
            <w:vAlign w:val="center"/>
            <w:tcPrChange w:id="20866" w:author="Στάθης Καπ" w:date="2023-03-03T06:26:00Z">
              <w:tcPr>
                <w:tcW w:w="855" w:type="dxa"/>
              </w:tcPr>
            </w:tcPrChange>
          </w:tcPr>
          <w:p w14:paraId="5C35F12F" w14:textId="7B43A7F4" w:rsidR="00C87CFE" w:rsidRPr="00CD1347" w:rsidRDefault="00C87CFE" w:rsidP="00C87CFE">
            <w:pPr>
              <w:jc w:val="center"/>
              <w:rPr>
                <w:ins w:id="20867" w:author="Στάθης Καπ" w:date="2023-03-03T04:01:00Z"/>
                <w:rFonts w:cstheme="minorHAnsi"/>
                <w:sz w:val="16"/>
                <w:szCs w:val="16"/>
              </w:rPr>
            </w:pPr>
            <w:ins w:id="20868" w:author="Στάθης Καπ" w:date="2023-03-03T06:21:00Z">
              <w:r>
                <w:rPr>
                  <w:rFonts w:ascii="Calibri" w:hAnsi="Calibri" w:cs="Calibri"/>
                  <w:color w:val="000000"/>
                  <w:sz w:val="16"/>
                  <w:szCs w:val="16"/>
                </w:rPr>
                <w:t>900</w:t>
              </w:r>
            </w:ins>
          </w:p>
        </w:tc>
        <w:tc>
          <w:tcPr>
            <w:tcW w:w="544" w:type="dxa"/>
            <w:vAlign w:val="center"/>
            <w:tcPrChange w:id="20869" w:author="Στάθης Καπ" w:date="2023-03-03T06:26:00Z">
              <w:tcPr>
                <w:tcW w:w="544" w:type="dxa"/>
                <w:vAlign w:val="bottom"/>
              </w:tcPr>
            </w:tcPrChange>
          </w:tcPr>
          <w:p w14:paraId="1C72791C" w14:textId="282EBF4A" w:rsidR="00C87CFE" w:rsidRPr="00CD1347" w:rsidRDefault="00C87CFE" w:rsidP="00C87CFE">
            <w:pPr>
              <w:jc w:val="center"/>
              <w:rPr>
                <w:ins w:id="20870" w:author="Στάθης Καπ" w:date="2023-03-03T04:01:00Z"/>
                <w:rFonts w:cstheme="minorHAnsi"/>
                <w:sz w:val="16"/>
                <w:szCs w:val="16"/>
              </w:rPr>
            </w:pPr>
            <w:ins w:id="20871" w:author="Στάθης Καπ" w:date="2023-03-03T06:21:00Z">
              <w:r>
                <w:rPr>
                  <w:rFonts w:ascii="Calibri" w:hAnsi="Calibri" w:cs="Calibri"/>
                  <w:color w:val="000000"/>
                  <w:sz w:val="16"/>
                  <w:szCs w:val="16"/>
                </w:rPr>
                <w:t>780</w:t>
              </w:r>
            </w:ins>
          </w:p>
        </w:tc>
        <w:tc>
          <w:tcPr>
            <w:tcW w:w="621" w:type="dxa"/>
            <w:vAlign w:val="center"/>
            <w:tcPrChange w:id="20872" w:author="Στάθης Καπ" w:date="2023-03-03T06:26:00Z">
              <w:tcPr>
                <w:tcW w:w="621" w:type="dxa"/>
                <w:vAlign w:val="bottom"/>
              </w:tcPr>
            </w:tcPrChange>
          </w:tcPr>
          <w:p w14:paraId="6E9CE343" w14:textId="101DBE4C" w:rsidR="00C87CFE" w:rsidRPr="00CD1347" w:rsidRDefault="00C87CFE" w:rsidP="00C87CFE">
            <w:pPr>
              <w:jc w:val="center"/>
              <w:rPr>
                <w:ins w:id="20873" w:author="Στάθης Καπ" w:date="2023-03-03T04:01:00Z"/>
                <w:rFonts w:cstheme="minorHAnsi"/>
                <w:sz w:val="16"/>
                <w:szCs w:val="16"/>
              </w:rPr>
            </w:pPr>
            <w:ins w:id="20874" w:author="Στάθης Καπ" w:date="2023-03-03T06:21:00Z">
              <w:r>
                <w:rPr>
                  <w:rFonts w:ascii="Calibri" w:hAnsi="Calibri" w:cs="Calibri"/>
                  <w:color w:val="000000"/>
                  <w:sz w:val="16"/>
                  <w:szCs w:val="16"/>
                </w:rPr>
                <w:t>0.401</w:t>
              </w:r>
            </w:ins>
          </w:p>
        </w:tc>
        <w:tc>
          <w:tcPr>
            <w:tcW w:w="669" w:type="dxa"/>
            <w:vAlign w:val="center"/>
            <w:tcPrChange w:id="20875" w:author="Στάθης Καπ" w:date="2023-03-03T06:26:00Z">
              <w:tcPr>
                <w:tcW w:w="669" w:type="dxa"/>
                <w:vAlign w:val="center"/>
              </w:tcPr>
            </w:tcPrChange>
          </w:tcPr>
          <w:p w14:paraId="13C7751B" w14:textId="601A289F" w:rsidR="00C87CFE" w:rsidRPr="00CD1347" w:rsidRDefault="00C87CFE" w:rsidP="00C87CFE">
            <w:pPr>
              <w:jc w:val="center"/>
              <w:rPr>
                <w:ins w:id="20876" w:author="Στάθης Καπ" w:date="2023-03-03T04:01:00Z"/>
                <w:rFonts w:cstheme="minorHAnsi"/>
                <w:sz w:val="16"/>
                <w:szCs w:val="16"/>
              </w:rPr>
            </w:pPr>
            <w:ins w:id="20877" w:author="Στάθης Καπ" w:date="2023-03-03T06:21:00Z">
              <w:r>
                <w:rPr>
                  <w:rFonts w:ascii="Calibri" w:hAnsi="Calibri" w:cstheme="minorHAnsi"/>
                  <w:color w:val="000000"/>
                  <w:sz w:val="16"/>
                  <w:szCs w:val="16"/>
                </w:rPr>
                <w:t>14.29</w:t>
              </w:r>
            </w:ins>
          </w:p>
        </w:tc>
        <w:tc>
          <w:tcPr>
            <w:tcW w:w="543" w:type="dxa"/>
            <w:vAlign w:val="center"/>
            <w:tcPrChange w:id="20878" w:author="Στάθης Καπ" w:date="2023-03-03T06:26:00Z">
              <w:tcPr>
                <w:tcW w:w="543" w:type="dxa"/>
                <w:vAlign w:val="bottom"/>
              </w:tcPr>
            </w:tcPrChange>
          </w:tcPr>
          <w:p w14:paraId="65E458B5" w14:textId="09945450" w:rsidR="00C87CFE" w:rsidRPr="00CD1347" w:rsidRDefault="00C87CFE" w:rsidP="00C87CFE">
            <w:pPr>
              <w:jc w:val="center"/>
              <w:rPr>
                <w:ins w:id="20879" w:author="Στάθης Καπ" w:date="2023-03-03T04:01:00Z"/>
                <w:rFonts w:cstheme="minorHAnsi"/>
                <w:sz w:val="16"/>
                <w:szCs w:val="16"/>
              </w:rPr>
            </w:pPr>
            <w:ins w:id="20880" w:author="Στάθης Καπ" w:date="2023-03-03T06:21:00Z">
              <w:r>
                <w:rPr>
                  <w:rFonts w:ascii="Calibri" w:hAnsi="Calibri" w:cs="Calibri"/>
                  <w:color w:val="000000"/>
                  <w:sz w:val="16"/>
                  <w:szCs w:val="16"/>
                </w:rPr>
                <w:t>790</w:t>
              </w:r>
            </w:ins>
          </w:p>
        </w:tc>
        <w:tc>
          <w:tcPr>
            <w:tcW w:w="621" w:type="dxa"/>
            <w:vAlign w:val="center"/>
            <w:tcPrChange w:id="20881" w:author="Στάθης Καπ" w:date="2023-03-03T06:26:00Z">
              <w:tcPr>
                <w:tcW w:w="621" w:type="dxa"/>
                <w:vAlign w:val="bottom"/>
              </w:tcPr>
            </w:tcPrChange>
          </w:tcPr>
          <w:p w14:paraId="042C1809" w14:textId="51DB767C" w:rsidR="00C87CFE" w:rsidRPr="00CD1347" w:rsidRDefault="00C87CFE" w:rsidP="00C87CFE">
            <w:pPr>
              <w:jc w:val="center"/>
              <w:rPr>
                <w:ins w:id="20882" w:author="Στάθης Καπ" w:date="2023-03-03T04:01:00Z"/>
                <w:rFonts w:cstheme="minorHAnsi"/>
                <w:sz w:val="16"/>
                <w:szCs w:val="16"/>
              </w:rPr>
            </w:pPr>
            <w:ins w:id="20883" w:author="Στάθης Καπ" w:date="2023-03-03T06:21:00Z">
              <w:r>
                <w:rPr>
                  <w:rFonts w:ascii="Calibri" w:hAnsi="Calibri" w:cs="Calibri"/>
                  <w:color w:val="000000"/>
                  <w:sz w:val="16"/>
                  <w:szCs w:val="16"/>
                </w:rPr>
                <w:t>0.308</w:t>
              </w:r>
            </w:ins>
          </w:p>
        </w:tc>
        <w:tc>
          <w:tcPr>
            <w:tcW w:w="669" w:type="dxa"/>
            <w:vAlign w:val="center"/>
            <w:tcPrChange w:id="20884" w:author="Στάθης Καπ" w:date="2023-03-03T06:26:00Z">
              <w:tcPr>
                <w:tcW w:w="669" w:type="dxa"/>
                <w:vAlign w:val="center"/>
              </w:tcPr>
            </w:tcPrChange>
          </w:tcPr>
          <w:p w14:paraId="2AA2C38C" w14:textId="6B5D49F6" w:rsidR="00C87CFE" w:rsidRPr="00CD1347" w:rsidRDefault="00C87CFE" w:rsidP="00C87CFE">
            <w:pPr>
              <w:jc w:val="center"/>
              <w:rPr>
                <w:ins w:id="20885" w:author="Στάθης Καπ" w:date="2023-03-03T04:01:00Z"/>
                <w:rFonts w:cstheme="minorHAnsi"/>
                <w:sz w:val="16"/>
                <w:szCs w:val="16"/>
              </w:rPr>
            </w:pPr>
            <w:ins w:id="20886" w:author="Στάθης Καπ" w:date="2023-03-03T06:21:00Z">
              <w:r>
                <w:rPr>
                  <w:rFonts w:ascii="Calibri" w:hAnsi="Calibri" w:cstheme="minorHAnsi"/>
                  <w:color w:val="000000"/>
                  <w:sz w:val="16"/>
                  <w:szCs w:val="16"/>
                </w:rPr>
                <w:t>-1.28</w:t>
              </w:r>
            </w:ins>
          </w:p>
        </w:tc>
        <w:tc>
          <w:tcPr>
            <w:tcW w:w="508" w:type="dxa"/>
            <w:vAlign w:val="center"/>
            <w:tcPrChange w:id="20887" w:author="Στάθης Καπ" w:date="2023-03-03T06:26:00Z">
              <w:tcPr>
                <w:tcW w:w="508" w:type="dxa"/>
                <w:vAlign w:val="bottom"/>
              </w:tcPr>
            </w:tcPrChange>
          </w:tcPr>
          <w:p w14:paraId="4134A721" w14:textId="037C6073" w:rsidR="00C87CFE" w:rsidRPr="00CD1347" w:rsidRDefault="00C87CFE" w:rsidP="00C87CFE">
            <w:pPr>
              <w:jc w:val="center"/>
              <w:rPr>
                <w:ins w:id="20888" w:author="Στάθης Καπ" w:date="2023-03-03T04:01:00Z"/>
                <w:rFonts w:cstheme="minorHAnsi"/>
                <w:sz w:val="16"/>
                <w:szCs w:val="16"/>
              </w:rPr>
            </w:pPr>
            <w:ins w:id="20889" w:author="Στάθης Καπ" w:date="2023-03-03T06:21:00Z">
              <w:r>
                <w:rPr>
                  <w:rFonts w:ascii="Calibri" w:hAnsi="Calibri" w:cs="Calibri"/>
                  <w:color w:val="000000"/>
                  <w:sz w:val="16"/>
                  <w:szCs w:val="16"/>
                </w:rPr>
                <w:t>710</w:t>
              </w:r>
            </w:ins>
          </w:p>
        </w:tc>
        <w:tc>
          <w:tcPr>
            <w:tcW w:w="541" w:type="dxa"/>
            <w:vAlign w:val="center"/>
            <w:tcPrChange w:id="20890" w:author="Στάθης Καπ" w:date="2023-03-03T06:26:00Z">
              <w:tcPr>
                <w:tcW w:w="541" w:type="dxa"/>
                <w:vAlign w:val="bottom"/>
              </w:tcPr>
            </w:tcPrChange>
          </w:tcPr>
          <w:p w14:paraId="1BFC6B97" w14:textId="1317E365" w:rsidR="00C87CFE" w:rsidRPr="00CD1347" w:rsidRDefault="00C87CFE" w:rsidP="00C87CFE">
            <w:pPr>
              <w:jc w:val="center"/>
              <w:rPr>
                <w:ins w:id="20891" w:author="Στάθης Καπ" w:date="2023-03-03T04:01:00Z"/>
                <w:rFonts w:cstheme="minorHAnsi"/>
                <w:sz w:val="16"/>
                <w:szCs w:val="16"/>
              </w:rPr>
            </w:pPr>
            <w:ins w:id="20892" w:author="Στάθης Καπ" w:date="2023-03-03T06:21:00Z">
              <w:r>
                <w:rPr>
                  <w:rFonts w:ascii="Calibri" w:hAnsi="Calibri" w:cs="Calibri"/>
                  <w:color w:val="000000"/>
                  <w:sz w:val="16"/>
                  <w:szCs w:val="16"/>
                </w:rPr>
                <w:t>0.269</w:t>
              </w:r>
            </w:ins>
          </w:p>
        </w:tc>
        <w:tc>
          <w:tcPr>
            <w:tcW w:w="589" w:type="dxa"/>
            <w:vAlign w:val="center"/>
            <w:tcPrChange w:id="20893" w:author="Στάθης Καπ" w:date="2023-03-03T06:26:00Z">
              <w:tcPr>
                <w:tcW w:w="589" w:type="dxa"/>
                <w:vAlign w:val="center"/>
              </w:tcPr>
            </w:tcPrChange>
          </w:tcPr>
          <w:p w14:paraId="3DB84816" w14:textId="167B5FE7" w:rsidR="00C87CFE" w:rsidRPr="00CD1347" w:rsidRDefault="00C87CFE" w:rsidP="00C87CFE">
            <w:pPr>
              <w:jc w:val="center"/>
              <w:rPr>
                <w:ins w:id="20894" w:author="Στάθης Καπ" w:date="2023-03-03T04:01:00Z"/>
                <w:rFonts w:cstheme="minorHAnsi"/>
                <w:sz w:val="16"/>
                <w:szCs w:val="16"/>
              </w:rPr>
            </w:pPr>
            <w:ins w:id="20895" w:author="Στάθης Καπ" w:date="2023-03-03T06:21:00Z">
              <w:r>
                <w:rPr>
                  <w:rFonts w:ascii="Calibri" w:hAnsi="Calibri" w:cstheme="minorHAnsi"/>
                  <w:color w:val="000000"/>
                  <w:sz w:val="16"/>
                  <w:szCs w:val="16"/>
                </w:rPr>
                <w:t>8.97</w:t>
              </w:r>
            </w:ins>
          </w:p>
        </w:tc>
        <w:tc>
          <w:tcPr>
            <w:tcW w:w="463" w:type="dxa"/>
            <w:vAlign w:val="center"/>
            <w:tcPrChange w:id="20896" w:author="Στάθης Καπ" w:date="2023-03-03T06:26:00Z">
              <w:tcPr>
                <w:tcW w:w="463" w:type="dxa"/>
                <w:vAlign w:val="bottom"/>
              </w:tcPr>
            </w:tcPrChange>
          </w:tcPr>
          <w:p w14:paraId="61B251BA" w14:textId="1F754B4E" w:rsidR="00C87CFE" w:rsidRPr="00CD1347" w:rsidRDefault="00C87CFE" w:rsidP="00C87CFE">
            <w:pPr>
              <w:jc w:val="center"/>
              <w:rPr>
                <w:ins w:id="20897" w:author="Στάθης Καπ" w:date="2023-03-03T04:01:00Z"/>
                <w:rFonts w:cstheme="minorHAnsi"/>
                <w:sz w:val="16"/>
                <w:szCs w:val="16"/>
              </w:rPr>
            </w:pPr>
            <w:ins w:id="20898" w:author="Στάθης Καπ" w:date="2023-03-03T06:21:00Z">
              <w:r>
                <w:rPr>
                  <w:rFonts w:ascii="Calibri" w:hAnsi="Calibri" w:cs="Calibri"/>
                  <w:color w:val="000000"/>
                  <w:sz w:val="16"/>
                  <w:szCs w:val="16"/>
                </w:rPr>
                <w:t>690</w:t>
              </w:r>
            </w:ins>
          </w:p>
        </w:tc>
        <w:tc>
          <w:tcPr>
            <w:tcW w:w="541" w:type="dxa"/>
            <w:vAlign w:val="center"/>
            <w:tcPrChange w:id="20899" w:author="Στάθης Καπ" w:date="2023-03-03T06:26:00Z">
              <w:tcPr>
                <w:tcW w:w="541" w:type="dxa"/>
                <w:vAlign w:val="bottom"/>
              </w:tcPr>
            </w:tcPrChange>
          </w:tcPr>
          <w:p w14:paraId="10F62F54" w14:textId="52FCEE0D" w:rsidR="00C87CFE" w:rsidRPr="00CD1347" w:rsidRDefault="00C87CFE" w:rsidP="00C87CFE">
            <w:pPr>
              <w:jc w:val="center"/>
              <w:rPr>
                <w:ins w:id="20900" w:author="Στάθης Καπ" w:date="2023-03-03T04:01:00Z"/>
                <w:rFonts w:cstheme="minorHAnsi"/>
                <w:sz w:val="16"/>
                <w:szCs w:val="16"/>
              </w:rPr>
            </w:pPr>
            <w:ins w:id="20901" w:author="Στάθης Καπ" w:date="2023-03-03T06:21:00Z">
              <w:r>
                <w:rPr>
                  <w:rFonts w:ascii="Calibri" w:hAnsi="Calibri" w:cs="Calibri"/>
                  <w:color w:val="000000"/>
                  <w:sz w:val="16"/>
                  <w:szCs w:val="16"/>
                </w:rPr>
                <w:t>0.269</w:t>
              </w:r>
            </w:ins>
          </w:p>
        </w:tc>
        <w:tc>
          <w:tcPr>
            <w:tcW w:w="589" w:type="dxa"/>
            <w:vAlign w:val="center"/>
            <w:tcPrChange w:id="20902" w:author="Στάθης Καπ" w:date="2023-03-03T06:26:00Z">
              <w:tcPr>
                <w:tcW w:w="589" w:type="dxa"/>
                <w:vAlign w:val="center"/>
              </w:tcPr>
            </w:tcPrChange>
          </w:tcPr>
          <w:p w14:paraId="4F826C6D" w14:textId="4C45507F" w:rsidR="00C87CFE" w:rsidRPr="00CD1347" w:rsidRDefault="00C87CFE" w:rsidP="00C87CFE">
            <w:pPr>
              <w:jc w:val="center"/>
              <w:rPr>
                <w:ins w:id="20903" w:author="Στάθης Καπ" w:date="2023-03-03T04:01:00Z"/>
                <w:rFonts w:cstheme="minorHAnsi"/>
                <w:sz w:val="16"/>
                <w:szCs w:val="16"/>
              </w:rPr>
            </w:pPr>
            <w:ins w:id="20904"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209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06" w:author="Στάθης Καπ" w:date="2023-03-03T04:01:00Z"/>
        </w:trPr>
        <w:tc>
          <w:tcPr>
            <w:tcW w:w="515" w:type="dxa"/>
            <w:tcBorders>
              <w:top w:val="nil"/>
              <w:bottom w:val="nil"/>
              <w:right w:val="single" w:sz="4" w:space="0" w:color="auto"/>
            </w:tcBorders>
            <w:shd w:val="clear" w:color="auto" w:fill="E7E6E6" w:themeFill="background2"/>
            <w:vAlign w:val="bottom"/>
            <w:tcPrChange w:id="20907" w:author="Στάθης Καπ" w:date="2023-03-03T06:26:00Z">
              <w:tcPr>
                <w:tcW w:w="515" w:type="dxa"/>
                <w:vAlign w:val="bottom"/>
              </w:tcPr>
            </w:tcPrChange>
          </w:tcPr>
          <w:p w14:paraId="16024BC8" w14:textId="5BD8F18C" w:rsidR="00C87CFE" w:rsidRPr="00CD1347" w:rsidRDefault="00C87CFE" w:rsidP="00C87CFE">
            <w:pPr>
              <w:jc w:val="center"/>
              <w:rPr>
                <w:ins w:id="20908" w:author="Στάθης Καπ" w:date="2023-03-03T04:01:00Z"/>
                <w:sz w:val="16"/>
                <w:szCs w:val="16"/>
              </w:rPr>
            </w:pPr>
            <w:ins w:id="20909" w:author="Στάθης Καπ" w:date="2023-03-03T04:08:00Z">
              <w:r w:rsidRPr="00CD1347">
                <w:rPr>
                  <w:rFonts w:ascii="Calibri" w:hAnsi="Calibri" w:cs="Calibri"/>
                  <w:color w:val="000000"/>
                  <w:sz w:val="16"/>
                  <w:szCs w:val="16"/>
                  <w:rPrChange w:id="20910"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0911" w:author="Στάθης Καπ" w:date="2023-03-03T06:26:00Z">
              <w:tcPr>
                <w:tcW w:w="560" w:type="dxa"/>
              </w:tcPr>
            </w:tcPrChange>
          </w:tcPr>
          <w:p w14:paraId="71220654" w14:textId="72F30F99" w:rsidR="00C87CFE" w:rsidRPr="00CD1347" w:rsidRDefault="00C87CFE" w:rsidP="00C87CFE">
            <w:pPr>
              <w:jc w:val="center"/>
              <w:rPr>
                <w:ins w:id="20912" w:author="Στάθης Καπ" w:date="2023-03-03T04:01:00Z"/>
                <w:rFonts w:cstheme="minorHAnsi"/>
                <w:sz w:val="16"/>
                <w:szCs w:val="16"/>
              </w:rPr>
            </w:pPr>
            <w:ins w:id="20913" w:author="Στάθης Καπ" w:date="2023-03-03T06:21:00Z">
              <w:r>
                <w:rPr>
                  <w:rFonts w:ascii="Calibri" w:hAnsi="Calibri" w:cs="Calibri"/>
                  <w:color w:val="000000"/>
                  <w:sz w:val="16"/>
                  <w:szCs w:val="16"/>
                </w:rPr>
                <w:t>920</w:t>
              </w:r>
            </w:ins>
          </w:p>
        </w:tc>
        <w:tc>
          <w:tcPr>
            <w:tcW w:w="855" w:type="dxa"/>
            <w:vAlign w:val="center"/>
            <w:tcPrChange w:id="20914" w:author="Στάθης Καπ" w:date="2023-03-03T06:26:00Z">
              <w:tcPr>
                <w:tcW w:w="855" w:type="dxa"/>
              </w:tcPr>
            </w:tcPrChange>
          </w:tcPr>
          <w:p w14:paraId="4159BA14" w14:textId="2D84110B" w:rsidR="00C87CFE" w:rsidRPr="00CD1347" w:rsidRDefault="00C87CFE" w:rsidP="00C87CFE">
            <w:pPr>
              <w:jc w:val="center"/>
              <w:rPr>
                <w:ins w:id="20915" w:author="Στάθης Καπ" w:date="2023-03-03T04:01:00Z"/>
                <w:rFonts w:cstheme="minorHAnsi"/>
                <w:sz w:val="16"/>
                <w:szCs w:val="16"/>
              </w:rPr>
            </w:pPr>
            <w:ins w:id="20916" w:author="Στάθης Καπ" w:date="2023-03-03T06:21:00Z">
              <w:r>
                <w:rPr>
                  <w:rFonts w:ascii="Calibri" w:hAnsi="Calibri" w:cs="Calibri"/>
                  <w:color w:val="000000"/>
                  <w:sz w:val="16"/>
                  <w:szCs w:val="16"/>
                </w:rPr>
                <w:t>900</w:t>
              </w:r>
            </w:ins>
          </w:p>
        </w:tc>
        <w:tc>
          <w:tcPr>
            <w:tcW w:w="544" w:type="dxa"/>
            <w:vAlign w:val="center"/>
            <w:tcPrChange w:id="20917" w:author="Στάθης Καπ" w:date="2023-03-03T06:26:00Z">
              <w:tcPr>
                <w:tcW w:w="544" w:type="dxa"/>
                <w:vAlign w:val="bottom"/>
              </w:tcPr>
            </w:tcPrChange>
          </w:tcPr>
          <w:p w14:paraId="2A446AF5" w14:textId="031ED8B1" w:rsidR="00C87CFE" w:rsidRPr="00CD1347" w:rsidRDefault="00C87CFE" w:rsidP="00C87CFE">
            <w:pPr>
              <w:jc w:val="center"/>
              <w:rPr>
                <w:ins w:id="20918" w:author="Στάθης Καπ" w:date="2023-03-03T04:01:00Z"/>
                <w:rFonts w:cstheme="minorHAnsi"/>
                <w:sz w:val="16"/>
                <w:szCs w:val="16"/>
              </w:rPr>
            </w:pPr>
            <w:ins w:id="20919" w:author="Στάθης Καπ" w:date="2023-03-03T06:21:00Z">
              <w:r>
                <w:rPr>
                  <w:rFonts w:ascii="Calibri" w:hAnsi="Calibri" w:cs="Calibri"/>
                  <w:color w:val="000000"/>
                  <w:sz w:val="16"/>
                  <w:szCs w:val="16"/>
                </w:rPr>
                <w:t>800</w:t>
              </w:r>
            </w:ins>
          </w:p>
        </w:tc>
        <w:tc>
          <w:tcPr>
            <w:tcW w:w="621" w:type="dxa"/>
            <w:vAlign w:val="center"/>
            <w:tcPrChange w:id="20920" w:author="Στάθης Καπ" w:date="2023-03-03T06:26:00Z">
              <w:tcPr>
                <w:tcW w:w="621" w:type="dxa"/>
                <w:vAlign w:val="bottom"/>
              </w:tcPr>
            </w:tcPrChange>
          </w:tcPr>
          <w:p w14:paraId="1DC7FCBE" w14:textId="2DE01654" w:rsidR="00C87CFE" w:rsidRPr="00CD1347" w:rsidRDefault="00C87CFE" w:rsidP="00C87CFE">
            <w:pPr>
              <w:jc w:val="center"/>
              <w:rPr>
                <w:ins w:id="20921" w:author="Στάθης Καπ" w:date="2023-03-03T04:01:00Z"/>
                <w:rFonts w:cstheme="minorHAnsi"/>
                <w:sz w:val="16"/>
                <w:szCs w:val="16"/>
              </w:rPr>
            </w:pPr>
            <w:ins w:id="20922" w:author="Στάθης Καπ" w:date="2023-03-03T06:21:00Z">
              <w:r>
                <w:rPr>
                  <w:rFonts w:ascii="Calibri" w:hAnsi="Calibri" w:cs="Calibri"/>
                  <w:color w:val="000000"/>
                  <w:sz w:val="16"/>
                  <w:szCs w:val="16"/>
                </w:rPr>
                <w:t>0.506</w:t>
              </w:r>
            </w:ins>
          </w:p>
        </w:tc>
        <w:tc>
          <w:tcPr>
            <w:tcW w:w="669" w:type="dxa"/>
            <w:vAlign w:val="center"/>
            <w:tcPrChange w:id="20923" w:author="Στάθης Καπ" w:date="2023-03-03T06:26:00Z">
              <w:tcPr>
                <w:tcW w:w="669" w:type="dxa"/>
                <w:vAlign w:val="center"/>
              </w:tcPr>
            </w:tcPrChange>
          </w:tcPr>
          <w:p w14:paraId="1C37C04B" w14:textId="08C5599A" w:rsidR="00C87CFE" w:rsidRPr="00CD1347" w:rsidRDefault="00C87CFE" w:rsidP="00C87CFE">
            <w:pPr>
              <w:jc w:val="center"/>
              <w:rPr>
                <w:ins w:id="20924" w:author="Στάθης Καπ" w:date="2023-03-03T04:01:00Z"/>
                <w:rFonts w:cstheme="minorHAnsi"/>
                <w:sz w:val="16"/>
                <w:szCs w:val="16"/>
              </w:rPr>
            </w:pPr>
            <w:ins w:id="20925" w:author="Στάθης Καπ" w:date="2023-03-03T06:21:00Z">
              <w:r>
                <w:rPr>
                  <w:rFonts w:ascii="Calibri" w:hAnsi="Calibri" w:cstheme="minorHAnsi"/>
                  <w:color w:val="000000"/>
                  <w:sz w:val="16"/>
                  <w:szCs w:val="16"/>
                </w:rPr>
                <w:t>13.04</w:t>
              </w:r>
            </w:ins>
          </w:p>
        </w:tc>
        <w:tc>
          <w:tcPr>
            <w:tcW w:w="543" w:type="dxa"/>
            <w:vAlign w:val="center"/>
            <w:tcPrChange w:id="20926" w:author="Στάθης Καπ" w:date="2023-03-03T06:26:00Z">
              <w:tcPr>
                <w:tcW w:w="543" w:type="dxa"/>
                <w:vAlign w:val="bottom"/>
              </w:tcPr>
            </w:tcPrChange>
          </w:tcPr>
          <w:p w14:paraId="21D8CAB9" w14:textId="4605CD9C" w:rsidR="00C87CFE" w:rsidRPr="00CD1347" w:rsidRDefault="00C87CFE" w:rsidP="00C87CFE">
            <w:pPr>
              <w:jc w:val="center"/>
              <w:rPr>
                <w:ins w:id="20927" w:author="Στάθης Καπ" w:date="2023-03-03T04:01:00Z"/>
                <w:rFonts w:cstheme="minorHAnsi"/>
                <w:sz w:val="16"/>
                <w:szCs w:val="16"/>
              </w:rPr>
            </w:pPr>
            <w:ins w:id="20928" w:author="Στάθης Καπ" w:date="2023-03-03T06:21:00Z">
              <w:r>
                <w:rPr>
                  <w:rFonts w:ascii="Calibri" w:hAnsi="Calibri" w:cs="Calibri"/>
                  <w:color w:val="000000"/>
                  <w:sz w:val="16"/>
                  <w:szCs w:val="16"/>
                </w:rPr>
                <w:t>800</w:t>
              </w:r>
            </w:ins>
          </w:p>
        </w:tc>
        <w:tc>
          <w:tcPr>
            <w:tcW w:w="621" w:type="dxa"/>
            <w:vAlign w:val="center"/>
            <w:tcPrChange w:id="20929" w:author="Στάθης Καπ" w:date="2023-03-03T06:26:00Z">
              <w:tcPr>
                <w:tcW w:w="621" w:type="dxa"/>
                <w:vAlign w:val="bottom"/>
              </w:tcPr>
            </w:tcPrChange>
          </w:tcPr>
          <w:p w14:paraId="14E5EE01" w14:textId="0DC0FAC8" w:rsidR="00C87CFE" w:rsidRPr="00CD1347" w:rsidRDefault="00C87CFE" w:rsidP="00C87CFE">
            <w:pPr>
              <w:jc w:val="center"/>
              <w:rPr>
                <w:ins w:id="20930" w:author="Στάθης Καπ" w:date="2023-03-03T04:01:00Z"/>
                <w:rFonts w:cstheme="minorHAnsi"/>
                <w:sz w:val="16"/>
                <w:szCs w:val="16"/>
              </w:rPr>
            </w:pPr>
            <w:ins w:id="20931" w:author="Στάθης Καπ" w:date="2023-03-03T06:21:00Z">
              <w:r>
                <w:rPr>
                  <w:rFonts w:ascii="Calibri" w:hAnsi="Calibri" w:cs="Calibri"/>
                  <w:color w:val="000000"/>
                  <w:sz w:val="16"/>
                  <w:szCs w:val="16"/>
                </w:rPr>
                <w:t>0.291</w:t>
              </w:r>
            </w:ins>
          </w:p>
        </w:tc>
        <w:tc>
          <w:tcPr>
            <w:tcW w:w="669" w:type="dxa"/>
            <w:vAlign w:val="center"/>
            <w:tcPrChange w:id="20932" w:author="Στάθης Καπ" w:date="2023-03-03T06:26:00Z">
              <w:tcPr>
                <w:tcW w:w="669" w:type="dxa"/>
                <w:vAlign w:val="center"/>
              </w:tcPr>
            </w:tcPrChange>
          </w:tcPr>
          <w:p w14:paraId="53E86B30" w14:textId="3F618E2B" w:rsidR="00C87CFE" w:rsidRPr="00CD1347" w:rsidRDefault="00C87CFE" w:rsidP="00C87CFE">
            <w:pPr>
              <w:jc w:val="center"/>
              <w:rPr>
                <w:ins w:id="20933" w:author="Στάθης Καπ" w:date="2023-03-03T04:01:00Z"/>
                <w:rFonts w:cstheme="minorHAnsi"/>
                <w:sz w:val="16"/>
                <w:szCs w:val="16"/>
              </w:rPr>
            </w:pPr>
            <w:ins w:id="20934" w:author="Στάθης Καπ" w:date="2023-03-03T06:21:00Z">
              <w:r>
                <w:rPr>
                  <w:rFonts w:ascii="Calibri" w:hAnsi="Calibri" w:cstheme="minorHAnsi"/>
                  <w:color w:val="000000"/>
                  <w:sz w:val="16"/>
                  <w:szCs w:val="16"/>
                </w:rPr>
                <w:t>0</w:t>
              </w:r>
            </w:ins>
          </w:p>
        </w:tc>
        <w:tc>
          <w:tcPr>
            <w:tcW w:w="508" w:type="dxa"/>
            <w:vAlign w:val="center"/>
            <w:tcPrChange w:id="20935" w:author="Στάθης Καπ" w:date="2023-03-03T06:26:00Z">
              <w:tcPr>
                <w:tcW w:w="508" w:type="dxa"/>
                <w:vAlign w:val="bottom"/>
              </w:tcPr>
            </w:tcPrChange>
          </w:tcPr>
          <w:p w14:paraId="1664ED94" w14:textId="07BA342D" w:rsidR="00C87CFE" w:rsidRPr="00CD1347" w:rsidRDefault="00C87CFE" w:rsidP="00C87CFE">
            <w:pPr>
              <w:jc w:val="center"/>
              <w:rPr>
                <w:ins w:id="20936" w:author="Στάθης Καπ" w:date="2023-03-03T04:01:00Z"/>
                <w:rFonts w:cstheme="minorHAnsi"/>
                <w:sz w:val="16"/>
                <w:szCs w:val="16"/>
              </w:rPr>
            </w:pPr>
            <w:ins w:id="20937" w:author="Στάθης Καπ" w:date="2023-03-03T06:21:00Z">
              <w:r>
                <w:rPr>
                  <w:rFonts w:ascii="Calibri" w:hAnsi="Calibri" w:cs="Calibri"/>
                  <w:color w:val="000000"/>
                  <w:sz w:val="16"/>
                  <w:szCs w:val="16"/>
                </w:rPr>
                <w:t>760</w:t>
              </w:r>
            </w:ins>
          </w:p>
        </w:tc>
        <w:tc>
          <w:tcPr>
            <w:tcW w:w="541" w:type="dxa"/>
            <w:vAlign w:val="center"/>
            <w:tcPrChange w:id="20938" w:author="Στάθης Καπ" w:date="2023-03-03T06:26:00Z">
              <w:tcPr>
                <w:tcW w:w="541" w:type="dxa"/>
                <w:vAlign w:val="bottom"/>
              </w:tcPr>
            </w:tcPrChange>
          </w:tcPr>
          <w:p w14:paraId="38FAF1C6" w14:textId="285FFF6C" w:rsidR="00C87CFE" w:rsidRPr="00CD1347" w:rsidRDefault="00C87CFE" w:rsidP="00C87CFE">
            <w:pPr>
              <w:jc w:val="center"/>
              <w:rPr>
                <w:ins w:id="20939" w:author="Στάθης Καπ" w:date="2023-03-03T04:01:00Z"/>
                <w:rFonts w:cstheme="minorHAnsi"/>
                <w:sz w:val="16"/>
                <w:szCs w:val="16"/>
              </w:rPr>
            </w:pPr>
            <w:ins w:id="20940" w:author="Στάθης Καπ" w:date="2023-03-03T06:21:00Z">
              <w:r>
                <w:rPr>
                  <w:rFonts w:ascii="Calibri" w:hAnsi="Calibri" w:cs="Calibri"/>
                  <w:color w:val="000000"/>
                  <w:sz w:val="16"/>
                  <w:szCs w:val="16"/>
                </w:rPr>
                <w:t>0.279</w:t>
              </w:r>
            </w:ins>
          </w:p>
        </w:tc>
        <w:tc>
          <w:tcPr>
            <w:tcW w:w="589" w:type="dxa"/>
            <w:vAlign w:val="center"/>
            <w:tcPrChange w:id="20941" w:author="Στάθης Καπ" w:date="2023-03-03T06:26:00Z">
              <w:tcPr>
                <w:tcW w:w="589" w:type="dxa"/>
                <w:vAlign w:val="center"/>
              </w:tcPr>
            </w:tcPrChange>
          </w:tcPr>
          <w:p w14:paraId="0E1A1CD0" w14:textId="05D6A077" w:rsidR="00C87CFE" w:rsidRPr="00CD1347" w:rsidRDefault="00C87CFE" w:rsidP="00C87CFE">
            <w:pPr>
              <w:jc w:val="center"/>
              <w:rPr>
                <w:ins w:id="20942" w:author="Στάθης Καπ" w:date="2023-03-03T04:01:00Z"/>
                <w:rFonts w:cstheme="minorHAnsi"/>
                <w:sz w:val="16"/>
                <w:szCs w:val="16"/>
              </w:rPr>
            </w:pPr>
            <w:ins w:id="20943" w:author="Στάθης Καπ" w:date="2023-03-03T06:21:00Z">
              <w:r>
                <w:rPr>
                  <w:rFonts w:ascii="Calibri" w:hAnsi="Calibri" w:cstheme="minorHAnsi"/>
                  <w:color w:val="000000"/>
                  <w:sz w:val="16"/>
                  <w:szCs w:val="16"/>
                </w:rPr>
                <w:t>5</w:t>
              </w:r>
            </w:ins>
          </w:p>
        </w:tc>
        <w:tc>
          <w:tcPr>
            <w:tcW w:w="463" w:type="dxa"/>
            <w:vAlign w:val="center"/>
            <w:tcPrChange w:id="20944" w:author="Στάθης Καπ" w:date="2023-03-03T06:26:00Z">
              <w:tcPr>
                <w:tcW w:w="463" w:type="dxa"/>
                <w:vAlign w:val="bottom"/>
              </w:tcPr>
            </w:tcPrChange>
          </w:tcPr>
          <w:p w14:paraId="1AD00FE9" w14:textId="64F691BD" w:rsidR="00C87CFE" w:rsidRPr="00CD1347" w:rsidRDefault="00C87CFE" w:rsidP="00C87CFE">
            <w:pPr>
              <w:jc w:val="center"/>
              <w:rPr>
                <w:ins w:id="20945" w:author="Στάθης Καπ" w:date="2023-03-03T04:01:00Z"/>
                <w:rFonts w:cstheme="minorHAnsi"/>
                <w:sz w:val="16"/>
                <w:szCs w:val="16"/>
              </w:rPr>
            </w:pPr>
            <w:ins w:id="20946" w:author="Στάθης Καπ" w:date="2023-03-03T06:21:00Z">
              <w:r>
                <w:rPr>
                  <w:rFonts w:ascii="Calibri" w:hAnsi="Calibri" w:cs="Calibri"/>
                  <w:color w:val="000000"/>
                  <w:sz w:val="16"/>
                  <w:szCs w:val="16"/>
                </w:rPr>
                <w:t>720</w:t>
              </w:r>
            </w:ins>
          </w:p>
        </w:tc>
        <w:tc>
          <w:tcPr>
            <w:tcW w:w="541" w:type="dxa"/>
            <w:vAlign w:val="center"/>
            <w:tcPrChange w:id="20947" w:author="Στάθης Καπ" w:date="2023-03-03T06:26:00Z">
              <w:tcPr>
                <w:tcW w:w="541" w:type="dxa"/>
                <w:vAlign w:val="bottom"/>
              </w:tcPr>
            </w:tcPrChange>
          </w:tcPr>
          <w:p w14:paraId="3AFF27E6" w14:textId="14500905" w:rsidR="00C87CFE" w:rsidRPr="00CD1347" w:rsidRDefault="00C87CFE" w:rsidP="00C87CFE">
            <w:pPr>
              <w:jc w:val="center"/>
              <w:rPr>
                <w:ins w:id="20948" w:author="Στάθης Καπ" w:date="2023-03-03T04:01:00Z"/>
                <w:rFonts w:cstheme="minorHAnsi"/>
                <w:sz w:val="16"/>
                <w:szCs w:val="16"/>
              </w:rPr>
            </w:pPr>
            <w:ins w:id="20949" w:author="Στάθης Καπ" w:date="2023-03-03T06:21:00Z">
              <w:r>
                <w:rPr>
                  <w:rFonts w:ascii="Calibri" w:hAnsi="Calibri" w:cs="Calibri"/>
                  <w:color w:val="000000"/>
                  <w:sz w:val="16"/>
                  <w:szCs w:val="16"/>
                </w:rPr>
                <w:t>0.281</w:t>
              </w:r>
            </w:ins>
          </w:p>
        </w:tc>
        <w:tc>
          <w:tcPr>
            <w:tcW w:w="589" w:type="dxa"/>
            <w:vAlign w:val="center"/>
            <w:tcPrChange w:id="20950" w:author="Στάθης Καπ" w:date="2023-03-03T06:26:00Z">
              <w:tcPr>
                <w:tcW w:w="589" w:type="dxa"/>
                <w:vAlign w:val="center"/>
              </w:tcPr>
            </w:tcPrChange>
          </w:tcPr>
          <w:p w14:paraId="69AA7C9E" w14:textId="5D76B418" w:rsidR="00C87CFE" w:rsidRPr="00CD1347" w:rsidRDefault="00C87CFE" w:rsidP="00C87CFE">
            <w:pPr>
              <w:jc w:val="center"/>
              <w:rPr>
                <w:ins w:id="20951" w:author="Στάθης Καπ" w:date="2023-03-03T04:01:00Z"/>
                <w:rFonts w:cstheme="minorHAnsi"/>
                <w:sz w:val="16"/>
                <w:szCs w:val="16"/>
              </w:rPr>
            </w:pPr>
            <w:ins w:id="20952"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209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54" w:author="Στάθης Καπ" w:date="2023-03-03T04:01:00Z"/>
        </w:trPr>
        <w:tc>
          <w:tcPr>
            <w:tcW w:w="515" w:type="dxa"/>
            <w:tcBorders>
              <w:top w:val="nil"/>
              <w:bottom w:val="nil"/>
              <w:right w:val="single" w:sz="4" w:space="0" w:color="auto"/>
            </w:tcBorders>
            <w:shd w:val="clear" w:color="auto" w:fill="E7E6E6" w:themeFill="background2"/>
            <w:vAlign w:val="bottom"/>
            <w:tcPrChange w:id="20955" w:author="Στάθης Καπ" w:date="2023-03-03T06:26:00Z">
              <w:tcPr>
                <w:tcW w:w="515" w:type="dxa"/>
                <w:vAlign w:val="bottom"/>
              </w:tcPr>
            </w:tcPrChange>
          </w:tcPr>
          <w:p w14:paraId="3DB506D9" w14:textId="12201B1D" w:rsidR="00C87CFE" w:rsidRPr="00CD1347" w:rsidRDefault="00C87CFE" w:rsidP="00C87CFE">
            <w:pPr>
              <w:jc w:val="center"/>
              <w:rPr>
                <w:ins w:id="20956" w:author="Στάθης Καπ" w:date="2023-03-03T04:01:00Z"/>
                <w:sz w:val="16"/>
                <w:szCs w:val="16"/>
              </w:rPr>
            </w:pPr>
            <w:ins w:id="20957" w:author="Στάθης Καπ" w:date="2023-03-03T04:08:00Z">
              <w:r w:rsidRPr="00CD1347">
                <w:rPr>
                  <w:rFonts w:ascii="Calibri" w:hAnsi="Calibri" w:cs="Calibri"/>
                  <w:color w:val="000000"/>
                  <w:sz w:val="16"/>
                  <w:szCs w:val="16"/>
                  <w:rPrChange w:id="20958"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0959" w:author="Στάθης Καπ" w:date="2023-03-03T06:26:00Z">
              <w:tcPr>
                <w:tcW w:w="560" w:type="dxa"/>
              </w:tcPr>
            </w:tcPrChange>
          </w:tcPr>
          <w:p w14:paraId="64D4822E" w14:textId="35A874E2" w:rsidR="00C87CFE" w:rsidRPr="00CD1347" w:rsidRDefault="00C87CFE" w:rsidP="00C87CFE">
            <w:pPr>
              <w:jc w:val="center"/>
              <w:rPr>
                <w:ins w:id="20960" w:author="Στάθης Καπ" w:date="2023-03-03T04:01:00Z"/>
                <w:rFonts w:cstheme="minorHAnsi"/>
                <w:sz w:val="16"/>
                <w:szCs w:val="16"/>
              </w:rPr>
            </w:pPr>
            <w:ins w:id="20961" w:author="Στάθης Καπ" w:date="2023-03-03T06:21:00Z">
              <w:r>
                <w:rPr>
                  <w:rFonts w:ascii="Calibri" w:hAnsi="Calibri" w:cs="Calibri"/>
                  <w:color w:val="000000"/>
                  <w:sz w:val="16"/>
                  <w:szCs w:val="16"/>
                </w:rPr>
                <w:t>970</w:t>
              </w:r>
            </w:ins>
          </w:p>
        </w:tc>
        <w:tc>
          <w:tcPr>
            <w:tcW w:w="855" w:type="dxa"/>
            <w:vAlign w:val="center"/>
            <w:tcPrChange w:id="20962" w:author="Στάθης Καπ" w:date="2023-03-03T06:26:00Z">
              <w:tcPr>
                <w:tcW w:w="855" w:type="dxa"/>
              </w:tcPr>
            </w:tcPrChange>
          </w:tcPr>
          <w:p w14:paraId="47930643" w14:textId="7617D443" w:rsidR="00C87CFE" w:rsidRPr="00CD1347" w:rsidRDefault="00C87CFE" w:rsidP="00C87CFE">
            <w:pPr>
              <w:jc w:val="center"/>
              <w:rPr>
                <w:ins w:id="20963" w:author="Στάθης Καπ" w:date="2023-03-03T04:01:00Z"/>
                <w:rFonts w:cstheme="minorHAnsi"/>
                <w:sz w:val="16"/>
                <w:szCs w:val="16"/>
              </w:rPr>
            </w:pPr>
            <w:ins w:id="20964" w:author="Στάθης Καπ" w:date="2023-03-03T06:21:00Z">
              <w:r>
                <w:rPr>
                  <w:rFonts w:ascii="Calibri" w:hAnsi="Calibri" w:cs="Calibri"/>
                  <w:color w:val="000000"/>
                  <w:sz w:val="16"/>
                  <w:szCs w:val="16"/>
                </w:rPr>
                <w:t>950</w:t>
              </w:r>
            </w:ins>
          </w:p>
        </w:tc>
        <w:tc>
          <w:tcPr>
            <w:tcW w:w="544" w:type="dxa"/>
            <w:vAlign w:val="center"/>
            <w:tcPrChange w:id="20965" w:author="Στάθης Καπ" w:date="2023-03-03T06:26:00Z">
              <w:tcPr>
                <w:tcW w:w="544" w:type="dxa"/>
                <w:vAlign w:val="bottom"/>
              </w:tcPr>
            </w:tcPrChange>
          </w:tcPr>
          <w:p w14:paraId="6E64133A" w14:textId="5894EF12" w:rsidR="00C87CFE" w:rsidRPr="00CD1347" w:rsidRDefault="00C87CFE" w:rsidP="00C87CFE">
            <w:pPr>
              <w:jc w:val="center"/>
              <w:rPr>
                <w:ins w:id="20966" w:author="Στάθης Καπ" w:date="2023-03-03T04:01:00Z"/>
                <w:rFonts w:cstheme="minorHAnsi"/>
                <w:sz w:val="16"/>
                <w:szCs w:val="16"/>
              </w:rPr>
            </w:pPr>
            <w:ins w:id="20967" w:author="Στάθης Καπ" w:date="2023-03-03T06:21:00Z">
              <w:r>
                <w:rPr>
                  <w:rFonts w:ascii="Calibri" w:hAnsi="Calibri" w:cs="Calibri"/>
                  <w:color w:val="000000"/>
                  <w:sz w:val="16"/>
                  <w:szCs w:val="16"/>
                </w:rPr>
                <w:t>880</w:t>
              </w:r>
            </w:ins>
          </w:p>
        </w:tc>
        <w:tc>
          <w:tcPr>
            <w:tcW w:w="621" w:type="dxa"/>
            <w:vAlign w:val="center"/>
            <w:tcPrChange w:id="20968" w:author="Στάθης Καπ" w:date="2023-03-03T06:26:00Z">
              <w:tcPr>
                <w:tcW w:w="621" w:type="dxa"/>
                <w:vAlign w:val="bottom"/>
              </w:tcPr>
            </w:tcPrChange>
          </w:tcPr>
          <w:p w14:paraId="10427E93" w14:textId="108182B3" w:rsidR="00C87CFE" w:rsidRPr="00CD1347" w:rsidRDefault="00C87CFE" w:rsidP="00C87CFE">
            <w:pPr>
              <w:jc w:val="center"/>
              <w:rPr>
                <w:ins w:id="20969" w:author="Στάθης Καπ" w:date="2023-03-03T04:01:00Z"/>
                <w:rFonts w:cstheme="minorHAnsi"/>
                <w:sz w:val="16"/>
                <w:szCs w:val="16"/>
              </w:rPr>
            </w:pPr>
            <w:ins w:id="20970" w:author="Στάθης Καπ" w:date="2023-03-03T06:21:00Z">
              <w:r>
                <w:rPr>
                  <w:rFonts w:ascii="Calibri" w:hAnsi="Calibri" w:cs="Calibri"/>
                  <w:color w:val="000000"/>
                  <w:sz w:val="16"/>
                  <w:szCs w:val="16"/>
                </w:rPr>
                <w:t>0.573</w:t>
              </w:r>
            </w:ins>
          </w:p>
        </w:tc>
        <w:tc>
          <w:tcPr>
            <w:tcW w:w="669" w:type="dxa"/>
            <w:vAlign w:val="center"/>
            <w:tcPrChange w:id="20971" w:author="Στάθης Καπ" w:date="2023-03-03T06:26:00Z">
              <w:tcPr>
                <w:tcW w:w="669" w:type="dxa"/>
                <w:vAlign w:val="center"/>
              </w:tcPr>
            </w:tcPrChange>
          </w:tcPr>
          <w:p w14:paraId="61FE9375" w14:textId="537FBF14" w:rsidR="00C87CFE" w:rsidRPr="00CD1347" w:rsidRDefault="00C87CFE" w:rsidP="00C87CFE">
            <w:pPr>
              <w:jc w:val="center"/>
              <w:rPr>
                <w:ins w:id="20972" w:author="Στάθης Καπ" w:date="2023-03-03T04:01:00Z"/>
                <w:rFonts w:cstheme="minorHAnsi"/>
                <w:sz w:val="16"/>
                <w:szCs w:val="16"/>
              </w:rPr>
            </w:pPr>
            <w:ins w:id="20973" w:author="Στάθης Καπ" w:date="2023-03-03T06:21:00Z">
              <w:r>
                <w:rPr>
                  <w:rFonts w:ascii="Calibri" w:hAnsi="Calibri" w:cstheme="minorHAnsi"/>
                  <w:color w:val="000000"/>
                  <w:sz w:val="16"/>
                  <w:szCs w:val="16"/>
                </w:rPr>
                <w:t>9.28</w:t>
              </w:r>
            </w:ins>
          </w:p>
        </w:tc>
        <w:tc>
          <w:tcPr>
            <w:tcW w:w="543" w:type="dxa"/>
            <w:vAlign w:val="center"/>
            <w:tcPrChange w:id="20974" w:author="Στάθης Καπ" w:date="2023-03-03T06:26:00Z">
              <w:tcPr>
                <w:tcW w:w="543" w:type="dxa"/>
                <w:vAlign w:val="bottom"/>
              </w:tcPr>
            </w:tcPrChange>
          </w:tcPr>
          <w:p w14:paraId="7E6BE955" w14:textId="2C47133D" w:rsidR="00C87CFE" w:rsidRPr="00CD1347" w:rsidRDefault="00C87CFE" w:rsidP="00C87CFE">
            <w:pPr>
              <w:jc w:val="center"/>
              <w:rPr>
                <w:ins w:id="20975" w:author="Στάθης Καπ" w:date="2023-03-03T04:01:00Z"/>
                <w:rFonts w:cstheme="minorHAnsi"/>
                <w:sz w:val="16"/>
                <w:szCs w:val="16"/>
              </w:rPr>
            </w:pPr>
            <w:ins w:id="20976" w:author="Στάθης Καπ" w:date="2023-03-03T06:21:00Z">
              <w:r>
                <w:rPr>
                  <w:rFonts w:ascii="Calibri" w:hAnsi="Calibri" w:cs="Calibri"/>
                  <w:color w:val="000000"/>
                  <w:sz w:val="16"/>
                  <w:szCs w:val="16"/>
                </w:rPr>
                <w:t>820</w:t>
              </w:r>
            </w:ins>
          </w:p>
        </w:tc>
        <w:tc>
          <w:tcPr>
            <w:tcW w:w="621" w:type="dxa"/>
            <w:vAlign w:val="center"/>
            <w:tcPrChange w:id="20977" w:author="Στάθης Καπ" w:date="2023-03-03T06:26:00Z">
              <w:tcPr>
                <w:tcW w:w="621" w:type="dxa"/>
                <w:vAlign w:val="bottom"/>
              </w:tcPr>
            </w:tcPrChange>
          </w:tcPr>
          <w:p w14:paraId="0CE36F6C" w14:textId="1CC46301" w:rsidR="00C87CFE" w:rsidRPr="00CD1347" w:rsidRDefault="00C87CFE" w:rsidP="00C87CFE">
            <w:pPr>
              <w:jc w:val="center"/>
              <w:rPr>
                <w:ins w:id="20978" w:author="Στάθης Καπ" w:date="2023-03-03T04:01:00Z"/>
                <w:rFonts w:cstheme="minorHAnsi"/>
                <w:sz w:val="16"/>
                <w:szCs w:val="16"/>
              </w:rPr>
            </w:pPr>
            <w:ins w:id="20979" w:author="Στάθης Καπ" w:date="2023-03-03T06:21:00Z">
              <w:r>
                <w:rPr>
                  <w:rFonts w:ascii="Calibri" w:hAnsi="Calibri" w:cs="Calibri"/>
                  <w:color w:val="000000"/>
                  <w:sz w:val="16"/>
                  <w:szCs w:val="16"/>
                </w:rPr>
                <w:t>0.277</w:t>
              </w:r>
            </w:ins>
          </w:p>
        </w:tc>
        <w:tc>
          <w:tcPr>
            <w:tcW w:w="669" w:type="dxa"/>
            <w:vAlign w:val="center"/>
            <w:tcPrChange w:id="20980" w:author="Στάθης Καπ" w:date="2023-03-03T06:26:00Z">
              <w:tcPr>
                <w:tcW w:w="669" w:type="dxa"/>
                <w:vAlign w:val="center"/>
              </w:tcPr>
            </w:tcPrChange>
          </w:tcPr>
          <w:p w14:paraId="0C363A5C" w14:textId="3516F136" w:rsidR="00C87CFE" w:rsidRPr="00CD1347" w:rsidRDefault="00C87CFE" w:rsidP="00C87CFE">
            <w:pPr>
              <w:jc w:val="center"/>
              <w:rPr>
                <w:ins w:id="20981" w:author="Στάθης Καπ" w:date="2023-03-03T04:01:00Z"/>
                <w:rFonts w:cstheme="minorHAnsi"/>
                <w:sz w:val="16"/>
                <w:szCs w:val="16"/>
              </w:rPr>
            </w:pPr>
            <w:ins w:id="20982" w:author="Στάθης Καπ" w:date="2023-03-03T06:21:00Z">
              <w:r>
                <w:rPr>
                  <w:rFonts w:ascii="Calibri" w:hAnsi="Calibri" w:cstheme="minorHAnsi"/>
                  <w:color w:val="000000"/>
                  <w:sz w:val="16"/>
                  <w:szCs w:val="16"/>
                </w:rPr>
                <w:t>6.82</w:t>
              </w:r>
            </w:ins>
          </w:p>
        </w:tc>
        <w:tc>
          <w:tcPr>
            <w:tcW w:w="508" w:type="dxa"/>
            <w:vAlign w:val="center"/>
            <w:tcPrChange w:id="20983" w:author="Στάθης Καπ" w:date="2023-03-03T06:26:00Z">
              <w:tcPr>
                <w:tcW w:w="508" w:type="dxa"/>
                <w:vAlign w:val="bottom"/>
              </w:tcPr>
            </w:tcPrChange>
          </w:tcPr>
          <w:p w14:paraId="176990C6" w14:textId="7728F172" w:rsidR="00C87CFE" w:rsidRPr="00CD1347" w:rsidRDefault="00C87CFE" w:rsidP="00C87CFE">
            <w:pPr>
              <w:jc w:val="center"/>
              <w:rPr>
                <w:ins w:id="20984" w:author="Στάθης Καπ" w:date="2023-03-03T04:01:00Z"/>
                <w:rFonts w:cstheme="minorHAnsi"/>
                <w:sz w:val="16"/>
                <w:szCs w:val="16"/>
              </w:rPr>
            </w:pPr>
            <w:ins w:id="20985" w:author="Στάθης Καπ" w:date="2023-03-03T06:21:00Z">
              <w:r>
                <w:rPr>
                  <w:rFonts w:ascii="Calibri" w:hAnsi="Calibri" w:cs="Calibri"/>
                  <w:color w:val="000000"/>
                  <w:sz w:val="16"/>
                  <w:szCs w:val="16"/>
                </w:rPr>
                <w:t>760</w:t>
              </w:r>
            </w:ins>
          </w:p>
        </w:tc>
        <w:tc>
          <w:tcPr>
            <w:tcW w:w="541" w:type="dxa"/>
            <w:vAlign w:val="center"/>
            <w:tcPrChange w:id="20986" w:author="Στάθης Καπ" w:date="2023-03-03T06:26:00Z">
              <w:tcPr>
                <w:tcW w:w="541" w:type="dxa"/>
                <w:vAlign w:val="bottom"/>
              </w:tcPr>
            </w:tcPrChange>
          </w:tcPr>
          <w:p w14:paraId="47E3BBFE" w14:textId="03C6BEA3" w:rsidR="00C87CFE" w:rsidRPr="00CD1347" w:rsidRDefault="00C87CFE" w:rsidP="00C87CFE">
            <w:pPr>
              <w:jc w:val="center"/>
              <w:rPr>
                <w:ins w:id="20987" w:author="Στάθης Καπ" w:date="2023-03-03T04:01:00Z"/>
                <w:rFonts w:cstheme="minorHAnsi"/>
                <w:sz w:val="16"/>
                <w:szCs w:val="16"/>
              </w:rPr>
            </w:pPr>
            <w:ins w:id="20988" w:author="Στάθης Καπ" w:date="2023-03-03T06:21:00Z">
              <w:r>
                <w:rPr>
                  <w:rFonts w:ascii="Calibri" w:hAnsi="Calibri" w:cs="Calibri"/>
                  <w:color w:val="000000"/>
                  <w:sz w:val="16"/>
                  <w:szCs w:val="16"/>
                </w:rPr>
                <w:t>0.281</w:t>
              </w:r>
            </w:ins>
          </w:p>
        </w:tc>
        <w:tc>
          <w:tcPr>
            <w:tcW w:w="589" w:type="dxa"/>
            <w:vAlign w:val="center"/>
            <w:tcPrChange w:id="20989" w:author="Στάθης Καπ" w:date="2023-03-03T06:26:00Z">
              <w:tcPr>
                <w:tcW w:w="589" w:type="dxa"/>
                <w:vAlign w:val="center"/>
              </w:tcPr>
            </w:tcPrChange>
          </w:tcPr>
          <w:p w14:paraId="06AFE4BB" w14:textId="7A8C17B4" w:rsidR="00C87CFE" w:rsidRPr="00CD1347" w:rsidRDefault="00C87CFE" w:rsidP="00C87CFE">
            <w:pPr>
              <w:jc w:val="center"/>
              <w:rPr>
                <w:ins w:id="20990" w:author="Στάθης Καπ" w:date="2023-03-03T04:01:00Z"/>
                <w:rFonts w:cstheme="minorHAnsi"/>
                <w:sz w:val="16"/>
                <w:szCs w:val="16"/>
              </w:rPr>
            </w:pPr>
            <w:ins w:id="20991" w:author="Στάθης Καπ" w:date="2023-03-03T06:21:00Z">
              <w:r>
                <w:rPr>
                  <w:rFonts w:ascii="Calibri" w:hAnsi="Calibri" w:cstheme="minorHAnsi"/>
                  <w:color w:val="000000"/>
                  <w:sz w:val="16"/>
                  <w:szCs w:val="16"/>
                </w:rPr>
                <w:t>13.64</w:t>
              </w:r>
            </w:ins>
          </w:p>
        </w:tc>
        <w:tc>
          <w:tcPr>
            <w:tcW w:w="463" w:type="dxa"/>
            <w:vAlign w:val="center"/>
            <w:tcPrChange w:id="20992" w:author="Στάθης Καπ" w:date="2023-03-03T06:26:00Z">
              <w:tcPr>
                <w:tcW w:w="463" w:type="dxa"/>
                <w:vAlign w:val="bottom"/>
              </w:tcPr>
            </w:tcPrChange>
          </w:tcPr>
          <w:p w14:paraId="24E68B2A" w14:textId="327BE0DD" w:rsidR="00C87CFE" w:rsidRPr="00CD1347" w:rsidRDefault="00C87CFE" w:rsidP="00C87CFE">
            <w:pPr>
              <w:jc w:val="center"/>
              <w:rPr>
                <w:ins w:id="20993" w:author="Στάθης Καπ" w:date="2023-03-03T04:01:00Z"/>
                <w:rFonts w:cstheme="minorHAnsi"/>
                <w:sz w:val="16"/>
                <w:szCs w:val="16"/>
              </w:rPr>
            </w:pPr>
            <w:ins w:id="20994" w:author="Στάθης Καπ" w:date="2023-03-03T06:21:00Z">
              <w:r>
                <w:rPr>
                  <w:rFonts w:ascii="Calibri" w:hAnsi="Calibri" w:cs="Calibri"/>
                  <w:color w:val="000000"/>
                  <w:sz w:val="16"/>
                  <w:szCs w:val="16"/>
                </w:rPr>
                <w:t>670</w:t>
              </w:r>
            </w:ins>
          </w:p>
        </w:tc>
        <w:tc>
          <w:tcPr>
            <w:tcW w:w="541" w:type="dxa"/>
            <w:vAlign w:val="center"/>
            <w:tcPrChange w:id="20995" w:author="Στάθης Καπ" w:date="2023-03-03T06:26:00Z">
              <w:tcPr>
                <w:tcW w:w="541" w:type="dxa"/>
                <w:vAlign w:val="bottom"/>
              </w:tcPr>
            </w:tcPrChange>
          </w:tcPr>
          <w:p w14:paraId="3B758AB2" w14:textId="05D88E0F" w:rsidR="00C87CFE" w:rsidRPr="00CD1347" w:rsidRDefault="00C87CFE" w:rsidP="00C87CFE">
            <w:pPr>
              <w:jc w:val="center"/>
              <w:rPr>
                <w:ins w:id="20996" w:author="Στάθης Καπ" w:date="2023-03-03T04:01:00Z"/>
                <w:rFonts w:cstheme="minorHAnsi"/>
                <w:sz w:val="16"/>
                <w:szCs w:val="16"/>
              </w:rPr>
            </w:pPr>
            <w:ins w:id="20997" w:author="Στάθης Καπ" w:date="2023-03-03T06:21:00Z">
              <w:r>
                <w:rPr>
                  <w:rFonts w:ascii="Calibri" w:hAnsi="Calibri" w:cs="Calibri"/>
                  <w:color w:val="000000"/>
                  <w:sz w:val="16"/>
                  <w:szCs w:val="16"/>
                </w:rPr>
                <w:t>0.264</w:t>
              </w:r>
            </w:ins>
          </w:p>
        </w:tc>
        <w:tc>
          <w:tcPr>
            <w:tcW w:w="589" w:type="dxa"/>
            <w:vAlign w:val="center"/>
            <w:tcPrChange w:id="20998" w:author="Στάθης Καπ" w:date="2023-03-03T06:26:00Z">
              <w:tcPr>
                <w:tcW w:w="589" w:type="dxa"/>
                <w:vAlign w:val="center"/>
              </w:tcPr>
            </w:tcPrChange>
          </w:tcPr>
          <w:p w14:paraId="2756B099" w14:textId="5FCE87E0" w:rsidR="00C87CFE" w:rsidRPr="00CD1347" w:rsidRDefault="00C87CFE" w:rsidP="00C87CFE">
            <w:pPr>
              <w:jc w:val="center"/>
              <w:rPr>
                <w:ins w:id="20999" w:author="Στάθης Καπ" w:date="2023-03-03T04:01:00Z"/>
                <w:rFonts w:cstheme="minorHAnsi"/>
                <w:sz w:val="16"/>
                <w:szCs w:val="16"/>
              </w:rPr>
            </w:pPr>
            <w:ins w:id="21000"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210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02" w:author="Στάθης Καπ" w:date="2023-03-03T04:01:00Z"/>
        </w:trPr>
        <w:tc>
          <w:tcPr>
            <w:tcW w:w="515" w:type="dxa"/>
            <w:tcBorders>
              <w:top w:val="nil"/>
              <w:bottom w:val="nil"/>
              <w:right w:val="single" w:sz="4" w:space="0" w:color="auto"/>
            </w:tcBorders>
            <w:shd w:val="clear" w:color="auto" w:fill="E7E6E6" w:themeFill="background2"/>
            <w:vAlign w:val="bottom"/>
            <w:tcPrChange w:id="21003" w:author="Στάθης Καπ" w:date="2023-03-03T06:26:00Z">
              <w:tcPr>
                <w:tcW w:w="515" w:type="dxa"/>
                <w:vAlign w:val="bottom"/>
              </w:tcPr>
            </w:tcPrChange>
          </w:tcPr>
          <w:p w14:paraId="7639C359" w14:textId="3565D79A" w:rsidR="00C87CFE" w:rsidRPr="00CD1347" w:rsidRDefault="00C87CFE" w:rsidP="00C87CFE">
            <w:pPr>
              <w:jc w:val="center"/>
              <w:rPr>
                <w:ins w:id="21004" w:author="Στάθης Καπ" w:date="2023-03-03T04:01:00Z"/>
                <w:sz w:val="16"/>
                <w:szCs w:val="16"/>
              </w:rPr>
            </w:pPr>
            <w:ins w:id="21005" w:author="Στάθης Καπ" w:date="2023-03-03T04:08:00Z">
              <w:r w:rsidRPr="00CD1347">
                <w:rPr>
                  <w:rFonts w:ascii="Calibri" w:hAnsi="Calibri" w:cs="Calibri"/>
                  <w:color w:val="000000"/>
                  <w:sz w:val="16"/>
                  <w:szCs w:val="16"/>
                  <w:rPrChange w:id="21006"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1007" w:author="Στάθης Καπ" w:date="2023-03-03T06:26:00Z">
              <w:tcPr>
                <w:tcW w:w="560" w:type="dxa"/>
              </w:tcPr>
            </w:tcPrChange>
          </w:tcPr>
          <w:p w14:paraId="21082405" w14:textId="4C0E3D7C" w:rsidR="00C87CFE" w:rsidRPr="00CD1347" w:rsidRDefault="00C87CFE" w:rsidP="00C87CFE">
            <w:pPr>
              <w:jc w:val="center"/>
              <w:rPr>
                <w:ins w:id="21008" w:author="Στάθης Καπ" w:date="2023-03-03T04:01:00Z"/>
                <w:rFonts w:cstheme="minorHAnsi"/>
                <w:sz w:val="16"/>
                <w:szCs w:val="16"/>
              </w:rPr>
            </w:pPr>
            <w:ins w:id="21009" w:author="Στάθης Καπ" w:date="2023-03-03T06:21:00Z">
              <w:r>
                <w:rPr>
                  <w:rFonts w:ascii="Calibri" w:hAnsi="Calibri" w:cs="Calibri"/>
                  <w:color w:val="000000"/>
                  <w:sz w:val="16"/>
                  <w:szCs w:val="16"/>
                </w:rPr>
                <w:t>1810</w:t>
              </w:r>
            </w:ins>
          </w:p>
        </w:tc>
        <w:tc>
          <w:tcPr>
            <w:tcW w:w="855" w:type="dxa"/>
            <w:vAlign w:val="center"/>
            <w:tcPrChange w:id="21010" w:author="Στάθης Καπ" w:date="2023-03-03T06:26:00Z">
              <w:tcPr>
                <w:tcW w:w="855" w:type="dxa"/>
              </w:tcPr>
            </w:tcPrChange>
          </w:tcPr>
          <w:p w14:paraId="505AA2DD" w14:textId="605DAC05" w:rsidR="00C87CFE" w:rsidRPr="00CD1347" w:rsidRDefault="00C87CFE" w:rsidP="00C87CFE">
            <w:pPr>
              <w:jc w:val="center"/>
              <w:rPr>
                <w:ins w:id="21011" w:author="Στάθης Καπ" w:date="2023-03-03T04:01:00Z"/>
                <w:rFonts w:cstheme="minorHAnsi"/>
                <w:sz w:val="16"/>
                <w:szCs w:val="16"/>
              </w:rPr>
            </w:pPr>
            <w:ins w:id="21012" w:author="Στάθης Καπ" w:date="2023-03-03T06:21:00Z">
              <w:r>
                <w:rPr>
                  <w:rFonts w:ascii="Calibri" w:hAnsi="Calibri" w:cs="Calibri"/>
                  <w:color w:val="000000"/>
                  <w:sz w:val="16"/>
                  <w:szCs w:val="16"/>
                </w:rPr>
                <w:t>1750</w:t>
              </w:r>
            </w:ins>
          </w:p>
        </w:tc>
        <w:tc>
          <w:tcPr>
            <w:tcW w:w="544" w:type="dxa"/>
            <w:vAlign w:val="center"/>
            <w:tcPrChange w:id="21013" w:author="Στάθης Καπ" w:date="2023-03-03T06:26:00Z">
              <w:tcPr>
                <w:tcW w:w="544" w:type="dxa"/>
                <w:vAlign w:val="bottom"/>
              </w:tcPr>
            </w:tcPrChange>
          </w:tcPr>
          <w:p w14:paraId="4026EA54" w14:textId="1A3D753B" w:rsidR="00C87CFE" w:rsidRPr="00CD1347" w:rsidRDefault="00C87CFE" w:rsidP="00C87CFE">
            <w:pPr>
              <w:jc w:val="center"/>
              <w:rPr>
                <w:ins w:id="21014" w:author="Στάθης Καπ" w:date="2023-03-03T04:01:00Z"/>
                <w:rFonts w:cstheme="minorHAnsi"/>
                <w:sz w:val="16"/>
                <w:szCs w:val="16"/>
              </w:rPr>
            </w:pPr>
            <w:ins w:id="21015" w:author="Στάθης Καπ" w:date="2023-03-03T06:21:00Z">
              <w:r>
                <w:rPr>
                  <w:rFonts w:ascii="Calibri" w:hAnsi="Calibri" w:cs="Calibri"/>
                  <w:color w:val="000000"/>
                  <w:sz w:val="16"/>
                  <w:szCs w:val="16"/>
                </w:rPr>
                <w:t>1750</w:t>
              </w:r>
            </w:ins>
          </w:p>
        </w:tc>
        <w:tc>
          <w:tcPr>
            <w:tcW w:w="621" w:type="dxa"/>
            <w:vAlign w:val="center"/>
            <w:tcPrChange w:id="21016" w:author="Στάθης Καπ" w:date="2023-03-03T06:26:00Z">
              <w:tcPr>
                <w:tcW w:w="621" w:type="dxa"/>
                <w:vAlign w:val="bottom"/>
              </w:tcPr>
            </w:tcPrChange>
          </w:tcPr>
          <w:p w14:paraId="2FF85D87" w14:textId="6AC7484E" w:rsidR="00C87CFE" w:rsidRPr="00CD1347" w:rsidRDefault="00C87CFE" w:rsidP="00C87CFE">
            <w:pPr>
              <w:jc w:val="center"/>
              <w:rPr>
                <w:ins w:id="21017" w:author="Στάθης Καπ" w:date="2023-03-03T04:01:00Z"/>
                <w:rFonts w:cstheme="minorHAnsi"/>
                <w:sz w:val="16"/>
                <w:szCs w:val="16"/>
              </w:rPr>
            </w:pPr>
            <w:ins w:id="21018" w:author="Στάθης Καπ" w:date="2023-03-03T06:21:00Z">
              <w:r>
                <w:rPr>
                  <w:rFonts w:ascii="Calibri" w:hAnsi="Calibri" w:cs="Calibri"/>
                  <w:color w:val="000000"/>
                  <w:sz w:val="16"/>
                  <w:szCs w:val="16"/>
                </w:rPr>
                <w:t>0.401</w:t>
              </w:r>
            </w:ins>
          </w:p>
        </w:tc>
        <w:tc>
          <w:tcPr>
            <w:tcW w:w="669" w:type="dxa"/>
            <w:vAlign w:val="center"/>
            <w:tcPrChange w:id="21019" w:author="Στάθης Καπ" w:date="2023-03-03T06:26:00Z">
              <w:tcPr>
                <w:tcW w:w="669" w:type="dxa"/>
                <w:vAlign w:val="center"/>
              </w:tcPr>
            </w:tcPrChange>
          </w:tcPr>
          <w:p w14:paraId="6628C2AE" w14:textId="7A2DB9BD" w:rsidR="00C87CFE" w:rsidRPr="00CD1347" w:rsidRDefault="00C87CFE" w:rsidP="00C87CFE">
            <w:pPr>
              <w:jc w:val="center"/>
              <w:rPr>
                <w:ins w:id="21020" w:author="Στάθης Καπ" w:date="2023-03-03T04:01:00Z"/>
                <w:rFonts w:cstheme="minorHAnsi"/>
                <w:sz w:val="16"/>
                <w:szCs w:val="16"/>
              </w:rPr>
            </w:pPr>
            <w:ins w:id="21021" w:author="Στάθης Καπ" w:date="2023-03-03T06:21:00Z">
              <w:r>
                <w:rPr>
                  <w:rFonts w:ascii="Calibri" w:hAnsi="Calibri" w:cstheme="minorHAnsi"/>
                  <w:color w:val="000000"/>
                  <w:sz w:val="16"/>
                  <w:szCs w:val="16"/>
                </w:rPr>
                <w:t>3.31</w:t>
              </w:r>
            </w:ins>
          </w:p>
        </w:tc>
        <w:tc>
          <w:tcPr>
            <w:tcW w:w="543" w:type="dxa"/>
            <w:vAlign w:val="center"/>
            <w:tcPrChange w:id="21022" w:author="Στάθης Καπ" w:date="2023-03-03T06:26:00Z">
              <w:tcPr>
                <w:tcW w:w="543" w:type="dxa"/>
                <w:vAlign w:val="bottom"/>
              </w:tcPr>
            </w:tcPrChange>
          </w:tcPr>
          <w:p w14:paraId="44C187B8" w14:textId="529B723D" w:rsidR="00C87CFE" w:rsidRPr="00CD1347" w:rsidRDefault="00C87CFE" w:rsidP="00C87CFE">
            <w:pPr>
              <w:jc w:val="center"/>
              <w:rPr>
                <w:ins w:id="21023" w:author="Στάθης Καπ" w:date="2023-03-03T04:01:00Z"/>
                <w:rFonts w:cstheme="minorHAnsi"/>
                <w:sz w:val="16"/>
                <w:szCs w:val="16"/>
              </w:rPr>
            </w:pPr>
            <w:ins w:id="21024" w:author="Στάθης Καπ" w:date="2023-03-03T06:21:00Z">
              <w:r>
                <w:rPr>
                  <w:rFonts w:ascii="Calibri" w:hAnsi="Calibri" w:cs="Calibri"/>
                  <w:color w:val="000000"/>
                  <w:sz w:val="16"/>
                  <w:szCs w:val="16"/>
                </w:rPr>
                <w:t>1670</w:t>
              </w:r>
            </w:ins>
          </w:p>
        </w:tc>
        <w:tc>
          <w:tcPr>
            <w:tcW w:w="621" w:type="dxa"/>
            <w:vAlign w:val="center"/>
            <w:tcPrChange w:id="21025" w:author="Στάθης Καπ" w:date="2023-03-03T06:26:00Z">
              <w:tcPr>
                <w:tcW w:w="621" w:type="dxa"/>
                <w:vAlign w:val="bottom"/>
              </w:tcPr>
            </w:tcPrChange>
          </w:tcPr>
          <w:p w14:paraId="4F807702" w14:textId="622E4298" w:rsidR="00C87CFE" w:rsidRPr="00CD1347" w:rsidRDefault="00C87CFE" w:rsidP="00C87CFE">
            <w:pPr>
              <w:jc w:val="center"/>
              <w:rPr>
                <w:ins w:id="21026" w:author="Στάθης Καπ" w:date="2023-03-03T04:01:00Z"/>
                <w:rFonts w:cstheme="minorHAnsi"/>
                <w:sz w:val="16"/>
                <w:szCs w:val="16"/>
              </w:rPr>
            </w:pPr>
            <w:ins w:id="21027" w:author="Στάθης Καπ" w:date="2023-03-03T06:21:00Z">
              <w:r>
                <w:rPr>
                  <w:rFonts w:ascii="Calibri" w:hAnsi="Calibri" w:cs="Calibri"/>
                  <w:color w:val="000000"/>
                  <w:sz w:val="16"/>
                  <w:szCs w:val="16"/>
                </w:rPr>
                <w:t>0.257</w:t>
              </w:r>
            </w:ins>
          </w:p>
        </w:tc>
        <w:tc>
          <w:tcPr>
            <w:tcW w:w="669" w:type="dxa"/>
            <w:vAlign w:val="center"/>
            <w:tcPrChange w:id="21028" w:author="Στάθης Καπ" w:date="2023-03-03T06:26:00Z">
              <w:tcPr>
                <w:tcW w:w="669" w:type="dxa"/>
                <w:vAlign w:val="center"/>
              </w:tcPr>
            </w:tcPrChange>
          </w:tcPr>
          <w:p w14:paraId="0E62676A" w14:textId="23BDAA6C" w:rsidR="00C87CFE" w:rsidRPr="00CD1347" w:rsidRDefault="00C87CFE" w:rsidP="00C87CFE">
            <w:pPr>
              <w:jc w:val="center"/>
              <w:rPr>
                <w:ins w:id="21029" w:author="Στάθης Καπ" w:date="2023-03-03T04:01:00Z"/>
                <w:rFonts w:cstheme="minorHAnsi"/>
                <w:sz w:val="16"/>
                <w:szCs w:val="16"/>
              </w:rPr>
            </w:pPr>
            <w:ins w:id="21030" w:author="Στάθης Καπ" w:date="2023-03-03T06:21:00Z">
              <w:r>
                <w:rPr>
                  <w:rFonts w:ascii="Calibri" w:hAnsi="Calibri" w:cstheme="minorHAnsi"/>
                  <w:color w:val="000000"/>
                  <w:sz w:val="16"/>
                  <w:szCs w:val="16"/>
                </w:rPr>
                <w:t>4.57</w:t>
              </w:r>
            </w:ins>
          </w:p>
        </w:tc>
        <w:tc>
          <w:tcPr>
            <w:tcW w:w="508" w:type="dxa"/>
            <w:vAlign w:val="center"/>
            <w:tcPrChange w:id="21031" w:author="Στάθης Καπ" w:date="2023-03-03T06:26:00Z">
              <w:tcPr>
                <w:tcW w:w="508" w:type="dxa"/>
                <w:vAlign w:val="bottom"/>
              </w:tcPr>
            </w:tcPrChange>
          </w:tcPr>
          <w:p w14:paraId="7025FF42" w14:textId="2AC12A3D" w:rsidR="00C87CFE" w:rsidRPr="00CD1347" w:rsidRDefault="00C87CFE" w:rsidP="00C87CFE">
            <w:pPr>
              <w:jc w:val="center"/>
              <w:rPr>
                <w:ins w:id="21032" w:author="Στάθης Καπ" w:date="2023-03-03T04:01:00Z"/>
                <w:rFonts w:cstheme="minorHAnsi"/>
                <w:sz w:val="16"/>
                <w:szCs w:val="16"/>
              </w:rPr>
            </w:pPr>
            <w:ins w:id="21033" w:author="Στάθης Καπ" w:date="2023-03-03T06:21:00Z">
              <w:r>
                <w:rPr>
                  <w:rFonts w:ascii="Calibri" w:hAnsi="Calibri" w:cs="Calibri"/>
                  <w:color w:val="000000"/>
                  <w:sz w:val="16"/>
                  <w:szCs w:val="16"/>
                </w:rPr>
                <w:t>1610</w:t>
              </w:r>
            </w:ins>
          </w:p>
        </w:tc>
        <w:tc>
          <w:tcPr>
            <w:tcW w:w="541" w:type="dxa"/>
            <w:vAlign w:val="center"/>
            <w:tcPrChange w:id="21034" w:author="Στάθης Καπ" w:date="2023-03-03T06:26:00Z">
              <w:tcPr>
                <w:tcW w:w="541" w:type="dxa"/>
                <w:vAlign w:val="bottom"/>
              </w:tcPr>
            </w:tcPrChange>
          </w:tcPr>
          <w:p w14:paraId="7CBE7831" w14:textId="37AF6597" w:rsidR="00C87CFE" w:rsidRPr="00CD1347" w:rsidRDefault="00C87CFE" w:rsidP="00C87CFE">
            <w:pPr>
              <w:jc w:val="center"/>
              <w:rPr>
                <w:ins w:id="21035" w:author="Στάθης Καπ" w:date="2023-03-03T04:01:00Z"/>
                <w:rFonts w:cstheme="minorHAnsi"/>
                <w:sz w:val="16"/>
                <w:szCs w:val="16"/>
              </w:rPr>
            </w:pPr>
            <w:ins w:id="21036" w:author="Στάθης Καπ" w:date="2023-03-03T06:21:00Z">
              <w:r>
                <w:rPr>
                  <w:rFonts w:ascii="Calibri" w:hAnsi="Calibri" w:cs="Calibri"/>
                  <w:color w:val="000000"/>
                  <w:sz w:val="16"/>
                  <w:szCs w:val="16"/>
                </w:rPr>
                <w:t>0.247</w:t>
              </w:r>
            </w:ins>
          </w:p>
        </w:tc>
        <w:tc>
          <w:tcPr>
            <w:tcW w:w="589" w:type="dxa"/>
            <w:vAlign w:val="center"/>
            <w:tcPrChange w:id="21037" w:author="Στάθης Καπ" w:date="2023-03-03T06:26:00Z">
              <w:tcPr>
                <w:tcW w:w="589" w:type="dxa"/>
                <w:vAlign w:val="center"/>
              </w:tcPr>
            </w:tcPrChange>
          </w:tcPr>
          <w:p w14:paraId="3215DB53" w14:textId="5ED919B6" w:rsidR="00C87CFE" w:rsidRPr="00CD1347" w:rsidRDefault="00C87CFE" w:rsidP="00C87CFE">
            <w:pPr>
              <w:jc w:val="center"/>
              <w:rPr>
                <w:ins w:id="21038" w:author="Στάθης Καπ" w:date="2023-03-03T04:01:00Z"/>
                <w:rFonts w:cstheme="minorHAnsi"/>
                <w:sz w:val="16"/>
                <w:szCs w:val="16"/>
              </w:rPr>
            </w:pPr>
            <w:ins w:id="21039" w:author="Στάθης Καπ" w:date="2023-03-03T06:21:00Z">
              <w:r>
                <w:rPr>
                  <w:rFonts w:ascii="Calibri" w:hAnsi="Calibri" w:cstheme="minorHAnsi"/>
                  <w:color w:val="000000"/>
                  <w:sz w:val="16"/>
                  <w:szCs w:val="16"/>
                </w:rPr>
                <w:t>8</w:t>
              </w:r>
            </w:ins>
          </w:p>
        </w:tc>
        <w:tc>
          <w:tcPr>
            <w:tcW w:w="463" w:type="dxa"/>
            <w:vAlign w:val="center"/>
            <w:tcPrChange w:id="21040" w:author="Στάθης Καπ" w:date="2023-03-03T06:26:00Z">
              <w:tcPr>
                <w:tcW w:w="463" w:type="dxa"/>
                <w:vAlign w:val="bottom"/>
              </w:tcPr>
            </w:tcPrChange>
          </w:tcPr>
          <w:p w14:paraId="0B8BCBCF" w14:textId="5564FFDF" w:rsidR="00C87CFE" w:rsidRPr="00CD1347" w:rsidRDefault="00C87CFE" w:rsidP="00C87CFE">
            <w:pPr>
              <w:jc w:val="center"/>
              <w:rPr>
                <w:ins w:id="21041" w:author="Στάθης Καπ" w:date="2023-03-03T04:01:00Z"/>
                <w:rFonts w:cstheme="minorHAnsi"/>
                <w:sz w:val="16"/>
                <w:szCs w:val="16"/>
              </w:rPr>
            </w:pPr>
            <w:ins w:id="21042" w:author="Στάθης Καπ" w:date="2023-03-03T06:21:00Z">
              <w:r>
                <w:rPr>
                  <w:rFonts w:ascii="Calibri" w:hAnsi="Calibri" w:cs="Calibri"/>
                  <w:color w:val="000000"/>
                  <w:sz w:val="16"/>
                  <w:szCs w:val="16"/>
                </w:rPr>
                <w:t>1720</w:t>
              </w:r>
            </w:ins>
          </w:p>
        </w:tc>
        <w:tc>
          <w:tcPr>
            <w:tcW w:w="541" w:type="dxa"/>
            <w:vAlign w:val="center"/>
            <w:tcPrChange w:id="21043" w:author="Στάθης Καπ" w:date="2023-03-03T06:26:00Z">
              <w:tcPr>
                <w:tcW w:w="541" w:type="dxa"/>
                <w:vAlign w:val="bottom"/>
              </w:tcPr>
            </w:tcPrChange>
          </w:tcPr>
          <w:p w14:paraId="0D1670B6" w14:textId="38ABB076" w:rsidR="00C87CFE" w:rsidRPr="00CD1347" w:rsidRDefault="00C87CFE" w:rsidP="00C87CFE">
            <w:pPr>
              <w:jc w:val="center"/>
              <w:rPr>
                <w:ins w:id="21044" w:author="Στάθης Καπ" w:date="2023-03-03T04:01:00Z"/>
                <w:rFonts w:cstheme="minorHAnsi"/>
                <w:sz w:val="16"/>
                <w:szCs w:val="16"/>
              </w:rPr>
            </w:pPr>
            <w:ins w:id="21045" w:author="Στάθης Καπ" w:date="2023-03-03T06:21:00Z">
              <w:r>
                <w:rPr>
                  <w:rFonts w:ascii="Calibri" w:hAnsi="Calibri" w:cs="Calibri"/>
                  <w:color w:val="000000"/>
                  <w:sz w:val="16"/>
                  <w:szCs w:val="16"/>
                </w:rPr>
                <w:t>0.233</w:t>
              </w:r>
            </w:ins>
          </w:p>
        </w:tc>
        <w:tc>
          <w:tcPr>
            <w:tcW w:w="589" w:type="dxa"/>
            <w:vAlign w:val="center"/>
            <w:tcPrChange w:id="21046" w:author="Στάθης Καπ" w:date="2023-03-03T06:26:00Z">
              <w:tcPr>
                <w:tcW w:w="589" w:type="dxa"/>
                <w:vAlign w:val="center"/>
              </w:tcPr>
            </w:tcPrChange>
          </w:tcPr>
          <w:p w14:paraId="30EEA58C" w14:textId="2D9D6740" w:rsidR="00C87CFE" w:rsidRPr="00CD1347" w:rsidRDefault="00C87CFE" w:rsidP="00C87CFE">
            <w:pPr>
              <w:jc w:val="center"/>
              <w:rPr>
                <w:ins w:id="21047" w:author="Στάθης Καπ" w:date="2023-03-03T04:01:00Z"/>
                <w:rFonts w:cstheme="minorHAnsi"/>
                <w:sz w:val="16"/>
                <w:szCs w:val="16"/>
              </w:rPr>
            </w:pPr>
            <w:ins w:id="21048"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210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50" w:author="Στάθης Καπ" w:date="2023-03-03T04:01:00Z"/>
        </w:trPr>
        <w:tc>
          <w:tcPr>
            <w:tcW w:w="515" w:type="dxa"/>
            <w:tcBorders>
              <w:top w:val="nil"/>
              <w:bottom w:val="nil"/>
              <w:right w:val="single" w:sz="4" w:space="0" w:color="auto"/>
            </w:tcBorders>
            <w:shd w:val="clear" w:color="auto" w:fill="E7E6E6" w:themeFill="background2"/>
            <w:vAlign w:val="bottom"/>
            <w:tcPrChange w:id="21051" w:author="Στάθης Καπ" w:date="2023-03-03T06:26:00Z">
              <w:tcPr>
                <w:tcW w:w="515" w:type="dxa"/>
                <w:vAlign w:val="bottom"/>
              </w:tcPr>
            </w:tcPrChange>
          </w:tcPr>
          <w:p w14:paraId="31FA971F" w14:textId="07EF6D4E" w:rsidR="00C87CFE" w:rsidRPr="00CD1347" w:rsidRDefault="00C87CFE" w:rsidP="00C87CFE">
            <w:pPr>
              <w:jc w:val="center"/>
              <w:rPr>
                <w:ins w:id="21052" w:author="Στάθης Καπ" w:date="2023-03-03T04:01:00Z"/>
                <w:sz w:val="16"/>
                <w:szCs w:val="16"/>
              </w:rPr>
            </w:pPr>
            <w:ins w:id="21053" w:author="Στάθης Καπ" w:date="2023-03-03T04:08:00Z">
              <w:r w:rsidRPr="00CD1347">
                <w:rPr>
                  <w:rFonts w:ascii="Calibri" w:hAnsi="Calibri" w:cs="Calibri"/>
                  <w:color w:val="000000"/>
                  <w:sz w:val="16"/>
                  <w:szCs w:val="16"/>
                  <w:rPrChange w:id="21054"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1055" w:author="Στάθης Καπ" w:date="2023-03-03T06:26:00Z">
              <w:tcPr>
                <w:tcW w:w="560" w:type="dxa"/>
              </w:tcPr>
            </w:tcPrChange>
          </w:tcPr>
          <w:p w14:paraId="7584609E" w14:textId="228A9377" w:rsidR="00C87CFE" w:rsidRPr="00CD1347" w:rsidRDefault="00C87CFE" w:rsidP="00C87CFE">
            <w:pPr>
              <w:jc w:val="center"/>
              <w:rPr>
                <w:ins w:id="21056" w:author="Στάθης Καπ" w:date="2023-03-03T04:01:00Z"/>
                <w:rFonts w:cstheme="minorHAnsi"/>
                <w:sz w:val="16"/>
                <w:szCs w:val="16"/>
              </w:rPr>
            </w:pPr>
            <w:ins w:id="21057" w:author="Στάθης Καπ" w:date="2023-03-03T06:21:00Z">
              <w:r>
                <w:rPr>
                  <w:rFonts w:ascii="Calibri" w:hAnsi="Calibri" w:cs="Calibri"/>
                  <w:color w:val="000000"/>
                  <w:sz w:val="16"/>
                  <w:szCs w:val="16"/>
                </w:rPr>
                <w:t>1810</w:t>
              </w:r>
            </w:ins>
          </w:p>
        </w:tc>
        <w:tc>
          <w:tcPr>
            <w:tcW w:w="855" w:type="dxa"/>
            <w:vAlign w:val="center"/>
            <w:tcPrChange w:id="21058" w:author="Στάθης Καπ" w:date="2023-03-03T06:26:00Z">
              <w:tcPr>
                <w:tcW w:w="855" w:type="dxa"/>
              </w:tcPr>
            </w:tcPrChange>
          </w:tcPr>
          <w:p w14:paraId="727B7DDD" w14:textId="1A30A87E" w:rsidR="00C87CFE" w:rsidRPr="00CD1347" w:rsidRDefault="00C87CFE" w:rsidP="00C87CFE">
            <w:pPr>
              <w:jc w:val="center"/>
              <w:rPr>
                <w:ins w:id="21059" w:author="Στάθης Καπ" w:date="2023-03-03T04:01:00Z"/>
                <w:rFonts w:cstheme="minorHAnsi"/>
                <w:sz w:val="16"/>
                <w:szCs w:val="16"/>
              </w:rPr>
            </w:pPr>
            <w:ins w:id="21060" w:author="Στάθης Καπ" w:date="2023-03-03T06:21:00Z">
              <w:r>
                <w:rPr>
                  <w:rFonts w:ascii="Calibri" w:hAnsi="Calibri" w:cs="Calibri"/>
                  <w:color w:val="000000"/>
                  <w:sz w:val="16"/>
                  <w:szCs w:val="16"/>
                </w:rPr>
                <w:t>1750</w:t>
              </w:r>
            </w:ins>
          </w:p>
        </w:tc>
        <w:tc>
          <w:tcPr>
            <w:tcW w:w="544" w:type="dxa"/>
            <w:vAlign w:val="center"/>
            <w:tcPrChange w:id="21061" w:author="Στάθης Καπ" w:date="2023-03-03T06:26:00Z">
              <w:tcPr>
                <w:tcW w:w="544" w:type="dxa"/>
                <w:vAlign w:val="bottom"/>
              </w:tcPr>
            </w:tcPrChange>
          </w:tcPr>
          <w:p w14:paraId="069879DB" w14:textId="7E6CFDEE" w:rsidR="00C87CFE" w:rsidRPr="00CD1347" w:rsidRDefault="00C87CFE" w:rsidP="00C87CFE">
            <w:pPr>
              <w:jc w:val="center"/>
              <w:rPr>
                <w:ins w:id="21062" w:author="Στάθης Καπ" w:date="2023-03-03T04:01:00Z"/>
                <w:rFonts w:cstheme="minorHAnsi"/>
                <w:sz w:val="16"/>
                <w:szCs w:val="16"/>
              </w:rPr>
            </w:pPr>
            <w:ins w:id="21063" w:author="Στάθης Καπ" w:date="2023-03-03T06:21:00Z">
              <w:r>
                <w:rPr>
                  <w:rFonts w:ascii="Calibri" w:hAnsi="Calibri" w:cs="Calibri"/>
                  <w:color w:val="000000"/>
                  <w:sz w:val="16"/>
                  <w:szCs w:val="16"/>
                </w:rPr>
                <w:t>1690</w:t>
              </w:r>
            </w:ins>
          </w:p>
        </w:tc>
        <w:tc>
          <w:tcPr>
            <w:tcW w:w="621" w:type="dxa"/>
            <w:vAlign w:val="center"/>
            <w:tcPrChange w:id="21064" w:author="Στάθης Καπ" w:date="2023-03-03T06:26:00Z">
              <w:tcPr>
                <w:tcW w:w="621" w:type="dxa"/>
                <w:vAlign w:val="bottom"/>
              </w:tcPr>
            </w:tcPrChange>
          </w:tcPr>
          <w:p w14:paraId="22876FB2" w14:textId="314C3F70" w:rsidR="00C87CFE" w:rsidRPr="00CD1347" w:rsidRDefault="00C87CFE" w:rsidP="00C87CFE">
            <w:pPr>
              <w:jc w:val="center"/>
              <w:rPr>
                <w:ins w:id="21065" w:author="Στάθης Καπ" w:date="2023-03-03T04:01:00Z"/>
                <w:rFonts w:cstheme="minorHAnsi"/>
                <w:sz w:val="16"/>
                <w:szCs w:val="16"/>
              </w:rPr>
            </w:pPr>
            <w:ins w:id="21066" w:author="Στάθης Καπ" w:date="2023-03-03T06:21:00Z">
              <w:r>
                <w:rPr>
                  <w:rFonts w:ascii="Calibri" w:hAnsi="Calibri" w:cs="Calibri"/>
                  <w:color w:val="000000"/>
                  <w:sz w:val="16"/>
                  <w:szCs w:val="16"/>
                </w:rPr>
                <w:t>0.542</w:t>
              </w:r>
            </w:ins>
          </w:p>
        </w:tc>
        <w:tc>
          <w:tcPr>
            <w:tcW w:w="669" w:type="dxa"/>
            <w:vAlign w:val="center"/>
            <w:tcPrChange w:id="21067" w:author="Στάθης Καπ" w:date="2023-03-03T06:26:00Z">
              <w:tcPr>
                <w:tcW w:w="669" w:type="dxa"/>
                <w:vAlign w:val="center"/>
              </w:tcPr>
            </w:tcPrChange>
          </w:tcPr>
          <w:p w14:paraId="40D4CECA" w14:textId="552A8227" w:rsidR="00C87CFE" w:rsidRPr="00CD1347" w:rsidRDefault="00C87CFE" w:rsidP="00C87CFE">
            <w:pPr>
              <w:jc w:val="center"/>
              <w:rPr>
                <w:ins w:id="21068" w:author="Στάθης Καπ" w:date="2023-03-03T04:01:00Z"/>
                <w:rFonts w:cstheme="minorHAnsi"/>
                <w:sz w:val="16"/>
                <w:szCs w:val="16"/>
              </w:rPr>
            </w:pPr>
            <w:ins w:id="21069" w:author="Στάθης Καπ" w:date="2023-03-03T06:21:00Z">
              <w:r>
                <w:rPr>
                  <w:rFonts w:ascii="Calibri" w:hAnsi="Calibri" w:cstheme="minorHAnsi"/>
                  <w:color w:val="000000"/>
                  <w:sz w:val="16"/>
                  <w:szCs w:val="16"/>
                </w:rPr>
                <w:t>6.63</w:t>
              </w:r>
            </w:ins>
          </w:p>
        </w:tc>
        <w:tc>
          <w:tcPr>
            <w:tcW w:w="543" w:type="dxa"/>
            <w:vAlign w:val="center"/>
            <w:tcPrChange w:id="21070" w:author="Στάθης Καπ" w:date="2023-03-03T06:26:00Z">
              <w:tcPr>
                <w:tcW w:w="543" w:type="dxa"/>
                <w:vAlign w:val="bottom"/>
              </w:tcPr>
            </w:tcPrChange>
          </w:tcPr>
          <w:p w14:paraId="3F0DEE07" w14:textId="792471C9" w:rsidR="00C87CFE" w:rsidRPr="00CD1347" w:rsidRDefault="00C87CFE" w:rsidP="00C87CFE">
            <w:pPr>
              <w:jc w:val="center"/>
              <w:rPr>
                <w:ins w:id="21071" w:author="Στάθης Καπ" w:date="2023-03-03T04:01:00Z"/>
                <w:rFonts w:cstheme="minorHAnsi"/>
                <w:sz w:val="16"/>
                <w:szCs w:val="16"/>
              </w:rPr>
            </w:pPr>
            <w:ins w:id="21072" w:author="Στάθης Καπ" w:date="2023-03-03T06:21:00Z">
              <w:r>
                <w:rPr>
                  <w:rFonts w:ascii="Calibri" w:hAnsi="Calibri" w:cs="Calibri"/>
                  <w:color w:val="000000"/>
                  <w:sz w:val="16"/>
                  <w:szCs w:val="16"/>
                </w:rPr>
                <w:t>1670</w:t>
              </w:r>
            </w:ins>
          </w:p>
        </w:tc>
        <w:tc>
          <w:tcPr>
            <w:tcW w:w="621" w:type="dxa"/>
            <w:vAlign w:val="center"/>
            <w:tcPrChange w:id="21073" w:author="Στάθης Καπ" w:date="2023-03-03T06:26:00Z">
              <w:tcPr>
                <w:tcW w:w="621" w:type="dxa"/>
                <w:vAlign w:val="bottom"/>
              </w:tcPr>
            </w:tcPrChange>
          </w:tcPr>
          <w:p w14:paraId="147169CC" w14:textId="35DEC762" w:rsidR="00C87CFE" w:rsidRPr="00CD1347" w:rsidRDefault="00C87CFE" w:rsidP="00C87CFE">
            <w:pPr>
              <w:jc w:val="center"/>
              <w:rPr>
                <w:ins w:id="21074" w:author="Στάθης Καπ" w:date="2023-03-03T04:01:00Z"/>
                <w:rFonts w:cstheme="minorHAnsi"/>
                <w:sz w:val="16"/>
                <w:szCs w:val="16"/>
              </w:rPr>
            </w:pPr>
            <w:ins w:id="21075" w:author="Στάθης Καπ" w:date="2023-03-03T06:21:00Z">
              <w:r>
                <w:rPr>
                  <w:rFonts w:ascii="Calibri" w:hAnsi="Calibri" w:cs="Calibri"/>
                  <w:color w:val="000000"/>
                  <w:sz w:val="16"/>
                  <w:szCs w:val="16"/>
                </w:rPr>
                <w:t>0.513</w:t>
              </w:r>
            </w:ins>
          </w:p>
        </w:tc>
        <w:tc>
          <w:tcPr>
            <w:tcW w:w="669" w:type="dxa"/>
            <w:vAlign w:val="center"/>
            <w:tcPrChange w:id="21076" w:author="Στάθης Καπ" w:date="2023-03-03T06:26:00Z">
              <w:tcPr>
                <w:tcW w:w="669" w:type="dxa"/>
                <w:vAlign w:val="center"/>
              </w:tcPr>
            </w:tcPrChange>
          </w:tcPr>
          <w:p w14:paraId="5DF4761F" w14:textId="3E93D411" w:rsidR="00C87CFE" w:rsidRPr="00CD1347" w:rsidRDefault="00C87CFE" w:rsidP="00C87CFE">
            <w:pPr>
              <w:jc w:val="center"/>
              <w:rPr>
                <w:ins w:id="21077" w:author="Στάθης Καπ" w:date="2023-03-03T04:01:00Z"/>
                <w:rFonts w:cstheme="minorHAnsi"/>
                <w:sz w:val="16"/>
                <w:szCs w:val="16"/>
              </w:rPr>
            </w:pPr>
            <w:ins w:id="21078" w:author="Στάθης Καπ" w:date="2023-03-03T06:21:00Z">
              <w:r>
                <w:rPr>
                  <w:rFonts w:ascii="Calibri" w:hAnsi="Calibri" w:cstheme="minorHAnsi"/>
                  <w:color w:val="000000"/>
                  <w:sz w:val="16"/>
                  <w:szCs w:val="16"/>
                </w:rPr>
                <w:t>1.18</w:t>
              </w:r>
            </w:ins>
          </w:p>
        </w:tc>
        <w:tc>
          <w:tcPr>
            <w:tcW w:w="508" w:type="dxa"/>
            <w:vAlign w:val="center"/>
            <w:tcPrChange w:id="21079" w:author="Στάθης Καπ" w:date="2023-03-03T06:26:00Z">
              <w:tcPr>
                <w:tcW w:w="508" w:type="dxa"/>
                <w:vAlign w:val="bottom"/>
              </w:tcPr>
            </w:tcPrChange>
          </w:tcPr>
          <w:p w14:paraId="06647A40" w14:textId="29ACB525" w:rsidR="00C87CFE" w:rsidRPr="00CD1347" w:rsidRDefault="00C87CFE" w:rsidP="00C87CFE">
            <w:pPr>
              <w:jc w:val="center"/>
              <w:rPr>
                <w:ins w:id="21080" w:author="Στάθης Καπ" w:date="2023-03-03T04:01:00Z"/>
                <w:rFonts w:cstheme="minorHAnsi"/>
                <w:sz w:val="16"/>
                <w:szCs w:val="16"/>
              </w:rPr>
            </w:pPr>
            <w:ins w:id="21081" w:author="Στάθης Καπ" w:date="2023-03-03T06:21:00Z">
              <w:r>
                <w:rPr>
                  <w:rFonts w:ascii="Calibri" w:hAnsi="Calibri" w:cs="Calibri"/>
                  <w:color w:val="000000"/>
                  <w:sz w:val="16"/>
                  <w:szCs w:val="16"/>
                </w:rPr>
                <w:t>1680</w:t>
              </w:r>
            </w:ins>
          </w:p>
        </w:tc>
        <w:tc>
          <w:tcPr>
            <w:tcW w:w="541" w:type="dxa"/>
            <w:vAlign w:val="center"/>
            <w:tcPrChange w:id="21082" w:author="Στάθης Καπ" w:date="2023-03-03T06:26:00Z">
              <w:tcPr>
                <w:tcW w:w="541" w:type="dxa"/>
                <w:vAlign w:val="bottom"/>
              </w:tcPr>
            </w:tcPrChange>
          </w:tcPr>
          <w:p w14:paraId="57B2ADCF" w14:textId="6EFA011B" w:rsidR="00C87CFE" w:rsidRPr="00CD1347" w:rsidRDefault="00C87CFE" w:rsidP="00C87CFE">
            <w:pPr>
              <w:jc w:val="center"/>
              <w:rPr>
                <w:ins w:id="21083" w:author="Στάθης Καπ" w:date="2023-03-03T04:01:00Z"/>
                <w:rFonts w:cstheme="minorHAnsi"/>
                <w:sz w:val="16"/>
                <w:szCs w:val="16"/>
              </w:rPr>
            </w:pPr>
            <w:ins w:id="21084" w:author="Στάθης Καπ" w:date="2023-03-03T06:21:00Z">
              <w:r>
                <w:rPr>
                  <w:rFonts w:ascii="Calibri" w:hAnsi="Calibri" w:cs="Calibri"/>
                  <w:color w:val="000000"/>
                  <w:sz w:val="16"/>
                  <w:szCs w:val="16"/>
                </w:rPr>
                <w:t>0.383</w:t>
              </w:r>
            </w:ins>
          </w:p>
        </w:tc>
        <w:tc>
          <w:tcPr>
            <w:tcW w:w="589" w:type="dxa"/>
            <w:vAlign w:val="center"/>
            <w:tcPrChange w:id="21085" w:author="Στάθης Καπ" w:date="2023-03-03T06:26:00Z">
              <w:tcPr>
                <w:tcW w:w="589" w:type="dxa"/>
                <w:vAlign w:val="center"/>
              </w:tcPr>
            </w:tcPrChange>
          </w:tcPr>
          <w:p w14:paraId="7CC2BFC1" w14:textId="08094F17" w:rsidR="00C87CFE" w:rsidRPr="00CD1347" w:rsidRDefault="00C87CFE" w:rsidP="00C87CFE">
            <w:pPr>
              <w:jc w:val="center"/>
              <w:rPr>
                <w:ins w:id="21086" w:author="Στάθης Καπ" w:date="2023-03-03T04:01:00Z"/>
                <w:rFonts w:cstheme="minorHAnsi"/>
                <w:sz w:val="16"/>
                <w:szCs w:val="16"/>
              </w:rPr>
            </w:pPr>
            <w:ins w:id="21087" w:author="Στάθης Καπ" w:date="2023-03-03T06:21:00Z">
              <w:r>
                <w:rPr>
                  <w:rFonts w:ascii="Calibri" w:hAnsi="Calibri" w:cstheme="minorHAnsi"/>
                  <w:color w:val="000000"/>
                  <w:sz w:val="16"/>
                  <w:szCs w:val="16"/>
                </w:rPr>
                <w:t>0.59</w:t>
              </w:r>
            </w:ins>
          </w:p>
        </w:tc>
        <w:tc>
          <w:tcPr>
            <w:tcW w:w="463" w:type="dxa"/>
            <w:vAlign w:val="center"/>
            <w:tcPrChange w:id="21088" w:author="Στάθης Καπ" w:date="2023-03-03T06:26:00Z">
              <w:tcPr>
                <w:tcW w:w="463" w:type="dxa"/>
                <w:vAlign w:val="bottom"/>
              </w:tcPr>
            </w:tcPrChange>
          </w:tcPr>
          <w:p w14:paraId="56433BFC" w14:textId="74D3F8ED" w:rsidR="00C87CFE" w:rsidRPr="00CD1347" w:rsidRDefault="00C87CFE" w:rsidP="00C87CFE">
            <w:pPr>
              <w:jc w:val="center"/>
              <w:rPr>
                <w:ins w:id="21089" w:author="Στάθης Καπ" w:date="2023-03-03T04:01:00Z"/>
                <w:rFonts w:cstheme="minorHAnsi"/>
                <w:sz w:val="16"/>
                <w:szCs w:val="16"/>
              </w:rPr>
            </w:pPr>
            <w:ins w:id="21090" w:author="Στάθης Καπ" w:date="2023-03-03T06:21:00Z">
              <w:r>
                <w:rPr>
                  <w:rFonts w:ascii="Calibri" w:hAnsi="Calibri" w:cs="Calibri"/>
                  <w:color w:val="000000"/>
                  <w:sz w:val="16"/>
                  <w:szCs w:val="16"/>
                </w:rPr>
                <w:t>1640</w:t>
              </w:r>
            </w:ins>
          </w:p>
        </w:tc>
        <w:tc>
          <w:tcPr>
            <w:tcW w:w="541" w:type="dxa"/>
            <w:vAlign w:val="center"/>
            <w:tcPrChange w:id="21091" w:author="Στάθης Καπ" w:date="2023-03-03T06:26:00Z">
              <w:tcPr>
                <w:tcW w:w="541" w:type="dxa"/>
                <w:vAlign w:val="bottom"/>
              </w:tcPr>
            </w:tcPrChange>
          </w:tcPr>
          <w:p w14:paraId="6C610989" w14:textId="710C79C0" w:rsidR="00C87CFE" w:rsidRPr="00CD1347" w:rsidRDefault="00C87CFE" w:rsidP="00C87CFE">
            <w:pPr>
              <w:jc w:val="center"/>
              <w:rPr>
                <w:ins w:id="21092" w:author="Στάθης Καπ" w:date="2023-03-03T04:01:00Z"/>
                <w:rFonts w:cstheme="minorHAnsi"/>
                <w:sz w:val="16"/>
                <w:szCs w:val="16"/>
              </w:rPr>
            </w:pPr>
            <w:ins w:id="21093" w:author="Στάθης Καπ" w:date="2023-03-03T06:21:00Z">
              <w:r>
                <w:rPr>
                  <w:rFonts w:ascii="Calibri" w:hAnsi="Calibri" w:cs="Calibri"/>
                  <w:color w:val="000000"/>
                  <w:sz w:val="16"/>
                  <w:szCs w:val="16"/>
                </w:rPr>
                <w:t>0.244</w:t>
              </w:r>
            </w:ins>
          </w:p>
        </w:tc>
        <w:tc>
          <w:tcPr>
            <w:tcW w:w="589" w:type="dxa"/>
            <w:vAlign w:val="center"/>
            <w:tcPrChange w:id="21094" w:author="Στάθης Καπ" w:date="2023-03-03T06:26:00Z">
              <w:tcPr>
                <w:tcW w:w="589" w:type="dxa"/>
                <w:vAlign w:val="center"/>
              </w:tcPr>
            </w:tcPrChange>
          </w:tcPr>
          <w:p w14:paraId="61B7C88D" w14:textId="06A7AA66" w:rsidR="00C87CFE" w:rsidRPr="00CD1347" w:rsidRDefault="00C87CFE" w:rsidP="00C87CFE">
            <w:pPr>
              <w:jc w:val="center"/>
              <w:rPr>
                <w:ins w:id="21095" w:author="Στάθης Καπ" w:date="2023-03-03T04:01:00Z"/>
                <w:rFonts w:cstheme="minorHAnsi"/>
                <w:sz w:val="16"/>
                <w:szCs w:val="16"/>
              </w:rPr>
            </w:pPr>
            <w:ins w:id="21096"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210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98" w:author="Στάθης Καπ" w:date="2023-03-03T04:01:00Z"/>
        </w:trPr>
        <w:tc>
          <w:tcPr>
            <w:tcW w:w="515" w:type="dxa"/>
            <w:tcBorders>
              <w:top w:val="nil"/>
              <w:bottom w:val="nil"/>
              <w:right w:val="single" w:sz="4" w:space="0" w:color="auto"/>
            </w:tcBorders>
            <w:shd w:val="clear" w:color="auto" w:fill="E7E6E6" w:themeFill="background2"/>
            <w:vAlign w:val="bottom"/>
            <w:tcPrChange w:id="21099" w:author="Στάθης Καπ" w:date="2023-03-03T06:26:00Z">
              <w:tcPr>
                <w:tcW w:w="515" w:type="dxa"/>
                <w:vAlign w:val="bottom"/>
              </w:tcPr>
            </w:tcPrChange>
          </w:tcPr>
          <w:p w14:paraId="2204E9D5" w14:textId="727BE3E2" w:rsidR="00C87CFE" w:rsidRPr="00CD1347" w:rsidRDefault="00C87CFE" w:rsidP="00C87CFE">
            <w:pPr>
              <w:jc w:val="center"/>
              <w:rPr>
                <w:ins w:id="21100" w:author="Στάθης Καπ" w:date="2023-03-03T04:01:00Z"/>
                <w:sz w:val="16"/>
                <w:szCs w:val="16"/>
              </w:rPr>
            </w:pPr>
            <w:ins w:id="21101" w:author="Στάθης Καπ" w:date="2023-03-03T04:08:00Z">
              <w:r w:rsidRPr="00CD1347">
                <w:rPr>
                  <w:rFonts w:ascii="Calibri" w:hAnsi="Calibri" w:cs="Calibri"/>
                  <w:color w:val="000000"/>
                  <w:sz w:val="16"/>
                  <w:szCs w:val="16"/>
                  <w:rPrChange w:id="21102"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1103" w:author="Στάθης Καπ" w:date="2023-03-03T06:26:00Z">
              <w:tcPr>
                <w:tcW w:w="560" w:type="dxa"/>
              </w:tcPr>
            </w:tcPrChange>
          </w:tcPr>
          <w:p w14:paraId="318B4880" w14:textId="754468C8" w:rsidR="00C87CFE" w:rsidRPr="00CD1347" w:rsidRDefault="00C87CFE" w:rsidP="00C87CFE">
            <w:pPr>
              <w:jc w:val="center"/>
              <w:rPr>
                <w:ins w:id="21104" w:author="Στάθης Καπ" w:date="2023-03-03T04:01:00Z"/>
                <w:rFonts w:cstheme="minorHAnsi"/>
                <w:sz w:val="16"/>
                <w:szCs w:val="16"/>
              </w:rPr>
            </w:pPr>
            <w:ins w:id="21105" w:author="Στάθης Καπ" w:date="2023-03-03T06:21:00Z">
              <w:r>
                <w:rPr>
                  <w:rFonts w:ascii="Calibri" w:hAnsi="Calibri" w:cs="Calibri"/>
                  <w:color w:val="000000"/>
                  <w:sz w:val="16"/>
                  <w:szCs w:val="16"/>
                </w:rPr>
                <w:t>1810</w:t>
              </w:r>
            </w:ins>
          </w:p>
        </w:tc>
        <w:tc>
          <w:tcPr>
            <w:tcW w:w="855" w:type="dxa"/>
            <w:vAlign w:val="center"/>
            <w:tcPrChange w:id="21106" w:author="Στάθης Καπ" w:date="2023-03-03T06:26:00Z">
              <w:tcPr>
                <w:tcW w:w="855" w:type="dxa"/>
              </w:tcPr>
            </w:tcPrChange>
          </w:tcPr>
          <w:p w14:paraId="47693236" w14:textId="02F2ADE2" w:rsidR="00C87CFE" w:rsidRPr="00CD1347" w:rsidRDefault="00C87CFE" w:rsidP="00C87CFE">
            <w:pPr>
              <w:jc w:val="center"/>
              <w:rPr>
                <w:ins w:id="21107" w:author="Στάθης Καπ" w:date="2023-03-03T04:01:00Z"/>
                <w:rFonts w:cstheme="minorHAnsi"/>
                <w:sz w:val="16"/>
                <w:szCs w:val="16"/>
              </w:rPr>
            </w:pPr>
            <w:ins w:id="21108" w:author="Στάθης Καπ" w:date="2023-03-03T06:21:00Z">
              <w:r>
                <w:rPr>
                  <w:rFonts w:ascii="Calibri" w:hAnsi="Calibri" w:cs="Calibri"/>
                  <w:color w:val="000000"/>
                  <w:sz w:val="16"/>
                  <w:szCs w:val="16"/>
                </w:rPr>
                <w:t>1760</w:t>
              </w:r>
            </w:ins>
          </w:p>
        </w:tc>
        <w:tc>
          <w:tcPr>
            <w:tcW w:w="544" w:type="dxa"/>
            <w:vAlign w:val="center"/>
            <w:tcPrChange w:id="21109" w:author="Στάθης Καπ" w:date="2023-03-03T06:26:00Z">
              <w:tcPr>
                <w:tcW w:w="544" w:type="dxa"/>
                <w:vAlign w:val="bottom"/>
              </w:tcPr>
            </w:tcPrChange>
          </w:tcPr>
          <w:p w14:paraId="29B8280C" w14:textId="73439103" w:rsidR="00C87CFE" w:rsidRPr="00CD1347" w:rsidRDefault="00C87CFE" w:rsidP="00C87CFE">
            <w:pPr>
              <w:jc w:val="center"/>
              <w:rPr>
                <w:ins w:id="21110" w:author="Στάθης Καπ" w:date="2023-03-03T04:01:00Z"/>
                <w:rFonts w:cstheme="minorHAnsi"/>
                <w:sz w:val="16"/>
                <w:szCs w:val="16"/>
              </w:rPr>
            </w:pPr>
            <w:ins w:id="21111" w:author="Στάθης Καπ" w:date="2023-03-03T06:21:00Z">
              <w:r>
                <w:rPr>
                  <w:rFonts w:ascii="Calibri" w:hAnsi="Calibri" w:cs="Calibri"/>
                  <w:color w:val="000000"/>
                  <w:sz w:val="16"/>
                  <w:szCs w:val="16"/>
                </w:rPr>
                <w:t>1710</w:t>
              </w:r>
            </w:ins>
          </w:p>
        </w:tc>
        <w:tc>
          <w:tcPr>
            <w:tcW w:w="621" w:type="dxa"/>
            <w:vAlign w:val="center"/>
            <w:tcPrChange w:id="21112" w:author="Στάθης Καπ" w:date="2023-03-03T06:26:00Z">
              <w:tcPr>
                <w:tcW w:w="621" w:type="dxa"/>
                <w:vAlign w:val="bottom"/>
              </w:tcPr>
            </w:tcPrChange>
          </w:tcPr>
          <w:p w14:paraId="18E51374" w14:textId="7ED6329C" w:rsidR="00C87CFE" w:rsidRPr="00CD1347" w:rsidRDefault="00C87CFE" w:rsidP="00C87CFE">
            <w:pPr>
              <w:jc w:val="center"/>
              <w:rPr>
                <w:ins w:id="21113" w:author="Στάθης Καπ" w:date="2023-03-03T04:01:00Z"/>
                <w:rFonts w:cstheme="minorHAnsi"/>
                <w:sz w:val="16"/>
                <w:szCs w:val="16"/>
              </w:rPr>
            </w:pPr>
            <w:ins w:id="21114" w:author="Στάθης Καπ" w:date="2023-03-03T06:21:00Z">
              <w:r>
                <w:rPr>
                  <w:rFonts w:ascii="Calibri" w:hAnsi="Calibri" w:cs="Calibri"/>
                  <w:color w:val="000000"/>
                  <w:sz w:val="16"/>
                  <w:szCs w:val="16"/>
                </w:rPr>
                <w:t>0.42</w:t>
              </w:r>
            </w:ins>
          </w:p>
        </w:tc>
        <w:tc>
          <w:tcPr>
            <w:tcW w:w="669" w:type="dxa"/>
            <w:vAlign w:val="center"/>
            <w:tcPrChange w:id="21115" w:author="Στάθης Καπ" w:date="2023-03-03T06:26:00Z">
              <w:tcPr>
                <w:tcW w:w="669" w:type="dxa"/>
                <w:vAlign w:val="center"/>
              </w:tcPr>
            </w:tcPrChange>
          </w:tcPr>
          <w:p w14:paraId="2727FA5F" w14:textId="7A6091B1" w:rsidR="00C87CFE" w:rsidRPr="00CD1347" w:rsidRDefault="00C87CFE" w:rsidP="00C87CFE">
            <w:pPr>
              <w:jc w:val="center"/>
              <w:rPr>
                <w:ins w:id="21116" w:author="Στάθης Καπ" w:date="2023-03-03T04:01:00Z"/>
                <w:rFonts w:cstheme="minorHAnsi"/>
                <w:sz w:val="16"/>
                <w:szCs w:val="16"/>
              </w:rPr>
            </w:pPr>
            <w:ins w:id="21117" w:author="Στάθης Καπ" w:date="2023-03-03T06:21:00Z">
              <w:r>
                <w:rPr>
                  <w:rFonts w:ascii="Calibri" w:hAnsi="Calibri" w:cstheme="minorHAnsi"/>
                  <w:color w:val="000000"/>
                  <w:sz w:val="16"/>
                  <w:szCs w:val="16"/>
                </w:rPr>
                <w:t>5.52</w:t>
              </w:r>
            </w:ins>
          </w:p>
        </w:tc>
        <w:tc>
          <w:tcPr>
            <w:tcW w:w="543" w:type="dxa"/>
            <w:vAlign w:val="center"/>
            <w:tcPrChange w:id="21118" w:author="Στάθης Καπ" w:date="2023-03-03T06:26:00Z">
              <w:tcPr>
                <w:tcW w:w="543" w:type="dxa"/>
                <w:vAlign w:val="bottom"/>
              </w:tcPr>
            </w:tcPrChange>
          </w:tcPr>
          <w:p w14:paraId="43BCCEF3" w14:textId="65C5F30A" w:rsidR="00C87CFE" w:rsidRPr="00CD1347" w:rsidRDefault="00C87CFE" w:rsidP="00C87CFE">
            <w:pPr>
              <w:jc w:val="center"/>
              <w:rPr>
                <w:ins w:id="21119" w:author="Στάθης Καπ" w:date="2023-03-03T04:01:00Z"/>
                <w:rFonts w:cstheme="minorHAnsi"/>
                <w:sz w:val="16"/>
                <w:szCs w:val="16"/>
              </w:rPr>
            </w:pPr>
            <w:ins w:id="21120" w:author="Στάθης Καπ" w:date="2023-03-03T06:21:00Z">
              <w:r>
                <w:rPr>
                  <w:rFonts w:ascii="Calibri" w:hAnsi="Calibri" w:cs="Calibri"/>
                  <w:color w:val="000000"/>
                  <w:sz w:val="16"/>
                  <w:szCs w:val="16"/>
                </w:rPr>
                <w:t>1710</w:t>
              </w:r>
            </w:ins>
          </w:p>
        </w:tc>
        <w:tc>
          <w:tcPr>
            <w:tcW w:w="621" w:type="dxa"/>
            <w:vAlign w:val="center"/>
            <w:tcPrChange w:id="21121" w:author="Στάθης Καπ" w:date="2023-03-03T06:26:00Z">
              <w:tcPr>
                <w:tcW w:w="621" w:type="dxa"/>
                <w:vAlign w:val="bottom"/>
              </w:tcPr>
            </w:tcPrChange>
          </w:tcPr>
          <w:p w14:paraId="3D5C2236" w14:textId="6E49467E" w:rsidR="00C87CFE" w:rsidRPr="00CD1347" w:rsidRDefault="00C87CFE" w:rsidP="00C87CFE">
            <w:pPr>
              <w:jc w:val="center"/>
              <w:rPr>
                <w:ins w:id="21122" w:author="Στάθης Καπ" w:date="2023-03-03T04:01:00Z"/>
                <w:rFonts w:cstheme="minorHAnsi"/>
                <w:sz w:val="16"/>
                <w:szCs w:val="16"/>
              </w:rPr>
            </w:pPr>
            <w:ins w:id="21123" w:author="Στάθης Καπ" w:date="2023-03-03T06:21:00Z">
              <w:r>
                <w:rPr>
                  <w:rFonts w:ascii="Calibri" w:hAnsi="Calibri" w:cs="Calibri"/>
                  <w:color w:val="000000"/>
                  <w:sz w:val="16"/>
                  <w:szCs w:val="16"/>
                </w:rPr>
                <w:t>0.552</w:t>
              </w:r>
            </w:ins>
          </w:p>
        </w:tc>
        <w:tc>
          <w:tcPr>
            <w:tcW w:w="669" w:type="dxa"/>
            <w:vAlign w:val="center"/>
            <w:tcPrChange w:id="21124" w:author="Στάθης Καπ" w:date="2023-03-03T06:26:00Z">
              <w:tcPr>
                <w:tcW w:w="669" w:type="dxa"/>
                <w:vAlign w:val="center"/>
              </w:tcPr>
            </w:tcPrChange>
          </w:tcPr>
          <w:p w14:paraId="1299349B" w14:textId="0C223CCC" w:rsidR="00C87CFE" w:rsidRPr="00CD1347" w:rsidRDefault="00C87CFE" w:rsidP="00C87CFE">
            <w:pPr>
              <w:jc w:val="center"/>
              <w:rPr>
                <w:ins w:id="21125" w:author="Στάθης Καπ" w:date="2023-03-03T04:01:00Z"/>
                <w:rFonts w:cstheme="minorHAnsi"/>
                <w:sz w:val="16"/>
                <w:szCs w:val="16"/>
              </w:rPr>
            </w:pPr>
            <w:ins w:id="21126" w:author="Στάθης Καπ" w:date="2023-03-03T06:21:00Z">
              <w:r>
                <w:rPr>
                  <w:rFonts w:ascii="Calibri" w:hAnsi="Calibri" w:cstheme="minorHAnsi"/>
                  <w:color w:val="000000"/>
                  <w:sz w:val="16"/>
                  <w:szCs w:val="16"/>
                </w:rPr>
                <w:t>0</w:t>
              </w:r>
            </w:ins>
          </w:p>
        </w:tc>
        <w:tc>
          <w:tcPr>
            <w:tcW w:w="508" w:type="dxa"/>
            <w:vAlign w:val="center"/>
            <w:tcPrChange w:id="21127" w:author="Στάθης Καπ" w:date="2023-03-03T06:26:00Z">
              <w:tcPr>
                <w:tcW w:w="508" w:type="dxa"/>
                <w:vAlign w:val="bottom"/>
              </w:tcPr>
            </w:tcPrChange>
          </w:tcPr>
          <w:p w14:paraId="1A83E09F" w14:textId="78EFE605" w:rsidR="00C87CFE" w:rsidRPr="00CD1347" w:rsidRDefault="00C87CFE" w:rsidP="00C87CFE">
            <w:pPr>
              <w:jc w:val="center"/>
              <w:rPr>
                <w:ins w:id="21128" w:author="Στάθης Καπ" w:date="2023-03-03T04:01:00Z"/>
                <w:rFonts w:cstheme="minorHAnsi"/>
                <w:sz w:val="16"/>
                <w:szCs w:val="16"/>
              </w:rPr>
            </w:pPr>
            <w:ins w:id="21129" w:author="Στάθης Καπ" w:date="2023-03-03T06:21:00Z">
              <w:r>
                <w:rPr>
                  <w:rFonts w:ascii="Calibri" w:hAnsi="Calibri" w:cs="Calibri"/>
                  <w:color w:val="000000"/>
                  <w:sz w:val="16"/>
                  <w:szCs w:val="16"/>
                </w:rPr>
                <w:t>1690</w:t>
              </w:r>
            </w:ins>
          </w:p>
        </w:tc>
        <w:tc>
          <w:tcPr>
            <w:tcW w:w="541" w:type="dxa"/>
            <w:vAlign w:val="center"/>
            <w:tcPrChange w:id="21130" w:author="Στάθης Καπ" w:date="2023-03-03T06:26:00Z">
              <w:tcPr>
                <w:tcW w:w="541" w:type="dxa"/>
                <w:vAlign w:val="bottom"/>
              </w:tcPr>
            </w:tcPrChange>
          </w:tcPr>
          <w:p w14:paraId="504D0416" w14:textId="253A219E" w:rsidR="00C87CFE" w:rsidRPr="00CD1347" w:rsidRDefault="00C87CFE" w:rsidP="00C87CFE">
            <w:pPr>
              <w:jc w:val="center"/>
              <w:rPr>
                <w:ins w:id="21131" w:author="Στάθης Καπ" w:date="2023-03-03T04:01:00Z"/>
                <w:rFonts w:cstheme="minorHAnsi"/>
                <w:sz w:val="16"/>
                <w:szCs w:val="16"/>
              </w:rPr>
            </w:pPr>
            <w:ins w:id="21132" w:author="Στάθης Καπ" w:date="2023-03-03T06:21:00Z">
              <w:r>
                <w:rPr>
                  <w:rFonts w:ascii="Calibri" w:hAnsi="Calibri" w:cs="Calibri"/>
                  <w:color w:val="000000"/>
                  <w:sz w:val="16"/>
                  <w:szCs w:val="16"/>
                </w:rPr>
                <w:t>0.411</w:t>
              </w:r>
            </w:ins>
          </w:p>
        </w:tc>
        <w:tc>
          <w:tcPr>
            <w:tcW w:w="589" w:type="dxa"/>
            <w:vAlign w:val="center"/>
            <w:tcPrChange w:id="21133" w:author="Στάθης Καπ" w:date="2023-03-03T06:26:00Z">
              <w:tcPr>
                <w:tcW w:w="589" w:type="dxa"/>
                <w:vAlign w:val="center"/>
              </w:tcPr>
            </w:tcPrChange>
          </w:tcPr>
          <w:p w14:paraId="35A28F0B" w14:textId="422866A4" w:rsidR="00C87CFE" w:rsidRPr="00CD1347" w:rsidRDefault="00C87CFE" w:rsidP="00C87CFE">
            <w:pPr>
              <w:jc w:val="center"/>
              <w:rPr>
                <w:ins w:id="21134" w:author="Στάθης Καπ" w:date="2023-03-03T04:01:00Z"/>
                <w:rFonts w:cstheme="minorHAnsi"/>
                <w:sz w:val="16"/>
                <w:szCs w:val="16"/>
              </w:rPr>
            </w:pPr>
            <w:ins w:id="21135" w:author="Στάθης Καπ" w:date="2023-03-03T06:21:00Z">
              <w:r>
                <w:rPr>
                  <w:rFonts w:ascii="Calibri" w:hAnsi="Calibri" w:cstheme="minorHAnsi"/>
                  <w:color w:val="000000"/>
                  <w:sz w:val="16"/>
                  <w:szCs w:val="16"/>
                </w:rPr>
                <w:t>1.17</w:t>
              </w:r>
            </w:ins>
          </w:p>
        </w:tc>
        <w:tc>
          <w:tcPr>
            <w:tcW w:w="463" w:type="dxa"/>
            <w:vAlign w:val="center"/>
            <w:tcPrChange w:id="21136" w:author="Στάθης Καπ" w:date="2023-03-03T06:26:00Z">
              <w:tcPr>
                <w:tcW w:w="463" w:type="dxa"/>
                <w:vAlign w:val="bottom"/>
              </w:tcPr>
            </w:tcPrChange>
          </w:tcPr>
          <w:p w14:paraId="385664AD" w14:textId="652306F4" w:rsidR="00C87CFE" w:rsidRPr="00CD1347" w:rsidRDefault="00C87CFE" w:rsidP="00C87CFE">
            <w:pPr>
              <w:jc w:val="center"/>
              <w:rPr>
                <w:ins w:id="21137" w:author="Στάθης Καπ" w:date="2023-03-03T04:01:00Z"/>
                <w:rFonts w:cstheme="minorHAnsi"/>
                <w:sz w:val="16"/>
                <w:szCs w:val="16"/>
              </w:rPr>
            </w:pPr>
            <w:ins w:id="21138" w:author="Στάθης Καπ" w:date="2023-03-03T06:21:00Z">
              <w:r>
                <w:rPr>
                  <w:rFonts w:ascii="Calibri" w:hAnsi="Calibri" w:cs="Calibri"/>
                  <w:color w:val="000000"/>
                  <w:sz w:val="16"/>
                  <w:szCs w:val="16"/>
                </w:rPr>
                <w:t>1680</w:t>
              </w:r>
            </w:ins>
          </w:p>
        </w:tc>
        <w:tc>
          <w:tcPr>
            <w:tcW w:w="541" w:type="dxa"/>
            <w:vAlign w:val="center"/>
            <w:tcPrChange w:id="21139" w:author="Στάθης Καπ" w:date="2023-03-03T06:26:00Z">
              <w:tcPr>
                <w:tcW w:w="541" w:type="dxa"/>
                <w:vAlign w:val="bottom"/>
              </w:tcPr>
            </w:tcPrChange>
          </w:tcPr>
          <w:p w14:paraId="656105DB" w14:textId="149080C0" w:rsidR="00C87CFE" w:rsidRPr="00CD1347" w:rsidRDefault="00C87CFE" w:rsidP="00C87CFE">
            <w:pPr>
              <w:jc w:val="center"/>
              <w:rPr>
                <w:ins w:id="21140" w:author="Στάθης Καπ" w:date="2023-03-03T04:01:00Z"/>
                <w:rFonts w:cstheme="minorHAnsi"/>
                <w:sz w:val="16"/>
                <w:szCs w:val="16"/>
              </w:rPr>
            </w:pPr>
            <w:ins w:id="21141" w:author="Στάθης Καπ" w:date="2023-03-03T06:21:00Z">
              <w:r>
                <w:rPr>
                  <w:rFonts w:ascii="Calibri" w:hAnsi="Calibri" w:cs="Calibri"/>
                  <w:color w:val="000000"/>
                  <w:sz w:val="16"/>
                  <w:szCs w:val="16"/>
                </w:rPr>
                <w:t>0.301</w:t>
              </w:r>
            </w:ins>
          </w:p>
        </w:tc>
        <w:tc>
          <w:tcPr>
            <w:tcW w:w="589" w:type="dxa"/>
            <w:vAlign w:val="center"/>
            <w:tcPrChange w:id="21142" w:author="Στάθης Καπ" w:date="2023-03-03T06:26:00Z">
              <w:tcPr>
                <w:tcW w:w="589" w:type="dxa"/>
                <w:vAlign w:val="center"/>
              </w:tcPr>
            </w:tcPrChange>
          </w:tcPr>
          <w:p w14:paraId="562A8790" w14:textId="06A7F170" w:rsidR="00C87CFE" w:rsidRPr="00CD1347" w:rsidRDefault="00C87CFE" w:rsidP="00C87CFE">
            <w:pPr>
              <w:jc w:val="center"/>
              <w:rPr>
                <w:ins w:id="21143" w:author="Στάθης Καπ" w:date="2023-03-03T04:01:00Z"/>
                <w:rFonts w:cstheme="minorHAnsi"/>
                <w:sz w:val="16"/>
                <w:szCs w:val="16"/>
              </w:rPr>
            </w:pPr>
            <w:ins w:id="21144"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211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46" w:author="Στάθης Καπ" w:date="2023-03-03T04:01:00Z"/>
        </w:trPr>
        <w:tc>
          <w:tcPr>
            <w:tcW w:w="515" w:type="dxa"/>
            <w:tcBorders>
              <w:top w:val="nil"/>
              <w:bottom w:val="nil"/>
              <w:right w:val="single" w:sz="4" w:space="0" w:color="auto"/>
            </w:tcBorders>
            <w:shd w:val="clear" w:color="auto" w:fill="E7E6E6" w:themeFill="background2"/>
            <w:vAlign w:val="bottom"/>
            <w:tcPrChange w:id="21147" w:author="Στάθης Καπ" w:date="2023-03-03T06:26:00Z">
              <w:tcPr>
                <w:tcW w:w="515" w:type="dxa"/>
                <w:vAlign w:val="bottom"/>
              </w:tcPr>
            </w:tcPrChange>
          </w:tcPr>
          <w:p w14:paraId="581D28AB" w14:textId="634AEEDD" w:rsidR="00C87CFE" w:rsidRPr="00CD1347" w:rsidRDefault="00C87CFE" w:rsidP="00C87CFE">
            <w:pPr>
              <w:jc w:val="center"/>
              <w:rPr>
                <w:ins w:id="21148" w:author="Στάθης Καπ" w:date="2023-03-03T04:01:00Z"/>
                <w:sz w:val="16"/>
                <w:szCs w:val="16"/>
              </w:rPr>
            </w:pPr>
            <w:ins w:id="21149" w:author="Στάθης Καπ" w:date="2023-03-03T04:08:00Z">
              <w:r w:rsidRPr="00CD1347">
                <w:rPr>
                  <w:rFonts w:ascii="Calibri" w:hAnsi="Calibri" w:cs="Calibri"/>
                  <w:color w:val="000000"/>
                  <w:sz w:val="16"/>
                  <w:szCs w:val="16"/>
                  <w:rPrChange w:id="21150"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1151" w:author="Στάθης Καπ" w:date="2023-03-03T06:26:00Z">
              <w:tcPr>
                <w:tcW w:w="560" w:type="dxa"/>
              </w:tcPr>
            </w:tcPrChange>
          </w:tcPr>
          <w:p w14:paraId="71AE07CD" w14:textId="5A6208C8" w:rsidR="00C87CFE" w:rsidRPr="00CD1347" w:rsidRDefault="00C87CFE" w:rsidP="00C87CFE">
            <w:pPr>
              <w:jc w:val="center"/>
              <w:rPr>
                <w:ins w:id="21152" w:author="Στάθης Καπ" w:date="2023-03-03T04:01:00Z"/>
                <w:rFonts w:cstheme="minorHAnsi"/>
                <w:sz w:val="16"/>
                <w:szCs w:val="16"/>
              </w:rPr>
            </w:pPr>
            <w:ins w:id="21153" w:author="Στάθης Καπ" w:date="2023-03-03T06:21:00Z">
              <w:r>
                <w:rPr>
                  <w:rFonts w:ascii="Calibri" w:hAnsi="Calibri" w:cs="Calibri"/>
                  <w:color w:val="000000"/>
                  <w:sz w:val="16"/>
                  <w:szCs w:val="16"/>
                </w:rPr>
                <w:t>1810</w:t>
              </w:r>
            </w:ins>
          </w:p>
        </w:tc>
        <w:tc>
          <w:tcPr>
            <w:tcW w:w="855" w:type="dxa"/>
            <w:vAlign w:val="center"/>
            <w:tcPrChange w:id="21154" w:author="Στάθης Καπ" w:date="2023-03-03T06:26:00Z">
              <w:tcPr>
                <w:tcW w:w="855" w:type="dxa"/>
              </w:tcPr>
            </w:tcPrChange>
          </w:tcPr>
          <w:p w14:paraId="3C6E41F4" w14:textId="27A87E8C" w:rsidR="00C87CFE" w:rsidRPr="00CD1347" w:rsidRDefault="00C87CFE" w:rsidP="00C87CFE">
            <w:pPr>
              <w:jc w:val="center"/>
              <w:rPr>
                <w:ins w:id="21155" w:author="Στάθης Καπ" w:date="2023-03-03T04:01:00Z"/>
                <w:rFonts w:cstheme="minorHAnsi"/>
                <w:sz w:val="16"/>
                <w:szCs w:val="16"/>
              </w:rPr>
            </w:pPr>
            <w:ins w:id="21156" w:author="Στάθης Καπ" w:date="2023-03-03T06:21:00Z">
              <w:r>
                <w:rPr>
                  <w:rFonts w:ascii="Calibri" w:hAnsi="Calibri" w:cs="Calibri"/>
                  <w:color w:val="000000"/>
                  <w:sz w:val="16"/>
                  <w:szCs w:val="16"/>
                </w:rPr>
                <w:t>1780</w:t>
              </w:r>
            </w:ins>
          </w:p>
        </w:tc>
        <w:tc>
          <w:tcPr>
            <w:tcW w:w="544" w:type="dxa"/>
            <w:vAlign w:val="center"/>
            <w:tcPrChange w:id="21157" w:author="Στάθης Καπ" w:date="2023-03-03T06:26:00Z">
              <w:tcPr>
                <w:tcW w:w="544" w:type="dxa"/>
                <w:vAlign w:val="bottom"/>
              </w:tcPr>
            </w:tcPrChange>
          </w:tcPr>
          <w:p w14:paraId="6CE4F87E" w14:textId="02B9BF0E" w:rsidR="00C87CFE" w:rsidRPr="00CD1347" w:rsidRDefault="00C87CFE" w:rsidP="00C87CFE">
            <w:pPr>
              <w:jc w:val="center"/>
              <w:rPr>
                <w:ins w:id="21158" w:author="Στάθης Καπ" w:date="2023-03-03T04:01:00Z"/>
                <w:rFonts w:cstheme="minorHAnsi"/>
                <w:sz w:val="16"/>
                <w:szCs w:val="16"/>
              </w:rPr>
            </w:pPr>
            <w:ins w:id="21159" w:author="Στάθης Καπ" w:date="2023-03-03T06:21:00Z">
              <w:r>
                <w:rPr>
                  <w:rFonts w:ascii="Calibri" w:hAnsi="Calibri" w:cs="Calibri"/>
                  <w:color w:val="000000"/>
                  <w:sz w:val="16"/>
                  <w:szCs w:val="16"/>
                </w:rPr>
                <w:t>1740</w:t>
              </w:r>
            </w:ins>
          </w:p>
        </w:tc>
        <w:tc>
          <w:tcPr>
            <w:tcW w:w="621" w:type="dxa"/>
            <w:vAlign w:val="center"/>
            <w:tcPrChange w:id="21160" w:author="Στάθης Καπ" w:date="2023-03-03T06:26:00Z">
              <w:tcPr>
                <w:tcW w:w="621" w:type="dxa"/>
                <w:vAlign w:val="bottom"/>
              </w:tcPr>
            </w:tcPrChange>
          </w:tcPr>
          <w:p w14:paraId="271DE539" w14:textId="65CA59D5" w:rsidR="00C87CFE" w:rsidRPr="00CD1347" w:rsidRDefault="00C87CFE" w:rsidP="00C87CFE">
            <w:pPr>
              <w:jc w:val="center"/>
              <w:rPr>
                <w:ins w:id="21161" w:author="Στάθης Καπ" w:date="2023-03-03T04:01:00Z"/>
                <w:rFonts w:cstheme="minorHAnsi"/>
                <w:sz w:val="16"/>
                <w:szCs w:val="16"/>
              </w:rPr>
            </w:pPr>
            <w:ins w:id="21162" w:author="Στάθης Καπ" w:date="2023-03-03T06:21:00Z">
              <w:r>
                <w:rPr>
                  <w:rFonts w:ascii="Calibri" w:hAnsi="Calibri" w:cs="Calibri"/>
                  <w:color w:val="000000"/>
                  <w:sz w:val="16"/>
                  <w:szCs w:val="16"/>
                </w:rPr>
                <w:t>0.326</w:t>
              </w:r>
            </w:ins>
          </w:p>
        </w:tc>
        <w:tc>
          <w:tcPr>
            <w:tcW w:w="669" w:type="dxa"/>
            <w:vAlign w:val="center"/>
            <w:tcPrChange w:id="21163" w:author="Στάθης Καπ" w:date="2023-03-03T06:26:00Z">
              <w:tcPr>
                <w:tcW w:w="669" w:type="dxa"/>
                <w:vAlign w:val="center"/>
              </w:tcPr>
            </w:tcPrChange>
          </w:tcPr>
          <w:p w14:paraId="40EF8177" w14:textId="1EE53BB7" w:rsidR="00C87CFE" w:rsidRPr="00CD1347" w:rsidRDefault="00C87CFE" w:rsidP="00C87CFE">
            <w:pPr>
              <w:jc w:val="center"/>
              <w:rPr>
                <w:ins w:id="21164" w:author="Στάθης Καπ" w:date="2023-03-03T04:01:00Z"/>
                <w:rFonts w:cstheme="minorHAnsi"/>
                <w:sz w:val="16"/>
                <w:szCs w:val="16"/>
              </w:rPr>
            </w:pPr>
            <w:ins w:id="21165" w:author="Στάθης Καπ" w:date="2023-03-03T06:21:00Z">
              <w:r>
                <w:rPr>
                  <w:rFonts w:ascii="Calibri" w:hAnsi="Calibri" w:cstheme="minorHAnsi"/>
                  <w:color w:val="000000"/>
                  <w:sz w:val="16"/>
                  <w:szCs w:val="16"/>
                </w:rPr>
                <w:t>3.87</w:t>
              </w:r>
            </w:ins>
          </w:p>
        </w:tc>
        <w:tc>
          <w:tcPr>
            <w:tcW w:w="543" w:type="dxa"/>
            <w:vAlign w:val="center"/>
            <w:tcPrChange w:id="21166" w:author="Στάθης Καπ" w:date="2023-03-03T06:26:00Z">
              <w:tcPr>
                <w:tcW w:w="543" w:type="dxa"/>
                <w:vAlign w:val="bottom"/>
              </w:tcPr>
            </w:tcPrChange>
          </w:tcPr>
          <w:p w14:paraId="3F469031" w14:textId="70CC5FF7" w:rsidR="00C87CFE" w:rsidRPr="00CD1347" w:rsidRDefault="00C87CFE" w:rsidP="00C87CFE">
            <w:pPr>
              <w:jc w:val="center"/>
              <w:rPr>
                <w:ins w:id="21167" w:author="Στάθης Καπ" w:date="2023-03-03T04:01:00Z"/>
                <w:rFonts w:cstheme="minorHAnsi"/>
                <w:sz w:val="16"/>
                <w:szCs w:val="16"/>
              </w:rPr>
            </w:pPr>
            <w:ins w:id="21168" w:author="Στάθης Καπ" w:date="2023-03-03T06:21:00Z">
              <w:r>
                <w:rPr>
                  <w:rFonts w:ascii="Calibri" w:hAnsi="Calibri" w:cs="Calibri"/>
                  <w:color w:val="000000"/>
                  <w:sz w:val="16"/>
                  <w:szCs w:val="16"/>
                </w:rPr>
                <w:t>1720</w:t>
              </w:r>
            </w:ins>
          </w:p>
        </w:tc>
        <w:tc>
          <w:tcPr>
            <w:tcW w:w="621" w:type="dxa"/>
            <w:vAlign w:val="center"/>
            <w:tcPrChange w:id="21169" w:author="Στάθης Καπ" w:date="2023-03-03T06:26:00Z">
              <w:tcPr>
                <w:tcW w:w="621" w:type="dxa"/>
                <w:vAlign w:val="bottom"/>
              </w:tcPr>
            </w:tcPrChange>
          </w:tcPr>
          <w:p w14:paraId="1116791A" w14:textId="3CC34C6F" w:rsidR="00C87CFE" w:rsidRPr="00CD1347" w:rsidRDefault="00C87CFE" w:rsidP="00C87CFE">
            <w:pPr>
              <w:jc w:val="center"/>
              <w:rPr>
                <w:ins w:id="21170" w:author="Στάθης Καπ" w:date="2023-03-03T04:01:00Z"/>
                <w:rFonts w:cstheme="minorHAnsi"/>
                <w:sz w:val="16"/>
                <w:szCs w:val="16"/>
              </w:rPr>
            </w:pPr>
            <w:ins w:id="21171" w:author="Στάθης Καπ" w:date="2023-03-03T06:21:00Z">
              <w:r>
                <w:rPr>
                  <w:rFonts w:ascii="Calibri" w:hAnsi="Calibri" w:cs="Calibri"/>
                  <w:color w:val="000000"/>
                  <w:sz w:val="16"/>
                  <w:szCs w:val="16"/>
                </w:rPr>
                <w:t>0.441</w:t>
              </w:r>
            </w:ins>
          </w:p>
        </w:tc>
        <w:tc>
          <w:tcPr>
            <w:tcW w:w="669" w:type="dxa"/>
            <w:vAlign w:val="center"/>
            <w:tcPrChange w:id="21172" w:author="Στάθης Καπ" w:date="2023-03-03T06:26:00Z">
              <w:tcPr>
                <w:tcW w:w="669" w:type="dxa"/>
                <w:vAlign w:val="center"/>
              </w:tcPr>
            </w:tcPrChange>
          </w:tcPr>
          <w:p w14:paraId="263090FF" w14:textId="2B580DF9" w:rsidR="00C87CFE" w:rsidRPr="00CD1347" w:rsidRDefault="00C87CFE" w:rsidP="00C87CFE">
            <w:pPr>
              <w:jc w:val="center"/>
              <w:rPr>
                <w:ins w:id="21173" w:author="Στάθης Καπ" w:date="2023-03-03T04:01:00Z"/>
                <w:rFonts w:cstheme="minorHAnsi"/>
                <w:sz w:val="16"/>
                <w:szCs w:val="16"/>
              </w:rPr>
            </w:pPr>
            <w:ins w:id="21174" w:author="Στάθης Καπ" w:date="2023-03-03T06:21:00Z">
              <w:r>
                <w:rPr>
                  <w:rFonts w:ascii="Calibri" w:hAnsi="Calibri" w:cstheme="minorHAnsi"/>
                  <w:color w:val="000000"/>
                  <w:sz w:val="16"/>
                  <w:szCs w:val="16"/>
                </w:rPr>
                <w:t>1.15</w:t>
              </w:r>
            </w:ins>
          </w:p>
        </w:tc>
        <w:tc>
          <w:tcPr>
            <w:tcW w:w="508" w:type="dxa"/>
            <w:vAlign w:val="center"/>
            <w:tcPrChange w:id="21175" w:author="Στάθης Καπ" w:date="2023-03-03T06:26:00Z">
              <w:tcPr>
                <w:tcW w:w="508" w:type="dxa"/>
                <w:vAlign w:val="bottom"/>
              </w:tcPr>
            </w:tcPrChange>
          </w:tcPr>
          <w:p w14:paraId="3037431B" w14:textId="2BC446B9" w:rsidR="00C87CFE" w:rsidRPr="00CD1347" w:rsidRDefault="00C87CFE" w:rsidP="00C87CFE">
            <w:pPr>
              <w:jc w:val="center"/>
              <w:rPr>
                <w:ins w:id="21176" w:author="Στάθης Καπ" w:date="2023-03-03T04:01:00Z"/>
                <w:rFonts w:cstheme="minorHAnsi"/>
                <w:sz w:val="16"/>
                <w:szCs w:val="16"/>
              </w:rPr>
            </w:pPr>
            <w:ins w:id="21177" w:author="Στάθης Καπ" w:date="2023-03-03T06:21:00Z">
              <w:r>
                <w:rPr>
                  <w:rFonts w:ascii="Calibri" w:hAnsi="Calibri" w:cs="Calibri"/>
                  <w:color w:val="000000"/>
                  <w:sz w:val="16"/>
                  <w:szCs w:val="16"/>
                </w:rPr>
                <w:t>1690</w:t>
              </w:r>
            </w:ins>
          </w:p>
        </w:tc>
        <w:tc>
          <w:tcPr>
            <w:tcW w:w="541" w:type="dxa"/>
            <w:vAlign w:val="center"/>
            <w:tcPrChange w:id="21178" w:author="Στάθης Καπ" w:date="2023-03-03T06:26:00Z">
              <w:tcPr>
                <w:tcW w:w="541" w:type="dxa"/>
                <w:vAlign w:val="bottom"/>
              </w:tcPr>
            </w:tcPrChange>
          </w:tcPr>
          <w:p w14:paraId="53162CB0" w14:textId="79C964AC" w:rsidR="00C87CFE" w:rsidRPr="00CD1347" w:rsidRDefault="00C87CFE" w:rsidP="00C87CFE">
            <w:pPr>
              <w:jc w:val="center"/>
              <w:rPr>
                <w:ins w:id="21179" w:author="Στάθης Καπ" w:date="2023-03-03T04:01:00Z"/>
                <w:rFonts w:cstheme="minorHAnsi"/>
                <w:sz w:val="16"/>
                <w:szCs w:val="16"/>
              </w:rPr>
            </w:pPr>
            <w:ins w:id="21180" w:author="Στάθης Καπ" w:date="2023-03-03T06:21:00Z">
              <w:r>
                <w:rPr>
                  <w:rFonts w:ascii="Calibri" w:hAnsi="Calibri" w:cs="Calibri"/>
                  <w:color w:val="000000"/>
                  <w:sz w:val="16"/>
                  <w:szCs w:val="16"/>
                </w:rPr>
                <w:t>0.243</w:t>
              </w:r>
            </w:ins>
          </w:p>
        </w:tc>
        <w:tc>
          <w:tcPr>
            <w:tcW w:w="589" w:type="dxa"/>
            <w:vAlign w:val="center"/>
            <w:tcPrChange w:id="21181" w:author="Στάθης Καπ" w:date="2023-03-03T06:26:00Z">
              <w:tcPr>
                <w:tcW w:w="589" w:type="dxa"/>
                <w:vAlign w:val="center"/>
              </w:tcPr>
            </w:tcPrChange>
          </w:tcPr>
          <w:p w14:paraId="14BD3987" w14:textId="3E280A81" w:rsidR="00C87CFE" w:rsidRPr="00CD1347" w:rsidRDefault="00C87CFE" w:rsidP="00C87CFE">
            <w:pPr>
              <w:jc w:val="center"/>
              <w:rPr>
                <w:ins w:id="21182" w:author="Στάθης Καπ" w:date="2023-03-03T04:01:00Z"/>
                <w:rFonts w:cstheme="minorHAnsi"/>
                <w:sz w:val="16"/>
                <w:szCs w:val="16"/>
              </w:rPr>
            </w:pPr>
            <w:ins w:id="21183" w:author="Στάθης Καπ" w:date="2023-03-03T06:21:00Z">
              <w:r>
                <w:rPr>
                  <w:rFonts w:ascii="Calibri" w:hAnsi="Calibri" w:cstheme="minorHAnsi"/>
                  <w:color w:val="000000"/>
                  <w:sz w:val="16"/>
                  <w:szCs w:val="16"/>
                </w:rPr>
                <w:t>2.87</w:t>
              </w:r>
            </w:ins>
          </w:p>
        </w:tc>
        <w:tc>
          <w:tcPr>
            <w:tcW w:w="463" w:type="dxa"/>
            <w:vAlign w:val="center"/>
            <w:tcPrChange w:id="21184" w:author="Στάθης Καπ" w:date="2023-03-03T06:26:00Z">
              <w:tcPr>
                <w:tcW w:w="463" w:type="dxa"/>
                <w:vAlign w:val="bottom"/>
              </w:tcPr>
            </w:tcPrChange>
          </w:tcPr>
          <w:p w14:paraId="3A549E80" w14:textId="0CEEF88D" w:rsidR="00C87CFE" w:rsidRPr="00CD1347" w:rsidRDefault="00C87CFE" w:rsidP="00C87CFE">
            <w:pPr>
              <w:jc w:val="center"/>
              <w:rPr>
                <w:ins w:id="21185" w:author="Στάθης Καπ" w:date="2023-03-03T04:01:00Z"/>
                <w:rFonts w:cstheme="minorHAnsi"/>
                <w:sz w:val="16"/>
                <w:szCs w:val="16"/>
              </w:rPr>
            </w:pPr>
            <w:ins w:id="21186" w:author="Στάθης Καπ" w:date="2023-03-03T06:21:00Z">
              <w:r>
                <w:rPr>
                  <w:rFonts w:ascii="Calibri" w:hAnsi="Calibri" w:cs="Calibri"/>
                  <w:color w:val="000000"/>
                  <w:sz w:val="16"/>
                  <w:szCs w:val="16"/>
                </w:rPr>
                <w:t>1680</w:t>
              </w:r>
            </w:ins>
          </w:p>
        </w:tc>
        <w:tc>
          <w:tcPr>
            <w:tcW w:w="541" w:type="dxa"/>
            <w:vAlign w:val="center"/>
            <w:tcPrChange w:id="21187" w:author="Στάθης Καπ" w:date="2023-03-03T06:26:00Z">
              <w:tcPr>
                <w:tcW w:w="541" w:type="dxa"/>
                <w:vAlign w:val="bottom"/>
              </w:tcPr>
            </w:tcPrChange>
          </w:tcPr>
          <w:p w14:paraId="5B515FA7" w14:textId="1B6580E3" w:rsidR="00C87CFE" w:rsidRPr="00CD1347" w:rsidRDefault="00C87CFE" w:rsidP="00C87CFE">
            <w:pPr>
              <w:jc w:val="center"/>
              <w:rPr>
                <w:ins w:id="21188" w:author="Στάθης Καπ" w:date="2023-03-03T04:01:00Z"/>
                <w:rFonts w:cstheme="minorHAnsi"/>
                <w:sz w:val="16"/>
                <w:szCs w:val="16"/>
              </w:rPr>
            </w:pPr>
            <w:ins w:id="21189" w:author="Στάθης Καπ" w:date="2023-03-03T06:21:00Z">
              <w:r>
                <w:rPr>
                  <w:rFonts w:ascii="Calibri" w:hAnsi="Calibri" w:cs="Calibri"/>
                  <w:color w:val="000000"/>
                  <w:sz w:val="16"/>
                  <w:szCs w:val="16"/>
                </w:rPr>
                <w:t>0.211</w:t>
              </w:r>
            </w:ins>
          </w:p>
        </w:tc>
        <w:tc>
          <w:tcPr>
            <w:tcW w:w="589" w:type="dxa"/>
            <w:vAlign w:val="center"/>
            <w:tcPrChange w:id="21190" w:author="Στάθης Καπ" w:date="2023-03-03T06:26:00Z">
              <w:tcPr>
                <w:tcW w:w="589" w:type="dxa"/>
                <w:vAlign w:val="center"/>
              </w:tcPr>
            </w:tcPrChange>
          </w:tcPr>
          <w:p w14:paraId="5BCF6AA0" w14:textId="200E4D86" w:rsidR="00C87CFE" w:rsidRPr="00CD1347" w:rsidRDefault="00C87CFE" w:rsidP="00C87CFE">
            <w:pPr>
              <w:jc w:val="center"/>
              <w:rPr>
                <w:ins w:id="21191" w:author="Στάθης Καπ" w:date="2023-03-03T04:01:00Z"/>
                <w:rFonts w:cstheme="minorHAnsi"/>
                <w:sz w:val="16"/>
                <w:szCs w:val="16"/>
              </w:rPr>
            </w:pPr>
            <w:ins w:id="21192"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211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94" w:author="Στάθης Καπ" w:date="2023-03-03T04:01:00Z"/>
        </w:trPr>
        <w:tc>
          <w:tcPr>
            <w:tcW w:w="515" w:type="dxa"/>
            <w:tcBorders>
              <w:top w:val="nil"/>
              <w:bottom w:val="nil"/>
              <w:right w:val="single" w:sz="4" w:space="0" w:color="auto"/>
            </w:tcBorders>
            <w:shd w:val="clear" w:color="auto" w:fill="E7E6E6" w:themeFill="background2"/>
            <w:vAlign w:val="bottom"/>
            <w:tcPrChange w:id="21195" w:author="Στάθης Καπ" w:date="2023-03-03T06:26:00Z">
              <w:tcPr>
                <w:tcW w:w="515" w:type="dxa"/>
                <w:vAlign w:val="bottom"/>
              </w:tcPr>
            </w:tcPrChange>
          </w:tcPr>
          <w:p w14:paraId="3C3FF38F" w14:textId="6B934B2D" w:rsidR="00C87CFE" w:rsidRPr="00CD1347" w:rsidRDefault="00C87CFE" w:rsidP="00C87CFE">
            <w:pPr>
              <w:jc w:val="center"/>
              <w:rPr>
                <w:ins w:id="21196" w:author="Στάθης Καπ" w:date="2023-03-03T04:01:00Z"/>
                <w:sz w:val="16"/>
                <w:szCs w:val="16"/>
              </w:rPr>
            </w:pPr>
            <w:ins w:id="21197" w:author="Στάθης Καπ" w:date="2023-03-03T04:08:00Z">
              <w:r w:rsidRPr="00CD1347">
                <w:rPr>
                  <w:rFonts w:ascii="Calibri" w:hAnsi="Calibri" w:cs="Calibri"/>
                  <w:color w:val="000000"/>
                  <w:sz w:val="16"/>
                  <w:szCs w:val="16"/>
                  <w:rPrChange w:id="21198"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1199" w:author="Στάθης Καπ" w:date="2023-03-03T06:26:00Z">
              <w:tcPr>
                <w:tcW w:w="560" w:type="dxa"/>
              </w:tcPr>
            </w:tcPrChange>
          </w:tcPr>
          <w:p w14:paraId="7C6F8066" w14:textId="0151869D" w:rsidR="00C87CFE" w:rsidRPr="00CD1347" w:rsidRDefault="00C87CFE" w:rsidP="00C87CFE">
            <w:pPr>
              <w:jc w:val="center"/>
              <w:rPr>
                <w:ins w:id="21200" w:author="Στάθης Καπ" w:date="2023-03-03T04:01:00Z"/>
                <w:rFonts w:cstheme="minorHAnsi"/>
                <w:sz w:val="16"/>
                <w:szCs w:val="16"/>
              </w:rPr>
            </w:pPr>
            <w:ins w:id="21201" w:author="Στάθης Καπ" w:date="2023-03-03T06:21:00Z">
              <w:r>
                <w:rPr>
                  <w:rFonts w:ascii="Calibri" w:hAnsi="Calibri" w:cs="Calibri"/>
                  <w:color w:val="000000"/>
                  <w:sz w:val="16"/>
                  <w:szCs w:val="16"/>
                </w:rPr>
                <w:t>1810</w:t>
              </w:r>
            </w:ins>
          </w:p>
        </w:tc>
        <w:tc>
          <w:tcPr>
            <w:tcW w:w="855" w:type="dxa"/>
            <w:vAlign w:val="center"/>
            <w:tcPrChange w:id="21202" w:author="Στάθης Καπ" w:date="2023-03-03T06:26:00Z">
              <w:tcPr>
                <w:tcW w:w="855" w:type="dxa"/>
              </w:tcPr>
            </w:tcPrChange>
          </w:tcPr>
          <w:p w14:paraId="5C9DC5E2" w14:textId="08043BBA" w:rsidR="00C87CFE" w:rsidRPr="00CD1347" w:rsidRDefault="00C87CFE" w:rsidP="00C87CFE">
            <w:pPr>
              <w:jc w:val="center"/>
              <w:rPr>
                <w:ins w:id="21203" w:author="Στάθης Καπ" w:date="2023-03-03T04:01:00Z"/>
                <w:rFonts w:cstheme="minorHAnsi"/>
                <w:sz w:val="16"/>
                <w:szCs w:val="16"/>
              </w:rPr>
            </w:pPr>
            <w:ins w:id="21204" w:author="Στάθης Καπ" w:date="2023-03-03T06:21:00Z">
              <w:r>
                <w:rPr>
                  <w:rFonts w:ascii="Calibri" w:hAnsi="Calibri" w:cs="Calibri"/>
                  <w:color w:val="000000"/>
                  <w:sz w:val="16"/>
                  <w:szCs w:val="16"/>
                </w:rPr>
                <w:t>1770</w:t>
              </w:r>
            </w:ins>
          </w:p>
        </w:tc>
        <w:tc>
          <w:tcPr>
            <w:tcW w:w="544" w:type="dxa"/>
            <w:vAlign w:val="center"/>
            <w:tcPrChange w:id="21205" w:author="Στάθης Καπ" w:date="2023-03-03T06:26:00Z">
              <w:tcPr>
                <w:tcW w:w="544" w:type="dxa"/>
                <w:vAlign w:val="bottom"/>
              </w:tcPr>
            </w:tcPrChange>
          </w:tcPr>
          <w:p w14:paraId="2BBD609F" w14:textId="6FF0B769" w:rsidR="00C87CFE" w:rsidRPr="00CD1347" w:rsidRDefault="00C87CFE" w:rsidP="00C87CFE">
            <w:pPr>
              <w:jc w:val="center"/>
              <w:rPr>
                <w:ins w:id="21206" w:author="Στάθης Καπ" w:date="2023-03-03T04:01:00Z"/>
                <w:rFonts w:cstheme="minorHAnsi"/>
                <w:sz w:val="16"/>
                <w:szCs w:val="16"/>
              </w:rPr>
            </w:pPr>
            <w:ins w:id="21207" w:author="Στάθης Καπ" w:date="2023-03-03T06:21:00Z">
              <w:r>
                <w:rPr>
                  <w:rFonts w:ascii="Calibri" w:hAnsi="Calibri" w:cs="Calibri"/>
                  <w:color w:val="000000"/>
                  <w:sz w:val="16"/>
                  <w:szCs w:val="16"/>
                </w:rPr>
                <w:t>1750</w:t>
              </w:r>
            </w:ins>
          </w:p>
        </w:tc>
        <w:tc>
          <w:tcPr>
            <w:tcW w:w="621" w:type="dxa"/>
            <w:vAlign w:val="center"/>
            <w:tcPrChange w:id="21208" w:author="Στάθης Καπ" w:date="2023-03-03T06:26:00Z">
              <w:tcPr>
                <w:tcW w:w="621" w:type="dxa"/>
                <w:vAlign w:val="bottom"/>
              </w:tcPr>
            </w:tcPrChange>
          </w:tcPr>
          <w:p w14:paraId="1B306E5C" w14:textId="5ABCE7ED" w:rsidR="00C87CFE" w:rsidRPr="00CD1347" w:rsidRDefault="00C87CFE" w:rsidP="00C87CFE">
            <w:pPr>
              <w:jc w:val="center"/>
              <w:rPr>
                <w:ins w:id="21209" w:author="Στάθης Καπ" w:date="2023-03-03T04:01:00Z"/>
                <w:rFonts w:cstheme="minorHAnsi"/>
                <w:sz w:val="16"/>
                <w:szCs w:val="16"/>
              </w:rPr>
            </w:pPr>
            <w:ins w:id="21210" w:author="Στάθης Καπ" w:date="2023-03-03T06:21:00Z">
              <w:r>
                <w:rPr>
                  <w:rFonts w:ascii="Calibri" w:hAnsi="Calibri" w:cs="Calibri"/>
                  <w:color w:val="000000"/>
                  <w:sz w:val="16"/>
                  <w:szCs w:val="16"/>
                </w:rPr>
                <w:t>0.666</w:t>
              </w:r>
            </w:ins>
          </w:p>
        </w:tc>
        <w:tc>
          <w:tcPr>
            <w:tcW w:w="669" w:type="dxa"/>
            <w:vAlign w:val="center"/>
            <w:tcPrChange w:id="21211" w:author="Στάθης Καπ" w:date="2023-03-03T06:26:00Z">
              <w:tcPr>
                <w:tcW w:w="669" w:type="dxa"/>
                <w:vAlign w:val="center"/>
              </w:tcPr>
            </w:tcPrChange>
          </w:tcPr>
          <w:p w14:paraId="2C06748C" w14:textId="1C1A595A" w:rsidR="00C87CFE" w:rsidRPr="00CD1347" w:rsidRDefault="00C87CFE" w:rsidP="00C87CFE">
            <w:pPr>
              <w:jc w:val="center"/>
              <w:rPr>
                <w:ins w:id="21212" w:author="Στάθης Καπ" w:date="2023-03-03T04:01:00Z"/>
                <w:rFonts w:cstheme="minorHAnsi"/>
                <w:sz w:val="16"/>
                <w:szCs w:val="16"/>
              </w:rPr>
            </w:pPr>
            <w:ins w:id="21213" w:author="Στάθης Καπ" w:date="2023-03-03T06:21:00Z">
              <w:r>
                <w:rPr>
                  <w:rFonts w:ascii="Calibri" w:hAnsi="Calibri" w:cstheme="minorHAnsi"/>
                  <w:color w:val="000000"/>
                  <w:sz w:val="16"/>
                  <w:szCs w:val="16"/>
                </w:rPr>
                <w:t>3.31</w:t>
              </w:r>
            </w:ins>
          </w:p>
        </w:tc>
        <w:tc>
          <w:tcPr>
            <w:tcW w:w="543" w:type="dxa"/>
            <w:vAlign w:val="center"/>
            <w:tcPrChange w:id="21214" w:author="Στάθης Καπ" w:date="2023-03-03T06:26:00Z">
              <w:tcPr>
                <w:tcW w:w="543" w:type="dxa"/>
                <w:vAlign w:val="bottom"/>
              </w:tcPr>
            </w:tcPrChange>
          </w:tcPr>
          <w:p w14:paraId="0EB1F062" w14:textId="41556394" w:rsidR="00C87CFE" w:rsidRPr="00CD1347" w:rsidRDefault="00C87CFE" w:rsidP="00C87CFE">
            <w:pPr>
              <w:jc w:val="center"/>
              <w:rPr>
                <w:ins w:id="21215" w:author="Στάθης Καπ" w:date="2023-03-03T04:01:00Z"/>
                <w:rFonts w:cstheme="minorHAnsi"/>
                <w:sz w:val="16"/>
                <w:szCs w:val="16"/>
              </w:rPr>
            </w:pPr>
            <w:ins w:id="21216" w:author="Στάθης Καπ" w:date="2023-03-03T06:21:00Z">
              <w:r>
                <w:rPr>
                  <w:rFonts w:ascii="Calibri" w:hAnsi="Calibri" w:cs="Calibri"/>
                  <w:color w:val="000000"/>
                  <w:sz w:val="16"/>
                  <w:szCs w:val="16"/>
                </w:rPr>
                <w:t>1760</w:t>
              </w:r>
            </w:ins>
          </w:p>
        </w:tc>
        <w:tc>
          <w:tcPr>
            <w:tcW w:w="621" w:type="dxa"/>
            <w:vAlign w:val="center"/>
            <w:tcPrChange w:id="21217" w:author="Στάθης Καπ" w:date="2023-03-03T06:26:00Z">
              <w:tcPr>
                <w:tcW w:w="621" w:type="dxa"/>
                <w:vAlign w:val="bottom"/>
              </w:tcPr>
            </w:tcPrChange>
          </w:tcPr>
          <w:p w14:paraId="5B5FAB0E" w14:textId="5F569778" w:rsidR="00C87CFE" w:rsidRPr="00CD1347" w:rsidRDefault="00C87CFE" w:rsidP="00C87CFE">
            <w:pPr>
              <w:jc w:val="center"/>
              <w:rPr>
                <w:ins w:id="21218" w:author="Στάθης Καπ" w:date="2023-03-03T04:01:00Z"/>
                <w:rFonts w:cstheme="minorHAnsi"/>
                <w:sz w:val="16"/>
                <w:szCs w:val="16"/>
              </w:rPr>
            </w:pPr>
            <w:ins w:id="21219" w:author="Στάθης Καπ" w:date="2023-03-03T06:21:00Z">
              <w:r>
                <w:rPr>
                  <w:rFonts w:ascii="Calibri" w:hAnsi="Calibri" w:cs="Calibri"/>
                  <w:color w:val="000000"/>
                  <w:sz w:val="16"/>
                  <w:szCs w:val="16"/>
                </w:rPr>
                <w:t>0.276</w:t>
              </w:r>
            </w:ins>
          </w:p>
        </w:tc>
        <w:tc>
          <w:tcPr>
            <w:tcW w:w="669" w:type="dxa"/>
            <w:vAlign w:val="center"/>
            <w:tcPrChange w:id="21220" w:author="Στάθης Καπ" w:date="2023-03-03T06:26:00Z">
              <w:tcPr>
                <w:tcW w:w="669" w:type="dxa"/>
                <w:vAlign w:val="center"/>
              </w:tcPr>
            </w:tcPrChange>
          </w:tcPr>
          <w:p w14:paraId="00320E8F" w14:textId="17FDAF29" w:rsidR="00C87CFE" w:rsidRPr="00CD1347" w:rsidRDefault="00C87CFE" w:rsidP="00C87CFE">
            <w:pPr>
              <w:jc w:val="center"/>
              <w:rPr>
                <w:ins w:id="21221" w:author="Στάθης Καπ" w:date="2023-03-03T04:01:00Z"/>
                <w:rFonts w:cstheme="minorHAnsi"/>
                <w:sz w:val="16"/>
                <w:szCs w:val="16"/>
              </w:rPr>
            </w:pPr>
            <w:ins w:id="21222" w:author="Στάθης Καπ" w:date="2023-03-03T06:21:00Z">
              <w:r>
                <w:rPr>
                  <w:rFonts w:ascii="Calibri" w:hAnsi="Calibri" w:cstheme="minorHAnsi"/>
                  <w:color w:val="000000"/>
                  <w:sz w:val="16"/>
                  <w:szCs w:val="16"/>
                </w:rPr>
                <w:t>-0.57</w:t>
              </w:r>
            </w:ins>
          </w:p>
        </w:tc>
        <w:tc>
          <w:tcPr>
            <w:tcW w:w="508" w:type="dxa"/>
            <w:vAlign w:val="center"/>
            <w:tcPrChange w:id="21223" w:author="Στάθης Καπ" w:date="2023-03-03T06:26:00Z">
              <w:tcPr>
                <w:tcW w:w="508" w:type="dxa"/>
                <w:vAlign w:val="bottom"/>
              </w:tcPr>
            </w:tcPrChange>
          </w:tcPr>
          <w:p w14:paraId="1B652897" w14:textId="7269FEE2" w:rsidR="00C87CFE" w:rsidRPr="00CD1347" w:rsidRDefault="00C87CFE" w:rsidP="00C87CFE">
            <w:pPr>
              <w:jc w:val="center"/>
              <w:rPr>
                <w:ins w:id="21224" w:author="Στάθης Καπ" w:date="2023-03-03T04:01:00Z"/>
                <w:rFonts w:cstheme="minorHAnsi"/>
                <w:sz w:val="16"/>
                <w:szCs w:val="16"/>
              </w:rPr>
            </w:pPr>
            <w:ins w:id="21225" w:author="Στάθης Καπ" w:date="2023-03-03T06:21:00Z">
              <w:r>
                <w:rPr>
                  <w:rFonts w:ascii="Calibri" w:hAnsi="Calibri" w:cs="Calibri"/>
                  <w:color w:val="000000"/>
                  <w:sz w:val="16"/>
                  <w:szCs w:val="16"/>
                </w:rPr>
                <w:t>1720</w:t>
              </w:r>
            </w:ins>
          </w:p>
        </w:tc>
        <w:tc>
          <w:tcPr>
            <w:tcW w:w="541" w:type="dxa"/>
            <w:vAlign w:val="center"/>
            <w:tcPrChange w:id="21226" w:author="Στάθης Καπ" w:date="2023-03-03T06:26:00Z">
              <w:tcPr>
                <w:tcW w:w="541" w:type="dxa"/>
                <w:vAlign w:val="bottom"/>
              </w:tcPr>
            </w:tcPrChange>
          </w:tcPr>
          <w:p w14:paraId="12D2FBE1" w14:textId="051FB520" w:rsidR="00C87CFE" w:rsidRPr="00CD1347" w:rsidRDefault="00C87CFE" w:rsidP="00C87CFE">
            <w:pPr>
              <w:jc w:val="center"/>
              <w:rPr>
                <w:ins w:id="21227" w:author="Στάθης Καπ" w:date="2023-03-03T04:01:00Z"/>
                <w:rFonts w:cstheme="minorHAnsi"/>
                <w:sz w:val="16"/>
                <w:szCs w:val="16"/>
              </w:rPr>
            </w:pPr>
            <w:ins w:id="21228" w:author="Στάθης Καπ" w:date="2023-03-03T06:21:00Z">
              <w:r>
                <w:rPr>
                  <w:rFonts w:ascii="Calibri" w:hAnsi="Calibri" w:cs="Calibri"/>
                  <w:color w:val="000000"/>
                  <w:sz w:val="16"/>
                  <w:szCs w:val="16"/>
                </w:rPr>
                <w:t>0.222</w:t>
              </w:r>
            </w:ins>
          </w:p>
        </w:tc>
        <w:tc>
          <w:tcPr>
            <w:tcW w:w="589" w:type="dxa"/>
            <w:vAlign w:val="center"/>
            <w:tcPrChange w:id="21229" w:author="Στάθης Καπ" w:date="2023-03-03T06:26:00Z">
              <w:tcPr>
                <w:tcW w:w="589" w:type="dxa"/>
                <w:vAlign w:val="center"/>
              </w:tcPr>
            </w:tcPrChange>
          </w:tcPr>
          <w:p w14:paraId="4315B27E" w14:textId="2C743E3B" w:rsidR="00C87CFE" w:rsidRPr="00CD1347" w:rsidRDefault="00C87CFE" w:rsidP="00C87CFE">
            <w:pPr>
              <w:jc w:val="center"/>
              <w:rPr>
                <w:ins w:id="21230" w:author="Στάθης Καπ" w:date="2023-03-03T04:01:00Z"/>
                <w:rFonts w:cstheme="minorHAnsi"/>
                <w:sz w:val="16"/>
                <w:szCs w:val="16"/>
              </w:rPr>
            </w:pPr>
            <w:ins w:id="21231" w:author="Στάθης Καπ" w:date="2023-03-03T06:21:00Z">
              <w:r>
                <w:rPr>
                  <w:rFonts w:ascii="Calibri" w:hAnsi="Calibri" w:cstheme="minorHAnsi"/>
                  <w:color w:val="000000"/>
                  <w:sz w:val="16"/>
                  <w:szCs w:val="16"/>
                </w:rPr>
                <w:t>1.71</w:t>
              </w:r>
            </w:ins>
          </w:p>
        </w:tc>
        <w:tc>
          <w:tcPr>
            <w:tcW w:w="463" w:type="dxa"/>
            <w:vAlign w:val="center"/>
            <w:tcPrChange w:id="21232" w:author="Στάθης Καπ" w:date="2023-03-03T06:26:00Z">
              <w:tcPr>
                <w:tcW w:w="463" w:type="dxa"/>
                <w:vAlign w:val="bottom"/>
              </w:tcPr>
            </w:tcPrChange>
          </w:tcPr>
          <w:p w14:paraId="326D57C0" w14:textId="20F3BC06" w:rsidR="00C87CFE" w:rsidRPr="00CD1347" w:rsidRDefault="00C87CFE" w:rsidP="00C87CFE">
            <w:pPr>
              <w:jc w:val="center"/>
              <w:rPr>
                <w:ins w:id="21233" w:author="Στάθης Καπ" w:date="2023-03-03T04:01:00Z"/>
                <w:rFonts w:cstheme="minorHAnsi"/>
                <w:sz w:val="16"/>
                <w:szCs w:val="16"/>
              </w:rPr>
            </w:pPr>
            <w:ins w:id="21234" w:author="Στάθης Καπ" w:date="2023-03-03T06:21:00Z">
              <w:r>
                <w:rPr>
                  <w:rFonts w:ascii="Calibri" w:hAnsi="Calibri" w:cs="Calibri"/>
                  <w:color w:val="000000"/>
                  <w:sz w:val="16"/>
                  <w:szCs w:val="16"/>
                </w:rPr>
                <w:t>1740</w:t>
              </w:r>
            </w:ins>
          </w:p>
        </w:tc>
        <w:tc>
          <w:tcPr>
            <w:tcW w:w="541" w:type="dxa"/>
            <w:vAlign w:val="center"/>
            <w:tcPrChange w:id="21235" w:author="Στάθης Καπ" w:date="2023-03-03T06:26:00Z">
              <w:tcPr>
                <w:tcW w:w="541" w:type="dxa"/>
                <w:vAlign w:val="bottom"/>
              </w:tcPr>
            </w:tcPrChange>
          </w:tcPr>
          <w:p w14:paraId="27CC41A2" w14:textId="0B9228B5" w:rsidR="00C87CFE" w:rsidRPr="00CD1347" w:rsidRDefault="00C87CFE" w:rsidP="00C87CFE">
            <w:pPr>
              <w:jc w:val="center"/>
              <w:rPr>
                <w:ins w:id="21236" w:author="Στάθης Καπ" w:date="2023-03-03T04:01:00Z"/>
                <w:rFonts w:cstheme="minorHAnsi"/>
                <w:sz w:val="16"/>
                <w:szCs w:val="16"/>
              </w:rPr>
            </w:pPr>
            <w:ins w:id="21237" w:author="Στάθης Καπ" w:date="2023-03-03T06:21:00Z">
              <w:r>
                <w:rPr>
                  <w:rFonts w:ascii="Calibri" w:hAnsi="Calibri" w:cs="Calibri"/>
                  <w:color w:val="000000"/>
                  <w:sz w:val="16"/>
                  <w:szCs w:val="16"/>
                </w:rPr>
                <w:t>0.186</w:t>
              </w:r>
            </w:ins>
          </w:p>
        </w:tc>
        <w:tc>
          <w:tcPr>
            <w:tcW w:w="589" w:type="dxa"/>
            <w:vAlign w:val="center"/>
            <w:tcPrChange w:id="21238" w:author="Στάθης Καπ" w:date="2023-03-03T06:26:00Z">
              <w:tcPr>
                <w:tcW w:w="589" w:type="dxa"/>
                <w:vAlign w:val="center"/>
              </w:tcPr>
            </w:tcPrChange>
          </w:tcPr>
          <w:p w14:paraId="61FEB85E" w14:textId="013054B7" w:rsidR="00C87CFE" w:rsidRPr="00CD1347" w:rsidRDefault="00C87CFE" w:rsidP="00C87CFE">
            <w:pPr>
              <w:jc w:val="center"/>
              <w:rPr>
                <w:ins w:id="21239" w:author="Στάθης Καπ" w:date="2023-03-03T04:01:00Z"/>
                <w:rFonts w:cstheme="minorHAnsi"/>
                <w:sz w:val="16"/>
                <w:szCs w:val="16"/>
              </w:rPr>
            </w:pPr>
            <w:ins w:id="21240"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212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42" w:author="Στάθης Καπ" w:date="2023-03-03T04:01:00Z"/>
        </w:trPr>
        <w:tc>
          <w:tcPr>
            <w:tcW w:w="515" w:type="dxa"/>
            <w:tcBorders>
              <w:top w:val="nil"/>
              <w:bottom w:val="nil"/>
              <w:right w:val="single" w:sz="4" w:space="0" w:color="auto"/>
            </w:tcBorders>
            <w:shd w:val="clear" w:color="auto" w:fill="E7E6E6" w:themeFill="background2"/>
            <w:vAlign w:val="bottom"/>
            <w:tcPrChange w:id="21243" w:author="Στάθης Καπ" w:date="2023-03-03T06:26:00Z">
              <w:tcPr>
                <w:tcW w:w="515" w:type="dxa"/>
                <w:vAlign w:val="bottom"/>
              </w:tcPr>
            </w:tcPrChange>
          </w:tcPr>
          <w:p w14:paraId="3F6ACB9C" w14:textId="3EB076D2" w:rsidR="00C87CFE" w:rsidRPr="00CD1347" w:rsidRDefault="00C87CFE" w:rsidP="00C87CFE">
            <w:pPr>
              <w:jc w:val="center"/>
              <w:rPr>
                <w:ins w:id="21244" w:author="Στάθης Καπ" w:date="2023-03-03T04:01:00Z"/>
                <w:sz w:val="16"/>
                <w:szCs w:val="16"/>
              </w:rPr>
            </w:pPr>
            <w:ins w:id="21245" w:author="Στάθης Καπ" w:date="2023-03-03T04:08:00Z">
              <w:r w:rsidRPr="00CD1347">
                <w:rPr>
                  <w:rFonts w:ascii="Calibri" w:hAnsi="Calibri" w:cs="Calibri"/>
                  <w:color w:val="000000"/>
                  <w:sz w:val="16"/>
                  <w:szCs w:val="16"/>
                  <w:rPrChange w:id="21246"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1247" w:author="Στάθης Καπ" w:date="2023-03-03T06:26:00Z">
              <w:tcPr>
                <w:tcW w:w="560" w:type="dxa"/>
              </w:tcPr>
            </w:tcPrChange>
          </w:tcPr>
          <w:p w14:paraId="7F11F9A8" w14:textId="363DC0B6" w:rsidR="00C87CFE" w:rsidRPr="00CD1347" w:rsidRDefault="00C87CFE" w:rsidP="00C87CFE">
            <w:pPr>
              <w:jc w:val="center"/>
              <w:rPr>
                <w:ins w:id="21248" w:author="Στάθης Καπ" w:date="2023-03-03T04:01:00Z"/>
                <w:rFonts w:cstheme="minorHAnsi"/>
                <w:sz w:val="16"/>
                <w:szCs w:val="16"/>
              </w:rPr>
            </w:pPr>
            <w:ins w:id="21249" w:author="Στάθης Καπ" w:date="2023-03-03T06:21:00Z">
              <w:r>
                <w:rPr>
                  <w:rFonts w:ascii="Calibri" w:hAnsi="Calibri" w:cs="Calibri"/>
                  <w:color w:val="000000"/>
                  <w:sz w:val="16"/>
                  <w:szCs w:val="16"/>
                </w:rPr>
                <w:t>1810</w:t>
              </w:r>
            </w:ins>
          </w:p>
        </w:tc>
        <w:tc>
          <w:tcPr>
            <w:tcW w:w="855" w:type="dxa"/>
            <w:vAlign w:val="center"/>
            <w:tcPrChange w:id="21250" w:author="Στάθης Καπ" w:date="2023-03-03T06:26:00Z">
              <w:tcPr>
                <w:tcW w:w="855" w:type="dxa"/>
              </w:tcPr>
            </w:tcPrChange>
          </w:tcPr>
          <w:p w14:paraId="6FA3A800" w14:textId="5B7221FA" w:rsidR="00C87CFE" w:rsidRPr="00CD1347" w:rsidRDefault="00C87CFE" w:rsidP="00C87CFE">
            <w:pPr>
              <w:jc w:val="center"/>
              <w:rPr>
                <w:ins w:id="21251" w:author="Στάθης Καπ" w:date="2023-03-03T04:01:00Z"/>
                <w:rFonts w:cstheme="minorHAnsi"/>
                <w:sz w:val="16"/>
                <w:szCs w:val="16"/>
              </w:rPr>
            </w:pPr>
            <w:ins w:id="21252" w:author="Στάθης Καπ" w:date="2023-03-03T06:21:00Z">
              <w:r>
                <w:rPr>
                  <w:rFonts w:ascii="Calibri" w:hAnsi="Calibri" w:cs="Calibri"/>
                  <w:color w:val="000000"/>
                  <w:sz w:val="16"/>
                  <w:szCs w:val="16"/>
                </w:rPr>
                <w:t>1770</w:t>
              </w:r>
            </w:ins>
          </w:p>
        </w:tc>
        <w:tc>
          <w:tcPr>
            <w:tcW w:w="544" w:type="dxa"/>
            <w:vAlign w:val="center"/>
            <w:tcPrChange w:id="21253" w:author="Στάθης Καπ" w:date="2023-03-03T06:26:00Z">
              <w:tcPr>
                <w:tcW w:w="544" w:type="dxa"/>
                <w:vAlign w:val="bottom"/>
              </w:tcPr>
            </w:tcPrChange>
          </w:tcPr>
          <w:p w14:paraId="7470FF82" w14:textId="21E46277" w:rsidR="00C87CFE" w:rsidRPr="00CD1347" w:rsidRDefault="00C87CFE" w:rsidP="00C87CFE">
            <w:pPr>
              <w:jc w:val="center"/>
              <w:rPr>
                <w:ins w:id="21254" w:author="Στάθης Καπ" w:date="2023-03-03T04:01:00Z"/>
                <w:rFonts w:cstheme="minorHAnsi"/>
                <w:sz w:val="16"/>
                <w:szCs w:val="16"/>
              </w:rPr>
            </w:pPr>
            <w:ins w:id="21255" w:author="Στάθης Καπ" w:date="2023-03-03T06:21:00Z">
              <w:r>
                <w:rPr>
                  <w:rFonts w:ascii="Calibri" w:hAnsi="Calibri" w:cs="Calibri"/>
                  <w:color w:val="000000"/>
                  <w:sz w:val="16"/>
                  <w:szCs w:val="16"/>
                </w:rPr>
                <w:t>1760</w:t>
              </w:r>
            </w:ins>
          </w:p>
        </w:tc>
        <w:tc>
          <w:tcPr>
            <w:tcW w:w="621" w:type="dxa"/>
            <w:vAlign w:val="center"/>
            <w:tcPrChange w:id="21256" w:author="Στάθης Καπ" w:date="2023-03-03T06:26:00Z">
              <w:tcPr>
                <w:tcW w:w="621" w:type="dxa"/>
                <w:vAlign w:val="bottom"/>
              </w:tcPr>
            </w:tcPrChange>
          </w:tcPr>
          <w:p w14:paraId="2E0713A4" w14:textId="57C92101" w:rsidR="00C87CFE" w:rsidRPr="00CD1347" w:rsidRDefault="00C87CFE" w:rsidP="00C87CFE">
            <w:pPr>
              <w:jc w:val="center"/>
              <w:rPr>
                <w:ins w:id="21257" w:author="Στάθης Καπ" w:date="2023-03-03T04:01:00Z"/>
                <w:rFonts w:cstheme="minorHAnsi"/>
                <w:sz w:val="16"/>
                <w:szCs w:val="16"/>
              </w:rPr>
            </w:pPr>
            <w:ins w:id="21258" w:author="Στάθης Καπ" w:date="2023-03-03T06:21:00Z">
              <w:r>
                <w:rPr>
                  <w:rFonts w:ascii="Calibri" w:hAnsi="Calibri" w:cs="Calibri"/>
                  <w:color w:val="000000"/>
                  <w:sz w:val="16"/>
                  <w:szCs w:val="16"/>
                </w:rPr>
                <w:t>0.349</w:t>
              </w:r>
            </w:ins>
          </w:p>
        </w:tc>
        <w:tc>
          <w:tcPr>
            <w:tcW w:w="669" w:type="dxa"/>
            <w:vAlign w:val="center"/>
            <w:tcPrChange w:id="21259" w:author="Στάθης Καπ" w:date="2023-03-03T06:26:00Z">
              <w:tcPr>
                <w:tcW w:w="669" w:type="dxa"/>
                <w:vAlign w:val="center"/>
              </w:tcPr>
            </w:tcPrChange>
          </w:tcPr>
          <w:p w14:paraId="60894654" w14:textId="5A041A20" w:rsidR="00C87CFE" w:rsidRPr="00CD1347" w:rsidRDefault="00C87CFE" w:rsidP="00C87CFE">
            <w:pPr>
              <w:jc w:val="center"/>
              <w:rPr>
                <w:ins w:id="21260" w:author="Στάθης Καπ" w:date="2023-03-03T04:01:00Z"/>
                <w:rFonts w:cstheme="minorHAnsi"/>
                <w:sz w:val="16"/>
                <w:szCs w:val="16"/>
              </w:rPr>
            </w:pPr>
            <w:ins w:id="21261" w:author="Στάθης Καπ" w:date="2023-03-03T06:21:00Z">
              <w:r>
                <w:rPr>
                  <w:rFonts w:ascii="Calibri" w:hAnsi="Calibri" w:cstheme="minorHAnsi"/>
                  <w:color w:val="000000"/>
                  <w:sz w:val="16"/>
                  <w:szCs w:val="16"/>
                </w:rPr>
                <w:t>2.76</w:t>
              </w:r>
            </w:ins>
          </w:p>
        </w:tc>
        <w:tc>
          <w:tcPr>
            <w:tcW w:w="543" w:type="dxa"/>
            <w:vAlign w:val="center"/>
            <w:tcPrChange w:id="21262" w:author="Στάθης Καπ" w:date="2023-03-03T06:26:00Z">
              <w:tcPr>
                <w:tcW w:w="543" w:type="dxa"/>
                <w:vAlign w:val="bottom"/>
              </w:tcPr>
            </w:tcPrChange>
          </w:tcPr>
          <w:p w14:paraId="0D5BF6DC" w14:textId="28DD6880" w:rsidR="00C87CFE" w:rsidRPr="00CD1347" w:rsidRDefault="00C87CFE" w:rsidP="00C87CFE">
            <w:pPr>
              <w:jc w:val="center"/>
              <w:rPr>
                <w:ins w:id="21263" w:author="Στάθης Καπ" w:date="2023-03-03T04:01:00Z"/>
                <w:rFonts w:cstheme="minorHAnsi"/>
                <w:sz w:val="16"/>
                <w:szCs w:val="16"/>
              </w:rPr>
            </w:pPr>
            <w:ins w:id="21264" w:author="Στάθης Καπ" w:date="2023-03-03T06:21:00Z">
              <w:r>
                <w:rPr>
                  <w:rFonts w:ascii="Calibri" w:hAnsi="Calibri" w:cs="Calibri"/>
                  <w:color w:val="000000"/>
                  <w:sz w:val="16"/>
                  <w:szCs w:val="16"/>
                </w:rPr>
                <w:t>1750</w:t>
              </w:r>
            </w:ins>
          </w:p>
        </w:tc>
        <w:tc>
          <w:tcPr>
            <w:tcW w:w="621" w:type="dxa"/>
            <w:vAlign w:val="center"/>
            <w:tcPrChange w:id="21265" w:author="Στάθης Καπ" w:date="2023-03-03T06:26:00Z">
              <w:tcPr>
                <w:tcW w:w="621" w:type="dxa"/>
                <w:vAlign w:val="bottom"/>
              </w:tcPr>
            </w:tcPrChange>
          </w:tcPr>
          <w:p w14:paraId="1C1A1072" w14:textId="577AAE95" w:rsidR="00C87CFE" w:rsidRPr="00CD1347" w:rsidRDefault="00C87CFE" w:rsidP="00C87CFE">
            <w:pPr>
              <w:jc w:val="center"/>
              <w:rPr>
                <w:ins w:id="21266" w:author="Στάθης Καπ" w:date="2023-03-03T04:01:00Z"/>
                <w:rFonts w:cstheme="minorHAnsi"/>
                <w:sz w:val="16"/>
                <w:szCs w:val="16"/>
              </w:rPr>
            </w:pPr>
            <w:ins w:id="21267" w:author="Στάθης Καπ" w:date="2023-03-03T06:21:00Z">
              <w:r>
                <w:rPr>
                  <w:rFonts w:ascii="Calibri" w:hAnsi="Calibri" w:cs="Calibri"/>
                  <w:color w:val="000000"/>
                  <w:sz w:val="16"/>
                  <w:szCs w:val="16"/>
                </w:rPr>
                <w:t>0.256</w:t>
              </w:r>
            </w:ins>
          </w:p>
        </w:tc>
        <w:tc>
          <w:tcPr>
            <w:tcW w:w="669" w:type="dxa"/>
            <w:vAlign w:val="center"/>
            <w:tcPrChange w:id="21268" w:author="Στάθης Καπ" w:date="2023-03-03T06:26:00Z">
              <w:tcPr>
                <w:tcW w:w="669" w:type="dxa"/>
                <w:vAlign w:val="center"/>
              </w:tcPr>
            </w:tcPrChange>
          </w:tcPr>
          <w:p w14:paraId="2EF59392" w14:textId="18887009" w:rsidR="00C87CFE" w:rsidRPr="00CD1347" w:rsidRDefault="00C87CFE" w:rsidP="00C87CFE">
            <w:pPr>
              <w:jc w:val="center"/>
              <w:rPr>
                <w:ins w:id="21269" w:author="Στάθης Καπ" w:date="2023-03-03T04:01:00Z"/>
                <w:rFonts w:cstheme="minorHAnsi"/>
                <w:sz w:val="16"/>
                <w:szCs w:val="16"/>
              </w:rPr>
            </w:pPr>
            <w:ins w:id="21270" w:author="Στάθης Καπ" w:date="2023-03-03T06:21:00Z">
              <w:r>
                <w:rPr>
                  <w:rFonts w:ascii="Calibri" w:hAnsi="Calibri" w:cstheme="minorHAnsi"/>
                  <w:color w:val="000000"/>
                  <w:sz w:val="16"/>
                  <w:szCs w:val="16"/>
                </w:rPr>
                <w:t>0.57</w:t>
              </w:r>
            </w:ins>
          </w:p>
        </w:tc>
        <w:tc>
          <w:tcPr>
            <w:tcW w:w="508" w:type="dxa"/>
            <w:vAlign w:val="center"/>
            <w:tcPrChange w:id="21271" w:author="Στάθης Καπ" w:date="2023-03-03T06:26:00Z">
              <w:tcPr>
                <w:tcW w:w="508" w:type="dxa"/>
                <w:vAlign w:val="bottom"/>
              </w:tcPr>
            </w:tcPrChange>
          </w:tcPr>
          <w:p w14:paraId="1E2B1DAF" w14:textId="1309BAFE" w:rsidR="00C87CFE" w:rsidRPr="00CD1347" w:rsidRDefault="00C87CFE" w:rsidP="00C87CFE">
            <w:pPr>
              <w:jc w:val="center"/>
              <w:rPr>
                <w:ins w:id="21272" w:author="Στάθης Καπ" w:date="2023-03-03T04:01:00Z"/>
                <w:rFonts w:cstheme="minorHAnsi"/>
                <w:sz w:val="16"/>
                <w:szCs w:val="16"/>
              </w:rPr>
            </w:pPr>
            <w:ins w:id="21273" w:author="Στάθης Καπ" w:date="2023-03-03T06:21:00Z">
              <w:r>
                <w:rPr>
                  <w:rFonts w:ascii="Calibri" w:hAnsi="Calibri" w:cs="Calibri"/>
                  <w:color w:val="000000"/>
                  <w:sz w:val="16"/>
                  <w:szCs w:val="16"/>
                </w:rPr>
                <w:t>1750</w:t>
              </w:r>
            </w:ins>
          </w:p>
        </w:tc>
        <w:tc>
          <w:tcPr>
            <w:tcW w:w="541" w:type="dxa"/>
            <w:vAlign w:val="center"/>
            <w:tcPrChange w:id="21274" w:author="Στάθης Καπ" w:date="2023-03-03T06:26:00Z">
              <w:tcPr>
                <w:tcW w:w="541" w:type="dxa"/>
                <w:vAlign w:val="bottom"/>
              </w:tcPr>
            </w:tcPrChange>
          </w:tcPr>
          <w:p w14:paraId="771E8DA6" w14:textId="6E0E2693" w:rsidR="00C87CFE" w:rsidRPr="00CD1347" w:rsidRDefault="00C87CFE" w:rsidP="00C87CFE">
            <w:pPr>
              <w:jc w:val="center"/>
              <w:rPr>
                <w:ins w:id="21275" w:author="Στάθης Καπ" w:date="2023-03-03T04:01:00Z"/>
                <w:rFonts w:cstheme="minorHAnsi"/>
                <w:sz w:val="16"/>
                <w:szCs w:val="16"/>
              </w:rPr>
            </w:pPr>
            <w:ins w:id="21276" w:author="Στάθης Καπ" w:date="2023-03-03T06:21:00Z">
              <w:r>
                <w:rPr>
                  <w:rFonts w:ascii="Calibri" w:hAnsi="Calibri" w:cs="Calibri"/>
                  <w:color w:val="000000"/>
                  <w:sz w:val="16"/>
                  <w:szCs w:val="16"/>
                </w:rPr>
                <w:t>0.296</w:t>
              </w:r>
            </w:ins>
          </w:p>
        </w:tc>
        <w:tc>
          <w:tcPr>
            <w:tcW w:w="589" w:type="dxa"/>
            <w:vAlign w:val="center"/>
            <w:tcPrChange w:id="21277" w:author="Στάθης Καπ" w:date="2023-03-03T06:26:00Z">
              <w:tcPr>
                <w:tcW w:w="589" w:type="dxa"/>
                <w:vAlign w:val="center"/>
              </w:tcPr>
            </w:tcPrChange>
          </w:tcPr>
          <w:p w14:paraId="6A2D19A8" w14:textId="2FEAB589" w:rsidR="00C87CFE" w:rsidRPr="00CD1347" w:rsidRDefault="00C87CFE" w:rsidP="00C87CFE">
            <w:pPr>
              <w:jc w:val="center"/>
              <w:rPr>
                <w:ins w:id="21278" w:author="Στάθης Καπ" w:date="2023-03-03T04:01:00Z"/>
                <w:rFonts w:cstheme="minorHAnsi"/>
                <w:sz w:val="16"/>
                <w:szCs w:val="16"/>
              </w:rPr>
            </w:pPr>
            <w:ins w:id="21279" w:author="Στάθης Καπ" w:date="2023-03-03T06:21:00Z">
              <w:r>
                <w:rPr>
                  <w:rFonts w:ascii="Calibri" w:hAnsi="Calibri" w:cstheme="minorHAnsi"/>
                  <w:color w:val="000000"/>
                  <w:sz w:val="16"/>
                  <w:szCs w:val="16"/>
                </w:rPr>
                <w:t>0.57</w:t>
              </w:r>
            </w:ins>
          </w:p>
        </w:tc>
        <w:tc>
          <w:tcPr>
            <w:tcW w:w="463" w:type="dxa"/>
            <w:vAlign w:val="center"/>
            <w:tcPrChange w:id="21280" w:author="Στάθης Καπ" w:date="2023-03-03T06:26:00Z">
              <w:tcPr>
                <w:tcW w:w="463" w:type="dxa"/>
                <w:vAlign w:val="bottom"/>
              </w:tcPr>
            </w:tcPrChange>
          </w:tcPr>
          <w:p w14:paraId="5F3E21B7" w14:textId="5CD8893D" w:rsidR="00C87CFE" w:rsidRPr="00CD1347" w:rsidRDefault="00C87CFE" w:rsidP="00C87CFE">
            <w:pPr>
              <w:jc w:val="center"/>
              <w:rPr>
                <w:ins w:id="21281" w:author="Στάθης Καπ" w:date="2023-03-03T04:01:00Z"/>
                <w:rFonts w:cstheme="minorHAnsi"/>
                <w:sz w:val="16"/>
                <w:szCs w:val="16"/>
              </w:rPr>
            </w:pPr>
            <w:ins w:id="21282" w:author="Στάθης Καπ" w:date="2023-03-03T06:21:00Z">
              <w:r>
                <w:rPr>
                  <w:rFonts w:ascii="Calibri" w:hAnsi="Calibri" w:cs="Calibri"/>
                  <w:color w:val="000000"/>
                  <w:sz w:val="16"/>
                  <w:szCs w:val="16"/>
                </w:rPr>
                <w:t>1740</w:t>
              </w:r>
            </w:ins>
          </w:p>
        </w:tc>
        <w:tc>
          <w:tcPr>
            <w:tcW w:w="541" w:type="dxa"/>
            <w:vAlign w:val="center"/>
            <w:tcPrChange w:id="21283" w:author="Στάθης Καπ" w:date="2023-03-03T06:26:00Z">
              <w:tcPr>
                <w:tcW w:w="541" w:type="dxa"/>
                <w:vAlign w:val="bottom"/>
              </w:tcPr>
            </w:tcPrChange>
          </w:tcPr>
          <w:p w14:paraId="6DA04198" w14:textId="32424D84" w:rsidR="00C87CFE" w:rsidRPr="00CD1347" w:rsidRDefault="00C87CFE" w:rsidP="00C87CFE">
            <w:pPr>
              <w:jc w:val="center"/>
              <w:rPr>
                <w:ins w:id="21284" w:author="Στάθης Καπ" w:date="2023-03-03T04:01:00Z"/>
                <w:rFonts w:cstheme="minorHAnsi"/>
                <w:sz w:val="16"/>
                <w:szCs w:val="16"/>
              </w:rPr>
            </w:pPr>
            <w:ins w:id="21285" w:author="Στάθης Καπ" w:date="2023-03-03T06:21:00Z">
              <w:r>
                <w:rPr>
                  <w:rFonts w:ascii="Calibri" w:hAnsi="Calibri" w:cs="Calibri"/>
                  <w:color w:val="000000"/>
                  <w:sz w:val="16"/>
                  <w:szCs w:val="16"/>
                </w:rPr>
                <w:t>0.239</w:t>
              </w:r>
            </w:ins>
          </w:p>
        </w:tc>
        <w:tc>
          <w:tcPr>
            <w:tcW w:w="589" w:type="dxa"/>
            <w:vAlign w:val="center"/>
            <w:tcPrChange w:id="21286" w:author="Στάθης Καπ" w:date="2023-03-03T06:26:00Z">
              <w:tcPr>
                <w:tcW w:w="589" w:type="dxa"/>
                <w:vAlign w:val="center"/>
              </w:tcPr>
            </w:tcPrChange>
          </w:tcPr>
          <w:p w14:paraId="38015570" w14:textId="34A484EA" w:rsidR="00C87CFE" w:rsidRPr="00CD1347" w:rsidRDefault="00C87CFE" w:rsidP="00C87CFE">
            <w:pPr>
              <w:jc w:val="center"/>
              <w:rPr>
                <w:ins w:id="21287" w:author="Στάθης Καπ" w:date="2023-03-03T04:01:00Z"/>
                <w:rFonts w:cstheme="minorHAnsi"/>
                <w:sz w:val="16"/>
                <w:szCs w:val="16"/>
              </w:rPr>
            </w:pPr>
            <w:ins w:id="21288"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212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90" w:author="Στάθης Καπ" w:date="2023-03-03T04:01:00Z"/>
        </w:trPr>
        <w:tc>
          <w:tcPr>
            <w:tcW w:w="515" w:type="dxa"/>
            <w:tcBorders>
              <w:top w:val="nil"/>
              <w:bottom w:val="nil"/>
              <w:right w:val="single" w:sz="4" w:space="0" w:color="auto"/>
            </w:tcBorders>
            <w:shd w:val="clear" w:color="auto" w:fill="E7E6E6" w:themeFill="background2"/>
            <w:vAlign w:val="bottom"/>
            <w:tcPrChange w:id="21291" w:author="Στάθης Καπ" w:date="2023-03-03T06:26:00Z">
              <w:tcPr>
                <w:tcW w:w="515" w:type="dxa"/>
                <w:vAlign w:val="bottom"/>
              </w:tcPr>
            </w:tcPrChange>
          </w:tcPr>
          <w:p w14:paraId="37A44769" w14:textId="23CF86C3" w:rsidR="00C87CFE" w:rsidRPr="00CD1347" w:rsidRDefault="00C87CFE" w:rsidP="00C87CFE">
            <w:pPr>
              <w:jc w:val="center"/>
              <w:rPr>
                <w:ins w:id="21292" w:author="Στάθης Καπ" w:date="2023-03-03T04:01:00Z"/>
                <w:sz w:val="16"/>
                <w:szCs w:val="16"/>
              </w:rPr>
            </w:pPr>
            <w:ins w:id="21293" w:author="Στάθης Καπ" w:date="2023-03-03T04:08:00Z">
              <w:r w:rsidRPr="00CD1347">
                <w:rPr>
                  <w:rFonts w:ascii="Calibri" w:hAnsi="Calibri" w:cs="Calibri"/>
                  <w:color w:val="000000"/>
                  <w:sz w:val="16"/>
                  <w:szCs w:val="16"/>
                  <w:rPrChange w:id="21294"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1295" w:author="Στάθης Καπ" w:date="2023-03-03T06:26:00Z">
              <w:tcPr>
                <w:tcW w:w="560" w:type="dxa"/>
              </w:tcPr>
            </w:tcPrChange>
          </w:tcPr>
          <w:p w14:paraId="3454530C" w14:textId="5D7E2D2F" w:rsidR="00C87CFE" w:rsidRPr="00CD1347" w:rsidRDefault="00C87CFE" w:rsidP="00C87CFE">
            <w:pPr>
              <w:jc w:val="center"/>
              <w:rPr>
                <w:ins w:id="21296" w:author="Στάθης Καπ" w:date="2023-03-03T04:01:00Z"/>
                <w:rFonts w:cstheme="minorHAnsi"/>
                <w:sz w:val="16"/>
                <w:szCs w:val="16"/>
              </w:rPr>
            </w:pPr>
            <w:ins w:id="21297" w:author="Στάθης Καπ" w:date="2023-03-03T06:21:00Z">
              <w:r>
                <w:rPr>
                  <w:rFonts w:ascii="Calibri" w:hAnsi="Calibri" w:cs="Calibri"/>
                  <w:color w:val="000000"/>
                  <w:sz w:val="16"/>
                  <w:szCs w:val="16"/>
                </w:rPr>
                <w:t>1810</w:t>
              </w:r>
            </w:ins>
          </w:p>
        </w:tc>
        <w:tc>
          <w:tcPr>
            <w:tcW w:w="855" w:type="dxa"/>
            <w:vAlign w:val="center"/>
            <w:tcPrChange w:id="21298" w:author="Στάθης Καπ" w:date="2023-03-03T06:26:00Z">
              <w:tcPr>
                <w:tcW w:w="855" w:type="dxa"/>
              </w:tcPr>
            </w:tcPrChange>
          </w:tcPr>
          <w:p w14:paraId="2202CD47" w14:textId="0C68B3AF" w:rsidR="00C87CFE" w:rsidRPr="00CD1347" w:rsidRDefault="00C87CFE" w:rsidP="00C87CFE">
            <w:pPr>
              <w:jc w:val="center"/>
              <w:rPr>
                <w:ins w:id="21299" w:author="Στάθης Καπ" w:date="2023-03-03T04:01:00Z"/>
                <w:rFonts w:cstheme="minorHAnsi"/>
                <w:sz w:val="16"/>
                <w:szCs w:val="16"/>
              </w:rPr>
            </w:pPr>
            <w:ins w:id="21300" w:author="Στάθης Καπ" w:date="2023-03-03T06:21:00Z">
              <w:r>
                <w:rPr>
                  <w:rFonts w:ascii="Calibri" w:hAnsi="Calibri" w:cs="Calibri"/>
                  <w:color w:val="000000"/>
                  <w:sz w:val="16"/>
                  <w:szCs w:val="16"/>
                </w:rPr>
                <w:t>1810</w:t>
              </w:r>
            </w:ins>
          </w:p>
        </w:tc>
        <w:tc>
          <w:tcPr>
            <w:tcW w:w="544" w:type="dxa"/>
            <w:vAlign w:val="center"/>
            <w:tcPrChange w:id="21301" w:author="Στάθης Καπ" w:date="2023-03-03T06:26:00Z">
              <w:tcPr>
                <w:tcW w:w="544" w:type="dxa"/>
                <w:vAlign w:val="bottom"/>
              </w:tcPr>
            </w:tcPrChange>
          </w:tcPr>
          <w:p w14:paraId="6089CF11" w14:textId="5976E8F8" w:rsidR="00C87CFE" w:rsidRPr="00CD1347" w:rsidRDefault="00C87CFE" w:rsidP="00C87CFE">
            <w:pPr>
              <w:jc w:val="center"/>
              <w:rPr>
                <w:ins w:id="21302" w:author="Στάθης Καπ" w:date="2023-03-03T04:01:00Z"/>
                <w:rFonts w:cstheme="minorHAnsi"/>
                <w:sz w:val="16"/>
                <w:szCs w:val="16"/>
              </w:rPr>
            </w:pPr>
            <w:ins w:id="21303" w:author="Στάθης Καπ" w:date="2023-03-03T06:21:00Z">
              <w:r>
                <w:rPr>
                  <w:rFonts w:ascii="Calibri" w:hAnsi="Calibri" w:cs="Calibri"/>
                  <w:color w:val="000000"/>
                  <w:sz w:val="16"/>
                  <w:szCs w:val="16"/>
                </w:rPr>
                <w:t>1790</w:t>
              </w:r>
            </w:ins>
          </w:p>
        </w:tc>
        <w:tc>
          <w:tcPr>
            <w:tcW w:w="621" w:type="dxa"/>
            <w:vAlign w:val="center"/>
            <w:tcPrChange w:id="21304" w:author="Στάθης Καπ" w:date="2023-03-03T06:26:00Z">
              <w:tcPr>
                <w:tcW w:w="621" w:type="dxa"/>
                <w:vAlign w:val="bottom"/>
              </w:tcPr>
            </w:tcPrChange>
          </w:tcPr>
          <w:p w14:paraId="21D9BACF" w14:textId="07C84921" w:rsidR="00C87CFE" w:rsidRPr="00CD1347" w:rsidRDefault="00C87CFE" w:rsidP="00C87CFE">
            <w:pPr>
              <w:jc w:val="center"/>
              <w:rPr>
                <w:ins w:id="21305" w:author="Στάθης Καπ" w:date="2023-03-03T04:01:00Z"/>
                <w:rFonts w:cstheme="minorHAnsi"/>
                <w:sz w:val="16"/>
                <w:szCs w:val="16"/>
              </w:rPr>
            </w:pPr>
            <w:ins w:id="21306" w:author="Στάθης Καπ" w:date="2023-03-03T06:21:00Z">
              <w:r>
                <w:rPr>
                  <w:rFonts w:ascii="Calibri" w:hAnsi="Calibri" w:cs="Calibri"/>
                  <w:color w:val="000000"/>
                  <w:sz w:val="16"/>
                  <w:szCs w:val="16"/>
                </w:rPr>
                <w:t>0.915</w:t>
              </w:r>
            </w:ins>
          </w:p>
        </w:tc>
        <w:tc>
          <w:tcPr>
            <w:tcW w:w="669" w:type="dxa"/>
            <w:vAlign w:val="center"/>
            <w:tcPrChange w:id="21307" w:author="Στάθης Καπ" w:date="2023-03-03T06:26:00Z">
              <w:tcPr>
                <w:tcW w:w="669" w:type="dxa"/>
                <w:vAlign w:val="center"/>
              </w:tcPr>
            </w:tcPrChange>
          </w:tcPr>
          <w:p w14:paraId="38E065CD" w14:textId="29AA36FB" w:rsidR="00C87CFE" w:rsidRPr="00CD1347" w:rsidRDefault="00C87CFE" w:rsidP="00C87CFE">
            <w:pPr>
              <w:jc w:val="center"/>
              <w:rPr>
                <w:ins w:id="21308" w:author="Στάθης Καπ" w:date="2023-03-03T04:01:00Z"/>
                <w:rFonts w:cstheme="minorHAnsi"/>
                <w:sz w:val="16"/>
                <w:szCs w:val="16"/>
              </w:rPr>
            </w:pPr>
            <w:ins w:id="21309" w:author="Στάθης Καπ" w:date="2023-03-03T06:21:00Z">
              <w:r>
                <w:rPr>
                  <w:rFonts w:ascii="Calibri" w:hAnsi="Calibri" w:cstheme="minorHAnsi"/>
                  <w:color w:val="000000"/>
                  <w:sz w:val="16"/>
                  <w:szCs w:val="16"/>
                </w:rPr>
                <w:t>1.1</w:t>
              </w:r>
            </w:ins>
          </w:p>
        </w:tc>
        <w:tc>
          <w:tcPr>
            <w:tcW w:w="543" w:type="dxa"/>
            <w:vAlign w:val="center"/>
            <w:tcPrChange w:id="21310" w:author="Στάθης Καπ" w:date="2023-03-03T06:26:00Z">
              <w:tcPr>
                <w:tcW w:w="543" w:type="dxa"/>
                <w:vAlign w:val="bottom"/>
              </w:tcPr>
            </w:tcPrChange>
          </w:tcPr>
          <w:p w14:paraId="13AE31B5" w14:textId="1F81D30D" w:rsidR="00C87CFE" w:rsidRPr="00CD1347" w:rsidRDefault="00C87CFE" w:rsidP="00C87CFE">
            <w:pPr>
              <w:jc w:val="center"/>
              <w:rPr>
                <w:ins w:id="21311" w:author="Στάθης Καπ" w:date="2023-03-03T04:01:00Z"/>
                <w:rFonts w:cstheme="minorHAnsi"/>
                <w:sz w:val="16"/>
                <w:szCs w:val="16"/>
              </w:rPr>
            </w:pPr>
            <w:ins w:id="21312" w:author="Στάθης Καπ" w:date="2023-03-03T06:21:00Z">
              <w:r>
                <w:rPr>
                  <w:rFonts w:ascii="Calibri" w:hAnsi="Calibri" w:cs="Calibri"/>
                  <w:color w:val="000000"/>
                  <w:sz w:val="16"/>
                  <w:szCs w:val="16"/>
                </w:rPr>
                <w:t>1780</w:t>
              </w:r>
            </w:ins>
          </w:p>
        </w:tc>
        <w:tc>
          <w:tcPr>
            <w:tcW w:w="621" w:type="dxa"/>
            <w:vAlign w:val="center"/>
            <w:tcPrChange w:id="21313" w:author="Στάθης Καπ" w:date="2023-03-03T06:26:00Z">
              <w:tcPr>
                <w:tcW w:w="621" w:type="dxa"/>
                <w:vAlign w:val="bottom"/>
              </w:tcPr>
            </w:tcPrChange>
          </w:tcPr>
          <w:p w14:paraId="1CB5A421" w14:textId="20A3707A" w:rsidR="00C87CFE" w:rsidRPr="00CD1347" w:rsidRDefault="00C87CFE" w:rsidP="00C87CFE">
            <w:pPr>
              <w:jc w:val="center"/>
              <w:rPr>
                <w:ins w:id="21314" w:author="Στάθης Καπ" w:date="2023-03-03T04:01:00Z"/>
                <w:rFonts w:cstheme="minorHAnsi"/>
                <w:sz w:val="16"/>
                <w:szCs w:val="16"/>
              </w:rPr>
            </w:pPr>
            <w:ins w:id="21315" w:author="Στάθης Καπ" w:date="2023-03-03T06:21:00Z">
              <w:r>
                <w:rPr>
                  <w:rFonts w:ascii="Calibri" w:hAnsi="Calibri" w:cs="Calibri"/>
                  <w:color w:val="000000"/>
                  <w:sz w:val="16"/>
                  <w:szCs w:val="16"/>
                </w:rPr>
                <w:t>0.319</w:t>
              </w:r>
            </w:ins>
          </w:p>
        </w:tc>
        <w:tc>
          <w:tcPr>
            <w:tcW w:w="669" w:type="dxa"/>
            <w:vAlign w:val="center"/>
            <w:tcPrChange w:id="21316" w:author="Στάθης Καπ" w:date="2023-03-03T06:26:00Z">
              <w:tcPr>
                <w:tcW w:w="669" w:type="dxa"/>
                <w:vAlign w:val="center"/>
              </w:tcPr>
            </w:tcPrChange>
          </w:tcPr>
          <w:p w14:paraId="7F664260" w14:textId="391EC6D9" w:rsidR="00C87CFE" w:rsidRPr="00CD1347" w:rsidRDefault="00C87CFE" w:rsidP="00C87CFE">
            <w:pPr>
              <w:jc w:val="center"/>
              <w:rPr>
                <w:ins w:id="21317" w:author="Στάθης Καπ" w:date="2023-03-03T04:01:00Z"/>
                <w:rFonts w:cstheme="minorHAnsi"/>
                <w:sz w:val="16"/>
                <w:szCs w:val="16"/>
              </w:rPr>
            </w:pPr>
            <w:ins w:id="21318" w:author="Στάθης Καπ" w:date="2023-03-03T06:21:00Z">
              <w:r>
                <w:rPr>
                  <w:rFonts w:ascii="Calibri" w:hAnsi="Calibri" w:cstheme="minorHAnsi"/>
                  <w:color w:val="000000"/>
                  <w:sz w:val="16"/>
                  <w:szCs w:val="16"/>
                </w:rPr>
                <w:t>0.56</w:t>
              </w:r>
            </w:ins>
          </w:p>
        </w:tc>
        <w:tc>
          <w:tcPr>
            <w:tcW w:w="508" w:type="dxa"/>
            <w:vAlign w:val="center"/>
            <w:tcPrChange w:id="21319" w:author="Στάθης Καπ" w:date="2023-03-03T06:26:00Z">
              <w:tcPr>
                <w:tcW w:w="508" w:type="dxa"/>
                <w:vAlign w:val="bottom"/>
              </w:tcPr>
            </w:tcPrChange>
          </w:tcPr>
          <w:p w14:paraId="110D6C84" w14:textId="7E3E5E92" w:rsidR="00C87CFE" w:rsidRPr="00CD1347" w:rsidRDefault="00C87CFE" w:rsidP="00C87CFE">
            <w:pPr>
              <w:jc w:val="center"/>
              <w:rPr>
                <w:ins w:id="21320" w:author="Στάθης Καπ" w:date="2023-03-03T04:01:00Z"/>
                <w:rFonts w:cstheme="minorHAnsi"/>
                <w:sz w:val="16"/>
                <w:szCs w:val="16"/>
              </w:rPr>
            </w:pPr>
            <w:ins w:id="21321" w:author="Στάθης Καπ" w:date="2023-03-03T06:21:00Z">
              <w:r>
                <w:rPr>
                  <w:rFonts w:ascii="Calibri" w:hAnsi="Calibri" w:cs="Calibri"/>
                  <w:color w:val="000000"/>
                  <w:sz w:val="16"/>
                  <w:szCs w:val="16"/>
                </w:rPr>
                <w:t>1730</w:t>
              </w:r>
            </w:ins>
          </w:p>
        </w:tc>
        <w:tc>
          <w:tcPr>
            <w:tcW w:w="541" w:type="dxa"/>
            <w:vAlign w:val="center"/>
            <w:tcPrChange w:id="21322" w:author="Στάθης Καπ" w:date="2023-03-03T06:26:00Z">
              <w:tcPr>
                <w:tcW w:w="541" w:type="dxa"/>
                <w:vAlign w:val="bottom"/>
              </w:tcPr>
            </w:tcPrChange>
          </w:tcPr>
          <w:p w14:paraId="4B08BF5F" w14:textId="71D31844" w:rsidR="00C87CFE" w:rsidRPr="00CD1347" w:rsidRDefault="00C87CFE" w:rsidP="00C87CFE">
            <w:pPr>
              <w:jc w:val="center"/>
              <w:rPr>
                <w:ins w:id="21323" w:author="Στάθης Καπ" w:date="2023-03-03T04:01:00Z"/>
                <w:rFonts w:cstheme="minorHAnsi"/>
                <w:sz w:val="16"/>
                <w:szCs w:val="16"/>
              </w:rPr>
            </w:pPr>
            <w:ins w:id="21324" w:author="Στάθης Καπ" w:date="2023-03-03T06:21:00Z">
              <w:r>
                <w:rPr>
                  <w:rFonts w:ascii="Calibri" w:hAnsi="Calibri" w:cs="Calibri"/>
                  <w:color w:val="000000"/>
                  <w:sz w:val="16"/>
                  <w:szCs w:val="16"/>
                </w:rPr>
                <w:t>0.203</w:t>
              </w:r>
            </w:ins>
          </w:p>
        </w:tc>
        <w:tc>
          <w:tcPr>
            <w:tcW w:w="589" w:type="dxa"/>
            <w:vAlign w:val="center"/>
            <w:tcPrChange w:id="21325" w:author="Στάθης Καπ" w:date="2023-03-03T06:26:00Z">
              <w:tcPr>
                <w:tcW w:w="589" w:type="dxa"/>
                <w:vAlign w:val="center"/>
              </w:tcPr>
            </w:tcPrChange>
          </w:tcPr>
          <w:p w14:paraId="29A27AED" w14:textId="4A56DDBE" w:rsidR="00C87CFE" w:rsidRPr="00CD1347" w:rsidRDefault="00C87CFE" w:rsidP="00C87CFE">
            <w:pPr>
              <w:jc w:val="center"/>
              <w:rPr>
                <w:ins w:id="21326" w:author="Στάθης Καπ" w:date="2023-03-03T04:01:00Z"/>
                <w:rFonts w:cstheme="minorHAnsi"/>
                <w:sz w:val="16"/>
                <w:szCs w:val="16"/>
              </w:rPr>
            </w:pPr>
            <w:ins w:id="21327" w:author="Στάθης Καπ" w:date="2023-03-03T06:21:00Z">
              <w:r>
                <w:rPr>
                  <w:rFonts w:ascii="Calibri" w:hAnsi="Calibri" w:cstheme="minorHAnsi"/>
                  <w:color w:val="000000"/>
                  <w:sz w:val="16"/>
                  <w:szCs w:val="16"/>
                </w:rPr>
                <w:t>3.35</w:t>
              </w:r>
            </w:ins>
          </w:p>
        </w:tc>
        <w:tc>
          <w:tcPr>
            <w:tcW w:w="463" w:type="dxa"/>
            <w:vAlign w:val="center"/>
            <w:tcPrChange w:id="21328" w:author="Στάθης Καπ" w:date="2023-03-03T06:26:00Z">
              <w:tcPr>
                <w:tcW w:w="463" w:type="dxa"/>
                <w:vAlign w:val="bottom"/>
              </w:tcPr>
            </w:tcPrChange>
          </w:tcPr>
          <w:p w14:paraId="5952A0A6" w14:textId="7C26D10F" w:rsidR="00C87CFE" w:rsidRPr="00CD1347" w:rsidRDefault="00C87CFE" w:rsidP="00C87CFE">
            <w:pPr>
              <w:jc w:val="center"/>
              <w:rPr>
                <w:ins w:id="21329" w:author="Στάθης Καπ" w:date="2023-03-03T04:01:00Z"/>
                <w:rFonts w:cstheme="minorHAnsi"/>
                <w:sz w:val="16"/>
                <w:szCs w:val="16"/>
              </w:rPr>
            </w:pPr>
            <w:ins w:id="21330" w:author="Στάθης Καπ" w:date="2023-03-03T06:21:00Z">
              <w:r>
                <w:rPr>
                  <w:rFonts w:ascii="Calibri" w:hAnsi="Calibri" w:cs="Calibri"/>
                  <w:color w:val="000000"/>
                  <w:sz w:val="16"/>
                  <w:szCs w:val="16"/>
                </w:rPr>
                <w:t>1730</w:t>
              </w:r>
            </w:ins>
          </w:p>
        </w:tc>
        <w:tc>
          <w:tcPr>
            <w:tcW w:w="541" w:type="dxa"/>
            <w:vAlign w:val="center"/>
            <w:tcPrChange w:id="21331" w:author="Στάθης Καπ" w:date="2023-03-03T06:26:00Z">
              <w:tcPr>
                <w:tcW w:w="541" w:type="dxa"/>
                <w:vAlign w:val="bottom"/>
              </w:tcPr>
            </w:tcPrChange>
          </w:tcPr>
          <w:p w14:paraId="51E9F63E" w14:textId="44F91E25" w:rsidR="00C87CFE" w:rsidRPr="00CD1347" w:rsidRDefault="00C87CFE" w:rsidP="00C87CFE">
            <w:pPr>
              <w:jc w:val="center"/>
              <w:rPr>
                <w:ins w:id="21332" w:author="Στάθης Καπ" w:date="2023-03-03T04:01:00Z"/>
                <w:rFonts w:cstheme="minorHAnsi"/>
                <w:sz w:val="16"/>
                <w:szCs w:val="16"/>
              </w:rPr>
            </w:pPr>
            <w:ins w:id="21333" w:author="Στάθης Καπ" w:date="2023-03-03T06:21:00Z">
              <w:r>
                <w:rPr>
                  <w:rFonts w:ascii="Calibri" w:hAnsi="Calibri" w:cs="Calibri"/>
                  <w:color w:val="000000"/>
                  <w:sz w:val="16"/>
                  <w:szCs w:val="16"/>
                </w:rPr>
                <w:t>0.241</w:t>
              </w:r>
            </w:ins>
          </w:p>
        </w:tc>
        <w:tc>
          <w:tcPr>
            <w:tcW w:w="589" w:type="dxa"/>
            <w:vAlign w:val="center"/>
            <w:tcPrChange w:id="21334" w:author="Στάθης Καπ" w:date="2023-03-03T06:26:00Z">
              <w:tcPr>
                <w:tcW w:w="589" w:type="dxa"/>
                <w:vAlign w:val="center"/>
              </w:tcPr>
            </w:tcPrChange>
          </w:tcPr>
          <w:p w14:paraId="17987E9E" w14:textId="24063D7F" w:rsidR="00C87CFE" w:rsidRPr="00CD1347" w:rsidRDefault="00C87CFE" w:rsidP="00C87CFE">
            <w:pPr>
              <w:jc w:val="center"/>
              <w:rPr>
                <w:ins w:id="21335" w:author="Στάθης Καπ" w:date="2023-03-03T04:01:00Z"/>
                <w:rFonts w:cstheme="minorHAnsi"/>
                <w:sz w:val="16"/>
                <w:szCs w:val="16"/>
              </w:rPr>
            </w:pPr>
            <w:ins w:id="21336"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213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38" w:author="Στάθης Καπ" w:date="2023-03-03T04:01:00Z"/>
        </w:trPr>
        <w:tc>
          <w:tcPr>
            <w:tcW w:w="515" w:type="dxa"/>
            <w:tcBorders>
              <w:top w:val="nil"/>
              <w:bottom w:val="nil"/>
              <w:right w:val="single" w:sz="4" w:space="0" w:color="auto"/>
            </w:tcBorders>
            <w:shd w:val="clear" w:color="auto" w:fill="E7E6E6" w:themeFill="background2"/>
            <w:vAlign w:val="bottom"/>
            <w:tcPrChange w:id="21339" w:author="Στάθης Καπ" w:date="2023-03-03T06:26:00Z">
              <w:tcPr>
                <w:tcW w:w="515" w:type="dxa"/>
                <w:vAlign w:val="bottom"/>
              </w:tcPr>
            </w:tcPrChange>
          </w:tcPr>
          <w:p w14:paraId="7F73E25B" w14:textId="3C40A474" w:rsidR="00C87CFE" w:rsidRPr="00CD1347" w:rsidRDefault="00C87CFE" w:rsidP="00C87CFE">
            <w:pPr>
              <w:jc w:val="center"/>
              <w:rPr>
                <w:ins w:id="21340" w:author="Στάθης Καπ" w:date="2023-03-03T04:01:00Z"/>
                <w:sz w:val="16"/>
                <w:szCs w:val="16"/>
              </w:rPr>
            </w:pPr>
            <w:ins w:id="21341" w:author="Στάθης Καπ" w:date="2023-03-03T04:08:00Z">
              <w:r w:rsidRPr="00CD1347">
                <w:rPr>
                  <w:rFonts w:ascii="Calibri" w:hAnsi="Calibri" w:cs="Calibri"/>
                  <w:color w:val="000000"/>
                  <w:sz w:val="16"/>
                  <w:szCs w:val="16"/>
                  <w:rPrChange w:id="21342"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1343" w:author="Στάθης Καπ" w:date="2023-03-03T06:26:00Z">
              <w:tcPr>
                <w:tcW w:w="560" w:type="dxa"/>
              </w:tcPr>
            </w:tcPrChange>
          </w:tcPr>
          <w:p w14:paraId="1BBFC548" w14:textId="1475B487" w:rsidR="00C87CFE" w:rsidRPr="00CD1347" w:rsidRDefault="00C87CFE" w:rsidP="00C87CFE">
            <w:pPr>
              <w:jc w:val="center"/>
              <w:rPr>
                <w:ins w:id="21344" w:author="Στάθης Καπ" w:date="2023-03-03T04:01:00Z"/>
                <w:rFonts w:cstheme="minorHAnsi"/>
                <w:sz w:val="16"/>
                <w:szCs w:val="16"/>
              </w:rPr>
            </w:pPr>
            <w:ins w:id="21345" w:author="Στάθης Καπ" w:date="2023-03-03T06:21:00Z">
              <w:r>
                <w:rPr>
                  <w:rFonts w:ascii="Calibri" w:hAnsi="Calibri" w:cs="Calibri"/>
                  <w:color w:val="000000"/>
                  <w:sz w:val="16"/>
                  <w:szCs w:val="16"/>
                </w:rPr>
                <w:t>1810</w:t>
              </w:r>
            </w:ins>
          </w:p>
        </w:tc>
        <w:tc>
          <w:tcPr>
            <w:tcW w:w="855" w:type="dxa"/>
            <w:vAlign w:val="center"/>
            <w:tcPrChange w:id="21346" w:author="Στάθης Καπ" w:date="2023-03-03T06:26:00Z">
              <w:tcPr>
                <w:tcW w:w="855" w:type="dxa"/>
              </w:tcPr>
            </w:tcPrChange>
          </w:tcPr>
          <w:p w14:paraId="27001753" w14:textId="1B26F096" w:rsidR="00C87CFE" w:rsidRPr="00CD1347" w:rsidRDefault="00C87CFE" w:rsidP="00C87CFE">
            <w:pPr>
              <w:jc w:val="center"/>
              <w:rPr>
                <w:ins w:id="21347" w:author="Στάθης Καπ" w:date="2023-03-03T04:01:00Z"/>
                <w:rFonts w:cstheme="minorHAnsi"/>
                <w:sz w:val="16"/>
                <w:szCs w:val="16"/>
              </w:rPr>
            </w:pPr>
            <w:ins w:id="21348" w:author="Στάθης Καπ" w:date="2023-03-03T06:21:00Z">
              <w:r>
                <w:rPr>
                  <w:rFonts w:ascii="Calibri" w:hAnsi="Calibri" w:cs="Calibri"/>
                  <w:color w:val="000000"/>
                  <w:sz w:val="16"/>
                  <w:szCs w:val="16"/>
                </w:rPr>
                <w:t>1810</w:t>
              </w:r>
            </w:ins>
          </w:p>
        </w:tc>
        <w:tc>
          <w:tcPr>
            <w:tcW w:w="544" w:type="dxa"/>
            <w:vAlign w:val="center"/>
            <w:tcPrChange w:id="21349" w:author="Στάθης Καπ" w:date="2023-03-03T06:26:00Z">
              <w:tcPr>
                <w:tcW w:w="544" w:type="dxa"/>
                <w:vAlign w:val="bottom"/>
              </w:tcPr>
            </w:tcPrChange>
          </w:tcPr>
          <w:p w14:paraId="498B9F85" w14:textId="5318DCDC" w:rsidR="00C87CFE" w:rsidRPr="00CD1347" w:rsidRDefault="00C87CFE" w:rsidP="00C87CFE">
            <w:pPr>
              <w:jc w:val="center"/>
              <w:rPr>
                <w:ins w:id="21350" w:author="Στάθης Καπ" w:date="2023-03-03T04:01:00Z"/>
                <w:rFonts w:cstheme="minorHAnsi"/>
                <w:sz w:val="16"/>
                <w:szCs w:val="16"/>
              </w:rPr>
            </w:pPr>
            <w:ins w:id="21351" w:author="Στάθης Καπ" w:date="2023-03-03T06:21:00Z">
              <w:r>
                <w:rPr>
                  <w:rFonts w:ascii="Calibri" w:hAnsi="Calibri" w:cs="Calibri"/>
                  <w:color w:val="000000"/>
                  <w:sz w:val="16"/>
                  <w:szCs w:val="16"/>
                </w:rPr>
                <w:t>1810</w:t>
              </w:r>
            </w:ins>
          </w:p>
        </w:tc>
        <w:tc>
          <w:tcPr>
            <w:tcW w:w="621" w:type="dxa"/>
            <w:vAlign w:val="center"/>
            <w:tcPrChange w:id="21352" w:author="Στάθης Καπ" w:date="2023-03-03T06:26:00Z">
              <w:tcPr>
                <w:tcW w:w="621" w:type="dxa"/>
                <w:vAlign w:val="bottom"/>
              </w:tcPr>
            </w:tcPrChange>
          </w:tcPr>
          <w:p w14:paraId="0C739F64" w14:textId="0538AE58" w:rsidR="00C87CFE" w:rsidRPr="00CD1347" w:rsidRDefault="00C87CFE" w:rsidP="00C87CFE">
            <w:pPr>
              <w:jc w:val="center"/>
              <w:rPr>
                <w:ins w:id="21353" w:author="Στάθης Καπ" w:date="2023-03-03T04:01:00Z"/>
                <w:rFonts w:cstheme="minorHAnsi"/>
                <w:sz w:val="16"/>
                <w:szCs w:val="16"/>
              </w:rPr>
            </w:pPr>
            <w:ins w:id="21354" w:author="Στάθης Καπ" w:date="2023-03-03T06:21:00Z">
              <w:r>
                <w:rPr>
                  <w:rFonts w:ascii="Calibri" w:hAnsi="Calibri" w:cs="Calibri"/>
                  <w:color w:val="000000"/>
                  <w:sz w:val="16"/>
                  <w:szCs w:val="16"/>
                </w:rPr>
                <w:t>0.415</w:t>
              </w:r>
            </w:ins>
          </w:p>
        </w:tc>
        <w:tc>
          <w:tcPr>
            <w:tcW w:w="669" w:type="dxa"/>
            <w:vAlign w:val="center"/>
            <w:tcPrChange w:id="21355" w:author="Στάθης Καπ" w:date="2023-03-03T06:26:00Z">
              <w:tcPr>
                <w:tcW w:w="669" w:type="dxa"/>
                <w:vAlign w:val="center"/>
              </w:tcPr>
            </w:tcPrChange>
          </w:tcPr>
          <w:p w14:paraId="4AB66C49" w14:textId="6A850DC1" w:rsidR="00C87CFE" w:rsidRPr="00CD1347" w:rsidRDefault="00C87CFE" w:rsidP="00C87CFE">
            <w:pPr>
              <w:jc w:val="center"/>
              <w:rPr>
                <w:ins w:id="21356" w:author="Στάθης Καπ" w:date="2023-03-03T04:01:00Z"/>
                <w:rFonts w:cstheme="minorHAnsi"/>
                <w:sz w:val="16"/>
                <w:szCs w:val="16"/>
              </w:rPr>
            </w:pPr>
            <w:ins w:id="21357" w:author="Στάθης Καπ" w:date="2023-03-03T06:21:00Z">
              <w:r>
                <w:rPr>
                  <w:rFonts w:ascii="Calibri" w:hAnsi="Calibri" w:cstheme="minorHAnsi"/>
                  <w:color w:val="000000"/>
                  <w:sz w:val="16"/>
                  <w:szCs w:val="16"/>
                </w:rPr>
                <w:t>0</w:t>
              </w:r>
            </w:ins>
          </w:p>
        </w:tc>
        <w:tc>
          <w:tcPr>
            <w:tcW w:w="543" w:type="dxa"/>
            <w:vAlign w:val="center"/>
            <w:tcPrChange w:id="21358" w:author="Στάθης Καπ" w:date="2023-03-03T06:26:00Z">
              <w:tcPr>
                <w:tcW w:w="543" w:type="dxa"/>
                <w:vAlign w:val="bottom"/>
              </w:tcPr>
            </w:tcPrChange>
          </w:tcPr>
          <w:p w14:paraId="536505C2" w14:textId="3F442A70" w:rsidR="00C87CFE" w:rsidRPr="00CD1347" w:rsidRDefault="00C87CFE" w:rsidP="00C87CFE">
            <w:pPr>
              <w:jc w:val="center"/>
              <w:rPr>
                <w:ins w:id="21359" w:author="Στάθης Καπ" w:date="2023-03-03T04:01:00Z"/>
                <w:rFonts w:cstheme="minorHAnsi"/>
                <w:sz w:val="16"/>
                <w:szCs w:val="16"/>
              </w:rPr>
            </w:pPr>
            <w:ins w:id="21360" w:author="Στάθης Καπ" w:date="2023-03-03T06:21:00Z">
              <w:r>
                <w:rPr>
                  <w:rFonts w:ascii="Calibri" w:hAnsi="Calibri" w:cs="Calibri"/>
                  <w:color w:val="000000"/>
                  <w:sz w:val="16"/>
                  <w:szCs w:val="16"/>
                </w:rPr>
                <w:t>1760</w:t>
              </w:r>
            </w:ins>
          </w:p>
        </w:tc>
        <w:tc>
          <w:tcPr>
            <w:tcW w:w="621" w:type="dxa"/>
            <w:vAlign w:val="center"/>
            <w:tcPrChange w:id="21361" w:author="Στάθης Καπ" w:date="2023-03-03T06:26:00Z">
              <w:tcPr>
                <w:tcW w:w="621" w:type="dxa"/>
                <w:vAlign w:val="bottom"/>
              </w:tcPr>
            </w:tcPrChange>
          </w:tcPr>
          <w:p w14:paraId="659ACA20" w14:textId="3177B535" w:rsidR="00C87CFE" w:rsidRPr="00CD1347" w:rsidRDefault="00C87CFE" w:rsidP="00C87CFE">
            <w:pPr>
              <w:jc w:val="center"/>
              <w:rPr>
                <w:ins w:id="21362" w:author="Στάθης Καπ" w:date="2023-03-03T04:01:00Z"/>
                <w:rFonts w:cstheme="minorHAnsi"/>
                <w:sz w:val="16"/>
                <w:szCs w:val="16"/>
              </w:rPr>
            </w:pPr>
            <w:ins w:id="21363" w:author="Στάθης Καπ" w:date="2023-03-03T06:21:00Z">
              <w:r>
                <w:rPr>
                  <w:rFonts w:ascii="Calibri" w:hAnsi="Calibri" w:cs="Calibri"/>
                  <w:color w:val="000000"/>
                  <w:sz w:val="16"/>
                  <w:szCs w:val="16"/>
                </w:rPr>
                <w:t>0.242</w:t>
              </w:r>
            </w:ins>
          </w:p>
        </w:tc>
        <w:tc>
          <w:tcPr>
            <w:tcW w:w="669" w:type="dxa"/>
            <w:vAlign w:val="center"/>
            <w:tcPrChange w:id="21364" w:author="Στάθης Καπ" w:date="2023-03-03T06:26:00Z">
              <w:tcPr>
                <w:tcW w:w="669" w:type="dxa"/>
                <w:vAlign w:val="center"/>
              </w:tcPr>
            </w:tcPrChange>
          </w:tcPr>
          <w:p w14:paraId="7E4927FB" w14:textId="586F7623" w:rsidR="00C87CFE" w:rsidRPr="00CD1347" w:rsidRDefault="00C87CFE" w:rsidP="00C87CFE">
            <w:pPr>
              <w:jc w:val="center"/>
              <w:rPr>
                <w:ins w:id="21365" w:author="Στάθης Καπ" w:date="2023-03-03T04:01:00Z"/>
                <w:rFonts w:cstheme="minorHAnsi"/>
                <w:sz w:val="16"/>
                <w:szCs w:val="16"/>
              </w:rPr>
            </w:pPr>
            <w:ins w:id="21366" w:author="Στάθης Καπ" w:date="2023-03-03T06:21:00Z">
              <w:r>
                <w:rPr>
                  <w:rFonts w:ascii="Calibri" w:hAnsi="Calibri" w:cstheme="minorHAnsi"/>
                  <w:color w:val="000000"/>
                  <w:sz w:val="16"/>
                  <w:szCs w:val="16"/>
                </w:rPr>
                <w:t>2.76</w:t>
              </w:r>
            </w:ins>
          </w:p>
        </w:tc>
        <w:tc>
          <w:tcPr>
            <w:tcW w:w="508" w:type="dxa"/>
            <w:vAlign w:val="center"/>
            <w:tcPrChange w:id="21367" w:author="Στάθης Καπ" w:date="2023-03-03T06:26:00Z">
              <w:tcPr>
                <w:tcW w:w="508" w:type="dxa"/>
                <w:vAlign w:val="bottom"/>
              </w:tcPr>
            </w:tcPrChange>
          </w:tcPr>
          <w:p w14:paraId="578FB9C6" w14:textId="672811C0" w:rsidR="00C87CFE" w:rsidRPr="00CD1347" w:rsidRDefault="00C87CFE" w:rsidP="00C87CFE">
            <w:pPr>
              <w:jc w:val="center"/>
              <w:rPr>
                <w:ins w:id="21368" w:author="Στάθης Καπ" w:date="2023-03-03T04:01:00Z"/>
                <w:rFonts w:cstheme="minorHAnsi"/>
                <w:sz w:val="16"/>
                <w:szCs w:val="16"/>
              </w:rPr>
            </w:pPr>
            <w:ins w:id="21369" w:author="Στάθης Καπ" w:date="2023-03-03T06:21:00Z">
              <w:r>
                <w:rPr>
                  <w:rFonts w:ascii="Calibri" w:hAnsi="Calibri" w:cs="Calibri"/>
                  <w:color w:val="000000"/>
                  <w:sz w:val="16"/>
                  <w:szCs w:val="16"/>
                </w:rPr>
                <w:t>1750</w:t>
              </w:r>
            </w:ins>
          </w:p>
        </w:tc>
        <w:tc>
          <w:tcPr>
            <w:tcW w:w="541" w:type="dxa"/>
            <w:vAlign w:val="center"/>
            <w:tcPrChange w:id="21370" w:author="Στάθης Καπ" w:date="2023-03-03T06:26:00Z">
              <w:tcPr>
                <w:tcW w:w="541" w:type="dxa"/>
                <w:vAlign w:val="bottom"/>
              </w:tcPr>
            </w:tcPrChange>
          </w:tcPr>
          <w:p w14:paraId="3FD6C8DB" w14:textId="6DACD72C" w:rsidR="00C87CFE" w:rsidRPr="00CD1347" w:rsidRDefault="00C87CFE" w:rsidP="00C87CFE">
            <w:pPr>
              <w:jc w:val="center"/>
              <w:rPr>
                <w:ins w:id="21371" w:author="Στάθης Καπ" w:date="2023-03-03T04:01:00Z"/>
                <w:rFonts w:cstheme="minorHAnsi"/>
                <w:sz w:val="16"/>
                <w:szCs w:val="16"/>
              </w:rPr>
            </w:pPr>
            <w:ins w:id="21372" w:author="Στάθης Καπ" w:date="2023-03-03T06:21:00Z">
              <w:r>
                <w:rPr>
                  <w:rFonts w:ascii="Calibri" w:hAnsi="Calibri" w:cs="Calibri"/>
                  <w:color w:val="000000"/>
                  <w:sz w:val="16"/>
                  <w:szCs w:val="16"/>
                </w:rPr>
                <w:t>0.204</w:t>
              </w:r>
            </w:ins>
          </w:p>
        </w:tc>
        <w:tc>
          <w:tcPr>
            <w:tcW w:w="589" w:type="dxa"/>
            <w:vAlign w:val="center"/>
            <w:tcPrChange w:id="21373" w:author="Στάθης Καπ" w:date="2023-03-03T06:26:00Z">
              <w:tcPr>
                <w:tcW w:w="589" w:type="dxa"/>
                <w:vAlign w:val="center"/>
              </w:tcPr>
            </w:tcPrChange>
          </w:tcPr>
          <w:p w14:paraId="2DE450ED" w14:textId="1AC7B3A4" w:rsidR="00C87CFE" w:rsidRPr="00CD1347" w:rsidRDefault="00C87CFE" w:rsidP="00C87CFE">
            <w:pPr>
              <w:jc w:val="center"/>
              <w:rPr>
                <w:ins w:id="21374" w:author="Στάθης Καπ" w:date="2023-03-03T04:01:00Z"/>
                <w:rFonts w:cstheme="minorHAnsi"/>
                <w:sz w:val="16"/>
                <w:szCs w:val="16"/>
              </w:rPr>
            </w:pPr>
            <w:ins w:id="21375" w:author="Στάθης Καπ" w:date="2023-03-03T06:21:00Z">
              <w:r>
                <w:rPr>
                  <w:rFonts w:ascii="Calibri" w:hAnsi="Calibri" w:cstheme="minorHAnsi"/>
                  <w:color w:val="000000"/>
                  <w:sz w:val="16"/>
                  <w:szCs w:val="16"/>
                </w:rPr>
                <w:t>3.31</w:t>
              </w:r>
            </w:ins>
          </w:p>
        </w:tc>
        <w:tc>
          <w:tcPr>
            <w:tcW w:w="463" w:type="dxa"/>
            <w:vAlign w:val="center"/>
            <w:tcPrChange w:id="21376" w:author="Στάθης Καπ" w:date="2023-03-03T06:26:00Z">
              <w:tcPr>
                <w:tcW w:w="463" w:type="dxa"/>
                <w:vAlign w:val="bottom"/>
              </w:tcPr>
            </w:tcPrChange>
          </w:tcPr>
          <w:p w14:paraId="2B0165FF" w14:textId="026408C8" w:rsidR="00C87CFE" w:rsidRPr="00CD1347" w:rsidRDefault="00C87CFE" w:rsidP="00C87CFE">
            <w:pPr>
              <w:jc w:val="center"/>
              <w:rPr>
                <w:ins w:id="21377" w:author="Στάθης Καπ" w:date="2023-03-03T04:01:00Z"/>
                <w:rFonts w:cstheme="minorHAnsi"/>
                <w:sz w:val="16"/>
                <w:szCs w:val="16"/>
              </w:rPr>
            </w:pPr>
            <w:ins w:id="21378" w:author="Στάθης Καπ" w:date="2023-03-03T06:21:00Z">
              <w:r>
                <w:rPr>
                  <w:rFonts w:ascii="Calibri" w:hAnsi="Calibri" w:cs="Calibri"/>
                  <w:color w:val="000000"/>
                  <w:sz w:val="16"/>
                  <w:szCs w:val="16"/>
                </w:rPr>
                <w:t>1730</w:t>
              </w:r>
            </w:ins>
          </w:p>
        </w:tc>
        <w:tc>
          <w:tcPr>
            <w:tcW w:w="541" w:type="dxa"/>
            <w:vAlign w:val="center"/>
            <w:tcPrChange w:id="21379" w:author="Στάθης Καπ" w:date="2023-03-03T06:26:00Z">
              <w:tcPr>
                <w:tcW w:w="541" w:type="dxa"/>
                <w:vAlign w:val="bottom"/>
              </w:tcPr>
            </w:tcPrChange>
          </w:tcPr>
          <w:p w14:paraId="6FB2AF91" w14:textId="7F87454D" w:rsidR="00C87CFE" w:rsidRPr="00CD1347" w:rsidRDefault="00C87CFE" w:rsidP="00C87CFE">
            <w:pPr>
              <w:jc w:val="center"/>
              <w:rPr>
                <w:ins w:id="21380" w:author="Στάθης Καπ" w:date="2023-03-03T04:01:00Z"/>
                <w:rFonts w:cstheme="minorHAnsi"/>
                <w:sz w:val="16"/>
                <w:szCs w:val="16"/>
              </w:rPr>
            </w:pPr>
            <w:ins w:id="21381" w:author="Στάθης Καπ" w:date="2023-03-03T06:21:00Z">
              <w:r>
                <w:rPr>
                  <w:rFonts w:ascii="Calibri" w:hAnsi="Calibri" w:cs="Calibri"/>
                  <w:color w:val="000000"/>
                  <w:sz w:val="16"/>
                  <w:szCs w:val="16"/>
                </w:rPr>
                <w:t>0.195</w:t>
              </w:r>
            </w:ins>
          </w:p>
        </w:tc>
        <w:tc>
          <w:tcPr>
            <w:tcW w:w="589" w:type="dxa"/>
            <w:vAlign w:val="center"/>
            <w:tcPrChange w:id="21382" w:author="Στάθης Καπ" w:date="2023-03-03T06:26:00Z">
              <w:tcPr>
                <w:tcW w:w="589" w:type="dxa"/>
                <w:vAlign w:val="center"/>
              </w:tcPr>
            </w:tcPrChange>
          </w:tcPr>
          <w:p w14:paraId="350635E7" w14:textId="037A9842" w:rsidR="00C87CFE" w:rsidRPr="00CD1347" w:rsidRDefault="00C87CFE" w:rsidP="00C87CFE">
            <w:pPr>
              <w:jc w:val="center"/>
              <w:rPr>
                <w:ins w:id="21383" w:author="Στάθης Καπ" w:date="2023-03-03T04:01:00Z"/>
                <w:rFonts w:cstheme="minorHAnsi"/>
                <w:sz w:val="16"/>
                <w:szCs w:val="16"/>
              </w:rPr>
            </w:pPr>
            <w:ins w:id="21384"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213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86" w:author="Στάθης Καπ" w:date="2023-03-03T04:01:00Z"/>
        </w:trPr>
        <w:tc>
          <w:tcPr>
            <w:tcW w:w="515" w:type="dxa"/>
            <w:tcBorders>
              <w:top w:val="nil"/>
              <w:bottom w:val="nil"/>
              <w:right w:val="single" w:sz="4" w:space="0" w:color="auto"/>
            </w:tcBorders>
            <w:shd w:val="clear" w:color="auto" w:fill="E7E6E6" w:themeFill="background2"/>
            <w:vAlign w:val="bottom"/>
            <w:tcPrChange w:id="21387" w:author="Στάθης Καπ" w:date="2023-03-03T06:26:00Z">
              <w:tcPr>
                <w:tcW w:w="515" w:type="dxa"/>
                <w:vAlign w:val="bottom"/>
              </w:tcPr>
            </w:tcPrChange>
          </w:tcPr>
          <w:p w14:paraId="47245264" w14:textId="3907AF0A" w:rsidR="00C87CFE" w:rsidRPr="00CD1347" w:rsidRDefault="00C87CFE" w:rsidP="00C87CFE">
            <w:pPr>
              <w:jc w:val="center"/>
              <w:rPr>
                <w:ins w:id="21388" w:author="Στάθης Καπ" w:date="2023-03-03T04:01:00Z"/>
                <w:sz w:val="16"/>
                <w:szCs w:val="16"/>
              </w:rPr>
            </w:pPr>
            <w:ins w:id="21389" w:author="Στάθης Καπ" w:date="2023-03-03T04:08:00Z">
              <w:r w:rsidRPr="00CD1347">
                <w:rPr>
                  <w:rFonts w:ascii="Calibri" w:hAnsi="Calibri" w:cs="Calibri"/>
                  <w:color w:val="000000"/>
                  <w:sz w:val="16"/>
                  <w:szCs w:val="16"/>
                  <w:rPrChange w:id="21390"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1391" w:author="Στάθης Καπ" w:date="2023-03-03T06:26:00Z">
              <w:tcPr>
                <w:tcW w:w="560" w:type="dxa"/>
              </w:tcPr>
            </w:tcPrChange>
          </w:tcPr>
          <w:p w14:paraId="5779B200" w14:textId="70817A78" w:rsidR="00C87CFE" w:rsidRPr="00CD1347" w:rsidRDefault="00C87CFE" w:rsidP="00C87CFE">
            <w:pPr>
              <w:jc w:val="center"/>
              <w:rPr>
                <w:ins w:id="21392" w:author="Στάθης Καπ" w:date="2023-03-03T04:01:00Z"/>
                <w:rFonts w:cstheme="minorHAnsi"/>
                <w:sz w:val="16"/>
                <w:szCs w:val="16"/>
              </w:rPr>
            </w:pPr>
            <w:ins w:id="21393" w:author="Στάθης Καπ" w:date="2023-03-03T06:21:00Z">
              <w:r>
                <w:rPr>
                  <w:rFonts w:ascii="Calibri" w:hAnsi="Calibri" w:cs="Calibri"/>
                  <w:color w:val="000000"/>
                  <w:sz w:val="16"/>
                  <w:szCs w:val="16"/>
                </w:rPr>
                <w:t>484</w:t>
              </w:r>
            </w:ins>
          </w:p>
        </w:tc>
        <w:tc>
          <w:tcPr>
            <w:tcW w:w="855" w:type="dxa"/>
            <w:vAlign w:val="center"/>
            <w:tcPrChange w:id="21394" w:author="Στάθης Καπ" w:date="2023-03-03T06:26:00Z">
              <w:tcPr>
                <w:tcW w:w="855" w:type="dxa"/>
              </w:tcPr>
            </w:tcPrChange>
          </w:tcPr>
          <w:p w14:paraId="72AE8483" w14:textId="7D7B4A1E" w:rsidR="00C87CFE" w:rsidRPr="00CD1347" w:rsidRDefault="00C87CFE" w:rsidP="00C87CFE">
            <w:pPr>
              <w:jc w:val="center"/>
              <w:rPr>
                <w:ins w:id="21395" w:author="Στάθης Καπ" w:date="2023-03-03T04:01:00Z"/>
                <w:rFonts w:cstheme="minorHAnsi"/>
                <w:sz w:val="16"/>
                <w:szCs w:val="16"/>
              </w:rPr>
            </w:pPr>
            <w:ins w:id="21396" w:author="Στάθης Καπ" w:date="2023-03-03T06:21:00Z">
              <w:r>
                <w:rPr>
                  <w:rFonts w:ascii="Calibri" w:hAnsi="Calibri" w:cs="Calibri"/>
                  <w:color w:val="000000"/>
                  <w:sz w:val="16"/>
                  <w:szCs w:val="16"/>
                </w:rPr>
                <w:t>481</w:t>
              </w:r>
            </w:ins>
          </w:p>
        </w:tc>
        <w:tc>
          <w:tcPr>
            <w:tcW w:w="544" w:type="dxa"/>
            <w:vAlign w:val="center"/>
            <w:tcPrChange w:id="21397" w:author="Στάθης Καπ" w:date="2023-03-03T06:26:00Z">
              <w:tcPr>
                <w:tcW w:w="544" w:type="dxa"/>
                <w:vAlign w:val="bottom"/>
              </w:tcPr>
            </w:tcPrChange>
          </w:tcPr>
          <w:p w14:paraId="2C1E7F9D" w14:textId="495EE382" w:rsidR="00C87CFE" w:rsidRPr="00CD1347" w:rsidRDefault="00C87CFE" w:rsidP="00C87CFE">
            <w:pPr>
              <w:jc w:val="center"/>
              <w:rPr>
                <w:ins w:id="21398" w:author="Στάθης Καπ" w:date="2023-03-03T04:01:00Z"/>
                <w:rFonts w:cstheme="minorHAnsi"/>
                <w:sz w:val="16"/>
                <w:szCs w:val="16"/>
              </w:rPr>
            </w:pPr>
            <w:ins w:id="21399" w:author="Στάθης Καπ" w:date="2023-03-03T06:21:00Z">
              <w:r>
                <w:rPr>
                  <w:rFonts w:ascii="Calibri" w:hAnsi="Calibri" w:cs="Calibri"/>
                  <w:color w:val="000000"/>
                  <w:sz w:val="16"/>
                  <w:szCs w:val="16"/>
                </w:rPr>
                <w:t>412</w:t>
              </w:r>
            </w:ins>
          </w:p>
        </w:tc>
        <w:tc>
          <w:tcPr>
            <w:tcW w:w="621" w:type="dxa"/>
            <w:vAlign w:val="center"/>
            <w:tcPrChange w:id="21400" w:author="Στάθης Καπ" w:date="2023-03-03T06:26:00Z">
              <w:tcPr>
                <w:tcW w:w="621" w:type="dxa"/>
                <w:vAlign w:val="bottom"/>
              </w:tcPr>
            </w:tcPrChange>
          </w:tcPr>
          <w:p w14:paraId="291284C6" w14:textId="473608D9" w:rsidR="00C87CFE" w:rsidRPr="00CD1347" w:rsidRDefault="00C87CFE" w:rsidP="00C87CFE">
            <w:pPr>
              <w:jc w:val="center"/>
              <w:rPr>
                <w:ins w:id="21401" w:author="Στάθης Καπ" w:date="2023-03-03T04:01:00Z"/>
                <w:rFonts w:cstheme="minorHAnsi"/>
                <w:sz w:val="16"/>
                <w:szCs w:val="16"/>
              </w:rPr>
            </w:pPr>
            <w:ins w:id="21402" w:author="Στάθης Καπ" w:date="2023-03-03T06:21:00Z">
              <w:r>
                <w:rPr>
                  <w:rFonts w:ascii="Calibri" w:hAnsi="Calibri" w:cs="Calibri"/>
                  <w:color w:val="000000"/>
                  <w:sz w:val="16"/>
                  <w:szCs w:val="16"/>
                </w:rPr>
                <w:t>0.275</w:t>
              </w:r>
            </w:ins>
          </w:p>
        </w:tc>
        <w:tc>
          <w:tcPr>
            <w:tcW w:w="669" w:type="dxa"/>
            <w:vAlign w:val="center"/>
            <w:tcPrChange w:id="21403" w:author="Στάθης Καπ" w:date="2023-03-03T06:26:00Z">
              <w:tcPr>
                <w:tcW w:w="669" w:type="dxa"/>
                <w:vAlign w:val="center"/>
              </w:tcPr>
            </w:tcPrChange>
          </w:tcPr>
          <w:p w14:paraId="467C787F" w14:textId="7EFE57E7" w:rsidR="00C87CFE" w:rsidRPr="00CD1347" w:rsidRDefault="00C87CFE" w:rsidP="00C87CFE">
            <w:pPr>
              <w:jc w:val="center"/>
              <w:rPr>
                <w:ins w:id="21404" w:author="Στάθης Καπ" w:date="2023-03-03T04:01:00Z"/>
                <w:rFonts w:cstheme="minorHAnsi"/>
                <w:sz w:val="16"/>
                <w:szCs w:val="16"/>
              </w:rPr>
            </w:pPr>
            <w:ins w:id="21405" w:author="Στάθης Καπ" w:date="2023-03-03T06:21:00Z">
              <w:r>
                <w:rPr>
                  <w:rFonts w:ascii="Calibri" w:hAnsi="Calibri" w:cstheme="minorHAnsi"/>
                  <w:color w:val="000000"/>
                  <w:sz w:val="16"/>
                  <w:szCs w:val="16"/>
                </w:rPr>
                <w:t>14.88</w:t>
              </w:r>
            </w:ins>
          </w:p>
        </w:tc>
        <w:tc>
          <w:tcPr>
            <w:tcW w:w="543" w:type="dxa"/>
            <w:vAlign w:val="center"/>
            <w:tcPrChange w:id="21406" w:author="Στάθης Καπ" w:date="2023-03-03T06:26:00Z">
              <w:tcPr>
                <w:tcW w:w="543" w:type="dxa"/>
                <w:vAlign w:val="bottom"/>
              </w:tcPr>
            </w:tcPrChange>
          </w:tcPr>
          <w:p w14:paraId="30276E70" w14:textId="6F3E28C5" w:rsidR="00C87CFE" w:rsidRPr="00CD1347" w:rsidRDefault="00C87CFE" w:rsidP="00C87CFE">
            <w:pPr>
              <w:jc w:val="center"/>
              <w:rPr>
                <w:ins w:id="21407" w:author="Στάθης Καπ" w:date="2023-03-03T04:01:00Z"/>
                <w:rFonts w:cstheme="minorHAnsi"/>
                <w:sz w:val="16"/>
                <w:szCs w:val="16"/>
              </w:rPr>
            </w:pPr>
            <w:ins w:id="21408" w:author="Στάθης Καπ" w:date="2023-03-03T06:21:00Z">
              <w:r>
                <w:rPr>
                  <w:rFonts w:ascii="Calibri" w:hAnsi="Calibri" w:cs="Calibri"/>
                  <w:color w:val="000000"/>
                  <w:sz w:val="16"/>
                  <w:szCs w:val="16"/>
                </w:rPr>
                <w:t>318</w:t>
              </w:r>
            </w:ins>
          </w:p>
        </w:tc>
        <w:tc>
          <w:tcPr>
            <w:tcW w:w="621" w:type="dxa"/>
            <w:vAlign w:val="center"/>
            <w:tcPrChange w:id="21409" w:author="Στάθης Καπ" w:date="2023-03-03T06:26:00Z">
              <w:tcPr>
                <w:tcW w:w="621" w:type="dxa"/>
                <w:vAlign w:val="bottom"/>
              </w:tcPr>
            </w:tcPrChange>
          </w:tcPr>
          <w:p w14:paraId="73C49168" w14:textId="5C5F93EF" w:rsidR="00C87CFE" w:rsidRPr="00CD1347" w:rsidRDefault="00C87CFE" w:rsidP="00C87CFE">
            <w:pPr>
              <w:jc w:val="center"/>
              <w:rPr>
                <w:ins w:id="21410" w:author="Στάθης Καπ" w:date="2023-03-03T04:01:00Z"/>
                <w:rFonts w:cstheme="minorHAnsi"/>
                <w:sz w:val="16"/>
                <w:szCs w:val="16"/>
              </w:rPr>
            </w:pPr>
            <w:ins w:id="21411" w:author="Στάθης Καπ" w:date="2023-03-03T06:21:00Z">
              <w:r>
                <w:rPr>
                  <w:rFonts w:ascii="Calibri" w:hAnsi="Calibri" w:cs="Calibri"/>
                  <w:color w:val="000000"/>
                  <w:sz w:val="16"/>
                  <w:szCs w:val="16"/>
                </w:rPr>
                <w:t>0.255</w:t>
              </w:r>
            </w:ins>
          </w:p>
        </w:tc>
        <w:tc>
          <w:tcPr>
            <w:tcW w:w="669" w:type="dxa"/>
            <w:vAlign w:val="center"/>
            <w:tcPrChange w:id="21412" w:author="Στάθης Καπ" w:date="2023-03-03T06:26:00Z">
              <w:tcPr>
                <w:tcW w:w="669" w:type="dxa"/>
                <w:vAlign w:val="center"/>
              </w:tcPr>
            </w:tcPrChange>
          </w:tcPr>
          <w:p w14:paraId="570B3100" w14:textId="59BB187B" w:rsidR="00C87CFE" w:rsidRPr="00CD1347" w:rsidRDefault="00C87CFE" w:rsidP="00C87CFE">
            <w:pPr>
              <w:jc w:val="center"/>
              <w:rPr>
                <w:ins w:id="21413" w:author="Στάθης Καπ" w:date="2023-03-03T04:01:00Z"/>
                <w:rFonts w:cstheme="minorHAnsi"/>
                <w:sz w:val="16"/>
                <w:szCs w:val="16"/>
              </w:rPr>
            </w:pPr>
            <w:ins w:id="21414" w:author="Στάθης Καπ" w:date="2023-03-03T06:21:00Z">
              <w:r>
                <w:rPr>
                  <w:rFonts w:ascii="Calibri" w:hAnsi="Calibri" w:cstheme="minorHAnsi"/>
                  <w:color w:val="000000"/>
                  <w:sz w:val="16"/>
                  <w:szCs w:val="16"/>
                </w:rPr>
                <w:t>22.82</w:t>
              </w:r>
            </w:ins>
          </w:p>
        </w:tc>
        <w:tc>
          <w:tcPr>
            <w:tcW w:w="508" w:type="dxa"/>
            <w:vAlign w:val="center"/>
            <w:tcPrChange w:id="21415" w:author="Στάθης Καπ" w:date="2023-03-03T06:26:00Z">
              <w:tcPr>
                <w:tcW w:w="508" w:type="dxa"/>
                <w:vAlign w:val="bottom"/>
              </w:tcPr>
            </w:tcPrChange>
          </w:tcPr>
          <w:p w14:paraId="6363AE54" w14:textId="189D9167" w:rsidR="00C87CFE" w:rsidRPr="00CD1347" w:rsidRDefault="00C87CFE" w:rsidP="00C87CFE">
            <w:pPr>
              <w:jc w:val="center"/>
              <w:rPr>
                <w:ins w:id="21416" w:author="Στάθης Καπ" w:date="2023-03-03T04:01:00Z"/>
                <w:rFonts w:cstheme="minorHAnsi"/>
                <w:sz w:val="16"/>
                <w:szCs w:val="16"/>
              </w:rPr>
            </w:pPr>
            <w:ins w:id="21417" w:author="Στάθης Καπ" w:date="2023-03-03T06:21:00Z">
              <w:r>
                <w:rPr>
                  <w:rFonts w:ascii="Calibri" w:hAnsi="Calibri" w:cs="Calibri"/>
                  <w:color w:val="000000"/>
                  <w:sz w:val="16"/>
                  <w:szCs w:val="16"/>
                </w:rPr>
                <w:t>370</w:t>
              </w:r>
            </w:ins>
          </w:p>
        </w:tc>
        <w:tc>
          <w:tcPr>
            <w:tcW w:w="541" w:type="dxa"/>
            <w:vAlign w:val="center"/>
            <w:tcPrChange w:id="21418" w:author="Στάθης Καπ" w:date="2023-03-03T06:26:00Z">
              <w:tcPr>
                <w:tcW w:w="541" w:type="dxa"/>
                <w:vAlign w:val="bottom"/>
              </w:tcPr>
            </w:tcPrChange>
          </w:tcPr>
          <w:p w14:paraId="0223CAD9" w14:textId="7B95AF10" w:rsidR="00C87CFE" w:rsidRPr="00CD1347" w:rsidRDefault="00C87CFE" w:rsidP="00C87CFE">
            <w:pPr>
              <w:jc w:val="center"/>
              <w:rPr>
                <w:ins w:id="21419" w:author="Στάθης Καπ" w:date="2023-03-03T04:01:00Z"/>
                <w:rFonts w:cstheme="minorHAnsi"/>
                <w:sz w:val="16"/>
                <w:szCs w:val="16"/>
              </w:rPr>
            </w:pPr>
            <w:ins w:id="21420" w:author="Στάθης Καπ" w:date="2023-03-03T06:21:00Z">
              <w:r>
                <w:rPr>
                  <w:rFonts w:ascii="Calibri" w:hAnsi="Calibri" w:cs="Calibri"/>
                  <w:color w:val="000000"/>
                  <w:sz w:val="16"/>
                  <w:szCs w:val="16"/>
                </w:rPr>
                <w:t>0.237</w:t>
              </w:r>
            </w:ins>
          </w:p>
        </w:tc>
        <w:tc>
          <w:tcPr>
            <w:tcW w:w="589" w:type="dxa"/>
            <w:vAlign w:val="center"/>
            <w:tcPrChange w:id="21421" w:author="Στάθης Καπ" w:date="2023-03-03T06:26:00Z">
              <w:tcPr>
                <w:tcW w:w="589" w:type="dxa"/>
                <w:vAlign w:val="center"/>
              </w:tcPr>
            </w:tcPrChange>
          </w:tcPr>
          <w:p w14:paraId="3229A3C0" w14:textId="3869F006" w:rsidR="00C87CFE" w:rsidRPr="00CD1347" w:rsidRDefault="00C87CFE" w:rsidP="00C87CFE">
            <w:pPr>
              <w:jc w:val="center"/>
              <w:rPr>
                <w:ins w:id="21422" w:author="Στάθης Καπ" w:date="2023-03-03T04:01:00Z"/>
                <w:rFonts w:cstheme="minorHAnsi"/>
                <w:sz w:val="16"/>
                <w:szCs w:val="16"/>
              </w:rPr>
            </w:pPr>
            <w:ins w:id="21423" w:author="Στάθης Καπ" w:date="2023-03-03T06:21:00Z">
              <w:r>
                <w:rPr>
                  <w:rFonts w:ascii="Calibri" w:hAnsi="Calibri" w:cstheme="minorHAnsi"/>
                  <w:color w:val="000000"/>
                  <w:sz w:val="16"/>
                  <w:szCs w:val="16"/>
                </w:rPr>
                <w:t>10.19</w:t>
              </w:r>
            </w:ins>
          </w:p>
        </w:tc>
        <w:tc>
          <w:tcPr>
            <w:tcW w:w="463" w:type="dxa"/>
            <w:vAlign w:val="center"/>
            <w:tcPrChange w:id="21424" w:author="Στάθης Καπ" w:date="2023-03-03T06:26:00Z">
              <w:tcPr>
                <w:tcW w:w="463" w:type="dxa"/>
                <w:vAlign w:val="bottom"/>
              </w:tcPr>
            </w:tcPrChange>
          </w:tcPr>
          <w:p w14:paraId="027BCA15" w14:textId="0ADE4202" w:rsidR="00C87CFE" w:rsidRPr="00CD1347" w:rsidRDefault="00C87CFE" w:rsidP="00C87CFE">
            <w:pPr>
              <w:jc w:val="center"/>
              <w:rPr>
                <w:ins w:id="21425" w:author="Στάθης Καπ" w:date="2023-03-03T04:01:00Z"/>
                <w:rFonts w:cstheme="minorHAnsi"/>
                <w:sz w:val="16"/>
                <w:szCs w:val="16"/>
              </w:rPr>
            </w:pPr>
            <w:ins w:id="21426" w:author="Στάθης Καπ" w:date="2023-03-03T06:21:00Z">
              <w:r>
                <w:rPr>
                  <w:rFonts w:ascii="Calibri" w:hAnsi="Calibri" w:cs="Calibri"/>
                  <w:color w:val="000000"/>
                  <w:sz w:val="16"/>
                  <w:szCs w:val="16"/>
                </w:rPr>
                <w:t>270</w:t>
              </w:r>
            </w:ins>
          </w:p>
        </w:tc>
        <w:tc>
          <w:tcPr>
            <w:tcW w:w="541" w:type="dxa"/>
            <w:vAlign w:val="center"/>
            <w:tcPrChange w:id="21427" w:author="Στάθης Καπ" w:date="2023-03-03T06:26:00Z">
              <w:tcPr>
                <w:tcW w:w="541" w:type="dxa"/>
                <w:vAlign w:val="bottom"/>
              </w:tcPr>
            </w:tcPrChange>
          </w:tcPr>
          <w:p w14:paraId="62043D20" w14:textId="3C7092E3" w:rsidR="00C87CFE" w:rsidRPr="00CD1347" w:rsidRDefault="00C87CFE" w:rsidP="00C87CFE">
            <w:pPr>
              <w:jc w:val="center"/>
              <w:rPr>
                <w:ins w:id="21428" w:author="Στάθης Καπ" w:date="2023-03-03T04:01:00Z"/>
                <w:rFonts w:cstheme="minorHAnsi"/>
                <w:sz w:val="16"/>
                <w:szCs w:val="16"/>
              </w:rPr>
            </w:pPr>
            <w:ins w:id="21429" w:author="Στάθης Καπ" w:date="2023-03-03T06:21:00Z">
              <w:r>
                <w:rPr>
                  <w:rFonts w:ascii="Calibri" w:hAnsi="Calibri" w:cs="Calibri"/>
                  <w:color w:val="000000"/>
                  <w:sz w:val="16"/>
                  <w:szCs w:val="16"/>
                </w:rPr>
                <w:t>0.23</w:t>
              </w:r>
            </w:ins>
          </w:p>
        </w:tc>
        <w:tc>
          <w:tcPr>
            <w:tcW w:w="589" w:type="dxa"/>
            <w:vAlign w:val="center"/>
            <w:tcPrChange w:id="21430" w:author="Στάθης Καπ" w:date="2023-03-03T06:26:00Z">
              <w:tcPr>
                <w:tcW w:w="589" w:type="dxa"/>
                <w:vAlign w:val="center"/>
              </w:tcPr>
            </w:tcPrChange>
          </w:tcPr>
          <w:p w14:paraId="57A9E8FD" w14:textId="45BFE84E" w:rsidR="00C87CFE" w:rsidRPr="00CD1347" w:rsidRDefault="00C87CFE" w:rsidP="00C87CFE">
            <w:pPr>
              <w:jc w:val="center"/>
              <w:rPr>
                <w:ins w:id="21431" w:author="Στάθης Καπ" w:date="2023-03-03T04:01:00Z"/>
                <w:rFonts w:cstheme="minorHAnsi"/>
                <w:sz w:val="16"/>
                <w:szCs w:val="16"/>
              </w:rPr>
            </w:pPr>
            <w:ins w:id="21432"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214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34" w:author="Στάθης Καπ" w:date="2023-03-03T04:01:00Z"/>
        </w:trPr>
        <w:tc>
          <w:tcPr>
            <w:tcW w:w="515" w:type="dxa"/>
            <w:tcBorders>
              <w:top w:val="nil"/>
              <w:bottom w:val="nil"/>
              <w:right w:val="single" w:sz="4" w:space="0" w:color="auto"/>
            </w:tcBorders>
            <w:shd w:val="clear" w:color="auto" w:fill="E7E6E6" w:themeFill="background2"/>
            <w:vAlign w:val="bottom"/>
            <w:tcPrChange w:id="21435" w:author="Στάθης Καπ" w:date="2023-03-03T06:26:00Z">
              <w:tcPr>
                <w:tcW w:w="515" w:type="dxa"/>
                <w:vAlign w:val="bottom"/>
              </w:tcPr>
            </w:tcPrChange>
          </w:tcPr>
          <w:p w14:paraId="662F68E6" w14:textId="75969A18" w:rsidR="00C87CFE" w:rsidRPr="00CD1347" w:rsidRDefault="00C87CFE" w:rsidP="00C87CFE">
            <w:pPr>
              <w:jc w:val="center"/>
              <w:rPr>
                <w:ins w:id="21436" w:author="Στάθης Καπ" w:date="2023-03-03T04:01:00Z"/>
                <w:sz w:val="16"/>
                <w:szCs w:val="16"/>
              </w:rPr>
            </w:pPr>
            <w:ins w:id="21437" w:author="Στάθης Καπ" w:date="2023-03-03T04:08:00Z">
              <w:r w:rsidRPr="00CD1347">
                <w:rPr>
                  <w:rFonts w:ascii="Calibri" w:hAnsi="Calibri" w:cs="Calibri"/>
                  <w:color w:val="000000"/>
                  <w:sz w:val="16"/>
                  <w:szCs w:val="16"/>
                  <w:rPrChange w:id="21438"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1439" w:author="Στάθης Καπ" w:date="2023-03-03T06:26:00Z">
              <w:tcPr>
                <w:tcW w:w="560" w:type="dxa"/>
              </w:tcPr>
            </w:tcPrChange>
          </w:tcPr>
          <w:p w14:paraId="43D82023" w14:textId="2035881E" w:rsidR="00C87CFE" w:rsidRPr="00CD1347" w:rsidRDefault="00C87CFE" w:rsidP="00C87CFE">
            <w:pPr>
              <w:jc w:val="center"/>
              <w:rPr>
                <w:ins w:id="21440" w:author="Στάθης Καπ" w:date="2023-03-03T04:01:00Z"/>
                <w:rFonts w:cstheme="minorHAnsi"/>
                <w:sz w:val="16"/>
                <w:szCs w:val="16"/>
              </w:rPr>
            </w:pPr>
            <w:ins w:id="21441" w:author="Στάθης Καπ" w:date="2023-03-03T06:21:00Z">
              <w:r>
                <w:rPr>
                  <w:rFonts w:ascii="Calibri" w:hAnsi="Calibri" w:cs="Calibri"/>
                  <w:color w:val="000000"/>
                  <w:sz w:val="16"/>
                  <w:szCs w:val="16"/>
                </w:rPr>
                <w:t>694</w:t>
              </w:r>
            </w:ins>
          </w:p>
        </w:tc>
        <w:tc>
          <w:tcPr>
            <w:tcW w:w="855" w:type="dxa"/>
            <w:vAlign w:val="center"/>
            <w:tcPrChange w:id="21442" w:author="Στάθης Καπ" w:date="2023-03-03T06:26:00Z">
              <w:tcPr>
                <w:tcW w:w="855" w:type="dxa"/>
              </w:tcPr>
            </w:tcPrChange>
          </w:tcPr>
          <w:p w14:paraId="5555BDB9" w14:textId="493B383F" w:rsidR="00C87CFE" w:rsidRPr="00CD1347" w:rsidRDefault="00C87CFE" w:rsidP="00C87CFE">
            <w:pPr>
              <w:jc w:val="center"/>
              <w:rPr>
                <w:ins w:id="21443" w:author="Στάθης Καπ" w:date="2023-03-03T04:01:00Z"/>
                <w:rFonts w:cstheme="minorHAnsi"/>
                <w:sz w:val="16"/>
                <w:szCs w:val="16"/>
              </w:rPr>
            </w:pPr>
            <w:ins w:id="21444" w:author="Στάθης Καπ" w:date="2023-03-03T06:21:00Z">
              <w:r>
                <w:rPr>
                  <w:rFonts w:ascii="Calibri" w:hAnsi="Calibri" w:cs="Calibri"/>
                  <w:color w:val="000000"/>
                  <w:sz w:val="16"/>
                  <w:szCs w:val="16"/>
                </w:rPr>
                <w:t>685</w:t>
              </w:r>
            </w:ins>
          </w:p>
        </w:tc>
        <w:tc>
          <w:tcPr>
            <w:tcW w:w="544" w:type="dxa"/>
            <w:vAlign w:val="center"/>
            <w:tcPrChange w:id="21445" w:author="Στάθης Καπ" w:date="2023-03-03T06:26:00Z">
              <w:tcPr>
                <w:tcW w:w="544" w:type="dxa"/>
                <w:vAlign w:val="bottom"/>
              </w:tcPr>
            </w:tcPrChange>
          </w:tcPr>
          <w:p w14:paraId="555C4855" w14:textId="44226811" w:rsidR="00C87CFE" w:rsidRPr="00CD1347" w:rsidRDefault="00C87CFE" w:rsidP="00C87CFE">
            <w:pPr>
              <w:jc w:val="center"/>
              <w:rPr>
                <w:ins w:id="21446" w:author="Στάθης Καπ" w:date="2023-03-03T04:01:00Z"/>
                <w:rFonts w:cstheme="minorHAnsi"/>
                <w:sz w:val="16"/>
                <w:szCs w:val="16"/>
              </w:rPr>
            </w:pPr>
            <w:ins w:id="21447" w:author="Στάθης Καπ" w:date="2023-03-03T06:21:00Z">
              <w:r>
                <w:rPr>
                  <w:rFonts w:ascii="Calibri" w:hAnsi="Calibri" w:cs="Calibri"/>
                  <w:color w:val="000000"/>
                  <w:sz w:val="16"/>
                  <w:szCs w:val="16"/>
                </w:rPr>
                <w:t>565</w:t>
              </w:r>
            </w:ins>
          </w:p>
        </w:tc>
        <w:tc>
          <w:tcPr>
            <w:tcW w:w="621" w:type="dxa"/>
            <w:vAlign w:val="center"/>
            <w:tcPrChange w:id="21448" w:author="Στάθης Καπ" w:date="2023-03-03T06:26:00Z">
              <w:tcPr>
                <w:tcW w:w="621" w:type="dxa"/>
                <w:vAlign w:val="bottom"/>
              </w:tcPr>
            </w:tcPrChange>
          </w:tcPr>
          <w:p w14:paraId="504FD4D2" w14:textId="3547B021" w:rsidR="00C87CFE" w:rsidRPr="00CD1347" w:rsidRDefault="00C87CFE" w:rsidP="00C87CFE">
            <w:pPr>
              <w:jc w:val="center"/>
              <w:rPr>
                <w:ins w:id="21449" w:author="Στάθης Καπ" w:date="2023-03-03T04:01:00Z"/>
                <w:rFonts w:cstheme="minorHAnsi"/>
                <w:sz w:val="16"/>
                <w:szCs w:val="16"/>
              </w:rPr>
            </w:pPr>
            <w:ins w:id="21450" w:author="Στάθης Καπ" w:date="2023-03-03T06:21:00Z">
              <w:r>
                <w:rPr>
                  <w:rFonts w:ascii="Calibri" w:hAnsi="Calibri" w:cs="Calibri"/>
                  <w:color w:val="000000"/>
                  <w:sz w:val="16"/>
                  <w:szCs w:val="16"/>
                </w:rPr>
                <w:t>0.383</w:t>
              </w:r>
            </w:ins>
          </w:p>
        </w:tc>
        <w:tc>
          <w:tcPr>
            <w:tcW w:w="669" w:type="dxa"/>
            <w:vAlign w:val="center"/>
            <w:tcPrChange w:id="21451" w:author="Στάθης Καπ" w:date="2023-03-03T06:26:00Z">
              <w:tcPr>
                <w:tcW w:w="669" w:type="dxa"/>
                <w:vAlign w:val="center"/>
              </w:tcPr>
            </w:tcPrChange>
          </w:tcPr>
          <w:p w14:paraId="21A4645E" w14:textId="1A3CA6DA" w:rsidR="00C87CFE" w:rsidRPr="00CD1347" w:rsidRDefault="00C87CFE" w:rsidP="00C87CFE">
            <w:pPr>
              <w:jc w:val="center"/>
              <w:rPr>
                <w:ins w:id="21452" w:author="Στάθης Καπ" w:date="2023-03-03T04:01:00Z"/>
                <w:rFonts w:cstheme="minorHAnsi"/>
                <w:sz w:val="16"/>
                <w:szCs w:val="16"/>
              </w:rPr>
            </w:pPr>
            <w:ins w:id="21453" w:author="Στάθης Καπ" w:date="2023-03-03T06:21:00Z">
              <w:r>
                <w:rPr>
                  <w:rFonts w:ascii="Calibri" w:hAnsi="Calibri" w:cstheme="minorHAnsi"/>
                  <w:color w:val="000000"/>
                  <w:sz w:val="16"/>
                  <w:szCs w:val="16"/>
                </w:rPr>
                <w:t>18.59</w:t>
              </w:r>
            </w:ins>
          </w:p>
        </w:tc>
        <w:tc>
          <w:tcPr>
            <w:tcW w:w="543" w:type="dxa"/>
            <w:vAlign w:val="center"/>
            <w:tcPrChange w:id="21454" w:author="Στάθης Καπ" w:date="2023-03-03T06:26:00Z">
              <w:tcPr>
                <w:tcW w:w="543" w:type="dxa"/>
                <w:vAlign w:val="bottom"/>
              </w:tcPr>
            </w:tcPrChange>
          </w:tcPr>
          <w:p w14:paraId="3AAB2917" w14:textId="7057B8F0" w:rsidR="00C87CFE" w:rsidRPr="00CD1347" w:rsidRDefault="00C87CFE" w:rsidP="00C87CFE">
            <w:pPr>
              <w:jc w:val="center"/>
              <w:rPr>
                <w:ins w:id="21455" w:author="Στάθης Καπ" w:date="2023-03-03T04:01:00Z"/>
                <w:rFonts w:cstheme="minorHAnsi"/>
                <w:sz w:val="16"/>
                <w:szCs w:val="16"/>
              </w:rPr>
            </w:pPr>
            <w:ins w:id="21456" w:author="Στάθης Καπ" w:date="2023-03-03T06:21:00Z">
              <w:r>
                <w:rPr>
                  <w:rFonts w:ascii="Calibri" w:hAnsi="Calibri" w:cs="Calibri"/>
                  <w:color w:val="000000"/>
                  <w:sz w:val="16"/>
                  <w:szCs w:val="16"/>
                </w:rPr>
                <w:t>523</w:t>
              </w:r>
            </w:ins>
          </w:p>
        </w:tc>
        <w:tc>
          <w:tcPr>
            <w:tcW w:w="621" w:type="dxa"/>
            <w:vAlign w:val="center"/>
            <w:tcPrChange w:id="21457" w:author="Στάθης Καπ" w:date="2023-03-03T06:26:00Z">
              <w:tcPr>
                <w:tcW w:w="621" w:type="dxa"/>
                <w:vAlign w:val="bottom"/>
              </w:tcPr>
            </w:tcPrChange>
          </w:tcPr>
          <w:p w14:paraId="53542102" w14:textId="00106376" w:rsidR="00C87CFE" w:rsidRPr="00CD1347" w:rsidRDefault="00C87CFE" w:rsidP="00C87CFE">
            <w:pPr>
              <w:jc w:val="center"/>
              <w:rPr>
                <w:ins w:id="21458" w:author="Στάθης Καπ" w:date="2023-03-03T04:01:00Z"/>
                <w:rFonts w:cstheme="minorHAnsi"/>
                <w:sz w:val="16"/>
                <w:szCs w:val="16"/>
              </w:rPr>
            </w:pPr>
            <w:ins w:id="21459" w:author="Στάθης Καπ" w:date="2023-03-03T06:21:00Z">
              <w:r>
                <w:rPr>
                  <w:rFonts w:ascii="Calibri" w:hAnsi="Calibri" w:cs="Calibri"/>
                  <w:color w:val="000000"/>
                  <w:sz w:val="16"/>
                  <w:szCs w:val="16"/>
                </w:rPr>
                <w:t>0.275</w:t>
              </w:r>
            </w:ins>
          </w:p>
        </w:tc>
        <w:tc>
          <w:tcPr>
            <w:tcW w:w="669" w:type="dxa"/>
            <w:vAlign w:val="center"/>
            <w:tcPrChange w:id="21460" w:author="Στάθης Καπ" w:date="2023-03-03T06:26:00Z">
              <w:tcPr>
                <w:tcW w:w="669" w:type="dxa"/>
                <w:vAlign w:val="center"/>
              </w:tcPr>
            </w:tcPrChange>
          </w:tcPr>
          <w:p w14:paraId="5D8338C5" w14:textId="0FC45A8C" w:rsidR="00C87CFE" w:rsidRPr="00CD1347" w:rsidRDefault="00C87CFE" w:rsidP="00C87CFE">
            <w:pPr>
              <w:jc w:val="center"/>
              <w:rPr>
                <w:ins w:id="21461" w:author="Στάθης Καπ" w:date="2023-03-03T04:01:00Z"/>
                <w:rFonts w:cstheme="minorHAnsi"/>
                <w:sz w:val="16"/>
                <w:szCs w:val="16"/>
              </w:rPr>
            </w:pPr>
            <w:ins w:id="21462" w:author="Στάθης Καπ" w:date="2023-03-03T06:21:00Z">
              <w:r>
                <w:rPr>
                  <w:rFonts w:ascii="Calibri" w:hAnsi="Calibri" w:cstheme="minorHAnsi"/>
                  <w:color w:val="000000"/>
                  <w:sz w:val="16"/>
                  <w:szCs w:val="16"/>
                </w:rPr>
                <w:t>7.43</w:t>
              </w:r>
            </w:ins>
          </w:p>
        </w:tc>
        <w:tc>
          <w:tcPr>
            <w:tcW w:w="508" w:type="dxa"/>
            <w:vAlign w:val="center"/>
            <w:tcPrChange w:id="21463" w:author="Στάθης Καπ" w:date="2023-03-03T06:26:00Z">
              <w:tcPr>
                <w:tcW w:w="508" w:type="dxa"/>
                <w:vAlign w:val="bottom"/>
              </w:tcPr>
            </w:tcPrChange>
          </w:tcPr>
          <w:p w14:paraId="0E25BEC0" w14:textId="720356DF" w:rsidR="00C87CFE" w:rsidRPr="00CD1347" w:rsidRDefault="00C87CFE" w:rsidP="00C87CFE">
            <w:pPr>
              <w:jc w:val="center"/>
              <w:rPr>
                <w:ins w:id="21464" w:author="Στάθης Καπ" w:date="2023-03-03T04:01:00Z"/>
                <w:rFonts w:cstheme="minorHAnsi"/>
                <w:sz w:val="16"/>
                <w:szCs w:val="16"/>
              </w:rPr>
            </w:pPr>
            <w:ins w:id="21465" w:author="Στάθης Καπ" w:date="2023-03-03T06:21:00Z">
              <w:r>
                <w:rPr>
                  <w:rFonts w:ascii="Calibri" w:hAnsi="Calibri" w:cs="Calibri"/>
                  <w:color w:val="000000"/>
                  <w:sz w:val="16"/>
                  <w:szCs w:val="16"/>
                </w:rPr>
                <w:t>492</w:t>
              </w:r>
            </w:ins>
          </w:p>
        </w:tc>
        <w:tc>
          <w:tcPr>
            <w:tcW w:w="541" w:type="dxa"/>
            <w:vAlign w:val="center"/>
            <w:tcPrChange w:id="21466" w:author="Στάθης Καπ" w:date="2023-03-03T06:26:00Z">
              <w:tcPr>
                <w:tcW w:w="541" w:type="dxa"/>
                <w:vAlign w:val="bottom"/>
              </w:tcPr>
            </w:tcPrChange>
          </w:tcPr>
          <w:p w14:paraId="591395C7" w14:textId="024707DF" w:rsidR="00C87CFE" w:rsidRPr="00CD1347" w:rsidRDefault="00C87CFE" w:rsidP="00C87CFE">
            <w:pPr>
              <w:jc w:val="center"/>
              <w:rPr>
                <w:ins w:id="21467" w:author="Στάθης Καπ" w:date="2023-03-03T04:01:00Z"/>
                <w:rFonts w:cstheme="minorHAnsi"/>
                <w:sz w:val="16"/>
                <w:szCs w:val="16"/>
              </w:rPr>
            </w:pPr>
            <w:ins w:id="21468" w:author="Στάθης Καπ" w:date="2023-03-03T06:21:00Z">
              <w:r>
                <w:rPr>
                  <w:rFonts w:ascii="Calibri" w:hAnsi="Calibri" w:cs="Calibri"/>
                  <w:color w:val="000000"/>
                  <w:sz w:val="16"/>
                  <w:szCs w:val="16"/>
                </w:rPr>
                <w:t>0.282</w:t>
              </w:r>
            </w:ins>
          </w:p>
        </w:tc>
        <w:tc>
          <w:tcPr>
            <w:tcW w:w="589" w:type="dxa"/>
            <w:vAlign w:val="center"/>
            <w:tcPrChange w:id="21469" w:author="Στάθης Καπ" w:date="2023-03-03T06:26:00Z">
              <w:tcPr>
                <w:tcW w:w="589" w:type="dxa"/>
                <w:vAlign w:val="center"/>
              </w:tcPr>
            </w:tcPrChange>
          </w:tcPr>
          <w:p w14:paraId="5F65DED0" w14:textId="7A05AC1B" w:rsidR="00C87CFE" w:rsidRPr="00CD1347" w:rsidRDefault="00C87CFE" w:rsidP="00C87CFE">
            <w:pPr>
              <w:jc w:val="center"/>
              <w:rPr>
                <w:ins w:id="21470" w:author="Στάθης Καπ" w:date="2023-03-03T04:01:00Z"/>
                <w:rFonts w:cstheme="minorHAnsi"/>
                <w:sz w:val="16"/>
                <w:szCs w:val="16"/>
              </w:rPr>
            </w:pPr>
            <w:ins w:id="21471" w:author="Στάθης Καπ" w:date="2023-03-03T06:21:00Z">
              <w:r>
                <w:rPr>
                  <w:rFonts w:ascii="Calibri" w:hAnsi="Calibri" w:cstheme="minorHAnsi"/>
                  <w:color w:val="000000"/>
                  <w:sz w:val="16"/>
                  <w:szCs w:val="16"/>
                </w:rPr>
                <w:t>12.92</w:t>
              </w:r>
            </w:ins>
          </w:p>
        </w:tc>
        <w:tc>
          <w:tcPr>
            <w:tcW w:w="463" w:type="dxa"/>
            <w:vAlign w:val="center"/>
            <w:tcPrChange w:id="21472" w:author="Στάθης Καπ" w:date="2023-03-03T06:26:00Z">
              <w:tcPr>
                <w:tcW w:w="463" w:type="dxa"/>
                <w:vAlign w:val="bottom"/>
              </w:tcPr>
            </w:tcPrChange>
          </w:tcPr>
          <w:p w14:paraId="6221C480" w14:textId="4B4B7A32" w:rsidR="00C87CFE" w:rsidRPr="00CD1347" w:rsidRDefault="00C87CFE" w:rsidP="00C87CFE">
            <w:pPr>
              <w:jc w:val="center"/>
              <w:rPr>
                <w:ins w:id="21473" w:author="Στάθης Καπ" w:date="2023-03-03T04:01:00Z"/>
                <w:rFonts w:cstheme="minorHAnsi"/>
                <w:sz w:val="16"/>
                <w:szCs w:val="16"/>
              </w:rPr>
            </w:pPr>
            <w:ins w:id="21474" w:author="Στάθης Καπ" w:date="2023-03-03T06:21:00Z">
              <w:r>
                <w:rPr>
                  <w:rFonts w:ascii="Calibri" w:hAnsi="Calibri" w:cs="Calibri"/>
                  <w:color w:val="000000"/>
                  <w:sz w:val="16"/>
                  <w:szCs w:val="16"/>
                </w:rPr>
                <w:t>440</w:t>
              </w:r>
            </w:ins>
          </w:p>
        </w:tc>
        <w:tc>
          <w:tcPr>
            <w:tcW w:w="541" w:type="dxa"/>
            <w:vAlign w:val="center"/>
            <w:tcPrChange w:id="21475" w:author="Στάθης Καπ" w:date="2023-03-03T06:26:00Z">
              <w:tcPr>
                <w:tcW w:w="541" w:type="dxa"/>
                <w:vAlign w:val="bottom"/>
              </w:tcPr>
            </w:tcPrChange>
          </w:tcPr>
          <w:p w14:paraId="447C54C4" w14:textId="52B36719" w:rsidR="00C87CFE" w:rsidRPr="00CD1347" w:rsidRDefault="00C87CFE" w:rsidP="00C87CFE">
            <w:pPr>
              <w:jc w:val="center"/>
              <w:rPr>
                <w:ins w:id="21476" w:author="Στάθης Καπ" w:date="2023-03-03T04:01:00Z"/>
                <w:rFonts w:cstheme="minorHAnsi"/>
                <w:sz w:val="16"/>
                <w:szCs w:val="16"/>
              </w:rPr>
            </w:pPr>
            <w:ins w:id="21477" w:author="Στάθης Καπ" w:date="2023-03-03T06:21:00Z">
              <w:r>
                <w:rPr>
                  <w:rFonts w:ascii="Calibri" w:hAnsi="Calibri" w:cs="Calibri"/>
                  <w:color w:val="000000"/>
                  <w:sz w:val="16"/>
                  <w:szCs w:val="16"/>
                </w:rPr>
                <w:t>0.412</w:t>
              </w:r>
            </w:ins>
          </w:p>
        </w:tc>
        <w:tc>
          <w:tcPr>
            <w:tcW w:w="589" w:type="dxa"/>
            <w:vAlign w:val="center"/>
            <w:tcPrChange w:id="21478" w:author="Στάθης Καπ" w:date="2023-03-03T06:26:00Z">
              <w:tcPr>
                <w:tcW w:w="589" w:type="dxa"/>
                <w:vAlign w:val="center"/>
              </w:tcPr>
            </w:tcPrChange>
          </w:tcPr>
          <w:p w14:paraId="70CCBD1D" w14:textId="4786FDB4" w:rsidR="00C87CFE" w:rsidRPr="00CD1347" w:rsidRDefault="00C87CFE" w:rsidP="00C87CFE">
            <w:pPr>
              <w:jc w:val="center"/>
              <w:rPr>
                <w:ins w:id="21479" w:author="Στάθης Καπ" w:date="2023-03-03T04:01:00Z"/>
                <w:rFonts w:cstheme="minorHAnsi"/>
                <w:sz w:val="16"/>
                <w:szCs w:val="16"/>
              </w:rPr>
            </w:pPr>
            <w:ins w:id="21480"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214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82" w:author="Στάθης Καπ" w:date="2023-03-03T04:01:00Z"/>
        </w:trPr>
        <w:tc>
          <w:tcPr>
            <w:tcW w:w="515" w:type="dxa"/>
            <w:tcBorders>
              <w:top w:val="nil"/>
              <w:bottom w:val="nil"/>
              <w:right w:val="single" w:sz="4" w:space="0" w:color="auto"/>
            </w:tcBorders>
            <w:shd w:val="clear" w:color="auto" w:fill="E7E6E6" w:themeFill="background2"/>
            <w:vAlign w:val="bottom"/>
            <w:tcPrChange w:id="21483" w:author="Στάθης Καπ" w:date="2023-03-03T06:26:00Z">
              <w:tcPr>
                <w:tcW w:w="515" w:type="dxa"/>
                <w:vAlign w:val="bottom"/>
              </w:tcPr>
            </w:tcPrChange>
          </w:tcPr>
          <w:p w14:paraId="3EA1837A" w14:textId="481D0502" w:rsidR="00C87CFE" w:rsidRPr="00CD1347" w:rsidRDefault="00C87CFE" w:rsidP="00C87CFE">
            <w:pPr>
              <w:jc w:val="center"/>
              <w:rPr>
                <w:ins w:id="21484" w:author="Στάθης Καπ" w:date="2023-03-03T04:01:00Z"/>
                <w:sz w:val="16"/>
                <w:szCs w:val="16"/>
              </w:rPr>
            </w:pPr>
            <w:ins w:id="21485" w:author="Στάθης Καπ" w:date="2023-03-03T04:08:00Z">
              <w:r w:rsidRPr="00CD1347">
                <w:rPr>
                  <w:rFonts w:ascii="Calibri" w:hAnsi="Calibri" w:cs="Calibri"/>
                  <w:color w:val="000000"/>
                  <w:sz w:val="16"/>
                  <w:szCs w:val="16"/>
                  <w:rPrChange w:id="21486"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1487" w:author="Στάθης Καπ" w:date="2023-03-03T06:26:00Z">
              <w:tcPr>
                <w:tcW w:w="560" w:type="dxa"/>
              </w:tcPr>
            </w:tcPrChange>
          </w:tcPr>
          <w:p w14:paraId="553DB4F6" w14:textId="74FB883E" w:rsidR="00C87CFE" w:rsidRPr="00CD1347" w:rsidRDefault="00C87CFE" w:rsidP="00C87CFE">
            <w:pPr>
              <w:jc w:val="center"/>
              <w:rPr>
                <w:ins w:id="21488" w:author="Στάθης Καπ" w:date="2023-03-03T04:01:00Z"/>
                <w:rFonts w:cstheme="minorHAnsi"/>
                <w:sz w:val="16"/>
                <w:szCs w:val="16"/>
              </w:rPr>
            </w:pPr>
            <w:ins w:id="21489" w:author="Στάθης Καπ" w:date="2023-03-03T06:21:00Z">
              <w:r>
                <w:rPr>
                  <w:rFonts w:ascii="Calibri" w:hAnsi="Calibri" w:cs="Calibri"/>
                  <w:color w:val="000000"/>
                  <w:sz w:val="16"/>
                  <w:szCs w:val="16"/>
                </w:rPr>
                <w:t>747</w:t>
              </w:r>
            </w:ins>
          </w:p>
        </w:tc>
        <w:tc>
          <w:tcPr>
            <w:tcW w:w="855" w:type="dxa"/>
            <w:vAlign w:val="center"/>
            <w:tcPrChange w:id="21490" w:author="Στάθης Καπ" w:date="2023-03-03T06:26:00Z">
              <w:tcPr>
                <w:tcW w:w="855" w:type="dxa"/>
              </w:tcPr>
            </w:tcPrChange>
          </w:tcPr>
          <w:p w14:paraId="3B5432CF" w14:textId="457CA2D1" w:rsidR="00C87CFE" w:rsidRPr="00CD1347" w:rsidRDefault="00C87CFE" w:rsidP="00C87CFE">
            <w:pPr>
              <w:jc w:val="center"/>
              <w:rPr>
                <w:ins w:id="21491" w:author="Στάθης Καπ" w:date="2023-03-03T04:01:00Z"/>
                <w:rFonts w:cstheme="minorHAnsi"/>
                <w:sz w:val="16"/>
                <w:szCs w:val="16"/>
              </w:rPr>
            </w:pPr>
            <w:ins w:id="21492" w:author="Στάθης Καπ" w:date="2023-03-03T06:21:00Z">
              <w:r>
                <w:rPr>
                  <w:rFonts w:ascii="Calibri" w:hAnsi="Calibri" w:cs="Calibri"/>
                  <w:color w:val="000000"/>
                  <w:sz w:val="16"/>
                  <w:szCs w:val="16"/>
                </w:rPr>
                <w:t>720</w:t>
              </w:r>
            </w:ins>
          </w:p>
        </w:tc>
        <w:tc>
          <w:tcPr>
            <w:tcW w:w="544" w:type="dxa"/>
            <w:vAlign w:val="center"/>
            <w:tcPrChange w:id="21493" w:author="Στάθης Καπ" w:date="2023-03-03T06:26:00Z">
              <w:tcPr>
                <w:tcW w:w="544" w:type="dxa"/>
                <w:vAlign w:val="bottom"/>
              </w:tcPr>
            </w:tcPrChange>
          </w:tcPr>
          <w:p w14:paraId="282E0931" w14:textId="7B5D273B" w:rsidR="00C87CFE" w:rsidRPr="00CD1347" w:rsidRDefault="00C87CFE" w:rsidP="00C87CFE">
            <w:pPr>
              <w:jc w:val="center"/>
              <w:rPr>
                <w:ins w:id="21494" w:author="Στάθης Καπ" w:date="2023-03-03T04:01:00Z"/>
                <w:rFonts w:cstheme="minorHAnsi"/>
                <w:sz w:val="16"/>
                <w:szCs w:val="16"/>
              </w:rPr>
            </w:pPr>
            <w:ins w:id="21495" w:author="Στάθης Καπ" w:date="2023-03-03T06:21:00Z">
              <w:r>
                <w:rPr>
                  <w:rFonts w:ascii="Calibri" w:hAnsi="Calibri" w:cs="Calibri"/>
                  <w:color w:val="000000"/>
                  <w:sz w:val="16"/>
                  <w:szCs w:val="16"/>
                </w:rPr>
                <w:t>650</w:t>
              </w:r>
            </w:ins>
          </w:p>
        </w:tc>
        <w:tc>
          <w:tcPr>
            <w:tcW w:w="621" w:type="dxa"/>
            <w:vAlign w:val="center"/>
            <w:tcPrChange w:id="21496" w:author="Στάθης Καπ" w:date="2023-03-03T06:26:00Z">
              <w:tcPr>
                <w:tcW w:w="621" w:type="dxa"/>
                <w:vAlign w:val="bottom"/>
              </w:tcPr>
            </w:tcPrChange>
          </w:tcPr>
          <w:p w14:paraId="0923560D" w14:textId="6A1E0245" w:rsidR="00C87CFE" w:rsidRPr="00CD1347" w:rsidRDefault="00C87CFE" w:rsidP="00C87CFE">
            <w:pPr>
              <w:jc w:val="center"/>
              <w:rPr>
                <w:ins w:id="21497" w:author="Στάθης Καπ" w:date="2023-03-03T04:01:00Z"/>
                <w:rFonts w:cstheme="minorHAnsi"/>
                <w:sz w:val="16"/>
                <w:szCs w:val="16"/>
              </w:rPr>
            </w:pPr>
            <w:ins w:id="21498" w:author="Στάθης Καπ" w:date="2023-03-03T06:21:00Z">
              <w:r>
                <w:rPr>
                  <w:rFonts w:ascii="Calibri" w:hAnsi="Calibri" w:cs="Calibri"/>
                  <w:color w:val="000000"/>
                  <w:sz w:val="16"/>
                  <w:szCs w:val="16"/>
                </w:rPr>
                <w:t>0.443</w:t>
              </w:r>
            </w:ins>
          </w:p>
        </w:tc>
        <w:tc>
          <w:tcPr>
            <w:tcW w:w="669" w:type="dxa"/>
            <w:vAlign w:val="center"/>
            <w:tcPrChange w:id="21499" w:author="Στάθης Καπ" w:date="2023-03-03T06:26:00Z">
              <w:tcPr>
                <w:tcW w:w="669" w:type="dxa"/>
                <w:vAlign w:val="center"/>
              </w:tcPr>
            </w:tcPrChange>
          </w:tcPr>
          <w:p w14:paraId="2BA8DB82" w14:textId="1C4A0D9A" w:rsidR="00C87CFE" w:rsidRPr="00CD1347" w:rsidRDefault="00C87CFE" w:rsidP="00C87CFE">
            <w:pPr>
              <w:jc w:val="center"/>
              <w:rPr>
                <w:ins w:id="21500" w:author="Στάθης Καπ" w:date="2023-03-03T04:01:00Z"/>
                <w:rFonts w:cstheme="minorHAnsi"/>
                <w:sz w:val="16"/>
                <w:szCs w:val="16"/>
              </w:rPr>
            </w:pPr>
            <w:ins w:id="21501" w:author="Στάθης Καπ" w:date="2023-03-03T06:21:00Z">
              <w:r>
                <w:rPr>
                  <w:rFonts w:ascii="Calibri" w:hAnsi="Calibri" w:cstheme="minorHAnsi"/>
                  <w:color w:val="000000"/>
                  <w:sz w:val="16"/>
                  <w:szCs w:val="16"/>
                </w:rPr>
                <w:t>12.99</w:t>
              </w:r>
            </w:ins>
          </w:p>
        </w:tc>
        <w:tc>
          <w:tcPr>
            <w:tcW w:w="543" w:type="dxa"/>
            <w:vAlign w:val="center"/>
            <w:tcPrChange w:id="21502" w:author="Στάθης Καπ" w:date="2023-03-03T06:26:00Z">
              <w:tcPr>
                <w:tcW w:w="543" w:type="dxa"/>
                <w:vAlign w:val="bottom"/>
              </w:tcPr>
            </w:tcPrChange>
          </w:tcPr>
          <w:p w14:paraId="07F9D934" w14:textId="5ABCC868" w:rsidR="00C87CFE" w:rsidRPr="00CD1347" w:rsidRDefault="00C87CFE" w:rsidP="00C87CFE">
            <w:pPr>
              <w:jc w:val="center"/>
              <w:rPr>
                <w:ins w:id="21503" w:author="Στάθης Καπ" w:date="2023-03-03T04:01:00Z"/>
                <w:rFonts w:cstheme="minorHAnsi"/>
                <w:sz w:val="16"/>
                <w:szCs w:val="16"/>
              </w:rPr>
            </w:pPr>
            <w:ins w:id="21504" w:author="Στάθης Καπ" w:date="2023-03-03T06:21:00Z">
              <w:r>
                <w:rPr>
                  <w:rFonts w:ascii="Calibri" w:hAnsi="Calibri" w:cs="Calibri"/>
                  <w:color w:val="000000"/>
                  <w:sz w:val="16"/>
                  <w:szCs w:val="16"/>
                </w:rPr>
                <w:t>623</w:t>
              </w:r>
            </w:ins>
          </w:p>
        </w:tc>
        <w:tc>
          <w:tcPr>
            <w:tcW w:w="621" w:type="dxa"/>
            <w:vAlign w:val="center"/>
            <w:tcPrChange w:id="21505" w:author="Στάθης Καπ" w:date="2023-03-03T06:26:00Z">
              <w:tcPr>
                <w:tcW w:w="621" w:type="dxa"/>
                <w:vAlign w:val="bottom"/>
              </w:tcPr>
            </w:tcPrChange>
          </w:tcPr>
          <w:p w14:paraId="170E649A" w14:textId="0415F1F4" w:rsidR="00C87CFE" w:rsidRPr="00CD1347" w:rsidRDefault="00C87CFE" w:rsidP="00C87CFE">
            <w:pPr>
              <w:jc w:val="center"/>
              <w:rPr>
                <w:ins w:id="21506" w:author="Στάθης Καπ" w:date="2023-03-03T04:01:00Z"/>
                <w:rFonts w:cstheme="minorHAnsi"/>
                <w:sz w:val="16"/>
                <w:szCs w:val="16"/>
              </w:rPr>
            </w:pPr>
            <w:ins w:id="21507" w:author="Στάθης Καπ" w:date="2023-03-03T06:21:00Z">
              <w:r>
                <w:rPr>
                  <w:rFonts w:ascii="Calibri" w:hAnsi="Calibri" w:cs="Calibri"/>
                  <w:color w:val="000000"/>
                  <w:sz w:val="16"/>
                  <w:szCs w:val="16"/>
                </w:rPr>
                <w:t>0.332</w:t>
              </w:r>
            </w:ins>
          </w:p>
        </w:tc>
        <w:tc>
          <w:tcPr>
            <w:tcW w:w="669" w:type="dxa"/>
            <w:vAlign w:val="center"/>
            <w:tcPrChange w:id="21508" w:author="Στάθης Καπ" w:date="2023-03-03T06:26:00Z">
              <w:tcPr>
                <w:tcW w:w="669" w:type="dxa"/>
                <w:vAlign w:val="center"/>
              </w:tcPr>
            </w:tcPrChange>
          </w:tcPr>
          <w:p w14:paraId="1E363114" w14:textId="58EFCF77" w:rsidR="00C87CFE" w:rsidRPr="00CD1347" w:rsidRDefault="00C87CFE" w:rsidP="00C87CFE">
            <w:pPr>
              <w:jc w:val="center"/>
              <w:rPr>
                <w:ins w:id="21509" w:author="Στάθης Καπ" w:date="2023-03-03T04:01:00Z"/>
                <w:rFonts w:cstheme="minorHAnsi"/>
                <w:sz w:val="16"/>
                <w:szCs w:val="16"/>
              </w:rPr>
            </w:pPr>
            <w:ins w:id="21510" w:author="Στάθης Καπ" w:date="2023-03-03T06:21:00Z">
              <w:r>
                <w:rPr>
                  <w:rFonts w:ascii="Calibri" w:hAnsi="Calibri" w:cstheme="minorHAnsi"/>
                  <w:color w:val="000000"/>
                  <w:sz w:val="16"/>
                  <w:szCs w:val="16"/>
                </w:rPr>
                <w:t>4.15</w:t>
              </w:r>
            </w:ins>
          </w:p>
        </w:tc>
        <w:tc>
          <w:tcPr>
            <w:tcW w:w="508" w:type="dxa"/>
            <w:vAlign w:val="center"/>
            <w:tcPrChange w:id="21511" w:author="Στάθης Καπ" w:date="2023-03-03T06:26:00Z">
              <w:tcPr>
                <w:tcW w:w="508" w:type="dxa"/>
                <w:vAlign w:val="bottom"/>
              </w:tcPr>
            </w:tcPrChange>
          </w:tcPr>
          <w:p w14:paraId="20058A89" w14:textId="58D7C9D5" w:rsidR="00C87CFE" w:rsidRPr="00CD1347" w:rsidRDefault="00C87CFE" w:rsidP="00C87CFE">
            <w:pPr>
              <w:jc w:val="center"/>
              <w:rPr>
                <w:ins w:id="21512" w:author="Στάθης Καπ" w:date="2023-03-03T04:01:00Z"/>
                <w:rFonts w:cstheme="minorHAnsi"/>
                <w:sz w:val="16"/>
                <w:szCs w:val="16"/>
              </w:rPr>
            </w:pPr>
            <w:ins w:id="21513" w:author="Στάθης Καπ" w:date="2023-03-03T06:21:00Z">
              <w:r>
                <w:rPr>
                  <w:rFonts w:ascii="Calibri" w:hAnsi="Calibri" w:cs="Calibri"/>
                  <w:color w:val="000000"/>
                  <w:sz w:val="16"/>
                  <w:szCs w:val="16"/>
                </w:rPr>
                <w:t>540</w:t>
              </w:r>
            </w:ins>
          </w:p>
        </w:tc>
        <w:tc>
          <w:tcPr>
            <w:tcW w:w="541" w:type="dxa"/>
            <w:vAlign w:val="center"/>
            <w:tcPrChange w:id="21514" w:author="Στάθης Καπ" w:date="2023-03-03T06:26:00Z">
              <w:tcPr>
                <w:tcW w:w="541" w:type="dxa"/>
                <w:vAlign w:val="bottom"/>
              </w:tcPr>
            </w:tcPrChange>
          </w:tcPr>
          <w:p w14:paraId="0FA05B13" w14:textId="2A2EAF14" w:rsidR="00C87CFE" w:rsidRPr="00CD1347" w:rsidRDefault="00C87CFE" w:rsidP="00C87CFE">
            <w:pPr>
              <w:jc w:val="center"/>
              <w:rPr>
                <w:ins w:id="21515" w:author="Στάθης Καπ" w:date="2023-03-03T04:01:00Z"/>
                <w:rFonts w:cstheme="minorHAnsi"/>
                <w:sz w:val="16"/>
                <w:szCs w:val="16"/>
              </w:rPr>
            </w:pPr>
            <w:ins w:id="21516" w:author="Στάθης Καπ" w:date="2023-03-03T06:21:00Z">
              <w:r>
                <w:rPr>
                  <w:rFonts w:ascii="Calibri" w:hAnsi="Calibri" w:cs="Calibri"/>
                  <w:color w:val="000000"/>
                  <w:sz w:val="16"/>
                  <w:szCs w:val="16"/>
                </w:rPr>
                <w:t>0.345</w:t>
              </w:r>
            </w:ins>
          </w:p>
        </w:tc>
        <w:tc>
          <w:tcPr>
            <w:tcW w:w="589" w:type="dxa"/>
            <w:vAlign w:val="center"/>
            <w:tcPrChange w:id="21517" w:author="Στάθης Καπ" w:date="2023-03-03T06:26:00Z">
              <w:tcPr>
                <w:tcW w:w="589" w:type="dxa"/>
                <w:vAlign w:val="center"/>
              </w:tcPr>
            </w:tcPrChange>
          </w:tcPr>
          <w:p w14:paraId="15D2AF50" w14:textId="5BFF4E22" w:rsidR="00C87CFE" w:rsidRPr="00CD1347" w:rsidRDefault="00C87CFE" w:rsidP="00C87CFE">
            <w:pPr>
              <w:jc w:val="center"/>
              <w:rPr>
                <w:ins w:id="21518" w:author="Στάθης Καπ" w:date="2023-03-03T04:01:00Z"/>
                <w:rFonts w:cstheme="minorHAnsi"/>
                <w:sz w:val="16"/>
                <w:szCs w:val="16"/>
              </w:rPr>
            </w:pPr>
            <w:ins w:id="21519" w:author="Στάθης Καπ" w:date="2023-03-03T06:21:00Z">
              <w:r>
                <w:rPr>
                  <w:rFonts w:ascii="Calibri" w:hAnsi="Calibri" w:cstheme="minorHAnsi"/>
                  <w:color w:val="000000"/>
                  <w:sz w:val="16"/>
                  <w:szCs w:val="16"/>
                </w:rPr>
                <w:t>16.92</w:t>
              </w:r>
            </w:ins>
          </w:p>
        </w:tc>
        <w:tc>
          <w:tcPr>
            <w:tcW w:w="463" w:type="dxa"/>
            <w:vAlign w:val="center"/>
            <w:tcPrChange w:id="21520" w:author="Στάθης Καπ" w:date="2023-03-03T06:26:00Z">
              <w:tcPr>
                <w:tcW w:w="463" w:type="dxa"/>
                <w:vAlign w:val="bottom"/>
              </w:tcPr>
            </w:tcPrChange>
          </w:tcPr>
          <w:p w14:paraId="4E9C4782" w14:textId="054FE8D0" w:rsidR="00C87CFE" w:rsidRPr="00CD1347" w:rsidRDefault="00C87CFE" w:rsidP="00C87CFE">
            <w:pPr>
              <w:jc w:val="center"/>
              <w:rPr>
                <w:ins w:id="21521" w:author="Στάθης Καπ" w:date="2023-03-03T04:01:00Z"/>
                <w:rFonts w:cstheme="minorHAnsi"/>
                <w:sz w:val="16"/>
                <w:szCs w:val="16"/>
              </w:rPr>
            </w:pPr>
            <w:ins w:id="21522" w:author="Στάθης Καπ" w:date="2023-03-03T06:21:00Z">
              <w:r>
                <w:rPr>
                  <w:rFonts w:ascii="Calibri" w:hAnsi="Calibri" w:cs="Calibri"/>
                  <w:color w:val="000000"/>
                  <w:sz w:val="16"/>
                  <w:szCs w:val="16"/>
                </w:rPr>
                <w:t>530</w:t>
              </w:r>
            </w:ins>
          </w:p>
        </w:tc>
        <w:tc>
          <w:tcPr>
            <w:tcW w:w="541" w:type="dxa"/>
            <w:vAlign w:val="center"/>
            <w:tcPrChange w:id="21523" w:author="Στάθης Καπ" w:date="2023-03-03T06:26:00Z">
              <w:tcPr>
                <w:tcW w:w="541" w:type="dxa"/>
                <w:vAlign w:val="bottom"/>
              </w:tcPr>
            </w:tcPrChange>
          </w:tcPr>
          <w:p w14:paraId="5C702FF3" w14:textId="3DECCA03" w:rsidR="00C87CFE" w:rsidRPr="00CD1347" w:rsidRDefault="00C87CFE" w:rsidP="00C87CFE">
            <w:pPr>
              <w:jc w:val="center"/>
              <w:rPr>
                <w:ins w:id="21524" w:author="Στάθης Καπ" w:date="2023-03-03T04:01:00Z"/>
                <w:rFonts w:cstheme="minorHAnsi"/>
                <w:sz w:val="16"/>
                <w:szCs w:val="16"/>
              </w:rPr>
            </w:pPr>
            <w:ins w:id="21525" w:author="Στάθης Καπ" w:date="2023-03-03T06:21:00Z">
              <w:r>
                <w:rPr>
                  <w:rFonts w:ascii="Calibri" w:hAnsi="Calibri" w:cs="Calibri"/>
                  <w:color w:val="000000"/>
                  <w:sz w:val="16"/>
                  <w:szCs w:val="16"/>
                </w:rPr>
                <w:t>0.306</w:t>
              </w:r>
            </w:ins>
          </w:p>
        </w:tc>
        <w:tc>
          <w:tcPr>
            <w:tcW w:w="589" w:type="dxa"/>
            <w:vAlign w:val="center"/>
            <w:tcPrChange w:id="21526" w:author="Στάθης Καπ" w:date="2023-03-03T06:26:00Z">
              <w:tcPr>
                <w:tcW w:w="589" w:type="dxa"/>
                <w:vAlign w:val="center"/>
              </w:tcPr>
            </w:tcPrChange>
          </w:tcPr>
          <w:p w14:paraId="56EC626E" w14:textId="400EBD51" w:rsidR="00C87CFE" w:rsidRPr="00CD1347" w:rsidRDefault="00C87CFE" w:rsidP="00C87CFE">
            <w:pPr>
              <w:jc w:val="center"/>
              <w:rPr>
                <w:ins w:id="21527" w:author="Στάθης Καπ" w:date="2023-03-03T04:01:00Z"/>
                <w:rFonts w:cstheme="minorHAnsi"/>
                <w:sz w:val="16"/>
                <w:szCs w:val="16"/>
              </w:rPr>
            </w:pPr>
            <w:ins w:id="21528"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215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30" w:author="Στάθης Καπ" w:date="2023-03-03T04:01:00Z"/>
        </w:trPr>
        <w:tc>
          <w:tcPr>
            <w:tcW w:w="515" w:type="dxa"/>
            <w:tcBorders>
              <w:top w:val="nil"/>
              <w:bottom w:val="nil"/>
              <w:right w:val="single" w:sz="4" w:space="0" w:color="auto"/>
            </w:tcBorders>
            <w:shd w:val="clear" w:color="auto" w:fill="E7E6E6" w:themeFill="background2"/>
            <w:vAlign w:val="bottom"/>
            <w:tcPrChange w:id="21531" w:author="Στάθης Καπ" w:date="2023-03-03T06:26:00Z">
              <w:tcPr>
                <w:tcW w:w="515" w:type="dxa"/>
                <w:vAlign w:val="bottom"/>
              </w:tcPr>
            </w:tcPrChange>
          </w:tcPr>
          <w:p w14:paraId="32A08EEB" w14:textId="618DA2E3" w:rsidR="00C87CFE" w:rsidRPr="00CD1347" w:rsidRDefault="00C87CFE" w:rsidP="00C87CFE">
            <w:pPr>
              <w:jc w:val="center"/>
              <w:rPr>
                <w:ins w:id="21532" w:author="Στάθης Καπ" w:date="2023-03-03T04:01:00Z"/>
                <w:sz w:val="16"/>
                <w:szCs w:val="16"/>
              </w:rPr>
            </w:pPr>
            <w:ins w:id="21533" w:author="Στάθης Καπ" w:date="2023-03-03T04:08:00Z">
              <w:r w:rsidRPr="00CD1347">
                <w:rPr>
                  <w:rFonts w:ascii="Calibri" w:hAnsi="Calibri" w:cs="Calibri"/>
                  <w:color w:val="000000"/>
                  <w:sz w:val="16"/>
                  <w:szCs w:val="16"/>
                  <w:rPrChange w:id="21534"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1535" w:author="Στάθης Καπ" w:date="2023-03-03T06:26:00Z">
              <w:tcPr>
                <w:tcW w:w="560" w:type="dxa"/>
              </w:tcPr>
            </w:tcPrChange>
          </w:tcPr>
          <w:p w14:paraId="5497ADCE" w14:textId="56E306BF" w:rsidR="00C87CFE" w:rsidRPr="00CD1347" w:rsidRDefault="00C87CFE" w:rsidP="00C87CFE">
            <w:pPr>
              <w:jc w:val="center"/>
              <w:rPr>
                <w:ins w:id="21536" w:author="Στάθης Καπ" w:date="2023-03-03T04:01:00Z"/>
                <w:rFonts w:cstheme="minorHAnsi"/>
                <w:sz w:val="16"/>
                <w:szCs w:val="16"/>
              </w:rPr>
            </w:pPr>
            <w:ins w:id="21537" w:author="Στάθης Καπ" w:date="2023-03-03T06:21:00Z">
              <w:r>
                <w:rPr>
                  <w:rFonts w:ascii="Calibri" w:hAnsi="Calibri" w:cs="Calibri"/>
                  <w:color w:val="000000"/>
                  <w:sz w:val="16"/>
                  <w:szCs w:val="16"/>
                </w:rPr>
                <w:t>778</w:t>
              </w:r>
            </w:ins>
          </w:p>
        </w:tc>
        <w:tc>
          <w:tcPr>
            <w:tcW w:w="855" w:type="dxa"/>
            <w:vAlign w:val="center"/>
            <w:tcPrChange w:id="21538" w:author="Στάθης Καπ" w:date="2023-03-03T06:26:00Z">
              <w:tcPr>
                <w:tcW w:w="855" w:type="dxa"/>
              </w:tcPr>
            </w:tcPrChange>
          </w:tcPr>
          <w:p w14:paraId="59F388E8" w14:textId="721467D9" w:rsidR="00C87CFE" w:rsidRPr="00CD1347" w:rsidRDefault="00C87CFE" w:rsidP="00C87CFE">
            <w:pPr>
              <w:jc w:val="center"/>
              <w:rPr>
                <w:ins w:id="21539" w:author="Στάθης Καπ" w:date="2023-03-03T04:01:00Z"/>
                <w:rFonts w:cstheme="minorHAnsi"/>
                <w:sz w:val="16"/>
                <w:szCs w:val="16"/>
              </w:rPr>
            </w:pPr>
            <w:ins w:id="21540" w:author="Στάθης Καπ" w:date="2023-03-03T06:21:00Z">
              <w:r>
                <w:rPr>
                  <w:rFonts w:ascii="Calibri" w:hAnsi="Calibri" w:cs="Calibri"/>
                  <w:color w:val="000000"/>
                  <w:sz w:val="16"/>
                  <w:szCs w:val="16"/>
                </w:rPr>
                <w:t>765</w:t>
              </w:r>
            </w:ins>
          </w:p>
        </w:tc>
        <w:tc>
          <w:tcPr>
            <w:tcW w:w="544" w:type="dxa"/>
            <w:vAlign w:val="center"/>
            <w:tcPrChange w:id="21541" w:author="Στάθης Καπ" w:date="2023-03-03T06:26:00Z">
              <w:tcPr>
                <w:tcW w:w="544" w:type="dxa"/>
                <w:vAlign w:val="bottom"/>
              </w:tcPr>
            </w:tcPrChange>
          </w:tcPr>
          <w:p w14:paraId="6ED81AA6" w14:textId="34999B4B" w:rsidR="00C87CFE" w:rsidRPr="00CD1347" w:rsidRDefault="00C87CFE" w:rsidP="00C87CFE">
            <w:pPr>
              <w:jc w:val="center"/>
              <w:rPr>
                <w:ins w:id="21542" w:author="Στάθης Καπ" w:date="2023-03-03T04:01:00Z"/>
                <w:rFonts w:cstheme="minorHAnsi"/>
                <w:sz w:val="16"/>
                <w:szCs w:val="16"/>
              </w:rPr>
            </w:pPr>
            <w:ins w:id="21543" w:author="Στάθης Καπ" w:date="2023-03-03T06:21:00Z">
              <w:r>
                <w:rPr>
                  <w:rFonts w:ascii="Calibri" w:hAnsi="Calibri" w:cs="Calibri"/>
                  <w:color w:val="000000"/>
                  <w:sz w:val="16"/>
                  <w:szCs w:val="16"/>
                </w:rPr>
                <w:t>709</w:t>
              </w:r>
            </w:ins>
          </w:p>
        </w:tc>
        <w:tc>
          <w:tcPr>
            <w:tcW w:w="621" w:type="dxa"/>
            <w:vAlign w:val="center"/>
            <w:tcPrChange w:id="21544" w:author="Στάθης Καπ" w:date="2023-03-03T06:26:00Z">
              <w:tcPr>
                <w:tcW w:w="621" w:type="dxa"/>
                <w:vAlign w:val="bottom"/>
              </w:tcPr>
            </w:tcPrChange>
          </w:tcPr>
          <w:p w14:paraId="7383417F" w14:textId="5FD6C511" w:rsidR="00C87CFE" w:rsidRPr="00CD1347" w:rsidRDefault="00C87CFE" w:rsidP="00C87CFE">
            <w:pPr>
              <w:jc w:val="center"/>
              <w:rPr>
                <w:ins w:id="21545" w:author="Στάθης Καπ" w:date="2023-03-03T04:01:00Z"/>
                <w:rFonts w:cstheme="minorHAnsi"/>
                <w:sz w:val="16"/>
                <w:szCs w:val="16"/>
              </w:rPr>
            </w:pPr>
            <w:ins w:id="21546" w:author="Στάθης Καπ" w:date="2023-03-03T06:21:00Z">
              <w:r>
                <w:rPr>
                  <w:rFonts w:ascii="Calibri" w:hAnsi="Calibri" w:cs="Calibri"/>
                  <w:color w:val="000000"/>
                  <w:sz w:val="16"/>
                  <w:szCs w:val="16"/>
                </w:rPr>
                <w:t>0.533</w:t>
              </w:r>
            </w:ins>
          </w:p>
        </w:tc>
        <w:tc>
          <w:tcPr>
            <w:tcW w:w="669" w:type="dxa"/>
            <w:vAlign w:val="center"/>
            <w:tcPrChange w:id="21547" w:author="Στάθης Καπ" w:date="2023-03-03T06:26:00Z">
              <w:tcPr>
                <w:tcW w:w="669" w:type="dxa"/>
                <w:vAlign w:val="center"/>
              </w:tcPr>
            </w:tcPrChange>
          </w:tcPr>
          <w:p w14:paraId="0D749442" w14:textId="4D530A92" w:rsidR="00C87CFE" w:rsidRPr="00CD1347" w:rsidRDefault="00C87CFE" w:rsidP="00C87CFE">
            <w:pPr>
              <w:jc w:val="center"/>
              <w:rPr>
                <w:ins w:id="21548" w:author="Στάθης Καπ" w:date="2023-03-03T04:01:00Z"/>
                <w:rFonts w:cstheme="minorHAnsi"/>
                <w:sz w:val="16"/>
                <w:szCs w:val="16"/>
              </w:rPr>
            </w:pPr>
            <w:ins w:id="21549" w:author="Στάθης Καπ" w:date="2023-03-03T06:21:00Z">
              <w:r>
                <w:rPr>
                  <w:rFonts w:ascii="Calibri" w:hAnsi="Calibri" w:cstheme="minorHAnsi"/>
                  <w:color w:val="000000"/>
                  <w:sz w:val="16"/>
                  <w:szCs w:val="16"/>
                </w:rPr>
                <w:t>8.87</w:t>
              </w:r>
            </w:ins>
          </w:p>
        </w:tc>
        <w:tc>
          <w:tcPr>
            <w:tcW w:w="543" w:type="dxa"/>
            <w:vAlign w:val="center"/>
            <w:tcPrChange w:id="21550" w:author="Στάθης Καπ" w:date="2023-03-03T06:26:00Z">
              <w:tcPr>
                <w:tcW w:w="543" w:type="dxa"/>
                <w:vAlign w:val="bottom"/>
              </w:tcPr>
            </w:tcPrChange>
          </w:tcPr>
          <w:p w14:paraId="4C6869D7" w14:textId="1A1C687B" w:rsidR="00C87CFE" w:rsidRPr="00CD1347" w:rsidRDefault="00C87CFE" w:rsidP="00C87CFE">
            <w:pPr>
              <w:jc w:val="center"/>
              <w:rPr>
                <w:ins w:id="21551" w:author="Στάθης Καπ" w:date="2023-03-03T04:01:00Z"/>
                <w:rFonts w:cstheme="minorHAnsi"/>
                <w:sz w:val="16"/>
                <w:szCs w:val="16"/>
              </w:rPr>
            </w:pPr>
            <w:ins w:id="21552" w:author="Στάθης Καπ" w:date="2023-03-03T06:21:00Z">
              <w:r>
                <w:rPr>
                  <w:rFonts w:ascii="Calibri" w:hAnsi="Calibri" w:cs="Calibri"/>
                  <w:color w:val="000000"/>
                  <w:sz w:val="16"/>
                  <w:szCs w:val="16"/>
                </w:rPr>
                <w:t>693</w:t>
              </w:r>
            </w:ins>
          </w:p>
        </w:tc>
        <w:tc>
          <w:tcPr>
            <w:tcW w:w="621" w:type="dxa"/>
            <w:vAlign w:val="center"/>
            <w:tcPrChange w:id="21553" w:author="Στάθης Καπ" w:date="2023-03-03T06:26:00Z">
              <w:tcPr>
                <w:tcW w:w="621" w:type="dxa"/>
                <w:vAlign w:val="bottom"/>
              </w:tcPr>
            </w:tcPrChange>
          </w:tcPr>
          <w:p w14:paraId="5CB129FB" w14:textId="26EE2846" w:rsidR="00C87CFE" w:rsidRPr="00CD1347" w:rsidRDefault="00C87CFE" w:rsidP="00C87CFE">
            <w:pPr>
              <w:jc w:val="center"/>
              <w:rPr>
                <w:ins w:id="21554" w:author="Στάθης Καπ" w:date="2023-03-03T04:01:00Z"/>
                <w:rFonts w:cstheme="minorHAnsi"/>
                <w:sz w:val="16"/>
                <w:szCs w:val="16"/>
              </w:rPr>
            </w:pPr>
            <w:ins w:id="21555" w:author="Στάθης Καπ" w:date="2023-03-03T06:21:00Z">
              <w:r>
                <w:rPr>
                  <w:rFonts w:ascii="Calibri" w:hAnsi="Calibri" w:cs="Calibri"/>
                  <w:color w:val="000000"/>
                  <w:sz w:val="16"/>
                  <w:szCs w:val="16"/>
                </w:rPr>
                <w:t>0.425</w:t>
              </w:r>
            </w:ins>
          </w:p>
        </w:tc>
        <w:tc>
          <w:tcPr>
            <w:tcW w:w="669" w:type="dxa"/>
            <w:vAlign w:val="center"/>
            <w:tcPrChange w:id="21556" w:author="Στάθης Καπ" w:date="2023-03-03T06:26:00Z">
              <w:tcPr>
                <w:tcW w:w="669" w:type="dxa"/>
                <w:vAlign w:val="center"/>
              </w:tcPr>
            </w:tcPrChange>
          </w:tcPr>
          <w:p w14:paraId="13A469F6" w14:textId="198BCA4B" w:rsidR="00C87CFE" w:rsidRPr="00CD1347" w:rsidRDefault="00C87CFE" w:rsidP="00C87CFE">
            <w:pPr>
              <w:jc w:val="center"/>
              <w:rPr>
                <w:ins w:id="21557" w:author="Στάθης Καπ" w:date="2023-03-03T04:01:00Z"/>
                <w:rFonts w:cstheme="minorHAnsi"/>
                <w:sz w:val="16"/>
                <w:szCs w:val="16"/>
              </w:rPr>
            </w:pPr>
            <w:ins w:id="21558" w:author="Στάθης Καπ" w:date="2023-03-03T06:21:00Z">
              <w:r>
                <w:rPr>
                  <w:rFonts w:ascii="Calibri" w:hAnsi="Calibri" w:cstheme="minorHAnsi"/>
                  <w:color w:val="000000"/>
                  <w:sz w:val="16"/>
                  <w:szCs w:val="16"/>
                </w:rPr>
                <w:t>2.26</w:t>
              </w:r>
            </w:ins>
          </w:p>
        </w:tc>
        <w:tc>
          <w:tcPr>
            <w:tcW w:w="508" w:type="dxa"/>
            <w:vAlign w:val="center"/>
            <w:tcPrChange w:id="21559" w:author="Στάθης Καπ" w:date="2023-03-03T06:26:00Z">
              <w:tcPr>
                <w:tcW w:w="508" w:type="dxa"/>
                <w:vAlign w:val="bottom"/>
              </w:tcPr>
            </w:tcPrChange>
          </w:tcPr>
          <w:p w14:paraId="2581CBCD" w14:textId="78F3F9A9" w:rsidR="00C87CFE" w:rsidRPr="00CD1347" w:rsidRDefault="00C87CFE" w:rsidP="00C87CFE">
            <w:pPr>
              <w:jc w:val="center"/>
              <w:rPr>
                <w:ins w:id="21560" w:author="Στάθης Καπ" w:date="2023-03-03T04:01:00Z"/>
                <w:rFonts w:cstheme="minorHAnsi"/>
                <w:sz w:val="16"/>
                <w:szCs w:val="16"/>
              </w:rPr>
            </w:pPr>
            <w:ins w:id="21561" w:author="Στάθης Καπ" w:date="2023-03-03T06:21:00Z">
              <w:r>
                <w:rPr>
                  <w:rFonts w:ascii="Calibri" w:hAnsi="Calibri" w:cs="Calibri"/>
                  <w:color w:val="000000"/>
                  <w:sz w:val="16"/>
                  <w:szCs w:val="16"/>
                </w:rPr>
                <w:t>554</w:t>
              </w:r>
            </w:ins>
          </w:p>
        </w:tc>
        <w:tc>
          <w:tcPr>
            <w:tcW w:w="541" w:type="dxa"/>
            <w:vAlign w:val="center"/>
            <w:tcPrChange w:id="21562" w:author="Στάθης Καπ" w:date="2023-03-03T06:26:00Z">
              <w:tcPr>
                <w:tcW w:w="541" w:type="dxa"/>
                <w:vAlign w:val="bottom"/>
              </w:tcPr>
            </w:tcPrChange>
          </w:tcPr>
          <w:p w14:paraId="7F742B3F" w14:textId="058EC9B7" w:rsidR="00C87CFE" w:rsidRPr="00CD1347" w:rsidRDefault="00C87CFE" w:rsidP="00C87CFE">
            <w:pPr>
              <w:jc w:val="center"/>
              <w:rPr>
                <w:ins w:id="21563" w:author="Στάθης Καπ" w:date="2023-03-03T04:01:00Z"/>
                <w:rFonts w:cstheme="minorHAnsi"/>
                <w:sz w:val="16"/>
                <w:szCs w:val="16"/>
              </w:rPr>
            </w:pPr>
            <w:ins w:id="21564" w:author="Στάθης Καπ" w:date="2023-03-03T06:21:00Z">
              <w:r>
                <w:rPr>
                  <w:rFonts w:ascii="Calibri" w:hAnsi="Calibri" w:cs="Calibri"/>
                  <w:color w:val="000000"/>
                  <w:sz w:val="16"/>
                  <w:szCs w:val="16"/>
                </w:rPr>
                <w:t>0.265</w:t>
              </w:r>
            </w:ins>
          </w:p>
        </w:tc>
        <w:tc>
          <w:tcPr>
            <w:tcW w:w="589" w:type="dxa"/>
            <w:vAlign w:val="center"/>
            <w:tcPrChange w:id="21565" w:author="Στάθης Καπ" w:date="2023-03-03T06:26:00Z">
              <w:tcPr>
                <w:tcW w:w="589" w:type="dxa"/>
                <w:vAlign w:val="center"/>
              </w:tcPr>
            </w:tcPrChange>
          </w:tcPr>
          <w:p w14:paraId="26ABFD6F" w14:textId="51DD2614" w:rsidR="00C87CFE" w:rsidRPr="00CD1347" w:rsidRDefault="00C87CFE" w:rsidP="00C87CFE">
            <w:pPr>
              <w:jc w:val="center"/>
              <w:rPr>
                <w:ins w:id="21566" w:author="Στάθης Καπ" w:date="2023-03-03T04:01:00Z"/>
                <w:rFonts w:cstheme="minorHAnsi"/>
                <w:sz w:val="16"/>
                <w:szCs w:val="16"/>
              </w:rPr>
            </w:pPr>
            <w:ins w:id="21567" w:author="Στάθης Καπ" w:date="2023-03-03T06:21:00Z">
              <w:r>
                <w:rPr>
                  <w:rFonts w:ascii="Calibri" w:hAnsi="Calibri" w:cstheme="minorHAnsi"/>
                  <w:color w:val="000000"/>
                  <w:sz w:val="16"/>
                  <w:szCs w:val="16"/>
                </w:rPr>
                <w:t>21.86</w:t>
              </w:r>
            </w:ins>
          </w:p>
        </w:tc>
        <w:tc>
          <w:tcPr>
            <w:tcW w:w="463" w:type="dxa"/>
            <w:vAlign w:val="center"/>
            <w:tcPrChange w:id="21568" w:author="Στάθης Καπ" w:date="2023-03-03T06:26:00Z">
              <w:tcPr>
                <w:tcW w:w="463" w:type="dxa"/>
                <w:vAlign w:val="bottom"/>
              </w:tcPr>
            </w:tcPrChange>
          </w:tcPr>
          <w:p w14:paraId="2F265461" w14:textId="32AAA699" w:rsidR="00C87CFE" w:rsidRPr="00CD1347" w:rsidRDefault="00C87CFE" w:rsidP="00C87CFE">
            <w:pPr>
              <w:jc w:val="center"/>
              <w:rPr>
                <w:ins w:id="21569" w:author="Στάθης Καπ" w:date="2023-03-03T04:01:00Z"/>
                <w:rFonts w:cstheme="minorHAnsi"/>
                <w:sz w:val="16"/>
                <w:szCs w:val="16"/>
              </w:rPr>
            </w:pPr>
            <w:ins w:id="21570" w:author="Στάθης Καπ" w:date="2023-03-03T06:21:00Z">
              <w:r>
                <w:rPr>
                  <w:rFonts w:ascii="Calibri" w:hAnsi="Calibri" w:cs="Calibri"/>
                  <w:color w:val="000000"/>
                  <w:sz w:val="16"/>
                  <w:szCs w:val="16"/>
                </w:rPr>
                <w:t>577</w:t>
              </w:r>
            </w:ins>
          </w:p>
        </w:tc>
        <w:tc>
          <w:tcPr>
            <w:tcW w:w="541" w:type="dxa"/>
            <w:vAlign w:val="center"/>
            <w:tcPrChange w:id="21571" w:author="Στάθης Καπ" w:date="2023-03-03T06:26:00Z">
              <w:tcPr>
                <w:tcW w:w="541" w:type="dxa"/>
                <w:vAlign w:val="bottom"/>
              </w:tcPr>
            </w:tcPrChange>
          </w:tcPr>
          <w:p w14:paraId="6C7FEAE5" w14:textId="644AAC40" w:rsidR="00C87CFE" w:rsidRPr="00CD1347" w:rsidRDefault="00C87CFE" w:rsidP="00C87CFE">
            <w:pPr>
              <w:jc w:val="center"/>
              <w:rPr>
                <w:ins w:id="21572" w:author="Στάθης Καπ" w:date="2023-03-03T04:01:00Z"/>
                <w:rFonts w:cstheme="minorHAnsi"/>
                <w:sz w:val="16"/>
                <w:szCs w:val="16"/>
              </w:rPr>
            </w:pPr>
            <w:ins w:id="21573" w:author="Στάθης Καπ" w:date="2023-03-03T06:21:00Z">
              <w:r>
                <w:rPr>
                  <w:rFonts w:ascii="Calibri" w:hAnsi="Calibri" w:cs="Calibri"/>
                  <w:color w:val="000000"/>
                  <w:sz w:val="16"/>
                  <w:szCs w:val="16"/>
                </w:rPr>
                <w:t>0.379</w:t>
              </w:r>
            </w:ins>
          </w:p>
        </w:tc>
        <w:tc>
          <w:tcPr>
            <w:tcW w:w="589" w:type="dxa"/>
            <w:vAlign w:val="center"/>
            <w:tcPrChange w:id="21574" w:author="Στάθης Καπ" w:date="2023-03-03T06:26:00Z">
              <w:tcPr>
                <w:tcW w:w="589" w:type="dxa"/>
                <w:vAlign w:val="center"/>
              </w:tcPr>
            </w:tcPrChange>
          </w:tcPr>
          <w:p w14:paraId="02635559" w14:textId="1FBF036C" w:rsidR="00C87CFE" w:rsidRPr="00CD1347" w:rsidRDefault="00C87CFE" w:rsidP="00C87CFE">
            <w:pPr>
              <w:jc w:val="center"/>
              <w:rPr>
                <w:ins w:id="21575" w:author="Στάθης Καπ" w:date="2023-03-03T04:01:00Z"/>
                <w:rFonts w:cstheme="minorHAnsi"/>
                <w:sz w:val="16"/>
                <w:szCs w:val="16"/>
              </w:rPr>
            </w:pPr>
            <w:ins w:id="21576"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215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78" w:author="Στάθης Καπ" w:date="2023-03-03T04:01:00Z"/>
        </w:trPr>
        <w:tc>
          <w:tcPr>
            <w:tcW w:w="515" w:type="dxa"/>
            <w:tcBorders>
              <w:top w:val="nil"/>
              <w:bottom w:val="nil"/>
              <w:right w:val="single" w:sz="4" w:space="0" w:color="auto"/>
            </w:tcBorders>
            <w:shd w:val="clear" w:color="auto" w:fill="E7E6E6" w:themeFill="background2"/>
            <w:vAlign w:val="bottom"/>
            <w:tcPrChange w:id="21579" w:author="Στάθης Καπ" w:date="2023-03-03T06:26:00Z">
              <w:tcPr>
                <w:tcW w:w="515" w:type="dxa"/>
                <w:vAlign w:val="bottom"/>
              </w:tcPr>
            </w:tcPrChange>
          </w:tcPr>
          <w:p w14:paraId="6EE73934" w14:textId="1876E13F" w:rsidR="00C87CFE" w:rsidRPr="00CD1347" w:rsidRDefault="00C87CFE" w:rsidP="00C87CFE">
            <w:pPr>
              <w:jc w:val="center"/>
              <w:rPr>
                <w:ins w:id="21580" w:author="Στάθης Καπ" w:date="2023-03-03T04:01:00Z"/>
                <w:sz w:val="16"/>
                <w:szCs w:val="16"/>
              </w:rPr>
            </w:pPr>
            <w:ins w:id="21581" w:author="Στάθης Καπ" w:date="2023-03-03T04:08:00Z">
              <w:r w:rsidRPr="00CD1347">
                <w:rPr>
                  <w:rFonts w:ascii="Calibri" w:hAnsi="Calibri" w:cs="Calibri"/>
                  <w:color w:val="000000"/>
                  <w:sz w:val="16"/>
                  <w:szCs w:val="16"/>
                  <w:rPrChange w:id="21582"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1583" w:author="Στάθης Καπ" w:date="2023-03-03T06:26:00Z">
              <w:tcPr>
                <w:tcW w:w="560" w:type="dxa"/>
              </w:tcPr>
            </w:tcPrChange>
          </w:tcPr>
          <w:p w14:paraId="378A6ABD" w14:textId="6CE6F259" w:rsidR="00C87CFE" w:rsidRPr="00CD1347" w:rsidRDefault="00C87CFE" w:rsidP="00C87CFE">
            <w:pPr>
              <w:jc w:val="center"/>
              <w:rPr>
                <w:ins w:id="21584" w:author="Στάθης Καπ" w:date="2023-03-03T04:01:00Z"/>
                <w:rFonts w:cstheme="minorHAnsi"/>
                <w:sz w:val="16"/>
                <w:szCs w:val="16"/>
              </w:rPr>
            </w:pPr>
            <w:ins w:id="21585" w:author="Στάθης Καπ" w:date="2023-03-03T06:21:00Z">
              <w:r>
                <w:rPr>
                  <w:rFonts w:ascii="Calibri" w:hAnsi="Calibri" w:cs="Calibri"/>
                  <w:color w:val="000000"/>
                  <w:sz w:val="16"/>
                  <w:szCs w:val="16"/>
                </w:rPr>
                <w:t>620</w:t>
              </w:r>
            </w:ins>
          </w:p>
        </w:tc>
        <w:tc>
          <w:tcPr>
            <w:tcW w:w="855" w:type="dxa"/>
            <w:vAlign w:val="center"/>
            <w:tcPrChange w:id="21586" w:author="Στάθης Καπ" w:date="2023-03-03T06:26:00Z">
              <w:tcPr>
                <w:tcW w:w="855" w:type="dxa"/>
              </w:tcPr>
            </w:tcPrChange>
          </w:tcPr>
          <w:p w14:paraId="542DAF66" w14:textId="6A35B361" w:rsidR="00C87CFE" w:rsidRPr="00CD1347" w:rsidRDefault="00C87CFE" w:rsidP="00C87CFE">
            <w:pPr>
              <w:jc w:val="center"/>
              <w:rPr>
                <w:ins w:id="21587" w:author="Στάθης Καπ" w:date="2023-03-03T04:01:00Z"/>
                <w:rFonts w:cstheme="minorHAnsi"/>
                <w:sz w:val="16"/>
                <w:szCs w:val="16"/>
              </w:rPr>
            </w:pPr>
            <w:ins w:id="21588" w:author="Στάθης Καπ" w:date="2023-03-03T06:21:00Z">
              <w:r>
                <w:rPr>
                  <w:rFonts w:ascii="Calibri" w:hAnsi="Calibri" w:cs="Calibri"/>
                  <w:color w:val="000000"/>
                  <w:sz w:val="16"/>
                  <w:szCs w:val="16"/>
                </w:rPr>
                <w:t>609</w:t>
              </w:r>
            </w:ins>
          </w:p>
        </w:tc>
        <w:tc>
          <w:tcPr>
            <w:tcW w:w="544" w:type="dxa"/>
            <w:vAlign w:val="center"/>
            <w:tcPrChange w:id="21589" w:author="Στάθης Καπ" w:date="2023-03-03T06:26:00Z">
              <w:tcPr>
                <w:tcW w:w="544" w:type="dxa"/>
                <w:vAlign w:val="bottom"/>
              </w:tcPr>
            </w:tcPrChange>
          </w:tcPr>
          <w:p w14:paraId="77AEB49E" w14:textId="1ECB277C" w:rsidR="00C87CFE" w:rsidRPr="00CD1347" w:rsidRDefault="00C87CFE" w:rsidP="00C87CFE">
            <w:pPr>
              <w:jc w:val="center"/>
              <w:rPr>
                <w:ins w:id="21590" w:author="Στάθης Καπ" w:date="2023-03-03T04:01:00Z"/>
                <w:rFonts w:cstheme="minorHAnsi"/>
                <w:sz w:val="16"/>
                <w:szCs w:val="16"/>
              </w:rPr>
            </w:pPr>
            <w:ins w:id="21591" w:author="Στάθης Καπ" w:date="2023-03-03T06:21:00Z">
              <w:r>
                <w:rPr>
                  <w:rFonts w:ascii="Calibri" w:hAnsi="Calibri" w:cs="Calibri"/>
                  <w:color w:val="000000"/>
                  <w:sz w:val="16"/>
                  <w:szCs w:val="16"/>
                </w:rPr>
                <w:t>527</w:t>
              </w:r>
            </w:ins>
          </w:p>
        </w:tc>
        <w:tc>
          <w:tcPr>
            <w:tcW w:w="621" w:type="dxa"/>
            <w:vAlign w:val="center"/>
            <w:tcPrChange w:id="21592" w:author="Στάθης Καπ" w:date="2023-03-03T06:26:00Z">
              <w:tcPr>
                <w:tcW w:w="621" w:type="dxa"/>
                <w:vAlign w:val="bottom"/>
              </w:tcPr>
            </w:tcPrChange>
          </w:tcPr>
          <w:p w14:paraId="04540611" w14:textId="619F321E" w:rsidR="00C87CFE" w:rsidRPr="00CD1347" w:rsidRDefault="00C87CFE" w:rsidP="00C87CFE">
            <w:pPr>
              <w:jc w:val="center"/>
              <w:rPr>
                <w:ins w:id="21593" w:author="Στάθης Καπ" w:date="2023-03-03T04:01:00Z"/>
                <w:rFonts w:cstheme="minorHAnsi"/>
                <w:sz w:val="16"/>
                <w:szCs w:val="16"/>
              </w:rPr>
            </w:pPr>
            <w:ins w:id="21594" w:author="Στάθης Καπ" w:date="2023-03-03T06:21:00Z">
              <w:r>
                <w:rPr>
                  <w:rFonts w:ascii="Calibri" w:hAnsi="Calibri" w:cs="Calibri"/>
                  <w:color w:val="000000"/>
                  <w:sz w:val="16"/>
                  <w:szCs w:val="16"/>
                </w:rPr>
                <w:t>0.363</w:t>
              </w:r>
            </w:ins>
          </w:p>
        </w:tc>
        <w:tc>
          <w:tcPr>
            <w:tcW w:w="669" w:type="dxa"/>
            <w:vAlign w:val="center"/>
            <w:tcPrChange w:id="21595" w:author="Στάθης Καπ" w:date="2023-03-03T06:26:00Z">
              <w:tcPr>
                <w:tcW w:w="669" w:type="dxa"/>
                <w:vAlign w:val="center"/>
              </w:tcPr>
            </w:tcPrChange>
          </w:tcPr>
          <w:p w14:paraId="2679669C" w14:textId="3352A102" w:rsidR="00C87CFE" w:rsidRPr="00CD1347" w:rsidRDefault="00C87CFE" w:rsidP="00C87CFE">
            <w:pPr>
              <w:jc w:val="center"/>
              <w:rPr>
                <w:ins w:id="21596" w:author="Στάθης Καπ" w:date="2023-03-03T04:01:00Z"/>
                <w:rFonts w:cstheme="minorHAnsi"/>
                <w:sz w:val="16"/>
                <w:szCs w:val="16"/>
              </w:rPr>
            </w:pPr>
            <w:ins w:id="21597" w:author="Στάθης Καπ" w:date="2023-03-03T06:21:00Z">
              <w:r>
                <w:rPr>
                  <w:rFonts w:ascii="Calibri" w:hAnsi="Calibri" w:cstheme="minorHAnsi"/>
                  <w:color w:val="000000"/>
                  <w:sz w:val="16"/>
                  <w:szCs w:val="16"/>
                </w:rPr>
                <w:t>15</w:t>
              </w:r>
            </w:ins>
          </w:p>
        </w:tc>
        <w:tc>
          <w:tcPr>
            <w:tcW w:w="543" w:type="dxa"/>
            <w:vAlign w:val="center"/>
            <w:tcPrChange w:id="21598" w:author="Στάθης Καπ" w:date="2023-03-03T06:26:00Z">
              <w:tcPr>
                <w:tcW w:w="543" w:type="dxa"/>
                <w:vAlign w:val="bottom"/>
              </w:tcPr>
            </w:tcPrChange>
          </w:tcPr>
          <w:p w14:paraId="1A623D80" w14:textId="4F44D818" w:rsidR="00C87CFE" w:rsidRPr="00CD1347" w:rsidRDefault="00C87CFE" w:rsidP="00C87CFE">
            <w:pPr>
              <w:jc w:val="center"/>
              <w:rPr>
                <w:ins w:id="21599" w:author="Στάθης Καπ" w:date="2023-03-03T04:01:00Z"/>
                <w:rFonts w:cstheme="minorHAnsi"/>
                <w:sz w:val="16"/>
                <w:szCs w:val="16"/>
              </w:rPr>
            </w:pPr>
            <w:ins w:id="21600" w:author="Στάθης Καπ" w:date="2023-03-03T06:21:00Z">
              <w:r>
                <w:rPr>
                  <w:rFonts w:ascii="Calibri" w:hAnsi="Calibri" w:cs="Calibri"/>
                  <w:color w:val="000000"/>
                  <w:sz w:val="16"/>
                  <w:szCs w:val="16"/>
                </w:rPr>
                <w:t>462</w:t>
              </w:r>
            </w:ins>
          </w:p>
        </w:tc>
        <w:tc>
          <w:tcPr>
            <w:tcW w:w="621" w:type="dxa"/>
            <w:vAlign w:val="center"/>
            <w:tcPrChange w:id="21601" w:author="Στάθης Καπ" w:date="2023-03-03T06:26:00Z">
              <w:tcPr>
                <w:tcW w:w="621" w:type="dxa"/>
                <w:vAlign w:val="bottom"/>
              </w:tcPr>
            </w:tcPrChange>
          </w:tcPr>
          <w:p w14:paraId="45DE0E46" w14:textId="1D3EF713" w:rsidR="00C87CFE" w:rsidRPr="00CD1347" w:rsidRDefault="00C87CFE" w:rsidP="00C87CFE">
            <w:pPr>
              <w:jc w:val="center"/>
              <w:rPr>
                <w:ins w:id="21602" w:author="Στάθης Καπ" w:date="2023-03-03T04:01:00Z"/>
                <w:rFonts w:cstheme="minorHAnsi"/>
                <w:sz w:val="16"/>
                <w:szCs w:val="16"/>
              </w:rPr>
            </w:pPr>
            <w:ins w:id="21603" w:author="Στάθης Καπ" w:date="2023-03-03T06:21:00Z">
              <w:r>
                <w:rPr>
                  <w:rFonts w:ascii="Calibri" w:hAnsi="Calibri" w:cs="Calibri"/>
                  <w:color w:val="000000"/>
                  <w:sz w:val="16"/>
                  <w:szCs w:val="16"/>
                </w:rPr>
                <w:t>0.278</w:t>
              </w:r>
            </w:ins>
          </w:p>
        </w:tc>
        <w:tc>
          <w:tcPr>
            <w:tcW w:w="669" w:type="dxa"/>
            <w:vAlign w:val="center"/>
            <w:tcPrChange w:id="21604" w:author="Στάθης Καπ" w:date="2023-03-03T06:26:00Z">
              <w:tcPr>
                <w:tcW w:w="669" w:type="dxa"/>
                <w:vAlign w:val="center"/>
              </w:tcPr>
            </w:tcPrChange>
          </w:tcPr>
          <w:p w14:paraId="72D664CD" w14:textId="1399602F" w:rsidR="00C87CFE" w:rsidRPr="00CD1347" w:rsidRDefault="00C87CFE" w:rsidP="00C87CFE">
            <w:pPr>
              <w:jc w:val="center"/>
              <w:rPr>
                <w:ins w:id="21605" w:author="Στάθης Καπ" w:date="2023-03-03T04:01:00Z"/>
                <w:rFonts w:cstheme="minorHAnsi"/>
                <w:sz w:val="16"/>
                <w:szCs w:val="16"/>
              </w:rPr>
            </w:pPr>
            <w:ins w:id="21606" w:author="Στάθης Καπ" w:date="2023-03-03T06:21:00Z">
              <w:r>
                <w:rPr>
                  <w:rFonts w:ascii="Calibri" w:hAnsi="Calibri" w:cstheme="minorHAnsi"/>
                  <w:color w:val="000000"/>
                  <w:sz w:val="16"/>
                  <w:szCs w:val="16"/>
                </w:rPr>
                <w:t>12.33</w:t>
              </w:r>
            </w:ins>
          </w:p>
        </w:tc>
        <w:tc>
          <w:tcPr>
            <w:tcW w:w="508" w:type="dxa"/>
            <w:vAlign w:val="center"/>
            <w:tcPrChange w:id="21607" w:author="Στάθης Καπ" w:date="2023-03-03T06:26:00Z">
              <w:tcPr>
                <w:tcW w:w="508" w:type="dxa"/>
                <w:vAlign w:val="bottom"/>
              </w:tcPr>
            </w:tcPrChange>
          </w:tcPr>
          <w:p w14:paraId="25E5F05B" w14:textId="1E4A1ED9" w:rsidR="00C87CFE" w:rsidRPr="00CD1347" w:rsidRDefault="00C87CFE" w:rsidP="00C87CFE">
            <w:pPr>
              <w:jc w:val="center"/>
              <w:rPr>
                <w:ins w:id="21608" w:author="Στάθης Καπ" w:date="2023-03-03T04:01:00Z"/>
                <w:rFonts w:cstheme="minorHAnsi"/>
                <w:sz w:val="16"/>
                <w:szCs w:val="16"/>
              </w:rPr>
            </w:pPr>
            <w:ins w:id="21609" w:author="Στάθης Καπ" w:date="2023-03-03T06:21:00Z">
              <w:r>
                <w:rPr>
                  <w:rFonts w:ascii="Calibri" w:hAnsi="Calibri" w:cs="Calibri"/>
                  <w:color w:val="000000"/>
                  <w:sz w:val="16"/>
                  <w:szCs w:val="16"/>
                </w:rPr>
                <w:t>468</w:t>
              </w:r>
            </w:ins>
          </w:p>
        </w:tc>
        <w:tc>
          <w:tcPr>
            <w:tcW w:w="541" w:type="dxa"/>
            <w:vAlign w:val="center"/>
            <w:tcPrChange w:id="21610" w:author="Στάθης Καπ" w:date="2023-03-03T06:26:00Z">
              <w:tcPr>
                <w:tcW w:w="541" w:type="dxa"/>
                <w:vAlign w:val="bottom"/>
              </w:tcPr>
            </w:tcPrChange>
          </w:tcPr>
          <w:p w14:paraId="01428B7C" w14:textId="12C61308" w:rsidR="00C87CFE" w:rsidRPr="00CD1347" w:rsidRDefault="00C87CFE" w:rsidP="00C87CFE">
            <w:pPr>
              <w:jc w:val="center"/>
              <w:rPr>
                <w:ins w:id="21611" w:author="Στάθης Καπ" w:date="2023-03-03T04:01:00Z"/>
                <w:rFonts w:cstheme="minorHAnsi"/>
                <w:sz w:val="16"/>
                <w:szCs w:val="16"/>
              </w:rPr>
            </w:pPr>
            <w:ins w:id="21612" w:author="Στάθης Καπ" w:date="2023-03-03T06:21:00Z">
              <w:r>
                <w:rPr>
                  <w:rFonts w:ascii="Calibri" w:hAnsi="Calibri" w:cs="Calibri"/>
                  <w:color w:val="000000"/>
                  <w:sz w:val="16"/>
                  <w:szCs w:val="16"/>
                </w:rPr>
                <w:t>0.26</w:t>
              </w:r>
            </w:ins>
          </w:p>
        </w:tc>
        <w:tc>
          <w:tcPr>
            <w:tcW w:w="589" w:type="dxa"/>
            <w:vAlign w:val="center"/>
            <w:tcPrChange w:id="21613" w:author="Στάθης Καπ" w:date="2023-03-03T06:26:00Z">
              <w:tcPr>
                <w:tcW w:w="589" w:type="dxa"/>
                <w:vAlign w:val="center"/>
              </w:tcPr>
            </w:tcPrChange>
          </w:tcPr>
          <w:p w14:paraId="70EDBEE7" w14:textId="53D4C7D6" w:rsidR="00C87CFE" w:rsidRPr="00CD1347" w:rsidRDefault="00C87CFE" w:rsidP="00C87CFE">
            <w:pPr>
              <w:jc w:val="center"/>
              <w:rPr>
                <w:ins w:id="21614" w:author="Στάθης Καπ" w:date="2023-03-03T04:01:00Z"/>
                <w:rFonts w:cstheme="minorHAnsi"/>
                <w:sz w:val="16"/>
                <w:szCs w:val="16"/>
              </w:rPr>
            </w:pPr>
            <w:ins w:id="21615" w:author="Στάθης Καπ" w:date="2023-03-03T06:21:00Z">
              <w:r>
                <w:rPr>
                  <w:rFonts w:ascii="Calibri" w:hAnsi="Calibri" w:cstheme="minorHAnsi"/>
                  <w:color w:val="000000"/>
                  <w:sz w:val="16"/>
                  <w:szCs w:val="16"/>
                </w:rPr>
                <w:t>11.2</w:t>
              </w:r>
            </w:ins>
          </w:p>
        </w:tc>
        <w:tc>
          <w:tcPr>
            <w:tcW w:w="463" w:type="dxa"/>
            <w:vAlign w:val="center"/>
            <w:tcPrChange w:id="21616" w:author="Στάθης Καπ" w:date="2023-03-03T06:26:00Z">
              <w:tcPr>
                <w:tcW w:w="463" w:type="dxa"/>
                <w:vAlign w:val="bottom"/>
              </w:tcPr>
            </w:tcPrChange>
          </w:tcPr>
          <w:p w14:paraId="6BC1A039" w14:textId="094E8CEA" w:rsidR="00C87CFE" w:rsidRPr="00CD1347" w:rsidRDefault="00C87CFE" w:rsidP="00C87CFE">
            <w:pPr>
              <w:jc w:val="center"/>
              <w:rPr>
                <w:ins w:id="21617" w:author="Στάθης Καπ" w:date="2023-03-03T04:01:00Z"/>
                <w:rFonts w:cstheme="minorHAnsi"/>
                <w:sz w:val="16"/>
                <w:szCs w:val="16"/>
              </w:rPr>
            </w:pPr>
            <w:ins w:id="21618" w:author="Στάθης Καπ" w:date="2023-03-03T06:21:00Z">
              <w:r>
                <w:rPr>
                  <w:rFonts w:ascii="Calibri" w:hAnsi="Calibri" w:cs="Calibri"/>
                  <w:color w:val="000000"/>
                  <w:sz w:val="16"/>
                  <w:szCs w:val="16"/>
                </w:rPr>
                <w:t>441</w:t>
              </w:r>
            </w:ins>
          </w:p>
        </w:tc>
        <w:tc>
          <w:tcPr>
            <w:tcW w:w="541" w:type="dxa"/>
            <w:vAlign w:val="center"/>
            <w:tcPrChange w:id="21619" w:author="Στάθης Καπ" w:date="2023-03-03T06:26:00Z">
              <w:tcPr>
                <w:tcW w:w="541" w:type="dxa"/>
                <w:vAlign w:val="bottom"/>
              </w:tcPr>
            </w:tcPrChange>
          </w:tcPr>
          <w:p w14:paraId="7E2C9D45" w14:textId="52742866" w:rsidR="00C87CFE" w:rsidRPr="00CD1347" w:rsidRDefault="00C87CFE" w:rsidP="00C87CFE">
            <w:pPr>
              <w:jc w:val="center"/>
              <w:rPr>
                <w:ins w:id="21620" w:author="Στάθης Καπ" w:date="2023-03-03T04:01:00Z"/>
                <w:rFonts w:cstheme="minorHAnsi"/>
                <w:sz w:val="16"/>
                <w:szCs w:val="16"/>
              </w:rPr>
            </w:pPr>
            <w:ins w:id="21621" w:author="Στάθης Καπ" w:date="2023-03-03T06:21:00Z">
              <w:r>
                <w:rPr>
                  <w:rFonts w:ascii="Calibri" w:hAnsi="Calibri" w:cs="Calibri"/>
                  <w:color w:val="000000"/>
                  <w:sz w:val="16"/>
                  <w:szCs w:val="16"/>
                </w:rPr>
                <w:t>0.261</w:t>
              </w:r>
            </w:ins>
          </w:p>
        </w:tc>
        <w:tc>
          <w:tcPr>
            <w:tcW w:w="589" w:type="dxa"/>
            <w:vAlign w:val="center"/>
            <w:tcPrChange w:id="21622" w:author="Στάθης Καπ" w:date="2023-03-03T06:26:00Z">
              <w:tcPr>
                <w:tcW w:w="589" w:type="dxa"/>
                <w:vAlign w:val="center"/>
              </w:tcPr>
            </w:tcPrChange>
          </w:tcPr>
          <w:p w14:paraId="109A55EF" w14:textId="4D3EB9A7" w:rsidR="00C87CFE" w:rsidRPr="00CD1347" w:rsidRDefault="00C87CFE" w:rsidP="00C87CFE">
            <w:pPr>
              <w:jc w:val="center"/>
              <w:rPr>
                <w:ins w:id="21623" w:author="Στάθης Καπ" w:date="2023-03-03T04:01:00Z"/>
                <w:rFonts w:cstheme="minorHAnsi"/>
                <w:sz w:val="16"/>
                <w:szCs w:val="16"/>
              </w:rPr>
            </w:pPr>
            <w:ins w:id="21624"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216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26" w:author="Στάθης Καπ" w:date="2023-03-03T04:01:00Z"/>
        </w:trPr>
        <w:tc>
          <w:tcPr>
            <w:tcW w:w="515" w:type="dxa"/>
            <w:tcBorders>
              <w:top w:val="nil"/>
              <w:bottom w:val="nil"/>
              <w:right w:val="single" w:sz="4" w:space="0" w:color="auto"/>
            </w:tcBorders>
            <w:shd w:val="clear" w:color="auto" w:fill="E7E6E6" w:themeFill="background2"/>
            <w:vAlign w:val="bottom"/>
            <w:tcPrChange w:id="21627" w:author="Στάθης Καπ" w:date="2023-03-03T06:26:00Z">
              <w:tcPr>
                <w:tcW w:w="515" w:type="dxa"/>
                <w:vAlign w:val="bottom"/>
              </w:tcPr>
            </w:tcPrChange>
          </w:tcPr>
          <w:p w14:paraId="12A5DF03" w14:textId="1FFF7652" w:rsidR="00C87CFE" w:rsidRPr="00CD1347" w:rsidRDefault="00C87CFE" w:rsidP="00C87CFE">
            <w:pPr>
              <w:jc w:val="center"/>
              <w:rPr>
                <w:ins w:id="21628" w:author="Στάθης Καπ" w:date="2023-03-03T04:01:00Z"/>
                <w:sz w:val="16"/>
                <w:szCs w:val="16"/>
              </w:rPr>
            </w:pPr>
            <w:ins w:id="21629" w:author="Στάθης Καπ" w:date="2023-03-03T04:08:00Z">
              <w:r w:rsidRPr="00CD1347">
                <w:rPr>
                  <w:rFonts w:ascii="Calibri" w:hAnsi="Calibri" w:cs="Calibri"/>
                  <w:color w:val="000000"/>
                  <w:sz w:val="16"/>
                  <w:szCs w:val="16"/>
                  <w:rPrChange w:id="21630"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1631" w:author="Στάθης Καπ" w:date="2023-03-03T06:26:00Z">
              <w:tcPr>
                <w:tcW w:w="560" w:type="dxa"/>
              </w:tcPr>
            </w:tcPrChange>
          </w:tcPr>
          <w:p w14:paraId="006932DC" w14:textId="163E4823" w:rsidR="00C87CFE" w:rsidRPr="00CD1347" w:rsidRDefault="00C87CFE" w:rsidP="00C87CFE">
            <w:pPr>
              <w:jc w:val="center"/>
              <w:rPr>
                <w:ins w:id="21632" w:author="Στάθης Καπ" w:date="2023-03-03T04:01:00Z"/>
                <w:rFonts w:cstheme="minorHAnsi"/>
                <w:sz w:val="16"/>
                <w:szCs w:val="16"/>
              </w:rPr>
            </w:pPr>
            <w:ins w:id="21633" w:author="Στάθης Καπ" w:date="2023-03-03T06:21:00Z">
              <w:r>
                <w:rPr>
                  <w:rFonts w:ascii="Calibri" w:hAnsi="Calibri" w:cs="Calibri"/>
                  <w:color w:val="000000"/>
                  <w:sz w:val="16"/>
                  <w:szCs w:val="16"/>
                </w:rPr>
                <w:t>729</w:t>
              </w:r>
            </w:ins>
          </w:p>
        </w:tc>
        <w:tc>
          <w:tcPr>
            <w:tcW w:w="855" w:type="dxa"/>
            <w:vAlign w:val="center"/>
            <w:tcPrChange w:id="21634" w:author="Στάθης Καπ" w:date="2023-03-03T06:26:00Z">
              <w:tcPr>
                <w:tcW w:w="855" w:type="dxa"/>
              </w:tcPr>
            </w:tcPrChange>
          </w:tcPr>
          <w:p w14:paraId="5ED0E14F" w14:textId="482B7217" w:rsidR="00C87CFE" w:rsidRPr="00CD1347" w:rsidRDefault="00C87CFE" w:rsidP="00C87CFE">
            <w:pPr>
              <w:jc w:val="center"/>
              <w:rPr>
                <w:ins w:id="21635" w:author="Στάθης Καπ" w:date="2023-03-03T04:01:00Z"/>
                <w:rFonts w:cstheme="minorHAnsi"/>
                <w:sz w:val="16"/>
                <w:szCs w:val="16"/>
              </w:rPr>
            </w:pPr>
            <w:ins w:id="21636" w:author="Στάθης Καπ" w:date="2023-03-03T06:21:00Z">
              <w:r>
                <w:rPr>
                  <w:rFonts w:ascii="Calibri" w:hAnsi="Calibri" w:cs="Calibri"/>
                  <w:color w:val="000000"/>
                  <w:sz w:val="16"/>
                  <w:szCs w:val="16"/>
                </w:rPr>
                <w:t>719</w:t>
              </w:r>
            </w:ins>
          </w:p>
        </w:tc>
        <w:tc>
          <w:tcPr>
            <w:tcW w:w="544" w:type="dxa"/>
            <w:vAlign w:val="center"/>
            <w:tcPrChange w:id="21637" w:author="Στάθης Καπ" w:date="2023-03-03T06:26:00Z">
              <w:tcPr>
                <w:tcW w:w="544" w:type="dxa"/>
                <w:vAlign w:val="bottom"/>
              </w:tcPr>
            </w:tcPrChange>
          </w:tcPr>
          <w:p w14:paraId="0E60872B" w14:textId="245B0730" w:rsidR="00C87CFE" w:rsidRPr="00CD1347" w:rsidRDefault="00C87CFE" w:rsidP="00C87CFE">
            <w:pPr>
              <w:jc w:val="center"/>
              <w:rPr>
                <w:ins w:id="21638" w:author="Στάθης Καπ" w:date="2023-03-03T04:01:00Z"/>
                <w:rFonts w:cstheme="minorHAnsi"/>
                <w:sz w:val="16"/>
                <w:szCs w:val="16"/>
              </w:rPr>
            </w:pPr>
            <w:ins w:id="21639" w:author="Στάθης Καπ" w:date="2023-03-03T06:21:00Z">
              <w:r>
                <w:rPr>
                  <w:rFonts w:ascii="Calibri" w:hAnsi="Calibri" w:cs="Calibri"/>
                  <w:color w:val="000000"/>
                  <w:sz w:val="16"/>
                  <w:szCs w:val="16"/>
                </w:rPr>
                <w:t>651</w:t>
              </w:r>
            </w:ins>
          </w:p>
        </w:tc>
        <w:tc>
          <w:tcPr>
            <w:tcW w:w="621" w:type="dxa"/>
            <w:vAlign w:val="center"/>
            <w:tcPrChange w:id="21640" w:author="Στάθης Καπ" w:date="2023-03-03T06:26:00Z">
              <w:tcPr>
                <w:tcW w:w="621" w:type="dxa"/>
                <w:vAlign w:val="bottom"/>
              </w:tcPr>
            </w:tcPrChange>
          </w:tcPr>
          <w:p w14:paraId="282E3AF7" w14:textId="5E2472D5" w:rsidR="00C87CFE" w:rsidRPr="00CD1347" w:rsidRDefault="00C87CFE" w:rsidP="00C87CFE">
            <w:pPr>
              <w:jc w:val="center"/>
              <w:rPr>
                <w:ins w:id="21641" w:author="Στάθης Καπ" w:date="2023-03-03T04:01:00Z"/>
                <w:rFonts w:cstheme="minorHAnsi"/>
                <w:sz w:val="16"/>
                <w:szCs w:val="16"/>
              </w:rPr>
            </w:pPr>
            <w:ins w:id="21642" w:author="Στάθης Καπ" w:date="2023-03-03T06:21:00Z">
              <w:r>
                <w:rPr>
                  <w:rFonts w:ascii="Calibri" w:hAnsi="Calibri" w:cs="Calibri"/>
                  <w:color w:val="000000"/>
                  <w:sz w:val="16"/>
                  <w:szCs w:val="16"/>
                </w:rPr>
                <w:t>0.441</w:t>
              </w:r>
            </w:ins>
          </w:p>
        </w:tc>
        <w:tc>
          <w:tcPr>
            <w:tcW w:w="669" w:type="dxa"/>
            <w:vAlign w:val="center"/>
            <w:tcPrChange w:id="21643" w:author="Στάθης Καπ" w:date="2023-03-03T06:26:00Z">
              <w:tcPr>
                <w:tcW w:w="669" w:type="dxa"/>
                <w:vAlign w:val="center"/>
              </w:tcPr>
            </w:tcPrChange>
          </w:tcPr>
          <w:p w14:paraId="1098CE01" w14:textId="37564732" w:rsidR="00C87CFE" w:rsidRPr="00CD1347" w:rsidRDefault="00C87CFE" w:rsidP="00C87CFE">
            <w:pPr>
              <w:jc w:val="center"/>
              <w:rPr>
                <w:ins w:id="21644" w:author="Στάθης Καπ" w:date="2023-03-03T04:01:00Z"/>
                <w:rFonts w:cstheme="minorHAnsi"/>
                <w:sz w:val="16"/>
                <w:szCs w:val="16"/>
              </w:rPr>
            </w:pPr>
            <w:ins w:id="21645" w:author="Στάθης Καπ" w:date="2023-03-03T06:21:00Z">
              <w:r>
                <w:rPr>
                  <w:rFonts w:ascii="Calibri" w:hAnsi="Calibri" w:cstheme="minorHAnsi"/>
                  <w:color w:val="000000"/>
                  <w:sz w:val="16"/>
                  <w:szCs w:val="16"/>
                </w:rPr>
                <w:t>10.7</w:t>
              </w:r>
            </w:ins>
          </w:p>
        </w:tc>
        <w:tc>
          <w:tcPr>
            <w:tcW w:w="543" w:type="dxa"/>
            <w:vAlign w:val="center"/>
            <w:tcPrChange w:id="21646" w:author="Στάθης Καπ" w:date="2023-03-03T06:26:00Z">
              <w:tcPr>
                <w:tcW w:w="543" w:type="dxa"/>
                <w:vAlign w:val="bottom"/>
              </w:tcPr>
            </w:tcPrChange>
          </w:tcPr>
          <w:p w14:paraId="5123BFA6" w14:textId="142854DC" w:rsidR="00C87CFE" w:rsidRPr="00CD1347" w:rsidRDefault="00C87CFE" w:rsidP="00C87CFE">
            <w:pPr>
              <w:jc w:val="center"/>
              <w:rPr>
                <w:ins w:id="21647" w:author="Στάθης Καπ" w:date="2023-03-03T04:01:00Z"/>
                <w:rFonts w:cstheme="minorHAnsi"/>
                <w:sz w:val="16"/>
                <w:szCs w:val="16"/>
              </w:rPr>
            </w:pPr>
            <w:ins w:id="21648" w:author="Στάθης Καπ" w:date="2023-03-03T06:21:00Z">
              <w:r>
                <w:rPr>
                  <w:rFonts w:ascii="Calibri" w:hAnsi="Calibri" w:cs="Calibri"/>
                  <w:color w:val="000000"/>
                  <w:sz w:val="16"/>
                  <w:szCs w:val="16"/>
                </w:rPr>
                <w:t>615</w:t>
              </w:r>
            </w:ins>
          </w:p>
        </w:tc>
        <w:tc>
          <w:tcPr>
            <w:tcW w:w="621" w:type="dxa"/>
            <w:vAlign w:val="center"/>
            <w:tcPrChange w:id="21649" w:author="Στάθης Καπ" w:date="2023-03-03T06:26:00Z">
              <w:tcPr>
                <w:tcW w:w="621" w:type="dxa"/>
                <w:vAlign w:val="bottom"/>
              </w:tcPr>
            </w:tcPrChange>
          </w:tcPr>
          <w:p w14:paraId="637C217D" w14:textId="06BD9980" w:rsidR="00C87CFE" w:rsidRPr="00CD1347" w:rsidRDefault="00C87CFE" w:rsidP="00C87CFE">
            <w:pPr>
              <w:jc w:val="center"/>
              <w:rPr>
                <w:ins w:id="21650" w:author="Στάθης Καπ" w:date="2023-03-03T04:01:00Z"/>
                <w:rFonts w:cstheme="minorHAnsi"/>
                <w:sz w:val="16"/>
                <w:szCs w:val="16"/>
              </w:rPr>
            </w:pPr>
            <w:ins w:id="21651" w:author="Στάθης Καπ" w:date="2023-03-03T06:21:00Z">
              <w:r>
                <w:rPr>
                  <w:rFonts w:ascii="Calibri" w:hAnsi="Calibri" w:cs="Calibri"/>
                  <w:color w:val="000000"/>
                  <w:sz w:val="16"/>
                  <w:szCs w:val="16"/>
                </w:rPr>
                <w:t>0.349</w:t>
              </w:r>
            </w:ins>
          </w:p>
        </w:tc>
        <w:tc>
          <w:tcPr>
            <w:tcW w:w="669" w:type="dxa"/>
            <w:vAlign w:val="center"/>
            <w:tcPrChange w:id="21652" w:author="Στάθης Καπ" w:date="2023-03-03T06:26:00Z">
              <w:tcPr>
                <w:tcW w:w="669" w:type="dxa"/>
                <w:vAlign w:val="center"/>
              </w:tcPr>
            </w:tcPrChange>
          </w:tcPr>
          <w:p w14:paraId="2C1D9E9D" w14:textId="32B66DE9" w:rsidR="00C87CFE" w:rsidRPr="00CD1347" w:rsidRDefault="00C87CFE" w:rsidP="00C87CFE">
            <w:pPr>
              <w:jc w:val="center"/>
              <w:rPr>
                <w:ins w:id="21653" w:author="Στάθης Καπ" w:date="2023-03-03T04:01:00Z"/>
                <w:rFonts w:cstheme="minorHAnsi"/>
                <w:sz w:val="16"/>
                <w:szCs w:val="16"/>
              </w:rPr>
            </w:pPr>
            <w:ins w:id="21654" w:author="Στάθης Καπ" w:date="2023-03-03T06:21:00Z">
              <w:r>
                <w:rPr>
                  <w:rFonts w:ascii="Calibri" w:hAnsi="Calibri" w:cstheme="minorHAnsi"/>
                  <w:color w:val="000000"/>
                  <w:sz w:val="16"/>
                  <w:szCs w:val="16"/>
                </w:rPr>
                <w:t>5.53</w:t>
              </w:r>
            </w:ins>
          </w:p>
        </w:tc>
        <w:tc>
          <w:tcPr>
            <w:tcW w:w="508" w:type="dxa"/>
            <w:vAlign w:val="center"/>
            <w:tcPrChange w:id="21655" w:author="Στάθης Καπ" w:date="2023-03-03T06:26:00Z">
              <w:tcPr>
                <w:tcW w:w="508" w:type="dxa"/>
                <w:vAlign w:val="bottom"/>
              </w:tcPr>
            </w:tcPrChange>
          </w:tcPr>
          <w:p w14:paraId="075ABD96" w14:textId="642C7C64" w:rsidR="00C87CFE" w:rsidRPr="00CD1347" w:rsidRDefault="00C87CFE" w:rsidP="00C87CFE">
            <w:pPr>
              <w:jc w:val="center"/>
              <w:rPr>
                <w:ins w:id="21656" w:author="Στάθης Καπ" w:date="2023-03-03T04:01:00Z"/>
                <w:rFonts w:cstheme="minorHAnsi"/>
                <w:sz w:val="16"/>
                <w:szCs w:val="16"/>
              </w:rPr>
            </w:pPr>
            <w:ins w:id="21657" w:author="Στάθης Καπ" w:date="2023-03-03T06:21:00Z">
              <w:r>
                <w:rPr>
                  <w:rFonts w:ascii="Calibri" w:hAnsi="Calibri" w:cs="Calibri"/>
                  <w:color w:val="000000"/>
                  <w:sz w:val="16"/>
                  <w:szCs w:val="16"/>
                </w:rPr>
                <w:t>533</w:t>
              </w:r>
            </w:ins>
          </w:p>
        </w:tc>
        <w:tc>
          <w:tcPr>
            <w:tcW w:w="541" w:type="dxa"/>
            <w:vAlign w:val="center"/>
            <w:tcPrChange w:id="21658" w:author="Στάθης Καπ" w:date="2023-03-03T06:26:00Z">
              <w:tcPr>
                <w:tcW w:w="541" w:type="dxa"/>
                <w:vAlign w:val="bottom"/>
              </w:tcPr>
            </w:tcPrChange>
          </w:tcPr>
          <w:p w14:paraId="3F27E115" w14:textId="1B643B27" w:rsidR="00C87CFE" w:rsidRPr="00CD1347" w:rsidRDefault="00C87CFE" w:rsidP="00C87CFE">
            <w:pPr>
              <w:jc w:val="center"/>
              <w:rPr>
                <w:ins w:id="21659" w:author="Στάθης Καπ" w:date="2023-03-03T04:01:00Z"/>
                <w:rFonts w:cstheme="minorHAnsi"/>
                <w:sz w:val="16"/>
                <w:szCs w:val="16"/>
              </w:rPr>
            </w:pPr>
            <w:ins w:id="21660" w:author="Στάθης Καπ" w:date="2023-03-03T06:21:00Z">
              <w:r>
                <w:rPr>
                  <w:rFonts w:ascii="Calibri" w:hAnsi="Calibri" w:cs="Calibri"/>
                  <w:color w:val="000000"/>
                  <w:sz w:val="16"/>
                  <w:szCs w:val="16"/>
                </w:rPr>
                <w:t>0.273</w:t>
              </w:r>
            </w:ins>
          </w:p>
        </w:tc>
        <w:tc>
          <w:tcPr>
            <w:tcW w:w="589" w:type="dxa"/>
            <w:vAlign w:val="center"/>
            <w:tcPrChange w:id="21661" w:author="Στάθης Καπ" w:date="2023-03-03T06:26:00Z">
              <w:tcPr>
                <w:tcW w:w="589" w:type="dxa"/>
                <w:vAlign w:val="center"/>
              </w:tcPr>
            </w:tcPrChange>
          </w:tcPr>
          <w:p w14:paraId="77F2C84E" w14:textId="6F3E12C5" w:rsidR="00C87CFE" w:rsidRPr="00CD1347" w:rsidRDefault="00C87CFE" w:rsidP="00C87CFE">
            <w:pPr>
              <w:jc w:val="center"/>
              <w:rPr>
                <w:ins w:id="21662" w:author="Στάθης Καπ" w:date="2023-03-03T04:01:00Z"/>
                <w:rFonts w:cstheme="minorHAnsi"/>
                <w:sz w:val="16"/>
                <w:szCs w:val="16"/>
              </w:rPr>
            </w:pPr>
            <w:ins w:id="21663" w:author="Στάθης Καπ" w:date="2023-03-03T06:21:00Z">
              <w:r>
                <w:rPr>
                  <w:rFonts w:ascii="Calibri" w:hAnsi="Calibri" w:cstheme="minorHAnsi"/>
                  <w:color w:val="000000"/>
                  <w:sz w:val="16"/>
                  <w:szCs w:val="16"/>
                </w:rPr>
                <w:t>18.13</w:t>
              </w:r>
            </w:ins>
          </w:p>
        </w:tc>
        <w:tc>
          <w:tcPr>
            <w:tcW w:w="463" w:type="dxa"/>
            <w:vAlign w:val="center"/>
            <w:tcPrChange w:id="21664" w:author="Στάθης Καπ" w:date="2023-03-03T06:26:00Z">
              <w:tcPr>
                <w:tcW w:w="463" w:type="dxa"/>
                <w:vAlign w:val="bottom"/>
              </w:tcPr>
            </w:tcPrChange>
          </w:tcPr>
          <w:p w14:paraId="37FB44D5" w14:textId="5E365A37" w:rsidR="00C87CFE" w:rsidRPr="00CD1347" w:rsidRDefault="00C87CFE" w:rsidP="00C87CFE">
            <w:pPr>
              <w:jc w:val="center"/>
              <w:rPr>
                <w:ins w:id="21665" w:author="Στάθης Καπ" w:date="2023-03-03T04:01:00Z"/>
                <w:rFonts w:cstheme="minorHAnsi"/>
                <w:sz w:val="16"/>
                <w:szCs w:val="16"/>
              </w:rPr>
            </w:pPr>
            <w:ins w:id="21666" w:author="Στάθης Καπ" w:date="2023-03-03T06:21:00Z">
              <w:r>
                <w:rPr>
                  <w:rFonts w:ascii="Calibri" w:hAnsi="Calibri" w:cs="Calibri"/>
                  <w:color w:val="000000"/>
                  <w:sz w:val="16"/>
                  <w:szCs w:val="16"/>
                </w:rPr>
                <w:t>521</w:t>
              </w:r>
            </w:ins>
          </w:p>
        </w:tc>
        <w:tc>
          <w:tcPr>
            <w:tcW w:w="541" w:type="dxa"/>
            <w:vAlign w:val="center"/>
            <w:tcPrChange w:id="21667" w:author="Στάθης Καπ" w:date="2023-03-03T06:26:00Z">
              <w:tcPr>
                <w:tcW w:w="541" w:type="dxa"/>
                <w:vAlign w:val="bottom"/>
              </w:tcPr>
            </w:tcPrChange>
          </w:tcPr>
          <w:p w14:paraId="3D8C79D1" w14:textId="57353738" w:rsidR="00C87CFE" w:rsidRPr="00CD1347" w:rsidRDefault="00C87CFE" w:rsidP="00C87CFE">
            <w:pPr>
              <w:jc w:val="center"/>
              <w:rPr>
                <w:ins w:id="21668" w:author="Στάθης Καπ" w:date="2023-03-03T04:01:00Z"/>
                <w:rFonts w:cstheme="minorHAnsi"/>
                <w:sz w:val="16"/>
                <w:szCs w:val="16"/>
              </w:rPr>
            </w:pPr>
            <w:ins w:id="21669" w:author="Στάθης Καπ" w:date="2023-03-03T06:21:00Z">
              <w:r>
                <w:rPr>
                  <w:rFonts w:ascii="Calibri" w:hAnsi="Calibri" w:cs="Calibri"/>
                  <w:color w:val="000000"/>
                  <w:sz w:val="16"/>
                  <w:szCs w:val="16"/>
                </w:rPr>
                <w:t>0.265</w:t>
              </w:r>
            </w:ins>
          </w:p>
        </w:tc>
        <w:tc>
          <w:tcPr>
            <w:tcW w:w="589" w:type="dxa"/>
            <w:vAlign w:val="center"/>
            <w:tcPrChange w:id="21670" w:author="Στάθης Καπ" w:date="2023-03-03T06:26:00Z">
              <w:tcPr>
                <w:tcW w:w="589" w:type="dxa"/>
                <w:vAlign w:val="center"/>
              </w:tcPr>
            </w:tcPrChange>
          </w:tcPr>
          <w:p w14:paraId="512A29FB" w14:textId="2F9453A2" w:rsidR="00C87CFE" w:rsidRPr="00CD1347" w:rsidRDefault="00C87CFE" w:rsidP="00C87CFE">
            <w:pPr>
              <w:jc w:val="center"/>
              <w:rPr>
                <w:ins w:id="21671" w:author="Στάθης Καπ" w:date="2023-03-03T04:01:00Z"/>
                <w:rFonts w:cstheme="minorHAnsi"/>
                <w:sz w:val="16"/>
                <w:szCs w:val="16"/>
              </w:rPr>
            </w:pPr>
            <w:ins w:id="21672"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216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74" w:author="Στάθης Καπ" w:date="2023-03-03T04:01:00Z"/>
        </w:trPr>
        <w:tc>
          <w:tcPr>
            <w:tcW w:w="515" w:type="dxa"/>
            <w:tcBorders>
              <w:top w:val="nil"/>
              <w:bottom w:val="nil"/>
              <w:right w:val="single" w:sz="4" w:space="0" w:color="auto"/>
            </w:tcBorders>
            <w:shd w:val="clear" w:color="auto" w:fill="E7E6E6" w:themeFill="background2"/>
            <w:vAlign w:val="bottom"/>
            <w:tcPrChange w:id="21675" w:author="Στάθης Καπ" w:date="2023-03-03T06:26:00Z">
              <w:tcPr>
                <w:tcW w:w="515" w:type="dxa"/>
                <w:vAlign w:val="bottom"/>
              </w:tcPr>
            </w:tcPrChange>
          </w:tcPr>
          <w:p w14:paraId="6C29DB50" w14:textId="04B34D1E" w:rsidR="00C87CFE" w:rsidRPr="00CD1347" w:rsidRDefault="00C87CFE" w:rsidP="00C87CFE">
            <w:pPr>
              <w:jc w:val="center"/>
              <w:rPr>
                <w:ins w:id="21676" w:author="Στάθης Καπ" w:date="2023-03-03T04:01:00Z"/>
                <w:sz w:val="16"/>
                <w:szCs w:val="16"/>
              </w:rPr>
            </w:pPr>
            <w:ins w:id="21677" w:author="Στάθης Καπ" w:date="2023-03-03T04:08:00Z">
              <w:r w:rsidRPr="00CD1347">
                <w:rPr>
                  <w:rFonts w:ascii="Calibri" w:hAnsi="Calibri" w:cs="Calibri"/>
                  <w:color w:val="000000"/>
                  <w:sz w:val="16"/>
                  <w:szCs w:val="16"/>
                  <w:rPrChange w:id="21678"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1679" w:author="Στάθης Καπ" w:date="2023-03-03T06:26:00Z">
              <w:tcPr>
                <w:tcW w:w="560" w:type="dxa"/>
              </w:tcPr>
            </w:tcPrChange>
          </w:tcPr>
          <w:p w14:paraId="1CCF885F" w14:textId="4396292E" w:rsidR="00C87CFE" w:rsidRPr="00CD1347" w:rsidRDefault="00C87CFE" w:rsidP="00C87CFE">
            <w:pPr>
              <w:jc w:val="center"/>
              <w:rPr>
                <w:ins w:id="21680" w:author="Στάθης Καπ" w:date="2023-03-03T04:01:00Z"/>
                <w:rFonts w:cstheme="minorHAnsi"/>
                <w:sz w:val="16"/>
                <w:szCs w:val="16"/>
              </w:rPr>
            </w:pPr>
            <w:ins w:id="21681" w:author="Στάθης Καπ" w:date="2023-03-03T06:21:00Z">
              <w:r>
                <w:rPr>
                  <w:rFonts w:ascii="Calibri" w:hAnsi="Calibri" w:cs="Calibri"/>
                  <w:color w:val="000000"/>
                  <w:sz w:val="16"/>
                  <w:szCs w:val="16"/>
                </w:rPr>
                <w:t>760</w:t>
              </w:r>
            </w:ins>
          </w:p>
        </w:tc>
        <w:tc>
          <w:tcPr>
            <w:tcW w:w="855" w:type="dxa"/>
            <w:vAlign w:val="center"/>
            <w:tcPrChange w:id="21682" w:author="Στάθης Καπ" w:date="2023-03-03T06:26:00Z">
              <w:tcPr>
                <w:tcW w:w="855" w:type="dxa"/>
              </w:tcPr>
            </w:tcPrChange>
          </w:tcPr>
          <w:p w14:paraId="60AF652C" w14:textId="6481E053" w:rsidR="00C87CFE" w:rsidRPr="00CD1347" w:rsidRDefault="00C87CFE" w:rsidP="00C87CFE">
            <w:pPr>
              <w:jc w:val="center"/>
              <w:rPr>
                <w:ins w:id="21683" w:author="Στάθης Καπ" w:date="2023-03-03T04:01:00Z"/>
                <w:rFonts w:cstheme="minorHAnsi"/>
                <w:sz w:val="16"/>
                <w:szCs w:val="16"/>
              </w:rPr>
            </w:pPr>
            <w:ins w:id="21684" w:author="Στάθης Καπ" w:date="2023-03-03T06:21:00Z">
              <w:r>
                <w:rPr>
                  <w:rFonts w:ascii="Calibri" w:hAnsi="Calibri" w:cs="Calibri"/>
                  <w:color w:val="000000"/>
                  <w:sz w:val="16"/>
                  <w:szCs w:val="16"/>
                </w:rPr>
                <w:t>747</w:t>
              </w:r>
            </w:ins>
          </w:p>
        </w:tc>
        <w:tc>
          <w:tcPr>
            <w:tcW w:w="544" w:type="dxa"/>
            <w:vAlign w:val="center"/>
            <w:tcPrChange w:id="21685" w:author="Στάθης Καπ" w:date="2023-03-03T06:26:00Z">
              <w:tcPr>
                <w:tcW w:w="544" w:type="dxa"/>
                <w:vAlign w:val="bottom"/>
              </w:tcPr>
            </w:tcPrChange>
          </w:tcPr>
          <w:p w14:paraId="43C93FD2" w14:textId="20CAC45C" w:rsidR="00C87CFE" w:rsidRPr="00CD1347" w:rsidRDefault="00C87CFE" w:rsidP="00C87CFE">
            <w:pPr>
              <w:jc w:val="center"/>
              <w:rPr>
                <w:ins w:id="21686" w:author="Στάθης Καπ" w:date="2023-03-03T04:01:00Z"/>
                <w:rFonts w:cstheme="minorHAnsi"/>
                <w:sz w:val="16"/>
                <w:szCs w:val="16"/>
              </w:rPr>
            </w:pPr>
            <w:ins w:id="21687" w:author="Στάθης Καπ" w:date="2023-03-03T06:21:00Z">
              <w:r>
                <w:rPr>
                  <w:rFonts w:ascii="Calibri" w:hAnsi="Calibri" w:cs="Calibri"/>
                  <w:color w:val="000000"/>
                  <w:sz w:val="16"/>
                  <w:szCs w:val="16"/>
                </w:rPr>
                <w:t>674</w:t>
              </w:r>
            </w:ins>
          </w:p>
        </w:tc>
        <w:tc>
          <w:tcPr>
            <w:tcW w:w="621" w:type="dxa"/>
            <w:vAlign w:val="center"/>
            <w:tcPrChange w:id="21688" w:author="Στάθης Καπ" w:date="2023-03-03T06:26:00Z">
              <w:tcPr>
                <w:tcW w:w="621" w:type="dxa"/>
                <w:vAlign w:val="bottom"/>
              </w:tcPr>
            </w:tcPrChange>
          </w:tcPr>
          <w:p w14:paraId="1AA23847" w14:textId="14F2419F" w:rsidR="00C87CFE" w:rsidRPr="00CD1347" w:rsidRDefault="00C87CFE" w:rsidP="00C87CFE">
            <w:pPr>
              <w:jc w:val="center"/>
              <w:rPr>
                <w:ins w:id="21689" w:author="Στάθης Καπ" w:date="2023-03-03T04:01:00Z"/>
                <w:rFonts w:cstheme="minorHAnsi"/>
                <w:sz w:val="16"/>
                <w:szCs w:val="16"/>
              </w:rPr>
            </w:pPr>
            <w:ins w:id="21690" w:author="Στάθης Καπ" w:date="2023-03-03T06:21:00Z">
              <w:r>
                <w:rPr>
                  <w:rFonts w:ascii="Calibri" w:hAnsi="Calibri" w:cs="Calibri"/>
                  <w:color w:val="000000"/>
                  <w:sz w:val="16"/>
                  <w:szCs w:val="16"/>
                </w:rPr>
                <w:t>0.407</w:t>
              </w:r>
            </w:ins>
          </w:p>
        </w:tc>
        <w:tc>
          <w:tcPr>
            <w:tcW w:w="669" w:type="dxa"/>
            <w:vAlign w:val="center"/>
            <w:tcPrChange w:id="21691" w:author="Στάθης Καπ" w:date="2023-03-03T06:26:00Z">
              <w:tcPr>
                <w:tcW w:w="669" w:type="dxa"/>
                <w:vAlign w:val="center"/>
              </w:tcPr>
            </w:tcPrChange>
          </w:tcPr>
          <w:p w14:paraId="5C55BF3A" w14:textId="2CCC1C72" w:rsidR="00C87CFE" w:rsidRPr="00CD1347" w:rsidRDefault="00C87CFE" w:rsidP="00C87CFE">
            <w:pPr>
              <w:jc w:val="center"/>
              <w:rPr>
                <w:ins w:id="21692" w:author="Στάθης Καπ" w:date="2023-03-03T04:01:00Z"/>
                <w:rFonts w:cstheme="minorHAnsi"/>
                <w:sz w:val="16"/>
                <w:szCs w:val="16"/>
              </w:rPr>
            </w:pPr>
            <w:ins w:id="21693" w:author="Στάθης Καπ" w:date="2023-03-03T06:21:00Z">
              <w:r>
                <w:rPr>
                  <w:rFonts w:ascii="Calibri" w:hAnsi="Calibri" w:cstheme="minorHAnsi"/>
                  <w:color w:val="000000"/>
                  <w:sz w:val="16"/>
                  <w:szCs w:val="16"/>
                </w:rPr>
                <w:t>11.32</w:t>
              </w:r>
            </w:ins>
          </w:p>
        </w:tc>
        <w:tc>
          <w:tcPr>
            <w:tcW w:w="543" w:type="dxa"/>
            <w:vAlign w:val="center"/>
            <w:tcPrChange w:id="21694" w:author="Στάθης Καπ" w:date="2023-03-03T06:26:00Z">
              <w:tcPr>
                <w:tcW w:w="543" w:type="dxa"/>
                <w:vAlign w:val="bottom"/>
              </w:tcPr>
            </w:tcPrChange>
          </w:tcPr>
          <w:p w14:paraId="60960031" w14:textId="26C60524" w:rsidR="00C87CFE" w:rsidRPr="00CD1347" w:rsidRDefault="00C87CFE" w:rsidP="00C87CFE">
            <w:pPr>
              <w:jc w:val="center"/>
              <w:rPr>
                <w:ins w:id="21695" w:author="Στάθης Καπ" w:date="2023-03-03T04:01:00Z"/>
                <w:rFonts w:cstheme="minorHAnsi"/>
                <w:sz w:val="16"/>
                <w:szCs w:val="16"/>
              </w:rPr>
            </w:pPr>
            <w:ins w:id="21696" w:author="Στάθης Καπ" w:date="2023-03-03T06:21:00Z">
              <w:r>
                <w:rPr>
                  <w:rFonts w:ascii="Calibri" w:hAnsi="Calibri" w:cs="Calibri"/>
                  <w:color w:val="000000"/>
                  <w:sz w:val="16"/>
                  <w:szCs w:val="16"/>
                </w:rPr>
                <w:t>651</w:t>
              </w:r>
            </w:ins>
          </w:p>
        </w:tc>
        <w:tc>
          <w:tcPr>
            <w:tcW w:w="621" w:type="dxa"/>
            <w:vAlign w:val="center"/>
            <w:tcPrChange w:id="21697" w:author="Στάθης Καπ" w:date="2023-03-03T06:26:00Z">
              <w:tcPr>
                <w:tcW w:w="621" w:type="dxa"/>
                <w:vAlign w:val="bottom"/>
              </w:tcPr>
            </w:tcPrChange>
          </w:tcPr>
          <w:p w14:paraId="759235C2" w14:textId="025AF121" w:rsidR="00C87CFE" w:rsidRPr="00CD1347" w:rsidRDefault="00C87CFE" w:rsidP="00C87CFE">
            <w:pPr>
              <w:jc w:val="center"/>
              <w:rPr>
                <w:ins w:id="21698" w:author="Στάθης Καπ" w:date="2023-03-03T04:01:00Z"/>
                <w:rFonts w:cstheme="minorHAnsi"/>
                <w:sz w:val="16"/>
                <w:szCs w:val="16"/>
              </w:rPr>
            </w:pPr>
            <w:ins w:id="21699" w:author="Στάθης Καπ" w:date="2023-03-03T06:21:00Z">
              <w:r>
                <w:rPr>
                  <w:rFonts w:ascii="Calibri" w:hAnsi="Calibri" w:cs="Calibri"/>
                  <w:color w:val="000000"/>
                  <w:sz w:val="16"/>
                  <w:szCs w:val="16"/>
                </w:rPr>
                <w:t>0.347</w:t>
              </w:r>
            </w:ins>
          </w:p>
        </w:tc>
        <w:tc>
          <w:tcPr>
            <w:tcW w:w="669" w:type="dxa"/>
            <w:vAlign w:val="center"/>
            <w:tcPrChange w:id="21700" w:author="Στάθης Καπ" w:date="2023-03-03T06:26:00Z">
              <w:tcPr>
                <w:tcW w:w="669" w:type="dxa"/>
                <w:vAlign w:val="center"/>
              </w:tcPr>
            </w:tcPrChange>
          </w:tcPr>
          <w:p w14:paraId="05254B24" w14:textId="75E11F34" w:rsidR="00C87CFE" w:rsidRPr="00CD1347" w:rsidRDefault="00C87CFE" w:rsidP="00C87CFE">
            <w:pPr>
              <w:jc w:val="center"/>
              <w:rPr>
                <w:ins w:id="21701" w:author="Στάθης Καπ" w:date="2023-03-03T04:01:00Z"/>
                <w:rFonts w:cstheme="minorHAnsi"/>
                <w:sz w:val="16"/>
                <w:szCs w:val="16"/>
              </w:rPr>
            </w:pPr>
            <w:ins w:id="21702" w:author="Στάθης Καπ" w:date="2023-03-03T06:21:00Z">
              <w:r>
                <w:rPr>
                  <w:rFonts w:ascii="Calibri" w:hAnsi="Calibri" w:cstheme="minorHAnsi"/>
                  <w:color w:val="000000"/>
                  <w:sz w:val="16"/>
                  <w:szCs w:val="16"/>
                </w:rPr>
                <w:t>3.41</w:t>
              </w:r>
            </w:ins>
          </w:p>
        </w:tc>
        <w:tc>
          <w:tcPr>
            <w:tcW w:w="508" w:type="dxa"/>
            <w:vAlign w:val="center"/>
            <w:tcPrChange w:id="21703" w:author="Στάθης Καπ" w:date="2023-03-03T06:26:00Z">
              <w:tcPr>
                <w:tcW w:w="508" w:type="dxa"/>
                <w:vAlign w:val="bottom"/>
              </w:tcPr>
            </w:tcPrChange>
          </w:tcPr>
          <w:p w14:paraId="02C05AB4" w14:textId="6AFFD068" w:rsidR="00C87CFE" w:rsidRPr="00CD1347" w:rsidRDefault="00C87CFE" w:rsidP="00C87CFE">
            <w:pPr>
              <w:jc w:val="center"/>
              <w:rPr>
                <w:ins w:id="21704" w:author="Στάθης Καπ" w:date="2023-03-03T04:01:00Z"/>
                <w:rFonts w:cstheme="minorHAnsi"/>
                <w:sz w:val="16"/>
                <w:szCs w:val="16"/>
              </w:rPr>
            </w:pPr>
            <w:ins w:id="21705" w:author="Στάθης Καπ" w:date="2023-03-03T06:21:00Z">
              <w:r>
                <w:rPr>
                  <w:rFonts w:ascii="Calibri" w:hAnsi="Calibri" w:cs="Calibri"/>
                  <w:color w:val="000000"/>
                  <w:sz w:val="16"/>
                  <w:szCs w:val="16"/>
                </w:rPr>
                <w:t>565</w:t>
              </w:r>
            </w:ins>
          </w:p>
        </w:tc>
        <w:tc>
          <w:tcPr>
            <w:tcW w:w="541" w:type="dxa"/>
            <w:vAlign w:val="center"/>
            <w:tcPrChange w:id="21706" w:author="Στάθης Καπ" w:date="2023-03-03T06:26:00Z">
              <w:tcPr>
                <w:tcW w:w="541" w:type="dxa"/>
                <w:vAlign w:val="bottom"/>
              </w:tcPr>
            </w:tcPrChange>
          </w:tcPr>
          <w:p w14:paraId="28646ED4" w14:textId="41D5299A" w:rsidR="00C87CFE" w:rsidRPr="00CD1347" w:rsidRDefault="00C87CFE" w:rsidP="00C87CFE">
            <w:pPr>
              <w:jc w:val="center"/>
              <w:rPr>
                <w:ins w:id="21707" w:author="Στάθης Καπ" w:date="2023-03-03T04:01:00Z"/>
                <w:rFonts w:cstheme="minorHAnsi"/>
                <w:sz w:val="16"/>
                <w:szCs w:val="16"/>
              </w:rPr>
            </w:pPr>
            <w:ins w:id="21708" w:author="Στάθης Καπ" w:date="2023-03-03T06:21:00Z">
              <w:r>
                <w:rPr>
                  <w:rFonts w:ascii="Calibri" w:hAnsi="Calibri" w:cs="Calibri"/>
                  <w:color w:val="000000"/>
                  <w:sz w:val="16"/>
                  <w:szCs w:val="16"/>
                </w:rPr>
                <w:t>0.319</w:t>
              </w:r>
            </w:ins>
          </w:p>
        </w:tc>
        <w:tc>
          <w:tcPr>
            <w:tcW w:w="589" w:type="dxa"/>
            <w:vAlign w:val="center"/>
            <w:tcPrChange w:id="21709" w:author="Στάθης Καπ" w:date="2023-03-03T06:26:00Z">
              <w:tcPr>
                <w:tcW w:w="589" w:type="dxa"/>
                <w:vAlign w:val="center"/>
              </w:tcPr>
            </w:tcPrChange>
          </w:tcPr>
          <w:p w14:paraId="2FFC80C7" w14:textId="29A9D449" w:rsidR="00C87CFE" w:rsidRPr="00CD1347" w:rsidRDefault="00C87CFE" w:rsidP="00C87CFE">
            <w:pPr>
              <w:jc w:val="center"/>
              <w:rPr>
                <w:ins w:id="21710" w:author="Στάθης Καπ" w:date="2023-03-03T04:01:00Z"/>
                <w:rFonts w:cstheme="minorHAnsi"/>
                <w:sz w:val="16"/>
                <w:szCs w:val="16"/>
              </w:rPr>
            </w:pPr>
            <w:ins w:id="21711" w:author="Στάθης Καπ" w:date="2023-03-03T06:21:00Z">
              <w:r>
                <w:rPr>
                  <w:rFonts w:ascii="Calibri" w:hAnsi="Calibri" w:cstheme="minorHAnsi"/>
                  <w:color w:val="000000"/>
                  <w:sz w:val="16"/>
                  <w:szCs w:val="16"/>
                </w:rPr>
                <w:t>16.17</w:t>
              </w:r>
            </w:ins>
          </w:p>
        </w:tc>
        <w:tc>
          <w:tcPr>
            <w:tcW w:w="463" w:type="dxa"/>
            <w:vAlign w:val="center"/>
            <w:tcPrChange w:id="21712" w:author="Στάθης Καπ" w:date="2023-03-03T06:26:00Z">
              <w:tcPr>
                <w:tcW w:w="463" w:type="dxa"/>
                <w:vAlign w:val="bottom"/>
              </w:tcPr>
            </w:tcPrChange>
          </w:tcPr>
          <w:p w14:paraId="04E520E6" w14:textId="3B40B781" w:rsidR="00C87CFE" w:rsidRPr="00CD1347" w:rsidRDefault="00C87CFE" w:rsidP="00C87CFE">
            <w:pPr>
              <w:jc w:val="center"/>
              <w:rPr>
                <w:ins w:id="21713" w:author="Στάθης Καπ" w:date="2023-03-03T04:01:00Z"/>
                <w:rFonts w:cstheme="minorHAnsi"/>
                <w:sz w:val="16"/>
                <w:szCs w:val="16"/>
              </w:rPr>
            </w:pPr>
            <w:ins w:id="21714" w:author="Στάθης Καπ" w:date="2023-03-03T06:21:00Z">
              <w:r>
                <w:rPr>
                  <w:rFonts w:ascii="Calibri" w:hAnsi="Calibri" w:cs="Calibri"/>
                  <w:color w:val="000000"/>
                  <w:sz w:val="16"/>
                  <w:szCs w:val="16"/>
                </w:rPr>
                <w:t>552</w:t>
              </w:r>
            </w:ins>
          </w:p>
        </w:tc>
        <w:tc>
          <w:tcPr>
            <w:tcW w:w="541" w:type="dxa"/>
            <w:vAlign w:val="center"/>
            <w:tcPrChange w:id="21715" w:author="Στάθης Καπ" w:date="2023-03-03T06:26:00Z">
              <w:tcPr>
                <w:tcW w:w="541" w:type="dxa"/>
                <w:vAlign w:val="bottom"/>
              </w:tcPr>
            </w:tcPrChange>
          </w:tcPr>
          <w:p w14:paraId="652BB96C" w14:textId="11FBF70D" w:rsidR="00C87CFE" w:rsidRPr="00CD1347" w:rsidRDefault="00C87CFE" w:rsidP="00C87CFE">
            <w:pPr>
              <w:jc w:val="center"/>
              <w:rPr>
                <w:ins w:id="21716" w:author="Στάθης Καπ" w:date="2023-03-03T04:01:00Z"/>
                <w:rFonts w:cstheme="minorHAnsi"/>
                <w:sz w:val="16"/>
                <w:szCs w:val="16"/>
              </w:rPr>
            </w:pPr>
            <w:ins w:id="21717" w:author="Στάθης Καπ" w:date="2023-03-03T06:21:00Z">
              <w:r>
                <w:rPr>
                  <w:rFonts w:ascii="Calibri" w:hAnsi="Calibri" w:cs="Calibri"/>
                  <w:color w:val="000000"/>
                  <w:sz w:val="16"/>
                  <w:szCs w:val="16"/>
                </w:rPr>
                <w:t>0.43</w:t>
              </w:r>
            </w:ins>
          </w:p>
        </w:tc>
        <w:tc>
          <w:tcPr>
            <w:tcW w:w="589" w:type="dxa"/>
            <w:vAlign w:val="center"/>
            <w:tcPrChange w:id="21718" w:author="Στάθης Καπ" w:date="2023-03-03T06:26:00Z">
              <w:tcPr>
                <w:tcW w:w="589" w:type="dxa"/>
                <w:vAlign w:val="center"/>
              </w:tcPr>
            </w:tcPrChange>
          </w:tcPr>
          <w:p w14:paraId="597541F8" w14:textId="0A41591C" w:rsidR="00C87CFE" w:rsidRPr="00CD1347" w:rsidRDefault="00C87CFE" w:rsidP="00C87CFE">
            <w:pPr>
              <w:jc w:val="center"/>
              <w:rPr>
                <w:ins w:id="21719" w:author="Στάθης Καπ" w:date="2023-03-03T04:01:00Z"/>
                <w:rFonts w:cstheme="minorHAnsi"/>
                <w:sz w:val="16"/>
                <w:szCs w:val="16"/>
              </w:rPr>
            </w:pPr>
            <w:ins w:id="21720"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217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22" w:author="Στάθης Καπ" w:date="2023-03-03T04:01:00Z"/>
        </w:trPr>
        <w:tc>
          <w:tcPr>
            <w:tcW w:w="515" w:type="dxa"/>
            <w:tcBorders>
              <w:top w:val="nil"/>
              <w:bottom w:val="nil"/>
              <w:right w:val="single" w:sz="4" w:space="0" w:color="auto"/>
            </w:tcBorders>
            <w:shd w:val="clear" w:color="auto" w:fill="E7E6E6" w:themeFill="background2"/>
            <w:vAlign w:val="bottom"/>
            <w:tcPrChange w:id="21723" w:author="Στάθης Καπ" w:date="2023-03-03T06:26:00Z">
              <w:tcPr>
                <w:tcW w:w="515" w:type="dxa"/>
                <w:vAlign w:val="bottom"/>
              </w:tcPr>
            </w:tcPrChange>
          </w:tcPr>
          <w:p w14:paraId="3730D31B" w14:textId="220B998C" w:rsidR="00C87CFE" w:rsidRPr="00CD1347" w:rsidRDefault="00C87CFE" w:rsidP="00C87CFE">
            <w:pPr>
              <w:jc w:val="center"/>
              <w:rPr>
                <w:ins w:id="21724" w:author="Στάθης Καπ" w:date="2023-03-03T04:01:00Z"/>
                <w:sz w:val="16"/>
                <w:szCs w:val="16"/>
              </w:rPr>
            </w:pPr>
            <w:ins w:id="21725" w:author="Στάθης Καπ" w:date="2023-03-03T04:08:00Z">
              <w:r w:rsidRPr="00CD1347">
                <w:rPr>
                  <w:rFonts w:ascii="Calibri" w:hAnsi="Calibri" w:cs="Calibri"/>
                  <w:color w:val="000000"/>
                  <w:sz w:val="16"/>
                  <w:szCs w:val="16"/>
                  <w:rPrChange w:id="21726"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1727" w:author="Στάθης Καπ" w:date="2023-03-03T06:26:00Z">
              <w:tcPr>
                <w:tcW w:w="560" w:type="dxa"/>
              </w:tcPr>
            </w:tcPrChange>
          </w:tcPr>
          <w:p w14:paraId="671F9484" w14:textId="2644D8BA" w:rsidR="00C87CFE" w:rsidRPr="00CD1347" w:rsidRDefault="00C87CFE" w:rsidP="00C87CFE">
            <w:pPr>
              <w:jc w:val="center"/>
              <w:rPr>
                <w:ins w:id="21728" w:author="Στάθης Καπ" w:date="2023-03-03T04:01:00Z"/>
                <w:rFonts w:cstheme="minorHAnsi"/>
                <w:sz w:val="16"/>
                <w:szCs w:val="16"/>
              </w:rPr>
            </w:pPr>
            <w:ins w:id="21729" w:author="Στάθης Καπ" w:date="2023-03-03T06:21:00Z">
              <w:r>
                <w:rPr>
                  <w:rFonts w:ascii="Calibri" w:hAnsi="Calibri" w:cs="Calibri"/>
                  <w:color w:val="000000"/>
                  <w:sz w:val="16"/>
                  <w:szCs w:val="16"/>
                </w:rPr>
                <w:t>797</w:t>
              </w:r>
            </w:ins>
          </w:p>
        </w:tc>
        <w:tc>
          <w:tcPr>
            <w:tcW w:w="855" w:type="dxa"/>
            <w:vAlign w:val="center"/>
            <w:tcPrChange w:id="21730" w:author="Στάθης Καπ" w:date="2023-03-03T06:26:00Z">
              <w:tcPr>
                <w:tcW w:w="855" w:type="dxa"/>
              </w:tcPr>
            </w:tcPrChange>
          </w:tcPr>
          <w:p w14:paraId="41917767" w14:textId="09D5527D" w:rsidR="00C87CFE" w:rsidRPr="00CD1347" w:rsidRDefault="00C87CFE" w:rsidP="00C87CFE">
            <w:pPr>
              <w:jc w:val="center"/>
              <w:rPr>
                <w:ins w:id="21731" w:author="Στάθης Καπ" w:date="2023-03-03T04:01:00Z"/>
                <w:rFonts w:cstheme="minorHAnsi"/>
                <w:sz w:val="16"/>
                <w:szCs w:val="16"/>
              </w:rPr>
            </w:pPr>
            <w:ins w:id="21732" w:author="Στάθης Καπ" w:date="2023-03-03T06:21:00Z">
              <w:r>
                <w:rPr>
                  <w:rFonts w:ascii="Calibri" w:hAnsi="Calibri" w:cs="Calibri"/>
                  <w:color w:val="000000"/>
                  <w:sz w:val="16"/>
                  <w:szCs w:val="16"/>
                </w:rPr>
                <w:t>790</w:t>
              </w:r>
            </w:ins>
          </w:p>
        </w:tc>
        <w:tc>
          <w:tcPr>
            <w:tcW w:w="544" w:type="dxa"/>
            <w:vAlign w:val="center"/>
            <w:tcPrChange w:id="21733" w:author="Στάθης Καπ" w:date="2023-03-03T06:26:00Z">
              <w:tcPr>
                <w:tcW w:w="544" w:type="dxa"/>
                <w:vAlign w:val="bottom"/>
              </w:tcPr>
            </w:tcPrChange>
          </w:tcPr>
          <w:p w14:paraId="6B9D019B" w14:textId="01ECE58C" w:rsidR="00C87CFE" w:rsidRPr="00CD1347" w:rsidRDefault="00C87CFE" w:rsidP="00C87CFE">
            <w:pPr>
              <w:jc w:val="center"/>
              <w:rPr>
                <w:ins w:id="21734" w:author="Στάθης Καπ" w:date="2023-03-03T04:01:00Z"/>
                <w:rFonts w:cstheme="minorHAnsi"/>
                <w:sz w:val="16"/>
                <w:szCs w:val="16"/>
              </w:rPr>
            </w:pPr>
            <w:ins w:id="21735" w:author="Στάθης Καπ" w:date="2023-03-03T06:21:00Z">
              <w:r>
                <w:rPr>
                  <w:rFonts w:ascii="Calibri" w:hAnsi="Calibri" w:cs="Calibri"/>
                  <w:color w:val="000000"/>
                  <w:sz w:val="16"/>
                  <w:szCs w:val="16"/>
                </w:rPr>
                <w:t>712</w:t>
              </w:r>
            </w:ins>
          </w:p>
        </w:tc>
        <w:tc>
          <w:tcPr>
            <w:tcW w:w="621" w:type="dxa"/>
            <w:vAlign w:val="center"/>
            <w:tcPrChange w:id="21736" w:author="Στάθης Καπ" w:date="2023-03-03T06:26:00Z">
              <w:tcPr>
                <w:tcW w:w="621" w:type="dxa"/>
                <w:vAlign w:val="bottom"/>
              </w:tcPr>
            </w:tcPrChange>
          </w:tcPr>
          <w:p w14:paraId="015376EC" w14:textId="3BB5FB56" w:rsidR="00C87CFE" w:rsidRPr="00CD1347" w:rsidRDefault="00C87CFE" w:rsidP="00C87CFE">
            <w:pPr>
              <w:jc w:val="center"/>
              <w:rPr>
                <w:ins w:id="21737" w:author="Στάθης Καπ" w:date="2023-03-03T04:01:00Z"/>
                <w:rFonts w:cstheme="minorHAnsi"/>
                <w:sz w:val="16"/>
                <w:szCs w:val="16"/>
              </w:rPr>
            </w:pPr>
            <w:ins w:id="21738" w:author="Στάθης Καπ" w:date="2023-03-03T06:21:00Z">
              <w:r>
                <w:rPr>
                  <w:rFonts w:ascii="Calibri" w:hAnsi="Calibri" w:cs="Calibri"/>
                  <w:color w:val="000000"/>
                  <w:sz w:val="16"/>
                  <w:szCs w:val="16"/>
                </w:rPr>
                <w:t>0.455</w:t>
              </w:r>
            </w:ins>
          </w:p>
        </w:tc>
        <w:tc>
          <w:tcPr>
            <w:tcW w:w="669" w:type="dxa"/>
            <w:vAlign w:val="center"/>
            <w:tcPrChange w:id="21739" w:author="Στάθης Καπ" w:date="2023-03-03T06:26:00Z">
              <w:tcPr>
                <w:tcW w:w="669" w:type="dxa"/>
                <w:vAlign w:val="center"/>
              </w:tcPr>
            </w:tcPrChange>
          </w:tcPr>
          <w:p w14:paraId="7A05E684" w14:textId="4F77E63C" w:rsidR="00C87CFE" w:rsidRPr="00CD1347" w:rsidRDefault="00C87CFE" w:rsidP="00C87CFE">
            <w:pPr>
              <w:jc w:val="center"/>
              <w:rPr>
                <w:ins w:id="21740" w:author="Στάθης Καπ" w:date="2023-03-03T04:01:00Z"/>
                <w:rFonts w:cstheme="minorHAnsi"/>
                <w:sz w:val="16"/>
                <w:szCs w:val="16"/>
              </w:rPr>
            </w:pPr>
            <w:ins w:id="21741" w:author="Στάθης Καπ" w:date="2023-03-03T06:21:00Z">
              <w:r>
                <w:rPr>
                  <w:rFonts w:ascii="Calibri" w:hAnsi="Calibri" w:cstheme="minorHAnsi"/>
                  <w:color w:val="000000"/>
                  <w:sz w:val="16"/>
                  <w:szCs w:val="16"/>
                </w:rPr>
                <w:t>10.66</w:t>
              </w:r>
            </w:ins>
          </w:p>
        </w:tc>
        <w:tc>
          <w:tcPr>
            <w:tcW w:w="543" w:type="dxa"/>
            <w:vAlign w:val="center"/>
            <w:tcPrChange w:id="21742" w:author="Στάθης Καπ" w:date="2023-03-03T06:26:00Z">
              <w:tcPr>
                <w:tcW w:w="543" w:type="dxa"/>
                <w:vAlign w:val="bottom"/>
              </w:tcPr>
            </w:tcPrChange>
          </w:tcPr>
          <w:p w14:paraId="4F694B4B" w14:textId="377F26E4" w:rsidR="00C87CFE" w:rsidRPr="00CD1347" w:rsidRDefault="00C87CFE" w:rsidP="00C87CFE">
            <w:pPr>
              <w:jc w:val="center"/>
              <w:rPr>
                <w:ins w:id="21743" w:author="Στάθης Καπ" w:date="2023-03-03T04:01:00Z"/>
                <w:rFonts w:cstheme="minorHAnsi"/>
                <w:sz w:val="16"/>
                <w:szCs w:val="16"/>
              </w:rPr>
            </w:pPr>
            <w:ins w:id="21744" w:author="Στάθης Καπ" w:date="2023-03-03T06:21:00Z">
              <w:r>
                <w:rPr>
                  <w:rFonts w:ascii="Calibri" w:hAnsi="Calibri" w:cs="Calibri"/>
                  <w:color w:val="000000"/>
                  <w:sz w:val="16"/>
                  <w:szCs w:val="16"/>
                </w:rPr>
                <w:t>681</w:t>
              </w:r>
            </w:ins>
          </w:p>
        </w:tc>
        <w:tc>
          <w:tcPr>
            <w:tcW w:w="621" w:type="dxa"/>
            <w:vAlign w:val="center"/>
            <w:tcPrChange w:id="21745" w:author="Στάθης Καπ" w:date="2023-03-03T06:26:00Z">
              <w:tcPr>
                <w:tcW w:w="621" w:type="dxa"/>
                <w:vAlign w:val="bottom"/>
              </w:tcPr>
            </w:tcPrChange>
          </w:tcPr>
          <w:p w14:paraId="157A4C7F" w14:textId="4156E010" w:rsidR="00C87CFE" w:rsidRPr="00CD1347" w:rsidRDefault="00C87CFE" w:rsidP="00C87CFE">
            <w:pPr>
              <w:jc w:val="center"/>
              <w:rPr>
                <w:ins w:id="21746" w:author="Στάθης Καπ" w:date="2023-03-03T04:01:00Z"/>
                <w:rFonts w:cstheme="minorHAnsi"/>
                <w:sz w:val="16"/>
                <w:szCs w:val="16"/>
              </w:rPr>
            </w:pPr>
            <w:ins w:id="21747" w:author="Στάθης Καπ" w:date="2023-03-03T06:21:00Z">
              <w:r>
                <w:rPr>
                  <w:rFonts w:ascii="Calibri" w:hAnsi="Calibri" w:cs="Calibri"/>
                  <w:color w:val="000000"/>
                  <w:sz w:val="16"/>
                  <w:szCs w:val="16"/>
                </w:rPr>
                <w:t>0.313</w:t>
              </w:r>
            </w:ins>
          </w:p>
        </w:tc>
        <w:tc>
          <w:tcPr>
            <w:tcW w:w="669" w:type="dxa"/>
            <w:vAlign w:val="center"/>
            <w:tcPrChange w:id="21748" w:author="Στάθης Καπ" w:date="2023-03-03T06:26:00Z">
              <w:tcPr>
                <w:tcW w:w="669" w:type="dxa"/>
                <w:vAlign w:val="center"/>
              </w:tcPr>
            </w:tcPrChange>
          </w:tcPr>
          <w:p w14:paraId="0FD56C39" w14:textId="3CDE8DBF" w:rsidR="00C87CFE" w:rsidRPr="00CD1347" w:rsidRDefault="00C87CFE" w:rsidP="00C87CFE">
            <w:pPr>
              <w:jc w:val="center"/>
              <w:rPr>
                <w:ins w:id="21749" w:author="Στάθης Καπ" w:date="2023-03-03T04:01:00Z"/>
                <w:rFonts w:cstheme="minorHAnsi"/>
                <w:sz w:val="16"/>
                <w:szCs w:val="16"/>
              </w:rPr>
            </w:pPr>
            <w:ins w:id="21750" w:author="Στάθης Καπ" w:date="2023-03-03T06:21:00Z">
              <w:r>
                <w:rPr>
                  <w:rFonts w:ascii="Calibri" w:hAnsi="Calibri" w:cstheme="minorHAnsi"/>
                  <w:color w:val="000000"/>
                  <w:sz w:val="16"/>
                  <w:szCs w:val="16"/>
                </w:rPr>
                <w:t>4.35</w:t>
              </w:r>
            </w:ins>
          </w:p>
        </w:tc>
        <w:tc>
          <w:tcPr>
            <w:tcW w:w="508" w:type="dxa"/>
            <w:vAlign w:val="center"/>
            <w:tcPrChange w:id="21751" w:author="Στάθης Καπ" w:date="2023-03-03T06:26:00Z">
              <w:tcPr>
                <w:tcW w:w="508" w:type="dxa"/>
                <w:vAlign w:val="bottom"/>
              </w:tcPr>
            </w:tcPrChange>
          </w:tcPr>
          <w:p w14:paraId="09A57025" w14:textId="695A5620" w:rsidR="00C87CFE" w:rsidRPr="00CD1347" w:rsidRDefault="00C87CFE" w:rsidP="00C87CFE">
            <w:pPr>
              <w:jc w:val="center"/>
              <w:rPr>
                <w:ins w:id="21752" w:author="Στάθης Καπ" w:date="2023-03-03T04:01:00Z"/>
                <w:rFonts w:cstheme="minorHAnsi"/>
                <w:sz w:val="16"/>
                <w:szCs w:val="16"/>
              </w:rPr>
            </w:pPr>
            <w:ins w:id="21753" w:author="Στάθης Καπ" w:date="2023-03-03T06:21:00Z">
              <w:r>
                <w:rPr>
                  <w:rFonts w:ascii="Calibri" w:hAnsi="Calibri" w:cs="Calibri"/>
                  <w:color w:val="000000"/>
                  <w:sz w:val="16"/>
                  <w:szCs w:val="16"/>
                </w:rPr>
                <w:t>598</w:t>
              </w:r>
            </w:ins>
          </w:p>
        </w:tc>
        <w:tc>
          <w:tcPr>
            <w:tcW w:w="541" w:type="dxa"/>
            <w:vAlign w:val="center"/>
            <w:tcPrChange w:id="21754" w:author="Στάθης Καπ" w:date="2023-03-03T06:26:00Z">
              <w:tcPr>
                <w:tcW w:w="541" w:type="dxa"/>
                <w:vAlign w:val="bottom"/>
              </w:tcPr>
            </w:tcPrChange>
          </w:tcPr>
          <w:p w14:paraId="2ACC0014" w14:textId="2487C5DA" w:rsidR="00C87CFE" w:rsidRPr="00CD1347" w:rsidRDefault="00C87CFE" w:rsidP="00C87CFE">
            <w:pPr>
              <w:jc w:val="center"/>
              <w:rPr>
                <w:ins w:id="21755" w:author="Στάθης Καπ" w:date="2023-03-03T04:01:00Z"/>
                <w:rFonts w:cstheme="minorHAnsi"/>
                <w:sz w:val="16"/>
                <w:szCs w:val="16"/>
              </w:rPr>
            </w:pPr>
            <w:ins w:id="21756" w:author="Στάθης Καπ" w:date="2023-03-03T06:21:00Z">
              <w:r>
                <w:rPr>
                  <w:rFonts w:ascii="Calibri" w:hAnsi="Calibri" w:cs="Calibri"/>
                  <w:color w:val="000000"/>
                  <w:sz w:val="16"/>
                  <w:szCs w:val="16"/>
                </w:rPr>
                <w:t>0.356</w:t>
              </w:r>
            </w:ins>
          </w:p>
        </w:tc>
        <w:tc>
          <w:tcPr>
            <w:tcW w:w="589" w:type="dxa"/>
            <w:vAlign w:val="center"/>
            <w:tcPrChange w:id="21757" w:author="Στάθης Καπ" w:date="2023-03-03T06:26:00Z">
              <w:tcPr>
                <w:tcW w:w="589" w:type="dxa"/>
                <w:vAlign w:val="center"/>
              </w:tcPr>
            </w:tcPrChange>
          </w:tcPr>
          <w:p w14:paraId="6F2BC16D" w14:textId="07BDEFF9" w:rsidR="00C87CFE" w:rsidRPr="00CD1347" w:rsidRDefault="00C87CFE" w:rsidP="00C87CFE">
            <w:pPr>
              <w:jc w:val="center"/>
              <w:rPr>
                <w:ins w:id="21758" w:author="Στάθης Καπ" w:date="2023-03-03T04:01:00Z"/>
                <w:rFonts w:cstheme="minorHAnsi"/>
                <w:sz w:val="16"/>
                <w:szCs w:val="16"/>
              </w:rPr>
            </w:pPr>
            <w:ins w:id="21759" w:author="Στάθης Καπ" w:date="2023-03-03T06:21:00Z">
              <w:r>
                <w:rPr>
                  <w:rFonts w:ascii="Calibri" w:hAnsi="Calibri" w:cstheme="minorHAnsi"/>
                  <w:color w:val="000000"/>
                  <w:sz w:val="16"/>
                  <w:szCs w:val="16"/>
                </w:rPr>
                <w:t>16.01</w:t>
              </w:r>
            </w:ins>
          </w:p>
        </w:tc>
        <w:tc>
          <w:tcPr>
            <w:tcW w:w="463" w:type="dxa"/>
            <w:vAlign w:val="center"/>
            <w:tcPrChange w:id="21760" w:author="Στάθης Καπ" w:date="2023-03-03T06:26:00Z">
              <w:tcPr>
                <w:tcW w:w="463" w:type="dxa"/>
                <w:vAlign w:val="bottom"/>
              </w:tcPr>
            </w:tcPrChange>
          </w:tcPr>
          <w:p w14:paraId="7CA85B58" w14:textId="0A555E7D" w:rsidR="00C87CFE" w:rsidRPr="00CD1347" w:rsidRDefault="00C87CFE" w:rsidP="00C87CFE">
            <w:pPr>
              <w:jc w:val="center"/>
              <w:rPr>
                <w:ins w:id="21761" w:author="Στάθης Καπ" w:date="2023-03-03T04:01:00Z"/>
                <w:rFonts w:cstheme="minorHAnsi"/>
                <w:sz w:val="16"/>
                <w:szCs w:val="16"/>
              </w:rPr>
            </w:pPr>
            <w:ins w:id="21762" w:author="Στάθης Καπ" w:date="2023-03-03T06:21:00Z">
              <w:r>
                <w:rPr>
                  <w:rFonts w:ascii="Calibri" w:hAnsi="Calibri" w:cs="Calibri"/>
                  <w:color w:val="000000"/>
                  <w:sz w:val="16"/>
                  <w:szCs w:val="16"/>
                </w:rPr>
                <w:t>618</w:t>
              </w:r>
            </w:ins>
          </w:p>
        </w:tc>
        <w:tc>
          <w:tcPr>
            <w:tcW w:w="541" w:type="dxa"/>
            <w:vAlign w:val="center"/>
            <w:tcPrChange w:id="21763" w:author="Στάθης Καπ" w:date="2023-03-03T06:26:00Z">
              <w:tcPr>
                <w:tcW w:w="541" w:type="dxa"/>
                <w:vAlign w:val="bottom"/>
              </w:tcPr>
            </w:tcPrChange>
          </w:tcPr>
          <w:p w14:paraId="61C53CC6" w14:textId="63D68B98" w:rsidR="00C87CFE" w:rsidRPr="00CD1347" w:rsidRDefault="00C87CFE" w:rsidP="00C87CFE">
            <w:pPr>
              <w:jc w:val="center"/>
              <w:rPr>
                <w:ins w:id="21764" w:author="Στάθης Καπ" w:date="2023-03-03T04:01:00Z"/>
                <w:rFonts w:cstheme="minorHAnsi"/>
                <w:sz w:val="16"/>
                <w:szCs w:val="16"/>
              </w:rPr>
            </w:pPr>
            <w:ins w:id="21765" w:author="Στάθης Καπ" w:date="2023-03-03T06:21:00Z">
              <w:r>
                <w:rPr>
                  <w:rFonts w:ascii="Calibri" w:hAnsi="Calibri" w:cs="Calibri"/>
                  <w:color w:val="000000"/>
                  <w:sz w:val="16"/>
                  <w:szCs w:val="16"/>
                </w:rPr>
                <w:t>0.29</w:t>
              </w:r>
            </w:ins>
          </w:p>
        </w:tc>
        <w:tc>
          <w:tcPr>
            <w:tcW w:w="589" w:type="dxa"/>
            <w:vAlign w:val="center"/>
            <w:tcPrChange w:id="21766" w:author="Στάθης Καπ" w:date="2023-03-03T06:26:00Z">
              <w:tcPr>
                <w:tcW w:w="589" w:type="dxa"/>
                <w:vAlign w:val="center"/>
              </w:tcPr>
            </w:tcPrChange>
          </w:tcPr>
          <w:p w14:paraId="66B950DE" w14:textId="38B632DE" w:rsidR="00C87CFE" w:rsidRPr="00CD1347" w:rsidRDefault="00C87CFE" w:rsidP="00C87CFE">
            <w:pPr>
              <w:jc w:val="center"/>
              <w:rPr>
                <w:ins w:id="21767" w:author="Στάθης Καπ" w:date="2023-03-03T04:01:00Z"/>
                <w:rFonts w:cstheme="minorHAnsi"/>
                <w:sz w:val="16"/>
                <w:szCs w:val="16"/>
              </w:rPr>
            </w:pPr>
            <w:ins w:id="21768"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217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70" w:author="Στάθης Καπ" w:date="2023-03-03T04:01:00Z"/>
        </w:trPr>
        <w:tc>
          <w:tcPr>
            <w:tcW w:w="515" w:type="dxa"/>
            <w:tcBorders>
              <w:top w:val="nil"/>
              <w:bottom w:val="nil"/>
              <w:right w:val="single" w:sz="4" w:space="0" w:color="auto"/>
            </w:tcBorders>
            <w:shd w:val="clear" w:color="auto" w:fill="E7E6E6" w:themeFill="background2"/>
            <w:vAlign w:val="bottom"/>
            <w:tcPrChange w:id="21771" w:author="Στάθης Καπ" w:date="2023-03-03T06:26:00Z">
              <w:tcPr>
                <w:tcW w:w="515" w:type="dxa"/>
                <w:vAlign w:val="bottom"/>
              </w:tcPr>
            </w:tcPrChange>
          </w:tcPr>
          <w:p w14:paraId="7E623ADC" w14:textId="6EDD02C3" w:rsidR="00C87CFE" w:rsidRPr="00CD1347" w:rsidRDefault="00C87CFE" w:rsidP="00C87CFE">
            <w:pPr>
              <w:jc w:val="center"/>
              <w:rPr>
                <w:ins w:id="21772" w:author="Στάθης Καπ" w:date="2023-03-03T04:01:00Z"/>
                <w:sz w:val="16"/>
                <w:szCs w:val="16"/>
              </w:rPr>
            </w:pPr>
            <w:ins w:id="21773" w:author="Στάθης Καπ" w:date="2023-03-03T04:08:00Z">
              <w:r w:rsidRPr="00CD1347">
                <w:rPr>
                  <w:rFonts w:ascii="Calibri" w:hAnsi="Calibri" w:cs="Calibri"/>
                  <w:color w:val="000000"/>
                  <w:sz w:val="16"/>
                  <w:szCs w:val="16"/>
                  <w:rPrChange w:id="21774"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1775" w:author="Στάθης Καπ" w:date="2023-03-03T06:26:00Z">
              <w:tcPr>
                <w:tcW w:w="560" w:type="dxa"/>
              </w:tcPr>
            </w:tcPrChange>
          </w:tcPr>
          <w:p w14:paraId="1978FA18" w14:textId="27B99E36" w:rsidR="00C87CFE" w:rsidRPr="00CD1347" w:rsidRDefault="00C87CFE" w:rsidP="00C87CFE">
            <w:pPr>
              <w:jc w:val="center"/>
              <w:rPr>
                <w:ins w:id="21776" w:author="Στάθης Καπ" w:date="2023-03-03T04:01:00Z"/>
                <w:rFonts w:cstheme="minorHAnsi"/>
                <w:sz w:val="16"/>
                <w:szCs w:val="16"/>
              </w:rPr>
            </w:pPr>
            <w:ins w:id="21777" w:author="Στάθης Καπ" w:date="2023-03-03T06:21:00Z">
              <w:r>
                <w:rPr>
                  <w:rFonts w:ascii="Calibri" w:hAnsi="Calibri" w:cs="Calibri"/>
                  <w:color w:val="000000"/>
                  <w:sz w:val="16"/>
                  <w:szCs w:val="16"/>
                </w:rPr>
                <w:t>710</w:t>
              </w:r>
            </w:ins>
          </w:p>
        </w:tc>
        <w:tc>
          <w:tcPr>
            <w:tcW w:w="855" w:type="dxa"/>
            <w:vAlign w:val="center"/>
            <w:tcPrChange w:id="21778" w:author="Στάθης Καπ" w:date="2023-03-03T06:26:00Z">
              <w:tcPr>
                <w:tcW w:w="855" w:type="dxa"/>
              </w:tcPr>
            </w:tcPrChange>
          </w:tcPr>
          <w:p w14:paraId="511F1B0C" w14:textId="24FDAD90" w:rsidR="00C87CFE" w:rsidRPr="00CD1347" w:rsidRDefault="00C87CFE" w:rsidP="00C87CFE">
            <w:pPr>
              <w:jc w:val="center"/>
              <w:rPr>
                <w:ins w:id="21779" w:author="Στάθης Καπ" w:date="2023-03-03T04:01:00Z"/>
                <w:rFonts w:cstheme="minorHAnsi"/>
                <w:sz w:val="16"/>
                <w:szCs w:val="16"/>
              </w:rPr>
            </w:pPr>
            <w:ins w:id="21780" w:author="Στάθης Καπ" w:date="2023-03-03T06:21:00Z">
              <w:r>
                <w:rPr>
                  <w:rFonts w:ascii="Calibri" w:hAnsi="Calibri" w:cs="Calibri"/>
                  <w:color w:val="000000"/>
                  <w:sz w:val="16"/>
                  <w:szCs w:val="16"/>
                </w:rPr>
                <w:t>699</w:t>
              </w:r>
            </w:ins>
          </w:p>
        </w:tc>
        <w:tc>
          <w:tcPr>
            <w:tcW w:w="544" w:type="dxa"/>
            <w:vAlign w:val="center"/>
            <w:tcPrChange w:id="21781" w:author="Στάθης Καπ" w:date="2023-03-03T06:26:00Z">
              <w:tcPr>
                <w:tcW w:w="544" w:type="dxa"/>
                <w:vAlign w:val="bottom"/>
              </w:tcPr>
            </w:tcPrChange>
          </w:tcPr>
          <w:p w14:paraId="315D7B45" w14:textId="78CBC07A" w:rsidR="00C87CFE" w:rsidRPr="00CD1347" w:rsidRDefault="00C87CFE" w:rsidP="00C87CFE">
            <w:pPr>
              <w:jc w:val="center"/>
              <w:rPr>
                <w:ins w:id="21782" w:author="Στάθης Καπ" w:date="2023-03-03T04:01:00Z"/>
                <w:rFonts w:cstheme="minorHAnsi"/>
                <w:sz w:val="16"/>
                <w:szCs w:val="16"/>
              </w:rPr>
            </w:pPr>
            <w:ins w:id="21783" w:author="Στάθης Καπ" w:date="2023-03-03T06:21:00Z">
              <w:r>
                <w:rPr>
                  <w:rFonts w:ascii="Calibri" w:hAnsi="Calibri" w:cs="Calibri"/>
                  <w:color w:val="000000"/>
                  <w:sz w:val="16"/>
                  <w:szCs w:val="16"/>
                </w:rPr>
                <w:t>639</w:t>
              </w:r>
            </w:ins>
          </w:p>
        </w:tc>
        <w:tc>
          <w:tcPr>
            <w:tcW w:w="621" w:type="dxa"/>
            <w:vAlign w:val="center"/>
            <w:tcPrChange w:id="21784" w:author="Στάθης Καπ" w:date="2023-03-03T06:26:00Z">
              <w:tcPr>
                <w:tcW w:w="621" w:type="dxa"/>
                <w:vAlign w:val="bottom"/>
              </w:tcPr>
            </w:tcPrChange>
          </w:tcPr>
          <w:p w14:paraId="6A4ECCB9" w14:textId="1CEDE531" w:rsidR="00C87CFE" w:rsidRPr="00CD1347" w:rsidRDefault="00C87CFE" w:rsidP="00C87CFE">
            <w:pPr>
              <w:jc w:val="center"/>
              <w:rPr>
                <w:ins w:id="21785" w:author="Στάθης Καπ" w:date="2023-03-03T04:01:00Z"/>
                <w:rFonts w:cstheme="minorHAnsi"/>
                <w:sz w:val="16"/>
                <w:szCs w:val="16"/>
              </w:rPr>
            </w:pPr>
            <w:ins w:id="21786" w:author="Στάθης Καπ" w:date="2023-03-03T06:21:00Z">
              <w:r>
                <w:rPr>
                  <w:rFonts w:ascii="Calibri" w:hAnsi="Calibri" w:cs="Calibri"/>
                  <w:color w:val="000000"/>
                  <w:sz w:val="16"/>
                  <w:szCs w:val="16"/>
                </w:rPr>
                <w:t>0.395</w:t>
              </w:r>
            </w:ins>
          </w:p>
        </w:tc>
        <w:tc>
          <w:tcPr>
            <w:tcW w:w="669" w:type="dxa"/>
            <w:vAlign w:val="center"/>
            <w:tcPrChange w:id="21787" w:author="Στάθης Καπ" w:date="2023-03-03T06:26:00Z">
              <w:tcPr>
                <w:tcW w:w="669" w:type="dxa"/>
                <w:vAlign w:val="center"/>
              </w:tcPr>
            </w:tcPrChange>
          </w:tcPr>
          <w:p w14:paraId="6C10BA0F" w14:textId="6D7E3F32" w:rsidR="00C87CFE" w:rsidRPr="00CD1347" w:rsidRDefault="00C87CFE" w:rsidP="00C87CFE">
            <w:pPr>
              <w:jc w:val="center"/>
              <w:rPr>
                <w:ins w:id="21788" w:author="Στάθης Καπ" w:date="2023-03-03T04:01:00Z"/>
                <w:rFonts w:cstheme="minorHAnsi"/>
                <w:sz w:val="16"/>
                <w:szCs w:val="16"/>
              </w:rPr>
            </w:pPr>
            <w:ins w:id="21789" w:author="Στάθης Καπ" w:date="2023-03-03T06:21:00Z">
              <w:r>
                <w:rPr>
                  <w:rFonts w:ascii="Calibri" w:hAnsi="Calibri" w:cstheme="minorHAnsi"/>
                  <w:color w:val="000000"/>
                  <w:sz w:val="16"/>
                  <w:szCs w:val="16"/>
                </w:rPr>
                <w:t>10</w:t>
              </w:r>
            </w:ins>
          </w:p>
        </w:tc>
        <w:tc>
          <w:tcPr>
            <w:tcW w:w="543" w:type="dxa"/>
            <w:vAlign w:val="center"/>
            <w:tcPrChange w:id="21790" w:author="Στάθης Καπ" w:date="2023-03-03T06:26:00Z">
              <w:tcPr>
                <w:tcW w:w="543" w:type="dxa"/>
                <w:vAlign w:val="bottom"/>
              </w:tcPr>
            </w:tcPrChange>
          </w:tcPr>
          <w:p w14:paraId="58BEBE05" w14:textId="29256D6F" w:rsidR="00C87CFE" w:rsidRPr="00CD1347" w:rsidRDefault="00C87CFE" w:rsidP="00C87CFE">
            <w:pPr>
              <w:jc w:val="center"/>
              <w:rPr>
                <w:ins w:id="21791" w:author="Στάθης Καπ" w:date="2023-03-03T04:01:00Z"/>
                <w:rFonts w:cstheme="minorHAnsi"/>
                <w:sz w:val="16"/>
                <w:szCs w:val="16"/>
              </w:rPr>
            </w:pPr>
            <w:ins w:id="21792" w:author="Στάθης Καπ" w:date="2023-03-03T06:21:00Z">
              <w:r>
                <w:rPr>
                  <w:rFonts w:ascii="Calibri" w:hAnsi="Calibri" w:cs="Calibri"/>
                  <w:color w:val="000000"/>
                  <w:sz w:val="16"/>
                  <w:szCs w:val="16"/>
                </w:rPr>
                <w:t>605</w:t>
              </w:r>
            </w:ins>
          </w:p>
        </w:tc>
        <w:tc>
          <w:tcPr>
            <w:tcW w:w="621" w:type="dxa"/>
            <w:vAlign w:val="center"/>
            <w:tcPrChange w:id="21793" w:author="Στάθης Καπ" w:date="2023-03-03T06:26:00Z">
              <w:tcPr>
                <w:tcW w:w="621" w:type="dxa"/>
                <w:vAlign w:val="bottom"/>
              </w:tcPr>
            </w:tcPrChange>
          </w:tcPr>
          <w:p w14:paraId="288CA74D" w14:textId="13CB4EF2" w:rsidR="00C87CFE" w:rsidRPr="00CD1347" w:rsidRDefault="00C87CFE" w:rsidP="00C87CFE">
            <w:pPr>
              <w:jc w:val="center"/>
              <w:rPr>
                <w:ins w:id="21794" w:author="Στάθης Καπ" w:date="2023-03-03T04:01:00Z"/>
                <w:rFonts w:cstheme="minorHAnsi"/>
                <w:sz w:val="16"/>
                <w:szCs w:val="16"/>
              </w:rPr>
            </w:pPr>
            <w:ins w:id="21795" w:author="Στάθης Καπ" w:date="2023-03-03T06:21:00Z">
              <w:r>
                <w:rPr>
                  <w:rFonts w:ascii="Calibri" w:hAnsi="Calibri" w:cs="Calibri"/>
                  <w:color w:val="000000"/>
                  <w:sz w:val="16"/>
                  <w:szCs w:val="16"/>
                </w:rPr>
                <w:t>0.3</w:t>
              </w:r>
            </w:ins>
          </w:p>
        </w:tc>
        <w:tc>
          <w:tcPr>
            <w:tcW w:w="669" w:type="dxa"/>
            <w:vAlign w:val="center"/>
            <w:tcPrChange w:id="21796" w:author="Στάθης Καπ" w:date="2023-03-03T06:26:00Z">
              <w:tcPr>
                <w:tcW w:w="669" w:type="dxa"/>
                <w:vAlign w:val="center"/>
              </w:tcPr>
            </w:tcPrChange>
          </w:tcPr>
          <w:p w14:paraId="36FAF483" w14:textId="79A06849" w:rsidR="00C87CFE" w:rsidRPr="00CD1347" w:rsidRDefault="00C87CFE" w:rsidP="00C87CFE">
            <w:pPr>
              <w:jc w:val="center"/>
              <w:rPr>
                <w:ins w:id="21797" w:author="Στάθης Καπ" w:date="2023-03-03T04:01:00Z"/>
                <w:rFonts w:cstheme="minorHAnsi"/>
                <w:sz w:val="16"/>
                <w:szCs w:val="16"/>
              </w:rPr>
            </w:pPr>
            <w:ins w:id="21798" w:author="Στάθης Καπ" w:date="2023-03-03T06:21:00Z">
              <w:r>
                <w:rPr>
                  <w:rFonts w:ascii="Calibri" w:hAnsi="Calibri" w:cstheme="minorHAnsi"/>
                  <w:color w:val="000000"/>
                  <w:sz w:val="16"/>
                  <w:szCs w:val="16"/>
                </w:rPr>
                <w:t>5.32</w:t>
              </w:r>
            </w:ins>
          </w:p>
        </w:tc>
        <w:tc>
          <w:tcPr>
            <w:tcW w:w="508" w:type="dxa"/>
            <w:vAlign w:val="center"/>
            <w:tcPrChange w:id="21799" w:author="Στάθης Καπ" w:date="2023-03-03T06:26:00Z">
              <w:tcPr>
                <w:tcW w:w="508" w:type="dxa"/>
                <w:vAlign w:val="bottom"/>
              </w:tcPr>
            </w:tcPrChange>
          </w:tcPr>
          <w:p w14:paraId="548320A0" w14:textId="042EA337" w:rsidR="00C87CFE" w:rsidRPr="00CD1347" w:rsidRDefault="00C87CFE" w:rsidP="00C87CFE">
            <w:pPr>
              <w:jc w:val="center"/>
              <w:rPr>
                <w:ins w:id="21800" w:author="Στάθης Καπ" w:date="2023-03-03T04:01:00Z"/>
                <w:rFonts w:cstheme="minorHAnsi"/>
                <w:sz w:val="16"/>
                <w:szCs w:val="16"/>
              </w:rPr>
            </w:pPr>
            <w:ins w:id="21801" w:author="Στάθης Καπ" w:date="2023-03-03T06:21:00Z">
              <w:r>
                <w:rPr>
                  <w:rFonts w:ascii="Calibri" w:hAnsi="Calibri" w:cs="Calibri"/>
                  <w:color w:val="000000"/>
                  <w:sz w:val="16"/>
                  <w:szCs w:val="16"/>
                </w:rPr>
                <w:t>533</w:t>
              </w:r>
            </w:ins>
          </w:p>
        </w:tc>
        <w:tc>
          <w:tcPr>
            <w:tcW w:w="541" w:type="dxa"/>
            <w:vAlign w:val="center"/>
            <w:tcPrChange w:id="21802" w:author="Στάθης Καπ" w:date="2023-03-03T06:26:00Z">
              <w:tcPr>
                <w:tcW w:w="541" w:type="dxa"/>
                <w:vAlign w:val="bottom"/>
              </w:tcPr>
            </w:tcPrChange>
          </w:tcPr>
          <w:p w14:paraId="45878E90" w14:textId="63AB28B2" w:rsidR="00C87CFE" w:rsidRPr="00CD1347" w:rsidRDefault="00C87CFE" w:rsidP="00C87CFE">
            <w:pPr>
              <w:jc w:val="center"/>
              <w:rPr>
                <w:ins w:id="21803" w:author="Στάθης Καπ" w:date="2023-03-03T04:01:00Z"/>
                <w:rFonts w:cstheme="minorHAnsi"/>
                <w:sz w:val="16"/>
                <w:szCs w:val="16"/>
              </w:rPr>
            </w:pPr>
            <w:ins w:id="21804" w:author="Στάθης Καπ" w:date="2023-03-03T06:21:00Z">
              <w:r>
                <w:rPr>
                  <w:rFonts w:ascii="Calibri" w:hAnsi="Calibri" w:cs="Calibri"/>
                  <w:color w:val="000000"/>
                  <w:sz w:val="16"/>
                  <w:szCs w:val="16"/>
                </w:rPr>
                <w:t>0.271</w:t>
              </w:r>
            </w:ins>
          </w:p>
        </w:tc>
        <w:tc>
          <w:tcPr>
            <w:tcW w:w="589" w:type="dxa"/>
            <w:vAlign w:val="center"/>
            <w:tcPrChange w:id="21805" w:author="Στάθης Καπ" w:date="2023-03-03T06:26:00Z">
              <w:tcPr>
                <w:tcW w:w="589" w:type="dxa"/>
                <w:vAlign w:val="center"/>
              </w:tcPr>
            </w:tcPrChange>
          </w:tcPr>
          <w:p w14:paraId="7C750E7D" w14:textId="38452E33" w:rsidR="00C87CFE" w:rsidRPr="00CD1347" w:rsidRDefault="00C87CFE" w:rsidP="00C87CFE">
            <w:pPr>
              <w:jc w:val="center"/>
              <w:rPr>
                <w:ins w:id="21806" w:author="Στάθης Καπ" w:date="2023-03-03T04:01:00Z"/>
                <w:rFonts w:cstheme="minorHAnsi"/>
                <w:sz w:val="16"/>
                <w:szCs w:val="16"/>
              </w:rPr>
            </w:pPr>
            <w:ins w:id="21807" w:author="Στάθης Καπ" w:date="2023-03-03T06:21:00Z">
              <w:r>
                <w:rPr>
                  <w:rFonts w:ascii="Calibri" w:hAnsi="Calibri" w:cstheme="minorHAnsi"/>
                  <w:color w:val="000000"/>
                  <w:sz w:val="16"/>
                  <w:szCs w:val="16"/>
                </w:rPr>
                <w:t>16.59</w:t>
              </w:r>
            </w:ins>
          </w:p>
        </w:tc>
        <w:tc>
          <w:tcPr>
            <w:tcW w:w="463" w:type="dxa"/>
            <w:vAlign w:val="center"/>
            <w:tcPrChange w:id="21808" w:author="Στάθης Καπ" w:date="2023-03-03T06:26:00Z">
              <w:tcPr>
                <w:tcW w:w="463" w:type="dxa"/>
                <w:vAlign w:val="bottom"/>
              </w:tcPr>
            </w:tcPrChange>
          </w:tcPr>
          <w:p w14:paraId="31B9CBFE" w14:textId="0D5A24EA" w:rsidR="00C87CFE" w:rsidRPr="00CD1347" w:rsidRDefault="00C87CFE" w:rsidP="00C87CFE">
            <w:pPr>
              <w:jc w:val="center"/>
              <w:rPr>
                <w:ins w:id="21809" w:author="Στάθης Καπ" w:date="2023-03-03T04:01:00Z"/>
                <w:rFonts w:cstheme="minorHAnsi"/>
                <w:sz w:val="16"/>
                <w:szCs w:val="16"/>
              </w:rPr>
            </w:pPr>
            <w:ins w:id="21810" w:author="Στάθης Καπ" w:date="2023-03-03T06:21:00Z">
              <w:r>
                <w:rPr>
                  <w:rFonts w:ascii="Calibri" w:hAnsi="Calibri" w:cs="Calibri"/>
                  <w:color w:val="000000"/>
                  <w:sz w:val="16"/>
                  <w:szCs w:val="16"/>
                </w:rPr>
                <w:t>535</w:t>
              </w:r>
            </w:ins>
          </w:p>
        </w:tc>
        <w:tc>
          <w:tcPr>
            <w:tcW w:w="541" w:type="dxa"/>
            <w:vAlign w:val="center"/>
            <w:tcPrChange w:id="21811" w:author="Στάθης Καπ" w:date="2023-03-03T06:26:00Z">
              <w:tcPr>
                <w:tcW w:w="541" w:type="dxa"/>
                <w:vAlign w:val="bottom"/>
              </w:tcPr>
            </w:tcPrChange>
          </w:tcPr>
          <w:p w14:paraId="3FD3AF68" w14:textId="75EEEA19" w:rsidR="00C87CFE" w:rsidRPr="00CD1347" w:rsidRDefault="00C87CFE" w:rsidP="00C87CFE">
            <w:pPr>
              <w:jc w:val="center"/>
              <w:rPr>
                <w:ins w:id="21812" w:author="Στάθης Καπ" w:date="2023-03-03T04:01:00Z"/>
                <w:rFonts w:cstheme="minorHAnsi"/>
                <w:sz w:val="16"/>
                <w:szCs w:val="16"/>
              </w:rPr>
            </w:pPr>
            <w:ins w:id="21813" w:author="Στάθης Καπ" w:date="2023-03-03T06:21:00Z">
              <w:r>
                <w:rPr>
                  <w:rFonts w:ascii="Calibri" w:hAnsi="Calibri" w:cs="Calibri"/>
                  <w:color w:val="000000"/>
                  <w:sz w:val="16"/>
                  <w:szCs w:val="16"/>
                </w:rPr>
                <w:t>0.293</w:t>
              </w:r>
            </w:ins>
          </w:p>
        </w:tc>
        <w:tc>
          <w:tcPr>
            <w:tcW w:w="589" w:type="dxa"/>
            <w:vAlign w:val="center"/>
            <w:tcPrChange w:id="21814" w:author="Στάθης Καπ" w:date="2023-03-03T06:26:00Z">
              <w:tcPr>
                <w:tcW w:w="589" w:type="dxa"/>
                <w:vAlign w:val="center"/>
              </w:tcPr>
            </w:tcPrChange>
          </w:tcPr>
          <w:p w14:paraId="36FD0458" w14:textId="6997ABDA" w:rsidR="00C87CFE" w:rsidRPr="00CD1347" w:rsidRDefault="00C87CFE" w:rsidP="00C87CFE">
            <w:pPr>
              <w:jc w:val="center"/>
              <w:rPr>
                <w:ins w:id="21815" w:author="Στάθης Καπ" w:date="2023-03-03T04:01:00Z"/>
                <w:rFonts w:cstheme="minorHAnsi"/>
                <w:sz w:val="16"/>
                <w:szCs w:val="16"/>
              </w:rPr>
            </w:pPr>
            <w:ins w:id="21816"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218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18" w:author="Στάθης Καπ" w:date="2023-03-03T04:01:00Z"/>
        </w:trPr>
        <w:tc>
          <w:tcPr>
            <w:tcW w:w="515" w:type="dxa"/>
            <w:tcBorders>
              <w:top w:val="nil"/>
              <w:bottom w:val="nil"/>
              <w:right w:val="single" w:sz="4" w:space="0" w:color="auto"/>
            </w:tcBorders>
            <w:shd w:val="clear" w:color="auto" w:fill="E7E6E6" w:themeFill="background2"/>
            <w:vAlign w:val="bottom"/>
            <w:tcPrChange w:id="21819" w:author="Στάθης Καπ" w:date="2023-03-03T06:26:00Z">
              <w:tcPr>
                <w:tcW w:w="515" w:type="dxa"/>
                <w:vAlign w:val="bottom"/>
              </w:tcPr>
            </w:tcPrChange>
          </w:tcPr>
          <w:p w14:paraId="455F8233" w14:textId="1670E84D" w:rsidR="00C87CFE" w:rsidRPr="00CD1347" w:rsidRDefault="00C87CFE" w:rsidP="00C87CFE">
            <w:pPr>
              <w:jc w:val="center"/>
              <w:rPr>
                <w:ins w:id="21820" w:author="Στάθης Καπ" w:date="2023-03-03T04:01:00Z"/>
                <w:sz w:val="16"/>
                <w:szCs w:val="16"/>
              </w:rPr>
            </w:pPr>
            <w:ins w:id="21821" w:author="Στάθης Καπ" w:date="2023-03-03T04:08:00Z">
              <w:r w:rsidRPr="00CD1347">
                <w:rPr>
                  <w:rFonts w:ascii="Calibri" w:hAnsi="Calibri" w:cs="Calibri"/>
                  <w:color w:val="000000"/>
                  <w:sz w:val="16"/>
                  <w:szCs w:val="16"/>
                  <w:rPrChange w:id="21822"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21823" w:author="Στάθης Καπ" w:date="2023-03-03T06:26:00Z">
              <w:tcPr>
                <w:tcW w:w="560" w:type="dxa"/>
              </w:tcPr>
            </w:tcPrChange>
          </w:tcPr>
          <w:p w14:paraId="7C12B55E" w14:textId="377DC755" w:rsidR="00C87CFE" w:rsidRPr="00CD1347" w:rsidRDefault="00C87CFE" w:rsidP="00C87CFE">
            <w:pPr>
              <w:jc w:val="center"/>
              <w:rPr>
                <w:ins w:id="21824" w:author="Στάθης Καπ" w:date="2023-03-03T04:01:00Z"/>
                <w:rFonts w:cstheme="minorHAnsi"/>
                <w:sz w:val="16"/>
                <w:szCs w:val="16"/>
              </w:rPr>
            </w:pPr>
            <w:ins w:id="21825" w:author="Στάθης Καπ" w:date="2023-03-03T06:21:00Z">
              <w:r>
                <w:rPr>
                  <w:rFonts w:ascii="Calibri" w:hAnsi="Calibri" w:cs="Calibri"/>
                  <w:color w:val="000000"/>
                  <w:sz w:val="16"/>
                  <w:szCs w:val="16"/>
                </w:rPr>
                <w:t>737</w:t>
              </w:r>
            </w:ins>
          </w:p>
        </w:tc>
        <w:tc>
          <w:tcPr>
            <w:tcW w:w="855" w:type="dxa"/>
            <w:vAlign w:val="center"/>
            <w:tcPrChange w:id="21826" w:author="Στάθης Καπ" w:date="2023-03-03T06:26:00Z">
              <w:tcPr>
                <w:tcW w:w="855" w:type="dxa"/>
              </w:tcPr>
            </w:tcPrChange>
          </w:tcPr>
          <w:p w14:paraId="74C4C4FE" w14:textId="25392EF8" w:rsidR="00C87CFE" w:rsidRPr="00CD1347" w:rsidRDefault="00C87CFE" w:rsidP="00C87CFE">
            <w:pPr>
              <w:jc w:val="center"/>
              <w:rPr>
                <w:ins w:id="21827" w:author="Στάθης Καπ" w:date="2023-03-03T04:01:00Z"/>
                <w:rFonts w:cstheme="minorHAnsi"/>
                <w:sz w:val="16"/>
                <w:szCs w:val="16"/>
              </w:rPr>
            </w:pPr>
            <w:ins w:id="21828" w:author="Στάθης Καπ" w:date="2023-03-03T06:21:00Z">
              <w:r>
                <w:rPr>
                  <w:rFonts w:ascii="Calibri" w:hAnsi="Calibri" w:cs="Calibri"/>
                  <w:color w:val="000000"/>
                  <w:sz w:val="16"/>
                  <w:szCs w:val="16"/>
                </w:rPr>
                <w:t>711</w:t>
              </w:r>
            </w:ins>
          </w:p>
        </w:tc>
        <w:tc>
          <w:tcPr>
            <w:tcW w:w="544" w:type="dxa"/>
            <w:vAlign w:val="center"/>
            <w:tcPrChange w:id="21829" w:author="Στάθης Καπ" w:date="2023-03-03T06:26:00Z">
              <w:tcPr>
                <w:tcW w:w="544" w:type="dxa"/>
                <w:vAlign w:val="bottom"/>
              </w:tcPr>
            </w:tcPrChange>
          </w:tcPr>
          <w:p w14:paraId="3BC62934" w14:textId="26DA8ED9" w:rsidR="00C87CFE" w:rsidRPr="00CD1347" w:rsidRDefault="00C87CFE" w:rsidP="00C87CFE">
            <w:pPr>
              <w:jc w:val="center"/>
              <w:rPr>
                <w:ins w:id="21830" w:author="Στάθης Καπ" w:date="2023-03-03T04:01:00Z"/>
                <w:rFonts w:cstheme="minorHAnsi"/>
                <w:sz w:val="16"/>
                <w:szCs w:val="16"/>
              </w:rPr>
            </w:pPr>
            <w:ins w:id="21831" w:author="Στάθης Καπ" w:date="2023-03-03T06:21:00Z">
              <w:r>
                <w:rPr>
                  <w:rFonts w:ascii="Calibri" w:hAnsi="Calibri" w:cs="Calibri"/>
                  <w:color w:val="000000"/>
                  <w:sz w:val="16"/>
                  <w:szCs w:val="16"/>
                </w:rPr>
                <w:t>668</w:t>
              </w:r>
            </w:ins>
          </w:p>
        </w:tc>
        <w:tc>
          <w:tcPr>
            <w:tcW w:w="621" w:type="dxa"/>
            <w:vAlign w:val="center"/>
            <w:tcPrChange w:id="21832" w:author="Στάθης Καπ" w:date="2023-03-03T06:26:00Z">
              <w:tcPr>
                <w:tcW w:w="621" w:type="dxa"/>
                <w:vAlign w:val="bottom"/>
              </w:tcPr>
            </w:tcPrChange>
          </w:tcPr>
          <w:p w14:paraId="3C277D24" w14:textId="04D17E7D" w:rsidR="00C87CFE" w:rsidRPr="00CD1347" w:rsidRDefault="00C87CFE" w:rsidP="00C87CFE">
            <w:pPr>
              <w:jc w:val="center"/>
              <w:rPr>
                <w:ins w:id="21833" w:author="Στάθης Καπ" w:date="2023-03-03T04:01:00Z"/>
                <w:rFonts w:cstheme="minorHAnsi"/>
                <w:sz w:val="16"/>
                <w:szCs w:val="16"/>
              </w:rPr>
            </w:pPr>
            <w:ins w:id="21834" w:author="Στάθης Καπ" w:date="2023-03-03T06:21:00Z">
              <w:r>
                <w:rPr>
                  <w:rFonts w:ascii="Calibri" w:hAnsi="Calibri" w:cs="Calibri"/>
                  <w:color w:val="000000"/>
                  <w:sz w:val="16"/>
                  <w:szCs w:val="16"/>
                </w:rPr>
                <w:t>0.423</w:t>
              </w:r>
            </w:ins>
          </w:p>
        </w:tc>
        <w:tc>
          <w:tcPr>
            <w:tcW w:w="669" w:type="dxa"/>
            <w:vAlign w:val="center"/>
            <w:tcPrChange w:id="21835" w:author="Στάθης Καπ" w:date="2023-03-03T06:26:00Z">
              <w:tcPr>
                <w:tcW w:w="669" w:type="dxa"/>
                <w:vAlign w:val="center"/>
              </w:tcPr>
            </w:tcPrChange>
          </w:tcPr>
          <w:p w14:paraId="51F8B255" w14:textId="73EE31E3" w:rsidR="00C87CFE" w:rsidRPr="00CD1347" w:rsidRDefault="00C87CFE" w:rsidP="00C87CFE">
            <w:pPr>
              <w:jc w:val="center"/>
              <w:rPr>
                <w:ins w:id="21836" w:author="Στάθης Καπ" w:date="2023-03-03T04:01:00Z"/>
                <w:rFonts w:cstheme="minorHAnsi"/>
                <w:sz w:val="16"/>
                <w:szCs w:val="16"/>
              </w:rPr>
            </w:pPr>
            <w:ins w:id="21837" w:author="Στάθης Καπ" w:date="2023-03-03T06:21:00Z">
              <w:r>
                <w:rPr>
                  <w:rFonts w:ascii="Calibri" w:hAnsi="Calibri" w:cstheme="minorHAnsi"/>
                  <w:color w:val="000000"/>
                  <w:sz w:val="16"/>
                  <w:szCs w:val="16"/>
                </w:rPr>
                <w:t>9.36</w:t>
              </w:r>
            </w:ins>
          </w:p>
        </w:tc>
        <w:tc>
          <w:tcPr>
            <w:tcW w:w="543" w:type="dxa"/>
            <w:vAlign w:val="center"/>
            <w:tcPrChange w:id="21838" w:author="Στάθης Καπ" w:date="2023-03-03T06:26:00Z">
              <w:tcPr>
                <w:tcW w:w="543" w:type="dxa"/>
                <w:vAlign w:val="bottom"/>
              </w:tcPr>
            </w:tcPrChange>
          </w:tcPr>
          <w:p w14:paraId="4CDE4211" w14:textId="62441EA0" w:rsidR="00C87CFE" w:rsidRPr="00CD1347" w:rsidRDefault="00C87CFE" w:rsidP="00C87CFE">
            <w:pPr>
              <w:jc w:val="center"/>
              <w:rPr>
                <w:ins w:id="21839" w:author="Στάθης Καπ" w:date="2023-03-03T04:01:00Z"/>
                <w:rFonts w:cstheme="minorHAnsi"/>
                <w:sz w:val="16"/>
                <w:szCs w:val="16"/>
              </w:rPr>
            </w:pPr>
            <w:ins w:id="21840" w:author="Στάθης Καπ" w:date="2023-03-03T06:21:00Z">
              <w:r>
                <w:rPr>
                  <w:rFonts w:ascii="Calibri" w:hAnsi="Calibri" w:cs="Calibri"/>
                  <w:color w:val="000000"/>
                  <w:sz w:val="16"/>
                  <w:szCs w:val="16"/>
                </w:rPr>
                <w:t>640</w:t>
              </w:r>
            </w:ins>
          </w:p>
        </w:tc>
        <w:tc>
          <w:tcPr>
            <w:tcW w:w="621" w:type="dxa"/>
            <w:vAlign w:val="center"/>
            <w:tcPrChange w:id="21841" w:author="Στάθης Καπ" w:date="2023-03-03T06:26:00Z">
              <w:tcPr>
                <w:tcW w:w="621" w:type="dxa"/>
                <w:vAlign w:val="bottom"/>
              </w:tcPr>
            </w:tcPrChange>
          </w:tcPr>
          <w:p w14:paraId="05996231" w14:textId="465FFE0B" w:rsidR="00C87CFE" w:rsidRPr="00CD1347" w:rsidRDefault="00C87CFE" w:rsidP="00C87CFE">
            <w:pPr>
              <w:jc w:val="center"/>
              <w:rPr>
                <w:ins w:id="21842" w:author="Στάθης Καπ" w:date="2023-03-03T04:01:00Z"/>
                <w:rFonts w:cstheme="minorHAnsi"/>
                <w:sz w:val="16"/>
                <w:szCs w:val="16"/>
              </w:rPr>
            </w:pPr>
            <w:ins w:id="21843" w:author="Στάθης Καπ" w:date="2023-03-03T06:21:00Z">
              <w:r>
                <w:rPr>
                  <w:rFonts w:ascii="Calibri" w:hAnsi="Calibri" w:cs="Calibri"/>
                  <w:color w:val="000000"/>
                  <w:sz w:val="16"/>
                  <w:szCs w:val="16"/>
                </w:rPr>
                <w:t>0.395</w:t>
              </w:r>
            </w:ins>
          </w:p>
        </w:tc>
        <w:tc>
          <w:tcPr>
            <w:tcW w:w="669" w:type="dxa"/>
            <w:vAlign w:val="center"/>
            <w:tcPrChange w:id="21844" w:author="Στάθης Καπ" w:date="2023-03-03T06:26:00Z">
              <w:tcPr>
                <w:tcW w:w="669" w:type="dxa"/>
                <w:vAlign w:val="center"/>
              </w:tcPr>
            </w:tcPrChange>
          </w:tcPr>
          <w:p w14:paraId="6858A75F" w14:textId="6BA1CB4D" w:rsidR="00C87CFE" w:rsidRPr="00CD1347" w:rsidRDefault="00C87CFE" w:rsidP="00C87CFE">
            <w:pPr>
              <w:jc w:val="center"/>
              <w:rPr>
                <w:ins w:id="21845" w:author="Στάθης Καπ" w:date="2023-03-03T04:01:00Z"/>
                <w:rFonts w:cstheme="minorHAnsi"/>
                <w:sz w:val="16"/>
                <w:szCs w:val="16"/>
              </w:rPr>
            </w:pPr>
            <w:ins w:id="21846" w:author="Στάθης Καπ" w:date="2023-03-03T06:21:00Z">
              <w:r>
                <w:rPr>
                  <w:rFonts w:ascii="Calibri" w:hAnsi="Calibri" w:cstheme="minorHAnsi"/>
                  <w:color w:val="000000"/>
                  <w:sz w:val="16"/>
                  <w:szCs w:val="16"/>
                </w:rPr>
                <w:t>4.19</w:t>
              </w:r>
            </w:ins>
          </w:p>
        </w:tc>
        <w:tc>
          <w:tcPr>
            <w:tcW w:w="508" w:type="dxa"/>
            <w:vAlign w:val="center"/>
            <w:tcPrChange w:id="21847" w:author="Στάθης Καπ" w:date="2023-03-03T06:26:00Z">
              <w:tcPr>
                <w:tcW w:w="508" w:type="dxa"/>
                <w:vAlign w:val="bottom"/>
              </w:tcPr>
            </w:tcPrChange>
          </w:tcPr>
          <w:p w14:paraId="2C19E2D8" w14:textId="01A611FF" w:rsidR="00C87CFE" w:rsidRPr="00CD1347" w:rsidRDefault="00C87CFE" w:rsidP="00C87CFE">
            <w:pPr>
              <w:jc w:val="center"/>
              <w:rPr>
                <w:ins w:id="21848" w:author="Στάθης Καπ" w:date="2023-03-03T04:01:00Z"/>
                <w:rFonts w:cstheme="minorHAnsi"/>
                <w:sz w:val="16"/>
                <w:szCs w:val="16"/>
              </w:rPr>
            </w:pPr>
            <w:ins w:id="21849" w:author="Στάθης Καπ" w:date="2023-03-03T06:21:00Z">
              <w:r>
                <w:rPr>
                  <w:rFonts w:ascii="Calibri" w:hAnsi="Calibri" w:cs="Calibri"/>
                  <w:color w:val="000000"/>
                  <w:sz w:val="16"/>
                  <w:szCs w:val="16"/>
                </w:rPr>
                <w:t>618</w:t>
              </w:r>
            </w:ins>
          </w:p>
        </w:tc>
        <w:tc>
          <w:tcPr>
            <w:tcW w:w="541" w:type="dxa"/>
            <w:vAlign w:val="center"/>
            <w:tcPrChange w:id="21850" w:author="Στάθης Καπ" w:date="2023-03-03T06:26:00Z">
              <w:tcPr>
                <w:tcW w:w="541" w:type="dxa"/>
                <w:vAlign w:val="bottom"/>
              </w:tcPr>
            </w:tcPrChange>
          </w:tcPr>
          <w:p w14:paraId="7820518E" w14:textId="1DE3C03D" w:rsidR="00C87CFE" w:rsidRPr="00CD1347" w:rsidRDefault="00C87CFE" w:rsidP="00C87CFE">
            <w:pPr>
              <w:jc w:val="center"/>
              <w:rPr>
                <w:ins w:id="21851" w:author="Στάθης Καπ" w:date="2023-03-03T04:01:00Z"/>
                <w:rFonts w:cstheme="minorHAnsi"/>
                <w:sz w:val="16"/>
                <w:szCs w:val="16"/>
              </w:rPr>
            </w:pPr>
            <w:ins w:id="21852" w:author="Στάθης Καπ" w:date="2023-03-03T06:21:00Z">
              <w:r>
                <w:rPr>
                  <w:rFonts w:ascii="Calibri" w:hAnsi="Calibri" w:cs="Calibri"/>
                  <w:color w:val="000000"/>
                  <w:sz w:val="16"/>
                  <w:szCs w:val="16"/>
                </w:rPr>
                <w:t>0.268</w:t>
              </w:r>
            </w:ins>
          </w:p>
        </w:tc>
        <w:tc>
          <w:tcPr>
            <w:tcW w:w="589" w:type="dxa"/>
            <w:vAlign w:val="center"/>
            <w:tcPrChange w:id="21853" w:author="Στάθης Καπ" w:date="2023-03-03T06:26:00Z">
              <w:tcPr>
                <w:tcW w:w="589" w:type="dxa"/>
                <w:vAlign w:val="center"/>
              </w:tcPr>
            </w:tcPrChange>
          </w:tcPr>
          <w:p w14:paraId="0AE5B3AB" w14:textId="4552B3F5" w:rsidR="00C87CFE" w:rsidRPr="00CD1347" w:rsidRDefault="00C87CFE" w:rsidP="00C87CFE">
            <w:pPr>
              <w:jc w:val="center"/>
              <w:rPr>
                <w:ins w:id="21854" w:author="Στάθης Καπ" w:date="2023-03-03T04:01:00Z"/>
                <w:rFonts w:cstheme="minorHAnsi"/>
                <w:sz w:val="16"/>
                <w:szCs w:val="16"/>
              </w:rPr>
            </w:pPr>
            <w:ins w:id="21855" w:author="Στάθης Καπ" w:date="2023-03-03T06:21:00Z">
              <w:r>
                <w:rPr>
                  <w:rFonts w:ascii="Calibri" w:hAnsi="Calibri" w:cstheme="minorHAnsi"/>
                  <w:color w:val="000000"/>
                  <w:sz w:val="16"/>
                  <w:szCs w:val="16"/>
                </w:rPr>
                <w:t>7.49</w:t>
              </w:r>
            </w:ins>
          </w:p>
        </w:tc>
        <w:tc>
          <w:tcPr>
            <w:tcW w:w="463" w:type="dxa"/>
            <w:vAlign w:val="center"/>
            <w:tcPrChange w:id="21856" w:author="Στάθης Καπ" w:date="2023-03-03T06:26:00Z">
              <w:tcPr>
                <w:tcW w:w="463" w:type="dxa"/>
                <w:vAlign w:val="bottom"/>
              </w:tcPr>
            </w:tcPrChange>
          </w:tcPr>
          <w:p w14:paraId="292A5CFF" w14:textId="63364D86" w:rsidR="00C87CFE" w:rsidRPr="00CD1347" w:rsidRDefault="00C87CFE" w:rsidP="00C87CFE">
            <w:pPr>
              <w:jc w:val="center"/>
              <w:rPr>
                <w:ins w:id="21857" w:author="Στάθης Καπ" w:date="2023-03-03T04:01:00Z"/>
                <w:rFonts w:cstheme="minorHAnsi"/>
                <w:sz w:val="16"/>
                <w:szCs w:val="16"/>
              </w:rPr>
            </w:pPr>
            <w:ins w:id="21858" w:author="Στάθης Καπ" w:date="2023-03-03T06:21:00Z">
              <w:r>
                <w:rPr>
                  <w:rFonts w:ascii="Calibri" w:hAnsi="Calibri" w:cs="Calibri"/>
                  <w:color w:val="000000"/>
                  <w:sz w:val="16"/>
                  <w:szCs w:val="16"/>
                </w:rPr>
                <w:t>597</w:t>
              </w:r>
            </w:ins>
          </w:p>
        </w:tc>
        <w:tc>
          <w:tcPr>
            <w:tcW w:w="541" w:type="dxa"/>
            <w:vAlign w:val="center"/>
            <w:tcPrChange w:id="21859" w:author="Στάθης Καπ" w:date="2023-03-03T06:26:00Z">
              <w:tcPr>
                <w:tcW w:w="541" w:type="dxa"/>
                <w:vAlign w:val="bottom"/>
              </w:tcPr>
            </w:tcPrChange>
          </w:tcPr>
          <w:p w14:paraId="593E6D1D" w14:textId="4B22B141" w:rsidR="00C87CFE" w:rsidRPr="00CD1347" w:rsidRDefault="00C87CFE" w:rsidP="00C87CFE">
            <w:pPr>
              <w:jc w:val="center"/>
              <w:rPr>
                <w:ins w:id="21860" w:author="Στάθης Καπ" w:date="2023-03-03T04:01:00Z"/>
                <w:rFonts w:cstheme="minorHAnsi"/>
                <w:sz w:val="16"/>
                <w:szCs w:val="16"/>
              </w:rPr>
            </w:pPr>
            <w:ins w:id="21861" w:author="Στάθης Καπ" w:date="2023-03-03T06:21:00Z">
              <w:r>
                <w:rPr>
                  <w:rFonts w:ascii="Calibri" w:hAnsi="Calibri" w:cs="Calibri"/>
                  <w:color w:val="000000"/>
                  <w:sz w:val="16"/>
                  <w:szCs w:val="16"/>
                </w:rPr>
                <w:t>0.266</w:t>
              </w:r>
            </w:ins>
          </w:p>
        </w:tc>
        <w:tc>
          <w:tcPr>
            <w:tcW w:w="589" w:type="dxa"/>
            <w:vAlign w:val="center"/>
            <w:tcPrChange w:id="21862" w:author="Στάθης Καπ" w:date="2023-03-03T06:26:00Z">
              <w:tcPr>
                <w:tcW w:w="589" w:type="dxa"/>
                <w:vAlign w:val="center"/>
              </w:tcPr>
            </w:tcPrChange>
          </w:tcPr>
          <w:p w14:paraId="4AECE081" w14:textId="0CF6D58C" w:rsidR="00C87CFE" w:rsidRPr="00CD1347" w:rsidRDefault="00C87CFE" w:rsidP="00C87CFE">
            <w:pPr>
              <w:jc w:val="center"/>
              <w:rPr>
                <w:ins w:id="21863" w:author="Στάθης Καπ" w:date="2023-03-03T04:01:00Z"/>
                <w:rFonts w:cstheme="minorHAnsi"/>
                <w:sz w:val="16"/>
                <w:szCs w:val="16"/>
              </w:rPr>
            </w:pPr>
            <w:ins w:id="21864"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218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66" w:author="Στάθης Καπ" w:date="2023-03-03T04:01:00Z"/>
        </w:trPr>
        <w:tc>
          <w:tcPr>
            <w:tcW w:w="515" w:type="dxa"/>
            <w:tcBorders>
              <w:top w:val="nil"/>
              <w:bottom w:val="nil"/>
              <w:right w:val="single" w:sz="4" w:space="0" w:color="auto"/>
            </w:tcBorders>
            <w:shd w:val="clear" w:color="auto" w:fill="E7E6E6" w:themeFill="background2"/>
            <w:vAlign w:val="bottom"/>
            <w:tcPrChange w:id="21867" w:author="Στάθης Καπ" w:date="2023-03-03T06:26:00Z">
              <w:tcPr>
                <w:tcW w:w="515" w:type="dxa"/>
                <w:vAlign w:val="bottom"/>
              </w:tcPr>
            </w:tcPrChange>
          </w:tcPr>
          <w:p w14:paraId="1216C06B" w14:textId="0E43D77B" w:rsidR="00C87CFE" w:rsidRPr="00CD1347" w:rsidRDefault="00C87CFE" w:rsidP="00C87CFE">
            <w:pPr>
              <w:jc w:val="center"/>
              <w:rPr>
                <w:ins w:id="21868" w:author="Στάθης Καπ" w:date="2023-03-03T04:01:00Z"/>
                <w:sz w:val="16"/>
                <w:szCs w:val="16"/>
              </w:rPr>
            </w:pPr>
            <w:ins w:id="21869" w:author="Στάθης Καπ" w:date="2023-03-03T04:08:00Z">
              <w:r w:rsidRPr="00CD1347">
                <w:rPr>
                  <w:rFonts w:ascii="Calibri" w:hAnsi="Calibri" w:cs="Calibri"/>
                  <w:color w:val="000000"/>
                  <w:sz w:val="16"/>
                  <w:szCs w:val="16"/>
                  <w:rPrChange w:id="21870"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1871" w:author="Στάθης Καπ" w:date="2023-03-03T06:26:00Z">
              <w:tcPr>
                <w:tcW w:w="560" w:type="dxa"/>
              </w:tcPr>
            </w:tcPrChange>
          </w:tcPr>
          <w:p w14:paraId="0DE08DBC" w14:textId="48273FB6" w:rsidR="00C87CFE" w:rsidRPr="00CD1347" w:rsidRDefault="00C87CFE" w:rsidP="00C87CFE">
            <w:pPr>
              <w:jc w:val="center"/>
              <w:rPr>
                <w:ins w:id="21872" w:author="Στάθης Καπ" w:date="2023-03-03T04:01:00Z"/>
                <w:rFonts w:cstheme="minorHAnsi"/>
                <w:sz w:val="16"/>
                <w:szCs w:val="16"/>
              </w:rPr>
            </w:pPr>
            <w:ins w:id="21873" w:author="Στάθης Καπ" w:date="2023-03-03T06:21:00Z">
              <w:r>
                <w:rPr>
                  <w:rFonts w:ascii="Calibri" w:hAnsi="Calibri" w:cs="Calibri"/>
                  <w:color w:val="000000"/>
                  <w:sz w:val="16"/>
                  <w:szCs w:val="16"/>
                </w:rPr>
                <w:t>774</w:t>
              </w:r>
            </w:ins>
          </w:p>
        </w:tc>
        <w:tc>
          <w:tcPr>
            <w:tcW w:w="855" w:type="dxa"/>
            <w:vAlign w:val="center"/>
            <w:tcPrChange w:id="21874" w:author="Στάθης Καπ" w:date="2023-03-03T06:26:00Z">
              <w:tcPr>
                <w:tcW w:w="855" w:type="dxa"/>
              </w:tcPr>
            </w:tcPrChange>
          </w:tcPr>
          <w:p w14:paraId="7AAA15FF" w14:textId="0D4DD2B7" w:rsidR="00C87CFE" w:rsidRPr="00CD1347" w:rsidRDefault="00C87CFE" w:rsidP="00C87CFE">
            <w:pPr>
              <w:jc w:val="center"/>
              <w:rPr>
                <w:ins w:id="21875" w:author="Στάθης Καπ" w:date="2023-03-03T04:01:00Z"/>
                <w:rFonts w:cstheme="minorHAnsi"/>
                <w:sz w:val="16"/>
                <w:szCs w:val="16"/>
              </w:rPr>
            </w:pPr>
            <w:ins w:id="21876" w:author="Στάθης Καπ" w:date="2023-03-03T06:21:00Z">
              <w:r>
                <w:rPr>
                  <w:rFonts w:ascii="Calibri" w:hAnsi="Calibri" w:cs="Calibri"/>
                  <w:color w:val="000000"/>
                  <w:sz w:val="16"/>
                  <w:szCs w:val="16"/>
                </w:rPr>
                <w:t>764</w:t>
              </w:r>
            </w:ins>
          </w:p>
        </w:tc>
        <w:tc>
          <w:tcPr>
            <w:tcW w:w="544" w:type="dxa"/>
            <w:vAlign w:val="center"/>
            <w:tcPrChange w:id="21877" w:author="Στάθης Καπ" w:date="2023-03-03T06:26:00Z">
              <w:tcPr>
                <w:tcW w:w="544" w:type="dxa"/>
                <w:vAlign w:val="bottom"/>
              </w:tcPr>
            </w:tcPrChange>
          </w:tcPr>
          <w:p w14:paraId="6A1ADA62" w14:textId="0348D93F" w:rsidR="00C87CFE" w:rsidRPr="00CD1347" w:rsidRDefault="00C87CFE" w:rsidP="00C87CFE">
            <w:pPr>
              <w:jc w:val="center"/>
              <w:rPr>
                <w:ins w:id="21878" w:author="Στάθης Καπ" w:date="2023-03-03T04:01:00Z"/>
                <w:rFonts w:cstheme="minorHAnsi"/>
                <w:sz w:val="16"/>
                <w:szCs w:val="16"/>
              </w:rPr>
            </w:pPr>
            <w:ins w:id="21879" w:author="Στάθης Καπ" w:date="2023-03-03T06:21:00Z">
              <w:r>
                <w:rPr>
                  <w:rFonts w:ascii="Calibri" w:hAnsi="Calibri" w:cs="Calibri"/>
                  <w:color w:val="000000"/>
                  <w:sz w:val="16"/>
                  <w:szCs w:val="16"/>
                </w:rPr>
                <w:t>707</w:t>
              </w:r>
            </w:ins>
          </w:p>
        </w:tc>
        <w:tc>
          <w:tcPr>
            <w:tcW w:w="621" w:type="dxa"/>
            <w:vAlign w:val="center"/>
            <w:tcPrChange w:id="21880" w:author="Στάθης Καπ" w:date="2023-03-03T06:26:00Z">
              <w:tcPr>
                <w:tcW w:w="621" w:type="dxa"/>
                <w:vAlign w:val="bottom"/>
              </w:tcPr>
            </w:tcPrChange>
          </w:tcPr>
          <w:p w14:paraId="2338E075" w14:textId="7EFC356C" w:rsidR="00C87CFE" w:rsidRPr="00CD1347" w:rsidRDefault="00C87CFE" w:rsidP="00C87CFE">
            <w:pPr>
              <w:jc w:val="center"/>
              <w:rPr>
                <w:ins w:id="21881" w:author="Στάθης Καπ" w:date="2023-03-03T04:01:00Z"/>
                <w:rFonts w:cstheme="minorHAnsi"/>
                <w:sz w:val="16"/>
                <w:szCs w:val="16"/>
              </w:rPr>
            </w:pPr>
            <w:ins w:id="21882" w:author="Στάθης Καπ" w:date="2023-03-03T06:21:00Z">
              <w:r>
                <w:rPr>
                  <w:rFonts w:ascii="Calibri" w:hAnsi="Calibri" w:cs="Calibri"/>
                  <w:color w:val="000000"/>
                  <w:sz w:val="16"/>
                  <w:szCs w:val="16"/>
                </w:rPr>
                <w:t>0.402</w:t>
              </w:r>
            </w:ins>
          </w:p>
        </w:tc>
        <w:tc>
          <w:tcPr>
            <w:tcW w:w="669" w:type="dxa"/>
            <w:vAlign w:val="center"/>
            <w:tcPrChange w:id="21883" w:author="Στάθης Καπ" w:date="2023-03-03T06:26:00Z">
              <w:tcPr>
                <w:tcW w:w="669" w:type="dxa"/>
                <w:vAlign w:val="center"/>
              </w:tcPr>
            </w:tcPrChange>
          </w:tcPr>
          <w:p w14:paraId="5807AFD6" w14:textId="2C9A6606" w:rsidR="00C87CFE" w:rsidRPr="00CD1347" w:rsidRDefault="00C87CFE" w:rsidP="00C87CFE">
            <w:pPr>
              <w:jc w:val="center"/>
              <w:rPr>
                <w:ins w:id="21884" w:author="Στάθης Καπ" w:date="2023-03-03T04:01:00Z"/>
                <w:rFonts w:cstheme="minorHAnsi"/>
                <w:sz w:val="16"/>
                <w:szCs w:val="16"/>
              </w:rPr>
            </w:pPr>
            <w:ins w:id="21885" w:author="Στάθης Καπ" w:date="2023-03-03T06:21:00Z">
              <w:r>
                <w:rPr>
                  <w:rFonts w:ascii="Calibri" w:hAnsi="Calibri" w:cstheme="minorHAnsi"/>
                  <w:color w:val="000000"/>
                  <w:sz w:val="16"/>
                  <w:szCs w:val="16"/>
                </w:rPr>
                <w:t>8.66</w:t>
              </w:r>
            </w:ins>
          </w:p>
        </w:tc>
        <w:tc>
          <w:tcPr>
            <w:tcW w:w="543" w:type="dxa"/>
            <w:vAlign w:val="center"/>
            <w:tcPrChange w:id="21886" w:author="Στάθης Καπ" w:date="2023-03-03T06:26:00Z">
              <w:tcPr>
                <w:tcW w:w="543" w:type="dxa"/>
                <w:vAlign w:val="bottom"/>
              </w:tcPr>
            </w:tcPrChange>
          </w:tcPr>
          <w:p w14:paraId="39F17B96" w14:textId="136E0603" w:rsidR="00C87CFE" w:rsidRPr="00CD1347" w:rsidRDefault="00C87CFE" w:rsidP="00C87CFE">
            <w:pPr>
              <w:jc w:val="center"/>
              <w:rPr>
                <w:ins w:id="21887" w:author="Στάθης Καπ" w:date="2023-03-03T04:01:00Z"/>
                <w:rFonts w:cstheme="minorHAnsi"/>
                <w:sz w:val="16"/>
                <w:szCs w:val="16"/>
              </w:rPr>
            </w:pPr>
            <w:ins w:id="21888" w:author="Στάθης Καπ" w:date="2023-03-03T06:21:00Z">
              <w:r>
                <w:rPr>
                  <w:rFonts w:ascii="Calibri" w:hAnsi="Calibri" w:cs="Calibri"/>
                  <w:color w:val="000000"/>
                  <w:sz w:val="16"/>
                  <w:szCs w:val="16"/>
                </w:rPr>
                <w:t>630</w:t>
              </w:r>
            </w:ins>
          </w:p>
        </w:tc>
        <w:tc>
          <w:tcPr>
            <w:tcW w:w="621" w:type="dxa"/>
            <w:vAlign w:val="center"/>
            <w:tcPrChange w:id="21889" w:author="Στάθης Καπ" w:date="2023-03-03T06:26:00Z">
              <w:tcPr>
                <w:tcW w:w="621" w:type="dxa"/>
                <w:vAlign w:val="bottom"/>
              </w:tcPr>
            </w:tcPrChange>
          </w:tcPr>
          <w:p w14:paraId="001EF0FA" w14:textId="5A5239D8" w:rsidR="00C87CFE" w:rsidRPr="00CD1347" w:rsidRDefault="00C87CFE" w:rsidP="00C87CFE">
            <w:pPr>
              <w:jc w:val="center"/>
              <w:rPr>
                <w:ins w:id="21890" w:author="Στάθης Καπ" w:date="2023-03-03T04:01:00Z"/>
                <w:rFonts w:cstheme="minorHAnsi"/>
                <w:sz w:val="16"/>
                <w:szCs w:val="16"/>
              </w:rPr>
            </w:pPr>
            <w:ins w:id="21891" w:author="Στάθης Καπ" w:date="2023-03-03T06:21:00Z">
              <w:r>
                <w:rPr>
                  <w:rFonts w:ascii="Calibri" w:hAnsi="Calibri" w:cs="Calibri"/>
                  <w:color w:val="000000"/>
                  <w:sz w:val="16"/>
                  <w:szCs w:val="16"/>
                </w:rPr>
                <w:t>0.274</w:t>
              </w:r>
            </w:ins>
          </w:p>
        </w:tc>
        <w:tc>
          <w:tcPr>
            <w:tcW w:w="669" w:type="dxa"/>
            <w:vAlign w:val="center"/>
            <w:tcPrChange w:id="21892" w:author="Στάθης Καπ" w:date="2023-03-03T06:26:00Z">
              <w:tcPr>
                <w:tcW w:w="669" w:type="dxa"/>
                <w:vAlign w:val="center"/>
              </w:tcPr>
            </w:tcPrChange>
          </w:tcPr>
          <w:p w14:paraId="3E0F653C" w14:textId="1F81F8B3" w:rsidR="00C87CFE" w:rsidRPr="00CD1347" w:rsidRDefault="00C87CFE" w:rsidP="00C87CFE">
            <w:pPr>
              <w:jc w:val="center"/>
              <w:rPr>
                <w:ins w:id="21893" w:author="Στάθης Καπ" w:date="2023-03-03T04:01:00Z"/>
                <w:rFonts w:cstheme="minorHAnsi"/>
                <w:sz w:val="16"/>
                <w:szCs w:val="16"/>
              </w:rPr>
            </w:pPr>
            <w:ins w:id="21894" w:author="Στάθης Καπ" w:date="2023-03-03T06:21:00Z">
              <w:r>
                <w:rPr>
                  <w:rFonts w:ascii="Calibri" w:hAnsi="Calibri" w:cstheme="minorHAnsi"/>
                  <w:color w:val="000000"/>
                  <w:sz w:val="16"/>
                  <w:szCs w:val="16"/>
                </w:rPr>
                <w:t>10.89</w:t>
              </w:r>
            </w:ins>
          </w:p>
        </w:tc>
        <w:tc>
          <w:tcPr>
            <w:tcW w:w="508" w:type="dxa"/>
            <w:vAlign w:val="center"/>
            <w:tcPrChange w:id="21895" w:author="Στάθης Καπ" w:date="2023-03-03T06:26:00Z">
              <w:tcPr>
                <w:tcW w:w="508" w:type="dxa"/>
                <w:vAlign w:val="bottom"/>
              </w:tcPr>
            </w:tcPrChange>
          </w:tcPr>
          <w:p w14:paraId="6FAB9466" w14:textId="11CB1249" w:rsidR="00C87CFE" w:rsidRPr="00CD1347" w:rsidRDefault="00C87CFE" w:rsidP="00C87CFE">
            <w:pPr>
              <w:jc w:val="center"/>
              <w:rPr>
                <w:ins w:id="21896" w:author="Στάθης Καπ" w:date="2023-03-03T04:01:00Z"/>
                <w:rFonts w:cstheme="minorHAnsi"/>
                <w:sz w:val="16"/>
                <w:szCs w:val="16"/>
              </w:rPr>
            </w:pPr>
            <w:ins w:id="21897" w:author="Στάθης Καπ" w:date="2023-03-03T06:21:00Z">
              <w:r>
                <w:rPr>
                  <w:rFonts w:ascii="Calibri" w:hAnsi="Calibri" w:cs="Calibri"/>
                  <w:color w:val="000000"/>
                  <w:sz w:val="16"/>
                  <w:szCs w:val="16"/>
                </w:rPr>
                <w:t>587</w:t>
              </w:r>
            </w:ins>
          </w:p>
        </w:tc>
        <w:tc>
          <w:tcPr>
            <w:tcW w:w="541" w:type="dxa"/>
            <w:vAlign w:val="center"/>
            <w:tcPrChange w:id="21898" w:author="Στάθης Καπ" w:date="2023-03-03T06:26:00Z">
              <w:tcPr>
                <w:tcW w:w="541" w:type="dxa"/>
                <w:vAlign w:val="bottom"/>
              </w:tcPr>
            </w:tcPrChange>
          </w:tcPr>
          <w:p w14:paraId="246900F9" w14:textId="48C1B548" w:rsidR="00C87CFE" w:rsidRPr="00CD1347" w:rsidRDefault="00C87CFE" w:rsidP="00C87CFE">
            <w:pPr>
              <w:jc w:val="center"/>
              <w:rPr>
                <w:ins w:id="21899" w:author="Στάθης Καπ" w:date="2023-03-03T04:01:00Z"/>
                <w:rFonts w:cstheme="minorHAnsi"/>
                <w:sz w:val="16"/>
                <w:szCs w:val="16"/>
              </w:rPr>
            </w:pPr>
            <w:ins w:id="21900" w:author="Στάθης Καπ" w:date="2023-03-03T06:21:00Z">
              <w:r>
                <w:rPr>
                  <w:rFonts w:ascii="Calibri" w:hAnsi="Calibri" w:cs="Calibri"/>
                  <w:color w:val="000000"/>
                  <w:sz w:val="16"/>
                  <w:szCs w:val="16"/>
                </w:rPr>
                <w:t>0.26</w:t>
              </w:r>
            </w:ins>
          </w:p>
        </w:tc>
        <w:tc>
          <w:tcPr>
            <w:tcW w:w="589" w:type="dxa"/>
            <w:vAlign w:val="center"/>
            <w:tcPrChange w:id="21901" w:author="Στάθης Καπ" w:date="2023-03-03T06:26:00Z">
              <w:tcPr>
                <w:tcW w:w="589" w:type="dxa"/>
                <w:vAlign w:val="center"/>
              </w:tcPr>
            </w:tcPrChange>
          </w:tcPr>
          <w:p w14:paraId="6B5703EE" w14:textId="4A5464EC" w:rsidR="00C87CFE" w:rsidRPr="00CD1347" w:rsidRDefault="00C87CFE" w:rsidP="00C87CFE">
            <w:pPr>
              <w:jc w:val="center"/>
              <w:rPr>
                <w:ins w:id="21902" w:author="Στάθης Καπ" w:date="2023-03-03T04:01:00Z"/>
                <w:rFonts w:cstheme="minorHAnsi"/>
                <w:sz w:val="16"/>
                <w:szCs w:val="16"/>
              </w:rPr>
            </w:pPr>
            <w:ins w:id="21903" w:author="Στάθης Καπ" w:date="2023-03-03T06:21:00Z">
              <w:r>
                <w:rPr>
                  <w:rFonts w:ascii="Calibri" w:hAnsi="Calibri" w:cstheme="minorHAnsi"/>
                  <w:color w:val="000000"/>
                  <w:sz w:val="16"/>
                  <w:szCs w:val="16"/>
                </w:rPr>
                <w:t>16.97</w:t>
              </w:r>
            </w:ins>
          </w:p>
        </w:tc>
        <w:tc>
          <w:tcPr>
            <w:tcW w:w="463" w:type="dxa"/>
            <w:vAlign w:val="center"/>
            <w:tcPrChange w:id="21904" w:author="Στάθης Καπ" w:date="2023-03-03T06:26:00Z">
              <w:tcPr>
                <w:tcW w:w="463" w:type="dxa"/>
                <w:vAlign w:val="bottom"/>
              </w:tcPr>
            </w:tcPrChange>
          </w:tcPr>
          <w:p w14:paraId="043EB980" w14:textId="67A2B232" w:rsidR="00C87CFE" w:rsidRPr="00CD1347" w:rsidRDefault="00C87CFE" w:rsidP="00C87CFE">
            <w:pPr>
              <w:jc w:val="center"/>
              <w:rPr>
                <w:ins w:id="21905" w:author="Στάθης Καπ" w:date="2023-03-03T04:01:00Z"/>
                <w:rFonts w:cstheme="minorHAnsi"/>
                <w:sz w:val="16"/>
                <w:szCs w:val="16"/>
              </w:rPr>
            </w:pPr>
            <w:ins w:id="21906" w:author="Στάθης Καπ" w:date="2023-03-03T06:21:00Z">
              <w:r>
                <w:rPr>
                  <w:rFonts w:ascii="Calibri" w:hAnsi="Calibri" w:cs="Calibri"/>
                  <w:color w:val="000000"/>
                  <w:sz w:val="16"/>
                  <w:szCs w:val="16"/>
                </w:rPr>
                <w:t>571</w:t>
              </w:r>
            </w:ins>
          </w:p>
        </w:tc>
        <w:tc>
          <w:tcPr>
            <w:tcW w:w="541" w:type="dxa"/>
            <w:vAlign w:val="center"/>
            <w:tcPrChange w:id="21907" w:author="Στάθης Καπ" w:date="2023-03-03T06:26:00Z">
              <w:tcPr>
                <w:tcW w:w="541" w:type="dxa"/>
                <w:vAlign w:val="bottom"/>
              </w:tcPr>
            </w:tcPrChange>
          </w:tcPr>
          <w:p w14:paraId="755F16AC" w14:textId="449C8483" w:rsidR="00C87CFE" w:rsidRPr="00CD1347" w:rsidRDefault="00C87CFE" w:rsidP="00C87CFE">
            <w:pPr>
              <w:jc w:val="center"/>
              <w:rPr>
                <w:ins w:id="21908" w:author="Στάθης Καπ" w:date="2023-03-03T04:01:00Z"/>
                <w:rFonts w:cstheme="minorHAnsi"/>
                <w:sz w:val="16"/>
                <w:szCs w:val="16"/>
              </w:rPr>
            </w:pPr>
            <w:ins w:id="21909" w:author="Στάθης Καπ" w:date="2023-03-03T06:21:00Z">
              <w:r>
                <w:rPr>
                  <w:rFonts w:ascii="Calibri" w:hAnsi="Calibri" w:cs="Calibri"/>
                  <w:color w:val="000000"/>
                  <w:sz w:val="16"/>
                  <w:szCs w:val="16"/>
                </w:rPr>
                <w:t>0.299</w:t>
              </w:r>
            </w:ins>
          </w:p>
        </w:tc>
        <w:tc>
          <w:tcPr>
            <w:tcW w:w="589" w:type="dxa"/>
            <w:vAlign w:val="center"/>
            <w:tcPrChange w:id="21910" w:author="Στάθης Καπ" w:date="2023-03-03T06:26:00Z">
              <w:tcPr>
                <w:tcW w:w="589" w:type="dxa"/>
                <w:vAlign w:val="center"/>
              </w:tcPr>
            </w:tcPrChange>
          </w:tcPr>
          <w:p w14:paraId="5BF5C702" w14:textId="4394762C" w:rsidR="00C87CFE" w:rsidRPr="00CD1347" w:rsidRDefault="00C87CFE" w:rsidP="00C87CFE">
            <w:pPr>
              <w:jc w:val="center"/>
              <w:rPr>
                <w:ins w:id="21911" w:author="Στάθης Καπ" w:date="2023-03-03T04:01:00Z"/>
                <w:rFonts w:cstheme="minorHAnsi"/>
                <w:sz w:val="16"/>
                <w:szCs w:val="16"/>
              </w:rPr>
            </w:pPr>
            <w:ins w:id="21912"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219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14" w:author="Στάθης Καπ" w:date="2023-03-03T04:01:00Z"/>
        </w:trPr>
        <w:tc>
          <w:tcPr>
            <w:tcW w:w="515" w:type="dxa"/>
            <w:tcBorders>
              <w:top w:val="nil"/>
              <w:bottom w:val="nil"/>
              <w:right w:val="single" w:sz="4" w:space="0" w:color="auto"/>
            </w:tcBorders>
            <w:shd w:val="clear" w:color="auto" w:fill="E7E6E6" w:themeFill="background2"/>
            <w:vAlign w:val="bottom"/>
            <w:tcPrChange w:id="21915" w:author="Στάθης Καπ" w:date="2023-03-03T06:26:00Z">
              <w:tcPr>
                <w:tcW w:w="515" w:type="dxa"/>
                <w:vAlign w:val="bottom"/>
              </w:tcPr>
            </w:tcPrChange>
          </w:tcPr>
          <w:p w14:paraId="05DE7D6B" w14:textId="6C4C2029" w:rsidR="00C87CFE" w:rsidRPr="00CD1347" w:rsidRDefault="00C87CFE" w:rsidP="00C87CFE">
            <w:pPr>
              <w:jc w:val="center"/>
              <w:rPr>
                <w:ins w:id="21916" w:author="Στάθης Καπ" w:date="2023-03-03T04:01:00Z"/>
                <w:sz w:val="16"/>
                <w:szCs w:val="16"/>
              </w:rPr>
            </w:pPr>
            <w:ins w:id="21917" w:author="Στάθης Καπ" w:date="2023-03-03T04:08:00Z">
              <w:r w:rsidRPr="00CD1347">
                <w:rPr>
                  <w:rFonts w:ascii="Calibri" w:hAnsi="Calibri" w:cs="Calibri"/>
                  <w:color w:val="000000"/>
                  <w:sz w:val="16"/>
                  <w:szCs w:val="16"/>
                  <w:rPrChange w:id="21918"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1919" w:author="Στάθης Καπ" w:date="2023-03-03T06:26:00Z">
              <w:tcPr>
                <w:tcW w:w="560" w:type="dxa"/>
              </w:tcPr>
            </w:tcPrChange>
          </w:tcPr>
          <w:p w14:paraId="437E1D41" w14:textId="09777A68" w:rsidR="00C87CFE" w:rsidRPr="00CD1347" w:rsidRDefault="00C87CFE" w:rsidP="00C87CFE">
            <w:pPr>
              <w:jc w:val="center"/>
              <w:rPr>
                <w:ins w:id="21920" w:author="Στάθης Καπ" w:date="2023-03-03T04:01:00Z"/>
                <w:rFonts w:cstheme="minorHAnsi"/>
                <w:sz w:val="16"/>
                <w:szCs w:val="16"/>
              </w:rPr>
            </w:pPr>
            <w:ins w:id="21921" w:author="Στάθης Καπ" w:date="2023-03-03T06:21:00Z">
              <w:r>
                <w:rPr>
                  <w:rFonts w:ascii="Calibri" w:hAnsi="Calibri" w:cs="Calibri"/>
                  <w:color w:val="000000"/>
                  <w:sz w:val="16"/>
                  <w:szCs w:val="16"/>
                </w:rPr>
                <w:t>776</w:t>
              </w:r>
            </w:ins>
          </w:p>
        </w:tc>
        <w:tc>
          <w:tcPr>
            <w:tcW w:w="855" w:type="dxa"/>
            <w:vAlign w:val="center"/>
            <w:tcPrChange w:id="21922" w:author="Στάθης Καπ" w:date="2023-03-03T06:26:00Z">
              <w:tcPr>
                <w:tcW w:w="855" w:type="dxa"/>
              </w:tcPr>
            </w:tcPrChange>
          </w:tcPr>
          <w:p w14:paraId="583526F8" w14:textId="4EA440B6" w:rsidR="00C87CFE" w:rsidRPr="00CD1347" w:rsidRDefault="00C87CFE" w:rsidP="00C87CFE">
            <w:pPr>
              <w:jc w:val="center"/>
              <w:rPr>
                <w:ins w:id="21923" w:author="Στάθης Καπ" w:date="2023-03-03T04:01:00Z"/>
                <w:rFonts w:cstheme="minorHAnsi"/>
                <w:sz w:val="16"/>
                <w:szCs w:val="16"/>
              </w:rPr>
            </w:pPr>
            <w:ins w:id="21924" w:author="Στάθης Καπ" w:date="2023-03-03T06:21:00Z">
              <w:r>
                <w:rPr>
                  <w:rFonts w:ascii="Calibri" w:hAnsi="Calibri" w:cs="Calibri"/>
                  <w:color w:val="000000"/>
                  <w:sz w:val="16"/>
                  <w:szCs w:val="16"/>
                </w:rPr>
                <w:t>758</w:t>
              </w:r>
            </w:ins>
          </w:p>
        </w:tc>
        <w:tc>
          <w:tcPr>
            <w:tcW w:w="544" w:type="dxa"/>
            <w:vAlign w:val="center"/>
            <w:tcPrChange w:id="21925" w:author="Στάθης Καπ" w:date="2023-03-03T06:26:00Z">
              <w:tcPr>
                <w:tcW w:w="544" w:type="dxa"/>
                <w:vAlign w:val="bottom"/>
              </w:tcPr>
            </w:tcPrChange>
          </w:tcPr>
          <w:p w14:paraId="0A24E891" w14:textId="314CD7E4" w:rsidR="00C87CFE" w:rsidRPr="00CD1347" w:rsidRDefault="00C87CFE" w:rsidP="00C87CFE">
            <w:pPr>
              <w:jc w:val="center"/>
              <w:rPr>
                <w:ins w:id="21926" w:author="Στάθης Καπ" w:date="2023-03-03T04:01:00Z"/>
                <w:rFonts w:cstheme="minorHAnsi"/>
                <w:sz w:val="16"/>
                <w:szCs w:val="16"/>
              </w:rPr>
            </w:pPr>
            <w:ins w:id="21927" w:author="Στάθης Καπ" w:date="2023-03-03T06:21:00Z">
              <w:r>
                <w:rPr>
                  <w:rFonts w:ascii="Calibri" w:hAnsi="Calibri" w:cs="Calibri"/>
                  <w:color w:val="000000"/>
                  <w:sz w:val="16"/>
                  <w:szCs w:val="16"/>
                </w:rPr>
                <w:t>707</w:t>
              </w:r>
            </w:ins>
          </w:p>
        </w:tc>
        <w:tc>
          <w:tcPr>
            <w:tcW w:w="621" w:type="dxa"/>
            <w:vAlign w:val="center"/>
            <w:tcPrChange w:id="21928" w:author="Στάθης Καπ" w:date="2023-03-03T06:26:00Z">
              <w:tcPr>
                <w:tcW w:w="621" w:type="dxa"/>
                <w:vAlign w:val="bottom"/>
              </w:tcPr>
            </w:tcPrChange>
          </w:tcPr>
          <w:p w14:paraId="44FAA871" w14:textId="4C507268" w:rsidR="00C87CFE" w:rsidRPr="00CD1347" w:rsidRDefault="00C87CFE" w:rsidP="00C87CFE">
            <w:pPr>
              <w:jc w:val="center"/>
              <w:rPr>
                <w:ins w:id="21929" w:author="Στάθης Καπ" w:date="2023-03-03T04:01:00Z"/>
                <w:rFonts w:cstheme="minorHAnsi"/>
                <w:sz w:val="16"/>
                <w:szCs w:val="16"/>
              </w:rPr>
            </w:pPr>
            <w:ins w:id="21930" w:author="Στάθης Καπ" w:date="2023-03-03T06:21:00Z">
              <w:r>
                <w:rPr>
                  <w:rFonts w:ascii="Calibri" w:hAnsi="Calibri" w:cs="Calibri"/>
                  <w:color w:val="000000"/>
                  <w:sz w:val="16"/>
                  <w:szCs w:val="16"/>
                </w:rPr>
                <w:t>0.476</w:t>
              </w:r>
            </w:ins>
          </w:p>
        </w:tc>
        <w:tc>
          <w:tcPr>
            <w:tcW w:w="669" w:type="dxa"/>
            <w:vAlign w:val="center"/>
            <w:tcPrChange w:id="21931" w:author="Στάθης Καπ" w:date="2023-03-03T06:26:00Z">
              <w:tcPr>
                <w:tcW w:w="669" w:type="dxa"/>
                <w:vAlign w:val="center"/>
              </w:tcPr>
            </w:tcPrChange>
          </w:tcPr>
          <w:p w14:paraId="5F1CBF81" w14:textId="4541F040" w:rsidR="00C87CFE" w:rsidRPr="00CD1347" w:rsidRDefault="00C87CFE" w:rsidP="00C87CFE">
            <w:pPr>
              <w:jc w:val="center"/>
              <w:rPr>
                <w:ins w:id="21932" w:author="Στάθης Καπ" w:date="2023-03-03T04:01:00Z"/>
                <w:rFonts w:cstheme="minorHAnsi"/>
                <w:sz w:val="16"/>
                <w:szCs w:val="16"/>
              </w:rPr>
            </w:pPr>
            <w:ins w:id="21933" w:author="Στάθης Καπ" w:date="2023-03-03T06:21:00Z">
              <w:r>
                <w:rPr>
                  <w:rFonts w:ascii="Calibri" w:hAnsi="Calibri" w:cstheme="minorHAnsi"/>
                  <w:color w:val="000000"/>
                  <w:sz w:val="16"/>
                  <w:szCs w:val="16"/>
                </w:rPr>
                <w:t>8.89</w:t>
              </w:r>
            </w:ins>
          </w:p>
        </w:tc>
        <w:tc>
          <w:tcPr>
            <w:tcW w:w="543" w:type="dxa"/>
            <w:vAlign w:val="center"/>
            <w:tcPrChange w:id="21934" w:author="Στάθης Καπ" w:date="2023-03-03T06:26:00Z">
              <w:tcPr>
                <w:tcW w:w="543" w:type="dxa"/>
                <w:vAlign w:val="bottom"/>
              </w:tcPr>
            </w:tcPrChange>
          </w:tcPr>
          <w:p w14:paraId="6CEBAA80" w14:textId="63E4B8B1" w:rsidR="00C87CFE" w:rsidRPr="00CD1347" w:rsidRDefault="00C87CFE" w:rsidP="00C87CFE">
            <w:pPr>
              <w:jc w:val="center"/>
              <w:rPr>
                <w:ins w:id="21935" w:author="Στάθης Καπ" w:date="2023-03-03T04:01:00Z"/>
                <w:rFonts w:cstheme="minorHAnsi"/>
                <w:sz w:val="16"/>
                <w:szCs w:val="16"/>
              </w:rPr>
            </w:pPr>
            <w:ins w:id="21936" w:author="Στάθης Καπ" w:date="2023-03-03T06:21:00Z">
              <w:r>
                <w:rPr>
                  <w:rFonts w:ascii="Calibri" w:hAnsi="Calibri" w:cs="Calibri"/>
                  <w:color w:val="000000"/>
                  <w:sz w:val="16"/>
                  <w:szCs w:val="16"/>
                </w:rPr>
                <w:t>656</w:t>
              </w:r>
            </w:ins>
          </w:p>
        </w:tc>
        <w:tc>
          <w:tcPr>
            <w:tcW w:w="621" w:type="dxa"/>
            <w:vAlign w:val="center"/>
            <w:tcPrChange w:id="21937" w:author="Στάθης Καπ" w:date="2023-03-03T06:26:00Z">
              <w:tcPr>
                <w:tcW w:w="621" w:type="dxa"/>
                <w:vAlign w:val="bottom"/>
              </w:tcPr>
            </w:tcPrChange>
          </w:tcPr>
          <w:p w14:paraId="27F8ED42" w14:textId="66C403F1" w:rsidR="00C87CFE" w:rsidRPr="00CD1347" w:rsidRDefault="00C87CFE" w:rsidP="00C87CFE">
            <w:pPr>
              <w:jc w:val="center"/>
              <w:rPr>
                <w:ins w:id="21938" w:author="Στάθης Καπ" w:date="2023-03-03T04:01:00Z"/>
                <w:rFonts w:cstheme="minorHAnsi"/>
                <w:sz w:val="16"/>
                <w:szCs w:val="16"/>
              </w:rPr>
            </w:pPr>
            <w:ins w:id="21939" w:author="Στάθης Καπ" w:date="2023-03-03T06:21:00Z">
              <w:r>
                <w:rPr>
                  <w:rFonts w:ascii="Calibri" w:hAnsi="Calibri" w:cs="Calibri"/>
                  <w:color w:val="000000"/>
                  <w:sz w:val="16"/>
                  <w:szCs w:val="16"/>
                </w:rPr>
                <w:t>0.312</w:t>
              </w:r>
            </w:ins>
          </w:p>
        </w:tc>
        <w:tc>
          <w:tcPr>
            <w:tcW w:w="669" w:type="dxa"/>
            <w:vAlign w:val="center"/>
            <w:tcPrChange w:id="21940" w:author="Στάθης Καπ" w:date="2023-03-03T06:26:00Z">
              <w:tcPr>
                <w:tcW w:w="669" w:type="dxa"/>
                <w:vAlign w:val="center"/>
              </w:tcPr>
            </w:tcPrChange>
          </w:tcPr>
          <w:p w14:paraId="13B2C117" w14:textId="08D81EF4" w:rsidR="00C87CFE" w:rsidRPr="00CD1347" w:rsidRDefault="00C87CFE" w:rsidP="00C87CFE">
            <w:pPr>
              <w:jc w:val="center"/>
              <w:rPr>
                <w:ins w:id="21941" w:author="Στάθης Καπ" w:date="2023-03-03T04:01:00Z"/>
                <w:rFonts w:cstheme="minorHAnsi"/>
                <w:sz w:val="16"/>
                <w:szCs w:val="16"/>
              </w:rPr>
            </w:pPr>
            <w:ins w:id="21942" w:author="Στάθης Καπ" w:date="2023-03-03T06:21:00Z">
              <w:r>
                <w:rPr>
                  <w:rFonts w:ascii="Calibri" w:hAnsi="Calibri" w:cstheme="minorHAnsi"/>
                  <w:color w:val="000000"/>
                  <w:sz w:val="16"/>
                  <w:szCs w:val="16"/>
                </w:rPr>
                <w:t>7.21</w:t>
              </w:r>
            </w:ins>
          </w:p>
        </w:tc>
        <w:tc>
          <w:tcPr>
            <w:tcW w:w="508" w:type="dxa"/>
            <w:vAlign w:val="center"/>
            <w:tcPrChange w:id="21943" w:author="Στάθης Καπ" w:date="2023-03-03T06:26:00Z">
              <w:tcPr>
                <w:tcW w:w="508" w:type="dxa"/>
                <w:vAlign w:val="bottom"/>
              </w:tcPr>
            </w:tcPrChange>
          </w:tcPr>
          <w:p w14:paraId="4BA6471A" w14:textId="2D7D173A" w:rsidR="00C87CFE" w:rsidRPr="00CD1347" w:rsidRDefault="00C87CFE" w:rsidP="00C87CFE">
            <w:pPr>
              <w:jc w:val="center"/>
              <w:rPr>
                <w:ins w:id="21944" w:author="Στάθης Καπ" w:date="2023-03-03T04:01:00Z"/>
                <w:rFonts w:cstheme="minorHAnsi"/>
                <w:sz w:val="16"/>
                <w:szCs w:val="16"/>
              </w:rPr>
            </w:pPr>
            <w:ins w:id="21945" w:author="Στάθης Καπ" w:date="2023-03-03T06:21:00Z">
              <w:r>
                <w:rPr>
                  <w:rFonts w:ascii="Calibri" w:hAnsi="Calibri" w:cs="Calibri"/>
                  <w:color w:val="000000"/>
                  <w:sz w:val="16"/>
                  <w:szCs w:val="16"/>
                </w:rPr>
                <w:t>583</w:t>
              </w:r>
            </w:ins>
          </w:p>
        </w:tc>
        <w:tc>
          <w:tcPr>
            <w:tcW w:w="541" w:type="dxa"/>
            <w:vAlign w:val="center"/>
            <w:tcPrChange w:id="21946" w:author="Στάθης Καπ" w:date="2023-03-03T06:26:00Z">
              <w:tcPr>
                <w:tcW w:w="541" w:type="dxa"/>
                <w:vAlign w:val="bottom"/>
              </w:tcPr>
            </w:tcPrChange>
          </w:tcPr>
          <w:p w14:paraId="45028FAE" w14:textId="5DDC36E3" w:rsidR="00C87CFE" w:rsidRPr="00CD1347" w:rsidRDefault="00C87CFE" w:rsidP="00C87CFE">
            <w:pPr>
              <w:jc w:val="center"/>
              <w:rPr>
                <w:ins w:id="21947" w:author="Στάθης Καπ" w:date="2023-03-03T04:01:00Z"/>
                <w:rFonts w:cstheme="minorHAnsi"/>
                <w:sz w:val="16"/>
                <w:szCs w:val="16"/>
              </w:rPr>
            </w:pPr>
            <w:ins w:id="21948" w:author="Στάθης Καπ" w:date="2023-03-03T06:21:00Z">
              <w:r>
                <w:rPr>
                  <w:rFonts w:ascii="Calibri" w:hAnsi="Calibri" w:cs="Calibri"/>
                  <w:color w:val="000000"/>
                  <w:sz w:val="16"/>
                  <w:szCs w:val="16"/>
                </w:rPr>
                <w:t>0.327</w:t>
              </w:r>
            </w:ins>
          </w:p>
        </w:tc>
        <w:tc>
          <w:tcPr>
            <w:tcW w:w="589" w:type="dxa"/>
            <w:vAlign w:val="center"/>
            <w:tcPrChange w:id="21949" w:author="Στάθης Καπ" w:date="2023-03-03T06:26:00Z">
              <w:tcPr>
                <w:tcW w:w="589" w:type="dxa"/>
                <w:vAlign w:val="center"/>
              </w:tcPr>
            </w:tcPrChange>
          </w:tcPr>
          <w:p w14:paraId="0E4EDAE2" w14:textId="643279E7" w:rsidR="00C87CFE" w:rsidRPr="00CD1347" w:rsidRDefault="00C87CFE" w:rsidP="00C87CFE">
            <w:pPr>
              <w:jc w:val="center"/>
              <w:rPr>
                <w:ins w:id="21950" w:author="Στάθης Καπ" w:date="2023-03-03T04:01:00Z"/>
                <w:rFonts w:cstheme="minorHAnsi"/>
                <w:sz w:val="16"/>
                <w:szCs w:val="16"/>
              </w:rPr>
            </w:pPr>
            <w:ins w:id="21951" w:author="Στάθης Καπ" w:date="2023-03-03T06:21:00Z">
              <w:r>
                <w:rPr>
                  <w:rFonts w:ascii="Calibri" w:hAnsi="Calibri" w:cstheme="minorHAnsi"/>
                  <w:color w:val="000000"/>
                  <w:sz w:val="16"/>
                  <w:szCs w:val="16"/>
                </w:rPr>
                <w:t>17.54</w:t>
              </w:r>
            </w:ins>
          </w:p>
        </w:tc>
        <w:tc>
          <w:tcPr>
            <w:tcW w:w="463" w:type="dxa"/>
            <w:vAlign w:val="center"/>
            <w:tcPrChange w:id="21952" w:author="Στάθης Καπ" w:date="2023-03-03T06:26:00Z">
              <w:tcPr>
                <w:tcW w:w="463" w:type="dxa"/>
                <w:vAlign w:val="bottom"/>
              </w:tcPr>
            </w:tcPrChange>
          </w:tcPr>
          <w:p w14:paraId="022FCD52" w14:textId="42A27F9D" w:rsidR="00C87CFE" w:rsidRPr="00CD1347" w:rsidRDefault="00C87CFE" w:rsidP="00C87CFE">
            <w:pPr>
              <w:jc w:val="center"/>
              <w:rPr>
                <w:ins w:id="21953" w:author="Στάθης Καπ" w:date="2023-03-03T04:01:00Z"/>
                <w:rFonts w:cstheme="minorHAnsi"/>
                <w:sz w:val="16"/>
                <w:szCs w:val="16"/>
              </w:rPr>
            </w:pPr>
            <w:ins w:id="21954" w:author="Στάθης Καπ" w:date="2023-03-03T06:21:00Z">
              <w:r>
                <w:rPr>
                  <w:rFonts w:ascii="Calibri" w:hAnsi="Calibri" w:cs="Calibri"/>
                  <w:color w:val="000000"/>
                  <w:sz w:val="16"/>
                  <w:szCs w:val="16"/>
                </w:rPr>
                <w:t>597</w:t>
              </w:r>
            </w:ins>
          </w:p>
        </w:tc>
        <w:tc>
          <w:tcPr>
            <w:tcW w:w="541" w:type="dxa"/>
            <w:vAlign w:val="center"/>
            <w:tcPrChange w:id="21955" w:author="Στάθης Καπ" w:date="2023-03-03T06:26:00Z">
              <w:tcPr>
                <w:tcW w:w="541" w:type="dxa"/>
                <w:vAlign w:val="bottom"/>
              </w:tcPr>
            </w:tcPrChange>
          </w:tcPr>
          <w:p w14:paraId="7EE4859F" w14:textId="6A372070" w:rsidR="00C87CFE" w:rsidRPr="00CD1347" w:rsidRDefault="00C87CFE" w:rsidP="00C87CFE">
            <w:pPr>
              <w:jc w:val="center"/>
              <w:rPr>
                <w:ins w:id="21956" w:author="Στάθης Καπ" w:date="2023-03-03T04:01:00Z"/>
                <w:rFonts w:cstheme="minorHAnsi"/>
                <w:sz w:val="16"/>
                <w:szCs w:val="16"/>
              </w:rPr>
            </w:pPr>
            <w:ins w:id="21957" w:author="Στάθης Καπ" w:date="2023-03-03T06:21:00Z">
              <w:r>
                <w:rPr>
                  <w:rFonts w:ascii="Calibri" w:hAnsi="Calibri" w:cs="Calibri"/>
                  <w:color w:val="000000"/>
                  <w:sz w:val="16"/>
                  <w:szCs w:val="16"/>
                </w:rPr>
                <w:t>0.277</w:t>
              </w:r>
            </w:ins>
          </w:p>
        </w:tc>
        <w:tc>
          <w:tcPr>
            <w:tcW w:w="589" w:type="dxa"/>
            <w:vAlign w:val="center"/>
            <w:tcPrChange w:id="21958" w:author="Στάθης Καπ" w:date="2023-03-03T06:26:00Z">
              <w:tcPr>
                <w:tcW w:w="589" w:type="dxa"/>
                <w:vAlign w:val="center"/>
              </w:tcPr>
            </w:tcPrChange>
          </w:tcPr>
          <w:p w14:paraId="1FE725DE" w14:textId="5FE45E19" w:rsidR="00C87CFE" w:rsidRPr="00CD1347" w:rsidRDefault="00C87CFE" w:rsidP="00C87CFE">
            <w:pPr>
              <w:jc w:val="center"/>
              <w:rPr>
                <w:ins w:id="21959" w:author="Στάθης Καπ" w:date="2023-03-03T04:01:00Z"/>
                <w:rFonts w:cstheme="minorHAnsi"/>
                <w:sz w:val="16"/>
                <w:szCs w:val="16"/>
              </w:rPr>
            </w:pPr>
            <w:ins w:id="21960"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219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62" w:author="Στάθης Καπ" w:date="2023-03-03T04:01:00Z"/>
        </w:trPr>
        <w:tc>
          <w:tcPr>
            <w:tcW w:w="515" w:type="dxa"/>
            <w:tcBorders>
              <w:top w:val="nil"/>
              <w:bottom w:val="nil"/>
              <w:right w:val="single" w:sz="4" w:space="0" w:color="auto"/>
            </w:tcBorders>
            <w:shd w:val="clear" w:color="auto" w:fill="E7E6E6" w:themeFill="background2"/>
            <w:vAlign w:val="bottom"/>
            <w:tcPrChange w:id="21963" w:author="Στάθης Καπ" w:date="2023-03-03T06:26:00Z">
              <w:tcPr>
                <w:tcW w:w="515" w:type="dxa"/>
                <w:vAlign w:val="bottom"/>
              </w:tcPr>
            </w:tcPrChange>
          </w:tcPr>
          <w:p w14:paraId="1EA35CCB" w14:textId="19972A58" w:rsidR="00C87CFE" w:rsidRPr="00CD1347" w:rsidRDefault="00C87CFE" w:rsidP="00C87CFE">
            <w:pPr>
              <w:jc w:val="center"/>
              <w:rPr>
                <w:ins w:id="21964" w:author="Στάθης Καπ" w:date="2023-03-03T04:01:00Z"/>
                <w:sz w:val="16"/>
                <w:szCs w:val="16"/>
              </w:rPr>
            </w:pPr>
            <w:ins w:id="21965" w:author="Στάθης Καπ" w:date="2023-03-03T04:08:00Z">
              <w:r w:rsidRPr="00CD1347">
                <w:rPr>
                  <w:rFonts w:ascii="Calibri" w:hAnsi="Calibri" w:cs="Calibri"/>
                  <w:color w:val="000000"/>
                  <w:sz w:val="16"/>
                  <w:szCs w:val="16"/>
                  <w:rPrChange w:id="21966"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1967" w:author="Στάθης Καπ" w:date="2023-03-03T06:26:00Z">
              <w:tcPr>
                <w:tcW w:w="560" w:type="dxa"/>
              </w:tcPr>
            </w:tcPrChange>
          </w:tcPr>
          <w:p w14:paraId="7C2BAB4A" w14:textId="701BABA2" w:rsidR="00C87CFE" w:rsidRPr="00CD1347" w:rsidRDefault="00C87CFE" w:rsidP="00C87CFE">
            <w:pPr>
              <w:jc w:val="center"/>
              <w:rPr>
                <w:ins w:id="21968" w:author="Στάθης Καπ" w:date="2023-03-03T04:01:00Z"/>
                <w:rFonts w:cstheme="minorHAnsi"/>
                <w:sz w:val="16"/>
                <w:szCs w:val="16"/>
              </w:rPr>
            </w:pPr>
            <w:ins w:id="21969" w:author="Στάθης Καπ" w:date="2023-03-03T06:21:00Z">
              <w:r>
                <w:rPr>
                  <w:rFonts w:ascii="Calibri" w:hAnsi="Calibri" w:cs="Calibri"/>
                  <w:color w:val="000000"/>
                  <w:sz w:val="16"/>
                  <w:szCs w:val="16"/>
                </w:rPr>
                <w:t>1442</w:t>
              </w:r>
            </w:ins>
          </w:p>
        </w:tc>
        <w:tc>
          <w:tcPr>
            <w:tcW w:w="855" w:type="dxa"/>
            <w:vAlign w:val="center"/>
            <w:tcPrChange w:id="21970" w:author="Στάθης Καπ" w:date="2023-03-03T06:26:00Z">
              <w:tcPr>
                <w:tcW w:w="855" w:type="dxa"/>
              </w:tcPr>
            </w:tcPrChange>
          </w:tcPr>
          <w:p w14:paraId="32572F88" w14:textId="040887B5" w:rsidR="00C87CFE" w:rsidRPr="00CD1347" w:rsidRDefault="00C87CFE" w:rsidP="00C87CFE">
            <w:pPr>
              <w:jc w:val="center"/>
              <w:rPr>
                <w:ins w:id="21971" w:author="Στάθης Καπ" w:date="2023-03-03T04:01:00Z"/>
                <w:rFonts w:cstheme="minorHAnsi"/>
                <w:sz w:val="16"/>
                <w:szCs w:val="16"/>
              </w:rPr>
            </w:pPr>
            <w:ins w:id="21972" w:author="Στάθης Καπ" w:date="2023-03-03T06:21:00Z">
              <w:r>
                <w:rPr>
                  <w:rFonts w:ascii="Calibri" w:hAnsi="Calibri" w:cs="Calibri"/>
                  <w:color w:val="000000"/>
                  <w:sz w:val="16"/>
                  <w:szCs w:val="16"/>
                </w:rPr>
                <w:t>1408</w:t>
              </w:r>
            </w:ins>
          </w:p>
        </w:tc>
        <w:tc>
          <w:tcPr>
            <w:tcW w:w="544" w:type="dxa"/>
            <w:vAlign w:val="center"/>
            <w:tcPrChange w:id="21973" w:author="Στάθης Καπ" w:date="2023-03-03T06:26:00Z">
              <w:tcPr>
                <w:tcW w:w="544" w:type="dxa"/>
                <w:vAlign w:val="bottom"/>
              </w:tcPr>
            </w:tcPrChange>
          </w:tcPr>
          <w:p w14:paraId="55C73704" w14:textId="11255025" w:rsidR="00C87CFE" w:rsidRPr="00CD1347" w:rsidRDefault="00C87CFE" w:rsidP="00C87CFE">
            <w:pPr>
              <w:jc w:val="center"/>
              <w:rPr>
                <w:ins w:id="21974" w:author="Στάθης Καπ" w:date="2023-03-03T04:01:00Z"/>
                <w:rFonts w:cstheme="minorHAnsi"/>
                <w:sz w:val="16"/>
                <w:szCs w:val="16"/>
              </w:rPr>
            </w:pPr>
            <w:ins w:id="21975" w:author="Στάθης Καπ" w:date="2023-03-03T06:21:00Z">
              <w:r>
                <w:rPr>
                  <w:rFonts w:ascii="Calibri" w:hAnsi="Calibri" w:cs="Calibri"/>
                  <w:color w:val="000000"/>
                  <w:sz w:val="16"/>
                  <w:szCs w:val="16"/>
                </w:rPr>
                <w:t>1384</w:t>
              </w:r>
            </w:ins>
          </w:p>
        </w:tc>
        <w:tc>
          <w:tcPr>
            <w:tcW w:w="621" w:type="dxa"/>
            <w:vAlign w:val="center"/>
            <w:tcPrChange w:id="21976" w:author="Στάθης Καπ" w:date="2023-03-03T06:26:00Z">
              <w:tcPr>
                <w:tcW w:w="621" w:type="dxa"/>
                <w:vAlign w:val="bottom"/>
              </w:tcPr>
            </w:tcPrChange>
          </w:tcPr>
          <w:p w14:paraId="569680A6" w14:textId="57802921" w:rsidR="00C87CFE" w:rsidRPr="00CD1347" w:rsidRDefault="00C87CFE" w:rsidP="00C87CFE">
            <w:pPr>
              <w:jc w:val="center"/>
              <w:rPr>
                <w:ins w:id="21977" w:author="Στάθης Καπ" w:date="2023-03-03T04:01:00Z"/>
                <w:rFonts w:cstheme="minorHAnsi"/>
                <w:sz w:val="16"/>
                <w:szCs w:val="16"/>
              </w:rPr>
            </w:pPr>
            <w:ins w:id="21978" w:author="Στάθης Καπ" w:date="2023-03-03T06:21:00Z">
              <w:r>
                <w:rPr>
                  <w:rFonts w:ascii="Calibri" w:hAnsi="Calibri" w:cs="Calibri"/>
                  <w:color w:val="000000"/>
                  <w:sz w:val="16"/>
                  <w:szCs w:val="16"/>
                </w:rPr>
                <w:t>0.409</w:t>
              </w:r>
            </w:ins>
          </w:p>
        </w:tc>
        <w:tc>
          <w:tcPr>
            <w:tcW w:w="669" w:type="dxa"/>
            <w:vAlign w:val="center"/>
            <w:tcPrChange w:id="21979" w:author="Στάθης Καπ" w:date="2023-03-03T06:26:00Z">
              <w:tcPr>
                <w:tcW w:w="669" w:type="dxa"/>
                <w:vAlign w:val="center"/>
              </w:tcPr>
            </w:tcPrChange>
          </w:tcPr>
          <w:p w14:paraId="66D2453B" w14:textId="6AB6BEE9" w:rsidR="00C87CFE" w:rsidRPr="00CD1347" w:rsidRDefault="00C87CFE" w:rsidP="00C87CFE">
            <w:pPr>
              <w:jc w:val="center"/>
              <w:rPr>
                <w:ins w:id="21980" w:author="Στάθης Καπ" w:date="2023-03-03T04:01:00Z"/>
                <w:rFonts w:cstheme="minorHAnsi"/>
                <w:sz w:val="16"/>
                <w:szCs w:val="16"/>
              </w:rPr>
            </w:pPr>
            <w:ins w:id="21981" w:author="Στάθης Καπ" w:date="2023-03-03T06:21:00Z">
              <w:r>
                <w:rPr>
                  <w:rFonts w:ascii="Calibri" w:hAnsi="Calibri" w:cstheme="minorHAnsi"/>
                  <w:color w:val="000000"/>
                  <w:sz w:val="16"/>
                  <w:szCs w:val="16"/>
                </w:rPr>
                <w:t>4.02</w:t>
              </w:r>
            </w:ins>
          </w:p>
        </w:tc>
        <w:tc>
          <w:tcPr>
            <w:tcW w:w="543" w:type="dxa"/>
            <w:vAlign w:val="center"/>
            <w:tcPrChange w:id="21982" w:author="Στάθης Καπ" w:date="2023-03-03T06:26:00Z">
              <w:tcPr>
                <w:tcW w:w="543" w:type="dxa"/>
                <w:vAlign w:val="bottom"/>
              </w:tcPr>
            </w:tcPrChange>
          </w:tcPr>
          <w:p w14:paraId="2BB6DBF9" w14:textId="0DB3AAC6" w:rsidR="00C87CFE" w:rsidRPr="00CD1347" w:rsidRDefault="00C87CFE" w:rsidP="00C87CFE">
            <w:pPr>
              <w:jc w:val="center"/>
              <w:rPr>
                <w:ins w:id="21983" w:author="Στάθης Καπ" w:date="2023-03-03T04:01:00Z"/>
                <w:rFonts w:cstheme="minorHAnsi"/>
                <w:sz w:val="16"/>
                <w:szCs w:val="16"/>
              </w:rPr>
            </w:pPr>
            <w:ins w:id="21984" w:author="Στάθης Καπ" w:date="2023-03-03T06:21:00Z">
              <w:r>
                <w:rPr>
                  <w:rFonts w:ascii="Calibri" w:hAnsi="Calibri" w:cs="Calibri"/>
                  <w:color w:val="000000"/>
                  <w:sz w:val="16"/>
                  <w:szCs w:val="16"/>
                </w:rPr>
                <w:t>1377</w:t>
              </w:r>
            </w:ins>
          </w:p>
        </w:tc>
        <w:tc>
          <w:tcPr>
            <w:tcW w:w="621" w:type="dxa"/>
            <w:vAlign w:val="center"/>
            <w:tcPrChange w:id="21985" w:author="Στάθης Καπ" w:date="2023-03-03T06:26:00Z">
              <w:tcPr>
                <w:tcW w:w="621" w:type="dxa"/>
                <w:vAlign w:val="bottom"/>
              </w:tcPr>
            </w:tcPrChange>
          </w:tcPr>
          <w:p w14:paraId="2121BCBF" w14:textId="03410106" w:rsidR="00C87CFE" w:rsidRPr="00CD1347" w:rsidRDefault="00C87CFE" w:rsidP="00C87CFE">
            <w:pPr>
              <w:jc w:val="center"/>
              <w:rPr>
                <w:ins w:id="21986" w:author="Στάθης Καπ" w:date="2023-03-03T04:01:00Z"/>
                <w:rFonts w:cstheme="minorHAnsi"/>
                <w:sz w:val="16"/>
                <w:szCs w:val="16"/>
              </w:rPr>
            </w:pPr>
            <w:ins w:id="21987" w:author="Στάθης Καπ" w:date="2023-03-03T06:21:00Z">
              <w:r>
                <w:rPr>
                  <w:rFonts w:ascii="Calibri" w:hAnsi="Calibri" w:cs="Calibri"/>
                  <w:color w:val="000000"/>
                  <w:sz w:val="16"/>
                  <w:szCs w:val="16"/>
                </w:rPr>
                <w:t>0.415</w:t>
              </w:r>
            </w:ins>
          </w:p>
        </w:tc>
        <w:tc>
          <w:tcPr>
            <w:tcW w:w="669" w:type="dxa"/>
            <w:vAlign w:val="center"/>
            <w:tcPrChange w:id="21988" w:author="Στάθης Καπ" w:date="2023-03-03T06:26:00Z">
              <w:tcPr>
                <w:tcW w:w="669" w:type="dxa"/>
                <w:vAlign w:val="center"/>
              </w:tcPr>
            </w:tcPrChange>
          </w:tcPr>
          <w:p w14:paraId="2652A456" w14:textId="6FD0E592" w:rsidR="00C87CFE" w:rsidRPr="00CD1347" w:rsidRDefault="00C87CFE" w:rsidP="00C87CFE">
            <w:pPr>
              <w:jc w:val="center"/>
              <w:rPr>
                <w:ins w:id="21989" w:author="Στάθης Καπ" w:date="2023-03-03T04:01:00Z"/>
                <w:rFonts w:cstheme="minorHAnsi"/>
                <w:sz w:val="16"/>
                <w:szCs w:val="16"/>
              </w:rPr>
            </w:pPr>
            <w:ins w:id="21990" w:author="Στάθης Καπ" w:date="2023-03-03T06:21:00Z">
              <w:r>
                <w:rPr>
                  <w:rFonts w:ascii="Calibri" w:hAnsi="Calibri" w:cstheme="minorHAnsi"/>
                  <w:color w:val="000000"/>
                  <w:sz w:val="16"/>
                  <w:szCs w:val="16"/>
                </w:rPr>
                <w:t>0.51</w:t>
              </w:r>
            </w:ins>
          </w:p>
        </w:tc>
        <w:tc>
          <w:tcPr>
            <w:tcW w:w="508" w:type="dxa"/>
            <w:vAlign w:val="center"/>
            <w:tcPrChange w:id="21991" w:author="Στάθης Καπ" w:date="2023-03-03T06:26:00Z">
              <w:tcPr>
                <w:tcW w:w="508" w:type="dxa"/>
                <w:vAlign w:val="bottom"/>
              </w:tcPr>
            </w:tcPrChange>
          </w:tcPr>
          <w:p w14:paraId="4B772C84" w14:textId="7FA206C9" w:rsidR="00C87CFE" w:rsidRPr="00CD1347" w:rsidRDefault="00C87CFE" w:rsidP="00C87CFE">
            <w:pPr>
              <w:jc w:val="center"/>
              <w:rPr>
                <w:ins w:id="21992" w:author="Στάθης Καπ" w:date="2023-03-03T04:01:00Z"/>
                <w:rFonts w:cstheme="minorHAnsi"/>
                <w:sz w:val="16"/>
                <w:szCs w:val="16"/>
              </w:rPr>
            </w:pPr>
            <w:ins w:id="21993" w:author="Στάθης Καπ" w:date="2023-03-03T06:21:00Z">
              <w:r>
                <w:rPr>
                  <w:rFonts w:ascii="Calibri" w:hAnsi="Calibri" w:cs="Calibri"/>
                  <w:color w:val="000000"/>
                  <w:sz w:val="16"/>
                  <w:szCs w:val="16"/>
                </w:rPr>
                <w:t>1375</w:t>
              </w:r>
            </w:ins>
          </w:p>
        </w:tc>
        <w:tc>
          <w:tcPr>
            <w:tcW w:w="541" w:type="dxa"/>
            <w:vAlign w:val="center"/>
            <w:tcPrChange w:id="21994" w:author="Στάθης Καπ" w:date="2023-03-03T06:26:00Z">
              <w:tcPr>
                <w:tcW w:w="541" w:type="dxa"/>
                <w:vAlign w:val="bottom"/>
              </w:tcPr>
            </w:tcPrChange>
          </w:tcPr>
          <w:p w14:paraId="35F3A36A" w14:textId="2BA2DC0D" w:rsidR="00C87CFE" w:rsidRPr="00CD1347" w:rsidRDefault="00C87CFE" w:rsidP="00C87CFE">
            <w:pPr>
              <w:jc w:val="center"/>
              <w:rPr>
                <w:ins w:id="21995" w:author="Στάθης Καπ" w:date="2023-03-03T04:01:00Z"/>
                <w:rFonts w:cstheme="minorHAnsi"/>
                <w:sz w:val="16"/>
                <w:szCs w:val="16"/>
              </w:rPr>
            </w:pPr>
            <w:ins w:id="21996" w:author="Στάθης Καπ" w:date="2023-03-03T06:21:00Z">
              <w:r>
                <w:rPr>
                  <w:rFonts w:ascii="Calibri" w:hAnsi="Calibri" w:cs="Calibri"/>
                  <w:color w:val="000000"/>
                  <w:sz w:val="16"/>
                  <w:szCs w:val="16"/>
                </w:rPr>
                <w:t>0.262</w:t>
              </w:r>
            </w:ins>
          </w:p>
        </w:tc>
        <w:tc>
          <w:tcPr>
            <w:tcW w:w="589" w:type="dxa"/>
            <w:vAlign w:val="center"/>
            <w:tcPrChange w:id="21997" w:author="Στάθης Καπ" w:date="2023-03-03T06:26:00Z">
              <w:tcPr>
                <w:tcW w:w="589" w:type="dxa"/>
                <w:vAlign w:val="center"/>
              </w:tcPr>
            </w:tcPrChange>
          </w:tcPr>
          <w:p w14:paraId="5ED0DCB8" w14:textId="21E09652" w:rsidR="00C87CFE" w:rsidRPr="00CD1347" w:rsidRDefault="00C87CFE" w:rsidP="00C87CFE">
            <w:pPr>
              <w:jc w:val="center"/>
              <w:rPr>
                <w:ins w:id="21998" w:author="Στάθης Καπ" w:date="2023-03-03T04:01:00Z"/>
                <w:rFonts w:cstheme="minorHAnsi"/>
                <w:sz w:val="16"/>
                <w:szCs w:val="16"/>
              </w:rPr>
            </w:pPr>
            <w:ins w:id="21999" w:author="Στάθης Καπ" w:date="2023-03-03T06:21:00Z">
              <w:r>
                <w:rPr>
                  <w:rFonts w:ascii="Calibri" w:hAnsi="Calibri" w:cstheme="minorHAnsi"/>
                  <w:color w:val="000000"/>
                  <w:sz w:val="16"/>
                  <w:szCs w:val="16"/>
                </w:rPr>
                <w:t>0.65</w:t>
              </w:r>
            </w:ins>
          </w:p>
        </w:tc>
        <w:tc>
          <w:tcPr>
            <w:tcW w:w="463" w:type="dxa"/>
            <w:vAlign w:val="center"/>
            <w:tcPrChange w:id="22000" w:author="Στάθης Καπ" w:date="2023-03-03T06:26:00Z">
              <w:tcPr>
                <w:tcW w:w="463" w:type="dxa"/>
                <w:vAlign w:val="bottom"/>
              </w:tcPr>
            </w:tcPrChange>
          </w:tcPr>
          <w:p w14:paraId="0DB05610" w14:textId="7F44BDE6" w:rsidR="00C87CFE" w:rsidRPr="00CD1347" w:rsidRDefault="00C87CFE" w:rsidP="00C87CFE">
            <w:pPr>
              <w:jc w:val="center"/>
              <w:rPr>
                <w:ins w:id="22001" w:author="Στάθης Καπ" w:date="2023-03-03T04:01:00Z"/>
                <w:rFonts w:cstheme="minorHAnsi"/>
                <w:sz w:val="16"/>
                <w:szCs w:val="16"/>
              </w:rPr>
            </w:pPr>
            <w:ins w:id="22002" w:author="Στάθης Καπ" w:date="2023-03-03T06:21:00Z">
              <w:r>
                <w:rPr>
                  <w:rFonts w:ascii="Calibri" w:hAnsi="Calibri" w:cs="Calibri"/>
                  <w:color w:val="000000"/>
                  <w:sz w:val="16"/>
                  <w:szCs w:val="16"/>
                </w:rPr>
                <w:t>1343</w:t>
              </w:r>
            </w:ins>
          </w:p>
        </w:tc>
        <w:tc>
          <w:tcPr>
            <w:tcW w:w="541" w:type="dxa"/>
            <w:vAlign w:val="center"/>
            <w:tcPrChange w:id="22003" w:author="Στάθης Καπ" w:date="2023-03-03T06:26:00Z">
              <w:tcPr>
                <w:tcW w:w="541" w:type="dxa"/>
                <w:vAlign w:val="bottom"/>
              </w:tcPr>
            </w:tcPrChange>
          </w:tcPr>
          <w:p w14:paraId="40E267C6" w14:textId="37EC74B4" w:rsidR="00C87CFE" w:rsidRPr="00CD1347" w:rsidRDefault="00C87CFE" w:rsidP="00C87CFE">
            <w:pPr>
              <w:jc w:val="center"/>
              <w:rPr>
                <w:ins w:id="22004" w:author="Στάθης Καπ" w:date="2023-03-03T04:01:00Z"/>
                <w:rFonts w:cstheme="minorHAnsi"/>
                <w:sz w:val="16"/>
                <w:szCs w:val="16"/>
              </w:rPr>
            </w:pPr>
            <w:ins w:id="22005" w:author="Στάθης Καπ" w:date="2023-03-03T06:21:00Z">
              <w:r>
                <w:rPr>
                  <w:rFonts w:ascii="Calibri" w:hAnsi="Calibri" w:cs="Calibri"/>
                  <w:color w:val="000000"/>
                  <w:sz w:val="16"/>
                  <w:szCs w:val="16"/>
                </w:rPr>
                <w:t>0.272</w:t>
              </w:r>
            </w:ins>
          </w:p>
        </w:tc>
        <w:tc>
          <w:tcPr>
            <w:tcW w:w="589" w:type="dxa"/>
            <w:vAlign w:val="center"/>
            <w:tcPrChange w:id="22006" w:author="Στάθης Καπ" w:date="2023-03-03T06:26:00Z">
              <w:tcPr>
                <w:tcW w:w="589" w:type="dxa"/>
                <w:vAlign w:val="center"/>
              </w:tcPr>
            </w:tcPrChange>
          </w:tcPr>
          <w:p w14:paraId="48B3E71A" w14:textId="054601F3" w:rsidR="00C87CFE" w:rsidRPr="00CD1347" w:rsidRDefault="00C87CFE" w:rsidP="00C87CFE">
            <w:pPr>
              <w:jc w:val="center"/>
              <w:rPr>
                <w:ins w:id="22007" w:author="Στάθης Καπ" w:date="2023-03-03T04:01:00Z"/>
                <w:rFonts w:cstheme="minorHAnsi"/>
                <w:sz w:val="16"/>
                <w:szCs w:val="16"/>
              </w:rPr>
            </w:pPr>
            <w:ins w:id="22008"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220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10" w:author="Στάθης Καπ" w:date="2023-03-03T04:01:00Z"/>
        </w:trPr>
        <w:tc>
          <w:tcPr>
            <w:tcW w:w="515" w:type="dxa"/>
            <w:tcBorders>
              <w:top w:val="nil"/>
              <w:bottom w:val="nil"/>
              <w:right w:val="single" w:sz="4" w:space="0" w:color="auto"/>
            </w:tcBorders>
            <w:shd w:val="clear" w:color="auto" w:fill="E7E6E6" w:themeFill="background2"/>
            <w:vAlign w:val="bottom"/>
            <w:tcPrChange w:id="22011" w:author="Στάθης Καπ" w:date="2023-03-03T06:26:00Z">
              <w:tcPr>
                <w:tcW w:w="515" w:type="dxa"/>
                <w:vAlign w:val="bottom"/>
              </w:tcPr>
            </w:tcPrChange>
          </w:tcPr>
          <w:p w14:paraId="2E5DACA8" w14:textId="4BD55144" w:rsidR="00C87CFE" w:rsidRPr="00CD1347" w:rsidRDefault="00C87CFE" w:rsidP="00C87CFE">
            <w:pPr>
              <w:jc w:val="center"/>
              <w:rPr>
                <w:ins w:id="22012" w:author="Στάθης Καπ" w:date="2023-03-03T04:01:00Z"/>
                <w:sz w:val="16"/>
                <w:szCs w:val="16"/>
              </w:rPr>
            </w:pPr>
            <w:ins w:id="22013" w:author="Στάθης Καπ" w:date="2023-03-03T04:08:00Z">
              <w:r w:rsidRPr="00CD1347">
                <w:rPr>
                  <w:rFonts w:ascii="Calibri" w:hAnsi="Calibri" w:cs="Calibri"/>
                  <w:color w:val="000000"/>
                  <w:sz w:val="16"/>
                  <w:szCs w:val="16"/>
                  <w:rPrChange w:id="22014"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2015" w:author="Στάθης Καπ" w:date="2023-03-03T06:26:00Z">
              <w:tcPr>
                <w:tcW w:w="560" w:type="dxa"/>
              </w:tcPr>
            </w:tcPrChange>
          </w:tcPr>
          <w:p w14:paraId="5AB56D4A" w14:textId="56A45F90" w:rsidR="00C87CFE" w:rsidRPr="00CD1347" w:rsidRDefault="00C87CFE" w:rsidP="00C87CFE">
            <w:pPr>
              <w:jc w:val="center"/>
              <w:rPr>
                <w:ins w:id="22016" w:author="Στάθης Καπ" w:date="2023-03-03T04:01:00Z"/>
                <w:rFonts w:cstheme="minorHAnsi"/>
                <w:sz w:val="16"/>
                <w:szCs w:val="16"/>
              </w:rPr>
            </w:pPr>
            <w:ins w:id="22017" w:author="Στάθης Καπ" w:date="2023-03-03T06:21:00Z">
              <w:r>
                <w:rPr>
                  <w:rFonts w:ascii="Calibri" w:hAnsi="Calibri" w:cs="Calibri"/>
                  <w:color w:val="000000"/>
                  <w:sz w:val="16"/>
                  <w:szCs w:val="16"/>
                </w:rPr>
                <w:t>1458</w:t>
              </w:r>
            </w:ins>
          </w:p>
        </w:tc>
        <w:tc>
          <w:tcPr>
            <w:tcW w:w="855" w:type="dxa"/>
            <w:vAlign w:val="center"/>
            <w:tcPrChange w:id="22018" w:author="Στάθης Καπ" w:date="2023-03-03T06:26:00Z">
              <w:tcPr>
                <w:tcW w:w="855" w:type="dxa"/>
              </w:tcPr>
            </w:tcPrChange>
          </w:tcPr>
          <w:p w14:paraId="7D2E9BED" w14:textId="55A430A2" w:rsidR="00C87CFE" w:rsidRPr="00CD1347" w:rsidRDefault="00C87CFE" w:rsidP="00C87CFE">
            <w:pPr>
              <w:jc w:val="center"/>
              <w:rPr>
                <w:ins w:id="22019" w:author="Στάθης Καπ" w:date="2023-03-03T04:01:00Z"/>
                <w:rFonts w:cstheme="minorHAnsi"/>
                <w:sz w:val="16"/>
                <w:szCs w:val="16"/>
              </w:rPr>
            </w:pPr>
            <w:ins w:id="22020" w:author="Στάθης Καπ" w:date="2023-03-03T06:21:00Z">
              <w:r>
                <w:rPr>
                  <w:rFonts w:ascii="Calibri" w:hAnsi="Calibri" w:cs="Calibri"/>
                  <w:color w:val="000000"/>
                  <w:sz w:val="16"/>
                  <w:szCs w:val="16"/>
                </w:rPr>
                <w:t>1443</w:t>
              </w:r>
            </w:ins>
          </w:p>
        </w:tc>
        <w:tc>
          <w:tcPr>
            <w:tcW w:w="544" w:type="dxa"/>
            <w:vAlign w:val="center"/>
            <w:tcPrChange w:id="22021" w:author="Στάθης Καπ" w:date="2023-03-03T06:26:00Z">
              <w:tcPr>
                <w:tcW w:w="544" w:type="dxa"/>
                <w:vAlign w:val="bottom"/>
              </w:tcPr>
            </w:tcPrChange>
          </w:tcPr>
          <w:p w14:paraId="0020D075" w14:textId="3ECC32D6" w:rsidR="00C87CFE" w:rsidRPr="00CD1347" w:rsidRDefault="00C87CFE" w:rsidP="00C87CFE">
            <w:pPr>
              <w:jc w:val="center"/>
              <w:rPr>
                <w:ins w:id="22022" w:author="Στάθης Καπ" w:date="2023-03-03T04:01:00Z"/>
                <w:rFonts w:cstheme="minorHAnsi"/>
                <w:sz w:val="16"/>
                <w:szCs w:val="16"/>
              </w:rPr>
            </w:pPr>
            <w:ins w:id="22023" w:author="Στάθης Καπ" w:date="2023-03-03T06:21:00Z">
              <w:r>
                <w:rPr>
                  <w:rFonts w:ascii="Calibri" w:hAnsi="Calibri" w:cs="Calibri"/>
                  <w:color w:val="000000"/>
                  <w:sz w:val="16"/>
                  <w:szCs w:val="16"/>
                </w:rPr>
                <w:t>1443</w:t>
              </w:r>
            </w:ins>
          </w:p>
        </w:tc>
        <w:tc>
          <w:tcPr>
            <w:tcW w:w="621" w:type="dxa"/>
            <w:vAlign w:val="center"/>
            <w:tcPrChange w:id="22024" w:author="Στάθης Καπ" w:date="2023-03-03T06:26:00Z">
              <w:tcPr>
                <w:tcW w:w="621" w:type="dxa"/>
                <w:vAlign w:val="bottom"/>
              </w:tcPr>
            </w:tcPrChange>
          </w:tcPr>
          <w:p w14:paraId="05E9C7A3" w14:textId="02A50607" w:rsidR="00C87CFE" w:rsidRPr="00CD1347" w:rsidRDefault="00C87CFE" w:rsidP="00C87CFE">
            <w:pPr>
              <w:jc w:val="center"/>
              <w:rPr>
                <w:ins w:id="22025" w:author="Στάθης Καπ" w:date="2023-03-03T04:01:00Z"/>
                <w:rFonts w:cstheme="minorHAnsi"/>
                <w:sz w:val="16"/>
                <w:szCs w:val="16"/>
              </w:rPr>
            </w:pPr>
            <w:ins w:id="22026" w:author="Στάθης Καπ" w:date="2023-03-03T06:21:00Z">
              <w:r>
                <w:rPr>
                  <w:rFonts w:ascii="Calibri" w:hAnsi="Calibri" w:cs="Calibri"/>
                  <w:color w:val="000000"/>
                  <w:sz w:val="16"/>
                  <w:szCs w:val="16"/>
                </w:rPr>
                <w:t>0.535</w:t>
              </w:r>
            </w:ins>
          </w:p>
        </w:tc>
        <w:tc>
          <w:tcPr>
            <w:tcW w:w="669" w:type="dxa"/>
            <w:vAlign w:val="center"/>
            <w:tcPrChange w:id="22027" w:author="Στάθης Καπ" w:date="2023-03-03T06:26:00Z">
              <w:tcPr>
                <w:tcW w:w="669" w:type="dxa"/>
                <w:vAlign w:val="center"/>
              </w:tcPr>
            </w:tcPrChange>
          </w:tcPr>
          <w:p w14:paraId="749C755B" w14:textId="0FE4FB36" w:rsidR="00C87CFE" w:rsidRPr="00CD1347" w:rsidRDefault="00C87CFE" w:rsidP="00C87CFE">
            <w:pPr>
              <w:jc w:val="center"/>
              <w:rPr>
                <w:ins w:id="22028" w:author="Στάθης Καπ" w:date="2023-03-03T04:01:00Z"/>
                <w:rFonts w:cstheme="minorHAnsi"/>
                <w:sz w:val="16"/>
                <w:szCs w:val="16"/>
              </w:rPr>
            </w:pPr>
            <w:ins w:id="22029" w:author="Στάθης Καπ" w:date="2023-03-03T06:21:00Z">
              <w:r>
                <w:rPr>
                  <w:rFonts w:ascii="Calibri" w:hAnsi="Calibri" w:cstheme="minorHAnsi"/>
                  <w:color w:val="000000"/>
                  <w:sz w:val="16"/>
                  <w:szCs w:val="16"/>
                </w:rPr>
                <w:t>1.03</w:t>
              </w:r>
            </w:ins>
          </w:p>
        </w:tc>
        <w:tc>
          <w:tcPr>
            <w:tcW w:w="543" w:type="dxa"/>
            <w:vAlign w:val="center"/>
            <w:tcPrChange w:id="22030" w:author="Στάθης Καπ" w:date="2023-03-03T06:26:00Z">
              <w:tcPr>
                <w:tcW w:w="543" w:type="dxa"/>
                <w:vAlign w:val="bottom"/>
              </w:tcPr>
            </w:tcPrChange>
          </w:tcPr>
          <w:p w14:paraId="314F14AA" w14:textId="5371038F" w:rsidR="00C87CFE" w:rsidRPr="00CD1347" w:rsidRDefault="00C87CFE" w:rsidP="00C87CFE">
            <w:pPr>
              <w:jc w:val="center"/>
              <w:rPr>
                <w:ins w:id="22031" w:author="Στάθης Καπ" w:date="2023-03-03T04:01:00Z"/>
                <w:rFonts w:cstheme="minorHAnsi"/>
                <w:sz w:val="16"/>
                <w:szCs w:val="16"/>
              </w:rPr>
            </w:pPr>
            <w:ins w:id="22032" w:author="Στάθης Καπ" w:date="2023-03-03T06:21:00Z">
              <w:r>
                <w:rPr>
                  <w:rFonts w:ascii="Calibri" w:hAnsi="Calibri" w:cs="Calibri"/>
                  <w:color w:val="000000"/>
                  <w:sz w:val="16"/>
                  <w:szCs w:val="16"/>
                </w:rPr>
                <w:t>1434</w:t>
              </w:r>
            </w:ins>
          </w:p>
        </w:tc>
        <w:tc>
          <w:tcPr>
            <w:tcW w:w="621" w:type="dxa"/>
            <w:vAlign w:val="center"/>
            <w:tcPrChange w:id="22033" w:author="Στάθης Καπ" w:date="2023-03-03T06:26:00Z">
              <w:tcPr>
                <w:tcW w:w="621" w:type="dxa"/>
                <w:vAlign w:val="bottom"/>
              </w:tcPr>
            </w:tcPrChange>
          </w:tcPr>
          <w:p w14:paraId="41D880F8" w14:textId="3E23B128" w:rsidR="00C87CFE" w:rsidRPr="00CD1347" w:rsidRDefault="00C87CFE" w:rsidP="00C87CFE">
            <w:pPr>
              <w:jc w:val="center"/>
              <w:rPr>
                <w:ins w:id="22034" w:author="Στάθης Καπ" w:date="2023-03-03T04:01:00Z"/>
                <w:rFonts w:cstheme="minorHAnsi"/>
                <w:sz w:val="16"/>
                <w:szCs w:val="16"/>
              </w:rPr>
            </w:pPr>
            <w:ins w:id="22035" w:author="Στάθης Καπ" w:date="2023-03-03T06:21:00Z">
              <w:r>
                <w:rPr>
                  <w:rFonts w:ascii="Calibri" w:hAnsi="Calibri" w:cs="Calibri"/>
                  <w:color w:val="000000"/>
                  <w:sz w:val="16"/>
                  <w:szCs w:val="16"/>
                </w:rPr>
                <w:t>0.336</w:t>
              </w:r>
            </w:ins>
          </w:p>
        </w:tc>
        <w:tc>
          <w:tcPr>
            <w:tcW w:w="669" w:type="dxa"/>
            <w:vAlign w:val="center"/>
            <w:tcPrChange w:id="22036" w:author="Στάθης Καπ" w:date="2023-03-03T06:26:00Z">
              <w:tcPr>
                <w:tcW w:w="669" w:type="dxa"/>
                <w:vAlign w:val="center"/>
              </w:tcPr>
            </w:tcPrChange>
          </w:tcPr>
          <w:p w14:paraId="29D88150" w14:textId="7A50296A" w:rsidR="00C87CFE" w:rsidRPr="00CD1347" w:rsidRDefault="00C87CFE" w:rsidP="00C87CFE">
            <w:pPr>
              <w:jc w:val="center"/>
              <w:rPr>
                <w:ins w:id="22037" w:author="Στάθης Καπ" w:date="2023-03-03T04:01:00Z"/>
                <w:rFonts w:cstheme="minorHAnsi"/>
                <w:sz w:val="16"/>
                <w:szCs w:val="16"/>
              </w:rPr>
            </w:pPr>
            <w:ins w:id="22038" w:author="Στάθης Καπ" w:date="2023-03-03T06:21:00Z">
              <w:r>
                <w:rPr>
                  <w:rFonts w:ascii="Calibri" w:hAnsi="Calibri" w:cstheme="minorHAnsi"/>
                  <w:color w:val="000000"/>
                  <w:sz w:val="16"/>
                  <w:szCs w:val="16"/>
                </w:rPr>
                <w:t>0.62</w:t>
              </w:r>
            </w:ins>
          </w:p>
        </w:tc>
        <w:tc>
          <w:tcPr>
            <w:tcW w:w="508" w:type="dxa"/>
            <w:vAlign w:val="center"/>
            <w:tcPrChange w:id="22039" w:author="Στάθης Καπ" w:date="2023-03-03T06:26:00Z">
              <w:tcPr>
                <w:tcW w:w="508" w:type="dxa"/>
                <w:vAlign w:val="bottom"/>
              </w:tcPr>
            </w:tcPrChange>
          </w:tcPr>
          <w:p w14:paraId="71E59E05" w14:textId="0A145D90" w:rsidR="00C87CFE" w:rsidRPr="00CD1347" w:rsidRDefault="00C87CFE" w:rsidP="00C87CFE">
            <w:pPr>
              <w:jc w:val="center"/>
              <w:rPr>
                <w:ins w:id="22040" w:author="Στάθης Καπ" w:date="2023-03-03T04:01:00Z"/>
                <w:rFonts w:cstheme="minorHAnsi"/>
                <w:sz w:val="16"/>
                <w:szCs w:val="16"/>
              </w:rPr>
            </w:pPr>
            <w:ins w:id="22041" w:author="Στάθης Καπ" w:date="2023-03-03T06:21:00Z">
              <w:r>
                <w:rPr>
                  <w:rFonts w:ascii="Calibri" w:hAnsi="Calibri" w:cs="Calibri"/>
                  <w:color w:val="000000"/>
                  <w:sz w:val="16"/>
                  <w:szCs w:val="16"/>
                </w:rPr>
                <w:t>1423</w:t>
              </w:r>
            </w:ins>
          </w:p>
        </w:tc>
        <w:tc>
          <w:tcPr>
            <w:tcW w:w="541" w:type="dxa"/>
            <w:vAlign w:val="center"/>
            <w:tcPrChange w:id="22042" w:author="Στάθης Καπ" w:date="2023-03-03T06:26:00Z">
              <w:tcPr>
                <w:tcW w:w="541" w:type="dxa"/>
                <w:vAlign w:val="bottom"/>
              </w:tcPr>
            </w:tcPrChange>
          </w:tcPr>
          <w:p w14:paraId="10EC1C5B" w14:textId="641C580D" w:rsidR="00C87CFE" w:rsidRPr="00CD1347" w:rsidRDefault="00C87CFE" w:rsidP="00C87CFE">
            <w:pPr>
              <w:jc w:val="center"/>
              <w:rPr>
                <w:ins w:id="22043" w:author="Στάθης Καπ" w:date="2023-03-03T04:01:00Z"/>
                <w:rFonts w:cstheme="minorHAnsi"/>
                <w:sz w:val="16"/>
                <w:szCs w:val="16"/>
              </w:rPr>
            </w:pPr>
            <w:ins w:id="22044" w:author="Στάθης Καπ" w:date="2023-03-03T06:21:00Z">
              <w:r>
                <w:rPr>
                  <w:rFonts w:ascii="Calibri" w:hAnsi="Calibri" w:cs="Calibri"/>
                  <w:color w:val="000000"/>
                  <w:sz w:val="16"/>
                  <w:szCs w:val="16"/>
                </w:rPr>
                <w:t>0.451</w:t>
              </w:r>
            </w:ins>
          </w:p>
        </w:tc>
        <w:tc>
          <w:tcPr>
            <w:tcW w:w="589" w:type="dxa"/>
            <w:vAlign w:val="center"/>
            <w:tcPrChange w:id="22045" w:author="Στάθης Καπ" w:date="2023-03-03T06:26:00Z">
              <w:tcPr>
                <w:tcW w:w="589" w:type="dxa"/>
                <w:vAlign w:val="center"/>
              </w:tcPr>
            </w:tcPrChange>
          </w:tcPr>
          <w:p w14:paraId="4D089052" w14:textId="2E6AD8CB" w:rsidR="00C87CFE" w:rsidRPr="00CD1347" w:rsidRDefault="00C87CFE" w:rsidP="00C87CFE">
            <w:pPr>
              <w:jc w:val="center"/>
              <w:rPr>
                <w:ins w:id="22046" w:author="Στάθης Καπ" w:date="2023-03-03T04:01:00Z"/>
                <w:rFonts w:cstheme="minorHAnsi"/>
                <w:sz w:val="16"/>
                <w:szCs w:val="16"/>
              </w:rPr>
            </w:pPr>
            <w:ins w:id="22047" w:author="Στάθης Καπ" w:date="2023-03-03T06:21:00Z">
              <w:r>
                <w:rPr>
                  <w:rFonts w:ascii="Calibri" w:hAnsi="Calibri" w:cstheme="minorHAnsi"/>
                  <w:color w:val="000000"/>
                  <w:sz w:val="16"/>
                  <w:szCs w:val="16"/>
                </w:rPr>
                <w:t>1.39</w:t>
              </w:r>
            </w:ins>
          </w:p>
        </w:tc>
        <w:tc>
          <w:tcPr>
            <w:tcW w:w="463" w:type="dxa"/>
            <w:vAlign w:val="center"/>
            <w:tcPrChange w:id="22048" w:author="Στάθης Καπ" w:date="2023-03-03T06:26:00Z">
              <w:tcPr>
                <w:tcW w:w="463" w:type="dxa"/>
                <w:vAlign w:val="bottom"/>
              </w:tcPr>
            </w:tcPrChange>
          </w:tcPr>
          <w:p w14:paraId="5C957BA5" w14:textId="607AE06A" w:rsidR="00C87CFE" w:rsidRPr="00CD1347" w:rsidRDefault="00C87CFE" w:rsidP="00C87CFE">
            <w:pPr>
              <w:jc w:val="center"/>
              <w:rPr>
                <w:ins w:id="22049" w:author="Στάθης Καπ" w:date="2023-03-03T04:01:00Z"/>
                <w:rFonts w:cstheme="minorHAnsi"/>
                <w:sz w:val="16"/>
                <w:szCs w:val="16"/>
              </w:rPr>
            </w:pPr>
            <w:ins w:id="22050" w:author="Στάθης Καπ" w:date="2023-03-03T06:21:00Z">
              <w:r>
                <w:rPr>
                  <w:rFonts w:ascii="Calibri" w:hAnsi="Calibri" w:cs="Calibri"/>
                  <w:color w:val="000000"/>
                  <w:sz w:val="16"/>
                  <w:szCs w:val="16"/>
                </w:rPr>
                <w:t>1415</w:t>
              </w:r>
            </w:ins>
          </w:p>
        </w:tc>
        <w:tc>
          <w:tcPr>
            <w:tcW w:w="541" w:type="dxa"/>
            <w:vAlign w:val="center"/>
            <w:tcPrChange w:id="22051" w:author="Στάθης Καπ" w:date="2023-03-03T06:26:00Z">
              <w:tcPr>
                <w:tcW w:w="541" w:type="dxa"/>
                <w:vAlign w:val="bottom"/>
              </w:tcPr>
            </w:tcPrChange>
          </w:tcPr>
          <w:p w14:paraId="6DB54B52" w14:textId="5237DDE3" w:rsidR="00C87CFE" w:rsidRPr="00CD1347" w:rsidRDefault="00C87CFE" w:rsidP="00C87CFE">
            <w:pPr>
              <w:jc w:val="center"/>
              <w:rPr>
                <w:ins w:id="22052" w:author="Στάθης Καπ" w:date="2023-03-03T04:01:00Z"/>
                <w:rFonts w:cstheme="minorHAnsi"/>
                <w:sz w:val="16"/>
                <w:szCs w:val="16"/>
              </w:rPr>
            </w:pPr>
            <w:ins w:id="22053" w:author="Στάθης Καπ" w:date="2023-03-03T06:21:00Z">
              <w:r>
                <w:rPr>
                  <w:rFonts w:ascii="Calibri" w:hAnsi="Calibri" w:cs="Calibri"/>
                  <w:color w:val="000000"/>
                  <w:sz w:val="16"/>
                  <w:szCs w:val="16"/>
                </w:rPr>
                <w:t>0.176</w:t>
              </w:r>
            </w:ins>
          </w:p>
        </w:tc>
        <w:tc>
          <w:tcPr>
            <w:tcW w:w="589" w:type="dxa"/>
            <w:vAlign w:val="center"/>
            <w:tcPrChange w:id="22054" w:author="Στάθης Καπ" w:date="2023-03-03T06:26:00Z">
              <w:tcPr>
                <w:tcW w:w="589" w:type="dxa"/>
                <w:vAlign w:val="center"/>
              </w:tcPr>
            </w:tcPrChange>
          </w:tcPr>
          <w:p w14:paraId="5F177595" w14:textId="44483F0E" w:rsidR="00C87CFE" w:rsidRPr="00CD1347" w:rsidRDefault="00C87CFE" w:rsidP="00C87CFE">
            <w:pPr>
              <w:jc w:val="center"/>
              <w:rPr>
                <w:ins w:id="22055" w:author="Στάθης Καπ" w:date="2023-03-03T04:01:00Z"/>
                <w:rFonts w:cstheme="minorHAnsi"/>
                <w:sz w:val="16"/>
                <w:szCs w:val="16"/>
              </w:rPr>
            </w:pPr>
            <w:ins w:id="22056"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220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58" w:author="Στάθης Καπ" w:date="2023-03-03T04:01:00Z"/>
        </w:trPr>
        <w:tc>
          <w:tcPr>
            <w:tcW w:w="515" w:type="dxa"/>
            <w:tcBorders>
              <w:top w:val="nil"/>
              <w:bottom w:val="nil"/>
              <w:right w:val="single" w:sz="4" w:space="0" w:color="auto"/>
            </w:tcBorders>
            <w:shd w:val="clear" w:color="auto" w:fill="E7E6E6" w:themeFill="background2"/>
            <w:vAlign w:val="bottom"/>
            <w:tcPrChange w:id="22059" w:author="Στάθης Καπ" w:date="2023-03-03T06:26:00Z">
              <w:tcPr>
                <w:tcW w:w="515" w:type="dxa"/>
                <w:vAlign w:val="bottom"/>
              </w:tcPr>
            </w:tcPrChange>
          </w:tcPr>
          <w:p w14:paraId="79B7809E" w14:textId="33E28224" w:rsidR="00C87CFE" w:rsidRPr="00CD1347" w:rsidRDefault="00C87CFE" w:rsidP="00C87CFE">
            <w:pPr>
              <w:jc w:val="center"/>
              <w:rPr>
                <w:ins w:id="22060" w:author="Στάθης Καπ" w:date="2023-03-03T04:01:00Z"/>
                <w:sz w:val="16"/>
                <w:szCs w:val="16"/>
              </w:rPr>
            </w:pPr>
            <w:ins w:id="22061" w:author="Στάθης Καπ" w:date="2023-03-03T04:08:00Z">
              <w:r w:rsidRPr="00CD1347">
                <w:rPr>
                  <w:rFonts w:ascii="Calibri" w:hAnsi="Calibri" w:cs="Calibri"/>
                  <w:color w:val="000000"/>
                  <w:sz w:val="16"/>
                  <w:szCs w:val="16"/>
                  <w:rPrChange w:id="22062"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2063" w:author="Στάθης Καπ" w:date="2023-03-03T06:26:00Z">
              <w:tcPr>
                <w:tcW w:w="560" w:type="dxa"/>
              </w:tcPr>
            </w:tcPrChange>
          </w:tcPr>
          <w:p w14:paraId="0FCE340C" w14:textId="1DE31E75" w:rsidR="00C87CFE" w:rsidRPr="00CD1347" w:rsidRDefault="00C87CFE" w:rsidP="00C87CFE">
            <w:pPr>
              <w:jc w:val="center"/>
              <w:rPr>
                <w:ins w:id="22064" w:author="Στάθης Καπ" w:date="2023-03-03T04:01:00Z"/>
                <w:rFonts w:cstheme="minorHAnsi"/>
                <w:sz w:val="16"/>
                <w:szCs w:val="16"/>
              </w:rPr>
            </w:pPr>
            <w:ins w:id="22065" w:author="Στάθης Καπ" w:date="2023-03-03T06:21:00Z">
              <w:r>
                <w:rPr>
                  <w:rFonts w:ascii="Calibri" w:hAnsi="Calibri" w:cs="Calibri"/>
                  <w:color w:val="000000"/>
                  <w:sz w:val="16"/>
                  <w:szCs w:val="16"/>
                </w:rPr>
                <w:t>1458</w:t>
              </w:r>
            </w:ins>
          </w:p>
        </w:tc>
        <w:tc>
          <w:tcPr>
            <w:tcW w:w="855" w:type="dxa"/>
            <w:vAlign w:val="center"/>
            <w:tcPrChange w:id="22066" w:author="Στάθης Καπ" w:date="2023-03-03T06:26:00Z">
              <w:tcPr>
                <w:tcW w:w="855" w:type="dxa"/>
              </w:tcPr>
            </w:tcPrChange>
          </w:tcPr>
          <w:p w14:paraId="74AF7391" w14:textId="7CF77759" w:rsidR="00C87CFE" w:rsidRPr="00CD1347" w:rsidRDefault="00C87CFE" w:rsidP="00C87CFE">
            <w:pPr>
              <w:jc w:val="center"/>
              <w:rPr>
                <w:ins w:id="22067" w:author="Στάθης Καπ" w:date="2023-03-03T04:01:00Z"/>
                <w:rFonts w:cstheme="minorHAnsi"/>
                <w:sz w:val="16"/>
                <w:szCs w:val="16"/>
              </w:rPr>
            </w:pPr>
            <w:ins w:id="22068" w:author="Στάθης Καπ" w:date="2023-03-03T06:21:00Z">
              <w:r>
                <w:rPr>
                  <w:rFonts w:ascii="Calibri" w:hAnsi="Calibri" w:cs="Calibri"/>
                  <w:color w:val="000000"/>
                  <w:sz w:val="16"/>
                  <w:szCs w:val="16"/>
                </w:rPr>
                <w:t>1458</w:t>
              </w:r>
            </w:ins>
          </w:p>
        </w:tc>
        <w:tc>
          <w:tcPr>
            <w:tcW w:w="544" w:type="dxa"/>
            <w:vAlign w:val="center"/>
            <w:tcPrChange w:id="22069" w:author="Στάθης Καπ" w:date="2023-03-03T06:26:00Z">
              <w:tcPr>
                <w:tcW w:w="544" w:type="dxa"/>
                <w:vAlign w:val="bottom"/>
              </w:tcPr>
            </w:tcPrChange>
          </w:tcPr>
          <w:p w14:paraId="09F17F42" w14:textId="73062FE6" w:rsidR="00C87CFE" w:rsidRPr="00CD1347" w:rsidRDefault="00C87CFE" w:rsidP="00C87CFE">
            <w:pPr>
              <w:jc w:val="center"/>
              <w:rPr>
                <w:ins w:id="22070" w:author="Στάθης Καπ" w:date="2023-03-03T04:01:00Z"/>
                <w:rFonts w:cstheme="minorHAnsi"/>
                <w:sz w:val="16"/>
                <w:szCs w:val="16"/>
              </w:rPr>
            </w:pPr>
            <w:ins w:id="22071" w:author="Στάθης Καπ" w:date="2023-03-03T06:21:00Z">
              <w:r>
                <w:rPr>
                  <w:rFonts w:ascii="Calibri" w:hAnsi="Calibri" w:cs="Calibri"/>
                  <w:color w:val="000000"/>
                  <w:sz w:val="16"/>
                  <w:szCs w:val="16"/>
                </w:rPr>
                <w:t>1458</w:t>
              </w:r>
            </w:ins>
          </w:p>
        </w:tc>
        <w:tc>
          <w:tcPr>
            <w:tcW w:w="621" w:type="dxa"/>
            <w:vAlign w:val="center"/>
            <w:tcPrChange w:id="22072" w:author="Στάθης Καπ" w:date="2023-03-03T06:26:00Z">
              <w:tcPr>
                <w:tcW w:w="621" w:type="dxa"/>
                <w:vAlign w:val="bottom"/>
              </w:tcPr>
            </w:tcPrChange>
          </w:tcPr>
          <w:p w14:paraId="10ABCAF1" w14:textId="7602446E" w:rsidR="00C87CFE" w:rsidRPr="00CD1347" w:rsidRDefault="00C87CFE" w:rsidP="00C87CFE">
            <w:pPr>
              <w:jc w:val="center"/>
              <w:rPr>
                <w:ins w:id="22073" w:author="Στάθης Καπ" w:date="2023-03-03T04:01:00Z"/>
                <w:rFonts w:cstheme="minorHAnsi"/>
                <w:sz w:val="16"/>
                <w:szCs w:val="16"/>
              </w:rPr>
            </w:pPr>
            <w:ins w:id="22074" w:author="Στάθης Καπ" w:date="2023-03-03T06:21:00Z">
              <w:r>
                <w:rPr>
                  <w:rFonts w:ascii="Calibri" w:hAnsi="Calibri" w:cs="Calibri"/>
                  <w:color w:val="000000"/>
                  <w:sz w:val="16"/>
                  <w:szCs w:val="16"/>
                </w:rPr>
                <w:t>0.308</w:t>
              </w:r>
            </w:ins>
          </w:p>
        </w:tc>
        <w:tc>
          <w:tcPr>
            <w:tcW w:w="669" w:type="dxa"/>
            <w:vAlign w:val="center"/>
            <w:tcPrChange w:id="22075" w:author="Στάθης Καπ" w:date="2023-03-03T06:26:00Z">
              <w:tcPr>
                <w:tcW w:w="669" w:type="dxa"/>
                <w:vAlign w:val="center"/>
              </w:tcPr>
            </w:tcPrChange>
          </w:tcPr>
          <w:p w14:paraId="2995295D" w14:textId="50081869" w:rsidR="00C87CFE" w:rsidRPr="00CD1347" w:rsidRDefault="00C87CFE" w:rsidP="00C87CFE">
            <w:pPr>
              <w:jc w:val="center"/>
              <w:rPr>
                <w:ins w:id="22076" w:author="Στάθης Καπ" w:date="2023-03-03T04:01:00Z"/>
                <w:rFonts w:cstheme="minorHAnsi"/>
                <w:sz w:val="16"/>
                <w:szCs w:val="16"/>
              </w:rPr>
            </w:pPr>
            <w:ins w:id="22077" w:author="Στάθης Καπ" w:date="2023-03-03T06:21:00Z">
              <w:r>
                <w:rPr>
                  <w:rFonts w:ascii="Calibri" w:hAnsi="Calibri" w:cstheme="minorHAnsi"/>
                  <w:color w:val="000000"/>
                  <w:sz w:val="16"/>
                  <w:szCs w:val="16"/>
                </w:rPr>
                <w:t>0</w:t>
              </w:r>
            </w:ins>
          </w:p>
        </w:tc>
        <w:tc>
          <w:tcPr>
            <w:tcW w:w="543" w:type="dxa"/>
            <w:vAlign w:val="center"/>
            <w:tcPrChange w:id="22078" w:author="Στάθης Καπ" w:date="2023-03-03T06:26:00Z">
              <w:tcPr>
                <w:tcW w:w="543" w:type="dxa"/>
                <w:vAlign w:val="bottom"/>
              </w:tcPr>
            </w:tcPrChange>
          </w:tcPr>
          <w:p w14:paraId="5A6095E6" w14:textId="6BFC0040" w:rsidR="00C87CFE" w:rsidRPr="00CD1347" w:rsidRDefault="00C87CFE" w:rsidP="00C87CFE">
            <w:pPr>
              <w:jc w:val="center"/>
              <w:rPr>
                <w:ins w:id="22079" w:author="Στάθης Καπ" w:date="2023-03-03T04:01:00Z"/>
                <w:rFonts w:cstheme="minorHAnsi"/>
                <w:sz w:val="16"/>
                <w:szCs w:val="16"/>
              </w:rPr>
            </w:pPr>
            <w:ins w:id="22080" w:author="Στάθης Καπ" w:date="2023-03-03T06:21:00Z">
              <w:r>
                <w:rPr>
                  <w:rFonts w:ascii="Calibri" w:hAnsi="Calibri" w:cs="Calibri"/>
                  <w:color w:val="000000"/>
                  <w:sz w:val="16"/>
                  <w:szCs w:val="16"/>
                </w:rPr>
                <w:t>1458</w:t>
              </w:r>
            </w:ins>
          </w:p>
        </w:tc>
        <w:tc>
          <w:tcPr>
            <w:tcW w:w="621" w:type="dxa"/>
            <w:vAlign w:val="center"/>
            <w:tcPrChange w:id="22081" w:author="Στάθης Καπ" w:date="2023-03-03T06:26:00Z">
              <w:tcPr>
                <w:tcW w:w="621" w:type="dxa"/>
                <w:vAlign w:val="bottom"/>
              </w:tcPr>
            </w:tcPrChange>
          </w:tcPr>
          <w:p w14:paraId="46636C79" w14:textId="1E127780" w:rsidR="00C87CFE" w:rsidRPr="00CD1347" w:rsidRDefault="00C87CFE" w:rsidP="00C87CFE">
            <w:pPr>
              <w:jc w:val="center"/>
              <w:rPr>
                <w:ins w:id="22082" w:author="Στάθης Καπ" w:date="2023-03-03T04:01:00Z"/>
                <w:rFonts w:cstheme="minorHAnsi"/>
                <w:sz w:val="16"/>
                <w:szCs w:val="16"/>
              </w:rPr>
            </w:pPr>
            <w:ins w:id="22083" w:author="Στάθης Καπ" w:date="2023-03-03T06:21:00Z">
              <w:r>
                <w:rPr>
                  <w:rFonts w:ascii="Calibri" w:hAnsi="Calibri" w:cs="Calibri"/>
                  <w:color w:val="000000"/>
                  <w:sz w:val="16"/>
                  <w:szCs w:val="16"/>
                </w:rPr>
                <w:t>0.19</w:t>
              </w:r>
            </w:ins>
          </w:p>
        </w:tc>
        <w:tc>
          <w:tcPr>
            <w:tcW w:w="669" w:type="dxa"/>
            <w:vAlign w:val="center"/>
            <w:tcPrChange w:id="22084" w:author="Στάθης Καπ" w:date="2023-03-03T06:26:00Z">
              <w:tcPr>
                <w:tcW w:w="669" w:type="dxa"/>
                <w:vAlign w:val="center"/>
              </w:tcPr>
            </w:tcPrChange>
          </w:tcPr>
          <w:p w14:paraId="6F454894" w14:textId="457F1928" w:rsidR="00C87CFE" w:rsidRPr="00CD1347" w:rsidRDefault="00C87CFE" w:rsidP="00C87CFE">
            <w:pPr>
              <w:jc w:val="center"/>
              <w:rPr>
                <w:ins w:id="22085" w:author="Στάθης Καπ" w:date="2023-03-03T04:01:00Z"/>
                <w:rFonts w:cstheme="minorHAnsi"/>
                <w:sz w:val="16"/>
                <w:szCs w:val="16"/>
              </w:rPr>
            </w:pPr>
            <w:ins w:id="22086" w:author="Στάθης Καπ" w:date="2023-03-03T06:21:00Z">
              <w:r>
                <w:rPr>
                  <w:rFonts w:ascii="Calibri" w:hAnsi="Calibri" w:cstheme="minorHAnsi"/>
                  <w:color w:val="000000"/>
                  <w:sz w:val="16"/>
                  <w:szCs w:val="16"/>
                </w:rPr>
                <w:t>0</w:t>
              </w:r>
            </w:ins>
          </w:p>
        </w:tc>
        <w:tc>
          <w:tcPr>
            <w:tcW w:w="508" w:type="dxa"/>
            <w:vAlign w:val="center"/>
            <w:tcPrChange w:id="22087" w:author="Στάθης Καπ" w:date="2023-03-03T06:26:00Z">
              <w:tcPr>
                <w:tcW w:w="508" w:type="dxa"/>
                <w:vAlign w:val="bottom"/>
              </w:tcPr>
            </w:tcPrChange>
          </w:tcPr>
          <w:p w14:paraId="4FFE41D0" w14:textId="4785C6BD" w:rsidR="00C87CFE" w:rsidRPr="00CD1347" w:rsidRDefault="00C87CFE" w:rsidP="00C87CFE">
            <w:pPr>
              <w:jc w:val="center"/>
              <w:rPr>
                <w:ins w:id="22088" w:author="Στάθης Καπ" w:date="2023-03-03T04:01:00Z"/>
                <w:rFonts w:cstheme="minorHAnsi"/>
                <w:sz w:val="16"/>
                <w:szCs w:val="16"/>
              </w:rPr>
            </w:pPr>
            <w:ins w:id="22089" w:author="Στάθης Καπ" w:date="2023-03-03T06:21:00Z">
              <w:r>
                <w:rPr>
                  <w:rFonts w:ascii="Calibri" w:hAnsi="Calibri" w:cs="Calibri"/>
                  <w:color w:val="000000"/>
                  <w:sz w:val="16"/>
                  <w:szCs w:val="16"/>
                </w:rPr>
                <w:t>1458</w:t>
              </w:r>
            </w:ins>
          </w:p>
        </w:tc>
        <w:tc>
          <w:tcPr>
            <w:tcW w:w="541" w:type="dxa"/>
            <w:vAlign w:val="center"/>
            <w:tcPrChange w:id="22090" w:author="Στάθης Καπ" w:date="2023-03-03T06:26:00Z">
              <w:tcPr>
                <w:tcW w:w="541" w:type="dxa"/>
                <w:vAlign w:val="bottom"/>
              </w:tcPr>
            </w:tcPrChange>
          </w:tcPr>
          <w:p w14:paraId="682F9FB4" w14:textId="3BF8A4FB" w:rsidR="00C87CFE" w:rsidRPr="00CD1347" w:rsidRDefault="00C87CFE" w:rsidP="00C87CFE">
            <w:pPr>
              <w:jc w:val="center"/>
              <w:rPr>
                <w:ins w:id="22091" w:author="Στάθης Καπ" w:date="2023-03-03T04:01:00Z"/>
                <w:rFonts w:cstheme="minorHAnsi"/>
                <w:sz w:val="16"/>
                <w:szCs w:val="16"/>
              </w:rPr>
            </w:pPr>
            <w:ins w:id="22092" w:author="Στάθης Καπ" w:date="2023-03-03T06:21:00Z">
              <w:r>
                <w:rPr>
                  <w:rFonts w:ascii="Calibri" w:hAnsi="Calibri" w:cs="Calibri"/>
                  <w:color w:val="000000"/>
                  <w:sz w:val="16"/>
                  <w:szCs w:val="16"/>
                </w:rPr>
                <w:t>0.473</w:t>
              </w:r>
            </w:ins>
          </w:p>
        </w:tc>
        <w:tc>
          <w:tcPr>
            <w:tcW w:w="589" w:type="dxa"/>
            <w:vAlign w:val="center"/>
            <w:tcPrChange w:id="22093" w:author="Στάθης Καπ" w:date="2023-03-03T06:26:00Z">
              <w:tcPr>
                <w:tcW w:w="589" w:type="dxa"/>
                <w:vAlign w:val="center"/>
              </w:tcPr>
            </w:tcPrChange>
          </w:tcPr>
          <w:p w14:paraId="060E9FC0" w14:textId="4CDE0C39" w:rsidR="00C87CFE" w:rsidRPr="00CD1347" w:rsidRDefault="00C87CFE" w:rsidP="00C87CFE">
            <w:pPr>
              <w:jc w:val="center"/>
              <w:rPr>
                <w:ins w:id="22094" w:author="Στάθης Καπ" w:date="2023-03-03T04:01:00Z"/>
                <w:rFonts w:cstheme="minorHAnsi"/>
                <w:sz w:val="16"/>
                <w:szCs w:val="16"/>
              </w:rPr>
            </w:pPr>
            <w:ins w:id="22095" w:author="Στάθης Καπ" w:date="2023-03-03T06:21:00Z">
              <w:r>
                <w:rPr>
                  <w:rFonts w:ascii="Calibri" w:hAnsi="Calibri" w:cstheme="minorHAnsi"/>
                  <w:color w:val="000000"/>
                  <w:sz w:val="16"/>
                  <w:szCs w:val="16"/>
                </w:rPr>
                <w:t>0</w:t>
              </w:r>
            </w:ins>
          </w:p>
        </w:tc>
        <w:tc>
          <w:tcPr>
            <w:tcW w:w="463" w:type="dxa"/>
            <w:vAlign w:val="center"/>
            <w:tcPrChange w:id="22096" w:author="Στάθης Καπ" w:date="2023-03-03T06:26:00Z">
              <w:tcPr>
                <w:tcW w:w="463" w:type="dxa"/>
                <w:vAlign w:val="bottom"/>
              </w:tcPr>
            </w:tcPrChange>
          </w:tcPr>
          <w:p w14:paraId="7A1336AE" w14:textId="5A2F40D6" w:rsidR="00C87CFE" w:rsidRPr="00CD1347" w:rsidRDefault="00C87CFE" w:rsidP="00C87CFE">
            <w:pPr>
              <w:jc w:val="center"/>
              <w:rPr>
                <w:ins w:id="22097" w:author="Στάθης Καπ" w:date="2023-03-03T04:01:00Z"/>
                <w:rFonts w:cstheme="minorHAnsi"/>
                <w:sz w:val="16"/>
                <w:szCs w:val="16"/>
              </w:rPr>
            </w:pPr>
            <w:ins w:id="22098" w:author="Στάθης Καπ" w:date="2023-03-03T06:21:00Z">
              <w:r>
                <w:rPr>
                  <w:rFonts w:ascii="Calibri" w:hAnsi="Calibri" w:cs="Calibri"/>
                  <w:color w:val="000000"/>
                  <w:sz w:val="16"/>
                  <w:szCs w:val="16"/>
                </w:rPr>
                <w:t>1447</w:t>
              </w:r>
            </w:ins>
          </w:p>
        </w:tc>
        <w:tc>
          <w:tcPr>
            <w:tcW w:w="541" w:type="dxa"/>
            <w:vAlign w:val="center"/>
            <w:tcPrChange w:id="22099" w:author="Στάθης Καπ" w:date="2023-03-03T06:26:00Z">
              <w:tcPr>
                <w:tcW w:w="541" w:type="dxa"/>
                <w:vAlign w:val="bottom"/>
              </w:tcPr>
            </w:tcPrChange>
          </w:tcPr>
          <w:p w14:paraId="4E259850" w14:textId="15DB0E60" w:rsidR="00C87CFE" w:rsidRPr="00CD1347" w:rsidRDefault="00C87CFE" w:rsidP="00C87CFE">
            <w:pPr>
              <w:jc w:val="center"/>
              <w:rPr>
                <w:ins w:id="22100" w:author="Στάθης Καπ" w:date="2023-03-03T04:01:00Z"/>
                <w:rFonts w:cstheme="minorHAnsi"/>
                <w:sz w:val="16"/>
                <w:szCs w:val="16"/>
              </w:rPr>
            </w:pPr>
            <w:ins w:id="22101" w:author="Στάθης Καπ" w:date="2023-03-03T06:21:00Z">
              <w:r>
                <w:rPr>
                  <w:rFonts w:ascii="Calibri" w:hAnsi="Calibri" w:cs="Calibri"/>
                  <w:color w:val="000000"/>
                  <w:sz w:val="16"/>
                  <w:szCs w:val="16"/>
                </w:rPr>
                <w:t>0.207</w:t>
              </w:r>
            </w:ins>
          </w:p>
        </w:tc>
        <w:tc>
          <w:tcPr>
            <w:tcW w:w="589" w:type="dxa"/>
            <w:vAlign w:val="center"/>
            <w:tcPrChange w:id="22102" w:author="Στάθης Καπ" w:date="2023-03-03T06:26:00Z">
              <w:tcPr>
                <w:tcW w:w="589" w:type="dxa"/>
                <w:vAlign w:val="center"/>
              </w:tcPr>
            </w:tcPrChange>
          </w:tcPr>
          <w:p w14:paraId="13510C82" w14:textId="0FC329F5" w:rsidR="00C87CFE" w:rsidRPr="00CD1347" w:rsidRDefault="00C87CFE" w:rsidP="00C87CFE">
            <w:pPr>
              <w:jc w:val="center"/>
              <w:rPr>
                <w:ins w:id="22103" w:author="Στάθης Καπ" w:date="2023-03-03T04:01:00Z"/>
                <w:rFonts w:cstheme="minorHAnsi"/>
                <w:sz w:val="16"/>
                <w:szCs w:val="16"/>
              </w:rPr>
            </w:pPr>
            <w:ins w:id="22104"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221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06" w:author="Στάθης Καπ" w:date="2023-03-03T04:01:00Z"/>
        </w:trPr>
        <w:tc>
          <w:tcPr>
            <w:tcW w:w="515" w:type="dxa"/>
            <w:tcBorders>
              <w:top w:val="nil"/>
              <w:bottom w:val="nil"/>
              <w:right w:val="single" w:sz="4" w:space="0" w:color="auto"/>
            </w:tcBorders>
            <w:shd w:val="clear" w:color="auto" w:fill="E7E6E6" w:themeFill="background2"/>
            <w:vAlign w:val="bottom"/>
            <w:tcPrChange w:id="22107" w:author="Στάθης Καπ" w:date="2023-03-03T06:26:00Z">
              <w:tcPr>
                <w:tcW w:w="515" w:type="dxa"/>
                <w:vAlign w:val="bottom"/>
              </w:tcPr>
            </w:tcPrChange>
          </w:tcPr>
          <w:p w14:paraId="31058EBF" w14:textId="4D5A18CF" w:rsidR="00C87CFE" w:rsidRPr="00CD1347" w:rsidRDefault="00C87CFE" w:rsidP="00C87CFE">
            <w:pPr>
              <w:jc w:val="center"/>
              <w:rPr>
                <w:ins w:id="22108" w:author="Στάθης Καπ" w:date="2023-03-03T04:01:00Z"/>
                <w:sz w:val="16"/>
                <w:szCs w:val="16"/>
              </w:rPr>
            </w:pPr>
            <w:ins w:id="22109" w:author="Στάθης Καπ" w:date="2023-03-03T04:08:00Z">
              <w:r w:rsidRPr="00CD1347">
                <w:rPr>
                  <w:rFonts w:ascii="Calibri" w:hAnsi="Calibri" w:cs="Calibri"/>
                  <w:color w:val="000000"/>
                  <w:sz w:val="16"/>
                  <w:szCs w:val="16"/>
                  <w:rPrChange w:id="22110"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2111" w:author="Στάθης Καπ" w:date="2023-03-03T06:26:00Z">
              <w:tcPr>
                <w:tcW w:w="560" w:type="dxa"/>
              </w:tcPr>
            </w:tcPrChange>
          </w:tcPr>
          <w:p w14:paraId="3D41F7A0" w14:textId="5E299509" w:rsidR="00C87CFE" w:rsidRPr="00CD1347" w:rsidRDefault="00C87CFE" w:rsidP="00C87CFE">
            <w:pPr>
              <w:jc w:val="center"/>
              <w:rPr>
                <w:ins w:id="22112" w:author="Στάθης Καπ" w:date="2023-03-03T04:01:00Z"/>
                <w:rFonts w:cstheme="minorHAnsi"/>
                <w:sz w:val="16"/>
                <w:szCs w:val="16"/>
              </w:rPr>
            </w:pPr>
            <w:ins w:id="22113" w:author="Στάθης Καπ" w:date="2023-03-03T06:21:00Z">
              <w:r>
                <w:rPr>
                  <w:rFonts w:ascii="Calibri" w:hAnsi="Calibri" w:cs="Calibri"/>
                  <w:color w:val="000000"/>
                  <w:sz w:val="16"/>
                  <w:szCs w:val="16"/>
                </w:rPr>
                <w:t>1458</w:t>
              </w:r>
            </w:ins>
          </w:p>
        </w:tc>
        <w:tc>
          <w:tcPr>
            <w:tcW w:w="855" w:type="dxa"/>
            <w:vAlign w:val="center"/>
            <w:tcPrChange w:id="22114" w:author="Στάθης Καπ" w:date="2023-03-03T06:26:00Z">
              <w:tcPr>
                <w:tcW w:w="855" w:type="dxa"/>
              </w:tcPr>
            </w:tcPrChange>
          </w:tcPr>
          <w:p w14:paraId="26C57E7B" w14:textId="59A8CE5E" w:rsidR="00C87CFE" w:rsidRPr="00CD1347" w:rsidRDefault="00C87CFE" w:rsidP="00C87CFE">
            <w:pPr>
              <w:jc w:val="center"/>
              <w:rPr>
                <w:ins w:id="22115" w:author="Στάθης Καπ" w:date="2023-03-03T04:01:00Z"/>
                <w:rFonts w:cstheme="minorHAnsi"/>
                <w:sz w:val="16"/>
                <w:szCs w:val="16"/>
              </w:rPr>
            </w:pPr>
            <w:ins w:id="22116" w:author="Στάθης Καπ" w:date="2023-03-03T06:21:00Z">
              <w:r>
                <w:rPr>
                  <w:rFonts w:ascii="Calibri" w:hAnsi="Calibri" w:cs="Calibri"/>
                  <w:color w:val="000000"/>
                  <w:sz w:val="16"/>
                  <w:szCs w:val="16"/>
                </w:rPr>
                <w:t>1458</w:t>
              </w:r>
            </w:ins>
          </w:p>
        </w:tc>
        <w:tc>
          <w:tcPr>
            <w:tcW w:w="544" w:type="dxa"/>
            <w:vAlign w:val="center"/>
            <w:tcPrChange w:id="22117" w:author="Στάθης Καπ" w:date="2023-03-03T06:26:00Z">
              <w:tcPr>
                <w:tcW w:w="544" w:type="dxa"/>
                <w:vAlign w:val="bottom"/>
              </w:tcPr>
            </w:tcPrChange>
          </w:tcPr>
          <w:p w14:paraId="019207DC" w14:textId="2A1857F7" w:rsidR="00C87CFE" w:rsidRPr="00CD1347" w:rsidRDefault="00C87CFE" w:rsidP="00C87CFE">
            <w:pPr>
              <w:jc w:val="center"/>
              <w:rPr>
                <w:ins w:id="22118" w:author="Στάθης Καπ" w:date="2023-03-03T04:01:00Z"/>
                <w:rFonts w:cstheme="minorHAnsi"/>
                <w:sz w:val="16"/>
                <w:szCs w:val="16"/>
              </w:rPr>
            </w:pPr>
            <w:ins w:id="22119" w:author="Στάθης Καπ" w:date="2023-03-03T06:21:00Z">
              <w:r>
                <w:rPr>
                  <w:rFonts w:ascii="Calibri" w:hAnsi="Calibri" w:cs="Calibri"/>
                  <w:color w:val="000000"/>
                  <w:sz w:val="16"/>
                  <w:szCs w:val="16"/>
                </w:rPr>
                <w:t>1458</w:t>
              </w:r>
            </w:ins>
          </w:p>
        </w:tc>
        <w:tc>
          <w:tcPr>
            <w:tcW w:w="621" w:type="dxa"/>
            <w:vAlign w:val="center"/>
            <w:tcPrChange w:id="22120" w:author="Στάθης Καπ" w:date="2023-03-03T06:26:00Z">
              <w:tcPr>
                <w:tcW w:w="621" w:type="dxa"/>
                <w:vAlign w:val="bottom"/>
              </w:tcPr>
            </w:tcPrChange>
          </w:tcPr>
          <w:p w14:paraId="5A4427DC" w14:textId="4E2F2FB3" w:rsidR="00C87CFE" w:rsidRPr="00CD1347" w:rsidRDefault="00C87CFE" w:rsidP="00C87CFE">
            <w:pPr>
              <w:jc w:val="center"/>
              <w:rPr>
                <w:ins w:id="22121" w:author="Στάθης Καπ" w:date="2023-03-03T04:01:00Z"/>
                <w:rFonts w:cstheme="minorHAnsi"/>
                <w:sz w:val="16"/>
                <w:szCs w:val="16"/>
              </w:rPr>
            </w:pPr>
            <w:ins w:id="22122" w:author="Στάθης Καπ" w:date="2023-03-03T06:21:00Z">
              <w:r>
                <w:rPr>
                  <w:rFonts w:ascii="Calibri" w:hAnsi="Calibri" w:cs="Calibri"/>
                  <w:color w:val="000000"/>
                  <w:sz w:val="16"/>
                  <w:szCs w:val="16"/>
                </w:rPr>
                <w:t>0.149</w:t>
              </w:r>
            </w:ins>
          </w:p>
        </w:tc>
        <w:tc>
          <w:tcPr>
            <w:tcW w:w="669" w:type="dxa"/>
            <w:vAlign w:val="center"/>
            <w:tcPrChange w:id="22123" w:author="Στάθης Καπ" w:date="2023-03-03T06:26:00Z">
              <w:tcPr>
                <w:tcW w:w="669" w:type="dxa"/>
                <w:vAlign w:val="center"/>
              </w:tcPr>
            </w:tcPrChange>
          </w:tcPr>
          <w:p w14:paraId="03BA11D2" w14:textId="0345B4C9" w:rsidR="00C87CFE" w:rsidRPr="00CD1347" w:rsidRDefault="00C87CFE" w:rsidP="00C87CFE">
            <w:pPr>
              <w:jc w:val="center"/>
              <w:rPr>
                <w:ins w:id="22124" w:author="Στάθης Καπ" w:date="2023-03-03T04:01:00Z"/>
                <w:rFonts w:cstheme="minorHAnsi"/>
                <w:sz w:val="16"/>
                <w:szCs w:val="16"/>
              </w:rPr>
            </w:pPr>
            <w:ins w:id="22125" w:author="Στάθης Καπ" w:date="2023-03-03T06:21:00Z">
              <w:r>
                <w:rPr>
                  <w:rFonts w:ascii="Calibri" w:hAnsi="Calibri" w:cstheme="minorHAnsi"/>
                  <w:color w:val="000000"/>
                  <w:sz w:val="16"/>
                  <w:szCs w:val="16"/>
                </w:rPr>
                <w:t>0</w:t>
              </w:r>
            </w:ins>
          </w:p>
        </w:tc>
        <w:tc>
          <w:tcPr>
            <w:tcW w:w="543" w:type="dxa"/>
            <w:vAlign w:val="center"/>
            <w:tcPrChange w:id="22126" w:author="Στάθης Καπ" w:date="2023-03-03T06:26:00Z">
              <w:tcPr>
                <w:tcW w:w="543" w:type="dxa"/>
                <w:vAlign w:val="bottom"/>
              </w:tcPr>
            </w:tcPrChange>
          </w:tcPr>
          <w:p w14:paraId="144A5DA3" w14:textId="259E58A9" w:rsidR="00C87CFE" w:rsidRPr="00CD1347" w:rsidRDefault="00C87CFE" w:rsidP="00C87CFE">
            <w:pPr>
              <w:jc w:val="center"/>
              <w:rPr>
                <w:ins w:id="22127" w:author="Στάθης Καπ" w:date="2023-03-03T04:01:00Z"/>
                <w:rFonts w:cstheme="minorHAnsi"/>
                <w:sz w:val="16"/>
                <w:szCs w:val="16"/>
              </w:rPr>
            </w:pPr>
            <w:ins w:id="22128" w:author="Στάθης Καπ" w:date="2023-03-03T06:21:00Z">
              <w:r>
                <w:rPr>
                  <w:rFonts w:ascii="Calibri" w:hAnsi="Calibri" w:cs="Calibri"/>
                  <w:color w:val="000000"/>
                  <w:sz w:val="16"/>
                  <w:szCs w:val="16"/>
                </w:rPr>
                <w:t>1458</w:t>
              </w:r>
            </w:ins>
          </w:p>
        </w:tc>
        <w:tc>
          <w:tcPr>
            <w:tcW w:w="621" w:type="dxa"/>
            <w:vAlign w:val="center"/>
            <w:tcPrChange w:id="22129" w:author="Στάθης Καπ" w:date="2023-03-03T06:26:00Z">
              <w:tcPr>
                <w:tcW w:w="621" w:type="dxa"/>
                <w:vAlign w:val="bottom"/>
              </w:tcPr>
            </w:tcPrChange>
          </w:tcPr>
          <w:p w14:paraId="03F70079" w14:textId="3A3268E0" w:rsidR="00C87CFE" w:rsidRPr="00CD1347" w:rsidRDefault="00C87CFE" w:rsidP="00C87CFE">
            <w:pPr>
              <w:jc w:val="center"/>
              <w:rPr>
                <w:ins w:id="22130" w:author="Στάθης Καπ" w:date="2023-03-03T04:01:00Z"/>
                <w:rFonts w:cstheme="minorHAnsi"/>
                <w:sz w:val="16"/>
                <w:szCs w:val="16"/>
              </w:rPr>
            </w:pPr>
            <w:ins w:id="22131" w:author="Στάθης Καπ" w:date="2023-03-03T06:21:00Z">
              <w:r>
                <w:rPr>
                  <w:rFonts w:ascii="Calibri" w:hAnsi="Calibri" w:cs="Calibri"/>
                  <w:color w:val="000000"/>
                  <w:sz w:val="16"/>
                  <w:szCs w:val="16"/>
                </w:rPr>
                <w:t>0.155</w:t>
              </w:r>
            </w:ins>
          </w:p>
        </w:tc>
        <w:tc>
          <w:tcPr>
            <w:tcW w:w="669" w:type="dxa"/>
            <w:vAlign w:val="center"/>
            <w:tcPrChange w:id="22132" w:author="Στάθης Καπ" w:date="2023-03-03T06:26:00Z">
              <w:tcPr>
                <w:tcW w:w="669" w:type="dxa"/>
                <w:vAlign w:val="center"/>
              </w:tcPr>
            </w:tcPrChange>
          </w:tcPr>
          <w:p w14:paraId="35D9D5A9" w14:textId="3AEE3217" w:rsidR="00C87CFE" w:rsidRPr="00CD1347" w:rsidRDefault="00C87CFE" w:rsidP="00C87CFE">
            <w:pPr>
              <w:jc w:val="center"/>
              <w:rPr>
                <w:ins w:id="22133" w:author="Στάθης Καπ" w:date="2023-03-03T04:01:00Z"/>
                <w:rFonts w:cstheme="minorHAnsi"/>
                <w:sz w:val="16"/>
                <w:szCs w:val="16"/>
              </w:rPr>
            </w:pPr>
            <w:ins w:id="22134" w:author="Στάθης Καπ" w:date="2023-03-03T06:21:00Z">
              <w:r>
                <w:rPr>
                  <w:rFonts w:ascii="Calibri" w:hAnsi="Calibri" w:cstheme="minorHAnsi"/>
                  <w:color w:val="000000"/>
                  <w:sz w:val="16"/>
                  <w:szCs w:val="16"/>
                </w:rPr>
                <w:t>0</w:t>
              </w:r>
            </w:ins>
          </w:p>
        </w:tc>
        <w:tc>
          <w:tcPr>
            <w:tcW w:w="508" w:type="dxa"/>
            <w:vAlign w:val="center"/>
            <w:tcPrChange w:id="22135" w:author="Στάθης Καπ" w:date="2023-03-03T06:26:00Z">
              <w:tcPr>
                <w:tcW w:w="508" w:type="dxa"/>
                <w:vAlign w:val="bottom"/>
              </w:tcPr>
            </w:tcPrChange>
          </w:tcPr>
          <w:p w14:paraId="00E6749D" w14:textId="499329B2" w:rsidR="00C87CFE" w:rsidRPr="00CD1347" w:rsidRDefault="00C87CFE" w:rsidP="00C87CFE">
            <w:pPr>
              <w:jc w:val="center"/>
              <w:rPr>
                <w:ins w:id="22136" w:author="Στάθης Καπ" w:date="2023-03-03T04:01:00Z"/>
                <w:rFonts w:cstheme="minorHAnsi"/>
                <w:sz w:val="16"/>
                <w:szCs w:val="16"/>
              </w:rPr>
            </w:pPr>
            <w:ins w:id="22137" w:author="Στάθης Καπ" w:date="2023-03-03T06:21:00Z">
              <w:r>
                <w:rPr>
                  <w:rFonts w:ascii="Calibri" w:hAnsi="Calibri" w:cs="Calibri"/>
                  <w:color w:val="000000"/>
                  <w:sz w:val="16"/>
                  <w:szCs w:val="16"/>
                </w:rPr>
                <w:t>1445</w:t>
              </w:r>
            </w:ins>
          </w:p>
        </w:tc>
        <w:tc>
          <w:tcPr>
            <w:tcW w:w="541" w:type="dxa"/>
            <w:vAlign w:val="center"/>
            <w:tcPrChange w:id="22138" w:author="Στάθης Καπ" w:date="2023-03-03T06:26:00Z">
              <w:tcPr>
                <w:tcW w:w="541" w:type="dxa"/>
                <w:vAlign w:val="bottom"/>
              </w:tcPr>
            </w:tcPrChange>
          </w:tcPr>
          <w:p w14:paraId="241451B3" w14:textId="5A5AA110" w:rsidR="00C87CFE" w:rsidRPr="00CD1347" w:rsidRDefault="00C87CFE" w:rsidP="00C87CFE">
            <w:pPr>
              <w:jc w:val="center"/>
              <w:rPr>
                <w:ins w:id="22139" w:author="Στάθης Καπ" w:date="2023-03-03T04:01:00Z"/>
                <w:rFonts w:cstheme="minorHAnsi"/>
                <w:sz w:val="16"/>
                <w:szCs w:val="16"/>
              </w:rPr>
            </w:pPr>
            <w:ins w:id="22140" w:author="Στάθης Καπ" w:date="2023-03-03T06:21:00Z">
              <w:r>
                <w:rPr>
                  <w:rFonts w:ascii="Calibri" w:hAnsi="Calibri" w:cs="Calibri"/>
                  <w:color w:val="000000"/>
                  <w:sz w:val="16"/>
                  <w:szCs w:val="16"/>
                </w:rPr>
                <w:t>0.166</w:t>
              </w:r>
            </w:ins>
          </w:p>
        </w:tc>
        <w:tc>
          <w:tcPr>
            <w:tcW w:w="589" w:type="dxa"/>
            <w:vAlign w:val="center"/>
            <w:tcPrChange w:id="22141" w:author="Στάθης Καπ" w:date="2023-03-03T06:26:00Z">
              <w:tcPr>
                <w:tcW w:w="589" w:type="dxa"/>
                <w:vAlign w:val="center"/>
              </w:tcPr>
            </w:tcPrChange>
          </w:tcPr>
          <w:p w14:paraId="3A8F0F61" w14:textId="61E1D753" w:rsidR="00C87CFE" w:rsidRPr="00CD1347" w:rsidRDefault="00C87CFE" w:rsidP="00C87CFE">
            <w:pPr>
              <w:jc w:val="center"/>
              <w:rPr>
                <w:ins w:id="22142" w:author="Στάθης Καπ" w:date="2023-03-03T04:01:00Z"/>
                <w:rFonts w:cstheme="minorHAnsi"/>
                <w:sz w:val="16"/>
                <w:szCs w:val="16"/>
              </w:rPr>
            </w:pPr>
            <w:ins w:id="22143" w:author="Στάθης Καπ" w:date="2023-03-03T06:21:00Z">
              <w:r>
                <w:rPr>
                  <w:rFonts w:ascii="Calibri" w:hAnsi="Calibri" w:cstheme="minorHAnsi"/>
                  <w:color w:val="000000"/>
                  <w:sz w:val="16"/>
                  <w:szCs w:val="16"/>
                </w:rPr>
                <w:t>0.89</w:t>
              </w:r>
            </w:ins>
          </w:p>
        </w:tc>
        <w:tc>
          <w:tcPr>
            <w:tcW w:w="463" w:type="dxa"/>
            <w:vAlign w:val="center"/>
            <w:tcPrChange w:id="22144" w:author="Στάθης Καπ" w:date="2023-03-03T06:26:00Z">
              <w:tcPr>
                <w:tcW w:w="463" w:type="dxa"/>
                <w:vAlign w:val="bottom"/>
              </w:tcPr>
            </w:tcPrChange>
          </w:tcPr>
          <w:p w14:paraId="1D4DC8EE" w14:textId="35DD3812" w:rsidR="00C87CFE" w:rsidRPr="00CD1347" w:rsidRDefault="00C87CFE" w:rsidP="00C87CFE">
            <w:pPr>
              <w:jc w:val="center"/>
              <w:rPr>
                <w:ins w:id="22145" w:author="Στάθης Καπ" w:date="2023-03-03T04:01:00Z"/>
                <w:rFonts w:cstheme="minorHAnsi"/>
                <w:sz w:val="16"/>
                <w:szCs w:val="16"/>
              </w:rPr>
            </w:pPr>
            <w:ins w:id="22146" w:author="Στάθης Καπ" w:date="2023-03-03T06:21:00Z">
              <w:r>
                <w:rPr>
                  <w:rFonts w:ascii="Calibri" w:hAnsi="Calibri" w:cs="Calibri"/>
                  <w:color w:val="000000"/>
                  <w:sz w:val="16"/>
                  <w:szCs w:val="16"/>
                </w:rPr>
                <w:t>1449</w:t>
              </w:r>
            </w:ins>
          </w:p>
        </w:tc>
        <w:tc>
          <w:tcPr>
            <w:tcW w:w="541" w:type="dxa"/>
            <w:vAlign w:val="center"/>
            <w:tcPrChange w:id="22147" w:author="Στάθης Καπ" w:date="2023-03-03T06:26:00Z">
              <w:tcPr>
                <w:tcW w:w="541" w:type="dxa"/>
                <w:vAlign w:val="bottom"/>
              </w:tcPr>
            </w:tcPrChange>
          </w:tcPr>
          <w:p w14:paraId="4C221599" w14:textId="24920367" w:rsidR="00C87CFE" w:rsidRPr="00CD1347" w:rsidRDefault="00C87CFE" w:rsidP="00C87CFE">
            <w:pPr>
              <w:jc w:val="center"/>
              <w:rPr>
                <w:ins w:id="22148" w:author="Στάθης Καπ" w:date="2023-03-03T04:01:00Z"/>
                <w:rFonts w:cstheme="minorHAnsi"/>
                <w:sz w:val="16"/>
                <w:szCs w:val="16"/>
              </w:rPr>
            </w:pPr>
            <w:ins w:id="22149" w:author="Στάθης Καπ" w:date="2023-03-03T06:21:00Z">
              <w:r>
                <w:rPr>
                  <w:rFonts w:ascii="Calibri" w:hAnsi="Calibri" w:cs="Calibri"/>
                  <w:color w:val="000000"/>
                  <w:sz w:val="16"/>
                  <w:szCs w:val="16"/>
                </w:rPr>
                <w:t>0.15</w:t>
              </w:r>
            </w:ins>
          </w:p>
        </w:tc>
        <w:tc>
          <w:tcPr>
            <w:tcW w:w="589" w:type="dxa"/>
            <w:vAlign w:val="center"/>
            <w:tcPrChange w:id="22150" w:author="Στάθης Καπ" w:date="2023-03-03T06:26:00Z">
              <w:tcPr>
                <w:tcW w:w="589" w:type="dxa"/>
                <w:vAlign w:val="center"/>
              </w:tcPr>
            </w:tcPrChange>
          </w:tcPr>
          <w:p w14:paraId="52A35ED4" w14:textId="10994A4F" w:rsidR="00C87CFE" w:rsidRPr="00CD1347" w:rsidRDefault="00C87CFE" w:rsidP="00C87CFE">
            <w:pPr>
              <w:jc w:val="center"/>
              <w:rPr>
                <w:ins w:id="22151" w:author="Στάθης Καπ" w:date="2023-03-03T04:01:00Z"/>
                <w:rFonts w:cstheme="minorHAnsi"/>
                <w:sz w:val="16"/>
                <w:szCs w:val="16"/>
              </w:rPr>
            </w:pPr>
            <w:ins w:id="22152"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221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54" w:author="Στάθης Καπ" w:date="2023-03-03T04:01:00Z"/>
        </w:trPr>
        <w:tc>
          <w:tcPr>
            <w:tcW w:w="515" w:type="dxa"/>
            <w:tcBorders>
              <w:top w:val="nil"/>
              <w:bottom w:val="nil"/>
              <w:right w:val="single" w:sz="4" w:space="0" w:color="auto"/>
            </w:tcBorders>
            <w:shd w:val="clear" w:color="auto" w:fill="E7E6E6" w:themeFill="background2"/>
            <w:vAlign w:val="bottom"/>
            <w:tcPrChange w:id="22155" w:author="Στάθης Καπ" w:date="2023-03-03T06:26:00Z">
              <w:tcPr>
                <w:tcW w:w="515" w:type="dxa"/>
                <w:vAlign w:val="bottom"/>
              </w:tcPr>
            </w:tcPrChange>
          </w:tcPr>
          <w:p w14:paraId="3D9853AB" w14:textId="7669C939" w:rsidR="00C87CFE" w:rsidRPr="00CD1347" w:rsidRDefault="00C87CFE" w:rsidP="00C87CFE">
            <w:pPr>
              <w:jc w:val="center"/>
              <w:rPr>
                <w:ins w:id="22156" w:author="Στάθης Καπ" w:date="2023-03-03T04:01:00Z"/>
                <w:sz w:val="16"/>
                <w:szCs w:val="16"/>
              </w:rPr>
            </w:pPr>
            <w:ins w:id="22157" w:author="Στάθης Καπ" w:date="2023-03-03T04:08:00Z">
              <w:r w:rsidRPr="00CD1347">
                <w:rPr>
                  <w:rFonts w:ascii="Calibri" w:hAnsi="Calibri" w:cs="Calibri"/>
                  <w:color w:val="000000"/>
                  <w:sz w:val="16"/>
                  <w:szCs w:val="16"/>
                  <w:rPrChange w:id="22158"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2159" w:author="Στάθης Καπ" w:date="2023-03-03T06:26:00Z">
              <w:tcPr>
                <w:tcW w:w="560" w:type="dxa"/>
              </w:tcPr>
            </w:tcPrChange>
          </w:tcPr>
          <w:p w14:paraId="17CE8BC2" w14:textId="026B2108" w:rsidR="00C87CFE" w:rsidRPr="00CD1347" w:rsidRDefault="00C87CFE" w:rsidP="00C87CFE">
            <w:pPr>
              <w:jc w:val="center"/>
              <w:rPr>
                <w:ins w:id="22160" w:author="Στάθης Καπ" w:date="2023-03-03T04:01:00Z"/>
                <w:rFonts w:cstheme="minorHAnsi"/>
                <w:sz w:val="16"/>
                <w:szCs w:val="16"/>
              </w:rPr>
            </w:pPr>
            <w:ins w:id="22161" w:author="Στάθης Καπ" w:date="2023-03-03T06:21:00Z">
              <w:r>
                <w:rPr>
                  <w:rFonts w:ascii="Calibri" w:hAnsi="Calibri" w:cs="Calibri"/>
                  <w:color w:val="000000"/>
                  <w:sz w:val="16"/>
                  <w:szCs w:val="16"/>
                </w:rPr>
                <w:t>1458</w:t>
              </w:r>
            </w:ins>
          </w:p>
        </w:tc>
        <w:tc>
          <w:tcPr>
            <w:tcW w:w="855" w:type="dxa"/>
            <w:vAlign w:val="center"/>
            <w:tcPrChange w:id="22162" w:author="Στάθης Καπ" w:date="2023-03-03T06:26:00Z">
              <w:tcPr>
                <w:tcW w:w="855" w:type="dxa"/>
              </w:tcPr>
            </w:tcPrChange>
          </w:tcPr>
          <w:p w14:paraId="69D453A3" w14:textId="1AF421B8" w:rsidR="00C87CFE" w:rsidRPr="00CD1347" w:rsidRDefault="00C87CFE" w:rsidP="00C87CFE">
            <w:pPr>
              <w:jc w:val="center"/>
              <w:rPr>
                <w:ins w:id="22163" w:author="Στάθης Καπ" w:date="2023-03-03T04:01:00Z"/>
                <w:rFonts w:cstheme="minorHAnsi"/>
                <w:sz w:val="16"/>
                <w:szCs w:val="16"/>
              </w:rPr>
            </w:pPr>
            <w:ins w:id="22164" w:author="Στάθης Καπ" w:date="2023-03-03T06:21:00Z">
              <w:r>
                <w:rPr>
                  <w:rFonts w:ascii="Calibri" w:hAnsi="Calibri" w:cs="Calibri"/>
                  <w:color w:val="000000"/>
                  <w:sz w:val="16"/>
                  <w:szCs w:val="16"/>
                </w:rPr>
                <w:t>1458</w:t>
              </w:r>
            </w:ins>
          </w:p>
        </w:tc>
        <w:tc>
          <w:tcPr>
            <w:tcW w:w="544" w:type="dxa"/>
            <w:vAlign w:val="center"/>
            <w:tcPrChange w:id="22165" w:author="Στάθης Καπ" w:date="2023-03-03T06:26:00Z">
              <w:tcPr>
                <w:tcW w:w="544" w:type="dxa"/>
                <w:vAlign w:val="bottom"/>
              </w:tcPr>
            </w:tcPrChange>
          </w:tcPr>
          <w:p w14:paraId="11997CF8" w14:textId="7AA1D602" w:rsidR="00C87CFE" w:rsidRPr="00CD1347" w:rsidRDefault="00C87CFE" w:rsidP="00C87CFE">
            <w:pPr>
              <w:jc w:val="center"/>
              <w:rPr>
                <w:ins w:id="22166" w:author="Στάθης Καπ" w:date="2023-03-03T04:01:00Z"/>
                <w:rFonts w:cstheme="minorHAnsi"/>
                <w:sz w:val="16"/>
                <w:szCs w:val="16"/>
              </w:rPr>
            </w:pPr>
            <w:ins w:id="22167" w:author="Στάθης Καπ" w:date="2023-03-03T06:21:00Z">
              <w:r>
                <w:rPr>
                  <w:rFonts w:ascii="Calibri" w:hAnsi="Calibri" w:cs="Calibri"/>
                  <w:color w:val="000000"/>
                  <w:sz w:val="16"/>
                  <w:szCs w:val="16"/>
                </w:rPr>
                <w:t>1458</w:t>
              </w:r>
            </w:ins>
          </w:p>
        </w:tc>
        <w:tc>
          <w:tcPr>
            <w:tcW w:w="621" w:type="dxa"/>
            <w:vAlign w:val="center"/>
            <w:tcPrChange w:id="22168" w:author="Στάθης Καπ" w:date="2023-03-03T06:26:00Z">
              <w:tcPr>
                <w:tcW w:w="621" w:type="dxa"/>
                <w:vAlign w:val="bottom"/>
              </w:tcPr>
            </w:tcPrChange>
          </w:tcPr>
          <w:p w14:paraId="485BE706" w14:textId="52A788E2" w:rsidR="00C87CFE" w:rsidRPr="00CD1347" w:rsidRDefault="00C87CFE" w:rsidP="00C87CFE">
            <w:pPr>
              <w:jc w:val="center"/>
              <w:rPr>
                <w:ins w:id="22169" w:author="Στάθης Καπ" w:date="2023-03-03T04:01:00Z"/>
                <w:rFonts w:cstheme="minorHAnsi"/>
                <w:sz w:val="16"/>
                <w:szCs w:val="16"/>
              </w:rPr>
            </w:pPr>
            <w:ins w:id="22170" w:author="Στάθης Καπ" w:date="2023-03-03T06:21:00Z">
              <w:r>
                <w:rPr>
                  <w:rFonts w:ascii="Calibri" w:hAnsi="Calibri" w:cs="Calibri"/>
                  <w:color w:val="000000"/>
                  <w:sz w:val="16"/>
                  <w:szCs w:val="16"/>
                </w:rPr>
                <w:t>0.214</w:t>
              </w:r>
            </w:ins>
          </w:p>
        </w:tc>
        <w:tc>
          <w:tcPr>
            <w:tcW w:w="669" w:type="dxa"/>
            <w:vAlign w:val="center"/>
            <w:tcPrChange w:id="22171" w:author="Στάθης Καπ" w:date="2023-03-03T06:26:00Z">
              <w:tcPr>
                <w:tcW w:w="669" w:type="dxa"/>
                <w:vAlign w:val="center"/>
              </w:tcPr>
            </w:tcPrChange>
          </w:tcPr>
          <w:p w14:paraId="08BA9C1D" w14:textId="003B37B2" w:rsidR="00C87CFE" w:rsidRPr="00CD1347" w:rsidRDefault="00C87CFE" w:rsidP="00C87CFE">
            <w:pPr>
              <w:jc w:val="center"/>
              <w:rPr>
                <w:ins w:id="22172" w:author="Στάθης Καπ" w:date="2023-03-03T04:01:00Z"/>
                <w:rFonts w:cstheme="minorHAnsi"/>
                <w:sz w:val="16"/>
                <w:szCs w:val="16"/>
              </w:rPr>
            </w:pPr>
            <w:ins w:id="22173" w:author="Στάθης Καπ" w:date="2023-03-03T06:21:00Z">
              <w:r>
                <w:rPr>
                  <w:rFonts w:ascii="Calibri" w:hAnsi="Calibri" w:cstheme="minorHAnsi"/>
                  <w:color w:val="000000"/>
                  <w:sz w:val="16"/>
                  <w:szCs w:val="16"/>
                </w:rPr>
                <w:t>0</w:t>
              </w:r>
            </w:ins>
          </w:p>
        </w:tc>
        <w:tc>
          <w:tcPr>
            <w:tcW w:w="543" w:type="dxa"/>
            <w:vAlign w:val="center"/>
            <w:tcPrChange w:id="22174" w:author="Στάθης Καπ" w:date="2023-03-03T06:26:00Z">
              <w:tcPr>
                <w:tcW w:w="543" w:type="dxa"/>
                <w:vAlign w:val="bottom"/>
              </w:tcPr>
            </w:tcPrChange>
          </w:tcPr>
          <w:p w14:paraId="7A03AA39" w14:textId="41D5AD70" w:rsidR="00C87CFE" w:rsidRPr="00CD1347" w:rsidRDefault="00C87CFE" w:rsidP="00C87CFE">
            <w:pPr>
              <w:jc w:val="center"/>
              <w:rPr>
                <w:ins w:id="22175" w:author="Στάθης Καπ" w:date="2023-03-03T04:01:00Z"/>
                <w:rFonts w:cstheme="minorHAnsi"/>
                <w:sz w:val="16"/>
                <w:szCs w:val="16"/>
              </w:rPr>
            </w:pPr>
            <w:ins w:id="22176" w:author="Στάθης Καπ" w:date="2023-03-03T06:21:00Z">
              <w:r>
                <w:rPr>
                  <w:rFonts w:ascii="Calibri" w:hAnsi="Calibri" w:cs="Calibri"/>
                  <w:color w:val="000000"/>
                  <w:sz w:val="16"/>
                  <w:szCs w:val="16"/>
                </w:rPr>
                <w:t>1458</w:t>
              </w:r>
            </w:ins>
          </w:p>
        </w:tc>
        <w:tc>
          <w:tcPr>
            <w:tcW w:w="621" w:type="dxa"/>
            <w:vAlign w:val="center"/>
            <w:tcPrChange w:id="22177" w:author="Στάθης Καπ" w:date="2023-03-03T06:26:00Z">
              <w:tcPr>
                <w:tcW w:w="621" w:type="dxa"/>
                <w:vAlign w:val="bottom"/>
              </w:tcPr>
            </w:tcPrChange>
          </w:tcPr>
          <w:p w14:paraId="79A6348E" w14:textId="6065F097" w:rsidR="00C87CFE" w:rsidRPr="00CD1347" w:rsidRDefault="00C87CFE" w:rsidP="00C87CFE">
            <w:pPr>
              <w:jc w:val="center"/>
              <w:rPr>
                <w:ins w:id="22178" w:author="Στάθης Καπ" w:date="2023-03-03T04:01:00Z"/>
                <w:rFonts w:cstheme="minorHAnsi"/>
                <w:sz w:val="16"/>
                <w:szCs w:val="16"/>
              </w:rPr>
            </w:pPr>
            <w:ins w:id="22179" w:author="Στάθης Καπ" w:date="2023-03-03T06:21:00Z">
              <w:r>
                <w:rPr>
                  <w:rFonts w:ascii="Calibri" w:hAnsi="Calibri" w:cs="Calibri"/>
                  <w:color w:val="000000"/>
                  <w:sz w:val="16"/>
                  <w:szCs w:val="16"/>
                </w:rPr>
                <w:t>0.172</w:t>
              </w:r>
            </w:ins>
          </w:p>
        </w:tc>
        <w:tc>
          <w:tcPr>
            <w:tcW w:w="669" w:type="dxa"/>
            <w:vAlign w:val="center"/>
            <w:tcPrChange w:id="22180" w:author="Στάθης Καπ" w:date="2023-03-03T06:26:00Z">
              <w:tcPr>
                <w:tcW w:w="669" w:type="dxa"/>
                <w:vAlign w:val="center"/>
              </w:tcPr>
            </w:tcPrChange>
          </w:tcPr>
          <w:p w14:paraId="783B227E" w14:textId="41CBC778" w:rsidR="00C87CFE" w:rsidRPr="00CD1347" w:rsidRDefault="00C87CFE" w:rsidP="00C87CFE">
            <w:pPr>
              <w:jc w:val="center"/>
              <w:rPr>
                <w:ins w:id="22181" w:author="Στάθης Καπ" w:date="2023-03-03T04:01:00Z"/>
                <w:rFonts w:cstheme="minorHAnsi"/>
                <w:sz w:val="16"/>
                <w:szCs w:val="16"/>
              </w:rPr>
            </w:pPr>
            <w:ins w:id="22182" w:author="Στάθης Καπ" w:date="2023-03-03T06:21:00Z">
              <w:r>
                <w:rPr>
                  <w:rFonts w:ascii="Calibri" w:hAnsi="Calibri" w:cstheme="minorHAnsi"/>
                  <w:color w:val="000000"/>
                  <w:sz w:val="16"/>
                  <w:szCs w:val="16"/>
                </w:rPr>
                <w:t>0</w:t>
              </w:r>
            </w:ins>
          </w:p>
        </w:tc>
        <w:tc>
          <w:tcPr>
            <w:tcW w:w="508" w:type="dxa"/>
            <w:vAlign w:val="center"/>
            <w:tcPrChange w:id="22183" w:author="Στάθης Καπ" w:date="2023-03-03T06:26:00Z">
              <w:tcPr>
                <w:tcW w:w="508" w:type="dxa"/>
                <w:vAlign w:val="bottom"/>
              </w:tcPr>
            </w:tcPrChange>
          </w:tcPr>
          <w:p w14:paraId="0FA7462B" w14:textId="1A2FD2A6" w:rsidR="00C87CFE" w:rsidRPr="00CD1347" w:rsidRDefault="00C87CFE" w:rsidP="00C87CFE">
            <w:pPr>
              <w:jc w:val="center"/>
              <w:rPr>
                <w:ins w:id="22184" w:author="Στάθης Καπ" w:date="2023-03-03T04:01:00Z"/>
                <w:rFonts w:cstheme="minorHAnsi"/>
                <w:sz w:val="16"/>
                <w:szCs w:val="16"/>
              </w:rPr>
            </w:pPr>
            <w:ins w:id="22185" w:author="Στάθης Καπ" w:date="2023-03-03T06:21:00Z">
              <w:r>
                <w:rPr>
                  <w:rFonts w:ascii="Calibri" w:hAnsi="Calibri" w:cs="Calibri"/>
                  <w:color w:val="000000"/>
                  <w:sz w:val="16"/>
                  <w:szCs w:val="16"/>
                </w:rPr>
                <w:t>1457</w:t>
              </w:r>
            </w:ins>
          </w:p>
        </w:tc>
        <w:tc>
          <w:tcPr>
            <w:tcW w:w="541" w:type="dxa"/>
            <w:vAlign w:val="center"/>
            <w:tcPrChange w:id="22186" w:author="Στάθης Καπ" w:date="2023-03-03T06:26:00Z">
              <w:tcPr>
                <w:tcW w:w="541" w:type="dxa"/>
                <w:vAlign w:val="bottom"/>
              </w:tcPr>
            </w:tcPrChange>
          </w:tcPr>
          <w:p w14:paraId="1F3BA5FB" w14:textId="19CB55B7" w:rsidR="00C87CFE" w:rsidRPr="00CD1347" w:rsidRDefault="00C87CFE" w:rsidP="00C87CFE">
            <w:pPr>
              <w:jc w:val="center"/>
              <w:rPr>
                <w:ins w:id="22187" w:author="Στάθης Καπ" w:date="2023-03-03T04:01:00Z"/>
                <w:rFonts w:cstheme="minorHAnsi"/>
                <w:sz w:val="16"/>
                <w:szCs w:val="16"/>
              </w:rPr>
            </w:pPr>
            <w:ins w:id="22188" w:author="Στάθης Καπ" w:date="2023-03-03T06:21:00Z">
              <w:r>
                <w:rPr>
                  <w:rFonts w:ascii="Calibri" w:hAnsi="Calibri" w:cs="Calibri"/>
                  <w:color w:val="000000"/>
                  <w:sz w:val="16"/>
                  <w:szCs w:val="16"/>
                </w:rPr>
                <w:t>0.187</w:t>
              </w:r>
            </w:ins>
          </w:p>
        </w:tc>
        <w:tc>
          <w:tcPr>
            <w:tcW w:w="589" w:type="dxa"/>
            <w:vAlign w:val="center"/>
            <w:tcPrChange w:id="22189" w:author="Στάθης Καπ" w:date="2023-03-03T06:26:00Z">
              <w:tcPr>
                <w:tcW w:w="589" w:type="dxa"/>
                <w:vAlign w:val="center"/>
              </w:tcPr>
            </w:tcPrChange>
          </w:tcPr>
          <w:p w14:paraId="4E5B572A" w14:textId="28A40FDE" w:rsidR="00C87CFE" w:rsidRPr="00CD1347" w:rsidRDefault="00C87CFE" w:rsidP="00C87CFE">
            <w:pPr>
              <w:jc w:val="center"/>
              <w:rPr>
                <w:ins w:id="22190" w:author="Στάθης Καπ" w:date="2023-03-03T04:01:00Z"/>
                <w:rFonts w:cstheme="minorHAnsi"/>
                <w:sz w:val="16"/>
                <w:szCs w:val="16"/>
              </w:rPr>
            </w:pPr>
            <w:ins w:id="22191" w:author="Στάθης Καπ" w:date="2023-03-03T06:21:00Z">
              <w:r>
                <w:rPr>
                  <w:rFonts w:ascii="Calibri" w:hAnsi="Calibri" w:cstheme="minorHAnsi"/>
                  <w:color w:val="000000"/>
                  <w:sz w:val="16"/>
                  <w:szCs w:val="16"/>
                </w:rPr>
                <w:t>0.07</w:t>
              </w:r>
            </w:ins>
          </w:p>
        </w:tc>
        <w:tc>
          <w:tcPr>
            <w:tcW w:w="463" w:type="dxa"/>
            <w:vAlign w:val="center"/>
            <w:tcPrChange w:id="22192" w:author="Στάθης Καπ" w:date="2023-03-03T06:26:00Z">
              <w:tcPr>
                <w:tcW w:w="463" w:type="dxa"/>
                <w:vAlign w:val="bottom"/>
              </w:tcPr>
            </w:tcPrChange>
          </w:tcPr>
          <w:p w14:paraId="212BBCF4" w14:textId="0BD57E7C" w:rsidR="00C87CFE" w:rsidRPr="00CD1347" w:rsidRDefault="00C87CFE" w:rsidP="00C87CFE">
            <w:pPr>
              <w:jc w:val="center"/>
              <w:rPr>
                <w:ins w:id="22193" w:author="Στάθης Καπ" w:date="2023-03-03T04:01:00Z"/>
                <w:rFonts w:cstheme="minorHAnsi"/>
                <w:sz w:val="16"/>
                <w:szCs w:val="16"/>
              </w:rPr>
            </w:pPr>
            <w:ins w:id="22194" w:author="Στάθης Καπ" w:date="2023-03-03T06:21:00Z">
              <w:r>
                <w:rPr>
                  <w:rFonts w:ascii="Calibri" w:hAnsi="Calibri" w:cs="Calibri"/>
                  <w:color w:val="000000"/>
                  <w:sz w:val="16"/>
                  <w:szCs w:val="16"/>
                </w:rPr>
                <w:t>1446</w:t>
              </w:r>
            </w:ins>
          </w:p>
        </w:tc>
        <w:tc>
          <w:tcPr>
            <w:tcW w:w="541" w:type="dxa"/>
            <w:vAlign w:val="center"/>
            <w:tcPrChange w:id="22195" w:author="Στάθης Καπ" w:date="2023-03-03T06:26:00Z">
              <w:tcPr>
                <w:tcW w:w="541" w:type="dxa"/>
                <w:vAlign w:val="bottom"/>
              </w:tcPr>
            </w:tcPrChange>
          </w:tcPr>
          <w:p w14:paraId="25FC9630" w14:textId="02C31427" w:rsidR="00C87CFE" w:rsidRPr="00CD1347" w:rsidRDefault="00C87CFE" w:rsidP="00C87CFE">
            <w:pPr>
              <w:jc w:val="center"/>
              <w:rPr>
                <w:ins w:id="22196" w:author="Στάθης Καπ" w:date="2023-03-03T04:01:00Z"/>
                <w:rFonts w:cstheme="minorHAnsi"/>
                <w:sz w:val="16"/>
                <w:szCs w:val="16"/>
              </w:rPr>
            </w:pPr>
            <w:ins w:id="22197" w:author="Στάθης Καπ" w:date="2023-03-03T06:21:00Z">
              <w:r>
                <w:rPr>
                  <w:rFonts w:ascii="Calibri" w:hAnsi="Calibri" w:cs="Calibri"/>
                  <w:color w:val="000000"/>
                  <w:sz w:val="16"/>
                  <w:szCs w:val="16"/>
                </w:rPr>
                <w:t>0.183</w:t>
              </w:r>
            </w:ins>
          </w:p>
        </w:tc>
        <w:tc>
          <w:tcPr>
            <w:tcW w:w="589" w:type="dxa"/>
            <w:vAlign w:val="center"/>
            <w:tcPrChange w:id="22198" w:author="Στάθης Καπ" w:date="2023-03-03T06:26:00Z">
              <w:tcPr>
                <w:tcW w:w="589" w:type="dxa"/>
                <w:vAlign w:val="center"/>
              </w:tcPr>
            </w:tcPrChange>
          </w:tcPr>
          <w:p w14:paraId="661A7618" w14:textId="10E8C635" w:rsidR="00C87CFE" w:rsidRPr="00CD1347" w:rsidRDefault="00C87CFE" w:rsidP="00C87CFE">
            <w:pPr>
              <w:jc w:val="center"/>
              <w:rPr>
                <w:ins w:id="22199" w:author="Στάθης Καπ" w:date="2023-03-03T04:01:00Z"/>
                <w:rFonts w:cstheme="minorHAnsi"/>
                <w:sz w:val="16"/>
                <w:szCs w:val="16"/>
              </w:rPr>
            </w:pPr>
            <w:ins w:id="22200"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222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02" w:author="Στάθης Καπ" w:date="2023-03-03T04:01:00Z"/>
        </w:trPr>
        <w:tc>
          <w:tcPr>
            <w:tcW w:w="515" w:type="dxa"/>
            <w:tcBorders>
              <w:top w:val="nil"/>
              <w:bottom w:val="nil"/>
              <w:right w:val="single" w:sz="4" w:space="0" w:color="auto"/>
            </w:tcBorders>
            <w:shd w:val="clear" w:color="auto" w:fill="E7E6E6" w:themeFill="background2"/>
            <w:vAlign w:val="bottom"/>
            <w:tcPrChange w:id="22203" w:author="Στάθης Καπ" w:date="2023-03-03T06:26:00Z">
              <w:tcPr>
                <w:tcW w:w="515" w:type="dxa"/>
                <w:vAlign w:val="bottom"/>
              </w:tcPr>
            </w:tcPrChange>
          </w:tcPr>
          <w:p w14:paraId="2092DC9D" w14:textId="47EB415E" w:rsidR="00C87CFE" w:rsidRPr="00CD1347" w:rsidRDefault="00C87CFE" w:rsidP="00C87CFE">
            <w:pPr>
              <w:jc w:val="center"/>
              <w:rPr>
                <w:ins w:id="22204" w:author="Στάθης Καπ" w:date="2023-03-03T04:01:00Z"/>
                <w:sz w:val="16"/>
                <w:szCs w:val="16"/>
              </w:rPr>
            </w:pPr>
            <w:ins w:id="22205" w:author="Στάθης Καπ" w:date="2023-03-03T04:08:00Z">
              <w:r w:rsidRPr="00CD1347">
                <w:rPr>
                  <w:rFonts w:ascii="Calibri" w:hAnsi="Calibri" w:cs="Calibri"/>
                  <w:color w:val="000000"/>
                  <w:sz w:val="16"/>
                  <w:szCs w:val="16"/>
                  <w:rPrChange w:id="22206"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2207" w:author="Στάθης Καπ" w:date="2023-03-03T06:26:00Z">
              <w:tcPr>
                <w:tcW w:w="560" w:type="dxa"/>
              </w:tcPr>
            </w:tcPrChange>
          </w:tcPr>
          <w:p w14:paraId="3D262E14" w14:textId="5C5F5F34" w:rsidR="00C87CFE" w:rsidRPr="00CD1347" w:rsidRDefault="00C87CFE" w:rsidP="00C87CFE">
            <w:pPr>
              <w:jc w:val="center"/>
              <w:rPr>
                <w:ins w:id="22208" w:author="Στάθης Καπ" w:date="2023-03-03T04:01:00Z"/>
                <w:rFonts w:cstheme="minorHAnsi"/>
                <w:sz w:val="16"/>
                <w:szCs w:val="16"/>
              </w:rPr>
            </w:pPr>
            <w:ins w:id="22209" w:author="Στάθης Καπ" w:date="2023-03-03T06:21:00Z">
              <w:r>
                <w:rPr>
                  <w:rFonts w:ascii="Calibri" w:hAnsi="Calibri" w:cs="Calibri"/>
                  <w:color w:val="000000"/>
                  <w:sz w:val="16"/>
                  <w:szCs w:val="16"/>
                </w:rPr>
                <w:t>1458</w:t>
              </w:r>
            </w:ins>
          </w:p>
        </w:tc>
        <w:tc>
          <w:tcPr>
            <w:tcW w:w="855" w:type="dxa"/>
            <w:vAlign w:val="center"/>
            <w:tcPrChange w:id="22210" w:author="Στάθης Καπ" w:date="2023-03-03T06:26:00Z">
              <w:tcPr>
                <w:tcW w:w="855" w:type="dxa"/>
              </w:tcPr>
            </w:tcPrChange>
          </w:tcPr>
          <w:p w14:paraId="7CC29432" w14:textId="54583358" w:rsidR="00C87CFE" w:rsidRPr="00CD1347" w:rsidRDefault="00C87CFE" w:rsidP="00C87CFE">
            <w:pPr>
              <w:jc w:val="center"/>
              <w:rPr>
                <w:ins w:id="22211" w:author="Στάθης Καπ" w:date="2023-03-03T04:01:00Z"/>
                <w:rFonts w:cstheme="minorHAnsi"/>
                <w:sz w:val="16"/>
                <w:szCs w:val="16"/>
              </w:rPr>
            </w:pPr>
            <w:ins w:id="22212" w:author="Στάθης Καπ" w:date="2023-03-03T06:21:00Z">
              <w:r>
                <w:rPr>
                  <w:rFonts w:ascii="Calibri" w:hAnsi="Calibri" w:cs="Calibri"/>
                  <w:color w:val="000000"/>
                  <w:sz w:val="16"/>
                  <w:szCs w:val="16"/>
                </w:rPr>
                <w:t>1458</w:t>
              </w:r>
            </w:ins>
          </w:p>
        </w:tc>
        <w:tc>
          <w:tcPr>
            <w:tcW w:w="544" w:type="dxa"/>
            <w:vAlign w:val="center"/>
            <w:tcPrChange w:id="22213" w:author="Στάθης Καπ" w:date="2023-03-03T06:26:00Z">
              <w:tcPr>
                <w:tcW w:w="544" w:type="dxa"/>
                <w:vAlign w:val="bottom"/>
              </w:tcPr>
            </w:tcPrChange>
          </w:tcPr>
          <w:p w14:paraId="4FBC47B0" w14:textId="36AA122E" w:rsidR="00C87CFE" w:rsidRPr="00CD1347" w:rsidRDefault="00C87CFE" w:rsidP="00C87CFE">
            <w:pPr>
              <w:jc w:val="center"/>
              <w:rPr>
                <w:ins w:id="22214" w:author="Στάθης Καπ" w:date="2023-03-03T04:01:00Z"/>
                <w:rFonts w:cstheme="minorHAnsi"/>
                <w:sz w:val="16"/>
                <w:szCs w:val="16"/>
              </w:rPr>
            </w:pPr>
            <w:ins w:id="22215" w:author="Στάθης Καπ" w:date="2023-03-03T06:21:00Z">
              <w:r>
                <w:rPr>
                  <w:rFonts w:ascii="Calibri" w:hAnsi="Calibri" w:cs="Calibri"/>
                  <w:color w:val="000000"/>
                  <w:sz w:val="16"/>
                  <w:szCs w:val="16"/>
                </w:rPr>
                <w:t>1458</w:t>
              </w:r>
            </w:ins>
          </w:p>
        </w:tc>
        <w:tc>
          <w:tcPr>
            <w:tcW w:w="621" w:type="dxa"/>
            <w:vAlign w:val="center"/>
            <w:tcPrChange w:id="22216" w:author="Στάθης Καπ" w:date="2023-03-03T06:26:00Z">
              <w:tcPr>
                <w:tcW w:w="621" w:type="dxa"/>
                <w:vAlign w:val="bottom"/>
              </w:tcPr>
            </w:tcPrChange>
          </w:tcPr>
          <w:p w14:paraId="0516F8CB" w14:textId="472EE816" w:rsidR="00C87CFE" w:rsidRPr="00CD1347" w:rsidRDefault="00C87CFE" w:rsidP="00C87CFE">
            <w:pPr>
              <w:jc w:val="center"/>
              <w:rPr>
                <w:ins w:id="22217" w:author="Στάθης Καπ" w:date="2023-03-03T04:01:00Z"/>
                <w:rFonts w:cstheme="minorHAnsi"/>
                <w:sz w:val="16"/>
                <w:szCs w:val="16"/>
              </w:rPr>
            </w:pPr>
            <w:ins w:id="22218" w:author="Στάθης Καπ" w:date="2023-03-03T06:21:00Z">
              <w:r>
                <w:rPr>
                  <w:rFonts w:ascii="Calibri" w:hAnsi="Calibri" w:cs="Calibri"/>
                  <w:color w:val="000000"/>
                  <w:sz w:val="16"/>
                  <w:szCs w:val="16"/>
                </w:rPr>
                <w:t>0.19</w:t>
              </w:r>
            </w:ins>
          </w:p>
        </w:tc>
        <w:tc>
          <w:tcPr>
            <w:tcW w:w="669" w:type="dxa"/>
            <w:vAlign w:val="center"/>
            <w:tcPrChange w:id="22219" w:author="Στάθης Καπ" w:date="2023-03-03T06:26:00Z">
              <w:tcPr>
                <w:tcW w:w="669" w:type="dxa"/>
                <w:vAlign w:val="center"/>
              </w:tcPr>
            </w:tcPrChange>
          </w:tcPr>
          <w:p w14:paraId="5D532CA8" w14:textId="6D8A6BBB" w:rsidR="00C87CFE" w:rsidRPr="00CD1347" w:rsidRDefault="00C87CFE" w:rsidP="00C87CFE">
            <w:pPr>
              <w:jc w:val="center"/>
              <w:rPr>
                <w:ins w:id="22220" w:author="Στάθης Καπ" w:date="2023-03-03T04:01:00Z"/>
                <w:rFonts w:cstheme="minorHAnsi"/>
                <w:sz w:val="16"/>
                <w:szCs w:val="16"/>
              </w:rPr>
            </w:pPr>
            <w:ins w:id="22221" w:author="Στάθης Καπ" w:date="2023-03-03T06:21:00Z">
              <w:r>
                <w:rPr>
                  <w:rFonts w:ascii="Calibri" w:hAnsi="Calibri" w:cstheme="minorHAnsi"/>
                  <w:color w:val="000000"/>
                  <w:sz w:val="16"/>
                  <w:szCs w:val="16"/>
                </w:rPr>
                <w:t>0</w:t>
              </w:r>
            </w:ins>
          </w:p>
        </w:tc>
        <w:tc>
          <w:tcPr>
            <w:tcW w:w="543" w:type="dxa"/>
            <w:vAlign w:val="center"/>
            <w:tcPrChange w:id="22222" w:author="Στάθης Καπ" w:date="2023-03-03T06:26:00Z">
              <w:tcPr>
                <w:tcW w:w="543" w:type="dxa"/>
                <w:vAlign w:val="bottom"/>
              </w:tcPr>
            </w:tcPrChange>
          </w:tcPr>
          <w:p w14:paraId="5AE5099D" w14:textId="15D27554" w:rsidR="00C87CFE" w:rsidRPr="00CD1347" w:rsidRDefault="00C87CFE" w:rsidP="00C87CFE">
            <w:pPr>
              <w:jc w:val="center"/>
              <w:rPr>
                <w:ins w:id="22223" w:author="Στάθης Καπ" w:date="2023-03-03T04:01:00Z"/>
                <w:rFonts w:cstheme="minorHAnsi"/>
                <w:sz w:val="16"/>
                <w:szCs w:val="16"/>
              </w:rPr>
            </w:pPr>
            <w:ins w:id="22224" w:author="Στάθης Καπ" w:date="2023-03-03T06:21:00Z">
              <w:r>
                <w:rPr>
                  <w:rFonts w:ascii="Calibri" w:hAnsi="Calibri" w:cs="Calibri"/>
                  <w:color w:val="000000"/>
                  <w:sz w:val="16"/>
                  <w:szCs w:val="16"/>
                </w:rPr>
                <w:t>1458</w:t>
              </w:r>
            </w:ins>
          </w:p>
        </w:tc>
        <w:tc>
          <w:tcPr>
            <w:tcW w:w="621" w:type="dxa"/>
            <w:vAlign w:val="center"/>
            <w:tcPrChange w:id="22225" w:author="Στάθης Καπ" w:date="2023-03-03T06:26:00Z">
              <w:tcPr>
                <w:tcW w:w="621" w:type="dxa"/>
                <w:vAlign w:val="bottom"/>
              </w:tcPr>
            </w:tcPrChange>
          </w:tcPr>
          <w:p w14:paraId="1FAEAB0C" w14:textId="00A0D1EB" w:rsidR="00C87CFE" w:rsidRPr="00CD1347" w:rsidRDefault="00C87CFE" w:rsidP="00C87CFE">
            <w:pPr>
              <w:jc w:val="center"/>
              <w:rPr>
                <w:ins w:id="22226" w:author="Στάθης Καπ" w:date="2023-03-03T04:01:00Z"/>
                <w:rFonts w:cstheme="minorHAnsi"/>
                <w:sz w:val="16"/>
                <w:szCs w:val="16"/>
              </w:rPr>
            </w:pPr>
            <w:ins w:id="22227" w:author="Στάθης Καπ" w:date="2023-03-03T06:21:00Z">
              <w:r>
                <w:rPr>
                  <w:rFonts w:ascii="Calibri" w:hAnsi="Calibri" w:cs="Calibri"/>
                  <w:color w:val="000000"/>
                  <w:sz w:val="16"/>
                  <w:szCs w:val="16"/>
                </w:rPr>
                <w:t>0.14</w:t>
              </w:r>
            </w:ins>
          </w:p>
        </w:tc>
        <w:tc>
          <w:tcPr>
            <w:tcW w:w="669" w:type="dxa"/>
            <w:vAlign w:val="center"/>
            <w:tcPrChange w:id="22228" w:author="Στάθης Καπ" w:date="2023-03-03T06:26:00Z">
              <w:tcPr>
                <w:tcW w:w="669" w:type="dxa"/>
                <w:vAlign w:val="center"/>
              </w:tcPr>
            </w:tcPrChange>
          </w:tcPr>
          <w:p w14:paraId="0AE4AB20" w14:textId="34A1C81D" w:rsidR="00C87CFE" w:rsidRPr="00CD1347" w:rsidRDefault="00C87CFE" w:rsidP="00C87CFE">
            <w:pPr>
              <w:jc w:val="center"/>
              <w:rPr>
                <w:ins w:id="22229" w:author="Στάθης Καπ" w:date="2023-03-03T04:01:00Z"/>
                <w:rFonts w:cstheme="minorHAnsi"/>
                <w:sz w:val="16"/>
                <w:szCs w:val="16"/>
              </w:rPr>
            </w:pPr>
            <w:ins w:id="22230" w:author="Στάθης Καπ" w:date="2023-03-03T06:21:00Z">
              <w:r>
                <w:rPr>
                  <w:rFonts w:ascii="Calibri" w:hAnsi="Calibri" w:cstheme="minorHAnsi"/>
                  <w:color w:val="000000"/>
                  <w:sz w:val="16"/>
                  <w:szCs w:val="16"/>
                </w:rPr>
                <w:t>0</w:t>
              </w:r>
            </w:ins>
          </w:p>
        </w:tc>
        <w:tc>
          <w:tcPr>
            <w:tcW w:w="508" w:type="dxa"/>
            <w:vAlign w:val="center"/>
            <w:tcPrChange w:id="22231" w:author="Στάθης Καπ" w:date="2023-03-03T06:26:00Z">
              <w:tcPr>
                <w:tcW w:w="508" w:type="dxa"/>
                <w:vAlign w:val="bottom"/>
              </w:tcPr>
            </w:tcPrChange>
          </w:tcPr>
          <w:p w14:paraId="0185B435" w14:textId="776669B6" w:rsidR="00C87CFE" w:rsidRPr="00CD1347" w:rsidRDefault="00C87CFE" w:rsidP="00C87CFE">
            <w:pPr>
              <w:jc w:val="center"/>
              <w:rPr>
                <w:ins w:id="22232" w:author="Στάθης Καπ" w:date="2023-03-03T04:01:00Z"/>
                <w:rFonts w:cstheme="minorHAnsi"/>
                <w:sz w:val="16"/>
                <w:szCs w:val="16"/>
              </w:rPr>
            </w:pPr>
            <w:ins w:id="22233" w:author="Στάθης Καπ" w:date="2023-03-03T06:21:00Z">
              <w:r>
                <w:rPr>
                  <w:rFonts w:ascii="Calibri" w:hAnsi="Calibri" w:cs="Calibri"/>
                  <w:color w:val="000000"/>
                  <w:sz w:val="16"/>
                  <w:szCs w:val="16"/>
                </w:rPr>
                <w:t>1458</w:t>
              </w:r>
            </w:ins>
          </w:p>
        </w:tc>
        <w:tc>
          <w:tcPr>
            <w:tcW w:w="541" w:type="dxa"/>
            <w:vAlign w:val="center"/>
            <w:tcPrChange w:id="22234" w:author="Στάθης Καπ" w:date="2023-03-03T06:26:00Z">
              <w:tcPr>
                <w:tcW w:w="541" w:type="dxa"/>
                <w:vAlign w:val="bottom"/>
              </w:tcPr>
            </w:tcPrChange>
          </w:tcPr>
          <w:p w14:paraId="015F16F8" w14:textId="253718AC" w:rsidR="00C87CFE" w:rsidRPr="00CD1347" w:rsidRDefault="00C87CFE" w:rsidP="00C87CFE">
            <w:pPr>
              <w:jc w:val="center"/>
              <w:rPr>
                <w:ins w:id="22235" w:author="Στάθης Καπ" w:date="2023-03-03T04:01:00Z"/>
                <w:rFonts w:cstheme="minorHAnsi"/>
                <w:sz w:val="16"/>
                <w:szCs w:val="16"/>
              </w:rPr>
            </w:pPr>
            <w:ins w:id="22236" w:author="Στάθης Καπ" w:date="2023-03-03T06:21:00Z">
              <w:r>
                <w:rPr>
                  <w:rFonts w:ascii="Calibri" w:hAnsi="Calibri" w:cs="Calibri"/>
                  <w:color w:val="000000"/>
                  <w:sz w:val="16"/>
                  <w:szCs w:val="16"/>
                </w:rPr>
                <w:t>0.308</w:t>
              </w:r>
            </w:ins>
          </w:p>
        </w:tc>
        <w:tc>
          <w:tcPr>
            <w:tcW w:w="589" w:type="dxa"/>
            <w:vAlign w:val="center"/>
            <w:tcPrChange w:id="22237" w:author="Στάθης Καπ" w:date="2023-03-03T06:26:00Z">
              <w:tcPr>
                <w:tcW w:w="589" w:type="dxa"/>
                <w:vAlign w:val="center"/>
              </w:tcPr>
            </w:tcPrChange>
          </w:tcPr>
          <w:p w14:paraId="3800E709" w14:textId="4DBA4E5C" w:rsidR="00C87CFE" w:rsidRPr="00CD1347" w:rsidRDefault="00C87CFE" w:rsidP="00C87CFE">
            <w:pPr>
              <w:jc w:val="center"/>
              <w:rPr>
                <w:ins w:id="22238" w:author="Στάθης Καπ" w:date="2023-03-03T04:01:00Z"/>
                <w:rFonts w:cstheme="minorHAnsi"/>
                <w:sz w:val="16"/>
                <w:szCs w:val="16"/>
              </w:rPr>
            </w:pPr>
            <w:ins w:id="22239" w:author="Στάθης Καπ" w:date="2023-03-03T06:21:00Z">
              <w:r>
                <w:rPr>
                  <w:rFonts w:ascii="Calibri" w:hAnsi="Calibri" w:cstheme="minorHAnsi"/>
                  <w:color w:val="000000"/>
                  <w:sz w:val="16"/>
                  <w:szCs w:val="16"/>
                </w:rPr>
                <w:t>0</w:t>
              </w:r>
            </w:ins>
          </w:p>
        </w:tc>
        <w:tc>
          <w:tcPr>
            <w:tcW w:w="463" w:type="dxa"/>
            <w:vAlign w:val="center"/>
            <w:tcPrChange w:id="22240" w:author="Στάθης Καπ" w:date="2023-03-03T06:26:00Z">
              <w:tcPr>
                <w:tcW w:w="463" w:type="dxa"/>
                <w:vAlign w:val="bottom"/>
              </w:tcPr>
            </w:tcPrChange>
          </w:tcPr>
          <w:p w14:paraId="15AC196D" w14:textId="2AB12996" w:rsidR="00C87CFE" w:rsidRPr="00CD1347" w:rsidRDefault="00C87CFE" w:rsidP="00C87CFE">
            <w:pPr>
              <w:jc w:val="center"/>
              <w:rPr>
                <w:ins w:id="22241" w:author="Στάθης Καπ" w:date="2023-03-03T04:01:00Z"/>
                <w:rFonts w:cstheme="minorHAnsi"/>
                <w:sz w:val="16"/>
                <w:szCs w:val="16"/>
              </w:rPr>
            </w:pPr>
            <w:ins w:id="22242" w:author="Στάθης Καπ" w:date="2023-03-03T06:21:00Z">
              <w:r>
                <w:rPr>
                  <w:rFonts w:ascii="Calibri" w:hAnsi="Calibri" w:cs="Calibri"/>
                  <w:color w:val="000000"/>
                  <w:sz w:val="16"/>
                  <w:szCs w:val="16"/>
                </w:rPr>
                <w:t>1458</w:t>
              </w:r>
            </w:ins>
          </w:p>
        </w:tc>
        <w:tc>
          <w:tcPr>
            <w:tcW w:w="541" w:type="dxa"/>
            <w:vAlign w:val="center"/>
            <w:tcPrChange w:id="22243" w:author="Στάθης Καπ" w:date="2023-03-03T06:26:00Z">
              <w:tcPr>
                <w:tcW w:w="541" w:type="dxa"/>
                <w:vAlign w:val="bottom"/>
              </w:tcPr>
            </w:tcPrChange>
          </w:tcPr>
          <w:p w14:paraId="06582AF7" w14:textId="194FEB63" w:rsidR="00C87CFE" w:rsidRPr="00CD1347" w:rsidRDefault="00C87CFE" w:rsidP="00C87CFE">
            <w:pPr>
              <w:jc w:val="center"/>
              <w:rPr>
                <w:ins w:id="22244" w:author="Στάθης Καπ" w:date="2023-03-03T04:01:00Z"/>
                <w:rFonts w:cstheme="minorHAnsi"/>
                <w:sz w:val="16"/>
                <w:szCs w:val="16"/>
              </w:rPr>
            </w:pPr>
            <w:ins w:id="22245" w:author="Στάθης Καπ" w:date="2023-03-03T06:21:00Z">
              <w:r>
                <w:rPr>
                  <w:rFonts w:ascii="Calibri" w:hAnsi="Calibri" w:cs="Calibri"/>
                  <w:color w:val="000000"/>
                  <w:sz w:val="16"/>
                  <w:szCs w:val="16"/>
                </w:rPr>
                <w:t>0.158</w:t>
              </w:r>
            </w:ins>
          </w:p>
        </w:tc>
        <w:tc>
          <w:tcPr>
            <w:tcW w:w="589" w:type="dxa"/>
            <w:vAlign w:val="center"/>
            <w:tcPrChange w:id="22246" w:author="Στάθης Καπ" w:date="2023-03-03T06:26:00Z">
              <w:tcPr>
                <w:tcW w:w="589" w:type="dxa"/>
                <w:vAlign w:val="center"/>
              </w:tcPr>
            </w:tcPrChange>
          </w:tcPr>
          <w:p w14:paraId="7F74FA54" w14:textId="2A05EB4A" w:rsidR="00C87CFE" w:rsidRPr="00CD1347" w:rsidRDefault="00C87CFE" w:rsidP="00C87CFE">
            <w:pPr>
              <w:jc w:val="center"/>
              <w:rPr>
                <w:ins w:id="22247" w:author="Στάθης Καπ" w:date="2023-03-03T04:01:00Z"/>
                <w:rFonts w:cstheme="minorHAnsi"/>
                <w:sz w:val="16"/>
                <w:szCs w:val="16"/>
              </w:rPr>
            </w:pPr>
            <w:ins w:id="22248"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222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50" w:author="Στάθης Καπ" w:date="2023-03-03T04:01:00Z"/>
        </w:trPr>
        <w:tc>
          <w:tcPr>
            <w:tcW w:w="515" w:type="dxa"/>
            <w:tcBorders>
              <w:top w:val="nil"/>
              <w:bottom w:val="nil"/>
              <w:right w:val="single" w:sz="4" w:space="0" w:color="auto"/>
            </w:tcBorders>
            <w:shd w:val="clear" w:color="auto" w:fill="E7E6E6" w:themeFill="background2"/>
            <w:vAlign w:val="bottom"/>
            <w:tcPrChange w:id="22251" w:author="Στάθης Καπ" w:date="2023-03-03T06:26:00Z">
              <w:tcPr>
                <w:tcW w:w="515" w:type="dxa"/>
                <w:vAlign w:val="bottom"/>
              </w:tcPr>
            </w:tcPrChange>
          </w:tcPr>
          <w:p w14:paraId="32538CEC" w14:textId="717A5F8B" w:rsidR="00C87CFE" w:rsidRPr="00CD1347" w:rsidRDefault="00C87CFE" w:rsidP="00C87CFE">
            <w:pPr>
              <w:jc w:val="center"/>
              <w:rPr>
                <w:ins w:id="22252" w:author="Στάθης Καπ" w:date="2023-03-03T04:01:00Z"/>
                <w:sz w:val="16"/>
                <w:szCs w:val="16"/>
              </w:rPr>
            </w:pPr>
            <w:ins w:id="22253" w:author="Στάθης Καπ" w:date="2023-03-03T04:08:00Z">
              <w:r w:rsidRPr="00CD1347">
                <w:rPr>
                  <w:rFonts w:ascii="Calibri" w:hAnsi="Calibri" w:cs="Calibri"/>
                  <w:color w:val="000000"/>
                  <w:sz w:val="16"/>
                  <w:szCs w:val="16"/>
                  <w:rPrChange w:id="22254"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2255" w:author="Στάθης Καπ" w:date="2023-03-03T06:26:00Z">
              <w:tcPr>
                <w:tcW w:w="560" w:type="dxa"/>
              </w:tcPr>
            </w:tcPrChange>
          </w:tcPr>
          <w:p w14:paraId="4A52148C" w14:textId="30D63271" w:rsidR="00C87CFE" w:rsidRPr="00CD1347" w:rsidRDefault="00C87CFE" w:rsidP="00C87CFE">
            <w:pPr>
              <w:jc w:val="center"/>
              <w:rPr>
                <w:ins w:id="22256" w:author="Στάθης Καπ" w:date="2023-03-03T04:01:00Z"/>
                <w:rFonts w:cstheme="minorHAnsi"/>
                <w:sz w:val="16"/>
                <w:szCs w:val="16"/>
              </w:rPr>
            </w:pPr>
            <w:ins w:id="22257" w:author="Στάθης Καπ" w:date="2023-03-03T06:21:00Z">
              <w:r>
                <w:rPr>
                  <w:rFonts w:ascii="Calibri" w:hAnsi="Calibri" w:cs="Calibri"/>
                  <w:color w:val="000000"/>
                  <w:sz w:val="16"/>
                  <w:szCs w:val="16"/>
                </w:rPr>
                <w:t>1458</w:t>
              </w:r>
            </w:ins>
          </w:p>
        </w:tc>
        <w:tc>
          <w:tcPr>
            <w:tcW w:w="855" w:type="dxa"/>
            <w:vAlign w:val="center"/>
            <w:tcPrChange w:id="22258" w:author="Στάθης Καπ" w:date="2023-03-03T06:26:00Z">
              <w:tcPr>
                <w:tcW w:w="855" w:type="dxa"/>
              </w:tcPr>
            </w:tcPrChange>
          </w:tcPr>
          <w:p w14:paraId="49EB1E65" w14:textId="2A2C81FA" w:rsidR="00C87CFE" w:rsidRPr="00CD1347" w:rsidRDefault="00C87CFE" w:rsidP="00C87CFE">
            <w:pPr>
              <w:jc w:val="center"/>
              <w:rPr>
                <w:ins w:id="22259" w:author="Στάθης Καπ" w:date="2023-03-03T04:01:00Z"/>
                <w:rFonts w:cstheme="minorHAnsi"/>
                <w:sz w:val="16"/>
                <w:szCs w:val="16"/>
              </w:rPr>
            </w:pPr>
            <w:ins w:id="22260" w:author="Στάθης Καπ" w:date="2023-03-03T06:21:00Z">
              <w:r>
                <w:rPr>
                  <w:rFonts w:ascii="Calibri" w:hAnsi="Calibri" w:cs="Calibri"/>
                  <w:color w:val="000000"/>
                  <w:sz w:val="16"/>
                  <w:szCs w:val="16"/>
                </w:rPr>
                <w:t>1458</w:t>
              </w:r>
            </w:ins>
          </w:p>
        </w:tc>
        <w:tc>
          <w:tcPr>
            <w:tcW w:w="544" w:type="dxa"/>
            <w:vAlign w:val="center"/>
            <w:tcPrChange w:id="22261" w:author="Στάθης Καπ" w:date="2023-03-03T06:26:00Z">
              <w:tcPr>
                <w:tcW w:w="544" w:type="dxa"/>
                <w:vAlign w:val="bottom"/>
              </w:tcPr>
            </w:tcPrChange>
          </w:tcPr>
          <w:p w14:paraId="5BF9D2DE" w14:textId="270C1127" w:rsidR="00C87CFE" w:rsidRPr="00CD1347" w:rsidRDefault="00C87CFE" w:rsidP="00C87CFE">
            <w:pPr>
              <w:jc w:val="center"/>
              <w:rPr>
                <w:ins w:id="22262" w:author="Στάθης Καπ" w:date="2023-03-03T04:01:00Z"/>
                <w:rFonts w:cstheme="minorHAnsi"/>
                <w:sz w:val="16"/>
                <w:szCs w:val="16"/>
              </w:rPr>
            </w:pPr>
            <w:ins w:id="22263" w:author="Στάθης Καπ" w:date="2023-03-03T06:21:00Z">
              <w:r>
                <w:rPr>
                  <w:rFonts w:ascii="Calibri" w:hAnsi="Calibri" w:cs="Calibri"/>
                  <w:color w:val="000000"/>
                  <w:sz w:val="16"/>
                  <w:szCs w:val="16"/>
                </w:rPr>
                <w:t>1458</w:t>
              </w:r>
            </w:ins>
          </w:p>
        </w:tc>
        <w:tc>
          <w:tcPr>
            <w:tcW w:w="621" w:type="dxa"/>
            <w:vAlign w:val="center"/>
            <w:tcPrChange w:id="22264" w:author="Στάθης Καπ" w:date="2023-03-03T06:26:00Z">
              <w:tcPr>
                <w:tcW w:w="621" w:type="dxa"/>
                <w:vAlign w:val="bottom"/>
              </w:tcPr>
            </w:tcPrChange>
          </w:tcPr>
          <w:p w14:paraId="1A1B881C" w14:textId="73F467CE" w:rsidR="00C87CFE" w:rsidRPr="00CD1347" w:rsidRDefault="00C87CFE" w:rsidP="00C87CFE">
            <w:pPr>
              <w:jc w:val="center"/>
              <w:rPr>
                <w:ins w:id="22265" w:author="Στάθης Καπ" w:date="2023-03-03T04:01:00Z"/>
                <w:rFonts w:cstheme="minorHAnsi"/>
                <w:sz w:val="16"/>
                <w:szCs w:val="16"/>
              </w:rPr>
            </w:pPr>
            <w:ins w:id="22266" w:author="Στάθης Καπ" w:date="2023-03-03T06:21:00Z">
              <w:r>
                <w:rPr>
                  <w:rFonts w:ascii="Calibri" w:hAnsi="Calibri" w:cs="Calibri"/>
                  <w:color w:val="000000"/>
                  <w:sz w:val="16"/>
                  <w:szCs w:val="16"/>
                </w:rPr>
                <w:t>0.157</w:t>
              </w:r>
            </w:ins>
          </w:p>
        </w:tc>
        <w:tc>
          <w:tcPr>
            <w:tcW w:w="669" w:type="dxa"/>
            <w:vAlign w:val="center"/>
            <w:tcPrChange w:id="22267" w:author="Στάθης Καπ" w:date="2023-03-03T06:26:00Z">
              <w:tcPr>
                <w:tcW w:w="669" w:type="dxa"/>
                <w:vAlign w:val="center"/>
              </w:tcPr>
            </w:tcPrChange>
          </w:tcPr>
          <w:p w14:paraId="2D415E82" w14:textId="023F45EC" w:rsidR="00C87CFE" w:rsidRPr="00CD1347" w:rsidRDefault="00C87CFE" w:rsidP="00C87CFE">
            <w:pPr>
              <w:jc w:val="center"/>
              <w:rPr>
                <w:ins w:id="22268" w:author="Στάθης Καπ" w:date="2023-03-03T04:01:00Z"/>
                <w:rFonts w:cstheme="minorHAnsi"/>
                <w:sz w:val="16"/>
                <w:szCs w:val="16"/>
              </w:rPr>
            </w:pPr>
            <w:ins w:id="22269" w:author="Στάθης Καπ" w:date="2023-03-03T06:21:00Z">
              <w:r>
                <w:rPr>
                  <w:rFonts w:ascii="Calibri" w:hAnsi="Calibri" w:cstheme="minorHAnsi"/>
                  <w:color w:val="000000"/>
                  <w:sz w:val="16"/>
                  <w:szCs w:val="16"/>
                </w:rPr>
                <w:t>0</w:t>
              </w:r>
            </w:ins>
          </w:p>
        </w:tc>
        <w:tc>
          <w:tcPr>
            <w:tcW w:w="543" w:type="dxa"/>
            <w:vAlign w:val="center"/>
            <w:tcPrChange w:id="22270" w:author="Στάθης Καπ" w:date="2023-03-03T06:26:00Z">
              <w:tcPr>
                <w:tcW w:w="543" w:type="dxa"/>
                <w:vAlign w:val="bottom"/>
              </w:tcPr>
            </w:tcPrChange>
          </w:tcPr>
          <w:p w14:paraId="3FD36DE1" w14:textId="118450BF" w:rsidR="00C87CFE" w:rsidRPr="00CD1347" w:rsidRDefault="00C87CFE" w:rsidP="00C87CFE">
            <w:pPr>
              <w:jc w:val="center"/>
              <w:rPr>
                <w:ins w:id="22271" w:author="Στάθης Καπ" w:date="2023-03-03T04:01:00Z"/>
                <w:rFonts w:cstheme="minorHAnsi"/>
                <w:sz w:val="16"/>
                <w:szCs w:val="16"/>
              </w:rPr>
            </w:pPr>
            <w:ins w:id="22272" w:author="Στάθης Καπ" w:date="2023-03-03T06:21:00Z">
              <w:r>
                <w:rPr>
                  <w:rFonts w:ascii="Calibri" w:hAnsi="Calibri" w:cs="Calibri"/>
                  <w:color w:val="000000"/>
                  <w:sz w:val="16"/>
                  <w:szCs w:val="16"/>
                </w:rPr>
                <w:t>1458</w:t>
              </w:r>
            </w:ins>
          </w:p>
        </w:tc>
        <w:tc>
          <w:tcPr>
            <w:tcW w:w="621" w:type="dxa"/>
            <w:vAlign w:val="center"/>
            <w:tcPrChange w:id="22273" w:author="Στάθης Καπ" w:date="2023-03-03T06:26:00Z">
              <w:tcPr>
                <w:tcW w:w="621" w:type="dxa"/>
                <w:vAlign w:val="bottom"/>
              </w:tcPr>
            </w:tcPrChange>
          </w:tcPr>
          <w:p w14:paraId="2D2B239C" w14:textId="39EDF9DD" w:rsidR="00C87CFE" w:rsidRPr="00CD1347" w:rsidRDefault="00C87CFE" w:rsidP="00C87CFE">
            <w:pPr>
              <w:jc w:val="center"/>
              <w:rPr>
                <w:ins w:id="22274" w:author="Στάθης Καπ" w:date="2023-03-03T04:01:00Z"/>
                <w:rFonts w:cstheme="minorHAnsi"/>
                <w:sz w:val="16"/>
                <w:szCs w:val="16"/>
              </w:rPr>
            </w:pPr>
            <w:ins w:id="22275" w:author="Στάθης Καπ" w:date="2023-03-03T06:21:00Z">
              <w:r>
                <w:rPr>
                  <w:rFonts w:ascii="Calibri" w:hAnsi="Calibri" w:cs="Calibri"/>
                  <w:color w:val="000000"/>
                  <w:sz w:val="16"/>
                  <w:szCs w:val="16"/>
                </w:rPr>
                <w:t>0.142</w:t>
              </w:r>
            </w:ins>
          </w:p>
        </w:tc>
        <w:tc>
          <w:tcPr>
            <w:tcW w:w="669" w:type="dxa"/>
            <w:vAlign w:val="center"/>
            <w:tcPrChange w:id="22276" w:author="Στάθης Καπ" w:date="2023-03-03T06:26:00Z">
              <w:tcPr>
                <w:tcW w:w="669" w:type="dxa"/>
                <w:vAlign w:val="center"/>
              </w:tcPr>
            </w:tcPrChange>
          </w:tcPr>
          <w:p w14:paraId="6B01ED76" w14:textId="799774D7" w:rsidR="00C87CFE" w:rsidRPr="00CD1347" w:rsidRDefault="00C87CFE" w:rsidP="00C87CFE">
            <w:pPr>
              <w:jc w:val="center"/>
              <w:rPr>
                <w:ins w:id="22277" w:author="Στάθης Καπ" w:date="2023-03-03T04:01:00Z"/>
                <w:rFonts w:cstheme="minorHAnsi"/>
                <w:sz w:val="16"/>
                <w:szCs w:val="16"/>
              </w:rPr>
            </w:pPr>
            <w:ins w:id="22278" w:author="Στάθης Καπ" w:date="2023-03-03T06:21:00Z">
              <w:r>
                <w:rPr>
                  <w:rFonts w:ascii="Calibri" w:hAnsi="Calibri" w:cstheme="minorHAnsi"/>
                  <w:color w:val="000000"/>
                  <w:sz w:val="16"/>
                  <w:szCs w:val="16"/>
                </w:rPr>
                <w:t>0</w:t>
              </w:r>
            </w:ins>
          </w:p>
        </w:tc>
        <w:tc>
          <w:tcPr>
            <w:tcW w:w="508" w:type="dxa"/>
            <w:vAlign w:val="center"/>
            <w:tcPrChange w:id="22279" w:author="Στάθης Καπ" w:date="2023-03-03T06:26:00Z">
              <w:tcPr>
                <w:tcW w:w="508" w:type="dxa"/>
                <w:vAlign w:val="bottom"/>
              </w:tcPr>
            </w:tcPrChange>
          </w:tcPr>
          <w:p w14:paraId="43FFC73F" w14:textId="027E75D1" w:rsidR="00C87CFE" w:rsidRPr="00CD1347" w:rsidRDefault="00C87CFE" w:rsidP="00C87CFE">
            <w:pPr>
              <w:jc w:val="center"/>
              <w:rPr>
                <w:ins w:id="22280" w:author="Στάθης Καπ" w:date="2023-03-03T04:01:00Z"/>
                <w:rFonts w:cstheme="minorHAnsi"/>
                <w:sz w:val="16"/>
                <w:szCs w:val="16"/>
              </w:rPr>
            </w:pPr>
            <w:ins w:id="22281" w:author="Στάθης Καπ" w:date="2023-03-03T06:21:00Z">
              <w:r>
                <w:rPr>
                  <w:rFonts w:ascii="Calibri" w:hAnsi="Calibri" w:cs="Calibri"/>
                  <w:color w:val="000000"/>
                  <w:sz w:val="16"/>
                  <w:szCs w:val="16"/>
                </w:rPr>
                <w:t>1458</w:t>
              </w:r>
            </w:ins>
          </w:p>
        </w:tc>
        <w:tc>
          <w:tcPr>
            <w:tcW w:w="541" w:type="dxa"/>
            <w:vAlign w:val="center"/>
            <w:tcPrChange w:id="22282" w:author="Στάθης Καπ" w:date="2023-03-03T06:26:00Z">
              <w:tcPr>
                <w:tcW w:w="541" w:type="dxa"/>
                <w:vAlign w:val="bottom"/>
              </w:tcPr>
            </w:tcPrChange>
          </w:tcPr>
          <w:p w14:paraId="468B8DA2" w14:textId="1ED956BA" w:rsidR="00C87CFE" w:rsidRPr="00CD1347" w:rsidRDefault="00C87CFE" w:rsidP="00C87CFE">
            <w:pPr>
              <w:jc w:val="center"/>
              <w:rPr>
                <w:ins w:id="22283" w:author="Στάθης Καπ" w:date="2023-03-03T04:01:00Z"/>
                <w:rFonts w:cstheme="minorHAnsi"/>
                <w:sz w:val="16"/>
                <w:szCs w:val="16"/>
              </w:rPr>
            </w:pPr>
            <w:ins w:id="22284" w:author="Στάθης Καπ" w:date="2023-03-03T06:21:00Z">
              <w:r>
                <w:rPr>
                  <w:rFonts w:ascii="Calibri" w:hAnsi="Calibri" w:cs="Calibri"/>
                  <w:color w:val="000000"/>
                  <w:sz w:val="16"/>
                  <w:szCs w:val="16"/>
                </w:rPr>
                <w:t>0.144</w:t>
              </w:r>
            </w:ins>
          </w:p>
        </w:tc>
        <w:tc>
          <w:tcPr>
            <w:tcW w:w="589" w:type="dxa"/>
            <w:vAlign w:val="center"/>
            <w:tcPrChange w:id="22285" w:author="Στάθης Καπ" w:date="2023-03-03T06:26:00Z">
              <w:tcPr>
                <w:tcW w:w="589" w:type="dxa"/>
                <w:vAlign w:val="center"/>
              </w:tcPr>
            </w:tcPrChange>
          </w:tcPr>
          <w:p w14:paraId="72C56035" w14:textId="12E0CE34" w:rsidR="00C87CFE" w:rsidRPr="00CD1347" w:rsidRDefault="00C87CFE" w:rsidP="00C87CFE">
            <w:pPr>
              <w:jc w:val="center"/>
              <w:rPr>
                <w:ins w:id="22286" w:author="Στάθης Καπ" w:date="2023-03-03T04:01:00Z"/>
                <w:rFonts w:cstheme="minorHAnsi"/>
                <w:sz w:val="16"/>
                <w:szCs w:val="16"/>
              </w:rPr>
            </w:pPr>
            <w:ins w:id="22287" w:author="Στάθης Καπ" w:date="2023-03-03T06:21:00Z">
              <w:r>
                <w:rPr>
                  <w:rFonts w:ascii="Calibri" w:hAnsi="Calibri" w:cstheme="minorHAnsi"/>
                  <w:color w:val="000000"/>
                  <w:sz w:val="16"/>
                  <w:szCs w:val="16"/>
                </w:rPr>
                <w:t>0</w:t>
              </w:r>
            </w:ins>
          </w:p>
        </w:tc>
        <w:tc>
          <w:tcPr>
            <w:tcW w:w="463" w:type="dxa"/>
            <w:vAlign w:val="center"/>
            <w:tcPrChange w:id="22288" w:author="Στάθης Καπ" w:date="2023-03-03T06:26:00Z">
              <w:tcPr>
                <w:tcW w:w="463" w:type="dxa"/>
                <w:vAlign w:val="bottom"/>
              </w:tcPr>
            </w:tcPrChange>
          </w:tcPr>
          <w:p w14:paraId="1908C1B9" w14:textId="782ED373" w:rsidR="00C87CFE" w:rsidRPr="00CD1347" w:rsidRDefault="00C87CFE" w:rsidP="00C87CFE">
            <w:pPr>
              <w:jc w:val="center"/>
              <w:rPr>
                <w:ins w:id="22289" w:author="Στάθης Καπ" w:date="2023-03-03T04:01:00Z"/>
                <w:rFonts w:cstheme="minorHAnsi"/>
                <w:sz w:val="16"/>
                <w:szCs w:val="16"/>
              </w:rPr>
            </w:pPr>
            <w:ins w:id="22290" w:author="Στάθης Καπ" w:date="2023-03-03T06:21:00Z">
              <w:r>
                <w:rPr>
                  <w:rFonts w:ascii="Calibri" w:hAnsi="Calibri" w:cs="Calibri"/>
                  <w:color w:val="000000"/>
                  <w:sz w:val="16"/>
                  <w:szCs w:val="16"/>
                </w:rPr>
                <w:t>1458</w:t>
              </w:r>
            </w:ins>
          </w:p>
        </w:tc>
        <w:tc>
          <w:tcPr>
            <w:tcW w:w="541" w:type="dxa"/>
            <w:vAlign w:val="center"/>
            <w:tcPrChange w:id="22291" w:author="Στάθης Καπ" w:date="2023-03-03T06:26:00Z">
              <w:tcPr>
                <w:tcW w:w="541" w:type="dxa"/>
                <w:vAlign w:val="bottom"/>
              </w:tcPr>
            </w:tcPrChange>
          </w:tcPr>
          <w:p w14:paraId="7FFCA268" w14:textId="499AD59F" w:rsidR="00C87CFE" w:rsidRPr="00CD1347" w:rsidRDefault="00C87CFE" w:rsidP="00C87CFE">
            <w:pPr>
              <w:jc w:val="center"/>
              <w:rPr>
                <w:ins w:id="22292" w:author="Στάθης Καπ" w:date="2023-03-03T04:01:00Z"/>
                <w:rFonts w:cstheme="minorHAnsi"/>
                <w:sz w:val="16"/>
                <w:szCs w:val="16"/>
              </w:rPr>
            </w:pPr>
            <w:ins w:id="22293" w:author="Στάθης Καπ" w:date="2023-03-03T06:21:00Z">
              <w:r>
                <w:rPr>
                  <w:rFonts w:ascii="Calibri" w:hAnsi="Calibri" w:cs="Calibri"/>
                  <w:color w:val="000000"/>
                  <w:sz w:val="16"/>
                  <w:szCs w:val="16"/>
                </w:rPr>
                <w:t>0.139</w:t>
              </w:r>
            </w:ins>
          </w:p>
        </w:tc>
        <w:tc>
          <w:tcPr>
            <w:tcW w:w="589" w:type="dxa"/>
            <w:vAlign w:val="center"/>
            <w:tcPrChange w:id="22294" w:author="Στάθης Καπ" w:date="2023-03-03T06:26:00Z">
              <w:tcPr>
                <w:tcW w:w="589" w:type="dxa"/>
                <w:vAlign w:val="center"/>
              </w:tcPr>
            </w:tcPrChange>
          </w:tcPr>
          <w:p w14:paraId="19EF6592" w14:textId="54021E69" w:rsidR="00C87CFE" w:rsidRPr="00CD1347" w:rsidRDefault="00C87CFE" w:rsidP="00C87CFE">
            <w:pPr>
              <w:jc w:val="center"/>
              <w:rPr>
                <w:ins w:id="22295" w:author="Στάθης Καπ" w:date="2023-03-03T04:01:00Z"/>
                <w:rFonts w:cstheme="minorHAnsi"/>
                <w:sz w:val="16"/>
                <w:szCs w:val="16"/>
              </w:rPr>
            </w:pPr>
            <w:ins w:id="22296"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222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98" w:author="Στάθης Καπ" w:date="2023-03-03T04:01:00Z"/>
        </w:trPr>
        <w:tc>
          <w:tcPr>
            <w:tcW w:w="515" w:type="dxa"/>
            <w:tcBorders>
              <w:top w:val="nil"/>
              <w:bottom w:val="nil"/>
              <w:right w:val="single" w:sz="4" w:space="0" w:color="auto"/>
            </w:tcBorders>
            <w:shd w:val="clear" w:color="auto" w:fill="E7E6E6" w:themeFill="background2"/>
            <w:vAlign w:val="bottom"/>
            <w:tcPrChange w:id="22299" w:author="Στάθης Καπ" w:date="2023-03-03T06:26:00Z">
              <w:tcPr>
                <w:tcW w:w="515" w:type="dxa"/>
                <w:vAlign w:val="bottom"/>
              </w:tcPr>
            </w:tcPrChange>
          </w:tcPr>
          <w:p w14:paraId="114906EF" w14:textId="03D44E74" w:rsidR="00C87CFE" w:rsidRPr="00CD1347" w:rsidRDefault="00C87CFE" w:rsidP="00C87CFE">
            <w:pPr>
              <w:jc w:val="center"/>
              <w:rPr>
                <w:ins w:id="22300" w:author="Στάθης Καπ" w:date="2023-03-03T04:01:00Z"/>
                <w:sz w:val="16"/>
                <w:szCs w:val="16"/>
              </w:rPr>
            </w:pPr>
            <w:ins w:id="22301" w:author="Στάθης Καπ" w:date="2023-03-03T04:08:00Z">
              <w:r w:rsidRPr="00CD1347">
                <w:rPr>
                  <w:rFonts w:ascii="Calibri" w:hAnsi="Calibri" w:cs="Calibri"/>
                  <w:color w:val="000000"/>
                  <w:sz w:val="16"/>
                  <w:szCs w:val="16"/>
                  <w:rPrChange w:id="22302"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2303" w:author="Στάθης Καπ" w:date="2023-03-03T06:26:00Z">
              <w:tcPr>
                <w:tcW w:w="560" w:type="dxa"/>
              </w:tcPr>
            </w:tcPrChange>
          </w:tcPr>
          <w:p w14:paraId="399BBF57" w14:textId="1B28FCB8" w:rsidR="00C87CFE" w:rsidRPr="00CD1347" w:rsidRDefault="00C87CFE" w:rsidP="00C87CFE">
            <w:pPr>
              <w:jc w:val="center"/>
              <w:rPr>
                <w:ins w:id="22304" w:author="Στάθης Καπ" w:date="2023-03-03T04:01:00Z"/>
                <w:rFonts w:cstheme="minorHAnsi"/>
                <w:sz w:val="16"/>
                <w:szCs w:val="16"/>
              </w:rPr>
            </w:pPr>
            <w:ins w:id="22305" w:author="Στάθης Καπ" w:date="2023-03-03T06:21:00Z">
              <w:r>
                <w:rPr>
                  <w:rFonts w:ascii="Calibri" w:hAnsi="Calibri" w:cs="Calibri"/>
                  <w:color w:val="000000"/>
                  <w:sz w:val="16"/>
                  <w:szCs w:val="16"/>
                </w:rPr>
                <w:t>1458</w:t>
              </w:r>
            </w:ins>
          </w:p>
        </w:tc>
        <w:tc>
          <w:tcPr>
            <w:tcW w:w="855" w:type="dxa"/>
            <w:vAlign w:val="center"/>
            <w:tcPrChange w:id="22306" w:author="Στάθης Καπ" w:date="2023-03-03T06:26:00Z">
              <w:tcPr>
                <w:tcW w:w="855" w:type="dxa"/>
              </w:tcPr>
            </w:tcPrChange>
          </w:tcPr>
          <w:p w14:paraId="27082F25" w14:textId="10B3B349" w:rsidR="00C87CFE" w:rsidRPr="00CD1347" w:rsidRDefault="00C87CFE" w:rsidP="00C87CFE">
            <w:pPr>
              <w:jc w:val="center"/>
              <w:rPr>
                <w:ins w:id="22307" w:author="Στάθης Καπ" w:date="2023-03-03T04:01:00Z"/>
                <w:rFonts w:cstheme="minorHAnsi"/>
                <w:sz w:val="16"/>
                <w:szCs w:val="16"/>
              </w:rPr>
            </w:pPr>
            <w:ins w:id="22308" w:author="Στάθης Καπ" w:date="2023-03-03T06:21:00Z">
              <w:r>
                <w:rPr>
                  <w:rFonts w:ascii="Calibri" w:hAnsi="Calibri" w:cs="Calibri"/>
                  <w:color w:val="000000"/>
                  <w:sz w:val="16"/>
                  <w:szCs w:val="16"/>
                </w:rPr>
                <w:t>1458</w:t>
              </w:r>
            </w:ins>
          </w:p>
        </w:tc>
        <w:tc>
          <w:tcPr>
            <w:tcW w:w="544" w:type="dxa"/>
            <w:vAlign w:val="center"/>
            <w:tcPrChange w:id="22309" w:author="Στάθης Καπ" w:date="2023-03-03T06:26:00Z">
              <w:tcPr>
                <w:tcW w:w="544" w:type="dxa"/>
                <w:vAlign w:val="bottom"/>
              </w:tcPr>
            </w:tcPrChange>
          </w:tcPr>
          <w:p w14:paraId="00055D4F" w14:textId="4BFFF5E0" w:rsidR="00C87CFE" w:rsidRPr="00CD1347" w:rsidRDefault="00C87CFE" w:rsidP="00C87CFE">
            <w:pPr>
              <w:jc w:val="center"/>
              <w:rPr>
                <w:ins w:id="22310" w:author="Στάθης Καπ" w:date="2023-03-03T04:01:00Z"/>
                <w:rFonts w:cstheme="minorHAnsi"/>
                <w:sz w:val="16"/>
                <w:szCs w:val="16"/>
              </w:rPr>
            </w:pPr>
            <w:ins w:id="22311" w:author="Στάθης Καπ" w:date="2023-03-03T06:21:00Z">
              <w:r>
                <w:rPr>
                  <w:rFonts w:ascii="Calibri" w:hAnsi="Calibri" w:cs="Calibri"/>
                  <w:color w:val="000000"/>
                  <w:sz w:val="16"/>
                  <w:szCs w:val="16"/>
                </w:rPr>
                <w:t>1458</w:t>
              </w:r>
            </w:ins>
          </w:p>
        </w:tc>
        <w:tc>
          <w:tcPr>
            <w:tcW w:w="621" w:type="dxa"/>
            <w:vAlign w:val="center"/>
            <w:tcPrChange w:id="22312" w:author="Στάθης Καπ" w:date="2023-03-03T06:26:00Z">
              <w:tcPr>
                <w:tcW w:w="621" w:type="dxa"/>
                <w:vAlign w:val="bottom"/>
              </w:tcPr>
            </w:tcPrChange>
          </w:tcPr>
          <w:p w14:paraId="68D96262" w14:textId="4DC34A9E" w:rsidR="00C87CFE" w:rsidRPr="00CD1347" w:rsidRDefault="00C87CFE" w:rsidP="00C87CFE">
            <w:pPr>
              <w:jc w:val="center"/>
              <w:rPr>
                <w:ins w:id="22313" w:author="Στάθης Καπ" w:date="2023-03-03T04:01:00Z"/>
                <w:rFonts w:cstheme="minorHAnsi"/>
                <w:sz w:val="16"/>
                <w:szCs w:val="16"/>
              </w:rPr>
            </w:pPr>
            <w:ins w:id="22314" w:author="Στάθης Καπ" w:date="2023-03-03T06:21:00Z">
              <w:r>
                <w:rPr>
                  <w:rFonts w:ascii="Calibri" w:hAnsi="Calibri" w:cs="Calibri"/>
                  <w:color w:val="000000"/>
                  <w:sz w:val="16"/>
                  <w:szCs w:val="16"/>
                </w:rPr>
                <w:t>0.112</w:t>
              </w:r>
            </w:ins>
          </w:p>
        </w:tc>
        <w:tc>
          <w:tcPr>
            <w:tcW w:w="669" w:type="dxa"/>
            <w:vAlign w:val="center"/>
            <w:tcPrChange w:id="22315" w:author="Στάθης Καπ" w:date="2023-03-03T06:26:00Z">
              <w:tcPr>
                <w:tcW w:w="669" w:type="dxa"/>
                <w:vAlign w:val="center"/>
              </w:tcPr>
            </w:tcPrChange>
          </w:tcPr>
          <w:p w14:paraId="76A03CC4" w14:textId="58126E2E" w:rsidR="00C87CFE" w:rsidRPr="00CD1347" w:rsidRDefault="00C87CFE" w:rsidP="00C87CFE">
            <w:pPr>
              <w:jc w:val="center"/>
              <w:rPr>
                <w:ins w:id="22316" w:author="Στάθης Καπ" w:date="2023-03-03T04:01:00Z"/>
                <w:rFonts w:cstheme="minorHAnsi"/>
                <w:sz w:val="16"/>
                <w:szCs w:val="16"/>
              </w:rPr>
            </w:pPr>
            <w:ins w:id="22317" w:author="Στάθης Καπ" w:date="2023-03-03T06:21:00Z">
              <w:r>
                <w:rPr>
                  <w:rFonts w:ascii="Calibri" w:hAnsi="Calibri" w:cstheme="minorHAnsi"/>
                  <w:color w:val="000000"/>
                  <w:sz w:val="16"/>
                  <w:szCs w:val="16"/>
                </w:rPr>
                <w:t>0</w:t>
              </w:r>
            </w:ins>
          </w:p>
        </w:tc>
        <w:tc>
          <w:tcPr>
            <w:tcW w:w="543" w:type="dxa"/>
            <w:vAlign w:val="center"/>
            <w:tcPrChange w:id="22318" w:author="Στάθης Καπ" w:date="2023-03-03T06:26:00Z">
              <w:tcPr>
                <w:tcW w:w="543" w:type="dxa"/>
                <w:vAlign w:val="bottom"/>
              </w:tcPr>
            </w:tcPrChange>
          </w:tcPr>
          <w:p w14:paraId="7C4819DE" w14:textId="37A5838E" w:rsidR="00C87CFE" w:rsidRPr="00CD1347" w:rsidRDefault="00C87CFE" w:rsidP="00C87CFE">
            <w:pPr>
              <w:jc w:val="center"/>
              <w:rPr>
                <w:ins w:id="22319" w:author="Στάθης Καπ" w:date="2023-03-03T04:01:00Z"/>
                <w:rFonts w:cstheme="minorHAnsi"/>
                <w:sz w:val="16"/>
                <w:szCs w:val="16"/>
              </w:rPr>
            </w:pPr>
            <w:ins w:id="22320" w:author="Στάθης Καπ" w:date="2023-03-03T06:21:00Z">
              <w:r>
                <w:rPr>
                  <w:rFonts w:ascii="Calibri" w:hAnsi="Calibri" w:cs="Calibri"/>
                  <w:color w:val="000000"/>
                  <w:sz w:val="16"/>
                  <w:szCs w:val="16"/>
                </w:rPr>
                <w:t>1458</w:t>
              </w:r>
            </w:ins>
          </w:p>
        </w:tc>
        <w:tc>
          <w:tcPr>
            <w:tcW w:w="621" w:type="dxa"/>
            <w:vAlign w:val="center"/>
            <w:tcPrChange w:id="22321" w:author="Στάθης Καπ" w:date="2023-03-03T06:26:00Z">
              <w:tcPr>
                <w:tcW w:w="621" w:type="dxa"/>
                <w:vAlign w:val="bottom"/>
              </w:tcPr>
            </w:tcPrChange>
          </w:tcPr>
          <w:p w14:paraId="751564CA" w14:textId="234B4ADB" w:rsidR="00C87CFE" w:rsidRPr="00CD1347" w:rsidRDefault="00C87CFE" w:rsidP="00C87CFE">
            <w:pPr>
              <w:jc w:val="center"/>
              <w:rPr>
                <w:ins w:id="22322" w:author="Στάθης Καπ" w:date="2023-03-03T04:01:00Z"/>
                <w:rFonts w:cstheme="minorHAnsi"/>
                <w:sz w:val="16"/>
                <w:szCs w:val="16"/>
              </w:rPr>
            </w:pPr>
            <w:ins w:id="22323" w:author="Στάθης Καπ" w:date="2023-03-03T06:21:00Z">
              <w:r>
                <w:rPr>
                  <w:rFonts w:ascii="Calibri" w:hAnsi="Calibri" w:cs="Calibri"/>
                  <w:color w:val="000000"/>
                  <w:sz w:val="16"/>
                  <w:szCs w:val="16"/>
                </w:rPr>
                <w:t>0.149</w:t>
              </w:r>
            </w:ins>
          </w:p>
        </w:tc>
        <w:tc>
          <w:tcPr>
            <w:tcW w:w="669" w:type="dxa"/>
            <w:vAlign w:val="center"/>
            <w:tcPrChange w:id="22324" w:author="Στάθης Καπ" w:date="2023-03-03T06:26:00Z">
              <w:tcPr>
                <w:tcW w:w="669" w:type="dxa"/>
                <w:vAlign w:val="center"/>
              </w:tcPr>
            </w:tcPrChange>
          </w:tcPr>
          <w:p w14:paraId="50C87F0F" w14:textId="1A836E4E" w:rsidR="00C87CFE" w:rsidRPr="00CD1347" w:rsidRDefault="00C87CFE" w:rsidP="00C87CFE">
            <w:pPr>
              <w:jc w:val="center"/>
              <w:rPr>
                <w:ins w:id="22325" w:author="Στάθης Καπ" w:date="2023-03-03T04:01:00Z"/>
                <w:rFonts w:cstheme="minorHAnsi"/>
                <w:sz w:val="16"/>
                <w:szCs w:val="16"/>
              </w:rPr>
            </w:pPr>
            <w:ins w:id="22326" w:author="Στάθης Καπ" w:date="2023-03-03T06:21:00Z">
              <w:r>
                <w:rPr>
                  <w:rFonts w:ascii="Calibri" w:hAnsi="Calibri" w:cstheme="minorHAnsi"/>
                  <w:color w:val="000000"/>
                  <w:sz w:val="16"/>
                  <w:szCs w:val="16"/>
                </w:rPr>
                <w:t>0</w:t>
              </w:r>
            </w:ins>
          </w:p>
        </w:tc>
        <w:tc>
          <w:tcPr>
            <w:tcW w:w="508" w:type="dxa"/>
            <w:vAlign w:val="center"/>
            <w:tcPrChange w:id="22327" w:author="Στάθης Καπ" w:date="2023-03-03T06:26:00Z">
              <w:tcPr>
                <w:tcW w:w="508" w:type="dxa"/>
                <w:vAlign w:val="bottom"/>
              </w:tcPr>
            </w:tcPrChange>
          </w:tcPr>
          <w:p w14:paraId="36BF4F05" w14:textId="7F773755" w:rsidR="00C87CFE" w:rsidRPr="00CD1347" w:rsidRDefault="00C87CFE" w:rsidP="00C87CFE">
            <w:pPr>
              <w:jc w:val="center"/>
              <w:rPr>
                <w:ins w:id="22328" w:author="Στάθης Καπ" w:date="2023-03-03T04:01:00Z"/>
                <w:rFonts w:cstheme="minorHAnsi"/>
                <w:sz w:val="16"/>
                <w:szCs w:val="16"/>
              </w:rPr>
            </w:pPr>
            <w:ins w:id="22329" w:author="Στάθης Καπ" w:date="2023-03-03T06:21:00Z">
              <w:r>
                <w:rPr>
                  <w:rFonts w:ascii="Calibri" w:hAnsi="Calibri" w:cs="Calibri"/>
                  <w:color w:val="000000"/>
                  <w:sz w:val="16"/>
                  <w:szCs w:val="16"/>
                </w:rPr>
                <w:t>1458</w:t>
              </w:r>
            </w:ins>
          </w:p>
        </w:tc>
        <w:tc>
          <w:tcPr>
            <w:tcW w:w="541" w:type="dxa"/>
            <w:vAlign w:val="center"/>
            <w:tcPrChange w:id="22330" w:author="Στάθης Καπ" w:date="2023-03-03T06:26:00Z">
              <w:tcPr>
                <w:tcW w:w="541" w:type="dxa"/>
                <w:vAlign w:val="bottom"/>
              </w:tcPr>
            </w:tcPrChange>
          </w:tcPr>
          <w:p w14:paraId="64475439" w14:textId="64A1A6E9" w:rsidR="00C87CFE" w:rsidRPr="00CD1347" w:rsidRDefault="00C87CFE" w:rsidP="00C87CFE">
            <w:pPr>
              <w:jc w:val="center"/>
              <w:rPr>
                <w:ins w:id="22331" w:author="Στάθης Καπ" w:date="2023-03-03T04:01:00Z"/>
                <w:rFonts w:cstheme="minorHAnsi"/>
                <w:sz w:val="16"/>
                <w:szCs w:val="16"/>
              </w:rPr>
            </w:pPr>
            <w:ins w:id="22332" w:author="Στάθης Καπ" w:date="2023-03-03T06:21:00Z">
              <w:r>
                <w:rPr>
                  <w:rFonts w:ascii="Calibri" w:hAnsi="Calibri" w:cs="Calibri"/>
                  <w:color w:val="000000"/>
                  <w:sz w:val="16"/>
                  <w:szCs w:val="16"/>
                </w:rPr>
                <w:t>0.129</w:t>
              </w:r>
            </w:ins>
          </w:p>
        </w:tc>
        <w:tc>
          <w:tcPr>
            <w:tcW w:w="589" w:type="dxa"/>
            <w:vAlign w:val="center"/>
            <w:tcPrChange w:id="22333" w:author="Στάθης Καπ" w:date="2023-03-03T06:26:00Z">
              <w:tcPr>
                <w:tcW w:w="589" w:type="dxa"/>
                <w:vAlign w:val="center"/>
              </w:tcPr>
            </w:tcPrChange>
          </w:tcPr>
          <w:p w14:paraId="1F76EDA5" w14:textId="288D2E22" w:rsidR="00C87CFE" w:rsidRPr="00CD1347" w:rsidRDefault="00C87CFE" w:rsidP="00C87CFE">
            <w:pPr>
              <w:jc w:val="center"/>
              <w:rPr>
                <w:ins w:id="22334" w:author="Στάθης Καπ" w:date="2023-03-03T04:01:00Z"/>
                <w:rFonts w:cstheme="minorHAnsi"/>
                <w:sz w:val="16"/>
                <w:szCs w:val="16"/>
              </w:rPr>
            </w:pPr>
            <w:ins w:id="22335" w:author="Στάθης Καπ" w:date="2023-03-03T06:21:00Z">
              <w:r>
                <w:rPr>
                  <w:rFonts w:ascii="Calibri" w:hAnsi="Calibri" w:cstheme="minorHAnsi"/>
                  <w:color w:val="000000"/>
                  <w:sz w:val="16"/>
                  <w:szCs w:val="16"/>
                </w:rPr>
                <w:t>0</w:t>
              </w:r>
            </w:ins>
          </w:p>
        </w:tc>
        <w:tc>
          <w:tcPr>
            <w:tcW w:w="463" w:type="dxa"/>
            <w:vAlign w:val="center"/>
            <w:tcPrChange w:id="22336" w:author="Στάθης Καπ" w:date="2023-03-03T06:26:00Z">
              <w:tcPr>
                <w:tcW w:w="463" w:type="dxa"/>
                <w:vAlign w:val="bottom"/>
              </w:tcPr>
            </w:tcPrChange>
          </w:tcPr>
          <w:p w14:paraId="30878BBD" w14:textId="7D403DE2" w:rsidR="00C87CFE" w:rsidRPr="00CD1347" w:rsidRDefault="00C87CFE" w:rsidP="00C87CFE">
            <w:pPr>
              <w:jc w:val="center"/>
              <w:rPr>
                <w:ins w:id="22337" w:author="Στάθης Καπ" w:date="2023-03-03T04:01:00Z"/>
                <w:rFonts w:cstheme="minorHAnsi"/>
                <w:sz w:val="16"/>
                <w:szCs w:val="16"/>
              </w:rPr>
            </w:pPr>
            <w:ins w:id="22338" w:author="Στάθης Καπ" w:date="2023-03-03T06:21:00Z">
              <w:r>
                <w:rPr>
                  <w:rFonts w:ascii="Calibri" w:hAnsi="Calibri" w:cs="Calibri"/>
                  <w:color w:val="000000"/>
                  <w:sz w:val="16"/>
                  <w:szCs w:val="16"/>
                </w:rPr>
                <w:t>1458</w:t>
              </w:r>
            </w:ins>
          </w:p>
        </w:tc>
        <w:tc>
          <w:tcPr>
            <w:tcW w:w="541" w:type="dxa"/>
            <w:vAlign w:val="center"/>
            <w:tcPrChange w:id="22339" w:author="Στάθης Καπ" w:date="2023-03-03T06:26:00Z">
              <w:tcPr>
                <w:tcW w:w="541" w:type="dxa"/>
                <w:vAlign w:val="bottom"/>
              </w:tcPr>
            </w:tcPrChange>
          </w:tcPr>
          <w:p w14:paraId="5B089F5C" w14:textId="3946B92B" w:rsidR="00C87CFE" w:rsidRPr="00CD1347" w:rsidRDefault="00C87CFE" w:rsidP="00C87CFE">
            <w:pPr>
              <w:jc w:val="center"/>
              <w:rPr>
                <w:ins w:id="22340" w:author="Στάθης Καπ" w:date="2023-03-03T04:01:00Z"/>
                <w:rFonts w:cstheme="minorHAnsi"/>
                <w:sz w:val="16"/>
                <w:szCs w:val="16"/>
              </w:rPr>
            </w:pPr>
            <w:ins w:id="22341" w:author="Στάθης Καπ" w:date="2023-03-03T06:21:00Z">
              <w:r>
                <w:rPr>
                  <w:rFonts w:ascii="Calibri" w:hAnsi="Calibri" w:cs="Calibri"/>
                  <w:color w:val="000000"/>
                  <w:sz w:val="16"/>
                  <w:szCs w:val="16"/>
                </w:rPr>
                <w:t>0.141</w:t>
              </w:r>
            </w:ins>
          </w:p>
        </w:tc>
        <w:tc>
          <w:tcPr>
            <w:tcW w:w="589" w:type="dxa"/>
            <w:vAlign w:val="center"/>
            <w:tcPrChange w:id="22342" w:author="Στάθης Καπ" w:date="2023-03-03T06:26:00Z">
              <w:tcPr>
                <w:tcW w:w="589" w:type="dxa"/>
                <w:vAlign w:val="center"/>
              </w:tcPr>
            </w:tcPrChange>
          </w:tcPr>
          <w:p w14:paraId="74D6741F" w14:textId="693A7226" w:rsidR="00C87CFE" w:rsidRPr="00CD1347" w:rsidRDefault="00C87CFE" w:rsidP="00C87CFE">
            <w:pPr>
              <w:jc w:val="center"/>
              <w:rPr>
                <w:ins w:id="22343" w:author="Στάθης Καπ" w:date="2023-03-03T04:01:00Z"/>
                <w:rFonts w:cstheme="minorHAnsi"/>
                <w:sz w:val="16"/>
                <w:szCs w:val="16"/>
              </w:rPr>
            </w:pPr>
            <w:ins w:id="22344"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223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46" w:author="Στάθης Καπ" w:date="2023-03-03T04:01:00Z"/>
        </w:trPr>
        <w:tc>
          <w:tcPr>
            <w:tcW w:w="515" w:type="dxa"/>
            <w:tcBorders>
              <w:top w:val="nil"/>
              <w:bottom w:val="nil"/>
              <w:right w:val="single" w:sz="4" w:space="0" w:color="auto"/>
            </w:tcBorders>
            <w:shd w:val="clear" w:color="auto" w:fill="E7E6E6" w:themeFill="background2"/>
            <w:vAlign w:val="bottom"/>
            <w:tcPrChange w:id="22347" w:author="Στάθης Καπ" w:date="2023-03-03T06:26:00Z">
              <w:tcPr>
                <w:tcW w:w="515" w:type="dxa"/>
                <w:vAlign w:val="bottom"/>
              </w:tcPr>
            </w:tcPrChange>
          </w:tcPr>
          <w:p w14:paraId="2789D454" w14:textId="7B0FC19D" w:rsidR="00C87CFE" w:rsidRPr="00CD1347" w:rsidRDefault="00C87CFE" w:rsidP="00C87CFE">
            <w:pPr>
              <w:jc w:val="center"/>
              <w:rPr>
                <w:ins w:id="22348" w:author="Στάθης Καπ" w:date="2023-03-03T04:01:00Z"/>
                <w:sz w:val="16"/>
                <w:szCs w:val="16"/>
              </w:rPr>
            </w:pPr>
            <w:ins w:id="22349" w:author="Στάθης Καπ" w:date="2023-03-03T04:08:00Z">
              <w:r w:rsidRPr="00CD1347">
                <w:rPr>
                  <w:rFonts w:ascii="Calibri" w:hAnsi="Calibri" w:cs="Calibri"/>
                  <w:color w:val="000000"/>
                  <w:sz w:val="16"/>
                  <w:szCs w:val="16"/>
                  <w:rPrChange w:id="22350"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2351" w:author="Στάθης Καπ" w:date="2023-03-03T06:26:00Z">
              <w:tcPr>
                <w:tcW w:w="560" w:type="dxa"/>
              </w:tcPr>
            </w:tcPrChange>
          </w:tcPr>
          <w:p w14:paraId="6DA3684A" w14:textId="051B8669" w:rsidR="00C87CFE" w:rsidRPr="00CD1347" w:rsidRDefault="00C87CFE" w:rsidP="00C87CFE">
            <w:pPr>
              <w:jc w:val="center"/>
              <w:rPr>
                <w:ins w:id="22352" w:author="Στάθης Καπ" w:date="2023-03-03T04:01:00Z"/>
                <w:rFonts w:cstheme="minorHAnsi"/>
                <w:sz w:val="16"/>
                <w:szCs w:val="16"/>
              </w:rPr>
            </w:pPr>
            <w:ins w:id="22353" w:author="Στάθης Καπ" w:date="2023-03-03T06:21:00Z">
              <w:r>
                <w:rPr>
                  <w:rFonts w:ascii="Calibri" w:hAnsi="Calibri" w:cs="Calibri"/>
                  <w:color w:val="000000"/>
                  <w:sz w:val="16"/>
                  <w:szCs w:val="16"/>
                </w:rPr>
                <w:t>1458</w:t>
              </w:r>
            </w:ins>
          </w:p>
        </w:tc>
        <w:tc>
          <w:tcPr>
            <w:tcW w:w="855" w:type="dxa"/>
            <w:vAlign w:val="center"/>
            <w:tcPrChange w:id="22354" w:author="Στάθης Καπ" w:date="2023-03-03T06:26:00Z">
              <w:tcPr>
                <w:tcW w:w="855" w:type="dxa"/>
              </w:tcPr>
            </w:tcPrChange>
          </w:tcPr>
          <w:p w14:paraId="30E4CD8E" w14:textId="7A86108C" w:rsidR="00C87CFE" w:rsidRPr="00CD1347" w:rsidRDefault="00C87CFE" w:rsidP="00C87CFE">
            <w:pPr>
              <w:jc w:val="center"/>
              <w:rPr>
                <w:ins w:id="22355" w:author="Στάθης Καπ" w:date="2023-03-03T04:01:00Z"/>
                <w:rFonts w:cstheme="minorHAnsi"/>
                <w:sz w:val="16"/>
                <w:szCs w:val="16"/>
              </w:rPr>
            </w:pPr>
            <w:ins w:id="22356" w:author="Στάθης Καπ" w:date="2023-03-03T06:21:00Z">
              <w:r>
                <w:rPr>
                  <w:rFonts w:ascii="Calibri" w:hAnsi="Calibri" w:cs="Calibri"/>
                  <w:color w:val="000000"/>
                  <w:sz w:val="16"/>
                  <w:szCs w:val="16"/>
                </w:rPr>
                <w:t>1458</w:t>
              </w:r>
            </w:ins>
          </w:p>
        </w:tc>
        <w:tc>
          <w:tcPr>
            <w:tcW w:w="544" w:type="dxa"/>
            <w:vAlign w:val="center"/>
            <w:tcPrChange w:id="22357" w:author="Στάθης Καπ" w:date="2023-03-03T06:26:00Z">
              <w:tcPr>
                <w:tcW w:w="544" w:type="dxa"/>
                <w:vAlign w:val="bottom"/>
              </w:tcPr>
            </w:tcPrChange>
          </w:tcPr>
          <w:p w14:paraId="54AE7F00" w14:textId="1C64458D" w:rsidR="00C87CFE" w:rsidRPr="00CD1347" w:rsidRDefault="00C87CFE" w:rsidP="00C87CFE">
            <w:pPr>
              <w:jc w:val="center"/>
              <w:rPr>
                <w:ins w:id="22358" w:author="Στάθης Καπ" w:date="2023-03-03T04:01:00Z"/>
                <w:rFonts w:cstheme="minorHAnsi"/>
                <w:sz w:val="16"/>
                <w:szCs w:val="16"/>
              </w:rPr>
            </w:pPr>
            <w:ins w:id="22359" w:author="Στάθης Καπ" w:date="2023-03-03T06:21:00Z">
              <w:r>
                <w:rPr>
                  <w:rFonts w:ascii="Calibri" w:hAnsi="Calibri" w:cs="Calibri"/>
                  <w:color w:val="000000"/>
                  <w:sz w:val="16"/>
                  <w:szCs w:val="16"/>
                </w:rPr>
                <w:t>1458</w:t>
              </w:r>
            </w:ins>
          </w:p>
        </w:tc>
        <w:tc>
          <w:tcPr>
            <w:tcW w:w="621" w:type="dxa"/>
            <w:vAlign w:val="center"/>
            <w:tcPrChange w:id="22360" w:author="Στάθης Καπ" w:date="2023-03-03T06:26:00Z">
              <w:tcPr>
                <w:tcW w:w="621" w:type="dxa"/>
                <w:vAlign w:val="bottom"/>
              </w:tcPr>
            </w:tcPrChange>
          </w:tcPr>
          <w:p w14:paraId="454B089A" w14:textId="4C0D0DBD" w:rsidR="00C87CFE" w:rsidRPr="00CD1347" w:rsidRDefault="00C87CFE" w:rsidP="00C87CFE">
            <w:pPr>
              <w:jc w:val="center"/>
              <w:rPr>
                <w:ins w:id="22361" w:author="Στάθης Καπ" w:date="2023-03-03T04:01:00Z"/>
                <w:rFonts w:cstheme="minorHAnsi"/>
                <w:sz w:val="16"/>
                <w:szCs w:val="16"/>
              </w:rPr>
            </w:pPr>
            <w:ins w:id="22362" w:author="Στάθης Καπ" w:date="2023-03-03T06:21:00Z">
              <w:r>
                <w:rPr>
                  <w:rFonts w:ascii="Calibri" w:hAnsi="Calibri" w:cs="Calibri"/>
                  <w:color w:val="000000"/>
                  <w:sz w:val="16"/>
                  <w:szCs w:val="16"/>
                </w:rPr>
                <w:t>0.214</w:t>
              </w:r>
            </w:ins>
          </w:p>
        </w:tc>
        <w:tc>
          <w:tcPr>
            <w:tcW w:w="669" w:type="dxa"/>
            <w:vAlign w:val="center"/>
            <w:tcPrChange w:id="22363" w:author="Στάθης Καπ" w:date="2023-03-03T06:26:00Z">
              <w:tcPr>
                <w:tcW w:w="669" w:type="dxa"/>
                <w:vAlign w:val="center"/>
              </w:tcPr>
            </w:tcPrChange>
          </w:tcPr>
          <w:p w14:paraId="6A95E179" w14:textId="2BD4DDA2" w:rsidR="00C87CFE" w:rsidRPr="00CD1347" w:rsidRDefault="00C87CFE" w:rsidP="00C87CFE">
            <w:pPr>
              <w:jc w:val="center"/>
              <w:rPr>
                <w:ins w:id="22364" w:author="Στάθης Καπ" w:date="2023-03-03T04:01:00Z"/>
                <w:rFonts w:cstheme="minorHAnsi"/>
                <w:sz w:val="16"/>
                <w:szCs w:val="16"/>
              </w:rPr>
            </w:pPr>
            <w:ins w:id="22365" w:author="Στάθης Καπ" w:date="2023-03-03T06:21:00Z">
              <w:r>
                <w:rPr>
                  <w:rFonts w:ascii="Calibri" w:hAnsi="Calibri" w:cstheme="minorHAnsi"/>
                  <w:color w:val="000000"/>
                  <w:sz w:val="16"/>
                  <w:szCs w:val="16"/>
                </w:rPr>
                <w:t>0</w:t>
              </w:r>
            </w:ins>
          </w:p>
        </w:tc>
        <w:tc>
          <w:tcPr>
            <w:tcW w:w="543" w:type="dxa"/>
            <w:vAlign w:val="center"/>
            <w:tcPrChange w:id="22366" w:author="Στάθης Καπ" w:date="2023-03-03T06:26:00Z">
              <w:tcPr>
                <w:tcW w:w="543" w:type="dxa"/>
                <w:vAlign w:val="bottom"/>
              </w:tcPr>
            </w:tcPrChange>
          </w:tcPr>
          <w:p w14:paraId="12F7BD85" w14:textId="6D0ACFDA" w:rsidR="00C87CFE" w:rsidRPr="00CD1347" w:rsidRDefault="00C87CFE" w:rsidP="00C87CFE">
            <w:pPr>
              <w:jc w:val="center"/>
              <w:rPr>
                <w:ins w:id="22367" w:author="Στάθης Καπ" w:date="2023-03-03T04:01:00Z"/>
                <w:rFonts w:cstheme="minorHAnsi"/>
                <w:sz w:val="16"/>
                <w:szCs w:val="16"/>
              </w:rPr>
            </w:pPr>
            <w:ins w:id="22368" w:author="Στάθης Καπ" w:date="2023-03-03T06:21:00Z">
              <w:r>
                <w:rPr>
                  <w:rFonts w:ascii="Calibri" w:hAnsi="Calibri" w:cs="Calibri"/>
                  <w:color w:val="000000"/>
                  <w:sz w:val="16"/>
                  <w:szCs w:val="16"/>
                </w:rPr>
                <w:t>1458</w:t>
              </w:r>
            </w:ins>
          </w:p>
        </w:tc>
        <w:tc>
          <w:tcPr>
            <w:tcW w:w="621" w:type="dxa"/>
            <w:vAlign w:val="center"/>
            <w:tcPrChange w:id="22369" w:author="Στάθης Καπ" w:date="2023-03-03T06:26:00Z">
              <w:tcPr>
                <w:tcW w:w="621" w:type="dxa"/>
                <w:vAlign w:val="bottom"/>
              </w:tcPr>
            </w:tcPrChange>
          </w:tcPr>
          <w:p w14:paraId="452E53A2" w14:textId="4981D687" w:rsidR="00C87CFE" w:rsidRPr="00CD1347" w:rsidRDefault="00C87CFE" w:rsidP="00C87CFE">
            <w:pPr>
              <w:jc w:val="center"/>
              <w:rPr>
                <w:ins w:id="22370" w:author="Στάθης Καπ" w:date="2023-03-03T04:01:00Z"/>
                <w:rFonts w:cstheme="minorHAnsi"/>
                <w:sz w:val="16"/>
                <w:szCs w:val="16"/>
              </w:rPr>
            </w:pPr>
            <w:ins w:id="22371" w:author="Στάθης Καπ" w:date="2023-03-03T06:21:00Z">
              <w:r>
                <w:rPr>
                  <w:rFonts w:ascii="Calibri" w:hAnsi="Calibri" w:cs="Calibri"/>
                  <w:color w:val="000000"/>
                  <w:sz w:val="16"/>
                  <w:szCs w:val="16"/>
                </w:rPr>
                <w:t>0.261</w:t>
              </w:r>
            </w:ins>
          </w:p>
        </w:tc>
        <w:tc>
          <w:tcPr>
            <w:tcW w:w="669" w:type="dxa"/>
            <w:vAlign w:val="center"/>
            <w:tcPrChange w:id="22372" w:author="Στάθης Καπ" w:date="2023-03-03T06:26:00Z">
              <w:tcPr>
                <w:tcW w:w="669" w:type="dxa"/>
                <w:vAlign w:val="center"/>
              </w:tcPr>
            </w:tcPrChange>
          </w:tcPr>
          <w:p w14:paraId="1D4B5029" w14:textId="150FDB34" w:rsidR="00C87CFE" w:rsidRPr="00CD1347" w:rsidRDefault="00C87CFE" w:rsidP="00C87CFE">
            <w:pPr>
              <w:jc w:val="center"/>
              <w:rPr>
                <w:ins w:id="22373" w:author="Στάθης Καπ" w:date="2023-03-03T04:01:00Z"/>
                <w:rFonts w:cstheme="minorHAnsi"/>
                <w:sz w:val="16"/>
                <w:szCs w:val="16"/>
              </w:rPr>
            </w:pPr>
            <w:ins w:id="22374" w:author="Στάθης Καπ" w:date="2023-03-03T06:21:00Z">
              <w:r>
                <w:rPr>
                  <w:rFonts w:ascii="Calibri" w:hAnsi="Calibri" w:cstheme="minorHAnsi"/>
                  <w:color w:val="000000"/>
                  <w:sz w:val="16"/>
                  <w:szCs w:val="16"/>
                </w:rPr>
                <w:t>0</w:t>
              </w:r>
            </w:ins>
          </w:p>
        </w:tc>
        <w:tc>
          <w:tcPr>
            <w:tcW w:w="508" w:type="dxa"/>
            <w:vAlign w:val="center"/>
            <w:tcPrChange w:id="22375" w:author="Στάθης Καπ" w:date="2023-03-03T06:26:00Z">
              <w:tcPr>
                <w:tcW w:w="508" w:type="dxa"/>
                <w:vAlign w:val="bottom"/>
              </w:tcPr>
            </w:tcPrChange>
          </w:tcPr>
          <w:p w14:paraId="6D4EF45B" w14:textId="1F17E42F" w:rsidR="00C87CFE" w:rsidRPr="00CD1347" w:rsidRDefault="00C87CFE" w:rsidP="00C87CFE">
            <w:pPr>
              <w:jc w:val="center"/>
              <w:rPr>
                <w:ins w:id="22376" w:author="Στάθης Καπ" w:date="2023-03-03T04:01:00Z"/>
                <w:rFonts w:cstheme="minorHAnsi"/>
                <w:sz w:val="16"/>
                <w:szCs w:val="16"/>
              </w:rPr>
            </w:pPr>
            <w:ins w:id="22377" w:author="Στάθης Καπ" w:date="2023-03-03T06:21:00Z">
              <w:r>
                <w:rPr>
                  <w:rFonts w:ascii="Calibri" w:hAnsi="Calibri" w:cs="Calibri"/>
                  <w:color w:val="000000"/>
                  <w:sz w:val="16"/>
                  <w:szCs w:val="16"/>
                </w:rPr>
                <w:t>1458</w:t>
              </w:r>
            </w:ins>
          </w:p>
        </w:tc>
        <w:tc>
          <w:tcPr>
            <w:tcW w:w="541" w:type="dxa"/>
            <w:vAlign w:val="center"/>
            <w:tcPrChange w:id="22378" w:author="Στάθης Καπ" w:date="2023-03-03T06:26:00Z">
              <w:tcPr>
                <w:tcW w:w="541" w:type="dxa"/>
                <w:vAlign w:val="bottom"/>
              </w:tcPr>
            </w:tcPrChange>
          </w:tcPr>
          <w:p w14:paraId="0901417F" w14:textId="0D15C92B" w:rsidR="00C87CFE" w:rsidRPr="00CD1347" w:rsidRDefault="00C87CFE" w:rsidP="00C87CFE">
            <w:pPr>
              <w:jc w:val="center"/>
              <w:rPr>
                <w:ins w:id="22379" w:author="Στάθης Καπ" w:date="2023-03-03T04:01:00Z"/>
                <w:rFonts w:cstheme="minorHAnsi"/>
                <w:sz w:val="16"/>
                <w:szCs w:val="16"/>
              </w:rPr>
            </w:pPr>
            <w:ins w:id="22380" w:author="Στάθης Καπ" w:date="2023-03-03T06:21:00Z">
              <w:r>
                <w:rPr>
                  <w:rFonts w:ascii="Calibri" w:hAnsi="Calibri" w:cs="Calibri"/>
                  <w:color w:val="000000"/>
                  <w:sz w:val="16"/>
                  <w:szCs w:val="16"/>
                </w:rPr>
                <w:t>0.161</w:t>
              </w:r>
            </w:ins>
          </w:p>
        </w:tc>
        <w:tc>
          <w:tcPr>
            <w:tcW w:w="589" w:type="dxa"/>
            <w:vAlign w:val="center"/>
            <w:tcPrChange w:id="22381" w:author="Στάθης Καπ" w:date="2023-03-03T06:26:00Z">
              <w:tcPr>
                <w:tcW w:w="589" w:type="dxa"/>
                <w:vAlign w:val="center"/>
              </w:tcPr>
            </w:tcPrChange>
          </w:tcPr>
          <w:p w14:paraId="103A511F" w14:textId="17D32B00" w:rsidR="00C87CFE" w:rsidRPr="00CD1347" w:rsidRDefault="00C87CFE" w:rsidP="00C87CFE">
            <w:pPr>
              <w:jc w:val="center"/>
              <w:rPr>
                <w:ins w:id="22382" w:author="Στάθης Καπ" w:date="2023-03-03T04:01:00Z"/>
                <w:rFonts w:cstheme="minorHAnsi"/>
                <w:sz w:val="16"/>
                <w:szCs w:val="16"/>
              </w:rPr>
            </w:pPr>
            <w:ins w:id="22383" w:author="Στάθης Καπ" w:date="2023-03-03T06:21:00Z">
              <w:r>
                <w:rPr>
                  <w:rFonts w:ascii="Calibri" w:hAnsi="Calibri" w:cstheme="minorHAnsi"/>
                  <w:color w:val="000000"/>
                  <w:sz w:val="16"/>
                  <w:szCs w:val="16"/>
                </w:rPr>
                <w:t>0</w:t>
              </w:r>
            </w:ins>
          </w:p>
        </w:tc>
        <w:tc>
          <w:tcPr>
            <w:tcW w:w="463" w:type="dxa"/>
            <w:vAlign w:val="center"/>
            <w:tcPrChange w:id="22384" w:author="Στάθης Καπ" w:date="2023-03-03T06:26:00Z">
              <w:tcPr>
                <w:tcW w:w="463" w:type="dxa"/>
                <w:vAlign w:val="bottom"/>
              </w:tcPr>
            </w:tcPrChange>
          </w:tcPr>
          <w:p w14:paraId="2846DDA4" w14:textId="01A90632" w:rsidR="00C87CFE" w:rsidRPr="00CD1347" w:rsidRDefault="00C87CFE" w:rsidP="00C87CFE">
            <w:pPr>
              <w:jc w:val="center"/>
              <w:rPr>
                <w:ins w:id="22385" w:author="Στάθης Καπ" w:date="2023-03-03T04:01:00Z"/>
                <w:rFonts w:cstheme="minorHAnsi"/>
                <w:sz w:val="16"/>
                <w:szCs w:val="16"/>
              </w:rPr>
            </w:pPr>
            <w:ins w:id="22386" w:author="Στάθης Καπ" w:date="2023-03-03T06:21:00Z">
              <w:r>
                <w:rPr>
                  <w:rFonts w:ascii="Calibri" w:hAnsi="Calibri" w:cs="Calibri"/>
                  <w:color w:val="000000"/>
                  <w:sz w:val="16"/>
                  <w:szCs w:val="16"/>
                </w:rPr>
                <w:t>1458</w:t>
              </w:r>
            </w:ins>
          </w:p>
        </w:tc>
        <w:tc>
          <w:tcPr>
            <w:tcW w:w="541" w:type="dxa"/>
            <w:vAlign w:val="center"/>
            <w:tcPrChange w:id="22387" w:author="Στάθης Καπ" w:date="2023-03-03T06:26:00Z">
              <w:tcPr>
                <w:tcW w:w="541" w:type="dxa"/>
                <w:vAlign w:val="bottom"/>
              </w:tcPr>
            </w:tcPrChange>
          </w:tcPr>
          <w:p w14:paraId="41B1AC14" w14:textId="00D3D48B" w:rsidR="00C87CFE" w:rsidRPr="00CD1347" w:rsidRDefault="00C87CFE" w:rsidP="00C87CFE">
            <w:pPr>
              <w:jc w:val="center"/>
              <w:rPr>
                <w:ins w:id="22388" w:author="Στάθης Καπ" w:date="2023-03-03T04:01:00Z"/>
                <w:rFonts w:cstheme="minorHAnsi"/>
                <w:sz w:val="16"/>
                <w:szCs w:val="16"/>
              </w:rPr>
            </w:pPr>
            <w:ins w:id="22389" w:author="Στάθης Καπ" w:date="2023-03-03T06:21:00Z">
              <w:r>
                <w:rPr>
                  <w:rFonts w:ascii="Calibri" w:hAnsi="Calibri" w:cs="Calibri"/>
                  <w:color w:val="000000"/>
                  <w:sz w:val="16"/>
                  <w:szCs w:val="16"/>
                </w:rPr>
                <w:t>0.179</w:t>
              </w:r>
            </w:ins>
          </w:p>
        </w:tc>
        <w:tc>
          <w:tcPr>
            <w:tcW w:w="589" w:type="dxa"/>
            <w:vAlign w:val="center"/>
            <w:tcPrChange w:id="22390" w:author="Στάθης Καπ" w:date="2023-03-03T06:26:00Z">
              <w:tcPr>
                <w:tcW w:w="589" w:type="dxa"/>
                <w:vAlign w:val="center"/>
              </w:tcPr>
            </w:tcPrChange>
          </w:tcPr>
          <w:p w14:paraId="58234A64" w14:textId="598D787D" w:rsidR="00C87CFE" w:rsidRPr="00CD1347" w:rsidRDefault="00C87CFE" w:rsidP="00C87CFE">
            <w:pPr>
              <w:jc w:val="center"/>
              <w:rPr>
                <w:ins w:id="22391" w:author="Στάθης Καπ" w:date="2023-03-03T04:01:00Z"/>
                <w:rFonts w:cstheme="minorHAnsi"/>
                <w:sz w:val="16"/>
                <w:szCs w:val="16"/>
              </w:rPr>
            </w:pPr>
            <w:ins w:id="22392"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223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94" w:author="Στάθης Καπ" w:date="2023-03-03T04:01:00Z"/>
        </w:trPr>
        <w:tc>
          <w:tcPr>
            <w:tcW w:w="515" w:type="dxa"/>
            <w:tcBorders>
              <w:top w:val="nil"/>
              <w:bottom w:val="nil"/>
              <w:right w:val="single" w:sz="4" w:space="0" w:color="auto"/>
            </w:tcBorders>
            <w:shd w:val="clear" w:color="auto" w:fill="E7E6E6" w:themeFill="background2"/>
            <w:vAlign w:val="bottom"/>
            <w:tcPrChange w:id="22395" w:author="Στάθης Καπ" w:date="2023-03-03T06:26:00Z">
              <w:tcPr>
                <w:tcW w:w="515" w:type="dxa"/>
                <w:vAlign w:val="bottom"/>
              </w:tcPr>
            </w:tcPrChange>
          </w:tcPr>
          <w:p w14:paraId="0C3727B6" w14:textId="36F31DC5" w:rsidR="00C87CFE" w:rsidRPr="00CD1347" w:rsidRDefault="00C87CFE" w:rsidP="00C87CFE">
            <w:pPr>
              <w:jc w:val="center"/>
              <w:rPr>
                <w:ins w:id="22396" w:author="Στάθης Καπ" w:date="2023-03-03T04:01:00Z"/>
                <w:sz w:val="16"/>
                <w:szCs w:val="16"/>
              </w:rPr>
            </w:pPr>
            <w:ins w:id="22397" w:author="Στάθης Καπ" w:date="2023-03-03T04:08:00Z">
              <w:r w:rsidRPr="00CD1347">
                <w:rPr>
                  <w:rFonts w:ascii="Calibri" w:hAnsi="Calibri" w:cs="Calibri"/>
                  <w:color w:val="000000"/>
                  <w:sz w:val="16"/>
                  <w:szCs w:val="16"/>
                  <w:rPrChange w:id="22398"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2399" w:author="Στάθης Καπ" w:date="2023-03-03T06:26:00Z">
              <w:tcPr>
                <w:tcW w:w="560" w:type="dxa"/>
              </w:tcPr>
            </w:tcPrChange>
          </w:tcPr>
          <w:p w14:paraId="3AFB3022" w14:textId="7291C844" w:rsidR="00C87CFE" w:rsidRPr="00CD1347" w:rsidRDefault="00C87CFE" w:rsidP="00C87CFE">
            <w:pPr>
              <w:jc w:val="center"/>
              <w:rPr>
                <w:ins w:id="22400" w:author="Στάθης Καπ" w:date="2023-03-03T04:01:00Z"/>
                <w:rFonts w:cstheme="minorHAnsi"/>
                <w:sz w:val="16"/>
                <w:szCs w:val="16"/>
              </w:rPr>
            </w:pPr>
            <w:ins w:id="22401" w:author="Στάθης Καπ" w:date="2023-03-03T06:21:00Z">
              <w:r>
                <w:rPr>
                  <w:rFonts w:ascii="Calibri" w:hAnsi="Calibri" w:cs="Calibri"/>
                  <w:color w:val="000000"/>
                  <w:sz w:val="16"/>
                  <w:szCs w:val="16"/>
                </w:rPr>
                <w:t>1458</w:t>
              </w:r>
            </w:ins>
          </w:p>
        </w:tc>
        <w:tc>
          <w:tcPr>
            <w:tcW w:w="855" w:type="dxa"/>
            <w:vAlign w:val="center"/>
            <w:tcPrChange w:id="22402" w:author="Στάθης Καπ" w:date="2023-03-03T06:26:00Z">
              <w:tcPr>
                <w:tcW w:w="855" w:type="dxa"/>
              </w:tcPr>
            </w:tcPrChange>
          </w:tcPr>
          <w:p w14:paraId="517258F9" w14:textId="308F5164" w:rsidR="00C87CFE" w:rsidRPr="00CD1347" w:rsidRDefault="00C87CFE" w:rsidP="00C87CFE">
            <w:pPr>
              <w:jc w:val="center"/>
              <w:rPr>
                <w:ins w:id="22403" w:author="Στάθης Καπ" w:date="2023-03-03T04:01:00Z"/>
                <w:rFonts w:cstheme="minorHAnsi"/>
                <w:sz w:val="16"/>
                <w:szCs w:val="16"/>
              </w:rPr>
            </w:pPr>
            <w:ins w:id="22404" w:author="Στάθης Καπ" w:date="2023-03-03T06:21:00Z">
              <w:r>
                <w:rPr>
                  <w:rFonts w:ascii="Calibri" w:hAnsi="Calibri" w:cs="Calibri"/>
                  <w:color w:val="000000"/>
                  <w:sz w:val="16"/>
                  <w:szCs w:val="16"/>
                </w:rPr>
                <w:t>1458</w:t>
              </w:r>
            </w:ins>
          </w:p>
        </w:tc>
        <w:tc>
          <w:tcPr>
            <w:tcW w:w="544" w:type="dxa"/>
            <w:vAlign w:val="center"/>
            <w:tcPrChange w:id="22405" w:author="Στάθης Καπ" w:date="2023-03-03T06:26:00Z">
              <w:tcPr>
                <w:tcW w:w="544" w:type="dxa"/>
                <w:vAlign w:val="bottom"/>
              </w:tcPr>
            </w:tcPrChange>
          </w:tcPr>
          <w:p w14:paraId="2ACC3362" w14:textId="7410FCBF" w:rsidR="00C87CFE" w:rsidRPr="00CD1347" w:rsidRDefault="00C87CFE" w:rsidP="00C87CFE">
            <w:pPr>
              <w:jc w:val="center"/>
              <w:rPr>
                <w:ins w:id="22406" w:author="Στάθης Καπ" w:date="2023-03-03T04:01:00Z"/>
                <w:rFonts w:cstheme="minorHAnsi"/>
                <w:sz w:val="16"/>
                <w:szCs w:val="16"/>
              </w:rPr>
            </w:pPr>
            <w:ins w:id="22407" w:author="Στάθης Καπ" w:date="2023-03-03T06:21:00Z">
              <w:r>
                <w:rPr>
                  <w:rFonts w:ascii="Calibri" w:hAnsi="Calibri" w:cs="Calibri"/>
                  <w:color w:val="000000"/>
                  <w:sz w:val="16"/>
                  <w:szCs w:val="16"/>
                </w:rPr>
                <w:t>1458</w:t>
              </w:r>
            </w:ins>
          </w:p>
        </w:tc>
        <w:tc>
          <w:tcPr>
            <w:tcW w:w="621" w:type="dxa"/>
            <w:vAlign w:val="center"/>
            <w:tcPrChange w:id="22408" w:author="Στάθης Καπ" w:date="2023-03-03T06:26:00Z">
              <w:tcPr>
                <w:tcW w:w="621" w:type="dxa"/>
                <w:vAlign w:val="bottom"/>
              </w:tcPr>
            </w:tcPrChange>
          </w:tcPr>
          <w:p w14:paraId="76DBF1CB" w14:textId="56692FBC" w:rsidR="00C87CFE" w:rsidRPr="00CD1347" w:rsidRDefault="00C87CFE" w:rsidP="00C87CFE">
            <w:pPr>
              <w:jc w:val="center"/>
              <w:rPr>
                <w:ins w:id="22409" w:author="Στάθης Καπ" w:date="2023-03-03T04:01:00Z"/>
                <w:rFonts w:cstheme="minorHAnsi"/>
                <w:sz w:val="16"/>
                <w:szCs w:val="16"/>
              </w:rPr>
            </w:pPr>
            <w:ins w:id="22410" w:author="Στάθης Καπ" w:date="2023-03-03T06:21:00Z">
              <w:r>
                <w:rPr>
                  <w:rFonts w:ascii="Calibri" w:hAnsi="Calibri" w:cs="Calibri"/>
                  <w:color w:val="000000"/>
                  <w:sz w:val="16"/>
                  <w:szCs w:val="16"/>
                </w:rPr>
                <w:t>0.203</w:t>
              </w:r>
            </w:ins>
          </w:p>
        </w:tc>
        <w:tc>
          <w:tcPr>
            <w:tcW w:w="669" w:type="dxa"/>
            <w:vAlign w:val="center"/>
            <w:tcPrChange w:id="22411" w:author="Στάθης Καπ" w:date="2023-03-03T06:26:00Z">
              <w:tcPr>
                <w:tcW w:w="669" w:type="dxa"/>
                <w:vAlign w:val="center"/>
              </w:tcPr>
            </w:tcPrChange>
          </w:tcPr>
          <w:p w14:paraId="6ED7E59D" w14:textId="1C593589" w:rsidR="00C87CFE" w:rsidRPr="00CD1347" w:rsidRDefault="00C87CFE" w:rsidP="00C87CFE">
            <w:pPr>
              <w:jc w:val="center"/>
              <w:rPr>
                <w:ins w:id="22412" w:author="Στάθης Καπ" w:date="2023-03-03T04:01:00Z"/>
                <w:rFonts w:cstheme="minorHAnsi"/>
                <w:sz w:val="16"/>
                <w:szCs w:val="16"/>
              </w:rPr>
            </w:pPr>
            <w:ins w:id="22413" w:author="Στάθης Καπ" w:date="2023-03-03T06:21:00Z">
              <w:r>
                <w:rPr>
                  <w:rFonts w:ascii="Calibri" w:hAnsi="Calibri" w:cstheme="minorHAnsi"/>
                  <w:color w:val="000000"/>
                  <w:sz w:val="16"/>
                  <w:szCs w:val="16"/>
                </w:rPr>
                <w:t>0</w:t>
              </w:r>
            </w:ins>
          </w:p>
        </w:tc>
        <w:tc>
          <w:tcPr>
            <w:tcW w:w="543" w:type="dxa"/>
            <w:vAlign w:val="center"/>
            <w:tcPrChange w:id="22414" w:author="Στάθης Καπ" w:date="2023-03-03T06:26:00Z">
              <w:tcPr>
                <w:tcW w:w="543" w:type="dxa"/>
                <w:vAlign w:val="bottom"/>
              </w:tcPr>
            </w:tcPrChange>
          </w:tcPr>
          <w:p w14:paraId="6B90B563" w14:textId="11B3E4EB" w:rsidR="00C87CFE" w:rsidRPr="00CD1347" w:rsidRDefault="00C87CFE" w:rsidP="00C87CFE">
            <w:pPr>
              <w:jc w:val="center"/>
              <w:rPr>
                <w:ins w:id="22415" w:author="Στάθης Καπ" w:date="2023-03-03T04:01:00Z"/>
                <w:rFonts w:cstheme="minorHAnsi"/>
                <w:sz w:val="16"/>
                <w:szCs w:val="16"/>
              </w:rPr>
            </w:pPr>
            <w:ins w:id="22416" w:author="Στάθης Καπ" w:date="2023-03-03T06:21:00Z">
              <w:r>
                <w:rPr>
                  <w:rFonts w:ascii="Calibri" w:hAnsi="Calibri" w:cs="Calibri"/>
                  <w:color w:val="000000"/>
                  <w:sz w:val="16"/>
                  <w:szCs w:val="16"/>
                </w:rPr>
                <w:t>1458</w:t>
              </w:r>
            </w:ins>
          </w:p>
        </w:tc>
        <w:tc>
          <w:tcPr>
            <w:tcW w:w="621" w:type="dxa"/>
            <w:vAlign w:val="center"/>
            <w:tcPrChange w:id="22417" w:author="Στάθης Καπ" w:date="2023-03-03T06:26:00Z">
              <w:tcPr>
                <w:tcW w:w="621" w:type="dxa"/>
                <w:vAlign w:val="bottom"/>
              </w:tcPr>
            </w:tcPrChange>
          </w:tcPr>
          <w:p w14:paraId="298B92D3" w14:textId="6C2DC21E" w:rsidR="00C87CFE" w:rsidRPr="00CD1347" w:rsidRDefault="00C87CFE" w:rsidP="00C87CFE">
            <w:pPr>
              <w:jc w:val="center"/>
              <w:rPr>
                <w:ins w:id="22418" w:author="Στάθης Καπ" w:date="2023-03-03T04:01:00Z"/>
                <w:rFonts w:cstheme="minorHAnsi"/>
                <w:sz w:val="16"/>
                <w:szCs w:val="16"/>
              </w:rPr>
            </w:pPr>
            <w:ins w:id="22419" w:author="Στάθης Καπ" w:date="2023-03-03T06:21:00Z">
              <w:r>
                <w:rPr>
                  <w:rFonts w:ascii="Calibri" w:hAnsi="Calibri" w:cs="Calibri"/>
                  <w:color w:val="000000"/>
                  <w:sz w:val="16"/>
                  <w:szCs w:val="16"/>
                </w:rPr>
                <w:t>0.171</w:t>
              </w:r>
            </w:ins>
          </w:p>
        </w:tc>
        <w:tc>
          <w:tcPr>
            <w:tcW w:w="669" w:type="dxa"/>
            <w:vAlign w:val="center"/>
            <w:tcPrChange w:id="22420" w:author="Στάθης Καπ" w:date="2023-03-03T06:26:00Z">
              <w:tcPr>
                <w:tcW w:w="669" w:type="dxa"/>
                <w:vAlign w:val="center"/>
              </w:tcPr>
            </w:tcPrChange>
          </w:tcPr>
          <w:p w14:paraId="6A8C65DE" w14:textId="327CFBF3" w:rsidR="00C87CFE" w:rsidRPr="00CD1347" w:rsidRDefault="00C87CFE" w:rsidP="00C87CFE">
            <w:pPr>
              <w:jc w:val="center"/>
              <w:rPr>
                <w:ins w:id="22421" w:author="Στάθης Καπ" w:date="2023-03-03T04:01:00Z"/>
                <w:rFonts w:cstheme="minorHAnsi"/>
                <w:sz w:val="16"/>
                <w:szCs w:val="16"/>
              </w:rPr>
            </w:pPr>
            <w:ins w:id="22422" w:author="Στάθης Καπ" w:date="2023-03-03T06:21:00Z">
              <w:r>
                <w:rPr>
                  <w:rFonts w:ascii="Calibri" w:hAnsi="Calibri" w:cstheme="minorHAnsi"/>
                  <w:color w:val="000000"/>
                  <w:sz w:val="16"/>
                  <w:szCs w:val="16"/>
                </w:rPr>
                <w:t>0</w:t>
              </w:r>
            </w:ins>
          </w:p>
        </w:tc>
        <w:tc>
          <w:tcPr>
            <w:tcW w:w="508" w:type="dxa"/>
            <w:vAlign w:val="center"/>
            <w:tcPrChange w:id="22423" w:author="Στάθης Καπ" w:date="2023-03-03T06:26:00Z">
              <w:tcPr>
                <w:tcW w:w="508" w:type="dxa"/>
                <w:vAlign w:val="bottom"/>
              </w:tcPr>
            </w:tcPrChange>
          </w:tcPr>
          <w:p w14:paraId="272CDED9" w14:textId="78B8EC00" w:rsidR="00C87CFE" w:rsidRPr="00CD1347" w:rsidRDefault="00C87CFE" w:rsidP="00C87CFE">
            <w:pPr>
              <w:jc w:val="center"/>
              <w:rPr>
                <w:ins w:id="22424" w:author="Στάθης Καπ" w:date="2023-03-03T04:01:00Z"/>
                <w:rFonts w:cstheme="minorHAnsi"/>
                <w:sz w:val="16"/>
                <w:szCs w:val="16"/>
              </w:rPr>
            </w:pPr>
            <w:ins w:id="22425" w:author="Στάθης Καπ" w:date="2023-03-03T06:21:00Z">
              <w:r>
                <w:rPr>
                  <w:rFonts w:ascii="Calibri" w:hAnsi="Calibri" w:cs="Calibri"/>
                  <w:color w:val="000000"/>
                  <w:sz w:val="16"/>
                  <w:szCs w:val="16"/>
                </w:rPr>
                <w:t>1458</w:t>
              </w:r>
            </w:ins>
          </w:p>
        </w:tc>
        <w:tc>
          <w:tcPr>
            <w:tcW w:w="541" w:type="dxa"/>
            <w:vAlign w:val="center"/>
            <w:tcPrChange w:id="22426" w:author="Στάθης Καπ" w:date="2023-03-03T06:26:00Z">
              <w:tcPr>
                <w:tcW w:w="541" w:type="dxa"/>
                <w:vAlign w:val="bottom"/>
              </w:tcPr>
            </w:tcPrChange>
          </w:tcPr>
          <w:p w14:paraId="7F6E0591" w14:textId="40016B39" w:rsidR="00C87CFE" w:rsidRPr="00CD1347" w:rsidRDefault="00C87CFE" w:rsidP="00C87CFE">
            <w:pPr>
              <w:jc w:val="center"/>
              <w:rPr>
                <w:ins w:id="22427" w:author="Στάθης Καπ" w:date="2023-03-03T04:01:00Z"/>
                <w:rFonts w:cstheme="minorHAnsi"/>
                <w:sz w:val="16"/>
                <w:szCs w:val="16"/>
              </w:rPr>
            </w:pPr>
            <w:ins w:id="22428" w:author="Στάθης Καπ" w:date="2023-03-03T06:21:00Z">
              <w:r>
                <w:rPr>
                  <w:rFonts w:ascii="Calibri" w:hAnsi="Calibri" w:cs="Calibri"/>
                  <w:color w:val="000000"/>
                  <w:sz w:val="16"/>
                  <w:szCs w:val="16"/>
                </w:rPr>
                <w:t>0.141</w:t>
              </w:r>
            </w:ins>
          </w:p>
        </w:tc>
        <w:tc>
          <w:tcPr>
            <w:tcW w:w="589" w:type="dxa"/>
            <w:vAlign w:val="center"/>
            <w:tcPrChange w:id="22429" w:author="Στάθης Καπ" w:date="2023-03-03T06:26:00Z">
              <w:tcPr>
                <w:tcW w:w="589" w:type="dxa"/>
                <w:vAlign w:val="center"/>
              </w:tcPr>
            </w:tcPrChange>
          </w:tcPr>
          <w:p w14:paraId="3AD88A9B" w14:textId="117B4FC3" w:rsidR="00C87CFE" w:rsidRPr="00CD1347" w:rsidRDefault="00C87CFE" w:rsidP="00C87CFE">
            <w:pPr>
              <w:jc w:val="center"/>
              <w:rPr>
                <w:ins w:id="22430" w:author="Στάθης Καπ" w:date="2023-03-03T04:01:00Z"/>
                <w:rFonts w:cstheme="minorHAnsi"/>
                <w:sz w:val="16"/>
                <w:szCs w:val="16"/>
              </w:rPr>
            </w:pPr>
            <w:ins w:id="22431" w:author="Στάθης Καπ" w:date="2023-03-03T06:21:00Z">
              <w:r>
                <w:rPr>
                  <w:rFonts w:ascii="Calibri" w:hAnsi="Calibri" w:cstheme="minorHAnsi"/>
                  <w:color w:val="000000"/>
                  <w:sz w:val="16"/>
                  <w:szCs w:val="16"/>
                </w:rPr>
                <w:t>0</w:t>
              </w:r>
            </w:ins>
          </w:p>
        </w:tc>
        <w:tc>
          <w:tcPr>
            <w:tcW w:w="463" w:type="dxa"/>
            <w:vAlign w:val="center"/>
            <w:tcPrChange w:id="22432" w:author="Στάθης Καπ" w:date="2023-03-03T06:26:00Z">
              <w:tcPr>
                <w:tcW w:w="463" w:type="dxa"/>
                <w:vAlign w:val="bottom"/>
              </w:tcPr>
            </w:tcPrChange>
          </w:tcPr>
          <w:p w14:paraId="204A2AC3" w14:textId="68C45DF9" w:rsidR="00C87CFE" w:rsidRPr="00CD1347" w:rsidRDefault="00C87CFE" w:rsidP="00C87CFE">
            <w:pPr>
              <w:jc w:val="center"/>
              <w:rPr>
                <w:ins w:id="22433" w:author="Στάθης Καπ" w:date="2023-03-03T04:01:00Z"/>
                <w:rFonts w:cstheme="minorHAnsi"/>
                <w:sz w:val="16"/>
                <w:szCs w:val="16"/>
              </w:rPr>
            </w:pPr>
            <w:ins w:id="22434" w:author="Στάθης Καπ" w:date="2023-03-03T06:21:00Z">
              <w:r>
                <w:rPr>
                  <w:rFonts w:ascii="Calibri" w:hAnsi="Calibri" w:cs="Calibri"/>
                  <w:color w:val="000000"/>
                  <w:sz w:val="16"/>
                  <w:szCs w:val="16"/>
                </w:rPr>
                <w:t>1458</w:t>
              </w:r>
            </w:ins>
          </w:p>
        </w:tc>
        <w:tc>
          <w:tcPr>
            <w:tcW w:w="541" w:type="dxa"/>
            <w:vAlign w:val="center"/>
            <w:tcPrChange w:id="22435" w:author="Στάθης Καπ" w:date="2023-03-03T06:26:00Z">
              <w:tcPr>
                <w:tcW w:w="541" w:type="dxa"/>
                <w:vAlign w:val="bottom"/>
              </w:tcPr>
            </w:tcPrChange>
          </w:tcPr>
          <w:p w14:paraId="58573522" w14:textId="0E0CE925" w:rsidR="00C87CFE" w:rsidRPr="00CD1347" w:rsidRDefault="00C87CFE" w:rsidP="00C87CFE">
            <w:pPr>
              <w:jc w:val="center"/>
              <w:rPr>
                <w:ins w:id="22436" w:author="Στάθης Καπ" w:date="2023-03-03T04:01:00Z"/>
                <w:rFonts w:cstheme="minorHAnsi"/>
                <w:sz w:val="16"/>
                <w:szCs w:val="16"/>
              </w:rPr>
            </w:pPr>
            <w:ins w:id="22437" w:author="Στάθης Καπ" w:date="2023-03-03T06:21:00Z">
              <w:r>
                <w:rPr>
                  <w:rFonts w:ascii="Calibri" w:hAnsi="Calibri" w:cs="Calibri"/>
                  <w:color w:val="000000"/>
                  <w:sz w:val="16"/>
                  <w:szCs w:val="16"/>
                </w:rPr>
                <w:t>0.166</w:t>
              </w:r>
            </w:ins>
          </w:p>
        </w:tc>
        <w:tc>
          <w:tcPr>
            <w:tcW w:w="589" w:type="dxa"/>
            <w:vAlign w:val="center"/>
            <w:tcPrChange w:id="22438" w:author="Στάθης Καπ" w:date="2023-03-03T06:26:00Z">
              <w:tcPr>
                <w:tcW w:w="589" w:type="dxa"/>
                <w:vAlign w:val="center"/>
              </w:tcPr>
            </w:tcPrChange>
          </w:tcPr>
          <w:p w14:paraId="249E3F55" w14:textId="2058E75E" w:rsidR="00C87CFE" w:rsidRPr="00CD1347" w:rsidRDefault="00C87CFE" w:rsidP="00C87CFE">
            <w:pPr>
              <w:jc w:val="center"/>
              <w:rPr>
                <w:ins w:id="22439" w:author="Στάθης Καπ" w:date="2023-03-03T04:01:00Z"/>
                <w:rFonts w:cstheme="minorHAnsi"/>
                <w:sz w:val="16"/>
                <w:szCs w:val="16"/>
              </w:rPr>
            </w:pPr>
            <w:ins w:id="22440"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224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42" w:author="Στάθης Καπ" w:date="2023-03-03T04:01:00Z"/>
        </w:trPr>
        <w:tc>
          <w:tcPr>
            <w:tcW w:w="515" w:type="dxa"/>
            <w:tcBorders>
              <w:top w:val="nil"/>
              <w:bottom w:val="nil"/>
              <w:right w:val="single" w:sz="4" w:space="0" w:color="auto"/>
            </w:tcBorders>
            <w:shd w:val="clear" w:color="auto" w:fill="E7E6E6" w:themeFill="background2"/>
            <w:vAlign w:val="bottom"/>
            <w:tcPrChange w:id="22443" w:author="Στάθης Καπ" w:date="2023-03-03T06:26:00Z">
              <w:tcPr>
                <w:tcW w:w="515" w:type="dxa"/>
                <w:vAlign w:val="bottom"/>
              </w:tcPr>
            </w:tcPrChange>
          </w:tcPr>
          <w:p w14:paraId="50F3EDA2" w14:textId="4BDF7ECD" w:rsidR="00C87CFE" w:rsidRPr="00CD1347" w:rsidRDefault="00C87CFE" w:rsidP="00C87CFE">
            <w:pPr>
              <w:jc w:val="center"/>
              <w:rPr>
                <w:ins w:id="22444" w:author="Στάθης Καπ" w:date="2023-03-03T04:01:00Z"/>
                <w:sz w:val="16"/>
                <w:szCs w:val="16"/>
              </w:rPr>
            </w:pPr>
            <w:ins w:id="22445" w:author="Στάθης Καπ" w:date="2023-03-03T04:08:00Z">
              <w:r w:rsidRPr="00CD1347">
                <w:rPr>
                  <w:rFonts w:ascii="Calibri" w:hAnsi="Calibri" w:cs="Calibri"/>
                  <w:color w:val="000000"/>
                  <w:sz w:val="16"/>
                  <w:szCs w:val="16"/>
                  <w:rPrChange w:id="22446"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2447" w:author="Στάθης Καπ" w:date="2023-03-03T06:26:00Z">
              <w:tcPr>
                <w:tcW w:w="560" w:type="dxa"/>
              </w:tcPr>
            </w:tcPrChange>
          </w:tcPr>
          <w:p w14:paraId="38F04468" w14:textId="4FE0065B" w:rsidR="00C87CFE" w:rsidRPr="00CD1347" w:rsidRDefault="00C87CFE" w:rsidP="00C87CFE">
            <w:pPr>
              <w:jc w:val="center"/>
              <w:rPr>
                <w:ins w:id="22448" w:author="Στάθης Καπ" w:date="2023-03-03T04:01:00Z"/>
                <w:rFonts w:cstheme="minorHAnsi"/>
                <w:sz w:val="16"/>
                <w:szCs w:val="16"/>
              </w:rPr>
            </w:pPr>
            <w:ins w:id="22449" w:author="Στάθης Καπ" w:date="2023-03-03T06:21:00Z">
              <w:r>
                <w:rPr>
                  <w:rFonts w:ascii="Calibri" w:hAnsi="Calibri" w:cs="Calibri"/>
                  <w:color w:val="000000"/>
                  <w:sz w:val="16"/>
                  <w:szCs w:val="16"/>
                </w:rPr>
                <w:t>1458</w:t>
              </w:r>
            </w:ins>
          </w:p>
        </w:tc>
        <w:tc>
          <w:tcPr>
            <w:tcW w:w="855" w:type="dxa"/>
            <w:vAlign w:val="center"/>
            <w:tcPrChange w:id="22450" w:author="Στάθης Καπ" w:date="2023-03-03T06:26:00Z">
              <w:tcPr>
                <w:tcW w:w="855" w:type="dxa"/>
              </w:tcPr>
            </w:tcPrChange>
          </w:tcPr>
          <w:p w14:paraId="747D1A7A" w14:textId="7860A186" w:rsidR="00C87CFE" w:rsidRPr="00CD1347" w:rsidRDefault="00C87CFE" w:rsidP="00C87CFE">
            <w:pPr>
              <w:jc w:val="center"/>
              <w:rPr>
                <w:ins w:id="22451" w:author="Στάθης Καπ" w:date="2023-03-03T04:01:00Z"/>
                <w:rFonts w:cstheme="minorHAnsi"/>
                <w:sz w:val="16"/>
                <w:szCs w:val="16"/>
              </w:rPr>
            </w:pPr>
            <w:ins w:id="22452" w:author="Στάθης Καπ" w:date="2023-03-03T06:21:00Z">
              <w:r>
                <w:rPr>
                  <w:rFonts w:ascii="Calibri" w:hAnsi="Calibri" w:cs="Calibri"/>
                  <w:color w:val="000000"/>
                  <w:sz w:val="16"/>
                  <w:szCs w:val="16"/>
                </w:rPr>
                <w:t>1458</w:t>
              </w:r>
            </w:ins>
          </w:p>
        </w:tc>
        <w:tc>
          <w:tcPr>
            <w:tcW w:w="544" w:type="dxa"/>
            <w:vAlign w:val="center"/>
            <w:tcPrChange w:id="22453" w:author="Στάθης Καπ" w:date="2023-03-03T06:26:00Z">
              <w:tcPr>
                <w:tcW w:w="544" w:type="dxa"/>
                <w:vAlign w:val="bottom"/>
              </w:tcPr>
            </w:tcPrChange>
          </w:tcPr>
          <w:p w14:paraId="7E6DAC35" w14:textId="5881C14C" w:rsidR="00C87CFE" w:rsidRPr="00CD1347" w:rsidRDefault="00C87CFE" w:rsidP="00C87CFE">
            <w:pPr>
              <w:jc w:val="center"/>
              <w:rPr>
                <w:ins w:id="22454" w:author="Στάθης Καπ" w:date="2023-03-03T04:01:00Z"/>
                <w:rFonts w:cstheme="minorHAnsi"/>
                <w:sz w:val="16"/>
                <w:szCs w:val="16"/>
              </w:rPr>
            </w:pPr>
            <w:ins w:id="22455" w:author="Στάθης Καπ" w:date="2023-03-03T06:21:00Z">
              <w:r>
                <w:rPr>
                  <w:rFonts w:ascii="Calibri" w:hAnsi="Calibri" w:cs="Calibri"/>
                  <w:color w:val="000000"/>
                  <w:sz w:val="16"/>
                  <w:szCs w:val="16"/>
                </w:rPr>
                <w:t>1458</w:t>
              </w:r>
            </w:ins>
          </w:p>
        </w:tc>
        <w:tc>
          <w:tcPr>
            <w:tcW w:w="621" w:type="dxa"/>
            <w:vAlign w:val="center"/>
            <w:tcPrChange w:id="22456" w:author="Στάθης Καπ" w:date="2023-03-03T06:26:00Z">
              <w:tcPr>
                <w:tcW w:w="621" w:type="dxa"/>
                <w:vAlign w:val="bottom"/>
              </w:tcPr>
            </w:tcPrChange>
          </w:tcPr>
          <w:p w14:paraId="5074710D" w14:textId="58A4ADEB" w:rsidR="00C87CFE" w:rsidRPr="00CD1347" w:rsidRDefault="00C87CFE" w:rsidP="00C87CFE">
            <w:pPr>
              <w:jc w:val="center"/>
              <w:rPr>
                <w:ins w:id="22457" w:author="Στάθης Καπ" w:date="2023-03-03T04:01:00Z"/>
                <w:rFonts w:cstheme="minorHAnsi"/>
                <w:sz w:val="16"/>
                <w:szCs w:val="16"/>
              </w:rPr>
            </w:pPr>
            <w:ins w:id="22458" w:author="Στάθης Καπ" w:date="2023-03-03T06:21:00Z">
              <w:r>
                <w:rPr>
                  <w:rFonts w:ascii="Calibri" w:hAnsi="Calibri" w:cs="Calibri"/>
                  <w:color w:val="000000"/>
                  <w:sz w:val="16"/>
                  <w:szCs w:val="16"/>
                </w:rPr>
                <w:t>0.164</w:t>
              </w:r>
            </w:ins>
          </w:p>
        </w:tc>
        <w:tc>
          <w:tcPr>
            <w:tcW w:w="669" w:type="dxa"/>
            <w:vAlign w:val="center"/>
            <w:tcPrChange w:id="22459" w:author="Στάθης Καπ" w:date="2023-03-03T06:26:00Z">
              <w:tcPr>
                <w:tcW w:w="669" w:type="dxa"/>
                <w:vAlign w:val="center"/>
              </w:tcPr>
            </w:tcPrChange>
          </w:tcPr>
          <w:p w14:paraId="1E21ED0C" w14:textId="40B0E44B" w:rsidR="00C87CFE" w:rsidRPr="00CD1347" w:rsidRDefault="00C87CFE" w:rsidP="00C87CFE">
            <w:pPr>
              <w:jc w:val="center"/>
              <w:rPr>
                <w:ins w:id="22460" w:author="Στάθης Καπ" w:date="2023-03-03T04:01:00Z"/>
                <w:rFonts w:cstheme="minorHAnsi"/>
                <w:sz w:val="16"/>
                <w:szCs w:val="16"/>
              </w:rPr>
            </w:pPr>
            <w:ins w:id="22461" w:author="Στάθης Καπ" w:date="2023-03-03T06:21:00Z">
              <w:r>
                <w:rPr>
                  <w:rFonts w:ascii="Calibri" w:hAnsi="Calibri" w:cstheme="minorHAnsi"/>
                  <w:color w:val="000000"/>
                  <w:sz w:val="16"/>
                  <w:szCs w:val="16"/>
                </w:rPr>
                <w:t>0</w:t>
              </w:r>
            </w:ins>
          </w:p>
        </w:tc>
        <w:tc>
          <w:tcPr>
            <w:tcW w:w="543" w:type="dxa"/>
            <w:vAlign w:val="center"/>
            <w:tcPrChange w:id="22462" w:author="Στάθης Καπ" w:date="2023-03-03T06:26:00Z">
              <w:tcPr>
                <w:tcW w:w="543" w:type="dxa"/>
                <w:vAlign w:val="bottom"/>
              </w:tcPr>
            </w:tcPrChange>
          </w:tcPr>
          <w:p w14:paraId="168F995D" w14:textId="0235A1EA" w:rsidR="00C87CFE" w:rsidRPr="00CD1347" w:rsidRDefault="00C87CFE" w:rsidP="00C87CFE">
            <w:pPr>
              <w:jc w:val="center"/>
              <w:rPr>
                <w:ins w:id="22463" w:author="Στάθης Καπ" w:date="2023-03-03T04:01:00Z"/>
                <w:rFonts w:cstheme="minorHAnsi"/>
                <w:sz w:val="16"/>
                <w:szCs w:val="16"/>
              </w:rPr>
            </w:pPr>
            <w:ins w:id="22464" w:author="Στάθης Καπ" w:date="2023-03-03T06:21:00Z">
              <w:r>
                <w:rPr>
                  <w:rFonts w:ascii="Calibri" w:hAnsi="Calibri" w:cs="Calibri"/>
                  <w:color w:val="000000"/>
                  <w:sz w:val="16"/>
                  <w:szCs w:val="16"/>
                </w:rPr>
                <w:t>1458</w:t>
              </w:r>
            </w:ins>
          </w:p>
        </w:tc>
        <w:tc>
          <w:tcPr>
            <w:tcW w:w="621" w:type="dxa"/>
            <w:vAlign w:val="center"/>
            <w:tcPrChange w:id="22465" w:author="Στάθης Καπ" w:date="2023-03-03T06:26:00Z">
              <w:tcPr>
                <w:tcW w:w="621" w:type="dxa"/>
                <w:vAlign w:val="bottom"/>
              </w:tcPr>
            </w:tcPrChange>
          </w:tcPr>
          <w:p w14:paraId="1DFB3A83" w14:textId="051CC8A4" w:rsidR="00C87CFE" w:rsidRPr="00CD1347" w:rsidRDefault="00C87CFE" w:rsidP="00C87CFE">
            <w:pPr>
              <w:jc w:val="center"/>
              <w:rPr>
                <w:ins w:id="22466" w:author="Στάθης Καπ" w:date="2023-03-03T04:01:00Z"/>
                <w:rFonts w:cstheme="minorHAnsi"/>
                <w:sz w:val="16"/>
                <w:szCs w:val="16"/>
              </w:rPr>
            </w:pPr>
            <w:ins w:id="22467" w:author="Στάθης Καπ" w:date="2023-03-03T06:21:00Z">
              <w:r>
                <w:rPr>
                  <w:rFonts w:ascii="Calibri" w:hAnsi="Calibri" w:cs="Calibri"/>
                  <w:color w:val="000000"/>
                  <w:sz w:val="16"/>
                  <w:szCs w:val="16"/>
                </w:rPr>
                <w:t>0.103</w:t>
              </w:r>
            </w:ins>
          </w:p>
        </w:tc>
        <w:tc>
          <w:tcPr>
            <w:tcW w:w="669" w:type="dxa"/>
            <w:vAlign w:val="center"/>
            <w:tcPrChange w:id="22468" w:author="Στάθης Καπ" w:date="2023-03-03T06:26:00Z">
              <w:tcPr>
                <w:tcW w:w="669" w:type="dxa"/>
                <w:vAlign w:val="center"/>
              </w:tcPr>
            </w:tcPrChange>
          </w:tcPr>
          <w:p w14:paraId="4A007022" w14:textId="3C49E264" w:rsidR="00C87CFE" w:rsidRPr="00CD1347" w:rsidRDefault="00C87CFE" w:rsidP="00C87CFE">
            <w:pPr>
              <w:jc w:val="center"/>
              <w:rPr>
                <w:ins w:id="22469" w:author="Στάθης Καπ" w:date="2023-03-03T04:01:00Z"/>
                <w:rFonts w:cstheme="minorHAnsi"/>
                <w:sz w:val="16"/>
                <w:szCs w:val="16"/>
              </w:rPr>
            </w:pPr>
            <w:ins w:id="22470" w:author="Στάθης Καπ" w:date="2023-03-03T06:21:00Z">
              <w:r>
                <w:rPr>
                  <w:rFonts w:ascii="Calibri" w:hAnsi="Calibri" w:cstheme="minorHAnsi"/>
                  <w:color w:val="000000"/>
                  <w:sz w:val="16"/>
                  <w:szCs w:val="16"/>
                </w:rPr>
                <w:t>0</w:t>
              </w:r>
            </w:ins>
          </w:p>
        </w:tc>
        <w:tc>
          <w:tcPr>
            <w:tcW w:w="508" w:type="dxa"/>
            <w:vAlign w:val="center"/>
            <w:tcPrChange w:id="22471" w:author="Στάθης Καπ" w:date="2023-03-03T06:26:00Z">
              <w:tcPr>
                <w:tcW w:w="508" w:type="dxa"/>
                <w:vAlign w:val="bottom"/>
              </w:tcPr>
            </w:tcPrChange>
          </w:tcPr>
          <w:p w14:paraId="0DDA9934" w14:textId="1654AD59" w:rsidR="00C87CFE" w:rsidRPr="00CD1347" w:rsidRDefault="00C87CFE" w:rsidP="00C87CFE">
            <w:pPr>
              <w:jc w:val="center"/>
              <w:rPr>
                <w:ins w:id="22472" w:author="Στάθης Καπ" w:date="2023-03-03T04:01:00Z"/>
                <w:rFonts w:cstheme="minorHAnsi"/>
                <w:sz w:val="16"/>
                <w:szCs w:val="16"/>
              </w:rPr>
            </w:pPr>
            <w:ins w:id="22473" w:author="Στάθης Καπ" w:date="2023-03-03T06:21:00Z">
              <w:r>
                <w:rPr>
                  <w:rFonts w:ascii="Calibri" w:hAnsi="Calibri" w:cs="Calibri"/>
                  <w:color w:val="000000"/>
                  <w:sz w:val="16"/>
                  <w:szCs w:val="16"/>
                </w:rPr>
                <w:t>1458</w:t>
              </w:r>
            </w:ins>
          </w:p>
        </w:tc>
        <w:tc>
          <w:tcPr>
            <w:tcW w:w="541" w:type="dxa"/>
            <w:vAlign w:val="center"/>
            <w:tcPrChange w:id="22474" w:author="Στάθης Καπ" w:date="2023-03-03T06:26:00Z">
              <w:tcPr>
                <w:tcW w:w="541" w:type="dxa"/>
                <w:vAlign w:val="bottom"/>
              </w:tcPr>
            </w:tcPrChange>
          </w:tcPr>
          <w:p w14:paraId="163412FF" w14:textId="7070EDC4" w:rsidR="00C87CFE" w:rsidRPr="00CD1347" w:rsidRDefault="00C87CFE" w:rsidP="00C87CFE">
            <w:pPr>
              <w:jc w:val="center"/>
              <w:rPr>
                <w:ins w:id="22475" w:author="Στάθης Καπ" w:date="2023-03-03T04:01:00Z"/>
                <w:rFonts w:cstheme="minorHAnsi"/>
                <w:sz w:val="16"/>
                <w:szCs w:val="16"/>
              </w:rPr>
            </w:pPr>
            <w:ins w:id="22476" w:author="Στάθης Καπ" w:date="2023-03-03T06:21:00Z">
              <w:r>
                <w:rPr>
                  <w:rFonts w:ascii="Calibri" w:hAnsi="Calibri" w:cs="Calibri"/>
                  <w:color w:val="000000"/>
                  <w:sz w:val="16"/>
                  <w:szCs w:val="16"/>
                </w:rPr>
                <w:t>0.112</w:t>
              </w:r>
            </w:ins>
          </w:p>
        </w:tc>
        <w:tc>
          <w:tcPr>
            <w:tcW w:w="589" w:type="dxa"/>
            <w:vAlign w:val="center"/>
            <w:tcPrChange w:id="22477" w:author="Στάθης Καπ" w:date="2023-03-03T06:26:00Z">
              <w:tcPr>
                <w:tcW w:w="589" w:type="dxa"/>
                <w:vAlign w:val="center"/>
              </w:tcPr>
            </w:tcPrChange>
          </w:tcPr>
          <w:p w14:paraId="66C96F77" w14:textId="375E61C7" w:rsidR="00C87CFE" w:rsidRPr="00CD1347" w:rsidRDefault="00C87CFE" w:rsidP="00C87CFE">
            <w:pPr>
              <w:jc w:val="center"/>
              <w:rPr>
                <w:ins w:id="22478" w:author="Στάθης Καπ" w:date="2023-03-03T04:01:00Z"/>
                <w:rFonts w:cstheme="minorHAnsi"/>
                <w:sz w:val="16"/>
                <w:szCs w:val="16"/>
              </w:rPr>
            </w:pPr>
            <w:ins w:id="22479" w:author="Στάθης Καπ" w:date="2023-03-03T06:21:00Z">
              <w:r>
                <w:rPr>
                  <w:rFonts w:ascii="Calibri" w:hAnsi="Calibri" w:cstheme="minorHAnsi"/>
                  <w:color w:val="000000"/>
                  <w:sz w:val="16"/>
                  <w:szCs w:val="16"/>
                </w:rPr>
                <w:t>0</w:t>
              </w:r>
            </w:ins>
          </w:p>
        </w:tc>
        <w:tc>
          <w:tcPr>
            <w:tcW w:w="463" w:type="dxa"/>
            <w:vAlign w:val="center"/>
            <w:tcPrChange w:id="22480" w:author="Στάθης Καπ" w:date="2023-03-03T06:26:00Z">
              <w:tcPr>
                <w:tcW w:w="463" w:type="dxa"/>
                <w:vAlign w:val="bottom"/>
              </w:tcPr>
            </w:tcPrChange>
          </w:tcPr>
          <w:p w14:paraId="58C61639" w14:textId="546FD36B" w:rsidR="00C87CFE" w:rsidRPr="00CD1347" w:rsidRDefault="00C87CFE" w:rsidP="00C87CFE">
            <w:pPr>
              <w:jc w:val="center"/>
              <w:rPr>
                <w:ins w:id="22481" w:author="Στάθης Καπ" w:date="2023-03-03T04:01:00Z"/>
                <w:rFonts w:cstheme="minorHAnsi"/>
                <w:sz w:val="16"/>
                <w:szCs w:val="16"/>
              </w:rPr>
            </w:pPr>
            <w:ins w:id="22482" w:author="Στάθης Καπ" w:date="2023-03-03T06:21:00Z">
              <w:r>
                <w:rPr>
                  <w:rFonts w:ascii="Calibri" w:hAnsi="Calibri" w:cs="Calibri"/>
                  <w:color w:val="000000"/>
                  <w:sz w:val="16"/>
                  <w:szCs w:val="16"/>
                </w:rPr>
                <w:t>1458</w:t>
              </w:r>
            </w:ins>
          </w:p>
        </w:tc>
        <w:tc>
          <w:tcPr>
            <w:tcW w:w="541" w:type="dxa"/>
            <w:vAlign w:val="center"/>
            <w:tcPrChange w:id="22483" w:author="Στάθης Καπ" w:date="2023-03-03T06:26:00Z">
              <w:tcPr>
                <w:tcW w:w="541" w:type="dxa"/>
                <w:vAlign w:val="bottom"/>
              </w:tcPr>
            </w:tcPrChange>
          </w:tcPr>
          <w:p w14:paraId="424F7B6C" w14:textId="0974B260" w:rsidR="00C87CFE" w:rsidRPr="00CD1347" w:rsidRDefault="00C87CFE" w:rsidP="00C87CFE">
            <w:pPr>
              <w:jc w:val="center"/>
              <w:rPr>
                <w:ins w:id="22484" w:author="Στάθης Καπ" w:date="2023-03-03T04:01:00Z"/>
                <w:rFonts w:cstheme="minorHAnsi"/>
                <w:sz w:val="16"/>
                <w:szCs w:val="16"/>
              </w:rPr>
            </w:pPr>
            <w:ins w:id="22485" w:author="Στάθης Καπ" w:date="2023-03-03T06:21:00Z">
              <w:r>
                <w:rPr>
                  <w:rFonts w:ascii="Calibri" w:hAnsi="Calibri" w:cs="Calibri"/>
                  <w:color w:val="000000"/>
                  <w:sz w:val="16"/>
                  <w:szCs w:val="16"/>
                </w:rPr>
                <w:t>0.126</w:t>
              </w:r>
            </w:ins>
          </w:p>
        </w:tc>
        <w:tc>
          <w:tcPr>
            <w:tcW w:w="589" w:type="dxa"/>
            <w:vAlign w:val="center"/>
            <w:tcPrChange w:id="22486" w:author="Στάθης Καπ" w:date="2023-03-03T06:26:00Z">
              <w:tcPr>
                <w:tcW w:w="589" w:type="dxa"/>
                <w:vAlign w:val="center"/>
              </w:tcPr>
            </w:tcPrChange>
          </w:tcPr>
          <w:p w14:paraId="7E3EBB97" w14:textId="5CEBB6E9" w:rsidR="00C87CFE" w:rsidRPr="00CD1347" w:rsidRDefault="00C87CFE" w:rsidP="00C87CFE">
            <w:pPr>
              <w:jc w:val="center"/>
              <w:rPr>
                <w:ins w:id="22487" w:author="Στάθης Καπ" w:date="2023-03-03T04:01:00Z"/>
                <w:rFonts w:cstheme="minorHAnsi"/>
                <w:sz w:val="16"/>
                <w:szCs w:val="16"/>
              </w:rPr>
            </w:pPr>
            <w:ins w:id="22488"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224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90" w:author="Στάθης Καπ" w:date="2023-03-03T04:01:00Z"/>
        </w:trPr>
        <w:tc>
          <w:tcPr>
            <w:tcW w:w="515" w:type="dxa"/>
            <w:tcBorders>
              <w:top w:val="nil"/>
              <w:bottom w:val="nil"/>
              <w:right w:val="single" w:sz="4" w:space="0" w:color="auto"/>
            </w:tcBorders>
            <w:shd w:val="clear" w:color="auto" w:fill="E7E6E6" w:themeFill="background2"/>
            <w:vAlign w:val="bottom"/>
            <w:tcPrChange w:id="22491" w:author="Στάθης Καπ" w:date="2023-03-03T06:26:00Z">
              <w:tcPr>
                <w:tcW w:w="515" w:type="dxa"/>
                <w:vAlign w:val="bottom"/>
              </w:tcPr>
            </w:tcPrChange>
          </w:tcPr>
          <w:p w14:paraId="37138BBB" w14:textId="0F8FB793" w:rsidR="00C87CFE" w:rsidRPr="00CD1347" w:rsidRDefault="00C87CFE" w:rsidP="00C87CFE">
            <w:pPr>
              <w:jc w:val="center"/>
              <w:rPr>
                <w:ins w:id="22492" w:author="Στάθης Καπ" w:date="2023-03-03T04:01:00Z"/>
                <w:sz w:val="16"/>
                <w:szCs w:val="16"/>
              </w:rPr>
            </w:pPr>
            <w:ins w:id="22493" w:author="Στάθης Καπ" w:date="2023-03-03T04:08:00Z">
              <w:r w:rsidRPr="00CD1347">
                <w:rPr>
                  <w:rFonts w:ascii="Calibri" w:hAnsi="Calibri" w:cs="Calibri"/>
                  <w:color w:val="000000"/>
                  <w:sz w:val="16"/>
                  <w:szCs w:val="16"/>
                  <w:rPrChange w:id="22494"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2495" w:author="Στάθης Καπ" w:date="2023-03-03T06:26:00Z">
              <w:tcPr>
                <w:tcW w:w="560" w:type="dxa"/>
              </w:tcPr>
            </w:tcPrChange>
          </w:tcPr>
          <w:p w14:paraId="03E44560" w14:textId="566EE750" w:rsidR="00C87CFE" w:rsidRPr="00CD1347" w:rsidRDefault="00C87CFE" w:rsidP="00C87CFE">
            <w:pPr>
              <w:jc w:val="center"/>
              <w:rPr>
                <w:ins w:id="22496" w:author="Στάθης Καπ" w:date="2023-03-03T04:01:00Z"/>
                <w:rFonts w:cstheme="minorHAnsi"/>
                <w:sz w:val="16"/>
                <w:szCs w:val="16"/>
              </w:rPr>
            </w:pPr>
            <w:ins w:id="22497" w:author="Στάθης Καπ" w:date="2023-03-03T06:21:00Z">
              <w:r>
                <w:rPr>
                  <w:rFonts w:ascii="Calibri" w:hAnsi="Calibri" w:cs="Calibri"/>
                  <w:color w:val="000000"/>
                  <w:sz w:val="16"/>
                  <w:szCs w:val="16"/>
                </w:rPr>
                <w:t>621</w:t>
              </w:r>
            </w:ins>
          </w:p>
        </w:tc>
        <w:tc>
          <w:tcPr>
            <w:tcW w:w="855" w:type="dxa"/>
            <w:vAlign w:val="center"/>
            <w:tcPrChange w:id="22498" w:author="Στάθης Καπ" w:date="2023-03-03T06:26:00Z">
              <w:tcPr>
                <w:tcW w:w="855" w:type="dxa"/>
              </w:tcPr>
            </w:tcPrChange>
          </w:tcPr>
          <w:p w14:paraId="67462F71" w14:textId="3C468DAE" w:rsidR="00C87CFE" w:rsidRPr="00CD1347" w:rsidRDefault="00C87CFE" w:rsidP="00C87CFE">
            <w:pPr>
              <w:jc w:val="center"/>
              <w:rPr>
                <w:ins w:id="22499" w:author="Στάθης Καπ" w:date="2023-03-03T04:01:00Z"/>
                <w:rFonts w:cstheme="minorHAnsi"/>
                <w:sz w:val="16"/>
                <w:szCs w:val="16"/>
              </w:rPr>
            </w:pPr>
            <w:ins w:id="22500" w:author="Στάθης Καπ" w:date="2023-03-03T06:21:00Z">
              <w:r>
                <w:rPr>
                  <w:rFonts w:ascii="Calibri" w:hAnsi="Calibri" w:cs="Calibri"/>
                  <w:color w:val="000000"/>
                  <w:sz w:val="16"/>
                  <w:szCs w:val="16"/>
                </w:rPr>
                <w:t>604</w:t>
              </w:r>
            </w:ins>
          </w:p>
        </w:tc>
        <w:tc>
          <w:tcPr>
            <w:tcW w:w="544" w:type="dxa"/>
            <w:vAlign w:val="center"/>
            <w:tcPrChange w:id="22501" w:author="Στάθης Καπ" w:date="2023-03-03T06:26:00Z">
              <w:tcPr>
                <w:tcW w:w="544" w:type="dxa"/>
                <w:vAlign w:val="bottom"/>
              </w:tcPr>
            </w:tcPrChange>
          </w:tcPr>
          <w:p w14:paraId="0A96EB67" w14:textId="5DB03D71" w:rsidR="00C87CFE" w:rsidRPr="00CD1347" w:rsidRDefault="00C87CFE" w:rsidP="00C87CFE">
            <w:pPr>
              <w:jc w:val="center"/>
              <w:rPr>
                <w:ins w:id="22502" w:author="Στάθης Καπ" w:date="2023-03-03T04:01:00Z"/>
                <w:rFonts w:cstheme="minorHAnsi"/>
                <w:sz w:val="16"/>
                <w:szCs w:val="16"/>
              </w:rPr>
            </w:pPr>
            <w:ins w:id="22503" w:author="Στάθης Καπ" w:date="2023-03-03T06:21:00Z">
              <w:r>
                <w:rPr>
                  <w:rFonts w:ascii="Calibri" w:hAnsi="Calibri" w:cs="Calibri"/>
                  <w:color w:val="000000"/>
                  <w:sz w:val="16"/>
                  <w:szCs w:val="16"/>
                </w:rPr>
                <w:t>514</w:t>
              </w:r>
            </w:ins>
          </w:p>
        </w:tc>
        <w:tc>
          <w:tcPr>
            <w:tcW w:w="621" w:type="dxa"/>
            <w:vAlign w:val="center"/>
            <w:tcPrChange w:id="22504" w:author="Στάθης Καπ" w:date="2023-03-03T06:26:00Z">
              <w:tcPr>
                <w:tcW w:w="621" w:type="dxa"/>
                <w:vAlign w:val="bottom"/>
              </w:tcPr>
            </w:tcPrChange>
          </w:tcPr>
          <w:p w14:paraId="5AD190BA" w14:textId="1377E2B5" w:rsidR="00C87CFE" w:rsidRPr="00CD1347" w:rsidRDefault="00C87CFE" w:rsidP="00C87CFE">
            <w:pPr>
              <w:jc w:val="center"/>
              <w:rPr>
                <w:ins w:id="22505" w:author="Στάθης Καπ" w:date="2023-03-03T04:01:00Z"/>
                <w:rFonts w:cstheme="minorHAnsi"/>
                <w:sz w:val="16"/>
                <w:szCs w:val="16"/>
              </w:rPr>
            </w:pPr>
            <w:ins w:id="22506" w:author="Στάθης Καπ" w:date="2023-03-03T06:21:00Z">
              <w:r>
                <w:rPr>
                  <w:rFonts w:ascii="Calibri" w:hAnsi="Calibri" w:cs="Calibri"/>
                  <w:color w:val="000000"/>
                  <w:sz w:val="16"/>
                  <w:szCs w:val="16"/>
                </w:rPr>
                <w:t>0.361</w:t>
              </w:r>
            </w:ins>
          </w:p>
        </w:tc>
        <w:tc>
          <w:tcPr>
            <w:tcW w:w="669" w:type="dxa"/>
            <w:vAlign w:val="center"/>
            <w:tcPrChange w:id="22507" w:author="Στάθης Καπ" w:date="2023-03-03T06:26:00Z">
              <w:tcPr>
                <w:tcW w:w="669" w:type="dxa"/>
                <w:vAlign w:val="center"/>
              </w:tcPr>
            </w:tcPrChange>
          </w:tcPr>
          <w:p w14:paraId="34AA2642" w14:textId="7940E416" w:rsidR="00C87CFE" w:rsidRPr="00CD1347" w:rsidRDefault="00C87CFE" w:rsidP="00C87CFE">
            <w:pPr>
              <w:jc w:val="center"/>
              <w:rPr>
                <w:ins w:id="22508" w:author="Στάθης Καπ" w:date="2023-03-03T04:01:00Z"/>
                <w:rFonts w:cstheme="minorHAnsi"/>
                <w:sz w:val="16"/>
                <w:szCs w:val="16"/>
              </w:rPr>
            </w:pPr>
            <w:ins w:id="22509" w:author="Στάθης Καπ" w:date="2023-03-03T06:21:00Z">
              <w:r>
                <w:rPr>
                  <w:rFonts w:ascii="Calibri" w:hAnsi="Calibri" w:cstheme="minorHAnsi"/>
                  <w:color w:val="000000"/>
                  <w:sz w:val="16"/>
                  <w:szCs w:val="16"/>
                </w:rPr>
                <w:t>17.23</w:t>
              </w:r>
            </w:ins>
          </w:p>
        </w:tc>
        <w:tc>
          <w:tcPr>
            <w:tcW w:w="543" w:type="dxa"/>
            <w:vAlign w:val="center"/>
            <w:tcPrChange w:id="22510" w:author="Στάθης Καπ" w:date="2023-03-03T06:26:00Z">
              <w:tcPr>
                <w:tcW w:w="543" w:type="dxa"/>
                <w:vAlign w:val="bottom"/>
              </w:tcPr>
            </w:tcPrChange>
          </w:tcPr>
          <w:p w14:paraId="7E8A8106" w14:textId="1169E88A" w:rsidR="00C87CFE" w:rsidRPr="00CD1347" w:rsidRDefault="00C87CFE" w:rsidP="00C87CFE">
            <w:pPr>
              <w:jc w:val="center"/>
              <w:rPr>
                <w:ins w:id="22511" w:author="Στάθης Καπ" w:date="2023-03-03T04:01:00Z"/>
                <w:rFonts w:cstheme="minorHAnsi"/>
                <w:sz w:val="16"/>
                <w:szCs w:val="16"/>
              </w:rPr>
            </w:pPr>
            <w:ins w:id="22512" w:author="Στάθης Καπ" w:date="2023-03-03T06:21:00Z">
              <w:r>
                <w:rPr>
                  <w:rFonts w:ascii="Calibri" w:hAnsi="Calibri" w:cs="Calibri"/>
                  <w:color w:val="000000"/>
                  <w:sz w:val="16"/>
                  <w:szCs w:val="16"/>
                </w:rPr>
                <w:t>525</w:t>
              </w:r>
            </w:ins>
          </w:p>
        </w:tc>
        <w:tc>
          <w:tcPr>
            <w:tcW w:w="621" w:type="dxa"/>
            <w:vAlign w:val="center"/>
            <w:tcPrChange w:id="22513" w:author="Στάθης Καπ" w:date="2023-03-03T06:26:00Z">
              <w:tcPr>
                <w:tcW w:w="621" w:type="dxa"/>
                <w:vAlign w:val="bottom"/>
              </w:tcPr>
            </w:tcPrChange>
          </w:tcPr>
          <w:p w14:paraId="2284B539" w14:textId="620215D9" w:rsidR="00C87CFE" w:rsidRPr="00CD1347" w:rsidRDefault="00C87CFE" w:rsidP="00C87CFE">
            <w:pPr>
              <w:jc w:val="center"/>
              <w:rPr>
                <w:ins w:id="22514" w:author="Στάθης Καπ" w:date="2023-03-03T04:01:00Z"/>
                <w:rFonts w:cstheme="minorHAnsi"/>
                <w:sz w:val="16"/>
                <w:szCs w:val="16"/>
              </w:rPr>
            </w:pPr>
            <w:ins w:id="22515" w:author="Στάθης Καπ" w:date="2023-03-03T06:21:00Z">
              <w:r>
                <w:rPr>
                  <w:rFonts w:ascii="Calibri" w:hAnsi="Calibri" w:cs="Calibri"/>
                  <w:color w:val="000000"/>
                  <w:sz w:val="16"/>
                  <w:szCs w:val="16"/>
                </w:rPr>
                <w:t>0.281</w:t>
              </w:r>
            </w:ins>
          </w:p>
        </w:tc>
        <w:tc>
          <w:tcPr>
            <w:tcW w:w="669" w:type="dxa"/>
            <w:vAlign w:val="center"/>
            <w:tcPrChange w:id="22516" w:author="Στάθης Καπ" w:date="2023-03-03T06:26:00Z">
              <w:tcPr>
                <w:tcW w:w="669" w:type="dxa"/>
                <w:vAlign w:val="center"/>
              </w:tcPr>
            </w:tcPrChange>
          </w:tcPr>
          <w:p w14:paraId="582910DD" w14:textId="050D060B" w:rsidR="00C87CFE" w:rsidRPr="00CD1347" w:rsidRDefault="00C87CFE" w:rsidP="00C87CFE">
            <w:pPr>
              <w:jc w:val="center"/>
              <w:rPr>
                <w:ins w:id="22517" w:author="Στάθης Καπ" w:date="2023-03-03T04:01:00Z"/>
                <w:rFonts w:cstheme="minorHAnsi"/>
                <w:sz w:val="16"/>
                <w:szCs w:val="16"/>
              </w:rPr>
            </w:pPr>
            <w:ins w:id="22518" w:author="Στάθης Καπ" w:date="2023-03-03T06:21:00Z">
              <w:r>
                <w:rPr>
                  <w:rFonts w:ascii="Calibri" w:hAnsi="Calibri" w:cstheme="minorHAnsi"/>
                  <w:color w:val="000000"/>
                  <w:sz w:val="16"/>
                  <w:szCs w:val="16"/>
                </w:rPr>
                <w:t>-2.14</w:t>
              </w:r>
            </w:ins>
          </w:p>
        </w:tc>
        <w:tc>
          <w:tcPr>
            <w:tcW w:w="508" w:type="dxa"/>
            <w:vAlign w:val="center"/>
            <w:tcPrChange w:id="22519" w:author="Στάθης Καπ" w:date="2023-03-03T06:26:00Z">
              <w:tcPr>
                <w:tcW w:w="508" w:type="dxa"/>
                <w:vAlign w:val="bottom"/>
              </w:tcPr>
            </w:tcPrChange>
          </w:tcPr>
          <w:p w14:paraId="3A78E13A" w14:textId="20806FA1" w:rsidR="00C87CFE" w:rsidRPr="00CD1347" w:rsidRDefault="00C87CFE" w:rsidP="00C87CFE">
            <w:pPr>
              <w:jc w:val="center"/>
              <w:rPr>
                <w:ins w:id="22520" w:author="Στάθης Καπ" w:date="2023-03-03T04:01:00Z"/>
                <w:rFonts w:cstheme="minorHAnsi"/>
                <w:sz w:val="16"/>
                <w:szCs w:val="16"/>
              </w:rPr>
            </w:pPr>
            <w:ins w:id="22521" w:author="Στάθης Καπ" w:date="2023-03-03T06:21:00Z">
              <w:r>
                <w:rPr>
                  <w:rFonts w:ascii="Calibri" w:hAnsi="Calibri" w:cs="Calibri"/>
                  <w:color w:val="000000"/>
                  <w:sz w:val="16"/>
                  <w:szCs w:val="16"/>
                </w:rPr>
                <w:t>459</w:t>
              </w:r>
            </w:ins>
          </w:p>
        </w:tc>
        <w:tc>
          <w:tcPr>
            <w:tcW w:w="541" w:type="dxa"/>
            <w:vAlign w:val="center"/>
            <w:tcPrChange w:id="22522" w:author="Στάθης Καπ" w:date="2023-03-03T06:26:00Z">
              <w:tcPr>
                <w:tcW w:w="541" w:type="dxa"/>
                <w:vAlign w:val="bottom"/>
              </w:tcPr>
            </w:tcPrChange>
          </w:tcPr>
          <w:p w14:paraId="4A6539F9" w14:textId="19B6C07D" w:rsidR="00C87CFE" w:rsidRPr="00CD1347" w:rsidRDefault="00C87CFE" w:rsidP="00C87CFE">
            <w:pPr>
              <w:jc w:val="center"/>
              <w:rPr>
                <w:ins w:id="22523" w:author="Στάθης Καπ" w:date="2023-03-03T04:01:00Z"/>
                <w:rFonts w:cstheme="minorHAnsi"/>
                <w:sz w:val="16"/>
                <w:szCs w:val="16"/>
              </w:rPr>
            </w:pPr>
            <w:ins w:id="22524" w:author="Στάθης Καπ" w:date="2023-03-03T06:21:00Z">
              <w:r>
                <w:rPr>
                  <w:rFonts w:ascii="Calibri" w:hAnsi="Calibri" w:cs="Calibri"/>
                  <w:color w:val="000000"/>
                  <w:sz w:val="16"/>
                  <w:szCs w:val="16"/>
                </w:rPr>
                <w:t>0.251</w:t>
              </w:r>
            </w:ins>
          </w:p>
        </w:tc>
        <w:tc>
          <w:tcPr>
            <w:tcW w:w="589" w:type="dxa"/>
            <w:vAlign w:val="center"/>
            <w:tcPrChange w:id="22525" w:author="Στάθης Καπ" w:date="2023-03-03T06:26:00Z">
              <w:tcPr>
                <w:tcW w:w="589" w:type="dxa"/>
                <w:vAlign w:val="center"/>
              </w:tcPr>
            </w:tcPrChange>
          </w:tcPr>
          <w:p w14:paraId="286DDF5F" w14:textId="13032E4A" w:rsidR="00C87CFE" w:rsidRPr="00CD1347" w:rsidRDefault="00C87CFE" w:rsidP="00C87CFE">
            <w:pPr>
              <w:jc w:val="center"/>
              <w:rPr>
                <w:ins w:id="22526" w:author="Στάθης Καπ" w:date="2023-03-03T04:01:00Z"/>
                <w:rFonts w:cstheme="minorHAnsi"/>
                <w:sz w:val="16"/>
                <w:szCs w:val="16"/>
              </w:rPr>
            </w:pPr>
            <w:ins w:id="22527" w:author="Στάθης Καπ" w:date="2023-03-03T06:21:00Z">
              <w:r>
                <w:rPr>
                  <w:rFonts w:ascii="Calibri" w:hAnsi="Calibri" w:cstheme="minorHAnsi"/>
                  <w:color w:val="000000"/>
                  <w:sz w:val="16"/>
                  <w:szCs w:val="16"/>
                </w:rPr>
                <w:t>10.7</w:t>
              </w:r>
            </w:ins>
          </w:p>
        </w:tc>
        <w:tc>
          <w:tcPr>
            <w:tcW w:w="463" w:type="dxa"/>
            <w:vAlign w:val="center"/>
            <w:tcPrChange w:id="22528" w:author="Στάθης Καπ" w:date="2023-03-03T06:26:00Z">
              <w:tcPr>
                <w:tcW w:w="463" w:type="dxa"/>
                <w:vAlign w:val="bottom"/>
              </w:tcPr>
            </w:tcPrChange>
          </w:tcPr>
          <w:p w14:paraId="1A1F1828" w14:textId="151BA4FB" w:rsidR="00C87CFE" w:rsidRPr="00CD1347" w:rsidRDefault="00C87CFE" w:rsidP="00C87CFE">
            <w:pPr>
              <w:jc w:val="center"/>
              <w:rPr>
                <w:ins w:id="22529" w:author="Στάθης Καπ" w:date="2023-03-03T04:01:00Z"/>
                <w:rFonts w:cstheme="minorHAnsi"/>
                <w:sz w:val="16"/>
                <w:szCs w:val="16"/>
              </w:rPr>
            </w:pPr>
            <w:ins w:id="22530" w:author="Στάθης Καπ" w:date="2023-03-03T06:21:00Z">
              <w:r>
                <w:rPr>
                  <w:rFonts w:ascii="Calibri" w:hAnsi="Calibri" w:cs="Calibri"/>
                  <w:color w:val="000000"/>
                  <w:sz w:val="16"/>
                  <w:szCs w:val="16"/>
                </w:rPr>
                <w:t>452</w:t>
              </w:r>
            </w:ins>
          </w:p>
        </w:tc>
        <w:tc>
          <w:tcPr>
            <w:tcW w:w="541" w:type="dxa"/>
            <w:vAlign w:val="center"/>
            <w:tcPrChange w:id="22531" w:author="Στάθης Καπ" w:date="2023-03-03T06:26:00Z">
              <w:tcPr>
                <w:tcW w:w="541" w:type="dxa"/>
                <w:vAlign w:val="bottom"/>
              </w:tcPr>
            </w:tcPrChange>
          </w:tcPr>
          <w:p w14:paraId="35EE6570" w14:textId="4EA70FF1" w:rsidR="00C87CFE" w:rsidRPr="00CD1347" w:rsidRDefault="00C87CFE" w:rsidP="00C87CFE">
            <w:pPr>
              <w:jc w:val="center"/>
              <w:rPr>
                <w:ins w:id="22532" w:author="Στάθης Καπ" w:date="2023-03-03T04:01:00Z"/>
                <w:rFonts w:cstheme="minorHAnsi"/>
                <w:sz w:val="16"/>
                <w:szCs w:val="16"/>
              </w:rPr>
            </w:pPr>
            <w:ins w:id="22533" w:author="Στάθης Καπ" w:date="2023-03-03T06:21:00Z">
              <w:r>
                <w:rPr>
                  <w:rFonts w:ascii="Calibri" w:hAnsi="Calibri" w:cs="Calibri"/>
                  <w:color w:val="000000"/>
                  <w:sz w:val="16"/>
                  <w:szCs w:val="16"/>
                </w:rPr>
                <w:t>0.269</w:t>
              </w:r>
            </w:ins>
          </w:p>
        </w:tc>
        <w:tc>
          <w:tcPr>
            <w:tcW w:w="589" w:type="dxa"/>
            <w:vAlign w:val="center"/>
            <w:tcPrChange w:id="22534" w:author="Στάθης Καπ" w:date="2023-03-03T06:26:00Z">
              <w:tcPr>
                <w:tcW w:w="589" w:type="dxa"/>
                <w:vAlign w:val="center"/>
              </w:tcPr>
            </w:tcPrChange>
          </w:tcPr>
          <w:p w14:paraId="15B6484A" w14:textId="7A1B63CB" w:rsidR="00C87CFE" w:rsidRPr="00CD1347" w:rsidRDefault="00C87CFE" w:rsidP="00C87CFE">
            <w:pPr>
              <w:jc w:val="center"/>
              <w:rPr>
                <w:ins w:id="22535" w:author="Στάθης Καπ" w:date="2023-03-03T04:01:00Z"/>
                <w:rFonts w:cstheme="minorHAnsi"/>
                <w:sz w:val="16"/>
                <w:szCs w:val="16"/>
              </w:rPr>
            </w:pPr>
            <w:ins w:id="22536"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225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38" w:author="Στάθης Καπ" w:date="2023-03-03T04:01:00Z"/>
        </w:trPr>
        <w:tc>
          <w:tcPr>
            <w:tcW w:w="515" w:type="dxa"/>
            <w:tcBorders>
              <w:top w:val="nil"/>
              <w:bottom w:val="nil"/>
              <w:right w:val="single" w:sz="4" w:space="0" w:color="auto"/>
            </w:tcBorders>
            <w:shd w:val="clear" w:color="auto" w:fill="E7E6E6" w:themeFill="background2"/>
            <w:vAlign w:val="bottom"/>
            <w:tcPrChange w:id="22539" w:author="Στάθης Καπ" w:date="2023-03-03T06:26:00Z">
              <w:tcPr>
                <w:tcW w:w="515" w:type="dxa"/>
                <w:vAlign w:val="bottom"/>
              </w:tcPr>
            </w:tcPrChange>
          </w:tcPr>
          <w:p w14:paraId="551DC145" w14:textId="60615682" w:rsidR="00C87CFE" w:rsidRPr="00CD1347" w:rsidRDefault="00C87CFE" w:rsidP="00C87CFE">
            <w:pPr>
              <w:jc w:val="center"/>
              <w:rPr>
                <w:ins w:id="22540" w:author="Στάθης Καπ" w:date="2023-03-03T04:01:00Z"/>
                <w:sz w:val="16"/>
                <w:szCs w:val="16"/>
              </w:rPr>
            </w:pPr>
            <w:ins w:id="22541" w:author="Στάθης Καπ" w:date="2023-03-03T04:08:00Z">
              <w:r w:rsidRPr="00CD1347">
                <w:rPr>
                  <w:rFonts w:ascii="Calibri" w:hAnsi="Calibri" w:cs="Calibri"/>
                  <w:color w:val="000000"/>
                  <w:sz w:val="16"/>
                  <w:szCs w:val="16"/>
                  <w:rPrChange w:id="22542"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2543" w:author="Στάθης Καπ" w:date="2023-03-03T06:26:00Z">
              <w:tcPr>
                <w:tcW w:w="560" w:type="dxa"/>
              </w:tcPr>
            </w:tcPrChange>
          </w:tcPr>
          <w:p w14:paraId="718C56D2" w14:textId="5F4E8329" w:rsidR="00C87CFE" w:rsidRPr="00CD1347" w:rsidRDefault="00C87CFE" w:rsidP="00C87CFE">
            <w:pPr>
              <w:jc w:val="center"/>
              <w:rPr>
                <w:ins w:id="22544" w:author="Στάθης Καπ" w:date="2023-03-03T04:01:00Z"/>
                <w:rFonts w:cstheme="minorHAnsi"/>
                <w:sz w:val="16"/>
                <w:szCs w:val="16"/>
              </w:rPr>
            </w:pPr>
            <w:ins w:id="22545" w:author="Στάθης Καπ" w:date="2023-03-03T06:21:00Z">
              <w:r>
                <w:rPr>
                  <w:rFonts w:ascii="Calibri" w:hAnsi="Calibri" w:cs="Calibri"/>
                  <w:color w:val="000000"/>
                  <w:sz w:val="16"/>
                  <w:szCs w:val="16"/>
                </w:rPr>
                <w:t>714</w:t>
              </w:r>
            </w:ins>
          </w:p>
        </w:tc>
        <w:tc>
          <w:tcPr>
            <w:tcW w:w="855" w:type="dxa"/>
            <w:vAlign w:val="center"/>
            <w:tcPrChange w:id="22546" w:author="Στάθης Καπ" w:date="2023-03-03T06:26:00Z">
              <w:tcPr>
                <w:tcW w:w="855" w:type="dxa"/>
              </w:tcPr>
            </w:tcPrChange>
          </w:tcPr>
          <w:p w14:paraId="2FEB9F91" w14:textId="4C4731A6" w:rsidR="00C87CFE" w:rsidRPr="00CD1347" w:rsidRDefault="00C87CFE" w:rsidP="00C87CFE">
            <w:pPr>
              <w:jc w:val="center"/>
              <w:rPr>
                <w:ins w:id="22547" w:author="Στάθης Καπ" w:date="2023-03-03T04:01:00Z"/>
                <w:rFonts w:cstheme="minorHAnsi"/>
                <w:sz w:val="16"/>
                <w:szCs w:val="16"/>
              </w:rPr>
            </w:pPr>
            <w:ins w:id="22548" w:author="Στάθης Καπ" w:date="2023-03-03T06:21:00Z">
              <w:r>
                <w:rPr>
                  <w:rFonts w:ascii="Calibri" w:hAnsi="Calibri" w:cs="Calibri"/>
                  <w:color w:val="000000"/>
                  <w:sz w:val="16"/>
                  <w:szCs w:val="16"/>
                </w:rPr>
                <w:t>698</w:t>
              </w:r>
            </w:ins>
          </w:p>
        </w:tc>
        <w:tc>
          <w:tcPr>
            <w:tcW w:w="544" w:type="dxa"/>
            <w:vAlign w:val="center"/>
            <w:tcPrChange w:id="22549" w:author="Στάθης Καπ" w:date="2023-03-03T06:26:00Z">
              <w:tcPr>
                <w:tcW w:w="544" w:type="dxa"/>
                <w:vAlign w:val="bottom"/>
              </w:tcPr>
            </w:tcPrChange>
          </w:tcPr>
          <w:p w14:paraId="7D553917" w14:textId="13054D29" w:rsidR="00C87CFE" w:rsidRPr="00CD1347" w:rsidRDefault="00C87CFE" w:rsidP="00C87CFE">
            <w:pPr>
              <w:jc w:val="center"/>
              <w:rPr>
                <w:ins w:id="22550" w:author="Στάθης Καπ" w:date="2023-03-03T04:01:00Z"/>
                <w:rFonts w:cstheme="minorHAnsi"/>
                <w:sz w:val="16"/>
                <w:szCs w:val="16"/>
              </w:rPr>
            </w:pPr>
            <w:ins w:id="22551" w:author="Στάθης Καπ" w:date="2023-03-03T06:21:00Z">
              <w:r>
                <w:rPr>
                  <w:rFonts w:ascii="Calibri" w:hAnsi="Calibri" w:cs="Calibri"/>
                  <w:color w:val="000000"/>
                  <w:sz w:val="16"/>
                  <w:szCs w:val="16"/>
                </w:rPr>
                <w:t>625</w:t>
              </w:r>
            </w:ins>
          </w:p>
        </w:tc>
        <w:tc>
          <w:tcPr>
            <w:tcW w:w="621" w:type="dxa"/>
            <w:vAlign w:val="center"/>
            <w:tcPrChange w:id="22552" w:author="Στάθης Καπ" w:date="2023-03-03T06:26:00Z">
              <w:tcPr>
                <w:tcW w:w="621" w:type="dxa"/>
                <w:vAlign w:val="bottom"/>
              </w:tcPr>
            </w:tcPrChange>
          </w:tcPr>
          <w:p w14:paraId="497C2922" w14:textId="0A0B8F6B" w:rsidR="00C87CFE" w:rsidRPr="00CD1347" w:rsidRDefault="00C87CFE" w:rsidP="00C87CFE">
            <w:pPr>
              <w:jc w:val="center"/>
              <w:rPr>
                <w:ins w:id="22553" w:author="Στάθης Καπ" w:date="2023-03-03T04:01:00Z"/>
                <w:rFonts w:cstheme="minorHAnsi"/>
                <w:sz w:val="16"/>
                <w:szCs w:val="16"/>
              </w:rPr>
            </w:pPr>
            <w:ins w:id="22554" w:author="Στάθης Καπ" w:date="2023-03-03T06:21:00Z">
              <w:r>
                <w:rPr>
                  <w:rFonts w:ascii="Calibri" w:hAnsi="Calibri" w:cs="Calibri"/>
                  <w:color w:val="000000"/>
                  <w:sz w:val="16"/>
                  <w:szCs w:val="16"/>
                </w:rPr>
                <w:t>0.387</w:t>
              </w:r>
            </w:ins>
          </w:p>
        </w:tc>
        <w:tc>
          <w:tcPr>
            <w:tcW w:w="669" w:type="dxa"/>
            <w:vAlign w:val="center"/>
            <w:tcPrChange w:id="22555" w:author="Στάθης Καπ" w:date="2023-03-03T06:26:00Z">
              <w:tcPr>
                <w:tcW w:w="669" w:type="dxa"/>
                <w:vAlign w:val="center"/>
              </w:tcPr>
            </w:tcPrChange>
          </w:tcPr>
          <w:p w14:paraId="3B42C7E8" w14:textId="7889B783" w:rsidR="00C87CFE" w:rsidRPr="00CD1347" w:rsidRDefault="00C87CFE" w:rsidP="00C87CFE">
            <w:pPr>
              <w:jc w:val="center"/>
              <w:rPr>
                <w:ins w:id="22556" w:author="Στάθης Καπ" w:date="2023-03-03T04:01:00Z"/>
                <w:rFonts w:cstheme="minorHAnsi"/>
                <w:sz w:val="16"/>
                <w:szCs w:val="16"/>
              </w:rPr>
            </w:pPr>
            <w:ins w:id="22557" w:author="Στάθης Καπ" w:date="2023-03-03T06:21:00Z">
              <w:r>
                <w:rPr>
                  <w:rFonts w:ascii="Calibri" w:hAnsi="Calibri" w:cstheme="minorHAnsi"/>
                  <w:color w:val="000000"/>
                  <w:sz w:val="16"/>
                  <w:szCs w:val="16"/>
                </w:rPr>
                <w:t>12.46</w:t>
              </w:r>
            </w:ins>
          </w:p>
        </w:tc>
        <w:tc>
          <w:tcPr>
            <w:tcW w:w="543" w:type="dxa"/>
            <w:vAlign w:val="center"/>
            <w:tcPrChange w:id="22558" w:author="Στάθης Καπ" w:date="2023-03-03T06:26:00Z">
              <w:tcPr>
                <w:tcW w:w="543" w:type="dxa"/>
                <w:vAlign w:val="bottom"/>
              </w:tcPr>
            </w:tcPrChange>
          </w:tcPr>
          <w:p w14:paraId="0BFBDEDC" w14:textId="24C604E9" w:rsidR="00C87CFE" w:rsidRPr="00CD1347" w:rsidRDefault="00C87CFE" w:rsidP="00C87CFE">
            <w:pPr>
              <w:jc w:val="center"/>
              <w:rPr>
                <w:ins w:id="22559" w:author="Στάθης Καπ" w:date="2023-03-03T04:01:00Z"/>
                <w:rFonts w:cstheme="minorHAnsi"/>
                <w:sz w:val="16"/>
                <w:szCs w:val="16"/>
              </w:rPr>
            </w:pPr>
            <w:ins w:id="22560" w:author="Στάθης Καπ" w:date="2023-03-03T06:21:00Z">
              <w:r>
                <w:rPr>
                  <w:rFonts w:ascii="Calibri" w:hAnsi="Calibri" w:cs="Calibri"/>
                  <w:color w:val="000000"/>
                  <w:sz w:val="16"/>
                  <w:szCs w:val="16"/>
                </w:rPr>
                <w:t>586</w:t>
              </w:r>
            </w:ins>
          </w:p>
        </w:tc>
        <w:tc>
          <w:tcPr>
            <w:tcW w:w="621" w:type="dxa"/>
            <w:vAlign w:val="center"/>
            <w:tcPrChange w:id="22561" w:author="Στάθης Καπ" w:date="2023-03-03T06:26:00Z">
              <w:tcPr>
                <w:tcW w:w="621" w:type="dxa"/>
                <w:vAlign w:val="bottom"/>
              </w:tcPr>
            </w:tcPrChange>
          </w:tcPr>
          <w:p w14:paraId="58A14DA6" w14:textId="1EAB6279" w:rsidR="00C87CFE" w:rsidRPr="00CD1347" w:rsidRDefault="00C87CFE" w:rsidP="00C87CFE">
            <w:pPr>
              <w:jc w:val="center"/>
              <w:rPr>
                <w:ins w:id="22562" w:author="Στάθης Καπ" w:date="2023-03-03T04:01:00Z"/>
                <w:rFonts w:cstheme="minorHAnsi"/>
                <w:sz w:val="16"/>
                <w:szCs w:val="16"/>
              </w:rPr>
            </w:pPr>
            <w:ins w:id="22563" w:author="Στάθης Καπ" w:date="2023-03-03T06:21:00Z">
              <w:r>
                <w:rPr>
                  <w:rFonts w:ascii="Calibri" w:hAnsi="Calibri" w:cs="Calibri"/>
                  <w:color w:val="000000"/>
                  <w:sz w:val="16"/>
                  <w:szCs w:val="16"/>
                </w:rPr>
                <w:t>0.275</w:t>
              </w:r>
            </w:ins>
          </w:p>
        </w:tc>
        <w:tc>
          <w:tcPr>
            <w:tcW w:w="669" w:type="dxa"/>
            <w:vAlign w:val="center"/>
            <w:tcPrChange w:id="22564" w:author="Στάθης Καπ" w:date="2023-03-03T06:26:00Z">
              <w:tcPr>
                <w:tcW w:w="669" w:type="dxa"/>
                <w:vAlign w:val="center"/>
              </w:tcPr>
            </w:tcPrChange>
          </w:tcPr>
          <w:p w14:paraId="3F2CCE31" w14:textId="2FED7368" w:rsidR="00C87CFE" w:rsidRPr="00CD1347" w:rsidRDefault="00C87CFE" w:rsidP="00C87CFE">
            <w:pPr>
              <w:jc w:val="center"/>
              <w:rPr>
                <w:ins w:id="22565" w:author="Στάθης Καπ" w:date="2023-03-03T04:01:00Z"/>
                <w:rFonts w:cstheme="minorHAnsi"/>
                <w:sz w:val="16"/>
                <w:szCs w:val="16"/>
              </w:rPr>
            </w:pPr>
            <w:ins w:id="22566" w:author="Στάθης Καπ" w:date="2023-03-03T06:21:00Z">
              <w:r>
                <w:rPr>
                  <w:rFonts w:ascii="Calibri" w:hAnsi="Calibri" w:cstheme="minorHAnsi"/>
                  <w:color w:val="000000"/>
                  <w:sz w:val="16"/>
                  <w:szCs w:val="16"/>
                </w:rPr>
                <w:t>6.24</w:t>
              </w:r>
            </w:ins>
          </w:p>
        </w:tc>
        <w:tc>
          <w:tcPr>
            <w:tcW w:w="508" w:type="dxa"/>
            <w:vAlign w:val="center"/>
            <w:tcPrChange w:id="22567" w:author="Στάθης Καπ" w:date="2023-03-03T06:26:00Z">
              <w:tcPr>
                <w:tcW w:w="508" w:type="dxa"/>
                <w:vAlign w:val="bottom"/>
              </w:tcPr>
            </w:tcPrChange>
          </w:tcPr>
          <w:p w14:paraId="34EF156D" w14:textId="65EAEA3B" w:rsidR="00C87CFE" w:rsidRPr="00CD1347" w:rsidRDefault="00C87CFE" w:rsidP="00C87CFE">
            <w:pPr>
              <w:jc w:val="center"/>
              <w:rPr>
                <w:ins w:id="22568" w:author="Στάθης Καπ" w:date="2023-03-03T04:01:00Z"/>
                <w:rFonts w:cstheme="minorHAnsi"/>
                <w:sz w:val="16"/>
                <w:szCs w:val="16"/>
              </w:rPr>
            </w:pPr>
            <w:ins w:id="22569" w:author="Στάθης Καπ" w:date="2023-03-03T06:21:00Z">
              <w:r>
                <w:rPr>
                  <w:rFonts w:ascii="Calibri" w:hAnsi="Calibri" w:cs="Calibri"/>
                  <w:color w:val="000000"/>
                  <w:sz w:val="16"/>
                  <w:szCs w:val="16"/>
                </w:rPr>
                <w:t>560</w:t>
              </w:r>
            </w:ins>
          </w:p>
        </w:tc>
        <w:tc>
          <w:tcPr>
            <w:tcW w:w="541" w:type="dxa"/>
            <w:vAlign w:val="center"/>
            <w:tcPrChange w:id="22570" w:author="Στάθης Καπ" w:date="2023-03-03T06:26:00Z">
              <w:tcPr>
                <w:tcW w:w="541" w:type="dxa"/>
                <w:vAlign w:val="bottom"/>
              </w:tcPr>
            </w:tcPrChange>
          </w:tcPr>
          <w:p w14:paraId="5315D874" w14:textId="35AE87E0" w:rsidR="00C87CFE" w:rsidRPr="00CD1347" w:rsidRDefault="00C87CFE" w:rsidP="00C87CFE">
            <w:pPr>
              <w:jc w:val="center"/>
              <w:rPr>
                <w:ins w:id="22571" w:author="Στάθης Καπ" w:date="2023-03-03T04:01:00Z"/>
                <w:rFonts w:cstheme="minorHAnsi"/>
                <w:sz w:val="16"/>
                <w:szCs w:val="16"/>
              </w:rPr>
            </w:pPr>
            <w:ins w:id="22572" w:author="Στάθης Καπ" w:date="2023-03-03T06:21:00Z">
              <w:r>
                <w:rPr>
                  <w:rFonts w:ascii="Calibri" w:hAnsi="Calibri" w:cs="Calibri"/>
                  <w:color w:val="000000"/>
                  <w:sz w:val="16"/>
                  <w:szCs w:val="16"/>
                </w:rPr>
                <w:t>0.29</w:t>
              </w:r>
            </w:ins>
          </w:p>
        </w:tc>
        <w:tc>
          <w:tcPr>
            <w:tcW w:w="589" w:type="dxa"/>
            <w:vAlign w:val="center"/>
            <w:tcPrChange w:id="22573" w:author="Στάθης Καπ" w:date="2023-03-03T06:26:00Z">
              <w:tcPr>
                <w:tcW w:w="589" w:type="dxa"/>
                <w:vAlign w:val="center"/>
              </w:tcPr>
            </w:tcPrChange>
          </w:tcPr>
          <w:p w14:paraId="081DBC86" w14:textId="039F7CD0" w:rsidR="00C87CFE" w:rsidRPr="00CD1347" w:rsidRDefault="00C87CFE" w:rsidP="00C87CFE">
            <w:pPr>
              <w:jc w:val="center"/>
              <w:rPr>
                <w:ins w:id="22574" w:author="Στάθης Καπ" w:date="2023-03-03T04:01:00Z"/>
                <w:rFonts w:cstheme="minorHAnsi"/>
                <w:sz w:val="16"/>
                <w:szCs w:val="16"/>
              </w:rPr>
            </w:pPr>
            <w:ins w:id="22575" w:author="Στάθης Καπ" w:date="2023-03-03T06:21:00Z">
              <w:r>
                <w:rPr>
                  <w:rFonts w:ascii="Calibri" w:hAnsi="Calibri" w:cstheme="minorHAnsi"/>
                  <w:color w:val="000000"/>
                  <w:sz w:val="16"/>
                  <w:szCs w:val="16"/>
                </w:rPr>
                <w:t>10.4</w:t>
              </w:r>
            </w:ins>
          </w:p>
        </w:tc>
        <w:tc>
          <w:tcPr>
            <w:tcW w:w="463" w:type="dxa"/>
            <w:vAlign w:val="center"/>
            <w:tcPrChange w:id="22576" w:author="Στάθης Καπ" w:date="2023-03-03T06:26:00Z">
              <w:tcPr>
                <w:tcW w:w="463" w:type="dxa"/>
                <w:vAlign w:val="bottom"/>
              </w:tcPr>
            </w:tcPrChange>
          </w:tcPr>
          <w:p w14:paraId="77D6271C" w14:textId="18B4469C" w:rsidR="00C87CFE" w:rsidRPr="00CD1347" w:rsidRDefault="00C87CFE" w:rsidP="00C87CFE">
            <w:pPr>
              <w:jc w:val="center"/>
              <w:rPr>
                <w:ins w:id="22577" w:author="Στάθης Καπ" w:date="2023-03-03T04:01:00Z"/>
                <w:rFonts w:cstheme="minorHAnsi"/>
                <w:sz w:val="16"/>
                <w:szCs w:val="16"/>
              </w:rPr>
            </w:pPr>
            <w:ins w:id="22578" w:author="Στάθης Καπ" w:date="2023-03-03T06:21:00Z">
              <w:r>
                <w:rPr>
                  <w:rFonts w:ascii="Calibri" w:hAnsi="Calibri" w:cs="Calibri"/>
                  <w:color w:val="000000"/>
                  <w:sz w:val="16"/>
                  <w:szCs w:val="16"/>
                </w:rPr>
                <w:t>513</w:t>
              </w:r>
            </w:ins>
          </w:p>
        </w:tc>
        <w:tc>
          <w:tcPr>
            <w:tcW w:w="541" w:type="dxa"/>
            <w:vAlign w:val="center"/>
            <w:tcPrChange w:id="22579" w:author="Στάθης Καπ" w:date="2023-03-03T06:26:00Z">
              <w:tcPr>
                <w:tcW w:w="541" w:type="dxa"/>
                <w:vAlign w:val="bottom"/>
              </w:tcPr>
            </w:tcPrChange>
          </w:tcPr>
          <w:p w14:paraId="6DA7537B" w14:textId="08FA2202" w:rsidR="00C87CFE" w:rsidRPr="00CD1347" w:rsidRDefault="00C87CFE" w:rsidP="00C87CFE">
            <w:pPr>
              <w:jc w:val="center"/>
              <w:rPr>
                <w:ins w:id="22580" w:author="Στάθης Καπ" w:date="2023-03-03T04:01:00Z"/>
                <w:rFonts w:cstheme="minorHAnsi"/>
                <w:sz w:val="16"/>
                <w:szCs w:val="16"/>
              </w:rPr>
            </w:pPr>
            <w:ins w:id="22581" w:author="Στάθης Καπ" w:date="2023-03-03T06:21:00Z">
              <w:r>
                <w:rPr>
                  <w:rFonts w:ascii="Calibri" w:hAnsi="Calibri" w:cs="Calibri"/>
                  <w:color w:val="000000"/>
                  <w:sz w:val="16"/>
                  <w:szCs w:val="16"/>
                </w:rPr>
                <w:t>0.274</w:t>
              </w:r>
            </w:ins>
          </w:p>
        </w:tc>
        <w:tc>
          <w:tcPr>
            <w:tcW w:w="589" w:type="dxa"/>
            <w:vAlign w:val="center"/>
            <w:tcPrChange w:id="22582" w:author="Στάθης Καπ" w:date="2023-03-03T06:26:00Z">
              <w:tcPr>
                <w:tcW w:w="589" w:type="dxa"/>
                <w:vAlign w:val="center"/>
              </w:tcPr>
            </w:tcPrChange>
          </w:tcPr>
          <w:p w14:paraId="473A8EB1" w14:textId="7EF75088" w:rsidR="00C87CFE" w:rsidRPr="00CD1347" w:rsidRDefault="00C87CFE" w:rsidP="00C87CFE">
            <w:pPr>
              <w:jc w:val="center"/>
              <w:rPr>
                <w:ins w:id="22583" w:author="Στάθης Καπ" w:date="2023-03-03T04:01:00Z"/>
                <w:rFonts w:cstheme="minorHAnsi"/>
                <w:sz w:val="16"/>
                <w:szCs w:val="16"/>
              </w:rPr>
            </w:pPr>
            <w:ins w:id="22584"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22585"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586" w:author="Στάθης Καπ" w:date="2023-03-03T04:01:00Z"/>
        </w:trPr>
        <w:tc>
          <w:tcPr>
            <w:tcW w:w="515" w:type="dxa"/>
            <w:tcBorders>
              <w:top w:val="nil"/>
              <w:bottom w:val="nil"/>
              <w:right w:val="single" w:sz="4" w:space="0" w:color="auto"/>
            </w:tcBorders>
            <w:shd w:val="clear" w:color="auto" w:fill="E7E6E6" w:themeFill="background2"/>
            <w:vAlign w:val="bottom"/>
            <w:tcPrChange w:id="22587" w:author="Στάθης Καπ" w:date="2023-03-03T06:28:00Z">
              <w:tcPr>
                <w:tcW w:w="515" w:type="dxa"/>
                <w:vAlign w:val="bottom"/>
              </w:tcPr>
            </w:tcPrChange>
          </w:tcPr>
          <w:p w14:paraId="6C74FD78" w14:textId="2EE99276" w:rsidR="00C87CFE" w:rsidRPr="00CD1347" w:rsidRDefault="00C87CFE" w:rsidP="00C87CFE">
            <w:pPr>
              <w:jc w:val="center"/>
              <w:rPr>
                <w:ins w:id="22588" w:author="Στάθης Καπ" w:date="2023-03-03T04:01:00Z"/>
                <w:sz w:val="16"/>
                <w:szCs w:val="16"/>
              </w:rPr>
            </w:pPr>
            <w:ins w:id="22589" w:author="Στάθης Καπ" w:date="2023-03-03T04:08:00Z">
              <w:r w:rsidRPr="00CD1347">
                <w:rPr>
                  <w:rFonts w:ascii="Calibri" w:hAnsi="Calibri" w:cs="Calibri"/>
                  <w:color w:val="000000"/>
                  <w:sz w:val="16"/>
                  <w:szCs w:val="16"/>
                  <w:rPrChange w:id="22590"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22591" w:author="Στάθης Καπ" w:date="2023-03-03T06:28:00Z">
              <w:tcPr>
                <w:tcW w:w="560" w:type="dxa"/>
              </w:tcPr>
            </w:tcPrChange>
          </w:tcPr>
          <w:p w14:paraId="5F2CD775" w14:textId="62F367E1" w:rsidR="00C87CFE" w:rsidRPr="00CD1347" w:rsidRDefault="00C87CFE" w:rsidP="00C87CFE">
            <w:pPr>
              <w:jc w:val="center"/>
              <w:rPr>
                <w:ins w:id="22592" w:author="Στάθης Καπ" w:date="2023-03-03T04:01:00Z"/>
                <w:rFonts w:cstheme="minorHAnsi"/>
                <w:sz w:val="16"/>
                <w:szCs w:val="16"/>
              </w:rPr>
            </w:pPr>
            <w:ins w:id="22593" w:author="Στάθης Καπ" w:date="2023-03-03T06:21:00Z">
              <w:r>
                <w:rPr>
                  <w:rFonts w:ascii="Calibri" w:hAnsi="Calibri" w:cs="Calibri"/>
                  <w:color w:val="000000"/>
                  <w:sz w:val="16"/>
                  <w:szCs w:val="16"/>
                </w:rPr>
                <w:t>764</w:t>
              </w:r>
            </w:ins>
          </w:p>
        </w:tc>
        <w:tc>
          <w:tcPr>
            <w:tcW w:w="855" w:type="dxa"/>
            <w:tcBorders>
              <w:bottom w:val="nil"/>
            </w:tcBorders>
            <w:vAlign w:val="center"/>
            <w:tcPrChange w:id="22594" w:author="Στάθης Καπ" w:date="2023-03-03T06:28:00Z">
              <w:tcPr>
                <w:tcW w:w="855" w:type="dxa"/>
              </w:tcPr>
            </w:tcPrChange>
          </w:tcPr>
          <w:p w14:paraId="56528EE0" w14:textId="254CA250" w:rsidR="00C87CFE" w:rsidRPr="00CD1347" w:rsidRDefault="00C87CFE" w:rsidP="00C87CFE">
            <w:pPr>
              <w:jc w:val="center"/>
              <w:rPr>
                <w:ins w:id="22595" w:author="Στάθης Καπ" w:date="2023-03-03T04:01:00Z"/>
                <w:rFonts w:cstheme="minorHAnsi"/>
                <w:sz w:val="16"/>
                <w:szCs w:val="16"/>
              </w:rPr>
            </w:pPr>
            <w:ins w:id="22596" w:author="Στάθης Καπ" w:date="2023-03-03T06:21:00Z">
              <w:r>
                <w:rPr>
                  <w:rFonts w:ascii="Calibri" w:hAnsi="Calibri" w:cs="Calibri"/>
                  <w:color w:val="000000"/>
                  <w:sz w:val="16"/>
                  <w:szCs w:val="16"/>
                </w:rPr>
                <w:t>747</w:t>
              </w:r>
            </w:ins>
          </w:p>
        </w:tc>
        <w:tc>
          <w:tcPr>
            <w:tcW w:w="544" w:type="dxa"/>
            <w:tcBorders>
              <w:bottom w:val="nil"/>
            </w:tcBorders>
            <w:vAlign w:val="center"/>
            <w:tcPrChange w:id="22597" w:author="Στάθης Καπ" w:date="2023-03-03T06:28:00Z">
              <w:tcPr>
                <w:tcW w:w="544" w:type="dxa"/>
                <w:vAlign w:val="bottom"/>
              </w:tcPr>
            </w:tcPrChange>
          </w:tcPr>
          <w:p w14:paraId="38400C61" w14:textId="5CC16AF8" w:rsidR="00C87CFE" w:rsidRPr="00CD1347" w:rsidRDefault="00C87CFE" w:rsidP="00C87CFE">
            <w:pPr>
              <w:jc w:val="center"/>
              <w:rPr>
                <w:ins w:id="22598" w:author="Στάθης Καπ" w:date="2023-03-03T04:01:00Z"/>
                <w:rFonts w:cstheme="minorHAnsi"/>
                <w:sz w:val="16"/>
                <w:szCs w:val="16"/>
              </w:rPr>
            </w:pPr>
            <w:ins w:id="22599" w:author="Στάθης Καπ" w:date="2023-03-03T06:21:00Z">
              <w:r>
                <w:rPr>
                  <w:rFonts w:ascii="Calibri" w:hAnsi="Calibri" w:cs="Calibri"/>
                  <w:color w:val="000000"/>
                  <w:sz w:val="16"/>
                  <w:szCs w:val="16"/>
                </w:rPr>
                <w:t>701</w:t>
              </w:r>
            </w:ins>
          </w:p>
        </w:tc>
        <w:tc>
          <w:tcPr>
            <w:tcW w:w="621" w:type="dxa"/>
            <w:tcBorders>
              <w:bottom w:val="nil"/>
            </w:tcBorders>
            <w:vAlign w:val="center"/>
            <w:tcPrChange w:id="22600" w:author="Στάθης Καπ" w:date="2023-03-03T06:28:00Z">
              <w:tcPr>
                <w:tcW w:w="621" w:type="dxa"/>
                <w:vAlign w:val="bottom"/>
              </w:tcPr>
            </w:tcPrChange>
          </w:tcPr>
          <w:p w14:paraId="0C27B963" w14:textId="20759645" w:rsidR="00C87CFE" w:rsidRPr="00CD1347" w:rsidRDefault="00C87CFE" w:rsidP="00C87CFE">
            <w:pPr>
              <w:jc w:val="center"/>
              <w:rPr>
                <w:ins w:id="22601" w:author="Στάθης Καπ" w:date="2023-03-03T04:01:00Z"/>
                <w:rFonts w:cstheme="minorHAnsi"/>
                <w:sz w:val="16"/>
                <w:szCs w:val="16"/>
              </w:rPr>
            </w:pPr>
            <w:ins w:id="22602" w:author="Στάθης Καπ" w:date="2023-03-03T06:21:00Z">
              <w:r>
                <w:rPr>
                  <w:rFonts w:ascii="Calibri" w:hAnsi="Calibri" w:cs="Calibri"/>
                  <w:color w:val="000000"/>
                  <w:sz w:val="16"/>
                  <w:szCs w:val="16"/>
                </w:rPr>
                <w:t>0.607</w:t>
              </w:r>
            </w:ins>
          </w:p>
        </w:tc>
        <w:tc>
          <w:tcPr>
            <w:tcW w:w="669" w:type="dxa"/>
            <w:tcBorders>
              <w:bottom w:val="nil"/>
            </w:tcBorders>
            <w:vAlign w:val="center"/>
            <w:tcPrChange w:id="22603" w:author="Στάθης Καπ" w:date="2023-03-03T06:28:00Z">
              <w:tcPr>
                <w:tcW w:w="669" w:type="dxa"/>
                <w:vAlign w:val="center"/>
              </w:tcPr>
            </w:tcPrChange>
          </w:tcPr>
          <w:p w14:paraId="6AFFBDC4" w14:textId="5A12A3D1" w:rsidR="00C87CFE" w:rsidRPr="00CD1347" w:rsidRDefault="00C87CFE" w:rsidP="00C87CFE">
            <w:pPr>
              <w:jc w:val="center"/>
              <w:rPr>
                <w:ins w:id="22604" w:author="Στάθης Καπ" w:date="2023-03-03T04:01:00Z"/>
                <w:rFonts w:cstheme="minorHAnsi"/>
                <w:sz w:val="16"/>
                <w:szCs w:val="16"/>
              </w:rPr>
            </w:pPr>
            <w:ins w:id="22605"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22606" w:author="Στάθης Καπ" w:date="2023-03-03T06:28:00Z">
              <w:tcPr>
                <w:tcW w:w="543" w:type="dxa"/>
                <w:vAlign w:val="bottom"/>
              </w:tcPr>
            </w:tcPrChange>
          </w:tcPr>
          <w:p w14:paraId="701FE7E2" w14:textId="23766983" w:rsidR="00C87CFE" w:rsidRPr="00CD1347" w:rsidRDefault="00C87CFE" w:rsidP="00C87CFE">
            <w:pPr>
              <w:jc w:val="center"/>
              <w:rPr>
                <w:ins w:id="22607" w:author="Στάθης Καπ" w:date="2023-03-03T04:01:00Z"/>
                <w:rFonts w:cstheme="minorHAnsi"/>
                <w:sz w:val="16"/>
                <w:szCs w:val="16"/>
              </w:rPr>
            </w:pPr>
            <w:ins w:id="22608" w:author="Στάθης Καπ" w:date="2023-03-03T06:21:00Z">
              <w:r>
                <w:rPr>
                  <w:rFonts w:ascii="Calibri" w:hAnsi="Calibri" w:cs="Calibri"/>
                  <w:color w:val="000000"/>
                  <w:sz w:val="16"/>
                  <w:szCs w:val="16"/>
                </w:rPr>
                <w:t>654</w:t>
              </w:r>
            </w:ins>
          </w:p>
        </w:tc>
        <w:tc>
          <w:tcPr>
            <w:tcW w:w="621" w:type="dxa"/>
            <w:tcBorders>
              <w:bottom w:val="nil"/>
            </w:tcBorders>
            <w:vAlign w:val="center"/>
            <w:tcPrChange w:id="22609" w:author="Στάθης Καπ" w:date="2023-03-03T06:28:00Z">
              <w:tcPr>
                <w:tcW w:w="621" w:type="dxa"/>
                <w:vAlign w:val="bottom"/>
              </w:tcPr>
            </w:tcPrChange>
          </w:tcPr>
          <w:p w14:paraId="130FC7A9" w14:textId="5E7C1DBE" w:rsidR="00C87CFE" w:rsidRPr="00CD1347" w:rsidRDefault="00C87CFE" w:rsidP="00C87CFE">
            <w:pPr>
              <w:jc w:val="center"/>
              <w:rPr>
                <w:ins w:id="22610" w:author="Στάθης Καπ" w:date="2023-03-03T04:01:00Z"/>
                <w:rFonts w:cstheme="minorHAnsi"/>
                <w:sz w:val="16"/>
                <w:szCs w:val="16"/>
              </w:rPr>
            </w:pPr>
            <w:ins w:id="22611" w:author="Στάθης Καπ" w:date="2023-03-03T06:21:00Z">
              <w:r>
                <w:rPr>
                  <w:rFonts w:ascii="Calibri" w:hAnsi="Calibri" w:cs="Calibri"/>
                  <w:color w:val="000000"/>
                  <w:sz w:val="16"/>
                  <w:szCs w:val="16"/>
                </w:rPr>
                <w:t>0.279</w:t>
              </w:r>
            </w:ins>
          </w:p>
        </w:tc>
        <w:tc>
          <w:tcPr>
            <w:tcW w:w="669" w:type="dxa"/>
            <w:tcBorders>
              <w:bottom w:val="nil"/>
            </w:tcBorders>
            <w:vAlign w:val="center"/>
            <w:tcPrChange w:id="22612" w:author="Στάθης Καπ" w:date="2023-03-03T06:28:00Z">
              <w:tcPr>
                <w:tcW w:w="669" w:type="dxa"/>
                <w:vAlign w:val="center"/>
              </w:tcPr>
            </w:tcPrChange>
          </w:tcPr>
          <w:p w14:paraId="5F6B49ED" w14:textId="5A8DD9EA" w:rsidR="00C87CFE" w:rsidRPr="00CD1347" w:rsidRDefault="00C87CFE" w:rsidP="00C87CFE">
            <w:pPr>
              <w:jc w:val="center"/>
              <w:rPr>
                <w:ins w:id="22613" w:author="Στάθης Καπ" w:date="2023-03-03T04:01:00Z"/>
                <w:rFonts w:cstheme="minorHAnsi"/>
                <w:sz w:val="16"/>
                <w:szCs w:val="16"/>
              </w:rPr>
            </w:pPr>
            <w:ins w:id="22614"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22615" w:author="Στάθης Καπ" w:date="2023-03-03T06:28:00Z">
              <w:tcPr>
                <w:tcW w:w="508" w:type="dxa"/>
                <w:vAlign w:val="bottom"/>
              </w:tcPr>
            </w:tcPrChange>
          </w:tcPr>
          <w:p w14:paraId="31FFF765" w14:textId="5244953C" w:rsidR="00C87CFE" w:rsidRPr="00CD1347" w:rsidRDefault="00C87CFE" w:rsidP="00C87CFE">
            <w:pPr>
              <w:jc w:val="center"/>
              <w:rPr>
                <w:ins w:id="22616" w:author="Στάθης Καπ" w:date="2023-03-03T04:01:00Z"/>
                <w:rFonts w:cstheme="minorHAnsi"/>
                <w:sz w:val="16"/>
                <w:szCs w:val="16"/>
              </w:rPr>
            </w:pPr>
            <w:ins w:id="22617" w:author="Στάθης Καπ" w:date="2023-03-03T06:21:00Z">
              <w:r>
                <w:rPr>
                  <w:rFonts w:ascii="Calibri" w:hAnsi="Calibri" w:cs="Calibri"/>
                  <w:color w:val="000000"/>
                  <w:sz w:val="16"/>
                  <w:szCs w:val="16"/>
                </w:rPr>
                <w:t>623</w:t>
              </w:r>
            </w:ins>
          </w:p>
        </w:tc>
        <w:tc>
          <w:tcPr>
            <w:tcW w:w="541" w:type="dxa"/>
            <w:tcBorders>
              <w:bottom w:val="nil"/>
            </w:tcBorders>
            <w:vAlign w:val="center"/>
            <w:tcPrChange w:id="22618" w:author="Στάθης Καπ" w:date="2023-03-03T06:28:00Z">
              <w:tcPr>
                <w:tcW w:w="541" w:type="dxa"/>
                <w:vAlign w:val="bottom"/>
              </w:tcPr>
            </w:tcPrChange>
          </w:tcPr>
          <w:p w14:paraId="43C29F8E" w14:textId="1764D988" w:rsidR="00C87CFE" w:rsidRPr="00CD1347" w:rsidRDefault="00C87CFE" w:rsidP="00C87CFE">
            <w:pPr>
              <w:jc w:val="center"/>
              <w:rPr>
                <w:ins w:id="22619" w:author="Στάθης Καπ" w:date="2023-03-03T04:01:00Z"/>
                <w:rFonts w:cstheme="minorHAnsi"/>
                <w:sz w:val="16"/>
                <w:szCs w:val="16"/>
              </w:rPr>
            </w:pPr>
            <w:ins w:id="22620" w:author="Στάθης Καπ" w:date="2023-03-03T06:21:00Z">
              <w:r>
                <w:rPr>
                  <w:rFonts w:ascii="Calibri" w:hAnsi="Calibri" w:cs="Calibri"/>
                  <w:color w:val="000000"/>
                  <w:sz w:val="16"/>
                  <w:szCs w:val="16"/>
                </w:rPr>
                <w:t>0.291</w:t>
              </w:r>
            </w:ins>
          </w:p>
        </w:tc>
        <w:tc>
          <w:tcPr>
            <w:tcW w:w="589" w:type="dxa"/>
            <w:tcBorders>
              <w:bottom w:val="nil"/>
            </w:tcBorders>
            <w:vAlign w:val="center"/>
            <w:tcPrChange w:id="22621" w:author="Στάθης Καπ" w:date="2023-03-03T06:28:00Z">
              <w:tcPr>
                <w:tcW w:w="589" w:type="dxa"/>
                <w:vAlign w:val="center"/>
              </w:tcPr>
            </w:tcPrChange>
          </w:tcPr>
          <w:p w14:paraId="1C6FD777" w14:textId="12FA010A" w:rsidR="00C87CFE" w:rsidRPr="00CD1347" w:rsidRDefault="00C87CFE" w:rsidP="00C87CFE">
            <w:pPr>
              <w:jc w:val="center"/>
              <w:rPr>
                <w:ins w:id="22622" w:author="Στάθης Καπ" w:date="2023-03-03T04:01:00Z"/>
                <w:rFonts w:cstheme="minorHAnsi"/>
                <w:sz w:val="16"/>
                <w:szCs w:val="16"/>
              </w:rPr>
            </w:pPr>
            <w:ins w:id="22623"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22624" w:author="Στάθης Καπ" w:date="2023-03-03T06:28:00Z">
              <w:tcPr>
                <w:tcW w:w="463" w:type="dxa"/>
                <w:vAlign w:val="bottom"/>
              </w:tcPr>
            </w:tcPrChange>
          </w:tcPr>
          <w:p w14:paraId="09A9B1A6" w14:textId="4254D989" w:rsidR="00C87CFE" w:rsidRPr="00CD1347" w:rsidRDefault="00C87CFE" w:rsidP="00C87CFE">
            <w:pPr>
              <w:jc w:val="center"/>
              <w:rPr>
                <w:ins w:id="22625" w:author="Στάθης Καπ" w:date="2023-03-03T04:01:00Z"/>
                <w:rFonts w:cstheme="minorHAnsi"/>
                <w:sz w:val="16"/>
                <w:szCs w:val="16"/>
              </w:rPr>
            </w:pPr>
            <w:ins w:id="22626" w:author="Στάθης Καπ" w:date="2023-03-03T06:21:00Z">
              <w:r>
                <w:rPr>
                  <w:rFonts w:ascii="Calibri" w:hAnsi="Calibri" w:cs="Calibri"/>
                  <w:color w:val="000000"/>
                  <w:sz w:val="16"/>
                  <w:szCs w:val="16"/>
                </w:rPr>
                <w:t>503</w:t>
              </w:r>
            </w:ins>
          </w:p>
        </w:tc>
        <w:tc>
          <w:tcPr>
            <w:tcW w:w="541" w:type="dxa"/>
            <w:tcBorders>
              <w:bottom w:val="nil"/>
            </w:tcBorders>
            <w:vAlign w:val="center"/>
            <w:tcPrChange w:id="22627" w:author="Στάθης Καπ" w:date="2023-03-03T06:28:00Z">
              <w:tcPr>
                <w:tcW w:w="541" w:type="dxa"/>
                <w:vAlign w:val="bottom"/>
              </w:tcPr>
            </w:tcPrChange>
          </w:tcPr>
          <w:p w14:paraId="4E10D05F" w14:textId="08DA233B" w:rsidR="00C87CFE" w:rsidRPr="00CD1347" w:rsidRDefault="00C87CFE" w:rsidP="00C87CFE">
            <w:pPr>
              <w:jc w:val="center"/>
              <w:rPr>
                <w:ins w:id="22628" w:author="Στάθης Καπ" w:date="2023-03-03T04:01:00Z"/>
                <w:rFonts w:cstheme="minorHAnsi"/>
                <w:sz w:val="16"/>
                <w:szCs w:val="16"/>
              </w:rPr>
            </w:pPr>
            <w:ins w:id="22629" w:author="Στάθης Καπ" w:date="2023-03-03T06:21:00Z">
              <w:r>
                <w:rPr>
                  <w:rFonts w:ascii="Calibri" w:hAnsi="Calibri" w:cs="Calibri"/>
                  <w:color w:val="000000"/>
                  <w:sz w:val="16"/>
                  <w:szCs w:val="16"/>
                </w:rPr>
                <w:t>0.618</w:t>
              </w:r>
            </w:ins>
          </w:p>
        </w:tc>
        <w:tc>
          <w:tcPr>
            <w:tcW w:w="589" w:type="dxa"/>
            <w:tcBorders>
              <w:bottom w:val="nil"/>
            </w:tcBorders>
            <w:vAlign w:val="center"/>
            <w:tcPrChange w:id="22630" w:author="Στάθης Καπ" w:date="2023-03-03T06:28:00Z">
              <w:tcPr>
                <w:tcW w:w="589" w:type="dxa"/>
                <w:vAlign w:val="center"/>
              </w:tcPr>
            </w:tcPrChange>
          </w:tcPr>
          <w:p w14:paraId="7616A6A6" w14:textId="33863553" w:rsidR="00C87CFE" w:rsidRPr="00CD1347" w:rsidRDefault="00C87CFE" w:rsidP="00C87CFE">
            <w:pPr>
              <w:jc w:val="center"/>
              <w:rPr>
                <w:ins w:id="22631" w:author="Στάθης Καπ" w:date="2023-03-03T04:01:00Z"/>
                <w:rFonts w:cstheme="minorHAnsi"/>
                <w:sz w:val="16"/>
                <w:szCs w:val="16"/>
              </w:rPr>
            </w:pPr>
            <w:ins w:id="22632"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22633"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634" w:author="Στάθης Καπ" w:date="2023-03-03T04:01:00Z"/>
        </w:trPr>
        <w:tc>
          <w:tcPr>
            <w:tcW w:w="515" w:type="dxa"/>
            <w:tcBorders>
              <w:top w:val="nil"/>
              <w:bottom w:val="nil"/>
              <w:right w:val="single" w:sz="4" w:space="0" w:color="auto"/>
            </w:tcBorders>
            <w:shd w:val="clear" w:color="auto" w:fill="E7E6E6" w:themeFill="background2"/>
            <w:vAlign w:val="bottom"/>
            <w:tcPrChange w:id="22635" w:author="Στάθης Καπ" w:date="2023-03-03T06:28:00Z">
              <w:tcPr>
                <w:tcW w:w="515" w:type="dxa"/>
                <w:vAlign w:val="bottom"/>
              </w:tcPr>
            </w:tcPrChange>
          </w:tcPr>
          <w:p w14:paraId="5EAD4340" w14:textId="08BB312F" w:rsidR="00C87CFE" w:rsidRPr="00CD1347" w:rsidRDefault="00C87CFE" w:rsidP="00C87CFE">
            <w:pPr>
              <w:jc w:val="center"/>
              <w:rPr>
                <w:ins w:id="22636" w:author="Στάθης Καπ" w:date="2023-03-03T04:01:00Z"/>
                <w:rFonts w:ascii="Calibri" w:hAnsi="Calibri" w:cs="Calibri"/>
                <w:color w:val="000000"/>
                <w:sz w:val="16"/>
                <w:szCs w:val="16"/>
              </w:rPr>
            </w:pPr>
            <w:ins w:id="22637" w:author="Στάθης Καπ" w:date="2023-03-03T04:08:00Z">
              <w:r w:rsidRPr="00CD1347">
                <w:rPr>
                  <w:rFonts w:ascii="Calibri" w:hAnsi="Calibri" w:cs="Calibri"/>
                  <w:color w:val="000000"/>
                  <w:sz w:val="16"/>
                  <w:szCs w:val="16"/>
                  <w:rPrChange w:id="22638"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22639" w:author="Στάθης Καπ" w:date="2023-03-03T06:28:00Z">
              <w:tcPr>
                <w:tcW w:w="560" w:type="dxa"/>
              </w:tcPr>
            </w:tcPrChange>
          </w:tcPr>
          <w:p w14:paraId="37F9CBE9" w14:textId="4488D42F" w:rsidR="00C87CFE" w:rsidRPr="00CD1347" w:rsidRDefault="00C87CFE" w:rsidP="00C87CFE">
            <w:pPr>
              <w:jc w:val="center"/>
              <w:rPr>
                <w:ins w:id="22640" w:author="Στάθης Καπ" w:date="2023-03-03T04:01:00Z"/>
                <w:sz w:val="16"/>
                <w:szCs w:val="16"/>
              </w:rPr>
            </w:pPr>
            <w:ins w:id="22641"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22642" w:author="Στάθης Καπ" w:date="2023-03-03T06:28:00Z">
              <w:tcPr>
                <w:tcW w:w="855" w:type="dxa"/>
              </w:tcPr>
            </w:tcPrChange>
          </w:tcPr>
          <w:p w14:paraId="05108570" w14:textId="658786ED" w:rsidR="00C87CFE" w:rsidRPr="00CD1347" w:rsidRDefault="00C87CFE" w:rsidP="00C87CFE">
            <w:pPr>
              <w:jc w:val="center"/>
              <w:rPr>
                <w:ins w:id="22643" w:author="Στάθης Καπ" w:date="2023-03-03T04:01:00Z"/>
                <w:sz w:val="16"/>
                <w:szCs w:val="16"/>
              </w:rPr>
            </w:pPr>
            <w:ins w:id="22644"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22645" w:author="Στάθης Καπ" w:date="2023-03-03T06:28:00Z">
              <w:tcPr>
                <w:tcW w:w="544" w:type="dxa"/>
                <w:vAlign w:val="bottom"/>
              </w:tcPr>
            </w:tcPrChange>
          </w:tcPr>
          <w:p w14:paraId="65DBBA5B" w14:textId="6DEBAE0C" w:rsidR="00C87CFE" w:rsidRPr="00CD1347" w:rsidRDefault="00C87CFE" w:rsidP="00C87CFE">
            <w:pPr>
              <w:jc w:val="center"/>
              <w:rPr>
                <w:ins w:id="22646" w:author="Στάθης Καπ" w:date="2023-03-03T04:01:00Z"/>
                <w:rFonts w:ascii="Calibri" w:hAnsi="Calibri" w:cs="Calibri"/>
                <w:color w:val="000000"/>
                <w:sz w:val="16"/>
                <w:szCs w:val="16"/>
              </w:rPr>
            </w:pPr>
            <w:ins w:id="22647"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22648" w:author="Στάθης Καπ" w:date="2023-03-03T06:28:00Z">
              <w:tcPr>
                <w:tcW w:w="621" w:type="dxa"/>
                <w:vAlign w:val="bottom"/>
              </w:tcPr>
            </w:tcPrChange>
          </w:tcPr>
          <w:p w14:paraId="39891664" w14:textId="412101ED" w:rsidR="00C87CFE" w:rsidRPr="00CD1347" w:rsidRDefault="00C87CFE" w:rsidP="00C87CFE">
            <w:pPr>
              <w:jc w:val="center"/>
              <w:rPr>
                <w:ins w:id="22649" w:author="Στάθης Καπ" w:date="2023-03-03T04:01:00Z"/>
                <w:rFonts w:ascii="Calibri" w:hAnsi="Calibri" w:cs="Calibri"/>
                <w:color w:val="000000"/>
                <w:sz w:val="16"/>
                <w:szCs w:val="16"/>
              </w:rPr>
            </w:pPr>
            <w:ins w:id="22650"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22651" w:author="Στάθης Καπ" w:date="2023-03-03T06:28:00Z">
              <w:tcPr>
                <w:tcW w:w="669" w:type="dxa"/>
                <w:vAlign w:val="center"/>
              </w:tcPr>
            </w:tcPrChange>
          </w:tcPr>
          <w:p w14:paraId="5B2CD24B" w14:textId="2A53AB94" w:rsidR="00C87CFE" w:rsidRPr="00CD1347" w:rsidRDefault="00C87CFE" w:rsidP="00C87CFE">
            <w:pPr>
              <w:jc w:val="center"/>
              <w:rPr>
                <w:ins w:id="22652" w:author="Στάθης Καπ" w:date="2023-03-03T04:01:00Z"/>
                <w:rFonts w:cstheme="minorHAnsi"/>
                <w:sz w:val="16"/>
                <w:szCs w:val="16"/>
              </w:rPr>
            </w:pPr>
            <w:ins w:id="22653"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22654" w:author="Στάθης Καπ" w:date="2023-03-03T06:28:00Z">
              <w:tcPr>
                <w:tcW w:w="543" w:type="dxa"/>
                <w:vAlign w:val="bottom"/>
              </w:tcPr>
            </w:tcPrChange>
          </w:tcPr>
          <w:p w14:paraId="618C6A86" w14:textId="3D42B7BA" w:rsidR="00C87CFE" w:rsidRPr="00CD1347" w:rsidRDefault="00C87CFE" w:rsidP="00C87CFE">
            <w:pPr>
              <w:jc w:val="center"/>
              <w:rPr>
                <w:ins w:id="22655" w:author="Στάθης Καπ" w:date="2023-03-03T04:01:00Z"/>
                <w:rFonts w:ascii="Calibri" w:hAnsi="Calibri" w:cs="Calibri"/>
                <w:color w:val="000000"/>
                <w:sz w:val="16"/>
                <w:szCs w:val="16"/>
              </w:rPr>
            </w:pPr>
            <w:ins w:id="22656"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22657" w:author="Στάθης Καπ" w:date="2023-03-03T06:28:00Z">
              <w:tcPr>
                <w:tcW w:w="621" w:type="dxa"/>
                <w:vAlign w:val="bottom"/>
              </w:tcPr>
            </w:tcPrChange>
          </w:tcPr>
          <w:p w14:paraId="62DF8A5E" w14:textId="661A05FD" w:rsidR="00C87CFE" w:rsidRPr="00CD1347" w:rsidRDefault="00C87CFE" w:rsidP="00C87CFE">
            <w:pPr>
              <w:jc w:val="center"/>
              <w:rPr>
                <w:ins w:id="22658" w:author="Στάθης Καπ" w:date="2023-03-03T04:01:00Z"/>
                <w:rFonts w:ascii="Calibri" w:hAnsi="Calibri" w:cs="Calibri"/>
                <w:color w:val="000000"/>
                <w:sz w:val="16"/>
                <w:szCs w:val="16"/>
              </w:rPr>
            </w:pPr>
            <w:ins w:id="22659"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22660" w:author="Στάθης Καπ" w:date="2023-03-03T06:28:00Z">
              <w:tcPr>
                <w:tcW w:w="669" w:type="dxa"/>
                <w:vAlign w:val="center"/>
              </w:tcPr>
            </w:tcPrChange>
          </w:tcPr>
          <w:p w14:paraId="34CC235F" w14:textId="0F64B160" w:rsidR="00C87CFE" w:rsidRPr="00CD1347" w:rsidRDefault="00C87CFE" w:rsidP="00C87CFE">
            <w:pPr>
              <w:jc w:val="center"/>
              <w:rPr>
                <w:ins w:id="22661" w:author="Στάθης Καπ" w:date="2023-03-03T04:01:00Z"/>
                <w:rFonts w:cstheme="minorHAnsi"/>
                <w:sz w:val="16"/>
                <w:szCs w:val="16"/>
              </w:rPr>
            </w:pPr>
            <w:ins w:id="22662"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22663" w:author="Στάθης Καπ" w:date="2023-03-03T06:28:00Z">
              <w:tcPr>
                <w:tcW w:w="508" w:type="dxa"/>
                <w:vAlign w:val="bottom"/>
              </w:tcPr>
            </w:tcPrChange>
          </w:tcPr>
          <w:p w14:paraId="1675CA95" w14:textId="75F119DB" w:rsidR="00C87CFE" w:rsidRPr="00CD1347" w:rsidRDefault="00C87CFE" w:rsidP="00C87CFE">
            <w:pPr>
              <w:jc w:val="center"/>
              <w:rPr>
                <w:ins w:id="22664" w:author="Στάθης Καπ" w:date="2023-03-03T04:01:00Z"/>
                <w:rFonts w:ascii="Calibri" w:hAnsi="Calibri" w:cs="Calibri"/>
                <w:color w:val="000000"/>
                <w:sz w:val="16"/>
                <w:szCs w:val="16"/>
              </w:rPr>
            </w:pPr>
            <w:ins w:id="22665"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22666" w:author="Στάθης Καπ" w:date="2023-03-03T06:28:00Z">
              <w:tcPr>
                <w:tcW w:w="541" w:type="dxa"/>
                <w:vAlign w:val="bottom"/>
              </w:tcPr>
            </w:tcPrChange>
          </w:tcPr>
          <w:p w14:paraId="3FE96C27" w14:textId="054C5E8F" w:rsidR="00C87CFE" w:rsidRPr="00CD1347" w:rsidRDefault="00C87CFE" w:rsidP="00C87CFE">
            <w:pPr>
              <w:jc w:val="center"/>
              <w:rPr>
                <w:ins w:id="22667" w:author="Στάθης Καπ" w:date="2023-03-03T04:01:00Z"/>
                <w:rFonts w:ascii="Calibri" w:hAnsi="Calibri" w:cs="Calibri"/>
                <w:color w:val="000000"/>
                <w:sz w:val="16"/>
                <w:szCs w:val="16"/>
              </w:rPr>
            </w:pPr>
            <w:ins w:id="22668"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22669" w:author="Στάθης Καπ" w:date="2023-03-03T06:28:00Z">
              <w:tcPr>
                <w:tcW w:w="589" w:type="dxa"/>
                <w:vAlign w:val="center"/>
              </w:tcPr>
            </w:tcPrChange>
          </w:tcPr>
          <w:p w14:paraId="78E6EC95" w14:textId="5DD440C1" w:rsidR="00C87CFE" w:rsidRPr="00CD1347" w:rsidRDefault="00C87CFE" w:rsidP="00C87CFE">
            <w:pPr>
              <w:jc w:val="center"/>
              <w:rPr>
                <w:ins w:id="22670" w:author="Στάθης Καπ" w:date="2023-03-03T04:01:00Z"/>
                <w:rFonts w:cstheme="minorHAnsi"/>
                <w:sz w:val="16"/>
                <w:szCs w:val="16"/>
              </w:rPr>
            </w:pPr>
            <w:ins w:id="22671"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22672" w:author="Στάθης Καπ" w:date="2023-03-03T06:28:00Z">
              <w:tcPr>
                <w:tcW w:w="463" w:type="dxa"/>
                <w:vAlign w:val="bottom"/>
              </w:tcPr>
            </w:tcPrChange>
          </w:tcPr>
          <w:p w14:paraId="4E0EF6DB" w14:textId="4F144A30" w:rsidR="00C87CFE" w:rsidRPr="00CD1347" w:rsidRDefault="00C87CFE" w:rsidP="00C87CFE">
            <w:pPr>
              <w:jc w:val="center"/>
              <w:rPr>
                <w:ins w:id="22673" w:author="Στάθης Καπ" w:date="2023-03-03T04:01:00Z"/>
                <w:rFonts w:ascii="Calibri" w:hAnsi="Calibri" w:cs="Calibri"/>
                <w:color w:val="000000"/>
                <w:sz w:val="16"/>
                <w:szCs w:val="16"/>
              </w:rPr>
            </w:pPr>
            <w:ins w:id="22674"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22675" w:author="Στάθης Καπ" w:date="2023-03-03T06:28:00Z">
              <w:tcPr>
                <w:tcW w:w="541" w:type="dxa"/>
                <w:vAlign w:val="bottom"/>
              </w:tcPr>
            </w:tcPrChange>
          </w:tcPr>
          <w:p w14:paraId="2F210A99" w14:textId="319499D9" w:rsidR="00C87CFE" w:rsidRPr="00CD1347" w:rsidRDefault="00C87CFE" w:rsidP="00C87CFE">
            <w:pPr>
              <w:jc w:val="center"/>
              <w:rPr>
                <w:ins w:id="22676" w:author="Στάθης Καπ" w:date="2023-03-03T04:01:00Z"/>
                <w:rFonts w:ascii="Calibri" w:hAnsi="Calibri" w:cs="Calibri"/>
                <w:color w:val="000000"/>
                <w:sz w:val="16"/>
                <w:szCs w:val="16"/>
              </w:rPr>
            </w:pPr>
            <w:ins w:id="22677"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22678" w:author="Στάθης Καπ" w:date="2023-03-03T06:28:00Z">
              <w:tcPr>
                <w:tcW w:w="589" w:type="dxa"/>
                <w:vAlign w:val="center"/>
              </w:tcPr>
            </w:tcPrChange>
          </w:tcPr>
          <w:p w14:paraId="21A05DA9" w14:textId="2CDEDE3E" w:rsidR="00C87CFE" w:rsidRPr="00CD1347" w:rsidRDefault="00C87CFE" w:rsidP="00C87CFE">
            <w:pPr>
              <w:jc w:val="center"/>
              <w:rPr>
                <w:ins w:id="22679" w:author="Στάθης Καπ" w:date="2023-03-03T04:01:00Z"/>
                <w:rFonts w:cstheme="minorHAnsi"/>
                <w:sz w:val="16"/>
                <w:szCs w:val="16"/>
              </w:rPr>
            </w:pPr>
            <w:ins w:id="22680"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22681"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682" w:author="Στάθης Καπ" w:date="2023-03-03T04:01:00Z"/>
        </w:trPr>
        <w:tc>
          <w:tcPr>
            <w:tcW w:w="515" w:type="dxa"/>
            <w:tcBorders>
              <w:top w:val="nil"/>
              <w:bottom w:val="nil"/>
              <w:right w:val="single" w:sz="4" w:space="0" w:color="auto"/>
            </w:tcBorders>
            <w:shd w:val="clear" w:color="auto" w:fill="E7E6E6" w:themeFill="background2"/>
            <w:vAlign w:val="bottom"/>
            <w:tcPrChange w:id="22683" w:author="Στάθης Καπ" w:date="2023-03-03T06:28:00Z">
              <w:tcPr>
                <w:tcW w:w="515" w:type="dxa"/>
                <w:vAlign w:val="bottom"/>
              </w:tcPr>
            </w:tcPrChange>
          </w:tcPr>
          <w:p w14:paraId="4D011DD6" w14:textId="15B7E7C7" w:rsidR="00C87CFE" w:rsidRPr="00CD1347" w:rsidRDefault="00C87CFE" w:rsidP="00C87CFE">
            <w:pPr>
              <w:jc w:val="center"/>
              <w:rPr>
                <w:ins w:id="22684" w:author="Στάθης Καπ" w:date="2023-03-03T04:01:00Z"/>
                <w:rFonts w:ascii="Calibri" w:hAnsi="Calibri" w:cs="Calibri"/>
                <w:color w:val="000000"/>
                <w:sz w:val="16"/>
                <w:szCs w:val="16"/>
              </w:rPr>
            </w:pPr>
            <w:ins w:id="22685" w:author="Στάθης Καπ" w:date="2023-03-03T04:08:00Z">
              <w:r w:rsidRPr="00CD1347">
                <w:rPr>
                  <w:rFonts w:ascii="Calibri" w:hAnsi="Calibri" w:cs="Calibri"/>
                  <w:color w:val="000000"/>
                  <w:sz w:val="16"/>
                  <w:szCs w:val="16"/>
                  <w:rPrChange w:id="22686" w:author="Στάθης Καπ" w:date="2023-03-03T04:09:00Z">
                    <w:rPr>
                      <w:rFonts w:ascii="Calibri" w:hAnsi="Calibri" w:cs="Calibri"/>
                      <w:color w:val="000000"/>
                      <w:sz w:val="18"/>
                      <w:szCs w:val="18"/>
                    </w:rPr>
                  </w:rPrChange>
                </w:rPr>
                <w:t>rc105</w:t>
              </w:r>
            </w:ins>
          </w:p>
        </w:tc>
        <w:tc>
          <w:tcPr>
            <w:tcW w:w="560" w:type="dxa"/>
            <w:tcBorders>
              <w:top w:val="nil"/>
              <w:left w:val="single" w:sz="4" w:space="0" w:color="auto"/>
            </w:tcBorders>
            <w:vAlign w:val="center"/>
            <w:tcPrChange w:id="22687" w:author="Στάθης Καπ" w:date="2023-03-03T06:28:00Z">
              <w:tcPr>
                <w:tcW w:w="560" w:type="dxa"/>
              </w:tcPr>
            </w:tcPrChange>
          </w:tcPr>
          <w:p w14:paraId="3EE27AE0" w14:textId="21718E31" w:rsidR="00C87CFE" w:rsidRPr="00CD1347" w:rsidRDefault="00C87CFE" w:rsidP="00C87CFE">
            <w:pPr>
              <w:jc w:val="center"/>
              <w:rPr>
                <w:ins w:id="22688" w:author="Στάθης Καπ" w:date="2023-03-03T04:01:00Z"/>
                <w:sz w:val="16"/>
                <w:szCs w:val="16"/>
              </w:rPr>
            </w:pPr>
            <w:ins w:id="22689" w:author="Στάθης Καπ" w:date="2023-03-03T06:21:00Z">
              <w:r>
                <w:rPr>
                  <w:rFonts w:ascii="Calibri" w:hAnsi="Calibri" w:cs="Calibri"/>
                  <w:color w:val="000000"/>
                  <w:sz w:val="16"/>
                  <w:szCs w:val="16"/>
                </w:rPr>
                <w:t>682</w:t>
              </w:r>
            </w:ins>
          </w:p>
        </w:tc>
        <w:tc>
          <w:tcPr>
            <w:tcW w:w="855" w:type="dxa"/>
            <w:tcBorders>
              <w:top w:val="nil"/>
            </w:tcBorders>
            <w:vAlign w:val="center"/>
            <w:tcPrChange w:id="22690" w:author="Στάθης Καπ" w:date="2023-03-03T06:28:00Z">
              <w:tcPr>
                <w:tcW w:w="855" w:type="dxa"/>
              </w:tcPr>
            </w:tcPrChange>
          </w:tcPr>
          <w:p w14:paraId="1190BEF1" w14:textId="7A35B674" w:rsidR="00C87CFE" w:rsidRPr="00CD1347" w:rsidRDefault="00C87CFE" w:rsidP="00C87CFE">
            <w:pPr>
              <w:jc w:val="center"/>
              <w:rPr>
                <w:ins w:id="22691" w:author="Στάθης Καπ" w:date="2023-03-03T04:01:00Z"/>
                <w:sz w:val="16"/>
                <w:szCs w:val="16"/>
              </w:rPr>
            </w:pPr>
            <w:ins w:id="22692" w:author="Στάθης Καπ" w:date="2023-03-03T06:21:00Z">
              <w:r>
                <w:rPr>
                  <w:rFonts w:ascii="Calibri" w:hAnsi="Calibri" w:cs="Calibri"/>
                  <w:color w:val="000000"/>
                  <w:sz w:val="16"/>
                  <w:szCs w:val="16"/>
                </w:rPr>
                <w:t>654</w:t>
              </w:r>
            </w:ins>
          </w:p>
        </w:tc>
        <w:tc>
          <w:tcPr>
            <w:tcW w:w="544" w:type="dxa"/>
            <w:tcBorders>
              <w:top w:val="nil"/>
            </w:tcBorders>
            <w:vAlign w:val="center"/>
            <w:tcPrChange w:id="22693" w:author="Στάθης Καπ" w:date="2023-03-03T06:28:00Z">
              <w:tcPr>
                <w:tcW w:w="544" w:type="dxa"/>
                <w:vAlign w:val="bottom"/>
              </w:tcPr>
            </w:tcPrChange>
          </w:tcPr>
          <w:p w14:paraId="78F9D5AD" w14:textId="5E0E3825" w:rsidR="00C87CFE" w:rsidRPr="00CD1347" w:rsidRDefault="00C87CFE" w:rsidP="00C87CFE">
            <w:pPr>
              <w:jc w:val="center"/>
              <w:rPr>
                <w:ins w:id="22694" w:author="Στάθης Καπ" w:date="2023-03-03T04:01:00Z"/>
                <w:rFonts w:ascii="Calibri" w:hAnsi="Calibri" w:cs="Calibri"/>
                <w:color w:val="000000"/>
                <w:sz w:val="16"/>
                <w:szCs w:val="16"/>
              </w:rPr>
            </w:pPr>
            <w:ins w:id="22695" w:author="Στάθης Καπ" w:date="2023-03-03T06:21:00Z">
              <w:r>
                <w:rPr>
                  <w:rFonts w:ascii="Calibri" w:hAnsi="Calibri" w:cs="Calibri"/>
                  <w:color w:val="000000"/>
                  <w:sz w:val="16"/>
                  <w:szCs w:val="16"/>
                </w:rPr>
                <w:t>598</w:t>
              </w:r>
            </w:ins>
          </w:p>
        </w:tc>
        <w:tc>
          <w:tcPr>
            <w:tcW w:w="621" w:type="dxa"/>
            <w:tcBorders>
              <w:top w:val="nil"/>
            </w:tcBorders>
            <w:vAlign w:val="center"/>
            <w:tcPrChange w:id="22696" w:author="Στάθης Καπ" w:date="2023-03-03T06:28:00Z">
              <w:tcPr>
                <w:tcW w:w="621" w:type="dxa"/>
                <w:vAlign w:val="bottom"/>
              </w:tcPr>
            </w:tcPrChange>
          </w:tcPr>
          <w:p w14:paraId="23873B8B" w14:textId="4D8DF616" w:rsidR="00C87CFE" w:rsidRPr="00CD1347" w:rsidRDefault="00C87CFE" w:rsidP="00C87CFE">
            <w:pPr>
              <w:jc w:val="center"/>
              <w:rPr>
                <w:ins w:id="22697" w:author="Στάθης Καπ" w:date="2023-03-03T04:01:00Z"/>
                <w:rFonts w:ascii="Calibri" w:hAnsi="Calibri" w:cs="Calibri"/>
                <w:color w:val="000000"/>
                <w:sz w:val="16"/>
                <w:szCs w:val="16"/>
              </w:rPr>
            </w:pPr>
            <w:ins w:id="22698" w:author="Στάθης Καπ" w:date="2023-03-03T06:21:00Z">
              <w:r>
                <w:rPr>
                  <w:rFonts w:ascii="Calibri" w:hAnsi="Calibri" w:cs="Calibri"/>
                  <w:color w:val="000000"/>
                  <w:sz w:val="16"/>
                  <w:szCs w:val="16"/>
                </w:rPr>
                <w:t>0.361</w:t>
              </w:r>
            </w:ins>
          </w:p>
        </w:tc>
        <w:tc>
          <w:tcPr>
            <w:tcW w:w="669" w:type="dxa"/>
            <w:tcBorders>
              <w:top w:val="nil"/>
            </w:tcBorders>
            <w:vAlign w:val="center"/>
            <w:tcPrChange w:id="22699" w:author="Στάθης Καπ" w:date="2023-03-03T06:28:00Z">
              <w:tcPr>
                <w:tcW w:w="669" w:type="dxa"/>
                <w:vAlign w:val="center"/>
              </w:tcPr>
            </w:tcPrChange>
          </w:tcPr>
          <w:p w14:paraId="16041A57" w14:textId="5A2679F0" w:rsidR="00C87CFE" w:rsidRPr="00CD1347" w:rsidRDefault="00C87CFE" w:rsidP="00C87CFE">
            <w:pPr>
              <w:jc w:val="center"/>
              <w:rPr>
                <w:ins w:id="22700" w:author="Στάθης Καπ" w:date="2023-03-03T04:01:00Z"/>
                <w:rFonts w:cstheme="minorHAnsi"/>
                <w:sz w:val="16"/>
                <w:szCs w:val="16"/>
              </w:rPr>
            </w:pPr>
            <w:ins w:id="22701"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22702" w:author="Στάθης Καπ" w:date="2023-03-03T06:28:00Z">
              <w:tcPr>
                <w:tcW w:w="543" w:type="dxa"/>
                <w:vAlign w:val="bottom"/>
              </w:tcPr>
            </w:tcPrChange>
          </w:tcPr>
          <w:p w14:paraId="36734317" w14:textId="3602B68C" w:rsidR="00C87CFE" w:rsidRPr="00CD1347" w:rsidRDefault="00C87CFE" w:rsidP="00C87CFE">
            <w:pPr>
              <w:jc w:val="center"/>
              <w:rPr>
                <w:ins w:id="22703" w:author="Στάθης Καπ" w:date="2023-03-03T04:01:00Z"/>
                <w:rFonts w:ascii="Calibri" w:hAnsi="Calibri" w:cs="Calibri"/>
                <w:color w:val="000000"/>
                <w:sz w:val="16"/>
                <w:szCs w:val="16"/>
              </w:rPr>
            </w:pPr>
            <w:ins w:id="22704" w:author="Στάθης Καπ" w:date="2023-03-03T06:21:00Z">
              <w:r>
                <w:rPr>
                  <w:rFonts w:ascii="Calibri" w:hAnsi="Calibri" w:cs="Calibri"/>
                  <w:color w:val="000000"/>
                  <w:sz w:val="16"/>
                  <w:szCs w:val="16"/>
                </w:rPr>
                <w:t>497</w:t>
              </w:r>
            </w:ins>
          </w:p>
        </w:tc>
        <w:tc>
          <w:tcPr>
            <w:tcW w:w="621" w:type="dxa"/>
            <w:tcBorders>
              <w:top w:val="nil"/>
            </w:tcBorders>
            <w:vAlign w:val="center"/>
            <w:tcPrChange w:id="22705" w:author="Στάθης Καπ" w:date="2023-03-03T06:28:00Z">
              <w:tcPr>
                <w:tcW w:w="621" w:type="dxa"/>
                <w:vAlign w:val="bottom"/>
              </w:tcPr>
            </w:tcPrChange>
          </w:tcPr>
          <w:p w14:paraId="7EE187C4" w14:textId="2B0195E3" w:rsidR="00C87CFE" w:rsidRPr="00CD1347" w:rsidRDefault="00C87CFE" w:rsidP="00C87CFE">
            <w:pPr>
              <w:jc w:val="center"/>
              <w:rPr>
                <w:ins w:id="22706" w:author="Στάθης Καπ" w:date="2023-03-03T04:01:00Z"/>
                <w:rFonts w:ascii="Calibri" w:hAnsi="Calibri" w:cs="Calibri"/>
                <w:color w:val="000000"/>
                <w:sz w:val="16"/>
                <w:szCs w:val="16"/>
              </w:rPr>
            </w:pPr>
            <w:ins w:id="22707" w:author="Στάθης Καπ" w:date="2023-03-03T06:21:00Z">
              <w:r>
                <w:rPr>
                  <w:rFonts w:ascii="Calibri" w:hAnsi="Calibri" w:cs="Calibri"/>
                  <w:color w:val="000000"/>
                  <w:sz w:val="16"/>
                  <w:szCs w:val="16"/>
                </w:rPr>
                <w:t>0.316</w:t>
              </w:r>
            </w:ins>
          </w:p>
        </w:tc>
        <w:tc>
          <w:tcPr>
            <w:tcW w:w="669" w:type="dxa"/>
            <w:tcBorders>
              <w:top w:val="nil"/>
            </w:tcBorders>
            <w:vAlign w:val="center"/>
            <w:tcPrChange w:id="22708" w:author="Στάθης Καπ" w:date="2023-03-03T06:28:00Z">
              <w:tcPr>
                <w:tcW w:w="669" w:type="dxa"/>
                <w:vAlign w:val="center"/>
              </w:tcPr>
            </w:tcPrChange>
          </w:tcPr>
          <w:p w14:paraId="2D22762C" w14:textId="76DFED8B" w:rsidR="00C87CFE" w:rsidRPr="00CD1347" w:rsidRDefault="00C87CFE" w:rsidP="00C87CFE">
            <w:pPr>
              <w:jc w:val="center"/>
              <w:rPr>
                <w:ins w:id="22709" w:author="Στάθης Καπ" w:date="2023-03-03T04:01:00Z"/>
                <w:rFonts w:cstheme="minorHAnsi"/>
                <w:sz w:val="16"/>
                <w:szCs w:val="16"/>
              </w:rPr>
            </w:pPr>
            <w:ins w:id="22710"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22711" w:author="Στάθης Καπ" w:date="2023-03-03T06:28:00Z">
              <w:tcPr>
                <w:tcW w:w="508" w:type="dxa"/>
                <w:vAlign w:val="bottom"/>
              </w:tcPr>
            </w:tcPrChange>
          </w:tcPr>
          <w:p w14:paraId="1E1C3527" w14:textId="75328F1A" w:rsidR="00C87CFE" w:rsidRPr="00CD1347" w:rsidRDefault="00C87CFE" w:rsidP="00C87CFE">
            <w:pPr>
              <w:jc w:val="center"/>
              <w:rPr>
                <w:ins w:id="22712" w:author="Στάθης Καπ" w:date="2023-03-03T04:01:00Z"/>
                <w:rFonts w:ascii="Calibri" w:hAnsi="Calibri" w:cs="Calibri"/>
                <w:color w:val="000000"/>
                <w:sz w:val="16"/>
                <w:szCs w:val="16"/>
              </w:rPr>
            </w:pPr>
            <w:ins w:id="22713" w:author="Στάθης Καπ" w:date="2023-03-03T06:21:00Z">
              <w:r>
                <w:rPr>
                  <w:rFonts w:ascii="Calibri" w:hAnsi="Calibri" w:cs="Calibri"/>
                  <w:color w:val="000000"/>
                  <w:sz w:val="16"/>
                  <w:szCs w:val="16"/>
                </w:rPr>
                <w:t>474</w:t>
              </w:r>
            </w:ins>
          </w:p>
        </w:tc>
        <w:tc>
          <w:tcPr>
            <w:tcW w:w="541" w:type="dxa"/>
            <w:tcBorders>
              <w:top w:val="nil"/>
            </w:tcBorders>
            <w:vAlign w:val="center"/>
            <w:tcPrChange w:id="22714" w:author="Στάθης Καπ" w:date="2023-03-03T06:28:00Z">
              <w:tcPr>
                <w:tcW w:w="541" w:type="dxa"/>
                <w:vAlign w:val="bottom"/>
              </w:tcPr>
            </w:tcPrChange>
          </w:tcPr>
          <w:p w14:paraId="3B2FD15D" w14:textId="790B26D0" w:rsidR="00C87CFE" w:rsidRPr="00CD1347" w:rsidRDefault="00C87CFE" w:rsidP="00C87CFE">
            <w:pPr>
              <w:jc w:val="center"/>
              <w:rPr>
                <w:ins w:id="22715" w:author="Στάθης Καπ" w:date="2023-03-03T04:01:00Z"/>
                <w:rFonts w:ascii="Calibri" w:hAnsi="Calibri" w:cs="Calibri"/>
                <w:color w:val="000000"/>
                <w:sz w:val="16"/>
                <w:szCs w:val="16"/>
              </w:rPr>
            </w:pPr>
            <w:ins w:id="22716" w:author="Στάθης Καπ" w:date="2023-03-03T06:21:00Z">
              <w:r>
                <w:rPr>
                  <w:rFonts w:ascii="Calibri" w:hAnsi="Calibri" w:cs="Calibri"/>
                  <w:color w:val="000000"/>
                  <w:sz w:val="16"/>
                  <w:szCs w:val="16"/>
                </w:rPr>
                <w:t>0.275</w:t>
              </w:r>
            </w:ins>
          </w:p>
        </w:tc>
        <w:tc>
          <w:tcPr>
            <w:tcW w:w="589" w:type="dxa"/>
            <w:tcBorders>
              <w:top w:val="nil"/>
            </w:tcBorders>
            <w:vAlign w:val="center"/>
            <w:tcPrChange w:id="22717" w:author="Στάθης Καπ" w:date="2023-03-03T06:28:00Z">
              <w:tcPr>
                <w:tcW w:w="589" w:type="dxa"/>
                <w:vAlign w:val="center"/>
              </w:tcPr>
            </w:tcPrChange>
          </w:tcPr>
          <w:p w14:paraId="347FBF77" w14:textId="3BDCF798" w:rsidR="00C87CFE" w:rsidRPr="00CD1347" w:rsidRDefault="00C87CFE" w:rsidP="00C87CFE">
            <w:pPr>
              <w:jc w:val="center"/>
              <w:rPr>
                <w:ins w:id="22718" w:author="Στάθης Καπ" w:date="2023-03-03T04:01:00Z"/>
                <w:rFonts w:cstheme="minorHAnsi"/>
                <w:sz w:val="16"/>
                <w:szCs w:val="16"/>
              </w:rPr>
            </w:pPr>
            <w:ins w:id="22719"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22720" w:author="Στάθης Καπ" w:date="2023-03-03T06:28:00Z">
              <w:tcPr>
                <w:tcW w:w="463" w:type="dxa"/>
                <w:vAlign w:val="bottom"/>
              </w:tcPr>
            </w:tcPrChange>
          </w:tcPr>
          <w:p w14:paraId="23E11A8A" w14:textId="2A021CAE" w:rsidR="00C87CFE" w:rsidRPr="00CD1347" w:rsidRDefault="00C87CFE" w:rsidP="00C87CFE">
            <w:pPr>
              <w:jc w:val="center"/>
              <w:rPr>
                <w:ins w:id="22721" w:author="Στάθης Καπ" w:date="2023-03-03T04:01:00Z"/>
                <w:rFonts w:ascii="Calibri" w:hAnsi="Calibri" w:cs="Calibri"/>
                <w:color w:val="000000"/>
                <w:sz w:val="16"/>
                <w:szCs w:val="16"/>
              </w:rPr>
            </w:pPr>
            <w:ins w:id="22722" w:author="Στάθης Καπ" w:date="2023-03-03T06:21:00Z">
              <w:r>
                <w:rPr>
                  <w:rFonts w:ascii="Calibri" w:hAnsi="Calibri" w:cs="Calibri"/>
                  <w:color w:val="000000"/>
                  <w:sz w:val="16"/>
                  <w:szCs w:val="16"/>
                </w:rPr>
                <w:t>469</w:t>
              </w:r>
            </w:ins>
          </w:p>
        </w:tc>
        <w:tc>
          <w:tcPr>
            <w:tcW w:w="541" w:type="dxa"/>
            <w:tcBorders>
              <w:top w:val="nil"/>
            </w:tcBorders>
            <w:vAlign w:val="center"/>
            <w:tcPrChange w:id="22723" w:author="Στάθης Καπ" w:date="2023-03-03T06:28:00Z">
              <w:tcPr>
                <w:tcW w:w="541" w:type="dxa"/>
                <w:vAlign w:val="bottom"/>
              </w:tcPr>
            </w:tcPrChange>
          </w:tcPr>
          <w:p w14:paraId="0DC3DF9A" w14:textId="291A4E6B" w:rsidR="00C87CFE" w:rsidRPr="00CD1347" w:rsidRDefault="00C87CFE" w:rsidP="00C87CFE">
            <w:pPr>
              <w:jc w:val="center"/>
              <w:rPr>
                <w:ins w:id="22724" w:author="Στάθης Καπ" w:date="2023-03-03T04:01:00Z"/>
                <w:rFonts w:ascii="Calibri" w:hAnsi="Calibri" w:cs="Calibri"/>
                <w:color w:val="000000"/>
                <w:sz w:val="16"/>
                <w:szCs w:val="16"/>
              </w:rPr>
            </w:pPr>
            <w:ins w:id="22725" w:author="Στάθης Καπ" w:date="2023-03-03T06:21:00Z">
              <w:r>
                <w:rPr>
                  <w:rFonts w:ascii="Calibri" w:hAnsi="Calibri" w:cs="Calibri"/>
                  <w:color w:val="000000"/>
                  <w:sz w:val="16"/>
                  <w:szCs w:val="16"/>
                </w:rPr>
                <w:t>0.267</w:t>
              </w:r>
            </w:ins>
          </w:p>
        </w:tc>
        <w:tc>
          <w:tcPr>
            <w:tcW w:w="589" w:type="dxa"/>
            <w:tcBorders>
              <w:top w:val="nil"/>
            </w:tcBorders>
            <w:vAlign w:val="center"/>
            <w:tcPrChange w:id="22726" w:author="Στάθης Καπ" w:date="2023-03-03T06:28:00Z">
              <w:tcPr>
                <w:tcW w:w="589" w:type="dxa"/>
                <w:vAlign w:val="center"/>
              </w:tcPr>
            </w:tcPrChange>
          </w:tcPr>
          <w:p w14:paraId="2E65C4A7" w14:textId="713F39E8" w:rsidR="00C87CFE" w:rsidRPr="00CD1347" w:rsidRDefault="00C87CFE" w:rsidP="00C87CFE">
            <w:pPr>
              <w:jc w:val="center"/>
              <w:rPr>
                <w:ins w:id="22727" w:author="Στάθης Καπ" w:date="2023-03-03T04:01:00Z"/>
                <w:rFonts w:cstheme="minorHAnsi"/>
                <w:sz w:val="16"/>
                <w:szCs w:val="16"/>
              </w:rPr>
            </w:pPr>
            <w:ins w:id="22728"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227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30" w:author="Στάθης Καπ" w:date="2023-03-03T04:01:00Z"/>
        </w:trPr>
        <w:tc>
          <w:tcPr>
            <w:tcW w:w="515" w:type="dxa"/>
            <w:tcBorders>
              <w:top w:val="nil"/>
              <w:bottom w:val="nil"/>
              <w:right w:val="single" w:sz="4" w:space="0" w:color="auto"/>
            </w:tcBorders>
            <w:shd w:val="clear" w:color="auto" w:fill="E7E6E6" w:themeFill="background2"/>
            <w:vAlign w:val="bottom"/>
            <w:tcPrChange w:id="22731" w:author="Στάθης Καπ" w:date="2023-03-03T06:26:00Z">
              <w:tcPr>
                <w:tcW w:w="515" w:type="dxa"/>
                <w:vAlign w:val="bottom"/>
              </w:tcPr>
            </w:tcPrChange>
          </w:tcPr>
          <w:p w14:paraId="61985E17" w14:textId="1C285654" w:rsidR="00C87CFE" w:rsidRPr="00CD1347" w:rsidRDefault="00C87CFE" w:rsidP="00C87CFE">
            <w:pPr>
              <w:jc w:val="center"/>
              <w:rPr>
                <w:ins w:id="22732" w:author="Στάθης Καπ" w:date="2023-03-03T04:01:00Z"/>
                <w:rFonts w:ascii="Calibri" w:hAnsi="Calibri" w:cs="Calibri"/>
                <w:color w:val="000000"/>
                <w:sz w:val="16"/>
                <w:szCs w:val="16"/>
              </w:rPr>
            </w:pPr>
            <w:ins w:id="22733" w:author="Στάθης Καπ" w:date="2023-03-03T04:08:00Z">
              <w:r w:rsidRPr="00CD1347">
                <w:rPr>
                  <w:rFonts w:ascii="Calibri" w:hAnsi="Calibri" w:cs="Calibri"/>
                  <w:color w:val="000000"/>
                  <w:sz w:val="16"/>
                  <w:szCs w:val="16"/>
                  <w:rPrChange w:id="22734" w:author="Στάθης Καπ" w:date="2023-03-03T04:09:00Z">
                    <w:rPr>
                      <w:rFonts w:ascii="Calibri" w:hAnsi="Calibri" w:cs="Calibri"/>
                      <w:color w:val="000000"/>
                      <w:sz w:val="18"/>
                      <w:szCs w:val="18"/>
                    </w:rPr>
                  </w:rPrChange>
                </w:rPr>
                <w:t>rc106</w:t>
              </w:r>
            </w:ins>
          </w:p>
        </w:tc>
        <w:tc>
          <w:tcPr>
            <w:tcW w:w="560" w:type="dxa"/>
            <w:tcBorders>
              <w:left w:val="single" w:sz="4" w:space="0" w:color="auto"/>
            </w:tcBorders>
            <w:vAlign w:val="center"/>
            <w:tcPrChange w:id="22735" w:author="Στάθης Καπ" w:date="2023-03-03T06:26:00Z">
              <w:tcPr>
                <w:tcW w:w="560" w:type="dxa"/>
              </w:tcPr>
            </w:tcPrChange>
          </w:tcPr>
          <w:p w14:paraId="2D5E7019" w14:textId="2F87102D" w:rsidR="00C87CFE" w:rsidRPr="00CD1347" w:rsidRDefault="00C87CFE" w:rsidP="00C87CFE">
            <w:pPr>
              <w:jc w:val="center"/>
              <w:rPr>
                <w:ins w:id="22736" w:author="Στάθης Καπ" w:date="2023-03-03T04:01:00Z"/>
                <w:sz w:val="16"/>
                <w:szCs w:val="16"/>
              </w:rPr>
            </w:pPr>
            <w:ins w:id="22737" w:author="Στάθης Καπ" w:date="2023-03-03T06:21:00Z">
              <w:r>
                <w:rPr>
                  <w:rFonts w:ascii="Calibri" w:hAnsi="Calibri" w:cs="Calibri"/>
                  <w:color w:val="000000"/>
                  <w:sz w:val="16"/>
                  <w:szCs w:val="16"/>
                </w:rPr>
                <w:t>706</w:t>
              </w:r>
            </w:ins>
          </w:p>
        </w:tc>
        <w:tc>
          <w:tcPr>
            <w:tcW w:w="855" w:type="dxa"/>
            <w:vAlign w:val="center"/>
            <w:tcPrChange w:id="22738" w:author="Στάθης Καπ" w:date="2023-03-03T06:26:00Z">
              <w:tcPr>
                <w:tcW w:w="855" w:type="dxa"/>
              </w:tcPr>
            </w:tcPrChange>
          </w:tcPr>
          <w:p w14:paraId="1AFF3D76" w14:textId="4D1D1EF8" w:rsidR="00C87CFE" w:rsidRPr="00CD1347" w:rsidRDefault="00C87CFE" w:rsidP="00C87CFE">
            <w:pPr>
              <w:jc w:val="center"/>
              <w:rPr>
                <w:ins w:id="22739" w:author="Στάθης Καπ" w:date="2023-03-03T04:01:00Z"/>
                <w:sz w:val="16"/>
                <w:szCs w:val="16"/>
              </w:rPr>
            </w:pPr>
            <w:ins w:id="22740" w:author="Στάθης Καπ" w:date="2023-03-03T06:21:00Z">
              <w:r>
                <w:rPr>
                  <w:rFonts w:ascii="Calibri" w:hAnsi="Calibri" w:cs="Calibri"/>
                  <w:color w:val="000000"/>
                  <w:sz w:val="16"/>
                  <w:szCs w:val="16"/>
                </w:rPr>
                <w:t>678</w:t>
              </w:r>
            </w:ins>
          </w:p>
        </w:tc>
        <w:tc>
          <w:tcPr>
            <w:tcW w:w="544" w:type="dxa"/>
            <w:vAlign w:val="center"/>
            <w:tcPrChange w:id="22741" w:author="Στάθης Καπ" w:date="2023-03-03T06:26:00Z">
              <w:tcPr>
                <w:tcW w:w="544" w:type="dxa"/>
                <w:vAlign w:val="bottom"/>
              </w:tcPr>
            </w:tcPrChange>
          </w:tcPr>
          <w:p w14:paraId="4CE58B31" w14:textId="56320319" w:rsidR="00C87CFE" w:rsidRPr="00CD1347" w:rsidRDefault="00C87CFE" w:rsidP="00C87CFE">
            <w:pPr>
              <w:jc w:val="center"/>
              <w:rPr>
                <w:ins w:id="22742" w:author="Στάθης Καπ" w:date="2023-03-03T04:01:00Z"/>
                <w:rFonts w:ascii="Calibri" w:hAnsi="Calibri" w:cs="Calibri"/>
                <w:color w:val="000000"/>
                <w:sz w:val="16"/>
                <w:szCs w:val="16"/>
              </w:rPr>
            </w:pPr>
            <w:ins w:id="22743" w:author="Στάθης Καπ" w:date="2023-03-03T06:21:00Z">
              <w:r>
                <w:rPr>
                  <w:rFonts w:ascii="Calibri" w:hAnsi="Calibri" w:cs="Calibri"/>
                  <w:color w:val="000000"/>
                  <w:sz w:val="16"/>
                  <w:szCs w:val="16"/>
                </w:rPr>
                <w:t>632</w:t>
              </w:r>
            </w:ins>
          </w:p>
        </w:tc>
        <w:tc>
          <w:tcPr>
            <w:tcW w:w="621" w:type="dxa"/>
            <w:vAlign w:val="center"/>
            <w:tcPrChange w:id="22744" w:author="Στάθης Καπ" w:date="2023-03-03T06:26:00Z">
              <w:tcPr>
                <w:tcW w:w="621" w:type="dxa"/>
                <w:vAlign w:val="bottom"/>
              </w:tcPr>
            </w:tcPrChange>
          </w:tcPr>
          <w:p w14:paraId="1D19C0E7" w14:textId="3F312C2A" w:rsidR="00C87CFE" w:rsidRPr="00CD1347" w:rsidRDefault="00C87CFE" w:rsidP="00C87CFE">
            <w:pPr>
              <w:jc w:val="center"/>
              <w:rPr>
                <w:ins w:id="22745" w:author="Στάθης Καπ" w:date="2023-03-03T04:01:00Z"/>
                <w:rFonts w:ascii="Calibri" w:hAnsi="Calibri" w:cs="Calibri"/>
                <w:color w:val="000000"/>
                <w:sz w:val="16"/>
                <w:szCs w:val="16"/>
              </w:rPr>
            </w:pPr>
            <w:ins w:id="22746" w:author="Στάθης Καπ" w:date="2023-03-03T06:21:00Z">
              <w:r>
                <w:rPr>
                  <w:rFonts w:ascii="Calibri" w:hAnsi="Calibri" w:cs="Calibri"/>
                  <w:color w:val="000000"/>
                  <w:sz w:val="16"/>
                  <w:szCs w:val="16"/>
                </w:rPr>
                <w:t>0.423</w:t>
              </w:r>
            </w:ins>
          </w:p>
        </w:tc>
        <w:tc>
          <w:tcPr>
            <w:tcW w:w="669" w:type="dxa"/>
            <w:vAlign w:val="center"/>
            <w:tcPrChange w:id="22747" w:author="Στάθης Καπ" w:date="2023-03-03T06:26:00Z">
              <w:tcPr>
                <w:tcW w:w="669" w:type="dxa"/>
                <w:vAlign w:val="center"/>
              </w:tcPr>
            </w:tcPrChange>
          </w:tcPr>
          <w:p w14:paraId="000A1931" w14:textId="5C780E5D" w:rsidR="00C87CFE" w:rsidRPr="00CD1347" w:rsidRDefault="00C87CFE" w:rsidP="00C87CFE">
            <w:pPr>
              <w:jc w:val="center"/>
              <w:rPr>
                <w:ins w:id="22748" w:author="Στάθης Καπ" w:date="2023-03-03T04:01:00Z"/>
                <w:rFonts w:cstheme="minorHAnsi"/>
                <w:sz w:val="16"/>
                <w:szCs w:val="16"/>
              </w:rPr>
            </w:pPr>
            <w:ins w:id="22749" w:author="Στάθης Καπ" w:date="2023-03-03T06:21:00Z">
              <w:r>
                <w:rPr>
                  <w:rFonts w:ascii="Calibri" w:hAnsi="Calibri" w:cstheme="minorHAnsi"/>
                  <w:color w:val="000000"/>
                  <w:sz w:val="16"/>
                  <w:szCs w:val="16"/>
                </w:rPr>
                <w:t>10.48</w:t>
              </w:r>
            </w:ins>
          </w:p>
        </w:tc>
        <w:tc>
          <w:tcPr>
            <w:tcW w:w="543" w:type="dxa"/>
            <w:vAlign w:val="center"/>
            <w:tcPrChange w:id="22750" w:author="Στάθης Καπ" w:date="2023-03-03T06:26:00Z">
              <w:tcPr>
                <w:tcW w:w="543" w:type="dxa"/>
                <w:vAlign w:val="bottom"/>
              </w:tcPr>
            </w:tcPrChange>
          </w:tcPr>
          <w:p w14:paraId="1E7513EA" w14:textId="1E7995D7" w:rsidR="00C87CFE" w:rsidRPr="00CD1347" w:rsidRDefault="00C87CFE" w:rsidP="00C87CFE">
            <w:pPr>
              <w:jc w:val="center"/>
              <w:rPr>
                <w:ins w:id="22751" w:author="Στάθης Καπ" w:date="2023-03-03T04:01:00Z"/>
                <w:rFonts w:ascii="Calibri" w:hAnsi="Calibri" w:cs="Calibri"/>
                <w:color w:val="000000"/>
                <w:sz w:val="16"/>
                <w:szCs w:val="16"/>
              </w:rPr>
            </w:pPr>
            <w:ins w:id="22752" w:author="Στάθης Καπ" w:date="2023-03-03T06:21:00Z">
              <w:r>
                <w:rPr>
                  <w:rFonts w:ascii="Calibri" w:hAnsi="Calibri" w:cs="Calibri"/>
                  <w:color w:val="000000"/>
                  <w:sz w:val="16"/>
                  <w:szCs w:val="16"/>
                </w:rPr>
                <w:t>613</w:t>
              </w:r>
            </w:ins>
          </w:p>
        </w:tc>
        <w:tc>
          <w:tcPr>
            <w:tcW w:w="621" w:type="dxa"/>
            <w:vAlign w:val="center"/>
            <w:tcPrChange w:id="22753" w:author="Στάθης Καπ" w:date="2023-03-03T06:26:00Z">
              <w:tcPr>
                <w:tcW w:w="621" w:type="dxa"/>
                <w:vAlign w:val="bottom"/>
              </w:tcPr>
            </w:tcPrChange>
          </w:tcPr>
          <w:p w14:paraId="0C89CACF" w14:textId="024610DD" w:rsidR="00C87CFE" w:rsidRPr="00CD1347" w:rsidRDefault="00C87CFE" w:rsidP="00C87CFE">
            <w:pPr>
              <w:jc w:val="center"/>
              <w:rPr>
                <w:ins w:id="22754" w:author="Στάθης Καπ" w:date="2023-03-03T04:01:00Z"/>
                <w:rFonts w:ascii="Calibri" w:hAnsi="Calibri" w:cs="Calibri"/>
                <w:color w:val="000000"/>
                <w:sz w:val="16"/>
                <w:szCs w:val="16"/>
              </w:rPr>
            </w:pPr>
            <w:ins w:id="22755" w:author="Στάθης Καπ" w:date="2023-03-03T06:21:00Z">
              <w:r>
                <w:rPr>
                  <w:rFonts w:ascii="Calibri" w:hAnsi="Calibri" w:cs="Calibri"/>
                  <w:color w:val="000000"/>
                  <w:sz w:val="16"/>
                  <w:szCs w:val="16"/>
                </w:rPr>
                <w:t>0.299</w:t>
              </w:r>
            </w:ins>
          </w:p>
        </w:tc>
        <w:tc>
          <w:tcPr>
            <w:tcW w:w="669" w:type="dxa"/>
            <w:vAlign w:val="center"/>
            <w:tcPrChange w:id="22756" w:author="Στάθης Καπ" w:date="2023-03-03T06:26:00Z">
              <w:tcPr>
                <w:tcW w:w="669" w:type="dxa"/>
                <w:vAlign w:val="center"/>
              </w:tcPr>
            </w:tcPrChange>
          </w:tcPr>
          <w:p w14:paraId="1D361D4D" w14:textId="55019E8A" w:rsidR="00C87CFE" w:rsidRPr="00CD1347" w:rsidRDefault="00C87CFE" w:rsidP="00C87CFE">
            <w:pPr>
              <w:jc w:val="center"/>
              <w:rPr>
                <w:ins w:id="22757" w:author="Στάθης Καπ" w:date="2023-03-03T04:01:00Z"/>
                <w:rFonts w:cstheme="minorHAnsi"/>
                <w:sz w:val="16"/>
                <w:szCs w:val="16"/>
              </w:rPr>
            </w:pPr>
            <w:ins w:id="22758" w:author="Στάθης Καπ" w:date="2023-03-03T06:21:00Z">
              <w:r>
                <w:rPr>
                  <w:rFonts w:ascii="Calibri" w:hAnsi="Calibri" w:cstheme="minorHAnsi"/>
                  <w:color w:val="000000"/>
                  <w:sz w:val="16"/>
                  <w:szCs w:val="16"/>
                </w:rPr>
                <w:t>3.01</w:t>
              </w:r>
            </w:ins>
          </w:p>
        </w:tc>
        <w:tc>
          <w:tcPr>
            <w:tcW w:w="508" w:type="dxa"/>
            <w:vAlign w:val="center"/>
            <w:tcPrChange w:id="22759" w:author="Στάθης Καπ" w:date="2023-03-03T06:26:00Z">
              <w:tcPr>
                <w:tcW w:w="508" w:type="dxa"/>
                <w:vAlign w:val="bottom"/>
              </w:tcPr>
            </w:tcPrChange>
          </w:tcPr>
          <w:p w14:paraId="400ECBFE" w14:textId="4232D3AF" w:rsidR="00C87CFE" w:rsidRPr="00CD1347" w:rsidRDefault="00C87CFE" w:rsidP="00C87CFE">
            <w:pPr>
              <w:jc w:val="center"/>
              <w:rPr>
                <w:ins w:id="22760" w:author="Στάθης Καπ" w:date="2023-03-03T04:01:00Z"/>
                <w:rFonts w:ascii="Calibri" w:hAnsi="Calibri" w:cs="Calibri"/>
                <w:color w:val="000000"/>
                <w:sz w:val="16"/>
                <w:szCs w:val="16"/>
              </w:rPr>
            </w:pPr>
            <w:ins w:id="22761" w:author="Στάθης Καπ" w:date="2023-03-03T06:21:00Z">
              <w:r>
                <w:rPr>
                  <w:rFonts w:ascii="Calibri" w:hAnsi="Calibri" w:cs="Calibri"/>
                  <w:color w:val="000000"/>
                  <w:sz w:val="16"/>
                  <w:szCs w:val="16"/>
                </w:rPr>
                <w:t>552</w:t>
              </w:r>
            </w:ins>
          </w:p>
        </w:tc>
        <w:tc>
          <w:tcPr>
            <w:tcW w:w="541" w:type="dxa"/>
            <w:vAlign w:val="center"/>
            <w:tcPrChange w:id="22762" w:author="Στάθης Καπ" w:date="2023-03-03T06:26:00Z">
              <w:tcPr>
                <w:tcW w:w="541" w:type="dxa"/>
                <w:vAlign w:val="bottom"/>
              </w:tcPr>
            </w:tcPrChange>
          </w:tcPr>
          <w:p w14:paraId="12B4B1E2" w14:textId="320BA377" w:rsidR="00C87CFE" w:rsidRPr="00CD1347" w:rsidRDefault="00C87CFE" w:rsidP="00C87CFE">
            <w:pPr>
              <w:jc w:val="center"/>
              <w:rPr>
                <w:ins w:id="22763" w:author="Στάθης Καπ" w:date="2023-03-03T04:01:00Z"/>
                <w:rFonts w:ascii="Calibri" w:hAnsi="Calibri" w:cs="Calibri"/>
                <w:color w:val="000000"/>
                <w:sz w:val="16"/>
                <w:szCs w:val="16"/>
              </w:rPr>
            </w:pPr>
            <w:ins w:id="22764" w:author="Στάθης Καπ" w:date="2023-03-03T06:21:00Z">
              <w:r>
                <w:rPr>
                  <w:rFonts w:ascii="Calibri" w:hAnsi="Calibri" w:cs="Calibri"/>
                  <w:color w:val="000000"/>
                  <w:sz w:val="16"/>
                  <w:szCs w:val="16"/>
                </w:rPr>
                <w:t>0.265</w:t>
              </w:r>
            </w:ins>
          </w:p>
        </w:tc>
        <w:tc>
          <w:tcPr>
            <w:tcW w:w="589" w:type="dxa"/>
            <w:vAlign w:val="center"/>
            <w:tcPrChange w:id="22765" w:author="Στάθης Καπ" w:date="2023-03-03T06:26:00Z">
              <w:tcPr>
                <w:tcW w:w="589" w:type="dxa"/>
                <w:vAlign w:val="center"/>
              </w:tcPr>
            </w:tcPrChange>
          </w:tcPr>
          <w:p w14:paraId="3918E014" w14:textId="038ADBCF" w:rsidR="00C87CFE" w:rsidRPr="00CD1347" w:rsidRDefault="00C87CFE" w:rsidP="00C87CFE">
            <w:pPr>
              <w:jc w:val="center"/>
              <w:rPr>
                <w:ins w:id="22766" w:author="Στάθης Καπ" w:date="2023-03-03T04:01:00Z"/>
                <w:rFonts w:cstheme="minorHAnsi"/>
                <w:sz w:val="16"/>
                <w:szCs w:val="16"/>
              </w:rPr>
            </w:pPr>
            <w:ins w:id="22767" w:author="Στάθης Καπ" w:date="2023-03-03T06:21:00Z">
              <w:r>
                <w:rPr>
                  <w:rFonts w:ascii="Calibri" w:hAnsi="Calibri" w:cstheme="minorHAnsi"/>
                  <w:color w:val="000000"/>
                  <w:sz w:val="16"/>
                  <w:szCs w:val="16"/>
                </w:rPr>
                <w:t>12.66</w:t>
              </w:r>
            </w:ins>
          </w:p>
        </w:tc>
        <w:tc>
          <w:tcPr>
            <w:tcW w:w="463" w:type="dxa"/>
            <w:vAlign w:val="center"/>
            <w:tcPrChange w:id="22768" w:author="Στάθης Καπ" w:date="2023-03-03T06:26:00Z">
              <w:tcPr>
                <w:tcW w:w="463" w:type="dxa"/>
                <w:vAlign w:val="bottom"/>
              </w:tcPr>
            </w:tcPrChange>
          </w:tcPr>
          <w:p w14:paraId="0A5922DB" w14:textId="277DCFFD" w:rsidR="00C87CFE" w:rsidRPr="00CD1347" w:rsidRDefault="00C87CFE" w:rsidP="00C87CFE">
            <w:pPr>
              <w:jc w:val="center"/>
              <w:rPr>
                <w:ins w:id="22769" w:author="Στάθης Καπ" w:date="2023-03-03T04:01:00Z"/>
                <w:rFonts w:ascii="Calibri" w:hAnsi="Calibri" w:cs="Calibri"/>
                <w:color w:val="000000"/>
                <w:sz w:val="16"/>
                <w:szCs w:val="16"/>
              </w:rPr>
            </w:pPr>
            <w:ins w:id="22770" w:author="Στάθης Καπ" w:date="2023-03-03T06:21:00Z">
              <w:r>
                <w:rPr>
                  <w:rFonts w:ascii="Calibri" w:hAnsi="Calibri" w:cs="Calibri"/>
                  <w:color w:val="000000"/>
                  <w:sz w:val="16"/>
                  <w:szCs w:val="16"/>
                </w:rPr>
                <w:t>481</w:t>
              </w:r>
            </w:ins>
          </w:p>
        </w:tc>
        <w:tc>
          <w:tcPr>
            <w:tcW w:w="541" w:type="dxa"/>
            <w:vAlign w:val="center"/>
            <w:tcPrChange w:id="22771" w:author="Στάθης Καπ" w:date="2023-03-03T06:26:00Z">
              <w:tcPr>
                <w:tcW w:w="541" w:type="dxa"/>
                <w:vAlign w:val="bottom"/>
              </w:tcPr>
            </w:tcPrChange>
          </w:tcPr>
          <w:p w14:paraId="189AD8E5" w14:textId="56782B57" w:rsidR="00C87CFE" w:rsidRPr="00CD1347" w:rsidRDefault="00C87CFE" w:rsidP="00C87CFE">
            <w:pPr>
              <w:jc w:val="center"/>
              <w:rPr>
                <w:ins w:id="22772" w:author="Στάθης Καπ" w:date="2023-03-03T04:01:00Z"/>
                <w:rFonts w:ascii="Calibri" w:hAnsi="Calibri" w:cs="Calibri"/>
                <w:color w:val="000000"/>
                <w:sz w:val="16"/>
                <w:szCs w:val="16"/>
              </w:rPr>
            </w:pPr>
            <w:ins w:id="22773" w:author="Στάθης Καπ" w:date="2023-03-03T06:21:00Z">
              <w:r>
                <w:rPr>
                  <w:rFonts w:ascii="Calibri" w:hAnsi="Calibri" w:cs="Calibri"/>
                  <w:color w:val="000000"/>
                  <w:sz w:val="16"/>
                  <w:szCs w:val="16"/>
                </w:rPr>
                <w:t>0.34</w:t>
              </w:r>
            </w:ins>
          </w:p>
        </w:tc>
        <w:tc>
          <w:tcPr>
            <w:tcW w:w="589" w:type="dxa"/>
            <w:vAlign w:val="center"/>
            <w:tcPrChange w:id="22774" w:author="Στάθης Καπ" w:date="2023-03-03T06:26:00Z">
              <w:tcPr>
                <w:tcW w:w="589" w:type="dxa"/>
                <w:vAlign w:val="center"/>
              </w:tcPr>
            </w:tcPrChange>
          </w:tcPr>
          <w:p w14:paraId="077F788D" w14:textId="5B2399A2" w:rsidR="00C87CFE" w:rsidRPr="00CD1347" w:rsidRDefault="00C87CFE" w:rsidP="00C87CFE">
            <w:pPr>
              <w:jc w:val="center"/>
              <w:rPr>
                <w:ins w:id="22775" w:author="Στάθης Καπ" w:date="2023-03-03T04:01:00Z"/>
                <w:rFonts w:cstheme="minorHAnsi"/>
                <w:sz w:val="16"/>
                <w:szCs w:val="16"/>
              </w:rPr>
            </w:pPr>
            <w:ins w:id="22776"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227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78" w:author="Στάθης Καπ" w:date="2023-03-03T04:01:00Z"/>
        </w:trPr>
        <w:tc>
          <w:tcPr>
            <w:tcW w:w="515" w:type="dxa"/>
            <w:tcBorders>
              <w:top w:val="nil"/>
              <w:bottom w:val="nil"/>
              <w:right w:val="single" w:sz="4" w:space="0" w:color="auto"/>
            </w:tcBorders>
            <w:shd w:val="clear" w:color="auto" w:fill="E7E6E6" w:themeFill="background2"/>
            <w:vAlign w:val="bottom"/>
            <w:tcPrChange w:id="22779" w:author="Στάθης Καπ" w:date="2023-03-03T06:26:00Z">
              <w:tcPr>
                <w:tcW w:w="515" w:type="dxa"/>
                <w:vAlign w:val="bottom"/>
              </w:tcPr>
            </w:tcPrChange>
          </w:tcPr>
          <w:p w14:paraId="016BEE27" w14:textId="3405467C" w:rsidR="00C87CFE" w:rsidRPr="00CD1347" w:rsidRDefault="00C87CFE" w:rsidP="00C87CFE">
            <w:pPr>
              <w:jc w:val="center"/>
              <w:rPr>
                <w:ins w:id="22780" w:author="Στάθης Καπ" w:date="2023-03-03T04:01:00Z"/>
                <w:rFonts w:ascii="Calibri" w:hAnsi="Calibri" w:cs="Calibri"/>
                <w:color w:val="000000"/>
                <w:sz w:val="16"/>
                <w:szCs w:val="16"/>
              </w:rPr>
            </w:pPr>
            <w:ins w:id="22781" w:author="Στάθης Καπ" w:date="2023-03-03T04:08:00Z">
              <w:r w:rsidRPr="00CD1347">
                <w:rPr>
                  <w:rFonts w:ascii="Calibri" w:hAnsi="Calibri" w:cs="Calibri"/>
                  <w:color w:val="000000"/>
                  <w:sz w:val="16"/>
                  <w:szCs w:val="16"/>
                  <w:rPrChange w:id="22782"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22783" w:author="Στάθης Καπ" w:date="2023-03-03T06:26:00Z">
              <w:tcPr>
                <w:tcW w:w="560" w:type="dxa"/>
              </w:tcPr>
            </w:tcPrChange>
          </w:tcPr>
          <w:p w14:paraId="249C07CA" w14:textId="7B349779" w:rsidR="00C87CFE" w:rsidRPr="00CD1347" w:rsidRDefault="00C87CFE" w:rsidP="00C87CFE">
            <w:pPr>
              <w:jc w:val="center"/>
              <w:rPr>
                <w:ins w:id="22784" w:author="Στάθης Καπ" w:date="2023-03-03T04:01:00Z"/>
                <w:sz w:val="16"/>
                <w:szCs w:val="16"/>
              </w:rPr>
            </w:pPr>
            <w:ins w:id="22785" w:author="Στάθης Καπ" w:date="2023-03-03T06:21:00Z">
              <w:r>
                <w:rPr>
                  <w:rFonts w:ascii="Calibri" w:hAnsi="Calibri" w:cs="Calibri"/>
                  <w:color w:val="000000"/>
                  <w:sz w:val="16"/>
                  <w:szCs w:val="16"/>
                </w:rPr>
                <w:t>773</w:t>
              </w:r>
            </w:ins>
          </w:p>
        </w:tc>
        <w:tc>
          <w:tcPr>
            <w:tcW w:w="855" w:type="dxa"/>
            <w:vAlign w:val="center"/>
            <w:tcPrChange w:id="22786" w:author="Στάθης Καπ" w:date="2023-03-03T06:26:00Z">
              <w:tcPr>
                <w:tcW w:w="855" w:type="dxa"/>
              </w:tcPr>
            </w:tcPrChange>
          </w:tcPr>
          <w:p w14:paraId="10E39E03" w14:textId="4E2B1485" w:rsidR="00C87CFE" w:rsidRPr="00CD1347" w:rsidRDefault="00C87CFE" w:rsidP="00C87CFE">
            <w:pPr>
              <w:jc w:val="center"/>
              <w:rPr>
                <w:ins w:id="22787" w:author="Στάθης Καπ" w:date="2023-03-03T04:01:00Z"/>
                <w:sz w:val="16"/>
                <w:szCs w:val="16"/>
              </w:rPr>
            </w:pPr>
            <w:ins w:id="22788" w:author="Στάθης Καπ" w:date="2023-03-03T06:21:00Z">
              <w:r>
                <w:rPr>
                  <w:rFonts w:ascii="Calibri" w:hAnsi="Calibri" w:cs="Calibri"/>
                  <w:color w:val="000000"/>
                  <w:sz w:val="16"/>
                  <w:szCs w:val="16"/>
                </w:rPr>
                <w:t>745</w:t>
              </w:r>
            </w:ins>
          </w:p>
        </w:tc>
        <w:tc>
          <w:tcPr>
            <w:tcW w:w="544" w:type="dxa"/>
            <w:vAlign w:val="center"/>
            <w:tcPrChange w:id="22789" w:author="Στάθης Καπ" w:date="2023-03-03T06:26:00Z">
              <w:tcPr>
                <w:tcW w:w="544" w:type="dxa"/>
                <w:vAlign w:val="bottom"/>
              </w:tcPr>
            </w:tcPrChange>
          </w:tcPr>
          <w:p w14:paraId="07319EF7" w14:textId="6CDD90BA" w:rsidR="00C87CFE" w:rsidRPr="00CD1347" w:rsidRDefault="00C87CFE" w:rsidP="00C87CFE">
            <w:pPr>
              <w:jc w:val="center"/>
              <w:rPr>
                <w:ins w:id="22790" w:author="Στάθης Καπ" w:date="2023-03-03T04:01:00Z"/>
                <w:rFonts w:ascii="Calibri" w:hAnsi="Calibri" w:cs="Calibri"/>
                <w:color w:val="000000"/>
                <w:sz w:val="16"/>
                <w:szCs w:val="16"/>
              </w:rPr>
            </w:pPr>
            <w:ins w:id="22791" w:author="Στάθης Καπ" w:date="2023-03-03T06:21:00Z">
              <w:r>
                <w:rPr>
                  <w:rFonts w:ascii="Calibri" w:hAnsi="Calibri" w:cs="Calibri"/>
                  <w:color w:val="000000"/>
                  <w:sz w:val="16"/>
                  <w:szCs w:val="16"/>
                </w:rPr>
                <w:t>704</w:t>
              </w:r>
            </w:ins>
          </w:p>
        </w:tc>
        <w:tc>
          <w:tcPr>
            <w:tcW w:w="621" w:type="dxa"/>
            <w:vAlign w:val="center"/>
            <w:tcPrChange w:id="22792" w:author="Στάθης Καπ" w:date="2023-03-03T06:26:00Z">
              <w:tcPr>
                <w:tcW w:w="621" w:type="dxa"/>
                <w:vAlign w:val="bottom"/>
              </w:tcPr>
            </w:tcPrChange>
          </w:tcPr>
          <w:p w14:paraId="15AC189A" w14:textId="05F0C170" w:rsidR="00C87CFE" w:rsidRPr="00CD1347" w:rsidRDefault="00C87CFE" w:rsidP="00C87CFE">
            <w:pPr>
              <w:jc w:val="center"/>
              <w:rPr>
                <w:ins w:id="22793" w:author="Στάθης Καπ" w:date="2023-03-03T04:01:00Z"/>
                <w:rFonts w:ascii="Calibri" w:hAnsi="Calibri" w:cs="Calibri"/>
                <w:color w:val="000000"/>
                <w:sz w:val="16"/>
                <w:szCs w:val="16"/>
              </w:rPr>
            </w:pPr>
            <w:ins w:id="22794" w:author="Στάθης Καπ" w:date="2023-03-03T06:21:00Z">
              <w:r>
                <w:rPr>
                  <w:rFonts w:ascii="Calibri" w:hAnsi="Calibri" w:cs="Calibri"/>
                  <w:color w:val="000000"/>
                  <w:sz w:val="16"/>
                  <w:szCs w:val="16"/>
                </w:rPr>
                <w:t>0.411</w:t>
              </w:r>
            </w:ins>
          </w:p>
        </w:tc>
        <w:tc>
          <w:tcPr>
            <w:tcW w:w="669" w:type="dxa"/>
            <w:vAlign w:val="center"/>
            <w:tcPrChange w:id="22795" w:author="Στάθης Καπ" w:date="2023-03-03T06:26:00Z">
              <w:tcPr>
                <w:tcW w:w="669" w:type="dxa"/>
                <w:vAlign w:val="center"/>
              </w:tcPr>
            </w:tcPrChange>
          </w:tcPr>
          <w:p w14:paraId="063883E2" w14:textId="0039A12F" w:rsidR="00C87CFE" w:rsidRPr="00CD1347" w:rsidRDefault="00C87CFE" w:rsidP="00C87CFE">
            <w:pPr>
              <w:jc w:val="center"/>
              <w:rPr>
                <w:ins w:id="22796" w:author="Στάθης Καπ" w:date="2023-03-03T04:01:00Z"/>
                <w:rFonts w:cstheme="minorHAnsi"/>
                <w:sz w:val="16"/>
                <w:szCs w:val="16"/>
              </w:rPr>
            </w:pPr>
            <w:ins w:id="22797" w:author="Στάθης Καπ" w:date="2023-03-03T06:21:00Z">
              <w:r>
                <w:rPr>
                  <w:rFonts w:ascii="Calibri" w:hAnsi="Calibri" w:cstheme="minorHAnsi"/>
                  <w:color w:val="000000"/>
                  <w:sz w:val="16"/>
                  <w:szCs w:val="16"/>
                </w:rPr>
                <w:t>8.93</w:t>
              </w:r>
            </w:ins>
          </w:p>
        </w:tc>
        <w:tc>
          <w:tcPr>
            <w:tcW w:w="543" w:type="dxa"/>
            <w:vAlign w:val="center"/>
            <w:tcPrChange w:id="22798" w:author="Στάθης Καπ" w:date="2023-03-03T06:26:00Z">
              <w:tcPr>
                <w:tcW w:w="543" w:type="dxa"/>
                <w:vAlign w:val="bottom"/>
              </w:tcPr>
            </w:tcPrChange>
          </w:tcPr>
          <w:p w14:paraId="41282C36" w14:textId="38E61327" w:rsidR="00C87CFE" w:rsidRPr="00CD1347" w:rsidRDefault="00C87CFE" w:rsidP="00C87CFE">
            <w:pPr>
              <w:jc w:val="center"/>
              <w:rPr>
                <w:ins w:id="22799" w:author="Στάθης Καπ" w:date="2023-03-03T04:01:00Z"/>
                <w:rFonts w:ascii="Calibri" w:hAnsi="Calibri" w:cs="Calibri"/>
                <w:color w:val="000000"/>
                <w:sz w:val="16"/>
                <w:szCs w:val="16"/>
              </w:rPr>
            </w:pPr>
            <w:ins w:id="22800" w:author="Στάθης Καπ" w:date="2023-03-03T06:21:00Z">
              <w:r>
                <w:rPr>
                  <w:rFonts w:ascii="Calibri" w:hAnsi="Calibri" w:cs="Calibri"/>
                  <w:color w:val="000000"/>
                  <w:sz w:val="16"/>
                  <w:szCs w:val="16"/>
                </w:rPr>
                <w:t>688</w:t>
              </w:r>
            </w:ins>
          </w:p>
        </w:tc>
        <w:tc>
          <w:tcPr>
            <w:tcW w:w="621" w:type="dxa"/>
            <w:vAlign w:val="center"/>
            <w:tcPrChange w:id="22801" w:author="Στάθης Καπ" w:date="2023-03-03T06:26:00Z">
              <w:tcPr>
                <w:tcW w:w="621" w:type="dxa"/>
                <w:vAlign w:val="bottom"/>
              </w:tcPr>
            </w:tcPrChange>
          </w:tcPr>
          <w:p w14:paraId="3D34F12A" w14:textId="6D9C2BA3" w:rsidR="00C87CFE" w:rsidRPr="00CD1347" w:rsidRDefault="00C87CFE" w:rsidP="00C87CFE">
            <w:pPr>
              <w:jc w:val="center"/>
              <w:rPr>
                <w:ins w:id="22802" w:author="Στάθης Καπ" w:date="2023-03-03T04:01:00Z"/>
                <w:rFonts w:ascii="Calibri" w:hAnsi="Calibri" w:cs="Calibri"/>
                <w:color w:val="000000"/>
                <w:sz w:val="16"/>
                <w:szCs w:val="16"/>
              </w:rPr>
            </w:pPr>
            <w:ins w:id="22803" w:author="Στάθης Καπ" w:date="2023-03-03T06:21:00Z">
              <w:r>
                <w:rPr>
                  <w:rFonts w:ascii="Calibri" w:hAnsi="Calibri" w:cs="Calibri"/>
                  <w:color w:val="000000"/>
                  <w:sz w:val="16"/>
                  <w:szCs w:val="16"/>
                </w:rPr>
                <w:t>0.3</w:t>
              </w:r>
            </w:ins>
          </w:p>
        </w:tc>
        <w:tc>
          <w:tcPr>
            <w:tcW w:w="669" w:type="dxa"/>
            <w:vAlign w:val="center"/>
            <w:tcPrChange w:id="22804" w:author="Στάθης Καπ" w:date="2023-03-03T06:26:00Z">
              <w:tcPr>
                <w:tcW w:w="669" w:type="dxa"/>
                <w:vAlign w:val="center"/>
              </w:tcPr>
            </w:tcPrChange>
          </w:tcPr>
          <w:p w14:paraId="3314BCD0" w14:textId="1B42FB09" w:rsidR="00C87CFE" w:rsidRPr="00CD1347" w:rsidRDefault="00C87CFE" w:rsidP="00C87CFE">
            <w:pPr>
              <w:jc w:val="center"/>
              <w:rPr>
                <w:ins w:id="22805" w:author="Στάθης Καπ" w:date="2023-03-03T04:01:00Z"/>
                <w:rFonts w:cstheme="minorHAnsi"/>
                <w:sz w:val="16"/>
                <w:szCs w:val="16"/>
              </w:rPr>
            </w:pPr>
            <w:ins w:id="22806" w:author="Στάθης Καπ" w:date="2023-03-03T06:21:00Z">
              <w:r>
                <w:rPr>
                  <w:rFonts w:ascii="Calibri" w:hAnsi="Calibri" w:cstheme="minorHAnsi"/>
                  <w:color w:val="000000"/>
                  <w:sz w:val="16"/>
                  <w:szCs w:val="16"/>
                </w:rPr>
                <w:t>2.27</w:t>
              </w:r>
            </w:ins>
          </w:p>
        </w:tc>
        <w:tc>
          <w:tcPr>
            <w:tcW w:w="508" w:type="dxa"/>
            <w:vAlign w:val="center"/>
            <w:tcPrChange w:id="22807" w:author="Στάθης Καπ" w:date="2023-03-03T06:26:00Z">
              <w:tcPr>
                <w:tcW w:w="508" w:type="dxa"/>
                <w:vAlign w:val="bottom"/>
              </w:tcPr>
            </w:tcPrChange>
          </w:tcPr>
          <w:p w14:paraId="3D9C4843" w14:textId="28AC3520" w:rsidR="00C87CFE" w:rsidRPr="00CD1347" w:rsidRDefault="00C87CFE" w:rsidP="00C87CFE">
            <w:pPr>
              <w:jc w:val="center"/>
              <w:rPr>
                <w:ins w:id="22808" w:author="Στάθης Καπ" w:date="2023-03-03T04:01:00Z"/>
                <w:rFonts w:ascii="Calibri" w:hAnsi="Calibri" w:cs="Calibri"/>
                <w:color w:val="000000"/>
                <w:sz w:val="16"/>
                <w:szCs w:val="16"/>
              </w:rPr>
            </w:pPr>
            <w:ins w:id="22809" w:author="Στάθης Καπ" w:date="2023-03-03T06:21:00Z">
              <w:r>
                <w:rPr>
                  <w:rFonts w:ascii="Calibri" w:hAnsi="Calibri" w:cs="Calibri"/>
                  <w:color w:val="000000"/>
                  <w:sz w:val="16"/>
                  <w:szCs w:val="16"/>
                </w:rPr>
                <w:t>630</w:t>
              </w:r>
            </w:ins>
          </w:p>
        </w:tc>
        <w:tc>
          <w:tcPr>
            <w:tcW w:w="541" w:type="dxa"/>
            <w:vAlign w:val="center"/>
            <w:tcPrChange w:id="22810" w:author="Στάθης Καπ" w:date="2023-03-03T06:26:00Z">
              <w:tcPr>
                <w:tcW w:w="541" w:type="dxa"/>
                <w:vAlign w:val="bottom"/>
              </w:tcPr>
            </w:tcPrChange>
          </w:tcPr>
          <w:p w14:paraId="2F8CFDDE" w14:textId="287F6164" w:rsidR="00C87CFE" w:rsidRPr="00CD1347" w:rsidRDefault="00C87CFE" w:rsidP="00C87CFE">
            <w:pPr>
              <w:jc w:val="center"/>
              <w:rPr>
                <w:ins w:id="22811" w:author="Στάθης Καπ" w:date="2023-03-03T04:01:00Z"/>
                <w:rFonts w:ascii="Calibri" w:hAnsi="Calibri" w:cs="Calibri"/>
                <w:color w:val="000000"/>
                <w:sz w:val="16"/>
                <w:szCs w:val="16"/>
              </w:rPr>
            </w:pPr>
            <w:ins w:id="22812" w:author="Στάθης Καπ" w:date="2023-03-03T06:21:00Z">
              <w:r>
                <w:rPr>
                  <w:rFonts w:ascii="Calibri" w:hAnsi="Calibri" w:cs="Calibri"/>
                  <w:color w:val="000000"/>
                  <w:sz w:val="16"/>
                  <w:szCs w:val="16"/>
                </w:rPr>
                <w:t>0.274</w:t>
              </w:r>
            </w:ins>
          </w:p>
        </w:tc>
        <w:tc>
          <w:tcPr>
            <w:tcW w:w="589" w:type="dxa"/>
            <w:vAlign w:val="center"/>
            <w:tcPrChange w:id="22813" w:author="Στάθης Καπ" w:date="2023-03-03T06:26:00Z">
              <w:tcPr>
                <w:tcW w:w="589" w:type="dxa"/>
                <w:vAlign w:val="center"/>
              </w:tcPr>
            </w:tcPrChange>
          </w:tcPr>
          <w:p w14:paraId="4EF40B15" w14:textId="39C81112" w:rsidR="00C87CFE" w:rsidRPr="00CD1347" w:rsidRDefault="00C87CFE" w:rsidP="00C87CFE">
            <w:pPr>
              <w:jc w:val="center"/>
              <w:rPr>
                <w:ins w:id="22814" w:author="Στάθης Καπ" w:date="2023-03-03T04:01:00Z"/>
                <w:rFonts w:cstheme="minorHAnsi"/>
                <w:sz w:val="16"/>
                <w:szCs w:val="16"/>
              </w:rPr>
            </w:pPr>
            <w:ins w:id="22815" w:author="Στάθης Καπ" w:date="2023-03-03T06:21:00Z">
              <w:r>
                <w:rPr>
                  <w:rFonts w:ascii="Calibri" w:hAnsi="Calibri" w:cstheme="minorHAnsi"/>
                  <w:color w:val="000000"/>
                  <w:sz w:val="16"/>
                  <w:szCs w:val="16"/>
                </w:rPr>
                <w:t>10.51</w:t>
              </w:r>
            </w:ins>
          </w:p>
        </w:tc>
        <w:tc>
          <w:tcPr>
            <w:tcW w:w="463" w:type="dxa"/>
            <w:vAlign w:val="center"/>
            <w:tcPrChange w:id="22816" w:author="Στάθης Καπ" w:date="2023-03-03T06:26:00Z">
              <w:tcPr>
                <w:tcW w:w="463" w:type="dxa"/>
                <w:vAlign w:val="bottom"/>
              </w:tcPr>
            </w:tcPrChange>
          </w:tcPr>
          <w:p w14:paraId="035A11E1" w14:textId="7E73C3B2" w:rsidR="00C87CFE" w:rsidRPr="00CD1347" w:rsidRDefault="00C87CFE" w:rsidP="00C87CFE">
            <w:pPr>
              <w:jc w:val="center"/>
              <w:rPr>
                <w:ins w:id="22817" w:author="Στάθης Καπ" w:date="2023-03-03T04:01:00Z"/>
                <w:rFonts w:ascii="Calibri" w:hAnsi="Calibri" w:cs="Calibri"/>
                <w:color w:val="000000"/>
                <w:sz w:val="16"/>
                <w:szCs w:val="16"/>
              </w:rPr>
            </w:pPr>
            <w:ins w:id="22818" w:author="Στάθης Καπ" w:date="2023-03-03T06:21:00Z">
              <w:r>
                <w:rPr>
                  <w:rFonts w:ascii="Calibri" w:hAnsi="Calibri" w:cs="Calibri"/>
                  <w:color w:val="000000"/>
                  <w:sz w:val="16"/>
                  <w:szCs w:val="16"/>
                </w:rPr>
                <w:t>530</w:t>
              </w:r>
            </w:ins>
          </w:p>
        </w:tc>
        <w:tc>
          <w:tcPr>
            <w:tcW w:w="541" w:type="dxa"/>
            <w:vAlign w:val="center"/>
            <w:tcPrChange w:id="22819" w:author="Στάθης Καπ" w:date="2023-03-03T06:26:00Z">
              <w:tcPr>
                <w:tcW w:w="541" w:type="dxa"/>
                <w:vAlign w:val="bottom"/>
              </w:tcPr>
            </w:tcPrChange>
          </w:tcPr>
          <w:p w14:paraId="316C91C5" w14:textId="15AAB379" w:rsidR="00C87CFE" w:rsidRPr="00CD1347" w:rsidRDefault="00C87CFE" w:rsidP="00C87CFE">
            <w:pPr>
              <w:jc w:val="center"/>
              <w:rPr>
                <w:ins w:id="22820" w:author="Στάθης Καπ" w:date="2023-03-03T04:01:00Z"/>
                <w:rFonts w:ascii="Calibri" w:hAnsi="Calibri" w:cs="Calibri"/>
                <w:color w:val="000000"/>
                <w:sz w:val="16"/>
                <w:szCs w:val="16"/>
              </w:rPr>
            </w:pPr>
            <w:ins w:id="22821" w:author="Στάθης Καπ" w:date="2023-03-03T06:21:00Z">
              <w:r>
                <w:rPr>
                  <w:rFonts w:ascii="Calibri" w:hAnsi="Calibri" w:cs="Calibri"/>
                  <w:color w:val="000000"/>
                  <w:sz w:val="16"/>
                  <w:szCs w:val="16"/>
                </w:rPr>
                <w:t>0.338</w:t>
              </w:r>
            </w:ins>
          </w:p>
        </w:tc>
        <w:tc>
          <w:tcPr>
            <w:tcW w:w="589" w:type="dxa"/>
            <w:vAlign w:val="center"/>
            <w:tcPrChange w:id="22822" w:author="Στάθης Καπ" w:date="2023-03-03T06:26:00Z">
              <w:tcPr>
                <w:tcW w:w="589" w:type="dxa"/>
                <w:vAlign w:val="center"/>
              </w:tcPr>
            </w:tcPrChange>
          </w:tcPr>
          <w:p w14:paraId="2D2112C7" w14:textId="50B3F66F" w:rsidR="00C87CFE" w:rsidRPr="00CD1347" w:rsidRDefault="00C87CFE" w:rsidP="00C87CFE">
            <w:pPr>
              <w:jc w:val="center"/>
              <w:rPr>
                <w:ins w:id="22823" w:author="Στάθης Καπ" w:date="2023-03-03T04:01:00Z"/>
                <w:rFonts w:cstheme="minorHAnsi"/>
                <w:sz w:val="16"/>
                <w:szCs w:val="16"/>
              </w:rPr>
            </w:pPr>
            <w:ins w:id="22824"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228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26" w:author="Στάθης Καπ" w:date="2023-03-03T04:01:00Z"/>
        </w:trPr>
        <w:tc>
          <w:tcPr>
            <w:tcW w:w="515" w:type="dxa"/>
            <w:tcBorders>
              <w:top w:val="nil"/>
              <w:bottom w:val="nil"/>
              <w:right w:val="single" w:sz="4" w:space="0" w:color="auto"/>
            </w:tcBorders>
            <w:shd w:val="clear" w:color="auto" w:fill="E7E6E6" w:themeFill="background2"/>
            <w:vAlign w:val="bottom"/>
            <w:tcPrChange w:id="22827" w:author="Στάθης Καπ" w:date="2023-03-03T06:26:00Z">
              <w:tcPr>
                <w:tcW w:w="515" w:type="dxa"/>
                <w:vAlign w:val="bottom"/>
              </w:tcPr>
            </w:tcPrChange>
          </w:tcPr>
          <w:p w14:paraId="11E93B3D" w14:textId="0479A065" w:rsidR="00C87CFE" w:rsidRPr="00CD1347" w:rsidRDefault="00C87CFE" w:rsidP="00C87CFE">
            <w:pPr>
              <w:jc w:val="center"/>
              <w:rPr>
                <w:ins w:id="22828" w:author="Στάθης Καπ" w:date="2023-03-03T04:01:00Z"/>
                <w:rFonts w:ascii="Calibri" w:hAnsi="Calibri" w:cs="Calibri"/>
                <w:color w:val="000000"/>
                <w:sz w:val="16"/>
                <w:szCs w:val="16"/>
              </w:rPr>
            </w:pPr>
            <w:ins w:id="22829" w:author="Στάθης Καπ" w:date="2023-03-03T04:08:00Z">
              <w:r w:rsidRPr="00CD1347">
                <w:rPr>
                  <w:rFonts w:ascii="Calibri" w:hAnsi="Calibri" w:cs="Calibri"/>
                  <w:color w:val="000000"/>
                  <w:sz w:val="16"/>
                  <w:szCs w:val="16"/>
                  <w:rPrChange w:id="22830"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2831" w:author="Στάθης Καπ" w:date="2023-03-03T06:26:00Z">
              <w:tcPr>
                <w:tcW w:w="560" w:type="dxa"/>
              </w:tcPr>
            </w:tcPrChange>
          </w:tcPr>
          <w:p w14:paraId="3B925ADE" w14:textId="180D1B17" w:rsidR="00C87CFE" w:rsidRPr="00CD1347" w:rsidRDefault="00C87CFE" w:rsidP="00C87CFE">
            <w:pPr>
              <w:jc w:val="center"/>
              <w:rPr>
                <w:ins w:id="22832" w:author="Στάθης Καπ" w:date="2023-03-03T04:01:00Z"/>
                <w:sz w:val="16"/>
                <w:szCs w:val="16"/>
              </w:rPr>
            </w:pPr>
            <w:ins w:id="22833" w:author="Στάθης Καπ" w:date="2023-03-03T06:21:00Z">
              <w:r>
                <w:rPr>
                  <w:rFonts w:ascii="Calibri" w:hAnsi="Calibri" w:cs="Calibri"/>
                  <w:color w:val="000000"/>
                  <w:sz w:val="16"/>
                  <w:szCs w:val="16"/>
                </w:rPr>
                <w:t>795</w:t>
              </w:r>
            </w:ins>
          </w:p>
        </w:tc>
        <w:tc>
          <w:tcPr>
            <w:tcW w:w="855" w:type="dxa"/>
            <w:vAlign w:val="center"/>
            <w:tcPrChange w:id="22834" w:author="Στάθης Καπ" w:date="2023-03-03T06:26:00Z">
              <w:tcPr>
                <w:tcW w:w="855" w:type="dxa"/>
              </w:tcPr>
            </w:tcPrChange>
          </w:tcPr>
          <w:p w14:paraId="78B4C9F7" w14:textId="0A3FDB5D" w:rsidR="00C87CFE" w:rsidRPr="00CD1347" w:rsidRDefault="00C87CFE" w:rsidP="00C87CFE">
            <w:pPr>
              <w:jc w:val="center"/>
              <w:rPr>
                <w:ins w:id="22835" w:author="Στάθης Καπ" w:date="2023-03-03T04:01:00Z"/>
                <w:sz w:val="16"/>
                <w:szCs w:val="16"/>
              </w:rPr>
            </w:pPr>
            <w:ins w:id="22836" w:author="Στάθης Καπ" w:date="2023-03-03T06:21:00Z">
              <w:r>
                <w:rPr>
                  <w:rFonts w:ascii="Calibri" w:hAnsi="Calibri" w:cs="Calibri"/>
                  <w:color w:val="000000"/>
                  <w:sz w:val="16"/>
                  <w:szCs w:val="16"/>
                </w:rPr>
                <w:t>757</w:t>
              </w:r>
            </w:ins>
          </w:p>
        </w:tc>
        <w:tc>
          <w:tcPr>
            <w:tcW w:w="544" w:type="dxa"/>
            <w:vAlign w:val="center"/>
            <w:tcPrChange w:id="22837" w:author="Στάθης Καπ" w:date="2023-03-03T06:26:00Z">
              <w:tcPr>
                <w:tcW w:w="544" w:type="dxa"/>
                <w:vAlign w:val="bottom"/>
              </w:tcPr>
            </w:tcPrChange>
          </w:tcPr>
          <w:p w14:paraId="4AB50855" w14:textId="7F4934AE" w:rsidR="00C87CFE" w:rsidRPr="00CD1347" w:rsidRDefault="00C87CFE" w:rsidP="00C87CFE">
            <w:pPr>
              <w:jc w:val="center"/>
              <w:rPr>
                <w:ins w:id="22838" w:author="Στάθης Καπ" w:date="2023-03-03T04:01:00Z"/>
                <w:rFonts w:ascii="Calibri" w:hAnsi="Calibri" w:cs="Calibri"/>
                <w:color w:val="000000"/>
                <w:sz w:val="16"/>
                <w:szCs w:val="16"/>
              </w:rPr>
            </w:pPr>
            <w:ins w:id="22839" w:author="Στάθης Καπ" w:date="2023-03-03T06:21:00Z">
              <w:r>
                <w:rPr>
                  <w:rFonts w:ascii="Calibri" w:hAnsi="Calibri" w:cs="Calibri"/>
                  <w:color w:val="000000"/>
                  <w:sz w:val="16"/>
                  <w:szCs w:val="16"/>
                </w:rPr>
                <w:t>744</w:t>
              </w:r>
            </w:ins>
          </w:p>
        </w:tc>
        <w:tc>
          <w:tcPr>
            <w:tcW w:w="621" w:type="dxa"/>
            <w:vAlign w:val="center"/>
            <w:tcPrChange w:id="22840" w:author="Στάθης Καπ" w:date="2023-03-03T06:26:00Z">
              <w:tcPr>
                <w:tcW w:w="621" w:type="dxa"/>
                <w:vAlign w:val="bottom"/>
              </w:tcPr>
            </w:tcPrChange>
          </w:tcPr>
          <w:p w14:paraId="1E0D8B9C" w14:textId="0AA88A28" w:rsidR="00C87CFE" w:rsidRPr="00CD1347" w:rsidRDefault="00C87CFE" w:rsidP="00C87CFE">
            <w:pPr>
              <w:jc w:val="center"/>
              <w:rPr>
                <w:ins w:id="22841" w:author="Στάθης Καπ" w:date="2023-03-03T04:01:00Z"/>
                <w:rFonts w:ascii="Calibri" w:hAnsi="Calibri" w:cs="Calibri"/>
                <w:color w:val="000000"/>
                <w:sz w:val="16"/>
                <w:szCs w:val="16"/>
              </w:rPr>
            </w:pPr>
            <w:ins w:id="22842" w:author="Στάθης Καπ" w:date="2023-03-03T06:21:00Z">
              <w:r>
                <w:rPr>
                  <w:rFonts w:ascii="Calibri" w:hAnsi="Calibri" w:cs="Calibri"/>
                  <w:color w:val="000000"/>
                  <w:sz w:val="16"/>
                  <w:szCs w:val="16"/>
                </w:rPr>
                <w:t>0.54</w:t>
              </w:r>
            </w:ins>
          </w:p>
        </w:tc>
        <w:tc>
          <w:tcPr>
            <w:tcW w:w="669" w:type="dxa"/>
            <w:vAlign w:val="center"/>
            <w:tcPrChange w:id="22843" w:author="Στάθης Καπ" w:date="2023-03-03T06:26:00Z">
              <w:tcPr>
                <w:tcW w:w="669" w:type="dxa"/>
                <w:vAlign w:val="center"/>
              </w:tcPr>
            </w:tcPrChange>
          </w:tcPr>
          <w:p w14:paraId="08B19446" w14:textId="7EC8E7B6" w:rsidR="00C87CFE" w:rsidRPr="00CD1347" w:rsidRDefault="00C87CFE" w:rsidP="00C87CFE">
            <w:pPr>
              <w:jc w:val="center"/>
              <w:rPr>
                <w:ins w:id="22844" w:author="Στάθης Καπ" w:date="2023-03-03T04:01:00Z"/>
                <w:rFonts w:cstheme="minorHAnsi"/>
                <w:sz w:val="16"/>
                <w:szCs w:val="16"/>
              </w:rPr>
            </w:pPr>
            <w:ins w:id="22845" w:author="Στάθης Καπ" w:date="2023-03-03T06:21:00Z">
              <w:r>
                <w:rPr>
                  <w:rFonts w:ascii="Calibri" w:hAnsi="Calibri" w:cstheme="minorHAnsi"/>
                  <w:color w:val="000000"/>
                  <w:sz w:val="16"/>
                  <w:szCs w:val="16"/>
                </w:rPr>
                <w:t>6.42</w:t>
              </w:r>
            </w:ins>
          </w:p>
        </w:tc>
        <w:tc>
          <w:tcPr>
            <w:tcW w:w="543" w:type="dxa"/>
            <w:vAlign w:val="center"/>
            <w:tcPrChange w:id="22846" w:author="Στάθης Καπ" w:date="2023-03-03T06:26:00Z">
              <w:tcPr>
                <w:tcW w:w="543" w:type="dxa"/>
                <w:vAlign w:val="bottom"/>
              </w:tcPr>
            </w:tcPrChange>
          </w:tcPr>
          <w:p w14:paraId="1F92088A" w14:textId="27DD45C4" w:rsidR="00C87CFE" w:rsidRPr="00CD1347" w:rsidRDefault="00C87CFE" w:rsidP="00C87CFE">
            <w:pPr>
              <w:jc w:val="center"/>
              <w:rPr>
                <w:ins w:id="22847" w:author="Στάθης Καπ" w:date="2023-03-03T04:01:00Z"/>
                <w:rFonts w:ascii="Calibri" w:hAnsi="Calibri" w:cs="Calibri"/>
                <w:color w:val="000000"/>
                <w:sz w:val="16"/>
                <w:szCs w:val="16"/>
              </w:rPr>
            </w:pPr>
            <w:ins w:id="22848" w:author="Στάθης Καπ" w:date="2023-03-03T06:21:00Z">
              <w:r>
                <w:rPr>
                  <w:rFonts w:ascii="Calibri" w:hAnsi="Calibri" w:cs="Calibri"/>
                  <w:color w:val="000000"/>
                  <w:sz w:val="16"/>
                  <w:szCs w:val="16"/>
                </w:rPr>
                <w:t>651</w:t>
              </w:r>
            </w:ins>
          </w:p>
        </w:tc>
        <w:tc>
          <w:tcPr>
            <w:tcW w:w="621" w:type="dxa"/>
            <w:vAlign w:val="center"/>
            <w:tcPrChange w:id="22849" w:author="Στάθης Καπ" w:date="2023-03-03T06:26:00Z">
              <w:tcPr>
                <w:tcW w:w="621" w:type="dxa"/>
                <w:vAlign w:val="bottom"/>
              </w:tcPr>
            </w:tcPrChange>
          </w:tcPr>
          <w:p w14:paraId="405E5812" w14:textId="5E5CBE23" w:rsidR="00C87CFE" w:rsidRPr="00CD1347" w:rsidRDefault="00C87CFE" w:rsidP="00C87CFE">
            <w:pPr>
              <w:jc w:val="center"/>
              <w:rPr>
                <w:ins w:id="22850" w:author="Στάθης Καπ" w:date="2023-03-03T04:01:00Z"/>
                <w:rFonts w:ascii="Calibri" w:hAnsi="Calibri" w:cs="Calibri"/>
                <w:color w:val="000000"/>
                <w:sz w:val="16"/>
                <w:szCs w:val="16"/>
              </w:rPr>
            </w:pPr>
            <w:ins w:id="22851" w:author="Στάθης Καπ" w:date="2023-03-03T06:21:00Z">
              <w:r>
                <w:rPr>
                  <w:rFonts w:ascii="Calibri" w:hAnsi="Calibri" w:cs="Calibri"/>
                  <w:color w:val="000000"/>
                  <w:sz w:val="16"/>
                  <w:szCs w:val="16"/>
                </w:rPr>
                <w:t>0.312</w:t>
              </w:r>
            </w:ins>
          </w:p>
        </w:tc>
        <w:tc>
          <w:tcPr>
            <w:tcW w:w="669" w:type="dxa"/>
            <w:vAlign w:val="center"/>
            <w:tcPrChange w:id="22852" w:author="Στάθης Καπ" w:date="2023-03-03T06:26:00Z">
              <w:tcPr>
                <w:tcW w:w="669" w:type="dxa"/>
                <w:vAlign w:val="center"/>
              </w:tcPr>
            </w:tcPrChange>
          </w:tcPr>
          <w:p w14:paraId="7E657E61" w14:textId="26F72958" w:rsidR="00C87CFE" w:rsidRPr="00CD1347" w:rsidRDefault="00C87CFE" w:rsidP="00C87CFE">
            <w:pPr>
              <w:jc w:val="center"/>
              <w:rPr>
                <w:ins w:id="22853" w:author="Στάθης Καπ" w:date="2023-03-03T04:01:00Z"/>
                <w:rFonts w:cstheme="minorHAnsi"/>
                <w:sz w:val="16"/>
                <w:szCs w:val="16"/>
              </w:rPr>
            </w:pPr>
            <w:ins w:id="22854" w:author="Στάθης Καπ" w:date="2023-03-03T06:21:00Z">
              <w:r>
                <w:rPr>
                  <w:rFonts w:ascii="Calibri" w:hAnsi="Calibri" w:cstheme="minorHAnsi"/>
                  <w:color w:val="000000"/>
                  <w:sz w:val="16"/>
                  <w:szCs w:val="16"/>
                </w:rPr>
                <w:t>12.5</w:t>
              </w:r>
            </w:ins>
          </w:p>
        </w:tc>
        <w:tc>
          <w:tcPr>
            <w:tcW w:w="508" w:type="dxa"/>
            <w:vAlign w:val="center"/>
            <w:tcPrChange w:id="22855" w:author="Στάθης Καπ" w:date="2023-03-03T06:26:00Z">
              <w:tcPr>
                <w:tcW w:w="508" w:type="dxa"/>
                <w:vAlign w:val="bottom"/>
              </w:tcPr>
            </w:tcPrChange>
          </w:tcPr>
          <w:p w14:paraId="16AE5942" w14:textId="78F7F09E" w:rsidR="00C87CFE" w:rsidRPr="00CD1347" w:rsidRDefault="00C87CFE" w:rsidP="00C87CFE">
            <w:pPr>
              <w:jc w:val="center"/>
              <w:rPr>
                <w:ins w:id="22856" w:author="Στάθης Καπ" w:date="2023-03-03T04:01:00Z"/>
                <w:rFonts w:ascii="Calibri" w:hAnsi="Calibri" w:cs="Calibri"/>
                <w:color w:val="000000"/>
                <w:sz w:val="16"/>
                <w:szCs w:val="16"/>
              </w:rPr>
            </w:pPr>
            <w:ins w:id="22857" w:author="Στάθης Καπ" w:date="2023-03-03T06:21:00Z">
              <w:r>
                <w:rPr>
                  <w:rFonts w:ascii="Calibri" w:hAnsi="Calibri" w:cs="Calibri"/>
                  <w:color w:val="000000"/>
                  <w:sz w:val="16"/>
                  <w:szCs w:val="16"/>
                </w:rPr>
                <w:t>587</w:t>
              </w:r>
            </w:ins>
          </w:p>
        </w:tc>
        <w:tc>
          <w:tcPr>
            <w:tcW w:w="541" w:type="dxa"/>
            <w:vAlign w:val="center"/>
            <w:tcPrChange w:id="22858" w:author="Στάθης Καπ" w:date="2023-03-03T06:26:00Z">
              <w:tcPr>
                <w:tcW w:w="541" w:type="dxa"/>
                <w:vAlign w:val="bottom"/>
              </w:tcPr>
            </w:tcPrChange>
          </w:tcPr>
          <w:p w14:paraId="39A302EE" w14:textId="009B67B6" w:rsidR="00C87CFE" w:rsidRPr="00CD1347" w:rsidRDefault="00C87CFE" w:rsidP="00C87CFE">
            <w:pPr>
              <w:jc w:val="center"/>
              <w:rPr>
                <w:ins w:id="22859" w:author="Στάθης Καπ" w:date="2023-03-03T04:01:00Z"/>
                <w:rFonts w:ascii="Calibri" w:hAnsi="Calibri" w:cs="Calibri"/>
                <w:color w:val="000000"/>
                <w:sz w:val="16"/>
                <w:szCs w:val="16"/>
              </w:rPr>
            </w:pPr>
            <w:ins w:id="22860" w:author="Στάθης Καπ" w:date="2023-03-03T06:21:00Z">
              <w:r>
                <w:rPr>
                  <w:rFonts w:ascii="Calibri" w:hAnsi="Calibri" w:cs="Calibri"/>
                  <w:color w:val="000000"/>
                  <w:sz w:val="16"/>
                  <w:szCs w:val="16"/>
                </w:rPr>
                <w:t>0.263</w:t>
              </w:r>
            </w:ins>
          </w:p>
        </w:tc>
        <w:tc>
          <w:tcPr>
            <w:tcW w:w="589" w:type="dxa"/>
            <w:vAlign w:val="center"/>
            <w:tcPrChange w:id="22861" w:author="Στάθης Καπ" w:date="2023-03-03T06:26:00Z">
              <w:tcPr>
                <w:tcW w:w="589" w:type="dxa"/>
                <w:vAlign w:val="center"/>
              </w:tcPr>
            </w:tcPrChange>
          </w:tcPr>
          <w:p w14:paraId="3DB44904" w14:textId="64E672C1" w:rsidR="00C87CFE" w:rsidRPr="00CD1347" w:rsidRDefault="00C87CFE" w:rsidP="00C87CFE">
            <w:pPr>
              <w:jc w:val="center"/>
              <w:rPr>
                <w:ins w:id="22862" w:author="Στάθης Καπ" w:date="2023-03-03T04:01:00Z"/>
                <w:rFonts w:cstheme="minorHAnsi"/>
                <w:sz w:val="16"/>
                <w:szCs w:val="16"/>
              </w:rPr>
            </w:pPr>
            <w:ins w:id="22863" w:author="Στάθης Καπ" w:date="2023-03-03T06:21:00Z">
              <w:r>
                <w:rPr>
                  <w:rFonts w:ascii="Calibri" w:hAnsi="Calibri" w:cstheme="minorHAnsi"/>
                  <w:color w:val="000000"/>
                  <w:sz w:val="16"/>
                  <w:szCs w:val="16"/>
                </w:rPr>
                <w:t>21.1</w:t>
              </w:r>
            </w:ins>
          </w:p>
        </w:tc>
        <w:tc>
          <w:tcPr>
            <w:tcW w:w="463" w:type="dxa"/>
            <w:vAlign w:val="center"/>
            <w:tcPrChange w:id="22864" w:author="Στάθης Καπ" w:date="2023-03-03T06:26:00Z">
              <w:tcPr>
                <w:tcW w:w="463" w:type="dxa"/>
                <w:vAlign w:val="bottom"/>
              </w:tcPr>
            </w:tcPrChange>
          </w:tcPr>
          <w:p w14:paraId="4861EF27" w14:textId="1661F905" w:rsidR="00C87CFE" w:rsidRPr="00CD1347" w:rsidRDefault="00C87CFE" w:rsidP="00C87CFE">
            <w:pPr>
              <w:jc w:val="center"/>
              <w:rPr>
                <w:ins w:id="22865" w:author="Στάθης Καπ" w:date="2023-03-03T04:01:00Z"/>
                <w:rFonts w:ascii="Calibri" w:hAnsi="Calibri" w:cs="Calibri"/>
                <w:color w:val="000000"/>
                <w:sz w:val="16"/>
                <w:szCs w:val="16"/>
              </w:rPr>
            </w:pPr>
            <w:ins w:id="22866" w:author="Στάθης Καπ" w:date="2023-03-03T06:21:00Z">
              <w:r>
                <w:rPr>
                  <w:rFonts w:ascii="Calibri" w:hAnsi="Calibri" w:cs="Calibri"/>
                  <w:color w:val="000000"/>
                  <w:sz w:val="16"/>
                  <w:szCs w:val="16"/>
                </w:rPr>
                <w:t>587</w:t>
              </w:r>
            </w:ins>
          </w:p>
        </w:tc>
        <w:tc>
          <w:tcPr>
            <w:tcW w:w="541" w:type="dxa"/>
            <w:vAlign w:val="center"/>
            <w:tcPrChange w:id="22867" w:author="Στάθης Καπ" w:date="2023-03-03T06:26:00Z">
              <w:tcPr>
                <w:tcW w:w="541" w:type="dxa"/>
                <w:vAlign w:val="bottom"/>
              </w:tcPr>
            </w:tcPrChange>
          </w:tcPr>
          <w:p w14:paraId="702076B1" w14:textId="1EBCC0AD" w:rsidR="00C87CFE" w:rsidRPr="00CD1347" w:rsidRDefault="00C87CFE" w:rsidP="00C87CFE">
            <w:pPr>
              <w:jc w:val="center"/>
              <w:rPr>
                <w:ins w:id="22868" w:author="Στάθης Καπ" w:date="2023-03-03T04:01:00Z"/>
                <w:rFonts w:ascii="Calibri" w:hAnsi="Calibri" w:cs="Calibri"/>
                <w:color w:val="000000"/>
                <w:sz w:val="16"/>
                <w:szCs w:val="16"/>
              </w:rPr>
            </w:pPr>
            <w:ins w:id="22869" w:author="Στάθης Καπ" w:date="2023-03-03T06:21:00Z">
              <w:r>
                <w:rPr>
                  <w:rFonts w:ascii="Calibri" w:hAnsi="Calibri" w:cs="Calibri"/>
                  <w:color w:val="000000"/>
                  <w:sz w:val="16"/>
                  <w:szCs w:val="16"/>
                </w:rPr>
                <w:t>0.257</w:t>
              </w:r>
            </w:ins>
          </w:p>
        </w:tc>
        <w:tc>
          <w:tcPr>
            <w:tcW w:w="589" w:type="dxa"/>
            <w:vAlign w:val="center"/>
            <w:tcPrChange w:id="22870" w:author="Στάθης Καπ" w:date="2023-03-03T06:26:00Z">
              <w:tcPr>
                <w:tcW w:w="589" w:type="dxa"/>
                <w:vAlign w:val="center"/>
              </w:tcPr>
            </w:tcPrChange>
          </w:tcPr>
          <w:p w14:paraId="2876681A" w14:textId="4A3873F4" w:rsidR="00C87CFE" w:rsidRPr="00CD1347" w:rsidRDefault="00C87CFE" w:rsidP="00C87CFE">
            <w:pPr>
              <w:jc w:val="center"/>
              <w:rPr>
                <w:ins w:id="22871" w:author="Στάθης Καπ" w:date="2023-03-03T04:01:00Z"/>
                <w:rFonts w:cstheme="minorHAnsi"/>
                <w:sz w:val="16"/>
                <w:szCs w:val="16"/>
              </w:rPr>
            </w:pPr>
            <w:ins w:id="22872"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228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74" w:author="Στάθης Καπ" w:date="2023-03-03T04:01:00Z"/>
        </w:trPr>
        <w:tc>
          <w:tcPr>
            <w:tcW w:w="515" w:type="dxa"/>
            <w:tcBorders>
              <w:top w:val="nil"/>
              <w:bottom w:val="nil"/>
              <w:right w:val="single" w:sz="4" w:space="0" w:color="auto"/>
            </w:tcBorders>
            <w:shd w:val="clear" w:color="auto" w:fill="E7E6E6" w:themeFill="background2"/>
            <w:vAlign w:val="bottom"/>
            <w:tcPrChange w:id="22875" w:author="Στάθης Καπ" w:date="2023-03-03T06:26:00Z">
              <w:tcPr>
                <w:tcW w:w="515" w:type="dxa"/>
                <w:vAlign w:val="bottom"/>
              </w:tcPr>
            </w:tcPrChange>
          </w:tcPr>
          <w:p w14:paraId="31726DC8" w14:textId="76F1C2F4" w:rsidR="00C87CFE" w:rsidRPr="00CD1347" w:rsidRDefault="00C87CFE" w:rsidP="00C87CFE">
            <w:pPr>
              <w:jc w:val="center"/>
              <w:rPr>
                <w:ins w:id="22876" w:author="Στάθης Καπ" w:date="2023-03-03T04:01:00Z"/>
                <w:rFonts w:ascii="Calibri" w:hAnsi="Calibri" w:cs="Calibri"/>
                <w:color w:val="000000"/>
                <w:sz w:val="16"/>
                <w:szCs w:val="16"/>
              </w:rPr>
            </w:pPr>
            <w:ins w:id="22877" w:author="Στάθης Καπ" w:date="2023-03-03T04:08:00Z">
              <w:r w:rsidRPr="00CD1347">
                <w:rPr>
                  <w:rFonts w:ascii="Calibri" w:hAnsi="Calibri" w:cs="Calibri"/>
                  <w:color w:val="000000"/>
                  <w:sz w:val="16"/>
                  <w:szCs w:val="16"/>
                  <w:rPrChange w:id="22878"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2879" w:author="Στάθης Καπ" w:date="2023-03-03T06:26:00Z">
              <w:tcPr>
                <w:tcW w:w="560" w:type="dxa"/>
              </w:tcPr>
            </w:tcPrChange>
          </w:tcPr>
          <w:p w14:paraId="0DEA6DBF" w14:textId="1432D466" w:rsidR="00C87CFE" w:rsidRPr="00CD1347" w:rsidRDefault="00C87CFE" w:rsidP="00C87CFE">
            <w:pPr>
              <w:jc w:val="center"/>
              <w:rPr>
                <w:ins w:id="22880" w:author="Στάθης Καπ" w:date="2023-03-03T04:01:00Z"/>
                <w:sz w:val="16"/>
                <w:szCs w:val="16"/>
              </w:rPr>
            </w:pPr>
            <w:ins w:id="22881" w:author="Στάθης Καπ" w:date="2023-03-03T06:21:00Z">
              <w:r>
                <w:rPr>
                  <w:rFonts w:ascii="Calibri" w:hAnsi="Calibri" w:cs="Calibri"/>
                  <w:color w:val="000000"/>
                  <w:sz w:val="16"/>
                  <w:szCs w:val="16"/>
                </w:rPr>
                <w:t>1698</w:t>
              </w:r>
            </w:ins>
          </w:p>
        </w:tc>
        <w:tc>
          <w:tcPr>
            <w:tcW w:w="855" w:type="dxa"/>
            <w:vAlign w:val="center"/>
            <w:tcPrChange w:id="22882" w:author="Στάθης Καπ" w:date="2023-03-03T06:26:00Z">
              <w:tcPr>
                <w:tcW w:w="855" w:type="dxa"/>
              </w:tcPr>
            </w:tcPrChange>
          </w:tcPr>
          <w:p w14:paraId="7580F4ED" w14:textId="2B9BA202" w:rsidR="00C87CFE" w:rsidRPr="00CD1347" w:rsidRDefault="00C87CFE" w:rsidP="00C87CFE">
            <w:pPr>
              <w:jc w:val="center"/>
              <w:rPr>
                <w:ins w:id="22883" w:author="Στάθης Καπ" w:date="2023-03-03T04:01:00Z"/>
                <w:sz w:val="16"/>
                <w:szCs w:val="16"/>
              </w:rPr>
            </w:pPr>
            <w:ins w:id="22884" w:author="Στάθης Καπ" w:date="2023-03-03T06:21:00Z">
              <w:r>
                <w:rPr>
                  <w:rFonts w:ascii="Calibri" w:hAnsi="Calibri" w:cs="Calibri"/>
                  <w:color w:val="000000"/>
                  <w:sz w:val="16"/>
                  <w:szCs w:val="16"/>
                </w:rPr>
                <w:t>1625</w:t>
              </w:r>
            </w:ins>
          </w:p>
        </w:tc>
        <w:tc>
          <w:tcPr>
            <w:tcW w:w="544" w:type="dxa"/>
            <w:vAlign w:val="center"/>
            <w:tcPrChange w:id="22885" w:author="Στάθης Καπ" w:date="2023-03-03T06:26:00Z">
              <w:tcPr>
                <w:tcW w:w="544" w:type="dxa"/>
                <w:vAlign w:val="bottom"/>
              </w:tcPr>
            </w:tcPrChange>
          </w:tcPr>
          <w:p w14:paraId="6F411F4E" w14:textId="634598C3" w:rsidR="00C87CFE" w:rsidRPr="00CD1347" w:rsidRDefault="00C87CFE" w:rsidP="00C87CFE">
            <w:pPr>
              <w:jc w:val="center"/>
              <w:rPr>
                <w:ins w:id="22886" w:author="Στάθης Καπ" w:date="2023-03-03T04:01:00Z"/>
                <w:rFonts w:ascii="Calibri" w:hAnsi="Calibri" w:cs="Calibri"/>
                <w:color w:val="000000"/>
                <w:sz w:val="16"/>
                <w:szCs w:val="16"/>
              </w:rPr>
            </w:pPr>
            <w:ins w:id="22887" w:author="Στάθης Καπ" w:date="2023-03-03T06:21:00Z">
              <w:r>
                <w:rPr>
                  <w:rFonts w:ascii="Calibri" w:hAnsi="Calibri" w:cs="Calibri"/>
                  <w:color w:val="000000"/>
                  <w:sz w:val="16"/>
                  <w:szCs w:val="16"/>
                </w:rPr>
                <w:t>1625</w:t>
              </w:r>
            </w:ins>
          </w:p>
        </w:tc>
        <w:tc>
          <w:tcPr>
            <w:tcW w:w="621" w:type="dxa"/>
            <w:vAlign w:val="center"/>
            <w:tcPrChange w:id="22888" w:author="Στάθης Καπ" w:date="2023-03-03T06:26:00Z">
              <w:tcPr>
                <w:tcW w:w="621" w:type="dxa"/>
                <w:vAlign w:val="bottom"/>
              </w:tcPr>
            </w:tcPrChange>
          </w:tcPr>
          <w:p w14:paraId="305AF33D" w14:textId="74B272F7" w:rsidR="00C87CFE" w:rsidRPr="00CD1347" w:rsidRDefault="00C87CFE" w:rsidP="00C87CFE">
            <w:pPr>
              <w:jc w:val="center"/>
              <w:rPr>
                <w:ins w:id="22889" w:author="Στάθης Καπ" w:date="2023-03-03T04:01:00Z"/>
                <w:rFonts w:ascii="Calibri" w:hAnsi="Calibri" w:cs="Calibri"/>
                <w:color w:val="000000"/>
                <w:sz w:val="16"/>
                <w:szCs w:val="16"/>
              </w:rPr>
            </w:pPr>
            <w:ins w:id="22890" w:author="Στάθης Καπ" w:date="2023-03-03T06:21:00Z">
              <w:r>
                <w:rPr>
                  <w:rFonts w:ascii="Calibri" w:hAnsi="Calibri" w:cs="Calibri"/>
                  <w:color w:val="000000"/>
                  <w:sz w:val="16"/>
                  <w:szCs w:val="16"/>
                </w:rPr>
                <w:t>0.692</w:t>
              </w:r>
            </w:ins>
          </w:p>
        </w:tc>
        <w:tc>
          <w:tcPr>
            <w:tcW w:w="669" w:type="dxa"/>
            <w:vAlign w:val="center"/>
            <w:tcPrChange w:id="22891" w:author="Στάθης Καπ" w:date="2023-03-03T06:26:00Z">
              <w:tcPr>
                <w:tcW w:w="669" w:type="dxa"/>
                <w:vAlign w:val="center"/>
              </w:tcPr>
            </w:tcPrChange>
          </w:tcPr>
          <w:p w14:paraId="2C324766" w14:textId="7CF158A7" w:rsidR="00C87CFE" w:rsidRPr="00CD1347" w:rsidRDefault="00C87CFE" w:rsidP="00C87CFE">
            <w:pPr>
              <w:jc w:val="center"/>
              <w:rPr>
                <w:ins w:id="22892" w:author="Στάθης Καπ" w:date="2023-03-03T04:01:00Z"/>
                <w:rFonts w:cstheme="minorHAnsi"/>
                <w:sz w:val="16"/>
                <w:szCs w:val="16"/>
              </w:rPr>
            </w:pPr>
            <w:ins w:id="22893" w:author="Στάθης Καπ" w:date="2023-03-03T06:21:00Z">
              <w:r>
                <w:rPr>
                  <w:rFonts w:ascii="Calibri" w:hAnsi="Calibri" w:cstheme="minorHAnsi"/>
                  <w:color w:val="000000"/>
                  <w:sz w:val="16"/>
                  <w:szCs w:val="16"/>
                </w:rPr>
                <w:t>4.3</w:t>
              </w:r>
            </w:ins>
          </w:p>
        </w:tc>
        <w:tc>
          <w:tcPr>
            <w:tcW w:w="543" w:type="dxa"/>
            <w:vAlign w:val="center"/>
            <w:tcPrChange w:id="22894" w:author="Στάθης Καπ" w:date="2023-03-03T06:26:00Z">
              <w:tcPr>
                <w:tcW w:w="543" w:type="dxa"/>
                <w:vAlign w:val="bottom"/>
              </w:tcPr>
            </w:tcPrChange>
          </w:tcPr>
          <w:p w14:paraId="1FE9DE89" w14:textId="09D49FBB" w:rsidR="00C87CFE" w:rsidRPr="00CD1347" w:rsidRDefault="00C87CFE" w:rsidP="00C87CFE">
            <w:pPr>
              <w:jc w:val="center"/>
              <w:rPr>
                <w:ins w:id="22895" w:author="Στάθης Καπ" w:date="2023-03-03T04:01:00Z"/>
                <w:rFonts w:ascii="Calibri" w:hAnsi="Calibri" w:cs="Calibri"/>
                <w:color w:val="000000"/>
                <w:sz w:val="16"/>
                <w:szCs w:val="16"/>
              </w:rPr>
            </w:pPr>
            <w:ins w:id="22896" w:author="Στάθης Καπ" w:date="2023-03-03T06:21:00Z">
              <w:r>
                <w:rPr>
                  <w:rFonts w:ascii="Calibri" w:hAnsi="Calibri" w:cs="Calibri"/>
                  <w:color w:val="000000"/>
                  <w:sz w:val="16"/>
                  <w:szCs w:val="16"/>
                </w:rPr>
                <w:t>1604</w:t>
              </w:r>
            </w:ins>
          </w:p>
        </w:tc>
        <w:tc>
          <w:tcPr>
            <w:tcW w:w="621" w:type="dxa"/>
            <w:vAlign w:val="center"/>
            <w:tcPrChange w:id="22897" w:author="Στάθης Καπ" w:date="2023-03-03T06:26:00Z">
              <w:tcPr>
                <w:tcW w:w="621" w:type="dxa"/>
                <w:vAlign w:val="bottom"/>
              </w:tcPr>
            </w:tcPrChange>
          </w:tcPr>
          <w:p w14:paraId="6A0AF65F" w14:textId="5807AA6D" w:rsidR="00C87CFE" w:rsidRPr="00CD1347" w:rsidRDefault="00C87CFE" w:rsidP="00C87CFE">
            <w:pPr>
              <w:jc w:val="center"/>
              <w:rPr>
                <w:ins w:id="22898" w:author="Στάθης Καπ" w:date="2023-03-03T04:01:00Z"/>
                <w:rFonts w:ascii="Calibri" w:hAnsi="Calibri" w:cs="Calibri"/>
                <w:color w:val="000000"/>
                <w:sz w:val="16"/>
                <w:szCs w:val="16"/>
              </w:rPr>
            </w:pPr>
            <w:ins w:id="22899" w:author="Στάθης Καπ" w:date="2023-03-03T06:21:00Z">
              <w:r>
                <w:rPr>
                  <w:rFonts w:ascii="Calibri" w:hAnsi="Calibri" w:cs="Calibri"/>
                  <w:color w:val="000000"/>
                  <w:sz w:val="16"/>
                  <w:szCs w:val="16"/>
                </w:rPr>
                <w:t>0.3</w:t>
              </w:r>
            </w:ins>
          </w:p>
        </w:tc>
        <w:tc>
          <w:tcPr>
            <w:tcW w:w="669" w:type="dxa"/>
            <w:vAlign w:val="center"/>
            <w:tcPrChange w:id="22900" w:author="Στάθης Καπ" w:date="2023-03-03T06:26:00Z">
              <w:tcPr>
                <w:tcW w:w="669" w:type="dxa"/>
                <w:vAlign w:val="center"/>
              </w:tcPr>
            </w:tcPrChange>
          </w:tcPr>
          <w:p w14:paraId="419A9B17" w14:textId="3921F94E" w:rsidR="00C87CFE" w:rsidRPr="00CD1347" w:rsidRDefault="00C87CFE" w:rsidP="00C87CFE">
            <w:pPr>
              <w:jc w:val="center"/>
              <w:rPr>
                <w:ins w:id="22901" w:author="Στάθης Καπ" w:date="2023-03-03T04:01:00Z"/>
                <w:rFonts w:cstheme="minorHAnsi"/>
                <w:sz w:val="16"/>
                <w:szCs w:val="16"/>
              </w:rPr>
            </w:pPr>
            <w:ins w:id="22902" w:author="Στάθης Καπ" w:date="2023-03-03T06:21:00Z">
              <w:r>
                <w:rPr>
                  <w:rFonts w:ascii="Calibri" w:hAnsi="Calibri" w:cstheme="minorHAnsi"/>
                  <w:color w:val="000000"/>
                  <w:sz w:val="16"/>
                  <w:szCs w:val="16"/>
                </w:rPr>
                <w:t>1.29</w:t>
              </w:r>
            </w:ins>
          </w:p>
        </w:tc>
        <w:tc>
          <w:tcPr>
            <w:tcW w:w="508" w:type="dxa"/>
            <w:vAlign w:val="center"/>
            <w:tcPrChange w:id="22903" w:author="Στάθης Καπ" w:date="2023-03-03T06:26:00Z">
              <w:tcPr>
                <w:tcW w:w="508" w:type="dxa"/>
                <w:vAlign w:val="bottom"/>
              </w:tcPr>
            </w:tcPrChange>
          </w:tcPr>
          <w:p w14:paraId="633C8F81" w14:textId="4E2C3C55" w:rsidR="00C87CFE" w:rsidRPr="00CD1347" w:rsidRDefault="00C87CFE" w:rsidP="00C87CFE">
            <w:pPr>
              <w:jc w:val="center"/>
              <w:rPr>
                <w:ins w:id="22904" w:author="Στάθης Καπ" w:date="2023-03-03T04:01:00Z"/>
                <w:rFonts w:ascii="Calibri" w:hAnsi="Calibri" w:cs="Calibri"/>
                <w:color w:val="000000"/>
                <w:sz w:val="16"/>
                <w:szCs w:val="16"/>
              </w:rPr>
            </w:pPr>
            <w:ins w:id="22905" w:author="Στάθης Καπ" w:date="2023-03-03T06:21:00Z">
              <w:r>
                <w:rPr>
                  <w:rFonts w:ascii="Calibri" w:hAnsi="Calibri" w:cs="Calibri"/>
                  <w:color w:val="000000"/>
                  <w:sz w:val="16"/>
                  <w:szCs w:val="16"/>
                </w:rPr>
                <w:t>1578</w:t>
              </w:r>
            </w:ins>
          </w:p>
        </w:tc>
        <w:tc>
          <w:tcPr>
            <w:tcW w:w="541" w:type="dxa"/>
            <w:vAlign w:val="center"/>
            <w:tcPrChange w:id="22906" w:author="Στάθης Καπ" w:date="2023-03-03T06:26:00Z">
              <w:tcPr>
                <w:tcW w:w="541" w:type="dxa"/>
                <w:vAlign w:val="bottom"/>
              </w:tcPr>
            </w:tcPrChange>
          </w:tcPr>
          <w:p w14:paraId="255A3303" w14:textId="0B26D0E2" w:rsidR="00C87CFE" w:rsidRPr="00CD1347" w:rsidRDefault="00C87CFE" w:rsidP="00C87CFE">
            <w:pPr>
              <w:jc w:val="center"/>
              <w:rPr>
                <w:ins w:id="22907" w:author="Στάθης Καπ" w:date="2023-03-03T04:01:00Z"/>
                <w:rFonts w:ascii="Calibri" w:hAnsi="Calibri" w:cs="Calibri"/>
                <w:color w:val="000000"/>
                <w:sz w:val="16"/>
                <w:szCs w:val="16"/>
              </w:rPr>
            </w:pPr>
            <w:ins w:id="22908" w:author="Στάθης Καπ" w:date="2023-03-03T06:21:00Z">
              <w:r>
                <w:rPr>
                  <w:rFonts w:ascii="Calibri" w:hAnsi="Calibri" w:cs="Calibri"/>
                  <w:color w:val="000000"/>
                  <w:sz w:val="16"/>
                  <w:szCs w:val="16"/>
                </w:rPr>
                <w:t>0.276</w:t>
              </w:r>
            </w:ins>
          </w:p>
        </w:tc>
        <w:tc>
          <w:tcPr>
            <w:tcW w:w="589" w:type="dxa"/>
            <w:vAlign w:val="center"/>
            <w:tcPrChange w:id="22909" w:author="Στάθης Καπ" w:date="2023-03-03T06:26:00Z">
              <w:tcPr>
                <w:tcW w:w="589" w:type="dxa"/>
                <w:vAlign w:val="center"/>
              </w:tcPr>
            </w:tcPrChange>
          </w:tcPr>
          <w:p w14:paraId="1063CA31" w14:textId="6B282ADE" w:rsidR="00C87CFE" w:rsidRPr="00CD1347" w:rsidRDefault="00C87CFE" w:rsidP="00C87CFE">
            <w:pPr>
              <w:jc w:val="center"/>
              <w:rPr>
                <w:ins w:id="22910" w:author="Στάθης Καπ" w:date="2023-03-03T04:01:00Z"/>
                <w:rFonts w:cstheme="minorHAnsi"/>
                <w:sz w:val="16"/>
                <w:szCs w:val="16"/>
              </w:rPr>
            </w:pPr>
            <w:ins w:id="22911" w:author="Στάθης Καπ" w:date="2023-03-03T06:21:00Z">
              <w:r>
                <w:rPr>
                  <w:rFonts w:ascii="Calibri" w:hAnsi="Calibri" w:cstheme="minorHAnsi"/>
                  <w:color w:val="000000"/>
                  <w:sz w:val="16"/>
                  <w:szCs w:val="16"/>
                </w:rPr>
                <w:t>2.89</w:t>
              </w:r>
            </w:ins>
          </w:p>
        </w:tc>
        <w:tc>
          <w:tcPr>
            <w:tcW w:w="463" w:type="dxa"/>
            <w:vAlign w:val="center"/>
            <w:tcPrChange w:id="22912" w:author="Στάθης Καπ" w:date="2023-03-03T06:26:00Z">
              <w:tcPr>
                <w:tcW w:w="463" w:type="dxa"/>
                <w:vAlign w:val="bottom"/>
              </w:tcPr>
            </w:tcPrChange>
          </w:tcPr>
          <w:p w14:paraId="5F5073F2" w14:textId="74A878AB" w:rsidR="00C87CFE" w:rsidRPr="00CD1347" w:rsidRDefault="00C87CFE" w:rsidP="00C87CFE">
            <w:pPr>
              <w:jc w:val="center"/>
              <w:rPr>
                <w:ins w:id="22913" w:author="Στάθης Καπ" w:date="2023-03-03T04:01:00Z"/>
                <w:rFonts w:ascii="Calibri" w:hAnsi="Calibri" w:cs="Calibri"/>
                <w:color w:val="000000"/>
                <w:sz w:val="16"/>
                <w:szCs w:val="16"/>
              </w:rPr>
            </w:pPr>
            <w:ins w:id="22914" w:author="Στάθης Καπ" w:date="2023-03-03T06:21:00Z">
              <w:r>
                <w:rPr>
                  <w:rFonts w:ascii="Calibri" w:hAnsi="Calibri" w:cs="Calibri"/>
                  <w:color w:val="000000"/>
                  <w:sz w:val="16"/>
                  <w:szCs w:val="16"/>
                </w:rPr>
                <w:t>1516</w:t>
              </w:r>
            </w:ins>
          </w:p>
        </w:tc>
        <w:tc>
          <w:tcPr>
            <w:tcW w:w="541" w:type="dxa"/>
            <w:vAlign w:val="center"/>
            <w:tcPrChange w:id="22915" w:author="Στάθης Καπ" w:date="2023-03-03T06:26:00Z">
              <w:tcPr>
                <w:tcW w:w="541" w:type="dxa"/>
                <w:vAlign w:val="bottom"/>
              </w:tcPr>
            </w:tcPrChange>
          </w:tcPr>
          <w:p w14:paraId="2C7CE2F5" w14:textId="30924A02" w:rsidR="00C87CFE" w:rsidRPr="00CD1347" w:rsidRDefault="00C87CFE" w:rsidP="00C87CFE">
            <w:pPr>
              <w:jc w:val="center"/>
              <w:rPr>
                <w:ins w:id="22916" w:author="Στάθης Καπ" w:date="2023-03-03T04:01:00Z"/>
                <w:rFonts w:ascii="Calibri" w:hAnsi="Calibri" w:cs="Calibri"/>
                <w:color w:val="000000"/>
                <w:sz w:val="16"/>
                <w:szCs w:val="16"/>
              </w:rPr>
            </w:pPr>
            <w:ins w:id="22917" w:author="Στάθης Καπ" w:date="2023-03-03T06:21:00Z">
              <w:r>
                <w:rPr>
                  <w:rFonts w:ascii="Calibri" w:hAnsi="Calibri" w:cs="Calibri"/>
                  <w:color w:val="000000"/>
                  <w:sz w:val="16"/>
                  <w:szCs w:val="16"/>
                </w:rPr>
                <w:t>0.21</w:t>
              </w:r>
            </w:ins>
          </w:p>
        </w:tc>
        <w:tc>
          <w:tcPr>
            <w:tcW w:w="589" w:type="dxa"/>
            <w:vAlign w:val="center"/>
            <w:tcPrChange w:id="22918" w:author="Στάθης Καπ" w:date="2023-03-03T06:26:00Z">
              <w:tcPr>
                <w:tcW w:w="589" w:type="dxa"/>
                <w:vAlign w:val="center"/>
              </w:tcPr>
            </w:tcPrChange>
          </w:tcPr>
          <w:p w14:paraId="4E1B94E3" w14:textId="772E0DA8" w:rsidR="00C87CFE" w:rsidRPr="00CD1347" w:rsidRDefault="00C87CFE" w:rsidP="00C87CFE">
            <w:pPr>
              <w:jc w:val="center"/>
              <w:rPr>
                <w:ins w:id="22919" w:author="Στάθης Καπ" w:date="2023-03-03T04:01:00Z"/>
                <w:rFonts w:cstheme="minorHAnsi"/>
                <w:sz w:val="16"/>
                <w:szCs w:val="16"/>
              </w:rPr>
            </w:pPr>
            <w:ins w:id="22920"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229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922" w:author="Στάθης Καπ" w:date="2023-03-03T04:01:00Z"/>
        </w:trPr>
        <w:tc>
          <w:tcPr>
            <w:tcW w:w="515" w:type="dxa"/>
            <w:tcBorders>
              <w:top w:val="nil"/>
              <w:bottom w:val="nil"/>
              <w:right w:val="single" w:sz="4" w:space="0" w:color="auto"/>
            </w:tcBorders>
            <w:shd w:val="clear" w:color="auto" w:fill="E7E6E6" w:themeFill="background2"/>
            <w:vAlign w:val="bottom"/>
            <w:tcPrChange w:id="22923" w:author="Στάθης Καπ" w:date="2023-03-03T06:26:00Z">
              <w:tcPr>
                <w:tcW w:w="515" w:type="dxa"/>
                <w:vAlign w:val="bottom"/>
              </w:tcPr>
            </w:tcPrChange>
          </w:tcPr>
          <w:p w14:paraId="0F3FF682" w14:textId="19EC2DC6" w:rsidR="00C87CFE" w:rsidRPr="00CD1347" w:rsidRDefault="00C87CFE" w:rsidP="00C87CFE">
            <w:pPr>
              <w:jc w:val="center"/>
              <w:rPr>
                <w:ins w:id="22924" w:author="Στάθης Καπ" w:date="2023-03-03T04:01:00Z"/>
                <w:rFonts w:ascii="Calibri" w:hAnsi="Calibri" w:cs="Calibri"/>
                <w:color w:val="000000"/>
                <w:sz w:val="16"/>
                <w:szCs w:val="16"/>
              </w:rPr>
            </w:pPr>
            <w:ins w:id="22925" w:author="Στάθης Καπ" w:date="2023-03-03T04:08:00Z">
              <w:r w:rsidRPr="00CD1347">
                <w:rPr>
                  <w:rFonts w:ascii="Calibri" w:hAnsi="Calibri" w:cs="Calibri"/>
                  <w:color w:val="000000"/>
                  <w:sz w:val="16"/>
                  <w:szCs w:val="16"/>
                  <w:rPrChange w:id="22926"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2927" w:author="Στάθης Καπ" w:date="2023-03-03T06:26:00Z">
              <w:tcPr>
                <w:tcW w:w="560" w:type="dxa"/>
              </w:tcPr>
            </w:tcPrChange>
          </w:tcPr>
          <w:p w14:paraId="23E08669" w14:textId="692F746F" w:rsidR="00C87CFE" w:rsidRPr="00CD1347" w:rsidRDefault="00C87CFE" w:rsidP="00C87CFE">
            <w:pPr>
              <w:jc w:val="center"/>
              <w:rPr>
                <w:ins w:id="22928" w:author="Στάθης Καπ" w:date="2023-03-03T04:01:00Z"/>
                <w:sz w:val="16"/>
                <w:szCs w:val="16"/>
              </w:rPr>
            </w:pPr>
            <w:ins w:id="22929" w:author="Στάθης Καπ" w:date="2023-03-03T06:21:00Z">
              <w:r>
                <w:rPr>
                  <w:rFonts w:ascii="Calibri" w:hAnsi="Calibri" w:cs="Calibri"/>
                  <w:color w:val="000000"/>
                  <w:sz w:val="16"/>
                  <w:szCs w:val="16"/>
                </w:rPr>
                <w:t>1724</w:t>
              </w:r>
            </w:ins>
          </w:p>
        </w:tc>
        <w:tc>
          <w:tcPr>
            <w:tcW w:w="855" w:type="dxa"/>
            <w:vAlign w:val="center"/>
            <w:tcPrChange w:id="22930" w:author="Στάθης Καπ" w:date="2023-03-03T06:26:00Z">
              <w:tcPr>
                <w:tcW w:w="855" w:type="dxa"/>
              </w:tcPr>
            </w:tcPrChange>
          </w:tcPr>
          <w:p w14:paraId="779131EC" w14:textId="0441ACF4" w:rsidR="00C87CFE" w:rsidRPr="00CD1347" w:rsidRDefault="00C87CFE" w:rsidP="00C87CFE">
            <w:pPr>
              <w:jc w:val="center"/>
              <w:rPr>
                <w:ins w:id="22931" w:author="Στάθης Καπ" w:date="2023-03-03T04:01:00Z"/>
                <w:sz w:val="16"/>
                <w:szCs w:val="16"/>
              </w:rPr>
            </w:pPr>
            <w:ins w:id="22932" w:author="Στάθης Καπ" w:date="2023-03-03T06:21:00Z">
              <w:r>
                <w:rPr>
                  <w:rFonts w:ascii="Calibri" w:hAnsi="Calibri" w:cs="Calibri"/>
                  <w:color w:val="000000"/>
                  <w:sz w:val="16"/>
                  <w:szCs w:val="16"/>
                </w:rPr>
                <w:t>1686</w:t>
              </w:r>
            </w:ins>
          </w:p>
        </w:tc>
        <w:tc>
          <w:tcPr>
            <w:tcW w:w="544" w:type="dxa"/>
            <w:vAlign w:val="center"/>
            <w:tcPrChange w:id="22933" w:author="Στάθης Καπ" w:date="2023-03-03T06:26:00Z">
              <w:tcPr>
                <w:tcW w:w="544" w:type="dxa"/>
                <w:vAlign w:val="bottom"/>
              </w:tcPr>
            </w:tcPrChange>
          </w:tcPr>
          <w:p w14:paraId="18352B64" w14:textId="746167A5" w:rsidR="00C87CFE" w:rsidRPr="00CD1347" w:rsidRDefault="00C87CFE" w:rsidP="00C87CFE">
            <w:pPr>
              <w:jc w:val="center"/>
              <w:rPr>
                <w:ins w:id="22934" w:author="Στάθης Καπ" w:date="2023-03-03T04:01:00Z"/>
                <w:rFonts w:ascii="Calibri" w:hAnsi="Calibri" w:cs="Calibri"/>
                <w:color w:val="000000"/>
                <w:sz w:val="16"/>
                <w:szCs w:val="16"/>
              </w:rPr>
            </w:pPr>
            <w:ins w:id="22935" w:author="Στάθης Καπ" w:date="2023-03-03T06:21:00Z">
              <w:r>
                <w:rPr>
                  <w:rFonts w:ascii="Calibri" w:hAnsi="Calibri" w:cs="Calibri"/>
                  <w:color w:val="000000"/>
                  <w:sz w:val="16"/>
                  <w:szCs w:val="16"/>
                </w:rPr>
                <w:t>1665</w:t>
              </w:r>
            </w:ins>
          </w:p>
        </w:tc>
        <w:tc>
          <w:tcPr>
            <w:tcW w:w="621" w:type="dxa"/>
            <w:vAlign w:val="center"/>
            <w:tcPrChange w:id="22936" w:author="Στάθης Καπ" w:date="2023-03-03T06:26:00Z">
              <w:tcPr>
                <w:tcW w:w="621" w:type="dxa"/>
                <w:vAlign w:val="bottom"/>
              </w:tcPr>
            </w:tcPrChange>
          </w:tcPr>
          <w:p w14:paraId="4ACE4A28" w14:textId="31780A54" w:rsidR="00C87CFE" w:rsidRPr="00CD1347" w:rsidRDefault="00C87CFE" w:rsidP="00C87CFE">
            <w:pPr>
              <w:jc w:val="center"/>
              <w:rPr>
                <w:ins w:id="22937" w:author="Στάθης Καπ" w:date="2023-03-03T04:01:00Z"/>
                <w:rFonts w:ascii="Calibri" w:hAnsi="Calibri" w:cs="Calibri"/>
                <w:color w:val="000000"/>
                <w:sz w:val="16"/>
                <w:szCs w:val="16"/>
              </w:rPr>
            </w:pPr>
            <w:ins w:id="22938" w:author="Στάθης Καπ" w:date="2023-03-03T06:21:00Z">
              <w:r>
                <w:rPr>
                  <w:rFonts w:ascii="Calibri" w:hAnsi="Calibri" w:cs="Calibri"/>
                  <w:color w:val="000000"/>
                  <w:sz w:val="16"/>
                  <w:szCs w:val="16"/>
                </w:rPr>
                <w:t>0.394</w:t>
              </w:r>
            </w:ins>
          </w:p>
        </w:tc>
        <w:tc>
          <w:tcPr>
            <w:tcW w:w="669" w:type="dxa"/>
            <w:vAlign w:val="center"/>
            <w:tcPrChange w:id="22939" w:author="Στάθης Καπ" w:date="2023-03-03T06:26:00Z">
              <w:tcPr>
                <w:tcW w:w="669" w:type="dxa"/>
                <w:vAlign w:val="center"/>
              </w:tcPr>
            </w:tcPrChange>
          </w:tcPr>
          <w:p w14:paraId="66FFCE86" w14:textId="65310564" w:rsidR="00C87CFE" w:rsidRPr="00CD1347" w:rsidRDefault="00C87CFE" w:rsidP="00C87CFE">
            <w:pPr>
              <w:jc w:val="center"/>
              <w:rPr>
                <w:ins w:id="22940" w:author="Στάθης Καπ" w:date="2023-03-03T04:01:00Z"/>
                <w:rFonts w:cstheme="minorHAnsi"/>
                <w:sz w:val="16"/>
                <w:szCs w:val="16"/>
              </w:rPr>
            </w:pPr>
            <w:ins w:id="22941" w:author="Στάθης Καπ" w:date="2023-03-03T06:21:00Z">
              <w:r>
                <w:rPr>
                  <w:rFonts w:ascii="Calibri" w:hAnsi="Calibri" w:cstheme="minorHAnsi"/>
                  <w:color w:val="000000"/>
                  <w:sz w:val="16"/>
                  <w:szCs w:val="16"/>
                </w:rPr>
                <w:t>3.42</w:t>
              </w:r>
            </w:ins>
          </w:p>
        </w:tc>
        <w:tc>
          <w:tcPr>
            <w:tcW w:w="543" w:type="dxa"/>
            <w:vAlign w:val="center"/>
            <w:tcPrChange w:id="22942" w:author="Στάθης Καπ" w:date="2023-03-03T06:26:00Z">
              <w:tcPr>
                <w:tcW w:w="543" w:type="dxa"/>
                <w:vAlign w:val="bottom"/>
              </w:tcPr>
            </w:tcPrChange>
          </w:tcPr>
          <w:p w14:paraId="7EA2DD64" w14:textId="7738963C" w:rsidR="00C87CFE" w:rsidRPr="00CD1347" w:rsidRDefault="00C87CFE" w:rsidP="00C87CFE">
            <w:pPr>
              <w:jc w:val="center"/>
              <w:rPr>
                <w:ins w:id="22943" w:author="Στάθης Καπ" w:date="2023-03-03T04:01:00Z"/>
                <w:rFonts w:ascii="Calibri" w:hAnsi="Calibri" w:cs="Calibri"/>
                <w:color w:val="000000"/>
                <w:sz w:val="16"/>
                <w:szCs w:val="16"/>
              </w:rPr>
            </w:pPr>
            <w:ins w:id="22944" w:author="Στάθης Καπ" w:date="2023-03-03T06:21:00Z">
              <w:r>
                <w:rPr>
                  <w:rFonts w:ascii="Calibri" w:hAnsi="Calibri" w:cs="Calibri"/>
                  <w:color w:val="000000"/>
                  <w:sz w:val="16"/>
                  <w:szCs w:val="16"/>
                </w:rPr>
                <w:t>1659</w:t>
              </w:r>
            </w:ins>
          </w:p>
        </w:tc>
        <w:tc>
          <w:tcPr>
            <w:tcW w:w="621" w:type="dxa"/>
            <w:vAlign w:val="center"/>
            <w:tcPrChange w:id="22945" w:author="Στάθης Καπ" w:date="2023-03-03T06:26:00Z">
              <w:tcPr>
                <w:tcW w:w="621" w:type="dxa"/>
                <w:vAlign w:val="bottom"/>
              </w:tcPr>
            </w:tcPrChange>
          </w:tcPr>
          <w:p w14:paraId="4914490D" w14:textId="01F55D3C" w:rsidR="00C87CFE" w:rsidRPr="00CD1347" w:rsidRDefault="00C87CFE" w:rsidP="00C87CFE">
            <w:pPr>
              <w:jc w:val="center"/>
              <w:rPr>
                <w:ins w:id="22946" w:author="Στάθης Καπ" w:date="2023-03-03T04:01:00Z"/>
                <w:rFonts w:ascii="Calibri" w:hAnsi="Calibri" w:cs="Calibri"/>
                <w:color w:val="000000"/>
                <w:sz w:val="16"/>
                <w:szCs w:val="16"/>
              </w:rPr>
            </w:pPr>
            <w:ins w:id="22947" w:author="Στάθης Καπ" w:date="2023-03-03T06:21:00Z">
              <w:r>
                <w:rPr>
                  <w:rFonts w:ascii="Calibri" w:hAnsi="Calibri" w:cs="Calibri"/>
                  <w:color w:val="000000"/>
                  <w:sz w:val="16"/>
                  <w:szCs w:val="16"/>
                </w:rPr>
                <w:t>0.301</w:t>
              </w:r>
            </w:ins>
          </w:p>
        </w:tc>
        <w:tc>
          <w:tcPr>
            <w:tcW w:w="669" w:type="dxa"/>
            <w:vAlign w:val="center"/>
            <w:tcPrChange w:id="22948" w:author="Στάθης Καπ" w:date="2023-03-03T06:26:00Z">
              <w:tcPr>
                <w:tcW w:w="669" w:type="dxa"/>
                <w:vAlign w:val="center"/>
              </w:tcPr>
            </w:tcPrChange>
          </w:tcPr>
          <w:p w14:paraId="2A435E27" w14:textId="3D06704F" w:rsidR="00C87CFE" w:rsidRPr="00CD1347" w:rsidRDefault="00C87CFE" w:rsidP="00C87CFE">
            <w:pPr>
              <w:jc w:val="center"/>
              <w:rPr>
                <w:ins w:id="22949" w:author="Στάθης Καπ" w:date="2023-03-03T04:01:00Z"/>
                <w:rFonts w:cstheme="minorHAnsi"/>
                <w:sz w:val="16"/>
                <w:szCs w:val="16"/>
              </w:rPr>
            </w:pPr>
            <w:ins w:id="22950" w:author="Στάθης Καπ" w:date="2023-03-03T06:21:00Z">
              <w:r>
                <w:rPr>
                  <w:rFonts w:ascii="Calibri" w:hAnsi="Calibri" w:cstheme="minorHAnsi"/>
                  <w:color w:val="000000"/>
                  <w:sz w:val="16"/>
                  <w:szCs w:val="16"/>
                </w:rPr>
                <w:t>0.36</w:t>
              </w:r>
            </w:ins>
          </w:p>
        </w:tc>
        <w:tc>
          <w:tcPr>
            <w:tcW w:w="508" w:type="dxa"/>
            <w:vAlign w:val="center"/>
            <w:tcPrChange w:id="22951" w:author="Στάθης Καπ" w:date="2023-03-03T06:26:00Z">
              <w:tcPr>
                <w:tcW w:w="508" w:type="dxa"/>
                <w:vAlign w:val="bottom"/>
              </w:tcPr>
            </w:tcPrChange>
          </w:tcPr>
          <w:p w14:paraId="757FBD41" w14:textId="55D54F61" w:rsidR="00C87CFE" w:rsidRPr="00CD1347" w:rsidRDefault="00C87CFE" w:rsidP="00C87CFE">
            <w:pPr>
              <w:jc w:val="center"/>
              <w:rPr>
                <w:ins w:id="22952" w:author="Στάθης Καπ" w:date="2023-03-03T04:01:00Z"/>
                <w:rFonts w:ascii="Calibri" w:hAnsi="Calibri" w:cs="Calibri"/>
                <w:color w:val="000000"/>
                <w:sz w:val="16"/>
                <w:szCs w:val="16"/>
              </w:rPr>
            </w:pPr>
            <w:ins w:id="22953" w:author="Στάθης Καπ" w:date="2023-03-03T06:21:00Z">
              <w:r>
                <w:rPr>
                  <w:rFonts w:ascii="Calibri" w:hAnsi="Calibri" w:cs="Calibri"/>
                  <w:color w:val="000000"/>
                  <w:sz w:val="16"/>
                  <w:szCs w:val="16"/>
                </w:rPr>
                <w:t>1654</w:t>
              </w:r>
            </w:ins>
          </w:p>
        </w:tc>
        <w:tc>
          <w:tcPr>
            <w:tcW w:w="541" w:type="dxa"/>
            <w:vAlign w:val="center"/>
            <w:tcPrChange w:id="22954" w:author="Στάθης Καπ" w:date="2023-03-03T06:26:00Z">
              <w:tcPr>
                <w:tcW w:w="541" w:type="dxa"/>
                <w:vAlign w:val="bottom"/>
              </w:tcPr>
            </w:tcPrChange>
          </w:tcPr>
          <w:p w14:paraId="408C6491" w14:textId="56716434" w:rsidR="00C87CFE" w:rsidRPr="00CD1347" w:rsidRDefault="00C87CFE" w:rsidP="00C87CFE">
            <w:pPr>
              <w:jc w:val="center"/>
              <w:rPr>
                <w:ins w:id="22955" w:author="Στάθης Καπ" w:date="2023-03-03T04:01:00Z"/>
                <w:rFonts w:ascii="Calibri" w:hAnsi="Calibri" w:cs="Calibri"/>
                <w:color w:val="000000"/>
                <w:sz w:val="16"/>
                <w:szCs w:val="16"/>
              </w:rPr>
            </w:pPr>
            <w:ins w:id="22956" w:author="Στάθης Καπ" w:date="2023-03-03T06:21:00Z">
              <w:r>
                <w:rPr>
                  <w:rFonts w:ascii="Calibri" w:hAnsi="Calibri" w:cs="Calibri"/>
                  <w:color w:val="000000"/>
                  <w:sz w:val="16"/>
                  <w:szCs w:val="16"/>
                </w:rPr>
                <w:t>0.537</w:t>
              </w:r>
            </w:ins>
          </w:p>
        </w:tc>
        <w:tc>
          <w:tcPr>
            <w:tcW w:w="589" w:type="dxa"/>
            <w:vAlign w:val="center"/>
            <w:tcPrChange w:id="22957" w:author="Στάθης Καπ" w:date="2023-03-03T06:26:00Z">
              <w:tcPr>
                <w:tcW w:w="589" w:type="dxa"/>
                <w:vAlign w:val="center"/>
              </w:tcPr>
            </w:tcPrChange>
          </w:tcPr>
          <w:p w14:paraId="64FAF58D" w14:textId="571DFB93" w:rsidR="00C87CFE" w:rsidRPr="00CD1347" w:rsidRDefault="00C87CFE" w:rsidP="00C87CFE">
            <w:pPr>
              <w:jc w:val="center"/>
              <w:rPr>
                <w:ins w:id="22958" w:author="Στάθης Καπ" w:date="2023-03-03T04:01:00Z"/>
                <w:rFonts w:cstheme="minorHAnsi"/>
                <w:sz w:val="16"/>
                <w:szCs w:val="16"/>
              </w:rPr>
            </w:pPr>
            <w:ins w:id="22959" w:author="Στάθης Καπ" w:date="2023-03-03T06:21:00Z">
              <w:r>
                <w:rPr>
                  <w:rFonts w:ascii="Calibri" w:hAnsi="Calibri" w:cstheme="minorHAnsi"/>
                  <w:color w:val="000000"/>
                  <w:sz w:val="16"/>
                  <w:szCs w:val="16"/>
                </w:rPr>
                <w:t>0.66</w:t>
              </w:r>
            </w:ins>
          </w:p>
        </w:tc>
        <w:tc>
          <w:tcPr>
            <w:tcW w:w="463" w:type="dxa"/>
            <w:vAlign w:val="center"/>
            <w:tcPrChange w:id="22960" w:author="Στάθης Καπ" w:date="2023-03-03T06:26:00Z">
              <w:tcPr>
                <w:tcW w:w="463" w:type="dxa"/>
                <w:vAlign w:val="bottom"/>
              </w:tcPr>
            </w:tcPrChange>
          </w:tcPr>
          <w:p w14:paraId="0AAB0B20" w14:textId="75F79E8A" w:rsidR="00C87CFE" w:rsidRPr="00CD1347" w:rsidRDefault="00C87CFE" w:rsidP="00C87CFE">
            <w:pPr>
              <w:jc w:val="center"/>
              <w:rPr>
                <w:ins w:id="22961" w:author="Στάθης Καπ" w:date="2023-03-03T04:01:00Z"/>
                <w:rFonts w:ascii="Calibri" w:hAnsi="Calibri" w:cs="Calibri"/>
                <w:color w:val="000000"/>
                <w:sz w:val="16"/>
                <w:szCs w:val="16"/>
              </w:rPr>
            </w:pPr>
            <w:ins w:id="22962" w:author="Στάθης Καπ" w:date="2023-03-03T06:21:00Z">
              <w:r>
                <w:rPr>
                  <w:rFonts w:ascii="Calibri" w:hAnsi="Calibri" w:cs="Calibri"/>
                  <w:color w:val="000000"/>
                  <w:sz w:val="16"/>
                  <w:szCs w:val="16"/>
                </w:rPr>
                <w:t>1632</w:t>
              </w:r>
            </w:ins>
          </w:p>
        </w:tc>
        <w:tc>
          <w:tcPr>
            <w:tcW w:w="541" w:type="dxa"/>
            <w:vAlign w:val="center"/>
            <w:tcPrChange w:id="22963" w:author="Στάθης Καπ" w:date="2023-03-03T06:26:00Z">
              <w:tcPr>
                <w:tcW w:w="541" w:type="dxa"/>
                <w:vAlign w:val="bottom"/>
              </w:tcPr>
            </w:tcPrChange>
          </w:tcPr>
          <w:p w14:paraId="5ED6897D" w14:textId="479F948A" w:rsidR="00C87CFE" w:rsidRPr="00CD1347" w:rsidRDefault="00C87CFE" w:rsidP="00C87CFE">
            <w:pPr>
              <w:jc w:val="center"/>
              <w:rPr>
                <w:ins w:id="22964" w:author="Στάθης Καπ" w:date="2023-03-03T04:01:00Z"/>
                <w:rFonts w:ascii="Calibri" w:hAnsi="Calibri" w:cs="Calibri"/>
                <w:color w:val="000000"/>
                <w:sz w:val="16"/>
                <w:szCs w:val="16"/>
              </w:rPr>
            </w:pPr>
            <w:ins w:id="22965" w:author="Στάθης Καπ" w:date="2023-03-03T06:21:00Z">
              <w:r>
                <w:rPr>
                  <w:rFonts w:ascii="Calibri" w:hAnsi="Calibri" w:cs="Calibri"/>
                  <w:color w:val="000000"/>
                  <w:sz w:val="16"/>
                  <w:szCs w:val="16"/>
                </w:rPr>
                <w:t>0.296</w:t>
              </w:r>
            </w:ins>
          </w:p>
        </w:tc>
        <w:tc>
          <w:tcPr>
            <w:tcW w:w="589" w:type="dxa"/>
            <w:vAlign w:val="center"/>
            <w:tcPrChange w:id="22966" w:author="Στάθης Καπ" w:date="2023-03-03T06:26:00Z">
              <w:tcPr>
                <w:tcW w:w="589" w:type="dxa"/>
                <w:vAlign w:val="center"/>
              </w:tcPr>
            </w:tcPrChange>
          </w:tcPr>
          <w:p w14:paraId="67656975" w14:textId="50123C50" w:rsidR="00C87CFE" w:rsidRPr="00CD1347" w:rsidRDefault="00C87CFE" w:rsidP="00C87CFE">
            <w:pPr>
              <w:jc w:val="center"/>
              <w:rPr>
                <w:ins w:id="22967" w:author="Στάθης Καπ" w:date="2023-03-03T04:01:00Z"/>
                <w:rFonts w:cstheme="minorHAnsi"/>
                <w:sz w:val="16"/>
                <w:szCs w:val="16"/>
              </w:rPr>
            </w:pPr>
            <w:ins w:id="22968"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229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970" w:author="Στάθης Καπ" w:date="2023-03-03T04:01:00Z"/>
        </w:trPr>
        <w:tc>
          <w:tcPr>
            <w:tcW w:w="515" w:type="dxa"/>
            <w:tcBorders>
              <w:top w:val="nil"/>
              <w:bottom w:val="nil"/>
              <w:right w:val="single" w:sz="4" w:space="0" w:color="auto"/>
            </w:tcBorders>
            <w:shd w:val="clear" w:color="auto" w:fill="E7E6E6" w:themeFill="background2"/>
            <w:vAlign w:val="bottom"/>
            <w:tcPrChange w:id="22971" w:author="Στάθης Καπ" w:date="2023-03-03T06:26:00Z">
              <w:tcPr>
                <w:tcW w:w="515" w:type="dxa"/>
                <w:vAlign w:val="bottom"/>
              </w:tcPr>
            </w:tcPrChange>
          </w:tcPr>
          <w:p w14:paraId="5F9FA0ED" w14:textId="30995D8B" w:rsidR="00C87CFE" w:rsidRPr="00CD1347" w:rsidRDefault="00C87CFE" w:rsidP="00C87CFE">
            <w:pPr>
              <w:jc w:val="center"/>
              <w:rPr>
                <w:ins w:id="22972" w:author="Στάθης Καπ" w:date="2023-03-03T04:01:00Z"/>
                <w:rFonts w:ascii="Calibri" w:hAnsi="Calibri" w:cs="Calibri"/>
                <w:color w:val="000000"/>
                <w:sz w:val="16"/>
                <w:szCs w:val="16"/>
              </w:rPr>
            </w:pPr>
            <w:ins w:id="22973" w:author="Στάθης Καπ" w:date="2023-03-03T04:08:00Z">
              <w:r w:rsidRPr="00CD1347">
                <w:rPr>
                  <w:rFonts w:ascii="Calibri" w:hAnsi="Calibri" w:cs="Calibri"/>
                  <w:color w:val="000000"/>
                  <w:sz w:val="16"/>
                  <w:szCs w:val="16"/>
                  <w:rPrChange w:id="22974"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2975" w:author="Στάθης Καπ" w:date="2023-03-03T06:26:00Z">
              <w:tcPr>
                <w:tcW w:w="560" w:type="dxa"/>
              </w:tcPr>
            </w:tcPrChange>
          </w:tcPr>
          <w:p w14:paraId="09ED9804" w14:textId="3A93953B" w:rsidR="00C87CFE" w:rsidRPr="00CD1347" w:rsidRDefault="00C87CFE" w:rsidP="00C87CFE">
            <w:pPr>
              <w:jc w:val="center"/>
              <w:rPr>
                <w:ins w:id="22976" w:author="Στάθης Καπ" w:date="2023-03-03T04:01:00Z"/>
                <w:sz w:val="16"/>
                <w:szCs w:val="16"/>
              </w:rPr>
            </w:pPr>
            <w:ins w:id="22977" w:author="Στάθης Καπ" w:date="2023-03-03T06:21:00Z">
              <w:r>
                <w:rPr>
                  <w:rFonts w:ascii="Calibri" w:hAnsi="Calibri" w:cs="Calibri"/>
                  <w:color w:val="000000"/>
                  <w:sz w:val="16"/>
                  <w:szCs w:val="16"/>
                </w:rPr>
                <w:t>1724</w:t>
              </w:r>
            </w:ins>
          </w:p>
        </w:tc>
        <w:tc>
          <w:tcPr>
            <w:tcW w:w="855" w:type="dxa"/>
            <w:vAlign w:val="center"/>
            <w:tcPrChange w:id="22978" w:author="Στάθης Καπ" w:date="2023-03-03T06:26:00Z">
              <w:tcPr>
                <w:tcW w:w="855" w:type="dxa"/>
              </w:tcPr>
            </w:tcPrChange>
          </w:tcPr>
          <w:p w14:paraId="7AED84DA" w14:textId="4625AFDD" w:rsidR="00C87CFE" w:rsidRPr="00CD1347" w:rsidRDefault="00C87CFE" w:rsidP="00C87CFE">
            <w:pPr>
              <w:jc w:val="center"/>
              <w:rPr>
                <w:ins w:id="22979" w:author="Στάθης Καπ" w:date="2023-03-03T04:01:00Z"/>
                <w:sz w:val="16"/>
                <w:szCs w:val="16"/>
              </w:rPr>
            </w:pPr>
            <w:ins w:id="22980" w:author="Στάθης Καπ" w:date="2023-03-03T06:21:00Z">
              <w:r>
                <w:rPr>
                  <w:rFonts w:ascii="Calibri" w:hAnsi="Calibri" w:cs="Calibri"/>
                  <w:color w:val="000000"/>
                  <w:sz w:val="16"/>
                  <w:szCs w:val="16"/>
                </w:rPr>
                <w:t>1724</w:t>
              </w:r>
            </w:ins>
          </w:p>
        </w:tc>
        <w:tc>
          <w:tcPr>
            <w:tcW w:w="544" w:type="dxa"/>
            <w:vAlign w:val="center"/>
            <w:tcPrChange w:id="22981" w:author="Στάθης Καπ" w:date="2023-03-03T06:26:00Z">
              <w:tcPr>
                <w:tcW w:w="544" w:type="dxa"/>
                <w:vAlign w:val="bottom"/>
              </w:tcPr>
            </w:tcPrChange>
          </w:tcPr>
          <w:p w14:paraId="050E9044" w14:textId="43C2E348" w:rsidR="00C87CFE" w:rsidRPr="00CD1347" w:rsidRDefault="00C87CFE" w:rsidP="00C87CFE">
            <w:pPr>
              <w:jc w:val="center"/>
              <w:rPr>
                <w:ins w:id="22982" w:author="Στάθης Καπ" w:date="2023-03-03T04:01:00Z"/>
                <w:rFonts w:ascii="Calibri" w:hAnsi="Calibri" w:cs="Calibri"/>
                <w:color w:val="000000"/>
                <w:sz w:val="16"/>
                <w:szCs w:val="16"/>
              </w:rPr>
            </w:pPr>
            <w:ins w:id="22983" w:author="Στάθης Καπ" w:date="2023-03-03T06:21:00Z">
              <w:r>
                <w:rPr>
                  <w:rFonts w:ascii="Calibri" w:hAnsi="Calibri" w:cs="Calibri"/>
                  <w:color w:val="000000"/>
                  <w:sz w:val="16"/>
                  <w:szCs w:val="16"/>
                </w:rPr>
                <w:t>1714</w:t>
              </w:r>
            </w:ins>
          </w:p>
        </w:tc>
        <w:tc>
          <w:tcPr>
            <w:tcW w:w="621" w:type="dxa"/>
            <w:vAlign w:val="center"/>
            <w:tcPrChange w:id="22984" w:author="Στάθης Καπ" w:date="2023-03-03T06:26:00Z">
              <w:tcPr>
                <w:tcW w:w="621" w:type="dxa"/>
                <w:vAlign w:val="bottom"/>
              </w:tcPr>
            </w:tcPrChange>
          </w:tcPr>
          <w:p w14:paraId="1AC137EE" w14:textId="66600846" w:rsidR="00C87CFE" w:rsidRPr="00CD1347" w:rsidRDefault="00C87CFE" w:rsidP="00C87CFE">
            <w:pPr>
              <w:jc w:val="center"/>
              <w:rPr>
                <w:ins w:id="22985" w:author="Στάθης Καπ" w:date="2023-03-03T04:01:00Z"/>
                <w:rFonts w:ascii="Calibri" w:hAnsi="Calibri" w:cs="Calibri"/>
                <w:color w:val="000000"/>
                <w:sz w:val="16"/>
                <w:szCs w:val="16"/>
              </w:rPr>
            </w:pPr>
            <w:ins w:id="22986" w:author="Στάθης Καπ" w:date="2023-03-03T06:21:00Z">
              <w:r>
                <w:rPr>
                  <w:rFonts w:ascii="Calibri" w:hAnsi="Calibri" w:cs="Calibri"/>
                  <w:color w:val="000000"/>
                  <w:sz w:val="16"/>
                  <w:szCs w:val="16"/>
                </w:rPr>
                <w:t>0.312</w:t>
              </w:r>
            </w:ins>
          </w:p>
        </w:tc>
        <w:tc>
          <w:tcPr>
            <w:tcW w:w="669" w:type="dxa"/>
            <w:vAlign w:val="center"/>
            <w:tcPrChange w:id="22987" w:author="Στάθης Καπ" w:date="2023-03-03T06:26:00Z">
              <w:tcPr>
                <w:tcW w:w="669" w:type="dxa"/>
                <w:vAlign w:val="center"/>
              </w:tcPr>
            </w:tcPrChange>
          </w:tcPr>
          <w:p w14:paraId="018B53EC" w14:textId="0D2A55E7" w:rsidR="00C87CFE" w:rsidRPr="00CD1347" w:rsidRDefault="00C87CFE" w:rsidP="00C87CFE">
            <w:pPr>
              <w:jc w:val="center"/>
              <w:rPr>
                <w:ins w:id="22988" w:author="Στάθης Καπ" w:date="2023-03-03T04:01:00Z"/>
                <w:rFonts w:cstheme="minorHAnsi"/>
                <w:sz w:val="16"/>
                <w:szCs w:val="16"/>
              </w:rPr>
            </w:pPr>
            <w:ins w:id="22989" w:author="Στάθης Καπ" w:date="2023-03-03T06:21:00Z">
              <w:r>
                <w:rPr>
                  <w:rFonts w:ascii="Calibri" w:hAnsi="Calibri" w:cstheme="minorHAnsi"/>
                  <w:color w:val="000000"/>
                  <w:sz w:val="16"/>
                  <w:szCs w:val="16"/>
                </w:rPr>
                <w:t>0.58</w:t>
              </w:r>
            </w:ins>
          </w:p>
        </w:tc>
        <w:tc>
          <w:tcPr>
            <w:tcW w:w="543" w:type="dxa"/>
            <w:vAlign w:val="center"/>
            <w:tcPrChange w:id="22990" w:author="Στάθης Καπ" w:date="2023-03-03T06:26:00Z">
              <w:tcPr>
                <w:tcW w:w="543" w:type="dxa"/>
                <w:vAlign w:val="bottom"/>
              </w:tcPr>
            </w:tcPrChange>
          </w:tcPr>
          <w:p w14:paraId="591F2986" w14:textId="01421609" w:rsidR="00C87CFE" w:rsidRPr="00CD1347" w:rsidRDefault="00C87CFE" w:rsidP="00C87CFE">
            <w:pPr>
              <w:jc w:val="center"/>
              <w:rPr>
                <w:ins w:id="22991" w:author="Στάθης Καπ" w:date="2023-03-03T04:01:00Z"/>
                <w:rFonts w:ascii="Calibri" w:hAnsi="Calibri" w:cs="Calibri"/>
                <w:color w:val="000000"/>
                <w:sz w:val="16"/>
                <w:szCs w:val="16"/>
              </w:rPr>
            </w:pPr>
            <w:ins w:id="22992" w:author="Στάθης Καπ" w:date="2023-03-03T06:21:00Z">
              <w:r>
                <w:rPr>
                  <w:rFonts w:ascii="Calibri" w:hAnsi="Calibri" w:cs="Calibri"/>
                  <w:color w:val="000000"/>
                  <w:sz w:val="16"/>
                  <w:szCs w:val="16"/>
                </w:rPr>
                <w:t>1709</w:t>
              </w:r>
            </w:ins>
          </w:p>
        </w:tc>
        <w:tc>
          <w:tcPr>
            <w:tcW w:w="621" w:type="dxa"/>
            <w:vAlign w:val="center"/>
            <w:tcPrChange w:id="22993" w:author="Στάθης Καπ" w:date="2023-03-03T06:26:00Z">
              <w:tcPr>
                <w:tcW w:w="621" w:type="dxa"/>
                <w:vAlign w:val="bottom"/>
              </w:tcPr>
            </w:tcPrChange>
          </w:tcPr>
          <w:p w14:paraId="1B88DAA4" w14:textId="3424CA78" w:rsidR="00C87CFE" w:rsidRPr="00CD1347" w:rsidRDefault="00C87CFE" w:rsidP="00C87CFE">
            <w:pPr>
              <w:jc w:val="center"/>
              <w:rPr>
                <w:ins w:id="22994" w:author="Στάθης Καπ" w:date="2023-03-03T04:01:00Z"/>
                <w:rFonts w:ascii="Calibri" w:hAnsi="Calibri" w:cs="Calibri"/>
                <w:color w:val="000000"/>
                <w:sz w:val="16"/>
                <w:szCs w:val="16"/>
              </w:rPr>
            </w:pPr>
            <w:ins w:id="22995" w:author="Στάθης Καπ" w:date="2023-03-03T06:21:00Z">
              <w:r>
                <w:rPr>
                  <w:rFonts w:ascii="Calibri" w:hAnsi="Calibri" w:cs="Calibri"/>
                  <w:color w:val="000000"/>
                  <w:sz w:val="16"/>
                  <w:szCs w:val="16"/>
                </w:rPr>
                <w:t>0.625</w:t>
              </w:r>
            </w:ins>
          </w:p>
        </w:tc>
        <w:tc>
          <w:tcPr>
            <w:tcW w:w="669" w:type="dxa"/>
            <w:vAlign w:val="center"/>
            <w:tcPrChange w:id="22996" w:author="Στάθης Καπ" w:date="2023-03-03T06:26:00Z">
              <w:tcPr>
                <w:tcW w:w="669" w:type="dxa"/>
                <w:vAlign w:val="center"/>
              </w:tcPr>
            </w:tcPrChange>
          </w:tcPr>
          <w:p w14:paraId="6C38862A" w14:textId="02782D19" w:rsidR="00C87CFE" w:rsidRPr="00CD1347" w:rsidRDefault="00C87CFE" w:rsidP="00C87CFE">
            <w:pPr>
              <w:jc w:val="center"/>
              <w:rPr>
                <w:ins w:id="22997" w:author="Στάθης Καπ" w:date="2023-03-03T04:01:00Z"/>
                <w:rFonts w:cstheme="minorHAnsi"/>
                <w:sz w:val="16"/>
                <w:szCs w:val="16"/>
              </w:rPr>
            </w:pPr>
            <w:ins w:id="22998" w:author="Στάθης Καπ" w:date="2023-03-03T06:21:00Z">
              <w:r>
                <w:rPr>
                  <w:rFonts w:ascii="Calibri" w:hAnsi="Calibri" w:cstheme="minorHAnsi"/>
                  <w:color w:val="000000"/>
                  <w:sz w:val="16"/>
                  <w:szCs w:val="16"/>
                </w:rPr>
                <w:t>0.29</w:t>
              </w:r>
            </w:ins>
          </w:p>
        </w:tc>
        <w:tc>
          <w:tcPr>
            <w:tcW w:w="508" w:type="dxa"/>
            <w:vAlign w:val="center"/>
            <w:tcPrChange w:id="22999" w:author="Στάθης Καπ" w:date="2023-03-03T06:26:00Z">
              <w:tcPr>
                <w:tcW w:w="508" w:type="dxa"/>
                <w:vAlign w:val="bottom"/>
              </w:tcPr>
            </w:tcPrChange>
          </w:tcPr>
          <w:p w14:paraId="4F7FE920" w14:textId="1C00F11F" w:rsidR="00C87CFE" w:rsidRPr="00CD1347" w:rsidRDefault="00C87CFE" w:rsidP="00C87CFE">
            <w:pPr>
              <w:jc w:val="center"/>
              <w:rPr>
                <w:ins w:id="23000" w:author="Στάθης Καπ" w:date="2023-03-03T04:01:00Z"/>
                <w:rFonts w:ascii="Calibri" w:hAnsi="Calibri" w:cs="Calibri"/>
                <w:color w:val="000000"/>
                <w:sz w:val="16"/>
                <w:szCs w:val="16"/>
              </w:rPr>
            </w:pPr>
            <w:ins w:id="23001" w:author="Στάθης Καπ" w:date="2023-03-03T06:21:00Z">
              <w:r>
                <w:rPr>
                  <w:rFonts w:ascii="Calibri" w:hAnsi="Calibri" w:cs="Calibri"/>
                  <w:color w:val="000000"/>
                  <w:sz w:val="16"/>
                  <w:szCs w:val="16"/>
                </w:rPr>
                <w:t>1701</w:t>
              </w:r>
            </w:ins>
          </w:p>
        </w:tc>
        <w:tc>
          <w:tcPr>
            <w:tcW w:w="541" w:type="dxa"/>
            <w:vAlign w:val="center"/>
            <w:tcPrChange w:id="23002" w:author="Στάθης Καπ" w:date="2023-03-03T06:26:00Z">
              <w:tcPr>
                <w:tcW w:w="541" w:type="dxa"/>
                <w:vAlign w:val="bottom"/>
              </w:tcPr>
            </w:tcPrChange>
          </w:tcPr>
          <w:p w14:paraId="791F51CE" w14:textId="00E598B3" w:rsidR="00C87CFE" w:rsidRPr="00CD1347" w:rsidRDefault="00C87CFE" w:rsidP="00C87CFE">
            <w:pPr>
              <w:jc w:val="center"/>
              <w:rPr>
                <w:ins w:id="23003" w:author="Στάθης Καπ" w:date="2023-03-03T04:01:00Z"/>
                <w:rFonts w:ascii="Calibri" w:hAnsi="Calibri" w:cs="Calibri"/>
                <w:color w:val="000000"/>
                <w:sz w:val="16"/>
                <w:szCs w:val="16"/>
              </w:rPr>
            </w:pPr>
            <w:ins w:id="23004" w:author="Στάθης Καπ" w:date="2023-03-03T06:21:00Z">
              <w:r>
                <w:rPr>
                  <w:rFonts w:ascii="Calibri" w:hAnsi="Calibri" w:cs="Calibri"/>
                  <w:color w:val="000000"/>
                  <w:sz w:val="16"/>
                  <w:szCs w:val="16"/>
                </w:rPr>
                <w:t>0.224</w:t>
              </w:r>
            </w:ins>
          </w:p>
        </w:tc>
        <w:tc>
          <w:tcPr>
            <w:tcW w:w="589" w:type="dxa"/>
            <w:vAlign w:val="center"/>
            <w:tcPrChange w:id="23005" w:author="Στάθης Καπ" w:date="2023-03-03T06:26:00Z">
              <w:tcPr>
                <w:tcW w:w="589" w:type="dxa"/>
                <w:vAlign w:val="center"/>
              </w:tcPr>
            </w:tcPrChange>
          </w:tcPr>
          <w:p w14:paraId="41923C3B" w14:textId="031FB61D" w:rsidR="00C87CFE" w:rsidRPr="00CD1347" w:rsidRDefault="00C87CFE" w:rsidP="00C87CFE">
            <w:pPr>
              <w:jc w:val="center"/>
              <w:rPr>
                <w:ins w:id="23006" w:author="Στάθης Καπ" w:date="2023-03-03T04:01:00Z"/>
                <w:rFonts w:cstheme="minorHAnsi"/>
                <w:sz w:val="16"/>
                <w:szCs w:val="16"/>
              </w:rPr>
            </w:pPr>
            <w:ins w:id="23007" w:author="Στάθης Καπ" w:date="2023-03-03T06:21:00Z">
              <w:r>
                <w:rPr>
                  <w:rFonts w:ascii="Calibri" w:hAnsi="Calibri" w:cstheme="minorHAnsi"/>
                  <w:color w:val="000000"/>
                  <w:sz w:val="16"/>
                  <w:szCs w:val="16"/>
                </w:rPr>
                <w:t>0.76</w:t>
              </w:r>
            </w:ins>
          </w:p>
        </w:tc>
        <w:tc>
          <w:tcPr>
            <w:tcW w:w="463" w:type="dxa"/>
            <w:vAlign w:val="center"/>
            <w:tcPrChange w:id="23008" w:author="Στάθης Καπ" w:date="2023-03-03T06:26:00Z">
              <w:tcPr>
                <w:tcW w:w="463" w:type="dxa"/>
                <w:vAlign w:val="bottom"/>
              </w:tcPr>
            </w:tcPrChange>
          </w:tcPr>
          <w:p w14:paraId="221D6898" w14:textId="21D714E8" w:rsidR="00C87CFE" w:rsidRPr="00CD1347" w:rsidRDefault="00C87CFE" w:rsidP="00C87CFE">
            <w:pPr>
              <w:jc w:val="center"/>
              <w:rPr>
                <w:ins w:id="23009" w:author="Στάθης Καπ" w:date="2023-03-03T04:01:00Z"/>
                <w:rFonts w:ascii="Calibri" w:hAnsi="Calibri" w:cs="Calibri"/>
                <w:color w:val="000000"/>
                <w:sz w:val="16"/>
                <w:szCs w:val="16"/>
              </w:rPr>
            </w:pPr>
            <w:ins w:id="23010" w:author="Στάθης Καπ" w:date="2023-03-03T06:21:00Z">
              <w:r>
                <w:rPr>
                  <w:rFonts w:ascii="Calibri" w:hAnsi="Calibri" w:cs="Calibri"/>
                  <w:color w:val="000000"/>
                  <w:sz w:val="16"/>
                  <w:szCs w:val="16"/>
                </w:rPr>
                <w:t>1704</w:t>
              </w:r>
            </w:ins>
          </w:p>
        </w:tc>
        <w:tc>
          <w:tcPr>
            <w:tcW w:w="541" w:type="dxa"/>
            <w:vAlign w:val="center"/>
            <w:tcPrChange w:id="23011" w:author="Στάθης Καπ" w:date="2023-03-03T06:26:00Z">
              <w:tcPr>
                <w:tcW w:w="541" w:type="dxa"/>
                <w:vAlign w:val="bottom"/>
              </w:tcPr>
            </w:tcPrChange>
          </w:tcPr>
          <w:p w14:paraId="5D425BCB" w14:textId="50EDF98B" w:rsidR="00C87CFE" w:rsidRPr="00CD1347" w:rsidRDefault="00C87CFE" w:rsidP="00C87CFE">
            <w:pPr>
              <w:jc w:val="center"/>
              <w:rPr>
                <w:ins w:id="23012" w:author="Στάθης Καπ" w:date="2023-03-03T04:01:00Z"/>
                <w:rFonts w:ascii="Calibri" w:hAnsi="Calibri" w:cs="Calibri"/>
                <w:color w:val="000000"/>
                <w:sz w:val="16"/>
                <w:szCs w:val="16"/>
              </w:rPr>
            </w:pPr>
            <w:ins w:id="23013" w:author="Στάθης Καπ" w:date="2023-03-03T06:21:00Z">
              <w:r>
                <w:rPr>
                  <w:rFonts w:ascii="Calibri" w:hAnsi="Calibri" w:cs="Calibri"/>
                  <w:color w:val="000000"/>
                  <w:sz w:val="16"/>
                  <w:szCs w:val="16"/>
                </w:rPr>
                <w:t>0.32</w:t>
              </w:r>
            </w:ins>
          </w:p>
        </w:tc>
        <w:tc>
          <w:tcPr>
            <w:tcW w:w="589" w:type="dxa"/>
            <w:vAlign w:val="center"/>
            <w:tcPrChange w:id="23014" w:author="Στάθης Καπ" w:date="2023-03-03T06:26:00Z">
              <w:tcPr>
                <w:tcW w:w="589" w:type="dxa"/>
                <w:vAlign w:val="center"/>
              </w:tcPr>
            </w:tcPrChange>
          </w:tcPr>
          <w:p w14:paraId="55C86D03" w14:textId="548B188B" w:rsidR="00C87CFE" w:rsidRPr="00CD1347" w:rsidRDefault="00C87CFE" w:rsidP="00C87CFE">
            <w:pPr>
              <w:jc w:val="center"/>
              <w:rPr>
                <w:ins w:id="23015" w:author="Στάθης Καπ" w:date="2023-03-03T04:01:00Z"/>
                <w:rFonts w:cstheme="minorHAnsi"/>
                <w:sz w:val="16"/>
                <w:szCs w:val="16"/>
              </w:rPr>
            </w:pPr>
            <w:ins w:id="23016"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230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018" w:author="Στάθης Καπ" w:date="2023-03-03T04:01:00Z"/>
        </w:trPr>
        <w:tc>
          <w:tcPr>
            <w:tcW w:w="515" w:type="dxa"/>
            <w:tcBorders>
              <w:top w:val="nil"/>
              <w:bottom w:val="nil"/>
              <w:right w:val="single" w:sz="4" w:space="0" w:color="auto"/>
            </w:tcBorders>
            <w:shd w:val="clear" w:color="auto" w:fill="E7E6E6" w:themeFill="background2"/>
            <w:vAlign w:val="bottom"/>
            <w:tcPrChange w:id="23019" w:author="Στάθης Καπ" w:date="2023-03-03T06:26:00Z">
              <w:tcPr>
                <w:tcW w:w="515" w:type="dxa"/>
                <w:vAlign w:val="bottom"/>
              </w:tcPr>
            </w:tcPrChange>
          </w:tcPr>
          <w:p w14:paraId="0E268D02" w14:textId="53D0DBA6" w:rsidR="00C87CFE" w:rsidRPr="00CD1347" w:rsidRDefault="00C87CFE" w:rsidP="00C87CFE">
            <w:pPr>
              <w:jc w:val="center"/>
              <w:rPr>
                <w:ins w:id="23020" w:author="Στάθης Καπ" w:date="2023-03-03T04:01:00Z"/>
                <w:rFonts w:ascii="Calibri" w:hAnsi="Calibri" w:cs="Calibri"/>
                <w:color w:val="000000"/>
                <w:sz w:val="16"/>
                <w:szCs w:val="16"/>
              </w:rPr>
            </w:pPr>
            <w:ins w:id="23021" w:author="Στάθης Καπ" w:date="2023-03-03T04:08:00Z">
              <w:r w:rsidRPr="00CD1347">
                <w:rPr>
                  <w:rFonts w:ascii="Calibri" w:hAnsi="Calibri" w:cs="Calibri"/>
                  <w:color w:val="000000"/>
                  <w:sz w:val="16"/>
                  <w:szCs w:val="16"/>
                  <w:rPrChange w:id="23022"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3023" w:author="Στάθης Καπ" w:date="2023-03-03T06:26:00Z">
              <w:tcPr>
                <w:tcW w:w="560" w:type="dxa"/>
              </w:tcPr>
            </w:tcPrChange>
          </w:tcPr>
          <w:p w14:paraId="77FC34A1" w14:textId="73B83924" w:rsidR="00C87CFE" w:rsidRPr="00CD1347" w:rsidRDefault="00C87CFE" w:rsidP="00C87CFE">
            <w:pPr>
              <w:jc w:val="center"/>
              <w:rPr>
                <w:ins w:id="23024" w:author="Στάθης Καπ" w:date="2023-03-03T04:01:00Z"/>
                <w:sz w:val="16"/>
                <w:szCs w:val="16"/>
              </w:rPr>
            </w:pPr>
            <w:ins w:id="23025" w:author="Στάθης Καπ" w:date="2023-03-03T06:21:00Z">
              <w:r>
                <w:rPr>
                  <w:rFonts w:ascii="Calibri" w:hAnsi="Calibri" w:cs="Calibri"/>
                  <w:color w:val="000000"/>
                  <w:sz w:val="16"/>
                  <w:szCs w:val="16"/>
                </w:rPr>
                <w:t>1724</w:t>
              </w:r>
            </w:ins>
          </w:p>
        </w:tc>
        <w:tc>
          <w:tcPr>
            <w:tcW w:w="855" w:type="dxa"/>
            <w:vAlign w:val="center"/>
            <w:tcPrChange w:id="23026" w:author="Στάθης Καπ" w:date="2023-03-03T06:26:00Z">
              <w:tcPr>
                <w:tcW w:w="855" w:type="dxa"/>
              </w:tcPr>
            </w:tcPrChange>
          </w:tcPr>
          <w:p w14:paraId="217BF974" w14:textId="0C6D7CB9" w:rsidR="00C87CFE" w:rsidRPr="00CD1347" w:rsidRDefault="00C87CFE" w:rsidP="00C87CFE">
            <w:pPr>
              <w:jc w:val="center"/>
              <w:rPr>
                <w:ins w:id="23027" w:author="Στάθης Καπ" w:date="2023-03-03T04:01:00Z"/>
                <w:sz w:val="16"/>
                <w:szCs w:val="16"/>
              </w:rPr>
            </w:pPr>
            <w:ins w:id="23028" w:author="Στάθης Καπ" w:date="2023-03-03T06:21:00Z">
              <w:r>
                <w:rPr>
                  <w:rFonts w:ascii="Calibri" w:hAnsi="Calibri" w:cs="Calibri"/>
                  <w:color w:val="000000"/>
                  <w:sz w:val="16"/>
                  <w:szCs w:val="16"/>
                </w:rPr>
                <w:t>1724</w:t>
              </w:r>
            </w:ins>
          </w:p>
        </w:tc>
        <w:tc>
          <w:tcPr>
            <w:tcW w:w="544" w:type="dxa"/>
            <w:vAlign w:val="center"/>
            <w:tcPrChange w:id="23029" w:author="Στάθης Καπ" w:date="2023-03-03T06:26:00Z">
              <w:tcPr>
                <w:tcW w:w="544" w:type="dxa"/>
                <w:vAlign w:val="bottom"/>
              </w:tcPr>
            </w:tcPrChange>
          </w:tcPr>
          <w:p w14:paraId="2C1D9F73" w14:textId="13B6DF5F" w:rsidR="00C87CFE" w:rsidRPr="00CD1347" w:rsidRDefault="00C87CFE" w:rsidP="00C87CFE">
            <w:pPr>
              <w:jc w:val="center"/>
              <w:rPr>
                <w:ins w:id="23030" w:author="Στάθης Καπ" w:date="2023-03-03T04:01:00Z"/>
                <w:rFonts w:ascii="Calibri" w:hAnsi="Calibri" w:cs="Calibri"/>
                <w:color w:val="000000"/>
                <w:sz w:val="16"/>
                <w:szCs w:val="16"/>
              </w:rPr>
            </w:pPr>
            <w:ins w:id="23031" w:author="Στάθης Καπ" w:date="2023-03-03T06:21:00Z">
              <w:r>
                <w:rPr>
                  <w:rFonts w:ascii="Calibri" w:hAnsi="Calibri" w:cs="Calibri"/>
                  <w:color w:val="000000"/>
                  <w:sz w:val="16"/>
                  <w:szCs w:val="16"/>
                </w:rPr>
                <w:t>1724</w:t>
              </w:r>
            </w:ins>
          </w:p>
        </w:tc>
        <w:tc>
          <w:tcPr>
            <w:tcW w:w="621" w:type="dxa"/>
            <w:vAlign w:val="center"/>
            <w:tcPrChange w:id="23032" w:author="Στάθης Καπ" w:date="2023-03-03T06:26:00Z">
              <w:tcPr>
                <w:tcW w:w="621" w:type="dxa"/>
                <w:vAlign w:val="bottom"/>
              </w:tcPr>
            </w:tcPrChange>
          </w:tcPr>
          <w:p w14:paraId="077ABD1F" w14:textId="5054B51A" w:rsidR="00C87CFE" w:rsidRPr="00CD1347" w:rsidRDefault="00C87CFE" w:rsidP="00C87CFE">
            <w:pPr>
              <w:jc w:val="center"/>
              <w:rPr>
                <w:ins w:id="23033" w:author="Στάθης Καπ" w:date="2023-03-03T04:01:00Z"/>
                <w:rFonts w:ascii="Calibri" w:hAnsi="Calibri" w:cs="Calibri"/>
                <w:color w:val="000000"/>
                <w:sz w:val="16"/>
                <w:szCs w:val="16"/>
              </w:rPr>
            </w:pPr>
            <w:ins w:id="23034" w:author="Στάθης Καπ" w:date="2023-03-03T06:21:00Z">
              <w:r>
                <w:rPr>
                  <w:rFonts w:ascii="Calibri" w:hAnsi="Calibri" w:cs="Calibri"/>
                  <w:color w:val="000000"/>
                  <w:sz w:val="16"/>
                  <w:szCs w:val="16"/>
                </w:rPr>
                <w:t>0.18</w:t>
              </w:r>
            </w:ins>
          </w:p>
        </w:tc>
        <w:tc>
          <w:tcPr>
            <w:tcW w:w="669" w:type="dxa"/>
            <w:vAlign w:val="center"/>
            <w:tcPrChange w:id="23035" w:author="Στάθης Καπ" w:date="2023-03-03T06:26:00Z">
              <w:tcPr>
                <w:tcW w:w="669" w:type="dxa"/>
                <w:vAlign w:val="center"/>
              </w:tcPr>
            </w:tcPrChange>
          </w:tcPr>
          <w:p w14:paraId="0AB60689" w14:textId="5CB47BA3" w:rsidR="00C87CFE" w:rsidRPr="00CD1347" w:rsidRDefault="00C87CFE" w:rsidP="00C87CFE">
            <w:pPr>
              <w:jc w:val="center"/>
              <w:rPr>
                <w:ins w:id="23036" w:author="Στάθης Καπ" w:date="2023-03-03T04:01:00Z"/>
                <w:rFonts w:cstheme="minorHAnsi"/>
                <w:sz w:val="16"/>
                <w:szCs w:val="16"/>
              </w:rPr>
            </w:pPr>
            <w:ins w:id="23037" w:author="Στάθης Καπ" w:date="2023-03-03T06:21:00Z">
              <w:r>
                <w:rPr>
                  <w:rFonts w:ascii="Calibri" w:hAnsi="Calibri" w:cstheme="minorHAnsi"/>
                  <w:color w:val="000000"/>
                  <w:sz w:val="16"/>
                  <w:szCs w:val="16"/>
                </w:rPr>
                <w:t>0</w:t>
              </w:r>
            </w:ins>
          </w:p>
        </w:tc>
        <w:tc>
          <w:tcPr>
            <w:tcW w:w="543" w:type="dxa"/>
            <w:vAlign w:val="center"/>
            <w:tcPrChange w:id="23038" w:author="Στάθης Καπ" w:date="2023-03-03T06:26:00Z">
              <w:tcPr>
                <w:tcW w:w="543" w:type="dxa"/>
                <w:vAlign w:val="bottom"/>
              </w:tcPr>
            </w:tcPrChange>
          </w:tcPr>
          <w:p w14:paraId="0425790F" w14:textId="50AC85F8" w:rsidR="00C87CFE" w:rsidRPr="00CD1347" w:rsidRDefault="00C87CFE" w:rsidP="00C87CFE">
            <w:pPr>
              <w:jc w:val="center"/>
              <w:rPr>
                <w:ins w:id="23039" w:author="Στάθης Καπ" w:date="2023-03-03T04:01:00Z"/>
                <w:rFonts w:ascii="Calibri" w:hAnsi="Calibri" w:cs="Calibri"/>
                <w:color w:val="000000"/>
                <w:sz w:val="16"/>
                <w:szCs w:val="16"/>
              </w:rPr>
            </w:pPr>
            <w:ins w:id="23040" w:author="Στάθης Καπ" w:date="2023-03-03T06:21:00Z">
              <w:r>
                <w:rPr>
                  <w:rFonts w:ascii="Calibri" w:hAnsi="Calibri" w:cs="Calibri"/>
                  <w:color w:val="000000"/>
                  <w:sz w:val="16"/>
                  <w:szCs w:val="16"/>
                </w:rPr>
                <w:t>1724</w:t>
              </w:r>
            </w:ins>
          </w:p>
        </w:tc>
        <w:tc>
          <w:tcPr>
            <w:tcW w:w="621" w:type="dxa"/>
            <w:vAlign w:val="center"/>
            <w:tcPrChange w:id="23041" w:author="Στάθης Καπ" w:date="2023-03-03T06:26:00Z">
              <w:tcPr>
                <w:tcW w:w="621" w:type="dxa"/>
                <w:vAlign w:val="bottom"/>
              </w:tcPr>
            </w:tcPrChange>
          </w:tcPr>
          <w:p w14:paraId="2CA1EC46" w14:textId="59FA406B" w:rsidR="00C87CFE" w:rsidRPr="00CD1347" w:rsidRDefault="00C87CFE" w:rsidP="00C87CFE">
            <w:pPr>
              <w:jc w:val="center"/>
              <w:rPr>
                <w:ins w:id="23042" w:author="Στάθης Καπ" w:date="2023-03-03T04:01:00Z"/>
                <w:rFonts w:ascii="Calibri" w:hAnsi="Calibri" w:cs="Calibri"/>
                <w:color w:val="000000"/>
                <w:sz w:val="16"/>
                <w:szCs w:val="16"/>
              </w:rPr>
            </w:pPr>
            <w:ins w:id="23043" w:author="Στάθης Καπ" w:date="2023-03-03T06:21:00Z">
              <w:r>
                <w:rPr>
                  <w:rFonts w:ascii="Calibri" w:hAnsi="Calibri" w:cs="Calibri"/>
                  <w:color w:val="000000"/>
                  <w:sz w:val="16"/>
                  <w:szCs w:val="16"/>
                </w:rPr>
                <w:t>0.165</w:t>
              </w:r>
            </w:ins>
          </w:p>
        </w:tc>
        <w:tc>
          <w:tcPr>
            <w:tcW w:w="669" w:type="dxa"/>
            <w:vAlign w:val="center"/>
            <w:tcPrChange w:id="23044" w:author="Στάθης Καπ" w:date="2023-03-03T06:26:00Z">
              <w:tcPr>
                <w:tcW w:w="669" w:type="dxa"/>
                <w:vAlign w:val="center"/>
              </w:tcPr>
            </w:tcPrChange>
          </w:tcPr>
          <w:p w14:paraId="5AF1F944" w14:textId="70862062" w:rsidR="00C87CFE" w:rsidRPr="00CD1347" w:rsidRDefault="00C87CFE" w:rsidP="00C87CFE">
            <w:pPr>
              <w:jc w:val="center"/>
              <w:rPr>
                <w:ins w:id="23045" w:author="Στάθης Καπ" w:date="2023-03-03T04:01:00Z"/>
                <w:rFonts w:cstheme="minorHAnsi"/>
                <w:sz w:val="16"/>
                <w:szCs w:val="16"/>
              </w:rPr>
            </w:pPr>
            <w:ins w:id="23046" w:author="Στάθης Καπ" w:date="2023-03-03T06:21:00Z">
              <w:r>
                <w:rPr>
                  <w:rFonts w:ascii="Calibri" w:hAnsi="Calibri" w:cstheme="minorHAnsi"/>
                  <w:color w:val="000000"/>
                  <w:sz w:val="16"/>
                  <w:szCs w:val="16"/>
                </w:rPr>
                <w:t>0</w:t>
              </w:r>
            </w:ins>
          </w:p>
        </w:tc>
        <w:tc>
          <w:tcPr>
            <w:tcW w:w="508" w:type="dxa"/>
            <w:vAlign w:val="center"/>
            <w:tcPrChange w:id="23047" w:author="Στάθης Καπ" w:date="2023-03-03T06:26:00Z">
              <w:tcPr>
                <w:tcW w:w="508" w:type="dxa"/>
                <w:vAlign w:val="bottom"/>
              </w:tcPr>
            </w:tcPrChange>
          </w:tcPr>
          <w:p w14:paraId="0FF49C9E" w14:textId="5009593C" w:rsidR="00C87CFE" w:rsidRPr="00CD1347" w:rsidRDefault="00C87CFE" w:rsidP="00C87CFE">
            <w:pPr>
              <w:jc w:val="center"/>
              <w:rPr>
                <w:ins w:id="23048" w:author="Στάθης Καπ" w:date="2023-03-03T04:01:00Z"/>
                <w:rFonts w:ascii="Calibri" w:hAnsi="Calibri" w:cs="Calibri"/>
                <w:color w:val="000000"/>
                <w:sz w:val="16"/>
                <w:szCs w:val="16"/>
              </w:rPr>
            </w:pPr>
            <w:ins w:id="23049" w:author="Στάθης Καπ" w:date="2023-03-03T06:21:00Z">
              <w:r>
                <w:rPr>
                  <w:rFonts w:ascii="Calibri" w:hAnsi="Calibri" w:cs="Calibri"/>
                  <w:color w:val="000000"/>
                  <w:sz w:val="16"/>
                  <w:szCs w:val="16"/>
                </w:rPr>
                <w:t>1724</w:t>
              </w:r>
            </w:ins>
          </w:p>
        </w:tc>
        <w:tc>
          <w:tcPr>
            <w:tcW w:w="541" w:type="dxa"/>
            <w:vAlign w:val="center"/>
            <w:tcPrChange w:id="23050" w:author="Στάθης Καπ" w:date="2023-03-03T06:26:00Z">
              <w:tcPr>
                <w:tcW w:w="541" w:type="dxa"/>
                <w:vAlign w:val="bottom"/>
              </w:tcPr>
            </w:tcPrChange>
          </w:tcPr>
          <w:p w14:paraId="362916FE" w14:textId="585A34BC" w:rsidR="00C87CFE" w:rsidRPr="00CD1347" w:rsidRDefault="00C87CFE" w:rsidP="00C87CFE">
            <w:pPr>
              <w:jc w:val="center"/>
              <w:rPr>
                <w:ins w:id="23051" w:author="Στάθης Καπ" w:date="2023-03-03T04:01:00Z"/>
                <w:rFonts w:ascii="Calibri" w:hAnsi="Calibri" w:cs="Calibri"/>
                <w:color w:val="000000"/>
                <w:sz w:val="16"/>
                <w:szCs w:val="16"/>
              </w:rPr>
            </w:pPr>
            <w:ins w:id="23052" w:author="Στάθης Καπ" w:date="2023-03-03T06:21:00Z">
              <w:r>
                <w:rPr>
                  <w:rFonts w:ascii="Calibri" w:hAnsi="Calibri" w:cs="Calibri"/>
                  <w:color w:val="000000"/>
                  <w:sz w:val="16"/>
                  <w:szCs w:val="16"/>
                </w:rPr>
                <w:t>0.163</w:t>
              </w:r>
            </w:ins>
          </w:p>
        </w:tc>
        <w:tc>
          <w:tcPr>
            <w:tcW w:w="589" w:type="dxa"/>
            <w:vAlign w:val="center"/>
            <w:tcPrChange w:id="23053" w:author="Στάθης Καπ" w:date="2023-03-03T06:26:00Z">
              <w:tcPr>
                <w:tcW w:w="589" w:type="dxa"/>
                <w:vAlign w:val="center"/>
              </w:tcPr>
            </w:tcPrChange>
          </w:tcPr>
          <w:p w14:paraId="6163CD96" w14:textId="17A5F59A" w:rsidR="00C87CFE" w:rsidRPr="00CD1347" w:rsidRDefault="00C87CFE" w:rsidP="00C87CFE">
            <w:pPr>
              <w:jc w:val="center"/>
              <w:rPr>
                <w:ins w:id="23054" w:author="Στάθης Καπ" w:date="2023-03-03T04:01:00Z"/>
                <w:rFonts w:cstheme="minorHAnsi"/>
                <w:sz w:val="16"/>
                <w:szCs w:val="16"/>
              </w:rPr>
            </w:pPr>
            <w:ins w:id="23055" w:author="Στάθης Καπ" w:date="2023-03-03T06:21:00Z">
              <w:r>
                <w:rPr>
                  <w:rFonts w:ascii="Calibri" w:hAnsi="Calibri" w:cstheme="minorHAnsi"/>
                  <w:color w:val="000000"/>
                  <w:sz w:val="16"/>
                  <w:szCs w:val="16"/>
                </w:rPr>
                <w:t>0</w:t>
              </w:r>
            </w:ins>
          </w:p>
        </w:tc>
        <w:tc>
          <w:tcPr>
            <w:tcW w:w="463" w:type="dxa"/>
            <w:vAlign w:val="center"/>
            <w:tcPrChange w:id="23056" w:author="Στάθης Καπ" w:date="2023-03-03T06:26:00Z">
              <w:tcPr>
                <w:tcW w:w="463" w:type="dxa"/>
                <w:vAlign w:val="bottom"/>
              </w:tcPr>
            </w:tcPrChange>
          </w:tcPr>
          <w:p w14:paraId="4CD2DFFD" w14:textId="2C2782A1" w:rsidR="00C87CFE" w:rsidRPr="00CD1347" w:rsidRDefault="00C87CFE" w:rsidP="00C87CFE">
            <w:pPr>
              <w:jc w:val="center"/>
              <w:rPr>
                <w:ins w:id="23057" w:author="Στάθης Καπ" w:date="2023-03-03T04:01:00Z"/>
                <w:rFonts w:ascii="Calibri" w:hAnsi="Calibri" w:cs="Calibri"/>
                <w:color w:val="000000"/>
                <w:sz w:val="16"/>
                <w:szCs w:val="16"/>
              </w:rPr>
            </w:pPr>
            <w:ins w:id="23058" w:author="Στάθης Καπ" w:date="2023-03-03T06:21:00Z">
              <w:r>
                <w:rPr>
                  <w:rFonts w:ascii="Calibri" w:hAnsi="Calibri" w:cs="Calibri"/>
                  <w:color w:val="000000"/>
                  <w:sz w:val="16"/>
                  <w:szCs w:val="16"/>
                </w:rPr>
                <w:t>1716</w:t>
              </w:r>
            </w:ins>
          </w:p>
        </w:tc>
        <w:tc>
          <w:tcPr>
            <w:tcW w:w="541" w:type="dxa"/>
            <w:vAlign w:val="center"/>
            <w:tcPrChange w:id="23059" w:author="Στάθης Καπ" w:date="2023-03-03T06:26:00Z">
              <w:tcPr>
                <w:tcW w:w="541" w:type="dxa"/>
                <w:vAlign w:val="bottom"/>
              </w:tcPr>
            </w:tcPrChange>
          </w:tcPr>
          <w:p w14:paraId="50E7C759" w14:textId="43FD41BA" w:rsidR="00C87CFE" w:rsidRPr="00CD1347" w:rsidRDefault="00C87CFE" w:rsidP="00C87CFE">
            <w:pPr>
              <w:jc w:val="center"/>
              <w:rPr>
                <w:ins w:id="23060" w:author="Στάθης Καπ" w:date="2023-03-03T04:01:00Z"/>
                <w:rFonts w:ascii="Calibri" w:hAnsi="Calibri" w:cs="Calibri"/>
                <w:color w:val="000000"/>
                <w:sz w:val="16"/>
                <w:szCs w:val="16"/>
              </w:rPr>
            </w:pPr>
            <w:ins w:id="23061" w:author="Στάθης Καπ" w:date="2023-03-03T06:21:00Z">
              <w:r>
                <w:rPr>
                  <w:rFonts w:ascii="Calibri" w:hAnsi="Calibri" w:cs="Calibri"/>
                  <w:color w:val="000000"/>
                  <w:sz w:val="16"/>
                  <w:szCs w:val="16"/>
                </w:rPr>
                <w:t>0.172</w:t>
              </w:r>
            </w:ins>
          </w:p>
        </w:tc>
        <w:tc>
          <w:tcPr>
            <w:tcW w:w="589" w:type="dxa"/>
            <w:vAlign w:val="center"/>
            <w:tcPrChange w:id="23062" w:author="Στάθης Καπ" w:date="2023-03-03T06:26:00Z">
              <w:tcPr>
                <w:tcW w:w="589" w:type="dxa"/>
                <w:vAlign w:val="center"/>
              </w:tcPr>
            </w:tcPrChange>
          </w:tcPr>
          <w:p w14:paraId="66D78463" w14:textId="65CF6818" w:rsidR="00C87CFE" w:rsidRPr="00CD1347" w:rsidRDefault="00C87CFE" w:rsidP="00C87CFE">
            <w:pPr>
              <w:jc w:val="center"/>
              <w:rPr>
                <w:ins w:id="23063" w:author="Στάθης Καπ" w:date="2023-03-03T04:01:00Z"/>
                <w:rFonts w:cstheme="minorHAnsi"/>
                <w:sz w:val="16"/>
                <w:szCs w:val="16"/>
              </w:rPr>
            </w:pPr>
            <w:ins w:id="23064"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230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066" w:author="Στάθης Καπ" w:date="2023-03-03T04:01:00Z"/>
        </w:trPr>
        <w:tc>
          <w:tcPr>
            <w:tcW w:w="515" w:type="dxa"/>
            <w:tcBorders>
              <w:top w:val="nil"/>
              <w:bottom w:val="nil"/>
              <w:right w:val="single" w:sz="4" w:space="0" w:color="auto"/>
            </w:tcBorders>
            <w:shd w:val="clear" w:color="auto" w:fill="E7E6E6" w:themeFill="background2"/>
            <w:vAlign w:val="bottom"/>
            <w:tcPrChange w:id="23067" w:author="Στάθης Καπ" w:date="2023-03-03T06:26:00Z">
              <w:tcPr>
                <w:tcW w:w="515" w:type="dxa"/>
                <w:vAlign w:val="bottom"/>
              </w:tcPr>
            </w:tcPrChange>
          </w:tcPr>
          <w:p w14:paraId="689C9EF8" w14:textId="29D25BCD" w:rsidR="00C87CFE" w:rsidRPr="00CD1347" w:rsidRDefault="00C87CFE" w:rsidP="00C87CFE">
            <w:pPr>
              <w:jc w:val="center"/>
              <w:rPr>
                <w:ins w:id="23068" w:author="Στάθης Καπ" w:date="2023-03-03T04:01:00Z"/>
                <w:rFonts w:ascii="Calibri" w:hAnsi="Calibri" w:cs="Calibri"/>
                <w:color w:val="000000"/>
                <w:sz w:val="16"/>
                <w:szCs w:val="16"/>
              </w:rPr>
            </w:pPr>
            <w:ins w:id="23069" w:author="Στάθης Καπ" w:date="2023-03-03T04:08:00Z">
              <w:r w:rsidRPr="00CD1347">
                <w:rPr>
                  <w:rFonts w:ascii="Calibri" w:hAnsi="Calibri" w:cs="Calibri"/>
                  <w:color w:val="000000"/>
                  <w:sz w:val="16"/>
                  <w:szCs w:val="16"/>
                  <w:rPrChange w:id="23070"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3071" w:author="Στάθης Καπ" w:date="2023-03-03T06:26:00Z">
              <w:tcPr>
                <w:tcW w:w="560" w:type="dxa"/>
              </w:tcPr>
            </w:tcPrChange>
          </w:tcPr>
          <w:p w14:paraId="5B8B8C66" w14:textId="0A1E00D0" w:rsidR="00C87CFE" w:rsidRPr="00CD1347" w:rsidRDefault="00C87CFE" w:rsidP="00C87CFE">
            <w:pPr>
              <w:jc w:val="center"/>
              <w:rPr>
                <w:ins w:id="23072" w:author="Στάθης Καπ" w:date="2023-03-03T04:01:00Z"/>
                <w:sz w:val="16"/>
                <w:szCs w:val="16"/>
              </w:rPr>
            </w:pPr>
            <w:ins w:id="23073" w:author="Στάθης Καπ" w:date="2023-03-03T06:21:00Z">
              <w:r>
                <w:rPr>
                  <w:rFonts w:ascii="Calibri" w:hAnsi="Calibri" w:cs="Calibri"/>
                  <w:color w:val="000000"/>
                  <w:sz w:val="16"/>
                  <w:szCs w:val="16"/>
                </w:rPr>
                <w:t>1719</w:t>
              </w:r>
            </w:ins>
          </w:p>
        </w:tc>
        <w:tc>
          <w:tcPr>
            <w:tcW w:w="855" w:type="dxa"/>
            <w:vAlign w:val="center"/>
            <w:tcPrChange w:id="23074" w:author="Στάθης Καπ" w:date="2023-03-03T06:26:00Z">
              <w:tcPr>
                <w:tcW w:w="855" w:type="dxa"/>
              </w:tcPr>
            </w:tcPrChange>
          </w:tcPr>
          <w:p w14:paraId="13960C02" w14:textId="14C8D2C1" w:rsidR="00C87CFE" w:rsidRPr="00CD1347" w:rsidRDefault="00C87CFE" w:rsidP="00C87CFE">
            <w:pPr>
              <w:jc w:val="center"/>
              <w:rPr>
                <w:ins w:id="23075" w:author="Στάθης Καπ" w:date="2023-03-03T04:01:00Z"/>
                <w:sz w:val="16"/>
                <w:szCs w:val="16"/>
              </w:rPr>
            </w:pPr>
            <w:ins w:id="23076" w:author="Στάθης Καπ" w:date="2023-03-03T06:21:00Z">
              <w:r>
                <w:rPr>
                  <w:rFonts w:ascii="Calibri" w:hAnsi="Calibri" w:cs="Calibri"/>
                  <w:color w:val="000000"/>
                  <w:sz w:val="16"/>
                  <w:szCs w:val="16"/>
                </w:rPr>
                <w:t>1659</w:t>
              </w:r>
            </w:ins>
          </w:p>
        </w:tc>
        <w:tc>
          <w:tcPr>
            <w:tcW w:w="544" w:type="dxa"/>
            <w:vAlign w:val="center"/>
            <w:tcPrChange w:id="23077" w:author="Στάθης Καπ" w:date="2023-03-03T06:26:00Z">
              <w:tcPr>
                <w:tcW w:w="544" w:type="dxa"/>
                <w:vAlign w:val="bottom"/>
              </w:tcPr>
            </w:tcPrChange>
          </w:tcPr>
          <w:p w14:paraId="7E57723A" w14:textId="6D98293A" w:rsidR="00C87CFE" w:rsidRPr="00CD1347" w:rsidRDefault="00C87CFE" w:rsidP="00C87CFE">
            <w:pPr>
              <w:jc w:val="center"/>
              <w:rPr>
                <w:ins w:id="23078" w:author="Στάθης Καπ" w:date="2023-03-03T04:01:00Z"/>
                <w:rFonts w:ascii="Calibri" w:hAnsi="Calibri" w:cs="Calibri"/>
                <w:color w:val="000000"/>
                <w:sz w:val="16"/>
                <w:szCs w:val="16"/>
              </w:rPr>
            </w:pPr>
            <w:ins w:id="23079" w:author="Στάθης Καπ" w:date="2023-03-03T06:21:00Z">
              <w:r>
                <w:rPr>
                  <w:rFonts w:ascii="Calibri" w:hAnsi="Calibri" w:cs="Calibri"/>
                  <w:color w:val="000000"/>
                  <w:sz w:val="16"/>
                  <w:szCs w:val="16"/>
                </w:rPr>
                <w:t>1655</w:t>
              </w:r>
            </w:ins>
          </w:p>
        </w:tc>
        <w:tc>
          <w:tcPr>
            <w:tcW w:w="621" w:type="dxa"/>
            <w:vAlign w:val="center"/>
            <w:tcPrChange w:id="23080" w:author="Στάθης Καπ" w:date="2023-03-03T06:26:00Z">
              <w:tcPr>
                <w:tcW w:w="621" w:type="dxa"/>
                <w:vAlign w:val="bottom"/>
              </w:tcPr>
            </w:tcPrChange>
          </w:tcPr>
          <w:p w14:paraId="7BC6228A" w14:textId="2149EC38" w:rsidR="00C87CFE" w:rsidRPr="00CD1347" w:rsidRDefault="00C87CFE" w:rsidP="00C87CFE">
            <w:pPr>
              <w:jc w:val="center"/>
              <w:rPr>
                <w:ins w:id="23081" w:author="Στάθης Καπ" w:date="2023-03-03T04:01:00Z"/>
                <w:rFonts w:ascii="Calibri" w:hAnsi="Calibri" w:cs="Calibri"/>
                <w:color w:val="000000"/>
                <w:sz w:val="16"/>
                <w:szCs w:val="16"/>
              </w:rPr>
            </w:pPr>
            <w:ins w:id="23082" w:author="Στάθης Καπ" w:date="2023-03-03T06:21:00Z">
              <w:r>
                <w:rPr>
                  <w:rFonts w:ascii="Calibri" w:hAnsi="Calibri" w:cs="Calibri"/>
                  <w:color w:val="000000"/>
                  <w:sz w:val="16"/>
                  <w:szCs w:val="16"/>
                </w:rPr>
                <w:t>1.111</w:t>
              </w:r>
            </w:ins>
          </w:p>
        </w:tc>
        <w:tc>
          <w:tcPr>
            <w:tcW w:w="669" w:type="dxa"/>
            <w:vAlign w:val="center"/>
            <w:tcPrChange w:id="23083" w:author="Στάθης Καπ" w:date="2023-03-03T06:26:00Z">
              <w:tcPr>
                <w:tcW w:w="669" w:type="dxa"/>
                <w:vAlign w:val="center"/>
              </w:tcPr>
            </w:tcPrChange>
          </w:tcPr>
          <w:p w14:paraId="7B27F18E" w14:textId="2BF7D1F3" w:rsidR="00C87CFE" w:rsidRPr="00CD1347" w:rsidRDefault="00C87CFE" w:rsidP="00C87CFE">
            <w:pPr>
              <w:jc w:val="center"/>
              <w:rPr>
                <w:ins w:id="23084" w:author="Στάθης Καπ" w:date="2023-03-03T04:01:00Z"/>
                <w:rFonts w:cstheme="minorHAnsi"/>
                <w:sz w:val="16"/>
                <w:szCs w:val="16"/>
              </w:rPr>
            </w:pPr>
            <w:ins w:id="23085" w:author="Στάθης Καπ" w:date="2023-03-03T06:21:00Z">
              <w:r>
                <w:rPr>
                  <w:rFonts w:ascii="Calibri" w:hAnsi="Calibri" w:cstheme="minorHAnsi"/>
                  <w:color w:val="000000"/>
                  <w:sz w:val="16"/>
                  <w:szCs w:val="16"/>
                </w:rPr>
                <w:t>3.72</w:t>
              </w:r>
            </w:ins>
          </w:p>
        </w:tc>
        <w:tc>
          <w:tcPr>
            <w:tcW w:w="543" w:type="dxa"/>
            <w:vAlign w:val="center"/>
            <w:tcPrChange w:id="23086" w:author="Στάθης Καπ" w:date="2023-03-03T06:26:00Z">
              <w:tcPr>
                <w:tcW w:w="543" w:type="dxa"/>
                <w:vAlign w:val="bottom"/>
              </w:tcPr>
            </w:tcPrChange>
          </w:tcPr>
          <w:p w14:paraId="466AC44E" w14:textId="3352CBA4" w:rsidR="00C87CFE" w:rsidRPr="00CD1347" w:rsidRDefault="00C87CFE" w:rsidP="00C87CFE">
            <w:pPr>
              <w:jc w:val="center"/>
              <w:rPr>
                <w:ins w:id="23087" w:author="Στάθης Καπ" w:date="2023-03-03T04:01:00Z"/>
                <w:rFonts w:ascii="Calibri" w:hAnsi="Calibri" w:cs="Calibri"/>
                <w:color w:val="000000"/>
                <w:sz w:val="16"/>
                <w:szCs w:val="16"/>
              </w:rPr>
            </w:pPr>
            <w:ins w:id="23088" w:author="Στάθης Καπ" w:date="2023-03-03T06:21:00Z">
              <w:r>
                <w:rPr>
                  <w:rFonts w:ascii="Calibri" w:hAnsi="Calibri" w:cs="Calibri"/>
                  <w:color w:val="000000"/>
                  <w:sz w:val="16"/>
                  <w:szCs w:val="16"/>
                </w:rPr>
                <w:t>1659</w:t>
              </w:r>
            </w:ins>
          </w:p>
        </w:tc>
        <w:tc>
          <w:tcPr>
            <w:tcW w:w="621" w:type="dxa"/>
            <w:vAlign w:val="center"/>
            <w:tcPrChange w:id="23089" w:author="Στάθης Καπ" w:date="2023-03-03T06:26:00Z">
              <w:tcPr>
                <w:tcW w:w="621" w:type="dxa"/>
                <w:vAlign w:val="bottom"/>
              </w:tcPr>
            </w:tcPrChange>
          </w:tcPr>
          <w:p w14:paraId="08F9B796" w14:textId="63AD5A1B" w:rsidR="00C87CFE" w:rsidRPr="00CD1347" w:rsidRDefault="00C87CFE" w:rsidP="00C87CFE">
            <w:pPr>
              <w:jc w:val="center"/>
              <w:rPr>
                <w:ins w:id="23090" w:author="Στάθης Καπ" w:date="2023-03-03T04:01:00Z"/>
                <w:rFonts w:ascii="Calibri" w:hAnsi="Calibri" w:cs="Calibri"/>
                <w:color w:val="000000"/>
                <w:sz w:val="16"/>
                <w:szCs w:val="16"/>
              </w:rPr>
            </w:pPr>
            <w:ins w:id="23091" w:author="Στάθης Καπ" w:date="2023-03-03T06:21:00Z">
              <w:r>
                <w:rPr>
                  <w:rFonts w:ascii="Calibri" w:hAnsi="Calibri" w:cs="Calibri"/>
                  <w:color w:val="000000"/>
                  <w:sz w:val="16"/>
                  <w:szCs w:val="16"/>
                </w:rPr>
                <w:t>0.493</w:t>
              </w:r>
            </w:ins>
          </w:p>
        </w:tc>
        <w:tc>
          <w:tcPr>
            <w:tcW w:w="669" w:type="dxa"/>
            <w:vAlign w:val="center"/>
            <w:tcPrChange w:id="23092" w:author="Στάθης Καπ" w:date="2023-03-03T06:26:00Z">
              <w:tcPr>
                <w:tcW w:w="669" w:type="dxa"/>
                <w:vAlign w:val="center"/>
              </w:tcPr>
            </w:tcPrChange>
          </w:tcPr>
          <w:p w14:paraId="6F04A166" w14:textId="0C66ABF5" w:rsidR="00C87CFE" w:rsidRPr="00CD1347" w:rsidRDefault="00C87CFE" w:rsidP="00C87CFE">
            <w:pPr>
              <w:jc w:val="center"/>
              <w:rPr>
                <w:ins w:id="23093" w:author="Στάθης Καπ" w:date="2023-03-03T04:01:00Z"/>
                <w:rFonts w:cstheme="minorHAnsi"/>
                <w:sz w:val="16"/>
                <w:szCs w:val="16"/>
              </w:rPr>
            </w:pPr>
            <w:ins w:id="23094" w:author="Στάθης Καπ" w:date="2023-03-03T06:21:00Z">
              <w:r>
                <w:rPr>
                  <w:rFonts w:ascii="Calibri" w:hAnsi="Calibri" w:cstheme="minorHAnsi"/>
                  <w:color w:val="000000"/>
                  <w:sz w:val="16"/>
                  <w:szCs w:val="16"/>
                </w:rPr>
                <w:t>-0.24</w:t>
              </w:r>
            </w:ins>
          </w:p>
        </w:tc>
        <w:tc>
          <w:tcPr>
            <w:tcW w:w="508" w:type="dxa"/>
            <w:vAlign w:val="center"/>
            <w:tcPrChange w:id="23095" w:author="Στάθης Καπ" w:date="2023-03-03T06:26:00Z">
              <w:tcPr>
                <w:tcW w:w="508" w:type="dxa"/>
                <w:vAlign w:val="bottom"/>
              </w:tcPr>
            </w:tcPrChange>
          </w:tcPr>
          <w:p w14:paraId="1FB0B0D4" w14:textId="6FBB4494" w:rsidR="00C87CFE" w:rsidRPr="00CD1347" w:rsidRDefault="00C87CFE" w:rsidP="00C87CFE">
            <w:pPr>
              <w:jc w:val="center"/>
              <w:rPr>
                <w:ins w:id="23096" w:author="Στάθης Καπ" w:date="2023-03-03T04:01:00Z"/>
                <w:rFonts w:ascii="Calibri" w:hAnsi="Calibri" w:cs="Calibri"/>
                <w:color w:val="000000"/>
                <w:sz w:val="16"/>
                <w:szCs w:val="16"/>
              </w:rPr>
            </w:pPr>
            <w:ins w:id="23097" w:author="Στάθης Καπ" w:date="2023-03-03T06:21:00Z">
              <w:r>
                <w:rPr>
                  <w:rFonts w:ascii="Calibri" w:hAnsi="Calibri" w:cs="Calibri"/>
                  <w:color w:val="000000"/>
                  <w:sz w:val="16"/>
                  <w:szCs w:val="16"/>
                </w:rPr>
                <w:t>1605</w:t>
              </w:r>
            </w:ins>
          </w:p>
        </w:tc>
        <w:tc>
          <w:tcPr>
            <w:tcW w:w="541" w:type="dxa"/>
            <w:vAlign w:val="center"/>
            <w:tcPrChange w:id="23098" w:author="Στάθης Καπ" w:date="2023-03-03T06:26:00Z">
              <w:tcPr>
                <w:tcW w:w="541" w:type="dxa"/>
                <w:vAlign w:val="bottom"/>
              </w:tcPr>
            </w:tcPrChange>
          </w:tcPr>
          <w:p w14:paraId="587C88B6" w14:textId="631DE44B" w:rsidR="00C87CFE" w:rsidRPr="00CD1347" w:rsidRDefault="00C87CFE" w:rsidP="00C87CFE">
            <w:pPr>
              <w:jc w:val="center"/>
              <w:rPr>
                <w:ins w:id="23099" w:author="Στάθης Καπ" w:date="2023-03-03T04:01:00Z"/>
                <w:rFonts w:ascii="Calibri" w:hAnsi="Calibri" w:cs="Calibri"/>
                <w:color w:val="000000"/>
                <w:sz w:val="16"/>
                <w:szCs w:val="16"/>
              </w:rPr>
            </w:pPr>
            <w:ins w:id="23100" w:author="Στάθης Καπ" w:date="2023-03-03T06:21:00Z">
              <w:r>
                <w:rPr>
                  <w:rFonts w:ascii="Calibri" w:hAnsi="Calibri" w:cs="Calibri"/>
                  <w:color w:val="000000"/>
                  <w:sz w:val="16"/>
                  <w:szCs w:val="16"/>
                </w:rPr>
                <w:t>0.376</w:t>
              </w:r>
            </w:ins>
          </w:p>
        </w:tc>
        <w:tc>
          <w:tcPr>
            <w:tcW w:w="589" w:type="dxa"/>
            <w:vAlign w:val="center"/>
            <w:tcPrChange w:id="23101" w:author="Στάθης Καπ" w:date="2023-03-03T06:26:00Z">
              <w:tcPr>
                <w:tcW w:w="589" w:type="dxa"/>
                <w:vAlign w:val="center"/>
              </w:tcPr>
            </w:tcPrChange>
          </w:tcPr>
          <w:p w14:paraId="3C9583D6" w14:textId="0CCBF547" w:rsidR="00C87CFE" w:rsidRPr="00CD1347" w:rsidRDefault="00C87CFE" w:rsidP="00C87CFE">
            <w:pPr>
              <w:jc w:val="center"/>
              <w:rPr>
                <w:ins w:id="23102" w:author="Στάθης Καπ" w:date="2023-03-03T04:01:00Z"/>
                <w:rFonts w:cstheme="minorHAnsi"/>
                <w:sz w:val="16"/>
                <w:szCs w:val="16"/>
              </w:rPr>
            </w:pPr>
            <w:ins w:id="23103" w:author="Στάθης Καπ" w:date="2023-03-03T06:21:00Z">
              <w:r>
                <w:rPr>
                  <w:rFonts w:ascii="Calibri" w:hAnsi="Calibri" w:cstheme="minorHAnsi"/>
                  <w:color w:val="000000"/>
                  <w:sz w:val="16"/>
                  <w:szCs w:val="16"/>
                </w:rPr>
                <w:t>3.02</w:t>
              </w:r>
            </w:ins>
          </w:p>
        </w:tc>
        <w:tc>
          <w:tcPr>
            <w:tcW w:w="463" w:type="dxa"/>
            <w:vAlign w:val="center"/>
            <w:tcPrChange w:id="23104" w:author="Στάθης Καπ" w:date="2023-03-03T06:26:00Z">
              <w:tcPr>
                <w:tcW w:w="463" w:type="dxa"/>
                <w:vAlign w:val="bottom"/>
              </w:tcPr>
            </w:tcPrChange>
          </w:tcPr>
          <w:p w14:paraId="4EEF7ACA" w14:textId="5751A047" w:rsidR="00C87CFE" w:rsidRPr="00CD1347" w:rsidRDefault="00C87CFE" w:rsidP="00C87CFE">
            <w:pPr>
              <w:jc w:val="center"/>
              <w:rPr>
                <w:ins w:id="23105" w:author="Στάθης Καπ" w:date="2023-03-03T04:01:00Z"/>
                <w:rFonts w:ascii="Calibri" w:hAnsi="Calibri" w:cs="Calibri"/>
                <w:color w:val="000000"/>
                <w:sz w:val="16"/>
                <w:szCs w:val="16"/>
              </w:rPr>
            </w:pPr>
            <w:ins w:id="23106" w:author="Στάθης Καπ" w:date="2023-03-03T06:21:00Z">
              <w:r>
                <w:rPr>
                  <w:rFonts w:ascii="Calibri" w:hAnsi="Calibri" w:cs="Calibri"/>
                  <w:color w:val="000000"/>
                  <w:sz w:val="16"/>
                  <w:szCs w:val="16"/>
                </w:rPr>
                <w:t>1566</w:t>
              </w:r>
            </w:ins>
          </w:p>
        </w:tc>
        <w:tc>
          <w:tcPr>
            <w:tcW w:w="541" w:type="dxa"/>
            <w:vAlign w:val="center"/>
            <w:tcPrChange w:id="23107" w:author="Στάθης Καπ" w:date="2023-03-03T06:26:00Z">
              <w:tcPr>
                <w:tcW w:w="541" w:type="dxa"/>
                <w:vAlign w:val="bottom"/>
              </w:tcPr>
            </w:tcPrChange>
          </w:tcPr>
          <w:p w14:paraId="54466D40" w14:textId="21977FD8" w:rsidR="00C87CFE" w:rsidRPr="00CD1347" w:rsidRDefault="00C87CFE" w:rsidP="00C87CFE">
            <w:pPr>
              <w:jc w:val="center"/>
              <w:rPr>
                <w:ins w:id="23108" w:author="Στάθης Καπ" w:date="2023-03-03T04:01:00Z"/>
                <w:rFonts w:ascii="Calibri" w:hAnsi="Calibri" w:cs="Calibri"/>
                <w:color w:val="000000"/>
                <w:sz w:val="16"/>
                <w:szCs w:val="16"/>
              </w:rPr>
            </w:pPr>
            <w:ins w:id="23109" w:author="Στάθης Καπ" w:date="2023-03-03T06:21:00Z">
              <w:r>
                <w:rPr>
                  <w:rFonts w:ascii="Calibri" w:hAnsi="Calibri" w:cs="Calibri"/>
                  <w:color w:val="000000"/>
                  <w:sz w:val="16"/>
                  <w:szCs w:val="16"/>
                </w:rPr>
                <w:t>0.207</w:t>
              </w:r>
            </w:ins>
          </w:p>
        </w:tc>
        <w:tc>
          <w:tcPr>
            <w:tcW w:w="589" w:type="dxa"/>
            <w:vAlign w:val="center"/>
            <w:tcPrChange w:id="23110" w:author="Στάθης Καπ" w:date="2023-03-03T06:26:00Z">
              <w:tcPr>
                <w:tcW w:w="589" w:type="dxa"/>
                <w:vAlign w:val="center"/>
              </w:tcPr>
            </w:tcPrChange>
          </w:tcPr>
          <w:p w14:paraId="2CDA103C" w14:textId="4C104BB9" w:rsidR="00C87CFE" w:rsidRPr="00CD1347" w:rsidRDefault="00C87CFE" w:rsidP="00C87CFE">
            <w:pPr>
              <w:jc w:val="center"/>
              <w:rPr>
                <w:ins w:id="23111" w:author="Στάθης Καπ" w:date="2023-03-03T04:01:00Z"/>
                <w:rFonts w:cstheme="minorHAnsi"/>
                <w:sz w:val="16"/>
                <w:szCs w:val="16"/>
              </w:rPr>
            </w:pPr>
            <w:ins w:id="23112"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231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114" w:author="Στάθης Καπ" w:date="2023-03-03T04:01:00Z"/>
        </w:trPr>
        <w:tc>
          <w:tcPr>
            <w:tcW w:w="515" w:type="dxa"/>
            <w:tcBorders>
              <w:top w:val="nil"/>
              <w:bottom w:val="nil"/>
              <w:right w:val="single" w:sz="4" w:space="0" w:color="auto"/>
            </w:tcBorders>
            <w:shd w:val="clear" w:color="auto" w:fill="E7E6E6" w:themeFill="background2"/>
            <w:vAlign w:val="bottom"/>
            <w:tcPrChange w:id="23115" w:author="Στάθης Καπ" w:date="2023-03-03T06:26:00Z">
              <w:tcPr>
                <w:tcW w:w="515" w:type="dxa"/>
                <w:vAlign w:val="bottom"/>
              </w:tcPr>
            </w:tcPrChange>
          </w:tcPr>
          <w:p w14:paraId="53305EF7" w14:textId="35F48715" w:rsidR="00C87CFE" w:rsidRPr="00CD1347" w:rsidRDefault="00C87CFE" w:rsidP="00C87CFE">
            <w:pPr>
              <w:jc w:val="center"/>
              <w:rPr>
                <w:ins w:id="23116" w:author="Στάθης Καπ" w:date="2023-03-03T04:01:00Z"/>
                <w:rFonts w:ascii="Calibri" w:hAnsi="Calibri" w:cs="Calibri"/>
                <w:color w:val="000000"/>
                <w:sz w:val="16"/>
                <w:szCs w:val="16"/>
              </w:rPr>
            </w:pPr>
            <w:ins w:id="23117" w:author="Στάθης Καπ" w:date="2023-03-03T04:08:00Z">
              <w:r w:rsidRPr="00CD1347">
                <w:rPr>
                  <w:rFonts w:ascii="Calibri" w:hAnsi="Calibri" w:cs="Calibri"/>
                  <w:color w:val="000000"/>
                  <w:sz w:val="16"/>
                  <w:szCs w:val="16"/>
                  <w:rPrChange w:id="23118"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3119" w:author="Στάθης Καπ" w:date="2023-03-03T06:26:00Z">
              <w:tcPr>
                <w:tcW w:w="560" w:type="dxa"/>
              </w:tcPr>
            </w:tcPrChange>
          </w:tcPr>
          <w:p w14:paraId="01B816AE" w14:textId="33D087A5" w:rsidR="00C87CFE" w:rsidRPr="00CD1347" w:rsidRDefault="00C87CFE" w:rsidP="00C87CFE">
            <w:pPr>
              <w:jc w:val="center"/>
              <w:rPr>
                <w:ins w:id="23120" w:author="Στάθης Καπ" w:date="2023-03-03T04:01:00Z"/>
                <w:sz w:val="16"/>
                <w:szCs w:val="16"/>
              </w:rPr>
            </w:pPr>
            <w:ins w:id="23121" w:author="Στάθης Καπ" w:date="2023-03-03T06:21:00Z">
              <w:r>
                <w:rPr>
                  <w:rFonts w:ascii="Calibri" w:hAnsi="Calibri" w:cs="Calibri"/>
                  <w:color w:val="000000"/>
                  <w:sz w:val="16"/>
                  <w:szCs w:val="16"/>
                </w:rPr>
                <w:t>1724</w:t>
              </w:r>
            </w:ins>
          </w:p>
        </w:tc>
        <w:tc>
          <w:tcPr>
            <w:tcW w:w="855" w:type="dxa"/>
            <w:vAlign w:val="center"/>
            <w:tcPrChange w:id="23122" w:author="Στάθης Καπ" w:date="2023-03-03T06:26:00Z">
              <w:tcPr>
                <w:tcW w:w="855" w:type="dxa"/>
              </w:tcPr>
            </w:tcPrChange>
          </w:tcPr>
          <w:p w14:paraId="0E4AC8BC" w14:textId="651CA671" w:rsidR="00C87CFE" w:rsidRPr="00CD1347" w:rsidRDefault="00C87CFE" w:rsidP="00C87CFE">
            <w:pPr>
              <w:jc w:val="center"/>
              <w:rPr>
                <w:ins w:id="23123" w:author="Στάθης Καπ" w:date="2023-03-03T04:01:00Z"/>
                <w:sz w:val="16"/>
                <w:szCs w:val="16"/>
              </w:rPr>
            </w:pPr>
            <w:ins w:id="23124" w:author="Στάθης Καπ" w:date="2023-03-03T06:21:00Z">
              <w:r>
                <w:rPr>
                  <w:rFonts w:ascii="Calibri" w:hAnsi="Calibri" w:cs="Calibri"/>
                  <w:color w:val="000000"/>
                  <w:sz w:val="16"/>
                  <w:szCs w:val="16"/>
                </w:rPr>
                <w:t>1708</w:t>
              </w:r>
            </w:ins>
          </w:p>
        </w:tc>
        <w:tc>
          <w:tcPr>
            <w:tcW w:w="544" w:type="dxa"/>
            <w:vAlign w:val="center"/>
            <w:tcPrChange w:id="23125" w:author="Στάθης Καπ" w:date="2023-03-03T06:26:00Z">
              <w:tcPr>
                <w:tcW w:w="544" w:type="dxa"/>
                <w:vAlign w:val="bottom"/>
              </w:tcPr>
            </w:tcPrChange>
          </w:tcPr>
          <w:p w14:paraId="66039EA0" w14:textId="46CB02D5" w:rsidR="00C87CFE" w:rsidRPr="00CD1347" w:rsidRDefault="00C87CFE" w:rsidP="00C87CFE">
            <w:pPr>
              <w:jc w:val="center"/>
              <w:rPr>
                <w:ins w:id="23126" w:author="Στάθης Καπ" w:date="2023-03-03T04:01:00Z"/>
                <w:rFonts w:ascii="Calibri" w:hAnsi="Calibri" w:cs="Calibri"/>
                <w:color w:val="000000"/>
                <w:sz w:val="16"/>
                <w:szCs w:val="16"/>
              </w:rPr>
            </w:pPr>
            <w:ins w:id="23127" w:author="Στάθης Καπ" w:date="2023-03-03T06:21:00Z">
              <w:r>
                <w:rPr>
                  <w:rFonts w:ascii="Calibri" w:hAnsi="Calibri" w:cs="Calibri"/>
                  <w:color w:val="000000"/>
                  <w:sz w:val="16"/>
                  <w:szCs w:val="16"/>
                </w:rPr>
                <w:t>1714</w:t>
              </w:r>
            </w:ins>
          </w:p>
        </w:tc>
        <w:tc>
          <w:tcPr>
            <w:tcW w:w="621" w:type="dxa"/>
            <w:vAlign w:val="center"/>
            <w:tcPrChange w:id="23128" w:author="Στάθης Καπ" w:date="2023-03-03T06:26:00Z">
              <w:tcPr>
                <w:tcW w:w="621" w:type="dxa"/>
                <w:vAlign w:val="bottom"/>
              </w:tcPr>
            </w:tcPrChange>
          </w:tcPr>
          <w:p w14:paraId="33E95829" w14:textId="155B232A" w:rsidR="00C87CFE" w:rsidRPr="00CD1347" w:rsidRDefault="00C87CFE" w:rsidP="00C87CFE">
            <w:pPr>
              <w:jc w:val="center"/>
              <w:rPr>
                <w:ins w:id="23129" w:author="Στάθης Καπ" w:date="2023-03-03T04:01:00Z"/>
                <w:rFonts w:ascii="Calibri" w:hAnsi="Calibri" w:cs="Calibri"/>
                <w:color w:val="000000"/>
                <w:sz w:val="16"/>
                <w:szCs w:val="16"/>
              </w:rPr>
            </w:pPr>
            <w:ins w:id="23130" w:author="Στάθης Καπ" w:date="2023-03-03T06:21:00Z">
              <w:r>
                <w:rPr>
                  <w:rFonts w:ascii="Calibri" w:hAnsi="Calibri" w:cs="Calibri"/>
                  <w:color w:val="000000"/>
                  <w:sz w:val="16"/>
                  <w:szCs w:val="16"/>
                </w:rPr>
                <w:t>0.424</w:t>
              </w:r>
            </w:ins>
          </w:p>
        </w:tc>
        <w:tc>
          <w:tcPr>
            <w:tcW w:w="669" w:type="dxa"/>
            <w:vAlign w:val="center"/>
            <w:tcPrChange w:id="23131" w:author="Στάθης Καπ" w:date="2023-03-03T06:26:00Z">
              <w:tcPr>
                <w:tcW w:w="669" w:type="dxa"/>
                <w:vAlign w:val="center"/>
              </w:tcPr>
            </w:tcPrChange>
          </w:tcPr>
          <w:p w14:paraId="19E7F649" w14:textId="6460AF70" w:rsidR="00C87CFE" w:rsidRPr="00CD1347" w:rsidRDefault="00C87CFE" w:rsidP="00C87CFE">
            <w:pPr>
              <w:jc w:val="center"/>
              <w:rPr>
                <w:ins w:id="23132" w:author="Στάθης Καπ" w:date="2023-03-03T04:01:00Z"/>
                <w:rFonts w:cstheme="minorHAnsi"/>
                <w:sz w:val="16"/>
                <w:szCs w:val="16"/>
              </w:rPr>
            </w:pPr>
            <w:ins w:id="23133" w:author="Στάθης Καπ" w:date="2023-03-03T06:21:00Z">
              <w:r>
                <w:rPr>
                  <w:rFonts w:ascii="Calibri" w:hAnsi="Calibri" w:cstheme="minorHAnsi"/>
                  <w:color w:val="000000"/>
                  <w:sz w:val="16"/>
                  <w:szCs w:val="16"/>
                </w:rPr>
                <w:t>0.58</w:t>
              </w:r>
            </w:ins>
          </w:p>
        </w:tc>
        <w:tc>
          <w:tcPr>
            <w:tcW w:w="543" w:type="dxa"/>
            <w:vAlign w:val="center"/>
            <w:tcPrChange w:id="23134" w:author="Στάθης Καπ" w:date="2023-03-03T06:26:00Z">
              <w:tcPr>
                <w:tcW w:w="543" w:type="dxa"/>
                <w:vAlign w:val="bottom"/>
              </w:tcPr>
            </w:tcPrChange>
          </w:tcPr>
          <w:p w14:paraId="72E01CBE" w14:textId="20184AAB" w:rsidR="00C87CFE" w:rsidRPr="00CD1347" w:rsidRDefault="00C87CFE" w:rsidP="00C87CFE">
            <w:pPr>
              <w:jc w:val="center"/>
              <w:rPr>
                <w:ins w:id="23135" w:author="Στάθης Καπ" w:date="2023-03-03T04:01:00Z"/>
                <w:rFonts w:ascii="Calibri" w:hAnsi="Calibri" w:cs="Calibri"/>
                <w:color w:val="000000"/>
                <w:sz w:val="16"/>
                <w:szCs w:val="16"/>
              </w:rPr>
            </w:pPr>
            <w:ins w:id="23136" w:author="Στάθης Καπ" w:date="2023-03-03T06:21:00Z">
              <w:r>
                <w:rPr>
                  <w:rFonts w:ascii="Calibri" w:hAnsi="Calibri" w:cs="Calibri"/>
                  <w:color w:val="000000"/>
                  <w:sz w:val="16"/>
                  <w:szCs w:val="16"/>
                </w:rPr>
                <w:t>1706</w:t>
              </w:r>
            </w:ins>
          </w:p>
        </w:tc>
        <w:tc>
          <w:tcPr>
            <w:tcW w:w="621" w:type="dxa"/>
            <w:vAlign w:val="center"/>
            <w:tcPrChange w:id="23137" w:author="Στάθης Καπ" w:date="2023-03-03T06:26:00Z">
              <w:tcPr>
                <w:tcW w:w="621" w:type="dxa"/>
                <w:vAlign w:val="bottom"/>
              </w:tcPr>
            </w:tcPrChange>
          </w:tcPr>
          <w:p w14:paraId="1ABB9724" w14:textId="05238610" w:rsidR="00C87CFE" w:rsidRPr="00CD1347" w:rsidRDefault="00C87CFE" w:rsidP="00C87CFE">
            <w:pPr>
              <w:jc w:val="center"/>
              <w:rPr>
                <w:ins w:id="23138" w:author="Στάθης Καπ" w:date="2023-03-03T04:01:00Z"/>
                <w:rFonts w:ascii="Calibri" w:hAnsi="Calibri" w:cs="Calibri"/>
                <w:color w:val="000000"/>
                <w:sz w:val="16"/>
                <w:szCs w:val="16"/>
              </w:rPr>
            </w:pPr>
            <w:ins w:id="23139" w:author="Στάθης Καπ" w:date="2023-03-03T06:21:00Z">
              <w:r>
                <w:rPr>
                  <w:rFonts w:ascii="Calibri" w:hAnsi="Calibri" w:cs="Calibri"/>
                  <w:color w:val="000000"/>
                  <w:sz w:val="16"/>
                  <w:szCs w:val="16"/>
                </w:rPr>
                <w:t>0.449</w:t>
              </w:r>
            </w:ins>
          </w:p>
        </w:tc>
        <w:tc>
          <w:tcPr>
            <w:tcW w:w="669" w:type="dxa"/>
            <w:vAlign w:val="center"/>
            <w:tcPrChange w:id="23140" w:author="Στάθης Καπ" w:date="2023-03-03T06:26:00Z">
              <w:tcPr>
                <w:tcW w:w="669" w:type="dxa"/>
                <w:vAlign w:val="center"/>
              </w:tcPr>
            </w:tcPrChange>
          </w:tcPr>
          <w:p w14:paraId="29A20C22" w14:textId="3EDAB9CD" w:rsidR="00C87CFE" w:rsidRPr="00CD1347" w:rsidRDefault="00C87CFE" w:rsidP="00C87CFE">
            <w:pPr>
              <w:jc w:val="center"/>
              <w:rPr>
                <w:ins w:id="23141" w:author="Στάθης Καπ" w:date="2023-03-03T04:01:00Z"/>
                <w:rFonts w:cstheme="minorHAnsi"/>
                <w:sz w:val="16"/>
                <w:szCs w:val="16"/>
              </w:rPr>
            </w:pPr>
            <w:ins w:id="23142" w:author="Στάθης Καπ" w:date="2023-03-03T06:21:00Z">
              <w:r>
                <w:rPr>
                  <w:rFonts w:ascii="Calibri" w:hAnsi="Calibri" w:cstheme="minorHAnsi"/>
                  <w:color w:val="000000"/>
                  <w:sz w:val="16"/>
                  <w:szCs w:val="16"/>
                </w:rPr>
                <w:t>0.47</w:t>
              </w:r>
            </w:ins>
          </w:p>
        </w:tc>
        <w:tc>
          <w:tcPr>
            <w:tcW w:w="508" w:type="dxa"/>
            <w:vAlign w:val="center"/>
            <w:tcPrChange w:id="23143" w:author="Στάθης Καπ" w:date="2023-03-03T06:26:00Z">
              <w:tcPr>
                <w:tcW w:w="508" w:type="dxa"/>
                <w:vAlign w:val="bottom"/>
              </w:tcPr>
            </w:tcPrChange>
          </w:tcPr>
          <w:p w14:paraId="48B835D7" w14:textId="4D7033A8" w:rsidR="00C87CFE" w:rsidRPr="00CD1347" w:rsidRDefault="00C87CFE" w:rsidP="00C87CFE">
            <w:pPr>
              <w:jc w:val="center"/>
              <w:rPr>
                <w:ins w:id="23144" w:author="Στάθης Καπ" w:date="2023-03-03T04:01:00Z"/>
                <w:rFonts w:ascii="Calibri" w:hAnsi="Calibri" w:cs="Calibri"/>
                <w:color w:val="000000"/>
                <w:sz w:val="16"/>
                <w:szCs w:val="16"/>
              </w:rPr>
            </w:pPr>
            <w:ins w:id="23145" w:author="Στάθης Καπ" w:date="2023-03-03T06:21:00Z">
              <w:r>
                <w:rPr>
                  <w:rFonts w:ascii="Calibri" w:hAnsi="Calibri" w:cs="Calibri"/>
                  <w:color w:val="000000"/>
                  <w:sz w:val="16"/>
                  <w:szCs w:val="16"/>
                </w:rPr>
                <w:t>1692</w:t>
              </w:r>
            </w:ins>
          </w:p>
        </w:tc>
        <w:tc>
          <w:tcPr>
            <w:tcW w:w="541" w:type="dxa"/>
            <w:vAlign w:val="center"/>
            <w:tcPrChange w:id="23146" w:author="Στάθης Καπ" w:date="2023-03-03T06:26:00Z">
              <w:tcPr>
                <w:tcW w:w="541" w:type="dxa"/>
                <w:vAlign w:val="bottom"/>
              </w:tcPr>
            </w:tcPrChange>
          </w:tcPr>
          <w:p w14:paraId="5DF64981" w14:textId="4C4859B1" w:rsidR="00C87CFE" w:rsidRPr="00CD1347" w:rsidRDefault="00C87CFE" w:rsidP="00C87CFE">
            <w:pPr>
              <w:jc w:val="center"/>
              <w:rPr>
                <w:ins w:id="23147" w:author="Στάθης Καπ" w:date="2023-03-03T04:01:00Z"/>
                <w:rFonts w:ascii="Calibri" w:hAnsi="Calibri" w:cs="Calibri"/>
                <w:color w:val="000000"/>
                <w:sz w:val="16"/>
                <w:szCs w:val="16"/>
              </w:rPr>
            </w:pPr>
            <w:ins w:id="23148" w:author="Στάθης Καπ" w:date="2023-03-03T06:21:00Z">
              <w:r>
                <w:rPr>
                  <w:rFonts w:ascii="Calibri" w:hAnsi="Calibri" w:cs="Calibri"/>
                  <w:color w:val="000000"/>
                  <w:sz w:val="16"/>
                  <w:szCs w:val="16"/>
                </w:rPr>
                <w:t>0.249</w:t>
              </w:r>
            </w:ins>
          </w:p>
        </w:tc>
        <w:tc>
          <w:tcPr>
            <w:tcW w:w="589" w:type="dxa"/>
            <w:vAlign w:val="center"/>
            <w:tcPrChange w:id="23149" w:author="Στάθης Καπ" w:date="2023-03-03T06:26:00Z">
              <w:tcPr>
                <w:tcW w:w="589" w:type="dxa"/>
                <w:vAlign w:val="center"/>
              </w:tcPr>
            </w:tcPrChange>
          </w:tcPr>
          <w:p w14:paraId="4C6EAFE1" w14:textId="0EA5C15B" w:rsidR="00C87CFE" w:rsidRPr="00CD1347" w:rsidRDefault="00C87CFE" w:rsidP="00C87CFE">
            <w:pPr>
              <w:jc w:val="center"/>
              <w:rPr>
                <w:ins w:id="23150" w:author="Στάθης Καπ" w:date="2023-03-03T04:01:00Z"/>
                <w:rFonts w:cstheme="minorHAnsi"/>
                <w:sz w:val="16"/>
                <w:szCs w:val="16"/>
              </w:rPr>
            </w:pPr>
            <w:ins w:id="23151" w:author="Στάθης Καπ" w:date="2023-03-03T06:21:00Z">
              <w:r>
                <w:rPr>
                  <w:rFonts w:ascii="Calibri" w:hAnsi="Calibri" w:cstheme="minorHAnsi"/>
                  <w:color w:val="000000"/>
                  <w:sz w:val="16"/>
                  <w:szCs w:val="16"/>
                </w:rPr>
                <w:t>1.28</w:t>
              </w:r>
            </w:ins>
          </w:p>
        </w:tc>
        <w:tc>
          <w:tcPr>
            <w:tcW w:w="463" w:type="dxa"/>
            <w:vAlign w:val="center"/>
            <w:tcPrChange w:id="23152" w:author="Στάθης Καπ" w:date="2023-03-03T06:26:00Z">
              <w:tcPr>
                <w:tcW w:w="463" w:type="dxa"/>
                <w:vAlign w:val="bottom"/>
              </w:tcPr>
            </w:tcPrChange>
          </w:tcPr>
          <w:p w14:paraId="4D5E38A8" w14:textId="3D5CC651" w:rsidR="00C87CFE" w:rsidRPr="00CD1347" w:rsidRDefault="00C87CFE" w:rsidP="00C87CFE">
            <w:pPr>
              <w:jc w:val="center"/>
              <w:rPr>
                <w:ins w:id="23153" w:author="Στάθης Καπ" w:date="2023-03-03T04:01:00Z"/>
                <w:rFonts w:ascii="Calibri" w:hAnsi="Calibri" w:cs="Calibri"/>
                <w:color w:val="000000"/>
                <w:sz w:val="16"/>
                <w:szCs w:val="16"/>
              </w:rPr>
            </w:pPr>
            <w:ins w:id="23154" w:author="Στάθης Καπ" w:date="2023-03-03T06:21:00Z">
              <w:r>
                <w:rPr>
                  <w:rFonts w:ascii="Calibri" w:hAnsi="Calibri" w:cs="Calibri"/>
                  <w:color w:val="000000"/>
                  <w:sz w:val="16"/>
                  <w:szCs w:val="16"/>
                </w:rPr>
                <w:t>1685</w:t>
              </w:r>
            </w:ins>
          </w:p>
        </w:tc>
        <w:tc>
          <w:tcPr>
            <w:tcW w:w="541" w:type="dxa"/>
            <w:vAlign w:val="center"/>
            <w:tcPrChange w:id="23155" w:author="Στάθης Καπ" w:date="2023-03-03T06:26:00Z">
              <w:tcPr>
                <w:tcW w:w="541" w:type="dxa"/>
                <w:vAlign w:val="bottom"/>
              </w:tcPr>
            </w:tcPrChange>
          </w:tcPr>
          <w:p w14:paraId="32B070C7" w14:textId="1067CE3D" w:rsidR="00C87CFE" w:rsidRPr="00CD1347" w:rsidRDefault="00C87CFE" w:rsidP="00C87CFE">
            <w:pPr>
              <w:jc w:val="center"/>
              <w:rPr>
                <w:ins w:id="23156" w:author="Στάθης Καπ" w:date="2023-03-03T04:01:00Z"/>
                <w:rFonts w:ascii="Calibri" w:hAnsi="Calibri" w:cs="Calibri"/>
                <w:color w:val="000000"/>
                <w:sz w:val="16"/>
                <w:szCs w:val="16"/>
              </w:rPr>
            </w:pPr>
            <w:ins w:id="23157" w:author="Στάθης Καπ" w:date="2023-03-03T06:21:00Z">
              <w:r>
                <w:rPr>
                  <w:rFonts w:ascii="Calibri" w:hAnsi="Calibri" w:cs="Calibri"/>
                  <w:color w:val="000000"/>
                  <w:sz w:val="16"/>
                  <w:szCs w:val="16"/>
                </w:rPr>
                <w:t>0.235</w:t>
              </w:r>
            </w:ins>
          </w:p>
        </w:tc>
        <w:tc>
          <w:tcPr>
            <w:tcW w:w="589" w:type="dxa"/>
            <w:vAlign w:val="center"/>
            <w:tcPrChange w:id="23158" w:author="Στάθης Καπ" w:date="2023-03-03T06:26:00Z">
              <w:tcPr>
                <w:tcW w:w="589" w:type="dxa"/>
                <w:vAlign w:val="center"/>
              </w:tcPr>
            </w:tcPrChange>
          </w:tcPr>
          <w:p w14:paraId="35E363C7" w14:textId="795FB114" w:rsidR="00C87CFE" w:rsidRPr="00CD1347" w:rsidRDefault="00C87CFE" w:rsidP="00C87CFE">
            <w:pPr>
              <w:jc w:val="center"/>
              <w:rPr>
                <w:ins w:id="23159" w:author="Στάθης Καπ" w:date="2023-03-03T04:01:00Z"/>
                <w:rFonts w:cstheme="minorHAnsi"/>
                <w:sz w:val="16"/>
                <w:szCs w:val="16"/>
              </w:rPr>
            </w:pPr>
            <w:ins w:id="23160"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231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162" w:author="Στάθης Καπ" w:date="2023-03-03T04:01:00Z"/>
        </w:trPr>
        <w:tc>
          <w:tcPr>
            <w:tcW w:w="515" w:type="dxa"/>
            <w:tcBorders>
              <w:top w:val="nil"/>
              <w:bottom w:val="nil"/>
              <w:right w:val="single" w:sz="4" w:space="0" w:color="auto"/>
            </w:tcBorders>
            <w:shd w:val="clear" w:color="auto" w:fill="E7E6E6" w:themeFill="background2"/>
            <w:vAlign w:val="bottom"/>
            <w:tcPrChange w:id="23163" w:author="Στάθης Καπ" w:date="2023-03-03T06:26:00Z">
              <w:tcPr>
                <w:tcW w:w="515" w:type="dxa"/>
                <w:vAlign w:val="bottom"/>
              </w:tcPr>
            </w:tcPrChange>
          </w:tcPr>
          <w:p w14:paraId="57C92E6A" w14:textId="6998CBB2" w:rsidR="00C87CFE" w:rsidRPr="00CD1347" w:rsidRDefault="00C87CFE" w:rsidP="00C87CFE">
            <w:pPr>
              <w:jc w:val="center"/>
              <w:rPr>
                <w:ins w:id="23164" w:author="Στάθης Καπ" w:date="2023-03-03T04:01:00Z"/>
                <w:rFonts w:ascii="Calibri" w:hAnsi="Calibri" w:cs="Calibri"/>
                <w:color w:val="000000"/>
                <w:sz w:val="16"/>
                <w:szCs w:val="16"/>
              </w:rPr>
            </w:pPr>
            <w:ins w:id="23165" w:author="Στάθης Καπ" w:date="2023-03-03T04:08:00Z">
              <w:r w:rsidRPr="00CD1347">
                <w:rPr>
                  <w:rFonts w:ascii="Calibri" w:hAnsi="Calibri" w:cs="Calibri"/>
                  <w:color w:val="000000"/>
                  <w:sz w:val="16"/>
                  <w:szCs w:val="16"/>
                  <w:rPrChange w:id="23166"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3167" w:author="Στάθης Καπ" w:date="2023-03-03T06:26:00Z">
              <w:tcPr>
                <w:tcW w:w="560" w:type="dxa"/>
              </w:tcPr>
            </w:tcPrChange>
          </w:tcPr>
          <w:p w14:paraId="5C068D05" w14:textId="51693FD3" w:rsidR="00C87CFE" w:rsidRPr="00CD1347" w:rsidRDefault="00C87CFE" w:rsidP="00C87CFE">
            <w:pPr>
              <w:jc w:val="center"/>
              <w:rPr>
                <w:ins w:id="23168" w:author="Στάθης Καπ" w:date="2023-03-03T04:01:00Z"/>
                <w:sz w:val="16"/>
                <w:szCs w:val="16"/>
              </w:rPr>
            </w:pPr>
            <w:ins w:id="23169" w:author="Στάθης Καπ" w:date="2023-03-03T06:21:00Z">
              <w:r>
                <w:rPr>
                  <w:rFonts w:ascii="Calibri" w:hAnsi="Calibri" w:cs="Calibri"/>
                  <w:color w:val="000000"/>
                  <w:sz w:val="16"/>
                  <w:szCs w:val="16"/>
                </w:rPr>
                <w:t>1724</w:t>
              </w:r>
            </w:ins>
          </w:p>
        </w:tc>
        <w:tc>
          <w:tcPr>
            <w:tcW w:w="855" w:type="dxa"/>
            <w:vAlign w:val="center"/>
            <w:tcPrChange w:id="23170" w:author="Στάθης Καπ" w:date="2023-03-03T06:26:00Z">
              <w:tcPr>
                <w:tcW w:w="855" w:type="dxa"/>
              </w:tcPr>
            </w:tcPrChange>
          </w:tcPr>
          <w:p w14:paraId="025CE3F8" w14:textId="351458BF" w:rsidR="00C87CFE" w:rsidRPr="00CD1347" w:rsidRDefault="00C87CFE" w:rsidP="00C87CFE">
            <w:pPr>
              <w:jc w:val="center"/>
              <w:rPr>
                <w:ins w:id="23171" w:author="Στάθης Καπ" w:date="2023-03-03T04:01:00Z"/>
                <w:sz w:val="16"/>
                <w:szCs w:val="16"/>
              </w:rPr>
            </w:pPr>
            <w:ins w:id="23172" w:author="Στάθης Καπ" w:date="2023-03-03T06:21:00Z">
              <w:r>
                <w:rPr>
                  <w:rFonts w:ascii="Calibri" w:hAnsi="Calibri" w:cs="Calibri"/>
                  <w:color w:val="000000"/>
                  <w:sz w:val="16"/>
                  <w:szCs w:val="16"/>
                </w:rPr>
                <w:t>1713</w:t>
              </w:r>
            </w:ins>
          </w:p>
        </w:tc>
        <w:tc>
          <w:tcPr>
            <w:tcW w:w="544" w:type="dxa"/>
            <w:vAlign w:val="center"/>
            <w:tcPrChange w:id="23173" w:author="Στάθης Καπ" w:date="2023-03-03T06:26:00Z">
              <w:tcPr>
                <w:tcW w:w="544" w:type="dxa"/>
                <w:vAlign w:val="bottom"/>
              </w:tcPr>
            </w:tcPrChange>
          </w:tcPr>
          <w:p w14:paraId="40A24AD4" w14:textId="7AA8F444" w:rsidR="00C87CFE" w:rsidRPr="00CD1347" w:rsidRDefault="00C87CFE" w:rsidP="00C87CFE">
            <w:pPr>
              <w:jc w:val="center"/>
              <w:rPr>
                <w:ins w:id="23174" w:author="Στάθης Καπ" w:date="2023-03-03T04:01:00Z"/>
                <w:rFonts w:ascii="Calibri" w:hAnsi="Calibri" w:cs="Calibri"/>
                <w:color w:val="000000"/>
                <w:sz w:val="16"/>
                <w:szCs w:val="16"/>
              </w:rPr>
            </w:pPr>
            <w:ins w:id="23175" w:author="Στάθης Καπ" w:date="2023-03-03T06:21:00Z">
              <w:r>
                <w:rPr>
                  <w:rFonts w:ascii="Calibri" w:hAnsi="Calibri" w:cs="Calibri"/>
                  <w:color w:val="000000"/>
                  <w:sz w:val="16"/>
                  <w:szCs w:val="16"/>
                </w:rPr>
                <w:t>1712</w:t>
              </w:r>
            </w:ins>
          </w:p>
        </w:tc>
        <w:tc>
          <w:tcPr>
            <w:tcW w:w="621" w:type="dxa"/>
            <w:vAlign w:val="center"/>
            <w:tcPrChange w:id="23176" w:author="Στάθης Καπ" w:date="2023-03-03T06:26:00Z">
              <w:tcPr>
                <w:tcW w:w="621" w:type="dxa"/>
                <w:vAlign w:val="bottom"/>
              </w:tcPr>
            </w:tcPrChange>
          </w:tcPr>
          <w:p w14:paraId="2D1D8787" w14:textId="7914CAC8" w:rsidR="00C87CFE" w:rsidRPr="00CD1347" w:rsidRDefault="00C87CFE" w:rsidP="00C87CFE">
            <w:pPr>
              <w:jc w:val="center"/>
              <w:rPr>
                <w:ins w:id="23177" w:author="Στάθης Καπ" w:date="2023-03-03T04:01:00Z"/>
                <w:rFonts w:ascii="Calibri" w:hAnsi="Calibri" w:cs="Calibri"/>
                <w:color w:val="000000"/>
                <w:sz w:val="16"/>
                <w:szCs w:val="16"/>
              </w:rPr>
            </w:pPr>
            <w:ins w:id="23178" w:author="Στάθης Καπ" w:date="2023-03-03T06:21:00Z">
              <w:r>
                <w:rPr>
                  <w:rFonts w:ascii="Calibri" w:hAnsi="Calibri" w:cs="Calibri"/>
                  <w:color w:val="000000"/>
                  <w:sz w:val="16"/>
                  <w:szCs w:val="16"/>
                </w:rPr>
                <w:t>0.251</w:t>
              </w:r>
            </w:ins>
          </w:p>
        </w:tc>
        <w:tc>
          <w:tcPr>
            <w:tcW w:w="669" w:type="dxa"/>
            <w:vAlign w:val="center"/>
            <w:tcPrChange w:id="23179" w:author="Στάθης Καπ" w:date="2023-03-03T06:26:00Z">
              <w:tcPr>
                <w:tcW w:w="669" w:type="dxa"/>
                <w:vAlign w:val="center"/>
              </w:tcPr>
            </w:tcPrChange>
          </w:tcPr>
          <w:p w14:paraId="60E50EB9" w14:textId="2DB462E1" w:rsidR="00C87CFE" w:rsidRPr="00CD1347" w:rsidRDefault="00C87CFE" w:rsidP="00C87CFE">
            <w:pPr>
              <w:jc w:val="center"/>
              <w:rPr>
                <w:ins w:id="23180" w:author="Στάθης Καπ" w:date="2023-03-03T04:01:00Z"/>
                <w:rFonts w:cstheme="minorHAnsi"/>
                <w:sz w:val="16"/>
                <w:szCs w:val="16"/>
              </w:rPr>
            </w:pPr>
            <w:ins w:id="23181" w:author="Στάθης Καπ" w:date="2023-03-03T06:21:00Z">
              <w:r>
                <w:rPr>
                  <w:rFonts w:ascii="Calibri" w:hAnsi="Calibri" w:cstheme="minorHAnsi"/>
                  <w:color w:val="000000"/>
                  <w:sz w:val="16"/>
                  <w:szCs w:val="16"/>
                </w:rPr>
                <w:t>0.7</w:t>
              </w:r>
            </w:ins>
          </w:p>
        </w:tc>
        <w:tc>
          <w:tcPr>
            <w:tcW w:w="543" w:type="dxa"/>
            <w:vAlign w:val="center"/>
            <w:tcPrChange w:id="23182" w:author="Στάθης Καπ" w:date="2023-03-03T06:26:00Z">
              <w:tcPr>
                <w:tcW w:w="543" w:type="dxa"/>
                <w:vAlign w:val="bottom"/>
              </w:tcPr>
            </w:tcPrChange>
          </w:tcPr>
          <w:p w14:paraId="4E72B063" w14:textId="0D1C51A7" w:rsidR="00C87CFE" w:rsidRPr="00CD1347" w:rsidRDefault="00C87CFE" w:rsidP="00C87CFE">
            <w:pPr>
              <w:jc w:val="center"/>
              <w:rPr>
                <w:ins w:id="23183" w:author="Στάθης Καπ" w:date="2023-03-03T04:01:00Z"/>
                <w:rFonts w:ascii="Calibri" w:hAnsi="Calibri" w:cs="Calibri"/>
                <w:color w:val="000000"/>
                <w:sz w:val="16"/>
                <w:szCs w:val="16"/>
              </w:rPr>
            </w:pPr>
            <w:ins w:id="23184" w:author="Στάθης Καπ" w:date="2023-03-03T06:21:00Z">
              <w:r>
                <w:rPr>
                  <w:rFonts w:ascii="Calibri" w:hAnsi="Calibri" w:cs="Calibri"/>
                  <w:color w:val="000000"/>
                  <w:sz w:val="16"/>
                  <w:szCs w:val="16"/>
                </w:rPr>
                <w:t>1712</w:t>
              </w:r>
            </w:ins>
          </w:p>
        </w:tc>
        <w:tc>
          <w:tcPr>
            <w:tcW w:w="621" w:type="dxa"/>
            <w:vAlign w:val="center"/>
            <w:tcPrChange w:id="23185" w:author="Στάθης Καπ" w:date="2023-03-03T06:26:00Z">
              <w:tcPr>
                <w:tcW w:w="621" w:type="dxa"/>
                <w:vAlign w:val="bottom"/>
              </w:tcPr>
            </w:tcPrChange>
          </w:tcPr>
          <w:p w14:paraId="20E5B65C" w14:textId="367964F0" w:rsidR="00C87CFE" w:rsidRPr="00CD1347" w:rsidRDefault="00C87CFE" w:rsidP="00C87CFE">
            <w:pPr>
              <w:jc w:val="center"/>
              <w:rPr>
                <w:ins w:id="23186" w:author="Στάθης Καπ" w:date="2023-03-03T04:01:00Z"/>
                <w:rFonts w:ascii="Calibri" w:hAnsi="Calibri" w:cs="Calibri"/>
                <w:color w:val="000000"/>
                <w:sz w:val="16"/>
                <w:szCs w:val="16"/>
              </w:rPr>
            </w:pPr>
            <w:ins w:id="23187" w:author="Στάθης Καπ" w:date="2023-03-03T06:21:00Z">
              <w:r>
                <w:rPr>
                  <w:rFonts w:ascii="Calibri" w:hAnsi="Calibri" w:cs="Calibri"/>
                  <w:color w:val="000000"/>
                  <w:sz w:val="16"/>
                  <w:szCs w:val="16"/>
                </w:rPr>
                <w:t>0.343</w:t>
              </w:r>
            </w:ins>
          </w:p>
        </w:tc>
        <w:tc>
          <w:tcPr>
            <w:tcW w:w="669" w:type="dxa"/>
            <w:vAlign w:val="center"/>
            <w:tcPrChange w:id="23188" w:author="Στάθης Καπ" w:date="2023-03-03T06:26:00Z">
              <w:tcPr>
                <w:tcW w:w="669" w:type="dxa"/>
                <w:vAlign w:val="center"/>
              </w:tcPr>
            </w:tcPrChange>
          </w:tcPr>
          <w:p w14:paraId="2791AC95" w14:textId="6A221C2F" w:rsidR="00C87CFE" w:rsidRPr="00CD1347" w:rsidRDefault="00C87CFE" w:rsidP="00C87CFE">
            <w:pPr>
              <w:jc w:val="center"/>
              <w:rPr>
                <w:ins w:id="23189" w:author="Στάθης Καπ" w:date="2023-03-03T04:01:00Z"/>
                <w:rFonts w:cstheme="minorHAnsi"/>
                <w:sz w:val="16"/>
                <w:szCs w:val="16"/>
              </w:rPr>
            </w:pPr>
            <w:ins w:id="23190" w:author="Στάθης Καπ" w:date="2023-03-03T06:21:00Z">
              <w:r>
                <w:rPr>
                  <w:rFonts w:ascii="Calibri" w:hAnsi="Calibri" w:cstheme="minorHAnsi"/>
                  <w:color w:val="000000"/>
                  <w:sz w:val="16"/>
                  <w:szCs w:val="16"/>
                </w:rPr>
                <w:t>0</w:t>
              </w:r>
            </w:ins>
          </w:p>
        </w:tc>
        <w:tc>
          <w:tcPr>
            <w:tcW w:w="508" w:type="dxa"/>
            <w:vAlign w:val="center"/>
            <w:tcPrChange w:id="23191" w:author="Στάθης Καπ" w:date="2023-03-03T06:26:00Z">
              <w:tcPr>
                <w:tcW w:w="508" w:type="dxa"/>
                <w:vAlign w:val="bottom"/>
              </w:tcPr>
            </w:tcPrChange>
          </w:tcPr>
          <w:p w14:paraId="1A969CB5" w14:textId="4EBDFB45" w:rsidR="00C87CFE" w:rsidRPr="00CD1347" w:rsidRDefault="00C87CFE" w:rsidP="00C87CFE">
            <w:pPr>
              <w:jc w:val="center"/>
              <w:rPr>
                <w:ins w:id="23192" w:author="Στάθης Καπ" w:date="2023-03-03T04:01:00Z"/>
                <w:rFonts w:ascii="Calibri" w:hAnsi="Calibri" w:cs="Calibri"/>
                <w:color w:val="000000"/>
                <w:sz w:val="16"/>
                <w:szCs w:val="16"/>
              </w:rPr>
            </w:pPr>
            <w:ins w:id="23193" w:author="Στάθης Καπ" w:date="2023-03-03T06:21:00Z">
              <w:r>
                <w:rPr>
                  <w:rFonts w:ascii="Calibri" w:hAnsi="Calibri" w:cs="Calibri"/>
                  <w:color w:val="000000"/>
                  <w:sz w:val="16"/>
                  <w:szCs w:val="16"/>
                </w:rPr>
                <w:t>1709</w:t>
              </w:r>
            </w:ins>
          </w:p>
        </w:tc>
        <w:tc>
          <w:tcPr>
            <w:tcW w:w="541" w:type="dxa"/>
            <w:vAlign w:val="center"/>
            <w:tcPrChange w:id="23194" w:author="Στάθης Καπ" w:date="2023-03-03T06:26:00Z">
              <w:tcPr>
                <w:tcW w:w="541" w:type="dxa"/>
                <w:vAlign w:val="bottom"/>
              </w:tcPr>
            </w:tcPrChange>
          </w:tcPr>
          <w:p w14:paraId="1F0697A9" w14:textId="415714DF" w:rsidR="00C87CFE" w:rsidRPr="00CD1347" w:rsidRDefault="00C87CFE" w:rsidP="00C87CFE">
            <w:pPr>
              <w:jc w:val="center"/>
              <w:rPr>
                <w:ins w:id="23195" w:author="Στάθης Καπ" w:date="2023-03-03T04:01:00Z"/>
                <w:rFonts w:ascii="Calibri" w:hAnsi="Calibri" w:cs="Calibri"/>
                <w:color w:val="000000"/>
                <w:sz w:val="16"/>
                <w:szCs w:val="16"/>
              </w:rPr>
            </w:pPr>
            <w:ins w:id="23196" w:author="Στάθης Καπ" w:date="2023-03-03T06:21:00Z">
              <w:r>
                <w:rPr>
                  <w:rFonts w:ascii="Calibri" w:hAnsi="Calibri" w:cs="Calibri"/>
                  <w:color w:val="000000"/>
                  <w:sz w:val="16"/>
                  <w:szCs w:val="16"/>
                </w:rPr>
                <w:t>0.326</w:t>
              </w:r>
            </w:ins>
          </w:p>
        </w:tc>
        <w:tc>
          <w:tcPr>
            <w:tcW w:w="589" w:type="dxa"/>
            <w:vAlign w:val="center"/>
            <w:tcPrChange w:id="23197" w:author="Στάθης Καπ" w:date="2023-03-03T06:26:00Z">
              <w:tcPr>
                <w:tcW w:w="589" w:type="dxa"/>
                <w:vAlign w:val="center"/>
              </w:tcPr>
            </w:tcPrChange>
          </w:tcPr>
          <w:p w14:paraId="5AF4E1F2" w14:textId="44C88986" w:rsidR="00C87CFE" w:rsidRPr="00CD1347" w:rsidRDefault="00C87CFE" w:rsidP="00C87CFE">
            <w:pPr>
              <w:jc w:val="center"/>
              <w:rPr>
                <w:ins w:id="23198" w:author="Στάθης Καπ" w:date="2023-03-03T04:01:00Z"/>
                <w:rFonts w:cstheme="minorHAnsi"/>
                <w:sz w:val="16"/>
                <w:szCs w:val="16"/>
              </w:rPr>
            </w:pPr>
            <w:ins w:id="23199" w:author="Στάθης Καπ" w:date="2023-03-03T06:21:00Z">
              <w:r>
                <w:rPr>
                  <w:rFonts w:ascii="Calibri" w:hAnsi="Calibri" w:cstheme="minorHAnsi"/>
                  <w:color w:val="000000"/>
                  <w:sz w:val="16"/>
                  <w:szCs w:val="16"/>
                </w:rPr>
                <w:t>0.18</w:t>
              </w:r>
            </w:ins>
          </w:p>
        </w:tc>
        <w:tc>
          <w:tcPr>
            <w:tcW w:w="463" w:type="dxa"/>
            <w:vAlign w:val="center"/>
            <w:tcPrChange w:id="23200" w:author="Στάθης Καπ" w:date="2023-03-03T06:26:00Z">
              <w:tcPr>
                <w:tcW w:w="463" w:type="dxa"/>
                <w:vAlign w:val="bottom"/>
              </w:tcPr>
            </w:tcPrChange>
          </w:tcPr>
          <w:p w14:paraId="7F8CD98D" w14:textId="2170AB0E" w:rsidR="00C87CFE" w:rsidRPr="00CD1347" w:rsidRDefault="00C87CFE" w:rsidP="00C87CFE">
            <w:pPr>
              <w:jc w:val="center"/>
              <w:rPr>
                <w:ins w:id="23201" w:author="Στάθης Καπ" w:date="2023-03-03T04:01:00Z"/>
                <w:rFonts w:ascii="Calibri" w:hAnsi="Calibri" w:cs="Calibri"/>
                <w:color w:val="000000"/>
                <w:sz w:val="16"/>
                <w:szCs w:val="16"/>
              </w:rPr>
            </w:pPr>
            <w:ins w:id="23202" w:author="Στάθης Καπ" w:date="2023-03-03T06:21:00Z">
              <w:r>
                <w:rPr>
                  <w:rFonts w:ascii="Calibri" w:hAnsi="Calibri" w:cs="Calibri"/>
                  <w:color w:val="000000"/>
                  <w:sz w:val="16"/>
                  <w:szCs w:val="16"/>
                </w:rPr>
                <w:t>1689</w:t>
              </w:r>
            </w:ins>
          </w:p>
        </w:tc>
        <w:tc>
          <w:tcPr>
            <w:tcW w:w="541" w:type="dxa"/>
            <w:vAlign w:val="center"/>
            <w:tcPrChange w:id="23203" w:author="Στάθης Καπ" w:date="2023-03-03T06:26:00Z">
              <w:tcPr>
                <w:tcW w:w="541" w:type="dxa"/>
                <w:vAlign w:val="bottom"/>
              </w:tcPr>
            </w:tcPrChange>
          </w:tcPr>
          <w:p w14:paraId="5982F1DA" w14:textId="2B0350FF" w:rsidR="00C87CFE" w:rsidRPr="00CD1347" w:rsidRDefault="00C87CFE" w:rsidP="00C87CFE">
            <w:pPr>
              <w:jc w:val="center"/>
              <w:rPr>
                <w:ins w:id="23204" w:author="Στάθης Καπ" w:date="2023-03-03T04:01:00Z"/>
                <w:rFonts w:ascii="Calibri" w:hAnsi="Calibri" w:cs="Calibri"/>
                <w:color w:val="000000"/>
                <w:sz w:val="16"/>
                <w:szCs w:val="16"/>
              </w:rPr>
            </w:pPr>
            <w:ins w:id="23205" w:author="Στάθης Καπ" w:date="2023-03-03T06:21:00Z">
              <w:r>
                <w:rPr>
                  <w:rFonts w:ascii="Calibri" w:hAnsi="Calibri" w:cs="Calibri"/>
                  <w:color w:val="000000"/>
                  <w:sz w:val="16"/>
                  <w:szCs w:val="16"/>
                </w:rPr>
                <w:t>0.18</w:t>
              </w:r>
            </w:ins>
          </w:p>
        </w:tc>
        <w:tc>
          <w:tcPr>
            <w:tcW w:w="589" w:type="dxa"/>
            <w:vAlign w:val="center"/>
            <w:tcPrChange w:id="23206" w:author="Στάθης Καπ" w:date="2023-03-03T06:26:00Z">
              <w:tcPr>
                <w:tcW w:w="589" w:type="dxa"/>
                <w:vAlign w:val="center"/>
              </w:tcPr>
            </w:tcPrChange>
          </w:tcPr>
          <w:p w14:paraId="0F852D50" w14:textId="394718FC" w:rsidR="00C87CFE" w:rsidRPr="00CD1347" w:rsidRDefault="00C87CFE" w:rsidP="00C87CFE">
            <w:pPr>
              <w:jc w:val="center"/>
              <w:rPr>
                <w:ins w:id="23207" w:author="Στάθης Καπ" w:date="2023-03-03T04:01:00Z"/>
                <w:rFonts w:cstheme="minorHAnsi"/>
                <w:sz w:val="16"/>
                <w:szCs w:val="16"/>
              </w:rPr>
            </w:pPr>
            <w:ins w:id="23208"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232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210"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3211" w:author="Στάθης Καπ" w:date="2023-03-03T06:26:00Z">
              <w:tcPr>
                <w:tcW w:w="515" w:type="dxa"/>
                <w:vAlign w:val="bottom"/>
              </w:tcPr>
            </w:tcPrChange>
          </w:tcPr>
          <w:p w14:paraId="3175EB25" w14:textId="2B237BF9" w:rsidR="00C87CFE" w:rsidRPr="00CD1347" w:rsidRDefault="00C87CFE" w:rsidP="00C87CFE">
            <w:pPr>
              <w:jc w:val="center"/>
              <w:rPr>
                <w:ins w:id="23212" w:author="Στάθης Καπ" w:date="2023-03-03T04:01:00Z"/>
                <w:rFonts w:ascii="Calibri" w:hAnsi="Calibri" w:cs="Calibri"/>
                <w:color w:val="000000"/>
                <w:sz w:val="16"/>
                <w:szCs w:val="16"/>
              </w:rPr>
            </w:pPr>
            <w:ins w:id="23213" w:author="Στάθης Καπ" w:date="2023-03-03T04:08:00Z">
              <w:r w:rsidRPr="00CD1347">
                <w:rPr>
                  <w:rFonts w:ascii="Calibri" w:hAnsi="Calibri" w:cs="Calibri"/>
                  <w:color w:val="000000"/>
                  <w:sz w:val="16"/>
                  <w:szCs w:val="16"/>
                  <w:rPrChange w:id="23214"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3215" w:author="Στάθης Καπ" w:date="2023-03-03T06:26:00Z">
              <w:tcPr>
                <w:tcW w:w="560" w:type="dxa"/>
              </w:tcPr>
            </w:tcPrChange>
          </w:tcPr>
          <w:p w14:paraId="13CAA797" w14:textId="5B2BC198" w:rsidR="00C87CFE" w:rsidRPr="00CD1347" w:rsidRDefault="00C87CFE" w:rsidP="00C87CFE">
            <w:pPr>
              <w:jc w:val="center"/>
              <w:rPr>
                <w:ins w:id="23216" w:author="Στάθης Καπ" w:date="2023-03-03T04:01:00Z"/>
                <w:sz w:val="16"/>
                <w:szCs w:val="16"/>
              </w:rPr>
            </w:pPr>
            <w:ins w:id="23217" w:author="Στάθης Καπ" w:date="2023-03-03T06:21:00Z">
              <w:r>
                <w:rPr>
                  <w:rFonts w:ascii="Calibri" w:hAnsi="Calibri" w:cs="Calibri"/>
                  <w:color w:val="000000"/>
                  <w:sz w:val="16"/>
                  <w:szCs w:val="16"/>
                </w:rPr>
                <w:t>1724</w:t>
              </w:r>
            </w:ins>
          </w:p>
        </w:tc>
        <w:tc>
          <w:tcPr>
            <w:tcW w:w="855" w:type="dxa"/>
            <w:vAlign w:val="center"/>
            <w:tcPrChange w:id="23218" w:author="Στάθης Καπ" w:date="2023-03-03T06:26:00Z">
              <w:tcPr>
                <w:tcW w:w="855" w:type="dxa"/>
              </w:tcPr>
            </w:tcPrChange>
          </w:tcPr>
          <w:p w14:paraId="608BF85C" w14:textId="26E5A746" w:rsidR="00C87CFE" w:rsidRPr="00CD1347" w:rsidRDefault="00C87CFE" w:rsidP="00C87CFE">
            <w:pPr>
              <w:jc w:val="center"/>
              <w:rPr>
                <w:ins w:id="23219" w:author="Στάθης Καπ" w:date="2023-03-03T04:01:00Z"/>
                <w:sz w:val="16"/>
                <w:szCs w:val="16"/>
              </w:rPr>
            </w:pPr>
            <w:ins w:id="23220" w:author="Στάθης Καπ" w:date="2023-03-03T06:21:00Z">
              <w:r>
                <w:rPr>
                  <w:rFonts w:ascii="Calibri" w:hAnsi="Calibri" w:cs="Calibri"/>
                  <w:color w:val="000000"/>
                  <w:sz w:val="16"/>
                  <w:szCs w:val="16"/>
                </w:rPr>
                <w:t>1724</w:t>
              </w:r>
            </w:ins>
          </w:p>
        </w:tc>
        <w:tc>
          <w:tcPr>
            <w:tcW w:w="544" w:type="dxa"/>
            <w:vAlign w:val="center"/>
            <w:tcPrChange w:id="23221" w:author="Στάθης Καπ" w:date="2023-03-03T06:26:00Z">
              <w:tcPr>
                <w:tcW w:w="544" w:type="dxa"/>
                <w:vAlign w:val="bottom"/>
              </w:tcPr>
            </w:tcPrChange>
          </w:tcPr>
          <w:p w14:paraId="74C3DD93" w14:textId="14BB94EB" w:rsidR="00C87CFE" w:rsidRPr="00CD1347" w:rsidRDefault="00C87CFE" w:rsidP="00C87CFE">
            <w:pPr>
              <w:jc w:val="center"/>
              <w:rPr>
                <w:ins w:id="23222" w:author="Στάθης Καπ" w:date="2023-03-03T04:01:00Z"/>
                <w:rFonts w:ascii="Calibri" w:hAnsi="Calibri" w:cs="Calibri"/>
                <w:color w:val="000000"/>
                <w:sz w:val="16"/>
                <w:szCs w:val="16"/>
              </w:rPr>
            </w:pPr>
            <w:ins w:id="23223" w:author="Στάθης Καπ" w:date="2023-03-03T06:21:00Z">
              <w:r>
                <w:rPr>
                  <w:rFonts w:ascii="Calibri" w:hAnsi="Calibri" w:cs="Calibri"/>
                  <w:color w:val="000000"/>
                  <w:sz w:val="16"/>
                  <w:szCs w:val="16"/>
                </w:rPr>
                <w:t>1724</w:t>
              </w:r>
            </w:ins>
          </w:p>
        </w:tc>
        <w:tc>
          <w:tcPr>
            <w:tcW w:w="621" w:type="dxa"/>
            <w:vAlign w:val="center"/>
            <w:tcPrChange w:id="23224" w:author="Στάθης Καπ" w:date="2023-03-03T06:26:00Z">
              <w:tcPr>
                <w:tcW w:w="621" w:type="dxa"/>
                <w:vAlign w:val="bottom"/>
              </w:tcPr>
            </w:tcPrChange>
          </w:tcPr>
          <w:p w14:paraId="19184FC8" w14:textId="4BB3A046" w:rsidR="00C87CFE" w:rsidRPr="00CD1347" w:rsidRDefault="00C87CFE" w:rsidP="00C87CFE">
            <w:pPr>
              <w:jc w:val="center"/>
              <w:rPr>
                <w:ins w:id="23225" w:author="Στάθης Καπ" w:date="2023-03-03T04:01:00Z"/>
                <w:rFonts w:ascii="Calibri" w:hAnsi="Calibri" w:cs="Calibri"/>
                <w:color w:val="000000"/>
                <w:sz w:val="16"/>
                <w:szCs w:val="16"/>
              </w:rPr>
            </w:pPr>
            <w:ins w:id="23226" w:author="Στάθης Καπ" w:date="2023-03-03T06:21:00Z">
              <w:r>
                <w:rPr>
                  <w:rFonts w:ascii="Calibri" w:hAnsi="Calibri" w:cs="Calibri"/>
                  <w:color w:val="000000"/>
                  <w:sz w:val="16"/>
                  <w:szCs w:val="16"/>
                </w:rPr>
                <w:t>0.193</w:t>
              </w:r>
            </w:ins>
          </w:p>
        </w:tc>
        <w:tc>
          <w:tcPr>
            <w:tcW w:w="669" w:type="dxa"/>
            <w:vAlign w:val="center"/>
            <w:tcPrChange w:id="23227" w:author="Στάθης Καπ" w:date="2023-03-03T06:26:00Z">
              <w:tcPr>
                <w:tcW w:w="669" w:type="dxa"/>
                <w:vAlign w:val="center"/>
              </w:tcPr>
            </w:tcPrChange>
          </w:tcPr>
          <w:p w14:paraId="54B97D67" w14:textId="451880DC" w:rsidR="00C87CFE" w:rsidRPr="00CD1347" w:rsidRDefault="00C87CFE" w:rsidP="00C87CFE">
            <w:pPr>
              <w:jc w:val="center"/>
              <w:rPr>
                <w:ins w:id="23228" w:author="Στάθης Καπ" w:date="2023-03-03T04:01:00Z"/>
                <w:rFonts w:cstheme="minorHAnsi"/>
                <w:sz w:val="16"/>
                <w:szCs w:val="16"/>
              </w:rPr>
            </w:pPr>
            <w:ins w:id="23229" w:author="Στάθης Καπ" w:date="2023-03-03T06:21:00Z">
              <w:r>
                <w:rPr>
                  <w:rFonts w:ascii="Calibri" w:hAnsi="Calibri" w:cstheme="minorHAnsi"/>
                  <w:color w:val="000000"/>
                  <w:sz w:val="16"/>
                  <w:szCs w:val="16"/>
                </w:rPr>
                <w:t>0</w:t>
              </w:r>
            </w:ins>
          </w:p>
        </w:tc>
        <w:tc>
          <w:tcPr>
            <w:tcW w:w="543" w:type="dxa"/>
            <w:vAlign w:val="center"/>
            <w:tcPrChange w:id="23230" w:author="Στάθης Καπ" w:date="2023-03-03T06:26:00Z">
              <w:tcPr>
                <w:tcW w:w="543" w:type="dxa"/>
                <w:vAlign w:val="bottom"/>
              </w:tcPr>
            </w:tcPrChange>
          </w:tcPr>
          <w:p w14:paraId="6B0CB8C6" w14:textId="1EC8150F" w:rsidR="00C87CFE" w:rsidRPr="00CD1347" w:rsidRDefault="00C87CFE" w:rsidP="00C87CFE">
            <w:pPr>
              <w:jc w:val="center"/>
              <w:rPr>
                <w:ins w:id="23231" w:author="Στάθης Καπ" w:date="2023-03-03T04:01:00Z"/>
                <w:rFonts w:ascii="Calibri" w:hAnsi="Calibri" w:cs="Calibri"/>
                <w:color w:val="000000"/>
                <w:sz w:val="16"/>
                <w:szCs w:val="16"/>
              </w:rPr>
            </w:pPr>
            <w:ins w:id="23232" w:author="Στάθης Καπ" w:date="2023-03-03T06:21:00Z">
              <w:r>
                <w:rPr>
                  <w:rFonts w:ascii="Calibri" w:hAnsi="Calibri" w:cs="Calibri"/>
                  <w:color w:val="000000"/>
                  <w:sz w:val="16"/>
                  <w:szCs w:val="16"/>
                </w:rPr>
                <w:t>1724</w:t>
              </w:r>
            </w:ins>
          </w:p>
        </w:tc>
        <w:tc>
          <w:tcPr>
            <w:tcW w:w="621" w:type="dxa"/>
            <w:vAlign w:val="center"/>
            <w:tcPrChange w:id="23233" w:author="Στάθης Καπ" w:date="2023-03-03T06:26:00Z">
              <w:tcPr>
                <w:tcW w:w="621" w:type="dxa"/>
                <w:vAlign w:val="bottom"/>
              </w:tcPr>
            </w:tcPrChange>
          </w:tcPr>
          <w:p w14:paraId="62197465" w14:textId="34D62043" w:rsidR="00C87CFE" w:rsidRPr="00CD1347" w:rsidRDefault="00C87CFE" w:rsidP="00C87CFE">
            <w:pPr>
              <w:jc w:val="center"/>
              <w:rPr>
                <w:ins w:id="23234" w:author="Στάθης Καπ" w:date="2023-03-03T04:01:00Z"/>
                <w:rFonts w:ascii="Calibri" w:hAnsi="Calibri" w:cs="Calibri"/>
                <w:color w:val="000000"/>
                <w:sz w:val="16"/>
                <w:szCs w:val="16"/>
              </w:rPr>
            </w:pPr>
            <w:ins w:id="23235" w:author="Στάθης Καπ" w:date="2023-03-03T06:21:00Z">
              <w:r>
                <w:rPr>
                  <w:rFonts w:ascii="Calibri" w:hAnsi="Calibri" w:cs="Calibri"/>
                  <w:color w:val="000000"/>
                  <w:sz w:val="16"/>
                  <w:szCs w:val="16"/>
                </w:rPr>
                <w:t>0.152</w:t>
              </w:r>
            </w:ins>
          </w:p>
        </w:tc>
        <w:tc>
          <w:tcPr>
            <w:tcW w:w="669" w:type="dxa"/>
            <w:vAlign w:val="center"/>
            <w:tcPrChange w:id="23236" w:author="Στάθης Καπ" w:date="2023-03-03T06:26:00Z">
              <w:tcPr>
                <w:tcW w:w="669" w:type="dxa"/>
                <w:vAlign w:val="center"/>
              </w:tcPr>
            </w:tcPrChange>
          </w:tcPr>
          <w:p w14:paraId="05933943" w14:textId="15A07FFC" w:rsidR="00C87CFE" w:rsidRPr="00CD1347" w:rsidRDefault="00C87CFE" w:rsidP="00C87CFE">
            <w:pPr>
              <w:jc w:val="center"/>
              <w:rPr>
                <w:ins w:id="23237" w:author="Στάθης Καπ" w:date="2023-03-03T04:01:00Z"/>
                <w:rFonts w:cstheme="minorHAnsi"/>
                <w:sz w:val="16"/>
                <w:szCs w:val="16"/>
              </w:rPr>
            </w:pPr>
            <w:ins w:id="23238" w:author="Στάθης Καπ" w:date="2023-03-03T06:21:00Z">
              <w:r>
                <w:rPr>
                  <w:rFonts w:ascii="Calibri" w:hAnsi="Calibri" w:cstheme="minorHAnsi"/>
                  <w:color w:val="000000"/>
                  <w:sz w:val="16"/>
                  <w:szCs w:val="16"/>
                </w:rPr>
                <w:t>0</w:t>
              </w:r>
            </w:ins>
          </w:p>
        </w:tc>
        <w:tc>
          <w:tcPr>
            <w:tcW w:w="508" w:type="dxa"/>
            <w:vAlign w:val="center"/>
            <w:tcPrChange w:id="23239" w:author="Στάθης Καπ" w:date="2023-03-03T06:26:00Z">
              <w:tcPr>
                <w:tcW w:w="508" w:type="dxa"/>
                <w:vAlign w:val="bottom"/>
              </w:tcPr>
            </w:tcPrChange>
          </w:tcPr>
          <w:p w14:paraId="7C086866" w14:textId="375D211D" w:rsidR="00C87CFE" w:rsidRPr="00CD1347" w:rsidRDefault="00C87CFE" w:rsidP="00C87CFE">
            <w:pPr>
              <w:jc w:val="center"/>
              <w:rPr>
                <w:ins w:id="23240" w:author="Στάθης Καπ" w:date="2023-03-03T04:01:00Z"/>
                <w:rFonts w:ascii="Calibri" w:hAnsi="Calibri" w:cs="Calibri"/>
                <w:color w:val="000000"/>
                <w:sz w:val="16"/>
                <w:szCs w:val="16"/>
              </w:rPr>
            </w:pPr>
            <w:ins w:id="23241" w:author="Στάθης Καπ" w:date="2023-03-03T06:21:00Z">
              <w:r>
                <w:rPr>
                  <w:rFonts w:ascii="Calibri" w:hAnsi="Calibri" w:cs="Calibri"/>
                  <w:color w:val="000000"/>
                  <w:sz w:val="16"/>
                  <w:szCs w:val="16"/>
                </w:rPr>
                <w:t>1724</w:t>
              </w:r>
            </w:ins>
          </w:p>
        </w:tc>
        <w:tc>
          <w:tcPr>
            <w:tcW w:w="541" w:type="dxa"/>
            <w:vAlign w:val="center"/>
            <w:tcPrChange w:id="23242" w:author="Στάθης Καπ" w:date="2023-03-03T06:26:00Z">
              <w:tcPr>
                <w:tcW w:w="541" w:type="dxa"/>
                <w:vAlign w:val="bottom"/>
              </w:tcPr>
            </w:tcPrChange>
          </w:tcPr>
          <w:p w14:paraId="6999FF92" w14:textId="571F9D96" w:rsidR="00C87CFE" w:rsidRPr="00CD1347" w:rsidRDefault="00C87CFE" w:rsidP="00C87CFE">
            <w:pPr>
              <w:jc w:val="center"/>
              <w:rPr>
                <w:ins w:id="23243" w:author="Στάθης Καπ" w:date="2023-03-03T04:01:00Z"/>
                <w:rFonts w:ascii="Calibri" w:hAnsi="Calibri" w:cs="Calibri"/>
                <w:color w:val="000000"/>
                <w:sz w:val="16"/>
                <w:szCs w:val="16"/>
              </w:rPr>
            </w:pPr>
            <w:ins w:id="23244" w:author="Στάθης Καπ" w:date="2023-03-03T06:21:00Z">
              <w:r>
                <w:rPr>
                  <w:rFonts w:ascii="Calibri" w:hAnsi="Calibri" w:cs="Calibri"/>
                  <w:color w:val="000000"/>
                  <w:sz w:val="16"/>
                  <w:szCs w:val="16"/>
                </w:rPr>
                <w:t>0.162</w:t>
              </w:r>
            </w:ins>
          </w:p>
        </w:tc>
        <w:tc>
          <w:tcPr>
            <w:tcW w:w="589" w:type="dxa"/>
            <w:vAlign w:val="center"/>
            <w:tcPrChange w:id="23245" w:author="Στάθης Καπ" w:date="2023-03-03T06:26:00Z">
              <w:tcPr>
                <w:tcW w:w="589" w:type="dxa"/>
                <w:vAlign w:val="center"/>
              </w:tcPr>
            </w:tcPrChange>
          </w:tcPr>
          <w:p w14:paraId="53EE813E" w14:textId="72ED78D4" w:rsidR="00C87CFE" w:rsidRPr="00CD1347" w:rsidRDefault="00C87CFE" w:rsidP="00C87CFE">
            <w:pPr>
              <w:jc w:val="center"/>
              <w:rPr>
                <w:ins w:id="23246" w:author="Στάθης Καπ" w:date="2023-03-03T04:01:00Z"/>
                <w:rFonts w:cstheme="minorHAnsi"/>
                <w:sz w:val="16"/>
                <w:szCs w:val="16"/>
              </w:rPr>
            </w:pPr>
            <w:ins w:id="23247" w:author="Στάθης Καπ" w:date="2023-03-03T06:21:00Z">
              <w:r>
                <w:rPr>
                  <w:rFonts w:ascii="Calibri" w:hAnsi="Calibri" w:cstheme="minorHAnsi"/>
                  <w:color w:val="000000"/>
                  <w:sz w:val="16"/>
                  <w:szCs w:val="16"/>
                </w:rPr>
                <w:t>0</w:t>
              </w:r>
            </w:ins>
          </w:p>
        </w:tc>
        <w:tc>
          <w:tcPr>
            <w:tcW w:w="463" w:type="dxa"/>
            <w:vAlign w:val="center"/>
            <w:tcPrChange w:id="23248" w:author="Στάθης Καπ" w:date="2023-03-03T06:26:00Z">
              <w:tcPr>
                <w:tcW w:w="463" w:type="dxa"/>
                <w:vAlign w:val="bottom"/>
              </w:tcPr>
            </w:tcPrChange>
          </w:tcPr>
          <w:p w14:paraId="7FE1155D" w14:textId="32776390" w:rsidR="00C87CFE" w:rsidRPr="00CD1347" w:rsidRDefault="00C87CFE" w:rsidP="00C87CFE">
            <w:pPr>
              <w:jc w:val="center"/>
              <w:rPr>
                <w:ins w:id="23249" w:author="Στάθης Καπ" w:date="2023-03-03T04:01:00Z"/>
                <w:rFonts w:ascii="Calibri" w:hAnsi="Calibri" w:cs="Calibri"/>
                <w:color w:val="000000"/>
                <w:sz w:val="16"/>
                <w:szCs w:val="16"/>
              </w:rPr>
            </w:pPr>
            <w:ins w:id="23250" w:author="Στάθης Καπ" w:date="2023-03-03T06:21:00Z">
              <w:r>
                <w:rPr>
                  <w:rFonts w:ascii="Calibri" w:hAnsi="Calibri" w:cs="Calibri"/>
                  <w:color w:val="000000"/>
                  <w:sz w:val="16"/>
                  <w:szCs w:val="16"/>
                </w:rPr>
                <w:t>1724</w:t>
              </w:r>
            </w:ins>
          </w:p>
        </w:tc>
        <w:tc>
          <w:tcPr>
            <w:tcW w:w="541" w:type="dxa"/>
            <w:vAlign w:val="center"/>
            <w:tcPrChange w:id="23251" w:author="Στάθης Καπ" w:date="2023-03-03T06:26:00Z">
              <w:tcPr>
                <w:tcW w:w="541" w:type="dxa"/>
                <w:vAlign w:val="bottom"/>
              </w:tcPr>
            </w:tcPrChange>
          </w:tcPr>
          <w:p w14:paraId="78FD9BED" w14:textId="30A5DE68" w:rsidR="00C87CFE" w:rsidRPr="00CD1347" w:rsidRDefault="00C87CFE" w:rsidP="00C87CFE">
            <w:pPr>
              <w:jc w:val="center"/>
              <w:rPr>
                <w:ins w:id="23252" w:author="Στάθης Καπ" w:date="2023-03-03T04:01:00Z"/>
                <w:rFonts w:ascii="Calibri" w:hAnsi="Calibri" w:cs="Calibri"/>
                <w:color w:val="000000"/>
                <w:sz w:val="16"/>
                <w:szCs w:val="16"/>
              </w:rPr>
            </w:pPr>
            <w:ins w:id="23253" w:author="Στάθης Καπ" w:date="2023-03-03T06:21:00Z">
              <w:r>
                <w:rPr>
                  <w:rFonts w:ascii="Calibri" w:hAnsi="Calibri" w:cs="Calibri"/>
                  <w:color w:val="000000"/>
                  <w:sz w:val="16"/>
                  <w:szCs w:val="16"/>
                </w:rPr>
                <w:t>0.324</w:t>
              </w:r>
            </w:ins>
          </w:p>
        </w:tc>
        <w:tc>
          <w:tcPr>
            <w:tcW w:w="589" w:type="dxa"/>
            <w:vAlign w:val="center"/>
            <w:tcPrChange w:id="23254" w:author="Στάθης Καπ" w:date="2023-03-03T06:26:00Z">
              <w:tcPr>
                <w:tcW w:w="589" w:type="dxa"/>
                <w:vAlign w:val="center"/>
              </w:tcPr>
            </w:tcPrChange>
          </w:tcPr>
          <w:p w14:paraId="3453B8C7" w14:textId="6652038F" w:rsidR="00C87CFE" w:rsidRPr="00CD1347" w:rsidRDefault="00C87CFE" w:rsidP="00C87CFE">
            <w:pPr>
              <w:jc w:val="center"/>
              <w:rPr>
                <w:ins w:id="23255" w:author="Στάθης Καπ" w:date="2023-03-03T04:01:00Z"/>
                <w:rFonts w:cstheme="minorHAnsi"/>
                <w:sz w:val="16"/>
                <w:szCs w:val="16"/>
              </w:rPr>
            </w:pPr>
            <w:ins w:id="23256" w:author="Στάθης Καπ" w:date="2023-03-03T06:21:00Z">
              <w:r>
                <w:rPr>
                  <w:rFonts w:ascii="Calibri" w:hAnsi="Calibri" w:cstheme="minorHAnsi"/>
                  <w:color w:val="000000"/>
                  <w:sz w:val="16"/>
                  <w:szCs w:val="16"/>
                </w:rPr>
                <w:t>0</w:t>
              </w:r>
            </w:ins>
          </w:p>
        </w:tc>
      </w:tr>
    </w:tbl>
    <w:p w14:paraId="2533396F" w14:textId="77777777" w:rsidR="00F665AE" w:rsidRDefault="00F665AE" w:rsidP="00F665AE">
      <w:pPr>
        <w:pStyle w:val="Caption"/>
        <w:keepNext/>
        <w:rPr>
          <w:ins w:id="23257" w:author="Στάθης Καπ" w:date="2023-03-03T04:07:00Z"/>
        </w:rPr>
      </w:pPr>
    </w:p>
    <w:p w14:paraId="4329368A" w14:textId="10D6BCF6" w:rsidR="00F665AE" w:rsidRDefault="00F665AE">
      <w:pPr>
        <w:pStyle w:val="Caption"/>
        <w:keepNext/>
        <w:spacing w:after="0"/>
        <w:rPr>
          <w:ins w:id="23258" w:author="Στάθης Καπ" w:date="2023-03-03T04:02:00Z"/>
        </w:rPr>
        <w:pPrChange w:id="23259" w:author="Στάθης Καπ" w:date="2023-03-03T04:34:00Z">
          <w:pPr/>
        </w:pPrChange>
      </w:pPr>
      <w:proofErr w:type="spellStart"/>
      <w:ins w:id="23260" w:author="Στάθης Καπ" w:date="2023-03-03T04:02:00Z">
        <w:r>
          <w:t>Πίν</w:t>
        </w:r>
        <w:proofErr w:type="spellEnd"/>
        <w:r>
          <w:t xml:space="preserve">ακας </w:t>
        </w:r>
        <w:r>
          <w:fldChar w:fldCharType="begin"/>
        </w:r>
        <w:r>
          <w:instrText xml:space="preserve"> STYLEREF 1 \s </w:instrText>
        </w:r>
      </w:ins>
      <w:r>
        <w:fldChar w:fldCharType="separate"/>
      </w:r>
      <w:r w:rsidR="002C131C">
        <w:rPr>
          <w:noProof/>
        </w:rPr>
        <w:t>5</w:t>
      </w:r>
      <w:ins w:id="23261" w:author="Στάθης Καπ" w:date="2023-03-03T04:02:00Z">
        <w:r>
          <w:fldChar w:fldCharType="end"/>
        </w:r>
        <w:r>
          <w:noBreakHyphen/>
        </w:r>
        <w:r>
          <w:fldChar w:fldCharType="begin"/>
        </w:r>
        <w:r>
          <w:instrText xml:space="preserve"> SEQ Πίνακας \* ARABIC \s 1 </w:instrText>
        </w:r>
      </w:ins>
      <w:r>
        <w:fldChar w:fldCharType="separate"/>
      </w:r>
      <w:ins w:id="23262" w:author="Στάθης Καπ" w:date="2023-03-07T16:43:00Z">
        <w:r w:rsidR="002C131C">
          <w:rPr>
            <w:noProof/>
          </w:rPr>
          <w:t>8</w:t>
        </w:r>
      </w:ins>
      <w:ins w:id="23263" w:author="Στάθης Καπ" w:date="2023-03-03T04:02:00Z">
        <w:r>
          <w:fldChar w:fldCharType="end"/>
        </w:r>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326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23265"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23266"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23267" w:author="Στάθης Καπ" w:date="2023-03-03T04:01:00Z"/>
                <w:rFonts w:cstheme="minorHAnsi"/>
                <w:sz w:val="16"/>
                <w:szCs w:val="16"/>
              </w:rPr>
            </w:pPr>
            <w:ins w:id="23268"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23269" w:author="Στάθης Καπ" w:date="2023-03-03T04:01:00Z"/>
                <w:rFonts w:cstheme="minorHAnsi"/>
                <w:sz w:val="16"/>
                <w:szCs w:val="16"/>
              </w:rPr>
            </w:pPr>
            <w:ins w:id="23270"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23271" w:author="Στάθης Καπ" w:date="2023-03-03T04:01:00Z"/>
                <w:rFonts w:cstheme="minorHAnsi"/>
                <w:sz w:val="16"/>
                <w:szCs w:val="16"/>
              </w:rPr>
            </w:pPr>
            <w:ins w:id="23272"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23273" w:author="Στάθης Καπ" w:date="2023-03-03T04:01:00Z"/>
                <w:rFonts w:cstheme="minorHAnsi"/>
                <w:sz w:val="16"/>
                <w:szCs w:val="16"/>
              </w:rPr>
            </w:pPr>
            <w:ins w:id="23274"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23275" w:author="Στάθης Καπ" w:date="2023-03-03T04:01:00Z"/>
                <w:rFonts w:cstheme="minorHAnsi"/>
                <w:sz w:val="16"/>
                <w:szCs w:val="16"/>
              </w:rPr>
            </w:pPr>
            <w:ins w:id="23276"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23277" w:author="Στάθης Καπ" w:date="2023-03-03T04:01:00Z"/>
                <w:rFonts w:cstheme="minorHAnsi"/>
                <w:sz w:val="16"/>
                <w:szCs w:val="16"/>
              </w:rPr>
            </w:pPr>
            <w:ins w:id="23278"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2327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80"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3281"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23282" w:author="Στάθης Καπ" w:date="2023-03-03T04:01:00Z"/>
                <w:sz w:val="16"/>
                <w:szCs w:val="16"/>
              </w:rPr>
            </w:pPr>
            <w:ins w:id="23283"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3284"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23285" w:author="Στάθης Καπ" w:date="2023-03-03T04:01:00Z"/>
                <w:rFonts w:cstheme="minorHAnsi"/>
                <w:sz w:val="16"/>
                <w:szCs w:val="16"/>
              </w:rPr>
            </w:pPr>
            <w:ins w:id="23286"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3287"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23288" w:author="Στάθης Καπ" w:date="2023-03-03T04:01:00Z"/>
                <w:rFonts w:cstheme="minorHAnsi"/>
                <w:sz w:val="16"/>
                <w:szCs w:val="16"/>
              </w:rPr>
            </w:pPr>
            <w:ins w:id="23289"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3290"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23291" w:author="Στάθης Καπ" w:date="2023-03-03T04:01:00Z"/>
                <w:rFonts w:cstheme="minorHAnsi"/>
                <w:sz w:val="16"/>
                <w:szCs w:val="16"/>
              </w:rPr>
            </w:pPr>
            <w:ins w:id="23292"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3293"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23294" w:author="Στάθης Καπ" w:date="2023-03-03T04:01:00Z"/>
                <w:rFonts w:cstheme="minorHAnsi"/>
                <w:sz w:val="16"/>
                <w:szCs w:val="16"/>
              </w:rPr>
            </w:pPr>
            <w:ins w:id="23295"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3296"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23297" w:author="Στάθης Καπ" w:date="2023-03-03T04:01:00Z"/>
                <w:rFonts w:cstheme="minorHAnsi"/>
                <w:sz w:val="16"/>
                <w:szCs w:val="16"/>
              </w:rPr>
            </w:pPr>
            <w:ins w:id="23298"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3299"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23300" w:author="Στάθης Καπ" w:date="2023-03-03T04:01:00Z"/>
                <w:rFonts w:cstheme="minorHAnsi"/>
                <w:sz w:val="16"/>
                <w:szCs w:val="16"/>
              </w:rPr>
            </w:pPr>
            <w:ins w:id="23301"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3302"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23303" w:author="Στάθης Καπ" w:date="2023-03-03T04:01:00Z"/>
                <w:rFonts w:cstheme="minorHAnsi"/>
                <w:sz w:val="16"/>
                <w:szCs w:val="16"/>
              </w:rPr>
            </w:pPr>
            <w:ins w:id="23304"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3305"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23306" w:author="Στάθης Καπ" w:date="2023-03-03T04:01:00Z"/>
                <w:rFonts w:cstheme="minorHAnsi"/>
                <w:sz w:val="16"/>
                <w:szCs w:val="16"/>
              </w:rPr>
            </w:pPr>
            <w:ins w:id="23307"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3308"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23309" w:author="Στάθης Καπ" w:date="2023-03-03T04:01:00Z"/>
                <w:rFonts w:cstheme="minorHAnsi"/>
                <w:sz w:val="16"/>
                <w:szCs w:val="16"/>
              </w:rPr>
            </w:pPr>
            <w:ins w:id="23310"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3311"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23312" w:author="Στάθης Καπ" w:date="2023-03-03T04:01:00Z"/>
                <w:rFonts w:cstheme="minorHAnsi"/>
                <w:sz w:val="16"/>
                <w:szCs w:val="16"/>
              </w:rPr>
            </w:pPr>
            <w:ins w:id="23313"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3314"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23315" w:author="Στάθης Καπ" w:date="2023-03-03T04:01:00Z"/>
                <w:rFonts w:cstheme="minorHAnsi"/>
                <w:sz w:val="16"/>
                <w:szCs w:val="16"/>
              </w:rPr>
            </w:pPr>
            <w:ins w:id="23316"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3317"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23318" w:author="Στάθης Καπ" w:date="2023-03-03T04:01:00Z"/>
                <w:rFonts w:cstheme="minorHAnsi"/>
                <w:sz w:val="16"/>
                <w:szCs w:val="16"/>
              </w:rPr>
            </w:pPr>
            <w:ins w:id="23319"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3320"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23321" w:author="Στάθης Καπ" w:date="2023-03-03T04:01:00Z"/>
                <w:rFonts w:cstheme="minorHAnsi"/>
                <w:sz w:val="16"/>
                <w:szCs w:val="16"/>
              </w:rPr>
            </w:pPr>
            <w:ins w:id="23322"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3323"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23324" w:author="Στάθης Καπ" w:date="2023-03-03T04:01:00Z"/>
                <w:rFonts w:cstheme="minorHAnsi"/>
                <w:sz w:val="16"/>
                <w:szCs w:val="16"/>
              </w:rPr>
            </w:pPr>
            <w:ins w:id="23325" w:author="Στάθης Καπ" w:date="2023-03-03T04:01:00Z">
              <w:r w:rsidRPr="009748F7">
                <w:rPr>
                  <w:rFonts w:cstheme="minorHAnsi"/>
                  <w:sz w:val="16"/>
                  <w:szCs w:val="16"/>
                </w:rPr>
                <w:t>Gap (%) S=1</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2332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27" w:author="Στάθης Καπ" w:date="2023-03-03T04:01:00Z"/>
        </w:trPr>
        <w:tc>
          <w:tcPr>
            <w:tcW w:w="515" w:type="dxa"/>
            <w:tcBorders>
              <w:top w:val="nil"/>
              <w:bottom w:val="nil"/>
              <w:right w:val="single" w:sz="4" w:space="0" w:color="auto"/>
            </w:tcBorders>
            <w:shd w:val="clear" w:color="auto" w:fill="E7E6E6" w:themeFill="background2"/>
            <w:vAlign w:val="bottom"/>
            <w:tcPrChange w:id="23328" w:author="Στάθης Καπ" w:date="2023-03-03T06:27:00Z">
              <w:tcPr>
                <w:tcW w:w="515" w:type="dxa"/>
                <w:vAlign w:val="bottom"/>
              </w:tcPr>
            </w:tcPrChange>
          </w:tcPr>
          <w:p w14:paraId="44F138C9" w14:textId="55C88998" w:rsidR="00C87CFE" w:rsidRPr="00CD1347" w:rsidRDefault="00C87CFE" w:rsidP="00C87CFE">
            <w:pPr>
              <w:jc w:val="center"/>
              <w:rPr>
                <w:ins w:id="23329" w:author="Στάθης Καπ" w:date="2023-03-03T04:01:00Z"/>
                <w:sz w:val="16"/>
                <w:szCs w:val="16"/>
              </w:rPr>
            </w:pPr>
            <w:ins w:id="23330" w:author="Στάθης Καπ" w:date="2023-03-03T04:08:00Z">
              <w:r w:rsidRPr="00CD1347">
                <w:rPr>
                  <w:rFonts w:ascii="Calibri" w:hAnsi="Calibri" w:cs="Calibri"/>
                  <w:color w:val="000000"/>
                  <w:sz w:val="16"/>
                  <w:szCs w:val="16"/>
                  <w:rPrChange w:id="23331"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23332" w:author="Στάθης Καπ" w:date="2023-03-03T06:27:00Z">
              <w:tcPr>
                <w:tcW w:w="560" w:type="dxa"/>
                <w:vAlign w:val="center"/>
              </w:tcPr>
            </w:tcPrChange>
          </w:tcPr>
          <w:p w14:paraId="751C48EA" w14:textId="2A5B04A6" w:rsidR="00C87CFE" w:rsidRPr="00CD1347" w:rsidRDefault="00C87CFE" w:rsidP="00C87CFE">
            <w:pPr>
              <w:jc w:val="center"/>
              <w:rPr>
                <w:ins w:id="23333" w:author="Στάθης Καπ" w:date="2023-03-03T04:01:00Z"/>
                <w:rFonts w:cstheme="minorHAnsi"/>
                <w:sz w:val="16"/>
                <w:szCs w:val="16"/>
              </w:rPr>
            </w:pPr>
            <w:ins w:id="23334" w:author="Στάθης Καπ" w:date="2023-03-03T06:23:00Z">
              <w:r>
                <w:rPr>
                  <w:rFonts w:ascii="Calibri" w:hAnsi="Calibri" w:cs="Calibri"/>
                  <w:color w:val="000000"/>
                  <w:sz w:val="16"/>
                  <w:szCs w:val="16"/>
                </w:rPr>
                <w:t>1150</w:t>
              </w:r>
            </w:ins>
          </w:p>
        </w:tc>
        <w:tc>
          <w:tcPr>
            <w:tcW w:w="855" w:type="dxa"/>
            <w:vAlign w:val="center"/>
            <w:tcPrChange w:id="23335" w:author="Στάθης Καπ" w:date="2023-03-03T06:27:00Z">
              <w:tcPr>
                <w:tcW w:w="855" w:type="dxa"/>
                <w:vAlign w:val="center"/>
              </w:tcPr>
            </w:tcPrChange>
          </w:tcPr>
          <w:p w14:paraId="5926274D" w14:textId="7F51A42E" w:rsidR="00C87CFE" w:rsidRPr="00CD1347" w:rsidRDefault="00C87CFE" w:rsidP="00C87CFE">
            <w:pPr>
              <w:jc w:val="center"/>
              <w:rPr>
                <w:ins w:id="23336" w:author="Στάθης Καπ" w:date="2023-03-03T04:01:00Z"/>
                <w:rFonts w:cstheme="minorHAnsi"/>
                <w:sz w:val="16"/>
                <w:szCs w:val="16"/>
              </w:rPr>
            </w:pPr>
            <w:ins w:id="23337" w:author="Στάθης Καπ" w:date="2023-03-03T06:23:00Z">
              <w:r>
                <w:rPr>
                  <w:rFonts w:ascii="Calibri" w:hAnsi="Calibri" w:cs="Calibri"/>
                  <w:color w:val="000000"/>
                  <w:sz w:val="16"/>
                  <w:szCs w:val="16"/>
                </w:rPr>
                <w:t>1090</w:t>
              </w:r>
            </w:ins>
          </w:p>
        </w:tc>
        <w:tc>
          <w:tcPr>
            <w:tcW w:w="544" w:type="dxa"/>
            <w:vAlign w:val="center"/>
            <w:tcPrChange w:id="23338" w:author="Στάθης Καπ" w:date="2023-03-03T06:27:00Z">
              <w:tcPr>
                <w:tcW w:w="544" w:type="dxa"/>
                <w:vAlign w:val="center"/>
              </w:tcPr>
            </w:tcPrChange>
          </w:tcPr>
          <w:p w14:paraId="27BE9D33" w14:textId="7F66BB2B" w:rsidR="00C87CFE" w:rsidRPr="00CD1347" w:rsidRDefault="00C87CFE" w:rsidP="00C87CFE">
            <w:pPr>
              <w:jc w:val="center"/>
              <w:rPr>
                <w:ins w:id="23339" w:author="Στάθης Καπ" w:date="2023-03-03T04:01:00Z"/>
                <w:rFonts w:cstheme="minorHAnsi"/>
                <w:sz w:val="16"/>
                <w:szCs w:val="16"/>
              </w:rPr>
            </w:pPr>
            <w:ins w:id="23340" w:author="Στάθης Καπ" w:date="2023-03-03T06:23:00Z">
              <w:r>
                <w:rPr>
                  <w:rFonts w:ascii="Calibri" w:hAnsi="Calibri" w:cs="Calibri"/>
                  <w:color w:val="000000"/>
                  <w:sz w:val="16"/>
                  <w:szCs w:val="16"/>
                </w:rPr>
                <w:t>400</w:t>
              </w:r>
            </w:ins>
          </w:p>
        </w:tc>
        <w:tc>
          <w:tcPr>
            <w:tcW w:w="621" w:type="dxa"/>
            <w:vAlign w:val="center"/>
            <w:tcPrChange w:id="23341" w:author="Στάθης Καπ" w:date="2023-03-03T06:27:00Z">
              <w:tcPr>
                <w:tcW w:w="621" w:type="dxa"/>
                <w:vAlign w:val="center"/>
              </w:tcPr>
            </w:tcPrChange>
          </w:tcPr>
          <w:p w14:paraId="56A17A67" w14:textId="3830569C" w:rsidR="00C87CFE" w:rsidRPr="00CD1347" w:rsidRDefault="00C87CFE" w:rsidP="00C87CFE">
            <w:pPr>
              <w:jc w:val="center"/>
              <w:rPr>
                <w:ins w:id="23342" w:author="Στάθης Καπ" w:date="2023-03-03T04:01:00Z"/>
                <w:rFonts w:cstheme="minorHAnsi"/>
                <w:sz w:val="16"/>
                <w:szCs w:val="16"/>
              </w:rPr>
            </w:pPr>
            <w:ins w:id="23343" w:author="Στάθης Καπ" w:date="2023-03-03T06:23:00Z">
              <w:r>
                <w:rPr>
                  <w:rFonts w:ascii="Calibri" w:hAnsi="Calibri" w:cs="Calibri"/>
                  <w:color w:val="000000"/>
                  <w:sz w:val="16"/>
                  <w:szCs w:val="16"/>
                </w:rPr>
                <w:t>0.257</w:t>
              </w:r>
            </w:ins>
          </w:p>
        </w:tc>
        <w:tc>
          <w:tcPr>
            <w:tcW w:w="669" w:type="dxa"/>
            <w:vAlign w:val="center"/>
            <w:tcPrChange w:id="23344" w:author="Στάθης Καπ" w:date="2023-03-03T06:27:00Z">
              <w:tcPr>
                <w:tcW w:w="669" w:type="dxa"/>
                <w:vAlign w:val="center"/>
              </w:tcPr>
            </w:tcPrChange>
          </w:tcPr>
          <w:p w14:paraId="0BE1A932" w14:textId="31775EA9" w:rsidR="00C87CFE" w:rsidRPr="00CD1347" w:rsidRDefault="00C87CFE" w:rsidP="00C87CFE">
            <w:pPr>
              <w:jc w:val="center"/>
              <w:rPr>
                <w:ins w:id="23345" w:author="Στάθης Καπ" w:date="2023-03-03T04:01:00Z"/>
                <w:rFonts w:cstheme="minorHAnsi"/>
                <w:sz w:val="16"/>
                <w:szCs w:val="16"/>
              </w:rPr>
            </w:pPr>
            <w:ins w:id="23346" w:author="Στάθης Καπ" w:date="2023-03-03T06:23:00Z">
              <w:r>
                <w:rPr>
                  <w:rFonts w:ascii="Calibri" w:hAnsi="Calibri" w:cstheme="minorHAnsi"/>
                  <w:color w:val="000000"/>
                  <w:sz w:val="16"/>
                  <w:szCs w:val="16"/>
                </w:rPr>
                <w:t>65.22</w:t>
              </w:r>
            </w:ins>
          </w:p>
        </w:tc>
        <w:tc>
          <w:tcPr>
            <w:tcW w:w="543" w:type="dxa"/>
            <w:vAlign w:val="center"/>
            <w:tcPrChange w:id="23347" w:author="Στάθης Καπ" w:date="2023-03-03T06:27:00Z">
              <w:tcPr>
                <w:tcW w:w="543" w:type="dxa"/>
                <w:vAlign w:val="center"/>
              </w:tcPr>
            </w:tcPrChange>
          </w:tcPr>
          <w:p w14:paraId="6B24AC97" w14:textId="3C732E73" w:rsidR="00C87CFE" w:rsidRPr="00CD1347" w:rsidRDefault="00C87CFE" w:rsidP="00C87CFE">
            <w:pPr>
              <w:jc w:val="center"/>
              <w:rPr>
                <w:ins w:id="23348" w:author="Στάθης Καπ" w:date="2023-03-03T04:01:00Z"/>
                <w:rFonts w:cstheme="minorHAnsi"/>
                <w:sz w:val="16"/>
                <w:szCs w:val="16"/>
              </w:rPr>
            </w:pPr>
            <w:ins w:id="23349" w:author="Στάθης Καπ" w:date="2023-03-03T06:23:00Z">
              <w:r>
                <w:rPr>
                  <w:rFonts w:ascii="Calibri" w:hAnsi="Calibri" w:cs="Calibri"/>
                  <w:color w:val="000000"/>
                  <w:sz w:val="16"/>
                  <w:szCs w:val="16"/>
                </w:rPr>
                <w:t>400</w:t>
              </w:r>
            </w:ins>
          </w:p>
        </w:tc>
        <w:tc>
          <w:tcPr>
            <w:tcW w:w="621" w:type="dxa"/>
            <w:vAlign w:val="center"/>
            <w:tcPrChange w:id="23350" w:author="Στάθης Καπ" w:date="2023-03-03T06:27:00Z">
              <w:tcPr>
                <w:tcW w:w="621" w:type="dxa"/>
                <w:vAlign w:val="center"/>
              </w:tcPr>
            </w:tcPrChange>
          </w:tcPr>
          <w:p w14:paraId="78FE1D5B" w14:textId="3F782858" w:rsidR="00C87CFE" w:rsidRPr="00CD1347" w:rsidRDefault="00C87CFE" w:rsidP="00C87CFE">
            <w:pPr>
              <w:jc w:val="center"/>
              <w:rPr>
                <w:ins w:id="23351" w:author="Στάθης Καπ" w:date="2023-03-03T04:01:00Z"/>
                <w:rFonts w:cstheme="minorHAnsi"/>
                <w:sz w:val="16"/>
                <w:szCs w:val="16"/>
              </w:rPr>
            </w:pPr>
            <w:ins w:id="23352" w:author="Στάθης Καπ" w:date="2023-03-03T06:23:00Z">
              <w:r>
                <w:rPr>
                  <w:rFonts w:ascii="Calibri" w:hAnsi="Calibri" w:cs="Calibri"/>
                  <w:color w:val="000000"/>
                  <w:sz w:val="16"/>
                  <w:szCs w:val="16"/>
                </w:rPr>
                <w:t>0.248</w:t>
              </w:r>
            </w:ins>
          </w:p>
        </w:tc>
        <w:tc>
          <w:tcPr>
            <w:tcW w:w="669" w:type="dxa"/>
            <w:vAlign w:val="center"/>
            <w:tcPrChange w:id="23353" w:author="Στάθης Καπ" w:date="2023-03-03T06:27:00Z">
              <w:tcPr>
                <w:tcW w:w="669" w:type="dxa"/>
                <w:vAlign w:val="center"/>
              </w:tcPr>
            </w:tcPrChange>
          </w:tcPr>
          <w:p w14:paraId="47B919AE" w14:textId="7FB08F8E" w:rsidR="00C87CFE" w:rsidRPr="00CD1347" w:rsidRDefault="00C87CFE" w:rsidP="00C87CFE">
            <w:pPr>
              <w:jc w:val="center"/>
              <w:rPr>
                <w:ins w:id="23354" w:author="Στάθης Καπ" w:date="2023-03-03T04:01:00Z"/>
                <w:rFonts w:cstheme="minorHAnsi"/>
                <w:sz w:val="16"/>
                <w:szCs w:val="16"/>
              </w:rPr>
            </w:pPr>
            <w:ins w:id="23355" w:author="Στάθης Καπ" w:date="2023-03-03T06:23:00Z">
              <w:r>
                <w:rPr>
                  <w:rFonts w:ascii="Calibri" w:hAnsi="Calibri" w:cstheme="minorHAnsi"/>
                  <w:color w:val="000000"/>
                  <w:sz w:val="16"/>
                  <w:szCs w:val="16"/>
                </w:rPr>
                <w:t>0</w:t>
              </w:r>
            </w:ins>
          </w:p>
        </w:tc>
        <w:tc>
          <w:tcPr>
            <w:tcW w:w="508" w:type="dxa"/>
            <w:vAlign w:val="center"/>
            <w:tcPrChange w:id="23356" w:author="Στάθης Καπ" w:date="2023-03-03T06:27:00Z">
              <w:tcPr>
                <w:tcW w:w="508" w:type="dxa"/>
                <w:vAlign w:val="center"/>
              </w:tcPr>
            </w:tcPrChange>
          </w:tcPr>
          <w:p w14:paraId="231AF829" w14:textId="5B4D72AE" w:rsidR="00C87CFE" w:rsidRPr="00CD1347" w:rsidRDefault="00C87CFE" w:rsidP="00C87CFE">
            <w:pPr>
              <w:jc w:val="center"/>
              <w:rPr>
                <w:ins w:id="23357" w:author="Στάθης Καπ" w:date="2023-03-03T04:01:00Z"/>
                <w:rFonts w:cstheme="minorHAnsi"/>
                <w:sz w:val="16"/>
                <w:szCs w:val="16"/>
              </w:rPr>
            </w:pPr>
            <w:ins w:id="23358" w:author="Στάθης Καπ" w:date="2023-03-03T06:23:00Z">
              <w:r>
                <w:rPr>
                  <w:rFonts w:ascii="Calibri" w:hAnsi="Calibri" w:cs="Calibri"/>
                  <w:color w:val="000000"/>
                  <w:sz w:val="16"/>
                  <w:szCs w:val="16"/>
                </w:rPr>
                <w:t>400</w:t>
              </w:r>
            </w:ins>
          </w:p>
        </w:tc>
        <w:tc>
          <w:tcPr>
            <w:tcW w:w="541" w:type="dxa"/>
            <w:vAlign w:val="center"/>
            <w:tcPrChange w:id="23359" w:author="Στάθης Καπ" w:date="2023-03-03T06:27:00Z">
              <w:tcPr>
                <w:tcW w:w="541" w:type="dxa"/>
                <w:vAlign w:val="center"/>
              </w:tcPr>
            </w:tcPrChange>
          </w:tcPr>
          <w:p w14:paraId="5CAF0F77" w14:textId="2CAC64A0" w:rsidR="00C87CFE" w:rsidRPr="00CD1347" w:rsidRDefault="00C87CFE" w:rsidP="00C87CFE">
            <w:pPr>
              <w:jc w:val="center"/>
              <w:rPr>
                <w:ins w:id="23360" w:author="Στάθης Καπ" w:date="2023-03-03T04:01:00Z"/>
                <w:rFonts w:cstheme="minorHAnsi"/>
                <w:sz w:val="16"/>
                <w:szCs w:val="16"/>
              </w:rPr>
            </w:pPr>
            <w:ins w:id="23361" w:author="Στάθης Καπ" w:date="2023-03-03T06:23:00Z">
              <w:r>
                <w:rPr>
                  <w:rFonts w:ascii="Calibri" w:hAnsi="Calibri" w:cs="Calibri"/>
                  <w:color w:val="000000"/>
                  <w:sz w:val="16"/>
                  <w:szCs w:val="16"/>
                </w:rPr>
                <w:t>0.256</w:t>
              </w:r>
            </w:ins>
          </w:p>
        </w:tc>
        <w:tc>
          <w:tcPr>
            <w:tcW w:w="589" w:type="dxa"/>
            <w:vAlign w:val="center"/>
            <w:tcPrChange w:id="23362" w:author="Στάθης Καπ" w:date="2023-03-03T06:27:00Z">
              <w:tcPr>
                <w:tcW w:w="589" w:type="dxa"/>
                <w:vAlign w:val="center"/>
              </w:tcPr>
            </w:tcPrChange>
          </w:tcPr>
          <w:p w14:paraId="42F12883" w14:textId="6C9D1E72" w:rsidR="00C87CFE" w:rsidRPr="00CD1347" w:rsidRDefault="00C87CFE" w:rsidP="00C87CFE">
            <w:pPr>
              <w:jc w:val="center"/>
              <w:rPr>
                <w:ins w:id="23363" w:author="Στάθης Καπ" w:date="2023-03-03T04:01:00Z"/>
                <w:rFonts w:cstheme="minorHAnsi"/>
                <w:sz w:val="16"/>
                <w:szCs w:val="16"/>
              </w:rPr>
            </w:pPr>
            <w:ins w:id="23364" w:author="Στάθης Καπ" w:date="2023-03-03T06:23:00Z">
              <w:r>
                <w:rPr>
                  <w:rFonts w:ascii="Calibri" w:hAnsi="Calibri" w:cstheme="minorHAnsi"/>
                  <w:color w:val="000000"/>
                  <w:sz w:val="16"/>
                  <w:szCs w:val="16"/>
                </w:rPr>
                <w:t>0</w:t>
              </w:r>
            </w:ins>
          </w:p>
        </w:tc>
        <w:tc>
          <w:tcPr>
            <w:tcW w:w="463" w:type="dxa"/>
            <w:vAlign w:val="center"/>
            <w:tcPrChange w:id="23365" w:author="Στάθης Καπ" w:date="2023-03-03T06:27:00Z">
              <w:tcPr>
                <w:tcW w:w="463" w:type="dxa"/>
                <w:vAlign w:val="center"/>
              </w:tcPr>
            </w:tcPrChange>
          </w:tcPr>
          <w:p w14:paraId="38AC1317" w14:textId="1314C0C5" w:rsidR="00C87CFE" w:rsidRPr="00CD1347" w:rsidRDefault="00C87CFE" w:rsidP="00C87CFE">
            <w:pPr>
              <w:jc w:val="center"/>
              <w:rPr>
                <w:ins w:id="23366" w:author="Στάθης Καπ" w:date="2023-03-03T04:01:00Z"/>
                <w:rFonts w:cstheme="minorHAnsi"/>
                <w:sz w:val="16"/>
                <w:szCs w:val="16"/>
              </w:rPr>
            </w:pPr>
            <w:ins w:id="23367" w:author="Στάθης Καπ" w:date="2023-03-03T06:23:00Z">
              <w:r>
                <w:rPr>
                  <w:rFonts w:ascii="Calibri" w:hAnsi="Calibri" w:cs="Calibri"/>
                  <w:color w:val="000000"/>
                  <w:sz w:val="16"/>
                  <w:szCs w:val="16"/>
                </w:rPr>
                <w:t>400</w:t>
              </w:r>
            </w:ins>
          </w:p>
        </w:tc>
        <w:tc>
          <w:tcPr>
            <w:tcW w:w="541" w:type="dxa"/>
            <w:vAlign w:val="center"/>
            <w:tcPrChange w:id="23368" w:author="Στάθης Καπ" w:date="2023-03-03T06:27:00Z">
              <w:tcPr>
                <w:tcW w:w="541" w:type="dxa"/>
                <w:vAlign w:val="center"/>
              </w:tcPr>
            </w:tcPrChange>
          </w:tcPr>
          <w:p w14:paraId="3C65299B" w14:textId="4E91E261" w:rsidR="00C87CFE" w:rsidRPr="00CD1347" w:rsidRDefault="00C87CFE" w:rsidP="00C87CFE">
            <w:pPr>
              <w:jc w:val="center"/>
              <w:rPr>
                <w:ins w:id="23369" w:author="Στάθης Καπ" w:date="2023-03-03T04:01:00Z"/>
                <w:rFonts w:cstheme="minorHAnsi"/>
                <w:sz w:val="16"/>
                <w:szCs w:val="16"/>
              </w:rPr>
            </w:pPr>
            <w:ins w:id="23370" w:author="Στάθης Καπ" w:date="2023-03-03T06:23:00Z">
              <w:r>
                <w:rPr>
                  <w:rFonts w:ascii="Calibri" w:hAnsi="Calibri" w:cs="Calibri"/>
                  <w:color w:val="000000"/>
                  <w:sz w:val="16"/>
                  <w:szCs w:val="16"/>
                </w:rPr>
                <w:t>0.316</w:t>
              </w:r>
            </w:ins>
          </w:p>
        </w:tc>
        <w:tc>
          <w:tcPr>
            <w:tcW w:w="589" w:type="dxa"/>
            <w:vAlign w:val="center"/>
            <w:tcPrChange w:id="23371" w:author="Στάθης Καπ" w:date="2023-03-03T06:27:00Z">
              <w:tcPr>
                <w:tcW w:w="589" w:type="dxa"/>
                <w:vAlign w:val="center"/>
              </w:tcPr>
            </w:tcPrChange>
          </w:tcPr>
          <w:p w14:paraId="0FF9E765" w14:textId="4DA677C2" w:rsidR="00C87CFE" w:rsidRPr="00CD1347" w:rsidRDefault="00C87CFE" w:rsidP="00C87CFE">
            <w:pPr>
              <w:jc w:val="center"/>
              <w:rPr>
                <w:ins w:id="23372" w:author="Στάθης Καπ" w:date="2023-03-03T04:01:00Z"/>
                <w:rFonts w:cstheme="minorHAnsi"/>
                <w:sz w:val="16"/>
                <w:szCs w:val="16"/>
              </w:rPr>
            </w:pPr>
            <w:ins w:id="23373"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2337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75" w:author="Στάθης Καπ" w:date="2023-03-03T04:01:00Z"/>
        </w:trPr>
        <w:tc>
          <w:tcPr>
            <w:tcW w:w="515" w:type="dxa"/>
            <w:tcBorders>
              <w:top w:val="nil"/>
              <w:bottom w:val="nil"/>
              <w:right w:val="single" w:sz="4" w:space="0" w:color="auto"/>
            </w:tcBorders>
            <w:shd w:val="clear" w:color="auto" w:fill="E7E6E6" w:themeFill="background2"/>
            <w:vAlign w:val="bottom"/>
            <w:tcPrChange w:id="23376" w:author="Στάθης Καπ" w:date="2023-03-03T06:27:00Z">
              <w:tcPr>
                <w:tcW w:w="515" w:type="dxa"/>
                <w:vAlign w:val="bottom"/>
              </w:tcPr>
            </w:tcPrChange>
          </w:tcPr>
          <w:p w14:paraId="7834319F" w14:textId="082E1B28" w:rsidR="00C87CFE" w:rsidRPr="00CD1347" w:rsidRDefault="00C87CFE" w:rsidP="00C87CFE">
            <w:pPr>
              <w:jc w:val="center"/>
              <w:rPr>
                <w:ins w:id="23377" w:author="Στάθης Καπ" w:date="2023-03-03T04:01:00Z"/>
                <w:sz w:val="16"/>
                <w:szCs w:val="16"/>
              </w:rPr>
            </w:pPr>
            <w:ins w:id="23378" w:author="Στάθης Καπ" w:date="2023-03-03T04:08:00Z">
              <w:r w:rsidRPr="00CD1347">
                <w:rPr>
                  <w:rFonts w:ascii="Calibri" w:hAnsi="Calibri" w:cs="Calibri"/>
                  <w:color w:val="000000"/>
                  <w:sz w:val="16"/>
                  <w:szCs w:val="16"/>
                  <w:rPrChange w:id="23379"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23380" w:author="Στάθης Καπ" w:date="2023-03-03T06:27:00Z">
              <w:tcPr>
                <w:tcW w:w="560" w:type="dxa"/>
              </w:tcPr>
            </w:tcPrChange>
          </w:tcPr>
          <w:p w14:paraId="0560894B" w14:textId="58492757" w:rsidR="00C87CFE" w:rsidRPr="00CD1347" w:rsidRDefault="00C87CFE" w:rsidP="00C87CFE">
            <w:pPr>
              <w:jc w:val="center"/>
              <w:rPr>
                <w:ins w:id="23381" w:author="Στάθης Καπ" w:date="2023-03-03T04:01:00Z"/>
                <w:rFonts w:cstheme="minorHAnsi"/>
                <w:sz w:val="16"/>
                <w:szCs w:val="16"/>
              </w:rPr>
            </w:pPr>
            <w:ins w:id="23382" w:author="Στάθης Καπ" w:date="2023-03-03T06:23:00Z">
              <w:r>
                <w:rPr>
                  <w:rFonts w:ascii="Calibri" w:hAnsi="Calibri" w:cs="Calibri"/>
                  <w:color w:val="000000"/>
                  <w:sz w:val="16"/>
                  <w:szCs w:val="16"/>
                </w:rPr>
                <w:t>1210</w:t>
              </w:r>
            </w:ins>
          </w:p>
        </w:tc>
        <w:tc>
          <w:tcPr>
            <w:tcW w:w="855" w:type="dxa"/>
            <w:vAlign w:val="center"/>
            <w:tcPrChange w:id="23383" w:author="Στάθης Καπ" w:date="2023-03-03T06:27:00Z">
              <w:tcPr>
                <w:tcW w:w="855" w:type="dxa"/>
              </w:tcPr>
            </w:tcPrChange>
          </w:tcPr>
          <w:p w14:paraId="637FA9E2" w14:textId="3777BCD4" w:rsidR="00C87CFE" w:rsidRPr="00CD1347" w:rsidRDefault="00C87CFE" w:rsidP="00C87CFE">
            <w:pPr>
              <w:jc w:val="center"/>
              <w:rPr>
                <w:ins w:id="23384" w:author="Στάθης Καπ" w:date="2023-03-03T04:01:00Z"/>
                <w:rFonts w:cstheme="minorHAnsi"/>
                <w:sz w:val="16"/>
                <w:szCs w:val="16"/>
              </w:rPr>
            </w:pPr>
            <w:ins w:id="23385" w:author="Στάθης Καπ" w:date="2023-03-03T06:23:00Z">
              <w:r>
                <w:rPr>
                  <w:rFonts w:ascii="Calibri" w:hAnsi="Calibri" w:cs="Calibri"/>
                  <w:color w:val="000000"/>
                  <w:sz w:val="16"/>
                  <w:szCs w:val="16"/>
                </w:rPr>
                <w:t>1150</w:t>
              </w:r>
            </w:ins>
          </w:p>
        </w:tc>
        <w:tc>
          <w:tcPr>
            <w:tcW w:w="544" w:type="dxa"/>
            <w:vAlign w:val="center"/>
            <w:tcPrChange w:id="23386" w:author="Στάθης Καπ" w:date="2023-03-03T06:27:00Z">
              <w:tcPr>
                <w:tcW w:w="544" w:type="dxa"/>
                <w:vAlign w:val="bottom"/>
              </w:tcPr>
            </w:tcPrChange>
          </w:tcPr>
          <w:p w14:paraId="33A52050" w14:textId="4F58343B" w:rsidR="00C87CFE" w:rsidRPr="00CD1347" w:rsidRDefault="00C87CFE" w:rsidP="00C87CFE">
            <w:pPr>
              <w:jc w:val="center"/>
              <w:rPr>
                <w:ins w:id="23387" w:author="Στάθης Καπ" w:date="2023-03-03T04:01:00Z"/>
                <w:rFonts w:cstheme="minorHAnsi"/>
                <w:sz w:val="16"/>
                <w:szCs w:val="16"/>
              </w:rPr>
            </w:pPr>
            <w:ins w:id="23388" w:author="Στάθης Καπ" w:date="2023-03-03T06:23:00Z">
              <w:r>
                <w:rPr>
                  <w:rFonts w:ascii="Calibri" w:hAnsi="Calibri" w:cs="Calibri"/>
                  <w:color w:val="000000"/>
                  <w:sz w:val="16"/>
                  <w:szCs w:val="16"/>
                </w:rPr>
                <w:t>840</w:t>
              </w:r>
            </w:ins>
          </w:p>
        </w:tc>
        <w:tc>
          <w:tcPr>
            <w:tcW w:w="621" w:type="dxa"/>
            <w:vAlign w:val="center"/>
            <w:tcPrChange w:id="23389" w:author="Στάθης Καπ" w:date="2023-03-03T06:27:00Z">
              <w:tcPr>
                <w:tcW w:w="621" w:type="dxa"/>
                <w:vAlign w:val="bottom"/>
              </w:tcPr>
            </w:tcPrChange>
          </w:tcPr>
          <w:p w14:paraId="60D57567" w14:textId="6378925B" w:rsidR="00C87CFE" w:rsidRPr="00CD1347" w:rsidRDefault="00C87CFE" w:rsidP="00C87CFE">
            <w:pPr>
              <w:jc w:val="center"/>
              <w:rPr>
                <w:ins w:id="23390" w:author="Στάθης Καπ" w:date="2023-03-03T04:01:00Z"/>
                <w:rFonts w:cstheme="minorHAnsi"/>
                <w:sz w:val="16"/>
                <w:szCs w:val="16"/>
              </w:rPr>
            </w:pPr>
            <w:ins w:id="23391" w:author="Στάθης Καπ" w:date="2023-03-03T06:23:00Z">
              <w:r>
                <w:rPr>
                  <w:rFonts w:ascii="Calibri" w:hAnsi="Calibri" w:cs="Calibri"/>
                  <w:color w:val="000000"/>
                  <w:sz w:val="16"/>
                  <w:szCs w:val="16"/>
                </w:rPr>
                <w:t>0.59</w:t>
              </w:r>
            </w:ins>
          </w:p>
        </w:tc>
        <w:tc>
          <w:tcPr>
            <w:tcW w:w="669" w:type="dxa"/>
            <w:vAlign w:val="center"/>
            <w:tcPrChange w:id="23392" w:author="Στάθης Καπ" w:date="2023-03-03T06:27:00Z">
              <w:tcPr>
                <w:tcW w:w="669" w:type="dxa"/>
                <w:vAlign w:val="center"/>
              </w:tcPr>
            </w:tcPrChange>
          </w:tcPr>
          <w:p w14:paraId="7805D02C" w14:textId="239391B0" w:rsidR="00C87CFE" w:rsidRPr="00CD1347" w:rsidRDefault="00C87CFE" w:rsidP="00C87CFE">
            <w:pPr>
              <w:jc w:val="center"/>
              <w:rPr>
                <w:ins w:id="23393" w:author="Στάθης Καπ" w:date="2023-03-03T04:01:00Z"/>
                <w:rFonts w:cstheme="minorHAnsi"/>
                <w:sz w:val="16"/>
                <w:szCs w:val="16"/>
              </w:rPr>
            </w:pPr>
            <w:ins w:id="23394" w:author="Στάθης Καπ" w:date="2023-03-03T06:23:00Z">
              <w:r>
                <w:rPr>
                  <w:rFonts w:ascii="Calibri" w:hAnsi="Calibri" w:cstheme="minorHAnsi"/>
                  <w:color w:val="000000"/>
                  <w:sz w:val="16"/>
                  <w:szCs w:val="16"/>
                </w:rPr>
                <w:t>30.58</w:t>
              </w:r>
            </w:ins>
          </w:p>
        </w:tc>
        <w:tc>
          <w:tcPr>
            <w:tcW w:w="543" w:type="dxa"/>
            <w:vAlign w:val="center"/>
            <w:tcPrChange w:id="23395" w:author="Στάθης Καπ" w:date="2023-03-03T06:27:00Z">
              <w:tcPr>
                <w:tcW w:w="543" w:type="dxa"/>
                <w:vAlign w:val="bottom"/>
              </w:tcPr>
            </w:tcPrChange>
          </w:tcPr>
          <w:p w14:paraId="12102D6F" w14:textId="5A76D5B7" w:rsidR="00C87CFE" w:rsidRPr="00CD1347" w:rsidRDefault="00C87CFE" w:rsidP="00C87CFE">
            <w:pPr>
              <w:jc w:val="center"/>
              <w:rPr>
                <w:ins w:id="23396" w:author="Στάθης Καπ" w:date="2023-03-03T04:01:00Z"/>
                <w:rFonts w:cstheme="minorHAnsi"/>
                <w:sz w:val="16"/>
                <w:szCs w:val="16"/>
              </w:rPr>
            </w:pPr>
            <w:ins w:id="23397" w:author="Στάθης Καπ" w:date="2023-03-03T06:23:00Z">
              <w:r>
                <w:rPr>
                  <w:rFonts w:ascii="Calibri" w:hAnsi="Calibri" w:cs="Calibri"/>
                  <w:color w:val="000000"/>
                  <w:sz w:val="16"/>
                  <w:szCs w:val="16"/>
                </w:rPr>
                <w:t>810</w:t>
              </w:r>
            </w:ins>
          </w:p>
        </w:tc>
        <w:tc>
          <w:tcPr>
            <w:tcW w:w="621" w:type="dxa"/>
            <w:vAlign w:val="center"/>
            <w:tcPrChange w:id="23398" w:author="Στάθης Καπ" w:date="2023-03-03T06:27:00Z">
              <w:tcPr>
                <w:tcW w:w="621" w:type="dxa"/>
                <w:vAlign w:val="bottom"/>
              </w:tcPr>
            </w:tcPrChange>
          </w:tcPr>
          <w:p w14:paraId="11ABC222" w14:textId="2147FF7B" w:rsidR="00C87CFE" w:rsidRPr="00CD1347" w:rsidRDefault="00C87CFE" w:rsidP="00C87CFE">
            <w:pPr>
              <w:jc w:val="center"/>
              <w:rPr>
                <w:ins w:id="23399" w:author="Στάθης Καπ" w:date="2023-03-03T04:01:00Z"/>
                <w:rFonts w:cstheme="minorHAnsi"/>
                <w:sz w:val="16"/>
                <w:szCs w:val="16"/>
              </w:rPr>
            </w:pPr>
            <w:ins w:id="23400" w:author="Στάθης Καπ" w:date="2023-03-03T06:23:00Z">
              <w:r>
                <w:rPr>
                  <w:rFonts w:ascii="Calibri" w:hAnsi="Calibri" w:cs="Calibri"/>
                  <w:color w:val="000000"/>
                  <w:sz w:val="16"/>
                  <w:szCs w:val="16"/>
                </w:rPr>
                <w:t>0.489</w:t>
              </w:r>
            </w:ins>
          </w:p>
        </w:tc>
        <w:tc>
          <w:tcPr>
            <w:tcW w:w="669" w:type="dxa"/>
            <w:vAlign w:val="center"/>
            <w:tcPrChange w:id="23401" w:author="Στάθης Καπ" w:date="2023-03-03T06:27:00Z">
              <w:tcPr>
                <w:tcW w:w="669" w:type="dxa"/>
                <w:vAlign w:val="center"/>
              </w:tcPr>
            </w:tcPrChange>
          </w:tcPr>
          <w:p w14:paraId="05435EC8" w14:textId="6220CC5A" w:rsidR="00C87CFE" w:rsidRPr="00CD1347" w:rsidRDefault="00C87CFE" w:rsidP="00C87CFE">
            <w:pPr>
              <w:jc w:val="center"/>
              <w:rPr>
                <w:ins w:id="23402" w:author="Στάθης Καπ" w:date="2023-03-03T04:01:00Z"/>
                <w:rFonts w:cstheme="minorHAnsi"/>
                <w:sz w:val="16"/>
                <w:szCs w:val="16"/>
              </w:rPr>
            </w:pPr>
            <w:ins w:id="23403" w:author="Στάθης Καπ" w:date="2023-03-03T06:23:00Z">
              <w:r>
                <w:rPr>
                  <w:rFonts w:ascii="Calibri" w:hAnsi="Calibri" w:cstheme="minorHAnsi"/>
                  <w:color w:val="000000"/>
                  <w:sz w:val="16"/>
                  <w:szCs w:val="16"/>
                </w:rPr>
                <w:t>3.57</w:t>
              </w:r>
            </w:ins>
          </w:p>
        </w:tc>
        <w:tc>
          <w:tcPr>
            <w:tcW w:w="508" w:type="dxa"/>
            <w:vAlign w:val="center"/>
            <w:tcPrChange w:id="23404" w:author="Στάθης Καπ" w:date="2023-03-03T06:27:00Z">
              <w:tcPr>
                <w:tcW w:w="508" w:type="dxa"/>
                <w:vAlign w:val="bottom"/>
              </w:tcPr>
            </w:tcPrChange>
          </w:tcPr>
          <w:p w14:paraId="0497DCA0" w14:textId="541D5491" w:rsidR="00C87CFE" w:rsidRPr="00CD1347" w:rsidRDefault="00C87CFE" w:rsidP="00C87CFE">
            <w:pPr>
              <w:jc w:val="center"/>
              <w:rPr>
                <w:ins w:id="23405" w:author="Στάθης Καπ" w:date="2023-03-03T04:01:00Z"/>
                <w:rFonts w:cstheme="minorHAnsi"/>
                <w:sz w:val="16"/>
                <w:szCs w:val="16"/>
              </w:rPr>
            </w:pPr>
            <w:ins w:id="23406" w:author="Στάθης Καπ" w:date="2023-03-03T06:23:00Z">
              <w:r>
                <w:rPr>
                  <w:rFonts w:ascii="Calibri" w:hAnsi="Calibri" w:cs="Calibri"/>
                  <w:color w:val="000000"/>
                  <w:sz w:val="16"/>
                  <w:szCs w:val="16"/>
                </w:rPr>
                <w:t>770</w:t>
              </w:r>
            </w:ins>
          </w:p>
        </w:tc>
        <w:tc>
          <w:tcPr>
            <w:tcW w:w="541" w:type="dxa"/>
            <w:vAlign w:val="center"/>
            <w:tcPrChange w:id="23407" w:author="Στάθης Καπ" w:date="2023-03-03T06:27:00Z">
              <w:tcPr>
                <w:tcW w:w="541" w:type="dxa"/>
                <w:vAlign w:val="bottom"/>
              </w:tcPr>
            </w:tcPrChange>
          </w:tcPr>
          <w:p w14:paraId="50F7A1EB" w14:textId="7A598797" w:rsidR="00C87CFE" w:rsidRPr="00CD1347" w:rsidRDefault="00C87CFE" w:rsidP="00C87CFE">
            <w:pPr>
              <w:jc w:val="center"/>
              <w:rPr>
                <w:ins w:id="23408" w:author="Στάθης Καπ" w:date="2023-03-03T04:01:00Z"/>
                <w:rFonts w:cstheme="minorHAnsi"/>
                <w:sz w:val="16"/>
                <w:szCs w:val="16"/>
              </w:rPr>
            </w:pPr>
            <w:ins w:id="23409" w:author="Στάθης Καπ" w:date="2023-03-03T06:23:00Z">
              <w:r>
                <w:rPr>
                  <w:rFonts w:ascii="Calibri" w:hAnsi="Calibri" w:cs="Calibri"/>
                  <w:color w:val="000000"/>
                  <w:sz w:val="16"/>
                  <w:szCs w:val="16"/>
                </w:rPr>
                <w:t>0.299</w:t>
              </w:r>
            </w:ins>
          </w:p>
        </w:tc>
        <w:tc>
          <w:tcPr>
            <w:tcW w:w="589" w:type="dxa"/>
            <w:vAlign w:val="center"/>
            <w:tcPrChange w:id="23410" w:author="Στάθης Καπ" w:date="2023-03-03T06:27:00Z">
              <w:tcPr>
                <w:tcW w:w="589" w:type="dxa"/>
                <w:vAlign w:val="center"/>
              </w:tcPr>
            </w:tcPrChange>
          </w:tcPr>
          <w:p w14:paraId="470B8C43" w14:textId="57B3AEFB" w:rsidR="00C87CFE" w:rsidRPr="00CD1347" w:rsidRDefault="00C87CFE" w:rsidP="00C87CFE">
            <w:pPr>
              <w:jc w:val="center"/>
              <w:rPr>
                <w:ins w:id="23411" w:author="Στάθης Καπ" w:date="2023-03-03T04:01:00Z"/>
                <w:rFonts w:cstheme="minorHAnsi"/>
                <w:sz w:val="16"/>
                <w:szCs w:val="16"/>
              </w:rPr>
            </w:pPr>
            <w:ins w:id="23412" w:author="Στάθης Καπ" w:date="2023-03-03T06:23:00Z">
              <w:r>
                <w:rPr>
                  <w:rFonts w:ascii="Calibri" w:hAnsi="Calibri" w:cstheme="minorHAnsi"/>
                  <w:color w:val="000000"/>
                  <w:sz w:val="16"/>
                  <w:szCs w:val="16"/>
                </w:rPr>
                <w:t>8.33</w:t>
              </w:r>
            </w:ins>
          </w:p>
        </w:tc>
        <w:tc>
          <w:tcPr>
            <w:tcW w:w="463" w:type="dxa"/>
            <w:vAlign w:val="center"/>
            <w:tcPrChange w:id="23413" w:author="Στάθης Καπ" w:date="2023-03-03T06:27:00Z">
              <w:tcPr>
                <w:tcW w:w="463" w:type="dxa"/>
                <w:vAlign w:val="bottom"/>
              </w:tcPr>
            </w:tcPrChange>
          </w:tcPr>
          <w:p w14:paraId="2110C2A7" w14:textId="4EDE9921" w:rsidR="00C87CFE" w:rsidRPr="00CD1347" w:rsidRDefault="00C87CFE" w:rsidP="00C87CFE">
            <w:pPr>
              <w:jc w:val="center"/>
              <w:rPr>
                <w:ins w:id="23414" w:author="Στάθης Καπ" w:date="2023-03-03T04:01:00Z"/>
                <w:rFonts w:cstheme="minorHAnsi"/>
                <w:sz w:val="16"/>
                <w:szCs w:val="16"/>
              </w:rPr>
            </w:pPr>
            <w:ins w:id="23415" w:author="Στάθης Καπ" w:date="2023-03-03T06:23:00Z">
              <w:r>
                <w:rPr>
                  <w:rFonts w:ascii="Calibri" w:hAnsi="Calibri" w:cs="Calibri"/>
                  <w:color w:val="000000"/>
                  <w:sz w:val="16"/>
                  <w:szCs w:val="16"/>
                </w:rPr>
                <w:t>730</w:t>
              </w:r>
            </w:ins>
          </w:p>
        </w:tc>
        <w:tc>
          <w:tcPr>
            <w:tcW w:w="541" w:type="dxa"/>
            <w:vAlign w:val="center"/>
            <w:tcPrChange w:id="23416" w:author="Στάθης Καπ" w:date="2023-03-03T06:27:00Z">
              <w:tcPr>
                <w:tcW w:w="541" w:type="dxa"/>
                <w:vAlign w:val="bottom"/>
              </w:tcPr>
            </w:tcPrChange>
          </w:tcPr>
          <w:p w14:paraId="1B08521E" w14:textId="7EB73FBD" w:rsidR="00C87CFE" w:rsidRPr="00CD1347" w:rsidRDefault="00C87CFE" w:rsidP="00C87CFE">
            <w:pPr>
              <w:jc w:val="center"/>
              <w:rPr>
                <w:ins w:id="23417" w:author="Στάθης Καπ" w:date="2023-03-03T04:01:00Z"/>
                <w:rFonts w:cstheme="minorHAnsi"/>
                <w:sz w:val="16"/>
                <w:szCs w:val="16"/>
              </w:rPr>
            </w:pPr>
            <w:ins w:id="23418" w:author="Στάθης Καπ" w:date="2023-03-03T06:23:00Z">
              <w:r>
                <w:rPr>
                  <w:rFonts w:ascii="Calibri" w:hAnsi="Calibri" w:cs="Calibri"/>
                  <w:color w:val="000000"/>
                  <w:sz w:val="16"/>
                  <w:szCs w:val="16"/>
                </w:rPr>
                <w:t>0.333</w:t>
              </w:r>
            </w:ins>
          </w:p>
        </w:tc>
        <w:tc>
          <w:tcPr>
            <w:tcW w:w="589" w:type="dxa"/>
            <w:vAlign w:val="center"/>
            <w:tcPrChange w:id="23419" w:author="Στάθης Καπ" w:date="2023-03-03T06:27:00Z">
              <w:tcPr>
                <w:tcW w:w="589" w:type="dxa"/>
                <w:vAlign w:val="center"/>
              </w:tcPr>
            </w:tcPrChange>
          </w:tcPr>
          <w:p w14:paraId="29430D62" w14:textId="571522FB" w:rsidR="00C87CFE" w:rsidRPr="00CD1347" w:rsidRDefault="00C87CFE" w:rsidP="00C87CFE">
            <w:pPr>
              <w:jc w:val="center"/>
              <w:rPr>
                <w:ins w:id="23420" w:author="Στάθης Καπ" w:date="2023-03-03T04:01:00Z"/>
                <w:rFonts w:cstheme="minorHAnsi"/>
                <w:sz w:val="16"/>
                <w:szCs w:val="16"/>
              </w:rPr>
            </w:pPr>
            <w:ins w:id="23421"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2342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23" w:author="Στάθης Καπ" w:date="2023-03-03T04:01:00Z"/>
        </w:trPr>
        <w:tc>
          <w:tcPr>
            <w:tcW w:w="515" w:type="dxa"/>
            <w:tcBorders>
              <w:top w:val="nil"/>
              <w:bottom w:val="nil"/>
              <w:right w:val="single" w:sz="4" w:space="0" w:color="auto"/>
            </w:tcBorders>
            <w:shd w:val="clear" w:color="auto" w:fill="E7E6E6" w:themeFill="background2"/>
            <w:vAlign w:val="bottom"/>
            <w:tcPrChange w:id="23424" w:author="Στάθης Καπ" w:date="2023-03-03T06:27:00Z">
              <w:tcPr>
                <w:tcW w:w="515" w:type="dxa"/>
                <w:vAlign w:val="bottom"/>
              </w:tcPr>
            </w:tcPrChange>
          </w:tcPr>
          <w:p w14:paraId="23CF796E" w14:textId="637364A1" w:rsidR="00C87CFE" w:rsidRPr="00CD1347" w:rsidRDefault="00C87CFE" w:rsidP="00C87CFE">
            <w:pPr>
              <w:jc w:val="center"/>
              <w:rPr>
                <w:ins w:id="23425" w:author="Στάθης Καπ" w:date="2023-03-03T04:01:00Z"/>
                <w:sz w:val="16"/>
                <w:szCs w:val="16"/>
              </w:rPr>
            </w:pPr>
            <w:ins w:id="23426" w:author="Στάθης Καπ" w:date="2023-03-03T04:08:00Z">
              <w:r w:rsidRPr="00CD1347">
                <w:rPr>
                  <w:rFonts w:ascii="Calibri" w:hAnsi="Calibri" w:cs="Calibri"/>
                  <w:color w:val="000000"/>
                  <w:sz w:val="16"/>
                  <w:szCs w:val="16"/>
                  <w:rPrChange w:id="23427"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23428" w:author="Στάθης Καπ" w:date="2023-03-03T06:27:00Z">
              <w:tcPr>
                <w:tcW w:w="560" w:type="dxa"/>
              </w:tcPr>
            </w:tcPrChange>
          </w:tcPr>
          <w:p w14:paraId="69724780" w14:textId="51D5A3D1" w:rsidR="00C87CFE" w:rsidRPr="00CD1347" w:rsidRDefault="00C87CFE" w:rsidP="00C87CFE">
            <w:pPr>
              <w:jc w:val="center"/>
              <w:rPr>
                <w:ins w:id="23429" w:author="Στάθης Καπ" w:date="2023-03-03T04:01:00Z"/>
                <w:rFonts w:cstheme="minorHAnsi"/>
                <w:sz w:val="16"/>
                <w:szCs w:val="16"/>
              </w:rPr>
            </w:pPr>
            <w:ins w:id="23430" w:author="Στάθης Καπ" w:date="2023-03-03T06:23:00Z">
              <w:r>
                <w:rPr>
                  <w:rFonts w:ascii="Calibri" w:hAnsi="Calibri" w:cs="Calibri"/>
                  <w:color w:val="000000"/>
                  <w:sz w:val="16"/>
                  <w:szCs w:val="16"/>
                </w:rPr>
                <w:t>1260</w:t>
              </w:r>
            </w:ins>
          </w:p>
        </w:tc>
        <w:tc>
          <w:tcPr>
            <w:tcW w:w="855" w:type="dxa"/>
            <w:vAlign w:val="center"/>
            <w:tcPrChange w:id="23431" w:author="Στάθης Καπ" w:date="2023-03-03T06:27:00Z">
              <w:tcPr>
                <w:tcW w:w="855" w:type="dxa"/>
              </w:tcPr>
            </w:tcPrChange>
          </w:tcPr>
          <w:p w14:paraId="602DF1D5" w14:textId="20698257" w:rsidR="00C87CFE" w:rsidRPr="00CD1347" w:rsidRDefault="00C87CFE" w:rsidP="00C87CFE">
            <w:pPr>
              <w:jc w:val="center"/>
              <w:rPr>
                <w:ins w:id="23432" w:author="Στάθης Καπ" w:date="2023-03-03T04:01:00Z"/>
                <w:rFonts w:cstheme="minorHAnsi"/>
                <w:sz w:val="16"/>
                <w:szCs w:val="16"/>
              </w:rPr>
            </w:pPr>
            <w:ins w:id="23433" w:author="Στάθης Καπ" w:date="2023-03-03T06:23:00Z">
              <w:r>
                <w:rPr>
                  <w:rFonts w:ascii="Calibri" w:hAnsi="Calibri" w:cs="Calibri"/>
                  <w:color w:val="000000"/>
                  <w:sz w:val="16"/>
                  <w:szCs w:val="16"/>
                </w:rPr>
                <w:t>1220</w:t>
              </w:r>
            </w:ins>
          </w:p>
        </w:tc>
        <w:tc>
          <w:tcPr>
            <w:tcW w:w="544" w:type="dxa"/>
            <w:vAlign w:val="center"/>
            <w:tcPrChange w:id="23434" w:author="Στάθης Καπ" w:date="2023-03-03T06:27:00Z">
              <w:tcPr>
                <w:tcW w:w="544" w:type="dxa"/>
                <w:vAlign w:val="bottom"/>
              </w:tcPr>
            </w:tcPrChange>
          </w:tcPr>
          <w:p w14:paraId="5DA36DA4" w14:textId="2072F6D0" w:rsidR="00C87CFE" w:rsidRPr="00CD1347" w:rsidRDefault="00C87CFE" w:rsidP="00C87CFE">
            <w:pPr>
              <w:jc w:val="center"/>
              <w:rPr>
                <w:ins w:id="23435" w:author="Στάθης Καπ" w:date="2023-03-03T04:01:00Z"/>
                <w:rFonts w:cstheme="minorHAnsi"/>
                <w:sz w:val="16"/>
                <w:szCs w:val="16"/>
              </w:rPr>
            </w:pPr>
            <w:ins w:id="23436" w:author="Στάθης Καπ" w:date="2023-03-03T06:23:00Z">
              <w:r>
                <w:rPr>
                  <w:rFonts w:ascii="Calibri" w:hAnsi="Calibri" w:cs="Calibri"/>
                  <w:color w:val="000000"/>
                  <w:sz w:val="16"/>
                  <w:szCs w:val="16"/>
                </w:rPr>
                <w:t>1010</w:t>
              </w:r>
            </w:ins>
          </w:p>
        </w:tc>
        <w:tc>
          <w:tcPr>
            <w:tcW w:w="621" w:type="dxa"/>
            <w:vAlign w:val="center"/>
            <w:tcPrChange w:id="23437" w:author="Στάθης Καπ" w:date="2023-03-03T06:27:00Z">
              <w:tcPr>
                <w:tcW w:w="621" w:type="dxa"/>
                <w:vAlign w:val="bottom"/>
              </w:tcPr>
            </w:tcPrChange>
          </w:tcPr>
          <w:p w14:paraId="61B210AE" w14:textId="64469448" w:rsidR="00C87CFE" w:rsidRPr="00CD1347" w:rsidRDefault="00C87CFE" w:rsidP="00C87CFE">
            <w:pPr>
              <w:jc w:val="center"/>
              <w:rPr>
                <w:ins w:id="23438" w:author="Στάθης Καπ" w:date="2023-03-03T04:01:00Z"/>
                <w:rFonts w:cstheme="minorHAnsi"/>
                <w:sz w:val="16"/>
                <w:szCs w:val="16"/>
              </w:rPr>
            </w:pPr>
            <w:ins w:id="23439" w:author="Στάθης Καπ" w:date="2023-03-03T06:23:00Z">
              <w:r>
                <w:rPr>
                  <w:rFonts w:ascii="Calibri" w:hAnsi="Calibri" w:cs="Calibri"/>
                  <w:color w:val="000000"/>
                  <w:sz w:val="16"/>
                  <w:szCs w:val="16"/>
                </w:rPr>
                <w:t>0.593</w:t>
              </w:r>
            </w:ins>
          </w:p>
        </w:tc>
        <w:tc>
          <w:tcPr>
            <w:tcW w:w="669" w:type="dxa"/>
            <w:vAlign w:val="center"/>
            <w:tcPrChange w:id="23440" w:author="Στάθης Καπ" w:date="2023-03-03T06:27:00Z">
              <w:tcPr>
                <w:tcW w:w="669" w:type="dxa"/>
                <w:vAlign w:val="center"/>
              </w:tcPr>
            </w:tcPrChange>
          </w:tcPr>
          <w:p w14:paraId="0736D6D4" w14:textId="02B37796" w:rsidR="00C87CFE" w:rsidRPr="00CD1347" w:rsidRDefault="00C87CFE" w:rsidP="00C87CFE">
            <w:pPr>
              <w:jc w:val="center"/>
              <w:rPr>
                <w:ins w:id="23441" w:author="Στάθης Καπ" w:date="2023-03-03T04:01:00Z"/>
                <w:rFonts w:cstheme="minorHAnsi"/>
                <w:sz w:val="16"/>
                <w:szCs w:val="16"/>
              </w:rPr>
            </w:pPr>
            <w:ins w:id="23442" w:author="Στάθης Καπ" w:date="2023-03-03T06:23:00Z">
              <w:r>
                <w:rPr>
                  <w:rFonts w:ascii="Calibri" w:hAnsi="Calibri" w:cstheme="minorHAnsi"/>
                  <w:color w:val="000000"/>
                  <w:sz w:val="16"/>
                  <w:szCs w:val="16"/>
                </w:rPr>
                <w:t>19.84</w:t>
              </w:r>
            </w:ins>
          </w:p>
        </w:tc>
        <w:tc>
          <w:tcPr>
            <w:tcW w:w="543" w:type="dxa"/>
            <w:vAlign w:val="center"/>
            <w:tcPrChange w:id="23443" w:author="Στάθης Καπ" w:date="2023-03-03T06:27:00Z">
              <w:tcPr>
                <w:tcW w:w="543" w:type="dxa"/>
                <w:vAlign w:val="bottom"/>
              </w:tcPr>
            </w:tcPrChange>
          </w:tcPr>
          <w:p w14:paraId="5DDC40E8" w14:textId="13EF805A" w:rsidR="00C87CFE" w:rsidRPr="00CD1347" w:rsidRDefault="00C87CFE" w:rsidP="00C87CFE">
            <w:pPr>
              <w:jc w:val="center"/>
              <w:rPr>
                <w:ins w:id="23444" w:author="Στάθης Καπ" w:date="2023-03-03T04:01:00Z"/>
                <w:rFonts w:cstheme="minorHAnsi"/>
                <w:sz w:val="16"/>
                <w:szCs w:val="16"/>
              </w:rPr>
            </w:pPr>
            <w:ins w:id="23445" w:author="Στάθης Καπ" w:date="2023-03-03T06:23:00Z">
              <w:r>
                <w:rPr>
                  <w:rFonts w:ascii="Calibri" w:hAnsi="Calibri" w:cs="Calibri"/>
                  <w:color w:val="000000"/>
                  <w:sz w:val="16"/>
                  <w:szCs w:val="16"/>
                </w:rPr>
                <w:t>980</w:t>
              </w:r>
            </w:ins>
          </w:p>
        </w:tc>
        <w:tc>
          <w:tcPr>
            <w:tcW w:w="621" w:type="dxa"/>
            <w:vAlign w:val="center"/>
            <w:tcPrChange w:id="23446" w:author="Στάθης Καπ" w:date="2023-03-03T06:27:00Z">
              <w:tcPr>
                <w:tcW w:w="621" w:type="dxa"/>
                <w:vAlign w:val="bottom"/>
              </w:tcPr>
            </w:tcPrChange>
          </w:tcPr>
          <w:p w14:paraId="65B2DF78" w14:textId="512543EE" w:rsidR="00C87CFE" w:rsidRPr="00CD1347" w:rsidRDefault="00C87CFE" w:rsidP="00C87CFE">
            <w:pPr>
              <w:jc w:val="center"/>
              <w:rPr>
                <w:ins w:id="23447" w:author="Στάθης Καπ" w:date="2023-03-03T04:01:00Z"/>
                <w:rFonts w:cstheme="minorHAnsi"/>
                <w:sz w:val="16"/>
                <w:szCs w:val="16"/>
              </w:rPr>
            </w:pPr>
            <w:ins w:id="23448" w:author="Στάθης Καπ" w:date="2023-03-03T06:23:00Z">
              <w:r>
                <w:rPr>
                  <w:rFonts w:ascii="Calibri" w:hAnsi="Calibri" w:cs="Calibri"/>
                  <w:color w:val="000000"/>
                  <w:sz w:val="16"/>
                  <w:szCs w:val="16"/>
                </w:rPr>
                <w:t>0.471</w:t>
              </w:r>
            </w:ins>
          </w:p>
        </w:tc>
        <w:tc>
          <w:tcPr>
            <w:tcW w:w="669" w:type="dxa"/>
            <w:vAlign w:val="center"/>
            <w:tcPrChange w:id="23449" w:author="Στάθης Καπ" w:date="2023-03-03T06:27:00Z">
              <w:tcPr>
                <w:tcW w:w="669" w:type="dxa"/>
                <w:vAlign w:val="center"/>
              </w:tcPr>
            </w:tcPrChange>
          </w:tcPr>
          <w:p w14:paraId="1A33DA9C" w14:textId="1DABD90E" w:rsidR="00C87CFE" w:rsidRPr="00CD1347" w:rsidRDefault="00C87CFE" w:rsidP="00C87CFE">
            <w:pPr>
              <w:jc w:val="center"/>
              <w:rPr>
                <w:ins w:id="23450" w:author="Στάθης Καπ" w:date="2023-03-03T04:01:00Z"/>
                <w:rFonts w:cstheme="minorHAnsi"/>
                <w:sz w:val="16"/>
                <w:szCs w:val="16"/>
              </w:rPr>
            </w:pPr>
            <w:ins w:id="23451" w:author="Στάθης Καπ" w:date="2023-03-03T06:23:00Z">
              <w:r>
                <w:rPr>
                  <w:rFonts w:ascii="Calibri" w:hAnsi="Calibri" w:cstheme="minorHAnsi"/>
                  <w:color w:val="000000"/>
                  <w:sz w:val="16"/>
                  <w:szCs w:val="16"/>
                </w:rPr>
                <w:t>2.97</w:t>
              </w:r>
            </w:ins>
          </w:p>
        </w:tc>
        <w:tc>
          <w:tcPr>
            <w:tcW w:w="508" w:type="dxa"/>
            <w:vAlign w:val="center"/>
            <w:tcPrChange w:id="23452" w:author="Στάθης Καπ" w:date="2023-03-03T06:27:00Z">
              <w:tcPr>
                <w:tcW w:w="508" w:type="dxa"/>
                <w:vAlign w:val="bottom"/>
              </w:tcPr>
            </w:tcPrChange>
          </w:tcPr>
          <w:p w14:paraId="5256483F" w14:textId="35DE2C9D" w:rsidR="00C87CFE" w:rsidRPr="00CD1347" w:rsidRDefault="00C87CFE" w:rsidP="00C87CFE">
            <w:pPr>
              <w:jc w:val="center"/>
              <w:rPr>
                <w:ins w:id="23453" w:author="Στάθης Καπ" w:date="2023-03-03T04:01:00Z"/>
                <w:rFonts w:cstheme="minorHAnsi"/>
                <w:sz w:val="16"/>
                <w:szCs w:val="16"/>
              </w:rPr>
            </w:pPr>
            <w:ins w:id="23454" w:author="Στάθης Καπ" w:date="2023-03-03T06:23:00Z">
              <w:r>
                <w:rPr>
                  <w:rFonts w:ascii="Calibri" w:hAnsi="Calibri" w:cs="Calibri"/>
                  <w:color w:val="000000"/>
                  <w:sz w:val="16"/>
                  <w:szCs w:val="16"/>
                </w:rPr>
                <w:t>930</w:t>
              </w:r>
            </w:ins>
          </w:p>
        </w:tc>
        <w:tc>
          <w:tcPr>
            <w:tcW w:w="541" w:type="dxa"/>
            <w:vAlign w:val="center"/>
            <w:tcPrChange w:id="23455" w:author="Στάθης Καπ" w:date="2023-03-03T06:27:00Z">
              <w:tcPr>
                <w:tcW w:w="541" w:type="dxa"/>
                <w:vAlign w:val="bottom"/>
              </w:tcPr>
            </w:tcPrChange>
          </w:tcPr>
          <w:p w14:paraId="531E6DDB" w14:textId="0025167F" w:rsidR="00C87CFE" w:rsidRPr="00CD1347" w:rsidRDefault="00C87CFE" w:rsidP="00C87CFE">
            <w:pPr>
              <w:jc w:val="center"/>
              <w:rPr>
                <w:ins w:id="23456" w:author="Στάθης Καπ" w:date="2023-03-03T04:01:00Z"/>
                <w:rFonts w:cstheme="minorHAnsi"/>
                <w:sz w:val="16"/>
                <w:szCs w:val="16"/>
              </w:rPr>
            </w:pPr>
            <w:ins w:id="23457" w:author="Στάθης Καπ" w:date="2023-03-03T06:23:00Z">
              <w:r>
                <w:rPr>
                  <w:rFonts w:ascii="Calibri" w:hAnsi="Calibri" w:cs="Calibri"/>
                  <w:color w:val="000000"/>
                  <w:sz w:val="16"/>
                  <w:szCs w:val="16"/>
                </w:rPr>
                <w:t>0.302</w:t>
              </w:r>
            </w:ins>
          </w:p>
        </w:tc>
        <w:tc>
          <w:tcPr>
            <w:tcW w:w="589" w:type="dxa"/>
            <w:vAlign w:val="center"/>
            <w:tcPrChange w:id="23458" w:author="Στάθης Καπ" w:date="2023-03-03T06:27:00Z">
              <w:tcPr>
                <w:tcW w:w="589" w:type="dxa"/>
                <w:vAlign w:val="center"/>
              </w:tcPr>
            </w:tcPrChange>
          </w:tcPr>
          <w:p w14:paraId="516943A6" w14:textId="29DCB019" w:rsidR="00C87CFE" w:rsidRPr="00CD1347" w:rsidRDefault="00C87CFE" w:rsidP="00C87CFE">
            <w:pPr>
              <w:jc w:val="center"/>
              <w:rPr>
                <w:ins w:id="23459" w:author="Στάθης Καπ" w:date="2023-03-03T04:01:00Z"/>
                <w:rFonts w:cstheme="minorHAnsi"/>
                <w:sz w:val="16"/>
                <w:szCs w:val="16"/>
              </w:rPr>
            </w:pPr>
            <w:ins w:id="23460" w:author="Στάθης Καπ" w:date="2023-03-03T06:23:00Z">
              <w:r>
                <w:rPr>
                  <w:rFonts w:ascii="Calibri" w:hAnsi="Calibri" w:cstheme="minorHAnsi"/>
                  <w:color w:val="000000"/>
                  <w:sz w:val="16"/>
                  <w:szCs w:val="16"/>
                </w:rPr>
                <w:t>7.92</w:t>
              </w:r>
            </w:ins>
          </w:p>
        </w:tc>
        <w:tc>
          <w:tcPr>
            <w:tcW w:w="463" w:type="dxa"/>
            <w:vAlign w:val="center"/>
            <w:tcPrChange w:id="23461" w:author="Στάθης Καπ" w:date="2023-03-03T06:27:00Z">
              <w:tcPr>
                <w:tcW w:w="463" w:type="dxa"/>
                <w:vAlign w:val="bottom"/>
              </w:tcPr>
            </w:tcPrChange>
          </w:tcPr>
          <w:p w14:paraId="4E551005" w14:textId="015FB86B" w:rsidR="00C87CFE" w:rsidRPr="00CD1347" w:rsidRDefault="00C87CFE" w:rsidP="00C87CFE">
            <w:pPr>
              <w:jc w:val="center"/>
              <w:rPr>
                <w:ins w:id="23462" w:author="Στάθης Καπ" w:date="2023-03-03T04:01:00Z"/>
                <w:rFonts w:cstheme="minorHAnsi"/>
                <w:sz w:val="16"/>
                <w:szCs w:val="16"/>
              </w:rPr>
            </w:pPr>
            <w:ins w:id="23463" w:author="Στάθης Καπ" w:date="2023-03-03T06:23:00Z">
              <w:r>
                <w:rPr>
                  <w:rFonts w:ascii="Calibri" w:hAnsi="Calibri" w:cs="Calibri"/>
                  <w:color w:val="000000"/>
                  <w:sz w:val="16"/>
                  <w:szCs w:val="16"/>
                </w:rPr>
                <w:t>900</w:t>
              </w:r>
            </w:ins>
          </w:p>
        </w:tc>
        <w:tc>
          <w:tcPr>
            <w:tcW w:w="541" w:type="dxa"/>
            <w:vAlign w:val="center"/>
            <w:tcPrChange w:id="23464" w:author="Στάθης Καπ" w:date="2023-03-03T06:27:00Z">
              <w:tcPr>
                <w:tcW w:w="541" w:type="dxa"/>
                <w:vAlign w:val="bottom"/>
              </w:tcPr>
            </w:tcPrChange>
          </w:tcPr>
          <w:p w14:paraId="30546C0E" w14:textId="415A9605" w:rsidR="00C87CFE" w:rsidRPr="00CD1347" w:rsidRDefault="00C87CFE" w:rsidP="00C87CFE">
            <w:pPr>
              <w:jc w:val="center"/>
              <w:rPr>
                <w:ins w:id="23465" w:author="Στάθης Καπ" w:date="2023-03-03T04:01:00Z"/>
                <w:rFonts w:cstheme="minorHAnsi"/>
                <w:sz w:val="16"/>
                <w:szCs w:val="16"/>
              </w:rPr>
            </w:pPr>
            <w:ins w:id="23466" w:author="Στάθης Καπ" w:date="2023-03-03T06:23:00Z">
              <w:r>
                <w:rPr>
                  <w:rFonts w:ascii="Calibri" w:hAnsi="Calibri" w:cs="Calibri"/>
                  <w:color w:val="000000"/>
                  <w:sz w:val="16"/>
                  <w:szCs w:val="16"/>
                </w:rPr>
                <w:t>0.353</w:t>
              </w:r>
            </w:ins>
          </w:p>
        </w:tc>
        <w:tc>
          <w:tcPr>
            <w:tcW w:w="589" w:type="dxa"/>
            <w:vAlign w:val="center"/>
            <w:tcPrChange w:id="23467" w:author="Στάθης Καπ" w:date="2023-03-03T06:27:00Z">
              <w:tcPr>
                <w:tcW w:w="589" w:type="dxa"/>
                <w:vAlign w:val="center"/>
              </w:tcPr>
            </w:tcPrChange>
          </w:tcPr>
          <w:p w14:paraId="31C21F91" w14:textId="4B3A18A1" w:rsidR="00C87CFE" w:rsidRPr="00CD1347" w:rsidRDefault="00C87CFE" w:rsidP="00C87CFE">
            <w:pPr>
              <w:jc w:val="center"/>
              <w:rPr>
                <w:ins w:id="23468" w:author="Στάθης Καπ" w:date="2023-03-03T04:01:00Z"/>
                <w:rFonts w:cstheme="minorHAnsi"/>
                <w:sz w:val="16"/>
                <w:szCs w:val="16"/>
              </w:rPr>
            </w:pPr>
            <w:ins w:id="23469"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2347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71" w:author="Στάθης Καπ" w:date="2023-03-03T04:01:00Z"/>
        </w:trPr>
        <w:tc>
          <w:tcPr>
            <w:tcW w:w="515" w:type="dxa"/>
            <w:tcBorders>
              <w:top w:val="nil"/>
              <w:bottom w:val="nil"/>
              <w:right w:val="single" w:sz="4" w:space="0" w:color="auto"/>
            </w:tcBorders>
            <w:shd w:val="clear" w:color="auto" w:fill="E7E6E6" w:themeFill="background2"/>
            <w:vAlign w:val="bottom"/>
            <w:tcPrChange w:id="23472" w:author="Στάθης Καπ" w:date="2023-03-03T06:27:00Z">
              <w:tcPr>
                <w:tcW w:w="515" w:type="dxa"/>
                <w:vAlign w:val="bottom"/>
              </w:tcPr>
            </w:tcPrChange>
          </w:tcPr>
          <w:p w14:paraId="1960925F" w14:textId="14D68768" w:rsidR="00C87CFE" w:rsidRPr="00CD1347" w:rsidRDefault="00C87CFE" w:rsidP="00C87CFE">
            <w:pPr>
              <w:jc w:val="center"/>
              <w:rPr>
                <w:ins w:id="23473" w:author="Στάθης Καπ" w:date="2023-03-03T04:01:00Z"/>
                <w:sz w:val="16"/>
                <w:szCs w:val="16"/>
              </w:rPr>
            </w:pPr>
            <w:ins w:id="23474" w:author="Στάθης Καπ" w:date="2023-03-03T04:08:00Z">
              <w:r w:rsidRPr="00CD1347">
                <w:rPr>
                  <w:rFonts w:ascii="Calibri" w:hAnsi="Calibri" w:cs="Calibri"/>
                  <w:color w:val="000000"/>
                  <w:sz w:val="16"/>
                  <w:szCs w:val="16"/>
                  <w:rPrChange w:id="23475"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23476" w:author="Στάθης Καπ" w:date="2023-03-03T06:27:00Z">
              <w:tcPr>
                <w:tcW w:w="560" w:type="dxa"/>
              </w:tcPr>
            </w:tcPrChange>
          </w:tcPr>
          <w:p w14:paraId="28DC14AA" w14:textId="51D3885C" w:rsidR="00C87CFE" w:rsidRPr="00CD1347" w:rsidRDefault="00C87CFE" w:rsidP="00C87CFE">
            <w:pPr>
              <w:jc w:val="center"/>
              <w:rPr>
                <w:ins w:id="23477" w:author="Στάθης Καπ" w:date="2023-03-03T04:01:00Z"/>
                <w:rFonts w:cstheme="minorHAnsi"/>
                <w:sz w:val="16"/>
                <w:szCs w:val="16"/>
              </w:rPr>
            </w:pPr>
            <w:ins w:id="23478" w:author="Στάθης Καπ" w:date="2023-03-03T06:23:00Z">
              <w:r>
                <w:rPr>
                  <w:rFonts w:ascii="Calibri" w:hAnsi="Calibri" w:cs="Calibri"/>
                  <w:color w:val="000000"/>
                  <w:sz w:val="16"/>
                  <w:szCs w:val="16"/>
                </w:rPr>
                <w:t>1070</w:t>
              </w:r>
            </w:ins>
          </w:p>
        </w:tc>
        <w:tc>
          <w:tcPr>
            <w:tcW w:w="855" w:type="dxa"/>
            <w:vAlign w:val="center"/>
            <w:tcPrChange w:id="23479" w:author="Στάθης Καπ" w:date="2023-03-03T06:27:00Z">
              <w:tcPr>
                <w:tcW w:w="855" w:type="dxa"/>
              </w:tcPr>
            </w:tcPrChange>
          </w:tcPr>
          <w:p w14:paraId="1E11828B" w14:textId="497126A7" w:rsidR="00C87CFE" w:rsidRPr="00CD1347" w:rsidRDefault="00C87CFE" w:rsidP="00C87CFE">
            <w:pPr>
              <w:jc w:val="center"/>
              <w:rPr>
                <w:ins w:id="23480" w:author="Στάθης Καπ" w:date="2023-03-03T04:01:00Z"/>
                <w:rFonts w:cstheme="minorHAnsi"/>
                <w:sz w:val="16"/>
                <w:szCs w:val="16"/>
              </w:rPr>
            </w:pPr>
            <w:ins w:id="23481" w:author="Στάθης Καπ" w:date="2023-03-03T06:23:00Z">
              <w:r>
                <w:rPr>
                  <w:rFonts w:ascii="Calibri" w:hAnsi="Calibri" w:cs="Calibri"/>
                  <w:color w:val="000000"/>
                  <w:sz w:val="16"/>
                  <w:szCs w:val="16"/>
                </w:rPr>
                <w:t>1030</w:t>
              </w:r>
            </w:ins>
          </w:p>
        </w:tc>
        <w:tc>
          <w:tcPr>
            <w:tcW w:w="544" w:type="dxa"/>
            <w:vAlign w:val="center"/>
            <w:tcPrChange w:id="23482" w:author="Στάθης Καπ" w:date="2023-03-03T06:27:00Z">
              <w:tcPr>
                <w:tcW w:w="544" w:type="dxa"/>
                <w:vAlign w:val="bottom"/>
              </w:tcPr>
            </w:tcPrChange>
          </w:tcPr>
          <w:p w14:paraId="20C9DE99" w14:textId="220D99A9" w:rsidR="00C87CFE" w:rsidRPr="00CD1347" w:rsidRDefault="00C87CFE" w:rsidP="00C87CFE">
            <w:pPr>
              <w:jc w:val="center"/>
              <w:rPr>
                <w:ins w:id="23483" w:author="Στάθης Καπ" w:date="2023-03-03T04:01:00Z"/>
                <w:rFonts w:cstheme="minorHAnsi"/>
                <w:sz w:val="16"/>
                <w:szCs w:val="16"/>
              </w:rPr>
            </w:pPr>
            <w:ins w:id="23484" w:author="Στάθης Καπ" w:date="2023-03-03T06:23:00Z">
              <w:r>
                <w:rPr>
                  <w:rFonts w:ascii="Calibri" w:hAnsi="Calibri" w:cs="Calibri"/>
                  <w:color w:val="000000"/>
                  <w:sz w:val="16"/>
                  <w:szCs w:val="16"/>
                </w:rPr>
                <w:t>850</w:t>
              </w:r>
            </w:ins>
          </w:p>
        </w:tc>
        <w:tc>
          <w:tcPr>
            <w:tcW w:w="621" w:type="dxa"/>
            <w:vAlign w:val="center"/>
            <w:tcPrChange w:id="23485" w:author="Στάθης Καπ" w:date="2023-03-03T06:27:00Z">
              <w:tcPr>
                <w:tcW w:w="621" w:type="dxa"/>
                <w:vAlign w:val="bottom"/>
              </w:tcPr>
            </w:tcPrChange>
          </w:tcPr>
          <w:p w14:paraId="7B6D4DB9" w14:textId="0FA91075" w:rsidR="00C87CFE" w:rsidRPr="00CD1347" w:rsidRDefault="00C87CFE" w:rsidP="00C87CFE">
            <w:pPr>
              <w:jc w:val="center"/>
              <w:rPr>
                <w:ins w:id="23486" w:author="Στάθης Καπ" w:date="2023-03-03T04:01:00Z"/>
                <w:rFonts w:cstheme="minorHAnsi"/>
                <w:sz w:val="16"/>
                <w:szCs w:val="16"/>
              </w:rPr>
            </w:pPr>
            <w:ins w:id="23487" w:author="Στάθης Καπ" w:date="2023-03-03T06:23:00Z">
              <w:r>
                <w:rPr>
                  <w:rFonts w:ascii="Calibri" w:hAnsi="Calibri" w:cs="Calibri"/>
                  <w:color w:val="000000"/>
                  <w:sz w:val="16"/>
                  <w:szCs w:val="16"/>
                </w:rPr>
                <w:t>0.488</w:t>
              </w:r>
            </w:ins>
          </w:p>
        </w:tc>
        <w:tc>
          <w:tcPr>
            <w:tcW w:w="669" w:type="dxa"/>
            <w:vAlign w:val="center"/>
            <w:tcPrChange w:id="23488" w:author="Στάθης Καπ" w:date="2023-03-03T06:27:00Z">
              <w:tcPr>
                <w:tcW w:w="669" w:type="dxa"/>
                <w:vAlign w:val="center"/>
              </w:tcPr>
            </w:tcPrChange>
          </w:tcPr>
          <w:p w14:paraId="2B4BB09D" w14:textId="63E903E3" w:rsidR="00C87CFE" w:rsidRPr="00CD1347" w:rsidRDefault="00C87CFE" w:rsidP="00C87CFE">
            <w:pPr>
              <w:jc w:val="center"/>
              <w:rPr>
                <w:ins w:id="23489" w:author="Στάθης Καπ" w:date="2023-03-03T04:01:00Z"/>
                <w:rFonts w:cstheme="minorHAnsi"/>
                <w:sz w:val="16"/>
                <w:szCs w:val="16"/>
              </w:rPr>
            </w:pPr>
            <w:ins w:id="23490" w:author="Στάθης Καπ" w:date="2023-03-03T06:23:00Z">
              <w:r>
                <w:rPr>
                  <w:rFonts w:ascii="Calibri" w:hAnsi="Calibri" w:cstheme="minorHAnsi"/>
                  <w:color w:val="000000"/>
                  <w:sz w:val="16"/>
                  <w:szCs w:val="16"/>
                </w:rPr>
                <w:t>20.56</w:t>
              </w:r>
            </w:ins>
          </w:p>
        </w:tc>
        <w:tc>
          <w:tcPr>
            <w:tcW w:w="543" w:type="dxa"/>
            <w:vAlign w:val="center"/>
            <w:tcPrChange w:id="23491" w:author="Στάθης Καπ" w:date="2023-03-03T06:27:00Z">
              <w:tcPr>
                <w:tcW w:w="543" w:type="dxa"/>
                <w:vAlign w:val="bottom"/>
              </w:tcPr>
            </w:tcPrChange>
          </w:tcPr>
          <w:p w14:paraId="11C33B00" w14:textId="273797C2" w:rsidR="00C87CFE" w:rsidRPr="00CD1347" w:rsidRDefault="00C87CFE" w:rsidP="00C87CFE">
            <w:pPr>
              <w:jc w:val="center"/>
              <w:rPr>
                <w:ins w:id="23492" w:author="Στάθης Καπ" w:date="2023-03-03T04:01:00Z"/>
                <w:rFonts w:cstheme="minorHAnsi"/>
                <w:sz w:val="16"/>
                <w:szCs w:val="16"/>
              </w:rPr>
            </w:pPr>
            <w:ins w:id="23493" w:author="Στάθης Καπ" w:date="2023-03-03T06:23:00Z">
              <w:r>
                <w:rPr>
                  <w:rFonts w:ascii="Calibri" w:hAnsi="Calibri" w:cs="Calibri"/>
                  <w:color w:val="000000"/>
                  <w:sz w:val="16"/>
                  <w:szCs w:val="16"/>
                </w:rPr>
                <w:t>810</w:t>
              </w:r>
            </w:ins>
          </w:p>
        </w:tc>
        <w:tc>
          <w:tcPr>
            <w:tcW w:w="621" w:type="dxa"/>
            <w:vAlign w:val="center"/>
            <w:tcPrChange w:id="23494" w:author="Στάθης Καπ" w:date="2023-03-03T06:27:00Z">
              <w:tcPr>
                <w:tcW w:w="621" w:type="dxa"/>
                <w:vAlign w:val="bottom"/>
              </w:tcPr>
            </w:tcPrChange>
          </w:tcPr>
          <w:p w14:paraId="09BB18D0" w14:textId="2E7117A3" w:rsidR="00C87CFE" w:rsidRPr="00CD1347" w:rsidRDefault="00C87CFE" w:rsidP="00C87CFE">
            <w:pPr>
              <w:jc w:val="center"/>
              <w:rPr>
                <w:ins w:id="23495" w:author="Στάθης Καπ" w:date="2023-03-03T04:01:00Z"/>
                <w:rFonts w:cstheme="minorHAnsi"/>
                <w:sz w:val="16"/>
                <w:szCs w:val="16"/>
              </w:rPr>
            </w:pPr>
            <w:ins w:id="23496" w:author="Στάθης Καπ" w:date="2023-03-03T06:23:00Z">
              <w:r>
                <w:rPr>
                  <w:rFonts w:ascii="Calibri" w:hAnsi="Calibri" w:cs="Calibri"/>
                  <w:color w:val="000000"/>
                  <w:sz w:val="16"/>
                  <w:szCs w:val="16"/>
                </w:rPr>
                <w:t>0.384</w:t>
              </w:r>
            </w:ins>
          </w:p>
        </w:tc>
        <w:tc>
          <w:tcPr>
            <w:tcW w:w="669" w:type="dxa"/>
            <w:vAlign w:val="center"/>
            <w:tcPrChange w:id="23497" w:author="Στάθης Καπ" w:date="2023-03-03T06:27:00Z">
              <w:tcPr>
                <w:tcW w:w="669" w:type="dxa"/>
                <w:vAlign w:val="center"/>
              </w:tcPr>
            </w:tcPrChange>
          </w:tcPr>
          <w:p w14:paraId="69B3A4AC" w14:textId="43A4905F" w:rsidR="00C87CFE" w:rsidRPr="00CD1347" w:rsidRDefault="00C87CFE" w:rsidP="00C87CFE">
            <w:pPr>
              <w:jc w:val="center"/>
              <w:rPr>
                <w:ins w:id="23498" w:author="Στάθης Καπ" w:date="2023-03-03T04:01:00Z"/>
                <w:rFonts w:cstheme="minorHAnsi"/>
                <w:sz w:val="16"/>
                <w:szCs w:val="16"/>
              </w:rPr>
            </w:pPr>
            <w:ins w:id="23499" w:author="Στάθης Καπ" w:date="2023-03-03T06:23:00Z">
              <w:r>
                <w:rPr>
                  <w:rFonts w:ascii="Calibri" w:hAnsi="Calibri" w:cstheme="minorHAnsi"/>
                  <w:color w:val="000000"/>
                  <w:sz w:val="16"/>
                  <w:szCs w:val="16"/>
                </w:rPr>
                <w:t>4.71</w:t>
              </w:r>
            </w:ins>
          </w:p>
        </w:tc>
        <w:tc>
          <w:tcPr>
            <w:tcW w:w="508" w:type="dxa"/>
            <w:vAlign w:val="center"/>
            <w:tcPrChange w:id="23500" w:author="Στάθης Καπ" w:date="2023-03-03T06:27:00Z">
              <w:tcPr>
                <w:tcW w:w="508" w:type="dxa"/>
                <w:vAlign w:val="bottom"/>
              </w:tcPr>
            </w:tcPrChange>
          </w:tcPr>
          <w:p w14:paraId="2BC154C5" w14:textId="034481AC" w:rsidR="00C87CFE" w:rsidRPr="00CD1347" w:rsidRDefault="00C87CFE" w:rsidP="00C87CFE">
            <w:pPr>
              <w:jc w:val="center"/>
              <w:rPr>
                <w:ins w:id="23501" w:author="Στάθης Καπ" w:date="2023-03-03T04:01:00Z"/>
                <w:rFonts w:cstheme="minorHAnsi"/>
                <w:sz w:val="16"/>
                <w:szCs w:val="16"/>
              </w:rPr>
            </w:pPr>
            <w:ins w:id="23502" w:author="Στάθης Καπ" w:date="2023-03-03T06:23:00Z">
              <w:r>
                <w:rPr>
                  <w:rFonts w:ascii="Calibri" w:hAnsi="Calibri" w:cs="Calibri"/>
                  <w:color w:val="000000"/>
                  <w:sz w:val="16"/>
                  <w:szCs w:val="16"/>
                </w:rPr>
                <w:t>760</w:t>
              </w:r>
            </w:ins>
          </w:p>
        </w:tc>
        <w:tc>
          <w:tcPr>
            <w:tcW w:w="541" w:type="dxa"/>
            <w:vAlign w:val="center"/>
            <w:tcPrChange w:id="23503" w:author="Στάθης Καπ" w:date="2023-03-03T06:27:00Z">
              <w:tcPr>
                <w:tcW w:w="541" w:type="dxa"/>
                <w:vAlign w:val="bottom"/>
              </w:tcPr>
            </w:tcPrChange>
          </w:tcPr>
          <w:p w14:paraId="32DDCDD4" w14:textId="1369B30D" w:rsidR="00C87CFE" w:rsidRPr="00CD1347" w:rsidRDefault="00C87CFE" w:rsidP="00C87CFE">
            <w:pPr>
              <w:jc w:val="center"/>
              <w:rPr>
                <w:ins w:id="23504" w:author="Στάθης Καπ" w:date="2023-03-03T04:01:00Z"/>
                <w:rFonts w:cstheme="minorHAnsi"/>
                <w:sz w:val="16"/>
                <w:szCs w:val="16"/>
              </w:rPr>
            </w:pPr>
            <w:ins w:id="23505" w:author="Στάθης Καπ" w:date="2023-03-03T06:23:00Z">
              <w:r>
                <w:rPr>
                  <w:rFonts w:ascii="Calibri" w:hAnsi="Calibri" w:cs="Calibri"/>
                  <w:color w:val="000000"/>
                  <w:sz w:val="16"/>
                  <w:szCs w:val="16"/>
                </w:rPr>
                <w:t>0.32</w:t>
              </w:r>
            </w:ins>
          </w:p>
        </w:tc>
        <w:tc>
          <w:tcPr>
            <w:tcW w:w="589" w:type="dxa"/>
            <w:vAlign w:val="center"/>
            <w:tcPrChange w:id="23506" w:author="Στάθης Καπ" w:date="2023-03-03T06:27:00Z">
              <w:tcPr>
                <w:tcW w:w="589" w:type="dxa"/>
                <w:vAlign w:val="center"/>
              </w:tcPr>
            </w:tcPrChange>
          </w:tcPr>
          <w:p w14:paraId="022E03B4" w14:textId="5906AD0C" w:rsidR="00C87CFE" w:rsidRPr="00CD1347" w:rsidRDefault="00C87CFE" w:rsidP="00C87CFE">
            <w:pPr>
              <w:jc w:val="center"/>
              <w:rPr>
                <w:ins w:id="23507" w:author="Στάθης Καπ" w:date="2023-03-03T04:01:00Z"/>
                <w:rFonts w:cstheme="minorHAnsi"/>
                <w:sz w:val="16"/>
                <w:szCs w:val="16"/>
              </w:rPr>
            </w:pPr>
            <w:ins w:id="23508" w:author="Στάθης Καπ" w:date="2023-03-03T06:23:00Z">
              <w:r>
                <w:rPr>
                  <w:rFonts w:ascii="Calibri" w:hAnsi="Calibri" w:cstheme="minorHAnsi"/>
                  <w:color w:val="000000"/>
                  <w:sz w:val="16"/>
                  <w:szCs w:val="16"/>
                </w:rPr>
                <w:t>10.59</w:t>
              </w:r>
            </w:ins>
          </w:p>
        </w:tc>
        <w:tc>
          <w:tcPr>
            <w:tcW w:w="463" w:type="dxa"/>
            <w:vAlign w:val="center"/>
            <w:tcPrChange w:id="23509" w:author="Στάθης Καπ" w:date="2023-03-03T06:27:00Z">
              <w:tcPr>
                <w:tcW w:w="463" w:type="dxa"/>
                <w:vAlign w:val="bottom"/>
              </w:tcPr>
            </w:tcPrChange>
          </w:tcPr>
          <w:p w14:paraId="3A50C105" w14:textId="05715D24" w:rsidR="00C87CFE" w:rsidRPr="00CD1347" w:rsidRDefault="00C87CFE" w:rsidP="00C87CFE">
            <w:pPr>
              <w:jc w:val="center"/>
              <w:rPr>
                <w:ins w:id="23510" w:author="Στάθης Καπ" w:date="2023-03-03T04:01:00Z"/>
                <w:rFonts w:cstheme="minorHAnsi"/>
                <w:sz w:val="16"/>
                <w:szCs w:val="16"/>
              </w:rPr>
            </w:pPr>
            <w:ins w:id="23511" w:author="Στάθης Καπ" w:date="2023-03-03T06:23:00Z">
              <w:r>
                <w:rPr>
                  <w:rFonts w:ascii="Calibri" w:hAnsi="Calibri" w:cs="Calibri"/>
                  <w:color w:val="000000"/>
                  <w:sz w:val="16"/>
                  <w:szCs w:val="16"/>
                </w:rPr>
                <w:t>680</w:t>
              </w:r>
            </w:ins>
          </w:p>
        </w:tc>
        <w:tc>
          <w:tcPr>
            <w:tcW w:w="541" w:type="dxa"/>
            <w:vAlign w:val="center"/>
            <w:tcPrChange w:id="23512" w:author="Στάθης Καπ" w:date="2023-03-03T06:27:00Z">
              <w:tcPr>
                <w:tcW w:w="541" w:type="dxa"/>
                <w:vAlign w:val="bottom"/>
              </w:tcPr>
            </w:tcPrChange>
          </w:tcPr>
          <w:p w14:paraId="4709B23D" w14:textId="79186B77" w:rsidR="00C87CFE" w:rsidRPr="00CD1347" w:rsidRDefault="00C87CFE" w:rsidP="00C87CFE">
            <w:pPr>
              <w:jc w:val="center"/>
              <w:rPr>
                <w:ins w:id="23513" w:author="Στάθης Καπ" w:date="2023-03-03T04:01:00Z"/>
                <w:rFonts w:cstheme="minorHAnsi"/>
                <w:sz w:val="16"/>
                <w:szCs w:val="16"/>
              </w:rPr>
            </w:pPr>
            <w:ins w:id="23514" w:author="Στάθης Καπ" w:date="2023-03-03T06:23:00Z">
              <w:r>
                <w:rPr>
                  <w:rFonts w:ascii="Calibri" w:hAnsi="Calibri" w:cs="Calibri"/>
                  <w:color w:val="000000"/>
                  <w:sz w:val="16"/>
                  <w:szCs w:val="16"/>
                </w:rPr>
                <w:t>0.34</w:t>
              </w:r>
            </w:ins>
          </w:p>
        </w:tc>
        <w:tc>
          <w:tcPr>
            <w:tcW w:w="589" w:type="dxa"/>
            <w:vAlign w:val="center"/>
            <w:tcPrChange w:id="23515" w:author="Στάθης Καπ" w:date="2023-03-03T06:27:00Z">
              <w:tcPr>
                <w:tcW w:w="589" w:type="dxa"/>
                <w:vAlign w:val="center"/>
              </w:tcPr>
            </w:tcPrChange>
          </w:tcPr>
          <w:p w14:paraId="5A079B56" w14:textId="38DFA54C" w:rsidR="00C87CFE" w:rsidRPr="00CD1347" w:rsidRDefault="00C87CFE" w:rsidP="00C87CFE">
            <w:pPr>
              <w:jc w:val="center"/>
              <w:rPr>
                <w:ins w:id="23516" w:author="Στάθης Καπ" w:date="2023-03-03T04:01:00Z"/>
                <w:rFonts w:cstheme="minorHAnsi"/>
                <w:sz w:val="16"/>
                <w:szCs w:val="16"/>
              </w:rPr>
            </w:pPr>
            <w:ins w:id="23517"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2351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19" w:author="Στάθης Καπ" w:date="2023-03-03T04:01:00Z"/>
        </w:trPr>
        <w:tc>
          <w:tcPr>
            <w:tcW w:w="515" w:type="dxa"/>
            <w:tcBorders>
              <w:top w:val="nil"/>
              <w:bottom w:val="nil"/>
              <w:right w:val="single" w:sz="4" w:space="0" w:color="auto"/>
            </w:tcBorders>
            <w:shd w:val="clear" w:color="auto" w:fill="E7E6E6" w:themeFill="background2"/>
            <w:vAlign w:val="bottom"/>
            <w:tcPrChange w:id="23520" w:author="Στάθης Καπ" w:date="2023-03-03T06:27:00Z">
              <w:tcPr>
                <w:tcW w:w="515" w:type="dxa"/>
                <w:vAlign w:val="bottom"/>
              </w:tcPr>
            </w:tcPrChange>
          </w:tcPr>
          <w:p w14:paraId="38638D5A" w14:textId="54405668" w:rsidR="00C87CFE" w:rsidRPr="00CD1347" w:rsidRDefault="00C87CFE" w:rsidP="00C87CFE">
            <w:pPr>
              <w:jc w:val="center"/>
              <w:rPr>
                <w:ins w:id="23521" w:author="Στάθης Καπ" w:date="2023-03-03T04:01:00Z"/>
                <w:sz w:val="16"/>
                <w:szCs w:val="16"/>
              </w:rPr>
            </w:pPr>
            <w:ins w:id="23522" w:author="Στάθης Καπ" w:date="2023-03-03T04:08:00Z">
              <w:r w:rsidRPr="00CD1347">
                <w:rPr>
                  <w:rFonts w:ascii="Calibri" w:hAnsi="Calibri" w:cs="Calibri"/>
                  <w:color w:val="000000"/>
                  <w:sz w:val="16"/>
                  <w:szCs w:val="16"/>
                  <w:rPrChange w:id="23523"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23524" w:author="Στάθης Καπ" w:date="2023-03-03T06:27:00Z">
              <w:tcPr>
                <w:tcW w:w="560" w:type="dxa"/>
              </w:tcPr>
            </w:tcPrChange>
          </w:tcPr>
          <w:p w14:paraId="5E329155" w14:textId="6BF37CFB" w:rsidR="00C87CFE" w:rsidRPr="00CD1347" w:rsidRDefault="00C87CFE" w:rsidP="00C87CFE">
            <w:pPr>
              <w:jc w:val="center"/>
              <w:rPr>
                <w:ins w:id="23525" w:author="Στάθης Καπ" w:date="2023-03-03T04:01:00Z"/>
                <w:rFonts w:cstheme="minorHAnsi"/>
                <w:sz w:val="16"/>
                <w:szCs w:val="16"/>
              </w:rPr>
            </w:pPr>
            <w:ins w:id="23526" w:author="Στάθης Καπ" w:date="2023-03-03T06:23:00Z">
              <w:r>
                <w:rPr>
                  <w:rFonts w:ascii="Calibri" w:hAnsi="Calibri" w:cs="Calibri"/>
                  <w:color w:val="000000"/>
                  <w:sz w:val="16"/>
                  <w:szCs w:val="16"/>
                </w:rPr>
                <w:t>1080</w:t>
              </w:r>
            </w:ins>
          </w:p>
        </w:tc>
        <w:tc>
          <w:tcPr>
            <w:tcW w:w="855" w:type="dxa"/>
            <w:vAlign w:val="center"/>
            <w:tcPrChange w:id="23527" w:author="Στάθης Καπ" w:date="2023-03-03T06:27:00Z">
              <w:tcPr>
                <w:tcW w:w="855" w:type="dxa"/>
              </w:tcPr>
            </w:tcPrChange>
          </w:tcPr>
          <w:p w14:paraId="54FE4956" w14:textId="0651A610" w:rsidR="00C87CFE" w:rsidRPr="00CD1347" w:rsidRDefault="00C87CFE" w:rsidP="00C87CFE">
            <w:pPr>
              <w:jc w:val="center"/>
              <w:rPr>
                <w:ins w:id="23528" w:author="Στάθης Καπ" w:date="2023-03-03T04:01:00Z"/>
                <w:rFonts w:cstheme="minorHAnsi"/>
                <w:sz w:val="16"/>
                <w:szCs w:val="16"/>
              </w:rPr>
            </w:pPr>
            <w:ins w:id="23529" w:author="Στάθης Καπ" w:date="2023-03-03T06:23:00Z">
              <w:r>
                <w:rPr>
                  <w:rFonts w:ascii="Calibri" w:hAnsi="Calibri" w:cs="Calibri"/>
                  <w:color w:val="000000"/>
                  <w:sz w:val="16"/>
                  <w:szCs w:val="16"/>
                </w:rPr>
                <w:t>1040</w:t>
              </w:r>
            </w:ins>
          </w:p>
        </w:tc>
        <w:tc>
          <w:tcPr>
            <w:tcW w:w="544" w:type="dxa"/>
            <w:vAlign w:val="center"/>
            <w:tcPrChange w:id="23530" w:author="Στάθης Καπ" w:date="2023-03-03T06:27:00Z">
              <w:tcPr>
                <w:tcW w:w="544" w:type="dxa"/>
                <w:vAlign w:val="bottom"/>
              </w:tcPr>
            </w:tcPrChange>
          </w:tcPr>
          <w:p w14:paraId="3A5051D1" w14:textId="4640C48E" w:rsidR="00C87CFE" w:rsidRPr="00CD1347" w:rsidRDefault="00C87CFE" w:rsidP="00C87CFE">
            <w:pPr>
              <w:jc w:val="center"/>
              <w:rPr>
                <w:ins w:id="23531" w:author="Στάθης Καπ" w:date="2023-03-03T04:01:00Z"/>
                <w:rFonts w:cstheme="minorHAnsi"/>
                <w:sz w:val="16"/>
                <w:szCs w:val="16"/>
              </w:rPr>
            </w:pPr>
            <w:ins w:id="23532" w:author="Στάθης Καπ" w:date="2023-03-03T06:23:00Z">
              <w:r>
                <w:rPr>
                  <w:rFonts w:ascii="Calibri" w:hAnsi="Calibri" w:cs="Calibri"/>
                  <w:color w:val="000000"/>
                  <w:sz w:val="16"/>
                  <w:szCs w:val="16"/>
                </w:rPr>
                <w:t>870</w:t>
              </w:r>
            </w:ins>
          </w:p>
        </w:tc>
        <w:tc>
          <w:tcPr>
            <w:tcW w:w="621" w:type="dxa"/>
            <w:vAlign w:val="center"/>
            <w:tcPrChange w:id="23533" w:author="Στάθης Καπ" w:date="2023-03-03T06:27:00Z">
              <w:tcPr>
                <w:tcW w:w="621" w:type="dxa"/>
                <w:vAlign w:val="bottom"/>
              </w:tcPr>
            </w:tcPrChange>
          </w:tcPr>
          <w:p w14:paraId="365F9625" w14:textId="3A3F6791" w:rsidR="00C87CFE" w:rsidRPr="00CD1347" w:rsidRDefault="00C87CFE" w:rsidP="00C87CFE">
            <w:pPr>
              <w:jc w:val="center"/>
              <w:rPr>
                <w:ins w:id="23534" w:author="Στάθης Καπ" w:date="2023-03-03T04:01:00Z"/>
                <w:rFonts w:cstheme="minorHAnsi"/>
                <w:sz w:val="16"/>
                <w:szCs w:val="16"/>
              </w:rPr>
            </w:pPr>
            <w:ins w:id="23535" w:author="Στάθης Καπ" w:date="2023-03-03T06:23:00Z">
              <w:r>
                <w:rPr>
                  <w:rFonts w:ascii="Calibri" w:hAnsi="Calibri" w:cs="Calibri"/>
                  <w:color w:val="000000"/>
                  <w:sz w:val="16"/>
                  <w:szCs w:val="16"/>
                </w:rPr>
                <w:t>0.494</w:t>
              </w:r>
            </w:ins>
          </w:p>
        </w:tc>
        <w:tc>
          <w:tcPr>
            <w:tcW w:w="669" w:type="dxa"/>
            <w:vAlign w:val="center"/>
            <w:tcPrChange w:id="23536" w:author="Στάθης Καπ" w:date="2023-03-03T06:27:00Z">
              <w:tcPr>
                <w:tcW w:w="669" w:type="dxa"/>
                <w:vAlign w:val="center"/>
              </w:tcPr>
            </w:tcPrChange>
          </w:tcPr>
          <w:p w14:paraId="0C0FCD68" w14:textId="2D74FEEB" w:rsidR="00C87CFE" w:rsidRPr="00CD1347" w:rsidRDefault="00C87CFE" w:rsidP="00C87CFE">
            <w:pPr>
              <w:jc w:val="center"/>
              <w:rPr>
                <w:ins w:id="23537" w:author="Στάθης Καπ" w:date="2023-03-03T04:01:00Z"/>
                <w:rFonts w:cstheme="minorHAnsi"/>
                <w:sz w:val="16"/>
                <w:szCs w:val="16"/>
              </w:rPr>
            </w:pPr>
            <w:ins w:id="23538" w:author="Στάθης Καπ" w:date="2023-03-03T06:23:00Z">
              <w:r>
                <w:rPr>
                  <w:rFonts w:ascii="Calibri" w:hAnsi="Calibri" w:cstheme="minorHAnsi"/>
                  <w:color w:val="000000"/>
                  <w:sz w:val="16"/>
                  <w:szCs w:val="16"/>
                </w:rPr>
                <w:t>19.44</w:t>
              </w:r>
            </w:ins>
          </w:p>
        </w:tc>
        <w:tc>
          <w:tcPr>
            <w:tcW w:w="543" w:type="dxa"/>
            <w:vAlign w:val="center"/>
            <w:tcPrChange w:id="23539" w:author="Στάθης Καπ" w:date="2023-03-03T06:27:00Z">
              <w:tcPr>
                <w:tcW w:w="543" w:type="dxa"/>
                <w:vAlign w:val="bottom"/>
              </w:tcPr>
            </w:tcPrChange>
          </w:tcPr>
          <w:p w14:paraId="5547B897" w14:textId="2C9E5064" w:rsidR="00C87CFE" w:rsidRPr="00CD1347" w:rsidRDefault="00C87CFE" w:rsidP="00C87CFE">
            <w:pPr>
              <w:jc w:val="center"/>
              <w:rPr>
                <w:ins w:id="23540" w:author="Στάθης Καπ" w:date="2023-03-03T04:01:00Z"/>
                <w:rFonts w:cstheme="minorHAnsi"/>
                <w:sz w:val="16"/>
                <w:szCs w:val="16"/>
              </w:rPr>
            </w:pPr>
            <w:ins w:id="23541" w:author="Στάθης Καπ" w:date="2023-03-03T06:23:00Z">
              <w:r>
                <w:rPr>
                  <w:rFonts w:ascii="Calibri" w:hAnsi="Calibri" w:cs="Calibri"/>
                  <w:color w:val="000000"/>
                  <w:sz w:val="16"/>
                  <w:szCs w:val="16"/>
                </w:rPr>
                <w:t>800</w:t>
              </w:r>
            </w:ins>
          </w:p>
        </w:tc>
        <w:tc>
          <w:tcPr>
            <w:tcW w:w="621" w:type="dxa"/>
            <w:vAlign w:val="center"/>
            <w:tcPrChange w:id="23542" w:author="Στάθης Καπ" w:date="2023-03-03T06:27:00Z">
              <w:tcPr>
                <w:tcW w:w="621" w:type="dxa"/>
                <w:vAlign w:val="bottom"/>
              </w:tcPr>
            </w:tcPrChange>
          </w:tcPr>
          <w:p w14:paraId="3B816055" w14:textId="2D232A62" w:rsidR="00C87CFE" w:rsidRPr="00CD1347" w:rsidRDefault="00C87CFE" w:rsidP="00C87CFE">
            <w:pPr>
              <w:jc w:val="center"/>
              <w:rPr>
                <w:ins w:id="23543" w:author="Στάθης Καπ" w:date="2023-03-03T04:01:00Z"/>
                <w:rFonts w:cstheme="minorHAnsi"/>
                <w:sz w:val="16"/>
                <w:szCs w:val="16"/>
              </w:rPr>
            </w:pPr>
            <w:ins w:id="23544" w:author="Στάθης Καπ" w:date="2023-03-03T06:23:00Z">
              <w:r>
                <w:rPr>
                  <w:rFonts w:ascii="Calibri" w:hAnsi="Calibri" w:cs="Calibri"/>
                  <w:color w:val="000000"/>
                  <w:sz w:val="16"/>
                  <w:szCs w:val="16"/>
                </w:rPr>
                <w:t>0.307</w:t>
              </w:r>
            </w:ins>
          </w:p>
        </w:tc>
        <w:tc>
          <w:tcPr>
            <w:tcW w:w="669" w:type="dxa"/>
            <w:vAlign w:val="center"/>
            <w:tcPrChange w:id="23545" w:author="Στάθης Καπ" w:date="2023-03-03T06:27:00Z">
              <w:tcPr>
                <w:tcW w:w="669" w:type="dxa"/>
                <w:vAlign w:val="center"/>
              </w:tcPr>
            </w:tcPrChange>
          </w:tcPr>
          <w:p w14:paraId="6D5970CC" w14:textId="391DC4D9" w:rsidR="00C87CFE" w:rsidRPr="00CD1347" w:rsidRDefault="00C87CFE" w:rsidP="00C87CFE">
            <w:pPr>
              <w:jc w:val="center"/>
              <w:rPr>
                <w:ins w:id="23546" w:author="Στάθης Καπ" w:date="2023-03-03T04:01:00Z"/>
                <w:rFonts w:cstheme="minorHAnsi"/>
                <w:sz w:val="16"/>
                <w:szCs w:val="16"/>
              </w:rPr>
            </w:pPr>
            <w:ins w:id="23547" w:author="Στάθης Καπ" w:date="2023-03-03T06:23:00Z">
              <w:r>
                <w:rPr>
                  <w:rFonts w:ascii="Calibri" w:hAnsi="Calibri" w:cstheme="minorHAnsi"/>
                  <w:color w:val="000000"/>
                  <w:sz w:val="16"/>
                  <w:szCs w:val="16"/>
                </w:rPr>
                <w:t>8.05</w:t>
              </w:r>
            </w:ins>
          </w:p>
        </w:tc>
        <w:tc>
          <w:tcPr>
            <w:tcW w:w="508" w:type="dxa"/>
            <w:vAlign w:val="center"/>
            <w:tcPrChange w:id="23548" w:author="Στάθης Καπ" w:date="2023-03-03T06:27:00Z">
              <w:tcPr>
                <w:tcW w:w="508" w:type="dxa"/>
                <w:vAlign w:val="bottom"/>
              </w:tcPr>
            </w:tcPrChange>
          </w:tcPr>
          <w:p w14:paraId="1B492CBC" w14:textId="43864F38" w:rsidR="00C87CFE" w:rsidRPr="00CD1347" w:rsidRDefault="00C87CFE" w:rsidP="00C87CFE">
            <w:pPr>
              <w:jc w:val="center"/>
              <w:rPr>
                <w:ins w:id="23549" w:author="Στάθης Καπ" w:date="2023-03-03T04:01:00Z"/>
                <w:rFonts w:cstheme="minorHAnsi"/>
                <w:sz w:val="16"/>
                <w:szCs w:val="16"/>
              </w:rPr>
            </w:pPr>
            <w:ins w:id="23550" w:author="Στάθης Καπ" w:date="2023-03-03T06:23:00Z">
              <w:r>
                <w:rPr>
                  <w:rFonts w:ascii="Calibri" w:hAnsi="Calibri" w:cs="Calibri"/>
                  <w:color w:val="000000"/>
                  <w:sz w:val="16"/>
                  <w:szCs w:val="16"/>
                </w:rPr>
                <w:t>770</w:t>
              </w:r>
            </w:ins>
          </w:p>
        </w:tc>
        <w:tc>
          <w:tcPr>
            <w:tcW w:w="541" w:type="dxa"/>
            <w:vAlign w:val="center"/>
            <w:tcPrChange w:id="23551" w:author="Στάθης Καπ" w:date="2023-03-03T06:27:00Z">
              <w:tcPr>
                <w:tcW w:w="541" w:type="dxa"/>
                <w:vAlign w:val="bottom"/>
              </w:tcPr>
            </w:tcPrChange>
          </w:tcPr>
          <w:p w14:paraId="6145EE0E" w14:textId="35D7D47B" w:rsidR="00C87CFE" w:rsidRPr="00CD1347" w:rsidRDefault="00C87CFE" w:rsidP="00C87CFE">
            <w:pPr>
              <w:jc w:val="center"/>
              <w:rPr>
                <w:ins w:id="23552" w:author="Στάθης Καπ" w:date="2023-03-03T04:01:00Z"/>
                <w:rFonts w:cstheme="minorHAnsi"/>
                <w:sz w:val="16"/>
                <w:szCs w:val="16"/>
              </w:rPr>
            </w:pPr>
            <w:ins w:id="23553" w:author="Στάθης Καπ" w:date="2023-03-03T06:23:00Z">
              <w:r>
                <w:rPr>
                  <w:rFonts w:ascii="Calibri" w:hAnsi="Calibri" w:cs="Calibri"/>
                  <w:color w:val="000000"/>
                  <w:sz w:val="16"/>
                  <w:szCs w:val="16"/>
                </w:rPr>
                <w:t>0.37</w:t>
              </w:r>
            </w:ins>
          </w:p>
        </w:tc>
        <w:tc>
          <w:tcPr>
            <w:tcW w:w="589" w:type="dxa"/>
            <w:vAlign w:val="center"/>
            <w:tcPrChange w:id="23554" w:author="Στάθης Καπ" w:date="2023-03-03T06:27:00Z">
              <w:tcPr>
                <w:tcW w:w="589" w:type="dxa"/>
                <w:vAlign w:val="center"/>
              </w:tcPr>
            </w:tcPrChange>
          </w:tcPr>
          <w:p w14:paraId="52CA6D0C" w14:textId="33FF48DA" w:rsidR="00C87CFE" w:rsidRPr="00CD1347" w:rsidRDefault="00C87CFE" w:rsidP="00C87CFE">
            <w:pPr>
              <w:jc w:val="center"/>
              <w:rPr>
                <w:ins w:id="23555" w:author="Στάθης Καπ" w:date="2023-03-03T04:01:00Z"/>
                <w:rFonts w:cstheme="minorHAnsi"/>
                <w:sz w:val="16"/>
                <w:szCs w:val="16"/>
              </w:rPr>
            </w:pPr>
            <w:ins w:id="23556" w:author="Στάθης Καπ" w:date="2023-03-03T06:23:00Z">
              <w:r>
                <w:rPr>
                  <w:rFonts w:ascii="Calibri" w:hAnsi="Calibri" w:cstheme="minorHAnsi"/>
                  <w:color w:val="000000"/>
                  <w:sz w:val="16"/>
                  <w:szCs w:val="16"/>
                </w:rPr>
                <w:t>11.49</w:t>
              </w:r>
            </w:ins>
          </w:p>
        </w:tc>
        <w:tc>
          <w:tcPr>
            <w:tcW w:w="463" w:type="dxa"/>
            <w:vAlign w:val="center"/>
            <w:tcPrChange w:id="23557" w:author="Στάθης Καπ" w:date="2023-03-03T06:27:00Z">
              <w:tcPr>
                <w:tcW w:w="463" w:type="dxa"/>
                <w:vAlign w:val="bottom"/>
              </w:tcPr>
            </w:tcPrChange>
          </w:tcPr>
          <w:p w14:paraId="3AC636A8" w14:textId="3F464B71" w:rsidR="00C87CFE" w:rsidRPr="00CD1347" w:rsidRDefault="00C87CFE" w:rsidP="00C87CFE">
            <w:pPr>
              <w:jc w:val="center"/>
              <w:rPr>
                <w:ins w:id="23558" w:author="Στάθης Καπ" w:date="2023-03-03T04:01:00Z"/>
                <w:rFonts w:cstheme="minorHAnsi"/>
                <w:sz w:val="16"/>
                <w:szCs w:val="16"/>
              </w:rPr>
            </w:pPr>
            <w:ins w:id="23559" w:author="Στάθης Καπ" w:date="2023-03-03T06:23:00Z">
              <w:r>
                <w:rPr>
                  <w:rFonts w:ascii="Calibri" w:hAnsi="Calibri" w:cs="Calibri"/>
                  <w:color w:val="000000"/>
                  <w:sz w:val="16"/>
                  <w:szCs w:val="16"/>
                </w:rPr>
                <w:t>690</w:t>
              </w:r>
            </w:ins>
          </w:p>
        </w:tc>
        <w:tc>
          <w:tcPr>
            <w:tcW w:w="541" w:type="dxa"/>
            <w:vAlign w:val="center"/>
            <w:tcPrChange w:id="23560" w:author="Στάθης Καπ" w:date="2023-03-03T06:27:00Z">
              <w:tcPr>
                <w:tcW w:w="541" w:type="dxa"/>
                <w:vAlign w:val="bottom"/>
              </w:tcPr>
            </w:tcPrChange>
          </w:tcPr>
          <w:p w14:paraId="612BA7F1" w14:textId="6A827903" w:rsidR="00C87CFE" w:rsidRPr="00CD1347" w:rsidRDefault="00C87CFE" w:rsidP="00C87CFE">
            <w:pPr>
              <w:jc w:val="center"/>
              <w:rPr>
                <w:ins w:id="23561" w:author="Στάθης Καπ" w:date="2023-03-03T04:01:00Z"/>
                <w:rFonts w:cstheme="minorHAnsi"/>
                <w:sz w:val="16"/>
                <w:szCs w:val="16"/>
              </w:rPr>
            </w:pPr>
            <w:ins w:id="23562" w:author="Στάθης Καπ" w:date="2023-03-03T06:23:00Z">
              <w:r>
                <w:rPr>
                  <w:rFonts w:ascii="Calibri" w:hAnsi="Calibri" w:cs="Calibri"/>
                  <w:color w:val="000000"/>
                  <w:sz w:val="16"/>
                  <w:szCs w:val="16"/>
                </w:rPr>
                <w:t>0.329</w:t>
              </w:r>
            </w:ins>
          </w:p>
        </w:tc>
        <w:tc>
          <w:tcPr>
            <w:tcW w:w="589" w:type="dxa"/>
            <w:vAlign w:val="center"/>
            <w:tcPrChange w:id="23563" w:author="Στάθης Καπ" w:date="2023-03-03T06:27:00Z">
              <w:tcPr>
                <w:tcW w:w="589" w:type="dxa"/>
                <w:vAlign w:val="center"/>
              </w:tcPr>
            </w:tcPrChange>
          </w:tcPr>
          <w:p w14:paraId="62D6AB61" w14:textId="2A6966A5" w:rsidR="00C87CFE" w:rsidRPr="00CD1347" w:rsidRDefault="00C87CFE" w:rsidP="00C87CFE">
            <w:pPr>
              <w:jc w:val="center"/>
              <w:rPr>
                <w:ins w:id="23564" w:author="Στάθης Καπ" w:date="2023-03-03T04:01:00Z"/>
                <w:rFonts w:cstheme="minorHAnsi"/>
                <w:sz w:val="16"/>
                <w:szCs w:val="16"/>
              </w:rPr>
            </w:pPr>
            <w:ins w:id="23565"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2356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67" w:author="Στάθης Καπ" w:date="2023-03-03T04:01:00Z"/>
        </w:trPr>
        <w:tc>
          <w:tcPr>
            <w:tcW w:w="515" w:type="dxa"/>
            <w:tcBorders>
              <w:top w:val="nil"/>
              <w:bottom w:val="nil"/>
              <w:right w:val="single" w:sz="4" w:space="0" w:color="auto"/>
            </w:tcBorders>
            <w:shd w:val="clear" w:color="auto" w:fill="E7E6E6" w:themeFill="background2"/>
            <w:vAlign w:val="bottom"/>
            <w:tcPrChange w:id="23568" w:author="Στάθης Καπ" w:date="2023-03-03T06:27:00Z">
              <w:tcPr>
                <w:tcW w:w="515" w:type="dxa"/>
                <w:vAlign w:val="bottom"/>
              </w:tcPr>
            </w:tcPrChange>
          </w:tcPr>
          <w:p w14:paraId="33DB8445" w14:textId="718450B4" w:rsidR="00C87CFE" w:rsidRPr="00CD1347" w:rsidRDefault="00C87CFE" w:rsidP="00C87CFE">
            <w:pPr>
              <w:jc w:val="center"/>
              <w:rPr>
                <w:ins w:id="23569" w:author="Στάθης Καπ" w:date="2023-03-03T04:01:00Z"/>
                <w:sz w:val="16"/>
                <w:szCs w:val="16"/>
              </w:rPr>
            </w:pPr>
            <w:ins w:id="23570" w:author="Στάθης Καπ" w:date="2023-03-03T04:08:00Z">
              <w:r w:rsidRPr="00CD1347">
                <w:rPr>
                  <w:rFonts w:ascii="Calibri" w:hAnsi="Calibri" w:cs="Calibri"/>
                  <w:color w:val="000000"/>
                  <w:sz w:val="16"/>
                  <w:szCs w:val="16"/>
                  <w:rPrChange w:id="23571"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23572" w:author="Στάθης Καπ" w:date="2023-03-03T06:27:00Z">
              <w:tcPr>
                <w:tcW w:w="560" w:type="dxa"/>
              </w:tcPr>
            </w:tcPrChange>
          </w:tcPr>
          <w:p w14:paraId="076E1FE4" w14:textId="417EB52B" w:rsidR="00C87CFE" w:rsidRPr="00CD1347" w:rsidRDefault="00C87CFE" w:rsidP="00C87CFE">
            <w:pPr>
              <w:jc w:val="center"/>
              <w:rPr>
                <w:ins w:id="23573" w:author="Στάθης Καπ" w:date="2023-03-03T04:01:00Z"/>
                <w:rFonts w:cstheme="minorHAnsi"/>
                <w:sz w:val="16"/>
                <w:szCs w:val="16"/>
              </w:rPr>
            </w:pPr>
            <w:ins w:id="23574" w:author="Στάθης Καπ" w:date="2023-03-03T06:23:00Z">
              <w:r>
                <w:rPr>
                  <w:rFonts w:ascii="Calibri" w:hAnsi="Calibri" w:cs="Calibri"/>
                  <w:color w:val="000000"/>
                  <w:sz w:val="16"/>
                  <w:szCs w:val="16"/>
                </w:rPr>
                <w:t>1120</w:t>
              </w:r>
            </w:ins>
          </w:p>
        </w:tc>
        <w:tc>
          <w:tcPr>
            <w:tcW w:w="855" w:type="dxa"/>
            <w:vAlign w:val="center"/>
            <w:tcPrChange w:id="23575" w:author="Στάθης Καπ" w:date="2023-03-03T06:27:00Z">
              <w:tcPr>
                <w:tcW w:w="855" w:type="dxa"/>
              </w:tcPr>
            </w:tcPrChange>
          </w:tcPr>
          <w:p w14:paraId="26CA129F" w14:textId="4E661ECF" w:rsidR="00C87CFE" w:rsidRPr="00CD1347" w:rsidRDefault="00C87CFE" w:rsidP="00C87CFE">
            <w:pPr>
              <w:jc w:val="center"/>
              <w:rPr>
                <w:ins w:id="23576" w:author="Στάθης Καπ" w:date="2023-03-03T04:01:00Z"/>
                <w:rFonts w:cstheme="minorHAnsi"/>
                <w:sz w:val="16"/>
                <w:szCs w:val="16"/>
              </w:rPr>
            </w:pPr>
            <w:ins w:id="23577" w:author="Στάθης Καπ" w:date="2023-03-03T06:23:00Z">
              <w:r>
                <w:rPr>
                  <w:rFonts w:ascii="Calibri" w:hAnsi="Calibri" w:cs="Calibri"/>
                  <w:color w:val="000000"/>
                  <w:sz w:val="16"/>
                  <w:szCs w:val="16"/>
                </w:rPr>
                <w:t>1100</w:t>
              </w:r>
            </w:ins>
          </w:p>
        </w:tc>
        <w:tc>
          <w:tcPr>
            <w:tcW w:w="544" w:type="dxa"/>
            <w:vAlign w:val="center"/>
            <w:tcPrChange w:id="23578" w:author="Στάθης Καπ" w:date="2023-03-03T06:27:00Z">
              <w:tcPr>
                <w:tcW w:w="544" w:type="dxa"/>
                <w:vAlign w:val="bottom"/>
              </w:tcPr>
            </w:tcPrChange>
          </w:tcPr>
          <w:p w14:paraId="3139185B" w14:textId="5409A42C" w:rsidR="00C87CFE" w:rsidRPr="00CD1347" w:rsidRDefault="00C87CFE" w:rsidP="00C87CFE">
            <w:pPr>
              <w:jc w:val="center"/>
              <w:rPr>
                <w:ins w:id="23579" w:author="Στάθης Καπ" w:date="2023-03-03T04:01:00Z"/>
                <w:rFonts w:cstheme="minorHAnsi"/>
                <w:sz w:val="16"/>
                <w:szCs w:val="16"/>
              </w:rPr>
            </w:pPr>
            <w:ins w:id="23580" w:author="Στάθης Καπ" w:date="2023-03-03T06:23:00Z">
              <w:r>
                <w:rPr>
                  <w:rFonts w:ascii="Calibri" w:hAnsi="Calibri" w:cs="Calibri"/>
                  <w:color w:val="000000"/>
                  <w:sz w:val="16"/>
                  <w:szCs w:val="16"/>
                </w:rPr>
                <w:t>970</w:t>
              </w:r>
            </w:ins>
          </w:p>
        </w:tc>
        <w:tc>
          <w:tcPr>
            <w:tcW w:w="621" w:type="dxa"/>
            <w:vAlign w:val="center"/>
            <w:tcPrChange w:id="23581" w:author="Στάθης Καπ" w:date="2023-03-03T06:27:00Z">
              <w:tcPr>
                <w:tcW w:w="621" w:type="dxa"/>
                <w:vAlign w:val="bottom"/>
              </w:tcPr>
            </w:tcPrChange>
          </w:tcPr>
          <w:p w14:paraId="7668368B" w14:textId="496BE40A" w:rsidR="00C87CFE" w:rsidRPr="00CD1347" w:rsidRDefault="00C87CFE" w:rsidP="00C87CFE">
            <w:pPr>
              <w:jc w:val="center"/>
              <w:rPr>
                <w:ins w:id="23582" w:author="Στάθης Καπ" w:date="2023-03-03T04:01:00Z"/>
                <w:rFonts w:cstheme="minorHAnsi"/>
                <w:sz w:val="16"/>
                <w:szCs w:val="16"/>
              </w:rPr>
            </w:pPr>
            <w:ins w:id="23583" w:author="Στάθης Καπ" w:date="2023-03-03T06:23:00Z">
              <w:r>
                <w:rPr>
                  <w:rFonts w:ascii="Calibri" w:hAnsi="Calibri" w:cs="Calibri"/>
                  <w:color w:val="000000"/>
                  <w:sz w:val="16"/>
                  <w:szCs w:val="16"/>
                </w:rPr>
                <w:t>0.546</w:t>
              </w:r>
            </w:ins>
          </w:p>
        </w:tc>
        <w:tc>
          <w:tcPr>
            <w:tcW w:w="669" w:type="dxa"/>
            <w:vAlign w:val="center"/>
            <w:tcPrChange w:id="23584" w:author="Στάθης Καπ" w:date="2023-03-03T06:27:00Z">
              <w:tcPr>
                <w:tcW w:w="669" w:type="dxa"/>
                <w:vAlign w:val="center"/>
              </w:tcPr>
            </w:tcPrChange>
          </w:tcPr>
          <w:p w14:paraId="17016A62" w14:textId="4B1836D6" w:rsidR="00C87CFE" w:rsidRPr="00CD1347" w:rsidRDefault="00C87CFE" w:rsidP="00C87CFE">
            <w:pPr>
              <w:jc w:val="center"/>
              <w:rPr>
                <w:ins w:id="23585" w:author="Στάθης Καπ" w:date="2023-03-03T04:01:00Z"/>
                <w:rFonts w:cstheme="minorHAnsi"/>
                <w:sz w:val="16"/>
                <w:szCs w:val="16"/>
              </w:rPr>
            </w:pPr>
            <w:ins w:id="23586" w:author="Στάθης Καπ" w:date="2023-03-03T06:23:00Z">
              <w:r>
                <w:rPr>
                  <w:rFonts w:ascii="Calibri" w:hAnsi="Calibri" w:cstheme="minorHAnsi"/>
                  <w:color w:val="000000"/>
                  <w:sz w:val="16"/>
                  <w:szCs w:val="16"/>
                </w:rPr>
                <w:t>13.39</w:t>
              </w:r>
            </w:ins>
          </w:p>
        </w:tc>
        <w:tc>
          <w:tcPr>
            <w:tcW w:w="543" w:type="dxa"/>
            <w:vAlign w:val="center"/>
            <w:tcPrChange w:id="23587" w:author="Στάθης Καπ" w:date="2023-03-03T06:27:00Z">
              <w:tcPr>
                <w:tcW w:w="543" w:type="dxa"/>
                <w:vAlign w:val="bottom"/>
              </w:tcPr>
            </w:tcPrChange>
          </w:tcPr>
          <w:p w14:paraId="2C5AFD0E" w14:textId="480B4A36" w:rsidR="00C87CFE" w:rsidRPr="00CD1347" w:rsidRDefault="00C87CFE" w:rsidP="00C87CFE">
            <w:pPr>
              <w:jc w:val="center"/>
              <w:rPr>
                <w:ins w:id="23588" w:author="Στάθης Καπ" w:date="2023-03-03T04:01:00Z"/>
                <w:rFonts w:cstheme="minorHAnsi"/>
                <w:sz w:val="16"/>
                <w:szCs w:val="16"/>
              </w:rPr>
            </w:pPr>
            <w:ins w:id="23589" w:author="Στάθης Καπ" w:date="2023-03-03T06:23:00Z">
              <w:r>
                <w:rPr>
                  <w:rFonts w:ascii="Calibri" w:hAnsi="Calibri" w:cs="Calibri"/>
                  <w:color w:val="000000"/>
                  <w:sz w:val="16"/>
                  <w:szCs w:val="16"/>
                </w:rPr>
                <w:t>950</w:t>
              </w:r>
            </w:ins>
          </w:p>
        </w:tc>
        <w:tc>
          <w:tcPr>
            <w:tcW w:w="621" w:type="dxa"/>
            <w:vAlign w:val="center"/>
            <w:tcPrChange w:id="23590" w:author="Στάθης Καπ" w:date="2023-03-03T06:27:00Z">
              <w:tcPr>
                <w:tcW w:w="621" w:type="dxa"/>
                <w:vAlign w:val="bottom"/>
              </w:tcPr>
            </w:tcPrChange>
          </w:tcPr>
          <w:p w14:paraId="39AAD88E" w14:textId="298C065A" w:rsidR="00C87CFE" w:rsidRPr="00CD1347" w:rsidRDefault="00C87CFE" w:rsidP="00C87CFE">
            <w:pPr>
              <w:jc w:val="center"/>
              <w:rPr>
                <w:ins w:id="23591" w:author="Στάθης Καπ" w:date="2023-03-03T04:01:00Z"/>
                <w:rFonts w:cstheme="minorHAnsi"/>
                <w:sz w:val="16"/>
                <w:szCs w:val="16"/>
              </w:rPr>
            </w:pPr>
            <w:ins w:id="23592" w:author="Στάθης Καπ" w:date="2023-03-03T06:23:00Z">
              <w:r>
                <w:rPr>
                  <w:rFonts w:ascii="Calibri" w:hAnsi="Calibri" w:cs="Calibri"/>
                  <w:color w:val="000000"/>
                  <w:sz w:val="16"/>
                  <w:szCs w:val="16"/>
                </w:rPr>
                <w:t>0.312</w:t>
              </w:r>
            </w:ins>
          </w:p>
        </w:tc>
        <w:tc>
          <w:tcPr>
            <w:tcW w:w="669" w:type="dxa"/>
            <w:vAlign w:val="center"/>
            <w:tcPrChange w:id="23593" w:author="Στάθης Καπ" w:date="2023-03-03T06:27:00Z">
              <w:tcPr>
                <w:tcW w:w="669" w:type="dxa"/>
                <w:vAlign w:val="center"/>
              </w:tcPr>
            </w:tcPrChange>
          </w:tcPr>
          <w:p w14:paraId="6A428A96" w14:textId="7BDC6942" w:rsidR="00C87CFE" w:rsidRPr="00CD1347" w:rsidRDefault="00C87CFE" w:rsidP="00C87CFE">
            <w:pPr>
              <w:jc w:val="center"/>
              <w:rPr>
                <w:ins w:id="23594" w:author="Στάθης Καπ" w:date="2023-03-03T04:01:00Z"/>
                <w:rFonts w:cstheme="minorHAnsi"/>
                <w:sz w:val="16"/>
                <w:szCs w:val="16"/>
              </w:rPr>
            </w:pPr>
            <w:ins w:id="23595" w:author="Στάθης Καπ" w:date="2023-03-03T06:23:00Z">
              <w:r>
                <w:rPr>
                  <w:rFonts w:ascii="Calibri" w:hAnsi="Calibri" w:cstheme="minorHAnsi"/>
                  <w:color w:val="000000"/>
                  <w:sz w:val="16"/>
                  <w:szCs w:val="16"/>
                </w:rPr>
                <w:t>2.06</w:t>
              </w:r>
            </w:ins>
          </w:p>
        </w:tc>
        <w:tc>
          <w:tcPr>
            <w:tcW w:w="508" w:type="dxa"/>
            <w:vAlign w:val="center"/>
            <w:tcPrChange w:id="23596" w:author="Στάθης Καπ" w:date="2023-03-03T06:27:00Z">
              <w:tcPr>
                <w:tcW w:w="508" w:type="dxa"/>
                <w:vAlign w:val="bottom"/>
              </w:tcPr>
            </w:tcPrChange>
          </w:tcPr>
          <w:p w14:paraId="15CB95E1" w14:textId="26EA3164" w:rsidR="00C87CFE" w:rsidRPr="00CD1347" w:rsidRDefault="00C87CFE" w:rsidP="00C87CFE">
            <w:pPr>
              <w:jc w:val="center"/>
              <w:rPr>
                <w:ins w:id="23597" w:author="Στάθης Καπ" w:date="2023-03-03T04:01:00Z"/>
                <w:rFonts w:cstheme="minorHAnsi"/>
                <w:sz w:val="16"/>
                <w:szCs w:val="16"/>
              </w:rPr>
            </w:pPr>
            <w:ins w:id="23598" w:author="Στάθης Καπ" w:date="2023-03-03T06:23:00Z">
              <w:r>
                <w:rPr>
                  <w:rFonts w:ascii="Calibri" w:hAnsi="Calibri" w:cs="Calibri"/>
                  <w:color w:val="000000"/>
                  <w:sz w:val="16"/>
                  <w:szCs w:val="16"/>
                </w:rPr>
                <w:t>870</w:t>
              </w:r>
            </w:ins>
          </w:p>
        </w:tc>
        <w:tc>
          <w:tcPr>
            <w:tcW w:w="541" w:type="dxa"/>
            <w:vAlign w:val="center"/>
            <w:tcPrChange w:id="23599" w:author="Στάθης Καπ" w:date="2023-03-03T06:27:00Z">
              <w:tcPr>
                <w:tcW w:w="541" w:type="dxa"/>
                <w:vAlign w:val="bottom"/>
              </w:tcPr>
            </w:tcPrChange>
          </w:tcPr>
          <w:p w14:paraId="3E41961B" w14:textId="162A3B04" w:rsidR="00C87CFE" w:rsidRPr="00CD1347" w:rsidRDefault="00C87CFE" w:rsidP="00C87CFE">
            <w:pPr>
              <w:jc w:val="center"/>
              <w:rPr>
                <w:ins w:id="23600" w:author="Στάθης Καπ" w:date="2023-03-03T04:01:00Z"/>
                <w:rFonts w:cstheme="minorHAnsi"/>
                <w:sz w:val="16"/>
                <w:szCs w:val="16"/>
              </w:rPr>
            </w:pPr>
            <w:ins w:id="23601" w:author="Στάθης Καπ" w:date="2023-03-03T06:23:00Z">
              <w:r>
                <w:rPr>
                  <w:rFonts w:ascii="Calibri" w:hAnsi="Calibri" w:cs="Calibri"/>
                  <w:color w:val="000000"/>
                  <w:sz w:val="16"/>
                  <w:szCs w:val="16"/>
                </w:rPr>
                <w:t>0.322</w:t>
              </w:r>
            </w:ins>
          </w:p>
        </w:tc>
        <w:tc>
          <w:tcPr>
            <w:tcW w:w="589" w:type="dxa"/>
            <w:vAlign w:val="center"/>
            <w:tcPrChange w:id="23602" w:author="Στάθης Καπ" w:date="2023-03-03T06:27:00Z">
              <w:tcPr>
                <w:tcW w:w="589" w:type="dxa"/>
                <w:vAlign w:val="center"/>
              </w:tcPr>
            </w:tcPrChange>
          </w:tcPr>
          <w:p w14:paraId="75285A94" w14:textId="6D26C24C" w:rsidR="00C87CFE" w:rsidRPr="00CD1347" w:rsidRDefault="00C87CFE" w:rsidP="00C87CFE">
            <w:pPr>
              <w:jc w:val="center"/>
              <w:rPr>
                <w:ins w:id="23603" w:author="Στάθης Καπ" w:date="2023-03-03T04:01:00Z"/>
                <w:rFonts w:cstheme="minorHAnsi"/>
                <w:sz w:val="16"/>
                <w:szCs w:val="16"/>
              </w:rPr>
            </w:pPr>
            <w:ins w:id="23604" w:author="Στάθης Καπ" w:date="2023-03-03T06:23:00Z">
              <w:r>
                <w:rPr>
                  <w:rFonts w:ascii="Calibri" w:hAnsi="Calibri" w:cstheme="minorHAnsi"/>
                  <w:color w:val="000000"/>
                  <w:sz w:val="16"/>
                  <w:szCs w:val="16"/>
                </w:rPr>
                <w:t>10.31</w:t>
              </w:r>
            </w:ins>
          </w:p>
        </w:tc>
        <w:tc>
          <w:tcPr>
            <w:tcW w:w="463" w:type="dxa"/>
            <w:vAlign w:val="center"/>
            <w:tcPrChange w:id="23605" w:author="Στάθης Καπ" w:date="2023-03-03T06:27:00Z">
              <w:tcPr>
                <w:tcW w:w="463" w:type="dxa"/>
                <w:vAlign w:val="bottom"/>
              </w:tcPr>
            </w:tcPrChange>
          </w:tcPr>
          <w:p w14:paraId="2827D8A0" w14:textId="1DA935B6" w:rsidR="00C87CFE" w:rsidRPr="00CD1347" w:rsidRDefault="00C87CFE" w:rsidP="00C87CFE">
            <w:pPr>
              <w:jc w:val="center"/>
              <w:rPr>
                <w:ins w:id="23606" w:author="Στάθης Καπ" w:date="2023-03-03T04:01:00Z"/>
                <w:rFonts w:cstheme="minorHAnsi"/>
                <w:sz w:val="16"/>
                <w:szCs w:val="16"/>
              </w:rPr>
            </w:pPr>
            <w:ins w:id="23607" w:author="Στάθης Καπ" w:date="2023-03-03T06:23:00Z">
              <w:r>
                <w:rPr>
                  <w:rFonts w:ascii="Calibri" w:hAnsi="Calibri" w:cs="Calibri"/>
                  <w:color w:val="000000"/>
                  <w:sz w:val="16"/>
                  <w:szCs w:val="16"/>
                </w:rPr>
                <w:t>850</w:t>
              </w:r>
            </w:ins>
          </w:p>
        </w:tc>
        <w:tc>
          <w:tcPr>
            <w:tcW w:w="541" w:type="dxa"/>
            <w:vAlign w:val="center"/>
            <w:tcPrChange w:id="23608" w:author="Στάθης Καπ" w:date="2023-03-03T06:27:00Z">
              <w:tcPr>
                <w:tcW w:w="541" w:type="dxa"/>
                <w:vAlign w:val="bottom"/>
              </w:tcPr>
            </w:tcPrChange>
          </w:tcPr>
          <w:p w14:paraId="1BAE4B84" w14:textId="2A63CD55" w:rsidR="00C87CFE" w:rsidRPr="00CD1347" w:rsidRDefault="00C87CFE" w:rsidP="00C87CFE">
            <w:pPr>
              <w:jc w:val="center"/>
              <w:rPr>
                <w:ins w:id="23609" w:author="Στάθης Καπ" w:date="2023-03-03T04:01:00Z"/>
                <w:rFonts w:cstheme="minorHAnsi"/>
                <w:sz w:val="16"/>
                <w:szCs w:val="16"/>
              </w:rPr>
            </w:pPr>
            <w:ins w:id="23610" w:author="Στάθης Καπ" w:date="2023-03-03T06:23:00Z">
              <w:r>
                <w:rPr>
                  <w:rFonts w:ascii="Calibri" w:hAnsi="Calibri" w:cs="Calibri"/>
                  <w:color w:val="000000"/>
                  <w:sz w:val="16"/>
                  <w:szCs w:val="16"/>
                </w:rPr>
                <w:t>0.322</w:t>
              </w:r>
            </w:ins>
          </w:p>
        </w:tc>
        <w:tc>
          <w:tcPr>
            <w:tcW w:w="589" w:type="dxa"/>
            <w:vAlign w:val="center"/>
            <w:tcPrChange w:id="23611" w:author="Στάθης Καπ" w:date="2023-03-03T06:27:00Z">
              <w:tcPr>
                <w:tcW w:w="589" w:type="dxa"/>
                <w:vAlign w:val="center"/>
              </w:tcPr>
            </w:tcPrChange>
          </w:tcPr>
          <w:p w14:paraId="0893D52F" w14:textId="51C90321" w:rsidR="00C87CFE" w:rsidRPr="00CD1347" w:rsidRDefault="00C87CFE" w:rsidP="00C87CFE">
            <w:pPr>
              <w:jc w:val="center"/>
              <w:rPr>
                <w:ins w:id="23612" w:author="Στάθης Καπ" w:date="2023-03-03T04:01:00Z"/>
                <w:rFonts w:cstheme="minorHAnsi"/>
                <w:sz w:val="16"/>
                <w:szCs w:val="16"/>
              </w:rPr>
            </w:pPr>
            <w:ins w:id="23613"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2361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15" w:author="Στάθης Καπ" w:date="2023-03-03T04:01:00Z"/>
        </w:trPr>
        <w:tc>
          <w:tcPr>
            <w:tcW w:w="515" w:type="dxa"/>
            <w:tcBorders>
              <w:top w:val="nil"/>
              <w:bottom w:val="nil"/>
              <w:right w:val="single" w:sz="4" w:space="0" w:color="auto"/>
            </w:tcBorders>
            <w:shd w:val="clear" w:color="auto" w:fill="E7E6E6" w:themeFill="background2"/>
            <w:vAlign w:val="bottom"/>
            <w:tcPrChange w:id="23616" w:author="Στάθης Καπ" w:date="2023-03-03T06:27:00Z">
              <w:tcPr>
                <w:tcW w:w="515" w:type="dxa"/>
                <w:vAlign w:val="bottom"/>
              </w:tcPr>
            </w:tcPrChange>
          </w:tcPr>
          <w:p w14:paraId="28B8CE36" w14:textId="26F48645" w:rsidR="00C87CFE" w:rsidRPr="00CD1347" w:rsidRDefault="00C87CFE" w:rsidP="00C87CFE">
            <w:pPr>
              <w:jc w:val="center"/>
              <w:rPr>
                <w:ins w:id="23617" w:author="Στάθης Καπ" w:date="2023-03-03T04:01:00Z"/>
                <w:sz w:val="16"/>
                <w:szCs w:val="16"/>
              </w:rPr>
            </w:pPr>
            <w:ins w:id="23618" w:author="Στάθης Καπ" w:date="2023-03-03T04:08:00Z">
              <w:r w:rsidRPr="00CD1347">
                <w:rPr>
                  <w:rFonts w:ascii="Calibri" w:hAnsi="Calibri" w:cs="Calibri"/>
                  <w:color w:val="000000"/>
                  <w:sz w:val="16"/>
                  <w:szCs w:val="16"/>
                  <w:rPrChange w:id="23619"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23620" w:author="Στάθης Καπ" w:date="2023-03-03T06:27:00Z">
              <w:tcPr>
                <w:tcW w:w="560" w:type="dxa"/>
              </w:tcPr>
            </w:tcPrChange>
          </w:tcPr>
          <w:p w14:paraId="54CBA823" w14:textId="715F3EB5" w:rsidR="00C87CFE" w:rsidRPr="00CD1347" w:rsidRDefault="00C87CFE" w:rsidP="00C87CFE">
            <w:pPr>
              <w:jc w:val="center"/>
              <w:rPr>
                <w:ins w:id="23621" w:author="Στάθης Καπ" w:date="2023-03-03T04:01:00Z"/>
                <w:rFonts w:cstheme="minorHAnsi"/>
                <w:sz w:val="16"/>
                <w:szCs w:val="16"/>
              </w:rPr>
            </w:pPr>
            <w:ins w:id="23622" w:author="Στάθης Καπ" w:date="2023-03-03T06:23:00Z">
              <w:r>
                <w:rPr>
                  <w:rFonts w:ascii="Calibri" w:hAnsi="Calibri" w:cs="Calibri"/>
                  <w:color w:val="000000"/>
                  <w:sz w:val="16"/>
                  <w:szCs w:val="16"/>
                </w:rPr>
                <w:t>1140</w:t>
              </w:r>
            </w:ins>
          </w:p>
        </w:tc>
        <w:tc>
          <w:tcPr>
            <w:tcW w:w="855" w:type="dxa"/>
            <w:vAlign w:val="center"/>
            <w:tcPrChange w:id="23623" w:author="Στάθης Καπ" w:date="2023-03-03T06:27:00Z">
              <w:tcPr>
                <w:tcW w:w="855" w:type="dxa"/>
              </w:tcPr>
            </w:tcPrChange>
          </w:tcPr>
          <w:p w14:paraId="23FE1B3C" w14:textId="043FD5EE" w:rsidR="00C87CFE" w:rsidRPr="00CD1347" w:rsidRDefault="00C87CFE" w:rsidP="00C87CFE">
            <w:pPr>
              <w:jc w:val="center"/>
              <w:rPr>
                <w:ins w:id="23624" w:author="Στάθης Καπ" w:date="2023-03-03T04:01:00Z"/>
                <w:rFonts w:cstheme="minorHAnsi"/>
                <w:sz w:val="16"/>
                <w:szCs w:val="16"/>
              </w:rPr>
            </w:pPr>
            <w:ins w:id="23625" w:author="Στάθης Καπ" w:date="2023-03-03T06:23:00Z">
              <w:r>
                <w:rPr>
                  <w:rFonts w:ascii="Calibri" w:hAnsi="Calibri" w:cs="Calibri"/>
                  <w:color w:val="000000"/>
                  <w:sz w:val="16"/>
                  <w:szCs w:val="16"/>
                </w:rPr>
                <w:t>1100</w:t>
              </w:r>
            </w:ins>
          </w:p>
        </w:tc>
        <w:tc>
          <w:tcPr>
            <w:tcW w:w="544" w:type="dxa"/>
            <w:vAlign w:val="center"/>
            <w:tcPrChange w:id="23626" w:author="Στάθης Καπ" w:date="2023-03-03T06:27:00Z">
              <w:tcPr>
                <w:tcW w:w="544" w:type="dxa"/>
                <w:vAlign w:val="bottom"/>
              </w:tcPr>
            </w:tcPrChange>
          </w:tcPr>
          <w:p w14:paraId="6667A270" w14:textId="0A37D724" w:rsidR="00C87CFE" w:rsidRPr="00CD1347" w:rsidRDefault="00C87CFE" w:rsidP="00C87CFE">
            <w:pPr>
              <w:jc w:val="center"/>
              <w:rPr>
                <w:ins w:id="23627" w:author="Στάθης Καπ" w:date="2023-03-03T04:01:00Z"/>
                <w:rFonts w:cstheme="minorHAnsi"/>
                <w:sz w:val="16"/>
                <w:szCs w:val="16"/>
              </w:rPr>
            </w:pPr>
            <w:ins w:id="23628" w:author="Στάθης Καπ" w:date="2023-03-03T06:23:00Z">
              <w:r>
                <w:rPr>
                  <w:rFonts w:ascii="Calibri" w:hAnsi="Calibri" w:cs="Calibri"/>
                  <w:color w:val="000000"/>
                  <w:sz w:val="16"/>
                  <w:szCs w:val="16"/>
                </w:rPr>
                <w:t>1000</w:t>
              </w:r>
            </w:ins>
          </w:p>
        </w:tc>
        <w:tc>
          <w:tcPr>
            <w:tcW w:w="621" w:type="dxa"/>
            <w:vAlign w:val="center"/>
            <w:tcPrChange w:id="23629" w:author="Στάθης Καπ" w:date="2023-03-03T06:27:00Z">
              <w:tcPr>
                <w:tcW w:w="621" w:type="dxa"/>
                <w:vAlign w:val="bottom"/>
              </w:tcPr>
            </w:tcPrChange>
          </w:tcPr>
          <w:p w14:paraId="30CF9421" w14:textId="480E694F" w:rsidR="00C87CFE" w:rsidRPr="00CD1347" w:rsidRDefault="00C87CFE" w:rsidP="00C87CFE">
            <w:pPr>
              <w:jc w:val="center"/>
              <w:rPr>
                <w:ins w:id="23630" w:author="Στάθης Καπ" w:date="2023-03-03T04:01:00Z"/>
                <w:rFonts w:cstheme="minorHAnsi"/>
                <w:sz w:val="16"/>
                <w:szCs w:val="16"/>
              </w:rPr>
            </w:pPr>
            <w:ins w:id="23631" w:author="Στάθης Καπ" w:date="2023-03-03T06:23:00Z">
              <w:r>
                <w:rPr>
                  <w:rFonts w:ascii="Calibri" w:hAnsi="Calibri" w:cs="Calibri"/>
                  <w:color w:val="000000"/>
                  <w:sz w:val="16"/>
                  <w:szCs w:val="16"/>
                </w:rPr>
                <w:t>0.686</w:t>
              </w:r>
            </w:ins>
          </w:p>
        </w:tc>
        <w:tc>
          <w:tcPr>
            <w:tcW w:w="669" w:type="dxa"/>
            <w:vAlign w:val="center"/>
            <w:tcPrChange w:id="23632" w:author="Στάθης Καπ" w:date="2023-03-03T06:27:00Z">
              <w:tcPr>
                <w:tcW w:w="669" w:type="dxa"/>
                <w:vAlign w:val="center"/>
              </w:tcPr>
            </w:tcPrChange>
          </w:tcPr>
          <w:p w14:paraId="26728FFB" w14:textId="6BEAE904" w:rsidR="00C87CFE" w:rsidRPr="00CD1347" w:rsidRDefault="00C87CFE" w:rsidP="00C87CFE">
            <w:pPr>
              <w:jc w:val="center"/>
              <w:rPr>
                <w:ins w:id="23633" w:author="Στάθης Καπ" w:date="2023-03-03T04:01:00Z"/>
                <w:rFonts w:cstheme="minorHAnsi"/>
                <w:sz w:val="16"/>
                <w:szCs w:val="16"/>
              </w:rPr>
            </w:pPr>
            <w:ins w:id="23634" w:author="Στάθης Καπ" w:date="2023-03-03T06:23:00Z">
              <w:r>
                <w:rPr>
                  <w:rFonts w:ascii="Calibri" w:hAnsi="Calibri" w:cstheme="minorHAnsi"/>
                  <w:color w:val="000000"/>
                  <w:sz w:val="16"/>
                  <w:szCs w:val="16"/>
                </w:rPr>
                <w:t>12.28</w:t>
              </w:r>
            </w:ins>
          </w:p>
        </w:tc>
        <w:tc>
          <w:tcPr>
            <w:tcW w:w="543" w:type="dxa"/>
            <w:vAlign w:val="center"/>
            <w:tcPrChange w:id="23635" w:author="Στάθης Καπ" w:date="2023-03-03T06:27:00Z">
              <w:tcPr>
                <w:tcW w:w="543" w:type="dxa"/>
                <w:vAlign w:val="bottom"/>
              </w:tcPr>
            </w:tcPrChange>
          </w:tcPr>
          <w:p w14:paraId="140A496F" w14:textId="7456A3F2" w:rsidR="00C87CFE" w:rsidRPr="00CD1347" w:rsidRDefault="00C87CFE" w:rsidP="00C87CFE">
            <w:pPr>
              <w:jc w:val="center"/>
              <w:rPr>
                <w:ins w:id="23636" w:author="Στάθης Καπ" w:date="2023-03-03T04:01:00Z"/>
                <w:rFonts w:cstheme="minorHAnsi"/>
                <w:sz w:val="16"/>
                <w:szCs w:val="16"/>
              </w:rPr>
            </w:pPr>
            <w:ins w:id="23637" w:author="Στάθης Καπ" w:date="2023-03-03T06:23:00Z">
              <w:r>
                <w:rPr>
                  <w:rFonts w:ascii="Calibri" w:hAnsi="Calibri" w:cs="Calibri"/>
                  <w:color w:val="000000"/>
                  <w:sz w:val="16"/>
                  <w:szCs w:val="16"/>
                </w:rPr>
                <w:t>980</w:t>
              </w:r>
            </w:ins>
          </w:p>
        </w:tc>
        <w:tc>
          <w:tcPr>
            <w:tcW w:w="621" w:type="dxa"/>
            <w:vAlign w:val="center"/>
            <w:tcPrChange w:id="23638" w:author="Στάθης Καπ" w:date="2023-03-03T06:27:00Z">
              <w:tcPr>
                <w:tcW w:w="621" w:type="dxa"/>
                <w:vAlign w:val="bottom"/>
              </w:tcPr>
            </w:tcPrChange>
          </w:tcPr>
          <w:p w14:paraId="69AFD21B" w14:textId="351EBA3C" w:rsidR="00C87CFE" w:rsidRPr="00CD1347" w:rsidRDefault="00C87CFE" w:rsidP="00C87CFE">
            <w:pPr>
              <w:jc w:val="center"/>
              <w:rPr>
                <w:ins w:id="23639" w:author="Στάθης Καπ" w:date="2023-03-03T04:01:00Z"/>
                <w:rFonts w:cstheme="minorHAnsi"/>
                <w:sz w:val="16"/>
                <w:szCs w:val="16"/>
              </w:rPr>
            </w:pPr>
            <w:ins w:id="23640" w:author="Στάθης Καπ" w:date="2023-03-03T06:23:00Z">
              <w:r>
                <w:rPr>
                  <w:rFonts w:ascii="Calibri" w:hAnsi="Calibri" w:cs="Calibri"/>
                  <w:color w:val="000000"/>
                  <w:sz w:val="16"/>
                  <w:szCs w:val="16"/>
                </w:rPr>
                <w:t>0.315</w:t>
              </w:r>
            </w:ins>
          </w:p>
        </w:tc>
        <w:tc>
          <w:tcPr>
            <w:tcW w:w="669" w:type="dxa"/>
            <w:vAlign w:val="center"/>
            <w:tcPrChange w:id="23641" w:author="Στάθης Καπ" w:date="2023-03-03T06:27:00Z">
              <w:tcPr>
                <w:tcW w:w="669" w:type="dxa"/>
                <w:vAlign w:val="center"/>
              </w:tcPr>
            </w:tcPrChange>
          </w:tcPr>
          <w:p w14:paraId="191C4B26" w14:textId="76DB5195" w:rsidR="00C87CFE" w:rsidRPr="00CD1347" w:rsidRDefault="00C87CFE" w:rsidP="00C87CFE">
            <w:pPr>
              <w:jc w:val="center"/>
              <w:rPr>
                <w:ins w:id="23642" w:author="Στάθης Καπ" w:date="2023-03-03T04:01:00Z"/>
                <w:rFonts w:cstheme="minorHAnsi"/>
                <w:sz w:val="16"/>
                <w:szCs w:val="16"/>
              </w:rPr>
            </w:pPr>
            <w:ins w:id="23643" w:author="Στάθης Καπ" w:date="2023-03-03T06:23:00Z">
              <w:r>
                <w:rPr>
                  <w:rFonts w:ascii="Calibri" w:hAnsi="Calibri" w:cstheme="minorHAnsi"/>
                  <w:color w:val="000000"/>
                  <w:sz w:val="16"/>
                  <w:szCs w:val="16"/>
                </w:rPr>
                <w:t>2</w:t>
              </w:r>
            </w:ins>
          </w:p>
        </w:tc>
        <w:tc>
          <w:tcPr>
            <w:tcW w:w="508" w:type="dxa"/>
            <w:vAlign w:val="center"/>
            <w:tcPrChange w:id="23644" w:author="Στάθης Καπ" w:date="2023-03-03T06:27:00Z">
              <w:tcPr>
                <w:tcW w:w="508" w:type="dxa"/>
                <w:vAlign w:val="bottom"/>
              </w:tcPr>
            </w:tcPrChange>
          </w:tcPr>
          <w:p w14:paraId="6D7BB583" w14:textId="5E6A0E06" w:rsidR="00C87CFE" w:rsidRPr="00CD1347" w:rsidRDefault="00C87CFE" w:rsidP="00C87CFE">
            <w:pPr>
              <w:jc w:val="center"/>
              <w:rPr>
                <w:ins w:id="23645" w:author="Στάθης Καπ" w:date="2023-03-03T04:01:00Z"/>
                <w:rFonts w:cstheme="minorHAnsi"/>
                <w:sz w:val="16"/>
                <w:szCs w:val="16"/>
              </w:rPr>
            </w:pPr>
            <w:ins w:id="23646" w:author="Στάθης Καπ" w:date="2023-03-03T06:23:00Z">
              <w:r>
                <w:rPr>
                  <w:rFonts w:ascii="Calibri" w:hAnsi="Calibri" w:cs="Calibri"/>
                  <w:color w:val="000000"/>
                  <w:sz w:val="16"/>
                  <w:szCs w:val="16"/>
                </w:rPr>
                <w:t>930</w:t>
              </w:r>
            </w:ins>
          </w:p>
        </w:tc>
        <w:tc>
          <w:tcPr>
            <w:tcW w:w="541" w:type="dxa"/>
            <w:vAlign w:val="center"/>
            <w:tcPrChange w:id="23647" w:author="Στάθης Καπ" w:date="2023-03-03T06:27:00Z">
              <w:tcPr>
                <w:tcW w:w="541" w:type="dxa"/>
                <w:vAlign w:val="bottom"/>
              </w:tcPr>
            </w:tcPrChange>
          </w:tcPr>
          <w:p w14:paraId="3DEF5215" w14:textId="5D6E7E37" w:rsidR="00C87CFE" w:rsidRPr="00CD1347" w:rsidRDefault="00C87CFE" w:rsidP="00C87CFE">
            <w:pPr>
              <w:jc w:val="center"/>
              <w:rPr>
                <w:ins w:id="23648" w:author="Στάθης Καπ" w:date="2023-03-03T04:01:00Z"/>
                <w:rFonts w:cstheme="minorHAnsi"/>
                <w:sz w:val="16"/>
                <w:szCs w:val="16"/>
              </w:rPr>
            </w:pPr>
            <w:ins w:id="23649" w:author="Στάθης Καπ" w:date="2023-03-03T06:23:00Z">
              <w:r>
                <w:rPr>
                  <w:rFonts w:ascii="Calibri" w:hAnsi="Calibri" w:cs="Calibri"/>
                  <w:color w:val="000000"/>
                  <w:sz w:val="16"/>
                  <w:szCs w:val="16"/>
                </w:rPr>
                <w:t>0.33</w:t>
              </w:r>
            </w:ins>
          </w:p>
        </w:tc>
        <w:tc>
          <w:tcPr>
            <w:tcW w:w="589" w:type="dxa"/>
            <w:vAlign w:val="center"/>
            <w:tcPrChange w:id="23650" w:author="Στάθης Καπ" w:date="2023-03-03T06:27:00Z">
              <w:tcPr>
                <w:tcW w:w="589" w:type="dxa"/>
                <w:vAlign w:val="center"/>
              </w:tcPr>
            </w:tcPrChange>
          </w:tcPr>
          <w:p w14:paraId="212CD443" w14:textId="72ECE024" w:rsidR="00C87CFE" w:rsidRPr="00CD1347" w:rsidRDefault="00C87CFE" w:rsidP="00C87CFE">
            <w:pPr>
              <w:jc w:val="center"/>
              <w:rPr>
                <w:ins w:id="23651" w:author="Στάθης Καπ" w:date="2023-03-03T04:01:00Z"/>
                <w:rFonts w:cstheme="minorHAnsi"/>
                <w:sz w:val="16"/>
                <w:szCs w:val="16"/>
              </w:rPr>
            </w:pPr>
            <w:ins w:id="23652" w:author="Στάθης Καπ" w:date="2023-03-03T06:23:00Z">
              <w:r>
                <w:rPr>
                  <w:rFonts w:ascii="Calibri" w:hAnsi="Calibri" w:cstheme="minorHAnsi"/>
                  <w:color w:val="000000"/>
                  <w:sz w:val="16"/>
                  <w:szCs w:val="16"/>
                </w:rPr>
                <w:t>7</w:t>
              </w:r>
            </w:ins>
          </w:p>
        </w:tc>
        <w:tc>
          <w:tcPr>
            <w:tcW w:w="463" w:type="dxa"/>
            <w:vAlign w:val="center"/>
            <w:tcPrChange w:id="23653" w:author="Στάθης Καπ" w:date="2023-03-03T06:27:00Z">
              <w:tcPr>
                <w:tcW w:w="463" w:type="dxa"/>
                <w:vAlign w:val="bottom"/>
              </w:tcPr>
            </w:tcPrChange>
          </w:tcPr>
          <w:p w14:paraId="4FD7BFA4" w14:textId="65C79371" w:rsidR="00C87CFE" w:rsidRPr="00CD1347" w:rsidRDefault="00C87CFE" w:rsidP="00C87CFE">
            <w:pPr>
              <w:jc w:val="center"/>
              <w:rPr>
                <w:ins w:id="23654" w:author="Στάθης Καπ" w:date="2023-03-03T04:01:00Z"/>
                <w:rFonts w:cstheme="minorHAnsi"/>
                <w:sz w:val="16"/>
                <w:szCs w:val="16"/>
              </w:rPr>
            </w:pPr>
            <w:ins w:id="23655" w:author="Στάθης Καπ" w:date="2023-03-03T06:23:00Z">
              <w:r>
                <w:rPr>
                  <w:rFonts w:ascii="Calibri" w:hAnsi="Calibri" w:cs="Calibri"/>
                  <w:color w:val="000000"/>
                  <w:sz w:val="16"/>
                  <w:szCs w:val="16"/>
                </w:rPr>
                <w:t>860</w:t>
              </w:r>
            </w:ins>
          </w:p>
        </w:tc>
        <w:tc>
          <w:tcPr>
            <w:tcW w:w="541" w:type="dxa"/>
            <w:vAlign w:val="center"/>
            <w:tcPrChange w:id="23656" w:author="Στάθης Καπ" w:date="2023-03-03T06:27:00Z">
              <w:tcPr>
                <w:tcW w:w="541" w:type="dxa"/>
                <w:vAlign w:val="bottom"/>
              </w:tcPr>
            </w:tcPrChange>
          </w:tcPr>
          <w:p w14:paraId="22DFE45A" w14:textId="4FF56379" w:rsidR="00C87CFE" w:rsidRPr="00CD1347" w:rsidRDefault="00C87CFE" w:rsidP="00C87CFE">
            <w:pPr>
              <w:jc w:val="center"/>
              <w:rPr>
                <w:ins w:id="23657" w:author="Στάθης Καπ" w:date="2023-03-03T04:01:00Z"/>
                <w:rFonts w:cstheme="minorHAnsi"/>
                <w:sz w:val="16"/>
                <w:szCs w:val="16"/>
              </w:rPr>
            </w:pPr>
            <w:ins w:id="23658" w:author="Στάθης Καπ" w:date="2023-03-03T06:23:00Z">
              <w:r>
                <w:rPr>
                  <w:rFonts w:ascii="Calibri" w:hAnsi="Calibri" w:cs="Calibri"/>
                  <w:color w:val="000000"/>
                  <w:sz w:val="16"/>
                  <w:szCs w:val="16"/>
                </w:rPr>
                <w:t>0.593</w:t>
              </w:r>
            </w:ins>
          </w:p>
        </w:tc>
        <w:tc>
          <w:tcPr>
            <w:tcW w:w="589" w:type="dxa"/>
            <w:vAlign w:val="center"/>
            <w:tcPrChange w:id="23659" w:author="Στάθης Καπ" w:date="2023-03-03T06:27:00Z">
              <w:tcPr>
                <w:tcW w:w="589" w:type="dxa"/>
                <w:vAlign w:val="center"/>
              </w:tcPr>
            </w:tcPrChange>
          </w:tcPr>
          <w:p w14:paraId="02480825" w14:textId="13F5F2B9" w:rsidR="00C87CFE" w:rsidRPr="00CD1347" w:rsidRDefault="00C87CFE" w:rsidP="00C87CFE">
            <w:pPr>
              <w:jc w:val="center"/>
              <w:rPr>
                <w:ins w:id="23660" w:author="Στάθης Καπ" w:date="2023-03-03T04:01:00Z"/>
                <w:rFonts w:cstheme="minorHAnsi"/>
                <w:sz w:val="16"/>
                <w:szCs w:val="16"/>
              </w:rPr>
            </w:pPr>
            <w:ins w:id="23661"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2366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63" w:author="Στάθης Καπ" w:date="2023-03-03T04:01:00Z"/>
        </w:trPr>
        <w:tc>
          <w:tcPr>
            <w:tcW w:w="515" w:type="dxa"/>
            <w:tcBorders>
              <w:top w:val="nil"/>
              <w:bottom w:val="nil"/>
              <w:right w:val="single" w:sz="4" w:space="0" w:color="auto"/>
            </w:tcBorders>
            <w:shd w:val="clear" w:color="auto" w:fill="E7E6E6" w:themeFill="background2"/>
            <w:vAlign w:val="bottom"/>
            <w:tcPrChange w:id="23664" w:author="Στάθης Καπ" w:date="2023-03-03T06:27:00Z">
              <w:tcPr>
                <w:tcW w:w="515" w:type="dxa"/>
                <w:vAlign w:val="bottom"/>
              </w:tcPr>
            </w:tcPrChange>
          </w:tcPr>
          <w:p w14:paraId="18DC3BA2" w14:textId="789EC2A1" w:rsidR="00C87CFE" w:rsidRPr="00CD1347" w:rsidRDefault="00C87CFE" w:rsidP="00C87CFE">
            <w:pPr>
              <w:jc w:val="center"/>
              <w:rPr>
                <w:ins w:id="23665" w:author="Στάθης Καπ" w:date="2023-03-03T04:01:00Z"/>
                <w:sz w:val="16"/>
                <w:szCs w:val="16"/>
              </w:rPr>
            </w:pPr>
            <w:ins w:id="23666" w:author="Στάθης Καπ" w:date="2023-03-03T04:08:00Z">
              <w:r w:rsidRPr="00CD1347">
                <w:rPr>
                  <w:rFonts w:ascii="Calibri" w:hAnsi="Calibri" w:cs="Calibri"/>
                  <w:color w:val="000000"/>
                  <w:sz w:val="16"/>
                  <w:szCs w:val="16"/>
                  <w:rPrChange w:id="23667"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23668" w:author="Στάθης Καπ" w:date="2023-03-03T06:27:00Z">
              <w:tcPr>
                <w:tcW w:w="560" w:type="dxa"/>
              </w:tcPr>
            </w:tcPrChange>
          </w:tcPr>
          <w:p w14:paraId="53E86235" w14:textId="4A1E6128" w:rsidR="00C87CFE" w:rsidRPr="00CD1347" w:rsidRDefault="00C87CFE" w:rsidP="00C87CFE">
            <w:pPr>
              <w:jc w:val="center"/>
              <w:rPr>
                <w:ins w:id="23669" w:author="Στάθης Καπ" w:date="2023-03-03T04:01:00Z"/>
                <w:rFonts w:cstheme="minorHAnsi"/>
                <w:sz w:val="16"/>
                <w:szCs w:val="16"/>
              </w:rPr>
            </w:pPr>
            <w:ins w:id="23670" w:author="Στάθης Καπ" w:date="2023-03-03T06:23:00Z">
              <w:r>
                <w:rPr>
                  <w:rFonts w:ascii="Calibri" w:hAnsi="Calibri" w:cs="Calibri"/>
                  <w:color w:val="000000"/>
                  <w:sz w:val="16"/>
                  <w:szCs w:val="16"/>
                </w:rPr>
                <w:t>1190</w:t>
              </w:r>
            </w:ins>
          </w:p>
        </w:tc>
        <w:tc>
          <w:tcPr>
            <w:tcW w:w="855" w:type="dxa"/>
            <w:vAlign w:val="center"/>
            <w:tcPrChange w:id="23671" w:author="Στάθης Καπ" w:date="2023-03-03T06:27:00Z">
              <w:tcPr>
                <w:tcW w:w="855" w:type="dxa"/>
              </w:tcPr>
            </w:tcPrChange>
          </w:tcPr>
          <w:p w14:paraId="150C797A" w14:textId="39AEC3E0" w:rsidR="00C87CFE" w:rsidRPr="00CD1347" w:rsidRDefault="00C87CFE" w:rsidP="00C87CFE">
            <w:pPr>
              <w:jc w:val="center"/>
              <w:rPr>
                <w:ins w:id="23672" w:author="Στάθης Καπ" w:date="2023-03-03T04:01:00Z"/>
                <w:rFonts w:cstheme="minorHAnsi"/>
                <w:sz w:val="16"/>
                <w:szCs w:val="16"/>
              </w:rPr>
            </w:pPr>
            <w:ins w:id="23673" w:author="Στάθης Καπ" w:date="2023-03-03T06:23:00Z">
              <w:r>
                <w:rPr>
                  <w:rFonts w:ascii="Calibri" w:hAnsi="Calibri" w:cs="Calibri"/>
                  <w:color w:val="000000"/>
                  <w:sz w:val="16"/>
                  <w:szCs w:val="16"/>
                </w:rPr>
                <w:t>1180</w:t>
              </w:r>
            </w:ins>
          </w:p>
        </w:tc>
        <w:tc>
          <w:tcPr>
            <w:tcW w:w="544" w:type="dxa"/>
            <w:vAlign w:val="center"/>
            <w:tcPrChange w:id="23674" w:author="Στάθης Καπ" w:date="2023-03-03T06:27:00Z">
              <w:tcPr>
                <w:tcW w:w="544" w:type="dxa"/>
                <w:vAlign w:val="bottom"/>
              </w:tcPr>
            </w:tcPrChange>
          </w:tcPr>
          <w:p w14:paraId="1A9CF837" w14:textId="2D04BE04" w:rsidR="00C87CFE" w:rsidRPr="00CD1347" w:rsidRDefault="00C87CFE" w:rsidP="00C87CFE">
            <w:pPr>
              <w:jc w:val="center"/>
              <w:rPr>
                <w:ins w:id="23675" w:author="Στάθης Καπ" w:date="2023-03-03T04:01:00Z"/>
                <w:rFonts w:cstheme="minorHAnsi"/>
                <w:sz w:val="16"/>
                <w:szCs w:val="16"/>
              </w:rPr>
            </w:pPr>
            <w:ins w:id="23676" w:author="Στάθης Καπ" w:date="2023-03-03T06:23:00Z">
              <w:r>
                <w:rPr>
                  <w:rFonts w:ascii="Calibri" w:hAnsi="Calibri" w:cs="Calibri"/>
                  <w:color w:val="000000"/>
                  <w:sz w:val="16"/>
                  <w:szCs w:val="16"/>
                </w:rPr>
                <w:t>1080</w:t>
              </w:r>
            </w:ins>
          </w:p>
        </w:tc>
        <w:tc>
          <w:tcPr>
            <w:tcW w:w="621" w:type="dxa"/>
            <w:vAlign w:val="center"/>
            <w:tcPrChange w:id="23677" w:author="Στάθης Καπ" w:date="2023-03-03T06:27:00Z">
              <w:tcPr>
                <w:tcW w:w="621" w:type="dxa"/>
                <w:vAlign w:val="bottom"/>
              </w:tcPr>
            </w:tcPrChange>
          </w:tcPr>
          <w:p w14:paraId="12EB26FB" w14:textId="0523BC6E" w:rsidR="00C87CFE" w:rsidRPr="00CD1347" w:rsidRDefault="00C87CFE" w:rsidP="00C87CFE">
            <w:pPr>
              <w:jc w:val="center"/>
              <w:rPr>
                <w:ins w:id="23678" w:author="Στάθης Καπ" w:date="2023-03-03T04:01:00Z"/>
                <w:rFonts w:cstheme="minorHAnsi"/>
                <w:sz w:val="16"/>
                <w:szCs w:val="16"/>
              </w:rPr>
            </w:pPr>
            <w:ins w:id="23679" w:author="Στάθης Καπ" w:date="2023-03-03T06:23:00Z">
              <w:r>
                <w:rPr>
                  <w:rFonts w:ascii="Calibri" w:hAnsi="Calibri" w:cs="Calibri"/>
                  <w:color w:val="000000"/>
                  <w:sz w:val="16"/>
                  <w:szCs w:val="16"/>
                </w:rPr>
                <w:t>0.641</w:t>
              </w:r>
            </w:ins>
          </w:p>
        </w:tc>
        <w:tc>
          <w:tcPr>
            <w:tcW w:w="669" w:type="dxa"/>
            <w:vAlign w:val="center"/>
            <w:tcPrChange w:id="23680" w:author="Στάθης Καπ" w:date="2023-03-03T06:27:00Z">
              <w:tcPr>
                <w:tcW w:w="669" w:type="dxa"/>
                <w:vAlign w:val="center"/>
              </w:tcPr>
            </w:tcPrChange>
          </w:tcPr>
          <w:p w14:paraId="62432C38" w14:textId="470071F5" w:rsidR="00C87CFE" w:rsidRPr="00CD1347" w:rsidRDefault="00C87CFE" w:rsidP="00C87CFE">
            <w:pPr>
              <w:jc w:val="center"/>
              <w:rPr>
                <w:ins w:id="23681" w:author="Στάθης Καπ" w:date="2023-03-03T04:01:00Z"/>
                <w:rFonts w:cstheme="minorHAnsi"/>
                <w:sz w:val="16"/>
                <w:szCs w:val="16"/>
              </w:rPr>
            </w:pPr>
            <w:ins w:id="23682" w:author="Στάθης Καπ" w:date="2023-03-03T06:23:00Z">
              <w:r>
                <w:rPr>
                  <w:rFonts w:ascii="Calibri" w:hAnsi="Calibri" w:cstheme="minorHAnsi"/>
                  <w:color w:val="000000"/>
                  <w:sz w:val="16"/>
                  <w:szCs w:val="16"/>
                </w:rPr>
                <w:t>9.24</w:t>
              </w:r>
            </w:ins>
          </w:p>
        </w:tc>
        <w:tc>
          <w:tcPr>
            <w:tcW w:w="543" w:type="dxa"/>
            <w:vAlign w:val="center"/>
            <w:tcPrChange w:id="23683" w:author="Στάθης Καπ" w:date="2023-03-03T06:27:00Z">
              <w:tcPr>
                <w:tcW w:w="543" w:type="dxa"/>
                <w:vAlign w:val="bottom"/>
              </w:tcPr>
            </w:tcPrChange>
          </w:tcPr>
          <w:p w14:paraId="460453A9" w14:textId="3B1BD49B" w:rsidR="00C87CFE" w:rsidRPr="00CD1347" w:rsidRDefault="00C87CFE" w:rsidP="00C87CFE">
            <w:pPr>
              <w:jc w:val="center"/>
              <w:rPr>
                <w:ins w:id="23684" w:author="Στάθης Καπ" w:date="2023-03-03T04:01:00Z"/>
                <w:rFonts w:cstheme="minorHAnsi"/>
                <w:sz w:val="16"/>
                <w:szCs w:val="16"/>
              </w:rPr>
            </w:pPr>
            <w:ins w:id="23685" w:author="Στάθης Καπ" w:date="2023-03-03T06:23:00Z">
              <w:r>
                <w:rPr>
                  <w:rFonts w:ascii="Calibri" w:hAnsi="Calibri" w:cs="Calibri"/>
                  <w:color w:val="000000"/>
                  <w:sz w:val="16"/>
                  <w:szCs w:val="16"/>
                </w:rPr>
                <w:t>1000</w:t>
              </w:r>
            </w:ins>
          </w:p>
        </w:tc>
        <w:tc>
          <w:tcPr>
            <w:tcW w:w="621" w:type="dxa"/>
            <w:vAlign w:val="center"/>
            <w:tcPrChange w:id="23686" w:author="Στάθης Καπ" w:date="2023-03-03T06:27:00Z">
              <w:tcPr>
                <w:tcW w:w="621" w:type="dxa"/>
                <w:vAlign w:val="bottom"/>
              </w:tcPr>
            </w:tcPrChange>
          </w:tcPr>
          <w:p w14:paraId="2F0A42C7" w14:textId="71CB43C0" w:rsidR="00C87CFE" w:rsidRPr="00CD1347" w:rsidRDefault="00C87CFE" w:rsidP="00C87CFE">
            <w:pPr>
              <w:jc w:val="center"/>
              <w:rPr>
                <w:ins w:id="23687" w:author="Στάθης Καπ" w:date="2023-03-03T04:01:00Z"/>
                <w:rFonts w:cstheme="minorHAnsi"/>
                <w:sz w:val="16"/>
                <w:szCs w:val="16"/>
              </w:rPr>
            </w:pPr>
            <w:ins w:id="23688" w:author="Στάθης Καπ" w:date="2023-03-03T06:23:00Z">
              <w:r>
                <w:rPr>
                  <w:rFonts w:ascii="Calibri" w:hAnsi="Calibri" w:cs="Calibri"/>
                  <w:color w:val="000000"/>
                  <w:sz w:val="16"/>
                  <w:szCs w:val="16"/>
                </w:rPr>
                <w:t>0.323</w:t>
              </w:r>
            </w:ins>
          </w:p>
        </w:tc>
        <w:tc>
          <w:tcPr>
            <w:tcW w:w="669" w:type="dxa"/>
            <w:vAlign w:val="center"/>
            <w:tcPrChange w:id="23689" w:author="Στάθης Καπ" w:date="2023-03-03T06:27:00Z">
              <w:tcPr>
                <w:tcW w:w="669" w:type="dxa"/>
                <w:vAlign w:val="center"/>
              </w:tcPr>
            </w:tcPrChange>
          </w:tcPr>
          <w:p w14:paraId="37B0919A" w14:textId="1DF317B6" w:rsidR="00C87CFE" w:rsidRPr="00CD1347" w:rsidRDefault="00C87CFE" w:rsidP="00C87CFE">
            <w:pPr>
              <w:jc w:val="center"/>
              <w:rPr>
                <w:ins w:id="23690" w:author="Στάθης Καπ" w:date="2023-03-03T04:01:00Z"/>
                <w:rFonts w:cstheme="minorHAnsi"/>
                <w:sz w:val="16"/>
                <w:szCs w:val="16"/>
              </w:rPr>
            </w:pPr>
            <w:ins w:id="23691" w:author="Στάθης Καπ" w:date="2023-03-03T06:23:00Z">
              <w:r>
                <w:rPr>
                  <w:rFonts w:ascii="Calibri" w:hAnsi="Calibri" w:cstheme="minorHAnsi"/>
                  <w:color w:val="000000"/>
                  <w:sz w:val="16"/>
                  <w:szCs w:val="16"/>
                </w:rPr>
                <w:t>7.41</w:t>
              </w:r>
            </w:ins>
          </w:p>
        </w:tc>
        <w:tc>
          <w:tcPr>
            <w:tcW w:w="508" w:type="dxa"/>
            <w:vAlign w:val="center"/>
            <w:tcPrChange w:id="23692" w:author="Στάθης Καπ" w:date="2023-03-03T06:27:00Z">
              <w:tcPr>
                <w:tcW w:w="508" w:type="dxa"/>
                <w:vAlign w:val="bottom"/>
              </w:tcPr>
            </w:tcPrChange>
          </w:tcPr>
          <w:p w14:paraId="0BCE9B76" w14:textId="0CE457FB" w:rsidR="00C87CFE" w:rsidRPr="00CD1347" w:rsidRDefault="00C87CFE" w:rsidP="00C87CFE">
            <w:pPr>
              <w:jc w:val="center"/>
              <w:rPr>
                <w:ins w:id="23693" w:author="Στάθης Καπ" w:date="2023-03-03T04:01:00Z"/>
                <w:rFonts w:cstheme="minorHAnsi"/>
                <w:sz w:val="16"/>
                <w:szCs w:val="16"/>
              </w:rPr>
            </w:pPr>
            <w:ins w:id="23694" w:author="Στάθης Καπ" w:date="2023-03-03T06:23:00Z">
              <w:r>
                <w:rPr>
                  <w:rFonts w:ascii="Calibri" w:hAnsi="Calibri" w:cs="Calibri"/>
                  <w:color w:val="000000"/>
                  <w:sz w:val="16"/>
                  <w:szCs w:val="16"/>
                </w:rPr>
                <w:t>960</w:t>
              </w:r>
            </w:ins>
          </w:p>
        </w:tc>
        <w:tc>
          <w:tcPr>
            <w:tcW w:w="541" w:type="dxa"/>
            <w:vAlign w:val="center"/>
            <w:tcPrChange w:id="23695" w:author="Στάθης Καπ" w:date="2023-03-03T06:27:00Z">
              <w:tcPr>
                <w:tcW w:w="541" w:type="dxa"/>
                <w:vAlign w:val="bottom"/>
              </w:tcPr>
            </w:tcPrChange>
          </w:tcPr>
          <w:p w14:paraId="102EC188" w14:textId="10468A47" w:rsidR="00C87CFE" w:rsidRPr="00CD1347" w:rsidRDefault="00C87CFE" w:rsidP="00C87CFE">
            <w:pPr>
              <w:jc w:val="center"/>
              <w:rPr>
                <w:ins w:id="23696" w:author="Στάθης Καπ" w:date="2023-03-03T04:01:00Z"/>
                <w:rFonts w:cstheme="minorHAnsi"/>
                <w:sz w:val="16"/>
                <w:szCs w:val="16"/>
              </w:rPr>
            </w:pPr>
            <w:ins w:id="23697" w:author="Στάθης Καπ" w:date="2023-03-03T06:23:00Z">
              <w:r>
                <w:rPr>
                  <w:rFonts w:ascii="Calibri" w:hAnsi="Calibri" w:cs="Calibri"/>
                  <w:color w:val="000000"/>
                  <w:sz w:val="16"/>
                  <w:szCs w:val="16"/>
                </w:rPr>
                <w:t>0.366</w:t>
              </w:r>
            </w:ins>
          </w:p>
        </w:tc>
        <w:tc>
          <w:tcPr>
            <w:tcW w:w="589" w:type="dxa"/>
            <w:vAlign w:val="center"/>
            <w:tcPrChange w:id="23698" w:author="Στάθης Καπ" w:date="2023-03-03T06:27:00Z">
              <w:tcPr>
                <w:tcW w:w="589" w:type="dxa"/>
                <w:vAlign w:val="center"/>
              </w:tcPr>
            </w:tcPrChange>
          </w:tcPr>
          <w:p w14:paraId="6CC332B4" w14:textId="7D337ECF" w:rsidR="00C87CFE" w:rsidRPr="00CD1347" w:rsidRDefault="00C87CFE" w:rsidP="00C87CFE">
            <w:pPr>
              <w:jc w:val="center"/>
              <w:rPr>
                <w:ins w:id="23699" w:author="Στάθης Καπ" w:date="2023-03-03T04:01:00Z"/>
                <w:rFonts w:cstheme="minorHAnsi"/>
                <w:sz w:val="16"/>
                <w:szCs w:val="16"/>
              </w:rPr>
            </w:pPr>
            <w:ins w:id="23700" w:author="Στάθης Καπ" w:date="2023-03-03T06:23:00Z">
              <w:r>
                <w:rPr>
                  <w:rFonts w:ascii="Calibri" w:hAnsi="Calibri" w:cstheme="minorHAnsi"/>
                  <w:color w:val="000000"/>
                  <w:sz w:val="16"/>
                  <w:szCs w:val="16"/>
                </w:rPr>
                <w:t>11.11</w:t>
              </w:r>
            </w:ins>
          </w:p>
        </w:tc>
        <w:tc>
          <w:tcPr>
            <w:tcW w:w="463" w:type="dxa"/>
            <w:vAlign w:val="center"/>
            <w:tcPrChange w:id="23701" w:author="Στάθης Καπ" w:date="2023-03-03T06:27:00Z">
              <w:tcPr>
                <w:tcW w:w="463" w:type="dxa"/>
                <w:vAlign w:val="bottom"/>
              </w:tcPr>
            </w:tcPrChange>
          </w:tcPr>
          <w:p w14:paraId="177D1B5B" w14:textId="579C50F5" w:rsidR="00C87CFE" w:rsidRPr="00CD1347" w:rsidRDefault="00C87CFE" w:rsidP="00C87CFE">
            <w:pPr>
              <w:jc w:val="center"/>
              <w:rPr>
                <w:ins w:id="23702" w:author="Στάθης Καπ" w:date="2023-03-03T04:01:00Z"/>
                <w:rFonts w:cstheme="minorHAnsi"/>
                <w:sz w:val="16"/>
                <w:szCs w:val="16"/>
              </w:rPr>
            </w:pPr>
            <w:ins w:id="23703" w:author="Στάθης Καπ" w:date="2023-03-03T06:23:00Z">
              <w:r>
                <w:rPr>
                  <w:rFonts w:ascii="Calibri" w:hAnsi="Calibri" w:cs="Calibri"/>
                  <w:color w:val="000000"/>
                  <w:sz w:val="16"/>
                  <w:szCs w:val="16"/>
                </w:rPr>
                <w:t>900</w:t>
              </w:r>
            </w:ins>
          </w:p>
        </w:tc>
        <w:tc>
          <w:tcPr>
            <w:tcW w:w="541" w:type="dxa"/>
            <w:vAlign w:val="center"/>
            <w:tcPrChange w:id="23704" w:author="Στάθης Καπ" w:date="2023-03-03T06:27:00Z">
              <w:tcPr>
                <w:tcW w:w="541" w:type="dxa"/>
                <w:vAlign w:val="bottom"/>
              </w:tcPr>
            </w:tcPrChange>
          </w:tcPr>
          <w:p w14:paraId="358F1E31" w14:textId="3AC35456" w:rsidR="00C87CFE" w:rsidRPr="00CD1347" w:rsidRDefault="00C87CFE" w:rsidP="00C87CFE">
            <w:pPr>
              <w:jc w:val="center"/>
              <w:rPr>
                <w:ins w:id="23705" w:author="Στάθης Καπ" w:date="2023-03-03T04:01:00Z"/>
                <w:rFonts w:cstheme="minorHAnsi"/>
                <w:sz w:val="16"/>
                <w:szCs w:val="16"/>
              </w:rPr>
            </w:pPr>
            <w:ins w:id="23706" w:author="Στάθης Καπ" w:date="2023-03-03T06:23:00Z">
              <w:r>
                <w:rPr>
                  <w:rFonts w:ascii="Calibri" w:hAnsi="Calibri" w:cs="Calibri"/>
                  <w:color w:val="000000"/>
                  <w:sz w:val="16"/>
                  <w:szCs w:val="16"/>
                </w:rPr>
                <w:t>0.399</w:t>
              </w:r>
            </w:ins>
          </w:p>
        </w:tc>
        <w:tc>
          <w:tcPr>
            <w:tcW w:w="589" w:type="dxa"/>
            <w:vAlign w:val="center"/>
            <w:tcPrChange w:id="23707" w:author="Στάθης Καπ" w:date="2023-03-03T06:27:00Z">
              <w:tcPr>
                <w:tcW w:w="589" w:type="dxa"/>
                <w:vAlign w:val="center"/>
              </w:tcPr>
            </w:tcPrChange>
          </w:tcPr>
          <w:p w14:paraId="4E86171D" w14:textId="72873CF5" w:rsidR="00C87CFE" w:rsidRPr="00CD1347" w:rsidRDefault="00C87CFE" w:rsidP="00C87CFE">
            <w:pPr>
              <w:jc w:val="center"/>
              <w:rPr>
                <w:ins w:id="23708" w:author="Στάθης Καπ" w:date="2023-03-03T04:01:00Z"/>
                <w:rFonts w:cstheme="minorHAnsi"/>
                <w:sz w:val="16"/>
                <w:szCs w:val="16"/>
              </w:rPr>
            </w:pPr>
            <w:ins w:id="23709"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2371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11" w:author="Στάθης Καπ" w:date="2023-03-03T04:01:00Z"/>
        </w:trPr>
        <w:tc>
          <w:tcPr>
            <w:tcW w:w="515" w:type="dxa"/>
            <w:tcBorders>
              <w:top w:val="nil"/>
              <w:bottom w:val="nil"/>
              <w:right w:val="single" w:sz="4" w:space="0" w:color="auto"/>
            </w:tcBorders>
            <w:shd w:val="clear" w:color="auto" w:fill="E7E6E6" w:themeFill="background2"/>
            <w:vAlign w:val="bottom"/>
            <w:tcPrChange w:id="23712" w:author="Στάθης Καπ" w:date="2023-03-03T06:27:00Z">
              <w:tcPr>
                <w:tcW w:w="515" w:type="dxa"/>
                <w:vAlign w:val="bottom"/>
              </w:tcPr>
            </w:tcPrChange>
          </w:tcPr>
          <w:p w14:paraId="50004B67" w14:textId="7A18E447" w:rsidR="00C87CFE" w:rsidRPr="00CD1347" w:rsidRDefault="00C87CFE" w:rsidP="00C87CFE">
            <w:pPr>
              <w:jc w:val="center"/>
              <w:rPr>
                <w:ins w:id="23713" w:author="Στάθης Καπ" w:date="2023-03-03T04:01:00Z"/>
                <w:sz w:val="16"/>
                <w:szCs w:val="16"/>
              </w:rPr>
            </w:pPr>
            <w:ins w:id="23714" w:author="Στάθης Καπ" w:date="2023-03-03T04:08:00Z">
              <w:r w:rsidRPr="00CD1347">
                <w:rPr>
                  <w:rFonts w:ascii="Calibri" w:hAnsi="Calibri" w:cs="Calibri"/>
                  <w:color w:val="000000"/>
                  <w:sz w:val="16"/>
                  <w:szCs w:val="16"/>
                  <w:rPrChange w:id="23715"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23716" w:author="Στάθης Καπ" w:date="2023-03-03T06:27:00Z">
              <w:tcPr>
                <w:tcW w:w="560" w:type="dxa"/>
              </w:tcPr>
            </w:tcPrChange>
          </w:tcPr>
          <w:p w14:paraId="3659A063" w14:textId="639D6773" w:rsidR="00C87CFE" w:rsidRPr="00CD1347" w:rsidRDefault="00C87CFE" w:rsidP="00C87CFE">
            <w:pPr>
              <w:jc w:val="center"/>
              <w:rPr>
                <w:ins w:id="23717" w:author="Στάθης Καπ" w:date="2023-03-03T04:01:00Z"/>
                <w:rFonts w:cstheme="minorHAnsi"/>
                <w:sz w:val="16"/>
                <w:szCs w:val="16"/>
              </w:rPr>
            </w:pPr>
            <w:ins w:id="23718" w:author="Στάθης Καπ" w:date="2023-03-03T06:23:00Z">
              <w:r>
                <w:rPr>
                  <w:rFonts w:ascii="Calibri" w:hAnsi="Calibri" w:cs="Calibri"/>
                  <w:color w:val="000000"/>
                  <w:sz w:val="16"/>
                  <w:szCs w:val="16"/>
                </w:rPr>
                <w:t>1810</w:t>
              </w:r>
            </w:ins>
          </w:p>
        </w:tc>
        <w:tc>
          <w:tcPr>
            <w:tcW w:w="855" w:type="dxa"/>
            <w:vAlign w:val="center"/>
            <w:tcPrChange w:id="23719" w:author="Στάθης Καπ" w:date="2023-03-03T06:27:00Z">
              <w:tcPr>
                <w:tcW w:w="855" w:type="dxa"/>
              </w:tcPr>
            </w:tcPrChange>
          </w:tcPr>
          <w:p w14:paraId="276AB402" w14:textId="32C80870" w:rsidR="00C87CFE" w:rsidRPr="00CD1347" w:rsidRDefault="00C87CFE" w:rsidP="00C87CFE">
            <w:pPr>
              <w:jc w:val="center"/>
              <w:rPr>
                <w:ins w:id="23720" w:author="Στάθης Καπ" w:date="2023-03-03T04:01:00Z"/>
                <w:rFonts w:cstheme="minorHAnsi"/>
                <w:sz w:val="16"/>
                <w:szCs w:val="16"/>
              </w:rPr>
            </w:pPr>
            <w:ins w:id="23721" w:author="Στάθης Καπ" w:date="2023-03-03T06:23:00Z">
              <w:r>
                <w:rPr>
                  <w:rFonts w:ascii="Calibri" w:hAnsi="Calibri" w:cs="Calibri"/>
                  <w:color w:val="000000"/>
                  <w:sz w:val="16"/>
                  <w:szCs w:val="16"/>
                </w:rPr>
                <w:t>1810</w:t>
              </w:r>
            </w:ins>
          </w:p>
        </w:tc>
        <w:tc>
          <w:tcPr>
            <w:tcW w:w="544" w:type="dxa"/>
            <w:vAlign w:val="center"/>
            <w:tcPrChange w:id="23722" w:author="Στάθης Καπ" w:date="2023-03-03T06:27:00Z">
              <w:tcPr>
                <w:tcW w:w="544" w:type="dxa"/>
                <w:vAlign w:val="bottom"/>
              </w:tcPr>
            </w:tcPrChange>
          </w:tcPr>
          <w:p w14:paraId="4388737D" w14:textId="60FE022B" w:rsidR="00C87CFE" w:rsidRPr="00CD1347" w:rsidRDefault="00C87CFE" w:rsidP="00C87CFE">
            <w:pPr>
              <w:jc w:val="center"/>
              <w:rPr>
                <w:ins w:id="23723" w:author="Στάθης Καπ" w:date="2023-03-03T04:01:00Z"/>
                <w:rFonts w:cstheme="minorHAnsi"/>
                <w:sz w:val="16"/>
                <w:szCs w:val="16"/>
              </w:rPr>
            </w:pPr>
            <w:ins w:id="23724" w:author="Στάθης Καπ" w:date="2023-03-03T06:23:00Z">
              <w:r>
                <w:rPr>
                  <w:rFonts w:ascii="Calibri" w:hAnsi="Calibri" w:cs="Calibri"/>
                  <w:color w:val="000000"/>
                  <w:sz w:val="16"/>
                  <w:szCs w:val="16"/>
                </w:rPr>
                <w:t>1790</w:t>
              </w:r>
            </w:ins>
          </w:p>
        </w:tc>
        <w:tc>
          <w:tcPr>
            <w:tcW w:w="621" w:type="dxa"/>
            <w:vAlign w:val="center"/>
            <w:tcPrChange w:id="23725" w:author="Στάθης Καπ" w:date="2023-03-03T06:27:00Z">
              <w:tcPr>
                <w:tcW w:w="621" w:type="dxa"/>
                <w:vAlign w:val="bottom"/>
              </w:tcPr>
            </w:tcPrChange>
          </w:tcPr>
          <w:p w14:paraId="64C3562E" w14:textId="7E70CBE7" w:rsidR="00C87CFE" w:rsidRPr="00CD1347" w:rsidRDefault="00C87CFE" w:rsidP="00C87CFE">
            <w:pPr>
              <w:jc w:val="center"/>
              <w:rPr>
                <w:ins w:id="23726" w:author="Στάθης Καπ" w:date="2023-03-03T04:01:00Z"/>
                <w:rFonts w:cstheme="minorHAnsi"/>
                <w:sz w:val="16"/>
                <w:szCs w:val="16"/>
              </w:rPr>
            </w:pPr>
            <w:ins w:id="23727" w:author="Στάθης Καπ" w:date="2023-03-03T06:23:00Z">
              <w:r>
                <w:rPr>
                  <w:rFonts w:ascii="Calibri" w:hAnsi="Calibri" w:cs="Calibri"/>
                  <w:color w:val="000000"/>
                  <w:sz w:val="16"/>
                  <w:szCs w:val="16"/>
                </w:rPr>
                <w:t>0.303</w:t>
              </w:r>
            </w:ins>
          </w:p>
        </w:tc>
        <w:tc>
          <w:tcPr>
            <w:tcW w:w="669" w:type="dxa"/>
            <w:vAlign w:val="center"/>
            <w:tcPrChange w:id="23728" w:author="Στάθης Καπ" w:date="2023-03-03T06:27:00Z">
              <w:tcPr>
                <w:tcW w:w="669" w:type="dxa"/>
                <w:vAlign w:val="center"/>
              </w:tcPr>
            </w:tcPrChange>
          </w:tcPr>
          <w:p w14:paraId="34CDFF66" w14:textId="484B52B4" w:rsidR="00C87CFE" w:rsidRPr="00CD1347" w:rsidRDefault="00C87CFE" w:rsidP="00C87CFE">
            <w:pPr>
              <w:jc w:val="center"/>
              <w:rPr>
                <w:ins w:id="23729" w:author="Στάθης Καπ" w:date="2023-03-03T04:01:00Z"/>
                <w:rFonts w:cstheme="minorHAnsi"/>
                <w:sz w:val="16"/>
                <w:szCs w:val="16"/>
              </w:rPr>
            </w:pPr>
            <w:ins w:id="23730" w:author="Στάθης Καπ" w:date="2023-03-03T06:23:00Z">
              <w:r>
                <w:rPr>
                  <w:rFonts w:ascii="Calibri" w:hAnsi="Calibri" w:cstheme="minorHAnsi"/>
                  <w:color w:val="000000"/>
                  <w:sz w:val="16"/>
                  <w:szCs w:val="16"/>
                </w:rPr>
                <w:t>1.1</w:t>
              </w:r>
            </w:ins>
          </w:p>
        </w:tc>
        <w:tc>
          <w:tcPr>
            <w:tcW w:w="543" w:type="dxa"/>
            <w:vAlign w:val="center"/>
            <w:tcPrChange w:id="23731" w:author="Στάθης Καπ" w:date="2023-03-03T06:27:00Z">
              <w:tcPr>
                <w:tcW w:w="543" w:type="dxa"/>
                <w:vAlign w:val="bottom"/>
              </w:tcPr>
            </w:tcPrChange>
          </w:tcPr>
          <w:p w14:paraId="5DCBB9FB" w14:textId="71A60E69" w:rsidR="00C87CFE" w:rsidRPr="00CD1347" w:rsidRDefault="00C87CFE" w:rsidP="00C87CFE">
            <w:pPr>
              <w:jc w:val="center"/>
              <w:rPr>
                <w:ins w:id="23732" w:author="Στάθης Καπ" w:date="2023-03-03T04:01:00Z"/>
                <w:rFonts w:cstheme="minorHAnsi"/>
                <w:sz w:val="16"/>
                <w:szCs w:val="16"/>
              </w:rPr>
            </w:pPr>
            <w:ins w:id="23733" w:author="Στάθης Καπ" w:date="2023-03-03T06:23:00Z">
              <w:r>
                <w:rPr>
                  <w:rFonts w:ascii="Calibri" w:hAnsi="Calibri" w:cs="Calibri"/>
                  <w:color w:val="000000"/>
                  <w:sz w:val="16"/>
                  <w:szCs w:val="16"/>
                </w:rPr>
                <w:t>1780</w:t>
              </w:r>
            </w:ins>
          </w:p>
        </w:tc>
        <w:tc>
          <w:tcPr>
            <w:tcW w:w="621" w:type="dxa"/>
            <w:vAlign w:val="center"/>
            <w:tcPrChange w:id="23734" w:author="Στάθης Καπ" w:date="2023-03-03T06:27:00Z">
              <w:tcPr>
                <w:tcW w:w="621" w:type="dxa"/>
                <w:vAlign w:val="bottom"/>
              </w:tcPr>
            </w:tcPrChange>
          </w:tcPr>
          <w:p w14:paraId="6BAAA86C" w14:textId="7A5DDDCA" w:rsidR="00C87CFE" w:rsidRPr="00CD1347" w:rsidRDefault="00C87CFE" w:rsidP="00C87CFE">
            <w:pPr>
              <w:jc w:val="center"/>
              <w:rPr>
                <w:ins w:id="23735" w:author="Στάθης Καπ" w:date="2023-03-03T04:01:00Z"/>
                <w:rFonts w:cstheme="minorHAnsi"/>
                <w:sz w:val="16"/>
                <w:szCs w:val="16"/>
              </w:rPr>
            </w:pPr>
            <w:ins w:id="23736" w:author="Στάθης Καπ" w:date="2023-03-03T06:23:00Z">
              <w:r>
                <w:rPr>
                  <w:rFonts w:ascii="Calibri" w:hAnsi="Calibri" w:cs="Calibri"/>
                  <w:color w:val="000000"/>
                  <w:sz w:val="16"/>
                  <w:szCs w:val="16"/>
                </w:rPr>
                <w:t>0.216</w:t>
              </w:r>
            </w:ins>
          </w:p>
        </w:tc>
        <w:tc>
          <w:tcPr>
            <w:tcW w:w="669" w:type="dxa"/>
            <w:vAlign w:val="center"/>
            <w:tcPrChange w:id="23737" w:author="Στάθης Καπ" w:date="2023-03-03T06:27:00Z">
              <w:tcPr>
                <w:tcW w:w="669" w:type="dxa"/>
                <w:vAlign w:val="center"/>
              </w:tcPr>
            </w:tcPrChange>
          </w:tcPr>
          <w:p w14:paraId="0D0C3A10" w14:textId="7E127A93" w:rsidR="00C87CFE" w:rsidRPr="00CD1347" w:rsidRDefault="00C87CFE" w:rsidP="00C87CFE">
            <w:pPr>
              <w:jc w:val="center"/>
              <w:rPr>
                <w:ins w:id="23738" w:author="Στάθης Καπ" w:date="2023-03-03T04:01:00Z"/>
                <w:rFonts w:cstheme="minorHAnsi"/>
                <w:sz w:val="16"/>
                <w:szCs w:val="16"/>
              </w:rPr>
            </w:pPr>
            <w:ins w:id="23739" w:author="Στάθης Καπ" w:date="2023-03-03T06:23:00Z">
              <w:r>
                <w:rPr>
                  <w:rFonts w:ascii="Calibri" w:hAnsi="Calibri" w:cstheme="minorHAnsi"/>
                  <w:color w:val="000000"/>
                  <w:sz w:val="16"/>
                  <w:szCs w:val="16"/>
                </w:rPr>
                <w:t>0.56</w:t>
              </w:r>
            </w:ins>
          </w:p>
        </w:tc>
        <w:tc>
          <w:tcPr>
            <w:tcW w:w="508" w:type="dxa"/>
            <w:vAlign w:val="center"/>
            <w:tcPrChange w:id="23740" w:author="Στάθης Καπ" w:date="2023-03-03T06:27:00Z">
              <w:tcPr>
                <w:tcW w:w="508" w:type="dxa"/>
                <w:vAlign w:val="bottom"/>
              </w:tcPr>
            </w:tcPrChange>
          </w:tcPr>
          <w:p w14:paraId="291C30FC" w14:textId="5224CDEA" w:rsidR="00C87CFE" w:rsidRPr="00CD1347" w:rsidRDefault="00C87CFE" w:rsidP="00C87CFE">
            <w:pPr>
              <w:jc w:val="center"/>
              <w:rPr>
                <w:ins w:id="23741" w:author="Στάθης Καπ" w:date="2023-03-03T04:01:00Z"/>
                <w:rFonts w:cstheme="minorHAnsi"/>
                <w:sz w:val="16"/>
                <w:szCs w:val="16"/>
              </w:rPr>
            </w:pPr>
            <w:ins w:id="23742" w:author="Στάθης Καπ" w:date="2023-03-03T06:23:00Z">
              <w:r>
                <w:rPr>
                  <w:rFonts w:ascii="Calibri" w:hAnsi="Calibri" w:cs="Calibri"/>
                  <w:color w:val="000000"/>
                  <w:sz w:val="16"/>
                  <w:szCs w:val="16"/>
                </w:rPr>
                <w:t>1670</w:t>
              </w:r>
            </w:ins>
          </w:p>
        </w:tc>
        <w:tc>
          <w:tcPr>
            <w:tcW w:w="541" w:type="dxa"/>
            <w:vAlign w:val="center"/>
            <w:tcPrChange w:id="23743" w:author="Στάθης Καπ" w:date="2023-03-03T06:27:00Z">
              <w:tcPr>
                <w:tcW w:w="541" w:type="dxa"/>
                <w:vAlign w:val="bottom"/>
              </w:tcPr>
            </w:tcPrChange>
          </w:tcPr>
          <w:p w14:paraId="398FFDBA" w14:textId="371EDB87" w:rsidR="00C87CFE" w:rsidRPr="00CD1347" w:rsidRDefault="00C87CFE" w:rsidP="00C87CFE">
            <w:pPr>
              <w:jc w:val="center"/>
              <w:rPr>
                <w:ins w:id="23744" w:author="Στάθης Καπ" w:date="2023-03-03T04:01:00Z"/>
                <w:rFonts w:cstheme="minorHAnsi"/>
                <w:sz w:val="16"/>
                <w:szCs w:val="16"/>
              </w:rPr>
            </w:pPr>
            <w:ins w:id="23745" w:author="Στάθης Καπ" w:date="2023-03-03T06:23:00Z">
              <w:r>
                <w:rPr>
                  <w:rFonts w:ascii="Calibri" w:hAnsi="Calibri" w:cs="Calibri"/>
                  <w:color w:val="000000"/>
                  <w:sz w:val="16"/>
                  <w:szCs w:val="16"/>
                </w:rPr>
                <w:t>0.286</w:t>
              </w:r>
            </w:ins>
          </w:p>
        </w:tc>
        <w:tc>
          <w:tcPr>
            <w:tcW w:w="589" w:type="dxa"/>
            <w:vAlign w:val="center"/>
            <w:tcPrChange w:id="23746" w:author="Στάθης Καπ" w:date="2023-03-03T06:27:00Z">
              <w:tcPr>
                <w:tcW w:w="589" w:type="dxa"/>
                <w:vAlign w:val="center"/>
              </w:tcPr>
            </w:tcPrChange>
          </w:tcPr>
          <w:p w14:paraId="64059BAA" w14:textId="35D8A60E" w:rsidR="00C87CFE" w:rsidRPr="00CD1347" w:rsidRDefault="00C87CFE" w:rsidP="00C87CFE">
            <w:pPr>
              <w:jc w:val="center"/>
              <w:rPr>
                <w:ins w:id="23747" w:author="Στάθης Καπ" w:date="2023-03-03T04:01:00Z"/>
                <w:rFonts w:cstheme="minorHAnsi"/>
                <w:sz w:val="16"/>
                <w:szCs w:val="16"/>
              </w:rPr>
            </w:pPr>
            <w:ins w:id="23748" w:author="Στάθης Καπ" w:date="2023-03-03T06:23:00Z">
              <w:r>
                <w:rPr>
                  <w:rFonts w:ascii="Calibri" w:hAnsi="Calibri" w:cstheme="minorHAnsi"/>
                  <w:color w:val="000000"/>
                  <w:sz w:val="16"/>
                  <w:szCs w:val="16"/>
                </w:rPr>
                <w:t>6.7</w:t>
              </w:r>
            </w:ins>
          </w:p>
        </w:tc>
        <w:tc>
          <w:tcPr>
            <w:tcW w:w="463" w:type="dxa"/>
            <w:vAlign w:val="center"/>
            <w:tcPrChange w:id="23749" w:author="Στάθης Καπ" w:date="2023-03-03T06:27:00Z">
              <w:tcPr>
                <w:tcW w:w="463" w:type="dxa"/>
                <w:vAlign w:val="bottom"/>
              </w:tcPr>
            </w:tcPrChange>
          </w:tcPr>
          <w:p w14:paraId="4631B375" w14:textId="3B831226" w:rsidR="00C87CFE" w:rsidRPr="00CD1347" w:rsidRDefault="00C87CFE" w:rsidP="00C87CFE">
            <w:pPr>
              <w:jc w:val="center"/>
              <w:rPr>
                <w:ins w:id="23750" w:author="Στάθης Καπ" w:date="2023-03-03T04:01:00Z"/>
                <w:rFonts w:cstheme="minorHAnsi"/>
                <w:sz w:val="16"/>
                <w:szCs w:val="16"/>
              </w:rPr>
            </w:pPr>
            <w:ins w:id="23751" w:author="Στάθης Καπ" w:date="2023-03-03T06:23:00Z">
              <w:r>
                <w:rPr>
                  <w:rFonts w:ascii="Calibri" w:hAnsi="Calibri" w:cs="Calibri"/>
                  <w:color w:val="000000"/>
                  <w:sz w:val="16"/>
                  <w:szCs w:val="16"/>
                </w:rPr>
                <w:t>1770</w:t>
              </w:r>
            </w:ins>
          </w:p>
        </w:tc>
        <w:tc>
          <w:tcPr>
            <w:tcW w:w="541" w:type="dxa"/>
            <w:vAlign w:val="center"/>
            <w:tcPrChange w:id="23752" w:author="Στάθης Καπ" w:date="2023-03-03T06:27:00Z">
              <w:tcPr>
                <w:tcW w:w="541" w:type="dxa"/>
                <w:vAlign w:val="bottom"/>
              </w:tcPr>
            </w:tcPrChange>
          </w:tcPr>
          <w:p w14:paraId="7BBE5C27" w14:textId="1D9A6DE9" w:rsidR="00C87CFE" w:rsidRPr="00CD1347" w:rsidRDefault="00C87CFE" w:rsidP="00C87CFE">
            <w:pPr>
              <w:jc w:val="center"/>
              <w:rPr>
                <w:ins w:id="23753" w:author="Στάθης Καπ" w:date="2023-03-03T04:01:00Z"/>
                <w:rFonts w:cstheme="minorHAnsi"/>
                <w:sz w:val="16"/>
                <w:szCs w:val="16"/>
              </w:rPr>
            </w:pPr>
            <w:ins w:id="23754" w:author="Στάθης Καπ" w:date="2023-03-03T06:23:00Z">
              <w:r>
                <w:rPr>
                  <w:rFonts w:ascii="Calibri" w:hAnsi="Calibri" w:cs="Calibri"/>
                  <w:color w:val="000000"/>
                  <w:sz w:val="16"/>
                  <w:szCs w:val="16"/>
                </w:rPr>
                <w:t>0.223</w:t>
              </w:r>
            </w:ins>
          </w:p>
        </w:tc>
        <w:tc>
          <w:tcPr>
            <w:tcW w:w="589" w:type="dxa"/>
            <w:vAlign w:val="center"/>
            <w:tcPrChange w:id="23755" w:author="Στάθης Καπ" w:date="2023-03-03T06:27:00Z">
              <w:tcPr>
                <w:tcW w:w="589" w:type="dxa"/>
                <w:vAlign w:val="center"/>
              </w:tcPr>
            </w:tcPrChange>
          </w:tcPr>
          <w:p w14:paraId="50E23D67" w14:textId="48773985" w:rsidR="00C87CFE" w:rsidRPr="00CD1347" w:rsidRDefault="00C87CFE" w:rsidP="00C87CFE">
            <w:pPr>
              <w:jc w:val="center"/>
              <w:rPr>
                <w:ins w:id="23756" w:author="Στάθης Καπ" w:date="2023-03-03T04:01:00Z"/>
                <w:rFonts w:cstheme="minorHAnsi"/>
                <w:sz w:val="16"/>
                <w:szCs w:val="16"/>
              </w:rPr>
            </w:pPr>
            <w:ins w:id="23757"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2375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59" w:author="Στάθης Καπ" w:date="2023-03-03T04:01:00Z"/>
        </w:trPr>
        <w:tc>
          <w:tcPr>
            <w:tcW w:w="515" w:type="dxa"/>
            <w:tcBorders>
              <w:top w:val="nil"/>
              <w:bottom w:val="nil"/>
              <w:right w:val="single" w:sz="4" w:space="0" w:color="auto"/>
            </w:tcBorders>
            <w:shd w:val="clear" w:color="auto" w:fill="E7E6E6" w:themeFill="background2"/>
            <w:vAlign w:val="bottom"/>
            <w:tcPrChange w:id="23760" w:author="Στάθης Καπ" w:date="2023-03-03T06:27:00Z">
              <w:tcPr>
                <w:tcW w:w="515" w:type="dxa"/>
                <w:vAlign w:val="bottom"/>
              </w:tcPr>
            </w:tcPrChange>
          </w:tcPr>
          <w:p w14:paraId="3248A660" w14:textId="2E37A101" w:rsidR="00C87CFE" w:rsidRPr="00CD1347" w:rsidRDefault="00C87CFE" w:rsidP="00C87CFE">
            <w:pPr>
              <w:jc w:val="center"/>
              <w:rPr>
                <w:ins w:id="23761" w:author="Στάθης Καπ" w:date="2023-03-03T04:01:00Z"/>
                <w:sz w:val="16"/>
                <w:szCs w:val="16"/>
              </w:rPr>
            </w:pPr>
            <w:ins w:id="23762" w:author="Στάθης Καπ" w:date="2023-03-03T04:08:00Z">
              <w:r w:rsidRPr="00CD1347">
                <w:rPr>
                  <w:rFonts w:ascii="Calibri" w:hAnsi="Calibri" w:cs="Calibri"/>
                  <w:color w:val="000000"/>
                  <w:sz w:val="16"/>
                  <w:szCs w:val="16"/>
                  <w:rPrChange w:id="23763"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23764" w:author="Στάθης Καπ" w:date="2023-03-03T06:27:00Z">
              <w:tcPr>
                <w:tcW w:w="560" w:type="dxa"/>
              </w:tcPr>
            </w:tcPrChange>
          </w:tcPr>
          <w:p w14:paraId="28237A62" w14:textId="430EF3B7" w:rsidR="00C87CFE" w:rsidRPr="00CD1347" w:rsidRDefault="00C87CFE" w:rsidP="00C87CFE">
            <w:pPr>
              <w:jc w:val="center"/>
              <w:rPr>
                <w:ins w:id="23765" w:author="Στάθης Καπ" w:date="2023-03-03T04:01:00Z"/>
                <w:rFonts w:cstheme="minorHAnsi"/>
                <w:sz w:val="16"/>
                <w:szCs w:val="16"/>
              </w:rPr>
            </w:pPr>
            <w:ins w:id="23766" w:author="Στάθης Καπ" w:date="2023-03-03T06:23:00Z">
              <w:r>
                <w:rPr>
                  <w:rFonts w:ascii="Calibri" w:hAnsi="Calibri" w:cs="Calibri"/>
                  <w:color w:val="000000"/>
                  <w:sz w:val="16"/>
                  <w:szCs w:val="16"/>
                </w:rPr>
                <w:t>1810</w:t>
              </w:r>
            </w:ins>
          </w:p>
        </w:tc>
        <w:tc>
          <w:tcPr>
            <w:tcW w:w="855" w:type="dxa"/>
            <w:vAlign w:val="center"/>
            <w:tcPrChange w:id="23767" w:author="Στάθης Καπ" w:date="2023-03-03T06:27:00Z">
              <w:tcPr>
                <w:tcW w:w="855" w:type="dxa"/>
              </w:tcPr>
            </w:tcPrChange>
          </w:tcPr>
          <w:p w14:paraId="741ABC58" w14:textId="7050B3D0" w:rsidR="00C87CFE" w:rsidRPr="00CD1347" w:rsidRDefault="00C87CFE" w:rsidP="00C87CFE">
            <w:pPr>
              <w:jc w:val="center"/>
              <w:rPr>
                <w:ins w:id="23768" w:author="Στάθης Καπ" w:date="2023-03-03T04:01:00Z"/>
                <w:rFonts w:cstheme="minorHAnsi"/>
                <w:sz w:val="16"/>
                <w:szCs w:val="16"/>
              </w:rPr>
            </w:pPr>
            <w:ins w:id="23769" w:author="Στάθης Καπ" w:date="2023-03-03T06:23:00Z">
              <w:r>
                <w:rPr>
                  <w:rFonts w:ascii="Calibri" w:hAnsi="Calibri" w:cs="Calibri"/>
                  <w:color w:val="000000"/>
                  <w:sz w:val="16"/>
                  <w:szCs w:val="16"/>
                </w:rPr>
                <w:t>1810</w:t>
              </w:r>
            </w:ins>
          </w:p>
        </w:tc>
        <w:tc>
          <w:tcPr>
            <w:tcW w:w="544" w:type="dxa"/>
            <w:vAlign w:val="center"/>
            <w:tcPrChange w:id="23770" w:author="Στάθης Καπ" w:date="2023-03-03T06:27:00Z">
              <w:tcPr>
                <w:tcW w:w="544" w:type="dxa"/>
                <w:vAlign w:val="bottom"/>
              </w:tcPr>
            </w:tcPrChange>
          </w:tcPr>
          <w:p w14:paraId="40B86565" w14:textId="55F39F5D" w:rsidR="00C87CFE" w:rsidRPr="00CD1347" w:rsidRDefault="00C87CFE" w:rsidP="00C87CFE">
            <w:pPr>
              <w:jc w:val="center"/>
              <w:rPr>
                <w:ins w:id="23771" w:author="Στάθης Καπ" w:date="2023-03-03T04:01:00Z"/>
                <w:rFonts w:cstheme="minorHAnsi"/>
                <w:sz w:val="16"/>
                <w:szCs w:val="16"/>
              </w:rPr>
            </w:pPr>
            <w:ins w:id="23772" w:author="Στάθης Καπ" w:date="2023-03-03T06:23:00Z">
              <w:r>
                <w:rPr>
                  <w:rFonts w:ascii="Calibri" w:hAnsi="Calibri" w:cs="Calibri"/>
                  <w:color w:val="000000"/>
                  <w:sz w:val="16"/>
                  <w:szCs w:val="16"/>
                </w:rPr>
                <w:t>1800</w:t>
              </w:r>
            </w:ins>
          </w:p>
        </w:tc>
        <w:tc>
          <w:tcPr>
            <w:tcW w:w="621" w:type="dxa"/>
            <w:vAlign w:val="center"/>
            <w:tcPrChange w:id="23773" w:author="Στάθης Καπ" w:date="2023-03-03T06:27:00Z">
              <w:tcPr>
                <w:tcW w:w="621" w:type="dxa"/>
                <w:vAlign w:val="bottom"/>
              </w:tcPr>
            </w:tcPrChange>
          </w:tcPr>
          <w:p w14:paraId="7D169D0B" w14:textId="6A77243B" w:rsidR="00C87CFE" w:rsidRPr="00CD1347" w:rsidRDefault="00C87CFE" w:rsidP="00C87CFE">
            <w:pPr>
              <w:jc w:val="center"/>
              <w:rPr>
                <w:ins w:id="23774" w:author="Στάθης Καπ" w:date="2023-03-03T04:01:00Z"/>
                <w:rFonts w:cstheme="minorHAnsi"/>
                <w:sz w:val="16"/>
                <w:szCs w:val="16"/>
              </w:rPr>
            </w:pPr>
            <w:ins w:id="23775" w:author="Στάθης Καπ" w:date="2023-03-03T06:23:00Z">
              <w:r>
                <w:rPr>
                  <w:rFonts w:ascii="Calibri" w:hAnsi="Calibri" w:cs="Calibri"/>
                  <w:color w:val="000000"/>
                  <w:sz w:val="16"/>
                  <w:szCs w:val="16"/>
                </w:rPr>
                <w:t>0.423</w:t>
              </w:r>
            </w:ins>
          </w:p>
        </w:tc>
        <w:tc>
          <w:tcPr>
            <w:tcW w:w="669" w:type="dxa"/>
            <w:vAlign w:val="center"/>
            <w:tcPrChange w:id="23776" w:author="Στάθης Καπ" w:date="2023-03-03T06:27:00Z">
              <w:tcPr>
                <w:tcW w:w="669" w:type="dxa"/>
                <w:vAlign w:val="center"/>
              </w:tcPr>
            </w:tcPrChange>
          </w:tcPr>
          <w:p w14:paraId="6793A887" w14:textId="77B5D681" w:rsidR="00C87CFE" w:rsidRPr="00CD1347" w:rsidRDefault="00C87CFE" w:rsidP="00C87CFE">
            <w:pPr>
              <w:jc w:val="center"/>
              <w:rPr>
                <w:ins w:id="23777" w:author="Στάθης Καπ" w:date="2023-03-03T04:01:00Z"/>
                <w:rFonts w:cstheme="minorHAnsi"/>
                <w:sz w:val="16"/>
                <w:szCs w:val="16"/>
              </w:rPr>
            </w:pPr>
            <w:ins w:id="23778" w:author="Στάθης Καπ" w:date="2023-03-03T06:23:00Z">
              <w:r>
                <w:rPr>
                  <w:rFonts w:ascii="Calibri" w:hAnsi="Calibri" w:cstheme="minorHAnsi"/>
                  <w:color w:val="000000"/>
                  <w:sz w:val="16"/>
                  <w:szCs w:val="16"/>
                </w:rPr>
                <w:t>0.55</w:t>
              </w:r>
            </w:ins>
          </w:p>
        </w:tc>
        <w:tc>
          <w:tcPr>
            <w:tcW w:w="543" w:type="dxa"/>
            <w:vAlign w:val="center"/>
            <w:tcPrChange w:id="23779" w:author="Στάθης Καπ" w:date="2023-03-03T06:27:00Z">
              <w:tcPr>
                <w:tcW w:w="543" w:type="dxa"/>
                <w:vAlign w:val="bottom"/>
              </w:tcPr>
            </w:tcPrChange>
          </w:tcPr>
          <w:p w14:paraId="26B534DC" w14:textId="26AE41B0" w:rsidR="00C87CFE" w:rsidRPr="00CD1347" w:rsidRDefault="00C87CFE" w:rsidP="00C87CFE">
            <w:pPr>
              <w:jc w:val="center"/>
              <w:rPr>
                <w:ins w:id="23780" w:author="Στάθης Καπ" w:date="2023-03-03T04:01:00Z"/>
                <w:rFonts w:cstheme="minorHAnsi"/>
                <w:sz w:val="16"/>
                <w:szCs w:val="16"/>
              </w:rPr>
            </w:pPr>
            <w:ins w:id="23781" w:author="Στάθης Καπ" w:date="2023-03-03T06:23:00Z">
              <w:r>
                <w:rPr>
                  <w:rFonts w:ascii="Calibri" w:hAnsi="Calibri" w:cs="Calibri"/>
                  <w:color w:val="000000"/>
                  <w:sz w:val="16"/>
                  <w:szCs w:val="16"/>
                </w:rPr>
                <w:t>1800</w:t>
              </w:r>
            </w:ins>
          </w:p>
        </w:tc>
        <w:tc>
          <w:tcPr>
            <w:tcW w:w="621" w:type="dxa"/>
            <w:vAlign w:val="center"/>
            <w:tcPrChange w:id="23782" w:author="Στάθης Καπ" w:date="2023-03-03T06:27:00Z">
              <w:tcPr>
                <w:tcW w:w="621" w:type="dxa"/>
                <w:vAlign w:val="bottom"/>
              </w:tcPr>
            </w:tcPrChange>
          </w:tcPr>
          <w:p w14:paraId="10B9B264" w14:textId="4E5B05B7" w:rsidR="00C87CFE" w:rsidRPr="00CD1347" w:rsidRDefault="00C87CFE" w:rsidP="00C87CFE">
            <w:pPr>
              <w:jc w:val="center"/>
              <w:rPr>
                <w:ins w:id="23783" w:author="Στάθης Καπ" w:date="2023-03-03T04:01:00Z"/>
                <w:rFonts w:cstheme="minorHAnsi"/>
                <w:sz w:val="16"/>
                <w:szCs w:val="16"/>
              </w:rPr>
            </w:pPr>
            <w:ins w:id="23784" w:author="Στάθης Καπ" w:date="2023-03-03T06:23:00Z">
              <w:r>
                <w:rPr>
                  <w:rFonts w:ascii="Calibri" w:hAnsi="Calibri" w:cs="Calibri"/>
                  <w:color w:val="000000"/>
                  <w:sz w:val="16"/>
                  <w:szCs w:val="16"/>
                </w:rPr>
                <w:t>0.453</w:t>
              </w:r>
            </w:ins>
          </w:p>
        </w:tc>
        <w:tc>
          <w:tcPr>
            <w:tcW w:w="669" w:type="dxa"/>
            <w:vAlign w:val="center"/>
            <w:tcPrChange w:id="23785" w:author="Στάθης Καπ" w:date="2023-03-03T06:27:00Z">
              <w:tcPr>
                <w:tcW w:w="669" w:type="dxa"/>
                <w:vAlign w:val="center"/>
              </w:tcPr>
            </w:tcPrChange>
          </w:tcPr>
          <w:p w14:paraId="3EFD7155" w14:textId="14F71B4B" w:rsidR="00C87CFE" w:rsidRPr="00CD1347" w:rsidRDefault="00C87CFE" w:rsidP="00C87CFE">
            <w:pPr>
              <w:jc w:val="center"/>
              <w:rPr>
                <w:ins w:id="23786" w:author="Στάθης Καπ" w:date="2023-03-03T04:01:00Z"/>
                <w:rFonts w:cstheme="minorHAnsi"/>
                <w:sz w:val="16"/>
                <w:szCs w:val="16"/>
              </w:rPr>
            </w:pPr>
            <w:ins w:id="23787" w:author="Στάθης Καπ" w:date="2023-03-03T06:23:00Z">
              <w:r>
                <w:rPr>
                  <w:rFonts w:ascii="Calibri" w:hAnsi="Calibri" w:cstheme="minorHAnsi"/>
                  <w:color w:val="000000"/>
                  <w:sz w:val="16"/>
                  <w:szCs w:val="16"/>
                </w:rPr>
                <w:t>0</w:t>
              </w:r>
            </w:ins>
          </w:p>
        </w:tc>
        <w:tc>
          <w:tcPr>
            <w:tcW w:w="508" w:type="dxa"/>
            <w:vAlign w:val="center"/>
            <w:tcPrChange w:id="23788" w:author="Στάθης Καπ" w:date="2023-03-03T06:27:00Z">
              <w:tcPr>
                <w:tcW w:w="508" w:type="dxa"/>
                <w:vAlign w:val="bottom"/>
              </w:tcPr>
            </w:tcPrChange>
          </w:tcPr>
          <w:p w14:paraId="1BF19CE7" w14:textId="0CCF5277" w:rsidR="00C87CFE" w:rsidRPr="00CD1347" w:rsidRDefault="00C87CFE" w:rsidP="00C87CFE">
            <w:pPr>
              <w:jc w:val="center"/>
              <w:rPr>
                <w:ins w:id="23789" w:author="Στάθης Καπ" w:date="2023-03-03T04:01:00Z"/>
                <w:rFonts w:cstheme="minorHAnsi"/>
                <w:sz w:val="16"/>
                <w:szCs w:val="16"/>
              </w:rPr>
            </w:pPr>
            <w:ins w:id="23790" w:author="Στάθης Καπ" w:date="2023-03-03T06:23:00Z">
              <w:r>
                <w:rPr>
                  <w:rFonts w:ascii="Calibri" w:hAnsi="Calibri" w:cs="Calibri"/>
                  <w:color w:val="000000"/>
                  <w:sz w:val="16"/>
                  <w:szCs w:val="16"/>
                </w:rPr>
                <w:t>1760</w:t>
              </w:r>
            </w:ins>
          </w:p>
        </w:tc>
        <w:tc>
          <w:tcPr>
            <w:tcW w:w="541" w:type="dxa"/>
            <w:vAlign w:val="center"/>
            <w:tcPrChange w:id="23791" w:author="Στάθης Καπ" w:date="2023-03-03T06:27:00Z">
              <w:tcPr>
                <w:tcW w:w="541" w:type="dxa"/>
                <w:vAlign w:val="bottom"/>
              </w:tcPr>
            </w:tcPrChange>
          </w:tcPr>
          <w:p w14:paraId="1F1D0749" w14:textId="4AFCED33" w:rsidR="00C87CFE" w:rsidRPr="00CD1347" w:rsidRDefault="00C87CFE" w:rsidP="00C87CFE">
            <w:pPr>
              <w:jc w:val="center"/>
              <w:rPr>
                <w:ins w:id="23792" w:author="Στάθης Καπ" w:date="2023-03-03T04:01:00Z"/>
                <w:rFonts w:cstheme="minorHAnsi"/>
                <w:sz w:val="16"/>
                <w:szCs w:val="16"/>
              </w:rPr>
            </w:pPr>
            <w:ins w:id="23793" w:author="Στάθης Καπ" w:date="2023-03-03T06:23:00Z">
              <w:r>
                <w:rPr>
                  <w:rFonts w:ascii="Calibri" w:hAnsi="Calibri" w:cs="Calibri"/>
                  <w:color w:val="000000"/>
                  <w:sz w:val="16"/>
                  <w:szCs w:val="16"/>
                </w:rPr>
                <w:t>0.246</w:t>
              </w:r>
            </w:ins>
          </w:p>
        </w:tc>
        <w:tc>
          <w:tcPr>
            <w:tcW w:w="589" w:type="dxa"/>
            <w:vAlign w:val="center"/>
            <w:tcPrChange w:id="23794" w:author="Στάθης Καπ" w:date="2023-03-03T06:27:00Z">
              <w:tcPr>
                <w:tcW w:w="589" w:type="dxa"/>
                <w:vAlign w:val="center"/>
              </w:tcPr>
            </w:tcPrChange>
          </w:tcPr>
          <w:p w14:paraId="37AD4C4B" w14:textId="64249DF5" w:rsidR="00C87CFE" w:rsidRPr="00CD1347" w:rsidRDefault="00C87CFE" w:rsidP="00C87CFE">
            <w:pPr>
              <w:jc w:val="center"/>
              <w:rPr>
                <w:ins w:id="23795" w:author="Στάθης Καπ" w:date="2023-03-03T04:01:00Z"/>
                <w:rFonts w:cstheme="minorHAnsi"/>
                <w:sz w:val="16"/>
                <w:szCs w:val="16"/>
              </w:rPr>
            </w:pPr>
            <w:ins w:id="23796" w:author="Στάθης Καπ" w:date="2023-03-03T06:23:00Z">
              <w:r>
                <w:rPr>
                  <w:rFonts w:ascii="Calibri" w:hAnsi="Calibri" w:cstheme="minorHAnsi"/>
                  <w:color w:val="000000"/>
                  <w:sz w:val="16"/>
                  <w:szCs w:val="16"/>
                </w:rPr>
                <w:t>2.22</w:t>
              </w:r>
            </w:ins>
          </w:p>
        </w:tc>
        <w:tc>
          <w:tcPr>
            <w:tcW w:w="463" w:type="dxa"/>
            <w:vAlign w:val="center"/>
            <w:tcPrChange w:id="23797" w:author="Στάθης Καπ" w:date="2023-03-03T06:27:00Z">
              <w:tcPr>
                <w:tcW w:w="463" w:type="dxa"/>
                <w:vAlign w:val="bottom"/>
              </w:tcPr>
            </w:tcPrChange>
          </w:tcPr>
          <w:p w14:paraId="0E54ABBF" w14:textId="27A6320F" w:rsidR="00C87CFE" w:rsidRPr="00CD1347" w:rsidRDefault="00C87CFE" w:rsidP="00C87CFE">
            <w:pPr>
              <w:jc w:val="center"/>
              <w:rPr>
                <w:ins w:id="23798" w:author="Στάθης Καπ" w:date="2023-03-03T04:01:00Z"/>
                <w:rFonts w:cstheme="minorHAnsi"/>
                <w:sz w:val="16"/>
                <w:szCs w:val="16"/>
              </w:rPr>
            </w:pPr>
            <w:ins w:id="23799" w:author="Στάθης Καπ" w:date="2023-03-03T06:23:00Z">
              <w:r>
                <w:rPr>
                  <w:rFonts w:ascii="Calibri" w:hAnsi="Calibri" w:cs="Calibri"/>
                  <w:color w:val="000000"/>
                  <w:sz w:val="16"/>
                  <w:szCs w:val="16"/>
                </w:rPr>
                <w:t>1740</w:t>
              </w:r>
            </w:ins>
          </w:p>
        </w:tc>
        <w:tc>
          <w:tcPr>
            <w:tcW w:w="541" w:type="dxa"/>
            <w:vAlign w:val="center"/>
            <w:tcPrChange w:id="23800" w:author="Στάθης Καπ" w:date="2023-03-03T06:27:00Z">
              <w:tcPr>
                <w:tcW w:w="541" w:type="dxa"/>
                <w:vAlign w:val="bottom"/>
              </w:tcPr>
            </w:tcPrChange>
          </w:tcPr>
          <w:p w14:paraId="614D7156" w14:textId="4D279CC8" w:rsidR="00C87CFE" w:rsidRPr="00CD1347" w:rsidRDefault="00C87CFE" w:rsidP="00C87CFE">
            <w:pPr>
              <w:jc w:val="center"/>
              <w:rPr>
                <w:ins w:id="23801" w:author="Στάθης Καπ" w:date="2023-03-03T04:01:00Z"/>
                <w:rFonts w:cstheme="minorHAnsi"/>
                <w:sz w:val="16"/>
                <w:szCs w:val="16"/>
              </w:rPr>
            </w:pPr>
            <w:ins w:id="23802" w:author="Στάθης Καπ" w:date="2023-03-03T06:23:00Z">
              <w:r>
                <w:rPr>
                  <w:rFonts w:ascii="Calibri" w:hAnsi="Calibri" w:cs="Calibri"/>
                  <w:color w:val="000000"/>
                  <w:sz w:val="16"/>
                  <w:szCs w:val="16"/>
                </w:rPr>
                <w:t>0.221</w:t>
              </w:r>
            </w:ins>
          </w:p>
        </w:tc>
        <w:tc>
          <w:tcPr>
            <w:tcW w:w="589" w:type="dxa"/>
            <w:vAlign w:val="center"/>
            <w:tcPrChange w:id="23803" w:author="Στάθης Καπ" w:date="2023-03-03T06:27:00Z">
              <w:tcPr>
                <w:tcW w:w="589" w:type="dxa"/>
                <w:vAlign w:val="center"/>
              </w:tcPr>
            </w:tcPrChange>
          </w:tcPr>
          <w:p w14:paraId="7301DDDC" w14:textId="03B688B1" w:rsidR="00C87CFE" w:rsidRPr="00CD1347" w:rsidRDefault="00C87CFE" w:rsidP="00C87CFE">
            <w:pPr>
              <w:jc w:val="center"/>
              <w:rPr>
                <w:ins w:id="23804" w:author="Στάθης Καπ" w:date="2023-03-03T04:01:00Z"/>
                <w:rFonts w:cstheme="minorHAnsi"/>
                <w:sz w:val="16"/>
                <w:szCs w:val="16"/>
              </w:rPr>
            </w:pPr>
            <w:ins w:id="23805"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2380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07" w:author="Στάθης Καπ" w:date="2023-03-03T04:01:00Z"/>
        </w:trPr>
        <w:tc>
          <w:tcPr>
            <w:tcW w:w="515" w:type="dxa"/>
            <w:tcBorders>
              <w:top w:val="nil"/>
              <w:bottom w:val="nil"/>
              <w:right w:val="single" w:sz="4" w:space="0" w:color="auto"/>
            </w:tcBorders>
            <w:shd w:val="clear" w:color="auto" w:fill="E7E6E6" w:themeFill="background2"/>
            <w:vAlign w:val="bottom"/>
            <w:tcPrChange w:id="23808" w:author="Στάθης Καπ" w:date="2023-03-03T06:27:00Z">
              <w:tcPr>
                <w:tcW w:w="515" w:type="dxa"/>
                <w:vAlign w:val="bottom"/>
              </w:tcPr>
            </w:tcPrChange>
          </w:tcPr>
          <w:p w14:paraId="5BB5EBA5" w14:textId="7FF97D9A" w:rsidR="00C87CFE" w:rsidRPr="00CD1347" w:rsidRDefault="00C87CFE" w:rsidP="00C87CFE">
            <w:pPr>
              <w:jc w:val="center"/>
              <w:rPr>
                <w:ins w:id="23809" w:author="Στάθης Καπ" w:date="2023-03-03T04:01:00Z"/>
                <w:sz w:val="16"/>
                <w:szCs w:val="16"/>
              </w:rPr>
            </w:pPr>
            <w:ins w:id="23810" w:author="Στάθης Καπ" w:date="2023-03-03T04:08:00Z">
              <w:r w:rsidRPr="00CD1347">
                <w:rPr>
                  <w:rFonts w:ascii="Calibri" w:hAnsi="Calibri" w:cs="Calibri"/>
                  <w:color w:val="000000"/>
                  <w:sz w:val="16"/>
                  <w:szCs w:val="16"/>
                  <w:rPrChange w:id="23811"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23812" w:author="Στάθης Καπ" w:date="2023-03-03T06:27:00Z">
              <w:tcPr>
                <w:tcW w:w="560" w:type="dxa"/>
              </w:tcPr>
            </w:tcPrChange>
          </w:tcPr>
          <w:p w14:paraId="6D1E0B48" w14:textId="6CAAE2B7" w:rsidR="00C87CFE" w:rsidRPr="00CD1347" w:rsidRDefault="00C87CFE" w:rsidP="00C87CFE">
            <w:pPr>
              <w:jc w:val="center"/>
              <w:rPr>
                <w:ins w:id="23813" w:author="Στάθης Καπ" w:date="2023-03-03T04:01:00Z"/>
                <w:rFonts w:cstheme="minorHAnsi"/>
                <w:sz w:val="16"/>
                <w:szCs w:val="16"/>
              </w:rPr>
            </w:pPr>
            <w:ins w:id="23814" w:author="Στάθης Καπ" w:date="2023-03-03T06:23:00Z">
              <w:r>
                <w:rPr>
                  <w:rFonts w:ascii="Calibri" w:hAnsi="Calibri" w:cs="Calibri"/>
                  <w:color w:val="000000"/>
                  <w:sz w:val="16"/>
                  <w:szCs w:val="16"/>
                </w:rPr>
                <w:t>1810</w:t>
              </w:r>
            </w:ins>
          </w:p>
        </w:tc>
        <w:tc>
          <w:tcPr>
            <w:tcW w:w="855" w:type="dxa"/>
            <w:vAlign w:val="center"/>
            <w:tcPrChange w:id="23815" w:author="Στάθης Καπ" w:date="2023-03-03T06:27:00Z">
              <w:tcPr>
                <w:tcW w:w="855" w:type="dxa"/>
              </w:tcPr>
            </w:tcPrChange>
          </w:tcPr>
          <w:p w14:paraId="34A3AA0A" w14:textId="12091791" w:rsidR="00C87CFE" w:rsidRPr="00CD1347" w:rsidRDefault="00C87CFE" w:rsidP="00C87CFE">
            <w:pPr>
              <w:jc w:val="center"/>
              <w:rPr>
                <w:ins w:id="23816" w:author="Στάθης Καπ" w:date="2023-03-03T04:01:00Z"/>
                <w:rFonts w:cstheme="minorHAnsi"/>
                <w:sz w:val="16"/>
                <w:szCs w:val="16"/>
              </w:rPr>
            </w:pPr>
            <w:ins w:id="23817" w:author="Στάθης Καπ" w:date="2023-03-03T06:23:00Z">
              <w:r>
                <w:rPr>
                  <w:rFonts w:ascii="Calibri" w:hAnsi="Calibri" w:cs="Calibri"/>
                  <w:color w:val="000000"/>
                  <w:sz w:val="16"/>
                  <w:szCs w:val="16"/>
                </w:rPr>
                <w:t>1810</w:t>
              </w:r>
            </w:ins>
          </w:p>
        </w:tc>
        <w:tc>
          <w:tcPr>
            <w:tcW w:w="544" w:type="dxa"/>
            <w:vAlign w:val="center"/>
            <w:tcPrChange w:id="23818" w:author="Στάθης Καπ" w:date="2023-03-03T06:27:00Z">
              <w:tcPr>
                <w:tcW w:w="544" w:type="dxa"/>
                <w:vAlign w:val="bottom"/>
              </w:tcPr>
            </w:tcPrChange>
          </w:tcPr>
          <w:p w14:paraId="05BF163B" w14:textId="1E708787" w:rsidR="00C87CFE" w:rsidRPr="00CD1347" w:rsidRDefault="00C87CFE" w:rsidP="00C87CFE">
            <w:pPr>
              <w:jc w:val="center"/>
              <w:rPr>
                <w:ins w:id="23819" w:author="Στάθης Καπ" w:date="2023-03-03T04:01:00Z"/>
                <w:rFonts w:cstheme="minorHAnsi"/>
                <w:sz w:val="16"/>
                <w:szCs w:val="16"/>
              </w:rPr>
            </w:pPr>
            <w:ins w:id="23820" w:author="Στάθης Καπ" w:date="2023-03-03T06:23:00Z">
              <w:r>
                <w:rPr>
                  <w:rFonts w:ascii="Calibri" w:hAnsi="Calibri" w:cs="Calibri"/>
                  <w:color w:val="000000"/>
                  <w:sz w:val="16"/>
                  <w:szCs w:val="16"/>
                </w:rPr>
                <w:t>1810</w:t>
              </w:r>
            </w:ins>
          </w:p>
        </w:tc>
        <w:tc>
          <w:tcPr>
            <w:tcW w:w="621" w:type="dxa"/>
            <w:vAlign w:val="center"/>
            <w:tcPrChange w:id="23821" w:author="Στάθης Καπ" w:date="2023-03-03T06:27:00Z">
              <w:tcPr>
                <w:tcW w:w="621" w:type="dxa"/>
                <w:vAlign w:val="bottom"/>
              </w:tcPr>
            </w:tcPrChange>
          </w:tcPr>
          <w:p w14:paraId="0EC48BAF" w14:textId="0E58F602" w:rsidR="00C87CFE" w:rsidRPr="00CD1347" w:rsidRDefault="00C87CFE" w:rsidP="00C87CFE">
            <w:pPr>
              <w:jc w:val="center"/>
              <w:rPr>
                <w:ins w:id="23822" w:author="Στάθης Καπ" w:date="2023-03-03T04:01:00Z"/>
                <w:rFonts w:cstheme="minorHAnsi"/>
                <w:sz w:val="16"/>
                <w:szCs w:val="16"/>
              </w:rPr>
            </w:pPr>
            <w:ins w:id="23823" w:author="Στάθης Καπ" w:date="2023-03-03T06:23:00Z">
              <w:r>
                <w:rPr>
                  <w:rFonts w:ascii="Calibri" w:hAnsi="Calibri" w:cs="Calibri"/>
                  <w:color w:val="000000"/>
                  <w:sz w:val="16"/>
                  <w:szCs w:val="16"/>
                </w:rPr>
                <w:t>0.259</w:t>
              </w:r>
            </w:ins>
          </w:p>
        </w:tc>
        <w:tc>
          <w:tcPr>
            <w:tcW w:w="669" w:type="dxa"/>
            <w:vAlign w:val="center"/>
            <w:tcPrChange w:id="23824" w:author="Στάθης Καπ" w:date="2023-03-03T06:27:00Z">
              <w:tcPr>
                <w:tcW w:w="669" w:type="dxa"/>
                <w:vAlign w:val="center"/>
              </w:tcPr>
            </w:tcPrChange>
          </w:tcPr>
          <w:p w14:paraId="252F7F89" w14:textId="05E27103" w:rsidR="00C87CFE" w:rsidRPr="00CD1347" w:rsidRDefault="00C87CFE" w:rsidP="00C87CFE">
            <w:pPr>
              <w:jc w:val="center"/>
              <w:rPr>
                <w:ins w:id="23825" w:author="Στάθης Καπ" w:date="2023-03-03T04:01:00Z"/>
                <w:rFonts w:cstheme="minorHAnsi"/>
                <w:sz w:val="16"/>
                <w:szCs w:val="16"/>
              </w:rPr>
            </w:pPr>
            <w:ins w:id="23826" w:author="Στάθης Καπ" w:date="2023-03-03T06:23:00Z">
              <w:r>
                <w:rPr>
                  <w:rFonts w:ascii="Calibri" w:hAnsi="Calibri" w:cstheme="minorHAnsi"/>
                  <w:color w:val="000000"/>
                  <w:sz w:val="16"/>
                  <w:szCs w:val="16"/>
                </w:rPr>
                <w:t>0</w:t>
              </w:r>
            </w:ins>
          </w:p>
        </w:tc>
        <w:tc>
          <w:tcPr>
            <w:tcW w:w="543" w:type="dxa"/>
            <w:vAlign w:val="center"/>
            <w:tcPrChange w:id="23827" w:author="Στάθης Καπ" w:date="2023-03-03T06:27:00Z">
              <w:tcPr>
                <w:tcW w:w="543" w:type="dxa"/>
                <w:vAlign w:val="bottom"/>
              </w:tcPr>
            </w:tcPrChange>
          </w:tcPr>
          <w:p w14:paraId="2A3C5EC5" w14:textId="7FF2BA41" w:rsidR="00C87CFE" w:rsidRPr="00CD1347" w:rsidRDefault="00C87CFE" w:rsidP="00C87CFE">
            <w:pPr>
              <w:jc w:val="center"/>
              <w:rPr>
                <w:ins w:id="23828" w:author="Στάθης Καπ" w:date="2023-03-03T04:01:00Z"/>
                <w:rFonts w:cstheme="minorHAnsi"/>
                <w:sz w:val="16"/>
                <w:szCs w:val="16"/>
              </w:rPr>
            </w:pPr>
            <w:ins w:id="23829" w:author="Στάθης Καπ" w:date="2023-03-03T06:23:00Z">
              <w:r>
                <w:rPr>
                  <w:rFonts w:ascii="Calibri" w:hAnsi="Calibri" w:cs="Calibri"/>
                  <w:color w:val="000000"/>
                  <w:sz w:val="16"/>
                  <w:szCs w:val="16"/>
                </w:rPr>
                <w:t>1790</w:t>
              </w:r>
            </w:ins>
          </w:p>
        </w:tc>
        <w:tc>
          <w:tcPr>
            <w:tcW w:w="621" w:type="dxa"/>
            <w:vAlign w:val="center"/>
            <w:tcPrChange w:id="23830" w:author="Στάθης Καπ" w:date="2023-03-03T06:27:00Z">
              <w:tcPr>
                <w:tcW w:w="621" w:type="dxa"/>
                <w:vAlign w:val="bottom"/>
              </w:tcPr>
            </w:tcPrChange>
          </w:tcPr>
          <w:p w14:paraId="690C87A7" w14:textId="423D4CD8" w:rsidR="00C87CFE" w:rsidRPr="00CD1347" w:rsidRDefault="00C87CFE" w:rsidP="00C87CFE">
            <w:pPr>
              <w:jc w:val="center"/>
              <w:rPr>
                <w:ins w:id="23831" w:author="Στάθης Καπ" w:date="2023-03-03T04:01:00Z"/>
                <w:rFonts w:cstheme="minorHAnsi"/>
                <w:sz w:val="16"/>
                <w:szCs w:val="16"/>
              </w:rPr>
            </w:pPr>
            <w:ins w:id="23832" w:author="Στάθης Καπ" w:date="2023-03-03T06:23:00Z">
              <w:r>
                <w:rPr>
                  <w:rFonts w:ascii="Calibri" w:hAnsi="Calibri" w:cs="Calibri"/>
                  <w:color w:val="000000"/>
                  <w:sz w:val="16"/>
                  <w:szCs w:val="16"/>
                </w:rPr>
                <w:t>0.23</w:t>
              </w:r>
            </w:ins>
          </w:p>
        </w:tc>
        <w:tc>
          <w:tcPr>
            <w:tcW w:w="669" w:type="dxa"/>
            <w:vAlign w:val="center"/>
            <w:tcPrChange w:id="23833" w:author="Στάθης Καπ" w:date="2023-03-03T06:27:00Z">
              <w:tcPr>
                <w:tcW w:w="669" w:type="dxa"/>
                <w:vAlign w:val="center"/>
              </w:tcPr>
            </w:tcPrChange>
          </w:tcPr>
          <w:p w14:paraId="20BCF493" w14:textId="44B9D488" w:rsidR="00C87CFE" w:rsidRPr="00CD1347" w:rsidRDefault="00C87CFE" w:rsidP="00C87CFE">
            <w:pPr>
              <w:jc w:val="center"/>
              <w:rPr>
                <w:ins w:id="23834" w:author="Στάθης Καπ" w:date="2023-03-03T04:01:00Z"/>
                <w:rFonts w:cstheme="minorHAnsi"/>
                <w:sz w:val="16"/>
                <w:szCs w:val="16"/>
              </w:rPr>
            </w:pPr>
            <w:ins w:id="23835" w:author="Στάθης Καπ" w:date="2023-03-03T06:23:00Z">
              <w:r>
                <w:rPr>
                  <w:rFonts w:ascii="Calibri" w:hAnsi="Calibri" w:cstheme="minorHAnsi"/>
                  <w:color w:val="000000"/>
                  <w:sz w:val="16"/>
                  <w:szCs w:val="16"/>
                </w:rPr>
                <w:t>1.1</w:t>
              </w:r>
            </w:ins>
          </w:p>
        </w:tc>
        <w:tc>
          <w:tcPr>
            <w:tcW w:w="508" w:type="dxa"/>
            <w:vAlign w:val="center"/>
            <w:tcPrChange w:id="23836" w:author="Στάθης Καπ" w:date="2023-03-03T06:27:00Z">
              <w:tcPr>
                <w:tcW w:w="508" w:type="dxa"/>
                <w:vAlign w:val="bottom"/>
              </w:tcPr>
            </w:tcPrChange>
          </w:tcPr>
          <w:p w14:paraId="0BFF7C41" w14:textId="3A3ECF93" w:rsidR="00C87CFE" w:rsidRPr="00CD1347" w:rsidRDefault="00C87CFE" w:rsidP="00C87CFE">
            <w:pPr>
              <w:jc w:val="center"/>
              <w:rPr>
                <w:ins w:id="23837" w:author="Στάθης Καπ" w:date="2023-03-03T04:01:00Z"/>
                <w:rFonts w:cstheme="minorHAnsi"/>
                <w:sz w:val="16"/>
                <w:szCs w:val="16"/>
              </w:rPr>
            </w:pPr>
            <w:ins w:id="23838" w:author="Στάθης Καπ" w:date="2023-03-03T06:23:00Z">
              <w:r>
                <w:rPr>
                  <w:rFonts w:ascii="Calibri" w:hAnsi="Calibri" w:cs="Calibri"/>
                  <w:color w:val="000000"/>
                  <w:sz w:val="16"/>
                  <w:szCs w:val="16"/>
                </w:rPr>
                <w:t>1780</w:t>
              </w:r>
            </w:ins>
          </w:p>
        </w:tc>
        <w:tc>
          <w:tcPr>
            <w:tcW w:w="541" w:type="dxa"/>
            <w:vAlign w:val="center"/>
            <w:tcPrChange w:id="23839" w:author="Στάθης Καπ" w:date="2023-03-03T06:27:00Z">
              <w:tcPr>
                <w:tcW w:w="541" w:type="dxa"/>
                <w:vAlign w:val="bottom"/>
              </w:tcPr>
            </w:tcPrChange>
          </w:tcPr>
          <w:p w14:paraId="634E7CB6" w14:textId="2DB8F24D" w:rsidR="00C87CFE" w:rsidRPr="00CD1347" w:rsidRDefault="00C87CFE" w:rsidP="00C87CFE">
            <w:pPr>
              <w:jc w:val="center"/>
              <w:rPr>
                <w:ins w:id="23840" w:author="Στάθης Καπ" w:date="2023-03-03T04:01:00Z"/>
                <w:rFonts w:cstheme="minorHAnsi"/>
                <w:sz w:val="16"/>
                <w:szCs w:val="16"/>
              </w:rPr>
            </w:pPr>
            <w:ins w:id="23841" w:author="Στάθης Καπ" w:date="2023-03-03T06:23:00Z">
              <w:r>
                <w:rPr>
                  <w:rFonts w:ascii="Calibri" w:hAnsi="Calibri" w:cs="Calibri"/>
                  <w:color w:val="000000"/>
                  <w:sz w:val="16"/>
                  <w:szCs w:val="16"/>
                </w:rPr>
                <w:t>0.232</w:t>
              </w:r>
            </w:ins>
          </w:p>
        </w:tc>
        <w:tc>
          <w:tcPr>
            <w:tcW w:w="589" w:type="dxa"/>
            <w:vAlign w:val="center"/>
            <w:tcPrChange w:id="23842" w:author="Στάθης Καπ" w:date="2023-03-03T06:27:00Z">
              <w:tcPr>
                <w:tcW w:w="589" w:type="dxa"/>
                <w:vAlign w:val="center"/>
              </w:tcPr>
            </w:tcPrChange>
          </w:tcPr>
          <w:p w14:paraId="55134DAC" w14:textId="2B344EDD" w:rsidR="00C87CFE" w:rsidRPr="00CD1347" w:rsidRDefault="00C87CFE" w:rsidP="00C87CFE">
            <w:pPr>
              <w:jc w:val="center"/>
              <w:rPr>
                <w:ins w:id="23843" w:author="Στάθης Καπ" w:date="2023-03-03T04:01:00Z"/>
                <w:rFonts w:cstheme="minorHAnsi"/>
                <w:sz w:val="16"/>
                <w:szCs w:val="16"/>
              </w:rPr>
            </w:pPr>
            <w:ins w:id="23844" w:author="Στάθης Καπ" w:date="2023-03-03T06:23:00Z">
              <w:r>
                <w:rPr>
                  <w:rFonts w:ascii="Calibri" w:hAnsi="Calibri" w:cstheme="minorHAnsi"/>
                  <w:color w:val="000000"/>
                  <w:sz w:val="16"/>
                  <w:szCs w:val="16"/>
                </w:rPr>
                <w:t>1.66</w:t>
              </w:r>
            </w:ins>
          </w:p>
        </w:tc>
        <w:tc>
          <w:tcPr>
            <w:tcW w:w="463" w:type="dxa"/>
            <w:vAlign w:val="center"/>
            <w:tcPrChange w:id="23845" w:author="Στάθης Καπ" w:date="2023-03-03T06:27:00Z">
              <w:tcPr>
                <w:tcW w:w="463" w:type="dxa"/>
                <w:vAlign w:val="bottom"/>
              </w:tcPr>
            </w:tcPrChange>
          </w:tcPr>
          <w:p w14:paraId="6097AD7A" w14:textId="0561FFA9" w:rsidR="00C87CFE" w:rsidRPr="00CD1347" w:rsidRDefault="00C87CFE" w:rsidP="00C87CFE">
            <w:pPr>
              <w:jc w:val="center"/>
              <w:rPr>
                <w:ins w:id="23846" w:author="Στάθης Καπ" w:date="2023-03-03T04:01:00Z"/>
                <w:rFonts w:cstheme="minorHAnsi"/>
                <w:sz w:val="16"/>
                <w:szCs w:val="16"/>
              </w:rPr>
            </w:pPr>
            <w:ins w:id="23847" w:author="Στάθης Καπ" w:date="2023-03-03T06:23:00Z">
              <w:r>
                <w:rPr>
                  <w:rFonts w:ascii="Calibri" w:hAnsi="Calibri" w:cs="Calibri"/>
                  <w:color w:val="000000"/>
                  <w:sz w:val="16"/>
                  <w:szCs w:val="16"/>
                </w:rPr>
                <w:t>1780</w:t>
              </w:r>
            </w:ins>
          </w:p>
        </w:tc>
        <w:tc>
          <w:tcPr>
            <w:tcW w:w="541" w:type="dxa"/>
            <w:vAlign w:val="center"/>
            <w:tcPrChange w:id="23848" w:author="Στάθης Καπ" w:date="2023-03-03T06:27:00Z">
              <w:tcPr>
                <w:tcW w:w="541" w:type="dxa"/>
                <w:vAlign w:val="bottom"/>
              </w:tcPr>
            </w:tcPrChange>
          </w:tcPr>
          <w:p w14:paraId="35E71409" w14:textId="70224CAC" w:rsidR="00C87CFE" w:rsidRPr="00CD1347" w:rsidRDefault="00C87CFE" w:rsidP="00C87CFE">
            <w:pPr>
              <w:jc w:val="center"/>
              <w:rPr>
                <w:ins w:id="23849" w:author="Στάθης Καπ" w:date="2023-03-03T04:01:00Z"/>
                <w:rFonts w:cstheme="minorHAnsi"/>
                <w:sz w:val="16"/>
                <w:szCs w:val="16"/>
              </w:rPr>
            </w:pPr>
            <w:ins w:id="23850" w:author="Στάθης Καπ" w:date="2023-03-03T06:23:00Z">
              <w:r>
                <w:rPr>
                  <w:rFonts w:ascii="Calibri" w:hAnsi="Calibri" w:cs="Calibri"/>
                  <w:color w:val="000000"/>
                  <w:sz w:val="16"/>
                  <w:szCs w:val="16"/>
                </w:rPr>
                <w:t>0.351</w:t>
              </w:r>
            </w:ins>
          </w:p>
        </w:tc>
        <w:tc>
          <w:tcPr>
            <w:tcW w:w="589" w:type="dxa"/>
            <w:vAlign w:val="center"/>
            <w:tcPrChange w:id="23851" w:author="Στάθης Καπ" w:date="2023-03-03T06:27:00Z">
              <w:tcPr>
                <w:tcW w:w="589" w:type="dxa"/>
                <w:vAlign w:val="center"/>
              </w:tcPr>
            </w:tcPrChange>
          </w:tcPr>
          <w:p w14:paraId="7CF87AA0" w14:textId="6EE46741" w:rsidR="00C87CFE" w:rsidRPr="00CD1347" w:rsidRDefault="00C87CFE" w:rsidP="00C87CFE">
            <w:pPr>
              <w:jc w:val="center"/>
              <w:rPr>
                <w:ins w:id="23852" w:author="Στάθης Καπ" w:date="2023-03-03T04:01:00Z"/>
                <w:rFonts w:cstheme="minorHAnsi"/>
                <w:sz w:val="16"/>
                <w:szCs w:val="16"/>
              </w:rPr>
            </w:pPr>
            <w:ins w:id="23853"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2385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55" w:author="Στάθης Καπ" w:date="2023-03-03T04:01:00Z"/>
        </w:trPr>
        <w:tc>
          <w:tcPr>
            <w:tcW w:w="515" w:type="dxa"/>
            <w:tcBorders>
              <w:top w:val="nil"/>
              <w:bottom w:val="nil"/>
              <w:right w:val="single" w:sz="4" w:space="0" w:color="auto"/>
            </w:tcBorders>
            <w:shd w:val="clear" w:color="auto" w:fill="E7E6E6" w:themeFill="background2"/>
            <w:vAlign w:val="bottom"/>
            <w:tcPrChange w:id="23856" w:author="Στάθης Καπ" w:date="2023-03-03T06:27:00Z">
              <w:tcPr>
                <w:tcW w:w="515" w:type="dxa"/>
                <w:vAlign w:val="bottom"/>
              </w:tcPr>
            </w:tcPrChange>
          </w:tcPr>
          <w:p w14:paraId="0DAB2ECC" w14:textId="5F32ED66" w:rsidR="00C87CFE" w:rsidRPr="00CD1347" w:rsidRDefault="00C87CFE" w:rsidP="00C87CFE">
            <w:pPr>
              <w:jc w:val="center"/>
              <w:rPr>
                <w:ins w:id="23857" w:author="Στάθης Καπ" w:date="2023-03-03T04:01:00Z"/>
                <w:sz w:val="16"/>
                <w:szCs w:val="16"/>
              </w:rPr>
            </w:pPr>
            <w:ins w:id="23858" w:author="Στάθης Καπ" w:date="2023-03-03T04:08:00Z">
              <w:r w:rsidRPr="00CD1347">
                <w:rPr>
                  <w:rFonts w:ascii="Calibri" w:hAnsi="Calibri" w:cs="Calibri"/>
                  <w:color w:val="000000"/>
                  <w:sz w:val="16"/>
                  <w:szCs w:val="16"/>
                  <w:rPrChange w:id="23859"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23860" w:author="Στάθης Καπ" w:date="2023-03-03T06:27:00Z">
              <w:tcPr>
                <w:tcW w:w="560" w:type="dxa"/>
              </w:tcPr>
            </w:tcPrChange>
          </w:tcPr>
          <w:p w14:paraId="7B2F088B" w14:textId="5C193477" w:rsidR="00C87CFE" w:rsidRPr="00CD1347" w:rsidRDefault="00C87CFE" w:rsidP="00C87CFE">
            <w:pPr>
              <w:jc w:val="center"/>
              <w:rPr>
                <w:ins w:id="23861" w:author="Στάθης Καπ" w:date="2023-03-03T04:01:00Z"/>
                <w:rFonts w:cstheme="minorHAnsi"/>
                <w:sz w:val="16"/>
                <w:szCs w:val="16"/>
              </w:rPr>
            </w:pPr>
            <w:ins w:id="23862" w:author="Στάθης Καπ" w:date="2023-03-03T06:23:00Z">
              <w:r>
                <w:rPr>
                  <w:rFonts w:ascii="Calibri" w:hAnsi="Calibri" w:cs="Calibri"/>
                  <w:color w:val="000000"/>
                  <w:sz w:val="16"/>
                  <w:szCs w:val="16"/>
                </w:rPr>
                <w:t>1810</w:t>
              </w:r>
            </w:ins>
          </w:p>
        </w:tc>
        <w:tc>
          <w:tcPr>
            <w:tcW w:w="855" w:type="dxa"/>
            <w:vAlign w:val="center"/>
            <w:tcPrChange w:id="23863" w:author="Στάθης Καπ" w:date="2023-03-03T06:27:00Z">
              <w:tcPr>
                <w:tcW w:w="855" w:type="dxa"/>
              </w:tcPr>
            </w:tcPrChange>
          </w:tcPr>
          <w:p w14:paraId="5667C4CA" w14:textId="3D176BC9" w:rsidR="00C87CFE" w:rsidRPr="00CD1347" w:rsidRDefault="00C87CFE" w:rsidP="00C87CFE">
            <w:pPr>
              <w:jc w:val="center"/>
              <w:rPr>
                <w:ins w:id="23864" w:author="Στάθης Καπ" w:date="2023-03-03T04:01:00Z"/>
                <w:rFonts w:cstheme="minorHAnsi"/>
                <w:sz w:val="16"/>
                <w:szCs w:val="16"/>
              </w:rPr>
            </w:pPr>
            <w:ins w:id="23865" w:author="Στάθης Καπ" w:date="2023-03-03T06:23:00Z">
              <w:r>
                <w:rPr>
                  <w:rFonts w:ascii="Calibri" w:hAnsi="Calibri" w:cs="Calibri"/>
                  <w:color w:val="000000"/>
                  <w:sz w:val="16"/>
                  <w:szCs w:val="16"/>
                </w:rPr>
                <w:t>1810</w:t>
              </w:r>
            </w:ins>
          </w:p>
        </w:tc>
        <w:tc>
          <w:tcPr>
            <w:tcW w:w="544" w:type="dxa"/>
            <w:vAlign w:val="center"/>
            <w:tcPrChange w:id="23866" w:author="Στάθης Καπ" w:date="2023-03-03T06:27:00Z">
              <w:tcPr>
                <w:tcW w:w="544" w:type="dxa"/>
                <w:vAlign w:val="bottom"/>
              </w:tcPr>
            </w:tcPrChange>
          </w:tcPr>
          <w:p w14:paraId="65F562CE" w14:textId="70524C39" w:rsidR="00C87CFE" w:rsidRPr="00CD1347" w:rsidRDefault="00C87CFE" w:rsidP="00C87CFE">
            <w:pPr>
              <w:jc w:val="center"/>
              <w:rPr>
                <w:ins w:id="23867" w:author="Στάθης Καπ" w:date="2023-03-03T04:01:00Z"/>
                <w:rFonts w:cstheme="minorHAnsi"/>
                <w:sz w:val="16"/>
                <w:szCs w:val="16"/>
              </w:rPr>
            </w:pPr>
            <w:ins w:id="23868" w:author="Στάθης Καπ" w:date="2023-03-03T06:23:00Z">
              <w:r>
                <w:rPr>
                  <w:rFonts w:ascii="Calibri" w:hAnsi="Calibri" w:cs="Calibri"/>
                  <w:color w:val="000000"/>
                  <w:sz w:val="16"/>
                  <w:szCs w:val="16"/>
                </w:rPr>
                <w:t>1810</w:t>
              </w:r>
            </w:ins>
          </w:p>
        </w:tc>
        <w:tc>
          <w:tcPr>
            <w:tcW w:w="621" w:type="dxa"/>
            <w:vAlign w:val="center"/>
            <w:tcPrChange w:id="23869" w:author="Στάθης Καπ" w:date="2023-03-03T06:27:00Z">
              <w:tcPr>
                <w:tcW w:w="621" w:type="dxa"/>
                <w:vAlign w:val="bottom"/>
              </w:tcPr>
            </w:tcPrChange>
          </w:tcPr>
          <w:p w14:paraId="11DC687B" w14:textId="4758D715" w:rsidR="00C87CFE" w:rsidRPr="00CD1347" w:rsidRDefault="00C87CFE" w:rsidP="00C87CFE">
            <w:pPr>
              <w:jc w:val="center"/>
              <w:rPr>
                <w:ins w:id="23870" w:author="Στάθης Καπ" w:date="2023-03-03T04:01:00Z"/>
                <w:rFonts w:cstheme="minorHAnsi"/>
                <w:sz w:val="16"/>
                <w:szCs w:val="16"/>
              </w:rPr>
            </w:pPr>
            <w:ins w:id="23871" w:author="Στάθης Καπ" w:date="2023-03-03T06:23:00Z">
              <w:r>
                <w:rPr>
                  <w:rFonts w:ascii="Calibri" w:hAnsi="Calibri" w:cs="Calibri"/>
                  <w:color w:val="000000"/>
                  <w:sz w:val="16"/>
                  <w:szCs w:val="16"/>
                </w:rPr>
                <w:t>0.184</w:t>
              </w:r>
            </w:ins>
          </w:p>
        </w:tc>
        <w:tc>
          <w:tcPr>
            <w:tcW w:w="669" w:type="dxa"/>
            <w:vAlign w:val="center"/>
            <w:tcPrChange w:id="23872" w:author="Στάθης Καπ" w:date="2023-03-03T06:27:00Z">
              <w:tcPr>
                <w:tcW w:w="669" w:type="dxa"/>
                <w:vAlign w:val="center"/>
              </w:tcPr>
            </w:tcPrChange>
          </w:tcPr>
          <w:p w14:paraId="4FA102E3" w14:textId="36402A47" w:rsidR="00C87CFE" w:rsidRPr="00CD1347" w:rsidRDefault="00C87CFE" w:rsidP="00C87CFE">
            <w:pPr>
              <w:jc w:val="center"/>
              <w:rPr>
                <w:ins w:id="23873" w:author="Στάθης Καπ" w:date="2023-03-03T04:01:00Z"/>
                <w:rFonts w:cstheme="minorHAnsi"/>
                <w:sz w:val="16"/>
                <w:szCs w:val="16"/>
              </w:rPr>
            </w:pPr>
            <w:ins w:id="23874" w:author="Στάθης Καπ" w:date="2023-03-03T06:23:00Z">
              <w:r>
                <w:rPr>
                  <w:rFonts w:ascii="Calibri" w:hAnsi="Calibri" w:cstheme="minorHAnsi"/>
                  <w:color w:val="000000"/>
                  <w:sz w:val="16"/>
                  <w:szCs w:val="16"/>
                </w:rPr>
                <w:t>0</w:t>
              </w:r>
            </w:ins>
          </w:p>
        </w:tc>
        <w:tc>
          <w:tcPr>
            <w:tcW w:w="543" w:type="dxa"/>
            <w:vAlign w:val="center"/>
            <w:tcPrChange w:id="23875" w:author="Στάθης Καπ" w:date="2023-03-03T06:27:00Z">
              <w:tcPr>
                <w:tcW w:w="543" w:type="dxa"/>
                <w:vAlign w:val="bottom"/>
              </w:tcPr>
            </w:tcPrChange>
          </w:tcPr>
          <w:p w14:paraId="6EF88DE3" w14:textId="3D453406" w:rsidR="00C87CFE" w:rsidRPr="00CD1347" w:rsidRDefault="00C87CFE" w:rsidP="00C87CFE">
            <w:pPr>
              <w:jc w:val="center"/>
              <w:rPr>
                <w:ins w:id="23876" w:author="Στάθης Καπ" w:date="2023-03-03T04:01:00Z"/>
                <w:rFonts w:cstheme="minorHAnsi"/>
                <w:sz w:val="16"/>
                <w:szCs w:val="16"/>
              </w:rPr>
            </w:pPr>
            <w:ins w:id="23877" w:author="Στάθης Καπ" w:date="2023-03-03T06:23:00Z">
              <w:r>
                <w:rPr>
                  <w:rFonts w:ascii="Calibri" w:hAnsi="Calibri" w:cs="Calibri"/>
                  <w:color w:val="000000"/>
                  <w:sz w:val="16"/>
                  <w:szCs w:val="16"/>
                </w:rPr>
                <w:t>1800</w:t>
              </w:r>
            </w:ins>
          </w:p>
        </w:tc>
        <w:tc>
          <w:tcPr>
            <w:tcW w:w="621" w:type="dxa"/>
            <w:vAlign w:val="center"/>
            <w:tcPrChange w:id="23878" w:author="Στάθης Καπ" w:date="2023-03-03T06:27:00Z">
              <w:tcPr>
                <w:tcW w:w="621" w:type="dxa"/>
                <w:vAlign w:val="bottom"/>
              </w:tcPr>
            </w:tcPrChange>
          </w:tcPr>
          <w:p w14:paraId="50682BFC" w14:textId="76E1B586" w:rsidR="00C87CFE" w:rsidRPr="00CD1347" w:rsidRDefault="00C87CFE" w:rsidP="00C87CFE">
            <w:pPr>
              <w:jc w:val="center"/>
              <w:rPr>
                <w:ins w:id="23879" w:author="Στάθης Καπ" w:date="2023-03-03T04:01:00Z"/>
                <w:rFonts w:cstheme="minorHAnsi"/>
                <w:sz w:val="16"/>
                <w:szCs w:val="16"/>
              </w:rPr>
            </w:pPr>
            <w:ins w:id="23880" w:author="Στάθης Καπ" w:date="2023-03-03T06:23:00Z">
              <w:r>
                <w:rPr>
                  <w:rFonts w:ascii="Calibri" w:hAnsi="Calibri" w:cs="Calibri"/>
                  <w:color w:val="000000"/>
                  <w:sz w:val="16"/>
                  <w:szCs w:val="16"/>
                </w:rPr>
                <w:t>0.174</w:t>
              </w:r>
            </w:ins>
          </w:p>
        </w:tc>
        <w:tc>
          <w:tcPr>
            <w:tcW w:w="669" w:type="dxa"/>
            <w:vAlign w:val="center"/>
            <w:tcPrChange w:id="23881" w:author="Στάθης Καπ" w:date="2023-03-03T06:27:00Z">
              <w:tcPr>
                <w:tcW w:w="669" w:type="dxa"/>
                <w:vAlign w:val="center"/>
              </w:tcPr>
            </w:tcPrChange>
          </w:tcPr>
          <w:p w14:paraId="476C3963" w14:textId="4BFDBB5B" w:rsidR="00C87CFE" w:rsidRPr="00CD1347" w:rsidRDefault="00C87CFE" w:rsidP="00C87CFE">
            <w:pPr>
              <w:jc w:val="center"/>
              <w:rPr>
                <w:ins w:id="23882" w:author="Στάθης Καπ" w:date="2023-03-03T04:01:00Z"/>
                <w:rFonts w:cstheme="minorHAnsi"/>
                <w:sz w:val="16"/>
                <w:szCs w:val="16"/>
              </w:rPr>
            </w:pPr>
            <w:ins w:id="23883" w:author="Στάθης Καπ" w:date="2023-03-03T06:23:00Z">
              <w:r>
                <w:rPr>
                  <w:rFonts w:ascii="Calibri" w:hAnsi="Calibri" w:cstheme="minorHAnsi"/>
                  <w:color w:val="000000"/>
                  <w:sz w:val="16"/>
                  <w:szCs w:val="16"/>
                </w:rPr>
                <w:t>0.55</w:t>
              </w:r>
            </w:ins>
          </w:p>
        </w:tc>
        <w:tc>
          <w:tcPr>
            <w:tcW w:w="508" w:type="dxa"/>
            <w:vAlign w:val="center"/>
            <w:tcPrChange w:id="23884" w:author="Στάθης Καπ" w:date="2023-03-03T06:27:00Z">
              <w:tcPr>
                <w:tcW w:w="508" w:type="dxa"/>
                <w:vAlign w:val="bottom"/>
              </w:tcPr>
            </w:tcPrChange>
          </w:tcPr>
          <w:p w14:paraId="1DE278D0" w14:textId="674BC7E5" w:rsidR="00C87CFE" w:rsidRPr="00CD1347" w:rsidRDefault="00C87CFE" w:rsidP="00C87CFE">
            <w:pPr>
              <w:jc w:val="center"/>
              <w:rPr>
                <w:ins w:id="23885" w:author="Στάθης Καπ" w:date="2023-03-03T04:01:00Z"/>
                <w:rFonts w:cstheme="minorHAnsi"/>
                <w:sz w:val="16"/>
                <w:szCs w:val="16"/>
              </w:rPr>
            </w:pPr>
            <w:ins w:id="23886" w:author="Στάθης Καπ" w:date="2023-03-03T06:23:00Z">
              <w:r>
                <w:rPr>
                  <w:rFonts w:ascii="Calibri" w:hAnsi="Calibri" w:cs="Calibri"/>
                  <w:color w:val="000000"/>
                  <w:sz w:val="16"/>
                  <w:szCs w:val="16"/>
                </w:rPr>
                <w:t>1800</w:t>
              </w:r>
            </w:ins>
          </w:p>
        </w:tc>
        <w:tc>
          <w:tcPr>
            <w:tcW w:w="541" w:type="dxa"/>
            <w:vAlign w:val="center"/>
            <w:tcPrChange w:id="23887" w:author="Στάθης Καπ" w:date="2023-03-03T06:27:00Z">
              <w:tcPr>
                <w:tcW w:w="541" w:type="dxa"/>
                <w:vAlign w:val="bottom"/>
              </w:tcPr>
            </w:tcPrChange>
          </w:tcPr>
          <w:p w14:paraId="144181FB" w14:textId="01C059CA" w:rsidR="00C87CFE" w:rsidRPr="00CD1347" w:rsidRDefault="00C87CFE" w:rsidP="00C87CFE">
            <w:pPr>
              <w:jc w:val="center"/>
              <w:rPr>
                <w:ins w:id="23888" w:author="Στάθης Καπ" w:date="2023-03-03T04:01:00Z"/>
                <w:rFonts w:cstheme="minorHAnsi"/>
                <w:sz w:val="16"/>
                <w:szCs w:val="16"/>
              </w:rPr>
            </w:pPr>
            <w:ins w:id="23889" w:author="Στάθης Καπ" w:date="2023-03-03T06:23:00Z">
              <w:r>
                <w:rPr>
                  <w:rFonts w:ascii="Calibri" w:hAnsi="Calibri" w:cs="Calibri"/>
                  <w:color w:val="000000"/>
                  <w:sz w:val="16"/>
                  <w:szCs w:val="16"/>
                </w:rPr>
                <w:t>0.367</w:t>
              </w:r>
            </w:ins>
          </w:p>
        </w:tc>
        <w:tc>
          <w:tcPr>
            <w:tcW w:w="589" w:type="dxa"/>
            <w:vAlign w:val="center"/>
            <w:tcPrChange w:id="23890" w:author="Στάθης Καπ" w:date="2023-03-03T06:27:00Z">
              <w:tcPr>
                <w:tcW w:w="589" w:type="dxa"/>
                <w:vAlign w:val="center"/>
              </w:tcPr>
            </w:tcPrChange>
          </w:tcPr>
          <w:p w14:paraId="3024396D" w14:textId="4B4141B8" w:rsidR="00C87CFE" w:rsidRPr="00CD1347" w:rsidRDefault="00C87CFE" w:rsidP="00C87CFE">
            <w:pPr>
              <w:jc w:val="center"/>
              <w:rPr>
                <w:ins w:id="23891" w:author="Στάθης Καπ" w:date="2023-03-03T04:01:00Z"/>
                <w:rFonts w:cstheme="minorHAnsi"/>
                <w:sz w:val="16"/>
                <w:szCs w:val="16"/>
              </w:rPr>
            </w:pPr>
            <w:ins w:id="23892" w:author="Στάθης Καπ" w:date="2023-03-03T06:23:00Z">
              <w:r>
                <w:rPr>
                  <w:rFonts w:ascii="Calibri" w:hAnsi="Calibri" w:cstheme="minorHAnsi"/>
                  <w:color w:val="000000"/>
                  <w:sz w:val="16"/>
                  <w:szCs w:val="16"/>
                </w:rPr>
                <w:t>0.55</w:t>
              </w:r>
            </w:ins>
          </w:p>
        </w:tc>
        <w:tc>
          <w:tcPr>
            <w:tcW w:w="463" w:type="dxa"/>
            <w:vAlign w:val="center"/>
            <w:tcPrChange w:id="23893" w:author="Στάθης Καπ" w:date="2023-03-03T06:27:00Z">
              <w:tcPr>
                <w:tcW w:w="463" w:type="dxa"/>
                <w:vAlign w:val="bottom"/>
              </w:tcPr>
            </w:tcPrChange>
          </w:tcPr>
          <w:p w14:paraId="78BBC9C2" w14:textId="3D2B2F53" w:rsidR="00C87CFE" w:rsidRPr="00CD1347" w:rsidRDefault="00C87CFE" w:rsidP="00C87CFE">
            <w:pPr>
              <w:jc w:val="center"/>
              <w:rPr>
                <w:ins w:id="23894" w:author="Στάθης Καπ" w:date="2023-03-03T04:01:00Z"/>
                <w:rFonts w:cstheme="minorHAnsi"/>
                <w:sz w:val="16"/>
                <w:szCs w:val="16"/>
              </w:rPr>
            </w:pPr>
            <w:ins w:id="23895" w:author="Στάθης Καπ" w:date="2023-03-03T06:23:00Z">
              <w:r>
                <w:rPr>
                  <w:rFonts w:ascii="Calibri" w:hAnsi="Calibri" w:cs="Calibri"/>
                  <w:color w:val="000000"/>
                  <w:sz w:val="16"/>
                  <w:szCs w:val="16"/>
                </w:rPr>
                <w:t>1800</w:t>
              </w:r>
            </w:ins>
          </w:p>
        </w:tc>
        <w:tc>
          <w:tcPr>
            <w:tcW w:w="541" w:type="dxa"/>
            <w:vAlign w:val="center"/>
            <w:tcPrChange w:id="23896" w:author="Στάθης Καπ" w:date="2023-03-03T06:27:00Z">
              <w:tcPr>
                <w:tcW w:w="541" w:type="dxa"/>
                <w:vAlign w:val="bottom"/>
              </w:tcPr>
            </w:tcPrChange>
          </w:tcPr>
          <w:p w14:paraId="57381C66" w14:textId="2D2115F7" w:rsidR="00C87CFE" w:rsidRPr="00CD1347" w:rsidRDefault="00C87CFE" w:rsidP="00C87CFE">
            <w:pPr>
              <w:jc w:val="center"/>
              <w:rPr>
                <w:ins w:id="23897" w:author="Στάθης Καπ" w:date="2023-03-03T04:01:00Z"/>
                <w:rFonts w:cstheme="minorHAnsi"/>
                <w:sz w:val="16"/>
                <w:szCs w:val="16"/>
              </w:rPr>
            </w:pPr>
            <w:ins w:id="23898" w:author="Στάθης Καπ" w:date="2023-03-03T06:23:00Z">
              <w:r>
                <w:rPr>
                  <w:rFonts w:ascii="Calibri" w:hAnsi="Calibri" w:cs="Calibri"/>
                  <w:color w:val="000000"/>
                  <w:sz w:val="16"/>
                  <w:szCs w:val="16"/>
                </w:rPr>
                <w:t>0.343</w:t>
              </w:r>
            </w:ins>
          </w:p>
        </w:tc>
        <w:tc>
          <w:tcPr>
            <w:tcW w:w="589" w:type="dxa"/>
            <w:vAlign w:val="center"/>
            <w:tcPrChange w:id="23899" w:author="Στάθης Καπ" w:date="2023-03-03T06:27:00Z">
              <w:tcPr>
                <w:tcW w:w="589" w:type="dxa"/>
                <w:vAlign w:val="center"/>
              </w:tcPr>
            </w:tcPrChange>
          </w:tcPr>
          <w:p w14:paraId="1EA657E3" w14:textId="69547115" w:rsidR="00C87CFE" w:rsidRPr="00CD1347" w:rsidRDefault="00C87CFE" w:rsidP="00C87CFE">
            <w:pPr>
              <w:jc w:val="center"/>
              <w:rPr>
                <w:ins w:id="23900" w:author="Στάθης Καπ" w:date="2023-03-03T04:01:00Z"/>
                <w:rFonts w:cstheme="minorHAnsi"/>
                <w:sz w:val="16"/>
                <w:szCs w:val="16"/>
              </w:rPr>
            </w:pPr>
            <w:ins w:id="23901"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2390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03" w:author="Στάθης Καπ" w:date="2023-03-03T04:01:00Z"/>
        </w:trPr>
        <w:tc>
          <w:tcPr>
            <w:tcW w:w="515" w:type="dxa"/>
            <w:tcBorders>
              <w:top w:val="nil"/>
              <w:bottom w:val="nil"/>
              <w:right w:val="single" w:sz="4" w:space="0" w:color="auto"/>
            </w:tcBorders>
            <w:shd w:val="clear" w:color="auto" w:fill="E7E6E6" w:themeFill="background2"/>
            <w:vAlign w:val="bottom"/>
            <w:tcPrChange w:id="23904" w:author="Στάθης Καπ" w:date="2023-03-03T06:27:00Z">
              <w:tcPr>
                <w:tcW w:w="515" w:type="dxa"/>
                <w:vAlign w:val="bottom"/>
              </w:tcPr>
            </w:tcPrChange>
          </w:tcPr>
          <w:p w14:paraId="3584328E" w14:textId="63054D4C" w:rsidR="00C87CFE" w:rsidRPr="00CD1347" w:rsidRDefault="00C87CFE" w:rsidP="00C87CFE">
            <w:pPr>
              <w:jc w:val="center"/>
              <w:rPr>
                <w:ins w:id="23905" w:author="Στάθης Καπ" w:date="2023-03-03T04:01:00Z"/>
                <w:sz w:val="16"/>
                <w:szCs w:val="16"/>
              </w:rPr>
            </w:pPr>
            <w:ins w:id="23906" w:author="Στάθης Καπ" w:date="2023-03-03T04:08:00Z">
              <w:r w:rsidRPr="00CD1347">
                <w:rPr>
                  <w:rFonts w:ascii="Calibri" w:hAnsi="Calibri" w:cs="Calibri"/>
                  <w:color w:val="000000"/>
                  <w:sz w:val="16"/>
                  <w:szCs w:val="16"/>
                  <w:rPrChange w:id="23907"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23908" w:author="Στάθης Καπ" w:date="2023-03-03T06:27:00Z">
              <w:tcPr>
                <w:tcW w:w="560" w:type="dxa"/>
              </w:tcPr>
            </w:tcPrChange>
          </w:tcPr>
          <w:p w14:paraId="2B94467B" w14:textId="2A094330" w:rsidR="00C87CFE" w:rsidRPr="00CD1347" w:rsidRDefault="00C87CFE" w:rsidP="00C87CFE">
            <w:pPr>
              <w:jc w:val="center"/>
              <w:rPr>
                <w:ins w:id="23909" w:author="Στάθης Καπ" w:date="2023-03-03T04:01:00Z"/>
                <w:rFonts w:cstheme="minorHAnsi"/>
                <w:sz w:val="16"/>
                <w:szCs w:val="16"/>
              </w:rPr>
            </w:pPr>
            <w:ins w:id="23910" w:author="Στάθης Καπ" w:date="2023-03-03T06:23:00Z">
              <w:r>
                <w:rPr>
                  <w:rFonts w:ascii="Calibri" w:hAnsi="Calibri" w:cs="Calibri"/>
                  <w:color w:val="000000"/>
                  <w:sz w:val="16"/>
                  <w:szCs w:val="16"/>
                </w:rPr>
                <w:t>1810</w:t>
              </w:r>
            </w:ins>
          </w:p>
        </w:tc>
        <w:tc>
          <w:tcPr>
            <w:tcW w:w="855" w:type="dxa"/>
            <w:vAlign w:val="center"/>
            <w:tcPrChange w:id="23911" w:author="Στάθης Καπ" w:date="2023-03-03T06:27:00Z">
              <w:tcPr>
                <w:tcW w:w="855" w:type="dxa"/>
              </w:tcPr>
            </w:tcPrChange>
          </w:tcPr>
          <w:p w14:paraId="7260AECD" w14:textId="3F64F379" w:rsidR="00C87CFE" w:rsidRPr="00CD1347" w:rsidRDefault="00C87CFE" w:rsidP="00C87CFE">
            <w:pPr>
              <w:jc w:val="center"/>
              <w:rPr>
                <w:ins w:id="23912" w:author="Στάθης Καπ" w:date="2023-03-03T04:01:00Z"/>
                <w:rFonts w:cstheme="minorHAnsi"/>
                <w:sz w:val="16"/>
                <w:szCs w:val="16"/>
              </w:rPr>
            </w:pPr>
            <w:ins w:id="23913" w:author="Στάθης Καπ" w:date="2023-03-03T06:23:00Z">
              <w:r>
                <w:rPr>
                  <w:rFonts w:ascii="Calibri" w:hAnsi="Calibri" w:cs="Calibri"/>
                  <w:color w:val="000000"/>
                  <w:sz w:val="16"/>
                  <w:szCs w:val="16"/>
                </w:rPr>
                <w:t>1810</w:t>
              </w:r>
            </w:ins>
          </w:p>
        </w:tc>
        <w:tc>
          <w:tcPr>
            <w:tcW w:w="544" w:type="dxa"/>
            <w:vAlign w:val="center"/>
            <w:tcPrChange w:id="23914" w:author="Στάθης Καπ" w:date="2023-03-03T06:27:00Z">
              <w:tcPr>
                <w:tcW w:w="544" w:type="dxa"/>
                <w:vAlign w:val="bottom"/>
              </w:tcPr>
            </w:tcPrChange>
          </w:tcPr>
          <w:p w14:paraId="021EF1AD" w14:textId="2B2CE8B4" w:rsidR="00C87CFE" w:rsidRPr="00CD1347" w:rsidRDefault="00C87CFE" w:rsidP="00C87CFE">
            <w:pPr>
              <w:jc w:val="center"/>
              <w:rPr>
                <w:ins w:id="23915" w:author="Στάθης Καπ" w:date="2023-03-03T04:01:00Z"/>
                <w:rFonts w:cstheme="minorHAnsi"/>
                <w:sz w:val="16"/>
                <w:szCs w:val="16"/>
              </w:rPr>
            </w:pPr>
            <w:ins w:id="23916" w:author="Στάθης Καπ" w:date="2023-03-03T06:23:00Z">
              <w:r>
                <w:rPr>
                  <w:rFonts w:ascii="Calibri" w:hAnsi="Calibri" w:cs="Calibri"/>
                  <w:color w:val="000000"/>
                  <w:sz w:val="16"/>
                  <w:szCs w:val="16"/>
                </w:rPr>
                <w:t>1810</w:t>
              </w:r>
            </w:ins>
          </w:p>
        </w:tc>
        <w:tc>
          <w:tcPr>
            <w:tcW w:w="621" w:type="dxa"/>
            <w:vAlign w:val="center"/>
            <w:tcPrChange w:id="23917" w:author="Στάθης Καπ" w:date="2023-03-03T06:27:00Z">
              <w:tcPr>
                <w:tcW w:w="621" w:type="dxa"/>
                <w:vAlign w:val="bottom"/>
              </w:tcPr>
            </w:tcPrChange>
          </w:tcPr>
          <w:p w14:paraId="782A2F6B" w14:textId="0469FAA4" w:rsidR="00C87CFE" w:rsidRPr="00CD1347" w:rsidRDefault="00C87CFE" w:rsidP="00C87CFE">
            <w:pPr>
              <w:jc w:val="center"/>
              <w:rPr>
                <w:ins w:id="23918" w:author="Στάθης Καπ" w:date="2023-03-03T04:01:00Z"/>
                <w:rFonts w:cstheme="minorHAnsi"/>
                <w:sz w:val="16"/>
                <w:szCs w:val="16"/>
              </w:rPr>
            </w:pPr>
            <w:ins w:id="23919" w:author="Στάθης Καπ" w:date="2023-03-03T06:23:00Z">
              <w:r>
                <w:rPr>
                  <w:rFonts w:ascii="Calibri" w:hAnsi="Calibri" w:cs="Calibri"/>
                  <w:color w:val="000000"/>
                  <w:sz w:val="16"/>
                  <w:szCs w:val="16"/>
                </w:rPr>
                <w:t>0.219</w:t>
              </w:r>
            </w:ins>
          </w:p>
        </w:tc>
        <w:tc>
          <w:tcPr>
            <w:tcW w:w="669" w:type="dxa"/>
            <w:vAlign w:val="center"/>
            <w:tcPrChange w:id="23920" w:author="Στάθης Καπ" w:date="2023-03-03T06:27:00Z">
              <w:tcPr>
                <w:tcW w:w="669" w:type="dxa"/>
                <w:vAlign w:val="center"/>
              </w:tcPr>
            </w:tcPrChange>
          </w:tcPr>
          <w:p w14:paraId="056A1736" w14:textId="70C10C77" w:rsidR="00C87CFE" w:rsidRPr="00CD1347" w:rsidRDefault="00C87CFE" w:rsidP="00C87CFE">
            <w:pPr>
              <w:jc w:val="center"/>
              <w:rPr>
                <w:ins w:id="23921" w:author="Στάθης Καπ" w:date="2023-03-03T04:01:00Z"/>
                <w:rFonts w:cstheme="minorHAnsi"/>
                <w:sz w:val="16"/>
                <w:szCs w:val="16"/>
              </w:rPr>
            </w:pPr>
            <w:ins w:id="23922" w:author="Στάθης Καπ" w:date="2023-03-03T06:23:00Z">
              <w:r>
                <w:rPr>
                  <w:rFonts w:ascii="Calibri" w:hAnsi="Calibri" w:cstheme="minorHAnsi"/>
                  <w:color w:val="000000"/>
                  <w:sz w:val="16"/>
                  <w:szCs w:val="16"/>
                </w:rPr>
                <w:t>0</w:t>
              </w:r>
            </w:ins>
          </w:p>
        </w:tc>
        <w:tc>
          <w:tcPr>
            <w:tcW w:w="543" w:type="dxa"/>
            <w:vAlign w:val="center"/>
            <w:tcPrChange w:id="23923" w:author="Στάθης Καπ" w:date="2023-03-03T06:27:00Z">
              <w:tcPr>
                <w:tcW w:w="543" w:type="dxa"/>
                <w:vAlign w:val="bottom"/>
              </w:tcPr>
            </w:tcPrChange>
          </w:tcPr>
          <w:p w14:paraId="5209160F" w14:textId="062D1163" w:rsidR="00C87CFE" w:rsidRPr="00CD1347" w:rsidRDefault="00C87CFE" w:rsidP="00C87CFE">
            <w:pPr>
              <w:jc w:val="center"/>
              <w:rPr>
                <w:ins w:id="23924" w:author="Στάθης Καπ" w:date="2023-03-03T04:01:00Z"/>
                <w:rFonts w:cstheme="minorHAnsi"/>
                <w:sz w:val="16"/>
                <w:szCs w:val="16"/>
              </w:rPr>
            </w:pPr>
            <w:ins w:id="23925" w:author="Στάθης Καπ" w:date="2023-03-03T06:23:00Z">
              <w:r>
                <w:rPr>
                  <w:rFonts w:ascii="Calibri" w:hAnsi="Calibri" w:cs="Calibri"/>
                  <w:color w:val="000000"/>
                  <w:sz w:val="16"/>
                  <w:szCs w:val="16"/>
                </w:rPr>
                <w:t>1810</w:t>
              </w:r>
            </w:ins>
          </w:p>
        </w:tc>
        <w:tc>
          <w:tcPr>
            <w:tcW w:w="621" w:type="dxa"/>
            <w:vAlign w:val="center"/>
            <w:tcPrChange w:id="23926" w:author="Στάθης Καπ" w:date="2023-03-03T06:27:00Z">
              <w:tcPr>
                <w:tcW w:w="621" w:type="dxa"/>
                <w:vAlign w:val="bottom"/>
              </w:tcPr>
            </w:tcPrChange>
          </w:tcPr>
          <w:p w14:paraId="41A01411" w14:textId="5ACDE2EB" w:rsidR="00C87CFE" w:rsidRPr="00CD1347" w:rsidRDefault="00C87CFE" w:rsidP="00C87CFE">
            <w:pPr>
              <w:jc w:val="center"/>
              <w:rPr>
                <w:ins w:id="23927" w:author="Στάθης Καπ" w:date="2023-03-03T04:01:00Z"/>
                <w:rFonts w:cstheme="minorHAnsi"/>
                <w:sz w:val="16"/>
                <w:szCs w:val="16"/>
              </w:rPr>
            </w:pPr>
            <w:ins w:id="23928" w:author="Στάθης Καπ" w:date="2023-03-03T06:23:00Z">
              <w:r>
                <w:rPr>
                  <w:rFonts w:ascii="Calibri" w:hAnsi="Calibri" w:cs="Calibri"/>
                  <w:color w:val="000000"/>
                  <w:sz w:val="16"/>
                  <w:szCs w:val="16"/>
                </w:rPr>
                <w:t>0.155</w:t>
              </w:r>
            </w:ins>
          </w:p>
        </w:tc>
        <w:tc>
          <w:tcPr>
            <w:tcW w:w="669" w:type="dxa"/>
            <w:vAlign w:val="center"/>
            <w:tcPrChange w:id="23929" w:author="Στάθης Καπ" w:date="2023-03-03T06:27:00Z">
              <w:tcPr>
                <w:tcW w:w="669" w:type="dxa"/>
                <w:vAlign w:val="center"/>
              </w:tcPr>
            </w:tcPrChange>
          </w:tcPr>
          <w:p w14:paraId="352EA91E" w14:textId="27872717" w:rsidR="00C87CFE" w:rsidRPr="00CD1347" w:rsidRDefault="00C87CFE" w:rsidP="00C87CFE">
            <w:pPr>
              <w:jc w:val="center"/>
              <w:rPr>
                <w:ins w:id="23930" w:author="Στάθης Καπ" w:date="2023-03-03T04:01:00Z"/>
                <w:rFonts w:cstheme="minorHAnsi"/>
                <w:sz w:val="16"/>
                <w:szCs w:val="16"/>
              </w:rPr>
            </w:pPr>
            <w:ins w:id="23931" w:author="Στάθης Καπ" w:date="2023-03-03T06:23:00Z">
              <w:r>
                <w:rPr>
                  <w:rFonts w:ascii="Calibri" w:hAnsi="Calibri" w:cstheme="minorHAnsi"/>
                  <w:color w:val="000000"/>
                  <w:sz w:val="16"/>
                  <w:szCs w:val="16"/>
                </w:rPr>
                <w:t>0</w:t>
              </w:r>
            </w:ins>
          </w:p>
        </w:tc>
        <w:tc>
          <w:tcPr>
            <w:tcW w:w="508" w:type="dxa"/>
            <w:vAlign w:val="center"/>
            <w:tcPrChange w:id="23932" w:author="Στάθης Καπ" w:date="2023-03-03T06:27:00Z">
              <w:tcPr>
                <w:tcW w:w="508" w:type="dxa"/>
                <w:vAlign w:val="bottom"/>
              </w:tcPr>
            </w:tcPrChange>
          </w:tcPr>
          <w:p w14:paraId="5A1AAEAD" w14:textId="44059849" w:rsidR="00C87CFE" w:rsidRPr="00CD1347" w:rsidRDefault="00C87CFE" w:rsidP="00C87CFE">
            <w:pPr>
              <w:jc w:val="center"/>
              <w:rPr>
                <w:ins w:id="23933" w:author="Στάθης Καπ" w:date="2023-03-03T04:01:00Z"/>
                <w:rFonts w:cstheme="minorHAnsi"/>
                <w:sz w:val="16"/>
                <w:szCs w:val="16"/>
              </w:rPr>
            </w:pPr>
            <w:ins w:id="23934" w:author="Στάθης Καπ" w:date="2023-03-03T06:23:00Z">
              <w:r>
                <w:rPr>
                  <w:rFonts w:ascii="Calibri" w:hAnsi="Calibri" w:cs="Calibri"/>
                  <w:color w:val="000000"/>
                  <w:sz w:val="16"/>
                  <w:szCs w:val="16"/>
                </w:rPr>
                <w:t>1810</w:t>
              </w:r>
            </w:ins>
          </w:p>
        </w:tc>
        <w:tc>
          <w:tcPr>
            <w:tcW w:w="541" w:type="dxa"/>
            <w:vAlign w:val="center"/>
            <w:tcPrChange w:id="23935" w:author="Στάθης Καπ" w:date="2023-03-03T06:27:00Z">
              <w:tcPr>
                <w:tcW w:w="541" w:type="dxa"/>
                <w:vAlign w:val="bottom"/>
              </w:tcPr>
            </w:tcPrChange>
          </w:tcPr>
          <w:p w14:paraId="4CAC0753" w14:textId="6D430A7D" w:rsidR="00C87CFE" w:rsidRPr="00CD1347" w:rsidRDefault="00C87CFE" w:rsidP="00C87CFE">
            <w:pPr>
              <w:jc w:val="center"/>
              <w:rPr>
                <w:ins w:id="23936" w:author="Στάθης Καπ" w:date="2023-03-03T04:01:00Z"/>
                <w:rFonts w:cstheme="minorHAnsi"/>
                <w:sz w:val="16"/>
                <w:szCs w:val="16"/>
              </w:rPr>
            </w:pPr>
            <w:ins w:id="23937" w:author="Στάθης Καπ" w:date="2023-03-03T06:23:00Z">
              <w:r>
                <w:rPr>
                  <w:rFonts w:ascii="Calibri" w:hAnsi="Calibri" w:cs="Calibri"/>
                  <w:color w:val="000000"/>
                  <w:sz w:val="16"/>
                  <w:szCs w:val="16"/>
                </w:rPr>
                <w:t>0.145</w:t>
              </w:r>
            </w:ins>
          </w:p>
        </w:tc>
        <w:tc>
          <w:tcPr>
            <w:tcW w:w="589" w:type="dxa"/>
            <w:vAlign w:val="center"/>
            <w:tcPrChange w:id="23938" w:author="Στάθης Καπ" w:date="2023-03-03T06:27:00Z">
              <w:tcPr>
                <w:tcW w:w="589" w:type="dxa"/>
                <w:vAlign w:val="center"/>
              </w:tcPr>
            </w:tcPrChange>
          </w:tcPr>
          <w:p w14:paraId="7EA1EB3E" w14:textId="3FF63E25" w:rsidR="00C87CFE" w:rsidRPr="00CD1347" w:rsidRDefault="00C87CFE" w:rsidP="00C87CFE">
            <w:pPr>
              <w:jc w:val="center"/>
              <w:rPr>
                <w:ins w:id="23939" w:author="Στάθης Καπ" w:date="2023-03-03T04:01:00Z"/>
                <w:rFonts w:cstheme="minorHAnsi"/>
                <w:sz w:val="16"/>
                <w:szCs w:val="16"/>
              </w:rPr>
            </w:pPr>
            <w:ins w:id="23940" w:author="Στάθης Καπ" w:date="2023-03-03T06:23:00Z">
              <w:r>
                <w:rPr>
                  <w:rFonts w:ascii="Calibri" w:hAnsi="Calibri" w:cstheme="minorHAnsi"/>
                  <w:color w:val="000000"/>
                  <w:sz w:val="16"/>
                  <w:szCs w:val="16"/>
                </w:rPr>
                <w:t>0</w:t>
              </w:r>
            </w:ins>
          </w:p>
        </w:tc>
        <w:tc>
          <w:tcPr>
            <w:tcW w:w="463" w:type="dxa"/>
            <w:vAlign w:val="center"/>
            <w:tcPrChange w:id="23941" w:author="Στάθης Καπ" w:date="2023-03-03T06:27:00Z">
              <w:tcPr>
                <w:tcW w:w="463" w:type="dxa"/>
                <w:vAlign w:val="bottom"/>
              </w:tcPr>
            </w:tcPrChange>
          </w:tcPr>
          <w:p w14:paraId="24CA9F8A" w14:textId="6F011BEF" w:rsidR="00C87CFE" w:rsidRPr="00CD1347" w:rsidRDefault="00C87CFE" w:rsidP="00C87CFE">
            <w:pPr>
              <w:jc w:val="center"/>
              <w:rPr>
                <w:ins w:id="23942" w:author="Στάθης Καπ" w:date="2023-03-03T04:01:00Z"/>
                <w:rFonts w:cstheme="minorHAnsi"/>
                <w:sz w:val="16"/>
                <w:szCs w:val="16"/>
              </w:rPr>
            </w:pPr>
            <w:ins w:id="23943" w:author="Στάθης Καπ" w:date="2023-03-03T06:23:00Z">
              <w:r>
                <w:rPr>
                  <w:rFonts w:ascii="Calibri" w:hAnsi="Calibri" w:cs="Calibri"/>
                  <w:color w:val="000000"/>
                  <w:sz w:val="16"/>
                  <w:szCs w:val="16"/>
                </w:rPr>
                <w:t>1810</w:t>
              </w:r>
            </w:ins>
          </w:p>
        </w:tc>
        <w:tc>
          <w:tcPr>
            <w:tcW w:w="541" w:type="dxa"/>
            <w:vAlign w:val="center"/>
            <w:tcPrChange w:id="23944" w:author="Στάθης Καπ" w:date="2023-03-03T06:27:00Z">
              <w:tcPr>
                <w:tcW w:w="541" w:type="dxa"/>
                <w:vAlign w:val="bottom"/>
              </w:tcPr>
            </w:tcPrChange>
          </w:tcPr>
          <w:p w14:paraId="0C5727E9" w14:textId="55ABE02C" w:rsidR="00C87CFE" w:rsidRPr="00CD1347" w:rsidRDefault="00C87CFE" w:rsidP="00C87CFE">
            <w:pPr>
              <w:jc w:val="center"/>
              <w:rPr>
                <w:ins w:id="23945" w:author="Στάθης Καπ" w:date="2023-03-03T04:01:00Z"/>
                <w:rFonts w:cstheme="minorHAnsi"/>
                <w:sz w:val="16"/>
                <w:szCs w:val="16"/>
              </w:rPr>
            </w:pPr>
            <w:ins w:id="23946" w:author="Στάθης Καπ" w:date="2023-03-03T06:23:00Z">
              <w:r>
                <w:rPr>
                  <w:rFonts w:ascii="Calibri" w:hAnsi="Calibri" w:cs="Calibri"/>
                  <w:color w:val="000000"/>
                  <w:sz w:val="16"/>
                  <w:szCs w:val="16"/>
                </w:rPr>
                <w:t>0.145</w:t>
              </w:r>
            </w:ins>
          </w:p>
        </w:tc>
        <w:tc>
          <w:tcPr>
            <w:tcW w:w="589" w:type="dxa"/>
            <w:vAlign w:val="center"/>
            <w:tcPrChange w:id="23947" w:author="Στάθης Καπ" w:date="2023-03-03T06:27:00Z">
              <w:tcPr>
                <w:tcW w:w="589" w:type="dxa"/>
                <w:vAlign w:val="center"/>
              </w:tcPr>
            </w:tcPrChange>
          </w:tcPr>
          <w:p w14:paraId="06A2C0A8" w14:textId="3DC3DDE3" w:rsidR="00C87CFE" w:rsidRPr="00CD1347" w:rsidRDefault="00C87CFE" w:rsidP="00C87CFE">
            <w:pPr>
              <w:jc w:val="center"/>
              <w:rPr>
                <w:ins w:id="23948" w:author="Στάθης Καπ" w:date="2023-03-03T04:01:00Z"/>
                <w:rFonts w:cstheme="minorHAnsi"/>
                <w:sz w:val="16"/>
                <w:szCs w:val="16"/>
              </w:rPr>
            </w:pPr>
            <w:ins w:id="23949"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2395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51" w:author="Στάθης Καπ" w:date="2023-03-03T04:01:00Z"/>
        </w:trPr>
        <w:tc>
          <w:tcPr>
            <w:tcW w:w="515" w:type="dxa"/>
            <w:tcBorders>
              <w:top w:val="nil"/>
              <w:bottom w:val="nil"/>
              <w:right w:val="single" w:sz="4" w:space="0" w:color="auto"/>
            </w:tcBorders>
            <w:shd w:val="clear" w:color="auto" w:fill="E7E6E6" w:themeFill="background2"/>
            <w:vAlign w:val="bottom"/>
            <w:tcPrChange w:id="23952" w:author="Στάθης Καπ" w:date="2023-03-03T06:27:00Z">
              <w:tcPr>
                <w:tcW w:w="515" w:type="dxa"/>
                <w:vAlign w:val="bottom"/>
              </w:tcPr>
            </w:tcPrChange>
          </w:tcPr>
          <w:p w14:paraId="362C9B92" w14:textId="1E79C42E" w:rsidR="00C87CFE" w:rsidRPr="00CD1347" w:rsidRDefault="00C87CFE" w:rsidP="00C87CFE">
            <w:pPr>
              <w:jc w:val="center"/>
              <w:rPr>
                <w:ins w:id="23953" w:author="Στάθης Καπ" w:date="2023-03-03T04:01:00Z"/>
                <w:sz w:val="16"/>
                <w:szCs w:val="16"/>
              </w:rPr>
            </w:pPr>
            <w:ins w:id="23954" w:author="Στάθης Καπ" w:date="2023-03-03T04:08:00Z">
              <w:r w:rsidRPr="00CD1347">
                <w:rPr>
                  <w:rFonts w:ascii="Calibri" w:hAnsi="Calibri" w:cs="Calibri"/>
                  <w:color w:val="000000"/>
                  <w:sz w:val="16"/>
                  <w:szCs w:val="16"/>
                  <w:rPrChange w:id="23955"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23956" w:author="Στάθης Καπ" w:date="2023-03-03T06:27:00Z">
              <w:tcPr>
                <w:tcW w:w="560" w:type="dxa"/>
              </w:tcPr>
            </w:tcPrChange>
          </w:tcPr>
          <w:p w14:paraId="6858FA4A" w14:textId="6C32AAF0" w:rsidR="00C87CFE" w:rsidRPr="00CD1347" w:rsidRDefault="00C87CFE" w:rsidP="00C87CFE">
            <w:pPr>
              <w:jc w:val="center"/>
              <w:rPr>
                <w:ins w:id="23957" w:author="Στάθης Καπ" w:date="2023-03-03T04:01:00Z"/>
                <w:rFonts w:cstheme="minorHAnsi"/>
                <w:sz w:val="16"/>
                <w:szCs w:val="16"/>
              </w:rPr>
            </w:pPr>
            <w:ins w:id="23958" w:author="Στάθης Καπ" w:date="2023-03-03T06:23:00Z">
              <w:r>
                <w:rPr>
                  <w:rFonts w:ascii="Calibri" w:hAnsi="Calibri" w:cs="Calibri"/>
                  <w:color w:val="000000"/>
                  <w:sz w:val="16"/>
                  <w:szCs w:val="16"/>
                </w:rPr>
                <w:t>1810</w:t>
              </w:r>
            </w:ins>
          </w:p>
        </w:tc>
        <w:tc>
          <w:tcPr>
            <w:tcW w:w="855" w:type="dxa"/>
            <w:vAlign w:val="center"/>
            <w:tcPrChange w:id="23959" w:author="Στάθης Καπ" w:date="2023-03-03T06:27:00Z">
              <w:tcPr>
                <w:tcW w:w="855" w:type="dxa"/>
              </w:tcPr>
            </w:tcPrChange>
          </w:tcPr>
          <w:p w14:paraId="3886E950" w14:textId="6DA5F371" w:rsidR="00C87CFE" w:rsidRPr="00CD1347" w:rsidRDefault="00C87CFE" w:rsidP="00C87CFE">
            <w:pPr>
              <w:jc w:val="center"/>
              <w:rPr>
                <w:ins w:id="23960" w:author="Στάθης Καπ" w:date="2023-03-03T04:01:00Z"/>
                <w:rFonts w:cstheme="minorHAnsi"/>
                <w:sz w:val="16"/>
                <w:szCs w:val="16"/>
              </w:rPr>
            </w:pPr>
            <w:ins w:id="23961" w:author="Στάθης Καπ" w:date="2023-03-03T06:23:00Z">
              <w:r>
                <w:rPr>
                  <w:rFonts w:ascii="Calibri" w:hAnsi="Calibri" w:cs="Calibri"/>
                  <w:color w:val="000000"/>
                  <w:sz w:val="16"/>
                  <w:szCs w:val="16"/>
                </w:rPr>
                <w:t>1810</w:t>
              </w:r>
            </w:ins>
          </w:p>
        </w:tc>
        <w:tc>
          <w:tcPr>
            <w:tcW w:w="544" w:type="dxa"/>
            <w:vAlign w:val="center"/>
            <w:tcPrChange w:id="23962" w:author="Στάθης Καπ" w:date="2023-03-03T06:27:00Z">
              <w:tcPr>
                <w:tcW w:w="544" w:type="dxa"/>
                <w:vAlign w:val="bottom"/>
              </w:tcPr>
            </w:tcPrChange>
          </w:tcPr>
          <w:p w14:paraId="2AB16247" w14:textId="4B63188E" w:rsidR="00C87CFE" w:rsidRPr="00CD1347" w:rsidRDefault="00C87CFE" w:rsidP="00C87CFE">
            <w:pPr>
              <w:jc w:val="center"/>
              <w:rPr>
                <w:ins w:id="23963" w:author="Στάθης Καπ" w:date="2023-03-03T04:01:00Z"/>
                <w:rFonts w:cstheme="minorHAnsi"/>
                <w:sz w:val="16"/>
                <w:szCs w:val="16"/>
              </w:rPr>
            </w:pPr>
            <w:ins w:id="23964" w:author="Στάθης Καπ" w:date="2023-03-03T06:23:00Z">
              <w:r>
                <w:rPr>
                  <w:rFonts w:ascii="Calibri" w:hAnsi="Calibri" w:cs="Calibri"/>
                  <w:color w:val="000000"/>
                  <w:sz w:val="16"/>
                  <w:szCs w:val="16"/>
                </w:rPr>
                <w:t>1810</w:t>
              </w:r>
            </w:ins>
          </w:p>
        </w:tc>
        <w:tc>
          <w:tcPr>
            <w:tcW w:w="621" w:type="dxa"/>
            <w:vAlign w:val="center"/>
            <w:tcPrChange w:id="23965" w:author="Στάθης Καπ" w:date="2023-03-03T06:27:00Z">
              <w:tcPr>
                <w:tcW w:w="621" w:type="dxa"/>
                <w:vAlign w:val="bottom"/>
              </w:tcPr>
            </w:tcPrChange>
          </w:tcPr>
          <w:p w14:paraId="72140AD1" w14:textId="4936D909" w:rsidR="00C87CFE" w:rsidRPr="00CD1347" w:rsidRDefault="00C87CFE" w:rsidP="00C87CFE">
            <w:pPr>
              <w:jc w:val="center"/>
              <w:rPr>
                <w:ins w:id="23966" w:author="Στάθης Καπ" w:date="2023-03-03T04:01:00Z"/>
                <w:rFonts w:cstheme="minorHAnsi"/>
                <w:sz w:val="16"/>
                <w:szCs w:val="16"/>
              </w:rPr>
            </w:pPr>
            <w:ins w:id="23967" w:author="Στάθης Καπ" w:date="2023-03-03T06:23:00Z">
              <w:r>
                <w:rPr>
                  <w:rFonts w:ascii="Calibri" w:hAnsi="Calibri" w:cs="Calibri"/>
                  <w:color w:val="000000"/>
                  <w:sz w:val="16"/>
                  <w:szCs w:val="16"/>
                </w:rPr>
                <w:t>0.201</w:t>
              </w:r>
            </w:ins>
          </w:p>
        </w:tc>
        <w:tc>
          <w:tcPr>
            <w:tcW w:w="669" w:type="dxa"/>
            <w:vAlign w:val="center"/>
            <w:tcPrChange w:id="23968" w:author="Στάθης Καπ" w:date="2023-03-03T06:27:00Z">
              <w:tcPr>
                <w:tcW w:w="669" w:type="dxa"/>
                <w:vAlign w:val="center"/>
              </w:tcPr>
            </w:tcPrChange>
          </w:tcPr>
          <w:p w14:paraId="05EFE9A4" w14:textId="583113B9" w:rsidR="00C87CFE" w:rsidRPr="00CD1347" w:rsidRDefault="00C87CFE" w:rsidP="00C87CFE">
            <w:pPr>
              <w:jc w:val="center"/>
              <w:rPr>
                <w:ins w:id="23969" w:author="Στάθης Καπ" w:date="2023-03-03T04:01:00Z"/>
                <w:rFonts w:cstheme="minorHAnsi"/>
                <w:sz w:val="16"/>
                <w:szCs w:val="16"/>
              </w:rPr>
            </w:pPr>
            <w:ins w:id="23970" w:author="Στάθης Καπ" w:date="2023-03-03T06:23:00Z">
              <w:r>
                <w:rPr>
                  <w:rFonts w:ascii="Calibri" w:hAnsi="Calibri" w:cstheme="minorHAnsi"/>
                  <w:color w:val="000000"/>
                  <w:sz w:val="16"/>
                  <w:szCs w:val="16"/>
                </w:rPr>
                <w:t>0</w:t>
              </w:r>
            </w:ins>
          </w:p>
        </w:tc>
        <w:tc>
          <w:tcPr>
            <w:tcW w:w="543" w:type="dxa"/>
            <w:vAlign w:val="center"/>
            <w:tcPrChange w:id="23971" w:author="Στάθης Καπ" w:date="2023-03-03T06:27:00Z">
              <w:tcPr>
                <w:tcW w:w="543" w:type="dxa"/>
                <w:vAlign w:val="bottom"/>
              </w:tcPr>
            </w:tcPrChange>
          </w:tcPr>
          <w:p w14:paraId="5FE2F9D7" w14:textId="24D6B3EA" w:rsidR="00C87CFE" w:rsidRPr="00CD1347" w:rsidRDefault="00C87CFE" w:rsidP="00C87CFE">
            <w:pPr>
              <w:jc w:val="center"/>
              <w:rPr>
                <w:ins w:id="23972" w:author="Στάθης Καπ" w:date="2023-03-03T04:01:00Z"/>
                <w:rFonts w:cstheme="minorHAnsi"/>
                <w:sz w:val="16"/>
                <w:szCs w:val="16"/>
              </w:rPr>
            </w:pPr>
            <w:ins w:id="23973" w:author="Στάθης Καπ" w:date="2023-03-03T06:23:00Z">
              <w:r>
                <w:rPr>
                  <w:rFonts w:ascii="Calibri" w:hAnsi="Calibri" w:cs="Calibri"/>
                  <w:color w:val="000000"/>
                  <w:sz w:val="16"/>
                  <w:szCs w:val="16"/>
                </w:rPr>
                <w:t>1810</w:t>
              </w:r>
            </w:ins>
          </w:p>
        </w:tc>
        <w:tc>
          <w:tcPr>
            <w:tcW w:w="621" w:type="dxa"/>
            <w:vAlign w:val="center"/>
            <w:tcPrChange w:id="23974" w:author="Στάθης Καπ" w:date="2023-03-03T06:27:00Z">
              <w:tcPr>
                <w:tcW w:w="621" w:type="dxa"/>
                <w:vAlign w:val="bottom"/>
              </w:tcPr>
            </w:tcPrChange>
          </w:tcPr>
          <w:p w14:paraId="21978EF7" w14:textId="0F8197C1" w:rsidR="00C87CFE" w:rsidRPr="00CD1347" w:rsidRDefault="00C87CFE" w:rsidP="00C87CFE">
            <w:pPr>
              <w:jc w:val="center"/>
              <w:rPr>
                <w:ins w:id="23975" w:author="Στάθης Καπ" w:date="2023-03-03T04:01:00Z"/>
                <w:rFonts w:cstheme="minorHAnsi"/>
                <w:sz w:val="16"/>
                <w:szCs w:val="16"/>
              </w:rPr>
            </w:pPr>
            <w:ins w:id="23976" w:author="Στάθης Καπ" w:date="2023-03-03T06:23:00Z">
              <w:r>
                <w:rPr>
                  <w:rFonts w:ascii="Calibri" w:hAnsi="Calibri" w:cs="Calibri"/>
                  <w:color w:val="000000"/>
                  <w:sz w:val="16"/>
                  <w:szCs w:val="16"/>
                </w:rPr>
                <w:t>0.149</w:t>
              </w:r>
            </w:ins>
          </w:p>
        </w:tc>
        <w:tc>
          <w:tcPr>
            <w:tcW w:w="669" w:type="dxa"/>
            <w:vAlign w:val="center"/>
            <w:tcPrChange w:id="23977" w:author="Στάθης Καπ" w:date="2023-03-03T06:27:00Z">
              <w:tcPr>
                <w:tcW w:w="669" w:type="dxa"/>
                <w:vAlign w:val="center"/>
              </w:tcPr>
            </w:tcPrChange>
          </w:tcPr>
          <w:p w14:paraId="4E5455BF" w14:textId="79A7896C" w:rsidR="00C87CFE" w:rsidRPr="00CD1347" w:rsidRDefault="00C87CFE" w:rsidP="00C87CFE">
            <w:pPr>
              <w:jc w:val="center"/>
              <w:rPr>
                <w:ins w:id="23978" w:author="Στάθης Καπ" w:date="2023-03-03T04:01:00Z"/>
                <w:rFonts w:cstheme="minorHAnsi"/>
                <w:sz w:val="16"/>
                <w:szCs w:val="16"/>
              </w:rPr>
            </w:pPr>
            <w:ins w:id="23979" w:author="Στάθης Καπ" w:date="2023-03-03T06:23:00Z">
              <w:r>
                <w:rPr>
                  <w:rFonts w:ascii="Calibri" w:hAnsi="Calibri" w:cstheme="minorHAnsi"/>
                  <w:color w:val="000000"/>
                  <w:sz w:val="16"/>
                  <w:szCs w:val="16"/>
                </w:rPr>
                <w:t>0</w:t>
              </w:r>
            </w:ins>
          </w:p>
        </w:tc>
        <w:tc>
          <w:tcPr>
            <w:tcW w:w="508" w:type="dxa"/>
            <w:vAlign w:val="center"/>
            <w:tcPrChange w:id="23980" w:author="Στάθης Καπ" w:date="2023-03-03T06:27:00Z">
              <w:tcPr>
                <w:tcW w:w="508" w:type="dxa"/>
                <w:vAlign w:val="bottom"/>
              </w:tcPr>
            </w:tcPrChange>
          </w:tcPr>
          <w:p w14:paraId="146A6D30" w14:textId="33F42EC9" w:rsidR="00C87CFE" w:rsidRPr="00CD1347" w:rsidRDefault="00C87CFE" w:rsidP="00C87CFE">
            <w:pPr>
              <w:jc w:val="center"/>
              <w:rPr>
                <w:ins w:id="23981" w:author="Στάθης Καπ" w:date="2023-03-03T04:01:00Z"/>
                <w:rFonts w:cstheme="minorHAnsi"/>
                <w:sz w:val="16"/>
                <w:szCs w:val="16"/>
              </w:rPr>
            </w:pPr>
            <w:ins w:id="23982" w:author="Στάθης Καπ" w:date="2023-03-03T06:23:00Z">
              <w:r>
                <w:rPr>
                  <w:rFonts w:ascii="Calibri" w:hAnsi="Calibri" w:cs="Calibri"/>
                  <w:color w:val="000000"/>
                  <w:sz w:val="16"/>
                  <w:szCs w:val="16"/>
                </w:rPr>
                <w:t>1810</w:t>
              </w:r>
            </w:ins>
          </w:p>
        </w:tc>
        <w:tc>
          <w:tcPr>
            <w:tcW w:w="541" w:type="dxa"/>
            <w:vAlign w:val="center"/>
            <w:tcPrChange w:id="23983" w:author="Στάθης Καπ" w:date="2023-03-03T06:27:00Z">
              <w:tcPr>
                <w:tcW w:w="541" w:type="dxa"/>
                <w:vAlign w:val="bottom"/>
              </w:tcPr>
            </w:tcPrChange>
          </w:tcPr>
          <w:p w14:paraId="51EB7406" w14:textId="3B28B809" w:rsidR="00C87CFE" w:rsidRPr="00CD1347" w:rsidRDefault="00C87CFE" w:rsidP="00C87CFE">
            <w:pPr>
              <w:jc w:val="center"/>
              <w:rPr>
                <w:ins w:id="23984" w:author="Στάθης Καπ" w:date="2023-03-03T04:01:00Z"/>
                <w:rFonts w:cstheme="minorHAnsi"/>
                <w:sz w:val="16"/>
                <w:szCs w:val="16"/>
              </w:rPr>
            </w:pPr>
            <w:ins w:id="23985" w:author="Στάθης Καπ" w:date="2023-03-03T06:23:00Z">
              <w:r>
                <w:rPr>
                  <w:rFonts w:ascii="Calibri" w:hAnsi="Calibri" w:cs="Calibri"/>
                  <w:color w:val="000000"/>
                  <w:sz w:val="16"/>
                  <w:szCs w:val="16"/>
                </w:rPr>
                <w:t>0.126</w:t>
              </w:r>
            </w:ins>
          </w:p>
        </w:tc>
        <w:tc>
          <w:tcPr>
            <w:tcW w:w="589" w:type="dxa"/>
            <w:vAlign w:val="center"/>
            <w:tcPrChange w:id="23986" w:author="Στάθης Καπ" w:date="2023-03-03T06:27:00Z">
              <w:tcPr>
                <w:tcW w:w="589" w:type="dxa"/>
                <w:vAlign w:val="center"/>
              </w:tcPr>
            </w:tcPrChange>
          </w:tcPr>
          <w:p w14:paraId="50CEDCC0" w14:textId="24291646" w:rsidR="00C87CFE" w:rsidRPr="00CD1347" w:rsidRDefault="00C87CFE" w:rsidP="00C87CFE">
            <w:pPr>
              <w:jc w:val="center"/>
              <w:rPr>
                <w:ins w:id="23987" w:author="Στάθης Καπ" w:date="2023-03-03T04:01:00Z"/>
                <w:rFonts w:cstheme="minorHAnsi"/>
                <w:sz w:val="16"/>
                <w:szCs w:val="16"/>
              </w:rPr>
            </w:pPr>
            <w:ins w:id="23988" w:author="Στάθης Καπ" w:date="2023-03-03T06:23:00Z">
              <w:r>
                <w:rPr>
                  <w:rFonts w:ascii="Calibri" w:hAnsi="Calibri" w:cstheme="minorHAnsi"/>
                  <w:color w:val="000000"/>
                  <w:sz w:val="16"/>
                  <w:szCs w:val="16"/>
                </w:rPr>
                <w:t>0</w:t>
              </w:r>
            </w:ins>
          </w:p>
        </w:tc>
        <w:tc>
          <w:tcPr>
            <w:tcW w:w="463" w:type="dxa"/>
            <w:vAlign w:val="center"/>
            <w:tcPrChange w:id="23989" w:author="Στάθης Καπ" w:date="2023-03-03T06:27:00Z">
              <w:tcPr>
                <w:tcW w:w="463" w:type="dxa"/>
                <w:vAlign w:val="bottom"/>
              </w:tcPr>
            </w:tcPrChange>
          </w:tcPr>
          <w:p w14:paraId="2AF79209" w14:textId="0C219392" w:rsidR="00C87CFE" w:rsidRPr="00CD1347" w:rsidRDefault="00C87CFE" w:rsidP="00C87CFE">
            <w:pPr>
              <w:jc w:val="center"/>
              <w:rPr>
                <w:ins w:id="23990" w:author="Στάθης Καπ" w:date="2023-03-03T04:01:00Z"/>
                <w:rFonts w:cstheme="minorHAnsi"/>
                <w:sz w:val="16"/>
                <w:szCs w:val="16"/>
              </w:rPr>
            </w:pPr>
            <w:ins w:id="23991" w:author="Στάθης Καπ" w:date="2023-03-03T06:23:00Z">
              <w:r>
                <w:rPr>
                  <w:rFonts w:ascii="Calibri" w:hAnsi="Calibri" w:cs="Calibri"/>
                  <w:color w:val="000000"/>
                  <w:sz w:val="16"/>
                  <w:szCs w:val="16"/>
                </w:rPr>
                <w:t>1810</w:t>
              </w:r>
            </w:ins>
          </w:p>
        </w:tc>
        <w:tc>
          <w:tcPr>
            <w:tcW w:w="541" w:type="dxa"/>
            <w:vAlign w:val="center"/>
            <w:tcPrChange w:id="23992" w:author="Στάθης Καπ" w:date="2023-03-03T06:27:00Z">
              <w:tcPr>
                <w:tcW w:w="541" w:type="dxa"/>
                <w:vAlign w:val="bottom"/>
              </w:tcPr>
            </w:tcPrChange>
          </w:tcPr>
          <w:p w14:paraId="76AA2667" w14:textId="166BFE8A" w:rsidR="00C87CFE" w:rsidRPr="00CD1347" w:rsidRDefault="00C87CFE" w:rsidP="00C87CFE">
            <w:pPr>
              <w:jc w:val="center"/>
              <w:rPr>
                <w:ins w:id="23993" w:author="Στάθης Καπ" w:date="2023-03-03T04:01:00Z"/>
                <w:rFonts w:cstheme="minorHAnsi"/>
                <w:sz w:val="16"/>
                <w:szCs w:val="16"/>
              </w:rPr>
            </w:pPr>
            <w:ins w:id="23994" w:author="Στάθης Καπ" w:date="2023-03-03T06:23:00Z">
              <w:r>
                <w:rPr>
                  <w:rFonts w:ascii="Calibri" w:hAnsi="Calibri" w:cs="Calibri"/>
                  <w:color w:val="000000"/>
                  <w:sz w:val="16"/>
                  <w:szCs w:val="16"/>
                </w:rPr>
                <w:t>0.133</w:t>
              </w:r>
            </w:ins>
          </w:p>
        </w:tc>
        <w:tc>
          <w:tcPr>
            <w:tcW w:w="589" w:type="dxa"/>
            <w:vAlign w:val="center"/>
            <w:tcPrChange w:id="23995" w:author="Στάθης Καπ" w:date="2023-03-03T06:27:00Z">
              <w:tcPr>
                <w:tcW w:w="589" w:type="dxa"/>
                <w:vAlign w:val="center"/>
              </w:tcPr>
            </w:tcPrChange>
          </w:tcPr>
          <w:p w14:paraId="78903407" w14:textId="4810BEFC" w:rsidR="00C87CFE" w:rsidRPr="00CD1347" w:rsidRDefault="00C87CFE" w:rsidP="00C87CFE">
            <w:pPr>
              <w:jc w:val="center"/>
              <w:rPr>
                <w:ins w:id="23996" w:author="Στάθης Καπ" w:date="2023-03-03T04:01:00Z"/>
                <w:rFonts w:cstheme="minorHAnsi"/>
                <w:sz w:val="16"/>
                <w:szCs w:val="16"/>
              </w:rPr>
            </w:pPr>
            <w:ins w:id="23997"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2399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99" w:author="Στάθης Καπ" w:date="2023-03-03T04:01:00Z"/>
        </w:trPr>
        <w:tc>
          <w:tcPr>
            <w:tcW w:w="515" w:type="dxa"/>
            <w:tcBorders>
              <w:top w:val="nil"/>
              <w:bottom w:val="nil"/>
              <w:right w:val="single" w:sz="4" w:space="0" w:color="auto"/>
            </w:tcBorders>
            <w:shd w:val="clear" w:color="auto" w:fill="E7E6E6" w:themeFill="background2"/>
            <w:vAlign w:val="bottom"/>
            <w:tcPrChange w:id="24000" w:author="Στάθης Καπ" w:date="2023-03-03T06:27:00Z">
              <w:tcPr>
                <w:tcW w:w="515" w:type="dxa"/>
                <w:vAlign w:val="bottom"/>
              </w:tcPr>
            </w:tcPrChange>
          </w:tcPr>
          <w:p w14:paraId="6E023FA7" w14:textId="3EBF9806" w:rsidR="00C87CFE" w:rsidRPr="00CD1347" w:rsidRDefault="00C87CFE" w:rsidP="00C87CFE">
            <w:pPr>
              <w:jc w:val="center"/>
              <w:rPr>
                <w:ins w:id="24001" w:author="Στάθης Καπ" w:date="2023-03-03T04:01:00Z"/>
                <w:sz w:val="16"/>
                <w:szCs w:val="16"/>
              </w:rPr>
            </w:pPr>
            <w:ins w:id="24002" w:author="Στάθης Καπ" w:date="2023-03-03T04:08:00Z">
              <w:r w:rsidRPr="00CD1347">
                <w:rPr>
                  <w:rFonts w:ascii="Calibri" w:hAnsi="Calibri" w:cs="Calibri"/>
                  <w:color w:val="000000"/>
                  <w:sz w:val="16"/>
                  <w:szCs w:val="16"/>
                  <w:rPrChange w:id="24003"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24004" w:author="Στάθης Καπ" w:date="2023-03-03T06:27:00Z">
              <w:tcPr>
                <w:tcW w:w="560" w:type="dxa"/>
              </w:tcPr>
            </w:tcPrChange>
          </w:tcPr>
          <w:p w14:paraId="6750D783" w14:textId="35DB603F" w:rsidR="00C87CFE" w:rsidRPr="00CD1347" w:rsidRDefault="00C87CFE" w:rsidP="00C87CFE">
            <w:pPr>
              <w:jc w:val="center"/>
              <w:rPr>
                <w:ins w:id="24005" w:author="Στάθης Καπ" w:date="2023-03-03T04:01:00Z"/>
                <w:rFonts w:cstheme="minorHAnsi"/>
                <w:sz w:val="16"/>
                <w:szCs w:val="16"/>
              </w:rPr>
            </w:pPr>
            <w:ins w:id="24006" w:author="Στάθης Καπ" w:date="2023-03-03T06:23:00Z">
              <w:r>
                <w:rPr>
                  <w:rFonts w:ascii="Calibri" w:hAnsi="Calibri" w:cs="Calibri"/>
                  <w:color w:val="000000"/>
                  <w:sz w:val="16"/>
                  <w:szCs w:val="16"/>
                </w:rPr>
                <w:t>1810</w:t>
              </w:r>
            </w:ins>
          </w:p>
        </w:tc>
        <w:tc>
          <w:tcPr>
            <w:tcW w:w="855" w:type="dxa"/>
            <w:vAlign w:val="center"/>
            <w:tcPrChange w:id="24007" w:author="Στάθης Καπ" w:date="2023-03-03T06:27:00Z">
              <w:tcPr>
                <w:tcW w:w="855" w:type="dxa"/>
              </w:tcPr>
            </w:tcPrChange>
          </w:tcPr>
          <w:p w14:paraId="2368A185" w14:textId="1EE36430" w:rsidR="00C87CFE" w:rsidRPr="00CD1347" w:rsidRDefault="00C87CFE" w:rsidP="00C87CFE">
            <w:pPr>
              <w:jc w:val="center"/>
              <w:rPr>
                <w:ins w:id="24008" w:author="Στάθης Καπ" w:date="2023-03-03T04:01:00Z"/>
                <w:rFonts w:cstheme="minorHAnsi"/>
                <w:sz w:val="16"/>
                <w:szCs w:val="16"/>
              </w:rPr>
            </w:pPr>
            <w:ins w:id="24009" w:author="Στάθης Καπ" w:date="2023-03-03T06:23:00Z">
              <w:r>
                <w:rPr>
                  <w:rFonts w:ascii="Calibri" w:hAnsi="Calibri" w:cs="Calibri"/>
                  <w:color w:val="000000"/>
                  <w:sz w:val="16"/>
                  <w:szCs w:val="16"/>
                </w:rPr>
                <w:t>1810</w:t>
              </w:r>
            </w:ins>
          </w:p>
        </w:tc>
        <w:tc>
          <w:tcPr>
            <w:tcW w:w="544" w:type="dxa"/>
            <w:vAlign w:val="center"/>
            <w:tcPrChange w:id="24010" w:author="Στάθης Καπ" w:date="2023-03-03T06:27:00Z">
              <w:tcPr>
                <w:tcW w:w="544" w:type="dxa"/>
                <w:vAlign w:val="bottom"/>
              </w:tcPr>
            </w:tcPrChange>
          </w:tcPr>
          <w:p w14:paraId="0009387F" w14:textId="22F856AC" w:rsidR="00C87CFE" w:rsidRPr="00CD1347" w:rsidRDefault="00C87CFE" w:rsidP="00C87CFE">
            <w:pPr>
              <w:jc w:val="center"/>
              <w:rPr>
                <w:ins w:id="24011" w:author="Στάθης Καπ" w:date="2023-03-03T04:01:00Z"/>
                <w:rFonts w:cstheme="minorHAnsi"/>
                <w:sz w:val="16"/>
                <w:szCs w:val="16"/>
              </w:rPr>
            </w:pPr>
            <w:ins w:id="24012" w:author="Στάθης Καπ" w:date="2023-03-03T06:23:00Z">
              <w:r>
                <w:rPr>
                  <w:rFonts w:ascii="Calibri" w:hAnsi="Calibri" w:cs="Calibri"/>
                  <w:color w:val="000000"/>
                  <w:sz w:val="16"/>
                  <w:szCs w:val="16"/>
                </w:rPr>
                <w:t>1810</w:t>
              </w:r>
            </w:ins>
          </w:p>
        </w:tc>
        <w:tc>
          <w:tcPr>
            <w:tcW w:w="621" w:type="dxa"/>
            <w:vAlign w:val="center"/>
            <w:tcPrChange w:id="24013" w:author="Στάθης Καπ" w:date="2023-03-03T06:27:00Z">
              <w:tcPr>
                <w:tcW w:w="621" w:type="dxa"/>
                <w:vAlign w:val="bottom"/>
              </w:tcPr>
            </w:tcPrChange>
          </w:tcPr>
          <w:p w14:paraId="7CC9170E" w14:textId="2863DE75" w:rsidR="00C87CFE" w:rsidRPr="00CD1347" w:rsidRDefault="00C87CFE" w:rsidP="00C87CFE">
            <w:pPr>
              <w:jc w:val="center"/>
              <w:rPr>
                <w:ins w:id="24014" w:author="Στάθης Καπ" w:date="2023-03-03T04:01:00Z"/>
                <w:rFonts w:cstheme="minorHAnsi"/>
                <w:sz w:val="16"/>
                <w:szCs w:val="16"/>
              </w:rPr>
            </w:pPr>
            <w:ins w:id="24015" w:author="Στάθης Καπ" w:date="2023-03-03T06:23:00Z">
              <w:r>
                <w:rPr>
                  <w:rFonts w:ascii="Calibri" w:hAnsi="Calibri" w:cs="Calibri"/>
                  <w:color w:val="000000"/>
                  <w:sz w:val="16"/>
                  <w:szCs w:val="16"/>
                </w:rPr>
                <w:t>0.212</w:t>
              </w:r>
            </w:ins>
          </w:p>
        </w:tc>
        <w:tc>
          <w:tcPr>
            <w:tcW w:w="669" w:type="dxa"/>
            <w:vAlign w:val="center"/>
            <w:tcPrChange w:id="24016" w:author="Στάθης Καπ" w:date="2023-03-03T06:27:00Z">
              <w:tcPr>
                <w:tcW w:w="669" w:type="dxa"/>
                <w:vAlign w:val="center"/>
              </w:tcPr>
            </w:tcPrChange>
          </w:tcPr>
          <w:p w14:paraId="498679C2" w14:textId="1A5A002E" w:rsidR="00C87CFE" w:rsidRPr="00CD1347" w:rsidRDefault="00C87CFE" w:rsidP="00C87CFE">
            <w:pPr>
              <w:jc w:val="center"/>
              <w:rPr>
                <w:ins w:id="24017" w:author="Στάθης Καπ" w:date="2023-03-03T04:01:00Z"/>
                <w:rFonts w:cstheme="minorHAnsi"/>
                <w:sz w:val="16"/>
                <w:szCs w:val="16"/>
              </w:rPr>
            </w:pPr>
            <w:ins w:id="24018" w:author="Στάθης Καπ" w:date="2023-03-03T06:23:00Z">
              <w:r>
                <w:rPr>
                  <w:rFonts w:ascii="Calibri" w:hAnsi="Calibri" w:cstheme="minorHAnsi"/>
                  <w:color w:val="000000"/>
                  <w:sz w:val="16"/>
                  <w:szCs w:val="16"/>
                </w:rPr>
                <w:t>0</w:t>
              </w:r>
            </w:ins>
          </w:p>
        </w:tc>
        <w:tc>
          <w:tcPr>
            <w:tcW w:w="543" w:type="dxa"/>
            <w:vAlign w:val="center"/>
            <w:tcPrChange w:id="24019" w:author="Στάθης Καπ" w:date="2023-03-03T06:27:00Z">
              <w:tcPr>
                <w:tcW w:w="543" w:type="dxa"/>
                <w:vAlign w:val="bottom"/>
              </w:tcPr>
            </w:tcPrChange>
          </w:tcPr>
          <w:p w14:paraId="46F9F0E7" w14:textId="7C5AFBE2" w:rsidR="00C87CFE" w:rsidRPr="00CD1347" w:rsidRDefault="00C87CFE" w:rsidP="00C87CFE">
            <w:pPr>
              <w:jc w:val="center"/>
              <w:rPr>
                <w:ins w:id="24020" w:author="Στάθης Καπ" w:date="2023-03-03T04:01:00Z"/>
                <w:rFonts w:cstheme="minorHAnsi"/>
                <w:sz w:val="16"/>
                <w:szCs w:val="16"/>
              </w:rPr>
            </w:pPr>
            <w:ins w:id="24021" w:author="Στάθης Καπ" w:date="2023-03-03T06:23:00Z">
              <w:r>
                <w:rPr>
                  <w:rFonts w:ascii="Calibri" w:hAnsi="Calibri" w:cs="Calibri"/>
                  <w:color w:val="000000"/>
                  <w:sz w:val="16"/>
                  <w:szCs w:val="16"/>
                </w:rPr>
                <w:t>1810</w:t>
              </w:r>
            </w:ins>
          </w:p>
        </w:tc>
        <w:tc>
          <w:tcPr>
            <w:tcW w:w="621" w:type="dxa"/>
            <w:vAlign w:val="center"/>
            <w:tcPrChange w:id="24022" w:author="Στάθης Καπ" w:date="2023-03-03T06:27:00Z">
              <w:tcPr>
                <w:tcW w:w="621" w:type="dxa"/>
                <w:vAlign w:val="bottom"/>
              </w:tcPr>
            </w:tcPrChange>
          </w:tcPr>
          <w:p w14:paraId="7D9B9732" w14:textId="01B4D366" w:rsidR="00C87CFE" w:rsidRPr="00CD1347" w:rsidRDefault="00C87CFE" w:rsidP="00C87CFE">
            <w:pPr>
              <w:jc w:val="center"/>
              <w:rPr>
                <w:ins w:id="24023" w:author="Στάθης Καπ" w:date="2023-03-03T04:01:00Z"/>
                <w:rFonts w:cstheme="minorHAnsi"/>
                <w:sz w:val="16"/>
                <w:szCs w:val="16"/>
              </w:rPr>
            </w:pPr>
            <w:ins w:id="24024" w:author="Στάθης Καπ" w:date="2023-03-03T06:23:00Z">
              <w:r>
                <w:rPr>
                  <w:rFonts w:ascii="Calibri" w:hAnsi="Calibri" w:cs="Calibri"/>
                  <w:color w:val="000000"/>
                  <w:sz w:val="16"/>
                  <w:szCs w:val="16"/>
                </w:rPr>
                <w:t>0.139</w:t>
              </w:r>
            </w:ins>
          </w:p>
        </w:tc>
        <w:tc>
          <w:tcPr>
            <w:tcW w:w="669" w:type="dxa"/>
            <w:vAlign w:val="center"/>
            <w:tcPrChange w:id="24025" w:author="Στάθης Καπ" w:date="2023-03-03T06:27:00Z">
              <w:tcPr>
                <w:tcW w:w="669" w:type="dxa"/>
                <w:vAlign w:val="center"/>
              </w:tcPr>
            </w:tcPrChange>
          </w:tcPr>
          <w:p w14:paraId="55044BBA" w14:textId="111EB18C" w:rsidR="00C87CFE" w:rsidRPr="00CD1347" w:rsidRDefault="00C87CFE" w:rsidP="00C87CFE">
            <w:pPr>
              <w:jc w:val="center"/>
              <w:rPr>
                <w:ins w:id="24026" w:author="Στάθης Καπ" w:date="2023-03-03T04:01:00Z"/>
                <w:rFonts w:cstheme="minorHAnsi"/>
                <w:sz w:val="16"/>
                <w:szCs w:val="16"/>
              </w:rPr>
            </w:pPr>
            <w:ins w:id="24027" w:author="Στάθης Καπ" w:date="2023-03-03T06:23:00Z">
              <w:r>
                <w:rPr>
                  <w:rFonts w:ascii="Calibri" w:hAnsi="Calibri" w:cstheme="minorHAnsi"/>
                  <w:color w:val="000000"/>
                  <w:sz w:val="16"/>
                  <w:szCs w:val="16"/>
                </w:rPr>
                <w:t>0</w:t>
              </w:r>
            </w:ins>
          </w:p>
        </w:tc>
        <w:tc>
          <w:tcPr>
            <w:tcW w:w="508" w:type="dxa"/>
            <w:vAlign w:val="center"/>
            <w:tcPrChange w:id="24028" w:author="Στάθης Καπ" w:date="2023-03-03T06:27:00Z">
              <w:tcPr>
                <w:tcW w:w="508" w:type="dxa"/>
                <w:vAlign w:val="bottom"/>
              </w:tcPr>
            </w:tcPrChange>
          </w:tcPr>
          <w:p w14:paraId="20DA146F" w14:textId="1D85CB37" w:rsidR="00C87CFE" w:rsidRPr="00CD1347" w:rsidRDefault="00C87CFE" w:rsidP="00C87CFE">
            <w:pPr>
              <w:jc w:val="center"/>
              <w:rPr>
                <w:ins w:id="24029" w:author="Στάθης Καπ" w:date="2023-03-03T04:01:00Z"/>
                <w:rFonts w:cstheme="minorHAnsi"/>
                <w:sz w:val="16"/>
                <w:szCs w:val="16"/>
              </w:rPr>
            </w:pPr>
            <w:ins w:id="24030" w:author="Στάθης Καπ" w:date="2023-03-03T06:23:00Z">
              <w:r>
                <w:rPr>
                  <w:rFonts w:ascii="Calibri" w:hAnsi="Calibri" w:cs="Calibri"/>
                  <w:color w:val="000000"/>
                  <w:sz w:val="16"/>
                  <w:szCs w:val="16"/>
                </w:rPr>
                <w:t>1810</w:t>
              </w:r>
            </w:ins>
          </w:p>
        </w:tc>
        <w:tc>
          <w:tcPr>
            <w:tcW w:w="541" w:type="dxa"/>
            <w:vAlign w:val="center"/>
            <w:tcPrChange w:id="24031" w:author="Στάθης Καπ" w:date="2023-03-03T06:27:00Z">
              <w:tcPr>
                <w:tcW w:w="541" w:type="dxa"/>
                <w:vAlign w:val="bottom"/>
              </w:tcPr>
            </w:tcPrChange>
          </w:tcPr>
          <w:p w14:paraId="694EB572" w14:textId="7911D729" w:rsidR="00C87CFE" w:rsidRPr="00CD1347" w:rsidRDefault="00C87CFE" w:rsidP="00C87CFE">
            <w:pPr>
              <w:jc w:val="center"/>
              <w:rPr>
                <w:ins w:id="24032" w:author="Στάθης Καπ" w:date="2023-03-03T04:01:00Z"/>
                <w:rFonts w:cstheme="minorHAnsi"/>
                <w:sz w:val="16"/>
                <w:szCs w:val="16"/>
              </w:rPr>
            </w:pPr>
            <w:ins w:id="24033" w:author="Στάθης Καπ" w:date="2023-03-03T06:23:00Z">
              <w:r>
                <w:rPr>
                  <w:rFonts w:ascii="Calibri" w:hAnsi="Calibri" w:cs="Calibri"/>
                  <w:color w:val="000000"/>
                  <w:sz w:val="16"/>
                  <w:szCs w:val="16"/>
                </w:rPr>
                <w:t>0.135</w:t>
              </w:r>
            </w:ins>
          </w:p>
        </w:tc>
        <w:tc>
          <w:tcPr>
            <w:tcW w:w="589" w:type="dxa"/>
            <w:vAlign w:val="center"/>
            <w:tcPrChange w:id="24034" w:author="Στάθης Καπ" w:date="2023-03-03T06:27:00Z">
              <w:tcPr>
                <w:tcW w:w="589" w:type="dxa"/>
                <w:vAlign w:val="center"/>
              </w:tcPr>
            </w:tcPrChange>
          </w:tcPr>
          <w:p w14:paraId="0B93CF6D" w14:textId="3C7847AA" w:rsidR="00C87CFE" w:rsidRPr="00CD1347" w:rsidRDefault="00C87CFE" w:rsidP="00C87CFE">
            <w:pPr>
              <w:jc w:val="center"/>
              <w:rPr>
                <w:ins w:id="24035" w:author="Στάθης Καπ" w:date="2023-03-03T04:01:00Z"/>
                <w:rFonts w:cstheme="minorHAnsi"/>
                <w:sz w:val="16"/>
                <w:szCs w:val="16"/>
              </w:rPr>
            </w:pPr>
            <w:ins w:id="24036" w:author="Στάθης Καπ" w:date="2023-03-03T06:23:00Z">
              <w:r>
                <w:rPr>
                  <w:rFonts w:ascii="Calibri" w:hAnsi="Calibri" w:cstheme="minorHAnsi"/>
                  <w:color w:val="000000"/>
                  <w:sz w:val="16"/>
                  <w:szCs w:val="16"/>
                </w:rPr>
                <w:t>0</w:t>
              </w:r>
            </w:ins>
          </w:p>
        </w:tc>
        <w:tc>
          <w:tcPr>
            <w:tcW w:w="463" w:type="dxa"/>
            <w:vAlign w:val="center"/>
            <w:tcPrChange w:id="24037" w:author="Στάθης Καπ" w:date="2023-03-03T06:27:00Z">
              <w:tcPr>
                <w:tcW w:w="463" w:type="dxa"/>
                <w:vAlign w:val="bottom"/>
              </w:tcPr>
            </w:tcPrChange>
          </w:tcPr>
          <w:p w14:paraId="4089497C" w14:textId="69001C75" w:rsidR="00C87CFE" w:rsidRPr="00CD1347" w:rsidRDefault="00C87CFE" w:rsidP="00C87CFE">
            <w:pPr>
              <w:jc w:val="center"/>
              <w:rPr>
                <w:ins w:id="24038" w:author="Στάθης Καπ" w:date="2023-03-03T04:01:00Z"/>
                <w:rFonts w:cstheme="minorHAnsi"/>
                <w:sz w:val="16"/>
                <w:szCs w:val="16"/>
              </w:rPr>
            </w:pPr>
            <w:ins w:id="24039" w:author="Στάθης Καπ" w:date="2023-03-03T06:23:00Z">
              <w:r>
                <w:rPr>
                  <w:rFonts w:ascii="Calibri" w:hAnsi="Calibri" w:cs="Calibri"/>
                  <w:color w:val="000000"/>
                  <w:sz w:val="16"/>
                  <w:szCs w:val="16"/>
                </w:rPr>
                <w:t>1810</w:t>
              </w:r>
            </w:ins>
          </w:p>
        </w:tc>
        <w:tc>
          <w:tcPr>
            <w:tcW w:w="541" w:type="dxa"/>
            <w:vAlign w:val="center"/>
            <w:tcPrChange w:id="24040" w:author="Στάθης Καπ" w:date="2023-03-03T06:27:00Z">
              <w:tcPr>
                <w:tcW w:w="541" w:type="dxa"/>
                <w:vAlign w:val="bottom"/>
              </w:tcPr>
            </w:tcPrChange>
          </w:tcPr>
          <w:p w14:paraId="6DD4FF6C" w14:textId="65656A1E" w:rsidR="00C87CFE" w:rsidRPr="00CD1347" w:rsidRDefault="00C87CFE" w:rsidP="00C87CFE">
            <w:pPr>
              <w:jc w:val="center"/>
              <w:rPr>
                <w:ins w:id="24041" w:author="Στάθης Καπ" w:date="2023-03-03T04:01:00Z"/>
                <w:rFonts w:cstheme="minorHAnsi"/>
                <w:sz w:val="16"/>
                <w:szCs w:val="16"/>
              </w:rPr>
            </w:pPr>
            <w:ins w:id="24042" w:author="Στάθης Καπ" w:date="2023-03-03T06:23:00Z">
              <w:r>
                <w:rPr>
                  <w:rFonts w:ascii="Calibri" w:hAnsi="Calibri" w:cs="Calibri"/>
                  <w:color w:val="000000"/>
                  <w:sz w:val="16"/>
                  <w:szCs w:val="16"/>
                </w:rPr>
                <w:t>0.148</w:t>
              </w:r>
            </w:ins>
          </w:p>
        </w:tc>
        <w:tc>
          <w:tcPr>
            <w:tcW w:w="589" w:type="dxa"/>
            <w:vAlign w:val="center"/>
            <w:tcPrChange w:id="24043" w:author="Στάθης Καπ" w:date="2023-03-03T06:27:00Z">
              <w:tcPr>
                <w:tcW w:w="589" w:type="dxa"/>
                <w:vAlign w:val="center"/>
              </w:tcPr>
            </w:tcPrChange>
          </w:tcPr>
          <w:p w14:paraId="1F57C939" w14:textId="7EA4E17A" w:rsidR="00C87CFE" w:rsidRPr="00CD1347" w:rsidRDefault="00C87CFE" w:rsidP="00C87CFE">
            <w:pPr>
              <w:jc w:val="center"/>
              <w:rPr>
                <w:ins w:id="24044" w:author="Στάθης Καπ" w:date="2023-03-03T04:01:00Z"/>
                <w:rFonts w:cstheme="minorHAnsi"/>
                <w:sz w:val="16"/>
                <w:szCs w:val="16"/>
              </w:rPr>
            </w:pPr>
            <w:ins w:id="24045"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2404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47" w:author="Στάθης Καπ" w:date="2023-03-03T04:01:00Z"/>
        </w:trPr>
        <w:tc>
          <w:tcPr>
            <w:tcW w:w="515" w:type="dxa"/>
            <w:tcBorders>
              <w:top w:val="nil"/>
              <w:bottom w:val="nil"/>
              <w:right w:val="single" w:sz="4" w:space="0" w:color="auto"/>
            </w:tcBorders>
            <w:shd w:val="clear" w:color="auto" w:fill="E7E6E6" w:themeFill="background2"/>
            <w:vAlign w:val="bottom"/>
            <w:tcPrChange w:id="24048" w:author="Στάθης Καπ" w:date="2023-03-03T06:27:00Z">
              <w:tcPr>
                <w:tcW w:w="515" w:type="dxa"/>
                <w:vAlign w:val="bottom"/>
              </w:tcPr>
            </w:tcPrChange>
          </w:tcPr>
          <w:p w14:paraId="7DE09642" w14:textId="2B6E8795" w:rsidR="00C87CFE" w:rsidRPr="00CD1347" w:rsidRDefault="00C87CFE" w:rsidP="00C87CFE">
            <w:pPr>
              <w:jc w:val="center"/>
              <w:rPr>
                <w:ins w:id="24049" w:author="Στάθης Καπ" w:date="2023-03-03T04:01:00Z"/>
                <w:sz w:val="16"/>
                <w:szCs w:val="16"/>
              </w:rPr>
            </w:pPr>
            <w:ins w:id="24050" w:author="Στάθης Καπ" w:date="2023-03-03T04:08:00Z">
              <w:r w:rsidRPr="00CD1347">
                <w:rPr>
                  <w:rFonts w:ascii="Calibri" w:hAnsi="Calibri" w:cs="Calibri"/>
                  <w:color w:val="000000"/>
                  <w:sz w:val="16"/>
                  <w:szCs w:val="16"/>
                  <w:rPrChange w:id="24051"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24052" w:author="Στάθης Καπ" w:date="2023-03-03T06:27:00Z">
              <w:tcPr>
                <w:tcW w:w="560" w:type="dxa"/>
              </w:tcPr>
            </w:tcPrChange>
          </w:tcPr>
          <w:p w14:paraId="2BF14ED9" w14:textId="23860E6E" w:rsidR="00C87CFE" w:rsidRPr="00CD1347" w:rsidRDefault="00C87CFE" w:rsidP="00C87CFE">
            <w:pPr>
              <w:jc w:val="center"/>
              <w:rPr>
                <w:ins w:id="24053" w:author="Στάθης Καπ" w:date="2023-03-03T04:01:00Z"/>
                <w:rFonts w:cstheme="minorHAnsi"/>
                <w:sz w:val="16"/>
                <w:szCs w:val="16"/>
              </w:rPr>
            </w:pPr>
            <w:ins w:id="24054" w:author="Στάθης Καπ" w:date="2023-03-03T06:23:00Z">
              <w:r>
                <w:rPr>
                  <w:rFonts w:ascii="Calibri" w:hAnsi="Calibri" w:cs="Calibri"/>
                  <w:color w:val="000000"/>
                  <w:sz w:val="16"/>
                  <w:szCs w:val="16"/>
                </w:rPr>
                <w:t>1810</w:t>
              </w:r>
            </w:ins>
          </w:p>
        </w:tc>
        <w:tc>
          <w:tcPr>
            <w:tcW w:w="855" w:type="dxa"/>
            <w:vAlign w:val="center"/>
            <w:tcPrChange w:id="24055" w:author="Στάθης Καπ" w:date="2023-03-03T06:27:00Z">
              <w:tcPr>
                <w:tcW w:w="855" w:type="dxa"/>
              </w:tcPr>
            </w:tcPrChange>
          </w:tcPr>
          <w:p w14:paraId="636AB1D2" w14:textId="1B98A536" w:rsidR="00C87CFE" w:rsidRPr="00CD1347" w:rsidRDefault="00C87CFE" w:rsidP="00C87CFE">
            <w:pPr>
              <w:jc w:val="center"/>
              <w:rPr>
                <w:ins w:id="24056" w:author="Στάθης Καπ" w:date="2023-03-03T04:01:00Z"/>
                <w:rFonts w:cstheme="minorHAnsi"/>
                <w:sz w:val="16"/>
                <w:szCs w:val="16"/>
              </w:rPr>
            </w:pPr>
            <w:ins w:id="24057" w:author="Στάθης Καπ" w:date="2023-03-03T06:23:00Z">
              <w:r>
                <w:rPr>
                  <w:rFonts w:ascii="Calibri" w:hAnsi="Calibri" w:cs="Calibri"/>
                  <w:color w:val="000000"/>
                  <w:sz w:val="16"/>
                  <w:szCs w:val="16"/>
                </w:rPr>
                <w:t>1810</w:t>
              </w:r>
            </w:ins>
          </w:p>
        </w:tc>
        <w:tc>
          <w:tcPr>
            <w:tcW w:w="544" w:type="dxa"/>
            <w:vAlign w:val="center"/>
            <w:tcPrChange w:id="24058" w:author="Στάθης Καπ" w:date="2023-03-03T06:27:00Z">
              <w:tcPr>
                <w:tcW w:w="544" w:type="dxa"/>
                <w:vAlign w:val="bottom"/>
              </w:tcPr>
            </w:tcPrChange>
          </w:tcPr>
          <w:p w14:paraId="0F34C113" w14:textId="0122829C" w:rsidR="00C87CFE" w:rsidRPr="00CD1347" w:rsidRDefault="00C87CFE" w:rsidP="00C87CFE">
            <w:pPr>
              <w:jc w:val="center"/>
              <w:rPr>
                <w:ins w:id="24059" w:author="Στάθης Καπ" w:date="2023-03-03T04:01:00Z"/>
                <w:rFonts w:cstheme="minorHAnsi"/>
                <w:sz w:val="16"/>
                <w:szCs w:val="16"/>
              </w:rPr>
            </w:pPr>
            <w:ins w:id="24060" w:author="Στάθης Καπ" w:date="2023-03-03T06:23:00Z">
              <w:r>
                <w:rPr>
                  <w:rFonts w:ascii="Calibri" w:hAnsi="Calibri" w:cs="Calibri"/>
                  <w:color w:val="000000"/>
                  <w:sz w:val="16"/>
                  <w:szCs w:val="16"/>
                </w:rPr>
                <w:t>1810</w:t>
              </w:r>
            </w:ins>
          </w:p>
        </w:tc>
        <w:tc>
          <w:tcPr>
            <w:tcW w:w="621" w:type="dxa"/>
            <w:vAlign w:val="center"/>
            <w:tcPrChange w:id="24061" w:author="Στάθης Καπ" w:date="2023-03-03T06:27:00Z">
              <w:tcPr>
                <w:tcW w:w="621" w:type="dxa"/>
                <w:vAlign w:val="bottom"/>
              </w:tcPr>
            </w:tcPrChange>
          </w:tcPr>
          <w:p w14:paraId="75DFAC13" w14:textId="2BA59718" w:rsidR="00C87CFE" w:rsidRPr="00CD1347" w:rsidRDefault="00C87CFE" w:rsidP="00C87CFE">
            <w:pPr>
              <w:jc w:val="center"/>
              <w:rPr>
                <w:ins w:id="24062" w:author="Στάθης Καπ" w:date="2023-03-03T04:01:00Z"/>
                <w:rFonts w:cstheme="minorHAnsi"/>
                <w:sz w:val="16"/>
                <w:szCs w:val="16"/>
              </w:rPr>
            </w:pPr>
            <w:ins w:id="24063" w:author="Στάθης Καπ" w:date="2023-03-03T06:23:00Z">
              <w:r>
                <w:rPr>
                  <w:rFonts w:ascii="Calibri" w:hAnsi="Calibri" w:cs="Calibri"/>
                  <w:color w:val="000000"/>
                  <w:sz w:val="16"/>
                  <w:szCs w:val="16"/>
                </w:rPr>
                <w:t>0.205</w:t>
              </w:r>
            </w:ins>
          </w:p>
        </w:tc>
        <w:tc>
          <w:tcPr>
            <w:tcW w:w="669" w:type="dxa"/>
            <w:vAlign w:val="center"/>
            <w:tcPrChange w:id="24064" w:author="Στάθης Καπ" w:date="2023-03-03T06:27:00Z">
              <w:tcPr>
                <w:tcW w:w="669" w:type="dxa"/>
                <w:vAlign w:val="center"/>
              </w:tcPr>
            </w:tcPrChange>
          </w:tcPr>
          <w:p w14:paraId="20D93B42" w14:textId="0AA24941" w:rsidR="00C87CFE" w:rsidRPr="00CD1347" w:rsidRDefault="00C87CFE" w:rsidP="00C87CFE">
            <w:pPr>
              <w:jc w:val="center"/>
              <w:rPr>
                <w:ins w:id="24065" w:author="Στάθης Καπ" w:date="2023-03-03T04:01:00Z"/>
                <w:rFonts w:cstheme="minorHAnsi"/>
                <w:sz w:val="16"/>
                <w:szCs w:val="16"/>
              </w:rPr>
            </w:pPr>
            <w:ins w:id="24066" w:author="Στάθης Καπ" w:date="2023-03-03T06:23:00Z">
              <w:r>
                <w:rPr>
                  <w:rFonts w:ascii="Calibri" w:hAnsi="Calibri" w:cstheme="minorHAnsi"/>
                  <w:color w:val="000000"/>
                  <w:sz w:val="16"/>
                  <w:szCs w:val="16"/>
                </w:rPr>
                <w:t>0</w:t>
              </w:r>
            </w:ins>
          </w:p>
        </w:tc>
        <w:tc>
          <w:tcPr>
            <w:tcW w:w="543" w:type="dxa"/>
            <w:vAlign w:val="center"/>
            <w:tcPrChange w:id="24067" w:author="Στάθης Καπ" w:date="2023-03-03T06:27:00Z">
              <w:tcPr>
                <w:tcW w:w="543" w:type="dxa"/>
                <w:vAlign w:val="bottom"/>
              </w:tcPr>
            </w:tcPrChange>
          </w:tcPr>
          <w:p w14:paraId="48C30B3F" w14:textId="66663C70" w:rsidR="00C87CFE" w:rsidRPr="00CD1347" w:rsidRDefault="00C87CFE" w:rsidP="00C87CFE">
            <w:pPr>
              <w:jc w:val="center"/>
              <w:rPr>
                <w:ins w:id="24068" w:author="Στάθης Καπ" w:date="2023-03-03T04:01:00Z"/>
                <w:rFonts w:cstheme="minorHAnsi"/>
                <w:sz w:val="16"/>
                <w:szCs w:val="16"/>
              </w:rPr>
            </w:pPr>
            <w:ins w:id="24069" w:author="Στάθης Καπ" w:date="2023-03-03T06:23:00Z">
              <w:r>
                <w:rPr>
                  <w:rFonts w:ascii="Calibri" w:hAnsi="Calibri" w:cs="Calibri"/>
                  <w:color w:val="000000"/>
                  <w:sz w:val="16"/>
                  <w:szCs w:val="16"/>
                </w:rPr>
                <w:t>1810</w:t>
              </w:r>
            </w:ins>
          </w:p>
        </w:tc>
        <w:tc>
          <w:tcPr>
            <w:tcW w:w="621" w:type="dxa"/>
            <w:vAlign w:val="center"/>
            <w:tcPrChange w:id="24070" w:author="Στάθης Καπ" w:date="2023-03-03T06:27:00Z">
              <w:tcPr>
                <w:tcW w:w="621" w:type="dxa"/>
                <w:vAlign w:val="bottom"/>
              </w:tcPr>
            </w:tcPrChange>
          </w:tcPr>
          <w:p w14:paraId="7D935988" w14:textId="0049C9C5" w:rsidR="00C87CFE" w:rsidRPr="00CD1347" w:rsidRDefault="00C87CFE" w:rsidP="00C87CFE">
            <w:pPr>
              <w:jc w:val="center"/>
              <w:rPr>
                <w:ins w:id="24071" w:author="Στάθης Καπ" w:date="2023-03-03T04:01:00Z"/>
                <w:rFonts w:cstheme="minorHAnsi"/>
                <w:sz w:val="16"/>
                <w:szCs w:val="16"/>
              </w:rPr>
            </w:pPr>
            <w:ins w:id="24072" w:author="Στάθης Καπ" w:date="2023-03-03T06:23:00Z">
              <w:r>
                <w:rPr>
                  <w:rFonts w:ascii="Calibri" w:hAnsi="Calibri" w:cs="Calibri"/>
                  <w:color w:val="000000"/>
                  <w:sz w:val="16"/>
                  <w:szCs w:val="16"/>
                </w:rPr>
                <w:t>0.152</w:t>
              </w:r>
            </w:ins>
          </w:p>
        </w:tc>
        <w:tc>
          <w:tcPr>
            <w:tcW w:w="669" w:type="dxa"/>
            <w:vAlign w:val="center"/>
            <w:tcPrChange w:id="24073" w:author="Στάθης Καπ" w:date="2023-03-03T06:27:00Z">
              <w:tcPr>
                <w:tcW w:w="669" w:type="dxa"/>
                <w:vAlign w:val="center"/>
              </w:tcPr>
            </w:tcPrChange>
          </w:tcPr>
          <w:p w14:paraId="18DEBAF5" w14:textId="29CE2F5C" w:rsidR="00C87CFE" w:rsidRPr="00CD1347" w:rsidRDefault="00C87CFE" w:rsidP="00C87CFE">
            <w:pPr>
              <w:jc w:val="center"/>
              <w:rPr>
                <w:ins w:id="24074" w:author="Στάθης Καπ" w:date="2023-03-03T04:01:00Z"/>
                <w:rFonts w:cstheme="minorHAnsi"/>
                <w:sz w:val="16"/>
                <w:szCs w:val="16"/>
              </w:rPr>
            </w:pPr>
            <w:ins w:id="24075" w:author="Στάθης Καπ" w:date="2023-03-03T06:23:00Z">
              <w:r>
                <w:rPr>
                  <w:rFonts w:ascii="Calibri" w:hAnsi="Calibri" w:cstheme="minorHAnsi"/>
                  <w:color w:val="000000"/>
                  <w:sz w:val="16"/>
                  <w:szCs w:val="16"/>
                </w:rPr>
                <w:t>0</w:t>
              </w:r>
            </w:ins>
          </w:p>
        </w:tc>
        <w:tc>
          <w:tcPr>
            <w:tcW w:w="508" w:type="dxa"/>
            <w:vAlign w:val="center"/>
            <w:tcPrChange w:id="24076" w:author="Στάθης Καπ" w:date="2023-03-03T06:27:00Z">
              <w:tcPr>
                <w:tcW w:w="508" w:type="dxa"/>
                <w:vAlign w:val="bottom"/>
              </w:tcPr>
            </w:tcPrChange>
          </w:tcPr>
          <w:p w14:paraId="33B708EB" w14:textId="7FDD5E53" w:rsidR="00C87CFE" w:rsidRPr="00CD1347" w:rsidRDefault="00C87CFE" w:rsidP="00C87CFE">
            <w:pPr>
              <w:jc w:val="center"/>
              <w:rPr>
                <w:ins w:id="24077" w:author="Στάθης Καπ" w:date="2023-03-03T04:01:00Z"/>
                <w:rFonts w:cstheme="minorHAnsi"/>
                <w:sz w:val="16"/>
                <w:szCs w:val="16"/>
              </w:rPr>
            </w:pPr>
            <w:ins w:id="24078" w:author="Στάθης Καπ" w:date="2023-03-03T06:23:00Z">
              <w:r>
                <w:rPr>
                  <w:rFonts w:ascii="Calibri" w:hAnsi="Calibri" w:cs="Calibri"/>
                  <w:color w:val="000000"/>
                  <w:sz w:val="16"/>
                  <w:szCs w:val="16"/>
                </w:rPr>
                <w:t>1810</w:t>
              </w:r>
            </w:ins>
          </w:p>
        </w:tc>
        <w:tc>
          <w:tcPr>
            <w:tcW w:w="541" w:type="dxa"/>
            <w:vAlign w:val="center"/>
            <w:tcPrChange w:id="24079" w:author="Στάθης Καπ" w:date="2023-03-03T06:27:00Z">
              <w:tcPr>
                <w:tcW w:w="541" w:type="dxa"/>
                <w:vAlign w:val="bottom"/>
              </w:tcPr>
            </w:tcPrChange>
          </w:tcPr>
          <w:p w14:paraId="0FDDF6E4" w14:textId="2D35E95D" w:rsidR="00C87CFE" w:rsidRPr="00CD1347" w:rsidRDefault="00C87CFE" w:rsidP="00C87CFE">
            <w:pPr>
              <w:jc w:val="center"/>
              <w:rPr>
                <w:ins w:id="24080" w:author="Στάθης Καπ" w:date="2023-03-03T04:01:00Z"/>
                <w:rFonts w:cstheme="minorHAnsi"/>
                <w:sz w:val="16"/>
                <w:szCs w:val="16"/>
              </w:rPr>
            </w:pPr>
            <w:ins w:id="24081" w:author="Στάθης Καπ" w:date="2023-03-03T06:23:00Z">
              <w:r>
                <w:rPr>
                  <w:rFonts w:ascii="Calibri" w:hAnsi="Calibri" w:cs="Calibri"/>
                  <w:color w:val="000000"/>
                  <w:sz w:val="16"/>
                  <w:szCs w:val="16"/>
                </w:rPr>
                <w:t>0.132</w:t>
              </w:r>
            </w:ins>
          </w:p>
        </w:tc>
        <w:tc>
          <w:tcPr>
            <w:tcW w:w="589" w:type="dxa"/>
            <w:vAlign w:val="center"/>
            <w:tcPrChange w:id="24082" w:author="Στάθης Καπ" w:date="2023-03-03T06:27:00Z">
              <w:tcPr>
                <w:tcW w:w="589" w:type="dxa"/>
                <w:vAlign w:val="center"/>
              </w:tcPr>
            </w:tcPrChange>
          </w:tcPr>
          <w:p w14:paraId="5155424C" w14:textId="08466676" w:rsidR="00C87CFE" w:rsidRPr="00CD1347" w:rsidRDefault="00C87CFE" w:rsidP="00C87CFE">
            <w:pPr>
              <w:jc w:val="center"/>
              <w:rPr>
                <w:ins w:id="24083" w:author="Στάθης Καπ" w:date="2023-03-03T04:01:00Z"/>
                <w:rFonts w:cstheme="minorHAnsi"/>
                <w:sz w:val="16"/>
                <w:szCs w:val="16"/>
              </w:rPr>
            </w:pPr>
            <w:ins w:id="24084" w:author="Στάθης Καπ" w:date="2023-03-03T06:23:00Z">
              <w:r>
                <w:rPr>
                  <w:rFonts w:ascii="Calibri" w:hAnsi="Calibri" w:cstheme="minorHAnsi"/>
                  <w:color w:val="000000"/>
                  <w:sz w:val="16"/>
                  <w:szCs w:val="16"/>
                </w:rPr>
                <w:t>0</w:t>
              </w:r>
            </w:ins>
          </w:p>
        </w:tc>
        <w:tc>
          <w:tcPr>
            <w:tcW w:w="463" w:type="dxa"/>
            <w:vAlign w:val="center"/>
            <w:tcPrChange w:id="24085" w:author="Στάθης Καπ" w:date="2023-03-03T06:27:00Z">
              <w:tcPr>
                <w:tcW w:w="463" w:type="dxa"/>
                <w:vAlign w:val="bottom"/>
              </w:tcPr>
            </w:tcPrChange>
          </w:tcPr>
          <w:p w14:paraId="4EDD43A9" w14:textId="0A32726C" w:rsidR="00C87CFE" w:rsidRPr="00CD1347" w:rsidRDefault="00C87CFE" w:rsidP="00C87CFE">
            <w:pPr>
              <w:jc w:val="center"/>
              <w:rPr>
                <w:ins w:id="24086" w:author="Στάθης Καπ" w:date="2023-03-03T04:01:00Z"/>
                <w:rFonts w:cstheme="minorHAnsi"/>
                <w:sz w:val="16"/>
                <w:szCs w:val="16"/>
              </w:rPr>
            </w:pPr>
            <w:ins w:id="24087" w:author="Στάθης Καπ" w:date="2023-03-03T06:23:00Z">
              <w:r>
                <w:rPr>
                  <w:rFonts w:ascii="Calibri" w:hAnsi="Calibri" w:cs="Calibri"/>
                  <w:color w:val="000000"/>
                  <w:sz w:val="16"/>
                  <w:szCs w:val="16"/>
                </w:rPr>
                <w:t>1810</w:t>
              </w:r>
            </w:ins>
          </w:p>
        </w:tc>
        <w:tc>
          <w:tcPr>
            <w:tcW w:w="541" w:type="dxa"/>
            <w:vAlign w:val="center"/>
            <w:tcPrChange w:id="24088" w:author="Στάθης Καπ" w:date="2023-03-03T06:27:00Z">
              <w:tcPr>
                <w:tcW w:w="541" w:type="dxa"/>
                <w:vAlign w:val="bottom"/>
              </w:tcPr>
            </w:tcPrChange>
          </w:tcPr>
          <w:p w14:paraId="1979935F" w14:textId="09DB4C1B" w:rsidR="00C87CFE" w:rsidRPr="00CD1347" w:rsidRDefault="00C87CFE" w:rsidP="00C87CFE">
            <w:pPr>
              <w:jc w:val="center"/>
              <w:rPr>
                <w:ins w:id="24089" w:author="Στάθης Καπ" w:date="2023-03-03T04:01:00Z"/>
                <w:rFonts w:cstheme="minorHAnsi"/>
                <w:sz w:val="16"/>
                <w:szCs w:val="16"/>
              </w:rPr>
            </w:pPr>
            <w:ins w:id="24090" w:author="Στάθης Καπ" w:date="2023-03-03T06:23:00Z">
              <w:r>
                <w:rPr>
                  <w:rFonts w:ascii="Calibri" w:hAnsi="Calibri" w:cs="Calibri"/>
                  <w:color w:val="000000"/>
                  <w:sz w:val="16"/>
                  <w:szCs w:val="16"/>
                </w:rPr>
                <w:t>0.139</w:t>
              </w:r>
            </w:ins>
          </w:p>
        </w:tc>
        <w:tc>
          <w:tcPr>
            <w:tcW w:w="589" w:type="dxa"/>
            <w:vAlign w:val="center"/>
            <w:tcPrChange w:id="24091" w:author="Στάθης Καπ" w:date="2023-03-03T06:27:00Z">
              <w:tcPr>
                <w:tcW w:w="589" w:type="dxa"/>
                <w:vAlign w:val="center"/>
              </w:tcPr>
            </w:tcPrChange>
          </w:tcPr>
          <w:p w14:paraId="68176958" w14:textId="3D036254" w:rsidR="00C87CFE" w:rsidRPr="00CD1347" w:rsidRDefault="00C87CFE" w:rsidP="00C87CFE">
            <w:pPr>
              <w:jc w:val="center"/>
              <w:rPr>
                <w:ins w:id="24092" w:author="Στάθης Καπ" w:date="2023-03-03T04:01:00Z"/>
                <w:rFonts w:cstheme="minorHAnsi"/>
                <w:sz w:val="16"/>
                <w:szCs w:val="16"/>
              </w:rPr>
            </w:pPr>
            <w:ins w:id="24093"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2409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95" w:author="Στάθης Καπ" w:date="2023-03-03T04:01:00Z"/>
        </w:trPr>
        <w:tc>
          <w:tcPr>
            <w:tcW w:w="515" w:type="dxa"/>
            <w:tcBorders>
              <w:top w:val="nil"/>
              <w:bottom w:val="nil"/>
              <w:right w:val="single" w:sz="4" w:space="0" w:color="auto"/>
            </w:tcBorders>
            <w:shd w:val="clear" w:color="auto" w:fill="E7E6E6" w:themeFill="background2"/>
            <w:vAlign w:val="bottom"/>
            <w:tcPrChange w:id="24096" w:author="Στάθης Καπ" w:date="2023-03-03T06:27:00Z">
              <w:tcPr>
                <w:tcW w:w="515" w:type="dxa"/>
                <w:vAlign w:val="bottom"/>
              </w:tcPr>
            </w:tcPrChange>
          </w:tcPr>
          <w:p w14:paraId="2C86F9BB" w14:textId="1B7EEB3F" w:rsidR="00C87CFE" w:rsidRPr="00CD1347" w:rsidRDefault="00C87CFE" w:rsidP="00C87CFE">
            <w:pPr>
              <w:jc w:val="center"/>
              <w:rPr>
                <w:ins w:id="24097" w:author="Στάθης Καπ" w:date="2023-03-03T04:01:00Z"/>
                <w:sz w:val="16"/>
                <w:szCs w:val="16"/>
              </w:rPr>
            </w:pPr>
            <w:ins w:id="24098" w:author="Στάθης Καπ" w:date="2023-03-03T04:08:00Z">
              <w:r w:rsidRPr="00CD1347">
                <w:rPr>
                  <w:rFonts w:ascii="Calibri" w:hAnsi="Calibri" w:cs="Calibri"/>
                  <w:color w:val="000000"/>
                  <w:sz w:val="16"/>
                  <w:szCs w:val="16"/>
                  <w:rPrChange w:id="24099"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24100" w:author="Στάθης Καπ" w:date="2023-03-03T06:27:00Z">
              <w:tcPr>
                <w:tcW w:w="560" w:type="dxa"/>
              </w:tcPr>
            </w:tcPrChange>
          </w:tcPr>
          <w:p w14:paraId="51275838" w14:textId="3E2DFFEA" w:rsidR="00C87CFE" w:rsidRPr="00CD1347" w:rsidRDefault="00C87CFE" w:rsidP="00C87CFE">
            <w:pPr>
              <w:jc w:val="center"/>
              <w:rPr>
                <w:ins w:id="24101" w:author="Στάθης Καπ" w:date="2023-03-03T04:01:00Z"/>
                <w:rFonts w:cstheme="minorHAnsi"/>
                <w:sz w:val="16"/>
                <w:szCs w:val="16"/>
              </w:rPr>
            </w:pPr>
            <w:ins w:id="24102" w:author="Στάθης Καπ" w:date="2023-03-03T06:23:00Z">
              <w:r>
                <w:rPr>
                  <w:rFonts w:ascii="Calibri" w:hAnsi="Calibri" w:cs="Calibri"/>
                  <w:color w:val="000000"/>
                  <w:sz w:val="16"/>
                  <w:szCs w:val="16"/>
                </w:rPr>
                <w:t>611</w:t>
              </w:r>
            </w:ins>
          </w:p>
        </w:tc>
        <w:tc>
          <w:tcPr>
            <w:tcW w:w="855" w:type="dxa"/>
            <w:vAlign w:val="center"/>
            <w:tcPrChange w:id="24103" w:author="Στάθης Καπ" w:date="2023-03-03T06:27:00Z">
              <w:tcPr>
                <w:tcW w:w="855" w:type="dxa"/>
              </w:tcPr>
            </w:tcPrChange>
          </w:tcPr>
          <w:p w14:paraId="6D703BA6" w14:textId="1E7B48FC" w:rsidR="00C87CFE" w:rsidRPr="00CD1347" w:rsidRDefault="00C87CFE" w:rsidP="00C87CFE">
            <w:pPr>
              <w:jc w:val="center"/>
              <w:rPr>
                <w:ins w:id="24104" w:author="Στάθης Καπ" w:date="2023-03-03T04:01:00Z"/>
                <w:rFonts w:cstheme="minorHAnsi"/>
                <w:sz w:val="16"/>
                <w:szCs w:val="16"/>
              </w:rPr>
            </w:pPr>
            <w:ins w:id="24105" w:author="Στάθης Καπ" w:date="2023-03-03T06:23:00Z">
              <w:r>
                <w:rPr>
                  <w:rFonts w:ascii="Calibri" w:hAnsi="Calibri" w:cs="Calibri"/>
                  <w:color w:val="000000"/>
                  <w:sz w:val="16"/>
                  <w:szCs w:val="16"/>
                </w:rPr>
                <w:t>601</w:t>
              </w:r>
            </w:ins>
          </w:p>
        </w:tc>
        <w:tc>
          <w:tcPr>
            <w:tcW w:w="544" w:type="dxa"/>
            <w:vAlign w:val="center"/>
            <w:tcPrChange w:id="24106" w:author="Στάθης Καπ" w:date="2023-03-03T06:27:00Z">
              <w:tcPr>
                <w:tcW w:w="544" w:type="dxa"/>
                <w:vAlign w:val="bottom"/>
              </w:tcPr>
            </w:tcPrChange>
          </w:tcPr>
          <w:p w14:paraId="05AD514F" w14:textId="25DDD0E5" w:rsidR="00C87CFE" w:rsidRPr="00CD1347" w:rsidRDefault="00C87CFE" w:rsidP="00C87CFE">
            <w:pPr>
              <w:jc w:val="center"/>
              <w:rPr>
                <w:ins w:id="24107" w:author="Στάθης Καπ" w:date="2023-03-03T04:01:00Z"/>
                <w:rFonts w:cstheme="minorHAnsi"/>
                <w:sz w:val="16"/>
                <w:szCs w:val="16"/>
              </w:rPr>
            </w:pPr>
            <w:ins w:id="24108" w:author="Στάθης Καπ" w:date="2023-03-03T06:23:00Z">
              <w:r>
                <w:rPr>
                  <w:rFonts w:ascii="Calibri" w:hAnsi="Calibri" w:cs="Calibri"/>
                  <w:color w:val="000000"/>
                  <w:sz w:val="16"/>
                  <w:szCs w:val="16"/>
                </w:rPr>
                <w:t>510</w:t>
              </w:r>
            </w:ins>
          </w:p>
        </w:tc>
        <w:tc>
          <w:tcPr>
            <w:tcW w:w="621" w:type="dxa"/>
            <w:vAlign w:val="center"/>
            <w:tcPrChange w:id="24109" w:author="Στάθης Καπ" w:date="2023-03-03T06:27:00Z">
              <w:tcPr>
                <w:tcW w:w="621" w:type="dxa"/>
                <w:vAlign w:val="bottom"/>
              </w:tcPr>
            </w:tcPrChange>
          </w:tcPr>
          <w:p w14:paraId="6514FCDE" w14:textId="27AD0634" w:rsidR="00C87CFE" w:rsidRPr="00CD1347" w:rsidRDefault="00C87CFE" w:rsidP="00C87CFE">
            <w:pPr>
              <w:jc w:val="center"/>
              <w:rPr>
                <w:ins w:id="24110" w:author="Στάθης Καπ" w:date="2023-03-03T04:01:00Z"/>
                <w:rFonts w:cstheme="minorHAnsi"/>
                <w:sz w:val="16"/>
                <w:szCs w:val="16"/>
              </w:rPr>
            </w:pPr>
            <w:ins w:id="24111" w:author="Στάθης Καπ" w:date="2023-03-03T06:23:00Z">
              <w:r>
                <w:rPr>
                  <w:rFonts w:ascii="Calibri" w:hAnsi="Calibri" w:cs="Calibri"/>
                  <w:color w:val="000000"/>
                  <w:sz w:val="16"/>
                  <w:szCs w:val="16"/>
                </w:rPr>
                <w:t>0.398</w:t>
              </w:r>
            </w:ins>
          </w:p>
        </w:tc>
        <w:tc>
          <w:tcPr>
            <w:tcW w:w="669" w:type="dxa"/>
            <w:vAlign w:val="center"/>
            <w:tcPrChange w:id="24112" w:author="Στάθης Καπ" w:date="2023-03-03T06:27:00Z">
              <w:tcPr>
                <w:tcW w:w="669" w:type="dxa"/>
                <w:vAlign w:val="center"/>
              </w:tcPr>
            </w:tcPrChange>
          </w:tcPr>
          <w:p w14:paraId="7135C130" w14:textId="33D3BDE7" w:rsidR="00C87CFE" w:rsidRPr="00CD1347" w:rsidRDefault="00C87CFE" w:rsidP="00C87CFE">
            <w:pPr>
              <w:jc w:val="center"/>
              <w:rPr>
                <w:ins w:id="24113" w:author="Στάθης Καπ" w:date="2023-03-03T04:01:00Z"/>
                <w:rFonts w:cstheme="minorHAnsi"/>
                <w:sz w:val="16"/>
                <w:szCs w:val="16"/>
              </w:rPr>
            </w:pPr>
            <w:ins w:id="24114" w:author="Στάθης Καπ" w:date="2023-03-03T06:23:00Z">
              <w:r>
                <w:rPr>
                  <w:rFonts w:ascii="Calibri" w:hAnsi="Calibri" w:cstheme="minorHAnsi"/>
                  <w:color w:val="000000"/>
                  <w:sz w:val="16"/>
                  <w:szCs w:val="16"/>
                </w:rPr>
                <w:t>16.53</w:t>
              </w:r>
            </w:ins>
          </w:p>
        </w:tc>
        <w:tc>
          <w:tcPr>
            <w:tcW w:w="543" w:type="dxa"/>
            <w:vAlign w:val="center"/>
            <w:tcPrChange w:id="24115" w:author="Στάθης Καπ" w:date="2023-03-03T06:27:00Z">
              <w:tcPr>
                <w:tcW w:w="543" w:type="dxa"/>
                <w:vAlign w:val="bottom"/>
              </w:tcPr>
            </w:tcPrChange>
          </w:tcPr>
          <w:p w14:paraId="364147E6" w14:textId="09C71319" w:rsidR="00C87CFE" w:rsidRPr="00CD1347" w:rsidRDefault="00C87CFE" w:rsidP="00C87CFE">
            <w:pPr>
              <w:jc w:val="center"/>
              <w:rPr>
                <w:ins w:id="24116" w:author="Στάθης Καπ" w:date="2023-03-03T04:01:00Z"/>
                <w:rFonts w:cstheme="minorHAnsi"/>
                <w:sz w:val="16"/>
                <w:szCs w:val="16"/>
              </w:rPr>
            </w:pPr>
            <w:ins w:id="24117" w:author="Στάθης Καπ" w:date="2023-03-03T06:23:00Z">
              <w:r>
                <w:rPr>
                  <w:rFonts w:ascii="Calibri" w:hAnsi="Calibri" w:cs="Calibri"/>
                  <w:color w:val="000000"/>
                  <w:sz w:val="16"/>
                  <w:szCs w:val="16"/>
                </w:rPr>
                <w:t>385</w:t>
              </w:r>
            </w:ins>
          </w:p>
        </w:tc>
        <w:tc>
          <w:tcPr>
            <w:tcW w:w="621" w:type="dxa"/>
            <w:vAlign w:val="center"/>
            <w:tcPrChange w:id="24118" w:author="Στάθης Καπ" w:date="2023-03-03T06:27:00Z">
              <w:tcPr>
                <w:tcW w:w="621" w:type="dxa"/>
                <w:vAlign w:val="bottom"/>
              </w:tcPr>
            </w:tcPrChange>
          </w:tcPr>
          <w:p w14:paraId="017006F8" w14:textId="3442B5C9" w:rsidR="00C87CFE" w:rsidRPr="00CD1347" w:rsidRDefault="00C87CFE" w:rsidP="00C87CFE">
            <w:pPr>
              <w:jc w:val="center"/>
              <w:rPr>
                <w:ins w:id="24119" w:author="Στάθης Καπ" w:date="2023-03-03T04:01:00Z"/>
                <w:rFonts w:cstheme="minorHAnsi"/>
                <w:sz w:val="16"/>
                <w:szCs w:val="16"/>
              </w:rPr>
            </w:pPr>
            <w:ins w:id="24120" w:author="Στάθης Καπ" w:date="2023-03-03T06:23:00Z">
              <w:r>
                <w:rPr>
                  <w:rFonts w:ascii="Calibri" w:hAnsi="Calibri" w:cs="Calibri"/>
                  <w:color w:val="000000"/>
                  <w:sz w:val="16"/>
                  <w:szCs w:val="16"/>
                </w:rPr>
                <w:t>0.319</w:t>
              </w:r>
            </w:ins>
          </w:p>
        </w:tc>
        <w:tc>
          <w:tcPr>
            <w:tcW w:w="669" w:type="dxa"/>
            <w:vAlign w:val="center"/>
            <w:tcPrChange w:id="24121" w:author="Στάθης Καπ" w:date="2023-03-03T06:27:00Z">
              <w:tcPr>
                <w:tcW w:w="669" w:type="dxa"/>
                <w:vAlign w:val="center"/>
              </w:tcPr>
            </w:tcPrChange>
          </w:tcPr>
          <w:p w14:paraId="41C8055A" w14:textId="7E44B822" w:rsidR="00C87CFE" w:rsidRPr="00CD1347" w:rsidRDefault="00C87CFE" w:rsidP="00C87CFE">
            <w:pPr>
              <w:jc w:val="center"/>
              <w:rPr>
                <w:ins w:id="24122" w:author="Στάθης Καπ" w:date="2023-03-03T04:01:00Z"/>
                <w:rFonts w:cstheme="minorHAnsi"/>
                <w:sz w:val="16"/>
                <w:szCs w:val="16"/>
              </w:rPr>
            </w:pPr>
            <w:ins w:id="24123" w:author="Στάθης Καπ" w:date="2023-03-03T06:23:00Z">
              <w:r>
                <w:rPr>
                  <w:rFonts w:ascii="Calibri" w:hAnsi="Calibri" w:cstheme="minorHAnsi"/>
                  <w:color w:val="000000"/>
                  <w:sz w:val="16"/>
                  <w:szCs w:val="16"/>
                </w:rPr>
                <w:t>24.51</w:t>
              </w:r>
            </w:ins>
          </w:p>
        </w:tc>
        <w:tc>
          <w:tcPr>
            <w:tcW w:w="508" w:type="dxa"/>
            <w:vAlign w:val="center"/>
            <w:tcPrChange w:id="24124" w:author="Στάθης Καπ" w:date="2023-03-03T06:27:00Z">
              <w:tcPr>
                <w:tcW w:w="508" w:type="dxa"/>
                <w:vAlign w:val="bottom"/>
              </w:tcPr>
            </w:tcPrChange>
          </w:tcPr>
          <w:p w14:paraId="31821C73" w14:textId="45D26333" w:rsidR="00C87CFE" w:rsidRPr="00CD1347" w:rsidRDefault="00C87CFE" w:rsidP="00C87CFE">
            <w:pPr>
              <w:jc w:val="center"/>
              <w:rPr>
                <w:ins w:id="24125" w:author="Στάθης Καπ" w:date="2023-03-03T04:01:00Z"/>
                <w:rFonts w:cstheme="minorHAnsi"/>
                <w:sz w:val="16"/>
                <w:szCs w:val="16"/>
              </w:rPr>
            </w:pPr>
            <w:ins w:id="24126" w:author="Στάθης Καπ" w:date="2023-03-03T06:23:00Z">
              <w:r>
                <w:rPr>
                  <w:rFonts w:ascii="Calibri" w:hAnsi="Calibri" w:cs="Calibri"/>
                  <w:color w:val="000000"/>
                  <w:sz w:val="16"/>
                  <w:szCs w:val="16"/>
                </w:rPr>
                <w:t>446</w:t>
              </w:r>
            </w:ins>
          </w:p>
        </w:tc>
        <w:tc>
          <w:tcPr>
            <w:tcW w:w="541" w:type="dxa"/>
            <w:vAlign w:val="center"/>
            <w:tcPrChange w:id="24127" w:author="Στάθης Καπ" w:date="2023-03-03T06:27:00Z">
              <w:tcPr>
                <w:tcW w:w="541" w:type="dxa"/>
                <w:vAlign w:val="bottom"/>
              </w:tcPr>
            </w:tcPrChange>
          </w:tcPr>
          <w:p w14:paraId="678A230B" w14:textId="7C8A9FB5" w:rsidR="00C87CFE" w:rsidRPr="00CD1347" w:rsidRDefault="00C87CFE" w:rsidP="00C87CFE">
            <w:pPr>
              <w:jc w:val="center"/>
              <w:rPr>
                <w:ins w:id="24128" w:author="Στάθης Καπ" w:date="2023-03-03T04:01:00Z"/>
                <w:rFonts w:cstheme="minorHAnsi"/>
                <w:sz w:val="16"/>
                <w:szCs w:val="16"/>
              </w:rPr>
            </w:pPr>
            <w:ins w:id="24129" w:author="Στάθης Καπ" w:date="2023-03-03T06:23:00Z">
              <w:r>
                <w:rPr>
                  <w:rFonts w:ascii="Calibri" w:hAnsi="Calibri" w:cs="Calibri"/>
                  <w:color w:val="000000"/>
                  <w:sz w:val="16"/>
                  <w:szCs w:val="16"/>
                </w:rPr>
                <w:t>0.282</w:t>
              </w:r>
            </w:ins>
          </w:p>
        </w:tc>
        <w:tc>
          <w:tcPr>
            <w:tcW w:w="589" w:type="dxa"/>
            <w:vAlign w:val="center"/>
            <w:tcPrChange w:id="24130" w:author="Στάθης Καπ" w:date="2023-03-03T06:27:00Z">
              <w:tcPr>
                <w:tcW w:w="589" w:type="dxa"/>
                <w:vAlign w:val="center"/>
              </w:tcPr>
            </w:tcPrChange>
          </w:tcPr>
          <w:p w14:paraId="396F50D6" w14:textId="6D1DE307" w:rsidR="00C87CFE" w:rsidRPr="00CD1347" w:rsidRDefault="00C87CFE" w:rsidP="00C87CFE">
            <w:pPr>
              <w:jc w:val="center"/>
              <w:rPr>
                <w:ins w:id="24131" w:author="Στάθης Καπ" w:date="2023-03-03T04:01:00Z"/>
                <w:rFonts w:cstheme="minorHAnsi"/>
                <w:sz w:val="16"/>
                <w:szCs w:val="16"/>
              </w:rPr>
            </w:pPr>
            <w:ins w:id="24132" w:author="Στάθης Καπ" w:date="2023-03-03T06:23:00Z">
              <w:r>
                <w:rPr>
                  <w:rFonts w:ascii="Calibri" w:hAnsi="Calibri" w:cstheme="minorHAnsi"/>
                  <w:color w:val="000000"/>
                  <w:sz w:val="16"/>
                  <w:szCs w:val="16"/>
                </w:rPr>
                <w:t>12.55</w:t>
              </w:r>
            </w:ins>
          </w:p>
        </w:tc>
        <w:tc>
          <w:tcPr>
            <w:tcW w:w="463" w:type="dxa"/>
            <w:vAlign w:val="center"/>
            <w:tcPrChange w:id="24133" w:author="Στάθης Καπ" w:date="2023-03-03T06:27:00Z">
              <w:tcPr>
                <w:tcW w:w="463" w:type="dxa"/>
                <w:vAlign w:val="bottom"/>
              </w:tcPr>
            </w:tcPrChange>
          </w:tcPr>
          <w:p w14:paraId="7E7CF489" w14:textId="1EEC0A34" w:rsidR="00C87CFE" w:rsidRPr="00CD1347" w:rsidRDefault="00C87CFE" w:rsidP="00C87CFE">
            <w:pPr>
              <w:jc w:val="center"/>
              <w:rPr>
                <w:ins w:id="24134" w:author="Στάθης Καπ" w:date="2023-03-03T04:01:00Z"/>
                <w:rFonts w:cstheme="minorHAnsi"/>
                <w:sz w:val="16"/>
                <w:szCs w:val="16"/>
              </w:rPr>
            </w:pPr>
            <w:ins w:id="24135" w:author="Στάθης Καπ" w:date="2023-03-03T06:23:00Z">
              <w:r>
                <w:rPr>
                  <w:rFonts w:ascii="Calibri" w:hAnsi="Calibri" w:cs="Calibri"/>
                  <w:color w:val="000000"/>
                  <w:sz w:val="16"/>
                  <w:szCs w:val="16"/>
                </w:rPr>
                <w:t>332</w:t>
              </w:r>
            </w:ins>
          </w:p>
        </w:tc>
        <w:tc>
          <w:tcPr>
            <w:tcW w:w="541" w:type="dxa"/>
            <w:vAlign w:val="center"/>
            <w:tcPrChange w:id="24136" w:author="Στάθης Καπ" w:date="2023-03-03T06:27:00Z">
              <w:tcPr>
                <w:tcW w:w="541" w:type="dxa"/>
                <w:vAlign w:val="bottom"/>
              </w:tcPr>
            </w:tcPrChange>
          </w:tcPr>
          <w:p w14:paraId="1ABE20F6" w14:textId="02126CFB" w:rsidR="00C87CFE" w:rsidRPr="00CD1347" w:rsidRDefault="00C87CFE" w:rsidP="00C87CFE">
            <w:pPr>
              <w:jc w:val="center"/>
              <w:rPr>
                <w:ins w:id="24137" w:author="Στάθης Καπ" w:date="2023-03-03T04:01:00Z"/>
                <w:rFonts w:cstheme="minorHAnsi"/>
                <w:sz w:val="16"/>
                <w:szCs w:val="16"/>
              </w:rPr>
            </w:pPr>
            <w:ins w:id="24138" w:author="Στάθης Καπ" w:date="2023-03-03T06:23:00Z">
              <w:r>
                <w:rPr>
                  <w:rFonts w:ascii="Calibri" w:hAnsi="Calibri" w:cs="Calibri"/>
                  <w:color w:val="000000"/>
                  <w:sz w:val="16"/>
                  <w:szCs w:val="16"/>
                </w:rPr>
                <w:t>0.269</w:t>
              </w:r>
            </w:ins>
          </w:p>
        </w:tc>
        <w:tc>
          <w:tcPr>
            <w:tcW w:w="589" w:type="dxa"/>
            <w:vAlign w:val="center"/>
            <w:tcPrChange w:id="24139" w:author="Στάθης Καπ" w:date="2023-03-03T06:27:00Z">
              <w:tcPr>
                <w:tcW w:w="589" w:type="dxa"/>
                <w:vAlign w:val="center"/>
              </w:tcPr>
            </w:tcPrChange>
          </w:tcPr>
          <w:p w14:paraId="0B033425" w14:textId="17EB90EF" w:rsidR="00C87CFE" w:rsidRPr="00CD1347" w:rsidRDefault="00C87CFE" w:rsidP="00C87CFE">
            <w:pPr>
              <w:jc w:val="center"/>
              <w:rPr>
                <w:ins w:id="24140" w:author="Στάθης Καπ" w:date="2023-03-03T04:01:00Z"/>
                <w:rFonts w:cstheme="minorHAnsi"/>
                <w:sz w:val="16"/>
                <w:szCs w:val="16"/>
              </w:rPr>
            </w:pPr>
            <w:ins w:id="24141"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2414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43" w:author="Στάθης Καπ" w:date="2023-03-03T04:01:00Z"/>
        </w:trPr>
        <w:tc>
          <w:tcPr>
            <w:tcW w:w="515" w:type="dxa"/>
            <w:tcBorders>
              <w:top w:val="nil"/>
              <w:bottom w:val="nil"/>
              <w:right w:val="single" w:sz="4" w:space="0" w:color="auto"/>
            </w:tcBorders>
            <w:shd w:val="clear" w:color="auto" w:fill="E7E6E6" w:themeFill="background2"/>
            <w:vAlign w:val="bottom"/>
            <w:tcPrChange w:id="24144" w:author="Στάθης Καπ" w:date="2023-03-03T06:27:00Z">
              <w:tcPr>
                <w:tcW w:w="515" w:type="dxa"/>
                <w:vAlign w:val="bottom"/>
              </w:tcPr>
            </w:tcPrChange>
          </w:tcPr>
          <w:p w14:paraId="73A791A7" w14:textId="702BA81F" w:rsidR="00C87CFE" w:rsidRPr="00CD1347" w:rsidRDefault="00C87CFE" w:rsidP="00C87CFE">
            <w:pPr>
              <w:jc w:val="center"/>
              <w:rPr>
                <w:ins w:id="24145" w:author="Στάθης Καπ" w:date="2023-03-03T04:01:00Z"/>
                <w:sz w:val="16"/>
                <w:szCs w:val="16"/>
              </w:rPr>
            </w:pPr>
            <w:ins w:id="24146" w:author="Στάθης Καπ" w:date="2023-03-03T04:08:00Z">
              <w:r w:rsidRPr="00CD1347">
                <w:rPr>
                  <w:rFonts w:ascii="Calibri" w:hAnsi="Calibri" w:cs="Calibri"/>
                  <w:color w:val="000000"/>
                  <w:sz w:val="16"/>
                  <w:szCs w:val="16"/>
                  <w:rPrChange w:id="24147"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24148" w:author="Στάθης Καπ" w:date="2023-03-03T06:27:00Z">
              <w:tcPr>
                <w:tcW w:w="560" w:type="dxa"/>
              </w:tcPr>
            </w:tcPrChange>
          </w:tcPr>
          <w:p w14:paraId="7E8BB8BD" w14:textId="51636D56" w:rsidR="00C87CFE" w:rsidRPr="00CD1347" w:rsidRDefault="00C87CFE" w:rsidP="00C87CFE">
            <w:pPr>
              <w:jc w:val="center"/>
              <w:rPr>
                <w:ins w:id="24149" w:author="Στάθης Καπ" w:date="2023-03-03T04:01:00Z"/>
                <w:rFonts w:cstheme="minorHAnsi"/>
                <w:sz w:val="16"/>
                <w:szCs w:val="16"/>
              </w:rPr>
            </w:pPr>
            <w:ins w:id="24150" w:author="Στάθης Καπ" w:date="2023-03-03T06:23:00Z">
              <w:r>
                <w:rPr>
                  <w:rFonts w:ascii="Calibri" w:hAnsi="Calibri" w:cs="Calibri"/>
                  <w:color w:val="000000"/>
                  <w:sz w:val="16"/>
                  <w:szCs w:val="16"/>
                </w:rPr>
                <w:t>843</w:t>
              </w:r>
            </w:ins>
          </w:p>
        </w:tc>
        <w:tc>
          <w:tcPr>
            <w:tcW w:w="855" w:type="dxa"/>
            <w:vAlign w:val="center"/>
            <w:tcPrChange w:id="24151" w:author="Στάθης Καπ" w:date="2023-03-03T06:27:00Z">
              <w:tcPr>
                <w:tcW w:w="855" w:type="dxa"/>
              </w:tcPr>
            </w:tcPrChange>
          </w:tcPr>
          <w:p w14:paraId="513B1B47" w14:textId="671B1422" w:rsidR="00C87CFE" w:rsidRPr="00CD1347" w:rsidRDefault="00C87CFE" w:rsidP="00C87CFE">
            <w:pPr>
              <w:jc w:val="center"/>
              <w:rPr>
                <w:ins w:id="24152" w:author="Στάθης Καπ" w:date="2023-03-03T04:01:00Z"/>
                <w:rFonts w:cstheme="minorHAnsi"/>
                <w:sz w:val="16"/>
                <w:szCs w:val="16"/>
              </w:rPr>
            </w:pPr>
            <w:ins w:id="24153" w:author="Στάθης Καπ" w:date="2023-03-03T06:23:00Z">
              <w:r>
                <w:rPr>
                  <w:rFonts w:ascii="Calibri" w:hAnsi="Calibri" w:cs="Calibri"/>
                  <w:color w:val="000000"/>
                  <w:sz w:val="16"/>
                  <w:szCs w:val="16"/>
                </w:rPr>
                <w:t>807</w:t>
              </w:r>
            </w:ins>
          </w:p>
        </w:tc>
        <w:tc>
          <w:tcPr>
            <w:tcW w:w="544" w:type="dxa"/>
            <w:vAlign w:val="center"/>
            <w:tcPrChange w:id="24154" w:author="Στάθης Καπ" w:date="2023-03-03T06:27:00Z">
              <w:tcPr>
                <w:tcW w:w="544" w:type="dxa"/>
                <w:vAlign w:val="bottom"/>
              </w:tcPr>
            </w:tcPrChange>
          </w:tcPr>
          <w:p w14:paraId="63924CEE" w14:textId="7E6E03B4" w:rsidR="00C87CFE" w:rsidRPr="00CD1347" w:rsidRDefault="00C87CFE" w:rsidP="00C87CFE">
            <w:pPr>
              <w:jc w:val="center"/>
              <w:rPr>
                <w:ins w:id="24155" w:author="Στάθης Καπ" w:date="2023-03-03T04:01:00Z"/>
                <w:rFonts w:cstheme="minorHAnsi"/>
                <w:sz w:val="16"/>
                <w:szCs w:val="16"/>
              </w:rPr>
            </w:pPr>
            <w:ins w:id="24156" w:author="Στάθης Καπ" w:date="2023-03-03T06:23:00Z">
              <w:r>
                <w:rPr>
                  <w:rFonts w:ascii="Calibri" w:hAnsi="Calibri" w:cs="Calibri"/>
                  <w:color w:val="000000"/>
                  <w:sz w:val="16"/>
                  <w:szCs w:val="16"/>
                </w:rPr>
                <w:t>721</w:t>
              </w:r>
            </w:ins>
          </w:p>
        </w:tc>
        <w:tc>
          <w:tcPr>
            <w:tcW w:w="621" w:type="dxa"/>
            <w:vAlign w:val="center"/>
            <w:tcPrChange w:id="24157" w:author="Στάθης Καπ" w:date="2023-03-03T06:27:00Z">
              <w:tcPr>
                <w:tcW w:w="621" w:type="dxa"/>
                <w:vAlign w:val="bottom"/>
              </w:tcPr>
            </w:tcPrChange>
          </w:tcPr>
          <w:p w14:paraId="7E9E3401" w14:textId="1F7BBCE2" w:rsidR="00C87CFE" w:rsidRPr="00CD1347" w:rsidRDefault="00C87CFE" w:rsidP="00C87CFE">
            <w:pPr>
              <w:jc w:val="center"/>
              <w:rPr>
                <w:ins w:id="24158" w:author="Στάθης Καπ" w:date="2023-03-03T04:01:00Z"/>
                <w:rFonts w:cstheme="minorHAnsi"/>
                <w:sz w:val="16"/>
                <w:szCs w:val="16"/>
              </w:rPr>
            </w:pPr>
            <w:ins w:id="24159" w:author="Στάθης Καπ" w:date="2023-03-03T06:23:00Z">
              <w:r>
                <w:rPr>
                  <w:rFonts w:ascii="Calibri" w:hAnsi="Calibri" w:cs="Calibri"/>
                  <w:color w:val="000000"/>
                  <w:sz w:val="16"/>
                  <w:szCs w:val="16"/>
                </w:rPr>
                <w:t>0.549</w:t>
              </w:r>
            </w:ins>
          </w:p>
        </w:tc>
        <w:tc>
          <w:tcPr>
            <w:tcW w:w="669" w:type="dxa"/>
            <w:vAlign w:val="center"/>
            <w:tcPrChange w:id="24160" w:author="Στάθης Καπ" w:date="2023-03-03T06:27:00Z">
              <w:tcPr>
                <w:tcW w:w="669" w:type="dxa"/>
                <w:vAlign w:val="center"/>
              </w:tcPr>
            </w:tcPrChange>
          </w:tcPr>
          <w:p w14:paraId="163DF9A2" w14:textId="6909F8ED" w:rsidR="00C87CFE" w:rsidRPr="00CD1347" w:rsidRDefault="00C87CFE" w:rsidP="00C87CFE">
            <w:pPr>
              <w:jc w:val="center"/>
              <w:rPr>
                <w:ins w:id="24161" w:author="Στάθης Καπ" w:date="2023-03-03T04:01:00Z"/>
                <w:rFonts w:cstheme="minorHAnsi"/>
                <w:sz w:val="16"/>
                <w:szCs w:val="16"/>
              </w:rPr>
            </w:pPr>
            <w:ins w:id="24162" w:author="Στάθης Καπ" w:date="2023-03-03T06:23:00Z">
              <w:r>
                <w:rPr>
                  <w:rFonts w:ascii="Calibri" w:hAnsi="Calibri" w:cstheme="minorHAnsi"/>
                  <w:color w:val="000000"/>
                  <w:sz w:val="16"/>
                  <w:szCs w:val="16"/>
                </w:rPr>
                <w:t>14.47</w:t>
              </w:r>
            </w:ins>
          </w:p>
        </w:tc>
        <w:tc>
          <w:tcPr>
            <w:tcW w:w="543" w:type="dxa"/>
            <w:vAlign w:val="center"/>
            <w:tcPrChange w:id="24163" w:author="Στάθης Καπ" w:date="2023-03-03T06:27:00Z">
              <w:tcPr>
                <w:tcW w:w="543" w:type="dxa"/>
                <w:vAlign w:val="bottom"/>
              </w:tcPr>
            </w:tcPrChange>
          </w:tcPr>
          <w:p w14:paraId="629E8BA6" w14:textId="06FAC42C" w:rsidR="00C87CFE" w:rsidRPr="00CD1347" w:rsidRDefault="00C87CFE" w:rsidP="00C87CFE">
            <w:pPr>
              <w:jc w:val="center"/>
              <w:rPr>
                <w:ins w:id="24164" w:author="Στάθης Καπ" w:date="2023-03-03T04:01:00Z"/>
                <w:rFonts w:cstheme="minorHAnsi"/>
                <w:sz w:val="16"/>
                <w:szCs w:val="16"/>
              </w:rPr>
            </w:pPr>
            <w:ins w:id="24165" w:author="Στάθης Καπ" w:date="2023-03-03T06:23:00Z">
              <w:r>
                <w:rPr>
                  <w:rFonts w:ascii="Calibri" w:hAnsi="Calibri" w:cs="Calibri"/>
                  <w:color w:val="000000"/>
                  <w:sz w:val="16"/>
                  <w:szCs w:val="16"/>
                </w:rPr>
                <w:t>627</w:t>
              </w:r>
            </w:ins>
          </w:p>
        </w:tc>
        <w:tc>
          <w:tcPr>
            <w:tcW w:w="621" w:type="dxa"/>
            <w:vAlign w:val="center"/>
            <w:tcPrChange w:id="24166" w:author="Στάθης Καπ" w:date="2023-03-03T06:27:00Z">
              <w:tcPr>
                <w:tcW w:w="621" w:type="dxa"/>
                <w:vAlign w:val="bottom"/>
              </w:tcPr>
            </w:tcPrChange>
          </w:tcPr>
          <w:p w14:paraId="77604A4D" w14:textId="295BD236" w:rsidR="00C87CFE" w:rsidRPr="00CD1347" w:rsidRDefault="00C87CFE" w:rsidP="00C87CFE">
            <w:pPr>
              <w:jc w:val="center"/>
              <w:rPr>
                <w:ins w:id="24167" w:author="Στάθης Καπ" w:date="2023-03-03T04:01:00Z"/>
                <w:rFonts w:cstheme="minorHAnsi"/>
                <w:sz w:val="16"/>
                <w:szCs w:val="16"/>
              </w:rPr>
            </w:pPr>
            <w:ins w:id="24168" w:author="Στάθης Καπ" w:date="2023-03-03T06:23:00Z">
              <w:r>
                <w:rPr>
                  <w:rFonts w:ascii="Calibri" w:hAnsi="Calibri" w:cs="Calibri"/>
                  <w:color w:val="000000"/>
                  <w:sz w:val="16"/>
                  <w:szCs w:val="16"/>
                </w:rPr>
                <w:t>0.337</w:t>
              </w:r>
            </w:ins>
          </w:p>
        </w:tc>
        <w:tc>
          <w:tcPr>
            <w:tcW w:w="669" w:type="dxa"/>
            <w:vAlign w:val="center"/>
            <w:tcPrChange w:id="24169" w:author="Στάθης Καπ" w:date="2023-03-03T06:27:00Z">
              <w:tcPr>
                <w:tcW w:w="669" w:type="dxa"/>
                <w:vAlign w:val="center"/>
              </w:tcPr>
            </w:tcPrChange>
          </w:tcPr>
          <w:p w14:paraId="440F547F" w14:textId="429C2BDF" w:rsidR="00C87CFE" w:rsidRPr="00CD1347" w:rsidRDefault="00C87CFE" w:rsidP="00C87CFE">
            <w:pPr>
              <w:jc w:val="center"/>
              <w:rPr>
                <w:ins w:id="24170" w:author="Στάθης Καπ" w:date="2023-03-03T04:01:00Z"/>
                <w:rFonts w:cstheme="minorHAnsi"/>
                <w:sz w:val="16"/>
                <w:szCs w:val="16"/>
              </w:rPr>
            </w:pPr>
            <w:ins w:id="24171" w:author="Στάθης Καπ" w:date="2023-03-03T06:23:00Z">
              <w:r>
                <w:rPr>
                  <w:rFonts w:ascii="Calibri" w:hAnsi="Calibri" w:cstheme="minorHAnsi"/>
                  <w:color w:val="000000"/>
                  <w:sz w:val="16"/>
                  <w:szCs w:val="16"/>
                </w:rPr>
                <w:t>13.04</w:t>
              </w:r>
            </w:ins>
          </w:p>
        </w:tc>
        <w:tc>
          <w:tcPr>
            <w:tcW w:w="508" w:type="dxa"/>
            <w:vAlign w:val="center"/>
            <w:tcPrChange w:id="24172" w:author="Στάθης Καπ" w:date="2023-03-03T06:27:00Z">
              <w:tcPr>
                <w:tcW w:w="508" w:type="dxa"/>
                <w:vAlign w:val="bottom"/>
              </w:tcPr>
            </w:tcPrChange>
          </w:tcPr>
          <w:p w14:paraId="1B2974F7" w14:textId="0679937C" w:rsidR="00C87CFE" w:rsidRPr="00CD1347" w:rsidRDefault="00C87CFE" w:rsidP="00C87CFE">
            <w:pPr>
              <w:jc w:val="center"/>
              <w:rPr>
                <w:ins w:id="24173" w:author="Στάθης Καπ" w:date="2023-03-03T04:01:00Z"/>
                <w:rFonts w:cstheme="minorHAnsi"/>
                <w:sz w:val="16"/>
                <w:szCs w:val="16"/>
              </w:rPr>
            </w:pPr>
            <w:ins w:id="24174" w:author="Στάθης Καπ" w:date="2023-03-03T06:23:00Z">
              <w:r>
                <w:rPr>
                  <w:rFonts w:ascii="Calibri" w:hAnsi="Calibri" w:cs="Calibri"/>
                  <w:color w:val="000000"/>
                  <w:sz w:val="16"/>
                  <w:szCs w:val="16"/>
                </w:rPr>
                <w:t>591</w:t>
              </w:r>
            </w:ins>
          </w:p>
        </w:tc>
        <w:tc>
          <w:tcPr>
            <w:tcW w:w="541" w:type="dxa"/>
            <w:vAlign w:val="center"/>
            <w:tcPrChange w:id="24175" w:author="Στάθης Καπ" w:date="2023-03-03T06:27:00Z">
              <w:tcPr>
                <w:tcW w:w="541" w:type="dxa"/>
                <w:vAlign w:val="bottom"/>
              </w:tcPr>
            </w:tcPrChange>
          </w:tcPr>
          <w:p w14:paraId="2078DFA1" w14:textId="1C40CF57" w:rsidR="00C87CFE" w:rsidRPr="00CD1347" w:rsidRDefault="00C87CFE" w:rsidP="00C87CFE">
            <w:pPr>
              <w:jc w:val="center"/>
              <w:rPr>
                <w:ins w:id="24176" w:author="Στάθης Καπ" w:date="2023-03-03T04:01:00Z"/>
                <w:rFonts w:cstheme="minorHAnsi"/>
                <w:sz w:val="16"/>
                <w:szCs w:val="16"/>
              </w:rPr>
            </w:pPr>
            <w:ins w:id="24177" w:author="Στάθης Καπ" w:date="2023-03-03T06:23:00Z">
              <w:r>
                <w:rPr>
                  <w:rFonts w:ascii="Calibri" w:hAnsi="Calibri" w:cs="Calibri"/>
                  <w:color w:val="000000"/>
                  <w:sz w:val="16"/>
                  <w:szCs w:val="16"/>
                </w:rPr>
                <w:t>0.323</w:t>
              </w:r>
            </w:ins>
          </w:p>
        </w:tc>
        <w:tc>
          <w:tcPr>
            <w:tcW w:w="589" w:type="dxa"/>
            <w:vAlign w:val="center"/>
            <w:tcPrChange w:id="24178" w:author="Στάθης Καπ" w:date="2023-03-03T06:27:00Z">
              <w:tcPr>
                <w:tcW w:w="589" w:type="dxa"/>
                <w:vAlign w:val="center"/>
              </w:tcPr>
            </w:tcPrChange>
          </w:tcPr>
          <w:p w14:paraId="5827EA4B" w14:textId="7D5EF9AB" w:rsidR="00C87CFE" w:rsidRPr="00CD1347" w:rsidRDefault="00C87CFE" w:rsidP="00C87CFE">
            <w:pPr>
              <w:jc w:val="center"/>
              <w:rPr>
                <w:ins w:id="24179" w:author="Στάθης Καπ" w:date="2023-03-03T04:01:00Z"/>
                <w:rFonts w:cstheme="minorHAnsi"/>
                <w:sz w:val="16"/>
                <w:szCs w:val="16"/>
              </w:rPr>
            </w:pPr>
            <w:ins w:id="24180" w:author="Στάθης Καπ" w:date="2023-03-03T06:23:00Z">
              <w:r>
                <w:rPr>
                  <w:rFonts w:ascii="Calibri" w:hAnsi="Calibri" w:cstheme="minorHAnsi"/>
                  <w:color w:val="000000"/>
                  <w:sz w:val="16"/>
                  <w:szCs w:val="16"/>
                </w:rPr>
                <w:t>18.03</w:t>
              </w:r>
            </w:ins>
          </w:p>
        </w:tc>
        <w:tc>
          <w:tcPr>
            <w:tcW w:w="463" w:type="dxa"/>
            <w:vAlign w:val="center"/>
            <w:tcPrChange w:id="24181" w:author="Στάθης Καπ" w:date="2023-03-03T06:27:00Z">
              <w:tcPr>
                <w:tcW w:w="463" w:type="dxa"/>
                <w:vAlign w:val="bottom"/>
              </w:tcPr>
            </w:tcPrChange>
          </w:tcPr>
          <w:p w14:paraId="0E54320A" w14:textId="0A37BC8E" w:rsidR="00C87CFE" w:rsidRPr="00CD1347" w:rsidRDefault="00C87CFE" w:rsidP="00C87CFE">
            <w:pPr>
              <w:jc w:val="center"/>
              <w:rPr>
                <w:ins w:id="24182" w:author="Στάθης Καπ" w:date="2023-03-03T04:01:00Z"/>
                <w:rFonts w:cstheme="minorHAnsi"/>
                <w:sz w:val="16"/>
                <w:szCs w:val="16"/>
              </w:rPr>
            </w:pPr>
            <w:ins w:id="24183" w:author="Στάθης Καπ" w:date="2023-03-03T06:23:00Z">
              <w:r>
                <w:rPr>
                  <w:rFonts w:ascii="Calibri" w:hAnsi="Calibri" w:cs="Calibri"/>
                  <w:color w:val="000000"/>
                  <w:sz w:val="16"/>
                  <w:szCs w:val="16"/>
                </w:rPr>
                <w:t>546</w:t>
              </w:r>
            </w:ins>
          </w:p>
        </w:tc>
        <w:tc>
          <w:tcPr>
            <w:tcW w:w="541" w:type="dxa"/>
            <w:vAlign w:val="center"/>
            <w:tcPrChange w:id="24184" w:author="Στάθης Καπ" w:date="2023-03-03T06:27:00Z">
              <w:tcPr>
                <w:tcW w:w="541" w:type="dxa"/>
                <w:vAlign w:val="bottom"/>
              </w:tcPr>
            </w:tcPrChange>
          </w:tcPr>
          <w:p w14:paraId="4F106799" w14:textId="745FBE24" w:rsidR="00C87CFE" w:rsidRPr="00CD1347" w:rsidRDefault="00C87CFE" w:rsidP="00C87CFE">
            <w:pPr>
              <w:jc w:val="center"/>
              <w:rPr>
                <w:ins w:id="24185" w:author="Στάθης Καπ" w:date="2023-03-03T04:01:00Z"/>
                <w:rFonts w:cstheme="minorHAnsi"/>
                <w:sz w:val="16"/>
                <w:szCs w:val="16"/>
              </w:rPr>
            </w:pPr>
            <w:ins w:id="24186" w:author="Στάθης Καπ" w:date="2023-03-03T06:23:00Z">
              <w:r>
                <w:rPr>
                  <w:rFonts w:ascii="Calibri" w:hAnsi="Calibri" w:cs="Calibri"/>
                  <w:color w:val="000000"/>
                  <w:sz w:val="16"/>
                  <w:szCs w:val="16"/>
                </w:rPr>
                <w:t>0.45</w:t>
              </w:r>
            </w:ins>
          </w:p>
        </w:tc>
        <w:tc>
          <w:tcPr>
            <w:tcW w:w="589" w:type="dxa"/>
            <w:vAlign w:val="center"/>
            <w:tcPrChange w:id="24187" w:author="Στάθης Καπ" w:date="2023-03-03T06:27:00Z">
              <w:tcPr>
                <w:tcW w:w="589" w:type="dxa"/>
                <w:vAlign w:val="center"/>
              </w:tcPr>
            </w:tcPrChange>
          </w:tcPr>
          <w:p w14:paraId="43633ABD" w14:textId="180E63B7" w:rsidR="00C87CFE" w:rsidRPr="00CD1347" w:rsidRDefault="00C87CFE" w:rsidP="00C87CFE">
            <w:pPr>
              <w:jc w:val="center"/>
              <w:rPr>
                <w:ins w:id="24188" w:author="Στάθης Καπ" w:date="2023-03-03T04:01:00Z"/>
                <w:rFonts w:cstheme="minorHAnsi"/>
                <w:sz w:val="16"/>
                <w:szCs w:val="16"/>
              </w:rPr>
            </w:pPr>
            <w:ins w:id="24189"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2419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91" w:author="Στάθης Καπ" w:date="2023-03-03T04:01:00Z"/>
        </w:trPr>
        <w:tc>
          <w:tcPr>
            <w:tcW w:w="515" w:type="dxa"/>
            <w:tcBorders>
              <w:top w:val="nil"/>
              <w:bottom w:val="nil"/>
              <w:right w:val="single" w:sz="4" w:space="0" w:color="auto"/>
            </w:tcBorders>
            <w:shd w:val="clear" w:color="auto" w:fill="E7E6E6" w:themeFill="background2"/>
            <w:vAlign w:val="bottom"/>
            <w:tcPrChange w:id="24192" w:author="Στάθης Καπ" w:date="2023-03-03T06:27:00Z">
              <w:tcPr>
                <w:tcW w:w="515" w:type="dxa"/>
                <w:vAlign w:val="bottom"/>
              </w:tcPr>
            </w:tcPrChange>
          </w:tcPr>
          <w:p w14:paraId="060CC98A" w14:textId="39C21FFC" w:rsidR="00C87CFE" w:rsidRPr="00CD1347" w:rsidRDefault="00C87CFE" w:rsidP="00C87CFE">
            <w:pPr>
              <w:jc w:val="center"/>
              <w:rPr>
                <w:ins w:id="24193" w:author="Στάθης Καπ" w:date="2023-03-03T04:01:00Z"/>
                <w:sz w:val="16"/>
                <w:szCs w:val="16"/>
              </w:rPr>
            </w:pPr>
            <w:ins w:id="24194" w:author="Στάθης Καπ" w:date="2023-03-03T04:08:00Z">
              <w:r w:rsidRPr="00CD1347">
                <w:rPr>
                  <w:rFonts w:ascii="Calibri" w:hAnsi="Calibri" w:cs="Calibri"/>
                  <w:color w:val="000000"/>
                  <w:sz w:val="16"/>
                  <w:szCs w:val="16"/>
                  <w:rPrChange w:id="24195"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24196" w:author="Στάθης Καπ" w:date="2023-03-03T06:27:00Z">
              <w:tcPr>
                <w:tcW w:w="560" w:type="dxa"/>
              </w:tcPr>
            </w:tcPrChange>
          </w:tcPr>
          <w:p w14:paraId="339C5E38" w14:textId="4F50E930" w:rsidR="00C87CFE" w:rsidRPr="00CD1347" w:rsidRDefault="00C87CFE" w:rsidP="00C87CFE">
            <w:pPr>
              <w:jc w:val="center"/>
              <w:rPr>
                <w:ins w:id="24197" w:author="Στάθης Καπ" w:date="2023-03-03T04:01:00Z"/>
                <w:rFonts w:cstheme="minorHAnsi"/>
                <w:sz w:val="16"/>
                <w:szCs w:val="16"/>
              </w:rPr>
            </w:pPr>
            <w:ins w:id="24198" w:author="Στάθης Καπ" w:date="2023-03-03T06:23:00Z">
              <w:r>
                <w:rPr>
                  <w:rFonts w:ascii="Calibri" w:hAnsi="Calibri" w:cs="Calibri"/>
                  <w:color w:val="000000"/>
                  <w:sz w:val="16"/>
                  <w:szCs w:val="16"/>
                </w:rPr>
                <w:t>928</w:t>
              </w:r>
            </w:ins>
          </w:p>
        </w:tc>
        <w:tc>
          <w:tcPr>
            <w:tcW w:w="855" w:type="dxa"/>
            <w:vAlign w:val="center"/>
            <w:tcPrChange w:id="24199" w:author="Στάθης Καπ" w:date="2023-03-03T06:27:00Z">
              <w:tcPr>
                <w:tcW w:w="855" w:type="dxa"/>
              </w:tcPr>
            </w:tcPrChange>
          </w:tcPr>
          <w:p w14:paraId="10D74ED5" w14:textId="476D445B" w:rsidR="00C87CFE" w:rsidRPr="00CD1347" w:rsidRDefault="00C87CFE" w:rsidP="00C87CFE">
            <w:pPr>
              <w:jc w:val="center"/>
              <w:rPr>
                <w:ins w:id="24200" w:author="Στάθης Καπ" w:date="2023-03-03T04:01:00Z"/>
                <w:rFonts w:cstheme="minorHAnsi"/>
                <w:sz w:val="16"/>
                <w:szCs w:val="16"/>
              </w:rPr>
            </w:pPr>
            <w:ins w:id="24201" w:author="Στάθης Καπ" w:date="2023-03-03T06:23:00Z">
              <w:r>
                <w:rPr>
                  <w:rFonts w:ascii="Calibri" w:hAnsi="Calibri" w:cs="Calibri"/>
                  <w:color w:val="000000"/>
                  <w:sz w:val="16"/>
                  <w:szCs w:val="16"/>
                </w:rPr>
                <w:t>878</w:t>
              </w:r>
            </w:ins>
          </w:p>
        </w:tc>
        <w:tc>
          <w:tcPr>
            <w:tcW w:w="544" w:type="dxa"/>
            <w:vAlign w:val="center"/>
            <w:tcPrChange w:id="24202" w:author="Στάθης Καπ" w:date="2023-03-03T06:27:00Z">
              <w:tcPr>
                <w:tcW w:w="544" w:type="dxa"/>
                <w:vAlign w:val="bottom"/>
              </w:tcPr>
            </w:tcPrChange>
          </w:tcPr>
          <w:p w14:paraId="2EF7F59B" w14:textId="610918A2" w:rsidR="00C87CFE" w:rsidRPr="00CD1347" w:rsidRDefault="00C87CFE" w:rsidP="00C87CFE">
            <w:pPr>
              <w:jc w:val="center"/>
              <w:rPr>
                <w:ins w:id="24203" w:author="Στάθης Καπ" w:date="2023-03-03T04:01:00Z"/>
                <w:rFonts w:cstheme="minorHAnsi"/>
                <w:sz w:val="16"/>
                <w:szCs w:val="16"/>
              </w:rPr>
            </w:pPr>
            <w:ins w:id="24204" w:author="Στάθης Καπ" w:date="2023-03-03T06:23:00Z">
              <w:r>
                <w:rPr>
                  <w:rFonts w:ascii="Calibri" w:hAnsi="Calibri" w:cs="Calibri"/>
                  <w:color w:val="000000"/>
                  <w:sz w:val="16"/>
                  <w:szCs w:val="16"/>
                </w:rPr>
                <w:t>817</w:t>
              </w:r>
            </w:ins>
          </w:p>
        </w:tc>
        <w:tc>
          <w:tcPr>
            <w:tcW w:w="621" w:type="dxa"/>
            <w:vAlign w:val="center"/>
            <w:tcPrChange w:id="24205" w:author="Στάθης Καπ" w:date="2023-03-03T06:27:00Z">
              <w:tcPr>
                <w:tcW w:w="621" w:type="dxa"/>
                <w:vAlign w:val="bottom"/>
              </w:tcPr>
            </w:tcPrChange>
          </w:tcPr>
          <w:p w14:paraId="799605EF" w14:textId="4E86D330" w:rsidR="00C87CFE" w:rsidRPr="00CD1347" w:rsidRDefault="00C87CFE" w:rsidP="00C87CFE">
            <w:pPr>
              <w:jc w:val="center"/>
              <w:rPr>
                <w:ins w:id="24206" w:author="Στάθης Καπ" w:date="2023-03-03T04:01:00Z"/>
                <w:rFonts w:cstheme="minorHAnsi"/>
                <w:sz w:val="16"/>
                <w:szCs w:val="16"/>
              </w:rPr>
            </w:pPr>
            <w:ins w:id="24207" w:author="Στάθης Καπ" w:date="2023-03-03T06:23:00Z">
              <w:r>
                <w:rPr>
                  <w:rFonts w:ascii="Calibri" w:hAnsi="Calibri" w:cs="Calibri"/>
                  <w:color w:val="000000"/>
                  <w:sz w:val="16"/>
                  <w:szCs w:val="16"/>
                </w:rPr>
                <w:t>0.695</w:t>
              </w:r>
            </w:ins>
          </w:p>
        </w:tc>
        <w:tc>
          <w:tcPr>
            <w:tcW w:w="669" w:type="dxa"/>
            <w:vAlign w:val="center"/>
            <w:tcPrChange w:id="24208" w:author="Στάθης Καπ" w:date="2023-03-03T06:27:00Z">
              <w:tcPr>
                <w:tcW w:w="669" w:type="dxa"/>
                <w:vAlign w:val="center"/>
              </w:tcPr>
            </w:tcPrChange>
          </w:tcPr>
          <w:p w14:paraId="0B6E9EBC" w14:textId="2560C576" w:rsidR="00C87CFE" w:rsidRPr="00CD1347" w:rsidRDefault="00C87CFE" w:rsidP="00C87CFE">
            <w:pPr>
              <w:jc w:val="center"/>
              <w:rPr>
                <w:ins w:id="24209" w:author="Στάθης Καπ" w:date="2023-03-03T04:01:00Z"/>
                <w:rFonts w:cstheme="minorHAnsi"/>
                <w:sz w:val="16"/>
                <w:szCs w:val="16"/>
              </w:rPr>
            </w:pPr>
            <w:ins w:id="24210" w:author="Στάθης Καπ" w:date="2023-03-03T06:23:00Z">
              <w:r>
                <w:rPr>
                  <w:rFonts w:ascii="Calibri" w:hAnsi="Calibri" w:cstheme="minorHAnsi"/>
                  <w:color w:val="000000"/>
                  <w:sz w:val="16"/>
                  <w:szCs w:val="16"/>
                </w:rPr>
                <w:t>11.96</w:t>
              </w:r>
            </w:ins>
          </w:p>
        </w:tc>
        <w:tc>
          <w:tcPr>
            <w:tcW w:w="543" w:type="dxa"/>
            <w:vAlign w:val="center"/>
            <w:tcPrChange w:id="24211" w:author="Στάθης Καπ" w:date="2023-03-03T06:27:00Z">
              <w:tcPr>
                <w:tcW w:w="543" w:type="dxa"/>
                <w:vAlign w:val="bottom"/>
              </w:tcPr>
            </w:tcPrChange>
          </w:tcPr>
          <w:p w14:paraId="2DCC3DFB" w14:textId="3EC1D5A1" w:rsidR="00C87CFE" w:rsidRPr="00CD1347" w:rsidRDefault="00C87CFE" w:rsidP="00C87CFE">
            <w:pPr>
              <w:jc w:val="center"/>
              <w:rPr>
                <w:ins w:id="24212" w:author="Στάθης Καπ" w:date="2023-03-03T04:01:00Z"/>
                <w:rFonts w:cstheme="minorHAnsi"/>
                <w:sz w:val="16"/>
                <w:szCs w:val="16"/>
              </w:rPr>
            </w:pPr>
            <w:ins w:id="24213" w:author="Στάθης Καπ" w:date="2023-03-03T06:23:00Z">
              <w:r>
                <w:rPr>
                  <w:rFonts w:ascii="Calibri" w:hAnsi="Calibri" w:cs="Calibri"/>
                  <w:color w:val="000000"/>
                  <w:sz w:val="16"/>
                  <w:szCs w:val="16"/>
                </w:rPr>
                <w:t>723</w:t>
              </w:r>
            </w:ins>
          </w:p>
        </w:tc>
        <w:tc>
          <w:tcPr>
            <w:tcW w:w="621" w:type="dxa"/>
            <w:vAlign w:val="center"/>
            <w:tcPrChange w:id="24214" w:author="Στάθης Καπ" w:date="2023-03-03T06:27:00Z">
              <w:tcPr>
                <w:tcW w:w="621" w:type="dxa"/>
                <w:vAlign w:val="bottom"/>
              </w:tcPr>
            </w:tcPrChange>
          </w:tcPr>
          <w:p w14:paraId="0F729C0E" w14:textId="4137CA20" w:rsidR="00C87CFE" w:rsidRPr="00CD1347" w:rsidRDefault="00C87CFE" w:rsidP="00C87CFE">
            <w:pPr>
              <w:jc w:val="center"/>
              <w:rPr>
                <w:ins w:id="24215" w:author="Στάθης Καπ" w:date="2023-03-03T04:01:00Z"/>
                <w:rFonts w:cstheme="minorHAnsi"/>
                <w:sz w:val="16"/>
                <w:szCs w:val="16"/>
              </w:rPr>
            </w:pPr>
            <w:ins w:id="24216" w:author="Στάθης Καπ" w:date="2023-03-03T06:23:00Z">
              <w:r>
                <w:rPr>
                  <w:rFonts w:ascii="Calibri" w:hAnsi="Calibri" w:cs="Calibri"/>
                  <w:color w:val="000000"/>
                  <w:sz w:val="16"/>
                  <w:szCs w:val="16"/>
                </w:rPr>
                <w:t>0.328</w:t>
              </w:r>
            </w:ins>
          </w:p>
        </w:tc>
        <w:tc>
          <w:tcPr>
            <w:tcW w:w="669" w:type="dxa"/>
            <w:vAlign w:val="center"/>
            <w:tcPrChange w:id="24217" w:author="Στάθης Καπ" w:date="2023-03-03T06:27:00Z">
              <w:tcPr>
                <w:tcW w:w="669" w:type="dxa"/>
                <w:vAlign w:val="center"/>
              </w:tcPr>
            </w:tcPrChange>
          </w:tcPr>
          <w:p w14:paraId="3AD97EB5" w14:textId="14520CC9" w:rsidR="00C87CFE" w:rsidRPr="00CD1347" w:rsidRDefault="00C87CFE" w:rsidP="00C87CFE">
            <w:pPr>
              <w:jc w:val="center"/>
              <w:rPr>
                <w:ins w:id="24218" w:author="Στάθης Καπ" w:date="2023-03-03T04:01:00Z"/>
                <w:rFonts w:cstheme="minorHAnsi"/>
                <w:sz w:val="16"/>
                <w:szCs w:val="16"/>
              </w:rPr>
            </w:pPr>
            <w:ins w:id="24219" w:author="Στάθης Καπ" w:date="2023-03-03T06:23:00Z">
              <w:r>
                <w:rPr>
                  <w:rFonts w:ascii="Calibri" w:hAnsi="Calibri" w:cstheme="minorHAnsi"/>
                  <w:color w:val="000000"/>
                  <w:sz w:val="16"/>
                  <w:szCs w:val="16"/>
                </w:rPr>
                <w:t>11.51</w:t>
              </w:r>
            </w:ins>
          </w:p>
        </w:tc>
        <w:tc>
          <w:tcPr>
            <w:tcW w:w="508" w:type="dxa"/>
            <w:vAlign w:val="center"/>
            <w:tcPrChange w:id="24220" w:author="Στάθης Καπ" w:date="2023-03-03T06:27:00Z">
              <w:tcPr>
                <w:tcW w:w="508" w:type="dxa"/>
                <w:vAlign w:val="bottom"/>
              </w:tcPr>
            </w:tcPrChange>
          </w:tcPr>
          <w:p w14:paraId="44DEB361" w14:textId="540FA28B" w:rsidR="00C87CFE" w:rsidRPr="00CD1347" w:rsidRDefault="00C87CFE" w:rsidP="00C87CFE">
            <w:pPr>
              <w:jc w:val="center"/>
              <w:rPr>
                <w:ins w:id="24221" w:author="Στάθης Καπ" w:date="2023-03-03T04:01:00Z"/>
                <w:rFonts w:cstheme="minorHAnsi"/>
                <w:sz w:val="16"/>
                <w:szCs w:val="16"/>
              </w:rPr>
            </w:pPr>
            <w:ins w:id="24222" w:author="Στάθης Καπ" w:date="2023-03-03T06:23:00Z">
              <w:r>
                <w:rPr>
                  <w:rFonts w:ascii="Calibri" w:hAnsi="Calibri" w:cs="Calibri"/>
                  <w:color w:val="000000"/>
                  <w:sz w:val="16"/>
                  <w:szCs w:val="16"/>
                </w:rPr>
                <w:t>667</w:t>
              </w:r>
            </w:ins>
          </w:p>
        </w:tc>
        <w:tc>
          <w:tcPr>
            <w:tcW w:w="541" w:type="dxa"/>
            <w:vAlign w:val="center"/>
            <w:tcPrChange w:id="24223" w:author="Στάθης Καπ" w:date="2023-03-03T06:27:00Z">
              <w:tcPr>
                <w:tcW w:w="541" w:type="dxa"/>
                <w:vAlign w:val="bottom"/>
              </w:tcPr>
            </w:tcPrChange>
          </w:tcPr>
          <w:p w14:paraId="2E9470F9" w14:textId="6149030C" w:rsidR="00C87CFE" w:rsidRPr="00CD1347" w:rsidRDefault="00C87CFE" w:rsidP="00C87CFE">
            <w:pPr>
              <w:jc w:val="center"/>
              <w:rPr>
                <w:ins w:id="24224" w:author="Στάθης Καπ" w:date="2023-03-03T04:01:00Z"/>
                <w:rFonts w:cstheme="minorHAnsi"/>
                <w:sz w:val="16"/>
                <w:szCs w:val="16"/>
              </w:rPr>
            </w:pPr>
            <w:ins w:id="24225" w:author="Στάθης Καπ" w:date="2023-03-03T06:23:00Z">
              <w:r>
                <w:rPr>
                  <w:rFonts w:ascii="Calibri" w:hAnsi="Calibri" w:cs="Calibri"/>
                  <w:color w:val="000000"/>
                  <w:sz w:val="16"/>
                  <w:szCs w:val="16"/>
                </w:rPr>
                <w:t>0.354</w:t>
              </w:r>
            </w:ins>
          </w:p>
        </w:tc>
        <w:tc>
          <w:tcPr>
            <w:tcW w:w="589" w:type="dxa"/>
            <w:vAlign w:val="center"/>
            <w:tcPrChange w:id="24226" w:author="Στάθης Καπ" w:date="2023-03-03T06:27:00Z">
              <w:tcPr>
                <w:tcW w:w="589" w:type="dxa"/>
                <w:vAlign w:val="center"/>
              </w:tcPr>
            </w:tcPrChange>
          </w:tcPr>
          <w:p w14:paraId="0FBEC70B" w14:textId="4906D0AE" w:rsidR="00C87CFE" w:rsidRPr="00CD1347" w:rsidRDefault="00C87CFE" w:rsidP="00C87CFE">
            <w:pPr>
              <w:jc w:val="center"/>
              <w:rPr>
                <w:ins w:id="24227" w:author="Στάθης Καπ" w:date="2023-03-03T04:01:00Z"/>
                <w:rFonts w:cstheme="minorHAnsi"/>
                <w:sz w:val="16"/>
                <w:szCs w:val="16"/>
              </w:rPr>
            </w:pPr>
            <w:ins w:id="24228" w:author="Στάθης Καπ" w:date="2023-03-03T06:23:00Z">
              <w:r>
                <w:rPr>
                  <w:rFonts w:ascii="Calibri" w:hAnsi="Calibri" w:cstheme="minorHAnsi"/>
                  <w:color w:val="000000"/>
                  <w:sz w:val="16"/>
                  <w:szCs w:val="16"/>
                </w:rPr>
                <w:t>18.36</w:t>
              </w:r>
            </w:ins>
          </w:p>
        </w:tc>
        <w:tc>
          <w:tcPr>
            <w:tcW w:w="463" w:type="dxa"/>
            <w:vAlign w:val="center"/>
            <w:tcPrChange w:id="24229" w:author="Στάθης Καπ" w:date="2023-03-03T06:27:00Z">
              <w:tcPr>
                <w:tcW w:w="463" w:type="dxa"/>
                <w:vAlign w:val="bottom"/>
              </w:tcPr>
            </w:tcPrChange>
          </w:tcPr>
          <w:p w14:paraId="24E6A885" w14:textId="4D5E4C7D" w:rsidR="00C87CFE" w:rsidRPr="00CD1347" w:rsidRDefault="00C87CFE" w:rsidP="00C87CFE">
            <w:pPr>
              <w:jc w:val="center"/>
              <w:rPr>
                <w:ins w:id="24230" w:author="Στάθης Καπ" w:date="2023-03-03T04:01:00Z"/>
                <w:rFonts w:cstheme="minorHAnsi"/>
                <w:sz w:val="16"/>
                <w:szCs w:val="16"/>
              </w:rPr>
            </w:pPr>
            <w:ins w:id="24231" w:author="Στάθης Καπ" w:date="2023-03-03T06:23:00Z">
              <w:r>
                <w:rPr>
                  <w:rFonts w:ascii="Calibri" w:hAnsi="Calibri" w:cs="Calibri"/>
                  <w:color w:val="000000"/>
                  <w:sz w:val="16"/>
                  <w:szCs w:val="16"/>
                </w:rPr>
                <w:t>648</w:t>
              </w:r>
            </w:ins>
          </w:p>
        </w:tc>
        <w:tc>
          <w:tcPr>
            <w:tcW w:w="541" w:type="dxa"/>
            <w:vAlign w:val="center"/>
            <w:tcPrChange w:id="24232" w:author="Στάθης Καπ" w:date="2023-03-03T06:27:00Z">
              <w:tcPr>
                <w:tcW w:w="541" w:type="dxa"/>
                <w:vAlign w:val="bottom"/>
              </w:tcPr>
            </w:tcPrChange>
          </w:tcPr>
          <w:p w14:paraId="3FDBC0A5" w14:textId="382F0646" w:rsidR="00C87CFE" w:rsidRPr="00CD1347" w:rsidRDefault="00C87CFE" w:rsidP="00C87CFE">
            <w:pPr>
              <w:jc w:val="center"/>
              <w:rPr>
                <w:ins w:id="24233" w:author="Στάθης Καπ" w:date="2023-03-03T04:01:00Z"/>
                <w:rFonts w:cstheme="minorHAnsi"/>
                <w:sz w:val="16"/>
                <w:szCs w:val="16"/>
              </w:rPr>
            </w:pPr>
            <w:ins w:id="24234" w:author="Στάθης Καπ" w:date="2023-03-03T06:23:00Z">
              <w:r>
                <w:rPr>
                  <w:rFonts w:ascii="Calibri" w:hAnsi="Calibri" w:cs="Calibri"/>
                  <w:color w:val="000000"/>
                  <w:sz w:val="16"/>
                  <w:szCs w:val="16"/>
                </w:rPr>
                <w:t>0.665</w:t>
              </w:r>
            </w:ins>
          </w:p>
        </w:tc>
        <w:tc>
          <w:tcPr>
            <w:tcW w:w="589" w:type="dxa"/>
            <w:vAlign w:val="center"/>
            <w:tcPrChange w:id="24235" w:author="Στάθης Καπ" w:date="2023-03-03T06:27:00Z">
              <w:tcPr>
                <w:tcW w:w="589" w:type="dxa"/>
                <w:vAlign w:val="center"/>
              </w:tcPr>
            </w:tcPrChange>
          </w:tcPr>
          <w:p w14:paraId="6C7A5AF9" w14:textId="7F1084E4" w:rsidR="00C87CFE" w:rsidRPr="00CD1347" w:rsidRDefault="00C87CFE" w:rsidP="00C87CFE">
            <w:pPr>
              <w:jc w:val="center"/>
              <w:rPr>
                <w:ins w:id="24236" w:author="Στάθης Καπ" w:date="2023-03-03T04:01:00Z"/>
                <w:rFonts w:cstheme="minorHAnsi"/>
                <w:sz w:val="16"/>
                <w:szCs w:val="16"/>
              </w:rPr>
            </w:pPr>
            <w:ins w:id="24237"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2423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39" w:author="Στάθης Καπ" w:date="2023-03-03T04:01:00Z"/>
        </w:trPr>
        <w:tc>
          <w:tcPr>
            <w:tcW w:w="515" w:type="dxa"/>
            <w:tcBorders>
              <w:top w:val="nil"/>
              <w:bottom w:val="nil"/>
              <w:right w:val="single" w:sz="4" w:space="0" w:color="auto"/>
            </w:tcBorders>
            <w:shd w:val="clear" w:color="auto" w:fill="E7E6E6" w:themeFill="background2"/>
            <w:vAlign w:val="bottom"/>
            <w:tcPrChange w:id="24240" w:author="Στάθης Καπ" w:date="2023-03-03T06:27:00Z">
              <w:tcPr>
                <w:tcW w:w="515" w:type="dxa"/>
                <w:vAlign w:val="bottom"/>
              </w:tcPr>
            </w:tcPrChange>
          </w:tcPr>
          <w:p w14:paraId="165AB290" w14:textId="095AB9EE" w:rsidR="00C87CFE" w:rsidRPr="00CD1347" w:rsidRDefault="00C87CFE" w:rsidP="00C87CFE">
            <w:pPr>
              <w:jc w:val="center"/>
              <w:rPr>
                <w:ins w:id="24241" w:author="Στάθης Καπ" w:date="2023-03-03T04:01:00Z"/>
                <w:sz w:val="16"/>
                <w:szCs w:val="16"/>
              </w:rPr>
            </w:pPr>
            <w:ins w:id="24242" w:author="Στάθης Καπ" w:date="2023-03-03T04:08:00Z">
              <w:r w:rsidRPr="00CD1347">
                <w:rPr>
                  <w:rFonts w:ascii="Calibri" w:hAnsi="Calibri" w:cs="Calibri"/>
                  <w:color w:val="000000"/>
                  <w:sz w:val="16"/>
                  <w:szCs w:val="16"/>
                  <w:rPrChange w:id="24243"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24244" w:author="Στάθης Καπ" w:date="2023-03-03T06:27:00Z">
              <w:tcPr>
                <w:tcW w:w="560" w:type="dxa"/>
              </w:tcPr>
            </w:tcPrChange>
          </w:tcPr>
          <w:p w14:paraId="3080F1B7" w14:textId="6C4C0FAB" w:rsidR="00C87CFE" w:rsidRPr="00CD1347" w:rsidRDefault="00C87CFE" w:rsidP="00C87CFE">
            <w:pPr>
              <w:jc w:val="center"/>
              <w:rPr>
                <w:ins w:id="24245" w:author="Στάθης Καπ" w:date="2023-03-03T04:01:00Z"/>
                <w:rFonts w:cstheme="minorHAnsi"/>
                <w:sz w:val="16"/>
                <w:szCs w:val="16"/>
              </w:rPr>
            </w:pPr>
            <w:ins w:id="24246" w:author="Στάθης Καπ" w:date="2023-03-03T06:23:00Z">
              <w:r>
                <w:rPr>
                  <w:rFonts w:ascii="Calibri" w:hAnsi="Calibri" w:cs="Calibri"/>
                  <w:color w:val="000000"/>
                  <w:sz w:val="16"/>
                  <w:szCs w:val="16"/>
                </w:rPr>
                <w:t>975</w:t>
              </w:r>
            </w:ins>
          </w:p>
        </w:tc>
        <w:tc>
          <w:tcPr>
            <w:tcW w:w="855" w:type="dxa"/>
            <w:vAlign w:val="center"/>
            <w:tcPrChange w:id="24247" w:author="Στάθης Καπ" w:date="2023-03-03T06:27:00Z">
              <w:tcPr>
                <w:tcW w:w="855" w:type="dxa"/>
              </w:tcPr>
            </w:tcPrChange>
          </w:tcPr>
          <w:p w14:paraId="5DC5C42F" w14:textId="12B21414" w:rsidR="00C87CFE" w:rsidRPr="00CD1347" w:rsidRDefault="00C87CFE" w:rsidP="00C87CFE">
            <w:pPr>
              <w:jc w:val="center"/>
              <w:rPr>
                <w:ins w:id="24248" w:author="Στάθης Καπ" w:date="2023-03-03T04:01:00Z"/>
                <w:rFonts w:cstheme="minorHAnsi"/>
                <w:sz w:val="16"/>
                <w:szCs w:val="16"/>
              </w:rPr>
            </w:pPr>
            <w:ins w:id="24249" w:author="Στάθης Καπ" w:date="2023-03-03T06:23:00Z">
              <w:r>
                <w:rPr>
                  <w:rFonts w:ascii="Calibri" w:hAnsi="Calibri" w:cs="Calibri"/>
                  <w:color w:val="000000"/>
                  <w:sz w:val="16"/>
                  <w:szCs w:val="16"/>
                </w:rPr>
                <w:t>941</w:t>
              </w:r>
            </w:ins>
          </w:p>
        </w:tc>
        <w:tc>
          <w:tcPr>
            <w:tcW w:w="544" w:type="dxa"/>
            <w:vAlign w:val="center"/>
            <w:tcPrChange w:id="24250" w:author="Στάθης Καπ" w:date="2023-03-03T06:27:00Z">
              <w:tcPr>
                <w:tcW w:w="544" w:type="dxa"/>
                <w:vAlign w:val="bottom"/>
              </w:tcPr>
            </w:tcPrChange>
          </w:tcPr>
          <w:p w14:paraId="07041C97" w14:textId="58CA3294" w:rsidR="00C87CFE" w:rsidRPr="00CD1347" w:rsidRDefault="00C87CFE" w:rsidP="00C87CFE">
            <w:pPr>
              <w:jc w:val="center"/>
              <w:rPr>
                <w:ins w:id="24251" w:author="Στάθης Καπ" w:date="2023-03-03T04:01:00Z"/>
                <w:rFonts w:cstheme="minorHAnsi"/>
                <w:sz w:val="16"/>
                <w:szCs w:val="16"/>
              </w:rPr>
            </w:pPr>
            <w:ins w:id="24252" w:author="Στάθης Καπ" w:date="2023-03-03T06:23:00Z">
              <w:r>
                <w:rPr>
                  <w:rFonts w:ascii="Calibri" w:hAnsi="Calibri" w:cs="Calibri"/>
                  <w:color w:val="000000"/>
                  <w:sz w:val="16"/>
                  <w:szCs w:val="16"/>
                </w:rPr>
                <w:t>867</w:t>
              </w:r>
            </w:ins>
          </w:p>
        </w:tc>
        <w:tc>
          <w:tcPr>
            <w:tcW w:w="621" w:type="dxa"/>
            <w:vAlign w:val="center"/>
            <w:tcPrChange w:id="24253" w:author="Στάθης Καπ" w:date="2023-03-03T06:27:00Z">
              <w:tcPr>
                <w:tcW w:w="621" w:type="dxa"/>
                <w:vAlign w:val="bottom"/>
              </w:tcPr>
            </w:tcPrChange>
          </w:tcPr>
          <w:p w14:paraId="43C97458" w14:textId="79220FFB" w:rsidR="00C87CFE" w:rsidRPr="00CD1347" w:rsidRDefault="00C87CFE" w:rsidP="00C87CFE">
            <w:pPr>
              <w:jc w:val="center"/>
              <w:rPr>
                <w:ins w:id="24254" w:author="Στάθης Καπ" w:date="2023-03-03T04:01:00Z"/>
                <w:rFonts w:cstheme="minorHAnsi"/>
                <w:sz w:val="16"/>
                <w:szCs w:val="16"/>
              </w:rPr>
            </w:pPr>
            <w:ins w:id="24255" w:author="Στάθης Καπ" w:date="2023-03-03T06:23:00Z">
              <w:r>
                <w:rPr>
                  <w:rFonts w:ascii="Calibri" w:hAnsi="Calibri" w:cs="Calibri"/>
                  <w:color w:val="000000"/>
                  <w:sz w:val="16"/>
                  <w:szCs w:val="16"/>
                </w:rPr>
                <w:t>0.643</w:t>
              </w:r>
            </w:ins>
          </w:p>
        </w:tc>
        <w:tc>
          <w:tcPr>
            <w:tcW w:w="669" w:type="dxa"/>
            <w:vAlign w:val="center"/>
            <w:tcPrChange w:id="24256" w:author="Στάθης Καπ" w:date="2023-03-03T06:27:00Z">
              <w:tcPr>
                <w:tcW w:w="669" w:type="dxa"/>
                <w:vAlign w:val="center"/>
              </w:tcPr>
            </w:tcPrChange>
          </w:tcPr>
          <w:p w14:paraId="2281233F" w14:textId="2ACC0DEA" w:rsidR="00C87CFE" w:rsidRPr="00CD1347" w:rsidRDefault="00C87CFE" w:rsidP="00C87CFE">
            <w:pPr>
              <w:jc w:val="center"/>
              <w:rPr>
                <w:ins w:id="24257" w:author="Στάθης Καπ" w:date="2023-03-03T04:01:00Z"/>
                <w:rFonts w:cstheme="minorHAnsi"/>
                <w:sz w:val="16"/>
                <w:szCs w:val="16"/>
              </w:rPr>
            </w:pPr>
            <w:ins w:id="24258" w:author="Στάθης Καπ" w:date="2023-03-03T06:23:00Z">
              <w:r>
                <w:rPr>
                  <w:rFonts w:ascii="Calibri" w:hAnsi="Calibri" w:cstheme="minorHAnsi"/>
                  <w:color w:val="000000"/>
                  <w:sz w:val="16"/>
                  <w:szCs w:val="16"/>
                </w:rPr>
                <w:t>11.08</w:t>
              </w:r>
            </w:ins>
          </w:p>
        </w:tc>
        <w:tc>
          <w:tcPr>
            <w:tcW w:w="543" w:type="dxa"/>
            <w:vAlign w:val="center"/>
            <w:tcPrChange w:id="24259" w:author="Στάθης Καπ" w:date="2023-03-03T06:27:00Z">
              <w:tcPr>
                <w:tcW w:w="543" w:type="dxa"/>
                <w:vAlign w:val="bottom"/>
              </w:tcPr>
            </w:tcPrChange>
          </w:tcPr>
          <w:p w14:paraId="4F31E21B" w14:textId="09F59AF5" w:rsidR="00C87CFE" w:rsidRPr="00CD1347" w:rsidRDefault="00C87CFE" w:rsidP="00C87CFE">
            <w:pPr>
              <w:jc w:val="center"/>
              <w:rPr>
                <w:ins w:id="24260" w:author="Στάθης Καπ" w:date="2023-03-03T04:01:00Z"/>
                <w:rFonts w:cstheme="minorHAnsi"/>
                <w:sz w:val="16"/>
                <w:szCs w:val="16"/>
              </w:rPr>
            </w:pPr>
            <w:ins w:id="24261" w:author="Στάθης Καπ" w:date="2023-03-03T06:23:00Z">
              <w:r>
                <w:rPr>
                  <w:rFonts w:ascii="Calibri" w:hAnsi="Calibri" w:cs="Calibri"/>
                  <w:color w:val="000000"/>
                  <w:sz w:val="16"/>
                  <w:szCs w:val="16"/>
                </w:rPr>
                <w:t>844</w:t>
              </w:r>
            </w:ins>
          </w:p>
        </w:tc>
        <w:tc>
          <w:tcPr>
            <w:tcW w:w="621" w:type="dxa"/>
            <w:vAlign w:val="center"/>
            <w:tcPrChange w:id="24262" w:author="Στάθης Καπ" w:date="2023-03-03T06:27:00Z">
              <w:tcPr>
                <w:tcW w:w="621" w:type="dxa"/>
                <w:vAlign w:val="bottom"/>
              </w:tcPr>
            </w:tcPrChange>
          </w:tcPr>
          <w:p w14:paraId="47BC04D1" w14:textId="5D48217E" w:rsidR="00C87CFE" w:rsidRPr="00CD1347" w:rsidRDefault="00C87CFE" w:rsidP="00C87CFE">
            <w:pPr>
              <w:jc w:val="center"/>
              <w:rPr>
                <w:ins w:id="24263" w:author="Στάθης Καπ" w:date="2023-03-03T04:01:00Z"/>
                <w:rFonts w:cstheme="minorHAnsi"/>
                <w:sz w:val="16"/>
                <w:szCs w:val="16"/>
              </w:rPr>
            </w:pPr>
            <w:ins w:id="24264" w:author="Στάθης Καπ" w:date="2023-03-03T06:23:00Z">
              <w:r>
                <w:rPr>
                  <w:rFonts w:ascii="Calibri" w:hAnsi="Calibri" w:cs="Calibri"/>
                  <w:color w:val="000000"/>
                  <w:sz w:val="16"/>
                  <w:szCs w:val="16"/>
                </w:rPr>
                <w:t>0.406</w:t>
              </w:r>
            </w:ins>
          </w:p>
        </w:tc>
        <w:tc>
          <w:tcPr>
            <w:tcW w:w="669" w:type="dxa"/>
            <w:vAlign w:val="center"/>
            <w:tcPrChange w:id="24265" w:author="Στάθης Καπ" w:date="2023-03-03T06:27:00Z">
              <w:tcPr>
                <w:tcW w:w="669" w:type="dxa"/>
                <w:vAlign w:val="center"/>
              </w:tcPr>
            </w:tcPrChange>
          </w:tcPr>
          <w:p w14:paraId="1311AC0E" w14:textId="3339B744" w:rsidR="00C87CFE" w:rsidRPr="00CD1347" w:rsidRDefault="00C87CFE" w:rsidP="00C87CFE">
            <w:pPr>
              <w:jc w:val="center"/>
              <w:rPr>
                <w:ins w:id="24266" w:author="Στάθης Καπ" w:date="2023-03-03T04:01:00Z"/>
                <w:rFonts w:cstheme="minorHAnsi"/>
                <w:sz w:val="16"/>
                <w:szCs w:val="16"/>
              </w:rPr>
            </w:pPr>
            <w:ins w:id="24267" w:author="Στάθης Καπ" w:date="2023-03-03T06:23:00Z">
              <w:r>
                <w:rPr>
                  <w:rFonts w:ascii="Calibri" w:hAnsi="Calibri" w:cstheme="minorHAnsi"/>
                  <w:color w:val="000000"/>
                  <w:sz w:val="16"/>
                  <w:szCs w:val="16"/>
                </w:rPr>
                <w:t>2.65</w:t>
              </w:r>
            </w:ins>
          </w:p>
        </w:tc>
        <w:tc>
          <w:tcPr>
            <w:tcW w:w="508" w:type="dxa"/>
            <w:vAlign w:val="center"/>
            <w:tcPrChange w:id="24268" w:author="Στάθης Καπ" w:date="2023-03-03T06:27:00Z">
              <w:tcPr>
                <w:tcW w:w="508" w:type="dxa"/>
                <w:vAlign w:val="bottom"/>
              </w:tcPr>
            </w:tcPrChange>
          </w:tcPr>
          <w:p w14:paraId="28025EAB" w14:textId="38A1F71D" w:rsidR="00C87CFE" w:rsidRPr="00CD1347" w:rsidRDefault="00C87CFE" w:rsidP="00C87CFE">
            <w:pPr>
              <w:jc w:val="center"/>
              <w:rPr>
                <w:ins w:id="24269" w:author="Στάθης Καπ" w:date="2023-03-03T04:01:00Z"/>
                <w:rFonts w:cstheme="minorHAnsi"/>
                <w:sz w:val="16"/>
                <w:szCs w:val="16"/>
              </w:rPr>
            </w:pPr>
            <w:ins w:id="24270" w:author="Στάθης Καπ" w:date="2023-03-03T06:23:00Z">
              <w:r>
                <w:rPr>
                  <w:rFonts w:ascii="Calibri" w:hAnsi="Calibri" w:cs="Calibri"/>
                  <w:color w:val="000000"/>
                  <w:sz w:val="16"/>
                  <w:szCs w:val="16"/>
                </w:rPr>
                <w:t>695</w:t>
              </w:r>
            </w:ins>
          </w:p>
        </w:tc>
        <w:tc>
          <w:tcPr>
            <w:tcW w:w="541" w:type="dxa"/>
            <w:vAlign w:val="center"/>
            <w:tcPrChange w:id="24271" w:author="Στάθης Καπ" w:date="2023-03-03T06:27:00Z">
              <w:tcPr>
                <w:tcW w:w="541" w:type="dxa"/>
                <w:vAlign w:val="bottom"/>
              </w:tcPr>
            </w:tcPrChange>
          </w:tcPr>
          <w:p w14:paraId="7DF687D4" w14:textId="4E8C0D3B" w:rsidR="00C87CFE" w:rsidRPr="00CD1347" w:rsidRDefault="00C87CFE" w:rsidP="00C87CFE">
            <w:pPr>
              <w:jc w:val="center"/>
              <w:rPr>
                <w:ins w:id="24272" w:author="Στάθης Καπ" w:date="2023-03-03T04:01:00Z"/>
                <w:rFonts w:cstheme="minorHAnsi"/>
                <w:sz w:val="16"/>
                <w:szCs w:val="16"/>
              </w:rPr>
            </w:pPr>
            <w:ins w:id="24273" w:author="Στάθης Καπ" w:date="2023-03-03T06:23:00Z">
              <w:r>
                <w:rPr>
                  <w:rFonts w:ascii="Calibri" w:hAnsi="Calibri" w:cs="Calibri"/>
                  <w:color w:val="000000"/>
                  <w:sz w:val="16"/>
                  <w:szCs w:val="16"/>
                </w:rPr>
                <w:t>0.367</w:t>
              </w:r>
            </w:ins>
          </w:p>
        </w:tc>
        <w:tc>
          <w:tcPr>
            <w:tcW w:w="589" w:type="dxa"/>
            <w:vAlign w:val="center"/>
            <w:tcPrChange w:id="24274" w:author="Στάθης Καπ" w:date="2023-03-03T06:27:00Z">
              <w:tcPr>
                <w:tcW w:w="589" w:type="dxa"/>
                <w:vAlign w:val="center"/>
              </w:tcPr>
            </w:tcPrChange>
          </w:tcPr>
          <w:p w14:paraId="75C5DBAE" w14:textId="6DE47609" w:rsidR="00C87CFE" w:rsidRPr="00CD1347" w:rsidRDefault="00C87CFE" w:rsidP="00C87CFE">
            <w:pPr>
              <w:jc w:val="center"/>
              <w:rPr>
                <w:ins w:id="24275" w:author="Στάθης Καπ" w:date="2023-03-03T04:01:00Z"/>
                <w:rFonts w:cstheme="minorHAnsi"/>
                <w:sz w:val="16"/>
                <w:szCs w:val="16"/>
              </w:rPr>
            </w:pPr>
            <w:ins w:id="24276" w:author="Στάθης Καπ" w:date="2023-03-03T06:23:00Z">
              <w:r>
                <w:rPr>
                  <w:rFonts w:ascii="Calibri" w:hAnsi="Calibri" w:cstheme="minorHAnsi"/>
                  <w:color w:val="000000"/>
                  <w:sz w:val="16"/>
                  <w:szCs w:val="16"/>
                </w:rPr>
                <w:t>19.84</w:t>
              </w:r>
            </w:ins>
          </w:p>
        </w:tc>
        <w:tc>
          <w:tcPr>
            <w:tcW w:w="463" w:type="dxa"/>
            <w:vAlign w:val="center"/>
            <w:tcPrChange w:id="24277" w:author="Στάθης Καπ" w:date="2023-03-03T06:27:00Z">
              <w:tcPr>
                <w:tcW w:w="463" w:type="dxa"/>
                <w:vAlign w:val="bottom"/>
              </w:tcPr>
            </w:tcPrChange>
          </w:tcPr>
          <w:p w14:paraId="4289923B" w14:textId="0A0A9CBF" w:rsidR="00C87CFE" w:rsidRPr="00CD1347" w:rsidRDefault="00C87CFE" w:rsidP="00C87CFE">
            <w:pPr>
              <w:jc w:val="center"/>
              <w:rPr>
                <w:ins w:id="24278" w:author="Στάθης Καπ" w:date="2023-03-03T04:01:00Z"/>
                <w:rFonts w:cstheme="minorHAnsi"/>
                <w:sz w:val="16"/>
                <w:szCs w:val="16"/>
              </w:rPr>
            </w:pPr>
            <w:ins w:id="24279" w:author="Στάθης Καπ" w:date="2023-03-03T06:23:00Z">
              <w:r>
                <w:rPr>
                  <w:rFonts w:ascii="Calibri" w:hAnsi="Calibri" w:cs="Calibri"/>
                  <w:color w:val="000000"/>
                  <w:sz w:val="16"/>
                  <w:szCs w:val="16"/>
                </w:rPr>
                <w:t>729</w:t>
              </w:r>
            </w:ins>
          </w:p>
        </w:tc>
        <w:tc>
          <w:tcPr>
            <w:tcW w:w="541" w:type="dxa"/>
            <w:vAlign w:val="center"/>
            <w:tcPrChange w:id="24280" w:author="Στάθης Καπ" w:date="2023-03-03T06:27:00Z">
              <w:tcPr>
                <w:tcW w:w="541" w:type="dxa"/>
                <w:vAlign w:val="bottom"/>
              </w:tcPr>
            </w:tcPrChange>
          </w:tcPr>
          <w:p w14:paraId="32BBAA31" w14:textId="393E9A8A" w:rsidR="00C87CFE" w:rsidRPr="00CD1347" w:rsidRDefault="00C87CFE" w:rsidP="00C87CFE">
            <w:pPr>
              <w:jc w:val="center"/>
              <w:rPr>
                <w:ins w:id="24281" w:author="Στάθης Καπ" w:date="2023-03-03T04:01:00Z"/>
                <w:rFonts w:cstheme="minorHAnsi"/>
                <w:sz w:val="16"/>
                <w:szCs w:val="16"/>
              </w:rPr>
            </w:pPr>
            <w:ins w:id="24282" w:author="Στάθης Καπ" w:date="2023-03-03T06:23:00Z">
              <w:r>
                <w:rPr>
                  <w:rFonts w:ascii="Calibri" w:hAnsi="Calibri" w:cs="Calibri"/>
                  <w:color w:val="000000"/>
                  <w:sz w:val="16"/>
                  <w:szCs w:val="16"/>
                </w:rPr>
                <w:t>0.623</w:t>
              </w:r>
            </w:ins>
          </w:p>
        </w:tc>
        <w:tc>
          <w:tcPr>
            <w:tcW w:w="589" w:type="dxa"/>
            <w:vAlign w:val="center"/>
            <w:tcPrChange w:id="24283" w:author="Στάθης Καπ" w:date="2023-03-03T06:27:00Z">
              <w:tcPr>
                <w:tcW w:w="589" w:type="dxa"/>
                <w:vAlign w:val="center"/>
              </w:tcPr>
            </w:tcPrChange>
          </w:tcPr>
          <w:p w14:paraId="647CDB96" w14:textId="31BB8237" w:rsidR="00C87CFE" w:rsidRPr="00CD1347" w:rsidRDefault="00C87CFE" w:rsidP="00C87CFE">
            <w:pPr>
              <w:jc w:val="center"/>
              <w:rPr>
                <w:ins w:id="24284" w:author="Στάθης Καπ" w:date="2023-03-03T04:01:00Z"/>
                <w:rFonts w:cstheme="minorHAnsi"/>
                <w:sz w:val="16"/>
                <w:szCs w:val="16"/>
              </w:rPr>
            </w:pPr>
            <w:ins w:id="24285"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2428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87" w:author="Στάθης Καπ" w:date="2023-03-03T04:01:00Z"/>
        </w:trPr>
        <w:tc>
          <w:tcPr>
            <w:tcW w:w="515" w:type="dxa"/>
            <w:tcBorders>
              <w:top w:val="nil"/>
              <w:bottom w:val="nil"/>
              <w:right w:val="single" w:sz="4" w:space="0" w:color="auto"/>
            </w:tcBorders>
            <w:shd w:val="clear" w:color="auto" w:fill="E7E6E6" w:themeFill="background2"/>
            <w:vAlign w:val="bottom"/>
            <w:tcPrChange w:id="24288" w:author="Στάθης Καπ" w:date="2023-03-03T06:27:00Z">
              <w:tcPr>
                <w:tcW w:w="515" w:type="dxa"/>
                <w:vAlign w:val="bottom"/>
              </w:tcPr>
            </w:tcPrChange>
          </w:tcPr>
          <w:p w14:paraId="30E125BD" w14:textId="500B2B65" w:rsidR="00C87CFE" w:rsidRPr="00CD1347" w:rsidRDefault="00C87CFE" w:rsidP="00C87CFE">
            <w:pPr>
              <w:jc w:val="center"/>
              <w:rPr>
                <w:ins w:id="24289" w:author="Στάθης Καπ" w:date="2023-03-03T04:01:00Z"/>
                <w:sz w:val="16"/>
                <w:szCs w:val="16"/>
              </w:rPr>
            </w:pPr>
            <w:ins w:id="24290" w:author="Στάθης Καπ" w:date="2023-03-03T04:08:00Z">
              <w:r w:rsidRPr="00CD1347">
                <w:rPr>
                  <w:rFonts w:ascii="Calibri" w:hAnsi="Calibri" w:cs="Calibri"/>
                  <w:color w:val="000000"/>
                  <w:sz w:val="16"/>
                  <w:szCs w:val="16"/>
                  <w:rPrChange w:id="24291"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24292" w:author="Στάθης Καπ" w:date="2023-03-03T06:27:00Z">
              <w:tcPr>
                <w:tcW w:w="560" w:type="dxa"/>
              </w:tcPr>
            </w:tcPrChange>
          </w:tcPr>
          <w:p w14:paraId="48718CB7" w14:textId="0B1CA65B" w:rsidR="00C87CFE" w:rsidRPr="00CD1347" w:rsidRDefault="00C87CFE" w:rsidP="00C87CFE">
            <w:pPr>
              <w:jc w:val="center"/>
              <w:rPr>
                <w:ins w:id="24293" w:author="Στάθης Καπ" w:date="2023-03-03T04:01:00Z"/>
                <w:rFonts w:cstheme="minorHAnsi"/>
                <w:sz w:val="16"/>
                <w:szCs w:val="16"/>
              </w:rPr>
            </w:pPr>
            <w:ins w:id="24294" w:author="Στάθης Καπ" w:date="2023-03-03T06:23:00Z">
              <w:r>
                <w:rPr>
                  <w:rFonts w:ascii="Calibri" w:hAnsi="Calibri" w:cs="Calibri"/>
                  <w:color w:val="000000"/>
                  <w:sz w:val="16"/>
                  <w:szCs w:val="16"/>
                </w:rPr>
                <w:t>778</w:t>
              </w:r>
            </w:ins>
          </w:p>
        </w:tc>
        <w:tc>
          <w:tcPr>
            <w:tcW w:w="855" w:type="dxa"/>
            <w:vAlign w:val="center"/>
            <w:tcPrChange w:id="24295" w:author="Στάθης Καπ" w:date="2023-03-03T06:27:00Z">
              <w:tcPr>
                <w:tcW w:w="855" w:type="dxa"/>
              </w:tcPr>
            </w:tcPrChange>
          </w:tcPr>
          <w:p w14:paraId="47302624" w14:textId="1532A814" w:rsidR="00C87CFE" w:rsidRPr="00CD1347" w:rsidRDefault="00C87CFE" w:rsidP="00C87CFE">
            <w:pPr>
              <w:jc w:val="center"/>
              <w:rPr>
                <w:ins w:id="24296" w:author="Στάθης Καπ" w:date="2023-03-03T04:01:00Z"/>
                <w:rFonts w:cstheme="minorHAnsi"/>
                <w:sz w:val="16"/>
                <w:szCs w:val="16"/>
              </w:rPr>
            </w:pPr>
            <w:ins w:id="24297" w:author="Στάθης Καπ" w:date="2023-03-03T06:23:00Z">
              <w:r>
                <w:rPr>
                  <w:rFonts w:ascii="Calibri" w:hAnsi="Calibri" w:cs="Calibri"/>
                  <w:color w:val="000000"/>
                  <w:sz w:val="16"/>
                  <w:szCs w:val="16"/>
                </w:rPr>
                <w:t>735</w:t>
              </w:r>
            </w:ins>
          </w:p>
        </w:tc>
        <w:tc>
          <w:tcPr>
            <w:tcW w:w="544" w:type="dxa"/>
            <w:vAlign w:val="center"/>
            <w:tcPrChange w:id="24298" w:author="Στάθης Καπ" w:date="2023-03-03T06:27:00Z">
              <w:tcPr>
                <w:tcW w:w="544" w:type="dxa"/>
                <w:vAlign w:val="bottom"/>
              </w:tcPr>
            </w:tcPrChange>
          </w:tcPr>
          <w:p w14:paraId="1D340EDE" w14:textId="26BDC0B5" w:rsidR="00C87CFE" w:rsidRPr="00CD1347" w:rsidRDefault="00C87CFE" w:rsidP="00C87CFE">
            <w:pPr>
              <w:jc w:val="center"/>
              <w:rPr>
                <w:ins w:id="24299" w:author="Στάθης Καπ" w:date="2023-03-03T04:01:00Z"/>
                <w:rFonts w:cstheme="minorHAnsi"/>
                <w:sz w:val="16"/>
                <w:szCs w:val="16"/>
              </w:rPr>
            </w:pPr>
            <w:ins w:id="24300" w:author="Στάθης Καπ" w:date="2023-03-03T06:23:00Z">
              <w:r>
                <w:rPr>
                  <w:rFonts w:ascii="Calibri" w:hAnsi="Calibri" w:cs="Calibri"/>
                  <w:color w:val="000000"/>
                  <w:sz w:val="16"/>
                  <w:szCs w:val="16"/>
                </w:rPr>
                <w:t>676</w:t>
              </w:r>
            </w:ins>
          </w:p>
        </w:tc>
        <w:tc>
          <w:tcPr>
            <w:tcW w:w="621" w:type="dxa"/>
            <w:vAlign w:val="center"/>
            <w:tcPrChange w:id="24301" w:author="Στάθης Καπ" w:date="2023-03-03T06:27:00Z">
              <w:tcPr>
                <w:tcW w:w="621" w:type="dxa"/>
                <w:vAlign w:val="bottom"/>
              </w:tcPr>
            </w:tcPrChange>
          </w:tcPr>
          <w:p w14:paraId="712B21AE" w14:textId="256F9B07" w:rsidR="00C87CFE" w:rsidRPr="00CD1347" w:rsidRDefault="00C87CFE" w:rsidP="00C87CFE">
            <w:pPr>
              <w:jc w:val="center"/>
              <w:rPr>
                <w:ins w:id="24302" w:author="Στάθης Καπ" w:date="2023-03-03T04:01:00Z"/>
                <w:rFonts w:cstheme="minorHAnsi"/>
                <w:sz w:val="16"/>
                <w:szCs w:val="16"/>
              </w:rPr>
            </w:pPr>
            <w:ins w:id="24303" w:author="Στάθης Καπ" w:date="2023-03-03T06:23:00Z">
              <w:r>
                <w:rPr>
                  <w:rFonts w:ascii="Calibri" w:hAnsi="Calibri" w:cs="Calibri"/>
                  <w:color w:val="000000"/>
                  <w:sz w:val="16"/>
                  <w:szCs w:val="16"/>
                </w:rPr>
                <w:t>0.5</w:t>
              </w:r>
            </w:ins>
          </w:p>
        </w:tc>
        <w:tc>
          <w:tcPr>
            <w:tcW w:w="669" w:type="dxa"/>
            <w:vAlign w:val="center"/>
            <w:tcPrChange w:id="24304" w:author="Στάθης Καπ" w:date="2023-03-03T06:27:00Z">
              <w:tcPr>
                <w:tcW w:w="669" w:type="dxa"/>
                <w:vAlign w:val="center"/>
              </w:tcPr>
            </w:tcPrChange>
          </w:tcPr>
          <w:p w14:paraId="1EB7F18C" w14:textId="459B2160" w:rsidR="00C87CFE" w:rsidRPr="00CD1347" w:rsidRDefault="00C87CFE" w:rsidP="00C87CFE">
            <w:pPr>
              <w:jc w:val="center"/>
              <w:rPr>
                <w:ins w:id="24305" w:author="Στάθης Καπ" w:date="2023-03-03T04:01:00Z"/>
                <w:rFonts w:cstheme="minorHAnsi"/>
                <w:sz w:val="16"/>
                <w:szCs w:val="16"/>
              </w:rPr>
            </w:pPr>
            <w:ins w:id="24306" w:author="Στάθης Καπ" w:date="2023-03-03T06:23:00Z">
              <w:r>
                <w:rPr>
                  <w:rFonts w:ascii="Calibri" w:hAnsi="Calibri" w:cstheme="minorHAnsi"/>
                  <w:color w:val="000000"/>
                  <w:sz w:val="16"/>
                  <w:szCs w:val="16"/>
                </w:rPr>
                <w:t>13.11</w:t>
              </w:r>
            </w:ins>
          </w:p>
        </w:tc>
        <w:tc>
          <w:tcPr>
            <w:tcW w:w="543" w:type="dxa"/>
            <w:vAlign w:val="center"/>
            <w:tcPrChange w:id="24307" w:author="Στάθης Καπ" w:date="2023-03-03T06:27:00Z">
              <w:tcPr>
                <w:tcW w:w="543" w:type="dxa"/>
                <w:vAlign w:val="bottom"/>
              </w:tcPr>
            </w:tcPrChange>
          </w:tcPr>
          <w:p w14:paraId="11BA398A" w14:textId="4DC86003" w:rsidR="00C87CFE" w:rsidRPr="00CD1347" w:rsidRDefault="00C87CFE" w:rsidP="00C87CFE">
            <w:pPr>
              <w:jc w:val="center"/>
              <w:rPr>
                <w:ins w:id="24308" w:author="Στάθης Καπ" w:date="2023-03-03T04:01:00Z"/>
                <w:rFonts w:cstheme="minorHAnsi"/>
                <w:sz w:val="16"/>
                <w:szCs w:val="16"/>
              </w:rPr>
            </w:pPr>
            <w:ins w:id="24309" w:author="Στάθης Καπ" w:date="2023-03-03T06:23:00Z">
              <w:r>
                <w:rPr>
                  <w:rFonts w:ascii="Calibri" w:hAnsi="Calibri" w:cs="Calibri"/>
                  <w:color w:val="000000"/>
                  <w:sz w:val="16"/>
                  <w:szCs w:val="16"/>
                </w:rPr>
                <w:t>580</w:t>
              </w:r>
            </w:ins>
          </w:p>
        </w:tc>
        <w:tc>
          <w:tcPr>
            <w:tcW w:w="621" w:type="dxa"/>
            <w:vAlign w:val="center"/>
            <w:tcPrChange w:id="24310" w:author="Στάθης Καπ" w:date="2023-03-03T06:27:00Z">
              <w:tcPr>
                <w:tcW w:w="621" w:type="dxa"/>
                <w:vAlign w:val="bottom"/>
              </w:tcPr>
            </w:tcPrChange>
          </w:tcPr>
          <w:p w14:paraId="303E2705" w14:textId="0A0A71EE" w:rsidR="00C87CFE" w:rsidRPr="00CD1347" w:rsidRDefault="00C87CFE" w:rsidP="00C87CFE">
            <w:pPr>
              <w:jc w:val="center"/>
              <w:rPr>
                <w:ins w:id="24311" w:author="Στάθης Καπ" w:date="2023-03-03T04:01:00Z"/>
                <w:rFonts w:cstheme="minorHAnsi"/>
                <w:sz w:val="16"/>
                <w:szCs w:val="16"/>
              </w:rPr>
            </w:pPr>
            <w:ins w:id="24312" w:author="Στάθης Καπ" w:date="2023-03-03T06:23:00Z">
              <w:r>
                <w:rPr>
                  <w:rFonts w:ascii="Calibri" w:hAnsi="Calibri" w:cs="Calibri"/>
                  <w:color w:val="000000"/>
                  <w:sz w:val="16"/>
                  <w:szCs w:val="16"/>
                </w:rPr>
                <w:t>0.336</w:t>
              </w:r>
            </w:ins>
          </w:p>
        </w:tc>
        <w:tc>
          <w:tcPr>
            <w:tcW w:w="669" w:type="dxa"/>
            <w:vAlign w:val="center"/>
            <w:tcPrChange w:id="24313" w:author="Στάθης Καπ" w:date="2023-03-03T06:27:00Z">
              <w:tcPr>
                <w:tcW w:w="669" w:type="dxa"/>
                <w:vAlign w:val="center"/>
              </w:tcPr>
            </w:tcPrChange>
          </w:tcPr>
          <w:p w14:paraId="5B6BB405" w14:textId="4DC1647E" w:rsidR="00C87CFE" w:rsidRPr="00CD1347" w:rsidRDefault="00C87CFE" w:rsidP="00C87CFE">
            <w:pPr>
              <w:jc w:val="center"/>
              <w:rPr>
                <w:ins w:id="24314" w:author="Στάθης Καπ" w:date="2023-03-03T04:01:00Z"/>
                <w:rFonts w:cstheme="minorHAnsi"/>
                <w:sz w:val="16"/>
                <w:szCs w:val="16"/>
              </w:rPr>
            </w:pPr>
            <w:ins w:id="24315" w:author="Στάθης Καπ" w:date="2023-03-03T06:23:00Z">
              <w:r>
                <w:rPr>
                  <w:rFonts w:ascii="Calibri" w:hAnsi="Calibri" w:cstheme="minorHAnsi"/>
                  <w:color w:val="000000"/>
                  <w:sz w:val="16"/>
                  <w:szCs w:val="16"/>
                </w:rPr>
                <w:t>14.2</w:t>
              </w:r>
            </w:ins>
          </w:p>
        </w:tc>
        <w:tc>
          <w:tcPr>
            <w:tcW w:w="508" w:type="dxa"/>
            <w:vAlign w:val="center"/>
            <w:tcPrChange w:id="24316" w:author="Στάθης Καπ" w:date="2023-03-03T06:27:00Z">
              <w:tcPr>
                <w:tcW w:w="508" w:type="dxa"/>
                <w:vAlign w:val="bottom"/>
              </w:tcPr>
            </w:tcPrChange>
          </w:tcPr>
          <w:p w14:paraId="4DE60F6A" w14:textId="1C0D20B8" w:rsidR="00C87CFE" w:rsidRPr="00CD1347" w:rsidRDefault="00C87CFE" w:rsidP="00C87CFE">
            <w:pPr>
              <w:jc w:val="center"/>
              <w:rPr>
                <w:ins w:id="24317" w:author="Στάθης Καπ" w:date="2023-03-03T04:01:00Z"/>
                <w:rFonts w:cstheme="minorHAnsi"/>
                <w:sz w:val="16"/>
                <w:szCs w:val="16"/>
              </w:rPr>
            </w:pPr>
            <w:ins w:id="24318" w:author="Στάθης Καπ" w:date="2023-03-03T06:23:00Z">
              <w:r>
                <w:rPr>
                  <w:rFonts w:ascii="Calibri" w:hAnsi="Calibri" w:cs="Calibri"/>
                  <w:color w:val="000000"/>
                  <w:sz w:val="16"/>
                  <w:szCs w:val="16"/>
                </w:rPr>
                <w:t>557</w:t>
              </w:r>
            </w:ins>
          </w:p>
        </w:tc>
        <w:tc>
          <w:tcPr>
            <w:tcW w:w="541" w:type="dxa"/>
            <w:vAlign w:val="center"/>
            <w:tcPrChange w:id="24319" w:author="Στάθης Καπ" w:date="2023-03-03T06:27:00Z">
              <w:tcPr>
                <w:tcW w:w="541" w:type="dxa"/>
                <w:vAlign w:val="bottom"/>
              </w:tcPr>
            </w:tcPrChange>
          </w:tcPr>
          <w:p w14:paraId="0DEA290E" w14:textId="093AD2E8" w:rsidR="00C87CFE" w:rsidRPr="00CD1347" w:rsidRDefault="00C87CFE" w:rsidP="00C87CFE">
            <w:pPr>
              <w:jc w:val="center"/>
              <w:rPr>
                <w:ins w:id="24320" w:author="Στάθης Καπ" w:date="2023-03-03T04:01:00Z"/>
                <w:rFonts w:cstheme="minorHAnsi"/>
                <w:sz w:val="16"/>
                <w:szCs w:val="16"/>
              </w:rPr>
            </w:pPr>
            <w:ins w:id="24321" w:author="Στάθης Καπ" w:date="2023-03-03T06:23:00Z">
              <w:r>
                <w:rPr>
                  <w:rFonts w:ascii="Calibri" w:hAnsi="Calibri" w:cs="Calibri"/>
                  <w:color w:val="000000"/>
                  <w:sz w:val="16"/>
                  <w:szCs w:val="16"/>
                </w:rPr>
                <w:t>0.306</w:t>
              </w:r>
            </w:ins>
          </w:p>
        </w:tc>
        <w:tc>
          <w:tcPr>
            <w:tcW w:w="589" w:type="dxa"/>
            <w:vAlign w:val="center"/>
            <w:tcPrChange w:id="24322" w:author="Στάθης Καπ" w:date="2023-03-03T06:27:00Z">
              <w:tcPr>
                <w:tcW w:w="589" w:type="dxa"/>
                <w:vAlign w:val="center"/>
              </w:tcPr>
            </w:tcPrChange>
          </w:tcPr>
          <w:p w14:paraId="6B35C5DD" w14:textId="30B9BB3D" w:rsidR="00C87CFE" w:rsidRPr="00CD1347" w:rsidRDefault="00C87CFE" w:rsidP="00C87CFE">
            <w:pPr>
              <w:jc w:val="center"/>
              <w:rPr>
                <w:ins w:id="24323" w:author="Στάθης Καπ" w:date="2023-03-03T04:01:00Z"/>
                <w:rFonts w:cstheme="minorHAnsi"/>
                <w:sz w:val="16"/>
                <w:szCs w:val="16"/>
              </w:rPr>
            </w:pPr>
            <w:ins w:id="24324" w:author="Στάθης Καπ" w:date="2023-03-03T06:23:00Z">
              <w:r>
                <w:rPr>
                  <w:rFonts w:ascii="Calibri" w:hAnsi="Calibri" w:cstheme="minorHAnsi"/>
                  <w:color w:val="000000"/>
                  <w:sz w:val="16"/>
                  <w:szCs w:val="16"/>
                </w:rPr>
                <w:t>17.6</w:t>
              </w:r>
            </w:ins>
          </w:p>
        </w:tc>
        <w:tc>
          <w:tcPr>
            <w:tcW w:w="463" w:type="dxa"/>
            <w:vAlign w:val="center"/>
            <w:tcPrChange w:id="24325" w:author="Στάθης Καπ" w:date="2023-03-03T06:27:00Z">
              <w:tcPr>
                <w:tcW w:w="463" w:type="dxa"/>
                <w:vAlign w:val="bottom"/>
              </w:tcPr>
            </w:tcPrChange>
          </w:tcPr>
          <w:p w14:paraId="08F4AFF1" w14:textId="1B89EBB6" w:rsidR="00C87CFE" w:rsidRPr="00CD1347" w:rsidRDefault="00C87CFE" w:rsidP="00C87CFE">
            <w:pPr>
              <w:jc w:val="center"/>
              <w:rPr>
                <w:ins w:id="24326" w:author="Στάθης Καπ" w:date="2023-03-03T04:01:00Z"/>
                <w:rFonts w:cstheme="minorHAnsi"/>
                <w:sz w:val="16"/>
                <w:szCs w:val="16"/>
              </w:rPr>
            </w:pPr>
            <w:ins w:id="24327" w:author="Στάθης Καπ" w:date="2023-03-03T06:23:00Z">
              <w:r>
                <w:rPr>
                  <w:rFonts w:ascii="Calibri" w:hAnsi="Calibri" w:cs="Calibri"/>
                  <w:color w:val="000000"/>
                  <w:sz w:val="16"/>
                  <w:szCs w:val="16"/>
                </w:rPr>
                <w:t>544</w:t>
              </w:r>
            </w:ins>
          </w:p>
        </w:tc>
        <w:tc>
          <w:tcPr>
            <w:tcW w:w="541" w:type="dxa"/>
            <w:vAlign w:val="center"/>
            <w:tcPrChange w:id="24328" w:author="Στάθης Καπ" w:date="2023-03-03T06:27:00Z">
              <w:tcPr>
                <w:tcW w:w="541" w:type="dxa"/>
                <w:vAlign w:val="bottom"/>
              </w:tcPr>
            </w:tcPrChange>
          </w:tcPr>
          <w:p w14:paraId="2E0E5F62" w14:textId="2D875AFB" w:rsidR="00C87CFE" w:rsidRPr="00CD1347" w:rsidRDefault="00C87CFE" w:rsidP="00C87CFE">
            <w:pPr>
              <w:jc w:val="center"/>
              <w:rPr>
                <w:ins w:id="24329" w:author="Στάθης Καπ" w:date="2023-03-03T04:01:00Z"/>
                <w:rFonts w:cstheme="minorHAnsi"/>
                <w:sz w:val="16"/>
                <w:szCs w:val="16"/>
              </w:rPr>
            </w:pPr>
            <w:ins w:id="24330" w:author="Στάθης Καπ" w:date="2023-03-03T06:23:00Z">
              <w:r>
                <w:rPr>
                  <w:rFonts w:ascii="Calibri" w:hAnsi="Calibri" w:cs="Calibri"/>
                  <w:color w:val="000000"/>
                  <w:sz w:val="16"/>
                  <w:szCs w:val="16"/>
                </w:rPr>
                <w:t>0.313</w:t>
              </w:r>
            </w:ins>
          </w:p>
        </w:tc>
        <w:tc>
          <w:tcPr>
            <w:tcW w:w="589" w:type="dxa"/>
            <w:vAlign w:val="center"/>
            <w:tcPrChange w:id="24331" w:author="Στάθης Καπ" w:date="2023-03-03T06:27:00Z">
              <w:tcPr>
                <w:tcW w:w="589" w:type="dxa"/>
                <w:vAlign w:val="center"/>
              </w:tcPr>
            </w:tcPrChange>
          </w:tcPr>
          <w:p w14:paraId="786DFA3B" w14:textId="3CBA10BF" w:rsidR="00C87CFE" w:rsidRPr="00CD1347" w:rsidRDefault="00C87CFE" w:rsidP="00C87CFE">
            <w:pPr>
              <w:jc w:val="center"/>
              <w:rPr>
                <w:ins w:id="24332" w:author="Στάθης Καπ" w:date="2023-03-03T04:01:00Z"/>
                <w:rFonts w:cstheme="minorHAnsi"/>
                <w:sz w:val="16"/>
                <w:szCs w:val="16"/>
              </w:rPr>
            </w:pPr>
            <w:ins w:id="24333"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2433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35" w:author="Στάθης Καπ" w:date="2023-03-03T04:01:00Z"/>
        </w:trPr>
        <w:tc>
          <w:tcPr>
            <w:tcW w:w="515" w:type="dxa"/>
            <w:tcBorders>
              <w:top w:val="nil"/>
              <w:bottom w:val="nil"/>
              <w:right w:val="single" w:sz="4" w:space="0" w:color="auto"/>
            </w:tcBorders>
            <w:shd w:val="clear" w:color="auto" w:fill="E7E6E6" w:themeFill="background2"/>
            <w:vAlign w:val="bottom"/>
            <w:tcPrChange w:id="24336" w:author="Στάθης Καπ" w:date="2023-03-03T06:27:00Z">
              <w:tcPr>
                <w:tcW w:w="515" w:type="dxa"/>
                <w:vAlign w:val="bottom"/>
              </w:tcPr>
            </w:tcPrChange>
          </w:tcPr>
          <w:p w14:paraId="73E43B3D" w14:textId="1D654855" w:rsidR="00C87CFE" w:rsidRPr="00CD1347" w:rsidRDefault="00C87CFE" w:rsidP="00C87CFE">
            <w:pPr>
              <w:jc w:val="center"/>
              <w:rPr>
                <w:ins w:id="24337" w:author="Στάθης Καπ" w:date="2023-03-03T04:01:00Z"/>
                <w:sz w:val="16"/>
                <w:szCs w:val="16"/>
              </w:rPr>
            </w:pPr>
            <w:ins w:id="24338" w:author="Στάθης Καπ" w:date="2023-03-03T04:08:00Z">
              <w:r w:rsidRPr="00CD1347">
                <w:rPr>
                  <w:rFonts w:ascii="Calibri" w:hAnsi="Calibri" w:cs="Calibri"/>
                  <w:color w:val="000000"/>
                  <w:sz w:val="16"/>
                  <w:szCs w:val="16"/>
                  <w:rPrChange w:id="24339"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24340" w:author="Στάθης Καπ" w:date="2023-03-03T06:27:00Z">
              <w:tcPr>
                <w:tcW w:w="560" w:type="dxa"/>
              </w:tcPr>
            </w:tcPrChange>
          </w:tcPr>
          <w:p w14:paraId="15C18069" w14:textId="1CA42C03" w:rsidR="00C87CFE" w:rsidRPr="00CD1347" w:rsidRDefault="00C87CFE" w:rsidP="00C87CFE">
            <w:pPr>
              <w:jc w:val="center"/>
              <w:rPr>
                <w:ins w:id="24341" w:author="Στάθης Καπ" w:date="2023-03-03T04:01:00Z"/>
                <w:rFonts w:cstheme="minorHAnsi"/>
                <w:sz w:val="16"/>
                <w:szCs w:val="16"/>
              </w:rPr>
            </w:pPr>
            <w:ins w:id="24342" w:author="Στάθης Καπ" w:date="2023-03-03T06:23:00Z">
              <w:r>
                <w:rPr>
                  <w:rFonts w:ascii="Calibri" w:hAnsi="Calibri" w:cs="Calibri"/>
                  <w:color w:val="000000"/>
                  <w:sz w:val="16"/>
                  <w:szCs w:val="16"/>
                </w:rPr>
                <w:t>906</w:t>
              </w:r>
            </w:ins>
          </w:p>
        </w:tc>
        <w:tc>
          <w:tcPr>
            <w:tcW w:w="855" w:type="dxa"/>
            <w:vAlign w:val="center"/>
            <w:tcPrChange w:id="24343" w:author="Στάθης Καπ" w:date="2023-03-03T06:27:00Z">
              <w:tcPr>
                <w:tcW w:w="855" w:type="dxa"/>
              </w:tcPr>
            </w:tcPrChange>
          </w:tcPr>
          <w:p w14:paraId="3B67E954" w14:textId="6B00A30A" w:rsidR="00C87CFE" w:rsidRPr="00CD1347" w:rsidRDefault="00C87CFE" w:rsidP="00C87CFE">
            <w:pPr>
              <w:jc w:val="center"/>
              <w:rPr>
                <w:ins w:id="24344" w:author="Στάθης Καπ" w:date="2023-03-03T04:01:00Z"/>
                <w:rFonts w:cstheme="minorHAnsi"/>
                <w:sz w:val="16"/>
                <w:szCs w:val="16"/>
              </w:rPr>
            </w:pPr>
            <w:ins w:id="24345" w:author="Στάθης Καπ" w:date="2023-03-03T06:23:00Z">
              <w:r>
                <w:rPr>
                  <w:rFonts w:ascii="Calibri" w:hAnsi="Calibri" w:cs="Calibri"/>
                  <w:color w:val="000000"/>
                  <w:sz w:val="16"/>
                  <w:szCs w:val="16"/>
                </w:rPr>
                <w:t>870</w:t>
              </w:r>
            </w:ins>
          </w:p>
        </w:tc>
        <w:tc>
          <w:tcPr>
            <w:tcW w:w="544" w:type="dxa"/>
            <w:vAlign w:val="center"/>
            <w:tcPrChange w:id="24346" w:author="Στάθης Καπ" w:date="2023-03-03T06:27:00Z">
              <w:tcPr>
                <w:tcW w:w="544" w:type="dxa"/>
                <w:vAlign w:val="bottom"/>
              </w:tcPr>
            </w:tcPrChange>
          </w:tcPr>
          <w:p w14:paraId="1C6F034D" w14:textId="2D30B7F0" w:rsidR="00C87CFE" w:rsidRPr="00CD1347" w:rsidRDefault="00C87CFE" w:rsidP="00C87CFE">
            <w:pPr>
              <w:jc w:val="center"/>
              <w:rPr>
                <w:ins w:id="24347" w:author="Στάθης Καπ" w:date="2023-03-03T04:01:00Z"/>
                <w:rFonts w:cstheme="minorHAnsi"/>
                <w:sz w:val="16"/>
                <w:szCs w:val="16"/>
              </w:rPr>
            </w:pPr>
            <w:ins w:id="24348" w:author="Στάθης Καπ" w:date="2023-03-03T06:23:00Z">
              <w:r>
                <w:rPr>
                  <w:rFonts w:ascii="Calibri" w:hAnsi="Calibri" w:cs="Calibri"/>
                  <w:color w:val="000000"/>
                  <w:sz w:val="16"/>
                  <w:szCs w:val="16"/>
                </w:rPr>
                <w:t>792</w:t>
              </w:r>
            </w:ins>
          </w:p>
        </w:tc>
        <w:tc>
          <w:tcPr>
            <w:tcW w:w="621" w:type="dxa"/>
            <w:vAlign w:val="center"/>
            <w:tcPrChange w:id="24349" w:author="Στάθης Καπ" w:date="2023-03-03T06:27:00Z">
              <w:tcPr>
                <w:tcW w:w="621" w:type="dxa"/>
                <w:vAlign w:val="bottom"/>
              </w:tcPr>
            </w:tcPrChange>
          </w:tcPr>
          <w:p w14:paraId="69DE54E5" w14:textId="35CB9E7C" w:rsidR="00C87CFE" w:rsidRPr="00CD1347" w:rsidRDefault="00C87CFE" w:rsidP="00C87CFE">
            <w:pPr>
              <w:jc w:val="center"/>
              <w:rPr>
                <w:ins w:id="24350" w:author="Στάθης Καπ" w:date="2023-03-03T04:01:00Z"/>
                <w:rFonts w:cstheme="minorHAnsi"/>
                <w:sz w:val="16"/>
                <w:szCs w:val="16"/>
              </w:rPr>
            </w:pPr>
            <w:ins w:id="24351" w:author="Στάθης Καπ" w:date="2023-03-03T06:23:00Z">
              <w:r>
                <w:rPr>
                  <w:rFonts w:ascii="Calibri" w:hAnsi="Calibri" w:cs="Calibri"/>
                  <w:color w:val="000000"/>
                  <w:sz w:val="16"/>
                  <w:szCs w:val="16"/>
                </w:rPr>
                <w:t>0.709</w:t>
              </w:r>
            </w:ins>
          </w:p>
        </w:tc>
        <w:tc>
          <w:tcPr>
            <w:tcW w:w="669" w:type="dxa"/>
            <w:vAlign w:val="center"/>
            <w:tcPrChange w:id="24352" w:author="Στάθης Καπ" w:date="2023-03-03T06:27:00Z">
              <w:tcPr>
                <w:tcW w:w="669" w:type="dxa"/>
                <w:vAlign w:val="center"/>
              </w:tcPr>
            </w:tcPrChange>
          </w:tcPr>
          <w:p w14:paraId="116BD0AD" w14:textId="5F8BC2FA" w:rsidR="00C87CFE" w:rsidRPr="00CD1347" w:rsidRDefault="00C87CFE" w:rsidP="00C87CFE">
            <w:pPr>
              <w:jc w:val="center"/>
              <w:rPr>
                <w:ins w:id="24353" w:author="Στάθης Καπ" w:date="2023-03-03T04:01:00Z"/>
                <w:rFonts w:cstheme="minorHAnsi"/>
                <w:sz w:val="16"/>
                <w:szCs w:val="16"/>
              </w:rPr>
            </w:pPr>
            <w:ins w:id="24354" w:author="Στάθης Καπ" w:date="2023-03-03T06:23:00Z">
              <w:r>
                <w:rPr>
                  <w:rFonts w:ascii="Calibri" w:hAnsi="Calibri" w:cstheme="minorHAnsi"/>
                  <w:color w:val="000000"/>
                  <w:sz w:val="16"/>
                  <w:szCs w:val="16"/>
                </w:rPr>
                <w:t>12.58</w:t>
              </w:r>
            </w:ins>
          </w:p>
        </w:tc>
        <w:tc>
          <w:tcPr>
            <w:tcW w:w="543" w:type="dxa"/>
            <w:vAlign w:val="center"/>
            <w:tcPrChange w:id="24355" w:author="Στάθης Καπ" w:date="2023-03-03T06:27:00Z">
              <w:tcPr>
                <w:tcW w:w="543" w:type="dxa"/>
                <w:vAlign w:val="bottom"/>
              </w:tcPr>
            </w:tcPrChange>
          </w:tcPr>
          <w:p w14:paraId="70313D82" w14:textId="676A6E3C" w:rsidR="00C87CFE" w:rsidRPr="00CD1347" w:rsidRDefault="00C87CFE" w:rsidP="00C87CFE">
            <w:pPr>
              <w:jc w:val="center"/>
              <w:rPr>
                <w:ins w:id="24356" w:author="Στάθης Καπ" w:date="2023-03-03T04:01:00Z"/>
                <w:rFonts w:cstheme="minorHAnsi"/>
                <w:sz w:val="16"/>
                <w:szCs w:val="16"/>
              </w:rPr>
            </w:pPr>
            <w:ins w:id="24357" w:author="Στάθης Καπ" w:date="2023-03-03T06:23:00Z">
              <w:r>
                <w:rPr>
                  <w:rFonts w:ascii="Calibri" w:hAnsi="Calibri" w:cs="Calibri"/>
                  <w:color w:val="000000"/>
                  <w:sz w:val="16"/>
                  <w:szCs w:val="16"/>
                </w:rPr>
                <w:t>769</w:t>
              </w:r>
            </w:ins>
          </w:p>
        </w:tc>
        <w:tc>
          <w:tcPr>
            <w:tcW w:w="621" w:type="dxa"/>
            <w:vAlign w:val="center"/>
            <w:tcPrChange w:id="24358" w:author="Στάθης Καπ" w:date="2023-03-03T06:27:00Z">
              <w:tcPr>
                <w:tcW w:w="621" w:type="dxa"/>
                <w:vAlign w:val="bottom"/>
              </w:tcPr>
            </w:tcPrChange>
          </w:tcPr>
          <w:p w14:paraId="2C119B10" w14:textId="09DB5FD6" w:rsidR="00C87CFE" w:rsidRPr="00CD1347" w:rsidRDefault="00C87CFE" w:rsidP="00C87CFE">
            <w:pPr>
              <w:jc w:val="center"/>
              <w:rPr>
                <w:ins w:id="24359" w:author="Στάθης Καπ" w:date="2023-03-03T04:01:00Z"/>
                <w:rFonts w:cstheme="minorHAnsi"/>
                <w:sz w:val="16"/>
                <w:szCs w:val="16"/>
              </w:rPr>
            </w:pPr>
            <w:ins w:id="24360" w:author="Στάθης Καπ" w:date="2023-03-03T06:23:00Z">
              <w:r>
                <w:rPr>
                  <w:rFonts w:ascii="Calibri" w:hAnsi="Calibri" w:cs="Calibri"/>
                  <w:color w:val="000000"/>
                  <w:sz w:val="16"/>
                  <w:szCs w:val="16"/>
                </w:rPr>
                <w:t>0.399</w:t>
              </w:r>
            </w:ins>
          </w:p>
        </w:tc>
        <w:tc>
          <w:tcPr>
            <w:tcW w:w="669" w:type="dxa"/>
            <w:vAlign w:val="center"/>
            <w:tcPrChange w:id="24361" w:author="Στάθης Καπ" w:date="2023-03-03T06:27:00Z">
              <w:tcPr>
                <w:tcW w:w="669" w:type="dxa"/>
                <w:vAlign w:val="center"/>
              </w:tcPr>
            </w:tcPrChange>
          </w:tcPr>
          <w:p w14:paraId="3A7691F3" w14:textId="3FF84885" w:rsidR="00C87CFE" w:rsidRPr="00CD1347" w:rsidRDefault="00C87CFE" w:rsidP="00C87CFE">
            <w:pPr>
              <w:jc w:val="center"/>
              <w:rPr>
                <w:ins w:id="24362" w:author="Στάθης Καπ" w:date="2023-03-03T04:01:00Z"/>
                <w:rFonts w:cstheme="minorHAnsi"/>
                <w:sz w:val="16"/>
                <w:szCs w:val="16"/>
              </w:rPr>
            </w:pPr>
            <w:ins w:id="24363" w:author="Στάθης Καπ" w:date="2023-03-03T06:23:00Z">
              <w:r>
                <w:rPr>
                  <w:rFonts w:ascii="Calibri" w:hAnsi="Calibri" w:cstheme="minorHAnsi"/>
                  <w:color w:val="000000"/>
                  <w:sz w:val="16"/>
                  <w:szCs w:val="16"/>
                </w:rPr>
                <w:t>2.9</w:t>
              </w:r>
            </w:ins>
          </w:p>
        </w:tc>
        <w:tc>
          <w:tcPr>
            <w:tcW w:w="508" w:type="dxa"/>
            <w:vAlign w:val="center"/>
            <w:tcPrChange w:id="24364" w:author="Στάθης Καπ" w:date="2023-03-03T06:27:00Z">
              <w:tcPr>
                <w:tcW w:w="508" w:type="dxa"/>
                <w:vAlign w:val="bottom"/>
              </w:tcPr>
            </w:tcPrChange>
          </w:tcPr>
          <w:p w14:paraId="71C9E8A6" w14:textId="0FF84069" w:rsidR="00C87CFE" w:rsidRPr="00CD1347" w:rsidRDefault="00C87CFE" w:rsidP="00C87CFE">
            <w:pPr>
              <w:jc w:val="center"/>
              <w:rPr>
                <w:ins w:id="24365" w:author="Στάθης Καπ" w:date="2023-03-03T04:01:00Z"/>
                <w:rFonts w:cstheme="minorHAnsi"/>
                <w:sz w:val="16"/>
                <w:szCs w:val="16"/>
              </w:rPr>
            </w:pPr>
            <w:ins w:id="24366" w:author="Στάθης Καπ" w:date="2023-03-03T06:23:00Z">
              <w:r>
                <w:rPr>
                  <w:rFonts w:ascii="Calibri" w:hAnsi="Calibri" w:cs="Calibri"/>
                  <w:color w:val="000000"/>
                  <w:sz w:val="16"/>
                  <w:szCs w:val="16"/>
                </w:rPr>
                <w:t>696</w:t>
              </w:r>
            </w:ins>
          </w:p>
        </w:tc>
        <w:tc>
          <w:tcPr>
            <w:tcW w:w="541" w:type="dxa"/>
            <w:vAlign w:val="center"/>
            <w:tcPrChange w:id="24367" w:author="Στάθης Καπ" w:date="2023-03-03T06:27:00Z">
              <w:tcPr>
                <w:tcW w:w="541" w:type="dxa"/>
                <w:vAlign w:val="bottom"/>
              </w:tcPr>
            </w:tcPrChange>
          </w:tcPr>
          <w:p w14:paraId="69EF0C2F" w14:textId="3C9929E5" w:rsidR="00C87CFE" w:rsidRPr="00CD1347" w:rsidRDefault="00C87CFE" w:rsidP="00C87CFE">
            <w:pPr>
              <w:jc w:val="center"/>
              <w:rPr>
                <w:ins w:id="24368" w:author="Στάθης Καπ" w:date="2023-03-03T04:01:00Z"/>
                <w:rFonts w:cstheme="minorHAnsi"/>
                <w:sz w:val="16"/>
                <w:szCs w:val="16"/>
              </w:rPr>
            </w:pPr>
            <w:ins w:id="24369" w:author="Στάθης Καπ" w:date="2023-03-03T06:23:00Z">
              <w:r>
                <w:rPr>
                  <w:rFonts w:ascii="Calibri" w:hAnsi="Calibri" w:cs="Calibri"/>
                  <w:color w:val="000000"/>
                  <w:sz w:val="16"/>
                  <w:szCs w:val="16"/>
                </w:rPr>
                <w:t>0.324</w:t>
              </w:r>
            </w:ins>
          </w:p>
        </w:tc>
        <w:tc>
          <w:tcPr>
            <w:tcW w:w="589" w:type="dxa"/>
            <w:vAlign w:val="center"/>
            <w:tcPrChange w:id="24370" w:author="Στάθης Καπ" w:date="2023-03-03T06:27:00Z">
              <w:tcPr>
                <w:tcW w:w="589" w:type="dxa"/>
                <w:vAlign w:val="center"/>
              </w:tcPr>
            </w:tcPrChange>
          </w:tcPr>
          <w:p w14:paraId="12B345DD" w14:textId="5AE8FC79" w:rsidR="00C87CFE" w:rsidRPr="00CD1347" w:rsidRDefault="00C87CFE" w:rsidP="00C87CFE">
            <w:pPr>
              <w:jc w:val="center"/>
              <w:rPr>
                <w:ins w:id="24371" w:author="Στάθης Καπ" w:date="2023-03-03T04:01:00Z"/>
                <w:rFonts w:cstheme="minorHAnsi"/>
                <w:sz w:val="16"/>
                <w:szCs w:val="16"/>
              </w:rPr>
            </w:pPr>
            <w:ins w:id="24372" w:author="Στάθης Καπ" w:date="2023-03-03T06:23:00Z">
              <w:r>
                <w:rPr>
                  <w:rFonts w:ascii="Calibri" w:hAnsi="Calibri" w:cstheme="minorHAnsi"/>
                  <w:color w:val="000000"/>
                  <w:sz w:val="16"/>
                  <w:szCs w:val="16"/>
                </w:rPr>
                <w:t>12.12</w:t>
              </w:r>
            </w:ins>
          </w:p>
        </w:tc>
        <w:tc>
          <w:tcPr>
            <w:tcW w:w="463" w:type="dxa"/>
            <w:vAlign w:val="center"/>
            <w:tcPrChange w:id="24373" w:author="Στάθης Καπ" w:date="2023-03-03T06:27:00Z">
              <w:tcPr>
                <w:tcW w:w="463" w:type="dxa"/>
                <w:vAlign w:val="bottom"/>
              </w:tcPr>
            </w:tcPrChange>
          </w:tcPr>
          <w:p w14:paraId="028BDA26" w14:textId="77D615B0" w:rsidR="00C87CFE" w:rsidRPr="00CD1347" w:rsidRDefault="00C87CFE" w:rsidP="00C87CFE">
            <w:pPr>
              <w:jc w:val="center"/>
              <w:rPr>
                <w:ins w:id="24374" w:author="Στάθης Καπ" w:date="2023-03-03T04:01:00Z"/>
                <w:rFonts w:cstheme="minorHAnsi"/>
                <w:sz w:val="16"/>
                <w:szCs w:val="16"/>
              </w:rPr>
            </w:pPr>
            <w:ins w:id="24375" w:author="Στάθης Καπ" w:date="2023-03-03T06:23:00Z">
              <w:r>
                <w:rPr>
                  <w:rFonts w:ascii="Calibri" w:hAnsi="Calibri" w:cs="Calibri"/>
                  <w:color w:val="000000"/>
                  <w:sz w:val="16"/>
                  <w:szCs w:val="16"/>
                </w:rPr>
                <w:t>673</w:t>
              </w:r>
            </w:ins>
          </w:p>
        </w:tc>
        <w:tc>
          <w:tcPr>
            <w:tcW w:w="541" w:type="dxa"/>
            <w:vAlign w:val="center"/>
            <w:tcPrChange w:id="24376" w:author="Στάθης Καπ" w:date="2023-03-03T06:27:00Z">
              <w:tcPr>
                <w:tcW w:w="541" w:type="dxa"/>
                <w:vAlign w:val="bottom"/>
              </w:tcPr>
            </w:tcPrChange>
          </w:tcPr>
          <w:p w14:paraId="4A3C9362" w14:textId="21120A00" w:rsidR="00C87CFE" w:rsidRPr="00CD1347" w:rsidRDefault="00C87CFE" w:rsidP="00C87CFE">
            <w:pPr>
              <w:jc w:val="center"/>
              <w:rPr>
                <w:ins w:id="24377" w:author="Στάθης Καπ" w:date="2023-03-03T04:01:00Z"/>
                <w:rFonts w:cstheme="minorHAnsi"/>
                <w:sz w:val="16"/>
                <w:szCs w:val="16"/>
              </w:rPr>
            </w:pPr>
            <w:ins w:id="24378" w:author="Στάθης Καπ" w:date="2023-03-03T06:23:00Z">
              <w:r>
                <w:rPr>
                  <w:rFonts w:ascii="Calibri" w:hAnsi="Calibri" w:cs="Calibri"/>
                  <w:color w:val="000000"/>
                  <w:sz w:val="16"/>
                  <w:szCs w:val="16"/>
                </w:rPr>
                <w:t>0.383</w:t>
              </w:r>
            </w:ins>
          </w:p>
        </w:tc>
        <w:tc>
          <w:tcPr>
            <w:tcW w:w="589" w:type="dxa"/>
            <w:vAlign w:val="center"/>
            <w:tcPrChange w:id="24379" w:author="Στάθης Καπ" w:date="2023-03-03T06:27:00Z">
              <w:tcPr>
                <w:tcW w:w="589" w:type="dxa"/>
                <w:vAlign w:val="center"/>
              </w:tcPr>
            </w:tcPrChange>
          </w:tcPr>
          <w:p w14:paraId="10EEFD8F" w14:textId="4C1655C6" w:rsidR="00C87CFE" w:rsidRPr="00CD1347" w:rsidRDefault="00C87CFE" w:rsidP="00C87CFE">
            <w:pPr>
              <w:jc w:val="center"/>
              <w:rPr>
                <w:ins w:id="24380" w:author="Στάθης Καπ" w:date="2023-03-03T04:01:00Z"/>
                <w:rFonts w:cstheme="minorHAnsi"/>
                <w:sz w:val="16"/>
                <w:szCs w:val="16"/>
              </w:rPr>
            </w:pPr>
            <w:ins w:id="24381"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2438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83" w:author="Στάθης Καπ" w:date="2023-03-03T04:01:00Z"/>
        </w:trPr>
        <w:tc>
          <w:tcPr>
            <w:tcW w:w="515" w:type="dxa"/>
            <w:tcBorders>
              <w:top w:val="nil"/>
              <w:bottom w:val="nil"/>
              <w:right w:val="single" w:sz="4" w:space="0" w:color="auto"/>
            </w:tcBorders>
            <w:shd w:val="clear" w:color="auto" w:fill="E7E6E6" w:themeFill="background2"/>
            <w:vAlign w:val="bottom"/>
            <w:tcPrChange w:id="24384" w:author="Στάθης Καπ" w:date="2023-03-03T06:27:00Z">
              <w:tcPr>
                <w:tcW w:w="515" w:type="dxa"/>
                <w:vAlign w:val="bottom"/>
              </w:tcPr>
            </w:tcPrChange>
          </w:tcPr>
          <w:p w14:paraId="07D69DC3" w14:textId="43A02CA4" w:rsidR="00C87CFE" w:rsidRPr="00CD1347" w:rsidRDefault="00C87CFE" w:rsidP="00C87CFE">
            <w:pPr>
              <w:jc w:val="center"/>
              <w:rPr>
                <w:ins w:id="24385" w:author="Στάθης Καπ" w:date="2023-03-03T04:01:00Z"/>
                <w:sz w:val="16"/>
                <w:szCs w:val="16"/>
              </w:rPr>
            </w:pPr>
            <w:ins w:id="24386" w:author="Στάθης Καπ" w:date="2023-03-03T04:08:00Z">
              <w:r w:rsidRPr="00CD1347">
                <w:rPr>
                  <w:rFonts w:ascii="Calibri" w:hAnsi="Calibri" w:cs="Calibri"/>
                  <w:color w:val="000000"/>
                  <w:sz w:val="16"/>
                  <w:szCs w:val="16"/>
                  <w:rPrChange w:id="24387"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24388" w:author="Στάθης Καπ" w:date="2023-03-03T06:27:00Z">
              <w:tcPr>
                <w:tcW w:w="560" w:type="dxa"/>
              </w:tcPr>
            </w:tcPrChange>
          </w:tcPr>
          <w:p w14:paraId="4F6F05B9" w14:textId="71986339" w:rsidR="00C87CFE" w:rsidRPr="00CD1347" w:rsidRDefault="00C87CFE" w:rsidP="00C87CFE">
            <w:pPr>
              <w:jc w:val="center"/>
              <w:rPr>
                <w:ins w:id="24389" w:author="Στάθης Καπ" w:date="2023-03-03T04:01:00Z"/>
                <w:rFonts w:cstheme="minorHAnsi"/>
                <w:sz w:val="16"/>
                <w:szCs w:val="16"/>
              </w:rPr>
            </w:pPr>
            <w:ins w:id="24390" w:author="Στάθης Καπ" w:date="2023-03-03T06:23:00Z">
              <w:r>
                <w:rPr>
                  <w:rFonts w:ascii="Calibri" w:hAnsi="Calibri" w:cs="Calibri"/>
                  <w:color w:val="000000"/>
                  <w:sz w:val="16"/>
                  <w:szCs w:val="16"/>
                </w:rPr>
                <w:t>950</w:t>
              </w:r>
            </w:ins>
          </w:p>
        </w:tc>
        <w:tc>
          <w:tcPr>
            <w:tcW w:w="855" w:type="dxa"/>
            <w:vAlign w:val="center"/>
            <w:tcPrChange w:id="24391" w:author="Στάθης Καπ" w:date="2023-03-03T06:27:00Z">
              <w:tcPr>
                <w:tcW w:w="855" w:type="dxa"/>
              </w:tcPr>
            </w:tcPrChange>
          </w:tcPr>
          <w:p w14:paraId="713B79C6" w14:textId="31B78AC7" w:rsidR="00C87CFE" w:rsidRPr="00CD1347" w:rsidRDefault="00C87CFE" w:rsidP="00C87CFE">
            <w:pPr>
              <w:jc w:val="center"/>
              <w:rPr>
                <w:ins w:id="24392" w:author="Στάθης Καπ" w:date="2023-03-03T04:01:00Z"/>
                <w:rFonts w:cstheme="minorHAnsi"/>
                <w:sz w:val="16"/>
                <w:szCs w:val="16"/>
              </w:rPr>
            </w:pPr>
            <w:ins w:id="24393" w:author="Στάθης Καπ" w:date="2023-03-03T06:23:00Z">
              <w:r>
                <w:rPr>
                  <w:rFonts w:ascii="Calibri" w:hAnsi="Calibri" w:cs="Calibri"/>
                  <w:color w:val="000000"/>
                  <w:sz w:val="16"/>
                  <w:szCs w:val="16"/>
                </w:rPr>
                <w:t>927</w:t>
              </w:r>
            </w:ins>
          </w:p>
        </w:tc>
        <w:tc>
          <w:tcPr>
            <w:tcW w:w="544" w:type="dxa"/>
            <w:vAlign w:val="center"/>
            <w:tcPrChange w:id="24394" w:author="Στάθης Καπ" w:date="2023-03-03T06:27:00Z">
              <w:tcPr>
                <w:tcW w:w="544" w:type="dxa"/>
                <w:vAlign w:val="bottom"/>
              </w:tcPr>
            </w:tcPrChange>
          </w:tcPr>
          <w:p w14:paraId="11BB8C88" w14:textId="4C2C61A6" w:rsidR="00C87CFE" w:rsidRPr="00CD1347" w:rsidRDefault="00C87CFE" w:rsidP="00C87CFE">
            <w:pPr>
              <w:jc w:val="center"/>
              <w:rPr>
                <w:ins w:id="24395" w:author="Στάθης Καπ" w:date="2023-03-03T04:01:00Z"/>
                <w:rFonts w:cstheme="minorHAnsi"/>
                <w:sz w:val="16"/>
                <w:szCs w:val="16"/>
              </w:rPr>
            </w:pPr>
            <w:ins w:id="24396" w:author="Στάθης Καπ" w:date="2023-03-03T06:23:00Z">
              <w:r>
                <w:rPr>
                  <w:rFonts w:ascii="Calibri" w:hAnsi="Calibri" w:cs="Calibri"/>
                  <w:color w:val="000000"/>
                  <w:sz w:val="16"/>
                  <w:szCs w:val="16"/>
                </w:rPr>
                <w:t>874</w:t>
              </w:r>
            </w:ins>
          </w:p>
        </w:tc>
        <w:tc>
          <w:tcPr>
            <w:tcW w:w="621" w:type="dxa"/>
            <w:vAlign w:val="center"/>
            <w:tcPrChange w:id="24397" w:author="Στάθης Καπ" w:date="2023-03-03T06:27:00Z">
              <w:tcPr>
                <w:tcW w:w="621" w:type="dxa"/>
                <w:vAlign w:val="bottom"/>
              </w:tcPr>
            </w:tcPrChange>
          </w:tcPr>
          <w:p w14:paraId="630AEA96" w14:textId="025F5D8D" w:rsidR="00C87CFE" w:rsidRPr="00CD1347" w:rsidRDefault="00C87CFE" w:rsidP="00C87CFE">
            <w:pPr>
              <w:jc w:val="center"/>
              <w:rPr>
                <w:ins w:id="24398" w:author="Στάθης Καπ" w:date="2023-03-03T04:01:00Z"/>
                <w:rFonts w:cstheme="minorHAnsi"/>
                <w:sz w:val="16"/>
                <w:szCs w:val="16"/>
              </w:rPr>
            </w:pPr>
            <w:ins w:id="24399" w:author="Στάθης Καπ" w:date="2023-03-03T06:23:00Z">
              <w:r>
                <w:rPr>
                  <w:rFonts w:ascii="Calibri" w:hAnsi="Calibri" w:cs="Calibri"/>
                  <w:color w:val="000000"/>
                  <w:sz w:val="16"/>
                  <w:szCs w:val="16"/>
                </w:rPr>
                <w:t>0.968</w:t>
              </w:r>
            </w:ins>
          </w:p>
        </w:tc>
        <w:tc>
          <w:tcPr>
            <w:tcW w:w="669" w:type="dxa"/>
            <w:vAlign w:val="center"/>
            <w:tcPrChange w:id="24400" w:author="Στάθης Καπ" w:date="2023-03-03T06:27:00Z">
              <w:tcPr>
                <w:tcW w:w="669" w:type="dxa"/>
                <w:vAlign w:val="center"/>
              </w:tcPr>
            </w:tcPrChange>
          </w:tcPr>
          <w:p w14:paraId="34D66AA3" w14:textId="1F948A85" w:rsidR="00C87CFE" w:rsidRPr="00CD1347" w:rsidRDefault="00C87CFE" w:rsidP="00C87CFE">
            <w:pPr>
              <w:jc w:val="center"/>
              <w:rPr>
                <w:ins w:id="24401" w:author="Στάθης Καπ" w:date="2023-03-03T04:01:00Z"/>
                <w:rFonts w:cstheme="minorHAnsi"/>
                <w:sz w:val="16"/>
                <w:szCs w:val="16"/>
              </w:rPr>
            </w:pPr>
            <w:ins w:id="24402" w:author="Στάθης Καπ" w:date="2023-03-03T06:23:00Z">
              <w:r>
                <w:rPr>
                  <w:rFonts w:ascii="Calibri" w:hAnsi="Calibri" w:cstheme="minorHAnsi"/>
                  <w:color w:val="000000"/>
                  <w:sz w:val="16"/>
                  <w:szCs w:val="16"/>
                </w:rPr>
                <w:t>8</w:t>
              </w:r>
            </w:ins>
          </w:p>
        </w:tc>
        <w:tc>
          <w:tcPr>
            <w:tcW w:w="543" w:type="dxa"/>
            <w:vAlign w:val="center"/>
            <w:tcPrChange w:id="24403" w:author="Στάθης Καπ" w:date="2023-03-03T06:27:00Z">
              <w:tcPr>
                <w:tcW w:w="543" w:type="dxa"/>
                <w:vAlign w:val="bottom"/>
              </w:tcPr>
            </w:tcPrChange>
          </w:tcPr>
          <w:p w14:paraId="20C5C981" w14:textId="3B14B869" w:rsidR="00C87CFE" w:rsidRPr="00CD1347" w:rsidRDefault="00C87CFE" w:rsidP="00C87CFE">
            <w:pPr>
              <w:jc w:val="center"/>
              <w:rPr>
                <w:ins w:id="24404" w:author="Στάθης Καπ" w:date="2023-03-03T04:01:00Z"/>
                <w:rFonts w:cstheme="minorHAnsi"/>
                <w:sz w:val="16"/>
                <w:szCs w:val="16"/>
              </w:rPr>
            </w:pPr>
            <w:ins w:id="24405" w:author="Στάθης Καπ" w:date="2023-03-03T06:23:00Z">
              <w:r>
                <w:rPr>
                  <w:rFonts w:ascii="Calibri" w:hAnsi="Calibri" w:cs="Calibri"/>
                  <w:color w:val="000000"/>
                  <w:sz w:val="16"/>
                  <w:szCs w:val="16"/>
                </w:rPr>
                <w:t>768</w:t>
              </w:r>
            </w:ins>
          </w:p>
        </w:tc>
        <w:tc>
          <w:tcPr>
            <w:tcW w:w="621" w:type="dxa"/>
            <w:vAlign w:val="center"/>
            <w:tcPrChange w:id="24406" w:author="Στάθης Καπ" w:date="2023-03-03T06:27:00Z">
              <w:tcPr>
                <w:tcW w:w="621" w:type="dxa"/>
                <w:vAlign w:val="bottom"/>
              </w:tcPr>
            </w:tcPrChange>
          </w:tcPr>
          <w:p w14:paraId="5ED02EFB" w14:textId="2995B0CF" w:rsidR="00C87CFE" w:rsidRPr="00CD1347" w:rsidRDefault="00C87CFE" w:rsidP="00C87CFE">
            <w:pPr>
              <w:jc w:val="center"/>
              <w:rPr>
                <w:ins w:id="24407" w:author="Στάθης Καπ" w:date="2023-03-03T04:01:00Z"/>
                <w:rFonts w:cstheme="minorHAnsi"/>
                <w:sz w:val="16"/>
                <w:szCs w:val="16"/>
              </w:rPr>
            </w:pPr>
            <w:ins w:id="24408" w:author="Στάθης Καπ" w:date="2023-03-03T06:23:00Z">
              <w:r>
                <w:rPr>
                  <w:rFonts w:ascii="Calibri" w:hAnsi="Calibri" w:cs="Calibri"/>
                  <w:color w:val="000000"/>
                  <w:sz w:val="16"/>
                  <w:szCs w:val="16"/>
                </w:rPr>
                <w:t>0.348</w:t>
              </w:r>
            </w:ins>
          </w:p>
        </w:tc>
        <w:tc>
          <w:tcPr>
            <w:tcW w:w="669" w:type="dxa"/>
            <w:vAlign w:val="center"/>
            <w:tcPrChange w:id="24409" w:author="Στάθης Καπ" w:date="2023-03-03T06:27:00Z">
              <w:tcPr>
                <w:tcW w:w="669" w:type="dxa"/>
                <w:vAlign w:val="center"/>
              </w:tcPr>
            </w:tcPrChange>
          </w:tcPr>
          <w:p w14:paraId="73A73A35" w14:textId="6EACADEB" w:rsidR="00C87CFE" w:rsidRPr="00CD1347" w:rsidRDefault="00C87CFE" w:rsidP="00C87CFE">
            <w:pPr>
              <w:jc w:val="center"/>
              <w:rPr>
                <w:ins w:id="24410" w:author="Στάθης Καπ" w:date="2023-03-03T04:01:00Z"/>
                <w:rFonts w:cstheme="minorHAnsi"/>
                <w:sz w:val="16"/>
                <w:szCs w:val="16"/>
              </w:rPr>
            </w:pPr>
            <w:ins w:id="24411" w:author="Στάθης Καπ" w:date="2023-03-03T06:23:00Z">
              <w:r>
                <w:rPr>
                  <w:rFonts w:ascii="Calibri" w:hAnsi="Calibri" w:cstheme="minorHAnsi"/>
                  <w:color w:val="000000"/>
                  <w:sz w:val="16"/>
                  <w:szCs w:val="16"/>
                </w:rPr>
                <w:t>12.13</w:t>
              </w:r>
            </w:ins>
          </w:p>
        </w:tc>
        <w:tc>
          <w:tcPr>
            <w:tcW w:w="508" w:type="dxa"/>
            <w:vAlign w:val="center"/>
            <w:tcPrChange w:id="24412" w:author="Στάθης Καπ" w:date="2023-03-03T06:27:00Z">
              <w:tcPr>
                <w:tcW w:w="508" w:type="dxa"/>
                <w:vAlign w:val="bottom"/>
              </w:tcPr>
            </w:tcPrChange>
          </w:tcPr>
          <w:p w14:paraId="7170FA16" w14:textId="1540AA0E" w:rsidR="00C87CFE" w:rsidRPr="00CD1347" w:rsidRDefault="00C87CFE" w:rsidP="00C87CFE">
            <w:pPr>
              <w:jc w:val="center"/>
              <w:rPr>
                <w:ins w:id="24413" w:author="Στάθης Καπ" w:date="2023-03-03T04:01:00Z"/>
                <w:rFonts w:cstheme="minorHAnsi"/>
                <w:sz w:val="16"/>
                <w:szCs w:val="16"/>
              </w:rPr>
            </w:pPr>
            <w:ins w:id="24414" w:author="Στάθης Καπ" w:date="2023-03-03T06:23:00Z">
              <w:r>
                <w:rPr>
                  <w:rFonts w:ascii="Calibri" w:hAnsi="Calibri" w:cs="Calibri"/>
                  <w:color w:val="000000"/>
                  <w:sz w:val="16"/>
                  <w:szCs w:val="16"/>
                </w:rPr>
                <w:t>746</w:t>
              </w:r>
            </w:ins>
          </w:p>
        </w:tc>
        <w:tc>
          <w:tcPr>
            <w:tcW w:w="541" w:type="dxa"/>
            <w:vAlign w:val="center"/>
            <w:tcPrChange w:id="24415" w:author="Στάθης Καπ" w:date="2023-03-03T06:27:00Z">
              <w:tcPr>
                <w:tcW w:w="541" w:type="dxa"/>
                <w:vAlign w:val="bottom"/>
              </w:tcPr>
            </w:tcPrChange>
          </w:tcPr>
          <w:p w14:paraId="1637217F" w14:textId="674562A2" w:rsidR="00C87CFE" w:rsidRPr="00CD1347" w:rsidRDefault="00C87CFE" w:rsidP="00C87CFE">
            <w:pPr>
              <w:jc w:val="center"/>
              <w:rPr>
                <w:ins w:id="24416" w:author="Στάθης Καπ" w:date="2023-03-03T04:01:00Z"/>
                <w:rFonts w:cstheme="minorHAnsi"/>
                <w:sz w:val="16"/>
                <w:szCs w:val="16"/>
              </w:rPr>
            </w:pPr>
            <w:ins w:id="24417" w:author="Στάθης Καπ" w:date="2023-03-03T06:23:00Z">
              <w:r>
                <w:rPr>
                  <w:rFonts w:ascii="Calibri" w:hAnsi="Calibri" w:cs="Calibri"/>
                  <w:color w:val="000000"/>
                  <w:sz w:val="16"/>
                  <w:szCs w:val="16"/>
                </w:rPr>
                <w:t>0.348</w:t>
              </w:r>
            </w:ins>
          </w:p>
        </w:tc>
        <w:tc>
          <w:tcPr>
            <w:tcW w:w="589" w:type="dxa"/>
            <w:vAlign w:val="center"/>
            <w:tcPrChange w:id="24418" w:author="Στάθης Καπ" w:date="2023-03-03T06:27:00Z">
              <w:tcPr>
                <w:tcW w:w="589" w:type="dxa"/>
                <w:vAlign w:val="center"/>
              </w:tcPr>
            </w:tcPrChange>
          </w:tcPr>
          <w:p w14:paraId="5C0CB038" w14:textId="6BE5DEA7" w:rsidR="00C87CFE" w:rsidRPr="00CD1347" w:rsidRDefault="00C87CFE" w:rsidP="00C87CFE">
            <w:pPr>
              <w:jc w:val="center"/>
              <w:rPr>
                <w:ins w:id="24419" w:author="Στάθης Καπ" w:date="2023-03-03T04:01:00Z"/>
                <w:rFonts w:cstheme="minorHAnsi"/>
                <w:sz w:val="16"/>
                <w:szCs w:val="16"/>
              </w:rPr>
            </w:pPr>
            <w:ins w:id="24420" w:author="Στάθης Καπ" w:date="2023-03-03T06:23:00Z">
              <w:r>
                <w:rPr>
                  <w:rFonts w:ascii="Calibri" w:hAnsi="Calibri" w:cstheme="minorHAnsi"/>
                  <w:color w:val="000000"/>
                  <w:sz w:val="16"/>
                  <w:szCs w:val="16"/>
                </w:rPr>
                <w:t>14.65</w:t>
              </w:r>
            </w:ins>
          </w:p>
        </w:tc>
        <w:tc>
          <w:tcPr>
            <w:tcW w:w="463" w:type="dxa"/>
            <w:vAlign w:val="center"/>
            <w:tcPrChange w:id="24421" w:author="Στάθης Καπ" w:date="2023-03-03T06:27:00Z">
              <w:tcPr>
                <w:tcW w:w="463" w:type="dxa"/>
                <w:vAlign w:val="bottom"/>
              </w:tcPr>
            </w:tcPrChange>
          </w:tcPr>
          <w:p w14:paraId="6DD13F30" w14:textId="2B1E5A84" w:rsidR="00C87CFE" w:rsidRPr="00CD1347" w:rsidRDefault="00C87CFE" w:rsidP="00C87CFE">
            <w:pPr>
              <w:jc w:val="center"/>
              <w:rPr>
                <w:ins w:id="24422" w:author="Στάθης Καπ" w:date="2023-03-03T04:01:00Z"/>
                <w:rFonts w:cstheme="minorHAnsi"/>
                <w:sz w:val="16"/>
                <w:szCs w:val="16"/>
              </w:rPr>
            </w:pPr>
            <w:ins w:id="24423" w:author="Στάθης Καπ" w:date="2023-03-03T06:23:00Z">
              <w:r>
                <w:rPr>
                  <w:rFonts w:ascii="Calibri" w:hAnsi="Calibri" w:cs="Calibri"/>
                  <w:color w:val="000000"/>
                  <w:sz w:val="16"/>
                  <w:szCs w:val="16"/>
                </w:rPr>
                <w:t>719</w:t>
              </w:r>
            </w:ins>
          </w:p>
        </w:tc>
        <w:tc>
          <w:tcPr>
            <w:tcW w:w="541" w:type="dxa"/>
            <w:vAlign w:val="center"/>
            <w:tcPrChange w:id="24424" w:author="Στάθης Καπ" w:date="2023-03-03T06:27:00Z">
              <w:tcPr>
                <w:tcW w:w="541" w:type="dxa"/>
                <w:vAlign w:val="bottom"/>
              </w:tcPr>
            </w:tcPrChange>
          </w:tcPr>
          <w:p w14:paraId="0F721564" w14:textId="35C274F9" w:rsidR="00C87CFE" w:rsidRPr="00CD1347" w:rsidRDefault="00C87CFE" w:rsidP="00C87CFE">
            <w:pPr>
              <w:jc w:val="center"/>
              <w:rPr>
                <w:ins w:id="24425" w:author="Στάθης Καπ" w:date="2023-03-03T04:01:00Z"/>
                <w:rFonts w:cstheme="minorHAnsi"/>
                <w:sz w:val="16"/>
                <w:szCs w:val="16"/>
              </w:rPr>
            </w:pPr>
            <w:ins w:id="24426" w:author="Στάθης Καπ" w:date="2023-03-03T06:23:00Z">
              <w:r>
                <w:rPr>
                  <w:rFonts w:ascii="Calibri" w:hAnsi="Calibri" w:cs="Calibri"/>
                  <w:color w:val="000000"/>
                  <w:sz w:val="16"/>
                  <w:szCs w:val="16"/>
                </w:rPr>
                <w:t>0.456</w:t>
              </w:r>
            </w:ins>
          </w:p>
        </w:tc>
        <w:tc>
          <w:tcPr>
            <w:tcW w:w="589" w:type="dxa"/>
            <w:vAlign w:val="center"/>
            <w:tcPrChange w:id="24427" w:author="Στάθης Καπ" w:date="2023-03-03T06:27:00Z">
              <w:tcPr>
                <w:tcW w:w="589" w:type="dxa"/>
                <w:vAlign w:val="center"/>
              </w:tcPr>
            </w:tcPrChange>
          </w:tcPr>
          <w:p w14:paraId="26AB6809" w14:textId="000E4443" w:rsidR="00C87CFE" w:rsidRPr="00CD1347" w:rsidRDefault="00C87CFE" w:rsidP="00C87CFE">
            <w:pPr>
              <w:jc w:val="center"/>
              <w:rPr>
                <w:ins w:id="24428" w:author="Στάθης Καπ" w:date="2023-03-03T04:01:00Z"/>
                <w:rFonts w:cstheme="minorHAnsi"/>
                <w:sz w:val="16"/>
                <w:szCs w:val="16"/>
              </w:rPr>
            </w:pPr>
            <w:ins w:id="24429"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2443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31" w:author="Στάθης Καπ" w:date="2023-03-03T04:01:00Z"/>
        </w:trPr>
        <w:tc>
          <w:tcPr>
            <w:tcW w:w="515" w:type="dxa"/>
            <w:tcBorders>
              <w:top w:val="nil"/>
              <w:bottom w:val="nil"/>
              <w:right w:val="single" w:sz="4" w:space="0" w:color="auto"/>
            </w:tcBorders>
            <w:shd w:val="clear" w:color="auto" w:fill="E7E6E6" w:themeFill="background2"/>
            <w:vAlign w:val="bottom"/>
            <w:tcPrChange w:id="24432" w:author="Στάθης Καπ" w:date="2023-03-03T06:27:00Z">
              <w:tcPr>
                <w:tcW w:w="515" w:type="dxa"/>
                <w:vAlign w:val="bottom"/>
              </w:tcPr>
            </w:tcPrChange>
          </w:tcPr>
          <w:p w14:paraId="05F54EBA" w14:textId="49CF500B" w:rsidR="00C87CFE" w:rsidRPr="00CD1347" w:rsidRDefault="00C87CFE" w:rsidP="00C87CFE">
            <w:pPr>
              <w:jc w:val="center"/>
              <w:rPr>
                <w:ins w:id="24433" w:author="Στάθης Καπ" w:date="2023-03-03T04:01:00Z"/>
                <w:sz w:val="16"/>
                <w:szCs w:val="16"/>
              </w:rPr>
            </w:pPr>
            <w:ins w:id="24434" w:author="Στάθης Καπ" w:date="2023-03-03T04:08:00Z">
              <w:r w:rsidRPr="00CD1347">
                <w:rPr>
                  <w:rFonts w:ascii="Calibri" w:hAnsi="Calibri" w:cs="Calibri"/>
                  <w:color w:val="000000"/>
                  <w:sz w:val="16"/>
                  <w:szCs w:val="16"/>
                  <w:rPrChange w:id="24435"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24436" w:author="Στάθης Καπ" w:date="2023-03-03T06:27:00Z">
              <w:tcPr>
                <w:tcW w:w="560" w:type="dxa"/>
              </w:tcPr>
            </w:tcPrChange>
          </w:tcPr>
          <w:p w14:paraId="2ED9DE7C" w14:textId="1EB6B533" w:rsidR="00C87CFE" w:rsidRPr="00CD1347" w:rsidRDefault="00C87CFE" w:rsidP="00C87CFE">
            <w:pPr>
              <w:jc w:val="center"/>
              <w:rPr>
                <w:ins w:id="24437" w:author="Στάθης Καπ" w:date="2023-03-03T04:01:00Z"/>
                <w:rFonts w:cstheme="minorHAnsi"/>
                <w:sz w:val="16"/>
                <w:szCs w:val="16"/>
              </w:rPr>
            </w:pPr>
            <w:ins w:id="24438" w:author="Στάθης Καπ" w:date="2023-03-03T06:23:00Z">
              <w:r>
                <w:rPr>
                  <w:rFonts w:ascii="Calibri" w:hAnsi="Calibri" w:cs="Calibri"/>
                  <w:color w:val="000000"/>
                  <w:sz w:val="16"/>
                  <w:szCs w:val="16"/>
                </w:rPr>
                <w:t>995</w:t>
              </w:r>
            </w:ins>
          </w:p>
        </w:tc>
        <w:tc>
          <w:tcPr>
            <w:tcW w:w="855" w:type="dxa"/>
            <w:vAlign w:val="center"/>
            <w:tcPrChange w:id="24439" w:author="Στάθης Καπ" w:date="2023-03-03T06:27:00Z">
              <w:tcPr>
                <w:tcW w:w="855" w:type="dxa"/>
              </w:tcPr>
            </w:tcPrChange>
          </w:tcPr>
          <w:p w14:paraId="7738F543" w14:textId="06DD3BC4" w:rsidR="00C87CFE" w:rsidRPr="00CD1347" w:rsidRDefault="00C87CFE" w:rsidP="00C87CFE">
            <w:pPr>
              <w:jc w:val="center"/>
              <w:rPr>
                <w:ins w:id="24440" w:author="Στάθης Καπ" w:date="2023-03-03T04:01:00Z"/>
                <w:rFonts w:cstheme="minorHAnsi"/>
                <w:sz w:val="16"/>
                <w:szCs w:val="16"/>
              </w:rPr>
            </w:pPr>
            <w:ins w:id="24441" w:author="Στάθης Καπ" w:date="2023-03-03T06:23:00Z">
              <w:r>
                <w:rPr>
                  <w:rFonts w:ascii="Calibri" w:hAnsi="Calibri" w:cs="Calibri"/>
                  <w:color w:val="000000"/>
                  <w:sz w:val="16"/>
                  <w:szCs w:val="16"/>
                </w:rPr>
                <w:t>982</w:t>
              </w:r>
            </w:ins>
          </w:p>
        </w:tc>
        <w:tc>
          <w:tcPr>
            <w:tcW w:w="544" w:type="dxa"/>
            <w:vAlign w:val="center"/>
            <w:tcPrChange w:id="24442" w:author="Στάθης Καπ" w:date="2023-03-03T06:27:00Z">
              <w:tcPr>
                <w:tcW w:w="544" w:type="dxa"/>
                <w:vAlign w:val="bottom"/>
              </w:tcPr>
            </w:tcPrChange>
          </w:tcPr>
          <w:p w14:paraId="5F2610B6" w14:textId="75B6DDDF" w:rsidR="00C87CFE" w:rsidRPr="00CD1347" w:rsidRDefault="00C87CFE" w:rsidP="00C87CFE">
            <w:pPr>
              <w:jc w:val="center"/>
              <w:rPr>
                <w:ins w:id="24443" w:author="Στάθης Καπ" w:date="2023-03-03T04:01:00Z"/>
                <w:rFonts w:cstheme="minorHAnsi"/>
                <w:sz w:val="16"/>
                <w:szCs w:val="16"/>
              </w:rPr>
            </w:pPr>
            <w:ins w:id="24444" w:author="Στάθης Καπ" w:date="2023-03-03T06:23:00Z">
              <w:r>
                <w:rPr>
                  <w:rFonts w:ascii="Calibri" w:hAnsi="Calibri" w:cs="Calibri"/>
                  <w:color w:val="000000"/>
                  <w:sz w:val="16"/>
                  <w:szCs w:val="16"/>
                </w:rPr>
                <w:t>888</w:t>
              </w:r>
            </w:ins>
          </w:p>
        </w:tc>
        <w:tc>
          <w:tcPr>
            <w:tcW w:w="621" w:type="dxa"/>
            <w:vAlign w:val="center"/>
            <w:tcPrChange w:id="24445" w:author="Στάθης Καπ" w:date="2023-03-03T06:27:00Z">
              <w:tcPr>
                <w:tcW w:w="621" w:type="dxa"/>
                <w:vAlign w:val="bottom"/>
              </w:tcPr>
            </w:tcPrChange>
          </w:tcPr>
          <w:p w14:paraId="525BFC3E" w14:textId="2D9C4A3B" w:rsidR="00C87CFE" w:rsidRPr="00CD1347" w:rsidRDefault="00C87CFE" w:rsidP="00C87CFE">
            <w:pPr>
              <w:jc w:val="center"/>
              <w:rPr>
                <w:ins w:id="24446" w:author="Στάθης Καπ" w:date="2023-03-03T04:01:00Z"/>
                <w:rFonts w:cstheme="minorHAnsi"/>
                <w:sz w:val="16"/>
                <w:szCs w:val="16"/>
              </w:rPr>
            </w:pPr>
            <w:ins w:id="24447" w:author="Στάθης Καπ" w:date="2023-03-03T06:23:00Z">
              <w:r>
                <w:rPr>
                  <w:rFonts w:ascii="Calibri" w:hAnsi="Calibri" w:cs="Calibri"/>
                  <w:color w:val="000000"/>
                  <w:sz w:val="16"/>
                  <w:szCs w:val="16"/>
                </w:rPr>
                <w:t>0.921</w:t>
              </w:r>
            </w:ins>
          </w:p>
        </w:tc>
        <w:tc>
          <w:tcPr>
            <w:tcW w:w="669" w:type="dxa"/>
            <w:vAlign w:val="center"/>
            <w:tcPrChange w:id="24448" w:author="Στάθης Καπ" w:date="2023-03-03T06:27:00Z">
              <w:tcPr>
                <w:tcW w:w="669" w:type="dxa"/>
                <w:vAlign w:val="center"/>
              </w:tcPr>
            </w:tcPrChange>
          </w:tcPr>
          <w:p w14:paraId="2DE8C678" w14:textId="5FD88DF3" w:rsidR="00C87CFE" w:rsidRPr="00CD1347" w:rsidRDefault="00C87CFE" w:rsidP="00C87CFE">
            <w:pPr>
              <w:jc w:val="center"/>
              <w:rPr>
                <w:ins w:id="24449" w:author="Στάθης Καπ" w:date="2023-03-03T04:01:00Z"/>
                <w:rFonts w:cstheme="minorHAnsi"/>
                <w:sz w:val="16"/>
                <w:szCs w:val="16"/>
              </w:rPr>
            </w:pPr>
            <w:ins w:id="24450" w:author="Στάθης Καπ" w:date="2023-03-03T06:23:00Z">
              <w:r>
                <w:rPr>
                  <w:rFonts w:ascii="Calibri" w:hAnsi="Calibri" w:cstheme="minorHAnsi"/>
                  <w:color w:val="000000"/>
                  <w:sz w:val="16"/>
                  <w:szCs w:val="16"/>
                </w:rPr>
                <w:t>10.75</w:t>
              </w:r>
            </w:ins>
          </w:p>
        </w:tc>
        <w:tc>
          <w:tcPr>
            <w:tcW w:w="543" w:type="dxa"/>
            <w:vAlign w:val="center"/>
            <w:tcPrChange w:id="24451" w:author="Στάθης Καπ" w:date="2023-03-03T06:27:00Z">
              <w:tcPr>
                <w:tcW w:w="543" w:type="dxa"/>
                <w:vAlign w:val="bottom"/>
              </w:tcPr>
            </w:tcPrChange>
          </w:tcPr>
          <w:p w14:paraId="5612AB4E" w14:textId="254D7E9A" w:rsidR="00C87CFE" w:rsidRPr="00CD1347" w:rsidRDefault="00C87CFE" w:rsidP="00C87CFE">
            <w:pPr>
              <w:jc w:val="center"/>
              <w:rPr>
                <w:ins w:id="24452" w:author="Στάθης Καπ" w:date="2023-03-03T04:01:00Z"/>
                <w:rFonts w:cstheme="minorHAnsi"/>
                <w:sz w:val="16"/>
                <w:szCs w:val="16"/>
              </w:rPr>
            </w:pPr>
            <w:ins w:id="24453" w:author="Στάθης Καπ" w:date="2023-03-03T06:23:00Z">
              <w:r>
                <w:rPr>
                  <w:rFonts w:ascii="Calibri" w:hAnsi="Calibri" w:cs="Calibri"/>
                  <w:color w:val="000000"/>
                  <w:sz w:val="16"/>
                  <w:szCs w:val="16"/>
                </w:rPr>
                <w:t>846</w:t>
              </w:r>
            </w:ins>
          </w:p>
        </w:tc>
        <w:tc>
          <w:tcPr>
            <w:tcW w:w="621" w:type="dxa"/>
            <w:vAlign w:val="center"/>
            <w:tcPrChange w:id="24454" w:author="Στάθης Καπ" w:date="2023-03-03T06:27:00Z">
              <w:tcPr>
                <w:tcW w:w="621" w:type="dxa"/>
                <w:vAlign w:val="bottom"/>
              </w:tcPr>
            </w:tcPrChange>
          </w:tcPr>
          <w:p w14:paraId="2542B4A4" w14:textId="4889F9A6" w:rsidR="00C87CFE" w:rsidRPr="00CD1347" w:rsidRDefault="00C87CFE" w:rsidP="00C87CFE">
            <w:pPr>
              <w:jc w:val="center"/>
              <w:rPr>
                <w:ins w:id="24455" w:author="Στάθης Καπ" w:date="2023-03-03T04:01:00Z"/>
                <w:rFonts w:cstheme="minorHAnsi"/>
                <w:sz w:val="16"/>
                <w:szCs w:val="16"/>
              </w:rPr>
            </w:pPr>
            <w:ins w:id="24456" w:author="Στάθης Καπ" w:date="2023-03-03T06:23:00Z">
              <w:r>
                <w:rPr>
                  <w:rFonts w:ascii="Calibri" w:hAnsi="Calibri" w:cs="Calibri"/>
                  <w:color w:val="000000"/>
                  <w:sz w:val="16"/>
                  <w:szCs w:val="16"/>
                </w:rPr>
                <w:t>0.335</w:t>
              </w:r>
            </w:ins>
          </w:p>
        </w:tc>
        <w:tc>
          <w:tcPr>
            <w:tcW w:w="669" w:type="dxa"/>
            <w:vAlign w:val="center"/>
            <w:tcPrChange w:id="24457" w:author="Στάθης Καπ" w:date="2023-03-03T06:27:00Z">
              <w:tcPr>
                <w:tcW w:w="669" w:type="dxa"/>
                <w:vAlign w:val="center"/>
              </w:tcPr>
            </w:tcPrChange>
          </w:tcPr>
          <w:p w14:paraId="0B18C13C" w14:textId="703B2673" w:rsidR="00C87CFE" w:rsidRPr="00CD1347" w:rsidRDefault="00C87CFE" w:rsidP="00C87CFE">
            <w:pPr>
              <w:jc w:val="center"/>
              <w:rPr>
                <w:ins w:id="24458" w:author="Στάθης Καπ" w:date="2023-03-03T04:01:00Z"/>
                <w:rFonts w:cstheme="minorHAnsi"/>
                <w:sz w:val="16"/>
                <w:szCs w:val="16"/>
              </w:rPr>
            </w:pPr>
            <w:ins w:id="24459" w:author="Στάθης Καπ" w:date="2023-03-03T06:23:00Z">
              <w:r>
                <w:rPr>
                  <w:rFonts w:ascii="Calibri" w:hAnsi="Calibri" w:cstheme="minorHAnsi"/>
                  <w:color w:val="000000"/>
                  <w:sz w:val="16"/>
                  <w:szCs w:val="16"/>
                </w:rPr>
                <w:t>4.73</w:t>
              </w:r>
            </w:ins>
          </w:p>
        </w:tc>
        <w:tc>
          <w:tcPr>
            <w:tcW w:w="508" w:type="dxa"/>
            <w:vAlign w:val="center"/>
            <w:tcPrChange w:id="24460" w:author="Στάθης Καπ" w:date="2023-03-03T06:27:00Z">
              <w:tcPr>
                <w:tcW w:w="508" w:type="dxa"/>
                <w:vAlign w:val="bottom"/>
              </w:tcPr>
            </w:tcPrChange>
          </w:tcPr>
          <w:p w14:paraId="4FB9E37A" w14:textId="13CDE6C3" w:rsidR="00C87CFE" w:rsidRPr="00CD1347" w:rsidRDefault="00C87CFE" w:rsidP="00C87CFE">
            <w:pPr>
              <w:jc w:val="center"/>
              <w:rPr>
                <w:ins w:id="24461" w:author="Στάθης Καπ" w:date="2023-03-03T04:01:00Z"/>
                <w:rFonts w:cstheme="minorHAnsi"/>
                <w:sz w:val="16"/>
                <w:szCs w:val="16"/>
              </w:rPr>
            </w:pPr>
            <w:ins w:id="24462" w:author="Στάθης Καπ" w:date="2023-03-03T06:23:00Z">
              <w:r>
                <w:rPr>
                  <w:rFonts w:ascii="Calibri" w:hAnsi="Calibri" w:cs="Calibri"/>
                  <w:color w:val="000000"/>
                  <w:sz w:val="16"/>
                  <w:szCs w:val="16"/>
                </w:rPr>
                <w:t>755</w:t>
              </w:r>
            </w:ins>
          </w:p>
        </w:tc>
        <w:tc>
          <w:tcPr>
            <w:tcW w:w="541" w:type="dxa"/>
            <w:vAlign w:val="center"/>
            <w:tcPrChange w:id="24463" w:author="Στάθης Καπ" w:date="2023-03-03T06:27:00Z">
              <w:tcPr>
                <w:tcW w:w="541" w:type="dxa"/>
                <w:vAlign w:val="bottom"/>
              </w:tcPr>
            </w:tcPrChange>
          </w:tcPr>
          <w:p w14:paraId="2958A081" w14:textId="5B68EBE2" w:rsidR="00C87CFE" w:rsidRPr="00CD1347" w:rsidRDefault="00C87CFE" w:rsidP="00C87CFE">
            <w:pPr>
              <w:jc w:val="center"/>
              <w:rPr>
                <w:ins w:id="24464" w:author="Στάθης Καπ" w:date="2023-03-03T04:01:00Z"/>
                <w:rFonts w:cstheme="minorHAnsi"/>
                <w:sz w:val="16"/>
                <w:szCs w:val="16"/>
              </w:rPr>
            </w:pPr>
            <w:ins w:id="24465" w:author="Στάθης Καπ" w:date="2023-03-03T06:23:00Z">
              <w:r>
                <w:rPr>
                  <w:rFonts w:ascii="Calibri" w:hAnsi="Calibri" w:cs="Calibri"/>
                  <w:color w:val="000000"/>
                  <w:sz w:val="16"/>
                  <w:szCs w:val="16"/>
                </w:rPr>
                <w:t>0.357</w:t>
              </w:r>
            </w:ins>
          </w:p>
        </w:tc>
        <w:tc>
          <w:tcPr>
            <w:tcW w:w="589" w:type="dxa"/>
            <w:vAlign w:val="center"/>
            <w:tcPrChange w:id="24466" w:author="Στάθης Καπ" w:date="2023-03-03T06:27:00Z">
              <w:tcPr>
                <w:tcW w:w="589" w:type="dxa"/>
                <w:vAlign w:val="center"/>
              </w:tcPr>
            </w:tcPrChange>
          </w:tcPr>
          <w:p w14:paraId="48123EE4" w14:textId="632E1584" w:rsidR="00C87CFE" w:rsidRPr="00CD1347" w:rsidRDefault="00C87CFE" w:rsidP="00C87CFE">
            <w:pPr>
              <w:jc w:val="center"/>
              <w:rPr>
                <w:ins w:id="24467" w:author="Στάθης Καπ" w:date="2023-03-03T04:01:00Z"/>
                <w:rFonts w:cstheme="minorHAnsi"/>
                <w:sz w:val="16"/>
                <w:szCs w:val="16"/>
              </w:rPr>
            </w:pPr>
            <w:ins w:id="24468" w:author="Στάθης Καπ" w:date="2023-03-03T06:23:00Z">
              <w:r>
                <w:rPr>
                  <w:rFonts w:ascii="Calibri" w:hAnsi="Calibri" w:cstheme="minorHAnsi"/>
                  <w:color w:val="000000"/>
                  <w:sz w:val="16"/>
                  <w:szCs w:val="16"/>
                </w:rPr>
                <w:t>14.98</w:t>
              </w:r>
            </w:ins>
          </w:p>
        </w:tc>
        <w:tc>
          <w:tcPr>
            <w:tcW w:w="463" w:type="dxa"/>
            <w:vAlign w:val="center"/>
            <w:tcPrChange w:id="24469" w:author="Στάθης Καπ" w:date="2023-03-03T06:27:00Z">
              <w:tcPr>
                <w:tcW w:w="463" w:type="dxa"/>
                <w:vAlign w:val="bottom"/>
              </w:tcPr>
            </w:tcPrChange>
          </w:tcPr>
          <w:p w14:paraId="7F039C59" w14:textId="5F89A12C" w:rsidR="00C87CFE" w:rsidRPr="00CD1347" w:rsidRDefault="00C87CFE" w:rsidP="00C87CFE">
            <w:pPr>
              <w:jc w:val="center"/>
              <w:rPr>
                <w:ins w:id="24470" w:author="Στάθης Καπ" w:date="2023-03-03T04:01:00Z"/>
                <w:rFonts w:cstheme="minorHAnsi"/>
                <w:sz w:val="16"/>
                <w:szCs w:val="16"/>
              </w:rPr>
            </w:pPr>
            <w:ins w:id="24471" w:author="Στάθης Καπ" w:date="2023-03-03T06:23:00Z">
              <w:r>
                <w:rPr>
                  <w:rFonts w:ascii="Calibri" w:hAnsi="Calibri" w:cs="Calibri"/>
                  <w:color w:val="000000"/>
                  <w:sz w:val="16"/>
                  <w:szCs w:val="16"/>
                </w:rPr>
                <w:t>760</w:t>
              </w:r>
            </w:ins>
          </w:p>
        </w:tc>
        <w:tc>
          <w:tcPr>
            <w:tcW w:w="541" w:type="dxa"/>
            <w:vAlign w:val="center"/>
            <w:tcPrChange w:id="24472" w:author="Στάθης Καπ" w:date="2023-03-03T06:27:00Z">
              <w:tcPr>
                <w:tcW w:w="541" w:type="dxa"/>
                <w:vAlign w:val="bottom"/>
              </w:tcPr>
            </w:tcPrChange>
          </w:tcPr>
          <w:p w14:paraId="4891F546" w14:textId="14E5C42F" w:rsidR="00C87CFE" w:rsidRPr="00CD1347" w:rsidRDefault="00C87CFE" w:rsidP="00C87CFE">
            <w:pPr>
              <w:jc w:val="center"/>
              <w:rPr>
                <w:ins w:id="24473" w:author="Στάθης Καπ" w:date="2023-03-03T04:01:00Z"/>
                <w:rFonts w:cstheme="minorHAnsi"/>
                <w:sz w:val="16"/>
                <w:szCs w:val="16"/>
              </w:rPr>
            </w:pPr>
            <w:ins w:id="24474" w:author="Στάθης Καπ" w:date="2023-03-03T06:23:00Z">
              <w:r>
                <w:rPr>
                  <w:rFonts w:ascii="Calibri" w:hAnsi="Calibri" w:cs="Calibri"/>
                  <w:color w:val="000000"/>
                  <w:sz w:val="16"/>
                  <w:szCs w:val="16"/>
                </w:rPr>
                <w:t>0.349</w:t>
              </w:r>
            </w:ins>
          </w:p>
        </w:tc>
        <w:tc>
          <w:tcPr>
            <w:tcW w:w="589" w:type="dxa"/>
            <w:vAlign w:val="center"/>
            <w:tcPrChange w:id="24475" w:author="Στάθης Καπ" w:date="2023-03-03T06:27:00Z">
              <w:tcPr>
                <w:tcW w:w="589" w:type="dxa"/>
                <w:vAlign w:val="center"/>
              </w:tcPr>
            </w:tcPrChange>
          </w:tcPr>
          <w:p w14:paraId="227B4A7C" w14:textId="4DA40AAD" w:rsidR="00C87CFE" w:rsidRPr="00CD1347" w:rsidRDefault="00C87CFE" w:rsidP="00C87CFE">
            <w:pPr>
              <w:jc w:val="center"/>
              <w:rPr>
                <w:ins w:id="24476" w:author="Στάθης Καπ" w:date="2023-03-03T04:01:00Z"/>
                <w:rFonts w:cstheme="minorHAnsi"/>
                <w:sz w:val="16"/>
                <w:szCs w:val="16"/>
              </w:rPr>
            </w:pPr>
            <w:ins w:id="24477"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2447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79" w:author="Στάθης Καπ" w:date="2023-03-03T04:01:00Z"/>
        </w:trPr>
        <w:tc>
          <w:tcPr>
            <w:tcW w:w="515" w:type="dxa"/>
            <w:tcBorders>
              <w:top w:val="nil"/>
              <w:bottom w:val="nil"/>
              <w:right w:val="single" w:sz="4" w:space="0" w:color="auto"/>
            </w:tcBorders>
            <w:shd w:val="clear" w:color="auto" w:fill="E7E6E6" w:themeFill="background2"/>
            <w:vAlign w:val="bottom"/>
            <w:tcPrChange w:id="24480" w:author="Στάθης Καπ" w:date="2023-03-03T06:27:00Z">
              <w:tcPr>
                <w:tcW w:w="515" w:type="dxa"/>
                <w:vAlign w:val="bottom"/>
              </w:tcPr>
            </w:tcPrChange>
          </w:tcPr>
          <w:p w14:paraId="6AB6B02A" w14:textId="7861CC05" w:rsidR="00C87CFE" w:rsidRPr="00CD1347" w:rsidRDefault="00C87CFE" w:rsidP="00C87CFE">
            <w:pPr>
              <w:jc w:val="center"/>
              <w:rPr>
                <w:ins w:id="24481" w:author="Στάθης Καπ" w:date="2023-03-03T04:01:00Z"/>
                <w:sz w:val="16"/>
                <w:szCs w:val="16"/>
              </w:rPr>
            </w:pPr>
            <w:ins w:id="24482" w:author="Στάθης Καπ" w:date="2023-03-03T04:08:00Z">
              <w:r w:rsidRPr="00CD1347">
                <w:rPr>
                  <w:rFonts w:ascii="Calibri" w:hAnsi="Calibri" w:cs="Calibri"/>
                  <w:color w:val="000000"/>
                  <w:sz w:val="16"/>
                  <w:szCs w:val="16"/>
                  <w:rPrChange w:id="24483"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24484" w:author="Στάθης Καπ" w:date="2023-03-03T06:27:00Z">
              <w:tcPr>
                <w:tcW w:w="560" w:type="dxa"/>
              </w:tcPr>
            </w:tcPrChange>
          </w:tcPr>
          <w:p w14:paraId="7D9137B6" w14:textId="42644760" w:rsidR="00C87CFE" w:rsidRPr="00CD1347" w:rsidRDefault="00C87CFE" w:rsidP="00C87CFE">
            <w:pPr>
              <w:jc w:val="center"/>
              <w:rPr>
                <w:ins w:id="24485" w:author="Στάθης Καπ" w:date="2023-03-03T04:01:00Z"/>
                <w:rFonts w:cstheme="minorHAnsi"/>
                <w:sz w:val="16"/>
                <w:szCs w:val="16"/>
              </w:rPr>
            </w:pPr>
            <w:ins w:id="24486" w:author="Στάθης Καπ" w:date="2023-03-03T06:23:00Z">
              <w:r>
                <w:rPr>
                  <w:rFonts w:ascii="Calibri" w:hAnsi="Calibri" w:cs="Calibri"/>
                  <w:color w:val="000000"/>
                  <w:sz w:val="16"/>
                  <w:szCs w:val="16"/>
                </w:rPr>
                <w:t>885</w:t>
              </w:r>
            </w:ins>
          </w:p>
        </w:tc>
        <w:tc>
          <w:tcPr>
            <w:tcW w:w="855" w:type="dxa"/>
            <w:vAlign w:val="center"/>
            <w:tcPrChange w:id="24487" w:author="Στάθης Καπ" w:date="2023-03-03T06:27:00Z">
              <w:tcPr>
                <w:tcW w:w="855" w:type="dxa"/>
              </w:tcPr>
            </w:tcPrChange>
          </w:tcPr>
          <w:p w14:paraId="47133601" w14:textId="2032F3A1" w:rsidR="00C87CFE" w:rsidRPr="00CD1347" w:rsidRDefault="00C87CFE" w:rsidP="00C87CFE">
            <w:pPr>
              <w:jc w:val="center"/>
              <w:rPr>
                <w:ins w:id="24488" w:author="Στάθης Καπ" w:date="2023-03-03T04:01:00Z"/>
                <w:rFonts w:cstheme="minorHAnsi"/>
                <w:sz w:val="16"/>
                <w:szCs w:val="16"/>
              </w:rPr>
            </w:pPr>
            <w:ins w:id="24489" w:author="Στάθης Καπ" w:date="2023-03-03T06:23:00Z">
              <w:r>
                <w:rPr>
                  <w:rFonts w:ascii="Calibri" w:hAnsi="Calibri" w:cs="Calibri"/>
                  <w:color w:val="000000"/>
                  <w:sz w:val="16"/>
                  <w:szCs w:val="16"/>
                </w:rPr>
                <w:t>866</w:t>
              </w:r>
            </w:ins>
          </w:p>
        </w:tc>
        <w:tc>
          <w:tcPr>
            <w:tcW w:w="544" w:type="dxa"/>
            <w:vAlign w:val="center"/>
            <w:tcPrChange w:id="24490" w:author="Στάθης Καπ" w:date="2023-03-03T06:27:00Z">
              <w:tcPr>
                <w:tcW w:w="544" w:type="dxa"/>
                <w:vAlign w:val="bottom"/>
              </w:tcPr>
            </w:tcPrChange>
          </w:tcPr>
          <w:p w14:paraId="470BABFD" w14:textId="2542F9C1" w:rsidR="00C87CFE" w:rsidRPr="00CD1347" w:rsidRDefault="00C87CFE" w:rsidP="00C87CFE">
            <w:pPr>
              <w:jc w:val="center"/>
              <w:rPr>
                <w:ins w:id="24491" w:author="Στάθης Καπ" w:date="2023-03-03T04:01:00Z"/>
                <w:rFonts w:cstheme="minorHAnsi"/>
                <w:sz w:val="16"/>
                <w:szCs w:val="16"/>
              </w:rPr>
            </w:pPr>
            <w:ins w:id="24492" w:author="Στάθης Καπ" w:date="2023-03-03T06:23:00Z">
              <w:r>
                <w:rPr>
                  <w:rFonts w:ascii="Calibri" w:hAnsi="Calibri" w:cs="Calibri"/>
                  <w:color w:val="000000"/>
                  <w:sz w:val="16"/>
                  <w:szCs w:val="16"/>
                </w:rPr>
                <w:t>785</w:t>
              </w:r>
            </w:ins>
          </w:p>
        </w:tc>
        <w:tc>
          <w:tcPr>
            <w:tcW w:w="621" w:type="dxa"/>
            <w:vAlign w:val="center"/>
            <w:tcPrChange w:id="24493" w:author="Στάθης Καπ" w:date="2023-03-03T06:27:00Z">
              <w:tcPr>
                <w:tcW w:w="621" w:type="dxa"/>
                <w:vAlign w:val="bottom"/>
              </w:tcPr>
            </w:tcPrChange>
          </w:tcPr>
          <w:p w14:paraId="25D1EAC5" w14:textId="21AB5201" w:rsidR="00C87CFE" w:rsidRPr="00CD1347" w:rsidRDefault="00C87CFE" w:rsidP="00C87CFE">
            <w:pPr>
              <w:jc w:val="center"/>
              <w:rPr>
                <w:ins w:id="24494" w:author="Στάθης Καπ" w:date="2023-03-03T04:01:00Z"/>
                <w:rFonts w:cstheme="minorHAnsi"/>
                <w:sz w:val="16"/>
                <w:szCs w:val="16"/>
              </w:rPr>
            </w:pPr>
            <w:ins w:id="24495" w:author="Στάθης Καπ" w:date="2023-03-03T06:23:00Z">
              <w:r>
                <w:rPr>
                  <w:rFonts w:ascii="Calibri" w:hAnsi="Calibri" w:cs="Calibri"/>
                  <w:color w:val="000000"/>
                  <w:sz w:val="16"/>
                  <w:szCs w:val="16"/>
                </w:rPr>
                <w:t>0.688</w:t>
              </w:r>
            </w:ins>
          </w:p>
        </w:tc>
        <w:tc>
          <w:tcPr>
            <w:tcW w:w="669" w:type="dxa"/>
            <w:vAlign w:val="center"/>
            <w:tcPrChange w:id="24496" w:author="Στάθης Καπ" w:date="2023-03-03T06:27:00Z">
              <w:tcPr>
                <w:tcW w:w="669" w:type="dxa"/>
                <w:vAlign w:val="center"/>
              </w:tcPr>
            </w:tcPrChange>
          </w:tcPr>
          <w:p w14:paraId="01284397" w14:textId="4475AC9B" w:rsidR="00C87CFE" w:rsidRPr="00CD1347" w:rsidRDefault="00C87CFE" w:rsidP="00C87CFE">
            <w:pPr>
              <w:jc w:val="center"/>
              <w:rPr>
                <w:ins w:id="24497" w:author="Στάθης Καπ" w:date="2023-03-03T04:01:00Z"/>
                <w:rFonts w:cstheme="minorHAnsi"/>
                <w:sz w:val="16"/>
                <w:szCs w:val="16"/>
              </w:rPr>
            </w:pPr>
            <w:ins w:id="24498" w:author="Στάθης Καπ" w:date="2023-03-03T06:23:00Z">
              <w:r>
                <w:rPr>
                  <w:rFonts w:ascii="Calibri" w:hAnsi="Calibri" w:cstheme="minorHAnsi"/>
                  <w:color w:val="000000"/>
                  <w:sz w:val="16"/>
                  <w:szCs w:val="16"/>
                </w:rPr>
                <w:t>11.3</w:t>
              </w:r>
            </w:ins>
          </w:p>
        </w:tc>
        <w:tc>
          <w:tcPr>
            <w:tcW w:w="543" w:type="dxa"/>
            <w:vAlign w:val="center"/>
            <w:tcPrChange w:id="24499" w:author="Στάθης Καπ" w:date="2023-03-03T06:27:00Z">
              <w:tcPr>
                <w:tcW w:w="543" w:type="dxa"/>
                <w:vAlign w:val="bottom"/>
              </w:tcPr>
            </w:tcPrChange>
          </w:tcPr>
          <w:p w14:paraId="00B597EE" w14:textId="46BF50E4" w:rsidR="00C87CFE" w:rsidRPr="00CD1347" w:rsidRDefault="00C87CFE" w:rsidP="00C87CFE">
            <w:pPr>
              <w:jc w:val="center"/>
              <w:rPr>
                <w:ins w:id="24500" w:author="Στάθης Καπ" w:date="2023-03-03T04:01:00Z"/>
                <w:rFonts w:cstheme="minorHAnsi"/>
                <w:sz w:val="16"/>
                <w:szCs w:val="16"/>
              </w:rPr>
            </w:pPr>
            <w:ins w:id="24501" w:author="Στάθης Καπ" w:date="2023-03-03T06:23:00Z">
              <w:r>
                <w:rPr>
                  <w:rFonts w:ascii="Calibri" w:hAnsi="Calibri" w:cs="Calibri"/>
                  <w:color w:val="000000"/>
                  <w:sz w:val="16"/>
                  <w:szCs w:val="16"/>
                </w:rPr>
                <w:t>747</w:t>
              </w:r>
            </w:ins>
          </w:p>
        </w:tc>
        <w:tc>
          <w:tcPr>
            <w:tcW w:w="621" w:type="dxa"/>
            <w:vAlign w:val="center"/>
            <w:tcPrChange w:id="24502" w:author="Στάθης Καπ" w:date="2023-03-03T06:27:00Z">
              <w:tcPr>
                <w:tcW w:w="621" w:type="dxa"/>
                <w:vAlign w:val="bottom"/>
              </w:tcPr>
            </w:tcPrChange>
          </w:tcPr>
          <w:p w14:paraId="51922F0C" w14:textId="6F32C023" w:rsidR="00C87CFE" w:rsidRPr="00CD1347" w:rsidRDefault="00C87CFE" w:rsidP="00C87CFE">
            <w:pPr>
              <w:jc w:val="center"/>
              <w:rPr>
                <w:ins w:id="24503" w:author="Στάθης Καπ" w:date="2023-03-03T04:01:00Z"/>
                <w:rFonts w:cstheme="minorHAnsi"/>
                <w:sz w:val="16"/>
                <w:szCs w:val="16"/>
              </w:rPr>
            </w:pPr>
            <w:ins w:id="24504" w:author="Στάθης Καπ" w:date="2023-03-03T06:23:00Z">
              <w:r>
                <w:rPr>
                  <w:rFonts w:ascii="Calibri" w:hAnsi="Calibri" w:cs="Calibri"/>
                  <w:color w:val="000000"/>
                  <w:sz w:val="16"/>
                  <w:szCs w:val="16"/>
                </w:rPr>
                <w:t>0.377</w:t>
              </w:r>
            </w:ins>
          </w:p>
        </w:tc>
        <w:tc>
          <w:tcPr>
            <w:tcW w:w="669" w:type="dxa"/>
            <w:vAlign w:val="center"/>
            <w:tcPrChange w:id="24505" w:author="Στάθης Καπ" w:date="2023-03-03T06:27:00Z">
              <w:tcPr>
                <w:tcW w:w="669" w:type="dxa"/>
                <w:vAlign w:val="center"/>
              </w:tcPr>
            </w:tcPrChange>
          </w:tcPr>
          <w:p w14:paraId="7023BD6D" w14:textId="0901EEE3" w:rsidR="00C87CFE" w:rsidRPr="00CD1347" w:rsidRDefault="00C87CFE" w:rsidP="00C87CFE">
            <w:pPr>
              <w:jc w:val="center"/>
              <w:rPr>
                <w:ins w:id="24506" w:author="Στάθης Καπ" w:date="2023-03-03T04:01:00Z"/>
                <w:rFonts w:cstheme="minorHAnsi"/>
                <w:sz w:val="16"/>
                <w:szCs w:val="16"/>
              </w:rPr>
            </w:pPr>
            <w:ins w:id="24507" w:author="Στάθης Καπ" w:date="2023-03-03T06:23:00Z">
              <w:r>
                <w:rPr>
                  <w:rFonts w:ascii="Calibri" w:hAnsi="Calibri" w:cstheme="minorHAnsi"/>
                  <w:color w:val="000000"/>
                  <w:sz w:val="16"/>
                  <w:szCs w:val="16"/>
                </w:rPr>
                <w:t>4.84</w:t>
              </w:r>
            </w:ins>
          </w:p>
        </w:tc>
        <w:tc>
          <w:tcPr>
            <w:tcW w:w="508" w:type="dxa"/>
            <w:vAlign w:val="center"/>
            <w:tcPrChange w:id="24508" w:author="Στάθης Καπ" w:date="2023-03-03T06:27:00Z">
              <w:tcPr>
                <w:tcW w:w="508" w:type="dxa"/>
                <w:vAlign w:val="bottom"/>
              </w:tcPr>
            </w:tcPrChange>
          </w:tcPr>
          <w:p w14:paraId="2626FCEE" w14:textId="7B148DA7" w:rsidR="00C87CFE" w:rsidRPr="00CD1347" w:rsidRDefault="00C87CFE" w:rsidP="00C87CFE">
            <w:pPr>
              <w:jc w:val="center"/>
              <w:rPr>
                <w:ins w:id="24509" w:author="Στάθης Καπ" w:date="2023-03-03T04:01:00Z"/>
                <w:rFonts w:cstheme="minorHAnsi"/>
                <w:sz w:val="16"/>
                <w:szCs w:val="16"/>
              </w:rPr>
            </w:pPr>
            <w:ins w:id="24510" w:author="Στάθης Καπ" w:date="2023-03-03T06:23:00Z">
              <w:r>
                <w:rPr>
                  <w:rFonts w:ascii="Calibri" w:hAnsi="Calibri" w:cs="Calibri"/>
                  <w:color w:val="000000"/>
                  <w:sz w:val="16"/>
                  <w:szCs w:val="16"/>
                </w:rPr>
                <w:t>691</w:t>
              </w:r>
            </w:ins>
          </w:p>
        </w:tc>
        <w:tc>
          <w:tcPr>
            <w:tcW w:w="541" w:type="dxa"/>
            <w:vAlign w:val="center"/>
            <w:tcPrChange w:id="24511" w:author="Στάθης Καπ" w:date="2023-03-03T06:27:00Z">
              <w:tcPr>
                <w:tcW w:w="541" w:type="dxa"/>
                <w:vAlign w:val="bottom"/>
              </w:tcPr>
            </w:tcPrChange>
          </w:tcPr>
          <w:p w14:paraId="40C1F387" w14:textId="1C3E40DE" w:rsidR="00C87CFE" w:rsidRPr="00CD1347" w:rsidRDefault="00C87CFE" w:rsidP="00C87CFE">
            <w:pPr>
              <w:jc w:val="center"/>
              <w:rPr>
                <w:ins w:id="24512" w:author="Στάθης Καπ" w:date="2023-03-03T04:01:00Z"/>
                <w:rFonts w:cstheme="minorHAnsi"/>
                <w:sz w:val="16"/>
                <w:szCs w:val="16"/>
              </w:rPr>
            </w:pPr>
            <w:ins w:id="24513" w:author="Στάθης Καπ" w:date="2023-03-03T06:23:00Z">
              <w:r>
                <w:rPr>
                  <w:rFonts w:ascii="Calibri" w:hAnsi="Calibri" w:cs="Calibri"/>
                  <w:color w:val="000000"/>
                  <w:sz w:val="16"/>
                  <w:szCs w:val="16"/>
                </w:rPr>
                <w:t>0.296</w:t>
              </w:r>
            </w:ins>
          </w:p>
        </w:tc>
        <w:tc>
          <w:tcPr>
            <w:tcW w:w="589" w:type="dxa"/>
            <w:vAlign w:val="center"/>
            <w:tcPrChange w:id="24514" w:author="Στάθης Καπ" w:date="2023-03-03T06:27:00Z">
              <w:tcPr>
                <w:tcW w:w="589" w:type="dxa"/>
                <w:vAlign w:val="center"/>
              </w:tcPr>
            </w:tcPrChange>
          </w:tcPr>
          <w:p w14:paraId="6BA85D4E" w14:textId="1B4B51D4" w:rsidR="00C87CFE" w:rsidRPr="00CD1347" w:rsidRDefault="00C87CFE" w:rsidP="00C87CFE">
            <w:pPr>
              <w:jc w:val="center"/>
              <w:rPr>
                <w:ins w:id="24515" w:author="Στάθης Καπ" w:date="2023-03-03T04:01:00Z"/>
                <w:rFonts w:cstheme="minorHAnsi"/>
                <w:sz w:val="16"/>
                <w:szCs w:val="16"/>
              </w:rPr>
            </w:pPr>
            <w:ins w:id="24516" w:author="Στάθης Καπ" w:date="2023-03-03T06:23:00Z">
              <w:r>
                <w:rPr>
                  <w:rFonts w:ascii="Calibri" w:hAnsi="Calibri" w:cstheme="minorHAnsi"/>
                  <w:color w:val="000000"/>
                  <w:sz w:val="16"/>
                  <w:szCs w:val="16"/>
                </w:rPr>
                <w:t>11.97</w:t>
              </w:r>
            </w:ins>
          </w:p>
        </w:tc>
        <w:tc>
          <w:tcPr>
            <w:tcW w:w="463" w:type="dxa"/>
            <w:vAlign w:val="center"/>
            <w:tcPrChange w:id="24517" w:author="Στάθης Καπ" w:date="2023-03-03T06:27:00Z">
              <w:tcPr>
                <w:tcW w:w="463" w:type="dxa"/>
                <w:vAlign w:val="bottom"/>
              </w:tcPr>
            </w:tcPrChange>
          </w:tcPr>
          <w:p w14:paraId="35105C51" w14:textId="0C8B1E80" w:rsidR="00C87CFE" w:rsidRPr="00CD1347" w:rsidRDefault="00C87CFE" w:rsidP="00C87CFE">
            <w:pPr>
              <w:jc w:val="center"/>
              <w:rPr>
                <w:ins w:id="24518" w:author="Στάθης Καπ" w:date="2023-03-03T04:01:00Z"/>
                <w:rFonts w:cstheme="minorHAnsi"/>
                <w:sz w:val="16"/>
                <w:szCs w:val="16"/>
              </w:rPr>
            </w:pPr>
            <w:ins w:id="24519" w:author="Στάθης Καπ" w:date="2023-03-03T06:23:00Z">
              <w:r>
                <w:rPr>
                  <w:rFonts w:ascii="Calibri" w:hAnsi="Calibri" w:cs="Calibri"/>
                  <w:color w:val="000000"/>
                  <w:sz w:val="16"/>
                  <w:szCs w:val="16"/>
                </w:rPr>
                <w:t>700</w:t>
              </w:r>
            </w:ins>
          </w:p>
        </w:tc>
        <w:tc>
          <w:tcPr>
            <w:tcW w:w="541" w:type="dxa"/>
            <w:vAlign w:val="center"/>
            <w:tcPrChange w:id="24520" w:author="Στάθης Καπ" w:date="2023-03-03T06:27:00Z">
              <w:tcPr>
                <w:tcW w:w="541" w:type="dxa"/>
                <w:vAlign w:val="bottom"/>
              </w:tcPr>
            </w:tcPrChange>
          </w:tcPr>
          <w:p w14:paraId="4FB26751" w14:textId="21D29064" w:rsidR="00C87CFE" w:rsidRPr="00CD1347" w:rsidRDefault="00C87CFE" w:rsidP="00C87CFE">
            <w:pPr>
              <w:jc w:val="center"/>
              <w:rPr>
                <w:ins w:id="24521" w:author="Στάθης Καπ" w:date="2023-03-03T04:01:00Z"/>
                <w:rFonts w:cstheme="minorHAnsi"/>
                <w:sz w:val="16"/>
                <w:szCs w:val="16"/>
              </w:rPr>
            </w:pPr>
            <w:ins w:id="24522" w:author="Στάθης Καπ" w:date="2023-03-03T06:23:00Z">
              <w:r>
                <w:rPr>
                  <w:rFonts w:ascii="Calibri" w:hAnsi="Calibri" w:cs="Calibri"/>
                  <w:color w:val="000000"/>
                  <w:sz w:val="16"/>
                  <w:szCs w:val="16"/>
                </w:rPr>
                <w:t>0.662</w:t>
              </w:r>
            </w:ins>
          </w:p>
        </w:tc>
        <w:tc>
          <w:tcPr>
            <w:tcW w:w="589" w:type="dxa"/>
            <w:vAlign w:val="center"/>
            <w:tcPrChange w:id="24523" w:author="Στάθης Καπ" w:date="2023-03-03T06:27:00Z">
              <w:tcPr>
                <w:tcW w:w="589" w:type="dxa"/>
                <w:vAlign w:val="center"/>
              </w:tcPr>
            </w:tcPrChange>
          </w:tcPr>
          <w:p w14:paraId="0A326ABE" w14:textId="25FA0F8A" w:rsidR="00C87CFE" w:rsidRPr="00CD1347" w:rsidRDefault="00C87CFE" w:rsidP="00C87CFE">
            <w:pPr>
              <w:jc w:val="center"/>
              <w:rPr>
                <w:ins w:id="24524" w:author="Στάθης Καπ" w:date="2023-03-03T04:01:00Z"/>
                <w:rFonts w:cstheme="minorHAnsi"/>
                <w:sz w:val="16"/>
                <w:szCs w:val="16"/>
              </w:rPr>
            </w:pPr>
            <w:ins w:id="24525"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2452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27" w:author="Στάθης Καπ" w:date="2023-03-03T04:01:00Z"/>
        </w:trPr>
        <w:tc>
          <w:tcPr>
            <w:tcW w:w="515" w:type="dxa"/>
            <w:tcBorders>
              <w:top w:val="nil"/>
              <w:bottom w:val="nil"/>
              <w:right w:val="single" w:sz="4" w:space="0" w:color="auto"/>
            </w:tcBorders>
            <w:shd w:val="clear" w:color="auto" w:fill="E7E6E6" w:themeFill="background2"/>
            <w:vAlign w:val="bottom"/>
            <w:tcPrChange w:id="24528" w:author="Στάθης Καπ" w:date="2023-03-03T06:27:00Z">
              <w:tcPr>
                <w:tcW w:w="515" w:type="dxa"/>
                <w:vAlign w:val="bottom"/>
              </w:tcPr>
            </w:tcPrChange>
          </w:tcPr>
          <w:p w14:paraId="643244A8" w14:textId="139DB136" w:rsidR="00C87CFE" w:rsidRPr="00CD1347" w:rsidRDefault="00C87CFE" w:rsidP="00C87CFE">
            <w:pPr>
              <w:jc w:val="center"/>
              <w:rPr>
                <w:ins w:id="24529" w:author="Στάθης Καπ" w:date="2023-03-03T04:01:00Z"/>
                <w:sz w:val="16"/>
                <w:szCs w:val="16"/>
              </w:rPr>
            </w:pPr>
            <w:ins w:id="24530" w:author="Στάθης Καπ" w:date="2023-03-03T04:08:00Z">
              <w:r w:rsidRPr="00CD1347">
                <w:rPr>
                  <w:rFonts w:ascii="Calibri" w:hAnsi="Calibri" w:cs="Calibri"/>
                  <w:color w:val="000000"/>
                  <w:sz w:val="16"/>
                  <w:szCs w:val="16"/>
                  <w:rPrChange w:id="24531"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24532" w:author="Στάθης Καπ" w:date="2023-03-03T06:27:00Z">
              <w:tcPr>
                <w:tcW w:w="560" w:type="dxa"/>
              </w:tcPr>
            </w:tcPrChange>
          </w:tcPr>
          <w:p w14:paraId="7780BB9E" w14:textId="0F6E58A9" w:rsidR="00C87CFE" w:rsidRPr="00CD1347" w:rsidRDefault="00C87CFE" w:rsidP="00C87CFE">
            <w:pPr>
              <w:jc w:val="center"/>
              <w:rPr>
                <w:ins w:id="24533" w:author="Στάθης Καπ" w:date="2023-03-03T04:01:00Z"/>
                <w:rFonts w:cstheme="minorHAnsi"/>
                <w:sz w:val="16"/>
                <w:szCs w:val="16"/>
              </w:rPr>
            </w:pPr>
            <w:ins w:id="24534" w:author="Στάθης Καπ" w:date="2023-03-03T06:23:00Z">
              <w:r>
                <w:rPr>
                  <w:rFonts w:ascii="Calibri" w:hAnsi="Calibri" w:cs="Calibri"/>
                  <w:color w:val="000000"/>
                  <w:sz w:val="16"/>
                  <w:szCs w:val="16"/>
                </w:rPr>
                <w:t>915</w:t>
              </w:r>
            </w:ins>
          </w:p>
        </w:tc>
        <w:tc>
          <w:tcPr>
            <w:tcW w:w="855" w:type="dxa"/>
            <w:vAlign w:val="center"/>
            <w:tcPrChange w:id="24535" w:author="Στάθης Καπ" w:date="2023-03-03T06:27:00Z">
              <w:tcPr>
                <w:tcW w:w="855" w:type="dxa"/>
              </w:tcPr>
            </w:tcPrChange>
          </w:tcPr>
          <w:p w14:paraId="20AA8D64" w14:textId="580AB35E" w:rsidR="00C87CFE" w:rsidRPr="00CD1347" w:rsidRDefault="00C87CFE" w:rsidP="00C87CFE">
            <w:pPr>
              <w:jc w:val="center"/>
              <w:rPr>
                <w:ins w:id="24536" w:author="Στάθης Καπ" w:date="2023-03-03T04:01:00Z"/>
                <w:rFonts w:cstheme="minorHAnsi"/>
                <w:sz w:val="16"/>
                <w:szCs w:val="16"/>
              </w:rPr>
            </w:pPr>
            <w:ins w:id="24537" w:author="Στάθης Καπ" w:date="2023-03-03T06:23:00Z">
              <w:r>
                <w:rPr>
                  <w:rFonts w:ascii="Calibri" w:hAnsi="Calibri" w:cs="Calibri"/>
                  <w:color w:val="000000"/>
                  <w:sz w:val="16"/>
                  <w:szCs w:val="16"/>
                </w:rPr>
                <w:t>870</w:t>
              </w:r>
            </w:ins>
          </w:p>
        </w:tc>
        <w:tc>
          <w:tcPr>
            <w:tcW w:w="544" w:type="dxa"/>
            <w:vAlign w:val="center"/>
            <w:tcPrChange w:id="24538" w:author="Στάθης Καπ" w:date="2023-03-03T06:27:00Z">
              <w:tcPr>
                <w:tcW w:w="544" w:type="dxa"/>
                <w:vAlign w:val="bottom"/>
              </w:tcPr>
            </w:tcPrChange>
          </w:tcPr>
          <w:p w14:paraId="49FF0BDF" w14:textId="062003CD" w:rsidR="00C87CFE" w:rsidRPr="00CD1347" w:rsidRDefault="00C87CFE" w:rsidP="00C87CFE">
            <w:pPr>
              <w:jc w:val="center"/>
              <w:rPr>
                <w:ins w:id="24539" w:author="Στάθης Καπ" w:date="2023-03-03T04:01:00Z"/>
                <w:rFonts w:cstheme="minorHAnsi"/>
                <w:sz w:val="16"/>
                <w:szCs w:val="16"/>
              </w:rPr>
            </w:pPr>
            <w:ins w:id="24540" w:author="Στάθης Καπ" w:date="2023-03-03T06:23:00Z">
              <w:r>
                <w:rPr>
                  <w:rFonts w:ascii="Calibri" w:hAnsi="Calibri" w:cs="Calibri"/>
                  <w:color w:val="000000"/>
                  <w:sz w:val="16"/>
                  <w:szCs w:val="16"/>
                </w:rPr>
                <w:t>826</w:t>
              </w:r>
            </w:ins>
          </w:p>
        </w:tc>
        <w:tc>
          <w:tcPr>
            <w:tcW w:w="621" w:type="dxa"/>
            <w:vAlign w:val="center"/>
            <w:tcPrChange w:id="24541" w:author="Στάθης Καπ" w:date="2023-03-03T06:27:00Z">
              <w:tcPr>
                <w:tcW w:w="621" w:type="dxa"/>
                <w:vAlign w:val="bottom"/>
              </w:tcPr>
            </w:tcPrChange>
          </w:tcPr>
          <w:p w14:paraId="58773BFB" w14:textId="1CECF687" w:rsidR="00C87CFE" w:rsidRPr="00CD1347" w:rsidRDefault="00C87CFE" w:rsidP="00C87CFE">
            <w:pPr>
              <w:jc w:val="center"/>
              <w:rPr>
                <w:ins w:id="24542" w:author="Στάθης Καπ" w:date="2023-03-03T04:01:00Z"/>
                <w:rFonts w:cstheme="minorHAnsi"/>
                <w:sz w:val="16"/>
                <w:szCs w:val="16"/>
              </w:rPr>
            </w:pPr>
            <w:ins w:id="24543" w:author="Στάθης Καπ" w:date="2023-03-03T06:23:00Z">
              <w:r>
                <w:rPr>
                  <w:rFonts w:ascii="Calibri" w:hAnsi="Calibri" w:cs="Calibri"/>
                  <w:color w:val="000000"/>
                  <w:sz w:val="16"/>
                  <w:szCs w:val="16"/>
                </w:rPr>
                <w:t>0.884</w:t>
              </w:r>
            </w:ins>
          </w:p>
        </w:tc>
        <w:tc>
          <w:tcPr>
            <w:tcW w:w="669" w:type="dxa"/>
            <w:vAlign w:val="center"/>
            <w:tcPrChange w:id="24544" w:author="Στάθης Καπ" w:date="2023-03-03T06:27:00Z">
              <w:tcPr>
                <w:tcW w:w="669" w:type="dxa"/>
                <w:vAlign w:val="center"/>
              </w:tcPr>
            </w:tcPrChange>
          </w:tcPr>
          <w:p w14:paraId="71450172" w14:textId="49BA4819" w:rsidR="00C87CFE" w:rsidRPr="00CD1347" w:rsidRDefault="00C87CFE" w:rsidP="00C87CFE">
            <w:pPr>
              <w:jc w:val="center"/>
              <w:rPr>
                <w:ins w:id="24545" w:author="Στάθης Καπ" w:date="2023-03-03T04:01:00Z"/>
                <w:rFonts w:cstheme="minorHAnsi"/>
                <w:sz w:val="16"/>
                <w:szCs w:val="16"/>
              </w:rPr>
            </w:pPr>
            <w:ins w:id="24546" w:author="Στάθης Καπ" w:date="2023-03-03T06:23:00Z">
              <w:r>
                <w:rPr>
                  <w:rFonts w:ascii="Calibri" w:hAnsi="Calibri" w:cstheme="minorHAnsi"/>
                  <w:color w:val="000000"/>
                  <w:sz w:val="16"/>
                  <w:szCs w:val="16"/>
                </w:rPr>
                <w:t>9.73</w:t>
              </w:r>
            </w:ins>
          </w:p>
        </w:tc>
        <w:tc>
          <w:tcPr>
            <w:tcW w:w="543" w:type="dxa"/>
            <w:vAlign w:val="center"/>
            <w:tcPrChange w:id="24547" w:author="Στάθης Καπ" w:date="2023-03-03T06:27:00Z">
              <w:tcPr>
                <w:tcW w:w="543" w:type="dxa"/>
                <w:vAlign w:val="bottom"/>
              </w:tcPr>
            </w:tcPrChange>
          </w:tcPr>
          <w:p w14:paraId="7F555684" w14:textId="09996AC1" w:rsidR="00C87CFE" w:rsidRPr="00CD1347" w:rsidRDefault="00C87CFE" w:rsidP="00C87CFE">
            <w:pPr>
              <w:jc w:val="center"/>
              <w:rPr>
                <w:ins w:id="24548" w:author="Στάθης Καπ" w:date="2023-03-03T04:01:00Z"/>
                <w:rFonts w:cstheme="minorHAnsi"/>
                <w:sz w:val="16"/>
                <w:szCs w:val="16"/>
              </w:rPr>
            </w:pPr>
            <w:ins w:id="24549" w:author="Στάθης Καπ" w:date="2023-03-03T06:23:00Z">
              <w:r>
                <w:rPr>
                  <w:rFonts w:ascii="Calibri" w:hAnsi="Calibri" w:cs="Calibri"/>
                  <w:color w:val="000000"/>
                  <w:sz w:val="16"/>
                  <w:szCs w:val="16"/>
                </w:rPr>
                <w:t>780</w:t>
              </w:r>
            </w:ins>
          </w:p>
        </w:tc>
        <w:tc>
          <w:tcPr>
            <w:tcW w:w="621" w:type="dxa"/>
            <w:vAlign w:val="center"/>
            <w:tcPrChange w:id="24550" w:author="Στάθης Καπ" w:date="2023-03-03T06:27:00Z">
              <w:tcPr>
                <w:tcW w:w="621" w:type="dxa"/>
                <w:vAlign w:val="bottom"/>
              </w:tcPr>
            </w:tcPrChange>
          </w:tcPr>
          <w:p w14:paraId="07E4F992" w14:textId="0A44A783" w:rsidR="00C87CFE" w:rsidRPr="00CD1347" w:rsidRDefault="00C87CFE" w:rsidP="00C87CFE">
            <w:pPr>
              <w:jc w:val="center"/>
              <w:rPr>
                <w:ins w:id="24551" w:author="Στάθης Καπ" w:date="2023-03-03T04:01:00Z"/>
                <w:rFonts w:cstheme="minorHAnsi"/>
                <w:sz w:val="16"/>
                <w:szCs w:val="16"/>
              </w:rPr>
            </w:pPr>
            <w:ins w:id="24552" w:author="Στάθης Καπ" w:date="2023-03-03T06:23:00Z">
              <w:r>
                <w:rPr>
                  <w:rFonts w:ascii="Calibri" w:hAnsi="Calibri" w:cs="Calibri"/>
                  <w:color w:val="000000"/>
                  <w:sz w:val="16"/>
                  <w:szCs w:val="16"/>
                </w:rPr>
                <w:t>0.362</w:t>
              </w:r>
            </w:ins>
          </w:p>
        </w:tc>
        <w:tc>
          <w:tcPr>
            <w:tcW w:w="669" w:type="dxa"/>
            <w:vAlign w:val="center"/>
            <w:tcPrChange w:id="24553" w:author="Στάθης Καπ" w:date="2023-03-03T06:27:00Z">
              <w:tcPr>
                <w:tcW w:w="669" w:type="dxa"/>
                <w:vAlign w:val="center"/>
              </w:tcPr>
            </w:tcPrChange>
          </w:tcPr>
          <w:p w14:paraId="76471400" w14:textId="06DB0CA8" w:rsidR="00C87CFE" w:rsidRPr="00CD1347" w:rsidRDefault="00C87CFE" w:rsidP="00C87CFE">
            <w:pPr>
              <w:jc w:val="center"/>
              <w:rPr>
                <w:ins w:id="24554" w:author="Στάθης Καπ" w:date="2023-03-03T04:01:00Z"/>
                <w:rFonts w:cstheme="minorHAnsi"/>
                <w:sz w:val="16"/>
                <w:szCs w:val="16"/>
              </w:rPr>
            </w:pPr>
            <w:ins w:id="24555" w:author="Στάθης Καπ" w:date="2023-03-03T06:23:00Z">
              <w:r>
                <w:rPr>
                  <w:rFonts w:ascii="Calibri" w:hAnsi="Calibri" w:cstheme="minorHAnsi"/>
                  <w:color w:val="000000"/>
                  <w:sz w:val="16"/>
                  <w:szCs w:val="16"/>
                </w:rPr>
                <w:t>5.57</w:t>
              </w:r>
            </w:ins>
          </w:p>
        </w:tc>
        <w:tc>
          <w:tcPr>
            <w:tcW w:w="508" w:type="dxa"/>
            <w:vAlign w:val="center"/>
            <w:tcPrChange w:id="24556" w:author="Στάθης Καπ" w:date="2023-03-03T06:27:00Z">
              <w:tcPr>
                <w:tcW w:w="508" w:type="dxa"/>
                <w:vAlign w:val="bottom"/>
              </w:tcPr>
            </w:tcPrChange>
          </w:tcPr>
          <w:p w14:paraId="1FD74C86" w14:textId="26B8A4DB" w:rsidR="00C87CFE" w:rsidRPr="00CD1347" w:rsidRDefault="00C87CFE" w:rsidP="00C87CFE">
            <w:pPr>
              <w:jc w:val="center"/>
              <w:rPr>
                <w:ins w:id="24557" w:author="Στάθης Καπ" w:date="2023-03-03T04:01:00Z"/>
                <w:rFonts w:cstheme="minorHAnsi"/>
                <w:sz w:val="16"/>
                <w:szCs w:val="16"/>
              </w:rPr>
            </w:pPr>
            <w:ins w:id="24558" w:author="Στάθης Καπ" w:date="2023-03-03T06:23:00Z">
              <w:r>
                <w:rPr>
                  <w:rFonts w:ascii="Calibri" w:hAnsi="Calibri" w:cs="Calibri"/>
                  <w:color w:val="000000"/>
                  <w:sz w:val="16"/>
                  <w:szCs w:val="16"/>
                </w:rPr>
                <w:t>717</w:t>
              </w:r>
            </w:ins>
          </w:p>
        </w:tc>
        <w:tc>
          <w:tcPr>
            <w:tcW w:w="541" w:type="dxa"/>
            <w:vAlign w:val="center"/>
            <w:tcPrChange w:id="24559" w:author="Στάθης Καπ" w:date="2023-03-03T06:27:00Z">
              <w:tcPr>
                <w:tcW w:w="541" w:type="dxa"/>
                <w:vAlign w:val="bottom"/>
              </w:tcPr>
            </w:tcPrChange>
          </w:tcPr>
          <w:p w14:paraId="219F625C" w14:textId="52538991" w:rsidR="00C87CFE" w:rsidRPr="00CD1347" w:rsidRDefault="00C87CFE" w:rsidP="00C87CFE">
            <w:pPr>
              <w:jc w:val="center"/>
              <w:rPr>
                <w:ins w:id="24560" w:author="Στάθης Καπ" w:date="2023-03-03T04:01:00Z"/>
                <w:rFonts w:cstheme="minorHAnsi"/>
                <w:sz w:val="16"/>
                <w:szCs w:val="16"/>
              </w:rPr>
            </w:pPr>
            <w:ins w:id="24561" w:author="Στάθης Καπ" w:date="2023-03-03T06:23:00Z">
              <w:r>
                <w:rPr>
                  <w:rFonts w:ascii="Calibri" w:hAnsi="Calibri" w:cs="Calibri"/>
                  <w:color w:val="000000"/>
                  <w:sz w:val="16"/>
                  <w:szCs w:val="16"/>
                </w:rPr>
                <w:t>0.621</w:t>
              </w:r>
            </w:ins>
          </w:p>
        </w:tc>
        <w:tc>
          <w:tcPr>
            <w:tcW w:w="589" w:type="dxa"/>
            <w:vAlign w:val="center"/>
            <w:tcPrChange w:id="24562" w:author="Στάθης Καπ" w:date="2023-03-03T06:27:00Z">
              <w:tcPr>
                <w:tcW w:w="589" w:type="dxa"/>
                <w:vAlign w:val="center"/>
              </w:tcPr>
            </w:tcPrChange>
          </w:tcPr>
          <w:p w14:paraId="7A8D274E" w14:textId="69D16906" w:rsidR="00C87CFE" w:rsidRPr="00CD1347" w:rsidRDefault="00C87CFE" w:rsidP="00C87CFE">
            <w:pPr>
              <w:jc w:val="center"/>
              <w:rPr>
                <w:ins w:id="24563" w:author="Στάθης Καπ" w:date="2023-03-03T04:01:00Z"/>
                <w:rFonts w:cstheme="minorHAnsi"/>
                <w:sz w:val="16"/>
                <w:szCs w:val="16"/>
              </w:rPr>
            </w:pPr>
            <w:ins w:id="24564" w:author="Στάθης Καπ" w:date="2023-03-03T06:23:00Z">
              <w:r>
                <w:rPr>
                  <w:rFonts w:ascii="Calibri" w:hAnsi="Calibri" w:cstheme="minorHAnsi"/>
                  <w:color w:val="000000"/>
                  <w:sz w:val="16"/>
                  <w:szCs w:val="16"/>
                </w:rPr>
                <w:t>13.2</w:t>
              </w:r>
            </w:ins>
          </w:p>
        </w:tc>
        <w:tc>
          <w:tcPr>
            <w:tcW w:w="463" w:type="dxa"/>
            <w:vAlign w:val="center"/>
            <w:tcPrChange w:id="24565" w:author="Στάθης Καπ" w:date="2023-03-03T06:27:00Z">
              <w:tcPr>
                <w:tcW w:w="463" w:type="dxa"/>
                <w:vAlign w:val="bottom"/>
              </w:tcPr>
            </w:tcPrChange>
          </w:tcPr>
          <w:p w14:paraId="1429CAE8" w14:textId="02B5E8E3" w:rsidR="00C87CFE" w:rsidRPr="00CD1347" w:rsidRDefault="00C87CFE" w:rsidP="00C87CFE">
            <w:pPr>
              <w:jc w:val="center"/>
              <w:rPr>
                <w:ins w:id="24566" w:author="Στάθης Καπ" w:date="2023-03-03T04:01:00Z"/>
                <w:rFonts w:cstheme="minorHAnsi"/>
                <w:sz w:val="16"/>
                <w:szCs w:val="16"/>
              </w:rPr>
            </w:pPr>
            <w:ins w:id="24567" w:author="Στάθης Καπ" w:date="2023-03-03T06:23:00Z">
              <w:r>
                <w:rPr>
                  <w:rFonts w:ascii="Calibri" w:hAnsi="Calibri" w:cs="Calibri"/>
                  <w:color w:val="000000"/>
                  <w:sz w:val="16"/>
                  <w:szCs w:val="16"/>
                </w:rPr>
                <w:t>718</w:t>
              </w:r>
            </w:ins>
          </w:p>
        </w:tc>
        <w:tc>
          <w:tcPr>
            <w:tcW w:w="541" w:type="dxa"/>
            <w:vAlign w:val="center"/>
            <w:tcPrChange w:id="24568" w:author="Στάθης Καπ" w:date="2023-03-03T06:27:00Z">
              <w:tcPr>
                <w:tcW w:w="541" w:type="dxa"/>
                <w:vAlign w:val="bottom"/>
              </w:tcPr>
            </w:tcPrChange>
          </w:tcPr>
          <w:p w14:paraId="2259EB98" w14:textId="6DD0A4D8" w:rsidR="00C87CFE" w:rsidRPr="00CD1347" w:rsidRDefault="00C87CFE" w:rsidP="00C87CFE">
            <w:pPr>
              <w:jc w:val="center"/>
              <w:rPr>
                <w:ins w:id="24569" w:author="Στάθης Καπ" w:date="2023-03-03T04:01:00Z"/>
                <w:rFonts w:cstheme="minorHAnsi"/>
                <w:sz w:val="16"/>
                <w:szCs w:val="16"/>
              </w:rPr>
            </w:pPr>
            <w:ins w:id="24570" w:author="Στάθης Καπ" w:date="2023-03-03T06:23:00Z">
              <w:r>
                <w:rPr>
                  <w:rFonts w:ascii="Calibri" w:hAnsi="Calibri" w:cs="Calibri"/>
                  <w:color w:val="000000"/>
                  <w:sz w:val="16"/>
                  <w:szCs w:val="16"/>
                </w:rPr>
                <w:t>0.554</w:t>
              </w:r>
            </w:ins>
          </w:p>
        </w:tc>
        <w:tc>
          <w:tcPr>
            <w:tcW w:w="589" w:type="dxa"/>
            <w:vAlign w:val="center"/>
            <w:tcPrChange w:id="24571" w:author="Στάθης Καπ" w:date="2023-03-03T06:27:00Z">
              <w:tcPr>
                <w:tcW w:w="589" w:type="dxa"/>
                <w:vAlign w:val="center"/>
              </w:tcPr>
            </w:tcPrChange>
          </w:tcPr>
          <w:p w14:paraId="6EAFDA5E" w14:textId="7850F4D7" w:rsidR="00C87CFE" w:rsidRPr="00CD1347" w:rsidRDefault="00C87CFE" w:rsidP="00C87CFE">
            <w:pPr>
              <w:jc w:val="center"/>
              <w:rPr>
                <w:ins w:id="24572" w:author="Στάθης Καπ" w:date="2023-03-03T04:01:00Z"/>
                <w:rFonts w:cstheme="minorHAnsi"/>
                <w:sz w:val="16"/>
                <w:szCs w:val="16"/>
              </w:rPr>
            </w:pPr>
            <w:ins w:id="24573"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2457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75" w:author="Στάθης Καπ" w:date="2023-03-03T04:01:00Z"/>
        </w:trPr>
        <w:tc>
          <w:tcPr>
            <w:tcW w:w="515" w:type="dxa"/>
            <w:tcBorders>
              <w:top w:val="nil"/>
              <w:bottom w:val="nil"/>
              <w:right w:val="single" w:sz="4" w:space="0" w:color="auto"/>
            </w:tcBorders>
            <w:shd w:val="clear" w:color="auto" w:fill="E7E6E6" w:themeFill="background2"/>
            <w:vAlign w:val="bottom"/>
            <w:tcPrChange w:id="24576" w:author="Στάθης Καπ" w:date="2023-03-03T06:27:00Z">
              <w:tcPr>
                <w:tcW w:w="515" w:type="dxa"/>
                <w:vAlign w:val="bottom"/>
              </w:tcPr>
            </w:tcPrChange>
          </w:tcPr>
          <w:p w14:paraId="57E69CB9" w14:textId="49C06B07" w:rsidR="00C87CFE" w:rsidRPr="00CD1347" w:rsidRDefault="00C87CFE" w:rsidP="00C87CFE">
            <w:pPr>
              <w:jc w:val="center"/>
              <w:rPr>
                <w:ins w:id="24577" w:author="Στάθης Καπ" w:date="2023-03-03T04:01:00Z"/>
                <w:sz w:val="16"/>
                <w:szCs w:val="16"/>
              </w:rPr>
            </w:pPr>
            <w:ins w:id="24578" w:author="Στάθης Καπ" w:date="2023-03-03T04:08:00Z">
              <w:r w:rsidRPr="00CD1347">
                <w:rPr>
                  <w:rFonts w:ascii="Calibri" w:hAnsi="Calibri" w:cs="Calibri"/>
                  <w:color w:val="000000"/>
                  <w:sz w:val="16"/>
                  <w:szCs w:val="16"/>
                  <w:rPrChange w:id="24579"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24580" w:author="Στάθης Καπ" w:date="2023-03-03T06:27:00Z">
              <w:tcPr>
                <w:tcW w:w="560" w:type="dxa"/>
              </w:tcPr>
            </w:tcPrChange>
          </w:tcPr>
          <w:p w14:paraId="45173DD9" w14:textId="78DA10D2" w:rsidR="00C87CFE" w:rsidRPr="00CD1347" w:rsidRDefault="00C87CFE" w:rsidP="00C87CFE">
            <w:pPr>
              <w:jc w:val="center"/>
              <w:rPr>
                <w:ins w:id="24581" w:author="Στάθης Καπ" w:date="2023-03-03T04:01:00Z"/>
                <w:rFonts w:cstheme="minorHAnsi"/>
                <w:sz w:val="16"/>
                <w:szCs w:val="16"/>
              </w:rPr>
            </w:pPr>
            <w:ins w:id="24582" w:author="Στάθης Καπ" w:date="2023-03-03T06:23:00Z">
              <w:r>
                <w:rPr>
                  <w:rFonts w:ascii="Calibri" w:hAnsi="Calibri" w:cs="Calibri"/>
                  <w:color w:val="000000"/>
                  <w:sz w:val="16"/>
                  <w:szCs w:val="16"/>
                </w:rPr>
                <w:t>953</w:t>
              </w:r>
            </w:ins>
          </w:p>
        </w:tc>
        <w:tc>
          <w:tcPr>
            <w:tcW w:w="855" w:type="dxa"/>
            <w:vAlign w:val="center"/>
            <w:tcPrChange w:id="24583" w:author="Στάθης Καπ" w:date="2023-03-03T06:27:00Z">
              <w:tcPr>
                <w:tcW w:w="855" w:type="dxa"/>
              </w:tcPr>
            </w:tcPrChange>
          </w:tcPr>
          <w:p w14:paraId="27AC831A" w14:textId="660C70DC" w:rsidR="00C87CFE" w:rsidRPr="00CD1347" w:rsidRDefault="00C87CFE" w:rsidP="00C87CFE">
            <w:pPr>
              <w:jc w:val="center"/>
              <w:rPr>
                <w:ins w:id="24584" w:author="Στάθης Καπ" w:date="2023-03-03T04:01:00Z"/>
                <w:rFonts w:cstheme="minorHAnsi"/>
                <w:sz w:val="16"/>
                <w:szCs w:val="16"/>
              </w:rPr>
            </w:pPr>
            <w:ins w:id="24585" w:author="Στάθης Καπ" w:date="2023-03-03T06:23:00Z">
              <w:r>
                <w:rPr>
                  <w:rFonts w:ascii="Calibri" w:hAnsi="Calibri" w:cs="Calibri"/>
                  <w:color w:val="000000"/>
                  <w:sz w:val="16"/>
                  <w:szCs w:val="16"/>
                </w:rPr>
                <w:t>935</w:t>
              </w:r>
            </w:ins>
          </w:p>
        </w:tc>
        <w:tc>
          <w:tcPr>
            <w:tcW w:w="544" w:type="dxa"/>
            <w:vAlign w:val="center"/>
            <w:tcPrChange w:id="24586" w:author="Στάθης Καπ" w:date="2023-03-03T06:27:00Z">
              <w:tcPr>
                <w:tcW w:w="544" w:type="dxa"/>
                <w:vAlign w:val="bottom"/>
              </w:tcPr>
            </w:tcPrChange>
          </w:tcPr>
          <w:p w14:paraId="202E4B0C" w14:textId="28C9EAAC" w:rsidR="00C87CFE" w:rsidRPr="00CD1347" w:rsidRDefault="00C87CFE" w:rsidP="00C87CFE">
            <w:pPr>
              <w:jc w:val="center"/>
              <w:rPr>
                <w:ins w:id="24587" w:author="Στάθης Καπ" w:date="2023-03-03T04:01:00Z"/>
                <w:rFonts w:cstheme="minorHAnsi"/>
                <w:sz w:val="16"/>
                <w:szCs w:val="16"/>
              </w:rPr>
            </w:pPr>
            <w:ins w:id="24588" w:author="Στάθης Καπ" w:date="2023-03-03T06:23:00Z">
              <w:r>
                <w:rPr>
                  <w:rFonts w:ascii="Calibri" w:hAnsi="Calibri" w:cs="Calibri"/>
                  <w:color w:val="000000"/>
                  <w:sz w:val="16"/>
                  <w:szCs w:val="16"/>
                </w:rPr>
                <w:t>877</w:t>
              </w:r>
            </w:ins>
          </w:p>
        </w:tc>
        <w:tc>
          <w:tcPr>
            <w:tcW w:w="621" w:type="dxa"/>
            <w:vAlign w:val="center"/>
            <w:tcPrChange w:id="24589" w:author="Στάθης Καπ" w:date="2023-03-03T06:27:00Z">
              <w:tcPr>
                <w:tcW w:w="621" w:type="dxa"/>
                <w:vAlign w:val="bottom"/>
              </w:tcPr>
            </w:tcPrChange>
          </w:tcPr>
          <w:p w14:paraId="2B01D398" w14:textId="625CF9A0" w:rsidR="00C87CFE" w:rsidRPr="00CD1347" w:rsidRDefault="00C87CFE" w:rsidP="00C87CFE">
            <w:pPr>
              <w:jc w:val="center"/>
              <w:rPr>
                <w:ins w:id="24590" w:author="Στάθης Καπ" w:date="2023-03-03T04:01:00Z"/>
                <w:rFonts w:cstheme="minorHAnsi"/>
                <w:sz w:val="16"/>
                <w:szCs w:val="16"/>
              </w:rPr>
            </w:pPr>
            <w:ins w:id="24591" w:author="Στάθης Καπ" w:date="2023-03-03T06:23:00Z">
              <w:r>
                <w:rPr>
                  <w:rFonts w:ascii="Calibri" w:hAnsi="Calibri" w:cs="Calibri"/>
                  <w:color w:val="000000"/>
                  <w:sz w:val="16"/>
                  <w:szCs w:val="16"/>
                </w:rPr>
                <w:t>0.67</w:t>
              </w:r>
            </w:ins>
          </w:p>
        </w:tc>
        <w:tc>
          <w:tcPr>
            <w:tcW w:w="669" w:type="dxa"/>
            <w:vAlign w:val="center"/>
            <w:tcPrChange w:id="24592" w:author="Στάθης Καπ" w:date="2023-03-03T06:27:00Z">
              <w:tcPr>
                <w:tcW w:w="669" w:type="dxa"/>
                <w:vAlign w:val="center"/>
              </w:tcPr>
            </w:tcPrChange>
          </w:tcPr>
          <w:p w14:paraId="001F2598" w14:textId="23E14F2F" w:rsidR="00C87CFE" w:rsidRPr="00CD1347" w:rsidRDefault="00C87CFE" w:rsidP="00C87CFE">
            <w:pPr>
              <w:jc w:val="center"/>
              <w:rPr>
                <w:ins w:id="24593" w:author="Στάθης Καπ" w:date="2023-03-03T04:01:00Z"/>
                <w:rFonts w:cstheme="minorHAnsi"/>
                <w:sz w:val="16"/>
                <w:szCs w:val="16"/>
              </w:rPr>
            </w:pPr>
            <w:ins w:id="24594" w:author="Στάθης Καπ" w:date="2023-03-03T06:23:00Z">
              <w:r>
                <w:rPr>
                  <w:rFonts w:ascii="Calibri" w:hAnsi="Calibri" w:cstheme="minorHAnsi"/>
                  <w:color w:val="000000"/>
                  <w:sz w:val="16"/>
                  <w:szCs w:val="16"/>
                </w:rPr>
                <w:t>7.97</w:t>
              </w:r>
            </w:ins>
          </w:p>
        </w:tc>
        <w:tc>
          <w:tcPr>
            <w:tcW w:w="543" w:type="dxa"/>
            <w:vAlign w:val="center"/>
            <w:tcPrChange w:id="24595" w:author="Στάθης Καπ" w:date="2023-03-03T06:27:00Z">
              <w:tcPr>
                <w:tcW w:w="543" w:type="dxa"/>
                <w:vAlign w:val="bottom"/>
              </w:tcPr>
            </w:tcPrChange>
          </w:tcPr>
          <w:p w14:paraId="45F1F49C" w14:textId="58B286BB" w:rsidR="00C87CFE" w:rsidRPr="00CD1347" w:rsidRDefault="00C87CFE" w:rsidP="00C87CFE">
            <w:pPr>
              <w:jc w:val="center"/>
              <w:rPr>
                <w:ins w:id="24596" w:author="Στάθης Καπ" w:date="2023-03-03T04:01:00Z"/>
                <w:rFonts w:cstheme="minorHAnsi"/>
                <w:sz w:val="16"/>
                <w:szCs w:val="16"/>
              </w:rPr>
            </w:pPr>
            <w:ins w:id="24597" w:author="Στάθης Καπ" w:date="2023-03-03T06:23:00Z">
              <w:r>
                <w:rPr>
                  <w:rFonts w:ascii="Calibri" w:hAnsi="Calibri" w:cs="Calibri"/>
                  <w:color w:val="000000"/>
                  <w:sz w:val="16"/>
                  <w:szCs w:val="16"/>
                </w:rPr>
                <w:t>772</w:t>
              </w:r>
            </w:ins>
          </w:p>
        </w:tc>
        <w:tc>
          <w:tcPr>
            <w:tcW w:w="621" w:type="dxa"/>
            <w:vAlign w:val="center"/>
            <w:tcPrChange w:id="24598" w:author="Στάθης Καπ" w:date="2023-03-03T06:27:00Z">
              <w:tcPr>
                <w:tcW w:w="621" w:type="dxa"/>
                <w:vAlign w:val="bottom"/>
              </w:tcPr>
            </w:tcPrChange>
          </w:tcPr>
          <w:p w14:paraId="6E41EDF2" w14:textId="782214F9" w:rsidR="00C87CFE" w:rsidRPr="00CD1347" w:rsidRDefault="00C87CFE" w:rsidP="00C87CFE">
            <w:pPr>
              <w:jc w:val="center"/>
              <w:rPr>
                <w:ins w:id="24599" w:author="Στάθης Καπ" w:date="2023-03-03T04:01:00Z"/>
                <w:rFonts w:cstheme="minorHAnsi"/>
                <w:sz w:val="16"/>
                <w:szCs w:val="16"/>
              </w:rPr>
            </w:pPr>
            <w:ins w:id="24600" w:author="Στάθης Καπ" w:date="2023-03-03T06:23:00Z">
              <w:r>
                <w:rPr>
                  <w:rFonts w:ascii="Calibri" w:hAnsi="Calibri" w:cs="Calibri"/>
                  <w:color w:val="000000"/>
                  <w:sz w:val="16"/>
                  <w:szCs w:val="16"/>
                </w:rPr>
                <w:t>0.357</w:t>
              </w:r>
            </w:ins>
          </w:p>
        </w:tc>
        <w:tc>
          <w:tcPr>
            <w:tcW w:w="669" w:type="dxa"/>
            <w:vAlign w:val="center"/>
            <w:tcPrChange w:id="24601" w:author="Στάθης Καπ" w:date="2023-03-03T06:27:00Z">
              <w:tcPr>
                <w:tcW w:w="669" w:type="dxa"/>
                <w:vAlign w:val="center"/>
              </w:tcPr>
            </w:tcPrChange>
          </w:tcPr>
          <w:p w14:paraId="72524D01" w14:textId="4E8B96E8" w:rsidR="00C87CFE" w:rsidRPr="00CD1347" w:rsidRDefault="00C87CFE" w:rsidP="00C87CFE">
            <w:pPr>
              <w:jc w:val="center"/>
              <w:rPr>
                <w:ins w:id="24602" w:author="Στάθης Καπ" w:date="2023-03-03T04:01:00Z"/>
                <w:rFonts w:cstheme="minorHAnsi"/>
                <w:sz w:val="16"/>
                <w:szCs w:val="16"/>
              </w:rPr>
            </w:pPr>
            <w:ins w:id="24603" w:author="Στάθης Καπ" w:date="2023-03-03T06:23:00Z">
              <w:r>
                <w:rPr>
                  <w:rFonts w:ascii="Calibri" w:hAnsi="Calibri" w:cstheme="minorHAnsi"/>
                  <w:color w:val="000000"/>
                  <w:sz w:val="16"/>
                  <w:szCs w:val="16"/>
                </w:rPr>
                <w:t>11.97</w:t>
              </w:r>
            </w:ins>
          </w:p>
        </w:tc>
        <w:tc>
          <w:tcPr>
            <w:tcW w:w="508" w:type="dxa"/>
            <w:vAlign w:val="center"/>
            <w:tcPrChange w:id="24604" w:author="Στάθης Καπ" w:date="2023-03-03T06:27:00Z">
              <w:tcPr>
                <w:tcW w:w="508" w:type="dxa"/>
                <w:vAlign w:val="bottom"/>
              </w:tcPr>
            </w:tcPrChange>
          </w:tcPr>
          <w:p w14:paraId="5A611560" w14:textId="31875328" w:rsidR="00C87CFE" w:rsidRPr="00CD1347" w:rsidRDefault="00C87CFE" w:rsidP="00C87CFE">
            <w:pPr>
              <w:jc w:val="center"/>
              <w:rPr>
                <w:ins w:id="24605" w:author="Στάθης Καπ" w:date="2023-03-03T04:01:00Z"/>
                <w:rFonts w:cstheme="minorHAnsi"/>
                <w:sz w:val="16"/>
                <w:szCs w:val="16"/>
              </w:rPr>
            </w:pPr>
            <w:ins w:id="24606" w:author="Στάθης Καπ" w:date="2023-03-03T06:23:00Z">
              <w:r>
                <w:rPr>
                  <w:rFonts w:ascii="Calibri" w:hAnsi="Calibri" w:cs="Calibri"/>
                  <w:color w:val="000000"/>
                  <w:sz w:val="16"/>
                  <w:szCs w:val="16"/>
                </w:rPr>
                <w:t>707</w:t>
              </w:r>
            </w:ins>
          </w:p>
        </w:tc>
        <w:tc>
          <w:tcPr>
            <w:tcW w:w="541" w:type="dxa"/>
            <w:vAlign w:val="center"/>
            <w:tcPrChange w:id="24607" w:author="Στάθης Καπ" w:date="2023-03-03T06:27:00Z">
              <w:tcPr>
                <w:tcW w:w="541" w:type="dxa"/>
                <w:vAlign w:val="bottom"/>
              </w:tcPr>
            </w:tcPrChange>
          </w:tcPr>
          <w:p w14:paraId="597DE102" w14:textId="74DE38F1" w:rsidR="00C87CFE" w:rsidRPr="00CD1347" w:rsidRDefault="00C87CFE" w:rsidP="00C87CFE">
            <w:pPr>
              <w:jc w:val="center"/>
              <w:rPr>
                <w:ins w:id="24608" w:author="Στάθης Καπ" w:date="2023-03-03T04:01:00Z"/>
                <w:rFonts w:cstheme="minorHAnsi"/>
                <w:sz w:val="16"/>
                <w:szCs w:val="16"/>
              </w:rPr>
            </w:pPr>
            <w:ins w:id="24609" w:author="Στάθης Καπ" w:date="2023-03-03T06:23:00Z">
              <w:r>
                <w:rPr>
                  <w:rFonts w:ascii="Calibri" w:hAnsi="Calibri" w:cs="Calibri"/>
                  <w:color w:val="000000"/>
                  <w:sz w:val="16"/>
                  <w:szCs w:val="16"/>
                </w:rPr>
                <w:t>0.312</w:t>
              </w:r>
            </w:ins>
          </w:p>
        </w:tc>
        <w:tc>
          <w:tcPr>
            <w:tcW w:w="589" w:type="dxa"/>
            <w:vAlign w:val="center"/>
            <w:tcPrChange w:id="24610" w:author="Στάθης Καπ" w:date="2023-03-03T06:27:00Z">
              <w:tcPr>
                <w:tcW w:w="589" w:type="dxa"/>
                <w:vAlign w:val="center"/>
              </w:tcPr>
            </w:tcPrChange>
          </w:tcPr>
          <w:p w14:paraId="4D2E0176" w14:textId="0C3B6007" w:rsidR="00C87CFE" w:rsidRPr="00CD1347" w:rsidRDefault="00C87CFE" w:rsidP="00C87CFE">
            <w:pPr>
              <w:jc w:val="center"/>
              <w:rPr>
                <w:ins w:id="24611" w:author="Στάθης Καπ" w:date="2023-03-03T04:01:00Z"/>
                <w:rFonts w:cstheme="minorHAnsi"/>
                <w:sz w:val="16"/>
                <w:szCs w:val="16"/>
              </w:rPr>
            </w:pPr>
            <w:ins w:id="24612" w:author="Στάθης Καπ" w:date="2023-03-03T06:23:00Z">
              <w:r>
                <w:rPr>
                  <w:rFonts w:ascii="Calibri" w:hAnsi="Calibri" w:cstheme="minorHAnsi"/>
                  <w:color w:val="000000"/>
                  <w:sz w:val="16"/>
                  <w:szCs w:val="16"/>
                </w:rPr>
                <w:t>19.38</w:t>
              </w:r>
            </w:ins>
          </w:p>
        </w:tc>
        <w:tc>
          <w:tcPr>
            <w:tcW w:w="463" w:type="dxa"/>
            <w:vAlign w:val="center"/>
            <w:tcPrChange w:id="24613" w:author="Στάθης Καπ" w:date="2023-03-03T06:27:00Z">
              <w:tcPr>
                <w:tcW w:w="463" w:type="dxa"/>
                <w:vAlign w:val="bottom"/>
              </w:tcPr>
            </w:tcPrChange>
          </w:tcPr>
          <w:p w14:paraId="78FAEFBE" w14:textId="0AB169FE" w:rsidR="00C87CFE" w:rsidRPr="00CD1347" w:rsidRDefault="00C87CFE" w:rsidP="00C87CFE">
            <w:pPr>
              <w:jc w:val="center"/>
              <w:rPr>
                <w:ins w:id="24614" w:author="Στάθης Καπ" w:date="2023-03-03T04:01:00Z"/>
                <w:rFonts w:cstheme="minorHAnsi"/>
                <w:sz w:val="16"/>
                <w:szCs w:val="16"/>
              </w:rPr>
            </w:pPr>
            <w:ins w:id="24615" w:author="Στάθης Καπ" w:date="2023-03-03T06:23:00Z">
              <w:r>
                <w:rPr>
                  <w:rFonts w:ascii="Calibri" w:hAnsi="Calibri" w:cs="Calibri"/>
                  <w:color w:val="000000"/>
                  <w:sz w:val="16"/>
                  <w:szCs w:val="16"/>
                </w:rPr>
                <w:t>704</w:t>
              </w:r>
            </w:ins>
          </w:p>
        </w:tc>
        <w:tc>
          <w:tcPr>
            <w:tcW w:w="541" w:type="dxa"/>
            <w:vAlign w:val="center"/>
            <w:tcPrChange w:id="24616" w:author="Στάθης Καπ" w:date="2023-03-03T06:27:00Z">
              <w:tcPr>
                <w:tcW w:w="541" w:type="dxa"/>
                <w:vAlign w:val="bottom"/>
              </w:tcPr>
            </w:tcPrChange>
          </w:tcPr>
          <w:p w14:paraId="4DCC5118" w14:textId="3AF86F75" w:rsidR="00C87CFE" w:rsidRPr="00CD1347" w:rsidRDefault="00C87CFE" w:rsidP="00C87CFE">
            <w:pPr>
              <w:jc w:val="center"/>
              <w:rPr>
                <w:ins w:id="24617" w:author="Στάθης Καπ" w:date="2023-03-03T04:01:00Z"/>
                <w:rFonts w:cstheme="minorHAnsi"/>
                <w:sz w:val="16"/>
                <w:szCs w:val="16"/>
              </w:rPr>
            </w:pPr>
            <w:ins w:id="24618" w:author="Στάθης Καπ" w:date="2023-03-03T06:23:00Z">
              <w:r>
                <w:rPr>
                  <w:rFonts w:ascii="Calibri" w:hAnsi="Calibri" w:cs="Calibri"/>
                  <w:color w:val="000000"/>
                  <w:sz w:val="16"/>
                  <w:szCs w:val="16"/>
                </w:rPr>
                <w:t>0.638</w:t>
              </w:r>
            </w:ins>
          </w:p>
        </w:tc>
        <w:tc>
          <w:tcPr>
            <w:tcW w:w="589" w:type="dxa"/>
            <w:vAlign w:val="center"/>
            <w:tcPrChange w:id="24619" w:author="Στάθης Καπ" w:date="2023-03-03T06:27:00Z">
              <w:tcPr>
                <w:tcW w:w="589" w:type="dxa"/>
                <w:vAlign w:val="center"/>
              </w:tcPr>
            </w:tcPrChange>
          </w:tcPr>
          <w:p w14:paraId="324FF656" w14:textId="67D8C12E" w:rsidR="00C87CFE" w:rsidRPr="00CD1347" w:rsidRDefault="00C87CFE" w:rsidP="00C87CFE">
            <w:pPr>
              <w:jc w:val="center"/>
              <w:rPr>
                <w:ins w:id="24620" w:author="Στάθης Καπ" w:date="2023-03-03T04:01:00Z"/>
                <w:rFonts w:cstheme="minorHAnsi"/>
                <w:sz w:val="16"/>
                <w:szCs w:val="16"/>
              </w:rPr>
            </w:pPr>
            <w:ins w:id="24621"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2462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23" w:author="Στάθης Καπ" w:date="2023-03-03T04:01:00Z"/>
        </w:trPr>
        <w:tc>
          <w:tcPr>
            <w:tcW w:w="515" w:type="dxa"/>
            <w:tcBorders>
              <w:top w:val="nil"/>
              <w:bottom w:val="nil"/>
              <w:right w:val="single" w:sz="4" w:space="0" w:color="auto"/>
            </w:tcBorders>
            <w:shd w:val="clear" w:color="auto" w:fill="E7E6E6" w:themeFill="background2"/>
            <w:vAlign w:val="bottom"/>
            <w:tcPrChange w:id="24624" w:author="Στάθης Καπ" w:date="2023-03-03T06:27:00Z">
              <w:tcPr>
                <w:tcW w:w="515" w:type="dxa"/>
                <w:vAlign w:val="bottom"/>
              </w:tcPr>
            </w:tcPrChange>
          </w:tcPr>
          <w:p w14:paraId="58E665E9" w14:textId="472D48ED" w:rsidR="00C87CFE" w:rsidRPr="00CD1347" w:rsidRDefault="00C87CFE" w:rsidP="00C87CFE">
            <w:pPr>
              <w:jc w:val="center"/>
              <w:rPr>
                <w:ins w:id="24625" w:author="Στάθης Καπ" w:date="2023-03-03T04:01:00Z"/>
                <w:sz w:val="16"/>
                <w:szCs w:val="16"/>
              </w:rPr>
            </w:pPr>
            <w:ins w:id="24626" w:author="Στάθης Καπ" w:date="2023-03-03T04:08:00Z">
              <w:r w:rsidRPr="00CD1347">
                <w:rPr>
                  <w:rFonts w:ascii="Calibri" w:hAnsi="Calibri" w:cs="Calibri"/>
                  <w:color w:val="000000"/>
                  <w:sz w:val="16"/>
                  <w:szCs w:val="16"/>
                  <w:rPrChange w:id="24627"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24628" w:author="Στάθης Καπ" w:date="2023-03-03T06:27:00Z">
              <w:tcPr>
                <w:tcW w:w="560" w:type="dxa"/>
              </w:tcPr>
            </w:tcPrChange>
          </w:tcPr>
          <w:p w14:paraId="19E08F09" w14:textId="70FA41B1" w:rsidR="00C87CFE" w:rsidRPr="00CD1347" w:rsidRDefault="00C87CFE" w:rsidP="00C87CFE">
            <w:pPr>
              <w:jc w:val="center"/>
              <w:rPr>
                <w:ins w:id="24629" w:author="Στάθης Καπ" w:date="2023-03-03T04:01:00Z"/>
                <w:rFonts w:cstheme="minorHAnsi"/>
                <w:sz w:val="16"/>
                <w:szCs w:val="16"/>
              </w:rPr>
            </w:pPr>
            <w:ins w:id="24630" w:author="Στάθης Καπ" w:date="2023-03-03T06:23:00Z">
              <w:r>
                <w:rPr>
                  <w:rFonts w:ascii="Calibri" w:hAnsi="Calibri" w:cs="Calibri"/>
                  <w:color w:val="000000"/>
                  <w:sz w:val="16"/>
                  <w:szCs w:val="16"/>
                </w:rPr>
                <w:t>974</w:t>
              </w:r>
            </w:ins>
          </w:p>
        </w:tc>
        <w:tc>
          <w:tcPr>
            <w:tcW w:w="855" w:type="dxa"/>
            <w:vAlign w:val="center"/>
            <w:tcPrChange w:id="24631" w:author="Στάθης Καπ" w:date="2023-03-03T06:27:00Z">
              <w:tcPr>
                <w:tcW w:w="855" w:type="dxa"/>
              </w:tcPr>
            </w:tcPrChange>
          </w:tcPr>
          <w:p w14:paraId="56DC1B9E" w14:textId="477BBB62" w:rsidR="00C87CFE" w:rsidRPr="00CD1347" w:rsidRDefault="00C87CFE" w:rsidP="00C87CFE">
            <w:pPr>
              <w:jc w:val="center"/>
              <w:rPr>
                <w:ins w:id="24632" w:author="Στάθης Καπ" w:date="2023-03-03T04:01:00Z"/>
                <w:rFonts w:cstheme="minorHAnsi"/>
                <w:sz w:val="16"/>
                <w:szCs w:val="16"/>
              </w:rPr>
            </w:pPr>
            <w:ins w:id="24633" w:author="Στάθης Καπ" w:date="2023-03-03T06:23:00Z">
              <w:r>
                <w:rPr>
                  <w:rFonts w:ascii="Calibri" w:hAnsi="Calibri" w:cs="Calibri"/>
                  <w:color w:val="000000"/>
                  <w:sz w:val="16"/>
                  <w:szCs w:val="16"/>
                </w:rPr>
                <w:t>939</w:t>
              </w:r>
            </w:ins>
          </w:p>
        </w:tc>
        <w:tc>
          <w:tcPr>
            <w:tcW w:w="544" w:type="dxa"/>
            <w:vAlign w:val="center"/>
            <w:tcPrChange w:id="24634" w:author="Στάθης Καπ" w:date="2023-03-03T06:27:00Z">
              <w:tcPr>
                <w:tcW w:w="544" w:type="dxa"/>
                <w:vAlign w:val="bottom"/>
              </w:tcPr>
            </w:tcPrChange>
          </w:tcPr>
          <w:p w14:paraId="551C63F3" w14:textId="07368969" w:rsidR="00C87CFE" w:rsidRPr="00CD1347" w:rsidRDefault="00C87CFE" w:rsidP="00C87CFE">
            <w:pPr>
              <w:jc w:val="center"/>
              <w:rPr>
                <w:ins w:id="24635" w:author="Στάθης Καπ" w:date="2023-03-03T04:01:00Z"/>
                <w:rFonts w:cstheme="minorHAnsi"/>
                <w:sz w:val="16"/>
                <w:szCs w:val="16"/>
              </w:rPr>
            </w:pPr>
            <w:ins w:id="24636" w:author="Στάθης Καπ" w:date="2023-03-03T06:23:00Z">
              <w:r>
                <w:rPr>
                  <w:rFonts w:ascii="Calibri" w:hAnsi="Calibri" w:cs="Calibri"/>
                  <w:color w:val="000000"/>
                  <w:sz w:val="16"/>
                  <w:szCs w:val="16"/>
                </w:rPr>
                <w:t>894</w:t>
              </w:r>
            </w:ins>
          </w:p>
        </w:tc>
        <w:tc>
          <w:tcPr>
            <w:tcW w:w="621" w:type="dxa"/>
            <w:vAlign w:val="center"/>
            <w:tcPrChange w:id="24637" w:author="Στάθης Καπ" w:date="2023-03-03T06:27:00Z">
              <w:tcPr>
                <w:tcW w:w="621" w:type="dxa"/>
                <w:vAlign w:val="bottom"/>
              </w:tcPr>
            </w:tcPrChange>
          </w:tcPr>
          <w:p w14:paraId="3D333C2A" w14:textId="50095385" w:rsidR="00C87CFE" w:rsidRPr="00CD1347" w:rsidRDefault="00C87CFE" w:rsidP="00C87CFE">
            <w:pPr>
              <w:jc w:val="center"/>
              <w:rPr>
                <w:ins w:id="24638" w:author="Στάθης Καπ" w:date="2023-03-03T04:01:00Z"/>
                <w:rFonts w:cstheme="minorHAnsi"/>
                <w:sz w:val="16"/>
                <w:szCs w:val="16"/>
              </w:rPr>
            </w:pPr>
            <w:ins w:id="24639" w:author="Στάθης Καπ" w:date="2023-03-03T06:23:00Z">
              <w:r>
                <w:rPr>
                  <w:rFonts w:ascii="Calibri" w:hAnsi="Calibri" w:cs="Calibri"/>
                  <w:color w:val="000000"/>
                  <w:sz w:val="16"/>
                  <w:szCs w:val="16"/>
                </w:rPr>
                <w:t>0.728</w:t>
              </w:r>
            </w:ins>
          </w:p>
        </w:tc>
        <w:tc>
          <w:tcPr>
            <w:tcW w:w="669" w:type="dxa"/>
            <w:vAlign w:val="center"/>
            <w:tcPrChange w:id="24640" w:author="Στάθης Καπ" w:date="2023-03-03T06:27:00Z">
              <w:tcPr>
                <w:tcW w:w="669" w:type="dxa"/>
                <w:vAlign w:val="center"/>
              </w:tcPr>
            </w:tcPrChange>
          </w:tcPr>
          <w:p w14:paraId="7197FDC2" w14:textId="10D5FD3F" w:rsidR="00C87CFE" w:rsidRPr="00CD1347" w:rsidRDefault="00C87CFE" w:rsidP="00C87CFE">
            <w:pPr>
              <w:jc w:val="center"/>
              <w:rPr>
                <w:ins w:id="24641" w:author="Στάθης Καπ" w:date="2023-03-03T04:01:00Z"/>
                <w:rFonts w:cstheme="minorHAnsi"/>
                <w:sz w:val="16"/>
                <w:szCs w:val="16"/>
              </w:rPr>
            </w:pPr>
            <w:ins w:id="24642" w:author="Στάθης Καπ" w:date="2023-03-03T06:23:00Z">
              <w:r>
                <w:rPr>
                  <w:rFonts w:ascii="Calibri" w:hAnsi="Calibri" w:cstheme="minorHAnsi"/>
                  <w:color w:val="000000"/>
                  <w:sz w:val="16"/>
                  <w:szCs w:val="16"/>
                </w:rPr>
                <w:t>8.21</w:t>
              </w:r>
            </w:ins>
          </w:p>
        </w:tc>
        <w:tc>
          <w:tcPr>
            <w:tcW w:w="543" w:type="dxa"/>
            <w:vAlign w:val="center"/>
            <w:tcPrChange w:id="24643" w:author="Στάθης Καπ" w:date="2023-03-03T06:27:00Z">
              <w:tcPr>
                <w:tcW w:w="543" w:type="dxa"/>
                <w:vAlign w:val="bottom"/>
              </w:tcPr>
            </w:tcPrChange>
          </w:tcPr>
          <w:p w14:paraId="6EEEE7E5" w14:textId="31EB9EBA" w:rsidR="00C87CFE" w:rsidRPr="00CD1347" w:rsidRDefault="00C87CFE" w:rsidP="00C87CFE">
            <w:pPr>
              <w:jc w:val="center"/>
              <w:rPr>
                <w:ins w:id="24644" w:author="Στάθης Καπ" w:date="2023-03-03T04:01:00Z"/>
                <w:rFonts w:cstheme="minorHAnsi"/>
                <w:sz w:val="16"/>
                <w:szCs w:val="16"/>
              </w:rPr>
            </w:pPr>
            <w:ins w:id="24645" w:author="Στάθης Καπ" w:date="2023-03-03T06:23:00Z">
              <w:r>
                <w:rPr>
                  <w:rFonts w:ascii="Calibri" w:hAnsi="Calibri" w:cs="Calibri"/>
                  <w:color w:val="000000"/>
                  <w:sz w:val="16"/>
                  <w:szCs w:val="16"/>
                </w:rPr>
                <w:t>855</w:t>
              </w:r>
            </w:ins>
          </w:p>
        </w:tc>
        <w:tc>
          <w:tcPr>
            <w:tcW w:w="621" w:type="dxa"/>
            <w:vAlign w:val="center"/>
            <w:tcPrChange w:id="24646" w:author="Στάθης Καπ" w:date="2023-03-03T06:27:00Z">
              <w:tcPr>
                <w:tcW w:w="621" w:type="dxa"/>
                <w:vAlign w:val="bottom"/>
              </w:tcPr>
            </w:tcPrChange>
          </w:tcPr>
          <w:p w14:paraId="5E433619" w14:textId="0956AF99" w:rsidR="00C87CFE" w:rsidRPr="00CD1347" w:rsidRDefault="00C87CFE" w:rsidP="00C87CFE">
            <w:pPr>
              <w:jc w:val="center"/>
              <w:rPr>
                <w:ins w:id="24647" w:author="Στάθης Καπ" w:date="2023-03-03T04:01:00Z"/>
                <w:rFonts w:cstheme="minorHAnsi"/>
                <w:sz w:val="16"/>
                <w:szCs w:val="16"/>
              </w:rPr>
            </w:pPr>
            <w:ins w:id="24648" w:author="Στάθης Καπ" w:date="2023-03-03T06:23:00Z">
              <w:r>
                <w:rPr>
                  <w:rFonts w:ascii="Calibri" w:hAnsi="Calibri" w:cs="Calibri"/>
                  <w:color w:val="000000"/>
                  <w:sz w:val="16"/>
                  <w:szCs w:val="16"/>
                </w:rPr>
                <w:t>0.387</w:t>
              </w:r>
            </w:ins>
          </w:p>
        </w:tc>
        <w:tc>
          <w:tcPr>
            <w:tcW w:w="669" w:type="dxa"/>
            <w:vAlign w:val="center"/>
            <w:tcPrChange w:id="24649" w:author="Στάθης Καπ" w:date="2023-03-03T06:27:00Z">
              <w:tcPr>
                <w:tcW w:w="669" w:type="dxa"/>
                <w:vAlign w:val="center"/>
              </w:tcPr>
            </w:tcPrChange>
          </w:tcPr>
          <w:p w14:paraId="537F4B4D" w14:textId="5D9B4956" w:rsidR="00C87CFE" w:rsidRPr="00CD1347" w:rsidRDefault="00C87CFE" w:rsidP="00C87CFE">
            <w:pPr>
              <w:jc w:val="center"/>
              <w:rPr>
                <w:ins w:id="24650" w:author="Στάθης Καπ" w:date="2023-03-03T04:01:00Z"/>
                <w:rFonts w:cstheme="minorHAnsi"/>
                <w:sz w:val="16"/>
                <w:szCs w:val="16"/>
              </w:rPr>
            </w:pPr>
            <w:ins w:id="24651" w:author="Στάθης Καπ" w:date="2023-03-03T06:23:00Z">
              <w:r>
                <w:rPr>
                  <w:rFonts w:ascii="Calibri" w:hAnsi="Calibri" w:cstheme="minorHAnsi"/>
                  <w:color w:val="000000"/>
                  <w:sz w:val="16"/>
                  <w:szCs w:val="16"/>
                </w:rPr>
                <w:t>4.36</w:t>
              </w:r>
            </w:ins>
          </w:p>
        </w:tc>
        <w:tc>
          <w:tcPr>
            <w:tcW w:w="508" w:type="dxa"/>
            <w:vAlign w:val="center"/>
            <w:tcPrChange w:id="24652" w:author="Στάθης Καπ" w:date="2023-03-03T06:27:00Z">
              <w:tcPr>
                <w:tcW w:w="508" w:type="dxa"/>
                <w:vAlign w:val="bottom"/>
              </w:tcPr>
            </w:tcPrChange>
          </w:tcPr>
          <w:p w14:paraId="5578AA3B" w14:textId="626DF899" w:rsidR="00C87CFE" w:rsidRPr="00CD1347" w:rsidRDefault="00C87CFE" w:rsidP="00C87CFE">
            <w:pPr>
              <w:jc w:val="center"/>
              <w:rPr>
                <w:ins w:id="24653" w:author="Στάθης Καπ" w:date="2023-03-03T04:01:00Z"/>
                <w:rFonts w:cstheme="minorHAnsi"/>
                <w:sz w:val="16"/>
                <w:szCs w:val="16"/>
              </w:rPr>
            </w:pPr>
            <w:ins w:id="24654" w:author="Στάθης Καπ" w:date="2023-03-03T06:23:00Z">
              <w:r>
                <w:rPr>
                  <w:rFonts w:ascii="Calibri" w:hAnsi="Calibri" w:cs="Calibri"/>
                  <w:color w:val="000000"/>
                  <w:sz w:val="16"/>
                  <w:szCs w:val="16"/>
                </w:rPr>
                <w:t>776</w:t>
              </w:r>
            </w:ins>
          </w:p>
        </w:tc>
        <w:tc>
          <w:tcPr>
            <w:tcW w:w="541" w:type="dxa"/>
            <w:vAlign w:val="center"/>
            <w:tcPrChange w:id="24655" w:author="Στάθης Καπ" w:date="2023-03-03T06:27:00Z">
              <w:tcPr>
                <w:tcW w:w="541" w:type="dxa"/>
                <w:vAlign w:val="bottom"/>
              </w:tcPr>
            </w:tcPrChange>
          </w:tcPr>
          <w:p w14:paraId="11276A6F" w14:textId="49CAC4BD" w:rsidR="00C87CFE" w:rsidRPr="00CD1347" w:rsidRDefault="00C87CFE" w:rsidP="00C87CFE">
            <w:pPr>
              <w:jc w:val="center"/>
              <w:rPr>
                <w:ins w:id="24656" w:author="Στάθης Καπ" w:date="2023-03-03T04:01:00Z"/>
                <w:rFonts w:cstheme="minorHAnsi"/>
                <w:sz w:val="16"/>
                <w:szCs w:val="16"/>
              </w:rPr>
            </w:pPr>
            <w:ins w:id="24657" w:author="Στάθης Καπ" w:date="2023-03-03T06:23:00Z">
              <w:r>
                <w:rPr>
                  <w:rFonts w:ascii="Calibri" w:hAnsi="Calibri" w:cs="Calibri"/>
                  <w:color w:val="000000"/>
                  <w:sz w:val="16"/>
                  <w:szCs w:val="16"/>
                </w:rPr>
                <w:t>0.323</w:t>
              </w:r>
            </w:ins>
          </w:p>
        </w:tc>
        <w:tc>
          <w:tcPr>
            <w:tcW w:w="589" w:type="dxa"/>
            <w:vAlign w:val="center"/>
            <w:tcPrChange w:id="24658" w:author="Στάθης Καπ" w:date="2023-03-03T06:27:00Z">
              <w:tcPr>
                <w:tcW w:w="589" w:type="dxa"/>
                <w:vAlign w:val="center"/>
              </w:tcPr>
            </w:tcPrChange>
          </w:tcPr>
          <w:p w14:paraId="302AE55D" w14:textId="02EA6453" w:rsidR="00C87CFE" w:rsidRPr="00CD1347" w:rsidRDefault="00C87CFE" w:rsidP="00C87CFE">
            <w:pPr>
              <w:jc w:val="center"/>
              <w:rPr>
                <w:ins w:id="24659" w:author="Στάθης Καπ" w:date="2023-03-03T04:01:00Z"/>
                <w:rFonts w:cstheme="minorHAnsi"/>
                <w:sz w:val="16"/>
                <w:szCs w:val="16"/>
              </w:rPr>
            </w:pPr>
            <w:ins w:id="24660" w:author="Στάθης Καπ" w:date="2023-03-03T06:23:00Z">
              <w:r>
                <w:rPr>
                  <w:rFonts w:ascii="Calibri" w:hAnsi="Calibri" w:cstheme="minorHAnsi"/>
                  <w:color w:val="000000"/>
                  <w:sz w:val="16"/>
                  <w:szCs w:val="16"/>
                </w:rPr>
                <w:t>13.2</w:t>
              </w:r>
            </w:ins>
          </w:p>
        </w:tc>
        <w:tc>
          <w:tcPr>
            <w:tcW w:w="463" w:type="dxa"/>
            <w:vAlign w:val="center"/>
            <w:tcPrChange w:id="24661" w:author="Στάθης Καπ" w:date="2023-03-03T06:27:00Z">
              <w:tcPr>
                <w:tcW w:w="463" w:type="dxa"/>
                <w:vAlign w:val="bottom"/>
              </w:tcPr>
            </w:tcPrChange>
          </w:tcPr>
          <w:p w14:paraId="78ADEDBC" w14:textId="209FE9CD" w:rsidR="00C87CFE" w:rsidRPr="00CD1347" w:rsidRDefault="00C87CFE" w:rsidP="00C87CFE">
            <w:pPr>
              <w:jc w:val="center"/>
              <w:rPr>
                <w:ins w:id="24662" w:author="Στάθης Καπ" w:date="2023-03-03T04:01:00Z"/>
                <w:rFonts w:cstheme="minorHAnsi"/>
                <w:sz w:val="16"/>
                <w:szCs w:val="16"/>
              </w:rPr>
            </w:pPr>
            <w:ins w:id="24663" w:author="Στάθης Καπ" w:date="2023-03-03T06:23:00Z">
              <w:r>
                <w:rPr>
                  <w:rFonts w:ascii="Calibri" w:hAnsi="Calibri" w:cs="Calibri"/>
                  <w:color w:val="000000"/>
                  <w:sz w:val="16"/>
                  <w:szCs w:val="16"/>
                </w:rPr>
                <w:t>751</w:t>
              </w:r>
            </w:ins>
          </w:p>
        </w:tc>
        <w:tc>
          <w:tcPr>
            <w:tcW w:w="541" w:type="dxa"/>
            <w:vAlign w:val="center"/>
            <w:tcPrChange w:id="24664" w:author="Στάθης Καπ" w:date="2023-03-03T06:27:00Z">
              <w:tcPr>
                <w:tcW w:w="541" w:type="dxa"/>
                <w:vAlign w:val="bottom"/>
              </w:tcPr>
            </w:tcPrChange>
          </w:tcPr>
          <w:p w14:paraId="4386340A" w14:textId="7400D72E" w:rsidR="00C87CFE" w:rsidRPr="00CD1347" w:rsidRDefault="00C87CFE" w:rsidP="00C87CFE">
            <w:pPr>
              <w:jc w:val="center"/>
              <w:rPr>
                <w:ins w:id="24665" w:author="Στάθης Καπ" w:date="2023-03-03T04:01:00Z"/>
                <w:rFonts w:cstheme="minorHAnsi"/>
                <w:sz w:val="16"/>
                <w:szCs w:val="16"/>
              </w:rPr>
            </w:pPr>
            <w:ins w:id="24666" w:author="Στάθης Καπ" w:date="2023-03-03T06:23:00Z">
              <w:r>
                <w:rPr>
                  <w:rFonts w:ascii="Calibri" w:hAnsi="Calibri" w:cs="Calibri"/>
                  <w:color w:val="000000"/>
                  <w:sz w:val="16"/>
                  <w:szCs w:val="16"/>
                </w:rPr>
                <w:t>0.328</w:t>
              </w:r>
            </w:ins>
          </w:p>
        </w:tc>
        <w:tc>
          <w:tcPr>
            <w:tcW w:w="589" w:type="dxa"/>
            <w:vAlign w:val="center"/>
            <w:tcPrChange w:id="24667" w:author="Στάθης Καπ" w:date="2023-03-03T06:27:00Z">
              <w:tcPr>
                <w:tcW w:w="589" w:type="dxa"/>
                <w:vAlign w:val="center"/>
              </w:tcPr>
            </w:tcPrChange>
          </w:tcPr>
          <w:p w14:paraId="0E874F75" w14:textId="5F4C060E" w:rsidR="00C87CFE" w:rsidRPr="00CD1347" w:rsidRDefault="00C87CFE" w:rsidP="00C87CFE">
            <w:pPr>
              <w:jc w:val="center"/>
              <w:rPr>
                <w:ins w:id="24668" w:author="Στάθης Καπ" w:date="2023-03-03T04:01:00Z"/>
                <w:rFonts w:cstheme="minorHAnsi"/>
                <w:sz w:val="16"/>
                <w:szCs w:val="16"/>
              </w:rPr>
            </w:pPr>
            <w:ins w:id="24669"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2467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71" w:author="Στάθης Καπ" w:date="2023-03-03T04:01:00Z"/>
        </w:trPr>
        <w:tc>
          <w:tcPr>
            <w:tcW w:w="515" w:type="dxa"/>
            <w:tcBorders>
              <w:top w:val="nil"/>
              <w:bottom w:val="nil"/>
              <w:right w:val="single" w:sz="4" w:space="0" w:color="auto"/>
            </w:tcBorders>
            <w:shd w:val="clear" w:color="auto" w:fill="E7E6E6" w:themeFill="background2"/>
            <w:vAlign w:val="bottom"/>
            <w:tcPrChange w:id="24672" w:author="Στάθης Καπ" w:date="2023-03-03T06:27:00Z">
              <w:tcPr>
                <w:tcW w:w="515" w:type="dxa"/>
                <w:vAlign w:val="bottom"/>
              </w:tcPr>
            </w:tcPrChange>
          </w:tcPr>
          <w:p w14:paraId="32B06BA3" w14:textId="53E67E3E" w:rsidR="00C87CFE" w:rsidRPr="00CD1347" w:rsidRDefault="00C87CFE" w:rsidP="00C87CFE">
            <w:pPr>
              <w:jc w:val="center"/>
              <w:rPr>
                <w:ins w:id="24673" w:author="Στάθης Καπ" w:date="2023-03-03T04:01:00Z"/>
                <w:sz w:val="16"/>
                <w:szCs w:val="16"/>
              </w:rPr>
            </w:pPr>
            <w:ins w:id="24674" w:author="Στάθης Καπ" w:date="2023-03-03T04:08:00Z">
              <w:r w:rsidRPr="00CD1347">
                <w:rPr>
                  <w:rFonts w:ascii="Calibri" w:hAnsi="Calibri" w:cs="Calibri"/>
                  <w:color w:val="000000"/>
                  <w:sz w:val="16"/>
                  <w:szCs w:val="16"/>
                  <w:rPrChange w:id="24675"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24676" w:author="Στάθης Καπ" w:date="2023-03-03T06:27:00Z">
              <w:tcPr>
                <w:tcW w:w="560" w:type="dxa"/>
              </w:tcPr>
            </w:tcPrChange>
          </w:tcPr>
          <w:p w14:paraId="351E27B4" w14:textId="18970882" w:rsidR="00C87CFE" w:rsidRPr="00CD1347" w:rsidRDefault="00C87CFE" w:rsidP="00C87CFE">
            <w:pPr>
              <w:jc w:val="center"/>
              <w:rPr>
                <w:ins w:id="24677" w:author="Στάθης Καπ" w:date="2023-03-03T04:01:00Z"/>
                <w:rFonts w:cstheme="minorHAnsi"/>
                <w:sz w:val="16"/>
                <w:szCs w:val="16"/>
              </w:rPr>
            </w:pPr>
            <w:ins w:id="24678" w:author="Στάθης Καπ" w:date="2023-03-03T06:23:00Z">
              <w:r>
                <w:rPr>
                  <w:rFonts w:ascii="Calibri" w:hAnsi="Calibri" w:cs="Calibri"/>
                  <w:color w:val="000000"/>
                  <w:sz w:val="16"/>
                  <w:szCs w:val="16"/>
                </w:rPr>
                <w:t>1458</w:t>
              </w:r>
            </w:ins>
          </w:p>
        </w:tc>
        <w:tc>
          <w:tcPr>
            <w:tcW w:w="855" w:type="dxa"/>
            <w:vAlign w:val="center"/>
            <w:tcPrChange w:id="24679" w:author="Στάθης Καπ" w:date="2023-03-03T06:27:00Z">
              <w:tcPr>
                <w:tcW w:w="855" w:type="dxa"/>
              </w:tcPr>
            </w:tcPrChange>
          </w:tcPr>
          <w:p w14:paraId="60E5F5E9" w14:textId="0668C634" w:rsidR="00C87CFE" w:rsidRPr="00CD1347" w:rsidRDefault="00C87CFE" w:rsidP="00C87CFE">
            <w:pPr>
              <w:jc w:val="center"/>
              <w:rPr>
                <w:ins w:id="24680" w:author="Στάθης Καπ" w:date="2023-03-03T04:01:00Z"/>
                <w:rFonts w:cstheme="minorHAnsi"/>
                <w:sz w:val="16"/>
                <w:szCs w:val="16"/>
              </w:rPr>
            </w:pPr>
            <w:ins w:id="24681" w:author="Στάθης Καπ" w:date="2023-03-03T06:23:00Z">
              <w:r>
                <w:rPr>
                  <w:rFonts w:ascii="Calibri" w:hAnsi="Calibri" w:cs="Calibri"/>
                  <w:color w:val="000000"/>
                  <w:sz w:val="16"/>
                  <w:szCs w:val="16"/>
                </w:rPr>
                <w:t>1458</w:t>
              </w:r>
            </w:ins>
          </w:p>
        </w:tc>
        <w:tc>
          <w:tcPr>
            <w:tcW w:w="544" w:type="dxa"/>
            <w:vAlign w:val="center"/>
            <w:tcPrChange w:id="24682" w:author="Στάθης Καπ" w:date="2023-03-03T06:27:00Z">
              <w:tcPr>
                <w:tcW w:w="544" w:type="dxa"/>
                <w:vAlign w:val="bottom"/>
              </w:tcPr>
            </w:tcPrChange>
          </w:tcPr>
          <w:p w14:paraId="7117DD75" w14:textId="1A3ED1FA" w:rsidR="00C87CFE" w:rsidRPr="00CD1347" w:rsidRDefault="00C87CFE" w:rsidP="00C87CFE">
            <w:pPr>
              <w:jc w:val="center"/>
              <w:rPr>
                <w:ins w:id="24683" w:author="Στάθης Καπ" w:date="2023-03-03T04:01:00Z"/>
                <w:rFonts w:cstheme="minorHAnsi"/>
                <w:sz w:val="16"/>
                <w:szCs w:val="16"/>
              </w:rPr>
            </w:pPr>
            <w:ins w:id="24684" w:author="Στάθης Καπ" w:date="2023-03-03T06:23:00Z">
              <w:r>
                <w:rPr>
                  <w:rFonts w:ascii="Calibri" w:hAnsi="Calibri" w:cs="Calibri"/>
                  <w:color w:val="000000"/>
                  <w:sz w:val="16"/>
                  <w:szCs w:val="16"/>
                </w:rPr>
                <w:t>1458</w:t>
              </w:r>
            </w:ins>
          </w:p>
        </w:tc>
        <w:tc>
          <w:tcPr>
            <w:tcW w:w="621" w:type="dxa"/>
            <w:vAlign w:val="center"/>
            <w:tcPrChange w:id="24685" w:author="Στάθης Καπ" w:date="2023-03-03T06:27:00Z">
              <w:tcPr>
                <w:tcW w:w="621" w:type="dxa"/>
                <w:vAlign w:val="bottom"/>
              </w:tcPr>
            </w:tcPrChange>
          </w:tcPr>
          <w:p w14:paraId="3B97CE56" w14:textId="5A1E056B" w:rsidR="00C87CFE" w:rsidRPr="00CD1347" w:rsidRDefault="00C87CFE" w:rsidP="00C87CFE">
            <w:pPr>
              <w:jc w:val="center"/>
              <w:rPr>
                <w:ins w:id="24686" w:author="Στάθης Καπ" w:date="2023-03-03T04:01:00Z"/>
                <w:rFonts w:cstheme="minorHAnsi"/>
                <w:sz w:val="16"/>
                <w:szCs w:val="16"/>
              </w:rPr>
            </w:pPr>
            <w:ins w:id="24687" w:author="Στάθης Καπ" w:date="2023-03-03T06:23:00Z">
              <w:r>
                <w:rPr>
                  <w:rFonts w:ascii="Calibri" w:hAnsi="Calibri" w:cs="Calibri"/>
                  <w:color w:val="000000"/>
                  <w:sz w:val="16"/>
                  <w:szCs w:val="16"/>
                </w:rPr>
                <w:t>0.378</w:t>
              </w:r>
            </w:ins>
          </w:p>
        </w:tc>
        <w:tc>
          <w:tcPr>
            <w:tcW w:w="669" w:type="dxa"/>
            <w:vAlign w:val="center"/>
            <w:tcPrChange w:id="24688" w:author="Στάθης Καπ" w:date="2023-03-03T06:27:00Z">
              <w:tcPr>
                <w:tcW w:w="669" w:type="dxa"/>
                <w:vAlign w:val="center"/>
              </w:tcPr>
            </w:tcPrChange>
          </w:tcPr>
          <w:p w14:paraId="49D38465" w14:textId="4CC2B283" w:rsidR="00C87CFE" w:rsidRPr="00CD1347" w:rsidRDefault="00C87CFE" w:rsidP="00C87CFE">
            <w:pPr>
              <w:jc w:val="center"/>
              <w:rPr>
                <w:ins w:id="24689" w:author="Στάθης Καπ" w:date="2023-03-03T04:01:00Z"/>
                <w:rFonts w:cstheme="minorHAnsi"/>
                <w:sz w:val="16"/>
                <w:szCs w:val="16"/>
              </w:rPr>
            </w:pPr>
            <w:ins w:id="24690" w:author="Στάθης Καπ" w:date="2023-03-03T06:23:00Z">
              <w:r>
                <w:rPr>
                  <w:rFonts w:ascii="Calibri" w:hAnsi="Calibri" w:cstheme="minorHAnsi"/>
                  <w:color w:val="000000"/>
                  <w:sz w:val="16"/>
                  <w:szCs w:val="16"/>
                </w:rPr>
                <w:t>0</w:t>
              </w:r>
            </w:ins>
          </w:p>
        </w:tc>
        <w:tc>
          <w:tcPr>
            <w:tcW w:w="543" w:type="dxa"/>
            <w:vAlign w:val="center"/>
            <w:tcPrChange w:id="24691" w:author="Στάθης Καπ" w:date="2023-03-03T06:27:00Z">
              <w:tcPr>
                <w:tcW w:w="543" w:type="dxa"/>
                <w:vAlign w:val="bottom"/>
              </w:tcPr>
            </w:tcPrChange>
          </w:tcPr>
          <w:p w14:paraId="528AF7A6" w14:textId="17C46686" w:rsidR="00C87CFE" w:rsidRPr="00CD1347" w:rsidRDefault="00C87CFE" w:rsidP="00C87CFE">
            <w:pPr>
              <w:jc w:val="center"/>
              <w:rPr>
                <w:ins w:id="24692" w:author="Στάθης Καπ" w:date="2023-03-03T04:01:00Z"/>
                <w:rFonts w:cstheme="minorHAnsi"/>
                <w:sz w:val="16"/>
                <w:szCs w:val="16"/>
              </w:rPr>
            </w:pPr>
            <w:ins w:id="24693" w:author="Στάθης Καπ" w:date="2023-03-03T06:23:00Z">
              <w:r>
                <w:rPr>
                  <w:rFonts w:ascii="Calibri" w:hAnsi="Calibri" w:cs="Calibri"/>
                  <w:color w:val="000000"/>
                  <w:sz w:val="16"/>
                  <w:szCs w:val="16"/>
                </w:rPr>
                <w:t>1432</w:t>
              </w:r>
            </w:ins>
          </w:p>
        </w:tc>
        <w:tc>
          <w:tcPr>
            <w:tcW w:w="621" w:type="dxa"/>
            <w:vAlign w:val="center"/>
            <w:tcPrChange w:id="24694" w:author="Στάθης Καπ" w:date="2023-03-03T06:27:00Z">
              <w:tcPr>
                <w:tcW w:w="621" w:type="dxa"/>
                <w:vAlign w:val="bottom"/>
              </w:tcPr>
            </w:tcPrChange>
          </w:tcPr>
          <w:p w14:paraId="384B76CB" w14:textId="1949CA62" w:rsidR="00C87CFE" w:rsidRPr="00CD1347" w:rsidRDefault="00C87CFE" w:rsidP="00C87CFE">
            <w:pPr>
              <w:jc w:val="center"/>
              <w:rPr>
                <w:ins w:id="24695" w:author="Στάθης Καπ" w:date="2023-03-03T04:01:00Z"/>
                <w:rFonts w:cstheme="minorHAnsi"/>
                <w:sz w:val="16"/>
                <w:szCs w:val="16"/>
              </w:rPr>
            </w:pPr>
            <w:ins w:id="24696" w:author="Στάθης Καπ" w:date="2023-03-03T06:23:00Z">
              <w:r>
                <w:rPr>
                  <w:rFonts w:ascii="Calibri" w:hAnsi="Calibri" w:cs="Calibri"/>
                  <w:color w:val="000000"/>
                  <w:sz w:val="16"/>
                  <w:szCs w:val="16"/>
                </w:rPr>
                <w:t>0.334</w:t>
              </w:r>
            </w:ins>
          </w:p>
        </w:tc>
        <w:tc>
          <w:tcPr>
            <w:tcW w:w="669" w:type="dxa"/>
            <w:vAlign w:val="center"/>
            <w:tcPrChange w:id="24697" w:author="Στάθης Καπ" w:date="2023-03-03T06:27:00Z">
              <w:tcPr>
                <w:tcW w:w="669" w:type="dxa"/>
                <w:vAlign w:val="center"/>
              </w:tcPr>
            </w:tcPrChange>
          </w:tcPr>
          <w:p w14:paraId="42191B45" w14:textId="3EE5CDFF" w:rsidR="00C87CFE" w:rsidRPr="00CD1347" w:rsidRDefault="00C87CFE" w:rsidP="00C87CFE">
            <w:pPr>
              <w:jc w:val="center"/>
              <w:rPr>
                <w:ins w:id="24698" w:author="Στάθης Καπ" w:date="2023-03-03T04:01:00Z"/>
                <w:rFonts w:cstheme="minorHAnsi"/>
                <w:sz w:val="16"/>
                <w:szCs w:val="16"/>
              </w:rPr>
            </w:pPr>
            <w:ins w:id="24699" w:author="Στάθης Καπ" w:date="2023-03-03T06:23:00Z">
              <w:r>
                <w:rPr>
                  <w:rFonts w:ascii="Calibri" w:hAnsi="Calibri" w:cstheme="minorHAnsi"/>
                  <w:color w:val="000000"/>
                  <w:sz w:val="16"/>
                  <w:szCs w:val="16"/>
                </w:rPr>
                <w:t>1.78</w:t>
              </w:r>
            </w:ins>
          </w:p>
        </w:tc>
        <w:tc>
          <w:tcPr>
            <w:tcW w:w="508" w:type="dxa"/>
            <w:vAlign w:val="center"/>
            <w:tcPrChange w:id="24700" w:author="Στάθης Καπ" w:date="2023-03-03T06:27:00Z">
              <w:tcPr>
                <w:tcW w:w="508" w:type="dxa"/>
                <w:vAlign w:val="bottom"/>
              </w:tcPr>
            </w:tcPrChange>
          </w:tcPr>
          <w:p w14:paraId="5837F185" w14:textId="0B634692" w:rsidR="00C87CFE" w:rsidRPr="00CD1347" w:rsidRDefault="00C87CFE" w:rsidP="00C87CFE">
            <w:pPr>
              <w:jc w:val="center"/>
              <w:rPr>
                <w:ins w:id="24701" w:author="Στάθης Καπ" w:date="2023-03-03T04:01:00Z"/>
                <w:rFonts w:cstheme="minorHAnsi"/>
                <w:sz w:val="16"/>
                <w:szCs w:val="16"/>
              </w:rPr>
            </w:pPr>
            <w:ins w:id="24702" w:author="Στάθης Καπ" w:date="2023-03-03T06:23:00Z">
              <w:r>
                <w:rPr>
                  <w:rFonts w:ascii="Calibri" w:hAnsi="Calibri" w:cs="Calibri"/>
                  <w:color w:val="000000"/>
                  <w:sz w:val="16"/>
                  <w:szCs w:val="16"/>
                </w:rPr>
                <w:t>1455</w:t>
              </w:r>
            </w:ins>
          </w:p>
        </w:tc>
        <w:tc>
          <w:tcPr>
            <w:tcW w:w="541" w:type="dxa"/>
            <w:vAlign w:val="center"/>
            <w:tcPrChange w:id="24703" w:author="Στάθης Καπ" w:date="2023-03-03T06:27:00Z">
              <w:tcPr>
                <w:tcW w:w="541" w:type="dxa"/>
                <w:vAlign w:val="bottom"/>
              </w:tcPr>
            </w:tcPrChange>
          </w:tcPr>
          <w:p w14:paraId="753951C8" w14:textId="0D795CF1" w:rsidR="00C87CFE" w:rsidRPr="00CD1347" w:rsidRDefault="00C87CFE" w:rsidP="00C87CFE">
            <w:pPr>
              <w:jc w:val="center"/>
              <w:rPr>
                <w:ins w:id="24704" w:author="Στάθης Καπ" w:date="2023-03-03T04:01:00Z"/>
                <w:rFonts w:cstheme="minorHAnsi"/>
                <w:sz w:val="16"/>
                <w:szCs w:val="16"/>
              </w:rPr>
            </w:pPr>
            <w:ins w:id="24705" w:author="Στάθης Καπ" w:date="2023-03-03T06:23:00Z">
              <w:r>
                <w:rPr>
                  <w:rFonts w:ascii="Calibri" w:hAnsi="Calibri" w:cs="Calibri"/>
                  <w:color w:val="000000"/>
                  <w:sz w:val="16"/>
                  <w:szCs w:val="16"/>
                </w:rPr>
                <w:t>0.214</w:t>
              </w:r>
            </w:ins>
          </w:p>
        </w:tc>
        <w:tc>
          <w:tcPr>
            <w:tcW w:w="589" w:type="dxa"/>
            <w:vAlign w:val="center"/>
            <w:tcPrChange w:id="24706" w:author="Στάθης Καπ" w:date="2023-03-03T06:27:00Z">
              <w:tcPr>
                <w:tcW w:w="589" w:type="dxa"/>
                <w:vAlign w:val="center"/>
              </w:tcPr>
            </w:tcPrChange>
          </w:tcPr>
          <w:p w14:paraId="33035706" w14:textId="03EF328A" w:rsidR="00C87CFE" w:rsidRPr="00CD1347" w:rsidRDefault="00C87CFE" w:rsidP="00C87CFE">
            <w:pPr>
              <w:jc w:val="center"/>
              <w:rPr>
                <w:ins w:id="24707" w:author="Στάθης Καπ" w:date="2023-03-03T04:01:00Z"/>
                <w:rFonts w:cstheme="minorHAnsi"/>
                <w:sz w:val="16"/>
                <w:szCs w:val="16"/>
              </w:rPr>
            </w:pPr>
            <w:ins w:id="24708" w:author="Στάθης Καπ" w:date="2023-03-03T06:23:00Z">
              <w:r>
                <w:rPr>
                  <w:rFonts w:ascii="Calibri" w:hAnsi="Calibri" w:cstheme="minorHAnsi"/>
                  <w:color w:val="000000"/>
                  <w:sz w:val="16"/>
                  <w:szCs w:val="16"/>
                </w:rPr>
                <w:t>0.21</w:t>
              </w:r>
            </w:ins>
          </w:p>
        </w:tc>
        <w:tc>
          <w:tcPr>
            <w:tcW w:w="463" w:type="dxa"/>
            <w:vAlign w:val="center"/>
            <w:tcPrChange w:id="24709" w:author="Στάθης Καπ" w:date="2023-03-03T06:27:00Z">
              <w:tcPr>
                <w:tcW w:w="463" w:type="dxa"/>
                <w:vAlign w:val="bottom"/>
              </w:tcPr>
            </w:tcPrChange>
          </w:tcPr>
          <w:p w14:paraId="222E5447" w14:textId="6970B9AD" w:rsidR="00C87CFE" w:rsidRPr="00CD1347" w:rsidRDefault="00C87CFE" w:rsidP="00C87CFE">
            <w:pPr>
              <w:jc w:val="center"/>
              <w:rPr>
                <w:ins w:id="24710" w:author="Στάθης Καπ" w:date="2023-03-03T04:01:00Z"/>
                <w:rFonts w:cstheme="minorHAnsi"/>
                <w:sz w:val="16"/>
                <w:szCs w:val="16"/>
              </w:rPr>
            </w:pPr>
            <w:ins w:id="24711" w:author="Στάθης Καπ" w:date="2023-03-03T06:23:00Z">
              <w:r>
                <w:rPr>
                  <w:rFonts w:ascii="Calibri" w:hAnsi="Calibri" w:cs="Calibri"/>
                  <w:color w:val="000000"/>
                  <w:sz w:val="16"/>
                  <w:szCs w:val="16"/>
                </w:rPr>
                <w:t>1420</w:t>
              </w:r>
            </w:ins>
          </w:p>
        </w:tc>
        <w:tc>
          <w:tcPr>
            <w:tcW w:w="541" w:type="dxa"/>
            <w:vAlign w:val="center"/>
            <w:tcPrChange w:id="24712" w:author="Στάθης Καπ" w:date="2023-03-03T06:27:00Z">
              <w:tcPr>
                <w:tcW w:w="541" w:type="dxa"/>
                <w:vAlign w:val="bottom"/>
              </w:tcPr>
            </w:tcPrChange>
          </w:tcPr>
          <w:p w14:paraId="6663EC20" w14:textId="449D2AC1" w:rsidR="00C87CFE" w:rsidRPr="00CD1347" w:rsidRDefault="00C87CFE" w:rsidP="00C87CFE">
            <w:pPr>
              <w:jc w:val="center"/>
              <w:rPr>
                <w:ins w:id="24713" w:author="Στάθης Καπ" w:date="2023-03-03T04:01:00Z"/>
                <w:rFonts w:cstheme="minorHAnsi"/>
                <w:sz w:val="16"/>
                <w:szCs w:val="16"/>
              </w:rPr>
            </w:pPr>
            <w:ins w:id="24714" w:author="Στάθης Καπ" w:date="2023-03-03T06:23:00Z">
              <w:r>
                <w:rPr>
                  <w:rFonts w:ascii="Calibri" w:hAnsi="Calibri" w:cs="Calibri"/>
                  <w:color w:val="000000"/>
                  <w:sz w:val="16"/>
                  <w:szCs w:val="16"/>
                </w:rPr>
                <w:t>0.173</w:t>
              </w:r>
            </w:ins>
          </w:p>
        </w:tc>
        <w:tc>
          <w:tcPr>
            <w:tcW w:w="589" w:type="dxa"/>
            <w:vAlign w:val="center"/>
            <w:tcPrChange w:id="24715" w:author="Στάθης Καπ" w:date="2023-03-03T06:27:00Z">
              <w:tcPr>
                <w:tcW w:w="589" w:type="dxa"/>
                <w:vAlign w:val="center"/>
              </w:tcPr>
            </w:tcPrChange>
          </w:tcPr>
          <w:p w14:paraId="22667AA4" w14:textId="5C7E0195" w:rsidR="00C87CFE" w:rsidRPr="00CD1347" w:rsidRDefault="00C87CFE" w:rsidP="00C87CFE">
            <w:pPr>
              <w:jc w:val="center"/>
              <w:rPr>
                <w:ins w:id="24716" w:author="Στάθης Καπ" w:date="2023-03-03T04:01:00Z"/>
                <w:rFonts w:cstheme="minorHAnsi"/>
                <w:sz w:val="16"/>
                <w:szCs w:val="16"/>
              </w:rPr>
            </w:pPr>
            <w:ins w:id="24717"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2471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19" w:author="Στάθης Καπ" w:date="2023-03-03T04:01:00Z"/>
        </w:trPr>
        <w:tc>
          <w:tcPr>
            <w:tcW w:w="515" w:type="dxa"/>
            <w:tcBorders>
              <w:top w:val="nil"/>
              <w:bottom w:val="nil"/>
              <w:right w:val="single" w:sz="4" w:space="0" w:color="auto"/>
            </w:tcBorders>
            <w:shd w:val="clear" w:color="auto" w:fill="E7E6E6" w:themeFill="background2"/>
            <w:vAlign w:val="bottom"/>
            <w:tcPrChange w:id="24720" w:author="Στάθης Καπ" w:date="2023-03-03T06:27:00Z">
              <w:tcPr>
                <w:tcW w:w="515" w:type="dxa"/>
                <w:vAlign w:val="bottom"/>
              </w:tcPr>
            </w:tcPrChange>
          </w:tcPr>
          <w:p w14:paraId="355FE992" w14:textId="7C1988C8" w:rsidR="00C87CFE" w:rsidRPr="00CD1347" w:rsidRDefault="00C87CFE" w:rsidP="00C87CFE">
            <w:pPr>
              <w:jc w:val="center"/>
              <w:rPr>
                <w:ins w:id="24721" w:author="Στάθης Καπ" w:date="2023-03-03T04:01:00Z"/>
                <w:sz w:val="16"/>
                <w:szCs w:val="16"/>
              </w:rPr>
            </w:pPr>
            <w:ins w:id="24722" w:author="Στάθης Καπ" w:date="2023-03-03T04:08:00Z">
              <w:r w:rsidRPr="00CD1347">
                <w:rPr>
                  <w:rFonts w:ascii="Calibri" w:hAnsi="Calibri" w:cs="Calibri"/>
                  <w:color w:val="000000"/>
                  <w:sz w:val="16"/>
                  <w:szCs w:val="16"/>
                  <w:rPrChange w:id="24723"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24724" w:author="Στάθης Καπ" w:date="2023-03-03T06:27:00Z">
              <w:tcPr>
                <w:tcW w:w="560" w:type="dxa"/>
              </w:tcPr>
            </w:tcPrChange>
          </w:tcPr>
          <w:p w14:paraId="3B905F0E" w14:textId="1652C6C0" w:rsidR="00C87CFE" w:rsidRPr="00CD1347" w:rsidRDefault="00C87CFE" w:rsidP="00C87CFE">
            <w:pPr>
              <w:jc w:val="center"/>
              <w:rPr>
                <w:ins w:id="24725" w:author="Στάθης Καπ" w:date="2023-03-03T04:01:00Z"/>
                <w:rFonts w:cstheme="minorHAnsi"/>
                <w:sz w:val="16"/>
                <w:szCs w:val="16"/>
              </w:rPr>
            </w:pPr>
            <w:ins w:id="24726" w:author="Στάθης Καπ" w:date="2023-03-03T06:23:00Z">
              <w:r>
                <w:rPr>
                  <w:rFonts w:ascii="Calibri" w:hAnsi="Calibri" w:cs="Calibri"/>
                  <w:color w:val="000000"/>
                  <w:sz w:val="16"/>
                  <w:szCs w:val="16"/>
                </w:rPr>
                <w:t>1458</w:t>
              </w:r>
            </w:ins>
          </w:p>
        </w:tc>
        <w:tc>
          <w:tcPr>
            <w:tcW w:w="855" w:type="dxa"/>
            <w:vAlign w:val="center"/>
            <w:tcPrChange w:id="24727" w:author="Στάθης Καπ" w:date="2023-03-03T06:27:00Z">
              <w:tcPr>
                <w:tcW w:w="855" w:type="dxa"/>
              </w:tcPr>
            </w:tcPrChange>
          </w:tcPr>
          <w:p w14:paraId="2C9B6DD6" w14:textId="7D847688" w:rsidR="00C87CFE" w:rsidRPr="00CD1347" w:rsidRDefault="00C87CFE" w:rsidP="00C87CFE">
            <w:pPr>
              <w:jc w:val="center"/>
              <w:rPr>
                <w:ins w:id="24728" w:author="Στάθης Καπ" w:date="2023-03-03T04:01:00Z"/>
                <w:rFonts w:cstheme="minorHAnsi"/>
                <w:sz w:val="16"/>
                <w:szCs w:val="16"/>
              </w:rPr>
            </w:pPr>
            <w:ins w:id="24729" w:author="Στάθης Καπ" w:date="2023-03-03T06:23:00Z">
              <w:r>
                <w:rPr>
                  <w:rFonts w:ascii="Calibri" w:hAnsi="Calibri" w:cs="Calibri"/>
                  <w:color w:val="000000"/>
                  <w:sz w:val="16"/>
                  <w:szCs w:val="16"/>
                </w:rPr>
                <w:t>1458</w:t>
              </w:r>
            </w:ins>
          </w:p>
        </w:tc>
        <w:tc>
          <w:tcPr>
            <w:tcW w:w="544" w:type="dxa"/>
            <w:vAlign w:val="center"/>
            <w:tcPrChange w:id="24730" w:author="Στάθης Καπ" w:date="2023-03-03T06:27:00Z">
              <w:tcPr>
                <w:tcW w:w="544" w:type="dxa"/>
                <w:vAlign w:val="bottom"/>
              </w:tcPr>
            </w:tcPrChange>
          </w:tcPr>
          <w:p w14:paraId="61D164BC" w14:textId="4E784D8F" w:rsidR="00C87CFE" w:rsidRPr="00CD1347" w:rsidRDefault="00C87CFE" w:rsidP="00C87CFE">
            <w:pPr>
              <w:jc w:val="center"/>
              <w:rPr>
                <w:ins w:id="24731" w:author="Στάθης Καπ" w:date="2023-03-03T04:01:00Z"/>
                <w:rFonts w:cstheme="minorHAnsi"/>
                <w:sz w:val="16"/>
                <w:szCs w:val="16"/>
              </w:rPr>
            </w:pPr>
            <w:ins w:id="24732" w:author="Στάθης Καπ" w:date="2023-03-03T06:23:00Z">
              <w:r>
                <w:rPr>
                  <w:rFonts w:ascii="Calibri" w:hAnsi="Calibri" w:cs="Calibri"/>
                  <w:color w:val="000000"/>
                  <w:sz w:val="16"/>
                  <w:szCs w:val="16"/>
                </w:rPr>
                <w:t>1458</w:t>
              </w:r>
            </w:ins>
          </w:p>
        </w:tc>
        <w:tc>
          <w:tcPr>
            <w:tcW w:w="621" w:type="dxa"/>
            <w:vAlign w:val="center"/>
            <w:tcPrChange w:id="24733" w:author="Στάθης Καπ" w:date="2023-03-03T06:27:00Z">
              <w:tcPr>
                <w:tcW w:w="621" w:type="dxa"/>
                <w:vAlign w:val="bottom"/>
              </w:tcPr>
            </w:tcPrChange>
          </w:tcPr>
          <w:p w14:paraId="391270C4" w14:textId="6DA1751D" w:rsidR="00C87CFE" w:rsidRPr="00CD1347" w:rsidRDefault="00C87CFE" w:rsidP="00C87CFE">
            <w:pPr>
              <w:jc w:val="center"/>
              <w:rPr>
                <w:ins w:id="24734" w:author="Στάθης Καπ" w:date="2023-03-03T04:01:00Z"/>
                <w:rFonts w:cstheme="minorHAnsi"/>
                <w:sz w:val="16"/>
                <w:szCs w:val="16"/>
              </w:rPr>
            </w:pPr>
            <w:ins w:id="24735" w:author="Στάθης Καπ" w:date="2023-03-03T06:23:00Z">
              <w:r>
                <w:rPr>
                  <w:rFonts w:ascii="Calibri" w:hAnsi="Calibri" w:cs="Calibri"/>
                  <w:color w:val="000000"/>
                  <w:sz w:val="16"/>
                  <w:szCs w:val="16"/>
                </w:rPr>
                <w:t>0.222</w:t>
              </w:r>
            </w:ins>
          </w:p>
        </w:tc>
        <w:tc>
          <w:tcPr>
            <w:tcW w:w="669" w:type="dxa"/>
            <w:vAlign w:val="center"/>
            <w:tcPrChange w:id="24736" w:author="Στάθης Καπ" w:date="2023-03-03T06:27:00Z">
              <w:tcPr>
                <w:tcW w:w="669" w:type="dxa"/>
                <w:vAlign w:val="center"/>
              </w:tcPr>
            </w:tcPrChange>
          </w:tcPr>
          <w:p w14:paraId="137CDB55" w14:textId="6616C1E9" w:rsidR="00C87CFE" w:rsidRPr="00CD1347" w:rsidRDefault="00C87CFE" w:rsidP="00C87CFE">
            <w:pPr>
              <w:jc w:val="center"/>
              <w:rPr>
                <w:ins w:id="24737" w:author="Στάθης Καπ" w:date="2023-03-03T04:01:00Z"/>
                <w:rFonts w:cstheme="minorHAnsi"/>
                <w:sz w:val="16"/>
                <w:szCs w:val="16"/>
              </w:rPr>
            </w:pPr>
            <w:ins w:id="24738" w:author="Στάθης Καπ" w:date="2023-03-03T06:23:00Z">
              <w:r>
                <w:rPr>
                  <w:rFonts w:ascii="Calibri" w:hAnsi="Calibri" w:cstheme="minorHAnsi"/>
                  <w:color w:val="000000"/>
                  <w:sz w:val="16"/>
                  <w:szCs w:val="16"/>
                </w:rPr>
                <w:t>0</w:t>
              </w:r>
            </w:ins>
          </w:p>
        </w:tc>
        <w:tc>
          <w:tcPr>
            <w:tcW w:w="543" w:type="dxa"/>
            <w:vAlign w:val="center"/>
            <w:tcPrChange w:id="24739" w:author="Στάθης Καπ" w:date="2023-03-03T06:27:00Z">
              <w:tcPr>
                <w:tcW w:w="543" w:type="dxa"/>
                <w:vAlign w:val="bottom"/>
              </w:tcPr>
            </w:tcPrChange>
          </w:tcPr>
          <w:p w14:paraId="37F71456" w14:textId="061461E9" w:rsidR="00C87CFE" w:rsidRPr="00CD1347" w:rsidRDefault="00C87CFE" w:rsidP="00C87CFE">
            <w:pPr>
              <w:jc w:val="center"/>
              <w:rPr>
                <w:ins w:id="24740" w:author="Στάθης Καπ" w:date="2023-03-03T04:01:00Z"/>
                <w:rFonts w:cstheme="minorHAnsi"/>
                <w:sz w:val="16"/>
                <w:szCs w:val="16"/>
              </w:rPr>
            </w:pPr>
            <w:ins w:id="24741" w:author="Στάθης Καπ" w:date="2023-03-03T06:23:00Z">
              <w:r>
                <w:rPr>
                  <w:rFonts w:ascii="Calibri" w:hAnsi="Calibri" w:cs="Calibri"/>
                  <w:color w:val="000000"/>
                  <w:sz w:val="16"/>
                  <w:szCs w:val="16"/>
                </w:rPr>
                <w:t>1455</w:t>
              </w:r>
            </w:ins>
          </w:p>
        </w:tc>
        <w:tc>
          <w:tcPr>
            <w:tcW w:w="621" w:type="dxa"/>
            <w:vAlign w:val="center"/>
            <w:tcPrChange w:id="24742" w:author="Στάθης Καπ" w:date="2023-03-03T06:27:00Z">
              <w:tcPr>
                <w:tcW w:w="621" w:type="dxa"/>
                <w:vAlign w:val="bottom"/>
              </w:tcPr>
            </w:tcPrChange>
          </w:tcPr>
          <w:p w14:paraId="1CD3F386" w14:textId="4037E5DC" w:rsidR="00C87CFE" w:rsidRPr="00CD1347" w:rsidRDefault="00C87CFE" w:rsidP="00C87CFE">
            <w:pPr>
              <w:jc w:val="center"/>
              <w:rPr>
                <w:ins w:id="24743" w:author="Στάθης Καπ" w:date="2023-03-03T04:01:00Z"/>
                <w:rFonts w:cstheme="minorHAnsi"/>
                <w:sz w:val="16"/>
                <w:szCs w:val="16"/>
              </w:rPr>
            </w:pPr>
            <w:ins w:id="24744" w:author="Στάθης Καπ" w:date="2023-03-03T06:23:00Z">
              <w:r>
                <w:rPr>
                  <w:rFonts w:ascii="Calibri" w:hAnsi="Calibri" w:cs="Calibri"/>
                  <w:color w:val="000000"/>
                  <w:sz w:val="16"/>
                  <w:szCs w:val="16"/>
                </w:rPr>
                <w:t>0.132</w:t>
              </w:r>
            </w:ins>
          </w:p>
        </w:tc>
        <w:tc>
          <w:tcPr>
            <w:tcW w:w="669" w:type="dxa"/>
            <w:vAlign w:val="center"/>
            <w:tcPrChange w:id="24745" w:author="Στάθης Καπ" w:date="2023-03-03T06:27:00Z">
              <w:tcPr>
                <w:tcW w:w="669" w:type="dxa"/>
                <w:vAlign w:val="center"/>
              </w:tcPr>
            </w:tcPrChange>
          </w:tcPr>
          <w:p w14:paraId="0A320BB6" w14:textId="3B7A1019" w:rsidR="00C87CFE" w:rsidRPr="00CD1347" w:rsidRDefault="00C87CFE" w:rsidP="00C87CFE">
            <w:pPr>
              <w:jc w:val="center"/>
              <w:rPr>
                <w:ins w:id="24746" w:author="Στάθης Καπ" w:date="2023-03-03T04:01:00Z"/>
                <w:rFonts w:cstheme="minorHAnsi"/>
                <w:sz w:val="16"/>
                <w:szCs w:val="16"/>
              </w:rPr>
            </w:pPr>
            <w:ins w:id="24747" w:author="Στάθης Καπ" w:date="2023-03-03T06:23:00Z">
              <w:r>
                <w:rPr>
                  <w:rFonts w:ascii="Calibri" w:hAnsi="Calibri" w:cstheme="minorHAnsi"/>
                  <w:color w:val="000000"/>
                  <w:sz w:val="16"/>
                  <w:szCs w:val="16"/>
                </w:rPr>
                <w:t>0.21</w:t>
              </w:r>
            </w:ins>
          </w:p>
        </w:tc>
        <w:tc>
          <w:tcPr>
            <w:tcW w:w="508" w:type="dxa"/>
            <w:vAlign w:val="center"/>
            <w:tcPrChange w:id="24748" w:author="Στάθης Καπ" w:date="2023-03-03T06:27:00Z">
              <w:tcPr>
                <w:tcW w:w="508" w:type="dxa"/>
                <w:vAlign w:val="bottom"/>
              </w:tcPr>
            </w:tcPrChange>
          </w:tcPr>
          <w:p w14:paraId="3CF80927" w14:textId="281D4F85" w:rsidR="00C87CFE" w:rsidRPr="00CD1347" w:rsidRDefault="00C87CFE" w:rsidP="00C87CFE">
            <w:pPr>
              <w:jc w:val="center"/>
              <w:rPr>
                <w:ins w:id="24749" w:author="Στάθης Καπ" w:date="2023-03-03T04:01:00Z"/>
                <w:rFonts w:cstheme="minorHAnsi"/>
                <w:sz w:val="16"/>
                <w:szCs w:val="16"/>
              </w:rPr>
            </w:pPr>
            <w:ins w:id="24750" w:author="Στάθης Καπ" w:date="2023-03-03T06:23:00Z">
              <w:r>
                <w:rPr>
                  <w:rFonts w:ascii="Calibri" w:hAnsi="Calibri" w:cs="Calibri"/>
                  <w:color w:val="000000"/>
                  <w:sz w:val="16"/>
                  <w:szCs w:val="16"/>
                </w:rPr>
                <w:t>1458</w:t>
              </w:r>
            </w:ins>
          </w:p>
        </w:tc>
        <w:tc>
          <w:tcPr>
            <w:tcW w:w="541" w:type="dxa"/>
            <w:vAlign w:val="center"/>
            <w:tcPrChange w:id="24751" w:author="Στάθης Καπ" w:date="2023-03-03T06:27:00Z">
              <w:tcPr>
                <w:tcW w:w="541" w:type="dxa"/>
                <w:vAlign w:val="bottom"/>
              </w:tcPr>
            </w:tcPrChange>
          </w:tcPr>
          <w:p w14:paraId="1283F450" w14:textId="63C2C494" w:rsidR="00C87CFE" w:rsidRPr="00CD1347" w:rsidRDefault="00C87CFE" w:rsidP="00C87CFE">
            <w:pPr>
              <w:jc w:val="center"/>
              <w:rPr>
                <w:ins w:id="24752" w:author="Στάθης Καπ" w:date="2023-03-03T04:01:00Z"/>
                <w:rFonts w:cstheme="minorHAnsi"/>
                <w:sz w:val="16"/>
                <w:szCs w:val="16"/>
              </w:rPr>
            </w:pPr>
            <w:ins w:id="24753" w:author="Στάθης Καπ" w:date="2023-03-03T06:23:00Z">
              <w:r>
                <w:rPr>
                  <w:rFonts w:ascii="Calibri" w:hAnsi="Calibri" w:cs="Calibri"/>
                  <w:color w:val="000000"/>
                  <w:sz w:val="16"/>
                  <w:szCs w:val="16"/>
                </w:rPr>
                <w:t>0.203</w:t>
              </w:r>
            </w:ins>
          </w:p>
        </w:tc>
        <w:tc>
          <w:tcPr>
            <w:tcW w:w="589" w:type="dxa"/>
            <w:vAlign w:val="center"/>
            <w:tcPrChange w:id="24754" w:author="Στάθης Καπ" w:date="2023-03-03T06:27:00Z">
              <w:tcPr>
                <w:tcW w:w="589" w:type="dxa"/>
                <w:vAlign w:val="center"/>
              </w:tcPr>
            </w:tcPrChange>
          </w:tcPr>
          <w:p w14:paraId="6B405E0D" w14:textId="41FC3CE1" w:rsidR="00C87CFE" w:rsidRPr="00CD1347" w:rsidRDefault="00C87CFE" w:rsidP="00C87CFE">
            <w:pPr>
              <w:jc w:val="center"/>
              <w:rPr>
                <w:ins w:id="24755" w:author="Στάθης Καπ" w:date="2023-03-03T04:01:00Z"/>
                <w:rFonts w:cstheme="minorHAnsi"/>
                <w:sz w:val="16"/>
                <w:szCs w:val="16"/>
              </w:rPr>
            </w:pPr>
            <w:ins w:id="24756" w:author="Στάθης Καπ" w:date="2023-03-03T06:23:00Z">
              <w:r>
                <w:rPr>
                  <w:rFonts w:ascii="Calibri" w:hAnsi="Calibri" w:cstheme="minorHAnsi"/>
                  <w:color w:val="000000"/>
                  <w:sz w:val="16"/>
                  <w:szCs w:val="16"/>
                </w:rPr>
                <w:t>0</w:t>
              </w:r>
            </w:ins>
          </w:p>
        </w:tc>
        <w:tc>
          <w:tcPr>
            <w:tcW w:w="463" w:type="dxa"/>
            <w:vAlign w:val="center"/>
            <w:tcPrChange w:id="24757" w:author="Στάθης Καπ" w:date="2023-03-03T06:27:00Z">
              <w:tcPr>
                <w:tcW w:w="463" w:type="dxa"/>
                <w:vAlign w:val="bottom"/>
              </w:tcPr>
            </w:tcPrChange>
          </w:tcPr>
          <w:p w14:paraId="1F651362" w14:textId="2F32D0B7" w:rsidR="00C87CFE" w:rsidRPr="00CD1347" w:rsidRDefault="00C87CFE" w:rsidP="00C87CFE">
            <w:pPr>
              <w:jc w:val="center"/>
              <w:rPr>
                <w:ins w:id="24758" w:author="Στάθης Καπ" w:date="2023-03-03T04:01:00Z"/>
                <w:rFonts w:cstheme="minorHAnsi"/>
                <w:sz w:val="16"/>
                <w:szCs w:val="16"/>
              </w:rPr>
            </w:pPr>
            <w:ins w:id="24759" w:author="Στάθης Καπ" w:date="2023-03-03T06:23:00Z">
              <w:r>
                <w:rPr>
                  <w:rFonts w:ascii="Calibri" w:hAnsi="Calibri" w:cs="Calibri"/>
                  <w:color w:val="000000"/>
                  <w:sz w:val="16"/>
                  <w:szCs w:val="16"/>
                </w:rPr>
                <w:t>1458</w:t>
              </w:r>
            </w:ins>
          </w:p>
        </w:tc>
        <w:tc>
          <w:tcPr>
            <w:tcW w:w="541" w:type="dxa"/>
            <w:vAlign w:val="center"/>
            <w:tcPrChange w:id="24760" w:author="Στάθης Καπ" w:date="2023-03-03T06:27:00Z">
              <w:tcPr>
                <w:tcW w:w="541" w:type="dxa"/>
                <w:vAlign w:val="bottom"/>
              </w:tcPr>
            </w:tcPrChange>
          </w:tcPr>
          <w:p w14:paraId="03A5576B" w14:textId="34CAA284" w:rsidR="00C87CFE" w:rsidRPr="00CD1347" w:rsidRDefault="00C87CFE" w:rsidP="00C87CFE">
            <w:pPr>
              <w:jc w:val="center"/>
              <w:rPr>
                <w:ins w:id="24761" w:author="Στάθης Καπ" w:date="2023-03-03T04:01:00Z"/>
                <w:rFonts w:cstheme="minorHAnsi"/>
                <w:sz w:val="16"/>
                <w:szCs w:val="16"/>
              </w:rPr>
            </w:pPr>
            <w:ins w:id="24762" w:author="Στάθης Καπ" w:date="2023-03-03T06:23:00Z">
              <w:r>
                <w:rPr>
                  <w:rFonts w:ascii="Calibri" w:hAnsi="Calibri" w:cs="Calibri"/>
                  <w:color w:val="000000"/>
                  <w:sz w:val="16"/>
                  <w:szCs w:val="16"/>
                </w:rPr>
                <w:t>0.133</w:t>
              </w:r>
            </w:ins>
          </w:p>
        </w:tc>
        <w:tc>
          <w:tcPr>
            <w:tcW w:w="589" w:type="dxa"/>
            <w:vAlign w:val="center"/>
            <w:tcPrChange w:id="24763" w:author="Στάθης Καπ" w:date="2023-03-03T06:27:00Z">
              <w:tcPr>
                <w:tcW w:w="589" w:type="dxa"/>
                <w:vAlign w:val="center"/>
              </w:tcPr>
            </w:tcPrChange>
          </w:tcPr>
          <w:p w14:paraId="79175BEA" w14:textId="5CC968E9" w:rsidR="00C87CFE" w:rsidRPr="00CD1347" w:rsidRDefault="00C87CFE" w:rsidP="00C87CFE">
            <w:pPr>
              <w:jc w:val="center"/>
              <w:rPr>
                <w:ins w:id="24764" w:author="Στάθης Καπ" w:date="2023-03-03T04:01:00Z"/>
                <w:rFonts w:cstheme="minorHAnsi"/>
                <w:sz w:val="16"/>
                <w:szCs w:val="16"/>
              </w:rPr>
            </w:pPr>
            <w:ins w:id="24765"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2476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67" w:author="Στάθης Καπ" w:date="2023-03-03T04:01:00Z"/>
        </w:trPr>
        <w:tc>
          <w:tcPr>
            <w:tcW w:w="515" w:type="dxa"/>
            <w:tcBorders>
              <w:top w:val="nil"/>
              <w:bottom w:val="nil"/>
              <w:right w:val="single" w:sz="4" w:space="0" w:color="auto"/>
            </w:tcBorders>
            <w:shd w:val="clear" w:color="auto" w:fill="E7E6E6" w:themeFill="background2"/>
            <w:vAlign w:val="bottom"/>
            <w:tcPrChange w:id="24768" w:author="Στάθης Καπ" w:date="2023-03-03T06:27:00Z">
              <w:tcPr>
                <w:tcW w:w="515" w:type="dxa"/>
                <w:vAlign w:val="bottom"/>
              </w:tcPr>
            </w:tcPrChange>
          </w:tcPr>
          <w:p w14:paraId="53D31228" w14:textId="59E459EA" w:rsidR="00C87CFE" w:rsidRPr="00CD1347" w:rsidRDefault="00C87CFE" w:rsidP="00C87CFE">
            <w:pPr>
              <w:jc w:val="center"/>
              <w:rPr>
                <w:ins w:id="24769" w:author="Στάθης Καπ" w:date="2023-03-03T04:01:00Z"/>
                <w:sz w:val="16"/>
                <w:szCs w:val="16"/>
              </w:rPr>
            </w:pPr>
            <w:ins w:id="24770" w:author="Στάθης Καπ" w:date="2023-03-03T04:08:00Z">
              <w:r w:rsidRPr="00CD1347">
                <w:rPr>
                  <w:rFonts w:ascii="Calibri" w:hAnsi="Calibri" w:cs="Calibri"/>
                  <w:color w:val="000000"/>
                  <w:sz w:val="16"/>
                  <w:szCs w:val="16"/>
                  <w:rPrChange w:id="24771"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24772" w:author="Στάθης Καπ" w:date="2023-03-03T06:27:00Z">
              <w:tcPr>
                <w:tcW w:w="560" w:type="dxa"/>
              </w:tcPr>
            </w:tcPrChange>
          </w:tcPr>
          <w:p w14:paraId="636C7493" w14:textId="369061D0" w:rsidR="00C87CFE" w:rsidRPr="00CD1347" w:rsidRDefault="00C87CFE" w:rsidP="00C87CFE">
            <w:pPr>
              <w:jc w:val="center"/>
              <w:rPr>
                <w:ins w:id="24773" w:author="Στάθης Καπ" w:date="2023-03-03T04:01:00Z"/>
                <w:rFonts w:cstheme="minorHAnsi"/>
                <w:sz w:val="16"/>
                <w:szCs w:val="16"/>
              </w:rPr>
            </w:pPr>
            <w:ins w:id="24774" w:author="Στάθης Καπ" w:date="2023-03-03T06:23:00Z">
              <w:r>
                <w:rPr>
                  <w:rFonts w:ascii="Calibri" w:hAnsi="Calibri" w:cs="Calibri"/>
                  <w:color w:val="000000"/>
                  <w:sz w:val="16"/>
                  <w:szCs w:val="16"/>
                </w:rPr>
                <w:t>1458</w:t>
              </w:r>
            </w:ins>
          </w:p>
        </w:tc>
        <w:tc>
          <w:tcPr>
            <w:tcW w:w="855" w:type="dxa"/>
            <w:vAlign w:val="center"/>
            <w:tcPrChange w:id="24775" w:author="Στάθης Καπ" w:date="2023-03-03T06:27:00Z">
              <w:tcPr>
                <w:tcW w:w="855" w:type="dxa"/>
              </w:tcPr>
            </w:tcPrChange>
          </w:tcPr>
          <w:p w14:paraId="52C128C2" w14:textId="522D0B71" w:rsidR="00C87CFE" w:rsidRPr="00CD1347" w:rsidRDefault="00C87CFE" w:rsidP="00C87CFE">
            <w:pPr>
              <w:jc w:val="center"/>
              <w:rPr>
                <w:ins w:id="24776" w:author="Στάθης Καπ" w:date="2023-03-03T04:01:00Z"/>
                <w:rFonts w:cstheme="minorHAnsi"/>
                <w:sz w:val="16"/>
                <w:szCs w:val="16"/>
              </w:rPr>
            </w:pPr>
            <w:ins w:id="24777" w:author="Στάθης Καπ" w:date="2023-03-03T06:23:00Z">
              <w:r>
                <w:rPr>
                  <w:rFonts w:ascii="Calibri" w:hAnsi="Calibri" w:cs="Calibri"/>
                  <w:color w:val="000000"/>
                  <w:sz w:val="16"/>
                  <w:szCs w:val="16"/>
                </w:rPr>
                <w:t>1458</w:t>
              </w:r>
            </w:ins>
          </w:p>
        </w:tc>
        <w:tc>
          <w:tcPr>
            <w:tcW w:w="544" w:type="dxa"/>
            <w:vAlign w:val="center"/>
            <w:tcPrChange w:id="24778" w:author="Στάθης Καπ" w:date="2023-03-03T06:27:00Z">
              <w:tcPr>
                <w:tcW w:w="544" w:type="dxa"/>
                <w:vAlign w:val="bottom"/>
              </w:tcPr>
            </w:tcPrChange>
          </w:tcPr>
          <w:p w14:paraId="57456FE5" w14:textId="5C1EE825" w:rsidR="00C87CFE" w:rsidRPr="00CD1347" w:rsidRDefault="00C87CFE" w:rsidP="00C87CFE">
            <w:pPr>
              <w:jc w:val="center"/>
              <w:rPr>
                <w:ins w:id="24779" w:author="Στάθης Καπ" w:date="2023-03-03T04:01:00Z"/>
                <w:rFonts w:cstheme="minorHAnsi"/>
                <w:sz w:val="16"/>
                <w:szCs w:val="16"/>
              </w:rPr>
            </w:pPr>
            <w:ins w:id="24780" w:author="Στάθης Καπ" w:date="2023-03-03T06:23:00Z">
              <w:r>
                <w:rPr>
                  <w:rFonts w:ascii="Calibri" w:hAnsi="Calibri" w:cs="Calibri"/>
                  <w:color w:val="000000"/>
                  <w:sz w:val="16"/>
                  <w:szCs w:val="16"/>
                </w:rPr>
                <w:t>1458</w:t>
              </w:r>
            </w:ins>
          </w:p>
        </w:tc>
        <w:tc>
          <w:tcPr>
            <w:tcW w:w="621" w:type="dxa"/>
            <w:vAlign w:val="center"/>
            <w:tcPrChange w:id="24781" w:author="Στάθης Καπ" w:date="2023-03-03T06:27:00Z">
              <w:tcPr>
                <w:tcW w:w="621" w:type="dxa"/>
                <w:vAlign w:val="bottom"/>
              </w:tcPr>
            </w:tcPrChange>
          </w:tcPr>
          <w:p w14:paraId="1DE280BB" w14:textId="6C55B209" w:rsidR="00C87CFE" w:rsidRPr="00CD1347" w:rsidRDefault="00C87CFE" w:rsidP="00C87CFE">
            <w:pPr>
              <w:jc w:val="center"/>
              <w:rPr>
                <w:ins w:id="24782" w:author="Στάθης Καπ" w:date="2023-03-03T04:01:00Z"/>
                <w:rFonts w:cstheme="minorHAnsi"/>
                <w:sz w:val="16"/>
                <w:szCs w:val="16"/>
              </w:rPr>
            </w:pPr>
            <w:ins w:id="24783" w:author="Στάθης Καπ" w:date="2023-03-03T06:23:00Z">
              <w:r>
                <w:rPr>
                  <w:rFonts w:ascii="Calibri" w:hAnsi="Calibri" w:cs="Calibri"/>
                  <w:color w:val="000000"/>
                  <w:sz w:val="16"/>
                  <w:szCs w:val="16"/>
                </w:rPr>
                <w:t>0.177</w:t>
              </w:r>
            </w:ins>
          </w:p>
        </w:tc>
        <w:tc>
          <w:tcPr>
            <w:tcW w:w="669" w:type="dxa"/>
            <w:vAlign w:val="center"/>
            <w:tcPrChange w:id="24784" w:author="Στάθης Καπ" w:date="2023-03-03T06:27:00Z">
              <w:tcPr>
                <w:tcW w:w="669" w:type="dxa"/>
                <w:vAlign w:val="center"/>
              </w:tcPr>
            </w:tcPrChange>
          </w:tcPr>
          <w:p w14:paraId="157145ED" w14:textId="2E9C06FF" w:rsidR="00C87CFE" w:rsidRPr="00CD1347" w:rsidRDefault="00C87CFE" w:rsidP="00C87CFE">
            <w:pPr>
              <w:jc w:val="center"/>
              <w:rPr>
                <w:ins w:id="24785" w:author="Στάθης Καπ" w:date="2023-03-03T04:01:00Z"/>
                <w:rFonts w:cstheme="minorHAnsi"/>
                <w:sz w:val="16"/>
                <w:szCs w:val="16"/>
              </w:rPr>
            </w:pPr>
            <w:ins w:id="24786" w:author="Στάθης Καπ" w:date="2023-03-03T06:23:00Z">
              <w:r>
                <w:rPr>
                  <w:rFonts w:ascii="Calibri" w:hAnsi="Calibri" w:cstheme="minorHAnsi"/>
                  <w:color w:val="000000"/>
                  <w:sz w:val="16"/>
                  <w:szCs w:val="16"/>
                </w:rPr>
                <w:t>0</w:t>
              </w:r>
            </w:ins>
          </w:p>
        </w:tc>
        <w:tc>
          <w:tcPr>
            <w:tcW w:w="543" w:type="dxa"/>
            <w:vAlign w:val="center"/>
            <w:tcPrChange w:id="24787" w:author="Στάθης Καπ" w:date="2023-03-03T06:27:00Z">
              <w:tcPr>
                <w:tcW w:w="543" w:type="dxa"/>
                <w:vAlign w:val="bottom"/>
              </w:tcPr>
            </w:tcPrChange>
          </w:tcPr>
          <w:p w14:paraId="35944D38" w14:textId="501DCC7B" w:rsidR="00C87CFE" w:rsidRPr="00CD1347" w:rsidRDefault="00C87CFE" w:rsidP="00C87CFE">
            <w:pPr>
              <w:jc w:val="center"/>
              <w:rPr>
                <w:ins w:id="24788" w:author="Στάθης Καπ" w:date="2023-03-03T04:01:00Z"/>
                <w:rFonts w:cstheme="minorHAnsi"/>
                <w:sz w:val="16"/>
                <w:szCs w:val="16"/>
              </w:rPr>
            </w:pPr>
            <w:ins w:id="24789" w:author="Στάθης Καπ" w:date="2023-03-03T06:23:00Z">
              <w:r>
                <w:rPr>
                  <w:rFonts w:ascii="Calibri" w:hAnsi="Calibri" w:cs="Calibri"/>
                  <w:color w:val="000000"/>
                  <w:sz w:val="16"/>
                  <w:szCs w:val="16"/>
                </w:rPr>
                <w:t>1458</w:t>
              </w:r>
            </w:ins>
          </w:p>
        </w:tc>
        <w:tc>
          <w:tcPr>
            <w:tcW w:w="621" w:type="dxa"/>
            <w:vAlign w:val="center"/>
            <w:tcPrChange w:id="24790" w:author="Στάθης Καπ" w:date="2023-03-03T06:27:00Z">
              <w:tcPr>
                <w:tcW w:w="621" w:type="dxa"/>
                <w:vAlign w:val="bottom"/>
              </w:tcPr>
            </w:tcPrChange>
          </w:tcPr>
          <w:p w14:paraId="1563390F" w14:textId="34D8FE3B" w:rsidR="00C87CFE" w:rsidRPr="00CD1347" w:rsidRDefault="00C87CFE" w:rsidP="00C87CFE">
            <w:pPr>
              <w:jc w:val="center"/>
              <w:rPr>
                <w:ins w:id="24791" w:author="Στάθης Καπ" w:date="2023-03-03T04:01:00Z"/>
                <w:rFonts w:cstheme="minorHAnsi"/>
                <w:sz w:val="16"/>
                <w:szCs w:val="16"/>
              </w:rPr>
            </w:pPr>
            <w:ins w:id="24792" w:author="Στάθης Καπ" w:date="2023-03-03T06:23:00Z">
              <w:r>
                <w:rPr>
                  <w:rFonts w:ascii="Calibri" w:hAnsi="Calibri" w:cs="Calibri"/>
                  <w:color w:val="000000"/>
                  <w:sz w:val="16"/>
                  <w:szCs w:val="16"/>
                </w:rPr>
                <w:t>0.12</w:t>
              </w:r>
            </w:ins>
          </w:p>
        </w:tc>
        <w:tc>
          <w:tcPr>
            <w:tcW w:w="669" w:type="dxa"/>
            <w:vAlign w:val="center"/>
            <w:tcPrChange w:id="24793" w:author="Στάθης Καπ" w:date="2023-03-03T06:27:00Z">
              <w:tcPr>
                <w:tcW w:w="669" w:type="dxa"/>
                <w:vAlign w:val="center"/>
              </w:tcPr>
            </w:tcPrChange>
          </w:tcPr>
          <w:p w14:paraId="1A90B484" w14:textId="039DFF5E" w:rsidR="00C87CFE" w:rsidRPr="00CD1347" w:rsidRDefault="00C87CFE" w:rsidP="00C87CFE">
            <w:pPr>
              <w:jc w:val="center"/>
              <w:rPr>
                <w:ins w:id="24794" w:author="Στάθης Καπ" w:date="2023-03-03T04:01:00Z"/>
                <w:rFonts w:cstheme="minorHAnsi"/>
                <w:sz w:val="16"/>
                <w:szCs w:val="16"/>
              </w:rPr>
            </w:pPr>
            <w:ins w:id="24795" w:author="Στάθης Καπ" w:date="2023-03-03T06:23:00Z">
              <w:r>
                <w:rPr>
                  <w:rFonts w:ascii="Calibri" w:hAnsi="Calibri" w:cstheme="minorHAnsi"/>
                  <w:color w:val="000000"/>
                  <w:sz w:val="16"/>
                  <w:szCs w:val="16"/>
                </w:rPr>
                <w:t>0</w:t>
              </w:r>
            </w:ins>
          </w:p>
        </w:tc>
        <w:tc>
          <w:tcPr>
            <w:tcW w:w="508" w:type="dxa"/>
            <w:vAlign w:val="center"/>
            <w:tcPrChange w:id="24796" w:author="Στάθης Καπ" w:date="2023-03-03T06:27:00Z">
              <w:tcPr>
                <w:tcW w:w="508" w:type="dxa"/>
                <w:vAlign w:val="bottom"/>
              </w:tcPr>
            </w:tcPrChange>
          </w:tcPr>
          <w:p w14:paraId="3C69EB0B" w14:textId="2D590D07" w:rsidR="00C87CFE" w:rsidRPr="00CD1347" w:rsidRDefault="00C87CFE" w:rsidP="00C87CFE">
            <w:pPr>
              <w:jc w:val="center"/>
              <w:rPr>
                <w:ins w:id="24797" w:author="Στάθης Καπ" w:date="2023-03-03T04:01:00Z"/>
                <w:rFonts w:cstheme="minorHAnsi"/>
                <w:sz w:val="16"/>
                <w:szCs w:val="16"/>
              </w:rPr>
            </w:pPr>
            <w:ins w:id="24798" w:author="Στάθης Καπ" w:date="2023-03-03T06:23:00Z">
              <w:r>
                <w:rPr>
                  <w:rFonts w:ascii="Calibri" w:hAnsi="Calibri" w:cs="Calibri"/>
                  <w:color w:val="000000"/>
                  <w:sz w:val="16"/>
                  <w:szCs w:val="16"/>
                </w:rPr>
                <w:t>1458</w:t>
              </w:r>
            </w:ins>
          </w:p>
        </w:tc>
        <w:tc>
          <w:tcPr>
            <w:tcW w:w="541" w:type="dxa"/>
            <w:vAlign w:val="center"/>
            <w:tcPrChange w:id="24799" w:author="Στάθης Καπ" w:date="2023-03-03T06:27:00Z">
              <w:tcPr>
                <w:tcW w:w="541" w:type="dxa"/>
                <w:vAlign w:val="bottom"/>
              </w:tcPr>
            </w:tcPrChange>
          </w:tcPr>
          <w:p w14:paraId="466ADC96" w14:textId="0A6334B4" w:rsidR="00C87CFE" w:rsidRPr="00CD1347" w:rsidRDefault="00C87CFE" w:rsidP="00C87CFE">
            <w:pPr>
              <w:jc w:val="center"/>
              <w:rPr>
                <w:ins w:id="24800" w:author="Στάθης Καπ" w:date="2023-03-03T04:01:00Z"/>
                <w:rFonts w:cstheme="minorHAnsi"/>
                <w:sz w:val="16"/>
                <w:szCs w:val="16"/>
              </w:rPr>
            </w:pPr>
            <w:ins w:id="24801" w:author="Στάθης Καπ" w:date="2023-03-03T06:23:00Z">
              <w:r>
                <w:rPr>
                  <w:rFonts w:ascii="Calibri" w:hAnsi="Calibri" w:cs="Calibri"/>
                  <w:color w:val="000000"/>
                  <w:sz w:val="16"/>
                  <w:szCs w:val="16"/>
                </w:rPr>
                <w:t>0.174</w:t>
              </w:r>
            </w:ins>
          </w:p>
        </w:tc>
        <w:tc>
          <w:tcPr>
            <w:tcW w:w="589" w:type="dxa"/>
            <w:vAlign w:val="center"/>
            <w:tcPrChange w:id="24802" w:author="Στάθης Καπ" w:date="2023-03-03T06:27:00Z">
              <w:tcPr>
                <w:tcW w:w="589" w:type="dxa"/>
                <w:vAlign w:val="center"/>
              </w:tcPr>
            </w:tcPrChange>
          </w:tcPr>
          <w:p w14:paraId="0C9D4D4C" w14:textId="1AE982B5" w:rsidR="00C87CFE" w:rsidRPr="00CD1347" w:rsidRDefault="00C87CFE" w:rsidP="00C87CFE">
            <w:pPr>
              <w:jc w:val="center"/>
              <w:rPr>
                <w:ins w:id="24803" w:author="Στάθης Καπ" w:date="2023-03-03T04:01:00Z"/>
                <w:rFonts w:cstheme="minorHAnsi"/>
                <w:sz w:val="16"/>
                <w:szCs w:val="16"/>
              </w:rPr>
            </w:pPr>
            <w:ins w:id="24804" w:author="Στάθης Καπ" w:date="2023-03-03T06:23:00Z">
              <w:r>
                <w:rPr>
                  <w:rFonts w:ascii="Calibri" w:hAnsi="Calibri" w:cstheme="minorHAnsi"/>
                  <w:color w:val="000000"/>
                  <w:sz w:val="16"/>
                  <w:szCs w:val="16"/>
                </w:rPr>
                <w:t>0</w:t>
              </w:r>
            </w:ins>
          </w:p>
        </w:tc>
        <w:tc>
          <w:tcPr>
            <w:tcW w:w="463" w:type="dxa"/>
            <w:vAlign w:val="center"/>
            <w:tcPrChange w:id="24805" w:author="Στάθης Καπ" w:date="2023-03-03T06:27:00Z">
              <w:tcPr>
                <w:tcW w:w="463" w:type="dxa"/>
                <w:vAlign w:val="bottom"/>
              </w:tcPr>
            </w:tcPrChange>
          </w:tcPr>
          <w:p w14:paraId="09AB182E" w14:textId="68D103D7" w:rsidR="00C87CFE" w:rsidRPr="00CD1347" w:rsidRDefault="00C87CFE" w:rsidP="00C87CFE">
            <w:pPr>
              <w:jc w:val="center"/>
              <w:rPr>
                <w:ins w:id="24806" w:author="Στάθης Καπ" w:date="2023-03-03T04:01:00Z"/>
                <w:rFonts w:cstheme="minorHAnsi"/>
                <w:sz w:val="16"/>
                <w:szCs w:val="16"/>
              </w:rPr>
            </w:pPr>
            <w:ins w:id="24807" w:author="Στάθης Καπ" w:date="2023-03-03T06:23:00Z">
              <w:r>
                <w:rPr>
                  <w:rFonts w:ascii="Calibri" w:hAnsi="Calibri" w:cs="Calibri"/>
                  <w:color w:val="000000"/>
                  <w:sz w:val="16"/>
                  <w:szCs w:val="16"/>
                </w:rPr>
                <w:t>1458</w:t>
              </w:r>
            </w:ins>
          </w:p>
        </w:tc>
        <w:tc>
          <w:tcPr>
            <w:tcW w:w="541" w:type="dxa"/>
            <w:vAlign w:val="center"/>
            <w:tcPrChange w:id="24808" w:author="Στάθης Καπ" w:date="2023-03-03T06:27:00Z">
              <w:tcPr>
                <w:tcW w:w="541" w:type="dxa"/>
                <w:vAlign w:val="bottom"/>
              </w:tcPr>
            </w:tcPrChange>
          </w:tcPr>
          <w:p w14:paraId="03CB5FB3" w14:textId="084DE534" w:rsidR="00C87CFE" w:rsidRPr="00CD1347" w:rsidRDefault="00C87CFE" w:rsidP="00C87CFE">
            <w:pPr>
              <w:jc w:val="center"/>
              <w:rPr>
                <w:ins w:id="24809" w:author="Στάθης Καπ" w:date="2023-03-03T04:01:00Z"/>
                <w:rFonts w:cstheme="minorHAnsi"/>
                <w:sz w:val="16"/>
                <w:szCs w:val="16"/>
              </w:rPr>
            </w:pPr>
            <w:ins w:id="24810" w:author="Στάθης Καπ" w:date="2023-03-03T06:23:00Z">
              <w:r>
                <w:rPr>
                  <w:rFonts w:ascii="Calibri" w:hAnsi="Calibri" w:cs="Calibri"/>
                  <w:color w:val="000000"/>
                  <w:sz w:val="16"/>
                  <w:szCs w:val="16"/>
                </w:rPr>
                <w:t>0.156</w:t>
              </w:r>
            </w:ins>
          </w:p>
        </w:tc>
        <w:tc>
          <w:tcPr>
            <w:tcW w:w="589" w:type="dxa"/>
            <w:vAlign w:val="center"/>
            <w:tcPrChange w:id="24811" w:author="Στάθης Καπ" w:date="2023-03-03T06:27:00Z">
              <w:tcPr>
                <w:tcW w:w="589" w:type="dxa"/>
                <w:vAlign w:val="center"/>
              </w:tcPr>
            </w:tcPrChange>
          </w:tcPr>
          <w:p w14:paraId="2C231857" w14:textId="2F5EB536" w:rsidR="00C87CFE" w:rsidRPr="00CD1347" w:rsidRDefault="00C87CFE" w:rsidP="00C87CFE">
            <w:pPr>
              <w:jc w:val="center"/>
              <w:rPr>
                <w:ins w:id="24812" w:author="Στάθης Καπ" w:date="2023-03-03T04:01:00Z"/>
                <w:rFonts w:cstheme="minorHAnsi"/>
                <w:sz w:val="16"/>
                <w:szCs w:val="16"/>
              </w:rPr>
            </w:pPr>
            <w:ins w:id="24813"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2481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15" w:author="Στάθης Καπ" w:date="2023-03-03T04:01:00Z"/>
        </w:trPr>
        <w:tc>
          <w:tcPr>
            <w:tcW w:w="515" w:type="dxa"/>
            <w:tcBorders>
              <w:top w:val="nil"/>
              <w:bottom w:val="nil"/>
              <w:right w:val="single" w:sz="4" w:space="0" w:color="auto"/>
            </w:tcBorders>
            <w:shd w:val="clear" w:color="auto" w:fill="E7E6E6" w:themeFill="background2"/>
            <w:vAlign w:val="bottom"/>
            <w:tcPrChange w:id="24816" w:author="Στάθης Καπ" w:date="2023-03-03T06:27:00Z">
              <w:tcPr>
                <w:tcW w:w="515" w:type="dxa"/>
                <w:vAlign w:val="bottom"/>
              </w:tcPr>
            </w:tcPrChange>
          </w:tcPr>
          <w:p w14:paraId="42102683" w14:textId="0FB82A2E" w:rsidR="00C87CFE" w:rsidRPr="00CD1347" w:rsidRDefault="00C87CFE" w:rsidP="00C87CFE">
            <w:pPr>
              <w:jc w:val="center"/>
              <w:rPr>
                <w:ins w:id="24817" w:author="Στάθης Καπ" w:date="2023-03-03T04:01:00Z"/>
                <w:sz w:val="16"/>
                <w:szCs w:val="16"/>
              </w:rPr>
            </w:pPr>
            <w:ins w:id="24818" w:author="Στάθης Καπ" w:date="2023-03-03T04:08:00Z">
              <w:r w:rsidRPr="00CD1347">
                <w:rPr>
                  <w:rFonts w:ascii="Calibri" w:hAnsi="Calibri" w:cs="Calibri"/>
                  <w:color w:val="000000"/>
                  <w:sz w:val="16"/>
                  <w:szCs w:val="16"/>
                  <w:rPrChange w:id="24819"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24820" w:author="Στάθης Καπ" w:date="2023-03-03T06:27:00Z">
              <w:tcPr>
                <w:tcW w:w="560" w:type="dxa"/>
              </w:tcPr>
            </w:tcPrChange>
          </w:tcPr>
          <w:p w14:paraId="00A23B46" w14:textId="353AE727" w:rsidR="00C87CFE" w:rsidRPr="00CD1347" w:rsidRDefault="00C87CFE" w:rsidP="00C87CFE">
            <w:pPr>
              <w:jc w:val="center"/>
              <w:rPr>
                <w:ins w:id="24821" w:author="Στάθης Καπ" w:date="2023-03-03T04:01:00Z"/>
                <w:rFonts w:cstheme="minorHAnsi"/>
                <w:sz w:val="16"/>
                <w:szCs w:val="16"/>
              </w:rPr>
            </w:pPr>
            <w:ins w:id="24822" w:author="Στάθης Καπ" w:date="2023-03-03T06:23:00Z">
              <w:r>
                <w:rPr>
                  <w:rFonts w:ascii="Calibri" w:hAnsi="Calibri" w:cs="Calibri"/>
                  <w:color w:val="000000"/>
                  <w:sz w:val="16"/>
                  <w:szCs w:val="16"/>
                </w:rPr>
                <w:t>1458</w:t>
              </w:r>
            </w:ins>
          </w:p>
        </w:tc>
        <w:tc>
          <w:tcPr>
            <w:tcW w:w="855" w:type="dxa"/>
            <w:vAlign w:val="center"/>
            <w:tcPrChange w:id="24823" w:author="Στάθης Καπ" w:date="2023-03-03T06:27:00Z">
              <w:tcPr>
                <w:tcW w:w="855" w:type="dxa"/>
              </w:tcPr>
            </w:tcPrChange>
          </w:tcPr>
          <w:p w14:paraId="6AC88B13" w14:textId="54F1EB39" w:rsidR="00C87CFE" w:rsidRPr="00CD1347" w:rsidRDefault="00C87CFE" w:rsidP="00C87CFE">
            <w:pPr>
              <w:jc w:val="center"/>
              <w:rPr>
                <w:ins w:id="24824" w:author="Στάθης Καπ" w:date="2023-03-03T04:01:00Z"/>
                <w:rFonts w:cstheme="minorHAnsi"/>
                <w:sz w:val="16"/>
                <w:szCs w:val="16"/>
              </w:rPr>
            </w:pPr>
            <w:ins w:id="24825" w:author="Στάθης Καπ" w:date="2023-03-03T06:23:00Z">
              <w:r>
                <w:rPr>
                  <w:rFonts w:ascii="Calibri" w:hAnsi="Calibri" w:cs="Calibri"/>
                  <w:color w:val="000000"/>
                  <w:sz w:val="16"/>
                  <w:szCs w:val="16"/>
                </w:rPr>
                <w:t>1458</w:t>
              </w:r>
            </w:ins>
          </w:p>
        </w:tc>
        <w:tc>
          <w:tcPr>
            <w:tcW w:w="544" w:type="dxa"/>
            <w:vAlign w:val="center"/>
            <w:tcPrChange w:id="24826" w:author="Στάθης Καπ" w:date="2023-03-03T06:27:00Z">
              <w:tcPr>
                <w:tcW w:w="544" w:type="dxa"/>
                <w:vAlign w:val="bottom"/>
              </w:tcPr>
            </w:tcPrChange>
          </w:tcPr>
          <w:p w14:paraId="2A8C3CE9" w14:textId="3EB71479" w:rsidR="00C87CFE" w:rsidRPr="00CD1347" w:rsidRDefault="00C87CFE" w:rsidP="00C87CFE">
            <w:pPr>
              <w:jc w:val="center"/>
              <w:rPr>
                <w:ins w:id="24827" w:author="Στάθης Καπ" w:date="2023-03-03T04:01:00Z"/>
                <w:rFonts w:cstheme="minorHAnsi"/>
                <w:sz w:val="16"/>
                <w:szCs w:val="16"/>
              </w:rPr>
            </w:pPr>
            <w:ins w:id="24828" w:author="Στάθης Καπ" w:date="2023-03-03T06:23:00Z">
              <w:r>
                <w:rPr>
                  <w:rFonts w:ascii="Calibri" w:hAnsi="Calibri" w:cs="Calibri"/>
                  <w:color w:val="000000"/>
                  <w:sz w:val="16"/>
                  <w:szCs w:val="16"/>
                </w:rPr>
                <w:t>1458</w:t>
              </w:r>
            </w:ins>
          </w:p>
        </w:tc>
        <w:tc>
          <w:tcPr>
            <w:tcW w:w="621" w:type="dxa"/>
            <w:vAlign w:val="center"/>
            <w:tcPrChange w:id="24829" w:author="Στάθης Καπ" w:date="2023-03-03T06:27:00Z">
              <w:tcPr>
                <w:tcW w:w="621" w:type="dxa"/>
                <w:vAlign w:val="bottom"/>
              </w:tcPr>
            </w:tcPrChange>
          </w:tcPr>
          <w:p w14:paraId="61096FF7" w14:textId="628A62C5" w:rsidR="00C87CFE" w:rsidRPr="00CD1347" w:rsidRDefault="00C87CFE" w:rsidP="00C87CFE">
            <w:pPr>
              <w:jc w:val="center"/>
              <w:rPr>
                <w:ins w:id="24830" w:author="Στάθης Καπ" w:date="2023-03-03T04:01:00Z"/>
                <w:rFonts w:cstheme="minorHAnsi"/>
                <w:sz w:val="16"/>
                <w:szCs w:val="16"/>
              </w:rPr>
            </w:pPr>
            <w:ins w:id="24831" w:author="Στάθης Καπ" w:date="2023-03-03T06:23:00Z">
              <w:r>
                <w:rPr>
                  <w:rFonts w:ascii="Calibri" w:hAnsi="Calibri" w:cs="Calibri"/>
                  <w:color w:val="000000"/>
                  <w:sz w:val="16"/>
                  <w:szCs w:val="16"/>
                </w:rPr>
                <w:t>0.066</w:t>
              </w:r>
            </w:ins>
          </w:p>
        </w:tc>
        <w:tc>
          <w:tcPr>
            <w:tcW w:w="669" w:type="dxa"/>
            <w:vAlign w:val="center"/>
            <w:tcPrChange w:id="24832" w:author="Στάθης Καπ" w:date="2023-03-03T06:27:00Z">
              <w:tcPr>
                <w:tcW w:w="669" w:type="dxa"/>
                <w:vAlign w:val="center"/>
              </w:tcPr>
            </w:tcPrChange>
          </w:tcPr>
          <w:p w14:paraId="42192ED9" w14:textId="71FC12A7" w:rsidR="00C87CFE" w:rsidRPr="00CD1347" w:rsidRDefault="00C87CFE" w:rsidP="00C87CFE">
            <w:pPr>
              <w:jc w:val="center"/>
              <w:rPr>
                <w:ins w:id="24833" w:author="Στάθης Καπ" w:date="2023-03-03T04:01:00Z"/>
                <w:rFonts w:cstheme="minorHAnsi"/>
                <w:sz w:val="16"/>
                <w:szCs w:val="16"/>
              </w:rPr>
            </w:pPr>
            <w:ins w:id="24834" w:author="Στάθης Καπ" w:date="2023-03-03T06:23:00Z">
              <w:r>
                <w:rPr>
                  <w:rFonts w:ascii="Calibri" w:hAnsi="Calibri" w:cstheme="minorHAnsi"/>
                  <w:color w:val="000000"/>
                  <w:sz w:val="16"/>
                  <w:szCs w:val="16"/>
                </w:rPr>
                <w:t>0</w:t>
              </w:r>
            </w:ins>
          </w:p>
        </w:tc>
        <w:tc>
          <w:tcPr>
            <w:tcW w:w="543" w:type="dxa"/>
            <w:vAlign w:val="center"/>
            <w:tcPrChange w:id="24835" w:author="Στάθης Καπ" w:date="2023-03-03T06:27:00Z">
              <w:tcPr>
                <w:tcW w:w="543" w:type="dxa"/>
                <w:vAlign w:val="bottom"/>
              </w:tcPr>
            </w:tcPrChange>
          </w:tcPr>
          <w:p w14:paraId="5B2705AF" w14:textId="23168CC3" w:rsidR="00C87CFE" w:rsidRPr="00CD1347" w:rsidRDefault="00C87CFE" w:rsidP="00C87CFE">
            <w:pPr>
              <w:jc w:val="center"/>
              <w:rPr>
                <w:ins w:id="24836" w:author="Στάθης Καπ" w:date="2023-03-03T04:01:00Z"/>
                <w:rFonts w:cstheme="minorHAnsi"/>
                <w:sz w:val="16"/>
                <w:szCs w:val="16"/>
              </w:rPr>
            </w:pPr>
            <w:ins w:id="24837" w:author="Στάθης Καπ" w:date="2023-03-03T06:23:00Z">
              <w:r>
                <w:rPr>
                  <w:rFonts w:ascii="Calibri" w:hAnsi="Calibri" w:cs="Calibri"/>
                  <w:color w:val="000000"/>
                  <w:sz w:val="16"/>
                  <w:szCs w:val="16"/>
                </w:rPr>
                <w:t>1458</w:t>
              </w:r>
            </w:ins>
          </w:p>
        </w:tc>
        <w:tc>
          <w:tcPr>
            <w:tcW w:w="621" w:type="dxa"/>
            <w:vAlign w:val="center"/>
            <w:tcPrChange w:id="24838" w:author="Στάθης Καπ" w:date="2023-03-03T06:27:00Z">
              <w:tcPr>
                <w:tcW w:w="621" w:type="dxa"/>
                <w:vAlign w:val="bottom"/>
              </w:tcPr>
            </w:tcPrChange>
          </w:tcPr>
          <w:p w14:paraId="0311F607" w14:textId="596891B7" w:rsidR="00C87CFE" w:rsidRPr="00CD1347" w:rsidRDefault="00C87CFE" w:rsidP="00C87CFE">
            <w:pPr>
              <w:jc w:val="center"/>
              <w:rPr>
                <w:ins w:id="24839" w:author="Στάθης Καπ" w:date="2023-03-03T04:01:00Z"/>
                <w:rFonts w:cstheme="minorHAnsi"/>
                <w:sz w:val="16"/>
                <w:szCs w:val="16"/>
              </w:rPr>
            </w:pPr>
            <w:ins w:id="24840" w:author="Στάθης Καπ" w:date="2023-03-03T06:23:00Z">
              <w:r>
                <w:rPr>
                  <w:rFonts w:ascii="Calibri" w:hAnsi="Calibri" w:cs="Calibri"/>
                  <w:color w:val="000000"/>
                  <w:sz w:val="16"/>
                  <w:szCs w:val="16"/>
                </w:rPr>
                <w:t>0.139</w:t>
              </w:r>
            </w:ins>
          </w:p>
        </w:tc>
        <w:tc>
          <w:tcPr>
            <w:tcW w:w="669" w:type="dxa"/>
            <w:vAlign w:val="center"/>
            <w:tcPrChange w:id="24841" w:author="Στάθης Καπ" w:date="2023-03-03T06:27:00Z">
              <w:tcPr>
                <w:tcW w:w="669" w:type="dxa"/>
                <w:vAlign w:val="center"/>
              </w:tcPr>
            </w:tcPrChange>
          </w:tcPr>
          <w:p w14:paraId="631809C9" w14:textId="1BAB07DA" w:rsidR="00C87CFE" w:rsidRPr="00CD1347" w:rsidRDefault="00C87CFE" w:rsidP="00C87CFE">
            <w:pPr>
              <w:jc w:val="center"/>
              <w:rPr>
                <w:ins w:id="24842" w:author="Στάθης Καπ" w:date="2023-03-03T04:01:00Z"/>
                <w:rFonts w:cstheme="minorHAnsi"/>
                <w:sz w:val="16"/>
                <w:szCs w:val="16"/>
              </w:rPr>
            </w:pPr>
            <w:ins w:id="24843" w:author="Στάθης Καπ" w:date="2023-03-03T06:23:00Z">
              <w:r>
                <w:rPr>
                  <w:rFonts w:ascii="Calibri" w:hAnsi="Calibri" w:cstheme="minorHAnsi"/>
                  <w:color w:val="000000"/>
                  <w:sz w:val="16"/>
                  <w:szCs w:val="16"/>
                </w:rPr>
                <w:t>0</w:t>
              </w:r>
            </w:ins>
          </w:p>
        </w:tc>
        <w:tc>
          <w:tcPr>
            <w:tcW w:w="508" w:type="dxa"/>
            <w:vAlign w:val="center"/>
            <w:tcPrChange w:id="24844" w:author="Στάθης Καπ" w:date="2023-03-03T06:27:00Z">
              <w:tcPr>
                <w:tcW w:w="508" w:type="dxa"/>
                <w:vAlign w:val="bottom"/>
              </w:tcPr>
            </w:tcPrChange>
          </w:tcPr>
          <w:p w14:paraId="2C3C5A69" w14:textId="703C784C" w:rsidR="00C87CFE" w:rsidRPr="00CD1347" w:rsidRDefault="00C87CFE" w:rsidP="00C87CFE">
            <w:pPr>
              <w:jc w:val="center"/>
              <w:rPr>
                <w:ins w:id="24845" w:author="Στάθης Καπ" w:date="2023-03-03T04:01:00Z"/>
                <w:rFonts w:cstheme="minorHAnsi"/>
                <w:sz w:val="16"/>
                <w:szCs w:val="16"/>
              </w:rPr>
            </w:pPr>
            <w:ins w:id="24846" w:author="Στάθης Καπ" w:date="2023-03-03T06:23:00Z">
              <w:r>
                <w:rPr>
                  <w:rFonts w:ascii="Calibri" w:hAnsi="Calibri" w:cs="Calibri"/>
                  <w:color w:val="000000"/>
                  <w:sz w:val="16"/>
                  <w:szCs w:val="16"/>
                </w:rPr>
                <w:t>1458</w:t>
              </w:r>
            </w:ins>
          </w:p>
        </w:tc>
        <w:tc>
          <w:tcPr>
            <w:tcW w:w="541" w:type="dxa"/>
            <w:vAlign w:val="center"/>
            <w:tcPrChange w:id="24847" w:author="Στάθης Καπ" w:date="2023-03-03T06:27:00Z">
              <w:tcPr>
                <w:tcW w:w="541" w:type="dxa"/>
                <w:vAlign w:val="bottom"/>
              </w:tcPr>
            </w:tcPrChange>
          </w:tcPr>
          <w:p w14:paraId="22653853" w14:textId="5A3175E6" w:rsidR="00C87CFE" w:rsidRPr="00CD1347" w:rsidRDefault="00C87CFE" w:rsidP="00C87CFE">
            <w:pPr>
              <w:jc w:val="center"/>
              <w:rPr>
                <w:ins w:id="24848" w:author="Στάθης Καπ" w:date="2023-03-03T04:01:00Z"/>
                <w:rFonts w:cstheme="minorHAnsi"/>
                <w:sz w:val="16"/>
                <w:szCs w:val="16"/>
              </w:rPr>
            </w:pPr>
            <w:ins w:id="24849" w:author="Στάθης Καπ" w:date="2023-03-03T06:23:00Z">
              <w:r>
                <w:rPr>
                  <w:rFonts w:ascii="Calibri" w:hAnsi="Calibri" w:cs="Calibri"/>
                  <w:color w:val="000000"/>
                  <w:sz w:val="16"/>
                  <w:szCs w:val="16"/>
                </w:rPr>
                <w:t>0.155</w:t>
              </w:r>
            </w:ins>
          </w:p>
        </w:tc>
        <w:tc>
          <w:tcPr>
            <w:tcW w:w="589" w:type="dxa"/>
            <w:vAlign w:val="center"/>
            <w:tcPrChange w:id="24850" w:author="Στάθης Καπ" w:date="2023-03-03T06:27:00Z">
              <w:tcPr>
                <w:tcW w:w="589" w:type="dxa"/>
                <w:vAlign w:val="center"/>
              </w:tcPr>
            </w:tcPrChange>
          </w:tcPr>
          <w:p w14:paraId="202E9B40" w14:textId="3684CC07" w:rsidR="00C87CFE" w:rsidRPr="00CD1347" w:rsidRDefault="00C87CFE" w:rsidP="00C87CFE">
            <w:pPr>
              <w:jc w:val="center"/>
              <w:rPr>
                <w:ins w:id="24851" w:author="Στάθης Καπ" w:date="2023-03-03T04:01:00Z"/>
                <w:rFonts w:cstheme="minorHAnsi"/>
                <w:sz w:val="16"/>
                <w:szCs w:val="16"/>
              </w:rPr>
            </w:pPr>
            <w:ins w:id="24852" w:author="Στάθης Καπ" w:date="2023-03-03T06:23:00Z">
              <w:r>
                <w:rPr>
                  <w:rFonts w:ascii="Calibri" w:hAnsi="Calibri" w:cstheme="minorHAnsi"/>
                  <w:color w:val="000000"/>
                  <w:sz w:val="16"/>
                  <w:szCs w:val="16"/>
                </w:rPr>
                <w:t>0</w:t>
              </w:r>
            </w:ins>
          </w:p>
        </w:tc>
        <w:tc>
          <w:tcPr>
            <w:tcW w:w="463" w:type="dxa"/>
            <w:vAlign w:val="center"/>
            <w:tcPrChange w:id="24853" w:author="Στάθης Καπ" w:date="2023-03-03T06:27:00Z">
              <w:tcPr>
                <w:tcW w:w="463" w:type="dxa"/>
                <w:vAlign w:val="bottom"/>
              </w:tcPr>
            </w:tcPrChange>
          </w:tcPr>
          <w:p w14:paraId="3706AA96" w14:textId="086C2679" w:rsidR="00C87CFE" w:rsidRPr="00CD1347" w:rsidRDefault="00C87CFE" w:rsidP="00C87CFE">
            <w:pPr>
              <w:jc w:val="center"/>
              <w:rPr>
                <w:ins w:id="24854" w:author="Στάθης Καπ" w:date="2023-03-03T04:01:00Z"/>
                <w:rFonts w:cstheme="minorHAnsi"/>
                <w:sz w:val="16"/>
                <w:szCs w:val="16"/>
              </w:rPr>
            </w:pPr>
            <w:ins w:id="24855" w:author="Στάθης Καπ" w:date="2023-03-03T06:23:00Z">
              <w:r>
                <w:rPr>
                  <w:rFonts w:ascii="Calibri" w:hAnsi="Calibri" w:cs="Calibri"/>
                  <w:color w:val="000000"/>
                  <w:sz w:val="16"/>
                  <w:szCs w:val="16"/>
                </w:rPr>
                <w:t>1458</w:t>
              </w:r>
            </w:ins>
          </w:p>
        </w:tc>
        <w:tc>
          <w:tcPr>
            <w:tcW w:w="541" w:type="dxa"/>
            <w:vAlign w:val="center"/>
            <w:tcPrChange w:id="24856" w:author="Στάθης Καπ" w:date="2023-03-03T06:27:00Z">
              <w:tcPr>
                <w:tcW w:w="541" w:type="dxa"/>
                <w:vAlign w:val="bottom"/>
              </w:tcPr>
            </w:tcPrChange>
          </w:tcPr>
          <w:p w14:paraId="15CB0926" w14:textId="572333CA" w:rsidR="00C87CFE" w:rsidRPr="00CD1347" w:rsidRDefault="00C87CFE" w:rsidP="00C87CFE">
            <w:pPr>
              <w:jc w:val="center"/>
              <w:rPr>
                <w:ins w:id="24857" w:author="Στάθης Καπ" w:date="2023-03-03T04:01:00Z"/>
                <w:rFonts w:cstheme="minorHAnsi"/>
                <w:sz w:val="16"/>
                <w:szCs w:val="16"/>
              </w:rPr>
            </w:pPr>
            <w:ins w:id="24858" w:author="Στάθης Καπ" w:date="2023-03-03T06:23:00Z">
              <w:r>
                <w:rPr>
                  <w:rFonts w:ascii="Calibri" w:hAnsi="Calibri" w:cs="Calibri"/>
                  <w:color w:val="000000"/>
                  <w:sz w:val="16"/>
                  <w:szCs w:val="16"/>
                </w:rPr>
                <w:t>0.151</w:t>
              </w:r>
            </w:ins>
          </w:p>
        </w:tc>
        <w:tc>
          <w:tcPr>
            <w:tcW w:w="589" w:type="dxa"/>
            <w:vAlign w:val="center"/>
            <w:tcPrChange w:id="24859" w:author="Στάθης Καπ" w:date="2023-03-03T06:27:00Z">
              <w:tcPr>
                <w:tcW w:w="589" w:type="dxa"/>
                <w:vAlign w:val="center"/>
              </w:tcPr>
            </w:tcPrChange>
          </w:tcPr>
          <w:p w14:paraId="292AA350" w14:textId="7C86B175" w:rsidR="00C87CFE" w:rsidRPr="00CD1347" w:rsidRDefault="00C87CFE" w:rsidP="00C87CFE">
            <w:pPr>
              <w:jc w:val="center"/>
              <w:rPr>
                <w:ins w:id="24860" w:author="Στάθης Καπ" w:date="2023-03-03T04:01:00Z"/>
                <w:rFonts w:cstheme="minorHAnsi"/>
                <w:sz w:val="16"/>
                <w:szCs w:val="16"/>
              </w:rPr>
            </w:pPr>
            <w:ins w:id="24861"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2486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63" w:author="Στάθης Καπ" w:date="2023-03-03T04:01:00Z"/>
        </w:trPr>
        <w:tc>
          <w:tcPr>
            <w:tcW w:w="515" w:type="dxa"/>
            <w:tcBorders>
              <w:top w:val="nil"/>
              <w:bottom w:val="nil"/>
              <w:right w:val="single" w:sz="4" w:space="0" w:color="auto"/>
            </w:tcBorders>
            <w:shd w:val="clear" w:color="auto" w:fill="E7E6E6" w:themeFill="background2"/>
            <w:vAlign w:val="bottom"/>
            <w:tcPrChange w:id="24864" w:author="Στάθης Καπ" w:date="2023-03-03T06:27:00Z">
              <w:tcPr>
                <w:tcW w:w="515" w:type="dxa"/>
                <w:vAlign w:val="bottom"/>
              </w:tcPr>
            </w:tcPrChange>
          </w:tcPr>
          <w:p w14:paraId="0C2EEF94" w14:textId="01BB5D96" w:rsidR="00C87CFE" w:rsidRPr="00CD1347" w:rsidRDefault="00C87CFE" w:rsidP="00C87CFE">
            <w:pPr>
              <w:jc w:val="center"/>
              <w:rPr>
                <w:ins w:id="24865" w:author="Στάθης Καπ" w:date="2023-03-03T04:01:00Z"/>
                <w:sz w:val="16"/>
                <w:szCs w:val="16"/>
              </w:rPr>
            </w:pPr>
            <w:ins w:id="24866" w:author="Στάθης Καπ" w:date="2023-03-03T04:08:00Z">
              <w:r w:rsidRPr="00CD1347">
                <w:rPr>
                  <w:rFonts w:ascii="Calibri" w:hAnsi="Calibri" w:cs="Calibri"/>
                  <w:color w:val="000000"/>
                  <w:sz w:val="16"/>
                  <w:szCs w:val="16"/>
                  <w:rPrChange w:id="24867"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24868" w:author="Στάθης Καπ" w:date="2023-03-03T06:27:00Z">
              <w:tcPr>
                <w:tcW w:w="560" w:type="dxa"/>
              </w:tcPr>
            </w:tcPrChange>
          </w:tcPr>
          <w:p w14:paraId="7FA9AC25" w14:textId="430E303A" w:rsidR="00C87CFE" w:rsidRPr="00CD1347" w:rsidRDefault="00C87CFE" w:rsidP="00C87CFE">
            <w:pPr>
              <w:jc w:val="center"/>
              <w:rPr>
                <w:ins w:id="24869" w:author="Στάθης Καπ" w:date="2023-03-03T04:01:00Z"/>
                <w:rFonts w:cstheme="minorHAnsi"/>
                <w:sz w:val="16"/>
                <w:szCs w:val="16"/>
              </w:rPr>
            </w:pPr>
            <w:ins w:id="24870" w:author="Στάθης Καπ" w:date="2023-03-03T06:23:00Z">
              <w:r>
                <w:rPr>
                  <w:rFonts w:ascii="Calibri" w:hAnsi="Calibri" w:cs="Calibri"/>
                  <w:color w:val="000000"/>
                  <w:sz w:val="16"/>
                  <w:szCs w:val="16"/>
                </w:rPr>
                <w:t>1458</w:t>
              </w:r>
            </w:ins>
          </w:p>
        </w:tc>
        <w:tc>
          <w:tcPr>
            <w:tcW w:w="855" w:type="dxa"/>
            <w:vAlign w:val="center"/>
            <w:tcPrChange w:id="24871" w:author="Στάθης Καπ" w:date="2023-03-03T06:27:00Z">
              <w:tcPr>
                <w:tcW w:w="855" w:type="dxa"/>
              </w:tcPr>
            </w:tcPrChange>
          </w:tcPr>
          <w:p w14:paraId="2B3E0E2A" w14:textId="15012396" w:rsidR="00C87CFE" w:rsidRPr="00CD1347" w:rsidRDefault="00C87CFE" w:rsidP="00C87CFE">
            <w:pPr>
              <w:jc w:val="center"/>
              <w:rPr>
                <w:ins w:id="24872" w:author="Στάθης Καπ" w:date="2023-03-03T04:01:00Z"/>
                <w:rFonts w:cstheme="minorHAnsi"/>
                <w:sz w:val="16"/>
                <w:szCs w:val="16"/>
              </w:rPr>
            </w:pPr>
            <w:ins w:id="24873" w:author="Στάθης Καπ" w:date="2023-03-03T06:23:00Z">
              <w:r>
                <w:rPr>
                  <w:rFonts w:ascii="Calibri" w:hAnsi="Calibri" w:cs="Calibri"/>
                  <w:color w:val="000000"/>
                  <w:sz w:val="16"/>
                  <w:szCs w:val="16"/>
                </w:rPr>
                <w:t>1458</w:t>
              </w:r>
            </w:ins>
          </w:p>
        </w:tc>
        <w:tc>
          <w:tcPr>
            <w:tcW w:w="544" w:type="dxa"/>
            <w:vAlign w:val="center"/>
            <w:tcPrChange w:id="24874" w:author="Στάθης Καπ" w:date="2023-03-03T06:27:00Z">
              <w:tcPr>
                <w:tcW w:w="544" w:type="dxa"/>
                <w:vAlign w:val="bottom"/>
              </w:tcPr>
            </w:tcPrChange>
          </w:tcPr>
          <w:p w14:paraId="06B22B84" w14:textId="21CD2AFC" w:rsidR="00C87CFE" w:rsidRPr="00CD1347" w:rsidRDefault="00C87CFE" w:rsidP="00C87CFE">
            <w:pPr>
              <w:jc w:val="center"/>
              <w:rPr>
                <w:ins w:id="24875" w:author="Στάθης Καπ" w:date="2023-03-03T04:01:00Z"/>
                <w:rFonts w:cstheme="minorHAnsi"/>
                <w:sz w:val="16"/>
                <w:szCs w:val="16"/>
              </w:rPr>
            </w:pPr>
            <w:ins w:id="24876" w:author="Στάθης Καπ" w:date="2023-03-03T06:23:00Z">
              <w:r>
                <w:rPr>
                  <w:rFonts w:ascii="Calibri" w:hAnsi="Calibri" w:cs="Calibri"/>
                  <w:color w:val="000000"/>
                  <w:sz w:val="16"/>
                  <w:szCs w:val="16"/>
                </w:rPr>
                <w:t>1458</w:t>
              </w:r>
            </w:ins>
          </w:p>
        </w:tc>
        <w:tc>
          <w:tcPr>
            <w:tcW w:w="621" w:type="dxa"/>
            <w:vAlign w:val="center"/>
            <w:tcPrChange w:id="24877" w:author="Στάθης Καπ" w:date="2023-03-03T06:27:00Z">
              <w:tcPr>
                <w:tcW w:w="621" w:type="dxa"/>
                <w:vAlign w:val="bottom"/>
              </w:tcPr>
            </w:tcPrChange>
          </w:tcPr>
          <w:p w14:paraId="7C3C1AA6" w14:textId="52390BF2" w:rsidR="00C87CFE" w:rsidRPr="00CD1347" w:rsidRDefault="00C87CFE" w:rsidP="00C87CFE">
            <w:pPr>
              <w:jc w:val="center"/>
              <w:rPr>
                <w:ins w:id="24878" w:author="Στάθης Καπ" w:date="2023-03-03T04:01:00Z"/>
                <w:rFonts w:cstheme="minorHAnsi"/>
                <w:sz w:val="16"/>
                <w:szCs w:val="16"/>
              </w:rPr>
            </w:pPr>
            <w:ins w:id="24879" w:author="Στάθης Καπ" w:date="2023-03-03T06:23:00Z">
              <w:r>
                <w:rPr>
                  <w:rFonts w:ascii="Calibri" w:hAnsi="Calibri" w:cs="Calibri"/>
                  <w:color w:val="000000"/>
                  <w:sz w:val="16"/>
                  <w:szCs w:val="16"/>
                </w:rPr>
                <w:t>0.157</w:t>
              </w:r>
            </w:ins>
          </w:p>
        </w:tc>
        <w:tc>
          <w:tcPr>
            <w:tcW w:w="669" w:type="dxa"/>
            <w:vAlign w:val="center"/>
            <w:tcPrChange w:id="24880" w:author="Στάθης Καπ" w:date="2023-03-03T06:27:00Z">
              <w:tcPr>
                <w:tcW w:w="669" w:type="dxa"/>
                <w:vAlign w:val="center"/>
              </w:tcPr>
            </w:tcPrChange>
          </w:tcPr>
          <w:p w14:paraId="28D75F3F" w14:textId="718C25D1" w:rsidR="00C87CFE" w:rsidRPr="00CD1347" w:rsidRDefault="00C87CFE" w:rsidP="00C87CFE">
            <w:pPr>
              <w:jc w:val="center"/>
              <w:rPr>
                <w:ins w:id="24881" w:author="Στάθης Καπ" w:date="2023-03-03T04:01:00Z"/>
                <w:rFonts w:cstheme="minorHAnsi"/>
                <w:sz w:val="16"/>
                <w:szCs w:val="16"/>
              </w:rPr>
            </w:pPr>
            <w:ins w:id="24882" w:author="Στάθης Καπ" w:date="2023-03-03T06:23:00Z">
              <w:r>
                <w:rPr>
                  <w:rFonts w:ascii="Calibri" w:hAnsi="Calibri" w:cstheme="minorHAnsi"/>
                  <w:color w:val="000000"/>
                  <w:sz w:val="16"/>
                  <w:szCs w:val="16"/>
                </w:rPr>
                <w:t>0</w:t>
              </w:r>
            </w:ins>
          </w:p>
        </w:tc>
        <w:tc>
          <w:tcPr>
            <w:tcW w:w="543" w:type="dxa"/>
            <w:vAlign w:val="center"/>
            <w:tcPrChange w:id="24883" w:author="Στάθης Καπ" w:date="2023-03-03T06:27:00Z">
              <w:tcPr>
                <w:tcW w:w="543" w:type="dxa"/>
                <w:vAlign w:val="bottom"/>
              </w:tcPr>
            </w:tcPrChange>
          </w:tcPr>
          <w:p w14:paraId="696DC0FC" w14:textId="4658AA41" w:rsidR="00C87CFE" w:rsidRPr="00CD1347" w:rsidRDefault="00C87CFE" w:rsidP="00C87CFE">
            <w:pPr>
              <w:jc w:val="center"/>
              <w:rPr>
                <w:ins w:id="24884" w:author="Στάθης Καπ" w:date="2023-03-03T04:01:00Z"/>
                <w:rFonts w:cstheme="minorHAnsi"/>
                <w:sz w:val="16"/>
                <w:szCs w:val="16"/>
              </w:rPr>
            </w:pPr>
            <w:ins w:id="24885" w:author="Στάθης Καπ" w:date="2023-03-03T06:23:00Z">
              <w:r>
                <w:rPr>
                  <w:rFonts w:ascii="Calibri" w:hAnsi="Calibri" w:cs="Calibri"/>
                  <w:color w:val="000000"/>
                  <w:sz w:val="16"/>
                  <w:szCs w:val="16"/>
                </w:rPr>
                <w:t>1458</w:t>
              </w:r>
            </w:ins>
          </w:p>
        </w:tc>
        <w:tc>
          <w:tcPr>
            <w:tcW w:w="621" w:type="dxa"/>
            <w:vAlign w:val="center"/>
            <w:tcPrChange w:id="24886" w:author="Στάθης Καπ" w:date="2023-03-03T06:27:00Z">
              <w:tcPr>
                <w:tcW w:w="621" w:type="dxa"/>
                <w:vAlign w:val="bottom"/>
              </w:tcPr>
            </w:tcPrChange>
          </w:tcPr>
          <w:p w14:paraId="3291803B" w14:textId="5435A4CD" w:rsidR="00C87CFE" w:rsidRPr="00CD1347" w:rsidRDefault="00C87CFE" w:rsidP="00C87CFE">
            <w:pPr>
              <w:jc w:val="center"/>
              <w:rPr>
                <w:ins w:id="24887" w:author="Στάθης Καπ" w:date="2023-03-03T04:01:00Z"/>
                <w:rFonts w:cstheme="minorHAnsi"/>
                <w:sz w:val="16"/>
                <w:szCs w:val="16"/>
              </w:rPr>
            </w:pPr>
            <w:ins w:id="24888" w:author="Στάθης Καπ" w:date="2023-03-03T06:23:00Z">
              <w:r>
                <w:rPr>
                  <w:rFonts w:ascii="Calibri" w:hAnsi="Calibri" w:cs="Calibri"/>
                  <w:color w:val="000000"/>
                  <w:sz w:val="16"/>
                  <w:szCs w:val="16"/>
                </w:rPr>
                <w:t>0.112</w:t>
              </w:r>
            </w:ins>
          </w:p>
        </w:tc>
        <w:tc>
          <w:tcPr>
            <w:tcW w:w="669" w:type="dxa"/>
            <w:vAlign w:val="center"/>
            <w:tcPrChange w:id="24889" w:author="Στάθης Καπ" w:date="2023-03-03T06:27:00Z">
              <w:tcPr>
                <w:tcW w:w="669" w:type="dxa"/>
                <w:vAlign w:val="center"/>
              </w:tcPr>
            </w:tcPrChange>
          </w:tcPr>
          <w:p w14:paraId="12F11481" w14:textId="29003F90" w:rsidR="00C87CFE" w:rsidRPr="00CD1347" w:rsidRDefault="00C87CFE" w:rsidP="00C87CFE">
            <w:pPr>
              <w:jc w:val="center"/>
              <w:rPr>
                <w:ins w:id="24890" w:author="Στάθης Καπ" w:date="2023-03-03T04:01:00Z"/>
                <w:rFonts w:cstheme="minorHAnsi"/>
                <w:sz w:val="16"/>
                <w:szCs w:val="16"/>
              </w:rPr>
            </w:pPr>
            <w:ins w:id="24891" w:author="Στάθης Καπ" w:date="2023-03-03T06:23:00Z">
              <w:r>
                <w:rPr>
                  <w:rFonts w:ascii="Calibri" w:hAnsi="Calibri" w:cstheme="minorHAnsi"/>
                  <w:color w:val="000000"/>
                  <w:sz w:val="16"/>
                  <w:szCs w:val="16"/>
                </w:rPr>
                <w:t>0</w:t>
              </w:r>
            </w:ins>
          </w:p>
        </w:tc>
        <w:tc>
          <w:tcPr>
            <w:tcW w:w="508" w:type="dxa"/>
            <w:vAlign w:val="center"/>
            <w:tcPrChange w:id="24892" w:author="Στάθης Καπ" w:date="2023-03-03T06:27:00Z">
              <w:tcPr>
                <w:tcW w:w="508" w:type="dxa"/>
                <w:vAlign w:val="bottom"/>
              </w:tcPr>
            </w:tcPrChange>
          </w:tcPr>
          <w:p w14:paraId="45AC4DC3" w14:textId="739D16D6" w:rsidR="00C87CFE" w:rsidRPr="00CD1347" w:rsidRDefault="00C87CFE" w:rsidP="00C87CFE">
            <w:pPr>
              <w:jc w:val="center"/>
              <w:rPr>
                <w:ins w:id="24893" w:author="Στάθης Καπ" w:date="2023-03-03T04:01:00Z"/>
                <w:rFonts w:cstheme="minorHAnsi"/>
                <w:sz w:val="16"/>
                <w:szCs w:val="16"/>
              </w:rPr>
            </w:pPr>
            <w:ins w:id="24894" w:author="Στάθης Καπ" w:date="2023-03-03T06:23:00Z">
              <w:r>
                <w:rPr>
                  <w:rFonts w:ascii="Calibri" w:hAnsi="Calibri" w:cs="Calibri"/>
                  <w:color w:val="000000"/>
                  <w:sz w:val="16"/>
                  <w:szCs w:val="16"/>
                </w:rPr>
                <w:t>1458</w:t>
              </w:r>
            </w:ins>
          </w:p>
        </w:tc>
        <w:tc>
          <w:tcPr>
            <w:tcW w:w="541" w:type="dxa"/>
            <w:vAlign w:val="center"/>
            <w:tcPrChange w:id="24895" w:author="Στάθης Καπ" w:date="2023-03-03T06:27:00Z">
              <w:tcPr>
                <w:tcW w:w="541" w:type="dxa"/>
                <w:vAlign w:val="bottom"/>
              </w:tcPr>
            </w:tcPrChange>
          </w:tcPr>
          <w:p w14:paraId="7E3014D1" w14:textId="54994970" w:rsidR="00C87CFE" w:rsidRPr="00CD1347" w:rsidRDefault="00C87CFE" w:rsidP="00C87CFE">
            <w:pPr>
              <w:jc w:val="center"/>
              <w:rPr>
                <w:ins w:id="24896" w:author="Στάθης Καπ" w:date="2023-03-03T04:01:00Z"/>
                <w:rFonts w:cstheme="minorHAnsi"/>
                <w:sz w:val="16"/>
                <w:szCs w:val="16"/>
              </w:rPr>
            </w:pPr>
            <w:ins w:id="24897" w:author="Στάθης Καπ" w:date="2023-03-03T06:23:00Z">
              <w:r>
                <w:rPr>
                  <w:rFonts w:ascii="Calibri" w:hAnsi="Calibri" w:cs="Calibri"/>
                  <w:color w:val="000000"/>
                  <w:sz w:val="16"/>
                  <w:szCs w:val="16"/>
                </w:rPr>
                <w:t>0.094</w:t>
              </w:r>
            </w:ins>
          </w:p>
        </w:tc>
        <w:tc>
          <w:tcPr>
            <w:tcW w:w="589" w:type="dxa"/>
            <w:vAlign w:val="center"/>
            <w:tcPrChange w:id="24898" w:author="Στάθης Καπ" w:date="2023-03-03T06:27:00Z">
              <w:tcPr>
                <w:tcW w:w="589" w:type="dxa"/>
                <w:vAlign w:val="center"/>
              </w:tcPr>
            </w:tcPrChange>
          </w:tcPr>
          <w:p w14:paraId="159B941C" w14:textId="17A3207C" w:rsidR="00C87CFE" w:rsidRPr="00CD1347" w:rsidRDefault="00C87CFE" w:rsidP="00C87CFE">
            <w:pPr>
              <w:jc w:val="center"/>
              <w:rPr>
                <w:ins w:id="24899" w:author="Στάθης Καπ" w:date="2023-03-03T04:01:00Z"/>
                <w:rFonts w:cstheme="minorHAnsi"/>
                <w:sz w:val="16"/>
                <w:szCs w:val="16"/>
              </w:rPr>
            </w:pPr>
            <w:ins w:id="24900" w:author="Στάθης Καπ" w:date="2023-03-03T06:23:00Z">
              <w:r>
                <w:rPr>
                  <w:rFonts w:ascii="Calibri" w:hAnsi="Calibri" w:cstheme="minorHAnsi"/>
                  <w:color w:val="000000"/>
                  <w:sz w:val="16"/>
                  <w:szCs w:val="16"/>
                </w:rPr>
                <w:t>0</w:t>
              </w:r>
            </w:ins>
          </w:p>
        </w:tc>
        <w:tc>
          <w:tcPr>
            <w:tcW w:w="463" w:type="dxa"/>
            <w:vAlign w:val="center"/>
            <w:tcPrChange w:id="24901" w:author="Στάθης Καπ" w:date="2023-03-03T06:27:00Z">
              <w:tcPr>
                <w:tcW w:w="463" w:type="dxa"/>
                <w:vAlign w:val="bottom"/>
              </w:tcPr>
            </w:tcPrChange>
          </w:tcPr>
          <w:p w14:paraId="0C8DA528" w14:textId="7BFB5F25" w:rsidR="00C87CFE" w:rsidRPr="00CD1347" w:rsidRDefault="00C87CFE" w:rsidP="00C87CFE">
            <w:pPr>
              <w:jc w:val="center"/>
              <w:rPr>
                <w:ins w:id="24902" w:author="Στάθης Καπ" w:date="2023-03-03T04:01:00Z"/>
                <w:rFonts w:cstheme="minorHAnsi"/>
                <w:sz w:val="16"/>
                <w:szCs w:val="16"/>
              </w:rPr>
            </w:pPr>
            <w:ins w:id="24903" w:author="Στάθης Καπ" w:date="2023-03-03T06:23:00Z">
              <w:r>
                <w:rPr>
                  <w:rFonts w:ascii="Calibri" w:hAnsi="Calibri" w:cs="Calibri"/>
                  <w:color w:val="000000"/>
                  <w:sz w:val="16"/>
                  <w:szCs w:val="16"/>
                </w:rPr>
                <w:t>1458</w:t>
              </w:r>
            </w:ins>
          </w:p>
        </w:tc>
        <w:tc>
          <w:tcPr>
            <w:tcW w:w="541" w:type="dxa"/>
            <w:vAlign w:val="center"/>
            <w:tcPrChange w:id="24904" w:author="Στάθης Καπ" w:date="2023-03-03T06:27:00Z">
              <w:tcPr>
                <w:tcW w:w="541" w:type="dxa"/>
                <w:vAlign w:val="bottom"/>
              </w:tcPr>
            </w:tcPrChange>
          </w:tcPr>
          <w:p w14:paraId="31059EBD" w14:textId="7EBFD060" w:rsidR="00C87CFE" w:rsidRPr="00CD1347" w:rsidRDefault="00C87CFE" w:rsidP="00C87CFE">
            <w:pPr>
              <w:jc w:val="center"/>
              <w:rPr>
                <w:ins w:id="24905" w:author="Στάθης Καπ" w:date="2023-03-03T04:01:00Z"/>
                <w:rFonts w:cstheme="minorHAnsi"/>
                <w:sz w:val="16"/>
                <w:szCs w:val="16"/>
              </w:rPr>
            </w:pPr>
            <w:ins w:id="24906" w:author="Στάθης Καπ" w:date="2023-03-03T06:23:00Z">
              <w:r>
                <w:rPr>
                  <w:rFonts w:ascii="Calibri" w:hAnsi="Calibri" w:cs="Calibri"/>
                  <w:color w:val="000000"/>
                  <w:sz w:val="16"/>
                  <w:szCs w:val="16"/>
                </w:rPr>
                <w:t>0.116</w:t>
              </w:r>
            </w:ins>
          </w:p>
        </w:tc>
        <w:tc>
          <w:tcPr>
            <w:tcW w:w="589" w:type="dxa"/>
            <w:vAlign w:val="center"/>
            <w:tcPrChange w:id="24907" w:author="Στάθης Καπ" w:date="2023-03-03T06:27:00Z">
              <w:tcPr>
                <w:tcW w:w="589" w:type="dxa"/>
                <w:vAlign w:val="center"/>
              </w:tcPr>
            </w:tcPrChange>
          </w:tcPr>
          <w:p w14:paraId="3FA77CC5" w14:textId="1FA9DF99" w:rsidR="00C87CFE" w:rsidRPr="00CD1347" w:rsidRDefault="00C87CFE" w:rsidP="00C87CFE">
            <w:pPr>
              <w:jc w:val="center"/>
              <w:rPr>
                <w:ins w:id="24908" w:author="Στάθης Καπ" w:date="2023-03-03T04:01:00Z"/>
                <w:rFonts w:cstheme="minorHAnsi"/>
                <w:sz w:val="16"/>
                <w:szCs w:val="16"/>
              </w:rPr>
            </w:pPr>
            <w:ins w:id="24909"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2491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11" w:author="Στάθης Καπ" w:date="2023-03-03T04:01:00Z"/>
        </w:trPr>
        <w:tc>
          <w:tcPr>
            <w:tcW w:w="515" w:type="dxa"/>
            <w:tcBorders>
              <w:top w:val="nil"/>
              <w:bottom w:val="nil"/>
              <w:right w:val="single" w:sz="4" w:space="0" w:color="auto"/>
            </w:tcBorders>
            <w:shd w:val="clear" w:color="auto" w:fill="E7E6E6" w:themeFill="background2"/>
            <w:vAlign w:val="bottom"/>
            <w:tcPrChange w:id="24912" w:author="Στάθης Καπ" w:date="2023-03-03T06:27:00Z">
              <w:tcPr>
                <w:tcW w:w="515" w:type="dxa"/>
                <w:vAlign w:val="bottom"/>
              </w:tcPr>
            </w:tcPrChange>
          </w:tcPr>
          <w:p w14:paraId="694B1F14" w14:textId="5A19DF08" w:rsidR="00C87CFE" w:rsidRPr="00CD1347" w:rsidRDefault="00C87CFE" w:rsidP="00C87CFE">
            <w:pPr>
              <w:jc w:val="center"/>
              <w:rPr>
                <w:ins w:id="24913" w:author="Στάθης Καπ" w:date="2023-03-03T04:01:00Z"/>
                <w:sz w:val="16"/>
                <w:szCs w:val="16"/>
              </w:rPr>
            </w:pPr>
            <w:ins w:id="24914" w:author="Στάθης Καπ" w:date="2023-03-03T04:08:00Z">
              <w:r w:rsidRPr="00CD1347">
                <w:rPr>
                  <w:rFonts w:ascii="Calibri" w:hAnsi="Calibri" w:cs="Calibri"/>
                  <w:color w:val="000000"/>
                  <w:sz w:val="16"/>
                  <w:szCs w:val="16"/>
                  <w:rPrChange w:id="24915"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24916" w:author="Στάθης Καπ" w:date="2023-03-03T06:27:00Z">
              <w:tcPr>
                <w:tcW w:w="560" w:type="dxa"/>
              </w:tcPr>
            </w:tcPrChange>
          </w:tcPr>
          <w:p w14:paraId="01F43D4D" w14:textId="6B257FDF" w:rsidR="00C87CFE" w:rsidRPr="00CD1347" w:rsidRDefault="00C87CFE" w:rsidP="00C87CFE">
            <w:pPr>
              <w:jc w:val="center"/>
              <w:rPr>
                <w:ins w:id="24917" w:author="Στάθης Καπ" w:date="2023-03-03T04:01:00Z"/>
                <w:rFonts w:cstheme="minorHAnsi"/>
                <w:sz w:val="16"/>
                <w:szCs w:val="16"/>
              </w:rPr>
            </w:pPr>
            <w:ins w:id="24918" w:author="Στάθης Καπ" w:date="2023-03-03T06:23:00Z">
              <w:r>
                <w:rPr>
                  <w:rFonts w:ascii="Calibri" w:hAnsi="Calibri" w:cs="Calibri"/>
                  <w:color w:val="000000"/>
                  <w:sz w:val="16"/>
                  <w:szCs w:val="16"/>
                </w:rPr>
                <w:t>1458</w:t>
              </w:r>
            </w:ins>
          </w:p>
        </w:tc>
        <w:tc>
          <w:tcPr>
            <w:tcW w:w="855" w:type="dxa"/>
            <w:vAlign w:val="center"/>
            <w:tcPrChange w:id="24919" w:author="Στάθης Καπ" w:date="2023-03-03T06:27:00Z">
              <w:tcPr>
                <w:tcW w:w="855" w:type="dxa"/>
              </w:tcPr>
            </w:tcPrChange>
          </w:tcPr>
          <w:p w14:paraId="11E07031" w14:textId="6F52625D" w:rsidR="00C87CFE" w:rsidRPr="00CD1347" w:rsidRDefault="00C87CFE" w:rsidP="00C87CFE">
            <w:pPr>
              <w:jc w:val="center"/>
              <w:rPr>
                <w:ins w:id="24920" w:author="Στάθης Καπ" w:date="2023-03-03T04:01:00Z"/>
                <w:rFonts w:cstheme="minorHAnsi"/>
                <w:sz w:val="16"/>
                <w:szCs w:val="16"/>
              </w:rPr>
            </w:pPr>
            <w:ins w:id="24921" w:author="Στάθης Καπ" w:date="2023-03-03T06:23:00Z">
              <w:r>
                <w:rPr>
                  <w:rFonts w:ascii="Calibri" w:hAnsi="Calibri" w:cs="Calibri"/>
                  <w:color w:val="000000"/>
                  <w:sz w:val="16"/>
                  <w:szCs w:val="16"/>
                </w:rPr>
                <w:t>1458</w:t>
              </w:r>
            </w:ins>
          </w:p>
        </w:tc>
        <w:tc>
          <w:tcPr>
            <w:tcW w:w="544" w:type="dxa"/>
            <w:vAlign w:val="center"/>
            <w:tcPrChange w:id="24922" w:author="Στάθης Καπ" w:date="2023-03-03T06:27:00Z">
              <w:tcPr>
                <w:tcW w:w="544" w:type="dxa"/>
                <w:vAlign w:val="bottom"/>
              </w:tcPr>
            </w:tcPrChange>
          </w:tcPr>
          <w:p w14:paraId="6A3CCAA3" w14:textId="47E989D6" w:rsidR="00C87CFE" w:rsidRPr="00CD1347" w:rsidRDefault="00C87CFE" w:rsidP="00C87CFE">
            <w:pPr>
              <w:jc w:val="center"/>
              <w:rPr>
                <w:ins w:id="24923" w:author="Στάθης Καπ" w:date="2023-03-03T04:01:00Z"/>
                <w:rFonts w:cstheme="minorHAnsi"/>
                <w:sz w:val="16"/>
                <w:szCs w:val="16"/>
              </w:rPr>
            </w:pPr>
            <w:ins w:id="24924" w:author="Στάθης Καπ" w:date="2023-03-03T06:23:00Z">
              <w:r>
                <w:rPr>
                  <w:rFonts w:ascii="Calibri" w:hAnsi="Calibri" w:cs="Calibri"/>
                  <w:color w:val="000000"/>
                  <w:sz w:val="16"/>
                  <w:szCs w:val="16"/>
                </w:rPr>
                <w:t>1458</w:t>
              </w:r>
            </w:ins>
          </w:p>
        </w:tc>
        <w:tc>
          <w:tcPr>
            <w:tcW w:w="621" w:type="dxa"/>
            <w:vAlign w:val="center"/>
            <w:tcPrChange w:id="24925" w:author="Στάθης Καπ" w:date="2023-03-03T06:27:00Z">
              <w:tcPr>
                <w:tcW w:w="621" w:type="dxa"/>
                <w:vAlign w:val="bottom"/>
              </w:tcPr>
            </w:tcPrChange>
          </w:tcPr>
          <w:p w14:paraId="3936C0F5" w14:textId="3E50A4DC" w:rsidR="00C87CFE" w:rsidRPr="00CD1347" w:rsidRDefault="00C87CFE" w:rsidP="00C87CFE">
            <w:pPr>
              <w:jc w:val="center"/>
              <w:rPr>
                <w:ins w:id="24926" w:author="Στάθης Καπ" w:date="2023-03-03T04:01:00Z"/>
                <w:rFonts w:cstheme="minorHAnsi"/>
                <w:sz w:val="16"/>
                <w:szCs w:val="16"/>
              </w:rPr>
            </w:pPr>
            <w:ins w:id="24927" w:author="Στάθης Καπ" w:date="2023-03-03T06:23:00Z">
              <w:r>
                <w:rPr>
                  <w:rFonts w:ascii="Calibri" w:hAnsi="Calibri" w:cs="Calibri"/>
                  <w:color w:val="000000"/>
                  <w:sz w:val="16"/>
                  <w:szCs w:val="16"/>
                </w:rPr>
                <w:t>0.074</w:t>
              </w:r>
            </w:ins>
          </w:p>
        </w:tc>
        <w:tc>
          <w:tcPr>
            <w:tcW w:w="669" w:type="dxa"/>
            <w:vAlign w:val="center"/>
            <w:tcPrChange w:id="24928" w:author="Στάθης Καπ" w:date="2023-03-03T06:27:00Z">
              <w:tcPr>
                <w:tcW w:w="669" w:type="dxa"/>
                <w:vAlign w:val="center"/>
              </w:tcPr>
            </w:tcPrChange>
          </w:tcPr>
          <w:p w14:paraId="04954682" w14:textId="36D1628A" w:rsidR="00C87CFE" w:rsidRPr="00CD1347" w:rsidRDefault="00C87CFE" w:rsidP="00C87CFE">
            <w:pPr>
              <w:jc w:val="center"/>
              <w:rPr>
                <w:ins w:id="24929" w:author="Στάθης Καπ" w:date="2023-03-03T04:01:00Z"/>
                <w:rFonts w:cstheme="minorHAnsi"/>
                <w:sz w:val="16"/>
                <w:szCs w:val="16"/>
              </w:rPr>
            </w:pPr>
            <w:ins w:id="24930" w:author="Στάθης Καπ" w:date="2023-03-03T06:23:00Z">
              <w:r>
                <w:rPr>
                  <w:rFonts w:ascii="Calibri" w:hAnsi="Calibri" w:cstheme="minorHAnsi"/>
                  <w:color w:val="000000"/>
                  <w:sz w:val="16"/>
                  <w:szCs w:val="16"/>
                </w:rPr>
                <w:t>0</w:t>
              </w:r>
            </w:ins>
          </w:p>
        </w:tc>
        <w:tc>
          <w:tcPr>
            <w:tcW w:w="543" w:type="dxa"/>
            <w:vAlign w:val="center"/>
            <w:tcPrChange w:id="24931" w:author="Στάθης Καπ" w:date="2023-03-03T06:27:00Z">
              <w:tcPr>
                <w:tcW w:w="543" w:type="dxa"/>
                <w:vAlign w:val="bottom"/>
              </w:tcPr>
            </w:tcPrChange>
          </w:tcPr>
          <w:p w14:paraId="6DBE91FC" w14:textId="2E07A0AF" w:rsidR="00C87CFE" w:rsidRPr="00CD1347" w:rsidRDefault="00C87CFE" w:rsidP="00C87CFE">
            <w:pPr>
              <w:jc w:val="center"/>
              <w:rPr>
                <w:ins w:id="24932" w:author="Στάθης Καπ" w:date="2023-03-03T04:01:00Z"/>
                <w:rFonts w:cstheme="minorHAnsi"/>
                <w:sz w:val="16"/>
                <w:szCs w:val="16"/>
              </w:rPr>
            </w:pPr>
            <w:ins w:id="24933" w:author="Στάθης Καπ" w:date="2023-03-03T06:23:00Z">
              <w:r>
                <w:rPr>
                  <w:rFonts w:ascii="Calibri" w:hAnsi="Calibri" w:cs="Calibri"/>
                  <w:color w:val="000000"/>
                  <w:sz w:val="16"/>
                  <w:szCs w:val="16"/>
                </w:rPr>
                <w:t>1458</w:t>
              </w:r>
            </w:ins>
          </w:p>
        </w:tc>
        <w:tc>
          <w:tcPr>
            <w:tcW w:w="621" w:type="dxa"/>
            <w:vAlign w:val="center"/>
            <w:tcPrChange w:id="24934" w:author="Στάθης Καπ" w:date="2023-03-03T06:27:00Z">
              <w:tcPr>
                <w:tcW w:w="621" w:type="dxa"/>
                <w:vAlign w:val="bottom"/>
              </w:tcPr>
            </w:tcPrChange>
          </w:tcPr>
          <w:p w14:paraId="42F3698E" w14:textId="6615AB07" w:rsidR="00C87CFE" w:rsidRPr="00CD1347" w:rsidRDefault="00C87CFE" w:rsidP="00C87CFE">
            <w:pPr>
              <w:jc w:val="center"/>
              <w:rPr>
                <w:ins w:id="24935" w:author="Στάθης Καπ" w:date="2023-03-03T04:01:00Z"/>
                <w:rFonts w:cstheme="minorHAnsi"/>
                <w:sz w:val="16"/>
                <w:szCs w:val="16"/>
              </w:rPr>
            </w:pPr>
            <w:ins w:id="24936" w:author="Στάθης Καπ" w:date="2023-03-03T06:23:00Z">
              <w:r>
                <w:rPr>
                  <w:rFonts w:ascii="Calibri" w:hAnsi="Calibri" w:cs="Calibri"/>
                  <w:color w:val="000000"/>
                  <w:sz w:val="16"/>
                  <w:szCs w:val="16"/>
                </w:rPr>
                <w:t>0.076</w:t>
              </w:r>
            </w:ins>
          </w:p>
        </w:tc>
        <w:tc>
          <w:tcPr>
            <w:tcW w:w="669" w:type="dxa"/>
            <w:vAlign w:val="center"/>
            <w:tcPrChange w:id="24937" w:author="Στάθης Καπ" w:date="2023-03-03T06:27:00Z">
              <w:tcPr>
                <w:tcW w:w="669" w:type="dxa"/>
                <w:vAlign w:val="center"/>
              </w:tcPr>
            </w:tcPrChange>
          </w:tcPr>
          <w:p w14:paraId="0F2553EA" w14:textId="684F218E" w:rsidR="00C87CFE" w:rsidRPr="00CD1347" w:rsidRDefault="00C87CFE" w:rsidP="00C87CFE">
            <w:pPr>
              <w:jc w:val="center"/>
              <w:rPr>
                <w:ins w:id="24938" w:author="Στάθης Καπ" w:date="2023-03-03T04:01:00Z"/>
                <w:rFonts w:cstheme="minorHAnsi"/>
                <w:sz w:val="16"/>
                <w:szCs w:val="16"/>
              </w:rPr>
            </w:pPr>
            <w:ins w:id="24939" w:author="Στάθης Καπ" w:date="2023-03-03T06:23:00Z">
              <w:r>
                <w:rPr>
                  <w:rFonts w:ascii="Calibri" w:hAnsi="Calibri" w:cstheme="minorHAnsi"/>
                  <w:color w:val="000000"/>
                  <w:sz w:val="16"/>
                  <w:szCs w:val="16"/>
                </w:rPr>
                <w:t>0</w:t>
              </w:r>
            </w:ins>
          </w:p>
        </w:tc>
        <w:tc>
          <w:tcPr>
            <w:tcW w:w="508" w:type="dxa"/>
            <w:vAlign w:val="center"/>
            <w:tcPrChange w:id="24940" w:author="Στάθης Καπ" w:date="2023-03-03T06:27:00Z">
              <w:tcPr>
                <w:tcW w:w="508" w:type="dxa"/>
                <w:vAlign w:val="bottom"/>
              </w:tcPr>
            </w:tcPrChange>
          </w:tcPr>
          <w:p w14:paraId="2610FDFE" w14:textId="7862A7B5" w:rsidR="00C87CFE" w:rsidRPr="00CD1347" w:rsidRDefault="00C87CFE" w:rsidP="00C87CFE">
            <w:pPr>
              <w:jc w:val="center"/>
              <w:rPr>
                <w:ins w:id="24941" w:author="Στάθης Καπ" w:date="2023-03-03T04:01:00Z"/>
                <w:rFonts w:cstheme="minorHAnsi"/>
                <w:sz w:val="16"/>
                <w:szCs w:val="16"/>
              </w:rPr>
            </w:pPr>
            <w:ins w:id="24942" w:author="Στάθης Καπ" w:date="2023-03-03T06:23:00Z">
              <w:r>
                <w:rPr>
                  <w:rFonts w:ascii="Calibri" w:hAnsi="Calibri" w:cs="Calibri"/>
                  <w:color w:val="000000"/>
                  <w:sz w:val="16"/>
                  <w:szCs w:val="16"/>
                </w:rPr>
                <w:t>1458</w:t>
              </w:r>
            </w:ins>
          </w:p>
        </w:tc>
        <w:tc>
          <w:tcPr>
            <w:tcW w:w="541" w:type="dxa"/>
            <w:vAlign w:val="center"/>
            <w:tcPrChange w:id="24943" w:author="Στάθης Καπ" w:date="2023-03-03T06:27:00Z">
              <w:tcPr>
                <w:tcW w:w="541" w:type="dxa"/>
                <w:vAlign w:val="bottom"/>
              </w:tcPr>
            </w:tcPrChange>
          </w:tcPr>
          <w:p w14:paraId="74ECC5C6" w14:textId="5D7E7472" w:rsidR="00C87CFE" w:rsidRPr="00CD1347" w:rsidRDefault="00C87CFE" w:rsidP="00C87CFE">
            <w:pPr>
              <w:jc w:val="center"/>
              <w:rPr>
                <w:ins w:id="24944" w:author="Στάθης Καπ" w:date="2023-03-03T04:01:00Z"/>
                <w:rFonts w:cstheme="minorHAnsi"/>
                <w:sz w:val="16"/>
                <w:szCs w:val="16"/>
              </w:rPr>
            </w:pPr>
            <w:ins w:id="24945" w:author="Στάθης Καπ" w:date="2023-03-03T06:23:00Z">
              <w:r>
                <w:rPr>
                  <w:rFonts w:ascii="Calibri" w:hAnsi="Calibri" w:cs="Calibri"/>
                  <w:color w:val="000000"/>
                  <w:sz w:val="16"/>
                  <w:szCs w:val="16"/>
                </w:rPr>
                <w:t>0.118</w:t>
              </w:r>
            </w:ins>
          </w:p>
        </w:tc>
        <w:tc>
          <w:tcPr>
            <w:tcW w:w="589" w:type="dxa"/>
            <w:vAlign w:val="center"/>
            <w:tcPrChange w:id="24946" w:author="Στάθης Καπ" w:date="2023-03-03T06:27:00Z">
              <w:tcPr>
                <w:tcW w:w="589" w:type="dxa"/>
                <w:vAlign w:val="center"/>
              </w:tcPr>
            </w:tcPrChange>
          </w:tcPr>
          <w:p w14:paraId="3A6C283A" w14:textId="57462DA0" w:rsidR="00C87CFE" w:rsidRPr="00CD1347" w:rsidRDefault="00C87CFE" w:rsidP="00C87CFE">
            <w:pPr>
              <w:jc w:val="center"/>
              <w:rPr>
                <w:ins w:id="24947" w:author="Στάθης Καπ" w:date="2023-03-03T04:01:00Z"/>
                <w:rFonts w:cstheme="minorHAnsi"/>
                <w:sz w:val="16"/>
                <w:szCs w:val="16"/>
              </w:rPr>
            </w:pPr>
            <w:ins w:id="24948" w:author="Στάθης Καπ" w:date="2023-03-03T06:23:00Z">
              <w:r>
                <w:rPr>
                  <w:rFonts w:ascii="Calibri" w:hAnsi="Calibri" w:cstheme="minorHAnsi"/>
                  <w:color w:val="000000"/>
                  <w:sz w:val="16"/>
                  <w:szCs w:val="16"/>
                </w:rPr>
                <w:t>0</w:t>
              </w:r>
            </w:ins>
          </w:p>
        </w:tc>
        <w:tc>
          <w:tcPr>
            <w:tcW w:w="463" w:type="dxa"/>
            <w:vAlign w:val="center"/>
            <w:tcPrChange w:id="24949" w:author="Στάθης Καπ" w:date="2023-03-03T06:27:00Z">
              <w:tcPr>
                <w:tcW w:w="463" w:type="dxa"/>
                <w:vAlign w:val="bottom"/>
              </w:tcPr>
            </w:tcPrChange>
          </w:tcPr>
          <w:p w14:paraId="6250171B" w14:textId="5B61416C" w:rsidR="00C87CFE" w:rsidRPr="00CD1347" w:rsidRDefault="00C87CFE" w:rsidP="00C87CFE">
            <w:pPr>
              <w:jc w:val="center"/>
              <w:rPr>
                <w:ins w:id="24950" w:author="Στάθης Καπ" w:date="2023-03-03T04:01:00Z"/>
                <w:rFonts w:cstheme="minorHAnsi"/>
                <w:sz w:val="16"/>
                <w:szCs w:val="16"/>
              </w:rPr>
            </w:pPr>
            <w:ins w:id="24951" w:author="Στάθης Καπ" w:date="2023-03-03T06:23:00Z">
              <w:r>
                <w:rPr>
                  <w:rFonts w:ascii="Calibri" w:hAnsi="Calibri" w:cs="Calibri"/>
                  <w:color w:val="000000"/>
                  <w:sz w:val="16"/>
                  <w:szCs w:val="16"/>
                </w:rPr>
                <w:t>1458</w:t>
              </w:r>
            </w:ins>
          </w:p>
        </w:tc>
        <w:tc>
          <w:tcPr>
            <w:tcW w:w="541" w:type="dxa"/>
            <w:vAlign w:val="center"/>
            <w:tcPrChange w:id="24952" w:author="Στάθης Καπ" w:date="2023-03-03T06:27:00Z">
              <w:tcPr>
                <w:tcW w:w="541" w:type="dxa"/>
                <w:vAlign w:val="bottom"/>
              </w:tcPr>
            </w:tcPrChange>
          </w:tcPr>
          <w:p w14:paraId="35933F13" w14:textId="50114FA6" w:rsidR="00C87CFE" w:rsidRPr="00CD1347" w:rsidRDefault="00C87CFE" w:rsidP="00C87CFE">
            <w:pPr>
              <w:jc w:val="center"/>
              <w:rPr>
                <w:ins w:id="24953" w:author="Στάθης Καπ" w:date="2023-03-03T04:01:00Z"/>
                <w:rFonts w:cstheme="minorHAnsi"/>
                <w:sz w:val="16"/>
                <w:szCs w:val="16"/>
              </w:rPr>
            </w:pPr>
            <w:ins w:id="24954" w:author="Στάθης Καπ" w:date="2023-03-03T06:23:00Z">
              <w:r>
                <w:rPr>
                  <w:rFonts w:ascii="Calibri" w:hAnsi="Calibri" w:cs="Calibri"/>
                  <w:color w:val="000000"/>
                  <w:sz w:val="16"/>
                  <w:szCs w:val="16"/>
                </w:rPr>
                <w:t>0.109</w:t>
              </w:r>
            </w:ins>
          </w:p>
        </w:tc>
        <w:tc>
          <w:tcPr>
            <w:tcW w:w="589" w:type="dxa"/>
            <w:vAlign w:val="center"/>
            <w:tcPrChange w:id="24955" w:author="Στάθης Καπ" w:date="2023-03-03T06:27:00Z">
              <w:tcPr>
                <w:tcW w:w="589" w:type="dxa"/>
                <w:vAlign w:val="center"/>
              </w:tcPr>
            </w:tcPrChange>
          </w:tcPr>
          <w:p w14:paraId="6CE794B1" w14:textId="4329833F" w:rsidR="00C87CFE" w:rsidRPr="00CD1347" w:rsidRDefault="00C87CFE" w:rsidP="00C87CFE">
            <w:pPr>
              <w:jc w:val="center"/>
              <w:rPr>
                <w:ins w:id="24956" w:author="Στάθης Καπ" w:date="2023-03-03T04:01:00Z"/>
                <w:rFonts w:cstheme="minorHAnsi"/>
                <w:sz w:val="16"/>
                <w:szCs w:val="16"/>
              </w:rPr>
            </w:pPr>
            <w:ins w:id="24957"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2495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59" w:author="Στάθης Καπ" w:date="2023-03-03T04:01:00Z"/>
        </w:trPr>
        <w:tc>
          <w:tcPr>
            <w:tcW w:w="515" w:type="dxa"/>
            <w:tcBorders>
              <w:top w:val="nil"/>
              <w:bottom w:val="nil"/>
              <w:right w:val="single" w:sz="4" w:space="0" w:color="auto"/>
            </w:tcBorders>
            <w:shd w:val="clear" w:color="auto" w:fill="E7E6E6" w:themeFill="background2"/>
            <w:vAlign w:val="bottom"/>
            <w:tcPrChange w:id="24960" w:author="Στάθης Καπ" w:date="2023-03-03T06:27:00Z">
              <w:tcPr>
                <w:tcW w:w="515" w:type="dxa"/>
                <w:vAlign w:val="bottom"/>
              </w:tcPr>
            </w:tcPrChange>
          </w:tcPr>
          <w:p w14:paraId="381E9A96" w14:textId="31361C1E" w:rsidR="00C87CFE" w:rsidRPr="00CD1347" w:rsidRDefault="00C87CFE" w:rsidP="00C87CFE">
            <w:pPr>
              <w:jc w:val="center"/>
              <w:rPr>
                <w:ins w:id="24961" w:author="Στάθης Καπ" w:date="2023-03-03T04:01:00Z"/>
                <w:sz w:val="16"/>
                <w:szCs w:val="16"/>
              </w:rPr>
            </w:pPr>
            <w:ins w:id="24962" w:author="Στάθης Καπ" w:date="2023-03-03T04:08:00Z">
              <w:r w:rsidRPr="00CD1347">
                <w:rPr>
                  <w:rFonts w:ascii="Calibri" w:hAnsi="Calibri" w:cs="Calibri"/>
                  <w:color w:val="000000"/>
                  <w:sz w:val="16"/>
                  <w:szCs w:val="16"/>
                  <w:rPrChange w:id="24963"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24964" w:author="Στάθης Καπ" w:date="2023-03-03T06:27:00Z">
              <w:tcPr>
                <w:tcW w:w="560" w:type="dxa"/>
              </w:tcPr>
            </w:tcPrChange>
          </w:tcPr>
          <w:p w14:paraId="091D357A" w14:textId="61AE95AB" w:rsidR="00C87CFE" w:rsidRPr="00CD1347" w:rsidRDefault="00C87CFE" w:rsidP="00C87CFE">
            <w:pPr>
              <w:jc w:val="center"/>
              <w:rPr>
                <w:ins w:id="24965" w:author="Στάθης Καπ" w:date="2023-03-03T04:01:00Z"/>
                <w:rFonts w:cstheme="minorHAnsi"/>
                <w:sz w:val="16"/>
                <w:szCs w:val="16"/>
              </w:rPr>
            </w:pPr>
            <w:ins w:id="24966" w:author="Στάθης Καπ" w:date="2023-03-03T06:23:00Z">
              <w:r>
                <w:rPr>
                  <w:rFonts w:ascii="Calibri" w:hAnsi="Calibri" w:cs="Calibri"/>
                  <w:color w:val="000000"/>
                  <w:sz w:val="16"/>
                  <w:szCs w:val="16"/>
                </w:rPr>
                <w:t>1458</w:t>
              </w:r>
            </w:ins>
          </w:p>
        </w:tc>
        <w:tc>
          <w:tcPr>
            <w:tcW w:w="855" w:type="dxa"/>
            <w:vAlign w:val="center"/>
            <w:tcPrChange w:id="24967" w:author="Στάθης Καπ" w:date="2023-03-03T06:27:00Z">
              <w:tcPr>
                <w:tcW w:w="855" w:type="dxa"/>
              </w:tcPr>
            </w:tcPrChange>
          </w:tcPr>
          <w:p w14:paraId="409939A6" w14:textId="72887AC1" w:rsidR="00C87CFE" w:rsidRPr="00CD1347" w:rsidRDefault="00C87CFE" w:rsidP="00C87CFE">
            <w:pPr>
              <w:jc w:val="center"/>
              <w:rPr>
                <w:ins w:id="24968" w:author="Στάθης Καπ" w:date="2023-03-03T04:01:00Z"/>
                <w:rFonts w:cstheme="minorHAnsi"/>
                <w:sz w:val="16"/>
                <w:szCs w:val="16"/>
              </w:rPr>
            </w:pPr>
            <w:ins w:id="24969" w:author="Στάθης Καπ" w:date="2023-03-03T06:23:00Z">
              <w:r>
                <w:rPr>
                  <w:rFonts w:ascii="Calibri" w:hAnsi="Calibri" w:cs="Calibri"/>
                  <w:color w:val="000000"/>
                  <w:sz w:val="16"/>
                  <w:szCs w:val="16"/>
                </w:rPr>
                <w:t>1458</w:t>
              </w:r>
            </w:ins>
          </w:p>
        </w:tc>
        <w:tc>
          <w:tcPr>
            <w:tcW w:w="544" w:type="dxa"/>
            <w:vAlign w:val="center"/>
            <w:tcPrChange w:id="24970" w:author="Στάθης Καπ" w:date="2023-03-03T06:27:00Z">
              <w:tcPr>
                <w:tcW w:w="544" w:type="dxa"/>
                <w:vAlign w:val="bottom"/>
              </w:tcPr>
            </w:tcPrChange>
          </w:tcPr>
          <w:p w14:paraId="51457536" w14:textId="68AF456D" w:rsidR="00C87CFE" w:rsidRPr="00CD1347" w:rsidRDefault="00C87CFE" w:rsidP="00C87CFE">
            <w:pPr>
              <w:jc w:val="center"/>
              <w:rPr>
                <w:ins w:id="24971" w:author="Στάθης Καπ" w:date="2023-03-03T04:01:00Z"/>
                <w:rFonts w:cstheme="minorHAnsi"/>
                <w:sz w:val="16"/>
                <w:szCs w:val="16"/>
              </w:rPr>
            </w:pPr>
            <w:ins w:id="24972" w:author="Στάθης Καπ" w:date="2023-03-03T06:23:00Z">
              <w:r>
                <w:rPr>
                  <w:rFonts w:ascii="Calibri" w:hAnsi="Calibri" w:cs="Calibri"/>
                  <w:color w:val="000000"/>
                  <w:sz w:val="16"/>
                  <w:szCs w:val="16"/>
                </w:rPr>
                <w:t>1458</w:t>
              </w:r>
            </w:ins>
          </w:p>
        </w:tc>
        <w:tc>
          <w:tcPr>
            <w:tcW w:w="621" w:type="dxa"/>
            <w:vAlign w:val="center"/>
            <w:tcPrChange w:id="24973" w:author="Στάθης Καπ" w:date="2023-03-03T06:27:00Z">
              <w:tcPr>
                <w:tcW w:w="621" w:type="dxa"/>
                <w:vAlign w:val="bottom"/>
              </w:tcPr>
            </w:tcPrChange>
          </w:tcPr>
          <w:p w14:paraId="70AE85A3" w14:textId="5D8D4B5B" w:rsidR="00C87CFE" w:rsidRPr="00CD1347" w:rsidRDefault="00C87CFE" w:rsidP="00C87CFE">
            <w:pPr>
              <w:jc w:val="center"/>
              <w:rPr>
                <w:ins w:id="24974" w:author="Στάθης Καπ" w:date="2023-03-03T04:01:00Z"/>
                <w:rFonts w:cstheme="minorHAnsi"/>
                <w:sz w:val="16"/>
                <w:szCs w:val="16"/>
              </w:rPr>
            </w:pPr>
            <w:ins w:id="24975" w:author="Στάθης Καπ" w:date="2023-03-03T06:23:00Z">
              <w:r>
                <w:rPr>
                  <w:rFonts w:ascii="Calibri" w:hAnsi="Calibri" w:cs="Calibri"/>
                  <w:color w:val="000000"/>
                  <w:sz w:val="16"/>
                  <w:szCs w:val="16"/>
                </w:rPr>
                <w:t>0.088</w:t>
              </w:r>
            </w:ins>
          </w:p>
        </w:tc>
        <w:tc>
          <w:tcPr>
            <w:tcW w:w="669" w:type="dxa"/>
            <w:vAlign w:val="center"/>
            <w:tcPrChange w:id="24976" w:author="Στάθης Καπ" w:date="2023-03-03T06:27:00Z">
              <w:tcPr>
                <w:tcW w:w="669" w:type="dxa"/>
                <w:vAlign w:val="center"/>
              </w:tcPr>
            </w:tcPrChange>
          </w:tcPr>
          <w:p w14:paraId="7249A311" w14:textId="1090D022" w:rsidR="00C87CFE" w:rsidRPr="00CD1347" w:rsidRDefault="00C87CFE" w:rsidP="00C87CFE">
            <w:pPr>
              <w:jc w:val="center"/>
              <w:rPr>
                <w:ins w:id="24977" w:author="Στάθης Καπ" w:date="2023-03-03T04:01:00Z"/>
                <w:rFonts w:cstheme="minorHAnsi"/>
                <w:sz w:val="16"/>
                <w:szCs w:val="16"/>
              </w:rPr>
            </w:pPr>
            <w:ins w:id="24978" w:author="Στάθης Καπ" w:date="2023-03-03T06:23:00Z">
              <w:r>
                <w:rPr>
                  <w:rFonts w:ascii="Calibri" w:hAnsi="Calibri" w:cstheme="minorHAnsi"/>
                  <w:color w:val="000000"/>
                  <w:sz w:val="16"/>
                  <w:szCs w:val="16"/>
                </w:rPr>
                <w:t>0</w:t>
              </w:r>
            </w:ins>
          </w:p>
        </w:tc>
        <w:tc>
          <w:tcPr>
            <w:tcW w:w="543" w:type="dxa"/>
            <w:vAlign w:val="center"/>
            <w:tcPrChange w:id="24979" w:author="Στάθης Καπ" w:date="2023-03-03T06:27:00Z">
              <w:tcPr>
                <w:tcW w:w="543" w:type="dxa"/>
                <w:vAlign w:val="bottom"/>
              </w:tcPr>
            </w:tcPrChange>
          </w:tcPr>
          <w:p w14:paraId="0E01AFE6" w14:textId="2F0E90F1" w:rsidR="00C87CFE" w:rsidRPr="00CD1347" w:rsidRDefault="00C87CFE" w:rsidP="00C87CFE">
            <w:pPr>
              <w:jc w:val="center"/>
              <w:rPr>
                <w:ins w:id="24980" w:author="Στάθης Καπ" w:date="2023-03-03T04:01:00Z"/>
                <w:rFonts w:cstheme="minorHAnsi"/>
                <w:sz w:val="16"/>
                <w:szCs w:val="16"/>
              </w:rPr>
            </w:pPr>
            <w:ins w:id="24981" w:author="Στάθης Καπ" w:date="2023-03-03T06:23:00Z">
              <w:r>
                <w:rPr>
                  <w:rFonts w:ascii="Calibri" w:hAnsi="Calibri" w:cs="Calibri"/>
                  <w:color w:val="000000"/>
                  <w:sz w:val="16"/>
                  <w:szCs w:val="16"/>
                </w:rPr>
                <w:t>1458</w:t>
              </w:r>
            </w:ins>
          </w:p>
        </w:tc>
        <w:tc>
          <w:tcPr>
            <w:tcW w:w="621" w:type="dxa"/>
            <w:vAlign w:val="center"/>
            <w:tcPrChange w:id="24982" w:author="Στάθης Καπ" w:date="2023-03-03T06:27:00Z">
              <w:tcPr>
                <w:tcW w:w="621" w:type="dxa"/>
                <w:vAlign w:val="bottom"/>
              </w:tcPr>
            </w:tcPrChange>
          </w:tcPr>
          <w:p w14:paraId="71C5D39B" w14:textId="5F7A6519" w:rsidR="00C87CFE" w:rsidRPr="00CD1347" w:rsidRDefault="00C87CFE" w:rsidP="00C87CFE">
            <w:pPr>
              <w:jc w:val="center"/>
              <w:rPr>
                <w:ins w:id="24983" w:author="Στάθης Καπ" w:date="2023-03-03T04:01:00Z"/>
                <w:rFonts w:cstheme="minorHAnsi"/>
                <w:sz w:val="16"/>
                <w:szCs w:val="16"/>
              </w:rPr>
            </w:pPr>
            <w:ins w:id="24984" w:author="Στάθης Καπ" w:date="2023-03-03T06:23:00Z">
              <w:r>
                <w:rPr>
                  <w:rFonts w:ascii="Calibri" w:hAnsi="Calibri" w:cs="Calibri"/>
                  <w:color w:val="000000"/>
                  <w:sz w:val="16"/>
                  <w:szCs w:val="16"/>
                </w:rPr>
                <w:t>0.075</w:t>
              </w:r>
            </w:ins>
          </w:p>
        </w:tc>
        <w:tc>
          <w:tcPr>
            <w:tcW w:w="669" w:type="dxa"/>
            <w:vAlign w:val="center"/>
            <w:tcPrChange w:id="24985" w:author="Στάθης Καπ" w:date="2023-03-03T06:27:00Z">
              <w:tcPr>
                <w:tcW w:w="669" w:type="dxa"/>
                <w:vAlign w:val="center"/>
              </w:tcPr>
            </w:tcPrChange>
          </w:tcPr>
          <w:p w14:paraId="4D53E555" w14:textId="758561AC" w:rsidR="00C87CFE" w:rsidRPr="00CD1347" w:rsidRDefault="00C87CFE" w:rsidP="00C87CFE">
            <w:pPr>
              <w:jc w:val="center"/>
              <w:rPr>
                <w:ins w:id="24986" w:author="Στάθης Καπ" w:date="2023-03-03T04:01:00Z"/>
                <w:rFonts w:cstheme="minorHAnsi"/>
                <w:sz w:val="16"/>
                <w:szCs w:val="16"/>
              </w:rPr>
            </w:pPr>
            <w:ins w:id="24987" w:author="Στάθης Καπ" w:date="2023-03-03T06:23:00Z">
              <w:r>
                <w:rPr>
                  <w:rFonts w:ascii="Calibri" w:hAnsi="Calibri" w:cstheme="minorHAnsi"/>
                  <w:color w:val="000000"/>
                  <w:sz w:val="16"/>
                  <w:szCs w:val="16"/>
                </w:rPr>
                <w:t>0</w:t>
              </w:r>
            </w:ins>
          </w:p>
        </w:tc>
        <w:tc>
          <w:tcPr>
            <w:tcW w:w="508" w:type="dxa"/>
            <w:vAlign w:val="center"/>
            <w:tcPrChange w:id="24988" w:author="Στάθης Καπ" w:date="2023-03-03T06:27:00Z">
              <w:tcPr>
                <w:tcW w:w="508" w:type="dxa"/>
                <w:vAlign w:val="bottom"/>
              </w:tcPr>
            </w:tcPrChange>
          </w:tcPr>
          <w:p w14:paraId="2691C9D1" w14:textId="5353F296" w:rsidR="00C87CFE" w:rsidRPr="00CD1347" w:rsidRDefault="00C87CFE" w:rsidP="00C87CFE">
            <w:pPr>
              <w:jc w:val="center"/>
              <w:rPr>
                <w:ins w:id="24989" w:author="Στάθης Καπ" w:date="2023-03-03T04:01:00Z"/>
                <w:rFonts w:cstheme="minorHAnsi"/>
                <w:sz w:val="16"/>
                <w:szCs w:val="16"/>
              </w:rPr>
            </w:pPr>
            <w:ins w:id="24990" w:author="Στάθης Καπ" w:date="2023-03-03T06:23:00Z">
              <w:r>
                <w:rPr>
                  <w:rFonts w:ascii="Calibri" w:hAnsi="Calibri" w:cs="Calibri"/>
                  <w:color w:val="000000"/>
                  <w:sz w:val="16"/>
                  <w:szCs w:val="16"/>
                </w:rPr>
                <w:t>1458</w:t>
              </w:r>
            </w:ins>
          </w:p>
        </w:tc>
        <w:tc>
          <w:tcPr>
            <w:tcW w:w="541" w:type="dxa"/>
            <w:vAlign w:val="center"/>
            <w:tcPrChange w:id="24991" w:author="Στάθης Καπ" w:date="2023-03-03T06:27:00Z">
              <w:tcPr>
                <w:tcW w:w="541" w:type="dxa"/>
                <w:vAlign w:val="bottom"/>
              </w:tcPr>
            </w:tcPrChange>
          </w:tcPr>
          <w:p w14:paraId="41F82BE5" w14:textId="29D4B63C" w:rsidR="00C87CFE" w:rsidRPr="00CD1347" w:rsidRDefault="00C87CFE" w:rsidP="00C87CFE">
            <w:pPr>
              <w:jc w:val="center"/>
              <w:rPr>
                <w:ins w:id="24992" w:author="Στάθης Καπ" w:date="2023-03-03T04:01:00Z"/>
                <w:rFonts w:cstheme="minorHAnsi"/>
                <w:sz w:val="16"/>
                <w:szCs w:val="16"/>
              </w:rPr>
            </w:pPr>
            <w:ins w:id="24993" w:author="Στάθης Καπ" w:date="2023-03-03T06:23:00Z">
              <w:r>
                <w:rPr>
                  <w:rFonts w:ascii="Calibri" w:hAnsi="Calibri" w:cs="Calibri"/>
                  <w:color w:val="000000"/>
                  <w:sz w:val="16"/>
                  <w:szCs w:val="16"/>
                </w:rPr>
                <w:t>0.146</w:t>
              </w:r>
            </w:ins>
          </w:p>
        </w:tc>
        <w:tc>
          <w:tcPr>
            <w:tcW w:w="589" w:type="dxa"/>
            <w:vAlign w:val="center"/>
            <w:tcPrChange w:id="24994" w:author="Στάθης Καπ" w:date="2023-03-03T06:27:00Z">
              <w:tcPr>
                <w:tcW w:w="589" w:type="dxa"/>
                <w:vAlign w:val="center"/>
              </w:tcPr>
            </w:tcPrChange>
          </w:tcPr>
          <w:p w14:paraId="68B8C947" w14:textId="605FDE08" w:rsidR="00C87CFE" w:rsidRPr="00CD1347" w:rsidRDefault="00C87CFE" w:rsidP="00C87CFE">
            <w:pPr>
              <w:jc w:val="center"/>
              <w:rPr>
                <w:ins w:id="24995" w:author="Στάθης Καπ" w:date="2023-03-03T04:01:00Z"/>
                <w:rFonts w:cstheme="minorHAnsi"/>
                <w:sz w:val="16"/>
                <w:szCs w:val="16"/>
              </w:rPr>
            </w:pPr>
            <w:ins w:id="24996" w:author="Στάθης Καπ" w:date="2023-03-03T06:23:00Z">
              <w:r>
                <w:rPr>
                  <w:rFonts w:ascii="Calibri" w:hAnsi="Calibri" w:cstheme="minorHAnsi"/>
                  <w:color w:val="000000"/>
                  <w:sz w:val="16"/>
                  <w:szCs w:val="16"/>
                </w:rPr>
                <w:t>0</w:t>
              </w:r>
            </w:ins>
          </w:p>
        </w:tc>
        <w:tc>
          <w:tcPr>
            <w:tcW w:w="463" w:type="dxa"/>
            <w:vAlign w:val="center"/>
            <w:tcPrChange w:id="24997" w:author="Στάθης Καπ" w:date="2023-03-03T06:27:00Z">
              <w:tcPr>
                <w:tcW w:w="463" w:type="dxa"/>
                <w:vAlign w:val="bottom"/>
              </w:tcPr>
            </w:tcPrChange>
          </w:tcPr>
          <w:p w14:paraId="140EA7E0" w14:textId="1C7E754C" w:rsidR="00C87CFE" w:rsidRPr="00CD1347" w:rsidRDefault="00C87CFE" w:rsidP="00C87CFE">
            <w:pPr>
              <w:jc w:val="center"/>
              <w:rPr>
                <w:ins w:id="24998" w:author="Στάθης Καπ" w:date="2023-03-03T04:01:00Z"/>
                <w:rFonts w:cstheme="minorHAnsi"/>
                <w:sz w:val="16"/>
                <w:szCs w:val="16"/>
              </w:rPr>
            </w:pPr>
            <w:ins w:id="24999" w:author="Στάθης Καπ" w:date="2023-03-03T06:23:00Z">
              <w:r>
                <w:rPr>
                  <w:rFonts w:ascii="Calibri" w:hAnsi="Calibri" w:cs="Calibri"/>
                  <w:color w:val="000000"/>
                  <w:sz w:val="16"/>
                  <w:szCs w:val="16"/>
                </w:rPr>
                <w:t>1458</w:t>
              </w:r>
            </w:ins>
          </w:p>
        </w:tc>
        <w:tc>
          <w:tcPr>
            <w:tcW w:w="541" w:type="dxa"/>
            <w:vAlign w:val="center"/>
            <w:tcPrChange w:id="25000" w:author="Στάθης Καπ" w:date="2023-03-03T06:27:00Z">
              <w:tcPr>
                <w:tcW w:w="541" w:type="dxa"/>
                <w:vAlign w:val="bottom"/>
              </w:tcPr>
            </w:tcPrChange>
          </w:tcPr>
          <w:p w14:paraId="114AF240" w14:textId="10776C8B" w:rsidR="00C87CFE" w:rsidRPr="00CD1347" w:rsidRDefault="00C87CFE" w:rsidP="00C87CFE">
            <w:pPr>
              <w:jc w:val="center"/>
              <w:rPr>
                <w:ins w:id="25001" w:author="Στάθης Καπ" w:date="2023-03-03T04:01:00Z"/>
                <w:rFonts w:cstheme="minorHAnsi"/>
                <w:sz w:val="16"/>
                <w:szCs w:val="16"/>
              </w:rPr>
            </w:pPr>
            <w:ins w:id="25002" w:author="Στάθης Καπ" w:date="2023-03-03T06:23:00Z">
              <w:r>
                <w:rPr>
                  <w:rFonts w:ascii="Calibri" w:hAnsi="Calibri" w:cs="Calibri"/>
                  <w:color w:val="000000"/>
                  <w:sz w:val="16"/>
                  <w:szCs w:val="16"/>
                </w:rPr>
                <w:t>0.14</w:t>
              </w:r>
            </w:ins>
          </w:p>
        </w:tc>
        <w:tc>
          <w:tcPr>
            <w:tcW w:w="589" w:type="dxa"/>
            <w:vAlign w:val="center"/>
            <w:tcPrChange w:id="25003" w:author="Στάθης Καπ" w:date="2023-03-03T06:27:00Z">
              <w:tcPr>
                <w:tcW w:w="589" w:type="dxa"/>
                <w:vAlign w:val="center"/>
              </w:tcPr>
            </w:tcPrChange>
          </w:tcPr>
          <w:p w14:paraId="033C4BBC" w14:textId="508BBD61" w:rsidR="00C87CFE" w:rsidRPr="00CD1347" w:rsidRDefault="00C87CFE" w:rsidP="00C87CFE">
            <w:pPr>
              <w:jc w:val="center"/>
              <w:rPr>
                <w:ins w:id="25004" w:author="Στάθης Καπ" w:date="2023-03-03T04:01:00Z"/>
                <w:rFonts w:cstheme="minorHAnsi"/>
                <w:sz w:val="16"/>
                <w:szCs w:val="16"/>
              </w:rPr>
            </w:pPr>
            <w:ins w:id="25005"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2500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07" w:author="Στάθης Καπ" w:date="2023-03-03T04:01:00Z"/>
        </w:trPr>
        <w:tc>
          <w:tcPr>
            <w:tcW w:w="515" w:type="dxa"/>
            <w:tcBorders>
              <w:top w:val="nil"/>
              <w:bottom w:val="nil"/>
              <w:right w:val="single" w:sz="4" w:space="0" w:color="auto"/>
            </w:tcBorders>
            <w:shd w:val="clear" w:color="auto" w:fill="E7E6E6" w:themeFill="background2"/>
            <w:vAlign w:val="bottom"/>
            <w:tcPrChange w:id="25008" w:author="Στάθης Καπ" w:date="2023-03-03T06:27:00Z">
              <w:tcPr>
                <w:tcW w:w="515" w:type="dxa"/>
                <w:vAlign w:val="bottom"/>
              </w:tcPr>
            </w:tcPrChange>
          </w:tcPr>
          <w:p w14:paraId="0A3E415A" w14:textId="0854029C" w:rsidR="00C87CFE" w:rsidRPr="00CD1347" w:rsidRDefault="00C87CFE" w:rsidP="00C87CFE">
            <w:pPr>
              <w:jc w:val="center"/>
              <w:rPr>
                <w:ins w:id="25009" w:author="Στάθης Καπ" w:date="2023-03-03T04:01:00Z"/>
                <w:sz w:val="16"/>
                <w:szCs w:val="16"/>
              </w:rPr>
            </w:pPr>
            <w:ins w:id="25010" w:author="Στάθης Καπ" w:date="2023-03-03T04:08:00Z">
              <w:r w:rsidRPr="00CD1347">
                <w:rPr>
                  <w:rFonts w:ascii="Calibri" w:hAnsi="Calibri" w:cs="Calibri"/>
                  <w:color w:val="000000"/>
                  <w:sz w:val="16"/>
                  <w:szCs w:val="16"/>
                  <w:rPrChange w:id="25011"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25012" w:author="Στάθης Καπ" w:date="2023-03-03T06:27:00Z">
              <w:tcPr>
                <w:tcW w:w="560" w:type="dxa"/>
              </w:tcPr>
            </w:tcPrChange>
          </w:tcPr>
          <w:p w14:paraId="115DD87D" w14:textId="6ED2D9FF" w:rsidR="00C87CFE" w:rsidRPr="00CD1347" w:rsidRDefault="00C87CFE" w:rsidP="00C87CFE">
            <w:pPr>
              <w:jc w:val="center"/>
              <w:rPr>
                <w:ins w:id="25013" w:author="Στάθης Καπ" w:date="2023-03-03T04:01:00Z"/>
                <w:rFonts w:cstheme="minorHAnsi"/>
                <w:sz w:val="16"/>
                <w:szCs w:val="16"/>
              </w:rPr>
            </w:pPr>
            <w:ins w:id="25014" w:author="Στάθης Καπ" w:date="2023-03-03T06:23:00Z">
              <w:r>
                <w:rPr>
                  <w:rFonts w:ascii="Calibri" w:hAnsi="Calibri" w:cs="Calibri"/>
                  <w:color w:val="000000"/>
                  <w:sz w:val="16"/>
                  <w:szCs w:val="16"/>
                </w:rPr>
                <w:t>1458</w:t>
              </w:r>
            </w:ins>
          </w:p>
        </w:tc>
        <w:tc>
          <w:tcPr>
            <w:tcW w:w="855" w:type="dxa"/>
            <w:vAlign w:val="center"/>
            <w:tcPrChange w:id="25015" w:author="Στάθης Καπ" w:date="2023-03-03T06:27:00Z">
              <w:tcPr>
                <w:tcW w:w="855" w:type="dxa"/>
              </w:tcPr>
            </w:tcPrChange>
          </w:tcPr>
          <w:p w14:paraId="5846EF20" w14:textId="2A9E7383" w:rsidR="00C87CFE" w:rsidRPr="00CD1347" w:rsidRDefault="00C87CFE" w:rsidP="00C87CFE">
            <w:pPr>
              <w:jc w:val="center"/>
              <w:rPr>
                <w:ins w:id="25016" w:author="Στάθης Καπ" w:date="2023-03-03T04:01:00Z"/>
                <w:rFonts w:cstheme="minorHAnsi"/>
                <w:sz w:val="16"/>
                <w:szCs w:val="16"/>
              </w:rPr>
            </w:pPr>
            <w:ins w:id="25017" w:author="Στάθης Καπ" w:date="2023-03-03T06:23:00Z">
              <w:r>
                <w:rPr>
                  <w:rFonts w:ascii="Calibri" w:hAnsi="Calibri" w:cs="Calibri"/>
                  <w:color w:val="000000"/>
                  <w:sz w:val="16"/>
                  <w:szCs w:val="16"/>
                </w:rPr>
                <w:t>1458</w:t>
              </w:r>
            </w:ins>
          </w:p>
        </w:tc>
        <w:tc>
          <w:tcPr>
            <w:tcW w:w="544" w:type="dxa"/>
            <w:vAlign w:val="center"/>
            <w:tcPrChange w:id="25018" w:author="Στάθης Καπ" w:date="2023-03-03T06:27:00Z">
              <w:tcPr>
                <w:tcW w:w="544" w:type="dxa"/>
                <w:vAlign w:val="bottom"/>
              </w:tcPr>
            </w:tcPrChange>
          </w:tcPr>
          <w:p w14:paraId="345095E9" w14:textId="05EE6DF9" w:rsidR="00C87CFE" w:rsidRPr="00CD1347" w:rsidRDefault="00C87CFE" w:rsidP="00C87CFE">
            <w:pPr>
              <w:jc w:val="center"/>
              <w:rPr>
                <w:ins w:id="25019" w:author="Στάθης Καπ" w:date="2023-03-03T04:01:00Z"/>
                <w:rFonts w:cstheme="minorHAnsi"/>
                <w:sz w:val="16"/>
                <w:szCs w:val="16"/>
              </w:rPr>
            </w:pPr>
            <w:ins w:id="25020" w:author="Στάθης Καπ" w:date="2023-03-03T06:23:00Z">
              <w:r>
                <w:rPr>
                  <w:rFonts w:ascii="Calibri" w:hAnsi="Calibri" w:cs="Calibri"/>
                  <w:color w:val="000000"/>
                  <w:sz w:val="16"/>
                  <w:szCs w:val="16"/>
                </w:rPr>
                <w:t>1458</w:t>
              </w:r>
            </w:ins>
          </w:p>
        </w:tc>
        <w:tc>
          <w:tcPr>
            <w:tcW w:w="621" w:type="dxa"/>
            <w:vAlign w:val="center"/>
            <w:tcPrChange w:id="25021" w:author="Στάθης Καπ" w:date="2023-03-03T06:27:00Z">
              <w:tcPr>
                <w:tcW w:w="621" w:type="dxa"/>
                <w:vAlign w:val="bottom"/>
              </w:tcPr>
            </w:tcPrChange>
          </w:tcPr>
          <w:p w14:paraId="1293EC15" w14:textId="6BED1DD0" w:rsidR="00C87CFE" w:rsidRPr="00CD1347" w:rsidRDefault="00C87CFE" w:rsidP="00C87CFE">
            <w:pPr>
              <w:jc w:val="center"/>
              <w:rPr>
                <w:ins w:id="25022" w:author="Στάθης Καπ" w:date="2023-03-03T04:01:00Z"/>
                <w:rFonts w:cstheme="minorHAnsi"/>
                <w:sz w:val="16"/>
                <w:szCs w:val="16"/>
              </w:rPr>
            </w:pPr>
            <w:ins w:id="25023" w:author="Στάθης Καπ" w:date="2023-03-03T06:23:00Z">
              <w:r>
                <w:rPr>
                  <w:rFonts w:ascii="Calibri" w:hAnsi="Calibri" w:cs="Calibri"/>
                  <w:color w:val="000000"/>
                  <w:sz w:val="16"/>
                  <w:szCs w:val="16"/>
                </w:rPr>
                <w:t>0.058</w:t>
              </w:r>
            </w:ins>
          </w:p>
        </w:tc>
        <w:tc>
          <w:tcPr>
            <w:tcW w:w="669" w:type="dxa"/>
            <w:vAlign w:val="center"/>
            <w:tcPrChange w:id="25024" w:author="Στάθης Καπ" w:date="2023-03-03T06:27:00Z">
              <w:tcPr>
                <w:tcW w:w="669" w:type="dxa"/>
                <w:vAlign w:val="center"/>
              </w:tcPr>
            </w:tcPrChange>
          </w:tcPr>
          <w:p w14:paraId="4FD48C56" w14:textId="029D936D" w:rsidR="00C87CFE" w:rsidRPr="00CD1347" w:rsidRDefault="00C87CFE" w:rsidP="00C87CFE">
            <w:pPr>
              <w:jc w:val="center"/>
              <w:rPr>
                <w:ins w:id="25025" w:author="Στάθης Καπ" w:date="2023-03-03T04:01:00Z"/>
                <w:rFonts w:cstheme="minorHAnsi"/>
                <w:sz w:val="16"/>
                <w:szCs w:val="16"/>
              </w:rPr>
            </w:pPr>
            <w:ins w:id="25026" w:author="Στάθης Καπ" w:date="2023-03-03T06:23:00Z">
              <w:r>
                <w:rPr>
                  <w:rFonts w:ascii="Calibri" w:hAnsi="Calibri" w:cstheme="minorHAnsi"/>
                  <w:color w:val="000000"/>
                  <w:sz w:val="16"/>
                  <w:szCs w:val="16"/>
                </w:rPr>
                <w:t>0</w:t>
              </w:r>
            </w:ins>
          </w:p>
        </w:tc>
        <w:tc>
          <w:tcPr>
            <w:tcW w:w="543" w:type="dxa"/>
            <w:vAlign w:val="center"/>
            <w:tcPrChange w:id="25027" w:author="Στάθης Καπ" w:date="2023-03-03T06:27:00Z">
              <w:tcPr>
                <w:tcW w:w="543" w:type="dxa"/>
                <w:vAlign w:val="bottom"/>
              </w:tcPr>
            </w:tcPrChange>
          </w:tcPr>
          <w:p w14:paraId="2818AD9D" w14:textId="53F7DD2A" w:rsidR="00C87CFE" w:rsidRPr="00CD1347" w:rsidRDefault="00C87CFE" w:rsidP="00C87CFE">
            <w:pPr>
              <w:jc w:val="center"/>
              <w:rPr>
                <w:ins w:id="25028" w:author="Στάθης Καπ" w:date="2023-03-03T04:01:00Z"/>
                <w:rFonts w:cstheme="minorHAnsi"/>
                <w:sz w:val="16"/>
                <w:szCs w:val="16"/>
              </w:rPr>
            </w:pPr>
            <w:ins w:id="25029" w:author="Στάθης Καπ" w:date="2023-03-03T06:23:00Z">
              <w:r>
                <w:rPr>
                  <w:rFonts w:ascii="Calibri" w:hAnsi="Calibri" w:cs="Calibri"/>
                  <w:color w:val="000000"/>
                  <w:sz w:val="16"/>
                  <w:szCs w:val="16"/>
                </w:rPr>
                <w:t>1458</w:t>
              </w:r>
            </w:ins>
          </w:p>
        </w:tc>
        <w:tc>
          <w:tcPr>
            <w:tcW w:w="621" w:type="dxa"/>
            <w:vAlign w:val="center"/>
            <w:tcPrChange w:id="25030" w:author="Στάθης Καπ" w:date="2023-03-03T06:27:00Z">
              <w:tcPr>
                <w:tcW w:w="621" w:type="dxa"/>
                <w:vAlign w:val="bottom"/>
              </w:tcPr>
            </w:tcPrChange>
          </w:tcPr>
          <w:p w14:paraId="55C928DD" w14:textId="15C75816" w:rsidR="00C87CFE" w:rsidRPr="00CD1347" w:rsidRDefault="00C87CFE" w:rsidP="00C87CFE">
            <w:pPr>
              <w:jc w:val="center"/>
              <w:rPr>
                <w:ins w:id="25031" w:author="Στάθης Καπ" w:date="2023-03-03T04:01:00Z"/>
                <w:rFonts w:cstheme="minorHAnsi"/>
                <w:sz w:val="16"/>
                <w:szCs w:val="16"/>
              </w:rPr>
            </w:pPr>
            <w:ins w:id="25032" w:author="Στάθης Καπ" w:date="2023-03-03T06:23:00Z">
              <w:r>
                <w:rPr>
                  <w:rFonts w:ascii="Calibri" w:hAnsi="Calibri" w:cs="Calibri"/>
                  <w:color w:val="000000"/>
                  <w:sz w:val="16"/>
                  <w:szCs w:val="16"/>
                </w:rPr>
                <w:t>0.122</w:t>
              </w:r>
            </w:ins>
          </w:p>
        </w:tc>
        <w:tc>
          <w:tcPr>
            <w:tcW w:w="669" w:type="dxa"/>
            <w:vAlign w:val="center"/>
            <w:tcPrChange w:id="25033" w:author="Στάθης Καπ" w:date="2023-03-03T06:27:00Z">
              <w:tcPr>
                <w:tcW w:w="669" w:type="dxa"/>
                <w:vAlign w:val="center"/>
              </w:tcPr>
            </w:tcPrChange>
          </w:tcPr>
          <w:p w14:paraId="21319568" w14:textId="1B8B0628" w:rsidR="00C87CFE" w:rsidRPr="00CD1347" w:rsidRDefault="00C87CFE" w:rsidP="00C87CFE">
            <w:pPr>
              <w:jc w:val="center"/>
              <w:rPr>
                <w:ins w:id="25034" w:author="Στάθης Καπ" w:date="2023-03-03T04:01:00Z"/>
                <w:rFonts w:cstheme="minorHAnsi"/>
                <w:sz w:val="16"/>
                <w:szCs w:val="16"/>
              </w:rPr>
            </w:pPr>
            <w:ins w:id="25035" w:author="Στάθης Καπ" w:date="2023-03-03T06:23:00Z">
              <w:r>
                <w:rPr>
                  <w:rFonts w:ascii="Calibri" w:hAnsi="Calibri" w:cstheme="minorHAnsi"/>
                  <w:color w:val="000000"/>
                  <w:sz w:val="16"/>
                  <w:szCs w:val="16"/>
                </w:rPr>
                <w:t>0</w:t>
              </w:r>
            </w:ins>
          </w:p>
        </w:tc>
        <w:tc>
          <w:tcPr>
            <w:tcW w:w="508" w:type="dxa"/>
            <w:vAlign w:val="center"/>
            <w:tcPrChange w:id="25036" w:author="Στάθης Καπ" w:date="2023-03-03T06:27:00Z">
              <w:tcPr>
                <w:tcW w:w="508" w:type="dxa"/>
                <w:vAlign w:val="bottom"/>
              </w:tcPr>
            </w:tcPrChange>
          </w:tcPr>
          <w:p w14:paraId="063D7892" w14:textId="771584A9" w:rsidR="00C87CFE" w:rsidRPr="00CD1347" w:rsidRDefault="00C87CFE" w:rsidP="00C87CFE">
            <w:pPr>
              <w:jc w:val="center"/>
              <w:rPr>
                <w:ins w:id="25037" w:author="Στάθης Καπ" w:date="2023-03-03T04:01:00Z"/>
                <w:rFonts w:cstheme="minorHAnsi"/>
                <w:sz w:val="16"/>
                <w:szCs w:val="16"/>
              </w:rPr>
            </w:pPr>
            <w:ins w:id="25038" w:author="Στάθης Καπ" w:date="2023-03-03T06:23:00Z">
              <w:r>
                <w:rPr>
                  <w:rFonts w:ascii="Calibri" w:hAnsi="Calibri" w:cs="Calibri"/>
                  <w:color w:val="000000"/>
                  <w:sz w:val="16"/>
                  <w:szCs w:val="16"/>
                </w:rPr>
                <w:t>1458</w:t>
              </w:r>
            </w:ins>
          </w:p>
        </w:tc>
        <w:tc>
          <w:tcPr>
            <w:tcW w:w="541" w:type="dxa"/>
            <w:vAlign w:val="center"/>
            <w:tcPrChange w:id="25039" w:author="Στάθης Καπ" w:date="2023-03-03T06:27:00Z">
              <w:tcPr>
                <w:tcW w:w="541" w:type="dxa"/>
                <w:vAlign w:val="bottom"/>
              </w:tcPr>
            </w:tcPrChange>
          </w:tcPr>
          <w:p w14:paraId="7F473EF2" w14:textId="047E83FE" w:rsidR="00C87CFE" w:rsidRPr="00CD1347" w:rsidRDefault="00C87CFE" w:rsidP="00C87CFE">
            <w:pPr>
              <w:jc w:val="center"/>
              <w:rPr>
                <w:ins w:id="25040" w:author="Στάθης Καπ" w:date="2023-03-03T04:01:00Z"/>
                <w:rFonts w:cstheme="minorHAnsi"/>
                <w:sz w:val="16"/>
                <w:szCs w:val="16"/>
              </w:rPr>
            </w:pPr>
            <w:ins w:id="25041" w:author="Στάθης Καπ" w:date="2023-03-03T06:23:00Z">
              <w:r>
                <w:rPr>
                  <w:rFonts w:ascii="Calibri" w:hAnsi="Calibri" w:cs="Calibri"/>
                  <w:color w:val="000000"/>
                  <w:sz w:val="16"/>
                  <w:szCs w:val="16"/>
                </w:rPr>
                <w:t>0.124</w:t>
              </w:r>
            </w:ins>
          </w:p>
        </w:tc>
        <w:tc>
          <w:tcPr>
            <w:tcW w:w="589" w:type="dxa"/>
            <w:vAlign w:val="center"/>
            <w:tcPrChange w:id="25042" w:author="Στάθης Καπ" w:date="2023-03-03T06:27:00Z">
              <w:tcPr>
                <w:tcW w:w="589" w:type="dxa"/>
                <w:vAlign w:val="center"/>
              </w:tcPr>
            </w:tcPrChange>
          </w:tcPr>
          <w:p w14:paraId="6B46B5CF" w14:textId="049A68C4" w:rsidR="00C87CFE" w:rsidRPr="00CD1347" w:rsidRDefault="00C87CFE" w:rsidP="00C87CFE">
            <w:pPr>
              <w:jc w:val="center"/>
              <w:rPr>
                <w:ins w:id="25043" w:author="Στάθης Καπ" w:date="2023-03-03T04:01:00Z"/>
                <w:rFonts w:cstheme="minorHAnsi"/>
                <w:sz w:val="16"/>
                <w:szCs w:val="16"/>
              </w:rPr>
            </w:pPr>
            <w:ins w:id="25044" w:author="Στάθης Καπ" w:date="2023-03-03T06:23:00Z">
              <w:r>
                <w:rPr>
                  <w:rFonts w:ascii="Calibri" w:hAnsi="Calibri" w:cstheme="minorHAnsi"/>
                  <w:color w:val="000000"/>
                  <w:sz w:val="16"/>
                  <w:szCs w:val="16"/>
                </w:rPr>
                <w:t>0</w:t>
              </w:r>
            </w:ins>
          </w:p>
        </w:tc>
        <w:tc>
          <w:tcPr>
            <w:tcW w:w="463" w:type="dxa"/>
            <w:vAlign w:val="center"/>
            <w:tcPrChange w:id="25045" w:author="Στάθης Καπ" w:date="2023-03-03T06:27:00Z">
              <w:tcPr>
                <w:tcW w:w="463" w:type="dxa"/>
                <w:vAlign w:val="bottom"/>
              </w:tcPr>
            </w:tcPrChange>
          </w:tcPr>
          <w:p w14:paraId="12B9B59F" w14:textId="6AB4E72D" w:rsidR="00C87CFE" w:rsidRPr="00CD1347" w:rsidRDefault="00C87CFE" w:rsidP="00C87CFE">
            <w:pPr>
              <w:jc w:val="center"/>
              <w:rPr>
                <w:ins w:id="25046" w:author="Στάθης Καπ" w:date="2023-03-03T04:01:00Z"/>
                <w:rFonts w:cstheme="minorHAnsi"/>
                <w:sz w:val="16"/>
                <w:szCs w:val="16"/>
              </w:rPr>
            </w:pPr>
            <w:ins w:id="25047" w:author="Στάθης Καπ" w:date="2023-03-03T06:23:00Z">
              <w:r>
                <w:rPr>
                  <w:rFonts w:ascii="Calibri" w:hAnsi="Calibri" w:cs="Calibri"/>
                  <w:color w:val="000000"/>
                  <w:sz w:val="16"/>
                  <w:szCs w:val="16"/>
                </w:rPr>
                <w:t>1458</w:t>
              </w:r>
            </w:ins>
          </w:p>
        </w:tc>
        <w:tc>
          <w:tcPr>
            <w:tcW w:w="541" w:type="dxa"/>
            <w:vAlign w:val="center"/>
            <w:tcPrChange w:id="25048" w:author="Στάθης Καπ" w:date="2023-03-03T06:27:00Z">
              <w:tcPr>
                <w:tcW w:w="541" w:type="dxa"/>
                <w:vAlign w:val="bottom"/>
              </w:tcPr>
            </w:tcPrChange>
          </w:tcPr>
          <w:p w14:paraId="79794C21" w14:textId="0C58F774" w:rsidR="00C87CFE" w:rsidRPr="00CD1347" w:rsidRDefault="00C87CFE" w:rsidP="00C87CFE">
            <w:pPr>
              <w:jc w:val="center"/>
              <w:rPr>
                <w:ins w:id="25049" w:author="Στάθης Καπ" w:date="2023-03-03T04:01:00Z"/>
                <w:rFonts w:cstheme="minorHAnsi"/>
                <w:sz w:val="16"/>
                <w:szCs w:val="16"/>
              </w:rPr>
            </w:pPr>
            <w:ins w:id="25050" w:author="Στάθης Καπ" w:date="2023-03-03T06:23:00Z">
              <w:r>
                <w:rPr>
                  <w:rFonts w:ascii="Calibri" w:hAnsi="Calibri" w:cs="Calibri"/>
                  <w:color w:val="000000"/>
                  <w:sz w:val="16"/>
                  <w:szCs w:val="16"/>
                </w:rPr>
                <w:t>0.148</w:t>
              </w:r>
            </w:ins>
          </w:p>
        </w:tc>
        <w:tc>
          <w:tcPr>
            <w:tcW w:w="589" w:type="dxa"/>
            <w:vAlign w:val="center"/>
            <w:tcPrChange w:id="25051" w:author="Στάθης Καπ" w:date="2023-03-03T06:27:00Z">
              <w:tcPr>
                <w:tcW w:w="589" w:type="dxa"/>
                <w:vAlign w:val="center"/>
              </w:tcPr>
            </w:tcPrChange>
          </w:tcPr>
          <w:p w14:paraId="3D6A971C" w14:textId="4C19D842" w:rsidR="00C87CFE" w:rsidRPr="00CD1347" w:rsidRDefault="00C87CFE" w:rsidP="00C87CFE">
            <w:pPr>
              <w:jc w:val="center"/>
              <w:rPr>
                <w:ins w:id="25052" w:author="Στάθης Καπ" w:date="2023-03-03T04:01:00Z"/>
                <w:rFonts w:cstheme="minorHAnsi"/>
                <w:sz w:val="16"/>
                <w:szCs w:val="16"/>
              </w:rPr>
            </w:pPr>
            <w:ins w:id="25053"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2505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55" w:author="Στάθης Καπ" w:date="2023-03-03T04:01:00Z"/>
        </w:trPr>
        <w:tc>
          <w:tcPr>
            <w:tcW w:w="515" w:type="dxa"/>
            <w:tcBorders>
              <w:top w:val="nil"/>
              <w:bottom w:val="nil"/>
              <w:right w:val="single" w:sz="4" w:space="0" w:color="auto"/>
            </w:tcBorders>
            <w:shd w:val="clear" w:color="auto" w:fill="E7E6E6" w:themeFill="background2"/>
            <w:vAlign w:val="bottom"/>
            <w:tcPrChange w:id="25056" w:author="Στάθης Καπ" w:date="2023-03-03T06:27:00Z">
              <w:tcPr>
                <w:tcW w:w="515" w:type="dxa"/>
                <w:vAlign w:val="bottom"/>
              </w:tcPr>
            </w:tcPrChange>
          </w:tcPr>
          <w:p w14:paraId="07C85715" w14:textId="65413B5E" w:rsidR="00C87CFE" w:rsidRPr="00CD1347" w:rsidRDefault="00C87CFE" w:rsidP="00C87CFE">
            <w:pPr>
              <w:jc w:val="center"/>
              <w:rPr>
                <w:ins w:id="25057" w:author="Στάθης Καπ" w:date="2023-03-03T04:01:00Z"/>
                <w:sz w:val="16"/>
                <w:szCs w:val="16"/>
              </w:rPr>
            </w:pPr>
            <w:ins w:id="25058" w:author="Στάθης Καπ" w:date="2023-03-03T04:08:00Z">
              <w:r w:rsidRPr="00CD1347">
                <w:rPr>
                  <w:rFonts w:ascii="Calibri" w:hAnsi="Calibri" w:cs="Calibri"/>
                  <w:color w:val="000000"/>
                  <w:sz w:val="16"/>
                  <w:szCs w:val="16"/>
                  <w:rPrChange w:id="25059"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25060" w:author="Στάθης Καπ" w:date="2023-03-03T06:27:00Z">
              <w:tcPr>
                <w:tcW w:w="560" w:type="dxa"/>
              </w:tcPr>
            </w:tcPrChange>
          </w:tcPr>
          <w:p w14:paraId="2BC16678" w14:textId="510E2FC7" w:rsidR="00C87CFE" w:rsidRPr="00CD1347" w:rsidRDefault="00C87CFE" w:rsidP="00C87CFE">
            <w:pPr>
              <w:jc w:val="center"/>
              <w:rPr>
                <w:ins w:id="25061" w:author="Στάθης Καπ" w:date="2023-03-03T04:01:00Z"/>
                <w:rFonts w:cstheme="minorHAnsi"/>
                <w:sz w:val="16"/>
                <w:szCs w:val="16"/>
              </w:rPr>
            </w:pPr>
            <w:ins w:id="25062" w:author="Στάθης Καπ" w:date="2023-03-03T06:23:00Z">
              <w:r>
                <w:rPr>
                  <w:rFonts w:ascii="Calibri" w:hAnsi="Calibri" w:cs="Calibri"/>
                  <w:color w:val="000000"/>
                  <w:sz w:val="16"/>
                  <w:szCs w:val="16"/>
                </w:rPr>
                <w:t>1458</w:t>
              </w:r>
            </w:ins>
          </w:p>
        </w:tc>
        <w:tc>
          <w:tcPr>
            <w:tcW w:w="855" w:type="dxa"/>
            <w:vAlign w:val="center"/>
            <w:tcPrChange w:id="25063" w:author="Στάθης Καπ" w:date="2023-03-03T06:27:00Z">
              <w:tcPr>
                <w:tcW w:w="855" w:type="dxa"/>
              </w:tcPr>
            </w:tcPrChange>
          </w:tcPr>
          <w:p w14:paraId="3584D905" w14:textId="7B2D0153" w:rsidR="00C87CFE" w:rsidRPr="00CD1347" w:rsidRDefault="00C87CFE" w:rsidP="00C87CFE">
            <w:pPr>
              <w:jc w:val="center"/>
              <w:rPr>
                <w:ins w:id="25064" w:author="Στάθης Καπ" w:date="2023-03-03T04:01:00Z"/>
                <w:rFonts w:cstheme="minorHAnsi"/>
                <w:sz w:val="16"/>
                <w:szCs w:val="16"/>
              </w:rPr>
            </w:pPr>
            <w:ins w:id="25065" w:author="Στάθης Καπ" w:date="2023-03-03T06:23:00Z">
              <w:r>
                <w:rPr>
                  <w:rFonts w:ascii="Calibri" w:hAnsi="Calibri" w:cs="Calibri"/>
                  <w:color w:val="000000"/>
                  <w:sz w:val="16"/>
                  <w:szCs w:val="16"/>
                </w:rPr>
                <w:t>1458</w:t>
              </w:r>
            </w:ins>
          </w:p>
        </w:tc>
        <w:tc>
          <w:tcPr>
            <w:tcW w:w="544" w:type="dxa"/>
            <w:vAlign w:val="center"/>
            <w:tcPrChange w:id="25066" w:author="Στάθης Καπ" w:date="2023-03-03T06:27:00Z">
              <w:tcPr>
                <w:tcW w:w="544" w:type="dxa"/>
                <w:vAlign w:val="bottom"/>
              </w:tcPr>
            </w:tcPrChange>
          </w:tcPr>
          <w:p w14:paraId="44865CF9" w14:textId="6833576E" w:rsidR="00C87CFE" w:rsidRPr="00CD1347" w:rsidRDefault="00C87CFE" w:rsidP="00C87CFE">
            <w:pPr>
              <w:jc w:val="center"/>
              <w:rPr>
                <w:ins w:id="25067" w:author="Στάθης Καπ" w:date="2023-03-03T04:01:00Z"/>
                <w:rFonts w:cstheme="minorHAnsi"/>
                <w:sz w:val="16"/>
                <w:szCs w:val="16"/>
              </w:rPr>
            </w:pPr>
            <w:ins w:id="25068" w:author="Στάθης Καπ" w:date="2023-03-03T06:23:00Z">
              <w:r>
                <w:rPr>
                  <w:rFonts w:ascii="Calibri" w:hAnsi="Calibri" w:cs="Calibri"/>
                  <w:color w:val="000000"/>
                  <w:sz w:val="16"/>
                  <w:szCs w:val="16"/>
                </w:rPr>
                <w:t>1458</w:t>
              </w:r>
            </w:ins>
          </w:p>
        </w:tc>
        <w:tc>
          <w:tcPr>
            <w:tcW w:w="621" w:type="dxa"/>
            <w:vAlign w:val="center"/>
            <w:tcPrChange w:id="25069" w:author="Στάθης Καπ" w:date="2023-03-03T06:27:00Z">
              <w:tcPr>
                <w:tcW w:w="621" w:type="dxa"/>
                <w:vAlign w:val="bottom"/>
              </w:tcPr>
            </w:tcPrChange>
          </w:tcPr>
          <w:p w14:paraId="71A99339" w14:textId="703DD72B" w:rsidR="00C87CFE" w:rsidRPr="00CD1347" w:rsidRDefault="00C87CFE" w:rsidP="00C87CFE">
            <w:pPr>
              <w:jc w:val="center"/>
              <w:rPr>
                <w:ins w:id="25070" w:author="Στάθης Καπ" w:date="2023-03-03T04:01:00Z"/>
                <w:rFonts w:cstheme="minorHAnsi"/>
                <w:sz w:val="16"/>
                <w:szCs w:val="16"/>
              </w:rPr>
            </w:pPr>
            <w:ins w:id="25071" w:author="Στάθης Καπ" w:date="2023-03-03T06:23:00Z">
              <w:r>
                <w:rPr>
                  <w:rFonts w:ascii="Calibri" w:hAnsi="Calibri" w:cs="Calibri"/>
                  <w:color w:val="000000"/>
                  <w:sz w:val="16"/>
                  <w:szCs w:val="16"/>
                </w:rPr>
                <w:t>0.104</w:t>
              </w:r>
            </w:ins>
          </w:p>
        </w:tc>
        <w:tc>
          <w:tcPr>
            <w:tcW w:w="669" w:type="dxa"/>
            <w:vAlign w:val="center"/>
            <w:tcPrChange w:id="25072" w:author="Στάθης Καπ" w:date="2023-03-03T06:27:00Z">
              <w:tcPr>
                <w:tcW w:w="669" w:type="dxa"/>
                <w:vAlign w:val="center"/>
              </w:tcPr>
            </w:tcPrChange>
          </w:tcPr>
          <w:p w14:paraId="1181D896" w14:textId="0F747A52" w:rsidR="00C87CFE" w:rsidRPr="00CD1347" w:rsidRDefault="00C87CFE" w:rsidP="00C87CFE">
            <w:pPr>
              <w:jc w:val="center"/>
              <w:rPr>
                <w:ins w:id="25073" w:author="Στάθης Καπ" w:date="2023-03-03T04:01:00Z"/>
                <w:rFonts w:cstheme="minorHAnsi"/>
                <w:sz w:val="16"/>
                <w:szCs w:val="16"/>
              </w:rPr>
            </w:pPr>
            <w:ins w:id="25074" w:author="Στάθης Καπ" w:date="2023-03-03T06:23:00Z">
              <w:r>
                <w:rPr>
                  <w:rFonts w:ascii="Calibri" w:hAnsi="Calibri" w:cstheme="minorHAnsi"/>
                  <w:color w:val="000000"/>
                  <w:sz w:val="16"/>
                  <w:szCs w:val="16"/>
                </w:rPr>
                <w:t>0</w:t>
              </w:r>
            </w:ins>
          </w:p>
        </w:tc>
        <w:tc>
          <w:tcPr>
            <w:tcW w:w="543" w:type="dxa"/>
            <w:vAlign w:val="center"/>
            <w:tcPrChange w:id="25075" w:author="Στάθης Καπ" w:date="2023-03-03T06:27:00Z">
              <w:tcPr>
                <w:tcW w:w="543" w:type="dxa"/>
                <w:vAlign w:val="bottom"/>
              </w:tcPr>
            </w:tcPrChange>
          </w:tcPr>
          <w:p w14:paraId="3D5EB51B" w14:textId="4ECBBA8C" w:rsidR="00C87CFE" w:rsidRPr="00CD1347" w:rsidRDefault="00C87CFE" w:rsidP="00C87CFE">
            <w:pPr>
              <w:jc w:val="center"/>
              <w:rPr>
                <w:ins w:id="25076" w:author="Στάθης Καπ" w:date="2023-03-03T04:01:00Z"/>
                <w:rFonts w:cstheme="minorHAnsi"/>
                <w:sz w:val="16"/>
                <w:szCs w:val="16"/>
              </w:rPr>
            </w:pPr>
            <w:ins w:id="25077" w:author="Στάθης Καπ" w:date="2023-03-03T06:23:00Z">
              <w:r>
                <w:rPr>
                  <w:rFonts w:ascii="Calibri" w:hAnsi="Calibri" w:cs="Calibri"/>
                  <w:color w:val="000000"/>
                  <w:sz w:val="16"/>
                  <w:szCs w:val="16"/>
                </w:rPr>
                <w:t>1458</w:t>
              </w:r>
            </w:ins>
          </w:p>
        </w:tc>
        <w:tc>
          <w:tcPr>
            <w:tcW w:w="621" w:type="dxa"/>
            <w:vAlign w:val="center"/>
            <w:tcPrChange w:id="25078" w:author="Στάθης Καπ" w:date="2023-03-03T06:27:00Z">
              <w:tcPr>
                <w:tcW w:w="621" w:type="dxa"/>
                <w:vAlign w:val="bottom"/>
              </w:tcPr>
            </w:tcPrChange>
          </w:tcPr>
          <w:p w14:paraId="755692A4" w14:textId="09D476D3" w:rsidR="00C87CFE" w:rsidRPr="00CD1347" w:rsidRDefault="00C87CFE" w:rsidP="00C87CFE">
            <w:pPr>
              <w:jc w:val="center"/>
              <w:rPr>
                <w:ins w:id="25079" w:author="Στάθης Καπ" w:date="2023-03-03T04:01:00Z"/>
                <w:rFonts w:cstheme="minorHAnsi"/>
                <w:sz w:val="16"/>
                <w:szCs w:val="16"/>
              </w:rPr>
            </w:pPr>
            <w:ins w:id="25080" w:author="Στάθης Καπ" w:date="2023-03-03T06:23:00Z">
              <w:r>
                <w:rPr>
                  <w:rFonts w:ascii="Calibri" w:hAnsi="Calibri" w:cs="Calibri"/>
                  <w:color w:val="000000"/>
                  <w:sz w:val="16"/>
                  <w:szCs w:val="16"/>
                </w:rPr>
                <w:t>0.12</w:t>
              </w:r>
            </w:ins>
          </w:p>
        </w:tc>
        <w:tc>
          <w:tcPr>
            <w:tcW w:w="669" w:type="dxa"/>
            <w:vAlign w:val="center"/>
            <w:tcPrChange w:id="25081" w:author="Στάθης Καπ" w:date="2023-03-03T06:27:00Z">
              <w:tcPr>
                <w:tcW w:w="669" w:type="dxa"/>
                <w:vAlign w:val="center"/>
              </w:tcPr>
            </w:tcPrChange>
          </w:tcPr>
          <w:p w14:paraId="15448282" w14:textId="36DF32D4" w:rsidR="00C87CFE" w:rsidRPr="00CD1347" w:rsidRDefault="00C87CFE" w:rsidP="00C87CFE">
            <w:pPr>
              <w:jc w:val="center"/>
              <w:rPr>
                <w:ins w:id="25082" w:author="Στάθης Καπ" w:date="2023-03-03T04:01:00Z"/>
                <w:rFonts w:cstheme="minorHAnsi"/>
                <w:sz w:val="16"/>
                <w:szCs w:val="16"/>
              </w:rPr>
            </w:pPr>
            <w:ins w:id="25083" w:author="Στάθης Καπ" w:date="2023-03-03T06:23:00Z">
              <w:r>
                <w:rPr>
                  <w:rFonts w:ascii="Calibri" w:hAnsi="Calibri" w:cstheme="minorHAnsi"/>
                  <w:color w:val="000000"/>
                  <w:sz w:val="16"/>
                  <w:szCs w:val="16"/>
                </w:rPr>
                <w:t>0</w:t>
              </w:r>
            </w:ins>
          </w:p>
        </w:tc>
        <w:tc>
          <w:tcPr>
            <w:tcW w:w="508" w:type="dxa"/>
            <w:vAlign w:val="center"/>
            <w:tcPrChange w:id="25084" w:author="Στάθης Καπ" w:date="2023-03-03T06:27:00Z">
              <w:tcPr>
                <w:tcW w:w="508" w:type="dxa"/>
                <w:vAlign w:val="bottom"/>
              </w:tcPr>
            </w:tcPrChange>
          </w:tcPr>
          <w:p w14:paraId="004F827B" w14:textId="411F97D9" w:rsidR="00C87CFE" w:rsidRPr="00CD1347" w:rsidRDefault="00C87CFE" w:rsidP="00C87CFE">
            <w:pPr>
              <w:jc w:val="center"/>
              <w:rPr>
                <w:ins w:id="25085" w:author="Στάθης Καπ" w:date="2023-03-03T04:01:00Z"/>
                <w:rFonts w:cstheme="minorHAnsi"/>
                <w:sz w:val="16"/>
                <w:szCs w:val="16"/>
              </w:rPr>
            </w:pPr>
            <w:ins w:id="25086" w:author="Στάθης Καπ" w:date="2023-03-03T06:23:00Z">
              <w:r>
                <w:rPr>
                  <w:rFonts w:ascii="Calibri" w:hAnsi="Calibri" w:cs="Calibri"/>
                  <w:color w:val="000000"/>
                  <w:sz w:val="16"/>
                  <w:szCs w:val="16"/>
                </w:rPr>
                <w:t>1458</w:t>
              </w:r>
            </w:ins>
          </w:p>
        </w:tc>
        <w:tc>
          <w:tcPr>
            <w:tcW w:w="541" w:type="dxa"/>
            <w:vAlign w:val="center"/>
            <w:tcPrChange w:id="25087" w:author="Στάθης Καπ" w:date="2023-03-03T06:27:00Z">
              <w:tcPr>
                <w:tcW w:w="541" w:type="dxa"/>
                <w:vAlign w:val="bottom"/>
              </w:tcPr>
            </w:tcPrChange>
          </w:tcPr>
          <w:p w14:paraId="054D6694" w14:textId="542629EC" w:rsidR="00C87CFE" w:rsidRPr="00CD1347" w:rsidRDefault="00C87CFE" w:rsidP="00C87CFE">
            <w:pPr>
              <w:jc w:val="center"/>
              <w:rPr>
                <w:ins w:id="25088" w:author="Στάθης Καπ" w:date="2023-03-03T04:01:00Z"/>
                <w:rFonts w:cstheme="minorHAnsi"/>
                <w:sz w:val="16"/>
                <w:szCs w:val="16"/>
              </w:rPr>
            </w:pPr>
            <w:ins w:id="25089" w:author="Στάθης Καπ" w:date="2023-03-03T06:23:00Z">
              <w:r>
                <w:rPr>
                  <w:rFonts w:ascii="Calibri" w:hAnsi="Calibri" w:cs="Calibri"/>
                  <w:color w:val="000000"/>
                  <w:sz w:val="16"/>
                  <w:szCs w:val="16"/>
                </w:rPr>
                <w:t>0.109</w:t>
              </w:r>
            </w:ins>
          </w:p>
        </w:tc>
        <w:tc>
          <w:tcPr>
            <w:tcW w:w="589" w:type="dxa"/>
            <w:vAlign w:val="center"/>
            <w:tcPrChange w:id="25090" w:author="Στάθης Καπ" w:date="2023-03-03T06:27:00Z">
              <w:tcPr>
                <w:tcW w:w="589" w:type="dxa"/>
                <w:vAlign w:val="center"/>
              </w:tcPr>
            </w:tcPrChange>
          </w:tcPr>
          <w:p w14:paraId="0564F098" w14:textId="57232843" w:rsidR="00C87CFE" w:rsidRPr="00CD1347" w:rsidRDefault="00C87CFE" w:rsidP="00C87CFE">
            <w:pPr>
              <w:jc w:val="center"/>
              <w:rPr>
                <w:ins w:id="25091" w:author="Στάθης Καπ" w:date="2023-03-03T04:01:00Z"/>
                <w:rFonts w:cstheme="minorHAnsi"/>
                <w:sz w:val="16"/>
                <w:szCs w:val="16"/>
              </w:rPr>
            </w:pPr>
            <w:ins w:id="25092" w:author="Στάθης Καπ" w:date="2023-03-03T06:23:00Z">
              <w:r>
                <w:rPr>
                  <w:rFonts w:ascii="Calibri" w:hAnsi="Calibri" w:cstheme="minorHAnsi"/>
                  <w:color w:val="000000"/>
                  <w:sz w:val="16"/>
                  <w:szCs w:val="16"/>
                </w:rPr>
                <w:t>0</w:t>
              </w:r>
            </w:ins>
          </w:p>
        </w:tc>
        <w:tc>
          <w:tcPr>
            <w:tcW w:w="463" w:type="dxa"/>
            <w:vAlign w:val="center"/>
            <w:tcPrChange w:id="25093" w:author="Στάθης Καπ" w:date="2023-03-03T06:27:00Z">
              <w:tcPr>
                <w:tcW w:w="463" w:type="dxa"/>
                <w:vAlign w:val="bottom"/>
              </w:tcPr>
            </w:tcPrChange>
          </w:tcPr>
          <w:p w14:paraId="0C6EBB3E" w14:textId="10140A3D" w:rsidR="00C87CFE" w:rsidRPr="00CD1347" w:rsidRDefault="00C87CFE" w:rsidP="00C87CFE">
            <w:pPr>
              <w:jc w:val="center"/>
              <w:rPr>
                <w:ins w:id="25094" w:author="Στάθης Καπ" w:date="2023-03-03T04:01:00Z"/>
                <w:rFonts w:cstheme="minorHAnsi"/>
                <w:sz w:val="16"/>
                <w:szCs w:val="16"/>
              </w:rPr>
            </w:pPr>
            <w:ins w:id="25095" w:author="Στάθης Καπ" w:date="2023-03-03T06:23:00Z">
              <w:r>
                <w:rPr>
                  <w:rFonts w:ascii="Calibri" w:hAnsi="Calibri" w:cs="Calibri"/>
                  <w:color w:val="000000"/>
                  <w:sz w:val="16"/>
                  <w:szCs w:val="16"/>
                </w:rPr>
                <w:t>1458</w:t>
              </w:r>
            </w:ins>
          </w:p>
        </w:tc>
        <w:tc>
          <w:tcPr>
            <w:tcW w:w="541" w:type="dxa"/>
            <w:vAlign w:val="center"/>
            <w:tcPrChange w:id="25096" w:author="Στάθης Καπ" w:date="2023-03-03T06:27:00Z">
              <w:tcPr>
                <w:tcW w:w="541" w:type="dxa"/>
                <w:vAlign w:val="bottom"/>
              </w:tcPr>
            </w:tcPrChange>
          </w:tcPr>
          <w:p w14:paraId="0F11F9C8" w14:textId="1263E526" w:rsidR="00C87CFE" w:rsidRPr="00CD1347" w:rsidRDefault="00C87CFE" w:rsidP="00C87CFE">
            <w:pPr>
              <w:jc w:val="center"/>
              <w:rPr>
                <w:ins w:id="25097" w:author="Στάθης Καπ" w:date="2023-03-03T04:01:00Z"/>
                <w:rFonts w:cstheme="minorHAnsi"/>
                <w:sz w:val="16"/>
                <w:szCs w:val="16"/>
              </w:rPr>
            </w:pPr>
            <w:ins w:id="25098" w:author="Στάθης Καπ" w:date="2023-03-03T06:23:00Z">
              <w:r>
                <w:rPr>
                  <w:rFonts w:ascii="Calibri" w:hAnsi="Calibri" w:cs="Calibri"/>
                  <w:color w:val="000000"/>
                  <w:sz w:val="16"/>
                  <w:szCs w:val="16"/>
                </w:rPr>
                <w:t>0.111</w:t>
              </w:r>
            </w:ins>
          </w:p>
        </w:tc>
        <w:tc>
          <w:tcPr>
            <w:tcW w:w="589" w:type="dxa"/>
            <w:vAlign w:val="center"/>
            <w:tcPrChange w:id="25099" w:author="Στάθης Καπ" w:date="2023-03-03T06:27:00Z">
              <w:tcPr>
                <w:tcW w:w="589" w:type="dxa"/>
                <w:vAlign w:val="center"/>
              </w:tcPr>
            </w:tcPrChange>
          </w:tcPr>
          <w:p w14:paraId="3FA8329C" w14:textId="1D5A8C64" w:rsidR="00C87CFE" w:rsidRPr="00CD1347" w:rsidRDefault="00C87CFE" w:rsidP="00C87CFE">
            <w:pPr>
              <w:jc w:val="center"/>
              <w:rPr>
                <w:ins w:id="25100" w:author="Στάθης Καπ" w:date="2023-03-03T04:01:00Z"/>
                <w:rFonts w:cstheme="minorHAnsi"/>
                <w:sz w:val="16"/>
                <w:szCs w:val="16"/>
              </w:rPr>
            </w:pPr>
            <w:ins w:id="25101"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2510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03" w:author="Στάθης Καπ" w:date="2023-03-03T04:01:00Z"/>
        </w:trPr>
        <w:tc>
          <w:tcPr>
            <w:tcW w:w="515" w:type="dxa"/>
            <w:tcBorders>
              <w:top w:val="nil"/>
              <w:bottom w:val="nil"/>
              <w:right w:val="single" w:sz="4" w:space="0" w:color="auto"/>
            </w:tcBorders>
            <w:shd w:val="clear" w:color="auto" w:fill="E7E6E6" w:themeFill="background2"/>
            <w:vAlign w:val="bottom"/>
            <w:tcPrChange w:id="25104" w:author="Στάθης Καπ" w:date="2023-03-03T06:27:00Z">
              <w:tcPr>
                <w:tcW w:w="515" w:type="dxa"/>
                <w:vAlign w:val="bottom"/>
              </w:tcPr>
            </w:tcPrChange>
          </w:tcPr>
          <w:p w14:paraId="4D52A58C" w14:textId="0E3244D3" w:rsidR="00C87CFE" w:rsidRPr="00CD1347" w:rsidRDefault="00C87CFE" w:rsidP="00C87CFE">
            <w:pPr>
              <w:jc w:val="center"/>
              <w:rPr>
                <w:ins w:id="25105" w:author="Στάθης Καπ" w:date="2023-03-03T04:01:00Z"/>
                <w:sz w:val="16"/>
                <w:szCs w:val="16"/>
              </w:rPr>
            </w:pPr>
            <w:ins w:id="25106" w:author="Στάθης Καπ" w:date="2023-03-03T04:08:00Z">
              <w:r w:rsidRPr="00CD1347">
                <w:rPr>
                  <w:rFonts w:ascii="Calibri" w:hAnsi="Calibri" w:cs="Calibri"/>
                  <w:color w:val="000000"/>
                  <w:sz w:val="16"/>
                  <w:szCs w:val="16"/>
                  <w:rPrChange w:id="25107"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25108" w:author="Στάθης Καπ" w:date="2023-03-03T06:27:00Z">
              <w:tcPr>
                <w:tcW w:w="560" w:type="dxa"/>
              </w:tcPr>
            </w:tcPrChange>
          </w:tcPr>
          <w:p w14:paraId="76A5CC97" w14:textId="6E5119D6" w:rsidR="00C87CFE" w:rsidRPr="00CD1347" w:rsidRDefault="00C87CFE" w:rsidP="00C87CFE">
            <w:pPr>
              <w:jc w:val="center"/>
              <w:rPr>
                <w:ins w:id="25109" w:author="Στάθης Καπ" w:date="2023-03-03T04:01:00Z"/>
                <w:rFonts w:cstheme="minorHAnsi"/>
                <w:sz w:val="16"/>
                <w:szCs w:val="16"/>
              </w:rPr>
            </w:pPr>
            <w:ins w:id="25110" w:author="Στάθης Καπ" w:date="2023-03-03T06:23:00Z">
              <w:r>
                <w:rPr>
                  <w:rFonts w:ascii="Calibri" w:hAnsi="Calibri" w:cs="Calibri"/>
                  <w:color w:val="000000"/>
                  <w:sz w:val="16"/>
                  <w:szCs w:val="16"/>
                </w:rPr>
                <w:t>1458</w:t>
              </w:r>
            </w:ins>
          </w:p>
        </w:tc>
        <w:tc>
          <w:tcPr>
            <w:tcW w:w="855" w:type="dxa"/>
            <w:vAlign w:val="center"/>
            <w:tcPrChange w:id="25111" w:author="Στάθης Καπ" w:date="2023-03-03T06:27:00Z">
              <w:tcPr>
                <w:tcW w:w="855" w:type="dxa"/>
              </w:tcPr>
            </w:tcPrChange>
          </w:tcPr>
          <w:p w14:paraId="51A6A9CD" w14:textId="4BD0EAC5" w:rsidR="00C87CFE" w:rsidRPr="00CD1347" w:rsidRDefault="00C87CFE" w:rsidP="00C87CFE">
            <w:pPr>
              <w:jc w:val="center"/>
              <w:rPr>
                <w:ins w:id="25112" w:author="Στάθης Καπ" w:date="2023-03-03T04:01:00Z"/>
                <w:rFonts w:cstheme="minorHAnsi"/>
                <w:sz w:val="16"/>
                <w:szCs w:val="16"/>
              </w:rPr>
            </w:pPr>
            <w:ins w:id="25113" w:author="Στάθης Καπ" w:date="2023-03-03T06:23:00Z">
              <w:r>
                <w:rPr>
                  <w:rFonts w:ascii="Calibri" w:hAnsi="Calibri" w:cs="Calibri"/>
                  <w:color w:val="000000"/>
                  <w:sz w:val="16"/>
                  <w:szCs w:val="16"/>
                </w:rPr>
                <w:t>1458</w:t>
              </w:r>
            </w:ins>
          </w:p>
        </w:tc>
        <w:tc>
          <w:tcPr>
            <w:tcW w:w="544" w:type="dxa"/>
            <w:vAlign w:val="center"/>
            <w:tcPrChange w:id="25114" w:author="Στάθης Καπ" w:date="2023-03-03T06:27:00Z">
              <w:tcPr>
                <w:tcW w:w="544" w:type="dxa"/>
                <w:vAlign w:val="bottom"/>
              </w:tcPr>
            </w:tcPrChange>
          </w:tcPr>
          <w:p w14:paraId="01CCFB83" w14:textId="207B20E4" w:rsidR="00C87CFE" w:rsidRPr="00CD1347" w:rsidRDefault="00C87CFE" w:rsidP="00C87CFE">
            <w:pPr>
              <w:jc w:val="center"/>
              <w:rPr>
                <w:ins w:id="25115" w:author="Στάθης Καπ" w:date="2023-03-03T04:01:00Z"/>
                <w:rFonts w:cstheme="minorHAnsi"/>
                <w:sz w:val="16"/>
                <w:szCs w:val="16"/>
              </w:rPr>
            </w:pPr>
            <w:ins w:id="25116" w:author="Στάθης Καπ" w:date="2023-03-03T06:23:00Z">
              <w:r>
                <w:rPr>
                  <w:rFonts w:ascii="Calibri" w:hAnsi="Calibri" w:cs="Calibri"/>
                  <w:color w:val="000000"/>
                  <w:sz w:val="16"/>
                  <w:szCs w:val="16"/>
                </w:rPr>
                <w:t>1458</w:t>
              </w:r>
            </w:ins>
          </w:p>
        </w:tc>
        <w:tc>
          <w:tcPr>
            <w:tcW w:w="621" w:type="dxa"/>
            <w:vAlign w:val="center"/>
            <w:tcPrChange w:id="25117" w:author="Στάθης Καπ" w:date="2023-03-03T06:27:00Z">
              <w:tcPr>
                <w:tcW w:w="621" w:type="dxa"/>
                <w:vAlign w:val="bottom"/>
              </w:tcPr>
            </w:tcPrChange>
          </w:tcPr>
          <w:p w14:paraId="2FD9827E" w14:textId="39F18A65" w:rsidR="00C87CFE" w:rsidRPr="00CD1347" w:rsidRDefault="00C87CFE" w:rsidP="00C87CFE">
            <w:pPr>
              <w:jc w:val="center"/>
              <w:rPr>
                <w:ins w:id="25118" w:author="Στάθης Καπ" w:date="2023-03-03T04:01:00Z"/>
                <w:rFonts w:cstheme="minorHAnsi"/>
                <w:sz w:val="16"/>
                <w:szCs w:val="16"/>
              </w:rPr>
            </w:pPr>
            <w:ins w:id="25119" w:author="Στάθης Καπ" w:date="2023-03-03T06:23:00Z">
              <w:r>
                <w:rPr>
                  <w:rFonts w:ascii="Calibri" w:hAnsi="Calibri" w:cs="Calibri"/>
                  <w:color w:val="000000"/>
                  <w:sz w:val="16"/>
                  <w:szCs w:val="16"/>
                </w:rPr>
                <w:t>0.162</w:t>
              </w:r>
            </w:ins>
          </w:p>
        </w:tc>
        <w:tc>
          <w:tcPr>
            <w:tcW w:w="669" w:type="dxa"/>
            <w:vAlign w:val="center"/>
            <w:tcPrChange w:id="25120" w:author="Στάθης Καπ" w:date="2023-03-03T06:27:00Z">
              <w:tcPr>
                <w:tcW w:w="669" w:type="dxa"/>
                <w:vAlign w:val="center"/>
              </w:tcPr>
            </w:tcPrChange>
          </w:tcPr>
          <w:p w14:paraId="466FF491" w14:textId="02570715" w:rsidR="00C87CFE" w:rsidRPr="00CD1347" w:rsidRDefault="00C87CFE" w:rsidP="00C87CFE">
            <w:pPr>
              <w:jc w:val="center"/>
              <w:rPr>
                <w:ins w:id="25121" w:author="Στάθης Καπ" w:date="2023-03-03T04:01:00Z"/>
                <w:rFonts w:cstheme="minorHAnsi"/>
                <w:sz w:val="16"/>
                <w:szCs w:val="16"/>
              </w:rPr>
            </w:pPr>
            <w:ins w:id="25122" w:author="Στάθης Καπ" w:date="2023-03-03T06:23:00Z">
              <w:r>
                <w:rPr>
                  <w:rFonts w:ascii="Calibri" w:hAnsi="Calibri" w:cstheme="minorHAnsi"/>
                  <w:color w:val="000000"/>
                  <w:sz w:val="16"/>
                  <w:szCs w:val="16"/>
                </w:rPr>
                <w:t>0</w:t>
              </w:r>
            </w:ins>
          </w:p>
        </w:tc>
        <w:tc>
          <w:tcPr>
            <w:tcW w:w="543" w:type="dxa"/>
            <w:vAlign w:val="center"/>
            <w:tcPrChange w:id="25123" w:author="Στάθης Καπ" w:date="2023-03-03T06:27:00Z">
              <w:tcPr>
                <w:tcW w:w="543" w:type="dxa"/>
                <w:vAlign w:val="bottom"/>
              </w:tcPr>
            </w:tcPrChange>
          </w:tcPr>
          <w:p w14:paraId="50063285" w14:textId="192675E2" w:rsidR="00C87CFE" w:rsidRPr="00CD1347" w:rsidRDefault="00C87CFE" w:rsidP="00C87CFE">
            <w:pPr>
              <w:jc w:val="center"/>
              <w:rPr>
                <w:ins w:id="25124" w:author="Στάθης Καπ" w:date="2023-03-03T04:01:00Z"/>
                <w:rFonts w:cstheme="minorHAnsi"/>
                <w:sz w:val="16"/>
                <w:szCs w:val="16"/>
              </w:rPr>
            </w:pPr>
            <w:ins w:id="25125" w:author="Στάθης Καπ" w:date="2023-03-03T06:23:00Z">
              <w:r>
                <w:rPr>
                  <w:rFonts w:ascii="Calibri" w:hAnsi="Calibri" w:cs="Calibri"/>
                  <w:color w:val="000000"/>
                  <w:sz w:val="16"/>
                  <w:szCs w:val="16"/>
                </w:rPr>
                <w:t>1458</w:t>
              </w:r>
            </w:ins>
          </w:p>
        </w:tc>
        <w:tc>
          <w:tcPr>
            <w:tcW w:w="621" w:type="dxa"/>
            <w:vAlign w:val="center"/>
            <w:tcPrChange w:id="25126" w:author="Στάθης Καπ" w:date="2023-03-03T06:27:00Z">
              <w:tcPr>
                <w:tcW w:w="621" w:type="dxa"/>
                <w:vAlign w:val="bottom"/>
              </w:tcPr>
            </w:tcPrChange>
          </w:tcPr>
          <w:p w14:paraId="18CCFBF9" w14:textId="54881988" w:rsidR="00C87CFE" w:rsidRPr="00CD1347" w:rsidRDefault="00C87CFE" w:rsidP="00C87CFE">
            <w:pPr>
              <w:jc w:val="center"/>
              <w:rPr>
                <w:ins w:id="25127" w:author="Στάθης Καπ" w:date="2023-03-03T04:01:00Z"/>
                <w:rFonts w:cstheme="minorHAnsi"/>
                <w:sz w:val="16"/>
                <w:szCs w:val="16"/>
              </w:rPr>
            </w:pPr>
            <w:ins w:id="25128" w:author="Στάθης Καπ" w:date="2023-03-03T06:23:00Z">
              <w:r>
                <w:rPr>
                  <w:rFonts w:ascii="Calibri" w:hAnsi="Calibri" w:cs="Calibri"/>
                  <w:color w:val="000000"/>
                  <w:sz w:val="16"/>
                  <w:szCs w:val="16"/>
                </w:rPr>
                <w:t>0.098</w:t>
              </w:r>
            </w:ins>
          </w:p>
        </w:tc>
        <w:tc>
          <w:tcPr>
            <w:tcW w:w="669" w:type="dxa"/>
            <w:vAlign w:val="center"/>
            <w:tcPrChange w:id="25129" w:author="Στάθης Καπ" w:date="2023-03-03T06:27:00Z">
              <w:tcPr>
                <w:tcW w:w="669" w:type="dxa"/>
                <w:vAlign w:val="center"/>
              </w:tcPr>
            </w:tcPrChange>
          </w:tcPr>
          <w:p w14:paraId="0AEB4944" w14:textId="044847B5" w:rsidR="00C87CFE" w:rsidRPr="00CD1347" w:rsidRDefault="00C87CFE" w:rsidP="00C87CFE">
            <w:pPr>
              <w:jc w:val="center"/>
              <w:rPr>
                <w:ins w:id="25130" w:author="Στάθης Καπ" w:date="2023-03-03T04:01:00Z"/>
                <w:rFonts w:cstheme="minorHAnsi"/>
                <w:sz w:val="16"/>
                <w:szCs w:val="16"/>
              </w:rPr>
            </w:pPr>
            <w:ins w:id="25131" w:author="Στάθης Καπ" w:date="2023-03-03T06:23:00Z">
              <w:r>
                <w:rPr>
                  <w:rFonts w:ascii="Calibri" w:hAnsi="Calibri" w:cstheme="minorHAnsi"/>
                  <w:color w:val="000000"/>
                  <w:sz w:val="16"/>
                  <w:szCs w:val="16"/>
                </w:rPr>
                <w:t>0</w:t>
              </w:r>
            </w:ins>
          </w:p>
        </w:tc>
        <w:tc>
          <w:tcPr>
            <w:tcW w:w="508" w:type="dxa"/>
            <w:vAlign w:val="center"/>
            <w:tcPrChange w:id="25132" w:author="Στάθης Καπ" w:date="2023-03-03T06:27:00Z">
              <w:tcPr>
                <w:tcW w:w="508" w:type="dxa"/>
                <w:vAlign w:val="bottom"/>
              </w:tcPr>
            </w:tcPrChange>
          </w:tcPr>
          <w:p w14:paraId="7F6665F4" w14:textId="147FE9CE" w:rsidR="00C87CFE" w:rsidRPr="00CD1347" w:rsidRDefault="00C87CFE" w:rsidP="00C87CFE">
            <w:pPr>
              <w:jc w:val="center"/>
              <w:rPr>
                <w:ins w:id="25133" w:author="Στάθης Καπ" w:date="2023-03-03T04:01:00Z"/>
                <w:rFonts w:cstheme="minorHAnsi"/>
                <w:sz w:val="16"/>
                <w:szCs w:val="16"/>
              </w:rPr>
            </w:pPr>
            <w:ins w:id="25134" w:author="Στάθης Καπ" w:date="2023-03-03T06:23:00Z">
              <w:r>
                <w:rPr>
                  <w:rFonts w:ascii="Calibri" w:hAnsi="Calibri" w:cs="Calibri"/>
                  <w:color w:val="000000"/>
                  <w:sz w:val="16"/>
                  <w:szCs w:val="16"/>
                </w:rPr>
                <w:t>1458</w:t>
              </w:r>
            </w:ins>
          </w:p>
        </w:tc>
        <w:tc>
          <w:tcPr>
            <w:tcW w:w="541" w:type="dxa"/>
            <w:vAlign w:val="center"/>
            <w:tcPrChange w:id="25135" w:author="Στάθης Καπ" w:date="2023-03-03T06:27:00Z">
              <w:tcPr>
                <w:tcW w:w="541" w:type="dxa"/>
                <w:vAlign w:val="bottom"/>
              </w:tcPr>
            </w:tcPrChange>
          </w:tcPr>
          <w:p w14:paraId="166240F2" w14:textId="53674311" w:rsidR="00C87CFE" w:rsidRPr="00CD1347" w:rsidRDefault="00C87CFE" w:rsidP="00C87CFE">
            <w:pPr>
              <w:jc w:val="center"/>
              <w:rPr>
                <w:ins w:id="25136" w:author="Στάθης Καπ" w:date="2023-03-03T04:01:00Z"/>
                <w:rFonts w:cstheme="minorHAnsi"/>
                <w:sz w:val="16"/>
                <w:szCs w:val="16"/>
              </w:rPr>
            </w:pPr>
            <w:ins w:id="25137" w:author="Στάθης Καπ" w:date="2023-03-03T06:23:00Z">
              <w:r>
                <w:rPr>
                  <w:rFonts w:ascii="Calibri" w:hAnsi="Calibri" w:cs="Calibri"/>
                  <w:color w:val="000000"/>
                  <w:sz w:val="16"/>
                  <w:szCs w:val="16"/>
                </w:rPr>
                <w:t>0.093</w:t>
              </w:r>
            </w:ins>
          </w:p>
        </w:tc>
        <w:tc>
          <w:tcPr>
            <w:tcW w:w="589" w:type="dxa"/>
            <w:vAlign w:val="center"/>
            <w:tcPrChange w:id="25138" w:author="Στάθης Καπ" w:date="2023-03-03T06:27:00Z">
              <w:tcPr>
                <w:tcW w:w="589" w:type="dxa"/>
                <w:vAlign w:val="center"/>
              </w:tcPr>
            </w:tcPrChange>
          </w:tcPr>
          <w:p w14:paraId="52624EC4" w14:textId="3B84B7FF" w:rsidR="00C87CFE" w:rsidRPr="00CD1347" w:rsidRDefault="00C87CFE" w:rsidP="00C87CFE">
            <w:pPr>
              <w:jc w:val="center"/>
              <w:rPr>
                <w:ins w:id="25139" w:author="Στάθης Καπ" w:date="2023-03-03T04:01:00Z"/>
                <w:rFonts w:cstheme="minorHAnsi"/>
                <w:sz w:val="16"/>
                <w:szCs w:val="16"/>
              </w:rPr>
            </w:pPr>
            <w:ins w:id="25140" w:author="Στάθης Καπ" w:date="2023-03-03T06:23:00Z">
              <w:r>
                <w:rPr>
                  <w:rFonts w:ascii="Calibri" w:hAnsi="Calibri" w:cstheme="minorHAnsi"/>
                  <w:color w:val="000000"/>
                  <w:sz w:val="16"/>
                  <w:szCs w:val="16"/>
                </w:rPr>
                <w:t>0</w:t>
              </w:r>
            </w:ins>
          </w:p>
        </w:tc>
        <w:tc>
          <w:tcPr>
            <w:tcW w:w="463" w:type="dxa"/>
            <w:vAlign w:val="center"/>
            <w:tcPrChange w:id="25141" w:author="Στάθης Καπ" w:date="2023-03-03T06:27:00Z">
              <w:tcPr>
                <w:tcW w:w="463" w:type="dxa"/>
                <w:vAlign w:val="bottom"/>
              </w:tcPr>
            </w:tcPrChange>
          </w:tcPr>
          <w:p w14:paraId="2074A0A7" w14:textId="4E273257" w:rsidR="00C87CFE" w:rsidRPr="00CD1347" w:rsidRDefault="00C87CFE" w:rsidP="00C87CFE">
            <w:pPr>
              <w:jc w:val="center"/>
              <w:rPr>
                <w:ins w:id="25142" w:author="Στάθης Καπ" w:date="2023-03-03T04:01:00Z"/>
                <w:rFonts w:cstheme="minorHAnsi"/>
                <w:sz w:val="16"/>
                <w:szCs w:val="16"/>
              </w:rPr>
            </w:pPr>
            <w:ins w:id="25143" w:author="Στάθης Καπ" w:date="2023-03-03T06:23:00Z">
              <w:r>
                <w:rPr>
                  <w:rFonts w:ascii="Calibri" w:hAnsi="Calibri" w:cs="Calibri"/>
                  <w:color w:val="000000"/>
                  <w:sz w:val="16"/>
                  <w:szCs w:val="16"/>
                </w:rPr>
                <w:t>1458</w:t>
              </w:r>
            </w:ins>
          </w:p>
        </w:tc>
        <w:tc>
          <w:tcPr>
            <w:tcW w:w="541" w:type="dxa"/>
            <w:vAlign w:val="center"/>
            <w:tcPrChange w:id="25144" w:author="Στάθης Καπ" w:date="2023-03-03T06:27:00Z">
              <w:tcPr>
                <w:tcW w:w="541" w:type="dxa"/>
                <w:vAlign w:val="bottom"/>
              </w:tcPr>
            </w:tcPrChange>
          </w:tcPr>
          <w:p w14:paraId="3543EC47" w14:textId="662C9CFB" w:rsidR="00C87CFE" w:rsidRPr="00CD1347" w:rsidRDefault="00C87CFE" w:rsidP="00C87CFE">
            <w:pPr>
              <w:jc w:val="center"/>
              <w:rPr>
                <w:ins w:id="25145" w:author="Στάθης Καπ" w:date="2023-03-03T04:01:00Z"/>
                <w:rFonts w:cstheme="minorHAnsi"/>
                <w:sz w:val="16"/>
                <w:szCs w:val="16"/>
              </w:rPr>
            </w:pPr>
            <w:ins w:id="25146" w:author="Στάθης Καπ" w:date="2023-03-03T06:23:00Z">
              <w:r>
                <w:rPr>
                  <w:rFonts w:ascii="Calibri" w:hAnsi="Calibri" w:cs="Calibri"/>
                  <w:color w:val="000000"/>
                  <w:sz w:val="16"/>
                  <w:szCs w:val="16"/>
                </w:rPr>
                <w:t>0.111</w:t>
              </w:r>
            </w:ins>
          </w:p>
        </w:tc>
        <w:tc>
          <w:tcPr>
            <w:tcW w:w="589" w:type="dxa"/>
            <w:vAlign w:val="center"/>
            <w:tcPrChange w:id="25147" w:author="Στάθης Καπ" w:date="2023-03-03T06:27:00Z">
              <w:tcPr>
                <w:tcW w:w="589" w:type="dxa"/>
                <w:vAlign w:val="center"/>
              </w:tcPr>
            </w:tcPrChange>
          </w:tcPr>
          <w:p w14:paraId="09CC2FD2" w14:textId="588F32C2" w:rsidR="00C87CFE" w:rsidRPr="00CD1347" w:rsidRDefault="00C87CFE" w:rsidP="00C87CFE">
            <w:pPr>
              <w:jc w:val="center"/>
              <w:rPr>
                <w:ins w:id="25148" w:author="Στάθης Καπ" w:date="2023-03-03T04:01:00Z"/>
                <w:rFonts w:cstheme="minorHAnsi"/>
                <w:sz w:val="16"/>
                <w:szCs w:val="16"/>
              </w:rPr>
            </w:pPr>
            <w:ins w:id="25149"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2515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51" w:author="Στάθης Καπ" w:date="2023-03-03T04:01:00Z"/>
        </w:trPr>
        <w:tc>
          <w:tcPr>
            <w:tcW w:w="515" w:type="dxa"/>
            <w:tcBorders>
              <w:top w:val="nil"/>
              <w:bottom w:val="nil"/>
              <w:right w:val="single" w:sz="4" w:space="0" w:color="auto"/>
            </w:tcBorders>
            <w:shd w:val="clear" w:color="auto" w:fill="E7E6E6" w:themeFill="background2"/>
            <w:vAlign w:val="bottom"/>
            <w:tcPrChange w:id="25152" w:author="Στάθης Καπ" w:date="2023-03-03T06:27:00Z">
              <w:tcPr>
                <w:tcW w:w="515" w:type="dxa"/>
                <w:vAlign w:val="bottom"/>
              </w:tcPr>
            </w:tcPrChange>
          </w:tcPr>
          <w:p w14:paraId="09903765" w14:textId="3569E69B" w:rsidR="00C87CFE" w:rsidRPr="00CD1347" w:rsidRDefault="00C87CFE" w:rsidP="00C87CFE">
            <w:pPr>
              <w:jc w:val="center"/>
              <w:rPr>
                <w:ins w:id="25153" w:author="Στάθης Καπ" w:date="2023-03-03T04:01:00Z"/>
                <w:sz w:val="16"/>
                <w:szCs w:val="16"/>
              </w:rPr>
            </w:pPr>
            <w:ins w:id="25154" w:author="Στάθης Καπ" w:date="2023-03-03T04:08:00Z">
              <w:r w:rsidRPr="00CD1347">
                <w:rPr>
                  <w:rFonts w:ascii="Calibri" w:hAnsi="Calibri" w:cs="Calibri"/>
                  <w:color w:val="000000"/>
                  <w:sz w:val="16"/>
                  <w:szCs w:val="16"/>
                  <w:rPrChange w:id="25155"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25156" w:author="Στάθης Καπ" w:date="2023-03-03T06:27:00Z">
              <w:tcPr>
                <w:tcW w:w="560" w:type="dxa"/>
              </w:tcPr>
            </w:tcPrChange>
          </w:tcPr>
          <w:p w14:paraId="7CA9E159" w14:textId="404F57A0" w:rsidR="00C87CFE" w:rsidRPr="00CD1347" w:rsidRDefault="00C87CFE" w:rsidP="00C87CFE">
            <w:pPr>
              <w:jc w:val="center"/>
              <w:rPr>
                <w:ins w:id="25157" w:author="Στάθης Καπ" w:date="2023-03-03T04:01:00Z"/>
                <w:rFonts w:cstheme="minorHAnsi"/>
                <w:sz w:val="16"/>
                <w:szCs w:val="16"/>
              </w:rPr>
            </w:pPr>
            <w:ins w:id="25158" w:author="Στάθης Καπ" w:date="2023-03-03T06:23:00Z">
              <w:r>
                <w:rPr>
                  <w:rFonts w:ascii="Calibri" w:hAnsi="Calibri" w:cs="Calibri"/>
                  <w:color w:val="000000"/>
                  <w:sz w:val="16"/>
                  <w:szCs w:val="16"/>
                </w:rPr>
                <w:t>1458</w:t>
              </w:r>
            </w:ins>
          </w:p>
        </w:tc>
        <w:tc>
          <w:tcPr>
            <w:tcW w:w="855" w:type="dxa"/>
            <w:vAlign w:val="center"/>
            <w:tcPrChange w:id="25159" w:author="Στάθης Καπ" w:date="2023-03-03T06:27:00Z">
              <w:tcPr>
                <w:tcW w:w="855" w:type="dxa"/>
              </w:tcPr>
            </w:tcPrChange>
          </w:tcPr>
          <w:p w14:paraId="1C37145C" w14:textId="67F7FC15" w:rsidR="00C87CFE" w:rsidRPr="00CD1347" w:rsidRDefault="00C87CFE" w:rsidP="00C87CFE">
            <w:pPr>
              <w:jc w:val="center"/>
              <w:rPr>
                <w:ins w:id="25160" w:author="Στάθης Καπ" w:date="2023-03-03T04:01:00Z"/>
                <w:rFonts w:cstheme="minorHAnsi"/>
                <w:sz w:val="16"/>
                <w:szCs w:val="16"/>
              </w:rPr>
            </w:pPr>
            <w:ins w:id="25161" w:author="Στάθης Καπ" w:date="2023-03-03T06:23:00Z">
              <w:r>
                <w:rPr>
                  <w:rFonts w:ascii="Calibri" w:hAnsi="Calibri" w:cs="Calibri"/>
                  <w:color w:val="000000"/>
                  <w:sz w:val="16"/>
                  <w:szCs w:val="16"/>
                </w:rPr>
                <w:t>1458</w:t>
              </w:r>
            </w:ins>
          </w:p>
        </w:tc>
        <w:tc>
          <w:tcPr>
            <w:tcW w:w="544" w:type="dxa"/>
            <w:vAlign w:val="center"/>
            <w:tcPrChange w:id="25162" w:author="Στάθης Καπ" w:date="2023-03-03T06:27:00Z">
              <w:tcPr>
                <w:tcW w:w="544" w:type="dxa"/>
                <w:vAlign w:val="bottom"/>
              </w:tcPr>
            </w:tcPrChange>
          </w:tcPr>
          <w:p w14:paraId="0814DF2C" w14:textId="0F65F445" w:rsidR="00C87CFE" w:rsidRPr="00CD1347" w:rsidRDefault="00C87CFE" w:rsidP="00C87CFE">
            <w:pPr>
              <w:jc w:val="center"/>
              <w:rPr>
                <w:ins w:id="25163" w:author="Στάθης Καπ" w:date="2023-03-03T04:01:00Z"/>
                <w:rFonts w:cstheme="minorHAnsi"/>
                <w:sz w:val="16"/>
                <w:szCs w:val="16"/>
              </w:rPr>
            </w:pPr>
            <w:ins w:id="25164" w:author="Στάθης Καπ" w:date="2023-03-03T06:23:00Z">
              <w:r>
                <w:rPr>
                  <w:rFonts w:ascii="Calibri" w:hAnsi="Calibri" w:cs="Calibri"/>
                  <w:color w:val="000000"/>
                  <w:sz w:val="16"/>
                  <w:szCs w:val="16"/>
                </w:rPr>
                <w:t>1458</w:t>
              </w:r>
            </w:ins>
          </w:p>
        </w:tc>
        <w:tc>
          <w:tcPr>
            <w:tcW w:w="621" w:type="dxa"/>
            <w:vAlign w:val="center"/>
            <w:tcPrChange w:id="25165" w:author="Στάθης Καπ" w:date="2023-03-03T06:27:00Z">
              <w:tcPr>
                <w:tcW w:w="621" w:type="dxa"/>
                <w:vAlign w:val="bottom"/>
              </w:tcPr>
            </w:tcPrChange>
          </w:tcPr>
          <w:p w14:paraId="23C254FB" w14:textId="48E75CBE" w:rsidR="00C87CFE" w:rsidRPr="00CD1347" w:rsidRDefault="00C87CFE" w:rsidP="00C87CFE">
            <w:pPr>
              <w:jc w:val="center"/>
              <w:rPr>
                <w:ins w:id="25166" w:author="Στάθης Καπ" w:date="2023-03-03T04:01:00Z"/>
                <w:rFonts w:cstheme="minorHAnsi"/>
                <w:sz w:val="16"/>
                <w:szCs w:val="16"/>
              </w:rPr>
            </w:pPr>
            <w:ins w:id="25167" w:author="Στάθης Καπ" w:date="2023-03-03T06:23:00Z">
              <w:r>
                <w:rPr>
                  <w:rFonts w:ascii="Calibri" w:hAnsi="Calibri" w:cs="Calibri"/>
                  <w:color w:val="000000"/>
                  <w:sz w:val="16"/>
                  <w:szCs w:val="16"/>
                </w:rPr>
                <w:t>0.059</w:t>
              </w:r>
            </w:ins>
          </w:p>
        </w:tc>
        <w:tc>
          <w:tcPr>
            <w:tcW w:w="669" w:type="dxa"/>
            <w:vAlign w:val="center"/>
            <w:tcPrChange w:id="25168" w:author="Στάθης Καπ" w:date="2023-03-03T06:27:00Z">
              <w:tcPr>
                <w:tcW w:w="669" w:type="dxa"/>
                <w:vAlign w:val="center"/>
              </w:tcPr>
            </w:tcPrChange>
          </w:tcPr>
          <w:p w14:paraId="7142EB49" w14:textId="6EDDBA70" w:rsidR="00C87CFE" w:rsidRPr="00CD1347" w:rsidRDefault="00C87CFE" w:rsidP="00C87CFE">
            <w:pPr>
              <w:jc w:val="center"/>
              <w:rPr>
                <w:ins w:id="25169" w:author="Στάθης Καπ" w:date="2023-03-03T04:01:00Z"/>
                <w:rFonts w:cstheme="minorHAnsi"/>
                <w:sz w:val="16"/>
                <w:szCs w:val="16"/>
              </w:rPr>
            </w:pPr>
            <w:ins w:id="25170" w:author="Στάθης Καπ" w:date="2023-03-03T06:23:00Z">
              <w:r>
                <w:rPr>
                  <w:rFonts w:ascii="Calibri" w:hAnsi="Calibri" w:cstheme="minorHAnsi"/>
                  <w:color w:val="000000"/>
                  <w:sz w:val="16"/>
                  <w:szCs w:val="16"/>
                </w:rPr>
                <w:t>0</w:t>
              </w:r>
            </w:ins>
          </w:p>
        </w:tc>
        <w:tc>
          <w:tcPr>
            <w:tcW w:w="543" w:type="dxa"/>
            <w:vAlign w:val="center"/>
            <w:tcPrChange w:id="25171" w:author="Στάθης Καπ" w:date="2023-03-03T06:27:00Z">
              <w:tcPr>
                <w:tcW w:w="543" w:type="dxa"/>
                <w:vAlign w:val="bottom"/>
              </w:tcPr>
            </w:tcPrChange>
          </w:tcPr>
          <w:p w14:paraId="2F494203" w14:textId="658129EB" w:rsidR="00C87CFE" w:rsidRPr="00CD1347" w:rsidRDefault="00C87CFE" w:rsidP="00C87CFE">
            <w:pPr>
              <w:jc w:val="center"/>
              <w:rPr>
                <w:ins w:id="25172" w:author="Στάθης Καπ" w:date="2023-03-03T04:01:00Z"/>
                <w:rFonts w:cstheme="minorHAnsi"/>
                <w:sz w:val="16"/>
                <w:szCs w:val="16"/>
              </w:rPr>
            </w:pPr>
            <w:ins w:id="25173" w:author="Στάθης Καπ" w:date="2023-03-03T06:23:00Z">
              <w:r>
                <w:rPr>
                  <w:rFonts w:ascii="Calibri" w:hAnsi="Calibri" w:cs="Calibri"/>
                  <w:color w:val="000000"/>
                  <w:sz w:val="16"/>
                  <w:szCs w:val="16"/>
                </w:rPr>
                <w:t>1458</w:t>
              </w:r>
            </w:ins>
          </w:p>
        </w:tc>
        <w:tc>
          <w:tcPr>
            <w:tcW w:w="621" w:type="dxa"/>
            <w:vAlign w:val="center"/>
            <w:tcPrChange w:id="25174" w:author="Στάθης Καπ" w:date="2023-03-03T06:27:00Z">
              <w:tcPr>
                <w:tcW w:w="621" w:type="dxa"/>
                <w:vAlign w:val="bottom"/>
              </w:tcPr>
            </w:tcPrChange>
          </w:tcPr>
          <w:p w14:paraId="2876358C" w14:textId="447CD33E" w:rsidR="00C87CFE" w:rsidRPr="00CD1347" w:rsidRDefault="00C87CFE" w:rsidP="00C87CFE">
            <w:pPr>
              <w:jc w:val="center"/>
              <w:rPr>
                <w:ins w:id="25175" w:author="Στάθης Καπ" w:date="2023-03-03T04:01:00Z"/>
                <w:rFonts w:cstheme="minorHAnsi"/>
                <w:sz w:val="16"/>
                <w:szCs w:val="16"/>
              </w:rPr>
            </w:pPr>
            <w:ins w:id="25176" w:author="Στάθης Καπ" w:date="2023-03-03T06:23:00Z">
              <w:r>
                <w:rPr>
                  <w:rFonts w:ascii="Calibri" w:hAnsi="Calibri" w:cs="Calibri"/>
                  <w:color w:val="000000"/>
                  <w:sz w:val="16"/>
                  <w:szCs w:val="16"/>
                </w:rPr>
                <w:t>0.097</w:t>
              </w:r>
            </w:ins>
          </w:p>
        </w:tc>
        <w:tc>
          <w:tcPr>
            <w:tcW w:w="669" w:type="dxa"/>
            <w:vAlign w:val="center"/>
            <w:tcPrChange w:id="25177" w:author="Στάθης Καπ" w:date="2023-03-03T06:27:00Z">
              <w:tcPr>
                <w:tcW w:w="669" w:type="dxa"/>
                <w:vAlign w:val="center"/>
              </w:tcPr>
            </w:tcPrChange>
          </w:tcPr>
          <w:p w14:paraId="59F10823" w14:textId="03C0D854" w:rsidR="00C87CFE" w:rsidRPr="00CD1347" w:rsidRDefault="00C87CFE" w:rsidP="00C87CFE">
            <w:pPr>
              <w:jc w:val="center"/>
              <w:rPr>
                <w:ins w:id="25178" w:author="Στάθης Καπ" w:date="2023-03-03T04:01:00Z"/>
                <w:rFonts w:cstheme="minorHAnsi"/>
                <w:sz w:val="16"/>
                <w:szCs w:val="16"/>
              </w:rPr>
            </w:pPr>
            <w:ins w:id="25179" w:author="Στάθης Καπ" w:date="2023-03-03T06:23:00Z">
              <w:r>
                <w:rPr>
                  <w:rFonts w:ascii="Calibri" w:hAnsi="Calibri" w:cstheme="minorHAnsi"/>
                  <w:color w:val="000000"/>
                  <w:sz w:val="16"/>
                  <w:szCs w:val="16"/>
                </w:rPr>
                <w:t>0</w:t>
              </w:r>
            </w:ins>
          </w:p>
        </w:tc>
        <w:tc>
          <w:tcPr>
            <w:tcW w:w="508" w:type="dxa"/>
            <w:vAlign w:val="center"/>
            <w:tcPrChange w:id="25180" w:author="Στάθης Καπ" w:date="2023-03-03T06:27:00Z">
              <w:tcPr>
                <w:tcW w:w="508" w:type="dxa"/>
                <w:vAlign w:val="bottom"/>
              </w:tcPr>
            </w:tcPrChange>
          </w:tcPr>
          <w:p w14:paraId="0ED1FD1C" w14:textId="2F5070FB" w:rsidR="00C87CFE" w:rsidRPr="00CD1347" w:rsidRDefault="00C87CFE" w:rsidP="00C87CFE">
            <w:pPr>
              <w:jc w:val="center"/>
              <w:rPr>
                <w:ins w:id="25181" w:author="Στάθης Καπ" w:date="2023-03-03T04:01:00Z"/>
                <w:rFonts w:cstheme="minorHAnsi"/>
                <w:sz w:val="16"/>
                <w:szCs w:val="16"/>
              </w:rPr>
            </w:pPr>
            <w:ins w:id="25182" w:author="Στάθης Καπ" w:date="2023-03-03T06:23:00Z">
              <w:r>
                <w:rPr>
                  <w:rFonts w:ascii="Calibri" w:hAnsi="Calibri" w:cs="Calibri"/>
                  <w:color w:val="000000"/>
                  <w:sz w:val="16"/>
                  <w:szCs w:val="16"/>
                </w:rPr>
                <w:t>1458</w:t>
              </w:r>
            </w:ins>
          </w:p>
        </w:tc>
        <w:tc>
          <w:tcPr>
            <w:tcW w:w="541" w:type="dxa"/>
            <w:vAlign w:val="center"/>
            <w:tcPrChange w:id="25183" w:author="Στάθης Καπ" w:date="2023-03-03T06:27:00Z">
              <w:tcPr>
                <w:tcW w:w="541" w:type="dxa"/>
                <w:vAlign w:val="bottom"/>
              </w:tcPr>
            </w:tcPrChange>
          </w:tcPr>
          <w:p w14:paraId="28E7DF35" w14:textId="0F5E4B77" w:rsidR="00C87CFE" w:rsidRPr="00CD1347" w:rsidRDefault="00C87CFE" w:rsidP="00C87CFE">
            <w:pPr>
              <w:jc w:val="center"/>
              <w:rPr>
                <w:ins w:id="25184" w:author="Στάθης Καπ" w:date="2023-03-03T04:01:00Z"/>
                <w:rFonts w:cstheme="minorHAnsi"/>
                <w:sz w:val="16"/>
                <w:szCs w:val="16"/>
              </w:rPr>
            </w:pPr>
            <w:ins w:id="25185" w:author="Στάθης Καπ" w:date="2023-03-03T06:23:00Z">
              <w:r>
                <w:rPr>
                  <w:rFonts w:ascii="Calibri" w:hAnsi="Calibri" w:cs="Calibri"/>
                  <w:color w:val="000000"/>
                  <w:sz w:val="16"/>
                  <w:szCs w:val="16"/>
                </w:rPr>
                <w:t>0.081</w:t>
              </w:r>
            </w:ins>
          </w:p>
        </w:tc>
        <w:tc>
          <w:tcPr>
            <w:tcW w:w="589" w:type="dxa"/>
            <w:vAlign w:val="center"/>
            <w:tcPrChange w:id="25186" w:author="Στάθης Καπ" w:date="2023-03-03T06:27:00Z">
              <w:tcPr>
                <w:tcW w:w="589" w:type="dxa"/>
                <w:vAlign w:val="center"/>
              </w:tcPr>
            </w:tcPrChange>
          </w:tcPr>
          <w:p w14:paraId="626ACB65" w14:textId="2F81BCEB" w:rsidR="00C87CFE" w:rsidRPr="00CD1347" w:rsidRDefault="00C87CFE" w:rsidP="00C87CFE">
            <w:pPr>
              <w:jc w:val="center"/>
              <w:rPr>
                <w:ins w:id="25187" w:author="Στάθης Καπ" w:date="2023-03-03T04:01:00Z"/>
                <w:rFonts w:cstheme="minorHAnsi"/>
                <w:sz w:val="16"/>
                <w:szCs w:val="16"/>
              </w:rPr>
            </w:pPr>
            <w:ins w:id="25188" w:author="Στάθης Καπ" w:date="2023-03-03T06:23:00Z">
              <w:r>
                <w:rPr>
                  <w:rFonts w:ascii="Calibri" w:hAnsi="Calibri" w:cstheme="minorHAnsi"/>
                  <w:color w:val="000000"/>
                  <w:sz w:val="16"/>
                  <w:szCs w:val="16"/>
                </w:rPr>
                <w:t>0</w:t>
              </w:r>
            </w:ins>
          </w:p>
        </w:tc>
        <w:tc>
          <w:tcPr>
            <w:tcW w:w="463" w:type="dxa"/>
            <w:vAlign w:val="center"/>
            <w:tcPrChange w:id="25189" w:author="Στάθης Καπ" w:date="2023-03-03T06:27:00Z">
              <w:tcPr>
                <w:tcW w:w="463" w:type="dxa"/>
                <w:vAlign w:val="bottom"/>
              </w:tcPr>
            </w:tcPrChange>
          </w:tcPr>
          <w:p w14:paraId="3609C50C" w14:textId="749A6ABB" w:rsidR="00C87CFE" w:rsidRPr="00CD1347" w:rsidRDefault="00C87CFE" w:rsidP="00C87CFE">
            <w:pPr>
              <w:jc w:val="center"/>
              <w:rPr>
                <w:ins w:id="25190" w:author="Στάθης Καπ" w:date="2023-03-03T04:01:00Z"/>
                <w:rFonts w:cstheme="minorHAnsi"/>
                <w:sz w:val="16"/>
                <w:szCs w:val="16"/>
              </w:rPr>
            </w:pPr>
            <w:ins w:id="25191" w:author="Στάθης Καπ" w:date="2023-03-03T06:23:00Z">
              <w:r>
                <w:rPr>
                  <w:rFonts w:ascii="Calibri" w:hAnsi="Calibri" w:cs="Calibri"/>
                  <w:color w:val="000000"/>
                  <w:sz w:val="16"/>
                  <w:szCs w:val="16"/>
                </w:rPr>
                <w:t>1458</w:t>
              </w:r>
            </w:ins>
          </w:p>
        </w:tc>
        <w:tc>
          <w:tcPr>
            <w:tcW w:w="541" w:type="dxa"/>
            <w:vAlign w:val="center"/>
            <w:tcPrChange w:id="25192" w:author="Στάθης Καπ" w:date="2023-03-03T06:27:00Z">
              <w:tcPr>
                <w:tcW w:w="541" w:type="dxa"/>
                <w:vAlign w:val="bottom"/>
              </w:tcPr>
            </w:tcPrChange>
          </w:tcPr>
          <w:p w14:paraId="2FD931A8" w14:textId="2F490755" w:rsidR="00C87CFE" w:rsidRPr="00CD1347" w:rsidRDefault="00C87CFE" w:rsidP="00C87CFE">
            <w:pPr>
              <w:jc w:val="center"/>
              <w:rPr>
                <w:ins w:id="25193" w:author="Στάθης Καπ" w:date="2023-03-03T04:01:00Z"/>
                <w:rFonts w:cstheme="minorHAnsi"/>
                <w:sz w:val="16"/>
                <w:szCs w:val="16"/>
              </w:rPr>
            </w:pPr>
            <w:ins w:id="25194" w:author="Στάθης Καπ" w:date="2023-03-03T06:23:00Z">
              <w:r>
                <w:rPr>
                  <w:rFonts w:ascii="Calibri" w:hAnsi="Calibri" w:cs="Calibri"/>
                  <w:color w:val="000000"/>
                  <w:sz w:val="16"/>
                  <w:szCs w:val="16"/>
                </w:rPr>
                <w:t>0.109</w:t>
              </w:r>
            </w:ins>
          </w:p>
        </w:tc>
        <w:tc>
          <w:tcPr>
            <w:tcW w:w="589" w:type="dxa"/>
            <w:vAlign w:val="center"/>
            <w:tcPrChange w:id="25195" w:author="Στάθης Καπ" w:date="2023-03-03T06:27:00Z">
              <w:tcPr>
                <w:tcW w:w="589" w:type="dxa"/>
                <w:vAlign w:val="center"/>
              </w:tcPr>
            </w:tcPrChange>
          </w:tcPr>
          <w:p w14:paraId="3A52BAC5" w14:textId="1FAB210C" w:rsidR="00C87CFE" w:rsidRPr="00CD1347" w:rsidRDefault="00C87CFE" w:rsidP="00C87CFE">
            <w:pPr>
              <w:jc w:val="center"/>
              <w:rPr>
                <w:ins w:id="25196" w:author="Στάθης Καπ" w:date="2023-03-03T04:01:00Z"/>
                <w:rFonts w:cstheme="minorHAnsi"/>
                <w:sz w:val="16"/>
                <w:szCs w:val="16"/>
              </w:rPr>
            </w:pPr>
            <w:ins w:id="25197"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2519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99" w:author="Στάθης Καπ" w:date="2023-03-03T04:01:00Z"/>
        </w:trPr>
        <w:tc>
          <w:tcPr>
            <w:tcW w:w="515" w:type="dxa"/>
            <w:tcBorders>
              <w:top w:val="nil"/>
              <w:bottom w:val="nil"/>
              <w:right w:val="single" w:sz="4" w:space="0" w:color="auto"/>
            </w:tcBorders>
            <w:shd w:val="clear" w:color="auto" w:fill="E7E6E6" w:themeFill="background2"/>
            <w:vAlign w:val="bottom"/>
            <w:tcPrChange w:id="25200" w:author="Στάθης Καπ" w:date="2023-03-03T06:27:00Z">
              <w:tcPr>
                <w:tcW w:w="515" w:type="dxa"/>
                <w:vAlign w:val="bottom"/>
              </w:tcPr>
            </w:tcPrChange>
          </w:tcPr>
          <w:p w14:paraId="6784F897" w14:textId="4F7CD197" w:rsidR="00C87CFE" w:rsidRPr="00CD1347" w:rsidRDefault="00C87CFE" w:rsidP="00C87CFE">
            <w:pPr>
              <w:jc w:val="center"/>
              <w:rPr>
                <w:ins w:id="25201" w:author="Στάθης Καπ" w:date="2023-03-03T04:01:00Z"/>
                <w:sz w:val="16"/>
                <w:szCs w:val="16"/>
              </w:rPr>
            </w:pPr>
            <w:ins w:id="25202" w:author="Στάθης Καπ" w:date="2023-03-03T04:08:00Z">
              <w:r w:rsidRPr="00CD1347">
                <w:rPr>
                  <w:rFonts w:ascii="Calibri" w:hAnsi="Calibri" w:cs="Calibri"/>
                  <w:color w:val="000000"/>
                  <w:sz w:val="16"/>
                  <w:szCs w:val="16"/>
                  <w:rPrChange w:id="25203"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25204" w:author="Στάθης Καπ" w:date="2023-03-03T06:27:00Z">
              <w:tcPr>
                <w:tcW w:w="560" w:type="dxa"/>
              </w:tcPr>
            </w:tcPrChange>
          </w:tcPr>
          <w:p w14:paraId="7341A307" w14:textId="6AE52553" w:rsidR="00C87CFE" w:rsidRPr="00CD1347" w:rsidRDefault="00C87CFE" w:rsidP="00C87CFE">
            <w:pPr>
              <w:jc w:val="center"/>
              <w:rPr>
                <w:ins w:id="25205" w:author="Στάθης Καπ" w:date="2023-03-03T04:01:00Z"/>
                <w:rFonts w:cstheme="minorHAnsi"/>
                <w:sz w:val="16"/>
                <w:szCs w:val="16"/>
              </w:rPr>
            </w:pPr>
            <w:ins w:id="25206" w:author="Στάθης Καπ" w:date="2023-03-03T06:23:00Z">
              <w:r>
                <w:rPr>
                  <w:rFonts w:ascii="Calibri" w:hAnsi="Calibri" w:cs="Calibri"/>
                  <w:color w:val="000000"/>
                  <w:sz w:val="16"/>
                  <w:szCs w:val="16"/>
                </w:rPr>
                <w:t>811</w:t>
              </w:r>
            </w:ins>
          </w:p>
        </w:tc>
        <w:tc>
          <w:tcPr>
            <w:tcW w:w="855" w:type="dxa"/>
            <w:vAlign w:val="center"/>
            <w:tcPrChange w:id="25207" w:author="Στάθης Καπ" w:date="2023-03-03T06:27:00Z">
              <w:tcPr>
                <w:tcW w:w="855" w:type="dxa"/>
              </w:tcPr>
            </w:tcPrChange>
          </w:tcPr>
          <w:p w14:paraId="38182C25" w14:textId="6CF46299" w:rsidR="00C87CFE" w:rsidRPr="00CD1347" w:rsidRDefault="00C87CFE" w:rsidP="00C87CFE">
            <w:pPr>
              <w:jc w:val="center"/>
              <w:rPr>
                <w:ins w:id="25208" w:author="Στάθης Καπ" w:date="2023-03-03T04:01:00Z"/>
                <w:rFonts w:cstheme="minorHAnsi"/>
                <w:sz w:val="16"/>
                <w:szCs w:val="16"/>
              </w:rPr>
            </w:pPr>
            <w:ins w:id="25209" w:author="Στάθης Καπ" w:date="2023-03-03T06:23:00Z">
              <w:r>
                <w:rPr>
                  <w:rFonts w:ascii="Calibri" w:hAnsi="Calibri" w:cs="Calibri"/>
                  <w:color w:val="000000"/>
                  <w:sz w:val="16"/>
                  <w:szCs w:val="16"/>
                </w:rPr>
                <w:t>794</w:t>
              </w:r>
            </w:ins>
          </w:p>
        </w:tc>
        <w:tc>
          <w:tcPr>
            <w:tcW w:w="544" w:type="dxa"/>
            <w:vAlign w:val="center"/>
            <w:tcPrChange w:id="25210" w:author="Στάθης Καπ" w:date="2023-03-03T06:27:00Z">
              <w:tcPr>
                <w:tcW w:w="544" w:type="dxa"/>
                <w:vAlign w:val="bottom"/>
              </w:tcPr>
            </w:tcPrChange>
          </w:tcPr>
          <w:p w14:paraId="126250CD" w14:textId="5E3FEE34" w:rsidR="00C87CFE" w:rsidRPr="00CD1347" w:rsidRDefault="00C87CFE" w:rsidP="00C87CFE">
            <w:pPr>
              <w:jc w:val="center"/>
              <w:rPr>
                <w:ins w:id="25211" w:author="Στάθης Καπ" w:date="2023-03-03T04:01:00Z"/>
                <w:rFonts w:cstheme="minorHAnsi"/>
                <w:sz w:val="16"/>
                <w:szCs w:val="16"/>
              </w:rPr>
            </w:pPr>
            <w:ins w:id="25212" w:author="Στάθης Καπ" w:date="2023-03-03T06:23:00Z">
              <w:r>
                <w:rPr>
                  <w:rFonts w:ascii="Calibri" w:hAnsi="Calibri" w:cs="Calibri"/>
                  <w:color w:val="000000"/>
                  <w:sz w:val="16"/>
                  <w:szCs w:val="16"/>
                </w:rPr>
                <w:t>661</w:t>
              </w:r>
            </w:ins>
          </w:p>
        </w:tc>
        <w:tc>
          <w:tcPr>
            <w:tcW w:w="621" w:type="dxa"/>
            <w:vAlign w:val="center"/>
            <w:tcPrChange w:id="25213" w:author="Στάθης Καπ" w:date="2023-03-03T06:27:00Z">
              <w:tcPr>
                <w:tcW w:w="621" w:type="dxa"/>
                <w:vAlign w:val="bottom"/>
              </w:tcPr>
            </w:tcPrChange>
          </w:tcPr>
          <w:p w14:paraId="60C27547" w14:textId="474A0535" w:rsidR="00C87CFE" w:rsidRPr="00CD1347" w:rsidRDefault="00C87CFE" w:rsidP="00C87CFE">
            <w:pPr>
              <w:jc w:val="center"/>
              <w:rPr>
                <w:ins w:id="25214" w:author="Στάθης Καπ" w:date="2023-03-03T04:01:00Z"/>
                <w:rFonts w:cstheme="minorHAnsi"/>
                <w:sz w:val="16"/>
                <w:szCs w:val="16"/>
              </w:rPr>
            </w:pPr>
            <w:ins w:id="25215" w:author="Στάθης Καπ" w:date="2023-03-03T06:23:00Z">
              <w:r>
                <w:rPr>
                  <w:rFonts w:ascii="Calibri" w:hAnsi="Calibri" w:cs="Calibri"/>
                  <w:color w:val="000000"/>
                  <w:sz w:val="16"/>
                  <w:szCs w:val="16"/>
                </w:rPr>
                <w:t>0.47</w:t>
              </w:r>
            </w:ins>
          </w:p>
        </w:tc>
        <w:tc>
          <w:tcPr>
            <w:tcW w:w="669" w:type="dxa"/>
            <w:vAlign w:val="center"/>
            <w:tcPrChange w:id="25216" w:author="Στάθης Καπ" w:date="2023-03-03T06:27:00Z">
              <w:tcPr>
                <w:tcW w:w="669" w:type="dxa"/>
                <w:vAlign w:val="center"/>
              </w:tcPr>
            </w:tcPrChange>
          </w:tcPr>
          <w:p w14:paraId="1F1A1676" w14:textId="7DB6A8FA" w:rsidR="00C87CFE" w:rsidRPr="00CD1347" w:rsidRDefault="00C87CFE" w:rsidP="00C87CFE">
            <w:pPr>
              <w:jc w:val="center"/>
              <w:rPr>
                <w:ins w:id="25217" w:author="Στάθης Καπ" w:date="2023-03-03T04:01:00Z"/>
                <w:rFonts w:cstheme="minorHAnsi"/>
                <w:sz w:val="16"/>
                <w:szCs w:val="16"/>
              </w:rPr>
            </w:pPr>
            <w:ins w:id="25218" w:author="Στάθης Καπ" w:date="2023-03-03T06:23:00Z">
              <w:r>
                <w:rPr>
                  <w:rFonts w:ascii="Calibri" w:hAnsi="Calibri" w:cstheme="minorHAnsi"/>
                  <w:color w:val="000000"/>
                  <w:sz w:val="16"/>
                  <w:szCs w:val="16"/>
                </w:rPr>
                <w:t>18.5</w:t>
              </w:r>
            </w:ins>
          </w:p>
        </w:tc>
        <w:tc>
          <w:tcPr>
            <w:tcW w:w="543" w:type="dxa"/>
            <w:vAlign w:val="center"/>
            <w:tcPrChange w:id="25219" w:author="Στάθης Καπ" w:date="2023-03-03T06:27:00Z">
              <w:tcPr>
                <w:tcW w:w="543" w:type="dxa"/>
                <w:vAlign w:val="bottom"/>
              </w:tcPr>
            </w:tcPrChange>
          </w:tcPr>
          <w:p w14:paraId="46DC7566" w14:textId="60A9F90F" w:rsidR="00C87CFE" w:rsidRPr="00CD1347" w:rsidRDefault="00C87CFE" w:rsidP="00C87CFE">
            <w:pPr>
              <w:jc w:val="center"/>
              <w:rPr>
                <w:ins w:id="25220" w:author="Στάθης Καπ" w:date="2023-03-03T04:01:00Z"/>
                <w:rFonts w:cstheme="minorHAnsi"/>
                <w:sz w:val="16"/>
                <w:szCs w:val="16"/>
              </w:rPr>
            </w:pPr>
            <w:ins w:id="25221" w:author="Στάθης Καπ" w:date="2023-03-03T06:23:00Z">
              <w:r>
                <w:rPr>
                  <w:rFonts w:ascii="Calibri" w:hAnsi="Calibri" w:cs="Calibri"/>
                  <w:color w:val="000000"/>
                  <w:sz w:val="16"/>
                  <w:szCs w:val="16"/>
                </w:rPr>
                <w:t>675</w:t>
              </w:r>
            </w:ins>
          </w:p>
        </w:tc>
        <w:tc>
          <w:tcPr>
            <w:tcW w:w="621" w:type="dxa"/>
            <w:vAlign w:val="center"/>
            <w:tcPrChange w:id="25222" w:author="Στάθης Καπ" w:date="2023-03-03T06:27:00Z">
              <w:tcPr>
                <w:tcW w:w="621" w:type="dxa"/>
                <w:vAlign w:val="bottom"/>
              </w:tcPr>
            </w:tcPrChange>
          </w:tcPr>
          <w:p w14:paraId="12909D4E" w14:textId="5AD4ED8A" w:rsidR="00C87CFE" w:rsidRPr="00CD1347" w:rsidRDefault="00C87CFE" w:rsidP="00C87CFE">
            <w:pPr>
              <w:jc w:val="center"/>
              <w:rPr>
                <w:ins w:id="25223" w:author="Στάθης Καπ" w:date="2023-03-03T04:01:00Z"/>
                <w:rFonts w:cstheme="minorHAnsi"/>
                <w:sz w:val="16"/>
                <w:szCs w:val="16"/>
              </w:rPr>
            </w:pPr>
            <w:ins w:id="25224" w:author="Στάθης Καπ" w:date="2023-03-03T06:23:00Z">
              <w:r>
                <w:rPr>
                  <w:rFonts w:ascii="Calibri" w:hAnsi="Calibri" w:cs="Calibri"/>
                  <w:color w:val="000000"/>
                  <w:sz w:val="16"/>
                  <w:szCs w:val="16"/>
                </w:rPr>
                <w:t>0.323</w:t>
              </w:r>
            </w:ins>
          </w:p>
        </w:tc>
        <w:tc>
          <w:tcPr>
            <w:tcW w:w="669" w:type="dxa"/>
            <w:vAlign w:val="center"/>
            <w:tcPrChange w:id="25225" w:author="Στάθης Καπ" w:date="2023-03-03T06:27:00Z">
              <w:tcPr>
                <w:tcW w:w="669" w:type="dxa"/>
                <w:vAlign w:val="center"/>
              </w:tcPr>
            </w:tcPrChange>
          </w:tcPr>
          <w:p w14:paraId="50EF653E" w14:textId="35A9AB9D" w:rsidR="00C87CFE" w:rsidRPr="00CD1347" w:rsidRDefault="00C87CFE" w:rsidP="00C87CFE">
            <w:pPr>
              <w:jc w:val="center"/>
              <w:rPr>
                <w:ins w:id="25226" w:author="Στάθης Καπ" w:date="2023-03-03T04:01:00Z"/>
                <w:rFonts w:cstheme="minorHAnsi"/>
                <w:sz w:val="16"/>
                <w:szCs w:val="16"/>
              </w:rPr>
            </w:pPr>
            <w:ins w:id="25227" w:author="Στάθης Καπ" w:date="2023-03-03T06:23:00Z">
              <w:r>
                <w:rPr>
                  <w:rFonts w:ascii="Calibri" w:hAnsi="Calibri" w:cstheme="minorHAnsi"/>
                  <w:color w:val="000000"/>
                  <w:sz w:val="16"/>
                  <w:szCs w:val="16"/>
                </w:rPr>
                <w:t>-2.12</w:t>
              </w:r>
            </w:ins>
          </w:p>
        </w:tc>
        <w:tc>
          <w:tcPr>
            <w:tcW w:w="508" w:type="dxa"/>
            <w:vAlign w:val="center"/>
            <w:tcPrChange w:id="25228" w:author="Στάθης Καπ" w:date="2023-03-03T06:27:00Z">
              <w:tcPr>
                <w:tcW w:w="508" w:type="dxa"/>
                <w:vAlign w:val="bottom"/>
              </w:tcPr>
            </w:tcPrChange>
          </w:tcPr>
          <w:p w14:paraId="0B0BE64D" w14:textId="55B181DA" w:rsidR="00C87CFE" w:rsidRPr="00CD1347" w:rsidRDefault="00C87CFE" w:rsidP="00C87CFE">
            <w:pPr>
              <w:jc w:val="center"/>
              <w:rPr>
                <w:ins w:id="25229" w:author="Στάθης Καπ" w:date="2023-03-03T04:01:00Z"/>
                <w:rFonts w:cstheme="minorHAnsi"/>
                <w:sz w:val="16"/>
                <w:szCs w:val="16"/>
              </w:rPr>
            </w:pPr>
            <w:ins w:id="25230" w:author="Στάθης Καπ" w:date="2023-03-03T06:23:00Z">
              <w:r>
                <w:rPr>
                  <w:rFonts w:ascii="Calibri" w:hAnsi="Calibri" w:cs="Calibri"/>
                  <w:color w:val="000000"/>
                  <w:sz w:val="16"/>
                  <w:szCs w:val="16"/>
                </w:rPr>
                <w:t>618</w:t>
              </w:r>
            </w:ins>
          </w:p>
        </w:tc>
        <w:tc>
          <w:tcPr>
            <w:tcW w:w="541" w:type="dxa"/>
            <w:vAlign w:val="center"/>
            <w:tcPrChange w:id="25231" w:author="Στάθης Καπ" w:date="2023-03-03T06:27:00Z">
              <w:tcPr>
                <w:tcW w:w="541" w:type="dxa"/>
                <w:vAlign w:val="bottom"/>
              </w:tcPr>
            </w:tcPrChange>
          </w:tcPr>
          <w:p w14:paraId="628EC53A" w14:textId="506C5F61" w:rsidR="00C87CFE" w:rsidRPr="00CD1347" w:rsidRDefault="00C87CFE" w:rsidP="00C87CFE">
            <w:pPr>
              <w:jc w:val="center"/>
              <w:rPr>
                <w:ins w:id="25232" w:author="Στάθης Καπ" w:date="2023-03-03T04:01:00Z"/>
                <w:rFonts w:cstheme="minorHAnsi"/>
                <w:sz w:val="16"/>
                <w:szCs w:val="16"/>
              </w:rPr>
            </w:pPr>
            <w:ins w:id="25233" w:author="Στάθης Καπ" w:date="2023-03-03T06:23:00Z">
              <w:r>
                <w:rPr>
                  <w:rFonts w:ascii="Calibri" w:hAnsi="Calibri" w:cs="Calibri"/>
                  <w:color w:val="000000"/>
                  <w:sz w:val="16"/>
                  <w:szCs w:val="16"/>
                </w:rPr>
                <w:t>0.305</w:t>
              </w:r>
            </w:ins>
          </w:p>
        </w:tc>
        <w:tc>
          <w:tcPr>
            <w:tcW w:w="589" w:type="dxa"/>
            <w:vAlign w:val="center"/>
            <w:tcPrChange w:id="25234" w:author="Στάθης Καπ" w:date="2023-03-03T06:27:00Z">
              <w:tcPr>
                <w:tcW w:w="589" w:type="dxa"/>
                <w:vAlign w:val="center"/>
              </w:tcPr>
            </w:tcPrChange>
          </w:tcPr>
          <w:p w14:paraId="1A313730" w14:textId="6893F43D" w:rsidR="00C87CFE" w:rsidRPr="00CD1347" w:rsidRDefault="00C87CFE" w:rsidP="00C87CFE">
            <w:pPr>
              <w:jc w:val="center"/>
              <w:rPr>
                <w:ins w:id="25235" w:author="Στάθης Καπ" w:date="2023-03-03T04:01:00Z"/>
                <w:rFonts w:cstheme="minorHAnsi"/>
                <w:sz w:val="16"/>
                <w:szCs w:val="16"/>
              </w:rPr>
            </w:pPr>
            <w:ins w:id="25236" w:author="Στάθης Καπ" w:date="2023-03-03T06:23:00Z">
              <w:r>
                <w:rPr>
                  <w:rFonts w:ascii="Calibri" w:hAnsi="Calibri" w:cstheme="minorHAnsi"/>
                  <w:color w:val="000000"/>
                  <w:sz w:val="16"/>
                  <w:szCs w:val="16"/>
                </w:rPr>
                <w:t>6.51</w:t>
              </w:r>
            </w:ins>
          </w:p>
        </w:tc>
        <w:tc>
          <w:tcPr>
            <w:tcW w:w="463" w:type="dxa"/>
            <w:vAlign w:val="center"/>
            <w:tcPrChange w:id="25237" w:author="Στάθης Καπ" w:date="2023-03-03T06:27:00Z">
              <w:tcPr>
                <w:tcW w:w="463" w:type="dxa"/>
                <w:vAlign w:val="bottom"/>
              </w:tcPr>
            </w:tcPrChange>
          </w:tcPr>
          <w:p w14:paraId="6D1EDC3D" w14:textId="19B923EA" w:rsidR="00C87CFE" w:rsidRPr="00CD1347" w:rsidRDefault="00C87CFE" w:rsidP="00C87CFE">
            <w:pPr>
              <w:jc w:val="center"/>
              <w:rPr>
                <w:ins w:id="25238" w:author="Στάθης Καπ" w:date="2023-03-03T04:01:00Z"/>
                <w:rFonts w:cstheme="minorHAnsi"/>
                <w:sz w:val="16"/>
                <w:szCs w:val="16"/>
              </w:rPr>
            </w:pPr>
            <w:ins w:id="25239" w:author="Στάθης Καπ" w:date="2023-03-03T06:23:00Z">
              <w:r>
                <w:rPr>
                  <w:rFonts w:ascii="Calibri" w:hAnsi="Calibri" w:cs="Calibri"/>
                  <w:color w:val="000000"/>
                  <w:sz w:val="16"/>
                  <w:szCs w:val="16"/>
                </w:rPr>
                <w:t>605</w:t>
              </w:r>
            </w:ins>
          </w:p>
        </w:tc>
        <w:tc>
          <w:tcPr>
            <w:tcW w:w="541" w:type="dxa"/>
            <w:vAlign w:val="center"/>
            <w:tcPrChange w:id="25240" w:author="Στάθης Καπ" w:date="2023-03-03T06:27:00Z">
              <w:tcPr>
                <w:tcW w:w="541" w:type="dxa"/>
                <w:vAlign w:val="bottom"/>
              </w:tcPr>
            </w:tcPrChange>
          </w:tcPr>
          <w:p w14:paraId="53F40C04" w14:textId="13E431C5" w:rsidR="00C87CFE" w:rsidRPr="00CD1347" w:rsidRDefault="00C87CFE" w:rsidP="00C87CFE">
            <w:pPr>
              <w:jc w:val="center"/>
              <w:rPr>
                <w:ins w:id="25241" w:author="Στάθης Καπ" w:date="2023-03-03T04:01:00Z"/>
                <w:rFonts w:cstheme="minorHAnsi"/>
                <w:sz w:val="16"/>
                <w:szCs w:val="16"/>
              </w:rPr>
            </w:pPr>
            <w:ins w:id="25242" w:author="Στάθης Καπ" w:date="2023-03-03T06:23:00Z">
              <w:r>
                <w:rPr>
                  <w:rFonts w:ascii="Calibri" w:hAnsi="Calibri" w:cs="Calibri"/>
                  <w:color w:val="000000"/>
                  <w:sz w:val="16"/>
                  <w:szCs w:val="16"/>
                </w:rPr>
                <w:t>0.318</w:t>
              </w:r>
            </w:ins>
          </w:p>
        </w:tc>
        <w:tc>
          <w:tcPr>
            <w:tcW w:w="589" w:type="dxa"/>
            <w:vAlign w:val="center"/>
            <w:tcPrChange w:id="25243" w:author="Στάθης Καπ" w:date="2023-03-03T06:27:00Z">
              <w:tcPr>
                <w:tcW w:w="589" w:type="dxa"/>
                <w:vAlign w:val="center"/>
              </w:tcPr>
            </w:tcPrChange>
          </w:tcPr>
          <w:p w14:paraId="547DD908" w14:textId="34560AD7" w:rsidR="00C87CFE" w:rsidRPr="00CD1347" w:rsidRDefault="00C87CFE" w:rsidP="00C87CFE">
            <w:pPr>
              <w:jc w:val="center"/>
              <w:rPr>
                <w:ins w:id="25244" w:author="Στάθης Καπ" w:date="2023-03-03T04:01:00Z"/>
                <w:rFonts w:cstheme="minorHAnsi"/>
                <w:sz w:val="16"/>
                <w:szCs w:val="16"/>
              </w:rPr>
            </w:pPr>
            <w:ins w:id="25245"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25246"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247" w:author="Στάθης Καπ" w:date="2023-03-03T04:01:00Z"/>
        </w:trPr>
        <w:tc>
          <w:tcPr>
            <w:tcW w:w="515" w:type="dxa"/>
            <w:tcBorders>
              <w:top w:val="nil"/>
              <w:bottom w:val="nil"/>
              <w:right w:val="single" w:sz="4" w:space="0" w:color="auto"/>
            </w:tcBorders>
            <w:shd w:val="clear" w:color="auto" w:fill="E7E6E6" w:themeFill="background2"/>
            <w:vAlign w:val="bottom"/>
            <w:tcPrChange w:id="25248" w:author="Στάθης Καπ" w:date="2023-03-03T06:29:00Z">
              <w:tcPr>
                <w:tcW w:w="515" w:type="dxa"/>
                <w:vAlign w:val="bottom"/>
              </w:tcPr>
            </w:tcPrChange>
          </w:tcPr>
          <w:p w14:paraId="2E5D738C" w14:textId="5723C9B3" w:rsidR="00C87CFE" w:rsidRPr="00CD1347" w:rsidRDefault="00C87CFE" w:rsidP="00C87CFE">
            <w:pPr>
              <w:jc w:val="center"/>
              <w:rPr>
                <w:ins w:id="25249" w:author="Στάθης Καπ" w:date="2023-03-03T04:01:00Z"/>
                <w:sz w:val="16"/>
                <w:szCs w:val="16"/>
              </w:rPr>
            </w:pPr>
            <w:ins w:id="25250" w:author="Στάθης Καπ" w:date="2023-03-03T04:08:00Z">
              <w:r w:rsidRPr="00CD1347">
                <w:rPr>
                  <w:rFonts w:ascii="Calibri" w:hAnsi="Calibri" w:cs="Calibri"/>
                  <w:color w:val="000000"/>
                  <w:sz w:val="16"/>
                  <w:szCs w:val="16"/>
                  <w:rPrChange w:id="25251"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25252" w:author="Στάθης Καπ" w:date="2023-03-03T06:29:00Z">
              <w:tcPr>
                <w:tcW w:w="560" w:type="dxa"/>
              </w:tcPr>
            </w:tcPrChange>
          </w:tcPr>
          <w:p w14:paraId="52269A80" w14:textId="3AA4E383" w:rsidR="00C87CFE" w:rsidRPr="00CD1347" w:rsidRDefault="00C87CFE" w:rsidP="00C87CFE">
            <w:pPr>
              <w:jc w:val="center"/>
              <w:rPr>
                <w:ins w:id="25253" w:author="Στάθης Καπ" w:date="2023-03-03T04:01:00Z"/>
                <w:rFonts w:cstheme="minorHAnsi"/>
                <w:sz w:val="16"/>
                <w:szCs w:val="16"/>
              </w:rPr>
            </w:pPr>
            <w:ins w:id="25254" w:author="Στάθης Καπ" w:date="2023-03-03T06:23:00Z">
              <w:r>
                <w:rPr>
                  <w:rFonts w:ascii="Calibri" w:hAnsi="Calibri" w:cs="Calibri"/>
                  <w:color w:val="000000"/>
                  <w:sz w:val="16"/>
                  <w:szCs w:val="16"/>
                </w:rPr>
                <w:t>909</w:t>
              </w:r>
            </w:ins>
          </w:p>
        </w:tc>
        <w:tc>
          <w:tcPr>
            <w:tcW w:w="855" w:type="dxa"/>
            <w:tcBorders>
              <w:bottom w:val="nil"/>
            </w:tcBorders>
            <w:vAlign w:val="center"/>
            <w:tcPrChange w:id="25255" w:author="Στάθης Καπ" w:date="2023-03-03T06:29:00Z">
              <w:tcPr>
                <w:tcW w:w="855" w:type="dxa"/>
              </w:tcPr>
            </w:tcPrChange>
          </w:tcPr>
          <w:p w14:paraId="2E01F5C5" w14:textId="6E13824B" w:rsidR="00C87CFE" w:rsidRPr="00CD1347" w:rsidRDefault="00C87CFE" w:rsidP="00C87CFE">
            <w:pPr>
              <w:jc w:val="center"/>
              <w:rPr>
                <w:ins w:id="25256" w:author="Στάθης Καπ" w:date="2023-03-03T04:01:00Z"/>
                <w:rFonts w:cstheme="minorHAnsi"/>
                <w:sz w:val="16"/>
                <w:szCs w:val="16"/>
              </w:rPr>
            </w:pPr>
            <w:ins w:id="25257" w:author="Στάθης Καπ" w:date="2023-03-03T06:23:00Z">
              <w:r>
                <w:rPr>
                  <w:rFonts w:ascii="Calibri" w:hAnsi="Calibri" w:cs="Calibri"/>
                  <w:color w:val="000000"/>
                  <w:sz w:val="16"/>
                  <w:szCs w:val="16"/>
                </w:rPr>
                <w:t>881</w:t>
              </w:r>
            </w:ins>
          </w:p>
        </w:tc>
        <w:tc>
          <w:tcPr>
            <w:tcW w:w="544" w:type="dxa"/>
            <w:tcBorders>
              <w:bottom w:val="nil"/>
            </w:tcBorders>
            <w:vAlign w:val="center"/>
            <w:tcPrChange w:id="25258" w:author="Στάθης Καπ" w:date="2023-03-03T06:29:00Z">
              <w:tcPr>
                <w:tcW w:w="544" w:type="dxa"/>
                <w:vAlign w:val="bottom"/>
              </w:tcPr>
            </w:tcPrChange>
          </w:tcPr>
          <w:p w14:paraId="1C3E552B" w14:textId="5A09995B" w:rsidR="00C87CFE" w:rsidRPr="00CD1347" w:rsidRDefault="00C87CFE" w:rsidP="00C87CFE">
            <w:pPr>
              <w:jc w:val="center"/>
              <w:rPr>
                <w:ins w:id="25259" w:author="Στάθης Καπ" w:date="2023-03-03T04:01:00Z"/>
                <w:rFonts w:cstheme="minorHAnsi"/>
                <w:sz w:val="16"/>
                <w:szCs w:val="16"/>
              </w:rPr>
            </w:pPr>
            <w:ins w:id="25260" w:author="Στάθης Καπ" w:date="2023-03-03T06:23:00Z">
              <w:r>
                <w:rPr>
                  <w:rFonts w:ascii="Calibri" w:hAnsi="Calibri" w:cs="Calibri"/>
                  <w:color w:val="000000"/>
                  <w:sz w:val="16"/>
                  <w:szCs w:val="16"/>
                </w:rPr>
                <w:t>784</w:t>
              </w:r>
            </w:ins>
          </w:p>
        </w:tc>
        <w:tc>
          <w:tcPr>
            <w:tcW w:w="621" w:type="dxa"/>
            <w:tcBorders>
              <w:bottom w:val="nil"/>
            </w:tcBorders>
            <w:vAlign w:val="center"/>
            <w:tcPrChange w:id="25261" w:author="Στάθης Καπ" w:date="2023-03-03T06:29:00Z">
              <w:tcPr>
                <w:tcW w:w="621" w:type="dxa"/>
                <w:vAlign w:val="bottom"/>
              </w:tcPr>
            </w:tcPrChange>
          </w:tcPr>
          <w:p w14:paraId="1E561ADB" w14:textId="4FDA000E" w:rsidR="00C87CFE" w:rsidRPr="00CD1347" w:rsidRDefault="00C87CFE" w:rsidP="00C87CFE">
            <w:pPr>
              <w:jc w:val="center"/>
              <w:rPr>
                <w:ins w:id="25262" w:author="Στάθης Καπ" w:date="2023-03-03T04:01:00Z"/>
                <w:rFonts w:cstheme="minorHAnsi"/>
                <w:sz w:val="16"/>
                <w:szCs w:val="16"/>
              </w:rPr>
            </w:pPr>
            <w:ins w:id="25263" w:author="Στάθης Καπ" w:date="2023-03-03T06:23:00Z">
              <w:r>
                <w:rPr>
                  <w:rFonts w:ascii="Calibri" w:hAnsi="Calibri" w:cs="Calibri"/>
                  <w:color w:val="000000"/>
                  <w:sz w:val="16"/>
                  <w:szCs w:val="16"/>
                </w:rPr>
                <w:t>0.53</w:t>
              </w:r>
            </w:ins>
          </w:p>
        </w:tc>
        <w:tc>
          <w:tcPr>
            <w:tcW w:w="669" w:type="dxa"/>
            <w:tcBorders>
              <w:bottom w:val="nil"/>
            </w:tcBorders>
            <w:vAlign w:val="center"/>
            <w:tcPrChange w:id="25264" w:author="Στάθης Καπ" w:date="2023-03-03T06:29:00Z">
              <w:tcPr>
                <w:tcW w:w="669" w:type="dxa"/>
                <w:vAlign w:val="center"/>
              </w:tcPr>
            </w:tcPrChange>
          </w:tcPr>
          <w:p w14:paraId="6850FAEE" w14:textId="7940F8C4" w:rsidR="00C87CFE" w:rsidRPr="00CD1347" w:rsidRDefault="00C87CFE" w:rsidP="00C87CFE">
            <w:pPr>
              <w:jc w:val="center"/>
              <w:rPr>
                <w:ins w:id="25265" w:author="Στάθης Καπ" w:date="2023-03-03T04:01:00Z"/>
                <w:rFonts w:cstheme="minorHAnsi"/>
                <w:sz w:val="16"/>
                <w:szCs w:val="16"/>
              </w:rPr>
            </w:pPr>
            <w:ins w:id="25266"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25267" w:author="Στάθης Καπ" w:date="2023-03-03T06:29:00Z">
              <w:tcPr>
                <w:tcW w:w="543" w:type="dxa"/>
                <w:vAlign w:val="bottom"/>
              </w:tcPr>
            </w:tcPrChange>
          </w:tcPr>
          <w:p w14:paraId="05B75F38" w14:textId="7673856D" w:rsidR="00C87CFE" w:rsidRPr="00CD1347" w:rsidRDefault="00C87CFE" w:rsidP="00C87CFE">
            <w:pPr>
              <w:jc w:val="center"/>
              <w:rPr>
                <w:ins w:id="25268" w:author="Στάθης Καπ" w:date="2023-03-03T04:01:00Z"/>
                <w:rFonts w:cstheme="minorHAnsi"/>
                <w:sz w:val="16"/>
                <w:szCs w:val="16"/>
              </w:rPr>
            </w:pPr>
            <w:ins w:id="25269" w:author="Στάθης Καπ" w:date="2023-03-03T06:23:00Z">
              <w:r>
                <w:rPr>
                  <w:rFonts w:ascii="Calibri" w:hAnsi="Calibri" w:cs="Calibri"/>
                  <w:color w:val="000000"/>
                  <w:sz w:val="16"/>
                  <w:szCs w:val="16"/>
                </w:rPr>
                <w:t>731</w:t>
              </w:r>
            </w:ins>
          </w:p>
        </w:tc>
        <w:tc>
          <w:tcPr>
            <w:tcW w:w="621" w:type="dxa"/>
            <w:tcBorders>
              <w:bottom w:val="nil"/>
            </w:tcBorders>
            <w:vAlign w:val="center"/>
            <w:tcPrChange w:id="25270" w:author="Στάθης Καπ" w:date="2023-03-03T06:29:00Z">
              <w:tcPr>
                <w:tcW w:w="621" w:type="dxa"/>
                <w:vAlign w:val="bottom"/>
              </w:tcPr>
            </w:tcPrChange>
          </w:tcPr>
          <w:p w14:paraId="66CCAA41" w14:textId="51399C1E" w:rsidR="00C87CFE" w:rsidRPr="00CD1347" w:rsidRDefault="00C87CFE" w:rsidP="00C87CFE">
            <w:pPr>
              <w:jc w:val="center"/>
              <w:rPr>
                <w:ins w:id="25271" w:author="Στάθης Καπ" w:date="2023-03-03T04:01:00Z"/>
                <w:rFonts w:cstheme="minorHAnsi"/>
                <w:sz w:val="16"/>
                <w:szCs w:val="16"/>
              </w:rPr>
            </w:pPr>
            <w:ins w:id="25272" w:author="Στάθης Καπ" w:date="2023-03-03T06:23:00Z">
              <w:r>
                <w:rPr>
                  <w:rFonts w:ascii="Calibri" w:hAnsi="Calibri" w:cs="Calibri"/>
                  <w:color w:val="000000"/>
                  <w:sz w:val="16"/>
                  <w:szCs w:val="16"/>
                </w:rPr>
                <w:t>0.325</w:t>
              </w:r>
            </w:ins>
          </w:p>
        </w:tc>
        <w:tc>
          <w:tcPr>
            <w:tcW w:w="669" w:type="dxa"/>
            <w:tcBorders>
              <w:bottom w:val="nil"/>
            </w:tcBorders>
            <w:vAlign w:val="center"/>
            <w:tcPrChange w:id="25273" w:author="Στάθης Καπ" w:date="2023-03-03T06:29:00Z">
              <w:tcPr>
                <w:tcW w:w="669" w:type="dxa"/>
                <w:vAlign w:val="center"/>
              </w:tcPr>
            </w:tcPrChange>
          </w:tcPr>
          <w:p w14:paraId="54AC6152" w14:textId="2A2708DC" w:rsidR="00C87CFE" w:rsidRPr="00CD1347" w:rsidRDefault="00C87CFE" w:rsidP="00C87CFE">
            <w:pPr>
              <w:jc w:val="center"/>
              <w:rPr>
                <w:ins w:id="25274" w:author="Στάθης Καπ" w:date="2023-03-03T04:01:00Z"/>
                <w:rFonts w:cstheme="minorHAnsi"/>
                <w:sz w:val="16"/>
                <w:szCs w:val="16"/>
              </w:rPr>
            </w:pPr>
            <w:ins w:id="25275"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25276" w:author="Στάθης Καπ" w:date="2023-03-03T06:29:00Z">
              <w:tcPr>
                <w:tcW w:w="508" w:type="dxa"/>
                <w:vAlign w:val="bottom"/>
              </w:tcPr>
            </w:tcPrChange>
          </w:tcPr>
          <w:p w14:paraId="741E5B3B" w14:textId="281A8E42" w:rsidR="00C87CFE" w:rsidRPr="00CD1347" w:rsidRDefault="00C87CFE" w:rsidP="00C87CFE">
            <w:pPr>
              <w:jc w:val="center"/>
              <w:rPr>
                <w:ins w:id="25277" w:author="Στάθης Καπ" w:date="2023-03-03T04:01:00Z"/>
                <w:rFonts w:cstheme="minorHAnsi"/>
                <w:sz w:val="16"/>
                <w:szCs w:val="16"/>
              </w:rPr>
            </w:pPr>
            <w:ins w:id="25278" w:author="Στάθης Καπ" w:date="2023-03-03T06:23:00Z">
              <w:r>
                <w:rPr>
                  <w:rFonts w:ascii="Calibri" w:hAnsi="Calibri" w:cs="Calibri"/>
                  <w:color w:val="000000"/>
                  <w:sz w:val="16"/>
                  <w:szCs w:val="16"/>
                </w:rPr>
                <w:t>692</w:t>
              </w:r>
            </w:ins>
          </w:p>
        </w:tc>
        <w:tc>
          <w:tcPr>
            <w:tcW w:w="541" w:type="dxa"/>
            <w:tcBorders>
              <w:bottom w:val="nil"/>
            </w:tcBorders>
            <w:vAlign w:val="center"/>
            <w:tcPrChange w:id="25279" w:author="Στάθης Καπ" w:date="2023-03-03T06:29:00Z">
              <w:tcPr>
                <w:tcW w:w="541" w:type="dxa"/>
                <w:vAlign w:val="bottom"/>
              </w:tcPr>
            </w:tcPrChange>
          </w:tcPr>
          <w:p w14:paraId="4B9EDB79" w14:textId="57C57D4B" w:rsidR="00C87CFE" w:rsidRPr="00CD1347" w:rsidRDefault="00C87CFE" w:rsidP="00C87CFE">
            <w:pPr>
              <w:jc w:val="center"/>
              <w:rPr>
                <w:ins w:id="25280" w:author="Στάθης Καπ" w:date="2023-03-03T04:01:00Z"/>
                <w:rFonts w:cstheme="minorHAnsi"/>
                <w:sz w:val="16"/>
                <w:szCs w:val="16"/>
              </w:rPr>
            </w:pPr>
            <w:ins w:id="25281" w:author="Στάθης Καπ" w:date="2023-03-03T06:23:00Z">
              <w:r>
                <w:rPr>
                  <w:rFonts w:ascii="Calibri" w:hAnsi="Calibri" w:cs="Calibri"/>
                  <w:color w:val="000000"/>
                  <w:sz w:val="16"/>
                  <w:szCs w:val="16"/>
                </w:rPr>
                <w:t>0.349</w:t>
              </w:r>
            </w:ins>
          </w:p>
        </w:tc>
        <w:tc>
          <w:tcPr>
            <w:tcW w:w="589" w:type="dxa"/>
            <w:tcBorders>
              <w:bottom w:val="nil"/>
            </w:tcBorders>
            <w:vAlign w:val="center"/>
            <w:tcPrChange w:id="25282" w:author="Στάθης Καπ" w:date="2023-03-03T06:29:00Z">
              <w:tcPr>
                <w:tcW w:w="589" w:type="dxa"/>
                <w:vAlign w:val="center"/>
              </w:tcPr>
            </w:tcPrChange>
          </w:tcPr>
          <w:p w14:paraId="2856804F" w14:textId="4E6483D5" w:rsidR="00C87CFE" w:rsidRPr="00CD1347" w:rsidRDefault="00C87CFE" w:rsidP="00C87CFE">
            <w:pPr>
              <w:jc w:val="center"/>
              <w:rPr>
                <w:ins w:id="25283" w:author="Στάθης Καπ" w:date="2023-03-03T04:01:00Z"/>
                <w:rFonts w:cstheme="minorHAnsi"/>
                <w:sz w:val="16"/>
                <w:szCs w:val="16"/>
              </w:rPr>
            </w:pPr>
            <w:ins w:id="25284"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25285" w:author="Στάθης Καπ" w:date="2023-03-03T06:29:00Z">
              <w:tcPr>
                <w:tcW w:w="463" w:type="dxa"/>
                <w:vAlign w:val="bottom"/>
              </w:tcPr>
            </w:tcPrChange>
          </w:tcPr>
          <w:p w14:paraId="198517E4" w14:textId="1D780AAF" w:rsidR="00C87CFE" w:rsidRPr="00CD1347" w:rsidRDefault="00C87CFE" w:rsidP="00C87CFE">
            <w:pPr>
              <w:jc w:val="center"/>
              <w:rPr>
                <w:ins w:id="25286" w:author="Στάθης Καπ" w:date="2023-03-03T04:01:00Z"/>
                <w:rFonts w:cstheme="minorHAnsi"/>
                <w:sz w:val="16"/>
                <w:szCs w:val="16"/>
              </w:rPr>
            </w:pPr>
            <w:ins w:id="25287" w:author="Στάθης Καπ" w:date="2023-03-03T06:23:00Z">
              <w:r>
                <w:rPr>
                  <w:rFonts w:ascii="Calibri" w:hAnsi="Calibri" w:cs="Calibri"/>
                  <w:color w:val="000000"/>
                  <w:sz w:val="16"/>
                  <w:szCs w:val="16"/>
                </w:rPr>
                <w:t>599</w:t>
              </w:r>
            </w:ins>
          </w:p>
        </w:tc>
        <w:tc>
          <w:tcPr>
            <w:tcW w:w="541" w:type="dxa"/>
            <w:tcBorders>
              <w:bottom w:val="nil"/>
            </w:tcBorders>
            <w:vAlign w:val="center"/>
            <w:tcPrChange w:id="25288" w:author="Στάθης Καπ" w:date="2023-03-03T06:29:00Z">
              <w:tcPr>
                <w:tcW w:w="541" w:type="dxa"/>
                <w:vAlign w:val="bottom"/>
              </w:tcPr>
            </w:tcPrChange>
          </w:tcPr>
          <w:p w14:paraId="21F23A5B" w14:textId="7913D69B" w:rsidR="00C87CFE" w:rsidRPr="00CD1347" w:rsidRDefault="00C87CFE" w:rsidP="00C87CFE">
            <w:pPr>
              <w:jc w:val="center"/>
              <w:rPr>
                <w:ins w:id="25289" w:author="Στάθης Καπ" w:date="2023-03-03T04:01:00Z"/>
                <w:rFonts w:cstheme="minorHAnsi"/>
                <w:sz w:val="16"/>
                <w:szCs w:val="16"/>
              </w:rPr>
            </w:pPr>
            <w:ins w:id="25290" w:author="Στάθης Καπ" w:date="2023-03-03T06:23:00Z">
              <w:r>
                <w:rPr>
                  <w:rFonts w:ascii="Calibri" w:hAnsi="Calibri" w:cs="Calibri"/>
                  <w:color w:val="000000"/>
                  <w:sz w:val="16"/>
                  <w:szCs w:val="16"/>
                </w:rPr>
                <w:t>0.456</w:t>
              </w:r>
            </w:ins>
          </w:p>
        </w:tc>
        <w:tc>
          <w:tcPr>
            <w:tcW w:w="589" w:type="dxa"/>
            <w:tcBorders>
              <w:bottom w:val="nil"/>
            </w:tcBorders>
            <w:vAlign w:val="center"/>
            <w:tcPrChange w:id="25291" w:author="Στάθης Καπ" w:date="2023-03-03T06:29:00Z">
              <w:tcPr>
                <w:tcW w:w="589" w:type="dxa"/>
                <w:vAlign w:val="center"/>
              </w:tcPr>
            </w:tcPrChange>
          </w:tcPr>
          <w:p w14:paraId="64B57532" w14:textId="091CFED9" w:rsidR="00C87CFE" w:rsidRPr="00CD1347" w:rsidRDefault="00C87CFE" w:rsidP="00C87CFE">
            <w:pPr>
              <w:jc w:val="center"/>
              <w:rPr>
                <w:ins w:id="25292" w:author="Στάθης Καπ" w:date="2023-03-03T04:01:00Z"/>
                <w:rFonts w:cstheme="minorHAnsi"/>
                <w:sz w:val="16"/>
                <w:szCs w:val="16"/>
              </w:rPr>
            </w:pPr>
            <w:ins w:id="25293"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25294"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25295" w:author="Στάθης Καπ" w:date="2023-03-03T04:01:00Z"/>
                <w:sz w:val="16"/>
                <w:szCs w:val="16"/>
              </w:rPr>
            </w:pPr>
            <w:ins w:id="25296" w:author="Στάθης Καπ" w:date="2023-03-03T04:08:00Z">
              <w:r w:rsidRPr="00CD1347">
                <w:rPr>
                  <w:rFonts w:ascii="Calibri" w:hAnsi="Calibri" w:cs="Calibri"/>
                  <w:color w:val="000000"/>
                  <w:sz w:val="16"/>
                  <w:szCs w:val="16"/>
                  <w:rPrChange w:id="25297"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25298" w:author="Στάθης Καπ" w:date="2023-03-03T04:01:00Z"/>
                <w:rFonts w:cstheme="minorHAnsi"/>
                <w:sz w:val="16"/>
                <w:szCs w:val="16"/>
              </w:rPr>
            </w:pPr>
            <w:ins w:id="25299"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25300" w:author="Στάθης Καπ" w:date="2023-03-03T04:01:00Z"/>
                <w:rFonts w:cstheme="minorHAnsi"/>
                <w:sz w:val="16"/>
                <w:szCs w:val="16"/>
              </w:rPr>
            </w:pPr>
            <w:ins w:id="25301"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25302" w:author="Στάθης Καπ" w:date="2023-03-03T04:01:00Z"/>
                <w:rFonts w:cstheme="minorHAnsi"/>
                <w:sz w:val="16"/>
                <w:szCs w:val="16"/>
              </w:rPr>
            </w:pPr>
            <w:ins w:id="25303"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25304" w:author="Στάθης Καπ" w:date="2023-03-03T04:01:00Z"/>
                <w:rFonts w:cstheme="minorHAnsi"/>
                <w:sz w:val="16"/>
                <w:szCs w:val="16"/>
              </w:rPr>
            </w:pPr>
            <w:ins w:id="25305"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25306" w:author="Στάθης Καπ" w:date="2023-03-03T04:01:00Z"/>
                <w:rFonts w:cstheme="minorHAnsi"/>
                <w:sz w:val="16"/>
                <w:szCs w:val="16"/>
              </w:rPr>
            </w:pPr>
            <w:ins w:id="25307"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25308" w:author="Στάθης Καπ" w:date="2023-03-03T04:01:00Z"/>
                <w:rFonts w:cstheme="minorHAnsi"/>
                <w:sz w:val="16"/>
                <w:szCs w:val="16"/>
              </w:rPr>
            </w:pPr>
            <w:ins w:id="25309"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25310" w:author="Στάθης Καπ" w:date="2023-03-03T04:01:00Z"/>
                <w:rFonts w:cstheme="minorHAnsi"/>
                <w:sz w:val="16"/>
                <w:szCs w:val="16"/>
              </w:rPr>
            </w:pPr>
            <w:ins w:id="25311"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25312" w:author="Στάθης Καπ" w:date="2023-03-03T04:01:00Z"/>
                <w:rFonts w:cstheme="minorHAnsi"/>
                <w:sz w:val="16"/>
                <w:szCs w:val="16"/>
              </w:rPr>
            </w:pPr>
            <w:ins w:id="25313"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25314" w:author="Στάθης Καπ" w:date="2023-03-03T04:01:00Z"/>
                <w:rFonts w:cstheme="minorHAnsi"/>
                <w:sz w:val="16"/>
                <w:szCs w:val="16"/>
              </w:rPr>
            </w:pPr>
            <w:ins w:id="25315"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25316" w:author="Στάθης Καπ" w:date="2023-03-03T04:01:00Z"/>
                <w:rFonts w:cstheme="minorHAnsi"/>
                <w:sz w:val="16"/>
                <w:szCs w:val="16"/>
              </w:rPr>
            </w:pPr>
            <w:ins w:id="25317"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25318" w:author="Στάθης Καπ" w:date="2023-03-03T04:01:00Z"/>
                <w:rFonts w:cstheme="minorHAnsi"/>
                <w:sz w:val="16"/>
                <w:szCs w:val="16"/>
              </w:rPr>
            </w:pPr>
            <w:ins w:id="25319"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25320" w:author="Στάθης Καπ" w:date="2023-03-03T04:01:00Z"/>
                <w:rFonts w:cstheme="minorHAnsi"/>
                <w:sz w:val="16"/>
                <w:szCs w:val="16"/>
              </w:rPr>
            </w:pPr>
            <w:ins w:id="25321"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25322" w:author="Στάθης Καπ" w:date="2023-03-03T04:01:00Z"/>
                <w:rFonts w:cstheme="minorHAnsi"/>
                <w:sz w:val="16"/>
                <w:szCs w:val="16"/>
              </w:rPr>
            </w:pPr>
            <w:ins w:id="25323"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25324" w:author="Στάθης Καπ" w:date="2023-03-03T04:01:00Z"/>
                <w:rFonts w:cstheme="minorHAnsi"/>
                <w:sz w:val="16"/>
                <w:szCs w:val="16"/>
              </w:rPr>
            </w:pPr>
            <w:ins w:id="25325"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25326"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327" w:author="Στάθης Καπ" w:date="2023-03-03T04:01:00Z"/>
        </w:trPr>
        <w:tc>
          <w:tcPr>
            <w:tcW w:w="515" w:type="dxa"/>
            <w:tcBorders>
              <w:top w:val="nil"/>
              <w:bottom w:val="nil"/>
              <w:right w:val="single" w:sz="4" w:space="0" w:color="auto"/>
            </w:tcBorders>
            <w:shd w:val="clear" w:color="auto" w:fill="E7E6E6" w:themeFill="background2"/>
            <w:vAlign w:val="bottom"/>
            <w:tcPrChange w:id="25328" w:author="Στάθης Καπ" w:date="2023-03-03T06:29:00Z">
              <w:tcPr>
                <w:tcW w:w="515" w:type="dxa"/>
                <w:vAlign w:val="bottom"/>
              </w:tcPr>
            </w:tcPrChange>
          </w:tcPr>
          <w:p w14:paraId="35BE99D4" w14:textId="1ADB5EF6" w:rsidR="00C87CFE" w:rsidRPr="00CD1347" w:rsidRDefault="00C87CFE" w:rsidP="00C87CFE">
            <w:pPr>
              <w:jc w:val="center"/>
              <w:rPr>
                <w:ins w:id="25329" w:author="Στάθης Καπ" w:date="2023-03-03T04:01:00Z"/>
                <w:rFonts w:ascii="Calibri" w:hAnsi="Calibri" w:cs="Calibri"/>
                <w:color w:val="000000"/>
                <w:sz w:val="16"/>
                <w:szCs w:val="16"/>
              </w:rPr>
            </w:pPr>
            <w:ins w:id="25330" w:author="Στάθης Καπ" w:date="2023-03-03T04:08:00Z">
              <w:r w:rsidRPr="00CD1347">
                <w:rPr>
                  <w:rFonts w:ascii="Calibri" w:hAnsi="Calibri" w:cs="Calibri"/>
                  <w:color w:val="000000"/>
                  <w:sz w:val="16"/>
                  <w:szCs w:val="16"/>
                  <w:rPrChange w:id="25331" w:author="Στάθης Καπ" w:date="2023-03-03T04:10:00Z">
                    <w:rPr>
                      <w:rFonts w:ascii="Calibri" w:hAnsi="Calibri" w:cs="Calibri"/>
                      <w:color w:val="000000"/>
                      <w:sz w:val="18"/>
                      <w:szCs w:val="18"/>
                    </w:rPr>
                  </w:rPrChange>
                </w:rPr>
                <w:t>rc104</w:t>
              </w:r>
            </w:ins>
          </w:p>
        </w:tc>
        <w:tc>
          <w:tcPr>
            <w:tcW w:w="560" w:type="dxa"/>
            <w:tcBorders>
              <w:top w:val="nil"/>
              <w:left w:val="single" w:sz="4" w:space="0" w:color="auto"/>
            </w:tcBorders>
            <w:vAlign w:val="center"/>
            <w:tcPrChange w:id="25332" w:author="Στάθης Καπ" w:date="2023-03-03T06:29:00Z">
              <w:tcPr>
                <w:tcW w:w="560" w:type="dxa"/>
              </w:tcPr>
            </w:tcPrChange>
          </w:tcPr>
          <w:p w14:paraId="6C2020BF" w14:textId="68132519" w:rsidR="00C87CFE" w:rsidRPr="00CD1347" w:rsidRDefault="00C87CFE" w:rsidP="00C87CFE">
            <w:pPr>
              <w:jc w:val="center"/>
              <w:rPr>
                <w:ins w:id="25333" w:author="Στάθης Καπ" w:date="2023-03-03T04:01:00Z"/>
                <w:sz w:val="16"/>
                <w:szCs w:val="16"/>
              </w:rPr>
            </w:pPr>
            <w:ins w:id="25334" w:author="Στάθης Καπ" w:date="2023-03-03T06:23:00Z">
              <w:r>
                <w:rPr>
                  <w:rFonts w:ascii="Calibri" w:hAnsi="Calibri" w:cs="Calibri"/>
                  <w:color w:val="000000"/>
                  <w:sz w:val="16"/>
                  <w:szCs w:val="16"/>
                </w:rPr>
                <w:t>1065</w:t>
              </w:r>
            </w:ins>
          </w:p>
        </w:tc>
        <w:tc>
          <w:tcPr>
            <w:tcW w:w="855" w:type="dxa"/>
            <w:tcBorders>
              <w:top w:val="nil"/>
            </w:tcBorders>
            <w:vAlign w:val="center"/>
            <w:tcPrChange w:id="25335" w:author="Στάθης Καπ" w:date="2023-03-03T06:29:00Z">
              <w:tcPr>
                <w:tcW w:w="855" w:type="dxa"/>
              </w:tcPr>
            </w:tcPrChange>
          </w:tcPr>
          <w:p w14:paraId="27952B36" w14:textId="60A3D4E8" w:rsidR="00C87CFE" w:rsidRPr="00CD1347" w:rsidRDefault="00C87CFE" w:rsidP="00C87CFE">
            <w:pPr>
              <w:jc w:val="center"/>
              <w:rPr>
                <w:ins w:id="25336" w:author="Στάθης Καπ" w:date="2023-03-03T04:01:00Z"/>
                <w:sz w:val="16"/>
                <w:szCs w:val="16"/>
              </w:rPr>
            </w:pPr>
            <w:ins w:id="25337" w:author="Στάθης Καπ" w:date="2023-03-03T06:23:00Z">
              <w:r>
                <w:rPr>
                  <w:rFonts w:ascii="Calibri" w:hAnsi="Calibri" w:cs="Calibri"/>
                  <w:color w:val="000000"/>
                  <w:sz w:val="16"/>
                  <w:szCs w:val="16"/>
                </w:rPr>
                <w:t>1019</w:t>
              </w:r>
            </w:ins>
          </w:p>
        </w:tc>
        <w:tc>
          <w:tcPr>
            <w:tcW w:w="544" w:type="dxa"/>
            <w:tcBorders>
              <w:top w:val="nil"/>
            </w:tcBorders>
            <w:vAlign w:val="center"/>
            <w:tcPrChange w:id="25338" w:author="Στάθης Καπ" w:date="2023-03-03T06:29:00Z">
              <w:tcPr>
                <w:tcW w:w="544" w:type="dxa"/>
                <w:vAlign w:val="bottom"/>
              </w:tcPr>
            </w:tcPrChange>
          </w:tcPr>
          <w:p w14:paraId="20A778C8" w14:textId="0E5EA0C5" w:rsidR="00C87CFE" w:rsidRPr="00CD1347" w:rsidRDefault="00C87CFE" w:rsidP="00C87CFE">
            <w:pPr>
              <w:jc w:val="center"/>
              <w:rPr>
                <w:ins w:id="25339" w:author="Στάθης Καπ" w:date="2023-03-03T04:01:00Z"/>
                <w:rFonts w:ascii="Calibri" w:hAnsi="Calibri" w:cs="Calibri"/>
                <w:color w:val="000000"/>
                <w:sz w:val="16"/>
                <w:szCs w:val="16"/>
              </w:rPr>
            </w:pPr>
            <w:ins w:id="25340" w:author="Στάθης Καπ" w:date="2023-03-03T06:23:00Z">
              <w:r>
                <w:rPr>
                  <w:rFonts w:ascii="Calibri" w:hAnsi="Calibri" w:cs="Calibri"/>
                  <w:color w:val="000000"/>
                  <w:sz w:val="16"/>
                  <w:szCs w:val="16"/>
                </w:rPr>
                <w:t>967</w:t>
              </w:r>
            </w:ins>
          </w:p>
        </w:tc>
        <w:tc>
          <w:tcPr>
            <w:tcW w:w="621" w:type="dxa"/>
            <w:tcBorders>
              <w:top w:val="nil"/>
            </w:tcBorders>
            <w:vAlign w:val="center"/>
            <w:tcPrChange w:id="25341" w:author="Στάθης Καπ" w:date="2023-03-03T06:29:00Z">
              <w:tcPr>
                <w:tcW w:w="621" w:type="dxa"/>
                <w:vAlign w:val="bottom"/>
              </w:tcPr>
            </w:tcPrChange>
          </w:tcPr>
          <w:p w14:paraId="53D1530B" w14:textId="457FC78D" w:rsidR="00C87CFE" w:rsidRPr="00CD1347" w:rsidRDefault="00C87CFE" w:rsidP="00C87CFE">
            <w:pPr>
              <w:jc w:val="center"/>
              <w:rPr>
                <w:ins w:id="25342" w:author="Στάθης Καπ" w:date="2023-03-03T04:01:00Z"/>
                <w:rFonts w:ascii="Calibri" w:hAnsi="Calibri" w:cs="Calibri"/>
                <w:color w:val="000000"/>
                <w:sz w:val="16"/>
                <w:szCs w:val="16"/>
              </w:rPr>
            </w:pPr>
            <w:ins w:id="25343" w:author="Στάθης Καπ" w:date="2023-03-03T06:23:00Z">
              <w:r>
                <w:rPr>
                  <w:rFonts w:ascii="Calibri" w:hAnsi="Calibri" w:cs="Calibri"/>
                  <w:color w:val="000000"/>
                  <w:sz w:val="16"/>
                  <w:szCs w:val="16"/>
                </w:rPr>
                <w:t>0.602</w:t>
              </w:r>
            </w:ins>
          </w:p>
        </w:tc>
        <w:tc>
          <w:tcPr>
            <w:tcW w:w="669" w:type="dxa"/>
            <w:tcBorders>
              <w:top w:val="nil"/>
            </w:tcBorders>
            <w:vAlign w:val="center"/>
            <w:tcPrChange w:id="25344" w:author="Στάθης Καπ" w:date="2023-03-03T06:29:00Z">
              <w:tcPr>
                <w:tcW w:w="669" w:type="dxa"/>
                <w:vAlign w:val="center"/>
              </w:tcPr>
            </w:tcPrChange>
          </w:tcPr>
          <w:p w14:paraId="206BA44A" w14:textId="52174C21" w:rsidR="00C87CFE" w:rsidRPr="00CD1347" w:rsidRDefault="00C87CFE" w:rsidP="00C87CFE">
            <w:pPr>
              <w:jc w:val="center"/>
              <w:rPr>
                <w:ins w:id="25345" w:author="Στάθης Καπ" w:date="2023-03-03T04:01:00Z"/>
                <w:rFonts w:cstheme="minorHAnsi"/>
                <w:sz w:val="16"/>
                <w:szCs w:val="16"/>
              </w:rPr>
            </w:pPr>
            <w:ins w:id="25346"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25347" w:author="Στάθης Καπ" w:date="2023-03-03T06:29:00Z">
              <w:tcPr>
                <w:tcW w:w="543" w:type="dxa"/>
                <w:vAlign w:val="bottom"/>
              </w:tcPr>
            </w:tcPrChange>
          </w:tcPr>
          <w:p w14:paraId="5C8A75CF" w14:textId="730BE094" w:rsidR="00C87CFE" w:rsidRPr="00CD1347" w:rsidRDefault="00C87CFE" w:rsidP="00C87CFE">
            <w:pPr>
              <w:jc w:val="center"/>
              <w:rPr>
                <w:ins w:id="25348" w:author="Στάθης Καπ" w:date="2023-03-03T04:01:00Z"/>
                <w:rFonts w:ascii="Calibri" w:hAnsi="Calibri" w:cs="Calibri"/>
                <w:color w:val="000000"/>
                <w:sz w:val="16"/>
                <w:szCs w:val="16"/>
              </w:rPr>
            </w:pPr>
            <w:ins w:id="25349" w:author="Στάθης Καπ" w:date="2023-03-03T06:23:00Z">
              <w:r>
                <w:rPr>
                  <w:rFonts w:ascii="Calibri" w:hAnsi="Calibri" w:cs="Calibri"/>
                  <w:color w:val="000000"/>
                  <w:sz w:val="16"/>
                  <w:szCs w:val="16"/>
                </w:rPr>
                <w:t>781</w:t>
              </w:r>
            </w:ins>
          </w:p>
        </w:tc>
        <w:tc>
          <w:tcPr>
            <w:tcW w:w="621" w:type="dxa"/>
            <w:tcBorders>
              <w:top w:val="nil"/>
            </w:tcBorders>
            <w:vAlign w:val="center"/>
            <w:tcPrChange w:id="25350" w:author="Στάθης Καπ" w:date="2023-03-03T06:29:00Z">
              <w:tcPr>
                <w:tcW w:w="621" w:type="dxa"/>
                <w:vAlign w:val="bottom"/>
              </w:tcPr>
            </w:tcPrChange>
          </w:tcPr>
          <w:p w14:paraId="46D6789D" w14:textId="656916B9" w:rsidR="00C87CFE" w:rsidRPr="00CD1347" w:rsidRDefault="00C87CFE" w:rsidP="00C87CFE">
            <w:pPr>
              <w:jc w:val="center"/>
              <w:rPr>
                <w:ins w:id="25351" w:author="Στάθης Καπ" w:date="2023-03-03T04:01:00Z"/>
                <w:rFonts w:ascii="Calibri" w:hAnsi="Calibri" w:cs="Calibri"/>
                <w:color w:val="000000"/>
                <w:sz w:val="16"/>
                <w:szCs w:val="16"/>
              </w:rPr>
            </w:pPr>
            <w:ins w:id="25352" w:author="Στάθης Καπ" w:date="2023-03-03T06:23:00Z">
              <w:r>
                <w:rPr>
                  <w:rFonts w:ascii="Calibri" w:hAnsi="Calibri" w:cs="Calibri"/>
                  <w:color w:val="000000"/>
                  <w:sz w:val="16"/>
                  <w:szCs w:val="16"/>
                </w:rPr>
                <w:t>0.333</w:t>
              </w:r>
            </w:ins>
          </w:p>
        </w:tc>
        <w:tc>
          <w:tcPr>
            <w:tcW w:w="669" w:type="dxa"/>
            <w:tcBorders>
              <w:top w:val="nil"/>
            </w:tcBorders>
            <w:vAlign w:val="center"/>
            <w:tcPrChange w:id="25353" w:author="Στάθης Καπ" w:date="2023-03-03T06:29:00Z">
              <w:tcPr>
                <w:tcW w:w="669" w:type="dxa"/>
                <w:vAlign w:val="center"/>
              </w:tcPr>
            </w:tcPrChange>
          </w:tcPr>
          <w:p w14:paraId="2CDE06E3" w14:textId="0B999D1D" w:rsidR="00C87CFE" w:rsidRPr="00CD1347" w:rsidRDefault="00C87CFE" w:rsidP="00C87CFE">
            <w:pPr>
              <w:jc w:val="center"/>
              <w:rPr>
                <w:ins w:id="25354" w:author="Στάθης Καπ" w:date="2023-03-03T04:01:00Z"/>
                <w:rFonts w:cstheme="minorHAnsi"/>
                <w:sz w:val="16"/>
                <w:szCs w:val="16"/>
              </w:rPr>
            </w:pPr>
            <w:ins w:id="25355"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25356" w:author="Στάθης Καπ" w:date="2023-03-03T06:29:00Z">
              <w:tcPr>
                <w:tcW w:w="508" w:type="dxa"/>
                <w:vAlign w:val="bottom"/>
              </w:tcPr>
            </w:tcPrChange>
          </w:tcPr>
          <w:p w14:paraId="5CBB02DD" w14:textId="1FB9E3B2" w:rsidR="00C87CFE" w:rsidRPr="00CD1347" w:rsidRDefault="00C87CFE" w:rsidP="00C87CFE">
            <w:pPr>
              <w:jc w:val="center"/>
              <w:rPr>
                <w:ins w:id="25357" w:author="Στάθης Καπ" w:date="2023-03-03T04:01:00Z"/>
                <w:rFonts w:ascii="Calibri" w:hAnsi="Calibri" w:cs="Calibri"/>
                <w:color w:val="000000"/>
                <w:sz w:val="16"/>
                <w:szCs w:val="16"/>
              </w:rPr>
            </w:pPr>
            <w:ins w:id="25358" w:author="Στάθης Καπ" w:date="2023-03-03T06:23:00Z">
              <w:r>
                <w:rPr>
                  <w:rFonts w:ascii="Calibri" w:hAnsi="Calibri" w:cs="Calibri"/>
                  <w:color w:val="000000"/>
                  <w:sz w:val="16"/>
                  <w:szCs w:val="16"/>
                </w:rPr>
                <w:t>869</w:t>
              </w:r>
            </w:ins>
          </w:p>
        </w:tc>
        <w:tc>
          <w:tcPr>
            <w:tcW w:w="541" w:type="dxa"/>
            <w:tcBorders>
              <w:top w:val="nil"/>
            </w:tcBorders>
            <w:vAlign w:val="center"/>
            <w:tcPrChange w:id="25359" w:author="Στάθης Καπ" w:date="2023-03-03T06:29:00Z">
              <w:tcPr>
                <w:tcW w:w="541" w:type="dxa"/>
                <w:vAlign w:val="bottom"/>
              </w:tcPr>
            </w:tcPrChange>
          </w:tcPr>
          <w:p w14:paraId="0D69AE4E" w14:textId="54B6FFE7" w:rsidR="00C87CFE" w:rsidRPr="00CD1347" w:rsidRDefault="00C87CFE" w:rsidP="00C87CFE">
            <w:pPr>
              <w:jc w:val="center"/>
              <w:rPr>
                <w:ins w:id="25360" w:author="Στάθης Καπ" w:date="2023-03-03T04:01:00Z"/>
                <w:rFonts w:ascii="Calibri" w:hAnsi="Calibri" w:cs="Calibri"/>
                <w:color w:val="000000"/>
                <w:sz w:val="16"/>
                <w:szCs w:val="16"/>
              </w:rPr>
            </w:pPr>
            <w:ins w:id="25361" w:author="Στάθης Καπ" w:date="2023-03-03T06:23:00Z">
              <w:r>
                <w:rPr>
                  <w:rFonts w:ascii="Calibri" w:hAnsi="Calibri" w:cs="Calibri"/>
                  <w:color w:val="000000"/>
                  <w:sz w:val="16"/>
                  <w:szCs w:val="16"/>
                </w:rPr>
                <w:t>0.321</w:t>
              </w:r>
            </w:ins>
          </w:p>
        </w:tc>
        <w:tc>
          <w:tcPr>
            <w:tcW w:w="589" w:type="dxa"/>
            <w:tcBorders>
              <w:top w:val="nil"/>
            </w:tcBorders>
            <w:vAlign w:val="center"/>
            <w:tcPrChange w:id="25362" w:author="Στάθης Καπ" w:date="2023-03-03T06:29:00Z">
              <w:tcPr>
                <w:tcW w:w="589" w:type="dxa"/>
                <w:vAlign w:val="center"/>
              </w:tcPr>
            </w:tcPrChange>
          </w:tcPr>
          <w:p w14:paraId="2A50ADE5" w14:textId="0B84210E" w:rsidR="00C87CFE" w:rsidRPr="00CD1347" w:rsidRDefault="00C87CFE" w:rsidP="00C87CFE">
            <w:pPr>
              <w:jc w:val="center"/>
              <w:rPr>
                <w:ins w:id="25363" w:author="Στάθης Καπ" w:date="2023-03-03T04:01:00Z"/>
                <w:rFonts w:cstheme="minorHAnsi"/>
                <w:sz w:val="16"/>
                <w:szCs w:val="16"/>
              </w:rPr>
            </w:pPr>
            <w:ins w:id="25364"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25365" w:author="Στάθης Καπ" w:date="2023-03-03T06:29:00Z">
              <w:tcPr>
                <w:tcW w:w="463" w:type="dxa"/>
                <w:vAlign w:val="bottom"/>
              </w:tcPr>
            </w:tcPrChange>
          </w:tcPr>
          <w:p w14:paraId="742BEF92" w14:textId="58278802" w:rsidR="00C87CFE" w:rsidRPr="00CD1347" w:rsidRDefault="00C87CFE" w:rsidP="00C87CFE">
            <w:pPr>
              <w:jc w:val="center"/>
              <w:rPr>
                <w:ins w:id="25366" w:author="Στάθης Καπ" w:date="2023-03-03T04:01:00Z"/>
                <w:rFonts w:ascii="Calibri" w:hAnsi="Calibri" w:cs="Calibri"/>
                <w:color w:val="000000"/>
                <w:sz w:val="16"/>
                <w:szCs w:val="16"/>
              </w:rPr>
            </w:pPr>
            <w:ins w:id="25367" w:author="Στάθης Καπ" w:date="2023-03-03T06:23:00Z">
              <w:r>
                <w:rPr>
                  <w:rFonts w:ascii="Calibri" w:hAnsi="Calibri" w:cs="Calibri"/>
                  <w:color w:val="000000"/>
                  <w:sz w:val="16"/>
                  <w:szCs w:val="16"/>
                </w:rPr>
                <w:t>833</w:t>
              </w:r>
            </w:ins>
          </w:p>
        </w:tc>
        <w:tc>
          <w:tcPr>
            <w:tcW w:w="541" w:type="dxa"/>
            <w:tcBorders>
              <w:top w:val="nil"/>
            </w:tcBorders>
            <w:vAlign w:val="center"/>
            <w:tcPrChange w:id="25368" w:author="Στάθης Καπ" w:date="2023-03-03T06:29:00Z">
              <w:tcPr>
                <w:tcW w:w="541" w:type="dxa"/>
                <w:vAlign w:val="bottom"/>
              </w:tcPr>
            </w:tcPrChange>
          </w:tcPr>
          <w:p w14:paraId="5492BBE2" w14:textId="43F8E014" w:rsidR="00C87CFE" w:rsidRPr="00CD1347" w:rsidRDefault="00C87CFE" w:rsidP="00C87CFE">
            <w:pPr>
              <w:jc w:val="center"/>
              <w:rPr>
                <w:ins w:id="25369" w:author="Στάθης Καπ" w:date="2023-03-03T04:01:00Z"/>
                <w:rFonts w:ascii="Calibri" w:hAnsi="Calibri" w:cs="Calibri"/>
                <w:color w:val="000000"/>
                <w:sz w:val="16"/>
                <w:szCs w:val="16"/>
              </w:rPr>
            </w:pPr>
            <w:ins w:id="25370" w:author="Στάθης Καπ" w:date="2023-03-03T06:23:00Z">
              <w:r>
                <w:rPr>
                  <w:rFonts w:ascii="Calibri" w:hAnsi="Calibri" w:cs="Calibri"/>
                  <w:color w:val="000000"/>
                  <w:sz w:val="16"/>
                  <w:szCs w:val="16"/>
                </w:rPr>
                <w:t>0.384</w:t>
              </w:r>
            </w:ins>
          </w:p>
        </w:tc>
        <w:tc>
          <w:tcPr>
            <w:tcW w:w="589" w:type="dxa"/>
            <w:tcBorders>
              <w:top w:val="nil"/>
            </w:tcBorders>
            <w:vAlign w:val="center"/>
            <w:tcPrChange w:id="25371" w:author="Στάθης Καπ" w:date="2023-03-03T06:29:00Z">
              <w:tcPr>
                <w:tcW w:w="589" w:type="dxa"/>
                <w:vAlign w:val="center"/>
              </w:tcPr>
            </w:tcPrChange>
          </w:tcPr>
          <w:p w14:paraId="1C3EB315" w14:textId="3DB926D3" w:rsidR="00C87CFE" w:rsidRPr="00CD1347" w:rsidRDefault="00C87CFE" w:rsidP="00C87CFE">
            <w:pPr>
              <w:jc w:val="center"/>
              <w:rPr>
                <w:ins w:id="25372" w:author="Στάθης Καπ" w:date="2023-03-03T04:01:00Z"/>
                <w:rFonts w:cstheme="minorHAnsi"/>
                <w:sz w:val="16"/>
                <w:szCs w:val="16"/>
              </w:rPr>
            </w:pPr>
            <w:ins w:id="25373"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2537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75" w:author="Στάθης Καπ" w:date="2023-03-03T04:01:00Z"/>
        </w:trPr>
        <w:tc>
          <w:tcPr>
            <w:tcW w:w="515" w:type="dxa"/>
            <w:tcBorders>
              <w:top w:val="nil"/>
              <w:bottom w:val="nil"/>
              <w:right w:val="single" w:sz="4" w:space="0" w:color="auto"/>
            </w:tcBorders>
            <w:shd w:val="clear" w:color="auto" w:fill="E7E6E6" w:themeFill="background2"/>
            <w:vAlign w:val="bottom"/>
            <w:tcPrChange w:id="25376" w:author="Στάθης Καπ" w:date="2023-03-03T06:27:00Z">
              <w:tcPr>
                <w:tcW w:w="515" w:type="dxa"/>
                <w:vAlign w:val="bottom"/>
              </w:tcPr>
            </w:tcPrChange>
          </w:tcPr>
          <w:p w14:paraId="4FA38F62" w14:textId="408C33F9" w:rsidR="00C87CFE" w:rsidRPr="00CD1347" w:rsidRDefault="00C87CFE" w:rsidP="00C87CFE">
            <w:pPr>
              <w:jc w:val="center"/>
              <w:rPr>
                <w:ins w:id="25377" w:author="Στάθης Καπ" w:date="2023-03-03T04:01:00Z"/>
                <w:rFonts w:ascii="Calibri" w:hAnsi="Calibri" w:cs="Calibri"/>
                <w:color w:val="000000"/>
                <w:sz w:val="16"/>
                <w:szCs w:val="16"/>
              </w:rPr>
            </w:pPr>
            <w:ins w:id="25378" w:author="Στάθης Καπ" w:date="2023-03-03T04:08:00Z">
              <w:r w:rsidRPr="00CD1347">
                <w:rPr>
                  <w:rFonts w:ascii="Calibri" w:hAnsi="Calibri" w:cs="Calibri"/>
                  <w:color w:val="000000"/>
                  <w:sz w:val="16"/>
                  <w:szCs w:val="16"/>
                  <w:rPrChange w:id="25379"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25380" w:author="Στάθης Καπ" w:date="2023-03-03T06:27:00Z">
              <w:tcPr>
                <w:tcW w:w="560" w:type="dxa"/>
              </w:tcPr>
            </w:tcPrChange>
          </w:tcPr>
          <w:p w14:paraId="50C08728" w14:textId="127364C1" w:rsidR="00C87CFE" w:rsidRPr="00CD1347" w:rsidRDefault="00C87CFE" w:rsidP="00C87CFE">
            <w:pPr>
              <w:jc w:val="center"/>
              <w:rPr>
                <w:ins w:id="25381" w:author="Στάθης Καπ" w:date="2023-03-03T04:01:00Z"/>
                <w:sz w:val="16"/>
                <w:szCs w:val="16"/>
              </w:rPr>
            </w:pPr>
            <w:ins w:id="25382" w:author="Στάθης Καπ" w:date="2023-03-03T06:23:00Z">
              <w:r>
                <w:rPr>
                  <w:rFonts w:ascii="Calibri" w:hAnsi="Calibri" w:cs="Calibri"/>
                  <w:color w:val="000000"/>
                  <w:sz w:val="16"/>
                  <w:szCs w:val="16"/>
                </w:rPr>
                <w:t>875</w:t>
              </w:r>
            </w:ins>
          </w:p>
        </w:tc>
        <w:tc>
          <w:tcPr>
            <w:tcW w:w="855" w:type="dxa"/>
            <w:vAlign w:val="center"/>
            <w:tcPrChange w:id="25383" w:author="Στάθης Καπ" w:date="2023-03-03T06:27:00Z">
              <w:tcPr>
                <w:tcW w:w="855" w:type="dxa"/>
              </w:tcPr>
            </w:tcPrChange>
          </w:tcPr>
          <w:p w14:paraId="050DDA3C" w14:textId="72189BB5" w:rsidR="00C87CFE" w:rsidRPr="00CD1347" w:rsidRDefault="00C87CFE" w:rsidP="00C87CFE">
            <w:pPr>
              <w:jc w:val="center"/>
              <w:rPr>
                <w:ins w:id="25384" w:author="Στάθης Καπ" w:date="2023-03-03T04:01:00Z"/>
                <w:sz w:val="16"/>
                <w:szCs w:val="16"/>
              </w:rPr>
            </w:pPr>
            <w:ins w:id="25385" w:author="Στάθης Καπ" w:date="2023-03-03T06:23:00Z">
              <w:r>
                <w:rPr>
                  <w:rFonts w:ascii="Calibri" w:hAnsi="Calibri" w:cs="Calibri"/>
                  <w:color w:val="000000"/>
                  <w:sz w:val="16"/>
                  <w:szCs w:val="16"/>
                </w:rPr>
                <w:t>841</w:t>
              </w:r>
            </w:ins>
          </w:p>
        </w:tc>
        <w:tc>
          <w:tcPr>
            <w:tcW w:w="544" w:type="dxa"/>
            <w:vAlign w:val="center"/>
            <w:tcPrChange w:id="25386" w:author="Στάθης Καπ" w:date="2023-03-03T06:27:00Z">
              <w:tcPr>
                <w:tcW w:w="544" w:type="dxa"/>
                <w:vAlign w:val="bottom"/>
              </w:tcPr>
            </w:tcPrChange>
          </w:tcPr>
          <w:p w14:paraId="7F79D4F5" w14:textId="4F062272" w:rsidR="00C87CFE" w:rsidRPr="00CD1347" w:rsidRDefault="00C87CFE" w:rsidP="00C87CFE">
            <w:pPr>
              <w:jc w:val="center"/>
              <w:rPr>
                <w:ins w:id="25387" w:author="Στάθης Καπ" w:date="2023-03-03T04:01:00Z"/>
                <w:rFonts w:ascii="Calibri" w:hAnsi="Calibri" w:cs="Calibri"/>
                <w:color w:val="000000"/>
                <w:sz w:val="16"/>
                <w:szCs w:val="16"/>
              </w:rPr>
            </w:pPr>
            <w:ins w:id="25388" w:author="Στάθης Καπ" w:date="2023-03-03T06:23:00Z">
              <w:r>
                <w:rPr>
                  <w:rFonts w:ascii="Calibri" w:hAnsi="Calibri" w:cs="Calibri"/>
                  <w:color w:val="000000"/>
                  <w:sz w:val="16"/>
                  <w:szCs w:val="16"/>
                </w:rPr>
                <w:t>759</w:t>
              </w:r>
            </w:ins>
          </w:p>
        </w:tc>
        <w:tc>
          <w:tcPr>
            <w:tcW w:w="621" w:type="dxa"/>
            <w:vAlign w:val="center"/>
            <w:tcPrChange w:id="25389" w:author="Στάθης Καπ" w:date="2023-03-03T06:27:00Z">
              <w:tcPr>
                <w:tcW w:w="621" w:type="dxa"/>
                <w:vAlign w:val="bottom"/>
              </w:tcPr>
            </w:tcPrChange>
          </w:tcPr>
          <w:p w14:paraId="7FEBBECD" w14:textId="564FC050" w:rsidR="00C87CFE" w:rsidRPr="00CD1347" w:rsidRDefault="00C87CFE" w:rsidP="00C87CFE">
            <w:pPr>
              <w:jc w:val="center"/>
              <w:rPr>
                <w:ins w:id="25390" w:author="Στάθης Καπ" w:date="2023-03-03T04:01:00Z"/>
                <w:rFonts w:ascii="Calibri" w:hAnsi="Calibri" w:cs="Calibri"/>
                <w:color w:val="000000"/>
                <w:sz w:val="16"/>
                <w:szCs w:val="16"/>
              </w:rPr>
            </w:pPr>
            <w:ins w:id="25391" w:author="Στάθης Καπ" w:date="2023-03-03T06:23:00Z">
              <w:r>
                <w:rPr>
                  <w:rFonts w:ascii="Calibri" w:hAnsi="Calibri" w:cs="Calibri"/>
                  <w:color w:val="000000"/>
                  <w:sz w:val="16"/>
                  <w:szCs w:val="16"/>
                </w:rPr>
                <w:t>0.526</w:t>
              </w:r>
            </w:ins>
          </w:p>
        </w:tc>
        <w:tc>
          <w:tcPr>
            <w:tcW w:w="669" w:type="dxa"/>
            <w:vAlign w:val="center"/>
            <w:tcPrChange w:id="25392" w:author="Στάθης Καπ" w:date="2023-03-03T06:27:00Z">
              <w:tcPr>
                <w:tcW w:w="669" w:type="dxa"/>
                <w:vAlign w:val="center"/>
              </w:tcPr>
            </w:tcPrChange>
          </w:tcPr>
          <w:p w14:paraId="1203ABCC" w14:textId="4C919614" w:rsidR="00C87CFE" w:rsidRPr="00CD1347" w:rsidRDefault="00C87CFE" w:rsidP="00C87CFE">
            <w:pPr>
              <w:jc w:val="center"/>
              <w:rPr>
                <w:ins w:id="25393" w:author="Στάθης Καπ" w:date="2023-03-03T04:01:00Z"/>
                <w:rFonts w:cstheme="minorHAnsi"/>
                <w:sz w:val="16"/>
                <w:szCs w:val="16"/>
              </w:rPr>
            </w:pPr>
            <w:ins w:id="25394" w:author="Στάθης Καπ" w:date="2023-03-03T06:23:00Z">
              <w:r>
                <w:rPr>
                  <w:rFonts w:ascii="Calibri" w:hAnsi="Calibri" w:cstheme="minorHAnsi"/>
                  <w:color w:val="000000"/>
                  <w:sz w:val="16"/>
                  <w:szCs w:val="16"/>
                </w:rPr>
                <w:t>13.26</w:t>
              </w:r>
            </w:ins>
          </w:p>
        </w:tc>
        <w:tc>
          <w:tcPr>
            <w:tcW w:w="543" w:type="dxa"/>
            <w:vAlign w:val="center"/>
            <w:tcPrChange w:id="25395" w:author="Στάθης Καπ" w:date="2023-03-03T06:27:00Z">
              <w:tcPr>
                <w:tcW w:w="543" w:type="dxa"/>
                <w:vAlign w:val="bottom"/>
              </w:tcPr>
            </w:tcPrChange>
          </w:tcPr>
          <w:p w14:paraId="31E26530" w14:textId="4CDF0672" w:rsidR="00C87CFE" w:rsidRPr="00CD1347" w:rsidRDefault="00C87CFE" w:rsidP="00C87CFE">
            <w:pPr>
              <w:jc w:val="center"/>
              <w:rPr>
                <w:ins w:id="25396" w:author="Στάθης Καπ" w:date="2023-03-03T04:01:00Z"/>
                <w:rFonts w:ascii="Calibri" w:hAnsi="Calibri" w:cs="Calibri"/>
                <w:color w:val="000000"/>
                <w:sz w:val="16"/>
                <w:szCs w:val="16"/>
              </w:rPr>
            </w:pPr>
            <w:ins w:id="25397" w:author="Στάθης Καπ" w:date="2023-03-03T06:23:00Z">
              <w:r>
                <w:rPr>
                  <w:rFonts w:ascii="Calibri" w:hAnsi="Calibri" w:cs="Calibri"/>
                  <w:color w:val="000000"/>
                  <w:sz w:val="16"/>
                  <w:szCs w:val="16"/>
                </w:rPr>
                <w:t>630</w:t>
              </w:r>
            </w:ins>
          </w:p>
        </w:tc>
        <w:tc>
          <w:tcPr>
            <w:tcW w:w="621" w:type="dxa"/>
            <w:vAlign w:val="center"/>
            <w:tcPrChange w:id="25398" w:author="Στάθης Καπ" w:date="2023-03-03T06:27:00Z">
              <w:tcPr>
                <w:tcW w:w="621" w:type="dxa"/>
                <w:vAlign w:val="bottom"/>
              </w:tcPr>
            </w:tcPrChange>
          </w:tcPr>
          <w:p w14:paraId="55509F21" w14:textId="665E313A" w:rsidR="00C87CFE" w:rsidRPr="00CD1347" w:rsidRDefault="00C87CFE" w:rsidP="00C87CFE">
            <w:pPr>
              <w:jc w:val="center"/>
              <w:rPr>
                <w:ins w:id="25399" w:author="Στάθης Καπ" w:date="2023-03-03T04:01:00Z"/>
                <w:rFonts w:ascii="Calibri" w:hAnsi="Calibri" w:cs="Calibri"/>
                <w:color w:val="000000"/>
                <w:sz w:val="16"/>
                <w:szCs w:val="16"/>
              </w:rPr>
            </w:pPr>
            <w:ins w:id="25400" w:author="Στάθης Καπ" w:date="2023-03-03T06:23:00Z">
              <w:r>
                <w:rPr>
                  <w:rFonts w:ascii="Calibri" w:hAnsi="Calibri" w:cs="Calibri"/>
                  <w:color w:val="000000"/>
                  <w:sz w:val="16"/>
                  <w:szCs w:val="16"/>
                </w:rPr>
                <w:t>0.37</w:t>
              </w:r>
            </w:ins>
          </w:p>
        </w:tc>
        <w:tc>
          <w:tcPr>
            <w:tcW w:w="669" w:type="dxa"/>
            <w:vAlign w:val="center"/>
            <w:tcPrChange w:id="25401" w:author="Στάθης Καπ" w:date="2023-03-03T06:27:00Z">
              <w:tcPr>
                <w:tcW w:w="669" w:type="dxa"/>
                <w:vAlign w:val="center"/>
              </w:tcPr>
            </w:tcPrChange>
          </w:tcPr>
          <w:p w14:paraId="10F593C7" w14:textId="46936CE4" w:rsidR="00C87CFE" w:rsidRPr="00CD1347" w:rsidRDefault="00C87CFE" w:rsidP="00C87CFE">
            <w:pPr>
              <w:jc w:val="center"/>
              <w:rPr>
                <w:ins w:id="25402" w:author="Στάθης Καπ" w:date="2023-03-03T04:01:00Z"/>
                <w:rFonts w:cstheme="minorHAnsi"/>
                <w:sz w:val="16"/>
                <w:szCs w:val="16"/>
              </w:rPr>
            </w:pPr>
            <w:ins w:id="25403" w:author="Στάθης Καπ" w:date="2023-03-03T06:23:00Z">
              <w:r>
                <w:rPr>
                  <w:rFonts w:ascii="Calibri" w:hAnsi="Calibri" w:cstheme="minorHAnsi"/>
                  <w:color w:val="000000"/>
                  <w:sz w:val="16"/>
                  <w:szCs w:val="16"/>
                </w:rPr>
                <w:t>17</w:t>
              </w:r>
            </w:ins>
          </w:p>
        </w:tc>
        <w:tc>
          <w:tcPr>
            <w:tcW w:w="508" w:type="dxa"/>
            <w:vAlign w:val="center"/>
            <w:tcPrChange w:id="25404" w:author="Στάθης Καπ" w:date="2023-03-03T06:27:00Z">
              <w:tcPr>
                <w:tcW w:w="508" w:type="dxa"/>
                <w:vAlign w:val="bottom"/>
              </w:tcPr>
            </w:tcPrChange>
          </w:tcPr>
          <w:p w14:paraId="3832E427" w14:textId="48466933" w:rsidR="00C87CFE" w:rsidRPr="00CD1347" w:rsidRDefault="00C87CFE" w:rsidP="00C87CFE">
            <w:pPr>
              <w:jc w:val="center"/>
              <w:rPr>
                <w:ins w:id="25405" w:author="Στάθης Καπ" w:date="2023-03-03T04:01:00Z"/>
                <w:rFonts w:ascii="Calibri" w:hAnsi="Calibri" w:cs="Calibri"/>
                <w:color w:val="000000"/>
                <w:sz w:val="16"/>
                <w:szCs w:val="16"/>
              </w:rPr>
            </w:pPr>
            <w:ins w:id="25406" w:author="Στάθης Καπ" w:date="2023-03-03T06:23:00Z">
              <w:r>
                <w:rPr>
                  <w:rFonts w:ascii="Calibri" w:hAnsi="Calibri" w:cs="Calibri"/>
                  <w:color w:val="000000"/>
                  <w:sz w:val="16"/>
                  <w:szCs w:val="16"/>
                </w:rPr>
                <w:t>656</w:t>
              </w:r>
            </w:ins>
          </w:p>
        </w:tc>
        <w:tc>
          <w:tcPr>
            <w:tcW w:w="541" w:type="dxa"/>
            <w:vAlign w:val="center"/>
            <w:tcPrChange w:id="25407" w:author="Στάθης Καπ" w:date="2023-03-03T06:27:00Z">
              <w:tcPr>
                <w:tcW w:w="541" w:type="dxa"/>
                <w:vAlign w:val="bottom"/>
              </w:tcPr>
            </w:tcPrChange>
          </w:tcPr>
          <w:p w14:paraId="1367821D" w14:textId="1089623E" w:rsidR="00C87CFE" w:rsidRPr="00CD1347" w:rsidRDefault="00C87CFE" w:rsidP="00C87CFE">
            <w:pPr>
              <w:jc w:val="center"/>
              <w:rPr>
                <w:ins w:id="25408" w:author="Στάθης Καπ" w:date="2023-03-03T04:01:00Z"/>
                <w:rFonts w:ascii="Calibri" w:hAnsi="Calibri" w:cs="Calibri"/>
                <w:color w:val="000000"/>
                <w:sz w:val="16"/>
                <w:szCs w:val="16"/>
              </w:rPr>
            </w:pPr>
            <w:ins w:id="25409" w:author="Στάθης Καπ" w:date="2023-03-03T06:23:00Z">
              <w:r>
                <w:rPr>
                  <w:rFonts w:ascii="Calibri" w:hAnsi="Calibri" w:cs="Calibri"/>
                  <w:color w:val="000000"/>
                  <w:sz w:val="16"/>
                  <w:szCs w:val="16"/>
                </w:rPr>
                <w:t>0.314</w:t>
              </w:r>
            </w:ins>
          </w:p>
        </w:tc>
        <w:tc>
          <w:tcPr>
            <w:tcW w:w="589" w:type="dxa"/>
            <w:vAlign w:val="center"/>
            <w:tcPrChange w:id="25410" w:author="Στάθης Καπ" w:date="2023-03-03T06:27:00Z">
              <w:tcPr>
                <w:tcW w:w="589" w:type="dxa"/>
                <w:vAlign w:val="center"/>
              </w:tcPr>
            </w:tcPrChange>
          </w:tcPr>
          <w:p w14:paraId="04F75321" w14:textId="018AA185" w:rsidR="00C87CFE" w:rsidRPr="00CD1347" w:rsidRDefault="00C87CFE" w:rsidP="00C87CFE">
            <w:pPr>
              <w:jc w:val="center"/>
              <w:rPr>
                <w:ins w:id="25411" w:author="Στάθης Καπ" w:date="2023-03-03T04:01:00Z"/>
                <w:rFonts w:cstheme="minorHAnsi"/>
                <w:sz w:val="16"/>
                <w:szCs w:val="16"/>
              </w:rPr>
            </w:pPr>
            <w:ins w:id="25412" w:author="Στάθης Καπ" w:date="2023-03-03T06:23:00Z">
              <w:r>
                <w:rPr>
                  <w:rFonts w:ascii="Calibri" w:hAnsi="Calibri" w:cstheme="minorHAnsi"/>
                  <w:color w:val="000000"/>
                  <w:sz w:val="16"/>
                  <w:szCs w:val="16"/>
                </w:rPr>
                <w:t>13.57</w:t>
              </w:r>
            </w:ins>
          </w:p>
        </w:tc>
        <w:tc>
          <w:tcPr>
            <w:tcW w:w="463" w:type="dxa"/>
            <w:vAlign w:val="center"/>
            <w:tcPrChange w:id="25413" w:author="Στάθης Καπ" w:date="2023-03-03T06:27:00Z">
              <w:tcPr>
                <w:tcW w:w="463" w:type="dxa"/>
                <w:vAlign w:val="bottom"/>
              </w:tcPr>
            </w:tcPrChange>
          </w:tcPr>
          <w:p w14:paraId="1F3CBC22" w14:textId="7ACC6CFC" w:rsidR="00C87CFE" w:rsidRPr="00CD1347" w:rsidRDefault="00C87CFE" w:rsidP="00C87CFE">
            <w:pPr>
              <w:jc w:val="center"/>
              <w:rPr>
                <w:ins w:id="25414" w:author="Στάθης Καπ" w:date="2023-03-03T04:01:00Z"/>
                <w:rFonts w:ascii="Calibri" w:hAnsi="Calibri" w:cs="Calibri"/>
                <w:color w:val="000000"/>
                <w:sz w:val="16"/>
                <w:szCs w:val="16"/>
              </w:rPr>
            </w:pPr>
            <w:ins w:id="25415" w:author="Στάθης Καπ" w:date="2023-03-03T06:23:00Z">
              <w:r>
                <w:rPr>
                  <w:rFonts w:ascii="Calibri" w:hAnsi="Calibri" w:cs="Calibri"/>
                  <w:color w:val="000000"/>
                  <w:sz w:val="16"/>
                  <w:szCs w:val="16"/>
                </w:rPr>
                <w:t>592</w:t>
              </w:r>
            </w:ins>
          </w:p>
        </w:tc>
        <w:tc>
          <w:tcPr>
            <w:tcW w:w="541" w:type="dxa"/>
            <w:vAlign w:val="center"/>
            <w:tcPrChange w:id="25416" w:author="Στάθης Καπ" w:date="2023-03-03T06:27:00Z">
              <w:tcPr>
                <w:tcW w:w="541" w:type="dxa"/>
                <w:vAlign w:val="bottom"/>
              </w:tcPr>
            </w:tcPrChange>
          </w:tcPr>
          <w:p w14:paraId="780A1F18" w14:textId="71250AC5" w:rsidR="00C87CFE" w:rsidRPr="00CD1347" w:rsidRDefault="00C87CFE" w:rsidP="00C87CFE">
            <w:pPr>
              <w:jc w:val="center"/>
              <w:rPr>
                <w:ins w:id="25417" w:author="Στάθης Καπ" w:date="2023-03-03T04:01:00Z"/>
                <w:rFonts w:ascii="Calibri" w:hAnsi="Calibri" w:cs="Calibri"/>
                <w:color w:val="000000"/>
                <w:sz w:val="16"/>
                <w:szCs w:val="16"/>
              </w:rPr>
            </w:pPr>
            <w:ins w:id="25418" w:author="Στάθης Καπ" w:date="2023-03-03T06:23:00Z">
              <w:r>
                <w:rPr>
                  <w:rFonts w:ascii="Calibri" w:hAnsi="Calibri" w:cs="Calibri"/>
                  <w:color w:val="000000"/>
                  <w:sz w:val="16"/>
                  <w:szCs w:val="16"/>
                </w:rPr>
                <w:t>0.343</w:t>
              </w:r>
            </w:ins>
          </w:p>
        </w:tc>
        <w:tc>
          <w:tcPr>
            <w:tcW w:w="589" w:type="dxa"/>
            <w:vAlign w:val="center"/>
            <w:tcPrChange w:id="25419" w:author="Στάθης Καπ" w:date="2023-03-03T06:27:00Z">
              <w:tcPr>
                <w:tcW w:w="589" w:type="dxa"/>
                <w:vAlign w:val="center"/>
              </w:tcPr>
            </w:tcPrChange>
          </w:tcPr>
          <w:p w14:paraId="3757C525" w14:textId="351B2765" w:rsidR="00C87CFE" w:rsidRPr="00CD1347" w:rsidRDefault="00C87CFE" w:rsidP="00C87CFE">
            <w:pPr>
              <w:jc w:val="center"/>
              <w:rPr>
                <w:ins w:id="25420" w:author="Στάθης Καπ" w:date="2023-03-03T04:01:00Z"/>
                <w:rFonts w:cstheme="minorHAnsi"/>
                <w:sz w:val="16"/>
                <w:szCs w:val="16"/>
              </w:rPr>
            </w:pPr>
            <w:ins w:id="25421"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2542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23" w:author="Στάθης Καπ" w:date="2023-03-03T04:01:00Z"/>
        </w:trPr>
        <w:tc>
          <w:tcPr>
            <w:tcW w:w="515" w:type="dxa"/>
            <w:tcBorders>
              <w:top w:val="nil"/>
              <w:bottom w:val="nil"/>
              <w:right w:val="single" w:sz="4" w:space="0" w:color="auto"/>
            </w:tcBorders>
            <w:shd w:val="clear" w:color="auto" w:fill="E7E6E6" w:themeFill="background2"/>
            <w:vAlign w:val="bottom"/>
            <w:tcPrChange w:id="25424" w:author="Στάθης Καπ" w:date="2023-03-03T06:27:00Z">
              <w:tcPr>
                <w:tcW w:w="515" w:type="dxa"/>
                <w:vAlign w:val="bottom"/>
              </w:tcPr>
            </w:tcPrChange>
          </w:tcPr>
          <w:p w14:paraId="64A69647" w14:textId="1EAE1B3C" w:rsidR="00C87CFE" w:rsidRPr="00CD1347" w:rsidRDefault="00C87CFE" w:rsidP="00C87CFE">
            <w:pPr>
              <w:jc w:val="center"/>
              <w:rPr>
                <w:ins w:id="25425" w:author="Στάθης Καπ" w:date="2023-03-03T04:01:00Z"/>
                <w:rFonts w:ascii="Calibri" w:hAnsi="Calibri" w:cs="Calibri"/>
                <w:color w:val="000000"/>
                <w:sz w:val="16"/>
                <w:szCs w:val="16"/>
              </w:rPr>
            </w:pPr>
            <w:ins w:id="25426" w:author="Στάθης Καπ" w:date="2023-03-03T04:08:00Z">
              <w:r w:rsidRPr="00CD1347">
                <w:rPr>
                  <w:rFonts w:ascii="Calibri" w:hAnsi="Calibri" w:cs="Calibri"/>
                  <w:color w:val="000000"/>
                  <w:sz w:val="16"/>
                  <w:szCs w:val="16"/>
                  <w:rPrChange w:id="25427"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25428" w:author="Στάθης Καπ" w:date="2023-03-03T06:27:00Z">
              <w:tcPr>
                <w:tcW w:w="560" w:type="dxa"/>
              </w:tcPr>
            </w:tcPrChange>
          </w:tcPr>
          <w:p w14:paraId="65E01375" w14:textId="7223E5D6" w:rsidR="00C87CFE" w:rsidRPr="00CD1347" w:rsidRDefault="00C87CFE" w:rsidP="00C87CFE">
            <w:pPr>
              <w:jc w:val="center"/>
              <w:rPr>
                <w:ins w:id="25429" w:author="Στάθης Καπ" w:date="2023-03-03T04:01:00Z"/>
                <w:sz w:val="16"/>
                <w:szCs w:val="16"/>
              </w:rPr>
            </w:pPr>
            <w:ins w:id="25430" w:author="Στάθης Καπ" w:date="2023-03-03T06:23:00Z">
              <w:r>
                <w:rPr>
                  <w:rFonts w:ascii="Calibri" w:hAnsi="Calibri" w:cs="Calibri"/>
                  <w:color w:val="000000"/>
                  <w:sz w:val="16"/>
                  <w:szCs w:val="16"/>
                </w:rPr>
                <w:t>909</w:t>
              </w:r>
            </w:ins>
          </w:p>
        </w:tc>
        <w:tc>
          <w:tcPr>
            <w:tcW w:w="855" w:type="dxa"/>
            <w:vAlign w:val="center"/>
            <w:tcPrChange w:id="25431" w:author="Στάθης Καπ" w:date="2023-03-03T06:27:00Z">
              <w:tcPr>
                <w:tcW w:w="855" w:type="dxa"/>
              </w:tcPr>
            </w:tcPrChange>
          </w:tcPr>
          <w:p w14:paraId="60575E65" w14:textId="211A34E9" w:rsidR="00C87CFE" w:rsidRPr="00CD1347" w:rsidRDefault="00C87CFE" w:rsidP="00C87CFE">
            <w:pPr>
              <w:jc w:val="center"/>
              <w:rPr>
                <w:ins w:id="25432" w:author="Στάθης Καπ" w:date="2023-03-03T04:01:00Z"/>
                <w:sz w:val="16"/>
                <w:szCs w:val="16"/>
              </w:rPr>
            </w:pPr>
            <w:ins w:id="25433" w:author="Στάθης Καπ" w:date="2023-03-03T06:23:00Z">
              <w:r>
                <w:rPr>
                  <w:rFonts w:ascii="Calibri" w:hAnsi="Calibri" w:cs="Calibri"/>
                  <w:color w:val="000000"/>
                  <w:sz w:val="16"/>
                  <w:szCs w:val="16"/>
                </w:rPr>
                <w:t>874</w:t>
              </w:r>
            </w:ins>
          </w:p>
        </w:tc>
        <w:tc>
          <w:tcPr>
            <w:tcW w:w="544" w:type="dxa"/>
            <w:vAlign w:val="center"/>
            <w:tcPrChange w:id="25434" w:author="Στάθης Καπ" w:date="2023-03-03T06:27:00Z">
              <w:tcPr>
                <w:tcW w:w="544" w:type="dxa"/>
                <w:vAlign w:val="bottom"/>
              </w:tcPr>
            </w:tcPrChange>
          </w:tcPr>
          <w:p w14:paraId="12CD424E" w14:textId="2F66C9D2" w:rsidR="00C87CFE" w:rsidRPr="00CD1347" w:rsidRDefault="00C87CFE" w:rsidP="00C87CFE">
            <w:pPr>
              <w:jc w:val="center"/>
              <w:rPr>
                <w:ins w:id="25435" w:author="Στάθης Καπ" w:date="2023-03-03T04:01:00Z"/>
                <w:rFonts w:ascii="Calibri" w:hAnsi="Calibri" w:cs="Calibri"/>
                <w:color w:val="000000"/>
                <w:sz w:val="16"/>
                <w:szCs w:val="16"/>
              </w:rPr>
            </w:pPr>
            <w:ins w:id="25436" w:author="Στάθης Καπ" w:date="2023-03-03T06:23:00Z">
              <w:r>
                <w:rPr>
                  <w:rFonts w:ascii="Calibri" w:hAnsi="Calibri" w:cs="Calibri"/>
                  <w:color w:val="000000"/>
                  <w:sz w:val="16"/>
                  <w:szCs w:val="16"/>
                </w:rPr>
                <w:t>813</w:t>
              </w:r>
            </w:ins>
          </w:p>
        </w:tc>
        <w:tc>
          <w:tcPr>
            <w:tcW w:w="621" w:type="dxa"/>
            <w:vAlign w:val="center"/>
            <w:tcPrChange w:id="25437" w:author="Στάθης Καπ" w:date="2023-03-03T06:27:00Z">
              <w:tcPr>
                <w:tcW w:w="621" w:type="dxa"/>
                <w:vAlign w:val="bottom"/>
              </w:tcPr>
            </w:tcPrChange>
          </w:tcPr>
          <w:p w14:paraId="6775563E" w14:textId="1FE6395C" w:rsidR="00C87CFE" w:rsidRPr="00CD1347" w:rsidRDefault="00C87CFE" w:rsidP="00C87CFE">
            <w:pPr>
              <w:jc w:val="center"/>
              <w:rPr>
                <w:ins w:id="25438" w:author="Στάθης Καπ" w:date="2023-03-03T04:01:00Z"/>
                <w:rFonts w:ascii="Calibri" w:hAnsi="Calibri" w:cs="Calibri"/>
                <w:color w:val="000000"/>
                <w:sz w:val="16"/>
                <w:szCs w:val="16"/>
              </w:rPr>
            </w:pPr>
            <w:ins w:id="25439" w:author="Στάθης Καπ" w:date="2023-03-03T06:23:00Z">
              <w:r>
                <w:rPr>
                  <w:rFonts w:ascii="Calibri" w:hAnsi="Calibri" w:cs="Calibri"/>
                  <w:color w:val="000000"/>
                  <w:sz w:val="16"/>
                  <w:szCs w:val="16"/>
                </w:rPr>
                <w:t>0.582</w:t>
              </w:r>
            </w:ins>
          </w:p>
        </w:tc>
        <w:tc>
          <w:tcPr>
            <w:tcW w:w="669" w:type="dxa"/>
            <w:vAlign w:val="center"/>
            <w:tcPrChange w:id="25440" w:author="Στάθης Καπ" w:date="2023-03-03T06:27:00Z">
              <w:tcPr>
                <w:tcW w:w="669" w:type="dxa"/>
                <w:vAlign w:val="center"/>
              </w:tcPr>
            </w:tcPrChange>
          </w:tcPr>
          <w:p w14:paraId="1B7A734C" w14:textId="5E33484D" w:rsidR="00C87CFE" w:rsidRPr="00CD1347" w:rsidRDefault="00C87CFE" w:rsidP="00C87CFE">
            <w:pPr>
              <w:jc w:val="center"/>
              <w:rPr>
                <w:ins w:id="25441" w:author="Στάθης Καπ" w:date="2023-03-03T04:01:00Z"/>
                <w:rFonts w:cstheme="minorHAnsi"/>
                <w:sz w:val="16"/>
                <w:szCs w:val="16"/>
              </w:rPr>
            </w:pPr>
            <w:ins w:id="25442" w:author="Στάθης Καπ" w:date="2023-03-03T06:23:00Z">
              <w:r>
                <w:rPr>
                  <w:rFonts w:ascii="Calibri" w:hAnsi="Calibri" w:cstheme="minorHAnsi"/>
                  <w:color w:val="000000"/>
                  <w:sz w:val="16"/>
                  <w:szCs w:val="16"/>
                </w:rPr>
                <w:t>10.56</w:t>
              </w:r>
            </w:ins>
          </w:p>
        </w:tc>
        <w:tc>
          <w:tcPr>
            <w:tcW w:w="543" w:type="dxa"/>
            <w:vAlign w:val="center"/>
            <w:tcPrChange w:id="25443" w:author="Στάθης Καπ" w:date="2023-03-03T06:27:00Z">
              <w:tcPr>
                <w:tcW w:w="543" w:type="dxa"/>
                <w:vAlign w:val="bottom"/>
              </w:tcPr>
            </w:tcPrChange>
          </w:tcPr>
          <w:p w14:paraId="43A5FE3B" w14:textId="1CB535C5" w:rsidR="00C87CFE" w:rsidRPr="00CD1347" w:rsidRDefault="00C87CFE" w:rsidP="00C87CFE">
            <w:pPr>
              <w:jc w:val="center"/>
              <w:rPr>
                <w:ins w:id="25444" w:author="Στάθης Καπ" w:date="2023-03-03T04:01:00Z"/>
                <w:rFonts w:ascii="Calibri" w:hAnsi="Calibri" w:cs="Calibri"/>
                <w:color w:val="000000"/>
                <w:sz w:val="16"/>
                <w:szCs w:val="16"/>
              </w:rPr>
            </w:pPr>
            <w:ins w:id="25445" w:author="Στάθης Καπ" w:date="2023-03-03T06:23:00Z">
              <w:r>
                <w:rPr>
                  <w:rFonts w:ascii="Calibri" w:hAnsi="Calibri" w:cs="Calibri"/>
                  <w:color w:val="000000"/>
                  <w:sz w:val="16"/>
                  <w:szCs w:val="16"/>
                </w:rPr>
                <w:t>788</w:t>
              </w:r>
            </w:ins>
          </w:p>
        </w:tc>
        <w:tc>
          <w:tcPr>
            <w:tcW w:w="621" w:type="dxa"/>
            <w:vAlign w:val="center"/>
            <w:tcPrChange w:id="25446" w:author="Στάθης Καπ" w:date="2023-03-03T06:27:00Z">
              <w:tcPr>
                <w:tcW w:w="621" w:type="dxa"/>
                <w:vAlign w:val="bottom"/>
              </w:tcPr>
            </w:tcPrChange>
          </w:tcPr>
          <w:p w14:paraId="5216EC2F" w14:textId="1ECF20CE" w:rsidR="00C87CFE" w:rsidRPr="00CD1347" w:rsidRDefault="00C87CFE" w:rsidP="00C87CFE">
            <w:pPr>
              <w:jc w:val="center"/>
              <w:rPr>
                <w:ins w:id="25447" w:author="Στάθης Καπ" w:date="2023-03-03T04:01:00Z"/>
                <w:rFonts w:ascii="Calibri" w:hAnsi="Calibri" w:cs="Calibri"/>
                <w:color w:val="000000"/>
                <w:sz w:val="16"/>
                <w:szCs w:val="16"/>
              </w:rPr>
            </w:pPr>
            <w:ins w:id="25448" w:author="Στάθης Καπ" w:date="2023-03-03T06:23:00Z">
              <w:r>
                <w:rPr>
                  <w:rFonts w:ascii="Calibri" w:hAnsi="Calibri" w:cs="Calibri"/>
                  <w:color w:val="000000"/>
                  <w:sz w:val="16"/>
                  <w:szCs w:val="16"/>
                </w:rPr>
                <w:t>0.347</w:t>
              </w:r>
            </w:ins>
          </w:p>
        </w:tc>
        <w:tc>
          <w:tcPr>
            <w:tcW w:w="669" w:type="dxa"/>
            <w:vAlign w:val="center"/>
            <w:tcPrChange w:id="25449" w:author="Στάθης Καπ" w:date="2023-03-03T06:27:00Z">
              <w:tcPr>
                <w:tcW w:w="669" w:type="dxa"/>
                <w:vAlign w:val="center"/>
              </w:tcPr>
            </w:tcPrChange>
          </w:tcPr>
          <w:p w14:paraId="546F9D3E" w14:textId="0B2A341D" w:rsidR="00C87CFE" w:rsidRPr="00CD1347" w:rsidRDefault="00C87CFE" w:rsidP="00C87CFE">
            <w:pPr>
              <w:jc w:val="center"/>
              <w:rPr>
                <w:ins w:id="25450" w:author="Στάθης Καπ" w:date="2023-03-03T04:01:00Z"/>
                <w:rFonts w:cstheme="minorHAnsi"/>
                <w:sz w:val="16"/>
                <w:szCs w:val="16"/>
              </w:rPr>
            </w:pPr>
            <w:ins w:id="25451" w:author="Στάθης Καπ" w:date="2023-03-03T06:23:00Z">
              <w:r>
                <w:rPr>
                  <w:rFonts w:ascii="Calibri" w:hAnsi="Calibri" w:cstheme="minorHAnsi"/>
                  <w:color w:val="000000"/>
                  <w:sz w:val="16"/>
                  <w:szCs w:val="16"/>
                </w:rPr>
                <w:t>3.08</w:t>
              </w:r>
            </w:ins>
          </w:p>
        </w:tc>
        <w:tc>
          <w:tcPr>
            <w:tcW w:w="508" w:type="dxa"/>
            <w:vAlign w:val="center"/>
            <w:tcPrChange w:id="25452" w:author="Στάθης Καπ" w:date="2023-03-03T06:27:00Z">
              <w:tcPr>
                <w:tcW w:w="508" w:type="dxa"/>
                <w:vAlign w:val="bottom"/>
              </w:tcPr>
            </w:tcPrChange>
          </w:tcPr>
          <w:p w14:paraId="58F02904" w14:textId="31650B10" w:rsidR="00C87CFE" w:rsidRPr="00CD1347" w:rsidRDefault="00C87CFE" w:rsidP="00C87CFE">
            <w:pPr>
              <w:jc w:val="center"/>
              <w:rPr>
                <w:ins w:id="25453" w:author="Στάθης Καπ" w:date="2023-03-03T04:01:00Z"/>
                <w:rFonts w:ascii="Calibri" w:hAnsi="Calibri" w:cs="Calibri"/>
                <w:color w:val="000000"/>
                <w:sz w:val="16"/>
                <w:szCs w:val="16"/>
              </w:rPr>
            </w:pPr>
            <w:ins w:id="25454" w:author="Στάθης Καπ" w:date="2023-03-03T06:23:00Z">
              <w:r>
                <w:rPr>
                  <w:rFonts w:ascii="Calibri" w:hAnsi="Calibri" w:cs="Calibri"/>
                  <w:color w:val="000000"/>
                  <w:sz w:val="16"/>
                  <w:szCs w:val="16"/>
                </w:rPr>
                <w:t>729</w:t>
              </w:r>
            </w:ins>
          </w:p>
        </w:tc>
        <w:tc>
          <w:tcPr>
            <w:tcW w:w="541" w:type="dxa"/>
            <w:vAlign w:val="center"/>
            <w:tcPrChange w:id="25455" w:author="Στάθης Καπ" w:date="2023-03-03T06:27:00Z">
              <w:tcPr>
                <w:tcW w:w="541" w:type="dxa"/>
                <w:vAlign w:val="bottom"/>
              </w:tcPr>
            </w:tcPrChange>
          </w:tcPr>
          <w:p w14:paraId="106261F6" w14:textId="491CA2BD" w:rsidR="00C87CFE" w:rsidRPr="00CD1347" w:rsidRDefault="00C87CFE" w:rsidP="00C87CFE">
            <w:pPr>
              <w:jc w:val="center"/>
              <w:rPr>
                <w:ins w:id="25456" w:author="Στάθης Καπ" w:date="2023-03-03T04:01:00Z"/>
                <w:rFonts w:ascii="Calibri" w:hAnsi="Calibri" w:cs="Calibri"/>
                <w:color w:val="000000"/>
                <w:sz w:val="16"/>
                <w:szCs w:val="16"/>
              </w:rPr>
            </w:pPr>
            <w:ins w:id="25457" w:author="Στάθης Καπ" w:date="2023-03-03T06:23:00Z">
              <w:r>
                <w:rPr>
                  <w:rFonts w:ascii="Calibri" w:hAnsi="Calibri" w:cs="Calibri"/>
                  <w:color w:val="000000"/>
                  <w:sz w:val="16"/>
                  <w:szCs w:val="16"/>
                </w:rPr>
                <w:t>0.331</w:t>
              </w:r>
            </w:ins>
          </w:p>
        </w:tc>
        <w:tc>
          <w:tcPr>
            <w:tcW w:w="589" w:type="dxa"/>
            <w:vAlign w:val="center"/>
            <w:tcPrChange w:id="25458" w:author="Στάθης Καπ" w:date="2023-03-03T06:27:00Z">
              <w:tcPr>
                <w:tcW w:w="589" w:type="dxa"/>
                <w:vAlign w:val="center"/>
              </w:tcPr>
            </w:tcPrChange>
          </w:tcPr>
          <w:p w14:paraId="2954D63D" w14:textId="6A9BF8B6" w:rsidR="00C87CFE" w:rsidRPr="00CD1347" w:rsidRDefault="00C87CFE" w:rsidP="00C87CFE">
            <w:pPr>
              <w:jc w:val="center"/>
              <w:rPr>
                <w:ins w:id="25459" w:author="Στάθης Καπ" w:date="2023-03-03T04:01:00Z"/>
                <w:rFonts w:cstheme="minorHAnsi"/>
                <w:sz w:val="16"/>
                <w:szCs w:val="16"/>
              </w:rPr>
            </w:pPr>
            <w:ins w:id="25460" w:author="Στάθης Καπ" w:date="2023-03-03T06:23:00Z">
              <w:r>
                <w:rPr>
                  <w:rFonts w:ascii="Calibri" w:hAnsi="Calibri" w:cstheme="minorHAnsi"/>
                  <w:color w:val="000000"/>
                  <w:sz w:val="16"/>
                  <w:szCs w:val="16"/>
                </w:rPr>
                <w:t>10.33</w:t>
              </w:r>
            </w:ins>
          </w:p>
        </w:tc>
        <w:tc>
          <w:tcPr>
            <w:tcW w:w="463" w:type="dxa"/>
            <w:vAlign w:val="center"/>
            <w:tcPrChange w:id="25461" w:author="Στάθης Καπ" w:date="2023-03-03T06:27:00Z">
              <w:tcPr>
                <w:tcW w:w="463" w:type="dxa"/>
                <w:vAlign w:val="bottom"/>
              </w:tcPr>
            </w:tcPrChange>
          </w:tcPr>
          <w:p w14:paraId="36AB9AA8" w14:textId="52060B7E" w:rsidR="00C87CFE" w:rsidRPr="00CD1347" w:rsidRDefault="00C87CFE" w:rsidP="00C87CFE">
            <w:pPr>
              <w:jc w:val="center"/>
              <w:rPr>
                <w:ins w:id="25462" w:author="Στάθης Καπ" w:date="2023-03-03T04:01:00Z"/>
                <w:rFonts w:ascii="Calibri" w:hAnsi="Calibri" w:cs="Calibri"/>
                <w:color w:val="000000"/>
                <w:sz w:val="16"/>
                <w:szCs w:val="16"/>
              </w:rPr>
            </w:pPr>
            <w:ins w:id="25463" w:author="Στάθης Καπ" w:date="2023-03-03T06:23:00Z">
              <w:r>
                <w:rPr>
                  <w:rFonts w:ascii="Calibri" w:hAnsi="Calibri" w:cs="Calibri"/>
                  <w:color w:val="000000"/>
                  <w:sz w:val="16"/>
                  <w:szCs w:val="16"/>
                </w:rPr>
                <w:t>646</w:t>
              </w:r>
            </w:ins>
          </w:p>
        </w:tc>
        <w:tc>
          <w:tcPr>
            <w:tcW w:w="541" w:type="dxa"/>
            <w:vAlign w:val="center"/>
            <w:tcPrChange w:id="25464" w:author="Στάθης Καπ" w:date="2023-03-03T06:27:00Z">
              <w:tcPr>
                <w:tcW w:w="541" w:type="dxa"/>
                <w:vAlign w:val="bottom"/>
              </w:tcPr>
            </w:tcPrChange>
          </w:tcPr>
          <w:p w14:paraId="7058F738" w14:textId="3CBB312C" w:rsidR="00C87CFE" w:rsidRPr="00CD1347" w:rsidRDefault="00C87CFE" w:rsidP="00C87CFE">
            <w:pPr>
              <w:jc w:val="center"/>
              <w:rPr>
                <w:ins w:id="25465" w:author="Στάθης Καπ" w:date="2023-03-03T04:01:00Z"/>
                <w:rFonts w:ascii="Calibri" w:hAnsi="Calibri" w:cs="Calibri"/>
                <w:color w:val="000000"/>
                <w:sz w:val="16"/>
                <w:szCs w:val="16"/>
              </w:rPr>
            </w:pPr>
            <w:ins w:id="25466" w:author="Στάθης Καπ" w:date="2023-03-03T06:23:00Z">
              <w:r>
                <w:rPr>
                  <w:rFonts w:ascii="Calibri" w:hAnsi="Calibri" w:cs="Calibri"/>
                  <w:color w:val="000000"/>
                  <w:sz w:val="16"/>
                  <w:szCs w:val="16"/>
                </w:rPr>
                <w:t>0.394</w:t>
              </w:r>
            </w:ins>
          </w:p>
        </w:tc>
        <w:tc>
          <w:tcPr>
            <w:tcW w:w="589" w:type="dxa"/>
            <w:vAlign w:val="center"/>
            <w:tcPrChange w:id="25467" w:author="Στάθης Καπ" w:date="2023-03-03T06:27:00Z">
              <w:tcPr>
                <w:tcW w:w="589" w:type="dxa"/>
                <w:vAlign w:val="center"/>
              </w:tcPr>
            </w:tcPrChange>
          </w:tcPr>
          <w:p w14:paraId="20111788" w14:textId="745A4C9B" w:rsidR="00C87CFE" w:rsidRPr="00CD1347" w:rsidRDefault="00C87CFE" w:rsidP="00C87CFE">
            <w:pPr>
              <w:jc w:val="center"/>
              <w:rPr>
                <w:ins w:id="25468" w:author="Στάθης Καπ" w:date="2023-03-03T04:01:00Z"/>
                <w:rFonts w:cstheme="minorHAnsi"/>
                <w:sz w:val="16"/>
                <w:szCs w:val="16"/>
              </w:rPr>
            </w:pPr>
            <w:ins w:id="25469"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2547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71" w:author="Στάθης Καπ" w:date="2023-03-03T04:01:00Z"/>
        </w:trPr>
        <w:tc>
          <w:tcPr>
            <w:tcW w:w="515" w:type="dxa"/>
            <w:tcBorders>
              <w:top w:val="nil"/>
              <w:bottom w:val="nil"/>
              <w:right w:val="single" w:sz="4" w:space="0" w:color="auto"/>
            </w:tcBorders>
            <w:shd w:val="clear" w:color="auto" w:fill="E7E6E6" w:themeFill="background2"/>
            <w:vAlign w:val="bottom"/>
            <w:tcPrChange w:id="25472" w:author="Στάθης Καπ" w:date="2023-03-03T06:27:00Z">
              <w:tcPr>
                <w:tcW w:w="515" w:type="dxa"/>
                <w:vAlign w:val="bottom"/>
              </w:tcPr>
            </w:tcPrChange>
          </w:tcPr>
          <w:p w14:paraId="55966B7E" w14:textId="35636D00" w:rsidR="00C87CFE" w:rsidRPr="00CD1347" w:rsidRDefault="00C87CFE" w:rsidP="00C87CFE">
            <w:pPr>
              <w:jc w:val="center"/>
              <w:rPr>
                <w:ins w:id="25473" w:author="Στάθης Καπ" w:date="2023-03-03T04:01:00Z"/>
                <w:rFonts w:ascii="Calibri" w:hAnsi="Calibri" w:cs="Calibri"/>
                <w:color w:val="000000"/>
                <w:sz w:val="16"/>
                <w:szCs w:val="16"/>
              </w:rPr>
            </w:pPr>
            <w:ins w:id="25474" w:author="Στάθης Καπ" w:date="2023-03-03T04:08:00Z">
              <w:r w:rsidRPr="00CD1347">
                <w:rPr>
                  <w:rFonts w:ascii="Calibri" w:hAnsi="Calibri" w:cs="Calibri"/>
                  <w:color w:val="000000"/>
                  <w:sz w:val="16"/>
                  <w:szCs w:val="16"/>
                  <w:rPrChange w:id="25475"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25476" w:author="Στάθης Καπ" w:date="2023-03-03T06:27:00Z">
              <w:tcPr>
                <w:tcW w:w="560" w:type="dxa"/>
              </w:tcPr>
            </w:tcPrChange>
          </w:tcPr>
          <w:p w14:paraId="06A6B3A4" w14:textId="121AC394" w:rsidR="00C87CFE" w:rsidRPr="00CD1347" w:rsidRDefault="00C87CFE" w:rsidP="00C87CFE">
            <w:pPr>
              <w:jc w:val="center"/>
              <w:rPr>
                <w:ins w:id="25477" w:author="Στάθης Καπ" w:date="2023-03-03T04:01:00Z"/>
                <w:sz w:val="16"/>
                <w:szCs w:val="16"/>
              </w:rPr>
            </w:pPr>
            <w:ins w:id="25478" w:author="Στάθης Καπ" w:date="2023-03-03T06:23:00Z">
              <w:r>
                <w:rPr>
                  <w:rFonts w:ascii="Calibri" w:hAnsi="Calibri" w:cs="Calibri"/>
                  <w:color w:val="000000"/>
                  <w:sz w:val="16"/>
                  <w:szCs w:val="16"/>
                </w:rPr>
                <w:t>987</w:t>
              </w:r>
            </w:ins>
          </w:p>
        </w:tc>
        <w:tc>
          <w:tcPr>
            <w:tcW w:w="855" w:type="dxa"/>
            <w:vAlign w:val="center"/>
            <w:tcPrChange w:id="25479" w:author="Στάθης Καπ" w:date="2023-03-03T06:27:00Z">
              <w:tcPr>
                <w:tcW w:w="855" w:type="dxa"/>
              </w:tcPr>
            </w:tcPrChange>
          </w:tcPr>
          <w:p w14:paraId="44465F83" w14:textId="19501DA4" w:rsidR="00C87CFE" w:rsidRPr="00CD1347" w:rsidRDefault="00C87CFE" w:rsidP="00C87CFE">
            <w:pPr>
              <w:jc w:val="center"/>
              <w:rPr>
                <w:ins w:id="25480" w:author="Στάθης Καπ" w:date="2023-03-03T04:01:00Z"/>
                <w:sz w:val="16"/>
                <w:szCs w:val="16"/>
              </w:rPr>
            </w:pPr>
            <w:ins w:id="25481" w:author="Στάθης Καπ" w:date="2023-03-03T06:23:00Z">
              <w:r>
                <w:rPr>
                  <w:rFonts w:ascii="Calibri" w:hAnsi="Calibri" w:cs="Calibri"/>
                  <w:color w:val="000000"/>
                  <w:sz w:val="16"/>
                  <w:szCs w:val="16"/>
                </w:rPr>
                <w:t>951</w:t>
              </w:r>
            </w:ins>
          </w:p>
        </w:tc>
        <w:tc>
          <w:tcPr>
            <w:tcW w:w="544" w:type="dxa"/>
            <w:vAlign w:val="center"/>
            <w:tcPrChange w:id="25482" w:author="Στάθης Καπ" w:date="2023-03-03T06:27:00Z">
              <w:tcPr>
                <w:tcW w:w="544" w:type="dxa"/>
                <w:vAlign w:val="bottom"/>
              </w:tcPr>
            </w:tcPrChange>
          </w:tcPr>
          <w:p w14:paraId="5ACB02A0" w14:textId="27796603" w:rsidR="00C87CFE" w:rsidRPr="00CD1347" w:rsidRDefault="00C87CFE" w:rsidP="00C87CFE">
            <w:pPr>
              <w:jc w:val="center"/>
              <w:rPr>
                <w:ins w:id="25483" w:author="Στάθης Καπ" w:date="2023-03-03T04:01:00Z"/>
                <w:rFonts w:ascii="Calibri" w:hAnsi="Calibri" w:cs="Calibri"/>
                <w:color w:val="000000"/>
                <w:sz w:val="16"/>
                <w:szCs w:val="16"/>
              </w:rPr>
            </w:pPr>
            <w:ins w:id="25484" w:author="Στάθης Καπ" w:date="2023-03-03T06:23:00Z">
              <w:r>
                <w:rPr>
                  <w:rFonts w:ascii="Calibri" w:hAnsi="Calibri" w:cs="Calibri"/>
                  <w:color w:val="000000"/>
                  <w:sz w:val="16"/>
                  <w:szCs w:val="16"/>
                </w:rPr>
                <w:t>912</w:t>
              </w:r>
            </w:ins>
          </w:p>
        </w:tc>
        <w:tc>
          <w:tcPr>
            <w:tcW w:w="621" w:type="dxa"/>
            <w:vAlign w:val="center"/>
            <w:tcPrChange w:id="25485" w:author="Στάθης Καπ" w:date="2023-03-03T06:27:00Z">
              <w:tcPr>
                <w:tcW w:w="621" w:type="dxa"/>
                <w:vAlign w:val="bottom"/>
              </w:tcPr>
            </w:tcPrChange>
          </w:tcPr>
          <w:p w14:paraId="39308C64" w14:textId="1D17FA3C" w:rsidR="00C87CFE" w:rsidRPr="00CD1347" w:rsidRDefault="00C87CFE" w:rsidP="00C87CFE">
            <w:pPr>
              <w:jc w:val="center"/>
              <w:rPr>
                <w:ins w:id="25486" w:author="Στάθης Καπ" w:date="2023-03-03T04:01:00Z"/>
                <w:rFonts w:ascii="Calibri" w:hAnsi="Calibri" w:cs="Calibri"/>
                <w:color w:val="000000"/>
                <w:sz w:val="16"/>
                <w:szCs w:val="16"/>
              </w:rPr>
            </w:pPr>
            <w:ins w:id="25487" w:author="Στάθης Καπ" w:date="2023-03-03T06:23:00Z">
              <w:r>
                <w:rPr>
                  <w:rFonts w:ascii="Calibri" w:hAnsi="Calibri" w:cs="Calibri"/>
                  <w:color w:val="000000"/>
                  <w:sz w:val="16"/>
                  <w:szCs w:val="16"/>
                </w:rPr>
                <w:t>0.583</w:t>
              </w:r>
            </w:ins>
          </w:p>
        </w:tc>
        <w:tc>
          <w:tcPr>
            <w:tcW w:w="669" w:type="dxa"/>
            <w:vAlign w:val="center"/>
            <w:tcPrChange w:id="25488" w:author="Στάθης Καπ" w:date="2023-03-03T06:27:00Z">
              <w:tcPr>
                <w:tcW w:w="669" w:type="dxa"/>
                <w:vAlign w:val="center"/>
              </w:tcPr>
            </w:tcPrChange>
          </w:tcPr>
          <w:p w14:paraId="1686B11F" w14:textId="3BE79B1A" w:rsidR="00C87CFE" w:rsidRPr="00CD1347" w:rsidRDefault="00C87CFE" w:rsidP="00C87CFE">
            <w:pPr>
              <w:jc w:val="center"/>
              <w:rPr>
                <w:ins w:id="25489" w:author="Στάθης Καπ" w:date="2023-03-03T04:01:00Z"/>
                <w:rFonts w:cstheme="minorHAnsi"/>
                <w:sz w:val="16"/>
                <w:szCs w:val="16"/>
              </w:rPr>
            </w:pPr>
            <w:ins w:id="25490" w:author="Στάθης Καπ" w:date="2023-03-03T06:23:00Z">
              <w:r>
                <w:rPr>
                  <w:rFonts w:ascii="Calibri" w:hAnsi="Calibri" w:cstheme="minorHAnsi"/>
                  <w:color w:val="000000"/>
                  <w:sz w:val="16"/>
                  <w:szCs w:val="16"/>
                </w:rPr>
                <w:t>7.6</w:t>
              </w:r>
            </w:ins>
          </w:p>
        </w:tc>
        <w:tc>
          <w:tcPr>
            <w:tcW w:w="543" w:type="dxa"/>
            <w:vAlign w:val="center"/>
            <w:tcPrChange w:id="25491" w:author="Στάθης Καπ" w:date="2023-03-03T06:27:00Z">
              <w:tcPr>
                <w:tcW w:w="543" w:type="dxa"/>
                <w:vAlign w:val="bottom"/>
              </w:tcPr>
            </w:tcPrChange>
          </w:tcPr>
          <w:p w14:paraId="4845AF1A" w14:textId="1536D612" w:rsidR="00C87CFE" w:rsidRPr="00CD1347" w:rsidRDefault="00C87CFE" w:rsidP="00C87CFE">
            <w:pPr>
              <w:jc w:val="center"/>
              <w:rPr>
                <w:ins w:id="25492" w:author="Στάθης Καπ" w:date="2023-03-03T04:01:00Z"/>
                <w:rFonts w:ascii="Calibri" w:hAnsi="Calibri" w:cs="Calibri"/>
                <w:color w:val="000000"/>
                <w:sz w:val="16"/>
                <w:szCs w:val="16"/>
              </w:rPr>
            </w:pPr>
            <w:ins w:id="25493" w:author="Στάθης Καπ" w:date="2023-03-03T06:23:00Z">
              <w:r>
                <w:rPr>
                  <w:rFonts w:ascii="Calibri" w:hAnsi="Calibri" w:cs="Calibri"/>
                  <w:color w:val="000000"/>
                  <w:sz w:val="16"/>
                  <w:szCs w:val="16"/>
                </w:rPr>
                <w:t>840</w:t>
              </w:r>
            </w:ins>
          </w:p>
        </w:tc>
        <w:tc>
          <w:tcPr>
            <w:tcW w:w="621" w:type="dxa"/>
            <w:vAlign w:val="center"/>
            <w:tcPrChange w:id="25494" w:author="Στάθης Καπ" w:date="2023-03-03T06:27:00Z">
              <w:tcPr>
                <w:tcW w:w="621" w:type="dxa"/>
                <w:vAlign w:val="bottom"/>
              </w:tcPr>
            </w:tcPrChange>
          </w:tcPr>
          <w:p w14:paraId="345B652B" w14:textId="05B32C31" w:rsidR="00C87CFE" w:rsidRPr="00CD1347" w:rsidRDefault="00C87CFE" w:rsidP="00C87CFE">
            <w:pPr>
              <w:jc w:val="center"/>
              <w:rPr>
                <w:ins w:id="25495" w:author="Στάθης Καπ" w:date="2023-03-03T04:01:00Z"/>
                <w:rFonts w:ascii="Calibri" w:hAnsi="Calibri" w:cs="Calibri"/>
                <w:color w:val="000000"/>
                <w:sz w:val="16"/>
                <w:szCs w:val="16"/>
              </w:rPr>
            </w:pPr>
            <w:ins w:id="25496" w:author="Στάθης Καπ" w:date="2023-03-03T06:23:00Z">
              <w:r>
                <w:rPr>
                  <w:rFonts w:ascii="Calibri" w:hAnsi="Calibri" w:cs="Calibri"/>
                  <w:color w:val="000000"/>
                  <w:sz w:val="16"/>
                  <w:szCs w:val="16"/>
                </w:rPr>
                <w:t>0.389</w:t>
              </w:r>
            </w:ins>
          </w:p>
        </w:tc>
        <w:tc>
          <w:tcPr>
            <w:tcW w:w="669" w:type="dxa"/>
            <w:vAlign w:val="center"/>
            <w:tcPrChange w:id="25497" w:author="Στάθης Καπ" w:date="2023-03-03T06:27:00Z">
              <w:tcPr>
                <w:tcW w:w="669" w:type="dxa"/>
                <w:vAlign w:val="center"/>
              </w:tcPr>
            </w:tcPrChange>
          </w:tcPr>
          <w:p w14:paraId="3144EB9A" w14:textId="45B30122" w:rsidR="00C87CFE" w:rsidRPr="00CD1347" w:rsidRDefault="00C87CFE" w:rsidP="00C87CFE">
            <w:pPr>
              <w:jc w:val="center"/>
              <w:rPr>
                <w:ins w:id="25498" w:author="Στάθης Καπ" w:date="2023-03-03T04:01:00Z"/>
                <w:rFonts w:cstheme="minorHAnsi"/>
                <w:sz w:val="16"/>
                <w:szCs w:val="16"/>
              </w:rPr>
            </w:pPr>
            <w:ins w:id="25499" w:author="Στάθης Καπ" w:date="2023-03-03T06:23:00Z">
              <w:r>
                <w:rPr>
                  <w:rFonts w:ascii="Calibri" w:hAnsi="Calibri" w:cstheme="minorHAnsi"/>
                  <w:color w:val="000000"/>
                  <w:sz w:val="16"/>
                  <w:szCs w:val="16"/>
                </w:rPr>
                <w:t>7.89</w:t>
              </w:r>
            </w:ins>
          </w:p>
        </w:tc>
        <w:tc>
          <w:tcPr>
            <w:tcW w:w="508" w:type="dxa"/>
            <w:vAlign w:val="center"/>
            <w:tcPrChange w:id="25500" w:author="Στάθης Καπ" w:date="2023-03-03T06:27:00Z">
              <w:tcPr>
                <w:tcW w:w="508" w:type="dxa"/>
                <w:vAlign w:val="bottom"/>
              </w:tcPr>
            </w:tcPrChange>
          </w:tcPr>
          <w:p w14:paraId="3C0F49A3" w14:textId="3A2FC396" w:rsidR="00C87CFE" w:rsidRPr="00CD1347" w:rsidRDefault="00C87CFE" w:rsidP="00C87CFE">
            <w:pPr>
              <w:jc w:val="center"/>
              <w:rPr>
                <w:ins w:id="25501" w:author="Στάθης Καπ" w:date="2023-03-03T04:01:00Z"/>
                <w:rFonts w:ascii="Calibri" w:hAnsi="Calibri" w:cs="Calibri"/>
                <w:color w:val="000000"/>
                <w:sz w:val="16"/>
                <w:szCs w:val="16"/>
              </w:rPr>
            </w:pPr>
            <w:ins w:id="25502" w:author="Στάθης Καπ" w:date="2023-03-03T06:23:00Z">
              <w:r>
                <w:rPr>
                  <w:rFonts w:ascii="Calibri" w:hAnsi="Calibri" w:cs="Calibri"/>
                  <w:color w:val="000000"/>
                  <w:sz w:val="16"/>
                  <w:szCs w:val="16"/>
                </w:rPr>
                <w:t>803</w:t>
              </w:r>
            </w:ins>
          </w:p>
        </w:tc>
        <w:tc>
          <w:tcPr>
            <w:tcW w:w="541" w:type="dxa"/>
            <w:vAlign w:val="center"/>
            <w:tcPrChange w:id="25503" w:author="Στάθης Καπ" w:date="2023-03-03T06:27:00Z">
              <w:tcPr>
                <w:tcW w:w="541" w:type="dxa"/>
                <w:vAlign w:val="bottom"/>
              </w:tcPr>
            </w:tcPrChange>
          </w:tcPr>
          <w:p w14:paraId="3188D220" w14:textId="2448B447" w:rsidR="00C87CFE" w:rsidRPr="00CD1347" w:rsidRDefault="00C87CFE" w:rsidP="00C87CFE">
            <w:pPr>
              <w:jc w:val="center"/>
              <w:rPr>
                <w:ins w:id="25504" w:author="Στάθης Καπ" w:date="2023-03-03T04:01:00Z"/>
                <w:rFonts w:ascii="Calibri" w:hAnsi="Calibri" w:cs="Calibri"/>
                <w:color w:val="000000"/>
                <w:sz w:val="16"/>
                <w:szCs w:val="16"/>
              </w:rPr>
            </w:pPr>
            <w:ins w:id="25505" w:author="Στάθης Καπ" w:date="2023-03-03T06:23:00Z">
              <w:r>
                <w:rPr>
                  <w:rFonts w:ascii="Calibri" w:hAnsi="Calibri" w:cs="Calibri"/>
                  <w:color w:val="000000"/>
                  <w:sz w:val="16"/>
                  <w:szCs w:val="16"/>
                </w:rPr>
                <w:t>0.291</w:t>
              </w:r>
            </w:ins>
          </w:p>
        </w:tc>
        <w:tc>
          <w:tcPr>
            <w:tcW w:w="589" w:type="dxa"/>
            <w:vAlign w:val="center"/>
            <w:tcPrChange w:id="25506" w:author="Στάθης Καπ" w:date="2023-03-03T06:27:00Z">
              <w:tcPr>
                <w:tcW w:w="589" w:type="dxa"/>
                <w:vAlign w:val="center"/>
              </w:tcPr>
            </w:tcPrChange>
          </w:tcPr>
          <w:p w14:paraId="68F1DC48" w14:textId="1438D14D" w:rsidR="00C87CFE" w:rsidRPr="00CD1347" w:rsidRDefault="00C87CFE" w:rsidP="00C87CFE">
            <w:pPr>
              <w:jc w:val="center"/>
              <w:rPr>
                <w:ins w:id="25507" w:author="Στάθης Καπ" w:date="2023-03-03T04:01:00Z"/>
                <w:rFonts w:cstheme="minorHAnsi"/>
                <w:sz w:val="16"/>
                <w:szCs w:val="16"/>
              </w:rPr>
            </w:pPr>
            <w:ins w:id="25508" w:author="Στάθης Καπ" w:date="2023-03-03T06:23:00Z">
              <w:r>
                <w:rPr>
                  <w:rFonts w:ascii="Calibri" w:hAnsi="Calibri" w:cstheme="minorHAnsi"/>
                  <w:color w:val="000000"/>
                  <w:sz w:val="16"/>
                  <w:szCs w:val="16"/>
                </w:rPr>
                <w:t>11.95</w:t>
              </w:r>
            </w:ins>
          </w:p>
        </w:tc>
        <w:tc>
          <w:tcPr>
            <w:tcW w:w="463" w:type="dxa"/>
            <w:vAlign w:val="center"/>
            <w:tcPrChange w:id="25509" w:author="Στάθης Καπ" w:date="2023-03-03T06:27:00Z">
              <w:tcPr>
                <w:tcW w:w="463" w:type="dxa"/>
                <w:vAlign w:val="bottom"/>
              </w:tcPr>
            </w:tcPrChange>
          </w:tcPr>
          <w:p w14:paraId="219C9B03" w14:textId="4EFA22E7" w:rsidR="00C87CFE" w:rsidRPr="00CD1347" w:rsidRDefault="00C87CFE" w:rsidP="00C87CFE">
            <w:pPr>
              <w:jc w:val="center"/>
              <w:rPr>
                <w:ins w:id="25510" w:author="Στάθης Καπ" w:date="2023-03-03T04:01:00Z"/>
                <w:rFonts w:ascii="Calibri" w:hAnsi="Calibri" w:cs="Calibri"/>
                <w:color w:val="000000"/>
                <w:sz w:val="16"/>
                <w:szCs w:val="16"/>
              </w:rPr>
            </w:pPr>
            <w:ins w:id="25511" w:author="Στάθης Καπ" w:date="2023-03-03T06:23:00Z">
              <w:r>
                <w:rPr>
                  <w:rFonts w:ascii="Calibri" w:hAnsi="Calibri" w:cs="Calibri"/>
                  <w:color w:val="000000"/>
                  <w:sz w:val="16"/>
                  <w:szCs w:val="16"/>
                </w:rPr>
                <w:t>679</w:t>
              </w:r>
            </w:ins>
          </w:p>
        </w:tc>
        <w:tc>
          <w:tcPr>
            <w:tcW w:w="541" w:type="dxa"/>
            <w:vAlign w:val="center"/>
            <w:tcPrChange w:id="25512" w:author="Στάθης Καπ" w:date="2023-03-03T06:27:00Z">
              <w:tcPr>
                <w:tcW w:w="541" w:type="dxa"/>
                <w:vAlign w:val="bottom"/>
              </w:tcPr>
            </w:tcPrChange>
          </w:tcPr>
          <w:p w14:paraId="0FF3884D" w14:textId="15D54B84" w:rsidR="00C87CFE" w:rsidRPr="00CD1347" w:rsidRDefault="00C87CFE" w:rsidP="00C87CFE">
            <w:pPr>
              <w:jc w:val="center"/>
              <w:rPr>
                <w:ins w:id="25513" w:author="Στάθης Καπ" w:date="2023-03-03T04:01:00Z"/>
                <w:rFonts w:ascii="Calibri" w:hAnsi="Calibri" w:cs="Calibri"/>
                <w:color w:val="000000"/>
                <w:sz w:val="16"/>
                <w:szCs w:val="16"/>
              </w:rPr>
            </w:pPr>
            <w:ins w:id="25514" w:author="Στάθης Καπ" w:date="2023-03-03T06:23:00Z">
              <w:r>
                <w:rPr>
                  <w:rFonts w:ascii="Calibri" w:hAnsi="Calibri" w:cs="Calibri"/>
                  <w:color w:val="000000"/>
                  <w:sz w:val="16"/>
                  <w:szCs w:val="16"/>
                </w:rPr>
                <w:t>0.989</w:t>
              </w:r>
            </w:ins>
          </w:p>
        </w:tc>
        <w:tc>
          <w:tcPr>
            <w:tcW w:w="589" w:type="dxa"/>
            <w:vAlign w:val="center"/>
            <w:tcPrChange w:id="25515" w:author="Στάθης Καπ" w:date="2023-03-03T06:27:00Z">
              <w:tcPr>
                <w:tcW w:w="589" w:type="dxa"/>
                <w:vAlign w:val="center"/>
              </w:tcPr>
            </w:tcPrChange>
          </w:tcPr>
          <w:p w14:paraId="0CC0AD05" w14:textId="32BED674" w:rsidR="00C87CFE" w:rsidRPr="00CD1347" w:rsidRDefault="00C87CFE" w:rsidP="00C87CFE">
            <w:pPr>
              <w:jc w:val="center"/>
              <w:rPr>
                <w:ins w:id="25516" w:author="Στάθης Καπ" w:date="2023-03-03T04:01:00Z"/>
                <w:rFonts w:cstheme="minorHAnsi"/>
                <w:sz w:val="16"/>
                <w:szCs w:val="16"/>
              </w:rPr>
            </w:pPr>
            <w:ins w:id="25517"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2551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19" w:author="Στάθης Καπ" w:date="2023-03-03T04:01:00Z"/>
        </w:trPr>
        <w:tc>
          <w:tcPr>
            <w:tcW w:w="515" w:type="dxa"/>
            <w:tcBorders>
              <w:top w:val="nil"/>
              <w:bottom w:val="nil"/>
              <w:right w:val="single" w:sz="4" w:space="0" w:color="auto"/>
            </w:tcBorders>
            <w:shd w:val="clear" w:color="auto" w:fill="E7E6E6" w:themeFill="background2"/>
            <w:vAlign w:val="bottom"/>
            <w:tcPrChange w:id="25520" w:author="Στάθης Καπ" w:date="2023-03-03T06:27:00Z">
              <w:tcPr>
                <w:tcW w:w="515" w:type="dxa"/>
                <w:vAlign w:val="bottom"/>
              </w:tcPr>
            </w:tcPrChange>
          </w:tcPr>
          <w:p w14:paraId="44D12220" w14:textId="73673BC4" w:rsidR="00C87CFE" w:rsidRPr="00CD1347" w:rsidRDefault="00C87CFE" w:rsidP="00C87CFE">
            <w:pPr>
              <w:jc w:val="center"/>
              <w:rPr>
                <w:ins w:id="25521" w:author="Στάθης Καπ" w:date="2023-03-03T04:01:00Z"/>
                <w:rFonts w:ascii="Calibri" w:hAnsi="Calibri" w:cs="Calibri"/>
                <w:color w:val="000000"/>
                <w:sz w:val="16"/>
                <w:szCs w:val="16"/>
              </w:rPr>
            </w:pPr>
            <w:ins w:id="25522" w:author="Στάθης Καπ" w:date="2023-03-03T04:08:00Z">
              <w:r w:rsidRPr="00CD1347">
                <w:rPr>
                  <w:rFonts w:ascii="Calibri" w:hAnsi="Calibri" w:cs="Calibri"/>
                  <w:color w:val="000000"/>
                  <w:sz w:val="16"/>
                  <w:szCs w:val="16"/>
                  <w:rPrChange w:id="25523"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25524" w:author="Στάθης Καπ" w:date="2023-03-03T06:27:00Z">
              <w:tcPr>
                <w:tcW w:w="560" w:type="dxa"/>
              </w:tcPr>
            </w:tcPrChange>
          </w:tcPr>
          <w:p w14:paraId="2616F354" w14:textId="5628D659" w:rsidR="00C87CFE" w:rsidRPr="00CD1347" w:rsidRDefault="00C87CFE" w:rsidP="00C87CFE">
            <w:pPr>
              <w:jc w:val="center"/>
              <w:rPr>
                <w:ins w:id="25525" w:author="Στάθης Καπ" w:date="2023-03-03T04:01:00Z"/>
                <w:sz w:val="16"/>
                <w:szCs w:val="16"/>
              </w:rPr>
            </w:pPr>
            <w:ins w:id="25526" w:author="Στάθης Καπ" w:date="2023-03-03T06:23:00Z">
              <w:r>
                <w:rPr>
                  <w:rFonts w:ascii="Calibri" w:hAnsi="Calibri" w:cs="Calibri"/>
                  <w:color w:val="000000"/>
                  <w:sz w:val="16"/>
                  <w:szCs w:val="16"/>
                </w:rPr>
                <w:t>1025</w:t>
              </w:r>
            </w:ins>
          </w:p>
        </w:tc>
        <w:tc>
          <w:tcPr>
            <w:tcW w:w="855" w:type="dxa"/>
            <w:vAlign w:val="center"/>
            <w:tcPrChange w:id="25527" w:author="Στάθης Καπ" w:date="2023-03-03T06:27:00Z">
              <w:tcPr>
                <w:tcW w:w="855" w:type="dxa"/>
              </w:tcPr>
            </w:tcPrChange>
          </w:tcPr>
          <w:p w14:paraId="59819EDA" w14:textId="4EC76882" w:rsidR="00C87CFE" w:rsidRPr="00CD1347" w:rsidRDefault="00C87CFE" w:rsidP="00C87CFE">
            <w:pPr>
              <w:jc w:val="center"/>
              <w:rPr>
                <w:ins w:id="25528" w:author="Στάθης Καπ" w:date="2023-03-03T04:01:00Z"/>
                <w:sz w:val="16"/>
                <w:szCs w:val="16"/>
              </w:rPr>
            </w:pPr>
            <w:ins w:id="25529" w:author="Στάθης Καπ" w:date="2023-03-03T06:23:00Z">
              <w:r>
                <w:rPr>
                  <w:rFonts w:ascii="Calibri" w:hAnsi="Calibri" w:cs="Calibri"/>
                  <w:color w:val="000000"/>
                  <w:sz w:val="16"/>
                  <w:szCs w:val="16"/>
                </w:rPr>
                <w:t>998</w:t>
              </w:r>
            </w:ins>
          </w:p>
        </w:tc>
        <w:tc>
          <w:tcPr>
            <w:tcW w:w="544" w:type="dxa"/>
            <w:vAlign w:val="center"/>
            <w:tcPrChange w:id="25530" w:author="Στάθης Καπ" w:date="2023-03-03T06:27:00Z">
              <w:tcPr>
                <w:tcW w:w="544" w:type="dxa"/>
                <w:vAlign w:val="bottom"/>
              </w:tcPr>
            </w:tcPrChange>
          </w:tcPr>
          <w:p w14:paraId="5CB7FA05" w14:textId="6B6636A0" w:rsidR="00C87CFE" w:rsidRPr="00CD1347" w:rsidRDefault="00C87CFE" w:rsidP="00C87CFE">
            <w:pPr>
              <w:jc w:val="center"/>
              <w:rPr>
                <w:ins w:id="25531" w:author="Στάθης Καπ" w:date="2023-03-03T04:01:00Z"/>
                <w:rFonts w:ascii="Calibri" w:hAnsi="Calibri" w:cs="Calibri"/>
                <w:color w:val="000000"/>
                <w:sz w:val="16"/>
                <w:szCs w:val="16"/>
              </w:rPr>
            </w:pPr>
            <w:ins w:id="25532" w:author="Στάθης Καπ" w:date="2023-03-03T06:23:00Z">
              <w:r>
                <w:rPr>
                  <w:rFonts w:ascii="Calibri" w:hAnsi="Calibri" w:cs="Calibri"/>
                  <w:color w:val="000000"/>
                  <w:sz w:val="16"/>
                  <w:szCs w:val="16"/>
                </w:rPr>
                <w:t>955</w:t>
              </w:r>
            </w:ins>
          </w:p>
        </w:tc>
        <w:tc>
          <w:tcPr>
            <w:tcW w:w="621" w:type="dxa"/>
            <w:vAlign w:val="center"/>
            <w:tcPrChange w:id="25533" w:author="Στάθης Καπ" w:date="2023-03-03T06:27:00Z">
              <w:tcPr>
                <w:tcW w:w="621" w:type="dxa"/>
                <w:vAlign w:val="bottom"/>
              </w:tcPr>
            </w:tcPrChange>
          </w:tcPr>
          <w:p w14:paraId="18FF7014" w14:textId="028CDC46" w:rsidR="00C87CFE" w:rsidRPr="00CD1347" w:rsidRDefault="00C87CFE" w:rsidP="00C87CFE">
            <w:pPr>
              <w:jc w:val="center"/>
              <w:rPr>
                <w:ins w:id="25534" w:author="Στάθης Καπ" w:date="2023-03-03T04:01:00Z"/>
                <w:rFonts w:ascii="Calibri" w:hAnsi="Calibri" w:cs="Calibri"/>
                <w:color w:val="000000"/>
                <w:sz w:val="16"/>
                <w:szCs w:val="16"/>
              </w:rPr>
            </w:pPr>
            <w:ins w:id="25535" w:author="Στάθης Καπ" w:date="2023-03-03T06:23:00Z">
              <w:r>
                <w:rPr>
                  <w:rFonts w:ascii="Calibri" w:hAnsi="Calibri" w:cs="Calibri"/>
                  <w:color w:val="000000"/>
                  <w:sz w:val="16"/>
                  <w:szCs w:val="16"/>
                </w:rPr>
                <w:t>0.686</w:t>
              </w:r>
            </w:ins>
          </w:p>
        </w:tc>
        <w:tc>
          <w:tcPr>
            <w:tcW w:w="669" w:type="dxa"/>
            <w:vAlign w:val="center"/>
            <w:tcPrChange w:id="25536" w:author="Στάθης Καπ" w:date="2023-03-03T06:27:00Z">
              <w:tcPr>
                <w:tcW w:w="669" w:type="dxa"/>
                <w:vAlign w:val="center"/>
              </w:tcPr>
            </w:tcPrChange>
          </w:tcPr>
          <w:p w14:paraId="1A7B7613" w14:textId="70EB1D6D" w:rsidR="00C87CFE" w:rsidRPr="00CD1347" w:rsidRDefault="00C87CFE" w:rsidP="00C87CFE">
            <w:pPr>
              <w:jc w:val="center"/>
              <w:rPr>
                <w:ins w:id="25537" w:author="Στάθης Καπ" w:date="2023-03-03T04:01:00Z"/>
                <w:rFonts w:cstheme="minorHAnsi"/>
                <w:sz w:val="16"/>
                <w:szCs w:val="16"/>
              </w:rPr>
            </w:pPr>
            <w:ins w:id="25538" w:author="Στάθης Καπ" w:date="2023-03-03T06:23:00Z">
              <w:r>
                <w:rPr>
                  <w:rFonts w:ascii="Calibri" w:hAnsi="Calibri" w:cstheme="minorHAnsi"/>
                  <w:color w:val="000000"/>
                  <w:sz w:val="16"/>
                  <w:szCs w:val="16"/>
                </w:rPr>
                <w:t>6.83</w:t>
              </w:r>
            </w:ins>
          </w:p>
        </w:tc>
        <w:tc>
          <w:tcPr>
            <w:tcW w:w="543" w:type="dxa"/>
            <w:vAlign w:val="center"/>
            <w:tcPrChange w:id="25539" w:author="Στάθης Καπ" w:date="2023-03-03T06:27:00Z">
              <w:tcPr>
                <w:tcW w:w="543" w:type="dxa"/>
                <w:vAlign w:val="bottom"/>
              </w:tcPr>
            </w:tcPrChange>
          </w:tcPr>
          <w:p w14:paraId="0D6D8355" w14:textId="2FCA8345" w:rsidR="00C87CFE" w:rsidRPr="00CD1347" w:rsidRDefault="00C87CFE" w:rsidP="00C87CFE">
            <w:pPr>
              <w:jc w:val="center"/>
              <w:rPr>
                <w:ins w:id="25540" w:author="Στάθης Καπ" w:date="2023-03-03T04:01:00Z"/>
                <w:rFonts w:ascii="Calibri" w:hAnsi="Calibri" w:cs="Calibri"/>
                <w:color w:val="000000"/>
                <w:sz w:val="16"/>
                <w:szCs w:val="16"/>
              </w:rPr>
            </w:pPr>
            <w:ins w:id="25541" w:author="Στάθης Καπ" w:date="2023-03-03T06:23:00Z">
              <w:r>
                <w:rPr>
                  <w:rFonts w:ascii="Calibri" w:hAnsi="Calibri" w:cs="Calibri"/>
                  <w:color w:val="000000"/>
                  <w:sz w:val="16"/>
                  <w:szCs w:val="16"/>
                </w:rPr>
                <w:t>854</w:t>
              </w:r>
            </w:ins>
          </w:p>
        </w:tc>
        <w:tc>
          <w:tcPr>
            <w:tcW w:w="621" w:type="dxa"/>
            <w:vAlign w:val="center"/>
            <w:tcPrChange w:id="25542" w:author="Στάθης Καπ" w:date="2023-03-03T06:27:00Z">
              <w:tcPr>
                <w:tcW w:w="621" w:type="dxa"/>
                <w:vAlign w:val="bottom"/>
              </w:tcPr>
            </w:tcPrChange>
          </w:tcPr>
          <w:p w14:paraId="3D5411D8" w14:textId="26BF201F" w:rsidR="00C87CFE" w:rsidRPr="00CD1347" w:rsidRDefault="00C87CFE" w:rsidP="00C87CFE">
            <w:pPr>
              <w:jc w:val="center"/>
              <w:rPr>
                <w:ins w:id="25543" w:author="Στάθης Καπ" w:date="2023-03-03T04:01:00Z"/>
                <w:rFonts w:ascii="Calibri" w:hAnsi="Calibri" w:cs="Calibri"/>
                <w:color w:val="000000"/>
                <w:sz w:val="16"/>
                <w:szCs w:val="16"/>
              </w:rPr>
            </w:pPr>
            <w:ins w:id="25544" w:author="Στάθης Καπ" w:date="2023-03-03T06:23:00Z">
              <w:r>
                <w:rPr>
                  <w:rFonts w:ascii="Calibri" w:hAnsi="Calibri" w:cs="Calibri"/>
                  <w:color w:val="000000"/>
                  <w:sz w:val="16"/>
                  <w:szCs w:val="16"/>
                </w:rPr>
                <w:t>0.408</w:t>
              </w:r>
            </w:ins>
          </w:p>
        </w:tc>
        <w:tc>
          <w:tcPr>
            <w:tcW w:w="669" w:type="dxa"/>
            <w:vAlign w:val="center"/>
            <w:tcPrChange w:id="25545" w:author="Στάθης Καπ" w:date="2023-03-03T06:27:00Z">
              <w:tcPr>
                <w:tcW w:w="669" w:type="dxa"/>
                <w:vAlign w:val="center"/>
              </w:tcPr>
            </w:tcPrChange>
          </w:tcPr>
          <w:p w14:paraId="5D3D6DA0" w14:textId="0D401A62" w:rsidR="00C87CFE" w:rsidRPr="00CD1347" w:rsidRDefault="00C87CFE" w:rsidP="00C87CFE">
            <w:pPr>
              <w:jc w:val="center"/>
              <w:rPr>
                <w:ins w:id="25546" w:author="Στάθης Καπ" w:date="2023-03-03T04:01:00Z"/>
                <w:rFonts w:cstheme="minorHAnsi"/>
                <w:sz w:val="16"/>
                <w:szCs w:val="16"/>
              </w:rPr>
            </w:pPr>
            <w:ins w:id="25547" w:author="Στάθης Καπ" w:date="2023-03-03T06:23:00Z">
              <w:r>
                <w:rPr>
                  <w:rFonts w:ascii="Calibri" w:hAnsi="Calibri" w:cstheme="minorHAnsi"/>
                  <w:color w:val="000000"/>
                  <w:sz w:val="16"/>
                  <w:szCs w:val="16"/>
                </w:rPr>
                <w:t>10.58</w:t>
              </w:r>
            </w:ins>
          </w:p>
        </w:tc>
        <w:tc>
          <w:tcPr>
            <w:tcW w:w="508" w:type="dxa"/>
            <w:vAlign w:val="center"/>
            <w:tcPrChange w:id="25548" w:author="Στάθης Καπ" w:date="2023-03-03T06:27:00Z">
              <w:tcPr>
                <w:tcW w:w="508" w:type="dxa"/>
                <w:vAlign w:val="bottom"/>
              </w:tcPr>
            </w:tcPrChange>
          </w:tcPr>
          <w:p w14:paraId="18A36B05" w14:textId="27351B2E" w:rsidR="00C87CFE" w:rsidRPr="00CD1347" w:rsidRDefault="00C87CFE" w:rsidP="00C87CFE">
            <w:pPr>
              <w:jc w:val="center"/>
              <w:rPr>
                <w:ins w:id="25549" w:author="Στάθης Καπ" w:date="2023-03-03T04:01:00Z"/>
                <w:rFonts w:ascii="Calibri" w:hAnsi="Calibri" w:cs="Calibri"/>
                <w:color w:val="000000"/>
                <w:sz w:val="16"/>
                <w:szCs w:val="16"/>
              </w:rPr>
            </w:pPr>
            <w:ins w:id="25550" w:author="Στάθης Καπ" w:date="2023-03-03T06:23:00Z">
              <w:r>
                <w:rPr>
                  <w:rFonts w:ascii="Calibri" w:hAnsi="Calibri" w:cs="Calibri"/>
                  <w:color w:val="000000"/>
                  <w:sz w:val="16"/>
                  <w:szCs w:val="16"/>
                </w:rPr>
                <w:t>806</w:t>
              </w:r>
            </w:ins>
          </w:p>
        </w:tc>
        <w:tc>
          <w:tcPr>
            <w:tcW w:w="541" w:type="dxa"/>
            <w:vAlign w:val="center"/>
            <w:tcPrChange w:id="25551" w:author="Στάθης Καπ" w:date="2023-03-03T06:27:00Z">
              <w:tcPr>
                <w:tcW w:w="541" w:type="dxa"/>
                <w:vAlign w:val="bottom"/>
              </w:tcPr>
            </w:tcPrChange>
          </w:tcPr>
          <w:p w14:paraId="504D54C4" w14:textId="7CE1E86A" w:rsidR="00C87CFE" w:rsidRPr="00CD1347" w:rsidRDefault="00C87CFE" w:rsidP="00C87CFE">
            <w:pPr>
              <w:jc w:val="center"/>
              <w:rPr>
                <w:ins w:id="25552" w:author="Στάθης Καπ" w:date="2023-03-03T04:01:00Z"/>
                <w:rFonts w:ascii="Calibri" w:hAnsi="Calibri" w:cs="Calibri"/>
                <w:color w:val="000000"/>
                <w:sz w:val="16"/>
                <w:szCs w:val="16"/>
              </w:rPr>
            </w:pPr>
            <w:ins w:id="25553" w:author="Στάθης Καπ" w:date="2023-03-03T06:23:00Z">
              <w:r>
                <w:rPr>
                  <w:rFonts w:ascii="Calibri" w:hAnsi="Calibri" w:cs="Calibri"/>
                  <w:color w:val="000000"/>
                  <w:sz w:val="16"/>
                  <w:szCs w:val="16"/>
                </w:rPr>
                <w:t>0.37</w:t>
              </w:r>
            </w:ins>
          </w:p>
        </w:tc>
        <w:tc>
          <w:tcPr>
            <w:tcW w:w="589" w:type="dxa"/>
            <w:vAlign w:val="center"/>
            <w:tcPrChange w:id="25554" w:author="Στάθης Καπ" w:date="2023-03-03T06:27:00Z">
              <w:tcPr>
                <w:tcW w:w="589" w:type="dxa"/>
                <w:vAlign w:val="center"/>
              </w:tcPr>
            </w:tcPrChange>
          </w:tcPr>
          <w:p w14:paraId="41B9B4A7" w14:textId="019E34C1" w:rsidR="00C87CFE" w:rsidRPr="00CD1347" w:rsidRDefault="00C87CFE" w:rsidP="00C87CFE">
            <w:pPr>
              <w:jc w:val="center"/>
              <w:rPr>
                <w:ins w:id="25555" w:author="Στάθης Καπ" w:date="2023-03-03T04:01:00Z"/>
                <w:rFonts w:cstheme="minorHAnsi"/>
                <w:sz w:val="16"/>
                <w:szCs w:val="16"/>
              </w:rPr>
            </w:pPr>
            <w:ins w:id="25556" w:author="Στάθης Καπ" w:date="2023-03-03T06:23:00Z">
              <w:r>
                <w:rPr>
                  <w:rFonts w:ascii="Calibri" w:hAnsi="Calibri" w:cstheme="minorHAnsi"/>
                  <w:color w:val="000000"/>
                  <w:sz w:val="16"/>
                  <w:szCs w:val="16"/>
                </w:rPr>
                <w:t>15.6</w:t>
              </w:r>
            </w:ins>
          </w:p>
        </w:tc>
        <w:tc>
          <w:tcPr>
            <w:tcW w:w="463" w:type="dxa"/>
            <w:vAlign w:val="center"/>
            <w:tcPrChange w:id="25557" w:author="Στάθης Καπ" w:date="2023-03-03T06:27:00Z">
              <w:tcPr>
                <w:tcW w:w="463" w:type="dxa"/>
                <w:vAlign w:val="bottom"/>
              </w:tcPr>
            </w:tcPrChange>
          </w:tcPr>
          <w:p w14:paraId="0C542F28" w14:textId="0534C0FF" w:rsidR="00C87CFE" w:rsidRPr="00CD1347" w:rsidRDefault="00C87CFE" w:rsidP="00C87CFE">
            <w:pPr>
              <w:jc w:val="center"/>
              <w:rPr>
                <w:ins w:id="25558" w:author="Στάθης Καπ" w:date="2023-03-03T04:01:00Z"/>
                <w:rFonts w:ascii="Calibri" w:hAnsi="Calibri" w:cs="Calibri"/>
                <w:color w:val="000000"/>
                <w:sz w:val="16"/>
                <w:szCs w:val="16"/>
              </w:rPr>
            </w:pPr>
            <w:ins w:id="25559" w:author="Στάθης Καπ" w:date="2023-03-03T06:23:00Z">
              <w:r>
                <w:rPr>
                  <w:rFonts w:ascii="Calibri" w:hAnsi="Calibri" w:cs="Calibri"/>
                  <w:color w:val="000000"/>
                  <w:sz w:val="16"/>
                  <w:szCs w:val="16"/>
                </w:rPr>
                <w:t>731</w:t>
              </w:r>
            </w:ins>
          </w:p>
        </w:tc>
        <w:tc>
          <w:tcPr>
            <w:tcW w:w="541" w:type="dxa"/>
            <w:vAlign w:val="center"/>
            <w:tcPrChange w:id="25560" w:author="Στάθης Καπ" w:date="2023-03-03T06:27:00Z">
              <w:tcPr>
                <w:tcW w:w="541" w:type="dxa"/>
                <w:vAlign w:val="bottom"/>
              </w:tcPr>
            </w:tcPrChange>
          </w:tcPr>
          <w:p w14:paraId="14A1C5C2" w14:textId="549AAF14" w:rsidR="00C87CFE" w:rsidRPr="00CD1347" w:rsidRDefault="00C87CFE" w:rsidP="00C87CFE">
            <w:pPr>
              <w:jc w:val="center"/>
              <w:rPr>
                <w:ins w:id="25561" w:author="Στάθης Καπ" w:date="2023-03-03T04:01:00Z"/>
                <w:rFonts w:ascii="Calibri" w:hAnsi="Calibri" w:cs="Calibri"/>
                <w:color w:val="000000"/>
                <w:sz w:val="16"/>
                <w:szCs w:val="16"/>
              </w:rPr>
            </w:pPr>
            <w:ins w:id="25562" w:author="Στάθης Καπ" w:date="2023-03-03T06:23:00Z">
              <w:r>
                <w:rPr>
                  <w:rFonts w:ascii="Calibri" w:hAnsi="Calibri" w:cs="Calibri"/>
                  <w:color w:val="000000"/>
                  <w:sz w:val="16"/>
                  <w:szCs w:val="16"/>
                </w:rPr>
                <w:t>0.334</w:t>
              </w:r>
            </w:ins>
          </w:p>
        </w:tc>
        <w:tc>
          <w:tcPr>
            <w:tcW w:w="589" w:type="dxa"/>
            <w:vAlign w:val="center"/>
            <w:tcPrChange w:id="25563" w:author="Στάθης Καπ" w:date="2023-03-03T06:27:00Z">
              <w:tcPr>
                <w:tcW w:w="589" w:type="dxa"/>
                <w:vAlign w:val="center"/>
              </w:tcPr>
            </w:tcPrChange>
          </w:tcPr>
          <w:p w14:paraId="1D2C6E1C" w14:textId="4D3B8282" w:rsidR="00C87CFE" w:rsidRPr="00CD1347" w:rsidRDefault="00C87CFE" w:rsidP="00C87CFE">
            <w:pPr>
              <w:jc w:val="center"/>
              <w:rPr>
                <w:ins w:id="25564" w:author="Στάθης Καπ" w:date="2023-03-03T04:01:00Z"/>
                <w:rFonts w:cstheme="minorHAnsi"/>
                <w:sz w:val="16"/>
                <w:szCs w:val="16"/>
              </w:rPr>
            </w:pPr>
            <w:ins w:id="25565"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2556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67" w:author="Στάθης Καπ" w:date="2023-03-03T04:01:00Z"/>
        </w:trPr>
        <w:tc>
          <w:tcPr>
            <w:tcW w:w="515" w:type="dxa"/>
            <w:tcBorders>
              <w:top w:val="nil"/>
              <w:bottom w:val="nil"/>
              <w:right w:val="single" w:sz="4" w:space="0" w:color="auto"/>
            </w:tcBorders>
            <w:shd w:val="clear" w:color="auto" w:fill="E7E6E6" w:themeFill="background2"/>
            <w:vAlign w:val="bottom"/>
            <w:tcPrChange w:id="25568" w:author="Στάθης Καπ" w:date="2023-03-03T06:27:00Z">
              <w:tcPr>
                <w:tcW w:w="515" w:type="dxa"/>
                <w:vAlign w:val="bottom"/>
              </w:tcPr>
            </w:tcPrChange>
          </w:tcPr>
          <w:p w14:paraId="38E0C6AB" w14:textId="672D0250" w:rsidR="00C87CFE" w:rsidRPr="00CD1347" w:rsidRDefault="00C87CFE" w:rsidP="00C87CFE">
            <w:pPr>
              <w:jc w:val="center"/>
              <w:rPr>
                <w:ins w:id="25569" w:author="Στάθης Καπ" w:date="2023-03-03T04:01:00Z"/>
                <w:rFonts w:ascii="Calibri" w:hAnsi="Calibri" w:cs="Calibri"/>
                <w:color w:val="000000"/>
                <w:sz w:val="16"/>
                <w:szCs w:val="16"/>
              </w:rPr>
            </w:pPr>
            <w:ins w:id="25570" w:author="Στάθης Καπ" w:date="2023-03-03T04:08:00Z">
              <w:r w:rsidRPr="00CD1347">
                <w:rPr>
                  <w:rFonts w:ascii="Calibri" w:hAnsi="Calibri" w:cs="Calibri"/>
                  <w:color w:val="000000"/>
                  <w:sz w:val="16"/>
                  <w:szCs w:val="16"/>
                  <w:rPrChange w:id="25571"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25572" w:author="Στάθης Καπ" w:date="2023-03-03T06:27:00Z">
              <w:tcPr>
                <w:tcW w:w="560" w:type="dxa"/>
              </w:tcPr>
            </w:tcPrChange>
          </w:tcPr>
          <w:p w14:paraId="22325D06" w14:textId="53AF0A61" w:rsidR="00C87CFE" w:rsidRPr="00CD1347" w:rsidRDefault="00C87CFE" w:rsidP="00C87CFE">
            <w:pPr>
              <w:jc w:val="center"/>
              <w:rPr>
                <w:ins w:id="25573" w:author="Στάθης Καπ" w:date="2023-03-03T04:01:00Z"/>
                <w:sz w:val="16"/>
                <w:szCs w:val="16"/>
              </w:rPr>
            </w:pPr>
            <w:ins w:id="25574" w:author="Στάθης Καπ" w:date="2023-03-03T06:23:00Z">
              <w:r>
                <w:rPr>
                  <w:rFonts w:ascii="Calibri" w:hAnsi="Calibri" w:cs="Calibri"/>
                  <w:color w:val="000000"/>
                  <w:sz w:val="16"/>
                  <w:szCs w:val="16"/>
                </w:rPr>
                <w:t>1724</w:t>
              </w:r>
            </w:ins>
          </w:p>
        </w:tc>
        <w:tc>
          <w:tcPr>
            <w:tcW w:w="855" w:type="dxa"/>
            <w:vAlign w:val="center"/>
            <w:tcPrChange w:id="25575" w:author="Στάθης Καπ" w:date="2023-03-03T06:27:00Z">
              <w:tcPr>
                <w:tcW w:w="855" w:type="dxa"/>
              </w:tcPr>
            </w:tcPrChange>
          </w:tcPr>
          <w:p w14:paraId="01276CED" w14:textId="6D11F911" w:rsidR="00C87CFE" w:rsidRPr="00CD1347" w:rsidRDefault="00C87CFE" w:rsidP="00C87CFE">
            <w:pPr>
              <w:jc w:val="center"/>
              <w:rPr>
                <w:ins w:id="25576" w:author="Στάθης Καπ" w:date="2023-03-03T04:01:00Z"/>
                <w:sz w:val="16"/>
                <w:szCs w:val="16"/>
              </w:rPr>
            </w:pPr>
            <w:ins w:id="25577" w:author="Στάθης Καπ" w:date="2023-03-03T06:23:00Z">
              <w:r>
                <w:rPr>
                  <w:rFonts w:ascii="Calibri" w:hAnsi="Calibri" w:cs="Calibri"/>
                  <w:color w:val="000000"/>
                  <w:sz w:val="16"/>
                  <w:szCs w:val="16"/>
                </w:rPr>
                <w:t>1724</w:t>
              </w:r>
            </w:ins>
          </w:p>
        </w:tc>
        <w:tc>
          <w:tcPr>
            <w:tcW w:w="544" w:type="dxa"/>
            <w:vAlign w:val="center"/>
            <w:tcPrChange w:id="25578" w:author="Στάθης Καπ" w:date="2023-03-03T06:27:00Z">
              <w:tcPr>
                <w:tcW w:w="544" w:type="dxa"/>
                <w:vAlign w:val="bottom"/>
              </w:tcPr>
            </w:tcPrChange>
          </w:tcPr>
          <w:p w14:paraId="608A66FC" w14:textId="6DBFB4E1" w:rsidR="00C87CFE" w:rsidRPr="00CD1347" w:rsidRDefault="00C87CFE" w:rsidP="00C87CFE">
            <w:pPr>
              <w:jc w:val="center"/>
              <w:rPr>
                <w:ins w:id="25579" w:author="Στάθης Καπ" w:date="2023-03-03T04:01:00Z"/>
                <w:rFonts w:ascii="Calibri" w:hAnsi="Calibri" w:cs="Calibri"/>
                <w:color w:val="000000"/>
                <w:sz w:val="16"/>
                <w:szCs w:val="16"/>
              </w:rPr>
            </w:pPr>
            <w:ins w:id="25580" w:author="Στάθης Καπ" w:date="2023-03-03T06:23:00Z">
              <w:r>
                <w:rPr>
                  <w:rFonts w:ascii="Calibri" w:hAnsi="Calibri" w:cs="Calibri"/>
                  <w:color w:val="000000"/>
                  <w:sz w:val="16"/>
                  <w:szCs w:val="16"/>
                </w:rPr>
                <w:t>1724</w:t>
              </w:r>
            </w:ins>
          </w:p>
        </w:tc>
        <w:tc>
          <w:tcPr>
            <w:tcW w:w="621" w:type="dxa"/>
            <w:vAlign w:val="center"/>
            <w:tcPrChange w:id="25581" w:author="Στάθης Καπ" w:date="2023-03-03T06:27:00Z">
              <w:tcPr>
                <w:tcW w:w="621" w:type="dxa"/>
                <w:vAlign w:val="bottom"/>
              </w:tcPr>
            </w:tcPrChange>
          </w:tcPr>
          <w:p w14:paraId="389DB5CE" w14:textId="6762F966" w:rsidR="00C87CFE" w:rsidRPr="00CD1347" w:rsidRDefault="00C87CFE" w:rsidP="00C87CFE">
            <w:pPr>
              <w:jc w:val="center"/>
              <w:rPr>
                <w:ins w:id="25582" w:author="Στάθης Καπ" w:date="2023-03-03T04:01:00Z"/>
                <w:rFonts w:ascii="Calibri" w:hAnsi="Calibri" w:cs="Calibri"/>
                <w:color w:val="000000"/>
                <w:sz w:val="16"/>
                <w:szCs w:val="16"/>
              </w:rPr>
            </w:pPr>
            <w:ins w:id="25583" w:author="Στάθης Καπ" w:date="2023-03-03T06:23:00Z">
              <w:r>
                <w:rPr>
                  <w:rFonts w:ascii="Calibri" w:hAnsi="Calibri" w:cs="Calibri"/>
                  <w:color w:val="000000"/>
                  <w:sz w:val="16"/>
                  <w:szCs w:val="16"/>
                </w:rPr>
                <w:t>0.576</w:t>
              </w:r>
            </w:ins>
          </w:p>
        </w:tc>
        <w:tc>
          <w:tcPr>
            <w:tcW w:w="669" w:type="dxa"/>
            <w:vAlign w:val="center"/>
            <w:tcPrChange w:id="25584" w:author="Στάθης Καπ" w:date="2023-03-03T06:27:00Z">
              <w:tcPr>
                <w:tcW w:w="669" w:type="dxa"/>
                <w:vAlign w:val="center"/>
              </w:tcPr>
            </w:tcPrChange>
          </w:tcPr>
          <w:p w14:paraId="15546021" w14:textId="5B06B6C3" w:rsidR="00C87CFE" w:rsidRPr="00CD1347" w:rsidRDefault="00C87CFE" w:rsidP="00C87CFE">
            <w:pPr>
              <w:jc w:val="center"/>
              <w:rPr>
                <w:ins w:id="25585" w:author="Στάθης Καπ" w:date="2023-03-03T04:01:00Z"/>
                <w:rFonts w:cstheme="minorHAnsi"/>
                <w:sz w:val="16"/>
                <w:szCs w:val="16"/>
              </w:rPr>
            </w:pPr>
            <w:ins w:id="25586" w:author="Στάθης Καπ" w:date="2023-03-03T06:23:00Z">
              <w:r>
                <w:rPr>
                  <w:rFonts w:ascii="Calibri" w:hAnsi="Calibri" w:cstheme="minorHAnsi"/>
                  <w:color w:val="000000"/>
                  <w:sz w:val="16"/>
                  <w:szCs w:val="16"/>
                </w:rPr>
                <w:t>0</w:t>
              </w:r>
            </w:ins>
          </w:p>
        </w:tc>
        <w:tc>
          <w:tcPr>
            <w:tcW w:w="543" w:type="dxa"/>
            <w:vAlign w:val="center"/>
            <w:tcPrChange w:id="25587" w:author="Στάθης Καπ" w:date="2023-03-03T06:27:00Z">
              <w:tcPr>
                <w:tcW w:w="543" w:type="dxa"/>
                <w:vAlign w:val="bottom"/>
              </w:tcPr>
            </w:tcPrChange>
          </w:tcPr>
          <w:p w14:paraId="60F87F9E" w14:textId="72534BA0" w:rsidR="00C87CFE" w:rsidRPr="00CD1347" w:rsidRDefault="00C87CFE" w:rsidP="00C87CFE">
            <w:pPr>
              <w:jc w:val="center"/>
              <w:rPr>
                <w:ins w:id="25588" w:author="Στάθης Καπ" w:date="2023-03-03T04:01:00Z"/>
                <w:rFonts w:ascii="Calibri" w:hAnsi="Calibri" w:cs="Calibri"/>
                <w:color w:val="000000"/>
                <w:sz w:val="16"/>
                <w:szCs w:val="16"/>
              </w:rPr>
            </w:pPr>
            <w:ins w:id="25589" w:author="Στάθης Καπ" w:date="2023-03-03T06:23:00Z">
              <w:r>
                <w:rPr>
                  <w:rFonts w:ascii="Calibri" w:hAnsi="Calibri" w:cs="Calibri"/>
                  <w:color w:val="000000"/>
                  <w:sz w:val="16"/>
                  <w:szCs w:val="16"/>
                </w:rPr>
                <w:t>1709</w:t>
              </w:r>
            </w:ins>
          </w:p>
        </w:tc>
        <w:tc>
          <w:tcPr>
            <w:tcW w:w="621" w:type="dxa"/>
            <w:vAlign w:val="center"/>
            <w:tcPrChange w:id="25590" w:author="Στάθης Καπ" w:date="2023-03-03T06:27:00Z">
              <w:tcPr>
                <w:tcW w:w="621" w:type="dxa"/>
                <w:vAlign w:val="bottom"/>
              </w:tcPr>
            </w:tcPrChange>
          </w:tcPr>
          <w:p w14:paraId="3844C1FE" w14:textId="29CE0FAF" w:rsidR="00C87CFE" w:rsidRPr="00CD1347" w:rsidRDefault="00C87CFE" w:rsidP="00C87CFE">
            <w:pPr>
              <w:jc w:val="center"/>
              <w:rPr>
                <w:ins w:id="25591" w:author="Στάθης Καπ" w:date="2023-03-03T04:01:00Z"/>
                <w:rFonts w:ascii="Calibri" w:hAnsi="Calibri" w:cs="Calibri"/>
                <w:color w:val="000000"/>
                <w:sz w:val="16"/>
                <w:szCs w:val="16"/>
              </w:rPr>
            </w:pPr>
            <w:ins w:id="25592" w:author="Στάθης Καπ" w:date="2023-03-03T06:23:00Z">
              <w:r>
                <w:rPr>
                  <w:rFonts w:ascii="Calibri" w:hAnsi="Calibri" w:cs="Calibri"/>
                  <w:color w:val="000000"/>
                  <w:sz w:val="16"/>
                  <w:szCs w:val="16"/>
                </w:rPr>
                <w:t>0.218</w:t>
              </w:r>
            </w:ins>
          </w:p>
        </w:tc>
        <w:tc>
          <w:tcPr>
            <w:tcW w:w="669" w:type="dxa"/>
            <w:vAlign w:val="center"/>
            <w:tcPrChange w:id="25593" w:author="Στάθης Καπ" w:date="2023-03-03T06:27:00Z">
              <w:tcPr>
                <w:tcW w:w="669" w:type="dxa"/>
                <w:vAlign w:val="center"/>
              </w:tcPr>
            </w:tcPrChange>
          </w:tcPr>
          <w:p w14:paraId="40D2EED6" w14:textId="613C6D76" w:rsidR="00C87CFE" w:rsidRPr="00CD1347" w:rsidRDefault="00C87CFE" w:rsidP="00C87CFE">
            <w:pPr>
              <w:jc w:val="center"/>
              <w:rPr>
                <w:ins w:id="25594" w:author="Στάθης Καπ" w:date="2023-03-03T04:01:00Z"/>
                <w:rFonts w:cstheme="minorHAnsi"/>
                <w:sz w:val="16"/>
                <w:szCs w:val="16"/>
              </w:rPr>
            </w:pPr>
            <w:ins w:id="25595" w:author="Στάθης Καπ" w:date="2023-03-03T06:23:00Z">
              <w:r>
                <w:rPr>
                  <w:rFonts w:ascii="Calibri" w:hAnsi="Calibri" w:cstheme="minorHAnsi"/>
                  <w:color w:val="000000"/>
                  <w:sz w:val="16"/>
                  <w:szCs w:val="16"/>
                </w:rPr>
                <w:t>0.87</w:t>
              </w:r>
            </w:ins>
          </w:p>
        </w:tc>
        <w:tc>
          <w:tcPr>
            <w:tcW w:w="508" w:type="dxa"/>
            <w:vAlign w:val="center"/>
            <w:tcPrChange w:id="25596" w:author="Στάθης Καπ" w:date="2023-03-03T06:27:00Z">
              <w:tcPr>
                <w:tcW w:w="508" w:type="dxa"/>
                <w:vAlign w:val="bottom"/>
              </w:tcPr>
            </w:tcPrChange>
          </w:tcPr>
          <w:p w14:paraId="77215F1B" w14:textId="48CDD6B2" w:rsidR="00C87CFE" w:rsidRPr="00CD1347" w:rsidRDefault="00C87CFE" w:rsidP="00C87CFE">
            <w:pPr>
              <w:jc w:val="center"/>
              <w:rPr>
                <w:ins w:id="25597" w:author="Στάθης Καπ" w:date="2023-03-03T04:01:00Z"/>
                <w:rFonts w:ascii="Calibri" w:hAnsi="Calibri" w:cs="Calibri"/>
                <w:color w:val="000000"/>
                <w:sz w:val="16"/>
                <w:szCs w:val="16"/>
              </w:rPr>
            </w:pPr>
            <w:ins w:id="25598" w:author="Στάθης Καπ" w:date="2023-03-03T06:23:00Z">
              <w:r>
                <w:rPr>
                  <w:rFonts w:ascii="Calibri" w:hAnsi="Calibri" w:cs="Calibri"/>
                  <w:color w:val="000000"/>
                  <w:sz w:val="16"/>
                  <w:szCs w:val="16"/>
                </w:rPr>
                <w:t>1706</w:t>
              </w:r>
            </w:ins>
          </w:p>
        </w:tc>
        <w:tc>
          <w:tcPr>
            <w:tcW w:w="541" w:type="dxa"/>
            <w:vAlign w:val="center"/>
            <w:tcPrChange w:id="25599" w:author="Στάθης Καπ" w:date="2023-03-03T06:27:00Z">
              <w:tcPr>
                <w:tcW w:w="541" w:type="dxa"/>
                <w:vAlign w:val="bottom"/>
              </w:tcPr>
            </w:tcPrChange>
          </w:tcPr>
          <w:p w14:paraId="564A8711" w14:textId="213FD76F" w:rsidR="00C87CFE" w:rsidRPr="00CD1347" w:rsidRDefault="00C87CFE" w:rsidP="00C87CFE">
            <w:pPr>
              <w:jc w:val="center"/>
              <w:rPr>
                <w:ins w:id="25600" w:author="Στάθης Καπ" w:date="2023-03-03T04:01:00Z"/>
                <w:rFonts w:ascii="Calibri" w:hAnsi="Calibri" w:cs="Calibri"/>
                <w:color w:val="000000"/>
                <w:sz w:val="16"/>
                <w:szCs w:val="16"/>
              </w:rPr>
            </w:pPr>
            <w:ins w:id="25601" w:author="Στάθης Καπ" w:date="2023-03-03T06:23:00Z">
              <w:r>
                <w:rPr>
                  <w:rFonts w:ascii="Calibri" w:hAnsi="Calibri" w:cs="Calibri"/>
                  <w:color w:val="000000"/>
                  <w:sz w:val="16"/>
                  <w:szCs w:val="16"/>
                </w:rPr>
                <w:t>0.275</w:t>
              </w:r>
            </w:ins>
          </w:p>
        </w:tc>
        <w:tc>
          <w:tcPr>
            <w:tcW w:w="589" w:type="dxa"/>
            <w:vAlign w:val="center"/>
            <w:tcPrChange w:id="25602" w:author="Στάθης Καπ" w:date="2023-03-03T06:27:00Z">
              <w:tcPr>
                <w:tcW w:w="589" w:type="dxa"/>
                <w:vAlign w:val="center"/>
              </w:tcPr>
            </w:tcPrChange>
          </w:tcPr>
          <w:p w14:paraId="042C858D" w14:textId="29388089" w:rsidR="00C87CFE" w:rsidRPr="00CD1347" w:rsidRDefault="00C87CFE" w:rsidP="00C87CFE">
            <w:pPr>
              <w:jc w:val="center"/>
              <w:rPr>
                <w:ins w:id="25603" w:author="Στάθης Καπ" w:date="2023-03-03T04:01:00Z"/>
                <w:rFonts w:cstheme="minorHAnsi"/>
                <w:sz w:val="16"/>
                <w:szCs w:val="16"/>
              </w:rPr>
            </w:pPr>
            <w:ins w:id="25604" w:author="Στάθης Καπ" w:date="2023-03-03T06:23:00Z">
              <w:r>
                <w:rPr>
                  <w:rFonts w:ascii="Calibri" w:hAnsi="Calibri" w:cstheme="minorHAnsi"/>
                  <w:color w:val="000000"/>
                  <w:sz w:val="16"/>
                  <w:szCs w:val="16"/>
                </w:rPr>
                <w:t>1.04</w:t>
              </w:r>
            </w:ins>
          </w:p>
        </w:tc>
        <w:tc>
          <w:tcPr>
            <w:tcW w:w="463" w:type="dxa"/>
            <w:vAlign w:val="center"/>
            <w:tcPrChange w:id="25605" w:author="Στάθης Καπ" w:date="2023-03-03T06:27:00Z">
              <w:tcPr>
                <w:tcW w:w="463" w:type="dxa"/>
                <w:vAlign w:val="bottom"/>
              </w:tcPr>
            </w:tcPrChange>
          </w:tcPr>
          <w:p w14:paraId="3B0C14B1" w14:textId="7E2253DE" w:rsidR="00C87CFE" w:rsidRPr="00CD1347" w:rsidRDefault="00C87CFE" w:rsidP="00C87CFE">
            <w:pPr>
              <w:jc w:val="center"/>
              <w:rPr>
                <w:ins w:id="25606" w:author="Στάθης Καπ" w:date="2023-03-03T04:01:00Z"/>
                <w:rFonts w:ascii="Calibri" w:hAnsi="Calibri" w:cs="Calibri"/>
                <w:color w:val="000000"/>
                <w:sz w:val="16"/>
                <w:szCs w:val="16"/>
              </w:rPr>
            </w:pPr>
            <w:ins w:id="25607" w:author="Στάθης Καπ" w:date="2023-03-03T06:23:00Z">
              <w:r>
                <w:rPr>
                  <w:rFonts w:ascii="Calibri" w:hAnsi="Calibri" w:cs="Calibri"/>
                  <w:color w:val="000000"/>
                  <w:sz w:val="16"/>
                  <w:szCs w:val="16"/>
                </w:rPr>
                <w:t>1675</w:t>
              </w:r>
            </w:ins>
          </w:p>
        </w:tc>
        <w:tc>
          <w:tcPr>
            <w:tcW w:w="541" w:type="dxa"/>
            <w:vAlign w:val="center"/>
            <w:tcPrChange w:id="25608" w:author="Στάθης Καπ" w:date="2023-03-03T06:27:00Z">
              <w:tcPr>
                <w:tcW w:w="541" w:type="dxa"/>
                <w:vAlign w:val="bottom"/>
              </w:tcPr>
            </w:tcPrChange>
          </w:tcPr>
          <w:p w14:paraId="5982930E" w14:textId="24DE6C7F" w:rsidR="00C87CFE" w:rsidRPr="00CD1347" w:rsidRDefault="00C87CFE" w:rsidP="00C87CFE">
            <w:pPr>
              <w:jc w:val="center"/>
              <w:rPr>
                <w:ins w:id="25609" w:author="Στάθης Καπ" w:date="2023-03-03T04:01:00Z"/>
                <w:rFonts w:ascii="Calibri" w:hAnsi="Calibri" w:cs="Calibri"/>
                <w:color w:val="000000"/>
                <w:sz w:val="16"/>
                <w:szCs w:val="16"/>
              </w:rPr>
            </w:pPr>
            <w:ins w:id="25610" w:author="Στάθης Καπ" w:date="2023-03-03T06:23:00Z">
              <w:r>
                <w:rPr>
                  <w:rFonts w:ascii="Calibri" w:hAnsi="Calibri" w:cs="Calibri"/>
                  <w:color w:val="000000"/>
                  <w:sz w:val="16"/>
                  <w:szCs w:val="16"/>
                </w:rPr>
                <w:t>0.21</w:t>
              </w:r>
            </w:ins>
          </w:p>
        </w:tc>
        <w:tc>
          <w:tcPr>
            <w:tcW w:w="589" w:type="dxa"/>
            <w:vAlign w:val="center"/>
            <w:tcPrChange w:id="25611" w:author="Στάθης Καπ" w:date="2023-03-03T06:27:00Z">
              <w:tcPr>
                <w:tcW w:w="589" w:type="dxa"/>
                <w:vAlign w:val="center"/>
              </w:tcPr>
            </w:tcPrChange>
          </w:tcPr>
          <w:p w14:paraId="0150683E" w14:textId="03F51AE8" w:rsidR="00C87CFE" w:rsidRPr="00CD1347" w:rsidRDefault="00C87CFE" w:rsidP="00C87CFE">
            <w:pPr>
              <w:jc w:val="center"/>
              <w:rPr>
                <w:ins w:id="25612" w:author="Στάθης Καπ" w:date="2023-03-03T04:01:00Z"/>
                <w:rFonts w:cstheme="minorHAnsi"/>
                <w:sz w:val="16"/>
                <w:szCs w:val="16"/>
              </w:rPr>
            </w:pPr>
            <w:ins w:id="25613"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2561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615" w:author="Στάθης Καπ" w:date="2023-03-03T04:01:00Z"/>
        </w:trPr>
        <w:tc>
          <w:tcPr>
            <w:tcW w:w="515" w:type="dxa"/>
            <w:tcBorders>
              <w:top w:val="nil"/>
              <w:bottom w:val="nil"/>
              <w:right w:val="single" w:sz="4" w:space="0" w:color="auto"/>
            </w:tcBorders>
            <w:shd w:val="clear" w:color="auto" w:fill="E7E6E6" w:themeFill="background2"/>
            <w:vAlign w:val="bottom"/>
            <w:tcPrChange w:id="25616" w:author="Στάθης Καπ" w:date="2023-03-03T06:27:00Z">
              <w:tcPr>
                <w:tcW w:w="515" w:type="dxa"/>
                <w:vAlign w:val="bottom"/>
              </w:tcPr>
            </w:tcPrChange>
          </w:tcPr>
          <w:p w14:paraId="2FAB2213" w14:textId="1FAD3AD8" w:rsidR="00C87CFE" w:rsidRPr="00CD1347" w:rsidRDefault="00C87CFE" w:rsidP="00C87CFE">
            <w:pPr>
              <w:jc w:val="center"/>
              <w:rPr>
                <w:ins w:id="25617" w:author="Στάθης Καπ" w:date="2023-03-03T04:01:00Z"/>
                <w:rFonts w:ascii="Calibri" w:hAnsi="Calibri" w:cs="Calibri"/>
                <w:color w:val="000000"/>
                <w:sz w:val="16"/>
                <w:szCs w:val="16"/>
              </w:rPr>
            </w:pPr>
            <w:ins w:id="25618" w:author="Στάθης Καπ" w:date="2023-03-03T04:08:00Z">
              <w:r w:rsidRPr="00CD1347">
                <w:rPr>
                  <w:rFonts w:ascii="Calibri" w:hAnsi="Calibri" w:cs="Calibri"/>
                  <w:color w:val="000000"/>
                  <w:sz w:val="16"/>
                  <w:szCs w:val="16"/>
                  <w:rPrChange w:id="25619"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25620" w:author="Στάθης Καπ" w:date="2023-03-03T06:27:00Z">
              <w:tcPr>
                <w:tcW w:w="560" w:type="dxa"/>
              </w:tcPr>
            </w:tcPrChange>
          </w:tcPr>
          <w:p w14:paraId="53470774" w14:textId="7EA9B2A4" w:rsidR="00C87CFE" w:rsidRPr="00CD1347" w:rsidRDefault="00C87CFE" w:rsidP="00C87CFE">
            <w:pPr>
              <w:jc w:val="center"/>
              <w:rPr>
                <w:ins w:id="25621" w:author="Στάθης Καπ" w:date="2023-03-03T04:01:00Z"/>
                <w:sz w:val="16"/>
                <w:szCs w:val="16"/>
              </w:rPr>
            </w:pPr>
            <w:ins w:id="25622" w:author="Στάθης Καπ" w:date="2023-03-03T06:23:00Z">
              <w:r>
                <w:rPr>
                  <w:rFonts w:ascii="Calibri" w:hAnsi="Calibri" w:cs="Calibri"/>
                  <w:color w:val="000000"/>
                  <w:sz w:val="16"/>
                  <w:szCs w:val="16"/>
                </w:rPr>
                <w:t>1724</w:t>
              </w:r>
            </w:ins>
          </w:p>
        </w:tc>
        <w:tc>
          <w:tcPr>
            <w:tcW w:w="855" w:type="dxa"/>
            <w:vAlign w:val="center"/>
            <w:tcPrChange w:id="25623" w:author="Στάθης Καπ" w:date="2023-03-03T06:27:00Z">
              <w:tcPr>
                <w:tcW w:w="855" w:type="dxa"/>
              </w:tcPr>
            </w:tcPrChange>
          </w:tcPr>
          <w:p w14:paraId="66F5D1CE" w14:textId="16FEDFC0" w:rsidR="00C87CFE" w:rsidRPr="00CD1347" w:rsidRDefault="00C87CFE" w:rsidP="00C87CFE">
            <w:pPr>
              <w:jc w:val="center"/>
              <w:rPr>
                <w:ins w:id="25624" w:author="Στάθης Καπ" w:date="2023-03-03T04:01:00Z"/>
                <w:sz w:val="16"/>
                <w:szCs w:val="16"/>
              </w:rPr>
            </w:pPr>
            <w:ins w:id="25625" w:author="Στάθης Καπ" w:date="2023-03-03T06:23:00Z">
              <w:r>
                <w:rPr>
                  <w:rFonts w:ascii="Calibri" w:hAnsi="Calibri" w:cs="Calibri"/>
                  <w:color w:val="000000"/>
                  <w:sz w:val="16"/>
                  <w:szCs w:val="16"/>
                </w:rPr>
                <w:t>1724</w:t>
              </w:r>
            </w:ins>
          </w:p>
        </w:tc>
        <w:tc>
          <w:tcPr>
            <w:tcW w:w="544" w:type="dxa"/>
            <w:vAlign w:val="center"/>
            <w:tcPrChange w:id="25626" w:author="Στάθης Καπ" w:date="2023-03-03T06:27:00Z">
              <w:tcPr>
                <w:tcW w:w="544" w:type="dxa"/>
                <w:vAlign w:val="bottom"/>
              </w:tcPr>
            </w:tcPrChange>
          </w:tcPr>
          <w:p w14:paraId="7F7EBA20" w14:textId="39F3B938" w:rsidR="00C87CFE" w:rsidRPr="00CD1347" w:rsidRDefault="00C87CFE" w:rsidP="00C87CFE">
            <w:pPr>
              <w:jc w:val="center"/>
              <w:rPr>
                <w:ins w:id="25627" w:author="Στάθης Καπ" w:date="2023-03-03T04:01:00Z"/>
                <w:rFonts w:ascii="Calibri" w:hAnsi="Calibri" w:cs="Calibri"/>
                <w:color w:val="000000"/>
                <w:sz w:val="16"/>
                <w:szCs w:val="16"/>
              </w:rPr>
            </w:pPr>
            <w:ins w:id="25628" w:author="Στάθης Καπ" w:date="2023-03-03T06:23:00Z">
              <w:r>
                <w:rPr>
                  <w:rFonts w:ascii="Calibri" w:hAnsi="Calibri" w:cs="Calibri"/>
                  <w:color w:val="000000"/>
                  <w:sz w:val="16"/>
                  <w:szCs w:val="16"/>
                </w:rPr>
                <w:t>1724</w:t>
              </w:r>
            </w:ins>
          </w:p>
        </w:tc>
        <w:tc>
          <w:tcPr>
            <w:tcW w:w="621" w:type="dxa"/>
            <w:vAlign w:val="center"/>
            <w:tcPrChange w:id="25629" w:author="Στάθης Καπ" w:date="2023-03-03T06:27:00Z">
              <w:tcPr>
                <w:tcW w:w="621" w:type="dxa"/>
                <w:vAlign w:val="bottom"/>
              </w:tcPr>
            </w:tcPrChange>
          </w:tcPr>
          <w:p w14:paraId="3BB76C37" w14:textId="0E279850" w:rsidR="00C87CFE" w:rsidRPr="00CD1347" w:rsidRDefault="00C87CFE" w:rsidP="00C87CFE">
            <w:pPr>
              <w:jc w:val="center"/>
              <w:rPr>
                <w:ins w:id="25630" w:author="Στάθης Καπ" w:date="2023-03-03T04:01:00Z"/>
                <w:rFonts w:ascii="Calibri" w:hAnsi="Calibri" w:cs="Calibri"/>
                <w:color w:val="000000"/>
                <w:sz w:val="16"/>
                <w:szCs w:val="16"/>
              </w:rPr>
            </w:pPr>
            <w:ins w:id="25631" w:author="Στάθης Καπ" w:date="2023-03-03T06:23:00Z">
              <w:r>
                <w:rPr>
                  <w:rFonts w:ascii="Calibri" w:hAnsi="Calibri" w:cs="Calibri"/>
                  <w:color w:val="000000"/>
                  <w:sz w:val="16"/>
                  <w:szCs w:val="16"/>
                </w:rPr>
                <w:t>0.248</w:t>
              </w:r>
            </w:ins>
          </w:p>
        </w:tc>
        <w:tc>
          <w:tcPr>
            <w:tcW w:w="669" w:type="dxa"/>
            <w:vAlign w:val="center"/>
            <w:tcPrChange w:id="25632" w:author="Στάθης Καπ" w:date="2023-03-03T06:27:00Z">
              <w:tcPr>
                <w:tcW w:w="669" w:type="dxa"/>
                <w:vAlign w:val="center"/>
              </w:tcPr>
            </w:tcPrChange>
          </w:tcPr>
          <w:p w14:paraId="06BF46F0" w14:textId="200AEB2A" w:rsidR="00C87CFE" w:rsidRPr="00CD1347" w:rsidRDefault="00C87CFE" w:rsidP="00C87CFE">
            <w:pPr>
              <w:jc w:val="center"/>
              <w:rPr>
                <w:ins w:id="25633" w:author="Στάθης Καπ" w:date="2023-03-03T04:01:00Z"/>
                <w:rFonts w:cstheme="minorHAnsi"/>
                <w:sz w:val="16"/>
                <w:szCs w:val="16"/>
              </w:rPr>
            </w:pPr>
            <w:ins w:id="25634" w:author="Στάθης Καπ" w:date="2023-03-03T06:23:00Z">
              <w:r>
                <w:rPr>
                  <w:rFonts w:ascii="Calibri" w:hAnsi="Calibri" w:cstheme="minorHAnsi"/>
                  <w:color w:val="000000"/>
                  <w:sz w:val="16"/>
                  <w:szCs w:val="16"/>
                </w:rPr>
                <w:t>0</w:t>
              </w:r>
            </w:ins>
          </w:p>
        </w:tc>
        <w:tc>
          <w:tcPr>
            <w:tcW w:w="543" w:type="dxa"/>
            <w:vAlign w:val="center"/>
            <w:tcPrChange w:id="25635" w:author="Στάθης Καπ" w:date="2023-03-03T06:27:00Z">
              <w:tcPr>
                <w:tcW w:w="543" w:type="dxa"/>
                <w:vAlign w:val="bottom"/>
              </w:tcPr>
            </w:tcPrChange>
          </w:tcPr>
          <w:p w14:paraId="73110734" w14:textId="50A97D66" w:rsidR="00C87CFE" w:rsidRPr="00CD1347" w:rsidRDefault="00C87CFE" w:rsidP="00C87CFE">
            <w:pPr>
              <w:jc w:val="center"/>
              <w:rPr>
                <w:ins w:id="25636" w:author="Στάθης Καπ" w:date="2023-03-03T04:01:00Z"/>
                <w:rFonts w:ascii="Calibri" w:hAnsi="Calibri" w:cs="Calibri"/>
                <w:color w:val="000000"/>
                <w:sz w:val="16"/>
                <w:szCs w:val="16"/>
              </w:rPr>
            </w:pPr>
            <w:ins w:id="25637" w:author="Στάθης Καπ" w:date="2023-03-03T06:23:00Z">
              <w:r>
                <w:rPr>
                  <w:rFonts w:ascii="Calibri" w:hAnsi="Calibri" w:cs="Calibri"/>
                  <w:color w:val="000000"/>
                  <w:sz w:val="16"/>
                  <w:szCs w:val="16"/>
                </w:rPr>
                <w:t>1724</w:t>
              </w:r>
            </w:ins>
          </w:p>
        </w:tc>
        <w:tc>
          <w:tcPr>
            <w:tcW w:w="621" w:type="dxa"/>
            <w:vAlign w:val="center"/>
            <w:tcPrChange w:id="25638" w:author="Στάθης Καπ" w:date="2023-03-03T06:27:00Z">
              <w:tcPr>
                <w:tcW w:w="621" w:type="dxa"/>
                <w:vAlign w:val="bottom"/>
              </w:tcPr>
            </w:tcPrChange>
          </w:tcPr>
          <w:p w14:paraId="6F4E418F" w14:textId="5B091F47" w:rsidR="00C87CFE" w:rsidRPr="00CD1347" w:rsidRDefault="00C87CFE" w:rsidP="00C87CFE">
            <w:pPr>
              <w:jc w:val="center"/>
              <w:rPr>
                <w:ins w:id="25639" w:author="Στάθης Καπ" w:date="2023-03-03T04:01:00Z"/>
                <w:rFonts w:ascii="Calibri" w:hAnsi="Calibri" w:cs="Calibri"/>
                <w:color w:val="000000"/>
                <w:sz w:val="16"/>
                <w:szCs w:val="16"/>
              </w:rPr>
            </w:pPr>
            <w:ins w:id="25640" w:author="Στάθης Καπ" w:date="2023-03-03T06:23:00Z">
              <w:r>
                <w:rPr>
                  <w:rFonts w:ascii="Calibri" w:hAnsi="Calibri" w:cs="Calibri"/>
                  <w:color w:val="000000"/>
                  <w:sz w:val="16"/>
                  <w:szCs w:val="16"/>
                </w:rPr>
                <w:t>0.215</w:t>
              </w:r>
            </w:ins>
          </w:p>
        </w:tc>
        <w:tc>
          <w:tcPr>
            <w:tcW w:w="669" w:type="dxa"/>
            <w:vAlign w:val="center"/>
            <w:tcPrChange w:id="25641" w:author="Στάθης Καπ" w:date="2023-03-03T06:27:00Z">
              <w:tcPr>
                <w:tcW w:w="669" w:type="dxa"/>
                <w:vAlign w:val="center"/>
              </w:tcPr>
            </w:tcPrChange>
          </w:tcPr>
          <w:p w14:paraId="28360BE7" w14:textId="0801BA7E" w:rsidR="00C87CFE" w:rsidRPr="00CD1347" w:rsidRDefault="00C87CFE" w:rsidP="00C87CFE">
            <w:pPr>
              <w:jc w:val="center"/>
              <w:rPr>
                <w:ins w:id="25642" w:author="Στάθης Καπ" w:date="2023-03-03T04:01:00Z"/>
                <w:rFonts w:cstheme="minorHAnsi"/>
                <w:sz w:val="16"/>
                <w:szCs w:val="16"/>
              </w:rPr>
            </w:pPr>
            <w:ins w:id="25643" w:author="Στάθης Καπ" w:date="2023-03-03T06:23:00Z">
              <w:r>
                <w:rPr>
                  <w:rFonts w:ascii="Calibri" w:hAnsi="Calibri" w:cstheme="minorHAnsi"/>
                  <w:color w:val="000000"/>
                  <w:sz w:val="16"/>
                  <w:szCs w:val="16"/>
                </w:rPr>
                <w:t>0</w:t>
              </w:r>
            </w:ins>
          </w:p>
        </w:tc>
        <w:tc>
          <w:tcPr>
            <w:tcW w:w="508" w:type="dxa"/>
            <w:vAlign w:val="center"/>
            <w:tcPrChange w:id="25644" w:author="Στάθης Καπ" w:date="2023-03-03T06:27:00Z">
              <w:tcPr>
                <w:tcW w:w="508" w:type="dxa"/>
                <w:vAlign w:val="bottom"/>
              </w:tcPr>
            </w:tcPrChange>
          </w:tcPr>
          <w:p w14:paraId="3C73679F" w14:textId="7ABC7B08" w:rsidR="00C87CFE" w:rsidRPr="00CD1347" w:rsidRDefault="00C87CFE" w:rsidP="00C87CFE">
            <w:pPr>
              <w:jc w:val="center"/>
              <w:rPr>
                <w:ins w:id="25645" w:author="Στάθης Καπ" w:date="2023-03-03T04:01:00Z"/>
                <w:rFonts w:ascii="Calibri" w:hAnsi="Calibri" w:cs="Calibri"/>
                <w:color w:val="000000"/>
                <w:sz w:val="16"/>
                <w:szCs w:val="16"/>
              </w:rPr>
            </w:pPr>
            <w:ins w:id="25646" w:author="Στάθης Καπ" w:date="2023-03-03T06:23:00Z">
              <w:r>
                <w:rPr>
                  <w:rFonts w:ascii="Calibri" w:hAnsi="Calibri" w:cs="Calibri"/>
                  <w:color w:val="000000"/>
                  <w:sz w:val="16"/>
                  <w:szCs w:val="16"/>
                </w:rPr>
                <w:t>1724</w:t>
              </w:r>
            </w:ins>
          </w:p>
        </w:tc>
        <w:tc>
          <w:tcPr>
            <w:tcW w:w="541" w:type="dxa"/>
            <w:vAlign w:val="center"/>
            <w:tcPrChange w:id="25647" w:author="Στάθης Καπ" w:date="2023-03-03T06:27:00Z">
              <w:tcPr>
                <w:tcW w:w="541" w:type="dxa"/>
                <w:vAlign w:val="bottom"/>
              </w:tcPr>
            </w:tcPrChange>
          </w:tcPr>
          <w:p w14:paraId="325B1C46" w14:textId="53FEC4D9" w:rsidR="00C87CFE" w:rsidRPr="00CD1347" w:rsidRDefault="00C87CFE" w:rsidP="00C87CFE">
            <w:pPr>
              <w:jc w:val="center"/>
              <w:rPr>
                <w:ins w:id="25648" w:author="Στάθης Καπ" w:date="2023-03-03T04:01:00Z"/>
                <w:rFonts w:ascii="Calibri" w:hAnsi="Calibri" w:cs="Calibri"/>
                <w:color w:val="000000"/>
                <w:sz w:val="16"/>
                <w:szCs w:val="16"/>
              </w:rPr>
            </w:pPr>
            <w:ins w:id="25649" w:author="Στάθης Καπ" w:date="2023-03-03T06:23:00Z">
              <w:r>
                <w:rPr>
                  <w:rFonts w:ascii="Calibri" w:hAnsi="Calibri" w:cs="Calibri"/>
                  <w:color w:val="000000"/>
                  <w:sz w:val="16"/>
                  <w:szCs w:val="16"/>
                </w:rPr>
                <w:t>0.208</w:t>
              </w:r>
            </w:ins>
          </w:p>
        </w:tc>
        <w:tc>
          <w:tcPr>
            <w:tcW w:w="589" w:type="dxa"/>
            <w:vAlign w:val="center"/>
            <w:tcPrChange w:id="25650" w:author="Στάθης Καπ" w:date="2023-03-03T06:27:00Z">
              <w:tcPr>
                <w:tcW w:w="589" w:type="dxa"/>
                <w:vAlign w:val="center"/>
              </w:tcPr>
            </w:tcPrChange>
          </w:tcPr>
          <w:p w14:paraId="6C587747" w14:textId="6FD29464" w:rsidR="00C87CFE" w:rsidRPr="00CD1347" w:rsidRDefault="00C87CFE" w:rsidP="00C87CFE">
            <w:pPr>
              <w:jc w:val="center"/>
              <w:rPr>
                <w:ins w:id="25651" w:author="Στάθης Καπ" w:date="2023-03-03T04:01:00Z"/>
                <w:rFonts w:cstheme="minorHAnsi"/>
                <w:sz w:val="16"/>
                <w:szCs w:val="16"/>
              </w:rPr>
            </w:pPr>
            <w:ins w:id="25652" w:author="Στάθης Καπ" w:date="2023-03-03T06:23:00Z">
              <w:r>
                <w:rPr>
                  <w:rFonts w:ascii="Calibri" w:hAnsi="Calibri" w:cstheme="minorHAnsi"/>
                  <w:color w:val="000000"/>
                  <w:sz w:val="16"/>
                  <w:szCs w:val="16"/>
                </w:rPr>
                <w:t>0</w:t>
              </w:r>
            </w:ins>
          </w:p>
        </w:tc>
        <w:tc>
          <w:tcPr>
            <w:tcW w:w="463" w:type="dxa"/>
            <w:vAlign w:val="center"/>
            <w:tcPrChange w:id="25653" w:author="Στάθης Καπ" w:date="2023-03-03T06:27:00Z">
              <w:tcPr>
                <w:tcW w:w="463" w:type="dxa"/>
                <w:vAlign w:val="bottom"/>
              </w:tcPr>
            </w:tcPrChange>
          </w:tcPr>
          <w:p w14:paraId="18E4D46F" w14:textId="4B1A357B" w:rsidR="00C87CFE" w:rsidRPr="00CD1347" w:rsidRDefault="00C87CFE" w:rsidP="00C87CFE">
            <w:pPr>
              <w:jc w:val="center"/>
              <w:rPr>
                <w:ins w:id="25654" w:author="Στάθης Καπ" w:date="2023-03-03T04:01:00Z"/>
                <w:rFonts w:ascii="Calibri" w:hAnsi="Calibri" w:cs="Calibri"/>
                <w:color w:val="000000"/>
                <w:sz w:val="16"/>
                <w:szCs w:val="16"/>
              </w:rPr>
            </w:pPr>
            <w:ins w:id="25655" w:author="Στάθης Καπ" w:date="2023-03-03T06:23:00Z">
              <w:r>
                <w:rPr>
                  <w:rFonts w:ascii="Calibri" w:hAnsi="Calibri" w:cs="Calibri"/>
                  <w:color w:val="000000"/>
                  <w:sz w:val="16"/>
                  <w:szCs w:val="16"/>
                </w:rPr>
                <w:t>1719</w:t>
              </w:r>
            </w:ins>
          </w:p>
        </w:tc>
        <w:tc>
          <w:tcPr>
            <w:tcW w:w="541" w:type="dxa"/>
            <w:vAlign w:val="center"/>
            <w:tcPrChange w:id="25656" w:author="Στάθης Καπ" w:date="2023-03-03T06:27:00Z">
              <w:tcPr>
                <w:tcW w:w="541" w:type="dxa"/>
                <w:vAlign w:val="bottom"/>
              </w:tcPr>
            </w:tcPrChange>
          </w:tcPr>
          <w:p w14:paraId="1DB660B2" w14:textId="767DE45D" w:rsidR="00C87CFE" w:rsidRPr="00CD1347" w:rsidRDefault="00C87CFE" w:rsidP="00C87CFE">
            <w:pPr>
              <w:jc w:val="center"/>
              <w:rPr>
                <w:ins w:id="25657" w:author="Στάθης Καπ" w:date="2023-03-03T04:01:00Z"/>
                <w:rFonts w:ascii="Calibri" w:hAnsi="Calibri" w:cs="Calibri"/>
                <w:color w:val="000000"/>
                <w:sz w:val="16"/>
                <w:szCs w:val="16"/>
              </w:rPr>
            </w:pPr>
            <w:ins w:id="25658" w:author="Στάθης Καπ" w:date="2023-03-03T06:23:00Z">
              <w:r>
                <w:rPr>
                  <w:rFonts w:ascii="Calibri" w:hAnsi="Calibri" w:cs="Calibri"/>
                  <w:color w:val="000000"/>
                  <w:sz w:val="16"/>
                  <w:szCs w:val="16"/>
                </w:rPr>
                <w:t>0.181</w:t>
              </w:r>
            </w:ins>
          </w:p>
        </w:tc>
        <w:tc>
          <w:tcPr>
            <w:tcW w:w="589" w:type="dxa"/>
            <w:vAlign w:val="center"/>
            <w:tcPrChange w:id="25659" w:author="Στάθης Καπ" w:date="2023-03-03T06:27:00Z">
              <w:tcPr>
                <w:tcW w:w="589" w:type="dxa"/>
                <w:vAlign w:val="center"/>
              </w:tcPr>
            </w:tcPrChange>
          </w:tcPr>
          <w:p w14:paraId="78A8533E" w14:textId="56AECB2E" w:rsidR="00C87CFE" w:rsidRPr="00CD1347" w:rsidRDefault="00C87CFE" w:rsidP="00C87CFE">
            <w:pPr>
              <w:jc w:val="center"/>
              <w:rPr>
                <w:ins w:id="25660" w:author="Στάθης Καπ" w:date="2023-03-03T04:01:00Z"/>
                <w:rFonts w:cstheme="minorHAnsi"/>
                <w:sz w:val="16"/>
                <w:szCs w:val="16"/>
              </w:rPr>
            </w:pPr>
            <w:ins w:id="25661"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2566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663" w:author="Στάθης Καπ" w:date="2023-03-03T04:01:00Z"/>
        </w:trPr>
        <w:tc>
          <w:tcPr>
            <w:tcW w:w="515" w:type="dxa"/>
            <w:tcBorders>
              <w:top w:val="nil"/>
              <w:bottom w:val="nil"/>
              <w:right w:val="single" w:sz="4" w:space="0" w:color="auto"/>
            </w:tcBorders>
            <w:shd w:val="clear" w:color="auto" w:fill="E7E6E6" w:themeFill="background2"/>
            <w:vAlign w:val="bottom"/>
            <w:tcPrChange w:id="25664" w:author="Στάθης Καπ" w:date="2023-03-03T06:27:00Z">
              <w:tcPr>
                <w:tcW w:w="515" w:type="dxa"/>
                <w:vAlign w:val="bottom"/>
              </w:tcPr>
            </w:tcPrChange>
          </w:tcPr>
          <w:p w14:paraId="3048F756" w14:textId="31EC8207" w:rsidR="00C87CFE" w:rsidRPr="00CD1347" w:rsidRDefault="00C87CFE" w:rsidP="00C87CFE">
            <w:pPr>
              <w:jc w:val="center"/>
              <w:rPr>
                <w:ins w:id="25665" w:author="Στάθης Καπ" w:date="2023-03-03T04:01:00Z"/>
                <w:rFonts w:ascii="Calibri" w:hAnsi="Calibri" w:cs="Calibri"/>
                <w:color w:val="000000"/>
                <w:sz w:val="16"/>
                <w:szCs w:val="16"/>
              </w:rPr>
            </w:pPr>
            <w:ins w:id="25666" w:author="Στάθης Καπ" w:date="2023-03-03T04:08:00Z">
              <w:r w:rsidRPr="00CD1347">
                <w:rPr>
                  <w:rFonts w:ascii="Calibri" w:hAnsi="Calibri" w:cs="Calibri"/>
                  <w:color w:val="000000"/>
                  <w:sz w:val="16"/>
                  <w:szCs w:val="16"/>
                  <w:rPrChange w:id="25667"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25668" w:author="Στάθης Καπ" w:date="2023-03-03T06:27:00Z">
              <w:tcPr>
                <w:tcW w:w="560" w:type="dxa"/>
              </w:tcPr>
            </w:tcPrChange>
          </w:tcPr>
          <w:p w14:paraId="7A455FF3" w14:textId="70EBCCE4" w:rsidR="00C87CFE" w:rsidRPr="00CD1347" w:rsidRDefault="00C87CFE" w:rsidP="00C87CFE">
            <w:pPr>
              <w:jc w:val="center"/>
              <w:rPr>
                <w:ins w:id="25669" w:author="Στάθης Καπ" w:date="2023-03-03T04:01:00Z"/>
                <w:sz w:val="16"/>
                <w:szCs w:val="16"/>
              </w:rPr>
            </w:pPr>
            <w:ins w:id="25670" w:author="Στάθης Καπ" w:date="2023-03-03T06:23:00Z">
              <w:r>
                <w:rPr>
                  <w:rFonts w:ascii="Calibri" w:hAnsi="Calibri" w:cs="Calibri"/>
                  <w:color w:val="000000"/>
                  <w:sz w:val="16"/>
                  <w:szCs w:val="16"/>
                </w:rPr>
                <w:t>1724</w:t>
              </w:r>
            </w:ins>
          </w:p>
        </w:tc>
        <w:tc>
          <w:tcPr>
            <w:tcW w:w="855" w:type="dxa"/>
            <w:vAlign w:val="center"/>
            <w:tcPrChange w:id="25671" w:author="Στάθης Καπ" w:date="2023-03-03T06:27:00Z">
              <w:tcPr>
                <w:tcW w:w="855" w:type="dxa"/>
              </w:tcPr>
            </w:tcPrChange>
          </w:tcPr>
          <w:p w14:paraId="527EF8F1" w14:textId="6B9A2EF3" w:rsidR="00C87CFE" w:rsidRPr="00CD1347" w:rsidRDefault="00C87CFE" w:rsidP="00C87CFE">
            <w:pPr>
              <w:jc w:val="center"/>
              <w:rPr>
                <w:ins w:id="25672" w:author="Στάθης Καπ" w:date="2023-03-03T04:01:00Z"/>
                <w:sz w:val="16"/>
                <w:szCs w:val="16"/>
              </w:rPr>
            </w:pPr>
            <w:ins w:id="25673" w:author="Στάθης Καπ" w:date="2023-03-03T06:23:00Z">
              <w:r>
                <w:rPr>
                  <w:rFonts w:ascii="Calibri" w:hAnsi="Calibri" w:cs="Calibri"/>
                  <w:color w:val="000000"/>
                  <w:sz w:val="16"/>
                  <w:szCs w:val="16"/>
                </w:rPr>
                <w:t>1724</w:t>
              </w:r>
            </w:ins>
          </w:p>
        </w:tc>
        <w:tc>
          <w:tcPr>
            <w:tcW w:w="544" w:type="dxa"/>
            <w:vAlign w:val="center"/>
            <w:tcPrChange w:id="25674" w:author="Στάθης Καπ" w:date="2023-03-03T06:27:00Z">
              <w:tcPr>
                <w:tcW w:w="544" w:type="dxa"/>
                <w:vAlign w:val="bottom"/>
              </w:tcPr>
            </w:tcPrChange>
          </w:tcPr>
          <w:p w14:paraId="6C212591" w14:textId="6F077793" w:rsidR="00C87CFE" w:rsidRPr="00CD1347" w:rsidRDefault="00C87CFE" w:rsidP="00C87CFE">
            <w:pPr>
              <w:jc w:val="center"/>
              <w:rPr>
                <w:ins w:id="25675" w:author="Στάθης Καπ" w:date="2023-03-03T04:01:00Z"/>
                <w:rFonts w:ascii="Calibri" w:hAnsi="Calibri" w:cs="Calibri"/>
                <w:color w:val="000000"/>
                <w:sz w:val="16"/>
                <w:szCs w:val="16"/>
              </w:rPr>
            </w:pPr>
            <w:ins w:id="25676" w:author="Στάθης Καπ" w:date="2023-03-03T06:23:00Z">
              <w:r>
                <w:rPr>
                  <w:rFonts w:ascii="Calibri" w:hAnsi="Calibri" w:cs="Calibri"/>
                  <w:color w:val="000000"/>
                  <w:sz w:val="16"/>
                  <w:szCs w:val="16"/>
                </w:rPr>
                <w:t>1724</w:t>
              </w:r>
            </w:ins>
          </w:p>
        </w:tc>
        <w:tc>
          <w:tcPr>
            <w:tcW w:w="621" w:type="dxa"/>
            <w:vAlign w:val="center"/>
            <w:tcPrChange w:id="25677" w:author="Στάθης Καπ" w:date="2023-03-03T06:27:00Z">
              <w:tcPr>
                <w:tcW w:w="621" w:type="dxa"/>
                <w:vAlign w:val="bottom"/>
              </w:tcPr>
            </w:tcPrChange>
          </w:tcPr>
          <w:p w14:paraId="4EAB1AB8" w14:textId="21CD2F93" w:rsidR="00C87CFE" w:rsidRPr="00CD1347" w:rsidRDefault="00C87CFE" w:rsidP="00C87CFE">
            <w:pPr>
              <w:jc w:val="center"/>
              <w:rPr>
                <w:ins w:id="25678" w:author="Στάθης Καπ" w:date="2023-03-03T04:01:00Z"/>
                <w:rFonts w:ascii="Calibri" w:hAnsi="Calibri" w:cs="Calibri"/>
                <w:color w:val="000000"/>
                <w:sz w:val="16"/>
                <w:szCs w:val="16"/>
              </w:rPr>
            </w:pPr>
            <w:ins w:id="25679" w:author="Στάθης Καπ" w:date="2023-03-03T06:23:00Z">
              <w:r>
                <w:rPr>
                  <w:rFonts w:ascii="Calibri" w:hAnsi="Calibri" w:cs="Calibri"/>
                  <w:color w:val="000000"/>
                  <w:sz w:val="16"/>
                  <w:szCs w:val="16"/>
                </w:rPr>
                <w:t>0.145</w:t>
              </w:r>
            </w:ins>
          </w:p>
        </w:tc>
        <w:tc>
          <w:tcPr>
            <w:tcW w:w="669" w:type="dxa"/>
            <w:vAlign w:val="center"/>
            <w:tcPrChange w:id="25680" w:author="Στάθης Καπ" w:date="2023-03-03T06:27:00Z">
              <w:tcPr>
                <w:tcW w:w="669" w:type="dxa"/>
                <w:vAlign w:val="center"/>
              </w:tcPr>
            </w:tcPrChange>
          </w:tcPr>
          <w:p w14:paraId="152CE62E" w14:textId="57A6D54B" w:rsidR="00C87CFE" w:rsidRPr="00CD1347" w:rsidRDefault="00C87CFE" w:rsidP="00C87CFE">
            <w:pPr>
              <w:jc w:val="center"/>
              <w:rPr>
                <w:ins w:id="25681" w:author="Στάθης Καπ" w:date="2023-03-03T04:01:00Z"/>
                <w:rFonts w:cstheme="minorHAnsi"/>
                <w:sz w:val="16"/>
                <w:szCs w:val="16"/>
              </w:rPr>
            </w:pPr>
            <w:ins w:id="25682" w:author="Στάθης Καπ" w:date="2023-03-03T06:23:00Z">
              <w:r>
                <w:rPr>
                  <w:rFonts w:ascii="Calibri" w:hAnsi="Calibri" w:cstheme="minorHAnsi"/>
                  <w:color w:val="000000"/>
                  <w:sz w:val="16"/>
                  <w:szCs w:val="16"/>
                </w:rPr>
                <w:t>0</w:t>
              </w:r>
            </w:ins>
          </w:p>
        </w:tc>
        <w:tc>
          <w:tcPr>
            <w:tcW w:w="543" w:type="dxa"/>
            <w:vAlign w:val="center"/>
            <w:tcPrChange w:id="25683" w:author="Στάθης Καπ" w:date="2023-03-03T06:27:00Z">
              <w:tcPr>
                <w:tcW w:w="543" w:type="dxa"/>
                <w:vAlign w:val="bottom"/>
              </w:tcPr>
            </w:tcPrChange>
          </w:tcPr>
          <w:p w14:paraId="7687244F" w14:textId="72E542B5" w:rsidR="00C87CFE" w:rsidRPr="00CD1347" w:rsidRDefault="00C87CFE" w:rsidP="00C87CFE">
            <w:pPr>
              <w:jc w:val="center"/>
              <w:rPr>
                <w:ins w:id="25684" w:author="Στάθης Καπ" w:date="2023-03-03T04:01:00Z"/>
                <w:rFonts w:ascii="Calibri" w:hAnsi="Calibri" w:cs="Calibri"/>
                <w:color w:val="000000"/>
                <w:sz w:val="16"/>
                <w:szCs w:val="16"/>
              </w:rPr>
            </w:pPr>
            <w:ins w:id="25685" w:author="Στάθης Καπ" w:date="2023-03-03T06:23:00Z">
              <w:r>
                <w:rPr>
                  <w:rFonts w:ascii="Calibri" w:hAnsi="Calibri" w:cs="Calibri"/>
                  <w:color w:val="000000"/>
                  <w:sz w:val="16"/>
                  <w:szCs w:val="16"/>
                </w:rPr>
                <w:t>1724</w:t>
              </w:r>
            </w:ins>
          </w:p>
        </w:tc>
        <w:tc>
          <w:tcPr>
            <w:tcW w:w="621" w:type="dxa"/>
            <w:vAlign w:val="center"/>
            <w:tcPrChange w:id="25686" w:author="Στάθης Καπ" w:date="2023-03-03T06:27:00Z">
              <w:tcPr>
                <w:tcW w:w="621" w:type="dxa"/>
                <w:vAlign w:val="bottom"/>
              </w:tcPr>
            </w:tcPrChange>
          </w:tcPr>
          <w:p w14:paraId="3988F458" w14:textId="212B33FF" w:rsidR="00C87CFE" w:rsidRPr="00CD1347" w:rsidRDefault="00C87CFE" w:rsidP="00C87CFE">
            <w:pPr>
              <w:jc w:val="center"/>
              <w:rPr>
                <w:ins w:id="25687" w:author="Στάθης Καπ" w:date="2023-03-03T04:01:00Z"/>
                <w:rFonts w:ascii="Calibri" w:hAnsi="Calibri" w:cs="Calibri"/>
                <w:color w:val="000000"/>
                <w:sz w:val="16"/>
                <w:szCs w:val="16"/>
              </w:rPr>
            </w:pPr>
            <w:ins w:id="25688" w:author="Στάθης Καπ" w:date="2023-03-03T06:23:00Z">
              <w:r>
                <w:rPr>
                  <w:rFonts w:ascii="Calibri" w:hAnsi="Calibri" w:cs="Calibri"/>
                  <w:color w:val="000000"/>
                  <w:sz w:val="16"/>
                  <w:szCs w:val="16"/>
                </w:rPr>
                <w:t>0.167</w:t>
              </w:r>
            </w:ins>
          </w:p>
        </w:tc>
        <w:tc>
          <w:tcPr>
            <w:tcW w:w="669" w:type="dxa"/>
            <w:vAlign w:val="center"/>
            <w:tcPrChange w:id="25689" w:author="Στάθης Καπ" w:date="2023-03-03T06:27:00Z">
              <w:tcPr>
                <w:tcW w:w="669" w:type="dxa"/>
                <w:vAlign w:val="center"/>
              </w:tcPr>
            </w:tcPrChange>
          </w:tcPr>
          <w:p w14:paraId="5612A15E" w14:textId="117689EB" w:rsidR="00C87CFE" w:rsidRPr="00CD1347" w:rsidRDefault="00C87CFE" w:rsidP="00C87CFE">
            <w:pPr>
              <w:jc w:val="center"/>
              <w:rPr>
                <w:ins w:id="25690" w:author="Στάθης Καπ" w:date="2023-03-03T04:01:00Z"/>
                <w:rFonts w:cstheme="minorHAnsi"/>
                <w:sz w:val="16"/>
                <w:szCs w:val="16"/>
              </w:rPr>
            </w:pPr>
            <w:ins w:id="25691" w:author="Στάθης Καπ" w:date="2023-03-03T06:23:00Z">
              <w:r>
                <w:rPr>
                  <w:rFonts w:ascii="Calibri" w:hAnsi="Calibri" w:cstheme="minorHAnsi"/>
                  <w:color w:val="000000"/>
                  <w:sz w:val="16"/>
                  <w:szCs w:val="16"/>
                </w:rPr>
                <w:t>0</w:t>
              </w:r>
            </w:ins>
          </w:p>
        </w:tc>
        <w:tc>
          <w:tcPr>
            <w:tcW w:w="508" w:type="dxa"/>
            <w:vAlign w:val="center"/>
            <w:tcPrChange w:id="25692" w:author="Στάθης Καπ" w:date="2023-03-03T06:27:00Z">
              <w:tcPr>
                <w:tcW w:w="508" w:type="dxa"/>
                <w:vAlign w:val="bottom"/>
              </w:tcPr>
            </w:tcPrChange>
          </w:tcPr>
          <w:p w14:paraId="23C58557" w14:textId="0803AF75" w:rsidR="00C87CFE" w:rsidRPr="00CD1347" w:rsidRDefault="00C87CFE" w:rsidP="00C87CFE">
            <w:pPr>
              <w:jc w:val="center"/>
              <w:rPr>
                <w:ins w:id="25693" w:author="Στάθης Καπ" w:date="2023-03-03T04:01:00Z"/>
                <w:rFonts w:ascii="Calibri" w:hAnsi="Calibri" w:cs="Calibri"/>
                <w:color w:val="000000"/>
                <w:sz w:val="16"/>
                <w:szCs w:val="16"/>
              </w:rPr>
            </w:pPr>
            <w:ins w:id="25694" w:author="Στάθης Καπ" w:date="2023-03-03T06:23:00Z">
              <w:r>
                <w:rPr>
                  <w:rFonts w:ascii="Calibri" w:hAnsi="Calibri" w:cs="Calibri"/>
                  <w:color w:val="000000"/>
                  <w:sz w:val="16"/>
                  <w:szCs w:val="16"/>
                </w:rPr>
                <w:t>1724</w:t>
              </w:r>
            </w:ins>
          </w:p>
        </w:tc>
        <w:tc>
          <w:tcPr>
            <w:tcW w:w="541" w:type="dxa"/>
            <w:vAlign w:val="center"/>
            <w:tcPrChange w:id="25695" w:author="Στάθης Καπ" w:date="2023-03-03T06:27:00Z">
              <w:tcPr>
                <w:tcW w:w="541" w:type="dxa"/>
                <w:vAlign w:val="bottom"/>
              </w:tcPr>
            </w:tcPrChange>
          </w:tcPr>
          <w:p w14:paraId="6B992D8C" w14:textId="059FC984" w:rsidR="00C87CFE" w:rsidRPr="00CD1347" w:rsidRDefault="00C87CFE" w:rsidP="00C87CFE">
            <w:pPr>
              <w:jc w:val="center"/>
              <w:rPr>
                <w:ins w:id="25696" w:author="Στάθης Καπ" w:date="2023-03-03T04:01:00Z"/>
                <w:rFonts w:ascii="Calibri" w:hAnsi="Calibri" w:cs="Calibri"/>
                <w:color w:val="000000"/>
                <w:sz w:val="16"/>
                <w:szCs w:val="16"/>
              </w:rPr>
            </w:pPr>
            <w:ins w:id="25697" w:author="Στάθης Καπ" w:date="2023-03-03T06:23:00Z">
              <w:r>
                <w:rPr>
                  <w:rFonts w:ascii="Calibri" w:hAnsi="Calibri" w:cs="Calibri"/>
                  <w:color w:val="000000"/>
                  <w:sz w:val="16"/>
                  <w:szCs w:val="16"/>
                </w:rPr>
                <w:t>0.173</w:t>
              </w:r>
            </w:ins>
          </w:p>
        </w:tc>
        <w:tc>
          <w:tcPr>
            <w:tcW w:w="589" w:type="dxa"/>
            <w:vAlign w:val="center"/>
            <w:tcPrChange w:id="25698" w:author="Στάθης Καπ" w:date="2023-03-03T06:27:00Z">
              <w:tcPr>
                <w:tcW w:w="589" w:type="dxa"/>
                <w:vAlign w:val="center"/>
              </w:tcPr>
            </w:tcPrChange>
          </w:tcPr>
          <w:p w14:paraId="6E7556FB" w14:textId="5E027AE2" w:rsidR="00C87CFE" w:rsidRPr="00CD1347" w:rsidRDefault="00C87CFE" w:rsidP="00C87CFE">
            <w:pPr>
              <w:jc w:val="center"/>
              <w:rPr>
                <w:ins w:id="25699" w:author="Στάθης Καπ" w:date="2023-03-03T04:01:00Z"/>
                <w:rFonts w:cstheme="minorHAnsi"/>
                <w:sz w:val="16"/>
                <w:szCs w:val="16"/>
              </w:rPr>
            </w:pPr>
            <w:ins w:id="25700" w:author="Στάθης Καπ" w:date="2023-03-03T06:23:00Z">
              <w:r>
                <w:rPr>
                  <w:rFonts w:ascii="Calibri" w:hAnsi="Calibri" w:cstheme="minorHAnsi"/>
                  <w:color w:val="000000"/>
                  <w:sz w:val="16"/>
                  <w:szCs w:val="16"/>
                </w:rPr>
                <w:t>0</w:t>
              </w:r>
            </w:ins>
          </w:p>
        </w:tc>
        <w:tc>
          <w:tcPr>
            <w:tcW w:w="463" w:type="dxa"/>
            <w:vAlign w:val="center"/>
            <w:tcPrChange w:id="25701" w:author="Στάθης Καπ" w:date="2023-03-03T06:27:00Z">
              <w:tcPr>
                <w:tcW w:w="463" w:type="dxa"/>
                <w:vAlign w:val="bottom"/>
              </w:tcPr>
            </w:tcPrChange>
          </w:tcPr>
          <w:p w14:paraId="2696D698" w14:textId="1653FD56" w:rsidR="00C87CFE" w:rsidRPr="00CD1347" w:rsidRDefault="00C87CFE" w:rsidP="00C87CFE">
            <w:pPr>
              <w:jc w:val="center"/>
              <w:rPr>
                <w:ins w:id="25702" w:author="Στάθης Καπ" w:date="2023-03-03T04:01:00Z"/>
                <w:rFonts w:ascii="Calibri" w:hAnsi="Calibri" w:cs="Calibri"/>
                <w:color w:val="000000"/>
                <w:sz w:val="16"/>
                <w:szCs w:val="16"/>
              </w:rPr>
            </w:pPr>
            <w:ins w:id="25703" w:author="Στάθης Καπ" w:date="2023-03-03T06:23:00Z">
              <w:r>
                <w:rPr>
                  <w:rFonts w:ascii="Calibri" w:hAnsi="Calibri" w:cs="Calibri"/>
                  <w:color w:val="000000"/>
                  <w:sz w:val="16"/>
                  <w:szCs w:val="16"/>
                </w:rPr>
                <w:t>1724</w:t>
              </w:r>
            </w:ins>
          </w:p>
        </w:tc>
        <w:tc>
          <w:tcPr>
            <w:tcW w:w="541" w:type="dxa"/>
            <w:vAlign w:val="center"/>
            <w:tcPrChange w:id="25704" w:author="Στάθης Καπ" w:date="2023-03-03T06:27:00Z">
              <w:tcPr>
                <w:tcW w:w="541" w:type="dxa"/>
                <w:vAlign w:val="bottom"/>
              </w:tcPr>
            </w:tcPrChange>
          </w:tcPr>
          <w:p w14:paraId="03B33EFE" w14:textId="0C4D2933" w:rsidR="00C87CFE" w:rsidRPr="00CD1347" w:rsidRDefault="00C87CFE" w:rsidP="00C87CFE">
            <w:pPr>
              <w:jc w:val="center"/>
              <w:rPr>
                <w:ins w:id="25705" w:author="Στάθης Καπ" w:date="2023-03-03T04:01:00Z"/>
                <w:rFonts w:ascii="Calibri" w:hAnsi="Calibri" w:cs="Calibri"/>
                <w:color w:val="000000"/>
                <w:sz w:val="16"/>
                <w:szCs w:val="16"/>
              </w:rPr>
            </w:pPr>
            <w:ins w:id="25706" w:author="Στάθης Καπ" w:date="2023-03-03T06:23:00Z">
              <w:r>
                <w:rPr>
                  <w:rFonts w:ascii="Calibri" w:hAnsi="Calibri" w:cs="Calibri"/>
                  <w:color w:val="000000"/>
                  <w:sz w:val="16"/>
                  <w:szCs w:val="16"/>
                </w:rPr>
                <w:t>0.164</w:t>
              </w:r>
            </w:ins>
          </w:p>
        </w:tc>
        <w:tc>
          <w:tcPr>
            <w:tcW w:w="589" w:type="dxa"/>
            <w:vAlign w:val="center"/>
            <w:tcPrChange w:id="25707" w:author="Στάθης Καπ" w:date="2023-03-03T06:27:00Z">
              <w:tcPr>
                <w:tcW w:w="589" w:type="dxa"/>
                <w:vAlign w:val="center"/>
              </w:tcPr>
            </w:tcPrChange>
          </w:tcPr>
          <w:p w14:paraId="0E844B7A" w14:textId="07324BC5" w:rsidR="00C87CFE" w:rsidRPr="00CD1347" w:rsidRDefault="00C87CFE" w:rsidP="00C87CFE">
            <w:pPr>
              <w:jc w:val="center"/>
              <w:rPr>
                <w:ins w:id="25708" w:author="Στάθης Καπ" w:date="2023-03-03T04:01:00Z"/>
                <w:rFonts w:cstheme="minorHAnsi"/>
                <w:sz w:val="16"/>
                <w:szCs w:val="16"/>
              </w:rPr>
            </w:pPr>
            <w:ins w:id="25709"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2571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711" w:author="Στάθης Καπ" w:date="2023-03-03T04:01:00Z"/>
        </w:trPr>
        <w:tc>
          <w:tcPr>
            <w:tcW w:w="515" w:type="dxa"/>
            <w:tcBorders>
              <w:top w:val="nil"/>
              <w:bottom w:val="nil"/>
              <w:right w:val="single" w:sz="4" w:space="0" w:color="auto"/>
            </w:tcBorders>
            <w:shd w:val="clear" w:color="auto" w:fill="E7E6E6" w:themeFill="background2"/>
            <w:vAlign w:val="bottom"/>
            <w:tcPrChange w:id="25712" w:author="Στάθης Καπ" w:date="2023-03-03T06:27:00Z">
              <w:tcPr>
                <w:tcW w:w="515" w:type="dxa"/>
                <w:vAlign w:val="bottom"/>
              </w:tcPr>
            </w:tcPrChange>
          </w:tcPr>
          <w:p w14:paraId="14B8B81D" w14:textId="57DE502F" w:rsidR="00C87CFE" w:rsidRPr="00CD1347" w:rsidRDefault="00C87CFE" w:rsidP="00C87CFE">
            <w:pPr>
              <w:jc w:val="center"/>
              <w:rPr>
                <w:ins w:id="25713" w:author="Στάθης Καπ" w:date="2023-03-03T04:01:00Z"/>
                <w:rFonts w:ascii="Calibri" w:hAnsi="Calibri" w:cs="Calibri"/>
                <w:color w:val="000000"/>
                <w:sz w:val="16"/>
                <w:szCs w:val="16"/>
              </w:rPr>
            </w:pPr>
            <w:ins w:id="25714" w:author="Στάθης Καπ" w:date="2023-03-03T04:08:00Z">
              <w:r w:rsidRPr="00CD1347">
                <w:rPr>
                  <w:rFonts w:ascii="Calibri" w:hAnsi="Calibri" w:cs="Calibri"/>
                  <w:color w:val="000000"/>
                  <w:sz w:val="16"/>
                  <w:szCs w:val="16"/>
                  <w:rPrChange w:id="25715"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25716" w:author="Στάθης Καπ" w:date="2023-03-03T06:27:00Z">
              <w:tcPr>
                <w:tcW w:w="560" w:type="dxa"/>
              </w:tcPr>
            </w:tcPrChange>
          </w:tcPr>
          <w:p w14:paraId="0D7BE104" w14:textId="783EAC1E" w:rsidR="00C87CFE" w:rsidRPr="00CD1347" w:rsidRDefault="00C87CFE" w:rsidP="00C87CFE">
            <w:pPr>
              <w:jc w:val="center"/>
              <w:rPr>
                <w:ins w:id="25717" w:author="Στάθης Καπ" w:date="2023-03-03T04:01:00Z"/>
                <w:sz w:val="16"/>
                <w:szCs w:val="16"/>
              </w:rPr>
            </w:pPr>
            <w:ins w:id="25718" w:author="Στάθης Καπ" w:date="2023-03-03T06:23:00Z">
              <w:r>
                <w:rPr>
                  <w:rFonts w:ascii="Calibri" w:hAnsi="Calibri" w:cs="Calibri"/>
                  <w:color w:val="000000"/>
                  <w:sz w:val="16"/>
                  <w:szCs w:val="16"/>
                </w:rPr>
                <w:t>1724</w:t>
              </w:r>
            </w:ins>
          </w:p>
        </w:tc>
        <w:tc>
          <w:tcPr>
            <w:tcW w:w="855" w:type="dxa"/>
            <w:vAlign w:val="center"/>
            <w:tcPrChange w:id="25719" w:author="Στάθης Καπ" w:date="2023-03-03T06:27:00Z">
              <w:tcPr>
                <w:tcW w:w="855" w:type="dxa"/>
              </w:tcPr>
            </w:tcPrChange>
          </w:tcPr>
          <w:p w14:paraId="64741DEF" w14:textId="09493F49" w:rsidR="00C87CFE" w:rsidRPr="00CD1347" w:rsidRDefault="00C87CFE" w:rsidP="00C87CFE">
            <w:pPr>
              <w:jc w:val="center"/>
              <w:rPr>
                <w:ins w:id="25720" w:author="Στάθης Καπ" w:date="2023-03-03T04:01:00Z"/>
                <w:sz w:val="16"/>
                <w:szCs w:val="16"/>
              </w:rPr>
            </w:pPr>
            <w:ins w:id="25721" w:author="Στάθης Καπ" w:date="2023-03-03T06:23:00Z">
              <w:r>
                <w:rPr>
                  <w:rFonts w:ascii="Calibri" w:hAnsi="Calibri" w:cs="Calibri"/>
                  <w:color w:val="000000"/>
                  <w:sz w:val="16"/>
                  <w:szCs w:val="16"/>
                </w:rPr>
                <w:t>1724</w:t>
              </w:r>
            </w:ins>
          </w:p>
        </w:tc>
        <w:tc>
          <w:tcPr>
            <w:tcW w:w="544" w:type="dxa"/>
            <w:vAlign w:val="center"/>
            <w:tcPrChange w:id="25722" w:author="Στάθης Καπ" w:date="2023-03-03T06:27:00Z">
              <w:tcPr>
                <w:tcW w:w="544" w:type="dxa"/>
                <w:vAlign w:val="bottom"/>
              </w:tcPr>
            </w:tcPrChange>
          </w:tcPr>
          <w:p w14:paraId="55AD3E9A" w14:textId="540F15A9" w:rsidR="00C87CFE" w:rsidRPr="00CD1347" w:rsidRDefault="00C87CFE" w:rsidP="00C87CFE">
            <w:pPr>
              <w:jc w:val="center"/>
              <w:rPr>
                <w:ins w:id="25723" w:author="Στάθης Καπ" w:date="2023-03-03T04:01:00Z"/>
                <w:rFonts w:ascii="Calibri" w:hAnsi="Calibri" w:cs="Calibri"/>
                <w:color w:val="000000"/>
                <w:sz w:val="16"/>
                <w:szCs w:val="16"/>
              </w:rPr>
            </w:pPr>
            <w:ins w:id="25724" w:author="Στάθης Καπ" w:date="2023-03-03T06:23:00Z">
              <w:r>
                <w:rPr>
                  <w:rFonts w:ascii="Calibri" w:hAnsi="Calibri" w:cs="Calibri"/>
                  <w:color w:val="000000"/>
                  <w:sz w:val="16"/>
                  <w:szCs w:val="16"/>
                </w:rPr>
                <w:t>1724</w:t>
              </w:r>
            </w:ins>
          </w:p>
        </w:tc>
        <w:tc>
          <w:tcPr>
            <w:tcW w:w="621" w:type="dxa"/>
            <w:vAlign w:val="center"/>
            <w:tcPrChange w:id="25725" w:author="Στάθης Καπ" w:date="2023-03-03T06:27:00Z">
              <w:tcPr>
                <w:tcW w:w="621" w:type="dxa"/>
                <w:vAlign w:val="bottom"/>
              </w:tcPr>
            </w:tcPrChange>
          </w:tcPr>
          <w:p w14:paraId="72477F8C" w14:textId="7292A797" w:rsidR="00C87CFE" w:rsidRPr="00CD1347" w:rsidRDefault="00C87CFE" w:rsidP="00C87CFE">
            <w:pPr>
              <w:jc w:val="center"/>
              <w:rPr>
                <w:ins w:id="25726" w:author="Στάθης Καπ" w:date="2023-03-03T04:01:00Z"/>
                <w:rFonts w:ascii="Calibri" w:hAnsi="Calibri" w:cs="Calibri"/>
                <w:color w:val="000000"/>
                <w:sz w:val="16"/>
                <w:szCs w:val="16"/>
              </w:rPr>
            </w:pPr>
            <w:ins w:id="25727" w:author="Στάθης Καπ" w:date="2023-03-03T06:23:00Z">
              <w:r>
                <w:rPr>
                  <w:rFonts w:ascii="Calibri" w:hAnsi="Calibri" w:cs="Calibri"/>
                  <w:color w:val="000000"/>
                  <w:sz w:val="16"/>
                  <w:szCs w:val="16"/>
                </w:rPr>
                <w:t>0.06</w:t>
              </w:r>
            </w:ins>
          </w:p>
        </w:tc>
        <w:tc>
          <w:tcPr>
            <w:tcW w:w="669" w:type="dxa"/>
            <w:vAlign w:val="center"/>
            <w:tcPrChange w:id="25728" w:author="Στάθης Καπ" w:date="2023-03-03T06:27:00Z">
              <w:tcPr>
                <w:tcW w:w="669" w:type="dxa"/>
                <w:vAlign w:val="center"/>
              </w:tcPr>
            </w:tcPrChange>
          </w:tcPr>
          <w:p w14:paraId="3BF50363" w14:textId="7F3452B9" w:rsidR="00C87CFE" w:rsidRPr="00CD1347" w:rsidRDefault="00C87CFE" w:rsidP="00C87CFE">
            <w:pPr>
              <w:jc w:val="center"/>
              <w:rPr>
                <w:ins w:id="25729" w:author="Στάθης Καπ" w:date="2023-03-03T04:01:00Z"/>
                <w:rFonts w:cstheme="minorHAnsi"/>
                <w:sz w:val="16"/>
                <w:szCs w:val="16"/>
              </w:rPr>
            </w:pPr>
            <w:ins w:id="25730" w:author="Στάθης Καπ" w:date="2023-03-03T06:23:00Z">
              <w:r>
                <w:rPr>
                  <w:rFonts w:ascii="Calibri" w:hAnsi="Calibri" w:cstheme="minorHAnsi"/>
                  <w:color w:val="000000"/>
                  <w:sz w:val="16"/>
                  <w:szCs w:val="16"/>
                </w:rPr>
                <w:t>0</w:t>
              </w:r>
            </w:ins>
          </w:p>
        </w:tc>
        <w:tc>
          <w:tcPr>
            <w:tcW w:w="543" w:type="dxa"/>
            <w:vAlign w:val="center"/>
            <w:tcPrChange w:id="25731" w:author="Στάθης Καπ" w:date="2023-03-03T06:27:00Z">
              <w:tcPr>
                <w:tcW w:w="543" w:type="dxa"/>
                <w:vAlign w:val="bottom"/>
              </w:tcPr>
            </w:tcPrChange>
          </w:tcPr>
          <w:p w14:paraId="418FCB99" w14:textId="32B727FF" w:rsidR="00C87CFE" w:rsidRPr="00CD1347" w:rsidRDefault="00C87CFE" w:rsidP="00C87CFE">
            <w:pPr>
              <w:jc w:val="center"/>
              <w:rPr>
                <w:ins w:id="25732" w:author="Στάθης Καπ" w:date="2023-03-03T04:01:00Z"/>
                <w:rFonts w:ascii="Calibri" w:hAnsi="Calibri" w:cs="Calibri"/>
                <w:color w:val="000000"/>
                <w:sz w:val="16"/>
                <w:szCs w:val="16"/>
              </w:rPr>
            </w:pPr>
            <w:ins w:id="25733" w:author="Στάθης Καπ" w:date="2023-03-03T06:23:00Z">
              <w:r>
                <w:rPr>
                  <w:rFonts w:ascii="Calibri" w:hAnsi="Calibri" w:cs="Calibri"/>
                  <w:color w:val="000000"/>
                  <w:sz w:val="16"/>
                  <w:szCs w:val="16"/>
                </w:rPr>
                <w:t>1724</w:t>
              </w:r>
            </w:ins>
          </w:p>
        </w:tc>
        <w:tc>
          <w:tcPr>
            <w:tcW w:w="621" w:type="dxa"/>
            <w:vAlign w:val="center"/>
            <w:tcPrChange w:id="25734" w:author="Στάθης Καπ" w:date="2023-03-03T06:27:00Z">
              <w:tcPr>
                <w:tcW w:w="621" w:type="dxa"/>
                <w:vAlign w:val="bottom"/>
              </w:tcPr>
            </w:tcPrChange>
          </w:tcPr>
          <w:p w14:paraId="4482963B" w14:textId="3231B9AD" w:rsidR="00C87CFE" w:rsidRPr="00CD1347" w:rsidRDefault="00C87CFE" w:rsidP="00C87CFE">
            <w:pPr>
              <w:jc w:val="center"/>
              <w:rPr>
                <w:ins w:id="25735" w:author="Στάθης Καπ" w:date="2023-03-03T04:01:00Z"/>
                <w:rFonts w:ascii="Calibri" w:hAnsi="Calibri" w:cs="Calibri"/>
                <w:color w:val="000000"/>
                <w:sz w:val="16"/>
                <w:szCs w:val="16"/>
              </w:rPr>
            </w:pPr>
            <w:ins w:id="25736" w:author="Στάθης Καπ" w:date="2023-03-03T06:23:00Z">
              <w:r>
                <w:rPr>
                  <w:rFonts w:ascii="Calibri" w:hAnsi="Calibri" w:cs="Calibri"/>
                  <w:color w:val="000000"/>
                  <w:sz w:val="16"/>
                  <w:szCs w:val="16"/>
                </w:rPr>
                <w:t>0.15</w:t>
              </w:r>
            </w:ins>
          </w:p>
        </w:tc>
        <w:tc>
          <w:tcPr>
            <w:tcW w:w="669" w:type="dxa"/>
            <w:vAlign w:val="center"/>
            <w:tcPrChange w:id="25737" w:author="Στάθης Καπ" w:date="2023-03-03T06:27:00Z">
              <w:tcPr>
                <w:tcW w:w="669" w:type="dxa"/>
                <w:vAlign w:val="center"/>
              </w:tcPr>
            </w:tcPrChange>
          </w:tcPr>
          <w:p w14:paraId="60CA339E" w14:textId="38ACF5C5" w:rsidR="00C87CFE" w:rsidRPr="00CD1347" w:rsidRDefault="00C87CFE" w:rsidP="00C87CFE">
            <w:pPr>
              <w:jc w:val="center"/>
              <w:rPr>
                <w:ins w:id="25738" w:author="Στάθης Καπ" w:date="2023-03-03T04:01:00Z"/>
                <w:rFonts w:cstheme="minorHAnsi"/>
                <w:sz w:val="16"/>
                <w:szCs w:val="16"/>
              </w:rPr>
            </w:pPr>
            <w:ins w:id="25739" w:author="Στάθης Καπ" w:date="2023-03-03T06:23:00Z">
              <w:r>
                <w:rPr>
                  <w:rFonts w:ascii="Calibri" w:hAnsi="Calibri" w:cstheme="minorHAnsi"/>
                  <w:color w:val="000000"/>
                  <w:sz w:val="16"/>
                  <w:szCs w:val="16"/>
                </w:rPr>
                <w:t>0</w:t>
              </w:r>
            </w:ins>
          </w:p>
        </w:tc>
        <w:tc>
          <w:tcPr>
            <w:tcW w:w="508" w:type="dxa"/>
            <w:vAlign w:val="center"/>
            <w:tcPrChange w:id="25740" w:author="Στάθης Καπ" w:date="2023-03-03T06:27:00Z">
              <w:tcPr>
                <w:tcW w:w="508" w:type="dxa"/>
                <w:vAlign w:val="bottom"/>
              </w:tcPr>
            </w:tcPrChange>
          </w:tcPr>
          <w:p w14:paraId="482B1A9A" w14:textId="3C0C6CB3" w:rsidR="00C87CFE" w:rsidRPr="00CD1347" w:rsidRDefault="00C87CFE" w:rsidP="00C87CFE">
            <w:pPr>
              <w:jc w:val="center"/>
              <w:rPr>
                <w:ins w:id="25741" w:author="Στάθης Καπ" w:date="2023-03-03T04:01:00Z"/>
                <w:rFonts w:ascii="Calibri" w:hAnsi="Calibri" w:cs="Calibri"/>
                <w:color w:val="000000"/>
                <w:sz w:val="16"/>
                <w:szCs w:val="16"/>
              </w:rPr>
            </w:pPr>
            <w:ins w:id="25742" w:author="Στάθης Καπ" w:date="2023-03-03T06:23:00Z">
              <w:r>
                <w:rPr>
                  <w:rFonts w:ascii="Calibri" w:hAnsi="Calibri" w:cs="Calibri"/>
                  <w:color w:val="000000"/>
                  <w:sz w:val="16"/>
                  <w:szCs w:val="16"/>
                </w:rPr>
                <w:t>1724</w:t>
              </w:r>
            </w:ins>
          </w:p>
        </w:tc>
        <w:tc>
          <w:tcPr>
            <w:tcW w:w="541" w:type="dxa"/>
            <w:vAlign w:val="center"/>
            <w:tcPrChange w:id="25743" w:author="Στάθης Καπ" w:date="2023-03-03T06:27:00Z">
              <w:tcPr>
                <w:tcW w:w="541" w:type="dxa"/>
                <w:vAlign w:val="bottom"/>
              </w:tcPr>
            </w:tcPrChange>
          </w:tcPr>
          <w:p w14:paraId="38A8567E" w14:textId="412F233C" w:rsidR="00C87CFE" w:rsidRPr="00CD1347" w:rsidRDefault="00C87CFE" w:rsidP="00C87CFE">
            <w:pPr>
              <w:jc w:val="center"/>
              <w:rPr>
                <w:ins w:id="25744" w:author="Στάθης Καπ" w:date="2023-03-03T04:01:00Z"/>
                <w:rFonts w:ascii="Calibri" w:hAnsi="Calibri" w:cs="Calibri"/>
                <w:color w:val="000000"/>
                <w:sz w:val="16"/>
                <w:szCs w:val="16"/>
              </w:rPr>
            </w:pPr>
            <w:ins w:id="25745" w:author="Στάθης Καπ" w:date="2023-03-03T06:23:00Z">
              <w:r>
                <w:rPr>
                  <w:rFonts w:ascii="Calibri" w:hAnsi="Calibri" w:cs="Calibri"/>
                  <w:color w:val="000000"/>
                  <w:sz w:val="16"/>
                  <w:szCs w:val="16"/>
                </w:rPr>
                <w:t>0.16</w:t>
              </w:r>
            </w:ins>
          </w:p>
        </w:tc>
        <w:tc>
          <w:tcPr>
            <w:tcW w:w="589" w:type="dxa"/>
            <w:vAlign w:val="center"/>
            <w:tcPrChange w:id="25746" w:author="Στάθης Καπ" w:date="2023-03-03T06:27:00Z">
              <w:tcPr>
                <w:tcW w:w="589" w:type="dxa"/>
                <w:vAlign w:val="center"/>
              </w:tcPr>
            </w:tcPrChange>
          </w:tcPr>
          <w:p w14:paraId="2D0B03BB" w14:textId="48679155" w:rsidR="00C87CFE" w:rsidRPr="00CD1347" w:rsidRDefault="00C87CFE" w:rsidP="00C87CFE">
            <w:pPr>
              <w:jc w:val="center"/>
              <w:rPr>
                <w:ins w:id="25747" w:author="Στάθης Καπ" w:date="2023-03-03T04:01:00Z"/>
                <w:rFonts w:cstheme="minorHAnsi"/>
                <w:sz w:val="16"/>
                <w:szCs w:val="16"/>
              </w:rPr>
            </w:pPr>
            <w:ins w:id="25748" w:author="Στάθης Καπ" w:date="2023-03-03T06:23:00Z">
              <w:r>
                <w:rPr>
                  <w:rFonts w:ascii="Calibri" w:hAnsi="Calibri" w:cstheme="minorHAnsi"/>
                  <w:color w:val="000000"/>
                  <w:sz w:val="16"/>
                  <w:szCs w:val="16"/>
                </w:rPr>
                <w:t>0</w:t>
              </w:r>
            </w:ins>
          </w:p>
        </w:tc>
        <w:tc>
          <w:tcPr>
            <w:tcW w:w="463" w:type="dxa"/>
            <w:vAlign w:val="center"/>
            <w:tcPrChange w:id="25749" w:author="Στάθης Καπ" w:date="2023-03-03T06:27:00Z">
              <w:tcPr>
                <w:tcW w:w="463" w:type="dxa"/>
                <w:vAlign w:val="bottom"/>
              </w:tcPr>
            </w:tcPrChange>
          </w:tcPr>
          <w:p w14:paraId="1A9ADC40" w14:textId="3FF5C5EB" w:rsidR="00C87CFE" w:rsidRPr="00CD1347" w:rsidRDefault="00C87CFE" w:rsidP="00C87CFE">
            <w:pPr>
              <w:jc w:val="center"/>
              <w:rPr>
                <w:ins w:id="25750" w:author="Στάθης Καπ" w:date="2023-03-03T04:01:00Z"/>
                <w:rFonts w:ascii="Calibri" w:hAnsi="Calibri" w:cs="Calibri"/>
                <w:color w:val="000000"/>
                <w:sz w:val="16"/>
                <w:szCs w:val="16"/>
              </w:rPr>
            </w:pPr>
            <w:ins w:id="25751" w:author="Στάθης Καπ" w:date="2023-03-03T06:23:00Z">
              <w:r>
                <w:rPr>
                  <w:rFonts w:ascii="Calibri" w:hAnsi="Calibri" w:cs="Calibri"/>
                  <w:color w:val="000000"/>
                  <w:sz w:val="16"/>
                  <w:szCs w:val="16"/>
                </w:rPr>
                <w:t>1721</w:t>
              </w:r>
            </w:ins>
          </w:p>
        </w:tc>
        <w:tc>
          <w:tcPr>
            <w:tcW w:w="541" w:type="dxa"/>
            <w:vAlign w:val="center"/>
            <w:tcPrChange w:id="25752" w:author="Στάθης Καπ" w:date="2023-03-03T06:27:00Z">
              <w:tcPr>
                <w:tcW w:w="541" w:type="dxa"/>
                <w:vAlign w:val="bottom"/>
              </w:tcPr>
            </w:tcPrChange>
          </w:tcPr>
          <w:p w14:paraId="42004962" w14:textId="43C1A00E" w:rsidR="00C87CFE" w:rsidRPr="00CD1347" w:rsidRDefault="00C87CFE" w:rsidP="00C87CFE">
            <w:pPr>
              <w:jc w:val="center"/>
              <w:rPr>
                <w:ins w:id="25753" w:author="Στάθης Καπ" w:date="2023-03-03T04:01:00Z"/>
                <w:rFonts w:ascii="Calibri" w:hAnsi="Calibri" w:cs="Calibri"/>
                <w:color w:val="000000"/>
                <w:sz w:val="16"/>
                <w:szCs w:val="16"/>
              </w:rPr>
            </w:pPr>
            <w:ins w:id="25754" w:author="Στάθης Καπ" w:date="2023-03-03T06:23:00Z">
              <w:r>
                <w:rPr>
                  <w:rFonts w:ascii="Calibri" w:hAnsi="Calibri" w:cs="Calibri"/>
                  <w:color w:val="000000"/>
                  <w:sz w:val="16"/>
                  <w:szCs w:val="16"/>
                </w:rPr>
                <w:t>0.17</w:t>
              </w:r>
            </w:ins>
          </w:p>
        </w:tc>
        <w:tc>
          <w:tcPr>
            <w:tcW w:w="589" w:type="dxa"/>
            <w:vAlign w:val="center"/>
            <w:tcPrChange w:id="25755" w:author="Στάθης Καπ" w:date="2023-03-03T06:27:00Z">
              <w:tcPr>
                <w:tcW w:w="589" w:type="dxa"/>
                <w:vAlign w:val="center"/>
              </w:tcPr>
            </w:tcPrChange>
          </w:tcPr>
          <w:p w14:paraId="200C0F0B" w14:textId="76261E89" w:rsidR="00C87CFE" w:rsidRPr="00CD1347" w:rsidRDefault="00C87CFE" w:rsidP="00C87CFE">
            <w:pPr>
              <w:jc w:val="center"/>
              <w:rPr>
                <w:ins w:id="25756" w:author="Στάθης Καπ" w:date="2023-03-03T04:01:00Z"/>
                <w:rFonts w:cstheme="minorHAnsi"/>
                <w:sz w:val="16"/>
                <w:szCs w:val="16"/>
              </w:rPr>
            </w:pPr>
            <w:ins w:id="25757"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2575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759" w:author="Στάθης Καπ" w:date="2023-03-03T04:01:00Z"/>
        </w:trPr>
        <w:tc>
          <w:tcPr>
            <w:tcW w:w="515" w:type="dxa"/>
            <w:tcBorders>
              <w:top w:val="nil"/>
              <w:bottom w:val="nil"/>
              <w:right w:val="single" w:sz="4" w:space="0" w:color="auto"/>
            </w:tcBorders>
            <w:shd w:val="clear" w:color="auto" w:fill="E7E6E6" w:themeFill="background2"/>
            <w:vAlign w:val="bottom"/>
            <w:tcPrChange w:id="25760" w:author="Στάθης Καπ" w:date="2023-03-03T06:27:00Z">
              <w:tcPr>
                <w:tcW w:w="515" w:type="dxa"/>
                <w:vAlign w:val="bottom"/>
              </w:tcPr>
            </w:tcPrChange>
          </w:tcPr>
          <w:p w14:paraId="53779FB9" w14:textId="271FD7D0" w:rsidR="00C87CFE" w:rsidRPr="00CD1347" w:rsidRDefault="00C87CFE" w:rsidP="00C87CFE">
            <w:pPr>
              <w:jc w:val="center"/>
              <w:rPr>
                <w:ins w:id="25761" w:author="Στάθης Καπ" w:date="2023-03-03T04:01:00Z"/>
                <w:rFonts w:ascii="Calibri" w:hAnsi="Calibri" w:cs="Calibri"/>
                <w:color w:val="000000"/>
                <w:sz w:val="16"/>
                <w:szCs w:val="16"/>
              </w:rPr>
            </w:pPr>
            <w:ins w:id="25762" w:author="Στάθης Καπ" w:date="2023-03-03T04:08:00Z">
              <w:r w:rsidRPr="00CD1347">
                <w:rPr>
                  <w:rFonts w:ascii="Calibri" w:hAnsi="Calibri" w:cs="Calibri"/>
                  <w:color w:val="000000"/>
                  <w:sz w:val="16"/>
                  <w:szCs w:val="16"/>
                  <w:rPrChange w:id="25763"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25764" w:author="Στάθης Καπ" w:date="2023-03-03T06:27:00Z">
              <w:tcPr>
                <w:tcW w:w="560" w:type="dxa"/>
              </w:tcPr>
            </w:tcPrChange>
          </w:tcPr>
          <w:p w14:paraId="2F374D6E" w14:textId="3A277F16" w:rsidR="00C87CFE" w:rsidRPr="00CD1347" w:rsidRDefault="00C87CFE" w:rsidP="00C87CFE">
            <w:pPr>
              <w:jc w:val="center"/>
              <w:rPr>
                <w:ins w:id="25765" w:author="Στάθης Καπ" w:date="2023-03-03T04:01:00Z"/>
                <w:sz w:val="16"/>
                <w:szCs w:val="16"/>
              </w:rPr>
            </w:pPr>
            <w:ins w:id="25766" w:author="Στάθης Καπ" w:date="2023-03-03T06:23:00Z">
              <w:r>
                <w:rPr>
                  <w:rFonts w:ascii="Calibri" w:hAnsi="Calibri" w:cs="Calibri"/>
                  <w:color w:val="000000"/>
                  <w:sz w:val="16"/>
                  <w:szCs w:val="16"/>
                </w:rPr>
                <w:t>1724</w:t>
              </w:r>
            </w:ins>
          </w:p>
        </w:tc>
        <w:tc>
          <w:tcPr>
            <w:tcW w:w="855" w:type="dxa"/>
            <w:vAlign w:val="center"/>
            <w:tcPrChange w:id="25767" w:author="Στάθης Καπ" w:date="2023-03-03T06:27:00Z">
              <w:tcPr>
                <w:tcW w:w="855" w:type="dxa"/>
              </w:tcPr>
            </w:tcPrChange>
          </w:tcPr>
          <w:p w14:paraId="77A24AE7" w14:textId="64CFED45" w:rsidR="00C87CFE" w:rsidRPr="00CD1347" w:rsidRDefault="00C87CFE" w:rsidP="00C87CFE">
            <w:pPr>
              <w:jc w:val="center"/>
              <w:rPr>
                <w:ins w:id="25768" w:author="Στάθης Καπ" w:date="2023-03-03T04:01:00Z"/>
                <w:sz w:val="16"/>
                <w:szCs w:val="16"/>
              </w:rPr>
            </w:pPr>
            <w:ins w:id="25769" w:author="Στάθης Καπ" w:date="2023-03-03T06:23:00Z">
              <w:r>
                <w:rPr>
                  <w:rFonts w:ascii="Calibri" w:hAnsi="Calibri" w:cs="Calibri"/>
                  <w:color w:val="000000"/>
                  <w:sz w:val="16"/>
                  <w:szCs w:val="16"/>
                </w:rPr>
                <w:t>1724</w:t>
              </w:r>
            </w:ins>
          </w:p>
        </w:tc>
        <w:tc>
          <w:tcPr>
            <w:tcW w:w="544" w:type="dxa"/>
            <w:vAlign w:val="center"/>
            <w:tcPrChange w:id="25770" w:author="Στάθης Καπ" w:date="2023-03-03T06:27:00Z">
              <w:tcPr>
                <w:tcW w:w="544" w:type="dxa"/>
                <w:vAlign w:val="bottom"/>
              </w:tcPr>
            </w:tcPrChange>
          </w:tcPr>
          <w:p w14:paraId="282066DF" w14:textId="623DA0B3" w:rsidR="00C87CFE" w:rsidRPr="00CD1347" w:rsidRDefault="00C87CFE" w:rsidP="00C87CFE">
            <w:pPr>
              <w:jc w:val="center"/>
              <w:rPr>
                <w:ins w:id="25771" w:author="Στάθης Καπ" w:date="2023-03-03T04:01:00Z"/>
                <w:rFonts w:ascii="Calibri" w:hAnsi="Calibri" w:cs="Calibri"/>
                <w:color w:val="000000"/>
                <w:sz w:val="16"/>
                <w:szCs w:val="16"/>
              </w:rPr>
            </w:pPr>
            <w:ins w:id="25772" w:author="Στάθης Καπ" w:date="2023-03-03T06:23:00Z">
              <w:r>
                <w:rPr>
                  <w:rFonts w:ascii="Calibri" w:hAnsi="Calibri" w:cs="Calibri"/>
                  <w:color w:val="000000"/>
                  <w:sz w:val="16"/>
                  <w:szCs w:val="16"/>
                </w:rPr>
                <w:t>1724</w:t>
              </w:r>
            </w:ins>
          </w:p>
        </w:tc>
        <w:tc>
          <w:tcPr>
            <w:tcW w:w="621" w:type="dxa"/>
            <w:vAlign w:val="center"/>
            <w:tcPrChange w:id="25773" w:author="Στάθης Καπ" w:date="2023-03-03T06:27:00Z">
              <w:tcPr>
                <w:tcW w:w="621" w:type="dxa"/>
                <w:vAlign w:val="bottom"/>
              </w:tcPr>
            </w:tcPrChange>
          </w:tcPr>
          <w:p w14:paraId="7E1742AA" w14:textId="5EAD864B" w:rsidR="00C87CFE" w:rsidRPr="00CD1347" w:rsidRDefault="00C87CFE" w:rsidP="00C87CFE">
            <w:pPr>
              <w:jc w:val="center"/>
              <w:rPr>
                <w:ins w:id="25774" w:author="Στάθης Καπ" w:date="2023-03-03T04:01:00Z"/>
                <w:rFonts w:ascii="Calibri" w:hAnsi="Calibri" w:cs="Calibri"/>
                <w:color w:val="000000"/>
                <w:sz w:val="16"/>
                <w:szCs w:val="16"/>
              </w:rPr>
            </w:pPr>
            <w:ins w:id="25775" w:author="Στάθης Καπ" w:date="2023-03-03T06:23:00Z">
              <w:r>
                <w:rPr>
                  <w:rFonts w:ascii="Calibri" w:hAnsi="Calibri" w:cs="Calibri"/>
                  <w:color w:val="000000"/>
                  <w:sz w:val="16"/>
                  <w:szCs w:val="16"/>
                </w:rPr>
                <w:t>0.387</w:t>
              </w:r>
            </w:ins>
          </w:p>
        </w:tc>
        <w:tc>
          <w:tcPr>
            <w:tcW w:w="669" w:type="dxa"/>
            <w:vAlign w:val="center"/>
            <w:tcPrChange w:id="25776" w:author="Στάθης Καπ" w:date="2023-03-03T06:27:00Z">
              <w:tcPr>
                <w:tcW w:w="669" w:type="dxa"/>
                <w:vAlign w:val="center"/>
              </w:tcPr>
            </w:tcPrChange>
          </w:tcPr>
          <w:p w14:paraId="5D6562CD" w14:textId="4205C516" w:rsidR="00C87CFE" w:rsidRPr="00CD1347" w:rsidRDefault="00C87CFE" w:rsidP="00C87CFE">
            <w:pPr>
              <w:jc w:val="center"/>
              <w:rPr>
                <w:ins w:id="25777" w:author="Στάθης Καπ" w:date="2023-03-03T04:01:00Z"/>
                <w:rFonts w:cstheme="minorHAnsi"/>
                <w:sz w:val="16"/>
                <w:szCs w:val="16"/>
              </w:rPr>
            </w:pPr>
            <w:ins w:id="25778" w:author="Στάθης Καπ" w:date="2023-03-03T06:23:00Z">
              <w:r>
                <w:rPr>
                  <w:rFonts w:ascii="Calibri" w:hAnsi="Calibri" w:cstheme="minorHAnsi"/>
                  <w:color w:val="000000"/>
                  <w:sz w:val="16"/>
                  <w:szCs w:val="16"/>
                </w:rPr>
                <w:t>0</w:t>
              </w:r>
            </w:ins>
          </w:p>
        </w:tc>
        <w:tc>
          <w:tcPr>
            <w:tcW w:w="543" w:type="dxa"/>
            <w:vAlign w:val="center"/>
            <w:tcPrChange w:id="25779" w:author="Στάθης Καπ" w:date="2023-03-03T06:27:00Z">
              <w:tcPr>
                <w:tcW w:w="543" w:type="dxa"/>
                <w:vAlign w:val="bottom"/>
              </w:tcPr>
            </w:tcPrChange>
          </w:tcPr>
          <w:p w14:paraId="158C33CF" w14:textId="68478925" w:rsidR="00C87CFE" w:rsidRPr="00CD1347" w:rsidRDefault="00C87CFE" w:rsidP="00C87CFE">
            <w:pPr>
              <w:jc w:val="center"/>
              <w:rPr>
                <w:ins w:id="25780" w:author="Στάθης Καπ" w:date="2023-03-03T04:01:00Z"/>
                <w:rFonts w:ascii="Calibri" w:hAnsi="Calibri" w:cs="Calibri"/>
                <w:color w:val="000000"/>
                <w:sz w:val="16"/>
                <w:szCs w:val="16"/>
              </w:rPr>
            </w:pPr>
            <w:ins w:id="25781" w:author="Στάθης Καπ" w:date="2023-03-03T06:23:00Z">
              <w:r>
                <w:rPr>
                  <w:rFonts w:ascii="Calibri" w:hAnsi="Calibri" w:cs="Calibri"/>
                  <w:color w:val="000000"/>
                  <w:sz w:val="16"/>
                  <w:szCs w:val="16"/>
                </w:rPr>
                <w:t>1724</w:t>
              </w:r>
            </w:ins>
          </w:p>
        </w:tc>
        <w:tc>
          <w:tcPr>
            <w:tcW w:w="621" w:type="dxa"/>
            <w:vAlign w:val="center"/>
            <w:tcPrChange w:id="25782" w:author="Στάθης Καπ" w:date="2023-03-03T06:27:00Z">
              <w:tcPr>
                <w:tcW w:w="621" w:type="dxa"/>
                <w:vAlign w:val="bottom"/>
              </w:tcPr>
            </w:tcPrChange>
          </w:tcPr>
          <w:p w14:paraId="3EAC3DCD" w14:textId="1718EF88" w:rsidR="00C87CFE" w:rsidRPr="00CD1347" w:rsidRDefault="00C87CFE" w:rsidP="00C87CFE">
            <w:pPr>
              <w:jc w:val="center"/>
              <w:rPr>
                <w:ins w:id="25783" w:author="Στάθης Καπ" w:date="2023-03-03T04:01:00Z"/>
                <w:rFonts w:ascii="Calibri" w:hAnsi="Calibri" w:cs="Calibri"/>
                <w:color w:val="000000"/>
                <w:sz w:val="16"/>
                <w:szCs w:val="16"/>
              </w:rPr>
            </w:pPr>
            <w:ins w:id="25784" w:author="Στάθης Καπ" w:date="2023-03-03T06:23:00Z">
              <w:r>
                <w:rPr>
                  <w:rFonts w:ascii="Calibri" w:hAnsi="Calibri" w:cs="Calibri"/>
                  <w:color w:val="000000"/>
                  <w:sz w:val="16"/>
                  <w:szCs w:val="16"/>
                </w:rPr>
                <w:t>0.262</w:t>
              </w:r>
            </w:ins>
          </w:p>
        </w:tc>
        <w:tc>
          <w:tcPr>
            <w:tcW w:w="669" w:type="dxa"/>
            <w:vAlign w:val="center"/>
            <w:tcPrChange w:id="25785" w:author="Στάθης Καπ" w:date="2023-03-03T06:27:00Z">
              <w:tcPr>
                <w:tcW w:w="669" w:type="dxa"/>
                <w:vAlign w:val="center"/>
              </w:tcPr>
            </w:tcPrChange>
          </w:tcPr>
          <w:p w14:paraId="70CBC4C0" w14:textId="32A9FC43" w:rsidR="00C87CFE" w:rsidRPr="00CD1347" w:rsidRDefault="00C87CFE" w:rsidP="00C87CFE">
            <w:pPr>
              <w:jc w:val="center"/>
              <w:rPr>
                <w:ins w:id="25786" w:author="Στάθης Καπ" w:date="2023-03-03T04:01:00Z"/>
                <w:rFonts w:cstheme="minorHAnsi"/>
                <w:sz w:val="16"/>
                <w:szCs w:val="16"/>
              </w:rPr>
            </w:pPr>
            <w:ins w:id="25787" w:author="Στάθης Καπ" w:date="2023-03-03T06:23:00Z">
              <w:r>
                <w:rPr>
                  <w:rFonts w:ascii="Calibri" w:hAnsi="Calibri" w:cstheme="minorHAnsi"/>
                  <w:color w:val="000000"/>
                  <w:sz w:val="16"/>
                  <w:szCs w:val="16"/>
                </w:rPr>
                <w:t>0</w:t>
              </w:r>
            </w:ins>
          </w:p>
        </w:tc>
        <w:tc>
          <w:tcPr>
            <w:tcW w:w="508" w:type="dxa"/>
            <w:vAlign w:val="center"/>
            <w:tcPrChange w:id="25788" w:author="Στάθης Καπ" w:date="2023-03-03T06:27:00Z">
              <w:tcPr>
                <w:tcW w:w="508" w:type="dxa"/>
                <w:vAlign w:val="bottom"/>
              </w:tcPr>
            </w:tcPrChange>
          </w:tcPr>
          <w:p w14:paraId="5447ED70" w14:textId="23DBF995" w:rsidR="00C87CFE" w:rsidRPr="00CD1347" w:rsidRDefault="00C87CFE" w:rsidP="00C87CFE">
            <w:pPr>
              <w:jc w:val="center"/>
              <w:rPr>
                <w:ins w:id="25789" w:author="Στάθης Καπ" w:date="2023-03-03T04:01:00Z"/>
                <w:rFonts w:ascii="Calibri" w:hAnsi="Calibri" w:cs="Calibri"/>
                <w:color w:val="000000"/>
                <w:sz w:val="16"/>
                <w:szCs w:val="16"/>
              </w:rPr>
            </w:pPr>
            <w:ins w:id="25790" w:author="Στάθης Καπ" w:date="2023-03-03T06:23:00Z">
              <w:r>
                <w:rPr>
                  <w:rFonts w:ascii="Calibri" w:hAnsi="Calibri" w:cs="Calibri"/>
                  <w:color w:val="000000"/>
                  <w:sz w:val="16"/>
                  <w:szCs w:val="16"/>
                </w:rPr>
                <w:t>1715</w:t>
              </w:r>
            </w:ins>
          </w:p>
        </w:tc>
        <w:tc>
          <w:tcPr>
            <w:tcW w:w="541" w:type="dxa"/>
            <w:vAlign w:val="center"/>
            <w:tcPrChange w:id="25791" w:author="Στάθης Καπ" w:date="2023-03-03T06:27:00Z">
              <w:tcPr>
                <w:tcW w:w="541" w:type="dxa"/>
                <w:vAlign w:val="bottom"/>
              </w:tcPr>
            </w:tcPrChange>
          </w:tcPr>
          <w:p w14:paraId="666CCCE8" w14:textId="017B6094" w:rsidR="00C87CFE" w:rsidRPr="00CD1347" w:rsidRDefault="00C87CFE" w:rsidP="00C87CFE">
            <w:pPr>
              <w:jc w:val="center"/>
              <w:rPr>
                <w:ins w:id="25792" w:author="Στάθης Καπ" w:date="2023-03-03T04:01:00Z"/>
                <w:rFonts w:ascii="Calibri" w:hAnsi="Calibri" w:cs="Calibri"/>
                <w:color w:val="000000"/>
                <w:sz w:val="16"/>
                <w:szCs w:val="16"/>
              </w:rPr>
            </w:pPr>
            <w:ins w:id="25793" w:author="Στάθης Καπ" w:date="2023-03-03T06:23:00Z">
              <w:r>
                <w:rPr>
                  <w:rFonts w:ascii="Calibri" w:hAnsi="Calibri" w:cs="Calibri"/>
                  <w:color w:val="000000"/>
                  <w:sz w:val="16"/>
                  <w:szCs w:val="16"/>
                </w:rPr>
                <w:t>0.233</w:t>
              </w:r>
            </w:ins>
          </w:p>
        </w:tc>
        <w:tc>
          <w:tcPr>
            <w:tcW w:w="589" w:type="dxa"/>
            <w:vAlign w:val="center"/>
            <w:tcPrChange w:id="25794" w:author="Στάθης Καπ" w:date="2023-03-03T06:27:00Z">
              <w:tcPr>
                <w:tcW w:w="589" w:type="dxa"/>
                <w:vAlign w:val="center"/>
              </w:tcPr>
            </w:tcPrChange>
          </w:tcPr>
          <w:p w14:paraId="76FDDDB5" w14:textId="7534AFC8" w:rsidR="00C87CFE" w:rsidRPr="00CD1347" w:rsidRDefault="00C87CFE" w:rsidP="00C87CFE">
            <w:pPr>
              <w:jc w:val="center"/>
              <w:rPr>
                <w:ins w:id="25795" w:author="Στάθης Καπ" w:date="2023-03-03T04:01:00Z"/>
                <w:rFonts w:cstheme="minorHAnsi"/>
                <w:sz w:val="16"/>
                <w:szCs w:val="16"/>
              </w:rPr>
            </w:pPr>
            <w:ins w:id="25796" w:author="Στάθης Καπ" w:date="2023-03-03T06:23:00Z">
              <w:r>
                <w:rPr>
                  <w:rFonts w:ascii="Calibri" w:hAnsi="Calibri" w:cstheme="minorHAnsi"/>
                  <w:color w:val="000000"/>
                  <w:sz w:val="16"/>
                  <w:szCs w:val="16"/>
                </w:rPr>
                <w:t>0.52</w:t>
              </w:r>
            </w:ins>
          </w:p>
        </w:tc>
        <w:tc>
          <w:tcPr>
            <w:tcW w:w="463" w:type="dxa"/>
            <w:vAlign w:val="center"/>
            <w:tcPrChange w:id="25797" w:author="Στάθης Καπ" w:date="2023-03-03T06:27:00Z">
              <w:tcPr>
                <w:tcW w:w="463" w:type="dxa"/>
                <w:vAlign w:val="bottom"/>
              </w:tcPr>
            </w:tcPrChange>
          </w:tcPr>
          <w:p w14:paraId="042F6B82" w14:textId="5416B7A4" w:rsidR="00C87CFE" w:rsidRPr="00CD1347" w:rsidRDefault="00C87CFE" w:rsidP="00C87CFE">
            <w:pPr>
              <w:jc w:val="center"/>
              <w:rPr>
                <w:ins w:id="25798" w:author="Στάθης Καπ" w:date="2023-03-03T04:01:00Z"/>
                <w:rFonts w:ascii="Calibri" w:hAnsi="Calibri" w:cs="Calibri"/>
                <w:color w:val="000000"/>
                <w:sz w:val="16"/>
                <w:szCs w:val="16"/>
              </w:rPr>
            </w:pPr>
            <w:ins w:id="25799" w:author="Στάθης Καπ" w:date="2023-03-03T06:23:00Z">
              <w:r>
                <w:rPr>
                  <w:rFonts w:ascii="Calibri" w:hAnsi="Calibri" w:cs="Calibri"/>
                  <w:color w:val="000000"/>
                  <w:sz w:val="16"/>
                  <w:szCs w:val="16"/>
                </w:rPr>
                <w:t>1684</w:t>
              </w:r>
            </w:ins>
          </w:p>
        </w:tc>
        <w:tc>
          <w:tcPr>
            <w:tcW w:w="541" w:type="dxa"/>
            <w:vAlign w:val="center"/>
            <w:tcPrChange w:id="25800" w:author="Στάθης Καπ" w:date="2023-03-03T06:27:00Z">
              <w:tcPr>
                <w:tcW w:w="541" w:type="dxa"/>
                <w:vAlign w:val="bottom"/>
              </w:tcPr>
            </w:tcPrChange>
          </w:tcPr>
          <w:p w14:paraId="2A3C0C5B" w14:textId="5D2427DB" w:rsidR="00C87CFE" w:rsidRPr="00CD1347" w:rsidRDefault="00C87CFE" w:rsidP="00C87CFE">
            <w:pPr>
              <w:jc w:val="center"/>
              <w:rPr>
                <w:ins w:id="25801" w:author="Στάθης Καπ" w:date="2023-03-03T04:01:00Z"/>
                <w:rFonts w:ascii="Calibri" w:hAnsi="Calibri" w:cs="Calibri"/>
                <w:color w:val="000000"/>
                <w:sz w:val="16"/>
                <w:szCs w:val="16"/>
              </w:rPr>
            </w:pPr>
            <w:ins w:id="25802" w:author="Στάθης Καπ" w:date="2023-03-03T06:23:00Z">
              <w:r>
                <w:rPr>
                  <w:rFonts w:ascii="Calibri" w:hAnsi="Calibri" w:cs="Calibri"/>
                  <w:color w:val="000000"/>
                  <w:sz w:val="16"/>
                  <w:szCs w:val="16"/>
                </w:rPr>
                <w:t>0.174</w:t>
              </w:r>
            </w:ins>
          </w:p>
        </w:tc>
        <w:tc>
          <w:tcPr>
            <w:tcW w:w="589" w:type="dxa"/>
            <w:vAlign w:val="center"/>
            <w:tcPrChange w:id="25803" w:author="Στάθης Καπ" w:date="2023-03-03T06:27:00Z">
              <w:tcPr>
                <w:tcW w:w="589" w:type="dxa"/>
                <w:vAlign w:val="center"/>
              </w:tcPr>
            </w:tcPrChange>
          </w:tcPr>
          <w:p w14:paraId="5CB2C664" w14:textId="4F19D9D8" w:rsidR="00C87CFE" w:rsidRPr="00CD1347" w:rsidRDefault="00C87CFE" w:rsidP="00C87CFE">
            <w:pPr>
              <w:jc w:val="center"/>
              <w:rPr>
                <w:ins w:id="25804" w:author="Στάθης Καπ" w:date="2023-03-03T04:01:00Z"/>
                <w:rFonts w:cstheme="minorHAnsi"/>
                <w:sz w:val="16"/>
                <w:szCs w:val="16"/>
              </w:rPr>
            </w:pPr>
            <w:ins w:id="25805"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2580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807" w:author="Στάθης Καπ" w:date="2023-03-03T04:01:00Z"/>
        </w:trPr>
        <w:tc>
          <w:tcPr>
            <w:tcW w:w="515" w:type="dxa"/>
            <w:tcBorders>
              <w:top w:val="nil"/>
              <w:bottom w:val="nil"/>
              <w:right w:val="single" w:sz="4" w:space="0" w:color="auto"/>
            </w:tcBorders>
            <w:shd w:val="clear" w:color="auto" w:fill="E7E6E6" w:themeFill="background2"/>
            <w:vAlign w:val="bottom"/>
            <w:tcPrChange w:id="25808" w:author="Στάθης Καπ" w:date="2023-03-03T06:27:00Z">
              <w:tcPr>
                <w:tcW w:w="515" w:type="dxa"/>
                <w:vAlign w:val="bottom"/>
              </w:tcPr>
            </w:tcPrChange>
          </w:tcPr>
          <w:p w14:paraId="140C7C78" w14:textId="0E37FF51" w:rsidR="00C87CFE" w:rsidRPr="00CD1347" w:rsidRDefault="00C87CFE" w:rsidP="00C87CFE">
            <w:pPr>
              <w:jc w:val="center"/>
              <w:rPr>
                <w:ins w:id="25809" w:author="Στάθης Καπ" w:date="2023-03-03T04:01:00Z"/>
                <w:rFonts w:ascii="Calibri" w:hAnsi="Calibri" w:cs="Calibri"/>
                <w:color w:val="000000"/>
                <w:sz w:val="16"/>
                <w:szCs w:val="16"/>
              </w:rPr>
            </w:pPr>
            <w:ins w:id="25810" w:author="Στάθης Καπ" w:date="2023-03-03T04:08:00Z">
              <w:r w:rsidRPr="00CD1347">
                <w:rPr>
                  <w:rFonts w:ascii="Calibri" w:hAnsi="Calibri" w:cs="Calibri"/>
                  <w:color w:val="000000"/>
                  <w:sz w:val="16"/>
                  <w:szCs w:val="16"/>
                  <w:rPrChange w:id="25811"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25812" w:author="Στάθης Καπ" w:date="2023-03-03T06:27:00Z">
              <w:tcPr>
                <w:tcW w:w="560" w:type="dxa"/>
              </w:tcPr>
            </w:tcPrChange>
          </w:tcPr>
          <w:p w14:paraId="3E0FC602" w14:textId="492837EE" w:rsidR="00C87CFE" w:rsidRPr="00CD1347" w:rsidRDefault="00C87CFE" w:rsidP="00C87CFE">
            <w:pPr>
              <w:jc w:val="center"/>
              <w:rPr>
                <w:ins w:id="25813" w:author="Στάθης Καπ" w:date="2023-03-03T04:01:00Z"/>
                <w:sz w:val="16"/>
                <w:szCs w:val="16"/>
              </w:rPr>
            </w:pPr>
            <w:ins w:id="25814" w:author="Στάθης Καπ" w:date="2023-03-03T06:23:00Z">
              <w:r>
                <w:rPr>
                  <w:rFonts w:ascii="Calibri" w:hAnsi="Calibri" w:cs="Calibri"/>
                  <w:color w:val="000000"/>
                  <w:sz w:val="16"/>
                  <w:szCs w:val="16"/>
                </w:rPr>
                <w:t>1724</w:t>
              </w:r>
            </w:ins>
          </w:p>
        </w:tc>
        <w:tc>
          <w:tcPr>
            <w:tcW w:w="855" w:type="dxa"/>
            <w:vAlign w:val="center"/>
            <w:tcPrChange w:id="25815" w:author="Στάθης Καπ" w:date="2023-03-03T06:27:00Z">
              <w:tcPr>
                <w:tcW w:w="855" w:type="dxa"/>
              </w:tcPr>
            </w:tcPrChange>
          </w:tcPr>
          <w:p w14:paraId="7E2C2053" w14:textId="5A5614F2" w:rsidR="00C87CFE" w:rsidRPr="00CD1347" w:rsidRDefault="00C87CFE" w:rsidP="00C87CFE">
            <w:pPr>
              <w:jc w:val="center"/>
              <w:rPr>
                <w:ins w:id="25816" w:author="Στάθης Καπ" w:date="2023-03-03T04:01:00Z"/>
                <w:sz w:val="16"/>
                <w:szCs w:val="16"/>
              </w:rPr>
            </w:pPr>
            <w:ins w:id="25817" w:author="Στάθης Καπ" w:date="2023-03-03T06:23:00Z">
              <w:r>
                <w:rPr>
                  <w:rFonts w:ascii="Calibri" w:hAnsi="Calibri" w:cs="Calibri"/>
                  <w:color w:val="000000"/>
                  <w:sz w:val="16"/>
                  <w:szCs w:val="16"/>
                </w:rPr>
                <w:t>1724</w:t>
              </w:r>
            </w:ins>
          </w:p>
        </w:tc>
        <w:tc>
          <w:tcPr>
            <w:tcW w:w="544" w:type="dxa"/>
            <w:vAlign w:val="center"/>
            <w:tcPrChange w:id="25818" w:author="Στάθης Καπ" w:date="2023-03-03T06:27:00Z">
              <w:tcPr>
                <w:tcW w:w="544" w:type="dxa"/>
                <w:vAlign w:val="bottom"/>
              </w:tcPr>
            </w:tcPrChange>
          </w:tcPr>
          <w:p w14:paraId="7DE11C0A" w14:textId="2C445F50" w:rsidR="00C87CFE" w:rsidRPr="00CD1347" w:rsidRDefault="00C87CFE" w:rsidP="00C87CFE">
            <w:pPr>
              <w:jc w:val="center"/>
              <w:rPr>
                <w:ins w:id="25819" w:author="Στάθης Καπ" w:date="2023-03-03T04:01:00Z"/>
                <w:rFonts w:ascii="Calibri" w:hAnsi="Calibri" w:cs="Calibri"/>
                <w:color w:val="000000"/>
                <w:sz w:val="16"/>
                <w:szCs w:val="16"/>
              </w:rPr>
            </w:pPr>
            <w:ins w:id="25820" w:author="Στάθης Καπ" w:date="2023-03-03T06:23:00Z">
              <w:r>
                <w:rPr>
                  <w:rFonts w:ascii="Calibri" w:hAnsi="Calibri" w:cs="Calibri"/>
                  <w:color w:val="000000"/>
                  <w:sz w:val="16"/>
                  <w:szCs w:val="16"/>
                </w:rPr>
                <w:t>1724</w:t>
              </w:r>
            </w:ins>
          </w:p>
        </w:tc>
        <w:tc>
          <w:tcPr>
            <w:tcW w:w="621" w:type="dxa"/>
            <w:vAlign w:val="center"/>
            <w:tcPrChange w:id="25821" w:author="Στάθης Καπ" w:date="2023-03-03T06:27:00Z">
              <w:tcPr>
                <w:tcW w:w="621" w:type="dxa"/>
                <w:vAlign w:val="bottom"/>
              </w:tcPr>
            </w:tcPrChange>
          </w:tcPr>
          <w:p w14:paraId="3FFDB0A2" w14:textId="3E57F546" w:rsidR="00C87CFE" w:rsidRPr="00CD1347" w:rsidRDefault="00C87CFE" w:rsidP="00C87CFE">
            <w:pPr>
              <w:jc w:val="center"/>
              <w:rPr>
                <w:ins w:id="25822" w:author="Στάθης Καπ" w:date="2023-03-03T04:01:00Z"/>
                <w:rFonts w:ascii="Calibri" w:hAnsi="Calibri" w:cs="Calibri"/>
                <w:color w:val="000000"/>
                <w:sz w:val="16"/>
                <w:szCs w:val="16"/>
              </w:rPr>
            </w:pPr>
            <w:ins w:id="25823" w:author="Στάθης Καπ" w:date="2023-03-03T06:23:00Z">
              <w:r>
                <w:rPr>
                  <w:rFonts w:ascii="Calibri" w:hAnsi="Calibri" w:cs="Calibri"/>
                  <w:color w:val="000000"/>
                  <w:sz w:val="16"/>
                  <w:szCs w:val="16"/>
                </w:rPr>
                <w:t>0.181</w:t>
              </w:r>
            </w:ins>
          </w:p>
        </w:tc>
        <w:tc>
          <w:tcPr>
            <w:tcW w:w="669" w:type="dxa"/>
            <w:vAlign w:val="center"/>
            <w:tcPrChange w:id="25824" w:author="Στάθης Καπ" w:date="2023-03-03T06:27:00Z">
              <w:tcPr>
                <w:tcW w:w="669" w:type="dxa"/>
                <w:vAlign w:val="center"/>
              </w:tcPr>
            </w:tcPrChange>
          </w:tcPr>
          <w:p w14:paraId="026DFA37" w14:textId="4F695259" w:rsidR="00C87CFE" w:rsidRPr="00CD1347" w:rsidRDefault="00C87CFE" w:rsidP="00C87CFE">
            <w:pPr>
              <w:jc w:val="center"/>
              <w:rPr>
                <w:ins w:id="25825" w:author="Στάθης Καπ" w:date="2023-03-03T04:01:00Z"/>
                <w:rFonts w:cstheme="minorHAnsi"/>
                <w:sz w:val="16"/>
                <w:szCs w:val="16"/>
              </w:rPr>
            </w:pPr>
            <w:ins w:id="25826" w:author="Στάθης Καπ" w:date="2023-03-03T06:23:00Z">
              <w:r>
                <w:rPr>
                  <w:rFonts w:ascii="Calibri" w:hAnsi="Calibri" w:cstheme="minorHAnsi"/>
                  <w:color w:val="000000"/>
                  <w:sz w:val="16"/>
                  <w:szCs w:val="16"/>
                </w:rPr>
                <w:t>0</w:t>
              </w:r>
            </w:ins>
          </w:p>
        </w:tc>
        <w:tc>
          <w:tcPr>
            <w:tcW w:w="543" w:type="dxa"/>
            <w:vAlign w:val="center"/>
            <w:tcPrChange w:id="25827" w:author="Στάθης Καπ" w:date="2023-03-03T06:27:00Z">
              <w:tcPr>
                <w:tcW w:w="543" w:type="dxa"/>
                <w:vAlign w:val="bottom"/>
              </w:tcPr>
            </w:tcPrChange>
          </w:tcPr>
          <w:p w14:paraId="5024CEC5" w14:textId="22761EB0" w:rsidR="00C87CFE" w:rsidRPr="00CD1347" w:rsidRDefault="00C87CFE" w:rsidP="00C87CFE">
            <w:pPr>
              <w:jc w:val="center"/>
              <w:rPr>
                <w:ins w:id="25828" w:author="Στάθης Καπ" w:date="2023-03-03T04:01:00Z"/>
                <w:rFonts w:ascii="Calibri" w:hAnsi="Calibri" w:cs="Calibri"/>
                <w:color w:val="000000"/>
                <w:sz w:val="16"/>
                <w:szCs w:val="16"/>
              </w:rPr>
            </w:pPr>
            <w:ins w:id="25829" w:author="Στάθης Καπ" w:date="2023-03-03T06:23:00Z">
              <w:r>
                <w:rPr>
                  <w:rFonts w:ascii="Calibri" w:hAnsi="Calibri" w:cs="Calibri"/>
                  <w:color w:val="000000"/>
                  <w:sz w:val="16"/>
                  <w:szCs w:val="16"/>
                </w:rPr>
                <w:t>1724</w:t>
              </w:r>
            </w:ins>
          </w:p>
        </w:tc>
        <w:tc>
          <w:tcPr>
            <w:tcW w:w="621" w:type="dxa"/>
            <w:vAlign w:val="center"/>
            <w:tcPrChange w:id="25830" w:author="Στάθης Καπ" w:date="2023-03-03T06:27:00Z">
              <w:tcPr>
                <w:tcW w:w="621" w:type="dxa"/>
                <w:vAlign w:val="bottom"/>
              </w:tcPr>
            </w:tcPrChange>
          </w:tcPr>
          <w:p w14:paraId="2F1D3DA7" w14:textId="6F56ABE0" w:rsidR="00C87CFE" w:rsidRPr="00CD1347" w:rsidRDefault="00C87CFE" w:rsidP="00C87CFE">
            <w:pPr>
              <w:jc w:val="center"/>
              <w:rPr>
                <w:ins w:id="25831" w:author="Στάθης Καπ" w:date="2023-03-03T04:01:00Z"/>
                <w:rFonts w:ascii="Calibri" w:hAnsi="Calibri" w:cs="Calibri"/>
                <w:color w:val="000000"/>
                <w:sz w:val="16"/>
                <w:szCs w:val="16"/>
              </w:rPr>
            </w:pPr>
            <w:ins w:id="25832" w:author="Στάθης Καπ" w:date="2023-03-03T06:23:00Z">
              <w:r>
                <w:rPr>
                  <w:rFonts w:ascii="Calibri" w:hAnsi="Calibri" w:cs="Calibri"/>
                  <w:color w:val="000000"/>
                  <w:sz w:val="16"/>
                  <w:szCs w:val="16"/>
                </w:rPr>
                <w:t>0.157</w:t>
              </w:r>
            </w:ins>
          </w:p>
        </w:tc>
        <w:tc>
          <w:tcPr>
            <w:tcW w:w="669" w:type="dxa"/>
            <w:vAlign w:val="center"/>
            <w:tcPrChange w:id="25833" w:author="Στάθης Καπ" w:date="2023-03-03T06:27:00Z">
              <w:tcPr>
                <w:tcW w:w="669" w:type="dxa"/>
                <w:vAlign w:val="center"/>
              </w:tcPr>
            </w:tcPrChange>
          </w:tcPr>
          <w:p w14:paraId="0FD2F13C" w14:textId="6B0CB346" w:rsidR="00C87CFE" w:rsidRPr="00CD1347" w:rsidRDefault="00C87CFE" w:rsidP="00C87CFE">
            <w:pPr>
              <w:jc w:val="center"/>
              <w:rPr>
                <w:ins w:id="25834" w:author="Στάθης Καπ" w:date="2023-03-03T04:01:00Z"/>
                <w:rFonts w:cstheme="minorHAnsi"/>
                <w:sz w:val="16"/>
                <w:szCs w:val="16"/>
              </w:rPr>
            </w:pPr>
            <w:ins w:id="25835" w:author="Στάθης Καπ" w:date="2023-03-03T06:23:00Z">
              <w:r>
                <w:rPr>
                  <w:rFonts w:ascii="Calibri" w:hAnsi="Calibri" w:cstheme="minorHAnsi"/>
                  <w:color w:val="000000"/>
                  <w:sz w:val="16"/>
                  <w:szCs w:val="16"/>
                </w:rPr>
                <w:t>0</w:t>
              </w:r>
            </w:ins>
          </w:p>
        </w:tc>
        <w:tc>
          <w:tcPr>
            <w:tcW w:w="508" w:type="dxa"/>
            <w:vAlign w:val="center"/>
            <w:tcPrChange w:id="25836" w:author="Στάθης Καπ" w:date="2023-03-03T06:27:00Z">
              <w:tcPr>
                <w:tcW w:w="508" w:type="dxa"/>
                <w:vAlign w:val="bottom"/>
              </w:tcPr>
            </w:tcPrChange>
          </w:tcPr>
          <w:p w14:paraId="2A7D3BCD" w14:textId="657E3916" w:rsidR="00C87CFE" w:rsidRPr="00CD1347" w:rsidRDefault="00C87CFE" w:rsidP="00C87CFE">
            <w:pPr>
              <w:jc w:val="center"/>
              <w:rPr>
                <w:ins w:id="25837" w:author="Στάθης Καπ" w:date="2023-03-03T04:01:00Z"/>
                <w:rFonts w:ascii="Calibri" w:hAnsi="Calibri" w:cs="Calibri"/>
                <w:color w:val="000000"/>
                <w:sz w:val="16"/>
                <w:szCs w:val="16"/>
              </w:rPr>
            </w:pPr>
            <w:ins w:id="25838" w:author="Στάθης Καπ" w:date="2023-03-03T06:23:00Z">
              <w:r>
                <w:rPr>
                  <w:rFonts w:ascii="Calibri" w:hAnsi="Calibri" w:cs="Calibri"/>
                  <w:color w:val="000000"/>
                  <w:sz w:val="16"/>
                  <w:szCs w:val="16"/>
                </w:rPr>
                <w:t>1724</w:t>
              </w:r>
            </w:ins>
          </w:p>
        </w:tc>
        <w:tc>
          <w:tcPr>
            <w:tcW w:w="541" w:type="dxa"/>
            <w:vAlign w:val="center"/>
            <w:tcPrChange w:id="25839" w:author="Στάθης Καπ" w:date="2023-03-03T06:27:00Z">
              <w:tcPr>
                <w:tcW w:w="541" w:type="dxa"/>
                <w:vAlign w:val="bottom"/>
              </w:tcPr>
            </w:tcPrChange>
          </w:tcPr>
          <w:p w14:paraId="216BF95F" w14:textId="3D6D06E7" w:rsidR="00C87CFE" w:rsidRPr="00CD1347" w:rsidRDefault="00C87CFE" w:rsidP="00C87CFE">
            <w:pPr>
              <w:jc w:val="center"/>
              <w:rPr>
                <w:ins w:id="25840" w:author="Στάθης Καπ" w:date="2023-03-03T04:01:00Z"/>
                <w:rFonts w:ascii="Calibri" w:hAnsi="Calibri" w:cs="Calibri"/>
                <w:color w:val="000000"/>
                <w:sz w:val="16"/>
                <w:szCs w:val="16"/>
              </w:rPr>
            </w:pPr>
            <w:ins w:id="25841" w:author="Στάθης Καπ" w:date="2023-03-03T06:23:00Z">
              <w:r>
                <w:rPr>
                  <w:rFonts w:ascii="Calibri" w:hAnsi="Calibri" w:cs="Calibri"/>
                  <w:color w:val="000000"/>
                  <w:sz w:val="16"/>
                  <w:szCs w:val="16"/>
                </w:rPr>
                <w:t>0.125</w:t>
              </w:r>
            </w:ins>
          </w:p>
        </w:tc>
        <w:tc>
          <w:tcPr>
            <w:tcW w:w="589" w:type="dxa"/>
            <w:vAlign w:val="center"/>
            <w:tcPrChange w:id="25842" w:author="Στάθης Καπ" w:date="2023-03-03T06:27:00Z">
              <w:tcPr>
                <w:tcW w:w="589" w:type="dxa"/>
                <w:vAlign w:val="center"/>
              </w:tcPr>
            </w:tcPrChange>
          </w:tcPr>
          <w:p w14:paraId="464A7971" w14:textId="1AAEAE3A" w:rsidR="00C87CFE" w:rsidRPr="00CD1347" w:rsidRDefault="00C87CFE" w:rsidP="00C87CFE">
            <w:pPr>
              <w:jc w:val="center"/>
              <w:rPr>
                <w:ins w:id="25843" w:author="Στάθης Καπ" w:date="2023-03-03T04:01:00Z"/>
                <w:rFonts w:cstheme="minorHAnsi"/>
                <w:sz w:val="16"/>
                <w:szCs w:val="16"/>
              </w:rPr>
            </w:pPr>
            <w:ins w:id="25844" w:author="Στάθης Καπ" w:date="2023-03-03T06:23:00Z">
              <w:r>
                <w:rPr>
                  <w:rFonts w:ascii="Calibri" w:hAnsi="Calibri" w:cstheme="minorHAnsi"/>
                  <w:color w:val="000000"/>
                  <w:sz w:val="16"/>
                  <w:szCs w:val="16"/>
                </w:rPr>
                <w:t>0</w:t>
              </w:r>
            </w:ins>
          </w:p>
        </w:tc>
        <w:tc>
          <w:tcPr>
            <w:tcW w:w="463" w:type="dxa"/>
            <w:vAlign w:val="center"/>
            <w:tcPrChange w:id="25845" w:author="Στάθης Καπ" w:date="2023-03-03T06:27:00Z">
              <w:tcPr>
                <w:tcW w:w="463" w:type="dxa"/>
                <w:vAlign w:val="bottom"/>
              </w:tcPr>
            </w:tcPrChange>
          </w:tcPr>
          <w:p w14:paraId="3221CC47" w14:textId="5C27A9D6" w:rsidR="00C87CFE" w:rsidRPr="00CD1347" w:rsidRDefault="00C87CFE" w:rsidP="00C87CFE">
            <w:pPr>
              <w:jc w:val="center"/>
              <w:rPr>
                <w:ins w:id="25846" w:author="Στάθης Καπ" w:date="2023-03-03T04:01:00Z"/>
                <w:rFonts w:ascii="Calibri" w:hAnsi="Calibri" w:cs="Calibri"/>
                <w:color w:val="000000"/>
                <w:sz w:val="16"/>
                <w:szCs w:val="16"/>
              </w:rPr>
            </w:pPr>
            <w:ins w:id="25847" w:author="Στάθης Καπ" w:date="2023-03-03T06:23:00Z">
              <w:r>
                <w:rPr>
                  <w:rFonts w:ascii="Calibri" w:hAnsi="Calibri" w:cs="Calibri"/>
                  <w:color w:val="000000"/>
                  <w:sz w:val="16"/>
                  <w:szCs w:val="16"/>
                </w:rPr>
                <w:t>1719</w:t>
              </w:r>
            </w:ins>
          </w:p>
        </w:tc>
        <w:tc>
          <w:tcPr>
            <w:tcW w:w="541" w:type="dxa"/>
            <w:vAlign w:val="center"/>
            <w:tcPrChange w:id="25848" w:author="Στάθης Καπ" w:date="2023-03-03T06:27:00Z">
              <w:tcPr>
                <w:tcW w:w="541" w:type="dxa"/>
                <w:vAlign w:val="bottom"/>
              </w:tcPr>
            </w:tcPrChange>
          </w:tcPr>
          <w:p w14:paraId="55A68CAB" w14:textId="63D9C0C6" w:rsidR="00C87CFE" w:rsidRPr="00CD1347" w:rsidRDefault="00C87CFE" w:rsidP="00C87CFE">
            <w:pPr>
              <w:jc w:val="center"/>
              <w:rPr>
                <w:ins w:id="25849" w:author="Στάθης Καπ" w:date="2023-03-03T04:01:00Z"/>
                <w:rFonts w:ascii="Calibri" w:hAnsi="Calibri" w:cs="Calibri"/>
                <w:color w:val="000000"/>
                <w:sz w:val="16"/>
                <w:szCs w:val="16"/>
              </w:rPr>
            </w:pPr>
            <w:ins w:id="25850" w:author="Στάθης Καπ" w:date="2023-03-03T06:23:00Z">
              <w:r>
                <w:rPr>
                  <w:rFonts w:ascii="Calibri" w:hAnsi="Calibri" w:cs="Calibri"/>
                  <w:color w:val="000000"/>
                  <w:sz w:val="16"/>
                  <w:szCs w:val="16"/>
                </w:rPr>
                <w:t>0.143</w:t>
              </w:r>
            </w:ins>
          </w:p>
        </w:tc>
        <w:tc>
          <w:tcPr>
            <w:tcW w:w="589" w:type="dxa"/>
            <w:vAlign w:val="center"/>
            <w:tcPrChange w:id="25851" w:author="Στάθης Καπ" w:date="2023-03-03T06:27:00Z">
              <w:tcPr>
                <w:tcW w:w="589" w:type="dxa"/>
                <w:vAlign w:val="center"/>
              </w:tcPr>
            </w:tcPrChange>
          </w:tcPr>
          <w:p w14:paraId="716F63E5" w14:textId="33C56A09" w:rsidR="00C87CFE" w:rsidRPr="00CD1347" w:rsidRDefault="00C87CFE" w:rsidP="00C87CFE">
            <w:pPr>
              <w:jc w:val="center"/>
              <w:rPr>
                <w:ins w:id="25852" w:author="Στάθης Καπ" w:date="2023-03-03T04:01:00Z"/>
                <w:rFonts w:cstheme="minorHAnsi"/>
                <w:sz w:val="16"/>
                <w:szCs w:val="16"/>
              </w:rPr>
            </w:pPr>
            <w:ins w:id="25853"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2585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855" w:author="Στάθης Καπ" w:date="2023-03-03T04:01:00Z"/>
        </w:trPr>
        <w:tc>
          <w:tcPr>
            <w:tcW w:w="515" w:type="dxa"/>
            <w:tcBorders>
              <w:top w:val="nil"/>
              <w:bottom w:val="nil"/>
              <w:right w:val="single" w:sz="4" w:space="0" w:color="auto"/>
            </w:tcBorders>
            <w:shd w:val="clear" w:color="auto" w:fill="E7E6E6" w:themeFill="background2"/>
            <w:vAlign w:val="bottom"/>
            <w:tcPrChange w:id="25856" w:author="Στάθης Καπ" w:date="2023-03-03T06:27:00Z">
              <w:tcPr>
                <w:tcW w:w="515" w:type="dxa"/>
                <w:vAlign w:val="bottom"/>
              </w:tcPr>
            </w:tcPrChange>
          </w:tcPr>
          <w:p w14:paraId="286898B0" w14:textId="49F4A26F" w:rsidR="00C87CFE" w:rsidRPr="00CD1347" w:rsidRDefault="00C87CFE" w:rsidP="00C87CFE">
            <w:pPr>
              <w:jc w:val="center"/>
              <w:rPr>
                <w:ins w:id="25857" w:author="Στάθης Καπ" w:date="2023-03-03T04:01:00Z"/>
                <w:rFonts w:ascii="Calibri" w:hAnsi="Calibri" w:cs="Calibri"/>
                <w:color w:val="000000"/>
                <w:sz w:val="16"/>
                <w:szCs w:val="16"/>
              </w:rPr>
            </w:pPr>
            <w:ins w:id="25858" w:author="Στάθης Καπ" w:date="2023-03-03T04:08:00Z">
              <w:r w:rsidRPr="00CD1347">
                <w:rPr>
                  <w:rFonts w:ascii="Calibri" w:hAnsi="Calibri" w:cs="Calibri"/>
                  <w:color w:val="000000"/>
                  <w:sz w:val="16"/>
                  <w:szCs w:val="16"/>
                  <w:rPrChange w:id="25859"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25860" w:author="Στάθης Καπ" w:date="2023-03-03T06:27:00Z">
              <w:tcPr>
                <w:tcW w:w="560" w:type="dxa"/>
              </w:tcPr>
            </w:tcPrChange>
          </w:tcPr>
          <w:p w14:paraId="4FB65F1E" w14:textId="0455F8A2" w:rsidR="00C87CFE" w:rsidRPr="00CD1347" w:rsidRDefault="00C87CFE" w:rsidP="00C87CFE">
            <w:pPr>
              <w:jc w:val="center"/>
              <w:rPr>
                <w:ins w:id="25861" w:author="Στάθης Καπ" w:date="2023-03-03T04:01:00Z"/>
                <w:sz w:val="16"/>
                <w:szCs w:val="16"/>
              </w:rPr>
            </w:pPr>
            <w:ins w:id="25862" w:author="Στάθης Καπ" w:date="2023-03-03T06:23:00Z">
              <w:r>
                <w:rPr>
                  <w:rFonts w:ascii="Calibri" w:hAnsi="Calibri" w:cs="Calibri"/>
                  <w:color w:val="000000"/>
                  <w:sz w:val="16"/>
                  <w:szCs w:val="16"/>
                </w:rPr>
                <w:t>1724</w:t>
              </w:r>
            </w:ins>
          </w:p>
        </w:tc>
        <w:tc>
          <w:tcPr>
            <w:tcW w:w="855" w:type="dxa"/>
            <w:vAlign w:val="center"/>
            <w:tcPrChange w:id="25863" w:author="Στάθης Καπ" w:date="2023-03-03T06:27:00Z">
              <w:tcPr>
                <w:tcW w:w="855" w:type="dxa"/>
              </w:tcPr>
            </w:tcPrChange>
          </w:tcPr>
          <w:p w14:paraId="226BF12B" w14:textId="5EABB61F" w:rsidR="00C87CFE" w:rsidRPr="00CD1347" w:rsidRDefault="00C87CFE" w:rsidP="00C87CFE">
            <w:pPr>
              <w:jc w:val="center"/>
              <w:rPr>
                <w:ins w:id="25864" w:author="Στάθης Καπ" w:date="2023-03-03T04:01:00Z"/>
                <w:sz w:val="16"/>
                <w:szCs w:val="16"/>
              </w:rPr>
            </w:pPr>
            <w:ins w:id="25865" w:author="Στάθης Καπ" w:date="2023-03-03T06:23:00Z">
              <w:r>
                <w:rPr>
                  <w:rFonts w:ascii="Calibri" w:hAnsi="Calibri" w:cs="Calibri"/>
                  <w:color w:val="000000"/>
                  <w:sz w:val="16"/>
                  <w:szCs w:val="16"/>
                </w:rPr>
                <w:t>1724</w:t>
              </w:r>
            </w:ins>
          </w:p>
        </w:tc>
        <w:tc>
          <w:tcPr>
            <w:tcW w:w="544" w:type="dxa"/>
            <w:vAlign w:val="center"/>
            <w:tcPrChange w:id="25866" w:author="Στάθης Καπ" w:date="2023-03-03T06:27:00Z">
              <w:tcPr>
                <w:tcW w:w="544" w:type="dxa"/>
                <w:vAlign w:val="bottom"/>
              </w:tcPr>
            </w:tcPrChange>
          </w:tcPr>
          <w:p w14:paraId="220FCE59" w14:textId="715E131C" w:rsidR="00C87CFE" w:rsidRPr="00CD1347" w:rsidRDefault="00C87CFE" w:rsidP="00C87CFE">
            <w:pPr>
              <w:jc w:val="center"/>
              <w:rPr>
                <w:ins w:id="25867" w:author="Στάθης Καπ" w:date="2023-03-03T04:01:00Z"/>
                <w:rFonts w:ascii="Calibri" w:hAnsi="Calibri" w:cs="Calibri"/>
                <w:color w:val="000000"/>
                <w:sz w:val="16"/>
                <w:szCs w:val="16"/>
              </w:rPr>
            </w:pPr>
            <w:ins w:id="25868" w:author="Στάθης Καπ" w:date="2023-03-03T06:23:00Z">
              <w:r>
                <w:rPr>
                  <w:rFonts w:ascii="Calibri" w:hAnsi="Calibri" w:cs="Calibri"/>
                  <w:color w:val="000000"/>
                  <w:sz w:val="16"/>
                  <w:szCs w:val="16"/>
                </w:rPr>
                <w:t>1724</w:t>
              </w:r>
            </w:ins>
          </w:p>
        </w:tc>
        <w:tc>
          <w:tcPr>
            <w:tcW w:w="621" w:type="dxa"/>
            <w:vAlign w:val="center"/>
            <w:tcPrChange w:id="25869" w:author="Στάθης Καπ" w:date="2023-03-03T06:27:00Z">
              <w:tcPr>
                <w:tcW w:w="621" w:type="dxa"/>
                <w:vAlign w:val="bottom"/>
              </w:tcPr>
            </w:tcPrChange>
          </w:tcPr>
          <w:p w14:paraId="536BE9FF" w14:textId="1F6B637D" w:rsidR="00C87CFE" w:rsidRPr="00CD1347" w:rsidRDefault="00C87CFE" w:rsidP="00C87CFE">
            <w:pPr>
              <w:jc w:val="center"/>
              <w:rPr>
                <w:ins w:id="25870" w:author="Στάθης Καπ" w:date="2023-03-03T04:01:00Z"/>
                <w:rFonts w:ascii="Calibri" w:hAnsi="Calibri" w:cs="Calibri"/>
                <w:color w:val="000000"/>
                <w:sz w:val="16"/>
                <w:szCs w:val="16"/>
              </w:rPr>
            </w:pPr>
            <w:ins w:id="25871" w:author="Στάθης Καπ" w:date="2023-03-03T06:23:00Z">
              <w:r>
                <w:rPr>
                  <w:rFonts w:ascii="Calibri" w:hAnsi="Calibri" w:cs="Calibri"/>
                  <w:color w:val="000000"/>
                  <w:sz w:val="16"/>
                  <w:szCs w:val="16"/>
                </w:rPr>
                <w:t>0.187</w:t>
              </w:r>
            </w:ins>
          </w:p>
        </w:tc>
        <w:tc>
          <w:tcPr>
            <w:tcW w:w="669" w:type="dxa"/>
            <w:vAlign w:val="center"/>
            <w:tcPrChange w:id="25872" w:author="Στάθης Καπ" w:date="2023-03-03T06:27:00Z">
              <w:tcPr>
                <w:tcW w:w="669" w:type="dxa"/>
                <w:vAlign w:val="center"/>
              </w:tcPr>
            </w:tcPrChange>
          </w:tcPr>
          <w:p w14:paraId="6DFCC848" w14:textId="75D47EFC" w:rsidR="00C87CFE" w:rsidRPr="00CD1347" w:rsidRDefault="00C87CFE" w:rsidP="00C87CFE">
            <w:pPr>
              <w:jc w:val="center"/>
              <w:rPr>
                <w:ins w:id="25873" w:author="Στάθης Καπ" w:date="2023-03-03T04:01:00Z"/>
                <w:rFonts w:cstheme="minorHAnsi"/>
                <w:sz w:val="16"/>
                <w:szCs w:val="16"/>
              </w:rPr>
            </w:pPr>
            <w:ins w:id="25874" w:author="Στάθης Καπ" w:date="2023-03-03T06:23:00Z">
              <w:r>
                <w:rPr>
                  <w:rFonts w:ascii="Calibri" w:hAnsi="Calibri" w:cstheme="minorHAnsi"/>
                  <w:color w:val="000000"/>
                  <w:sz w:val="16"/>
                  <w:szCs w:val="16"/>
                </w:rPr>
                <w:t>0</w:t>
              </w:r>
            </w:ins>
          </w:p>
        </w:tc>
        <w:tc>
          <w:tcPr>
            <w:tcW w:w="543" w:type="dxa"/>
            <w:vAlign w:val="center"/>
            <w:tcPrChange w:id="25875" w:author="Στάθης Καπ" w:date="2023-03-03T06:27:00Z">
              <w:tcPr>
                <w:tcW w:w="543" w:type="dxa"/>
                <w:vAlign w:val="bottom"/>
              </w:tcPr>
            </w:tcPrChange>
          </w:tcPr>
          <w:p w14:paraId="159C5A89" w14:textId="6A52B48D" w:rsidR="00C87CFE" w:rsidRPr="00CD1347" w:rsidRDefault="00C87CFE" w:rsidP="00C87CFE">
            <w:pPr>
              <w:jc w:val="center"/>
              <w:rPr>
                <w:ins w:id="25876" w:author="Στάθης Καπ" w:date="2023-03-03T04:01:00Z"/>
                <w:rFonts w:ascii="Calibri" w:hAnsi="Calibri" w:cs="Calibri"/>
                <w:color w:val="000000"/>
                <w:sz w:val="16"/>
                <w:szCs w:val="16"/>
              </w:rPr>
            </w:pPr>
            <w:ins w:id="25877" w:author="Στάθης Καπ" w:date="2023-03-03T06:23:00Z">
              <w:r>
                <w:rPr>
                  <w:rFonts w:ascii="Calibri" w:hAnsi="Calibri" w:cs="Calibri"/>
                  <w:color w:val="000000"/>
                  <w:sz w:val="16"/>
                  <w:szCs w:val="16"/>
                </w:rPr>
                <w:t>1724</w:t>
              </w:r>
            </w:ins>
          </w:p>
        </w:tc>
        <w:tc>
          <w:tcPr>
            <w:tcW w:w="621" w:type="dxa"/>
            <w:vAlign w:val="center"/>
            <w:tcPrChange w:id="25878" w:author="Στάθης Καπ" w:date="2023-03-03T06:27:00Z">
              <w:tcPr>
                <w:tcW w:w="621" w:type="dxa"/>
                <w:vAlign w:val="bottom"/>
              </w:tcPr>
            </w:tcPrChange>
          </w:tcPr>
          <w:p w14:paraId="2A49EE4C" w14:textId="585CF065" w:rsidR="00C87CFE" w:rsidRPr="00CD1347" w:rsidRDefault="00C87CFE" w:rsidP="00C87CFE">
            <w:pPr>
              <w:jc w:val="center"/>
              <w:rPr>
                <w:ins w:id="25879" w:author="Στάθης Καπ" w:date="2023-03-03T04:01:00Z"/>
                <w:rFonts w:ascii="Calibri" w:hAnsi="Calibri" w:cs="Calibri"/>
                <w:color w:val="000000"/>
                <w:sz w:val="16"/>
                <w:szCs w:val="16"/>
              </w:rPr>
            </w:pPr>
            <w:ins w:id="25880" w:author="Στάθης Καπ" w:date="2023-03-03T06:23:00Z">
              <w:r>
                <w:rPr>
                  <w:rFonts w:ascii="Calibri" w:hAnsi="Calibri" w:cs="Calibri"/>
                  <w:color w:val="000000"/>
                  <w:sz w:val="16"/>
                  <w:szCs w:val="16"/>
                </w:rPr>
                <w:t>0.143</w:t>
              </w:r>
            </w:ins>
          </w:p>
        </w:tc>
        <w:tc>
          <w:tcPr>
            <w:tcW w:w="669" w:type="dxa"/>
            <w:vAlign w:val="center"/>
            <w:tcPrChange w:id="25881" w:author="Στάθης Καπ" w:date="2023-03-03T06:27:00Z">
              <w:tcPr>
                <w:tcW w:w="669" w:type="dxa"/>
                <w:vAlign w:val="center"/>
              </w:tcPr>
            </w:tcPrChange>
          </w:tcPr>
          <w:p w14:paraId="714799BF" w14:textId="007F43EA" w:rsidR="00C87CFE" w:rsidRPr="00CD1347" w:rsidRDefault="00C87CFE" w:rsidP="00C87CFE">
            <w:pPr>
              <w:jc w:val="center"/>
              <w:rPr>
                <w:ins w:id="25882" w:author="Στάθης Καπ" w:date="2023-03-03T04:01:00Z"/>
                <w:rFonts w:cstheme="minorHAnsi"/>
                <w:sz w:val="16"/>
                <w:szCs w:val="16"/>
              </w:rPr>
            </w:pPr>
            <w:ins w:id="25883" w:author="Στάθης Καπ" w:date="2023-03-03T06:23:00Z">
              <w:r>
                <w:rPr>
                  <w:rFonts w:ascii="Calibri" w:hAnsi="Calibri" w:cstheme="minorHAnsi"/>
                  <w:color w:val="000000"/>
                  <w:sz w:val="16"/>
                  <w:szCs w:val="16"/>
                </w:rPr>
                <w:t>0</w:t>
              </w:r>
            </w:ins>
          </w:p>
        </w:tc>
        <w:tc>
          <w:tcPr>
            <w:tcW w:w="508" w:type="dxa"/>
            <w:vAlign w:val="center"/>
            <w:tcPrChange w:id="25884" w:author="Στάθης Καπ" w:date="2023-03-03T06:27:00Z">
              <w:tcPr>
                <w:tcW w:w="508" w:type="dxa"/>
                <w:vAlign w:val="bottom"/>
              </w:tcPr>
            </w:tcPrChange>
          </w:tcPr>
          <w:p w14:paraId="62E220CE" w14:textId="684A71D7" w:rsidR="00C87CFE" w:rsidRPr="00CD1347" w:rsidRDefault="00C87CFE" w:rsidP="00C87CFE">
            <w:pPr>
              <w:jc w:val="center"/>
              <w:rPr>
                <w:ins w:id="25885" w:author="Στάθης Καπ" w:date="2023-03-03T04:01:00Z"/>
                <w:rFonts w:ascii="Calibri" w:hAnsi="Calibri" w:cs="Calibri"/>
                <w:color w:val="000000"/>
                <w:sz w:val="16"/>
                <w:szCs w:val="16"/>
              </w:rPr>
            </w:pPr>
            <w:ins w:id="25886" w:author="Στάθης Καπ" w:date="2023-03-03T06:23:00Z">
              <w:r>
                <w:rPr>
                  <w:rFonts w:ascii="Calibri" w:hAnsi="Calibri" w:cs="Calibri"/>
                  <w:color w:val="000000"/>
                  <w:sz w:val="16"/>
                  <w:szCs w:val="16"/>
                </w:rPr>
                <w:t>1724</w:t>
              </w:r>
            </w:ins>
          </w:p>
        </w:tc>
        <w:tc>
          <w:tcPr>
            <w:tcW w:w="541" w:type="dxa"/>
            <w:vAlign w:val="center"/>
            <w:tcPrChange w:id="25887" w:author="Στάθης Καπ" w:date="2023-03-03T06:27:00Z">
              <w:tcPr>
                <w:tcW w:w="541" w:type="dxa"/>
                <w:vAlign w:val="bottom"/>
              </w:tcPr>
            </w:tcPrChange>
          </w:tcPr>
          <w:p w14:paraId="181178BF" w14:textId="5256474A" w:rsidR="00C87CFE" w:rsidRPr="00CD1347" w:rsidRDefault="00C87CFE" w:rsidP="00C87CFE">
            <w:pPr>
              <w:jc w:val="center"/>
              <w:rPr>
                <w:ins w:id="25888" w:author="Στάθης Καπ" w:date="2023-03-03T04:01:00Z"/>
                <w:rFonts w:ascii="Calibri" w:hAnsi="Calibri" w:cs="Calibri"/>
                <w:color w:val="000000"/>
                <w:sz w:val="16"/>
                <w:szCs w:val="16"/>
              </w:rPr>
            </w:pPr>
            <w:ins w:id="25889" w:author="Στάθης Καπ" w:date="2023-03-03T06:23:00Z">
              <w:r>
                <w:rPr>
                  <w:rFonts w:ascii="Calibri" w:hAnsi="Calibri" w:cs="Calibri"/>
                  <w:color w:val="000000"/>
                  <w:sz w:val="16"/>
                  <w:szCs w:val="16"/>
                </w:rPr>
                <w:t>0.131</w:t>
              </w:r>
            </w:ins>
          </w:p>
        </w:tc>
        <w:tc>
          <w:tcPr>
            <w:tcW w:w="589" w:type="dxa"/>
            <w:vAlign w:val="center"/>
            <w:tcPrChange w:id="25890" w:author="Στάθης Καπ" w:date="2023-03-03T06:27:00Z">
              <w:tcPr>
                <w:tcW w:w="589" w:type="dxa"/>
                <w:vAlign w:val="center"/>
              </w:tcPr>
            </w:tcPrChange>
          </w:tcPr>
          <w:p w14:paraId="7151FF2A" w14:textId="52F9CE27" w:rsidR="00C87CFE" w:rsidRPr="00CD1347" w:rsidRDefault="00C87CFE" w:rsidP="00C87CFE">
            <w:pPr>
              <w:jc w:val="center"/>
              <w:rPr>
                <w:ins w:id="25891" w:author="Στάθης Καπ" w:date="2023-03-03T04:01:00Z"/>
                <w:rFonts w:cstheme="minorHAnsi"/>
                <w:sz w:val="16"/>
                <w:szCs w:val="16"/>
              </w:rPr>
            </w:pPr>
            <w:ins w:id="25892" w:author="Στάθης Καπ" w:date="2023-03-03T06:23:00Z">
              <w:r>
                <w:rPr>
                  <w:rFonts w:ascii="Calibri" w:hAnsi="Calibri" w:cstheme="minorHAnsi"/>
                  <w:color w:val="000000"/>
                  <w:sz w:val="16"/>
                  <w:szCs w:val="16"/>
                </w:rPr>
                <w:t>0</w:t>
              </w:r>
            </w:ins>
          </w:p>
        </w:tc>
        <w:tc>
          <w:tcPr>
            <w:tcW w:w="463" w:type="dxa"/>
            <w:vAlign w:val="center"/>
            <w:tcPrChange w:id="25893" w:author="Στάθης Καπ" w:date="2023-03-03T06:27:00Z">
              <w:tcPr>
                <w:tcW w:w="463" w:type="dxa"/>
                <w:vAlign w:val="bottom"/>
              </w:tcPr>
            </w:tcPrChange>
          </w:tcPr>
          <w:p w14:paraId="71B6EEE8" w14:textId="7F31473A" w:rsidR="00C87CFE" w:rsidRPr="00CD1347" w:rsidRDefault="00C87CFE" w:rsidP="00C87CFE">
            <w:pPr>
              <w:jc w:val="center"/>
              <w:rPr>
                <w:ins w:id="25894" w:author="Στάθης Καπ" w:date="2023-03-03T04:01:00Z"/>
                <w:rFonts w:ascii="Calibri" w:hAnsi="Calibri" w:cs="Calibri"/>
                <w:color w:val="000000"/>
                <w:sz w:val="16"/>
                <w:szCs w:val="16"/>
              </w:rPr>
            </w:pPr>
            <w:ins w:id="25895" w:author="Στάθης Καπ" w:date="2023-03-03T06:23:00Z">
              <w:r>
                <w:rPr>
                  <w:rFonts w:ascii="Calibri" w:hAnsi="Calibri" w:cs="Calibri"/>
                  <w:color w:val="000000"/>
                  <w:sz w:val="16"/>
                  <w:szCs w:val="16"/>
                </w:rPr>
                <w:t>1722</w:t>
              </w:r>
            </w:ins>
          </w:p>
        </w:tc>
        <w:tc>
          <w:tcPr>
            <w:tcW w:w="541" w:type="dxa"/>
            <w:vAlign w:val="center"/>
            <w:tcPrChange w:id="25896" w:author="Στάθης Καπ" w:date="2023-03-03T06:27:00Z">
              <w:tcPr>
                <w:tcW w:w="541" w:type="dxa"/>
                <w:vAlign w:val="bottom"/>
              </w:tcPr>
            </w:tcPrChange>
          </w:tcPr>
          <w:p w14:paraId="11F835D7" w14:textId="62ECF4A7" w:rsidR="00C87CFE" w:rsidRPr="00CD1347" w:rsidRDefault="00C87CFE" w:rsidP="00C87CFE">
            <w:pPr>
              <w:jc w:val="center"/>
              <w:rPr>
                <w:ins w:id="25897" w:author="Στάθης Καπ" w:date="2023-03-03T04:01:00Z"/>
                <w:rFonts w:ascii="Calibri" w:hAnsi="Calibri" w:cs="Calibri"/>
                <w:color w:val="000000"/>
                <w:sz w:val="16"/>
                <w:szCs w:val="16"/>
              </w:rPr>
            </w:pPr>
            <w:ins w:id="25898" w:author="Στάθης Καπ" w:date="2023-03-03T06:23:00Z">
              <w:r>
                <w:rPr>
                  <w:rFonts w:ascii="Calibri" w:hAnsi="Calibri" w:cs="Calibri"/>
                  <w:color w:val="000000"/>
                  <w:sz w:val="16"/>
                  <w:szCs w:val="16"/>
                </w:rPr>
                <w:t>0.144</w:t>
              </w:r>
            </w:ins>
          </w:p>
        </w:tc>
        <w:tc>
          <w:tcPr>
            <w:tcW w:w="589" w:type="dxa"/>
            <w:vAlign w:val="center"/>
            <w:tcPrChange w:id="25899" w:author="Στάθης Καπ" w:date="2023-03-03T06:27:00Z">
              <w:tcPr>
                <w:tcW w:w="589" w:type="dxa"/>
                <w:vAlign w:val="center"/>
              </w:tcPr>
            </w:tcPrChange>
          </w:tcPr>
          <w:p w14:paraId="7A3640CF" w14:textId="3772A600" w:rsidR="00C87CFE" w:rsidRPr="00CD1347" w:rsidRDefault="00C87CFE" w:rsidP="00C87CFE">
            <w:pPr>
              <w:jc w:val="center"/>
              <w:rPr>
                <w:ins w:id="25900" w:author="Στάθης Καπ" w:date="2023-03-03T04:01:00Z"/>
                <w:rFonts w:cstheme="minorHAnsi"/>
                <w:sz w:val="16"/>
                <w:szCs w:val="16"/>
              </w:rPr>
            </w:pPr>
            <w:ins w:id="25901"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2590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903"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5904" w:author="Στάθης Καπ" w:date="2023-03-03T06:27:00Z">
              <w:tcPr>
                <w:tcW w:w="515" w:type="dxa"/>
                <w:vAlign w:val="bottom"/>
              </w:tcPr>
            </w:tcPrChange>
          </w:tcPr>
          <w:p w14:paraId="43B63D57" w14:textId="4F7A0537" w:rsidR="00C87CFE" w:rsidRPr="00CD1347" w:rsidRDefault="00C87CFE" w:rsidP="00C87CFE">
            <w:pPr>
              <w:jc w:val="center"/>
              <w:rPr>
                <w:ins w:id="25905" w:author="Στάθης Καπ" w:date="2023-03-03T04:01:00Z"/>
                <w:rFonts w:ascii="Calibri" w:hAnsi="Calibri" w:cs="Calibri"/>
                <w:color w:val="000000"/>
                <w:sz w:val="16"/>
                <w:szCs w:val="16"/>
              </w:rPr>
            </w:pPr>
            <w:ins w:id="25906" w:author="Στάθης Καπ" w:date="2023-03-03T04:08:00Z">
              <w:r w:rsidRPr="00CD1347">
                <w:rPr>
                  <w:rFonts w:ascii="Calibri" w:hAnsi="Calibri" w:cs="Calibri"/>
                  <w:color w:val="000000"/>
                  <w:sz w:val="16"/>
                  <w:szCs w:val="16"/>
                  <w:rPrChange w:id="25907"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25908" w:author="Στάθης Καπ" w:date="2023-03-03T06:27:00Z">
              <w:tcPr>
                <w:tcW w:w="560" w:type="dxa"/>
              </w:tcPr>
            </w:tcPrChange>
          </w:tcPr>
          <w:p w14:paraId="415C1942" w14:textId="5E837612" w:rsidR="00C87CFE" w:rsidRPr="00CD1347" w:rsidRDefault="00C87CFE" w:rsidP="00C87CFE">
            <w:pPr>
              <w:jc w:val="center"/>
              <w:rPr>
                <w:ins w:id="25909" w:author="Στάθης Καπ" w:date="2023-03-03T04:01:00Z"/>
                <w:sz w:val="16"/>
                <w:szCs w:val="16"/>
              </w:rPr>
            </w:pPr>
            <w:ins w:id="25910" w:author="Στάθης Καπ" w:date="2023-03-03T06:23:00Z">
              <w:r>
                <w:rPr>
                  <w:rFonts w:ascii="Calibri" w:hAnsi="Calibri" w:cs="Calibri"/>
                  <w:color w:val="000000"/>
                  <w:sz w:val="16"/>
                  <w:szCs w:val="16"/>
                </w:rPr>
                <w:t>1724</w:t>
              </w:r>
            </w:ins>
          </w:p>
        </w:tc>
        <w:tc>
          <w:tcPr>
            <w:tcW w:w="855" w:type="dxa"/>
            <w:vAlign w:val="center"/>
            <w:tcPrChange w:id="25911" w:author="Στάθης Καπ" w:date="2023-03-03T06:27:00Z">
              <w:tcPr>
                <w:tcW w:w="855" w:type="dxa"/>
              </w:tcPr>
            </w:tcPrChange>
          </w:tcPr>
          <w:p w14:paraId="0541CCFA" w14:textId="0C3AD8C6" w:rsidR="00C87CFE" w:rsidRPr="00CD1347" w:rsidRDefault="00C87CFE" w:rsidP="00C87CFE">
            <w:pPr>
              <w:jc w:val="center"/>
              <w:rPr>
                <w:ins w:id="25912" w:author="Στάθης Καπ" w:date="2023-03-03T04:01:00Z"/>
                <w:sz w:val="16"/>
                <w:szCs w:val="16"/>
              </w:rPr>
            </w:pPr>
            <w:ins w:id="25913" w:author="Στάθης Καπ" w:date="2023-03-03T06:23:00Z">
              <w:r>
                <w:rPr>
                  <w:rFonts w:ascii="Calibri" w:hAnsi="Calibri" w:cs="Calibri"/>
                  <w:color w:val="000000"/>
                  <w:sz w:val="16"/>
                  <w:szCs w:val="16"/>
                </w:rPr>
                <w:t>1724</w:t>
              </w:r>
            </w:ins>
          </w:p>
        </w:tc>
        <w:tc>
          <w:tcPr>
            <w:tcW w:w="544" w:type="dxa"/>
            <w:vAlign w:val="center"/>
            <w:tcPrChange w:id="25914" w:author="Στάθης Καπ" w:date="2023-03-03T06:27:00Z">
              <w:tcPr>
                <w:tcW w:w="544" w:type="dxa"/>
                <w:vAlign w:val="bottom"/>
              </w:tcPr>
            </w:tcPrChange>
          </w:tcPr>
          <w:p w14:paraId="486137AF" w14:textId="7A76DDB9" w:rsidR="00C87CFE" w:rsidRPr="00CD1347" w:rsidRDefault="00C87CFE" w:rsidP="00C87CFE">
            <w:pPr>
              <w:jc w:val="center"/>
              <w:rPr>
                <w:ins w:id="25915" w:author="Στάθης Καπ" w:date="2023-03-03T04:01:00Z"/>
                <w:rFonts w:ascii="Calibri" w:hAnsi="Calibri" w:cs="Calibri"/>
                <w:color w:val="000000"/>
                <w:sz w:val="16"/>
                <w:szCs w:val="16"/>
              </w:rPr>
            </w:pPr>
            <w:ins w:id="25916" w:author="Στάθης Καπ" w:date="2023-03-03T06:23:00Z">
              <w:r>
                <w:rPr>
                  <w:rFonts w:ascii="Calibri" w:hAnsi="Calibri" w:cs="Calibri"/>
                  <w:color w:val="000000"/>
                  <w:sz w:val="16"/>
                  <w:szCs w:val="16"/>
                </w:rPr>
                <w:t>1724</w:t>
              </w:r>
            </w:ins>
          </w:p>
        </w:tc>
        <w:tc>
          <w:tcPr>
            <w:tcW w:w="621" w:type="dxa"/>
            <w:vAlign w:val="center"/>
            <w:tcPrChange w:id="25917" w:author="Στάθης Καπ" w:date="2023-03-03T06:27:00Z">
              <w:tcPr>
                <w:tcW w:w="621" w:type="dxa"/>
                <w:vAlign w:val="bottom"/>
              </w:tcPr>
            </w:tcPrChange>
          </w:tcPr>
          <w:p w14:paraId="54A21C80" w14:textId="4CDDAA4B" w:rsidR="00C87CFE" w:rsidRPr="00CD1347" w:rsidRDefault="00C87CFE" w:rsidP="00C87CFE">
            <w:pPr>
              <w:jc w:val="center"/>
              <w:rPr>
                <w:ins w:id="25918" w:author="Στάθης Καπ" w:date="2023-03-03T04:01:00Z"/>
                <w:rFonts w:ascii="Calibri" w:hAnsi="Calibri" w:cs="Calibri"/>
                <w:color w:val="000000"/>
                <w:sz w:val="16"/>
                <w:szCs w:val="16"/>
              </w:rPr>
            </w:pPr>
            <w:ins w:id="25919" w:author="Στάθης Καπ" w:date="2023-03-03T06:23:00Z">
              <w:r>
                <w:rPr>
                  <w:rFonts w:ascii="Calibri" w:hAnsi="Calibri" w:cs="Calibri"/>
                  <w:color w:val="000000"/>
                  <w:sz w:val="16"/>
                  <w:szCs w:val="16"/>
                </w:rPr>
                <w:t>0.073</w:t>
              </w:r>
            </w:ins>
          </w:p>
        </w:tc>
        <w:tc>
          <w:tcPr>
            <w:tcW w:w="669" w:type="dxa"/>
            <w:vAlign w:val="center"/>
            <w:tcPrChange w:id="25920" w:author="Στάθης Καπ" w:date="2023-03-03T06:27:00Z">
              <w:tcPr>
                <w:tcW w:w="669" w:type="dxa"/>
                <w:vAlign w:val="center"/>
              </w:tcPr>
            </w:tcPrChange>
          </w:tcPr>
          <w:p w14:paraId="6A2C31DD" w14:textId="6EDACF44" w:rsidR="00C87CFE" w:rsidRPr="00CD1347" w:rsidRDefault="00C87CFE" w:rsidP="00C87CFE">
            <w:pPr>
              <w:jc w:val="center"/>
              <w:rPr>
                <w:ins w:id="25921" w:author="Στάθης Καπ" w:date="2023-03-03T04:01:00Z"/>
                <w:rFonts w:cstheme="minorHAnsi"/>
                <w:sz w:val="16"/>
                <w:szCs w:val="16"/>
              </w:rPr>
            </w:pPr>
            <w:ins w:id="25922" w:author="Στάθης Καπ" w:date="2023-03-03T06:23:00Z">
              <w:r>
                <w:rPr>
                  <w:rFonts w:ascii="Calibri" w:hAnsi="Calibri" w:cstheme="minorHAnsi"/>
                  <w:color w:val="000000"/>
                  <w:sz w:val="16"/>
                  <w:szCs w:val="16"/>
                </w:rPr>
                <w:t>0</w:t>
              </w:r>
            </w:ins>
          </w:p>
        </w:tc>
        <w:tc>
          <w:tcPr>
            <w:tcW w:w="543" w:type="dxa"/>
            <w:vAlign w:val="center"/>
            <w:tcPrChange w:id="25923" w:author="Στάθης Καπ" w:date="2023-03-03T06:27:00Z">
              <w:tcPr>
                <w:tcW w:w="543" w:type="dxa"/>
                <w:vAlign w:val="bottom"/>
              </w:tcPr>
            </w:tcPrChange>
          </w:tcPr>
          <w:p w14:paraId="3C81E38C" w14:textId="69500D8B" w:rsidR="00C87CFE" w:rsidRPr="00CD1347" w:rsidRDefault="00C87CFE" w:rsidP="00C87CFE">
            <w:pPr>
              <w:jc w:val="center"/>
              <w:rPr>
                <w:ins w:id="25924" w:author="Στάθης Καπ" w:date="2023-03-03T04:01:00Z"/>
                <w:rFonts w:ascii="Calibri" w:hAnsi="Calibri" w:cs="Calibri"/>
                <w:color w:val="000000"/>
                <w:sz w:val="16"/>
                <w:szCs w:val="16"/>
              </w:rPr>
            </w:pPr>
            <w:ins w:id="25925" w:author="Στάθης Καπ" w:date="2023-03-03T06:23:00Z">
              <w:r>
                <w:rPr>
                  <w:rFonts w:ascii="Calibri" w:hAnsi="Calibri" w:cs="Calibri"/>
                  <w:color w:val="000000"/>
                  <w:sz w:val="16"/>
                  <w:szCs w:val="16"/>
                </w:rPr>
                <w:t>1724</w:t>
              </w:r>
            </w:ins>
          </w:p>
        </w:tc>
        <w:tc>
          <w:tcPr>
            <w:tcW w:w="621" w:type="dxa"/>
            <w:vAlign w:val="center"/>
            <w:tcPrChange w:id="25926" w:author="Στάθης Καπ" w:date="2023-03-03T06:27:00Z">
              <w:tcPr>
                <w:tcW w:w="621" w:type="dxa"/>
                <w:vAlign w:val="bottom"/>
              </w:tcPr>
            </w:tcPrChange>
          </w:tcPr>
          <w:p w14:paraId="5E0339CA" w14:textId="760F9835" w:rsidR="00C87CFE" w:rsidRPr="00CD1347" w:rsidRDefault="00C87CFE" w:rsidP="00C87CFE">
            <w:pPr>
              <w:jc w:val="center"/>
              <w:rPr>
                <w:ins w:id="25927" w:author="Στάθης Καπ" w:date="2023-03-03T04:01:00Z"/>
                <w:rFonts w:ascii="Calibri" w:hAnsi="Calibri" w:cs="Calibri"/>
                <w:color w:val="000000"/>
                <w:sz w:val="16"/>
                <w:szCs w:val="16"/>
              </w:rPr>
            </w:pPr>
            <w:ins w:id="25928" w:author="Στάθης Καπ" w:date="2023-03-03T06:23:00Z">
              <w:r>
                <w:rPr>
                  <w:rFonts w:ascii="Calibri" w:hAnsi="Calibri" w:cs="Calibri"/>
                  <w:color w:val="000000"/>
                  <w:sz w:val="16"/>
                  <w:szCs w:val="16"/>
                </w:rPr>
                <w:t>0.082</w:t>
              </w:r>
            </w:ins>
          </w:p>
        </w:tc>
        <w:tc>
          <w:tcPr>
            <w:tcW w:w="669" w:type="dxa"/>
            <w:vAlign w:val="center"/>
            <w:tcPrChange w:id="25929" w:author="Στάθης Καπ" w:date="2023-03-03T06:27:00Z">
              <w:tcPr>
                <w:tcW w:w="669" w:type="dxa"/>
                <w:vAlign w:val="center"/>
              </w:tcPr>
            </w:tcPrChange>
          </w:tcPr>
          <w:p w14:paraId="3CCCE29C" w14:textId="4F4F29D5" w:rsidR="00C87CFE" w:rsidRPr="00CD1347" w:rsidRDefault="00C87CFE" w:rsidP="00C87CFE">
            <w:pPr>
              <w:jc w:val="center"/>
              <w:rPr>
                <w:ins w:id="25930" w:author="Στάθης Καπ" w:date="2023-03-03T04:01:00Z"/>
                <w:rFonts w:cstheme="minorHAnsi"/>
                <w:sz w:val="16"/>
                <w:szCs w:val="16"/>
              </w:rPr>
            </w:pPr>
            <w:ins w:id="25931" w:author="Στάθης Καπ" w:date="2023-03-03T06:23:00Z">
              <w:r>
                <w:rPr>
                  <w:rFonts w:ascii="Calibri" w:hAnsi="Calibri" w:cstheme="minorHAnsi"/>
                  <w:color w:val="000000"/>
                  <w:sz w:val="16"/>
                  <w:szCs w:val="16"/>
                </w:rPr>
                <w:t>0</w:t>
              </w:r>
            </w:ins>
          </w:p>
        </w:tc>
        <w:tc>
          <w:tcPr>
            <w:tcW w:w="508" w:type="dxa"/>
            <w:vAlign w:val="center"/>
            <w:tcPrChange w:id="25932" w:author="Στάθης Καπ" w:date="2023-03-03T06:27:00Z">
              <w:tcPr>
                <w:tcW w:w="508" w:type="dxa"/>
                <w:vAlign w:val="bottom"/>
              </w:tcPr>
            </w:tcPrChange>
          </w:tcPr>
          <w:p w14:paraId="1B1E478D" w14:textId="6B428C30" w:rsidR="00C87CFE" w:rsidRPr="00CD1347" w:rsidRDefault="00C87CFE" w:rsidP="00C87CFE">
            <w:pPr>
              <w:jc w:val="center"/>
              <w:rPr>
                <w:ins w:id="25933" w:author="Στάθης Καπ" w:date="2023-03-03T04:01:00Z"/>
                <w:rFonts w:ascii="Calibri" w:hAnsi="Calibri" w:cs="Calibri"/>
                <w:color w:val="000000"/>
                <w:sz w:val="16"/>
                <w:szCs w:val="16"/>
              </w:rPr>
            </w:pPr>
            <w:ins w:id="25934" w:author="Στάθης Καπ" w:date="2023-03-03T06:23:00Z">
              <w:r>
                <w:rPr>
                  <w:rFonts w:ascii="Calibri" w:hAnsi="Calibri" w:cs="Calibri"/>
                  <w:color w:val="000000"/>
                  <w:sz w:val="16"/>
                  <w:szCs w:val="16"/>
                </w:rPr>
                <w:t>1724</w:t>
              </w:r>
            </w:ins>
          </w:p>
        </w:tc>
        <w:tc>
          <w:tcPr>
            <w:tcW w:w="541" w:type="dxa"/>
            <w:vAlign w:val="center"/>
            <w:tcPrChange w:id="25935" w:author="Στάθης Καπ" w:date="2023-03-03T06:27:00Z">
              <w:tcPr>
                <w:tcW w:w="541" w:type="dxa"/>
                <w:vAlign w:val="bottom"/>
              </w:tcPr>
            </w:tcPrChange>
          </w:tcPr>
          <w:p w14:paraId="73ABADA2" w14:textId="3BE76F23" w:rsidR="00C87CFE" w:rsidRPr="00CD1347" w:rsidRDefault="00C87CFE" w:rsidP="00C87CFE">
            <w:pPr>
              <w:jc w:val="center"/>
              <w:rPr>
                <w:ins w:id="25936" w:author="Στάθης Καπ" w:date="2023-03-03T04:01:00Z"/>
                <w:rFonts w:ascii="Calibri" w:hAnsi="Calibri" w:cs="Calibri"/>
                <w:color w:val="000000"/>
                <w:sz w:val="16"/>
                <w:szCs w:val="16"/>
              </w:rPr>
            </w:pPr>
            <w:ins w:id="25937" w:author="Στάθης Καπ" w:date="2023-03-03T06:23:00Z">
              <w:r>
                <w:rPr>
                  <w:rFonts w:ascii="Calibri" w:hAnsi="Calibri" w:cs="Calibri"/>
                  <w:color w:val="000000"/>
                  <w:sz w:val="16"/>
                  <w:szCs w:val="16"/>
                </w:rPr>
                <w:t>0.114</w:t>
              </w:r>
            </w:ins>
          </w:p>
        </w:tc>
        <w:tc>
          <w:tcPr>
            <w:tcW w:w="589" w:type="dxa"/>
            <w:vAlign w:val="center"/>
            <w:tcPrChange w:id="25938" w:author="Στάθης Καπ" w:date="2023-03-03T06:27:00Z">
              <w:tcPr>
                <w:tcW w:w="589" w:type="dxa"/>
                <w:vAlign w:val="center"/>
              </w:tcPr>
            </w:tcPrChange>
          </w:tcPr>
          <w:p w14:paraId="1C310FA6" w14:textId="389F70CD" w:rsidR="00C87CFE" w:rsidRPr="00CD1347" w:rsidRDefault="00C87CFE" w:rsidP="00C87CFE">
            <w:pPr>
              <w:jc w:val="center"/>
              <w:rPr>
                <w:ins w:id="25939" w:author="Στάθης Καπ" w:date="2023-03-03T04:01:00Z"/>
                <w:rFonts w:cstheme="minorHAnsi"/>
                <w:sz w:val="16"/>
                <w:szCs w:val="16"/>
              </w:rPr>
            </w:pPr>
            <w:ins w:id="25940" w:author="Στάθης Καπ" w:date="2023-03-03T06:23:00Z">
              <w:r>
                <w:rPr>
                  <w:rFonts w:ascii="Calibri" w:hAnsi="Calibri" w:cstheme="minorHAnsi"/>
                  <w:color w:val="000000"/>
                  <w:sz w:val="16"/>
                  <w:szCs w:val="16"/>
                </w:rPr>
                <w:t>0</w:t>
              </w:r>
            </w:ins>
          </w:p>
        </w:tc>
        <w:tc>
          <w:tcPr>
            <w:tcW w:w="463" w:type="dxa"/>
            <w:vAlign w:val="center"/>
            <w:tcPrChange w:id="25941" w:author="Στάθης Καπ" w:date="2023-03-03T06:27:00Z">
              <w:tcPr>
                <w:tcW w:w="463" w:type="dxa"/>
                <w:vAlign w:val="bottom"/>
              </w:tcPr>
            </w:tcPrChange>
          </w:tcPr>
          <w:p w14:paraId="21320715" w14:textId="299AC9B7" w:rsidR="00C87CFE" w:rsidRPr="00CD1347" w:rsidRDefault="00C87CFE" w:rsidP="00C87CFE">
            <w:pPr>
              <w:jc w:val="center"/>
              <w:rPr>
                <w:ins w:id="25942" w:author="Στάθης Καπ" w:date="2023-03-03T04:01:00Z"/>
                <w:rFonts w:ascii="Calibri" w:hAnsi="Calibri" w:cs="Calibri"/>
                <w:color w:val="000000"/>
                <w:sz w:val="16"/>
                <w:szCs w:val="16"/>
              </w:rPr>
            </w:pPr>
            <w:ins w:id="25943" w:author="Στάθης Καπ" w:date="2023-03-03T06:23:00Z">
              <w:r>
                <w:rPr>
                  <w:rFonts w:ascii="Calibri" w:hAnsi="Calibri" w:cs="Calibri"/>
                  <w:color w:val="000000"/>
                  <w:sz w:val="16"/>
                  <w:szCs w:val="16"/>
                </w:rPr>
                <w:t>1724</w:t>
              </w:r>
            </w:ins>
          </w:p>
        </w:tc>
        <w:tc>
          <w:tcPr>
            <w:tcW w:w="541" w:type="dxa"/>
            <w:vAlign w:val="center"/>
            <w:tcPrChange w:id="25944" w:author="Στάθης Καπ" w:date="2023-03-03T06:27:00Z">
              <w:tcPr>
                <w:tcW w:w="541" w:type="dxa"/>
                <w:vAlign w:val="bottom"/>
              </w:tcPr>
            </w:tcPrChange>
          </w:tcPr>
          <w:p w14:paraId="174677D0" w14:textId="577C2375" w:rsidR="00C87CFE" w:rsidRPr="00CD1347" w:rsidRDefault="00C87CFE" w:rsidP="00C87CFE">
            <w:pPr>
              <w:jc w:val="center"/>
              <w:rPr>
                <w:ins w:id="25945" w:author="Στάθης Καπ" w:date="2023-03-03T04:01:00Z"/>
                <w:rFonts w:ascii="Calibri" w:hAnsi="Calibri" w:cs="Calibri"/>
                <w:color w:val="000000"/>
                <w:sz w:val="16"/>
                <w:szCs w:val="16"/>
              </w:rPr>
            </w:pPr>
            <w:ins w:id="25946" w:author="Στάθης Καπ" w:date="2023-03-03T06:23:00Z">
              <w:r>
                <w:rPr>
                  <w:rFonts w:ascii="Calibri" w:hAnsi="Calibri" w:cs="Calibri"/>
                  <w:color w:val="000000"/>
                  <w:sz w:val="16"/>
                  <w:szCs w:val="16"/>
                </w:rPr>
                <w:t>0.118</w:t>
              </w:r>
            </w:ins>
          </w:p>
        </w:tc>
        <w:tc>
          <w:tcPr>
            <w:tcW w:w="589" w:type="dxa"/>
            <w:vAlign w:val="center"/>
            <w:tcPrChange w:id="25947" w:author="Στάθης Καπ" w:date="2023-03-03T06:27:00Z">
              <w:tcPr>
                <w:tcW w:w="589" w:type="dxa"/>
                <w:vAlign w:val="center"/>
              </w:tcPr>
            </w:tcPrChange>
          </w:tcPr>
          <w:p w14:paraId="056F2F79" w14:textId="50691AEA" w:rsidR="00C87CFE" w:rsidRPr="00CD1347" w:rsidRDefault="00C87CFE" w:rsidP="00C87CFE">
            <w:pPr>
              <w:jc w:val="center"/>
              <w:rPr>
                <w:ins w:id="25948" w:author="Στάθης Καπ" w:date="2023-03-03T04:01:00Z"/>
                <w:rFonts w:cstheme="minorHAnsi"/>
                <w:sz w:val="16"/>
                <w:szCs w:val="16"/>
              </w:rPr>
            </w:pPr>
            <w:ins w:id="25949" w:author="Στάθης Καπ" w:date="2023-03-03T06:23:00Z">
              <w:r>
                <w:rPr>
                  <w:rFonts w:ascii="Calibri" w:hAnsi="Calibri" w:cstheme="minorHAnsi"/>
                  <w:color w:val="000000"/>
                  <w:sz w:val="16"/>
                  <w:szCs w:val="16"/>
                </w:rPr>
                <w:t>0</w:t>
              </w:r>
            </w:ins>
          </w:p>
        </w:tc>
      </w:tr>
    </w:tbl>
    <w:p w14:paraId="234C0678" w14:textId="77777777" w:rsidR="00F665AE" w:rsidRDefault="00F665AE">
      <w:pPr>
        <w:rPr>
          <w:ins w:id="25950" w:author="Στάθης Καπ" w:date="2023-02-27T01:38:00Z"/>
        </w:rPr>
      </w:pPr>
    </w:p>
    <w:p w14:paraId="43F9152E" w14:textId="0B129AC6" w:rsidR="007A4C64" w:rsidRDefault="007A4C64">
      <w:pPr>
        <w:pStyle w:val="Heading2"/>
        <w:rPr>
          <w:ins w:id="25951" w:author="Στάθης Καπ" w:date="2023-02-28T16:56:00Z"/>
          <w:lang w:val="el-GR"/>
        </w:rPr>
        <w:pPrChange w:id="25952" w:author="Στάθης Καπ" w:date="2023-02-28T16:56:00Z">
          <w:pPr/>
        </w:pPrChange>
      </w:pPr>
      <w:bookmarkStart w:id="25953" w:name="_Toc129057690"/>
      <w:ins w:id="25954" w:author="Στάθης Καπ" w:date="2023-02-28T16:56:00Z">
        <w:r>
          <w:rPr>
            <w:lang w:val="el-GR"/>
          </w:rPr>
          <w:t>Σύγκριση διαφορετικών εκδόσεων του αλγορίθμου</w:t>
        </w:r>
        <w:bookmarkEnd w:id="25953"/>
      </w:ins>
    </w:p>
    <w:p w14:paraId="4A461211" w14:textId="147AFEC3" w:rsidR="001B1841" w:rsidRDefault="001B1841">
      <w:pPr>
        <w:rPr>
          <w:ins w:id="25955" w:author="Στάθης Καπ" w:date="2023-02-28T08:33:00Z"/>
          <w:lang w:val="el-GR"/>
        </w:rPr>
      </w:pPr>
      <w:ins w:id="25956" w:author="Στάθης Καπ" w:date="2023-02-28T08:26:00Z">
        <w:r>
          <w:rPr>
            <w:lang w:val="el-GR"/>
          </w:rPr>
          <w:t xml:space="preserve">Στο Κεφάλαιο 4, αναλύθηκαν λεπτομερώς </w:t>
        </w:r>
      </w:ins>
      <w:ins w:id="25957" w:author="Στάθης Καπ" w:date="2023-02-28T08:27:00Z">
        <w:r>
          <w:rPr>
            <w:lang w:val="el-GR"/>
          </w:rPr>
          <w:t xml:space="preserve">οι τροποποιήσεις στον βασικό αλγόριθμο </w:t>
        </w:r>
        <w:r>
          <w:t>ILS</w:t>
        </w:r>
        <w:r w:rsidRPr="001B1841">
          <w:rPr>
            <w:lang w:val="el-GR"/>
            <w:rPrChange w:id="25958" w:author="Στάθης Καπ" w:date="2023-02-28T08:27:00Z">
              <w:rPr/>
            </w:rPrChange>
          </w:rPr>
          <w:t xml:space="preserve">, </w:t>
        </w:r>
        <w:r>
          <w:rPr>
            <w:lang w:val="el-GR"/>
          </w:rPr>
          <w:t xml:space="preserve">καθώς και </w:t>
        </w:r>
      </w:ins>
      <w:ins w:id="25959" w:author="Στάθης Καπ" w:date="2023-03-03T04:34:00Z">
        <w:r w:rsidR="0033527D">
          <w:rPr>
            <w:lang w:val="el-GR"/>
          </w:rPr>
          <w:t>οι</w:t>
        </w:r>
      </w:ins>
      <w:ins w:id="25960" w:author="Στάθης Καπ" w:date="2023-02-28T08:27:00Z">
        <w:r>
          <w:rPr>
            <w:lang w:val="el-GR"/>
          </w:rPr>
          <w:t xml:space="preserve"> </w:t>
        </w:r>
      </w:ins>
      <w:ins w:id="25961" w:author="Στάθης Καπ" w:date="2023-02-28T16:44:00Z">
        <w:r w:rsidR="00943BB6">
          <w:rPr>
            <w:lang w:val="el-GR"/>
          </w:rPr>
          <w:t>κινήσεις που έγιναν</w:t>
        </w:r>
      </w:ins>
      <w:ins w:id="25962" w:author="Στάθης Καπ" w:date="2023-02-28T08:27:00Z">
        <w:r>
          <w:rPr>
            <w:lang w:val="el-GR"/>
          </w:rPr>
          <w:t xml:space="preserve"> για να βελτιώσουν την ταχύτητ</w:t>
        </w:r>
      </w:ins>
      <w:ins w:id="25963" w:author="Στάθης Καπ" w:date="2023-02-28T08:29:00Z">
        <w:r>
          <w:rPr>
            <w:lang w:val="el-GR"/>
          </w:rPr>
          <w:t>α</w:t>
        </w:r>
      </w:ins>
      <w:ins w:id="25964" w:author="Στάθης Καπ" w:date="2023-02-28T08:27:00Z">
        <w:r>
          <w:rPr>
            <w:lang w:val="el-GR"/>
          </w:rPr>
          <w:t xml:space="preserve"> του</w:t>
        </w:r>
      </w:ins>
      <w:ins w:id="25965" w:author="Στάθης Καπ" w:date="2023-02-28T08:28:00Z">
        <w:r>
          <w:rPr>
            <w:lang w:val="el-GR"/>
          </w:rPr>
          <w:t xml:space="preserve"> τροποποιημένου αλγορίθμου</w:t>
        </w:r>
      </w:ins>
      <w:ins w:id="25966" w:author="Στάθης Καπ" w:date="2023-02-28T08:27:00Z">
        <w:r>
          <w:rPr>
            <w:lang w:val="el-GR"/>
          </w:rPr>
          <w:t xml:space="preserve"> ή τη βαθμολογία των λύσεων</w:t>
        </w:r>
      </w:ins>
      <w:ins w:id="25967" w:author="Στάθης Καπ" w:date="2023-02-28T08:28:00Z">
        <w:r>
          <w:rPr>
            <w:lang w:val="el-GR"/>
          </w:rPr>
          <w:t xml:space="preserve"> του</w:t>
        </w:r>
      </w:ins>
      <w:ins w:id="25968" w:author="Στάθης Καπ" w:date="2023-02-28T08:27:00Z">
        <w:r>
          <w:rPr>
            <w:lang w:val="el-GR"/>
          </w:rPr>
          <w:t xml:space="preserve">. </w:t>
        </w:r>
      </w:ins>
      <w:ins w:id="25969" w:author="Στάθης Καπ" w:date="2023-02-28T08:29:00Z">
        <w:r>
          <w:rPr>
            <w:lang w:val="el-GR"/>
          </w:rPr>
          <w:t>Παρακάτω συγκρίνονται σε απόδοση και χρόνο εκτέλεσης 4 διαφορετικ</w:t>
        </w:r>
      </w:ins>
      <w:ins w:id="25970"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971" w:author="Στάθης Καπ" w:date="2023-02-28T08:38:00Z"/>
          <w:lang w:val="el-GR"/>
        </w:rPr>
      </w:pPr>
      <w:ins w:id="25972" w:author="Στάθης Καπ" w:date="2023-02-28T08:34:00Z">
        <w:r>
          <w:t>release</w:t>
        </w:r>
      </w:ins>
      <w:ins w:id="25973" w:author="Στάθης Καπ" w:date="2023-02-28T08:35:00Z">
        <w:r w:rsidRPr="007B4A5B">
          <w:rPr>
            <w:lang w:val="el-GR"/>
            <w:rPrChange w:id="25974" w:author="Στάθης Καπ" w:date="2023-02-28T08:36:00Z">
              <w:rPr/>
            </w:rPrChange>
          </w:rPr>
          <w:t xml:space="preserve">: </w:t>
        </w:r>
      </w:ins>
      <w:ins w:id="25975" w:author="Στάθης Καπ" w:date="2023-02-28T08:36:00Z">
        <w:r>
          <w:rPr>
            <w:lang w:val="el-GR"/>
          </w:rPr>
          <w:t>Η τελική έκδοση του αλγορίθμου, η οποία έχει προσαρμοσμένα χρονικά διαστήματα για να είναι διαμο</w:t>
        </w:r>
      </w:ins>
      <w:ins w:id="25976"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977" w:author="Στάθης Καπ" w:date="2023-02-28T08:38:00Z">
        <w:r>
          <w:rPr>
            <w:lang w:val="el-GR"/>
          </w:rPr>
          <w:t>άληψη</w:t>
        </w:r>
      </w:ins>
      <w:ins w:id="25978"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979" w:author="Στάθης Καπ" w:date="2023-02-28T08:38:00Z"/>
          <w:lang w:val="el-GR"/>
        </w:rPr>
      </w:pPr>
      <w:ins w:id="25980" w:author="Στάθης Καπ" w:date="2023-02-28T08:38:00Z">
        <w:r>
          <w:t>no</w:t>
        </w:r>
        <w:r w:rsidRPr="007B4A5B">
          <w:rPr>
            <w:lang w:val="el-GR"/>
            <w:rPrChange w:id="25981" w:author="Στάθης Καπ" w:date="2023-02-28T08:38:00Z">
              <w:rPr/>
            </w:rPrChange>
          </w:rPr>
          <w:t>-</w:t>
        </w:r>
        <w:r>
          <w:t>history</w:t>
        </w:r>
        <w:r w:rsidRPr="007B4A5B">
          <w:rPr>
            <w:lang w:val="el-GR"/>
            <w:rPrChange w:id="25982" w:author="Στάθης Καπ" w:date="2023-02-28T08:38:00Z">
              <w:rPr/>
            </w:rPrChange>
          </w:rPr>
          <w:t xml:space="preserve">: </w:t>
        </w:r>
        <w:r>
          <w:rPr>
            <w:lang w:val="el-GR"/>
          </w:rPr>
          <w:t xml:space="preserve">Η διαφορά με την έκδοση </w:t>
        </w:r>
        <w:r>
          <w:t>release</w:t>
        </w:r>
        <w:r w:rsidRPr="007B4A5B">
          <w:rPr>
            <w:lang w:val="el-GR"/>
            <w:rPrChange w:id="25983" w:author="Στάθης Καπ" w:date="2023-02-28T08:38:00Z">
              <w:rPr/>
            </w:rPrChange>
          </w:rPr>
          <w:t xml:space="preserve">, </w:t>
        </w:r>
        <w:r>
          <w:rPr>
            <w:lang w:val="el-GR"/>
          </w:rPr>
          <w:t xml:space="preserve">είναι ότι δεν κρατάει ιστορικό για </w:t>
        </w:r>
      </w:ins>
      <w:ins w:id="25984" w:author="Στάθης Καπ" w:date="2023-02-28T16:57:00Z">
        <w:r w:rsidR="005E3681">
          <w:rPr>
            <w:lang w:val="el-GR"/>
          </w:rPr>
          <w:t>της</w:t>
        </w:r>
      </w:ins>
      <w:ins w:id="25985"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986" w:author="Στάθης Καπ" w:date="2023-02-28T08:42:00Z"/>
          <w:lang w:val="el-GR"/>
          <w:rPrChange w:id="25987" w:author="Στάθης Καπ" w:date="2023-02-28T08:42:00Z">
            <w:rPr>
              <w:ins w:id="25988" w:author="Στάθης Καπ" w:date="2023-02-28T08:42:00Z"/>
            </w:rPr>
          </w:rPrChange>
        </w:rPr>
      </w:pPr>
      <w:ins w:id="25989" w:author="Στάθης Καπ" w:date="2023-02-28T08:39:00Z">
        <w:r>
          <w:t>equal</w:t>
        </w:r>
        <w:r w:rsidRPr="00AB565B">
          <w:rPr>
            <w:lang w:val="el-GR"/>
            <w:rPrChange w:id="25990" w:author="Στάθης Καπ" w:date="2023-02-28T08:39:00Z">
              <w:rPr/>
            </w:rPrChange>
          </w:rPr>
          <w:t>-</w:t>
        </w:r>
        <w:r>
          <w:t>intervals</w:t>
        </w:r>
        <w:r w:rsidRPr="00AB565B">
          <w:rPr>
            <w:lang w:val="el-GR"/>
            <w:rPrChange w:id="25991" w:author="Στάθης Καπ" w:date="2023-02-28T08:39:00Z">
              <w:rPr/>
            </w:rPrChange>
          </w:rPr>
          <w:t xml:space="preserve">: </w:t>
        </w:r>
        <w:r>
          <w:rPr>
            <w:lang w:val="el-GR"/>
          </w:rPr>
          <w:t xml:space="preserve">Η διαφορά με την έκδοση </w:t>
        </w:r>
        <w:r>
          <w:t>release</w:t>
        </w:r>
        <w:r w:rsidRPr="00AB565B">
          <w:rPr>
            <w:lang w:val="el-GR"/>
            <w:rPrChange w:id="25992" w:author="Στάθης Καπ" w:date="2023-02-28T08:39:00Z">
              <w:rPr/>
            </w:rPrChange>
          </w:rPr>
          <w:t xml:space="preserve"> </w:t>
        </w:r>
        <w:r>
          <w:rPr>
            <w:lang w:val="el-GR"/>
          </w:rPr>
          <w:t>είναι πως</w:t>
        </w:r>
      </w:ins>
      <w:ins w:id="25993" w:author="Στάθης Καπ" w:date="2023-02-28T08:40:00Z">
        <w:r>
          <w:rPr>
            <w:lang w:val="el-GR"/>
          </w:rPr>
          <w:t xml:space="preserve"> έχει</w:t>
        </w:r>
      </w:ins>
      <w:ins w:id="25994" w:author="Στάθης Καπ" w:date="2023-02-28T08:39:00Z">
        <w:r>
          <w:rPr>
            <w:lang w:val="el-GR"/>
          </w:rPr>
          <w:t xml:space="preserve"> </w:t>
        </w:r>
      </w:ins>
      <w:ins w:id="25995" w:author="Στάθης Καπ" w:date="2023-02-28T08:40:00Z">
        <w:r>
          <w:rPr>
            <w:lang w:val="el-GR"/>
          </w:rPr>
          <w:t>ίσα χρονικά διαστήματα</w:t>
        </w:r>
      </w:ins>
      <w:ins w:id="25996" w:author="Στάθης Καπ" w:date="2023-02-28T08:41:00Z">
        <w:r>
          <w:rPr>
            <w:lang w:val="el-GR"/>
          </w:rPr>
          <w:t xml:space="preserve">, όχι προσαρμοσμένα με βάση το πλήθος των κόμβων που </w:t>
        </w:r>
      </w:ins>
      <w:ins w:id="25997" w:author="Στάθης Καπ" w:date="2023-02-28T16:57:00Z">
        <w:r w:rsidR="005E3681">
          <w:rPr>
            <w:lang w:val="el-GR"/>
          </w:rPr>
          <w:t>της</w:t>
        </w:r>
      </w:ins>
      <w:ins w:id="25998" w:author="Στάθης Καπ" w:date="2023-02-28T08:41:00Z">
        <w:r>
          <w:rPr>
            <w:lang w:val="el-GR"/>
          </w:rPr>
          <w:t xml:space="preserve"> αντιστοιχούν. </w:t>
        </w:r>
      </w:ins>
      <w:ins w:id="25999" w:author="Στάθης Καπ" w:date="2023-02-28T08:40:00Z">
        <w:r>
          <w:rPr>
            <w:lang w:val="el-GR"/>
          </w:rPr>
          <w:t xml:space="preserve">Για παράδειγμα για </w:t>
        </w:r>
        <w:r>
          <w:t>s</w:t>
        </w:r>
        <w:r w:rsidRPr="00AB565B">
          <w:rPr>
            <w:lang w:val="el-GR"/>
            <w:rPrChange w:id="26000" w:author="Στάθης Καπ" w:date="2023-02-28T08:40:00Z">
              <w:rPr/>
            </w:rPrChange>
          </w:rPr>
          <w:t xml:space="preserve">=4, </w:t>
        </w:r>
        <w:r>
          <w:rPr>
            <w:lang w:val="el-GR"/>
          </w:rPr>
          <w:t xml:space="preserve">και </w:t>
        </w:r>
        <w:r>
          <w:t>timeBudget</w:t>
        </w:r>
        <w:r w:rsidRPr="00AB565B">
          <w:rPr>
            <w:lang w:val="el-GR"/>
            <w:rPrChange w:id="26001" w:author="Στάθης Καπ" w:date="2023-02-28T08:40:00Z">
              <w:rPr/>
            </w:rPrChange>
          </w:rPr>
          <w:t xml:space="preserve"> = [0</w:t>
        </w:r>
      </w:ins>
      <w:ins w:id="26002" w:author="Στάθης Καπ" w:date="2023-02-28T08:41:00Z">
        <w:r w:rsidRPr="00AB565B">
          <w:rPr>
            <w:lang w:val="el-GR"/>
            <w:rPrChange w:id="26003" w:author="Στάθης Καπ" w:date="2023-02-28T08:41:00Z">
              <w:rPr/>
            </w:rPrChange>
          </w:rPr>
          <w:t>-</w:t>
        </w:r>
      </w:ins>
      <w:ins w:id="26004" w:author="Στάθης Καπ" w:date="2023-02-28T08:40:00Z">
        <w:r w:rsidRPr="00AB565B">
          <w:rPr>
            <w:lang w:val="el-GR"/>
            <w:rPrChange w:id="26005" w:author="Στάθης Καπ" w:date="2023-02-28T08:40:00Z">
              <w:rPr/>
            </w:rPrChange>
          </w:rPr>
          <w:t xml:space="preserve">1000] </w:t>
        </w:r>
      </w:ins>
      <w:ins w:id="26006" w:author="Στάθης Καπ" w:date="2023-02-28T08:41:00Z">
        <w:r>
          <w:rPr>
            <w:lang w:val="el-GR"/>
          </w:rPr>
          <w:t xml:space="preserve">, θα προκύψουν τα διαστήματα </w:t>
        </w:r>
        <w:r w:rsidRPr="00AB565B">
          <w:rPr>
            <w:lang w:val="el-GR"/>
            <w:rPrChange w:id="26007" w:author="Στάθης Καπ" w:date="2023-02-28T08:41:00Z">
              <w:rPr/>
            </w:rPrChange>
          </w:rPr>
          <w:t>[0-250], [250-500], [5</w:t>
        </w:r>
        <w:r w:rsidRPr="00AB565B">
          <w:rPr>
            <w:lang w:val="el-GR"/>
            <w:rPrChange w:id="26008" w:author="Στάθης Καπ" w:date="2023-02-28T08:42:00Z">
              <w:rPr/>
            </w:rPrChange>
          </w:rPr>
          <w:t>00-</w:t>
        </w:r>
      </w:ins>
      <w:ins w:id="26009" w:author="Στάθης Καπ" w:date="2023-02-28T08:42:00Z">
        <w:r w:rsidRPr="00AB565B">
          <w:rPr>
            <w:lang w:val="el-GR"/>
            <w:rPrChange w:id="26010" w:author="Στάθης Καπ" w:date="2023-02-28T08:42:00Z">
              <w:rPr/>
            </w:rPrChange>
          </w:rPr>
          <w:t>750</w:t>
        </w:r>
      </w:ins>
      <w:ins w:id="26011" w:author="Στάθης Καπ" w:date="2023-02-28T08:41:00Z">
        <w:r w:rsidRPr="00AB565B">
          <w:rPr>
            <w:lang w:val="el-GR"/>
            <w:rPrChange w:id="26012" w:author="Στάθης Καπ" w:date="2023-02-28T08:41:00Z">
              <w:rPr/>
            </w:rPrChange>
          </w:rPr>
          <w:t>]</w:t>
        </w:r>
      </w:ins>
      <w:ins w:id="26013" w:author="Στάθης Καπ" w:date="2023-02-28T08:42:00Z">
        <w:r w:rsidRPr="00AB565B">
          <w:rPr>
            <w:lang w:val="el-GR"/>
            <w:rPrChange w:id="26014" w:author="Στάθης Καπ" w:date="2023-02-28T08:42:00Z">
              <w:rPr/>
            </w:rPrChange>
          </w:rPr>
          <w:t xml:space="preserve"> </w:t>
        </w:r>
        <w:r>
          <w:rPr>
            <w:lang w:val="el-GR"/>
          </w:rPr>
          <w:t xml:space="preserve">και </w:t>
        </w:r>
        <w:r w:rsidRPr="00AB565B">
          <w:rPr>
            <w:lang w:val="el-GR"/>
            <w:rPrChange w:id="26015" w:author="Στάθης Καπ" w:date="2023-02-28T08:42:00Z">
              <w:rPr/>
            </w:rPrChange>
          </w:rPr>
          <w:t>[750-1000].</w:t>
        </w:r>
      </w:ins>
    </w:p>
    <w:p w14:paraId="77044FDE" w14:textId="30538C9A" w:rsidR="00AB565B" w:rsidRDefault="00AB565B" w:rsidP="007B4A5B">
      <w:pPr>
        <w:pStyle w:val="ListParagraph"/>
        <w:numPr>
          <w:ilvl w:val="0"/>
          <w:numId w:val="56"/>
        </w:numPr>
        <w:rPr>
          <w:ins w:id="26016" w:author="Στάθης Καπ" w:date="2023-02-28T08:43:00Z"/>
          <w:lang w:val="el-GR"/>
        </w:rPr>
      </w:pPr>
      <w:ins w:id="26017" w:author="Στάθης Καπ" w:date="2023-02-28T08:42:00Z">
        <w:r>
          <w:t>simple</w:t>
        </w:r>
        <w:r>
          <w:rPr>
            <w:lang w:val="el-GR"/>
          </w:rPr>
          <w:t xml:space="preserve">: Η έκδοση αυτή είναι συνδυασμός των </w:t>
        </w:r>
        <w:r>
          <w:t>no</w:t>
        </w:r>
        <w:r w:rsidRPr="00AB565B">
          <w:rPr>
            <w:lang w:val="el-GR"/>
            <w:rPrChange w:id="26018" w:author="Στάθης Καπ" w:date="2023-02-28T08:43:00Z">
              <w:rPr/>
            </w:rPrChange>
          </w:rPr>
          <w:t>-</w:t>
        </w:r>
        <w:r>
          <w:t>history</w:t>
        </w:r>
        <w:r w:rsidRPr="00AB565B">
          <w:rPr>
            <w:lang w:val="el-GR"/>
            <w:rPrChange w:id="26019" w:author="Στάθης Καπ" w:date="2023-02-28T08:43:00Z">
              <w:rPr/>
            </w:rPrChange>
          </w:rPr>
          <w:t xml:space="preserve"> </w:t>
        </w:r>
        <w:r>
          <w:rPr>
            <w:lang w:val="el-GR"/>
          </w:rPr>
          <w:t xml:space="preserve">και </w:t>
        </w:r>
        <w:r>
          <w:t>equal</w:t>
        </w:r>
        <w:r w:rsidRPr="00AB565B">
          <w:rPr>
            <w:lang w:val="el-GR"/>
            <w:rPrChange w:id="26020" w:author="Στάθης Καπ" w:date="2023-02-28T08:43:00Z">
              <w:rPr/>
            </w:rPrChange>
          </w:rPr>
          <w:t>-</w:t>
        </w:r>
        <w:r>
          <w:t>intervals</w:t>
        </w:r>
        <w:r w:rsidRPr="00AB565B">
          <w:rPr>
            <w:lang w:val="el-GR"/>
            <w:rPrChange w:id="26021" w:author="Στάθης Καπ" w:date="2023-02-28T08:43:00Z">
              <w:rPr/>
            </w:rPrChange>
          </w:rPr>
          <w:t xml:space="preserve"> </w:t>
        </w:r>
      </w:ins>
      <w:ins w:id="26022" w:author="Στάθης Καπ" w:date="2023-02-28T08:43:00Z">
        <w:r>
          <w:rPr>
            <w:lang w:val="el-GR"/>
          </w:rPr>
          <w:t xml:space="preserve">καθώς </w:t>
        </w:r>
      </w:ins>
      <w:ins w:id="26023" w:author="Στάθης Καπ" w:date="2023-02-28T16:45:00Z">
        <w:r w:rsidR="009E59A2">
          <w:rPr>
            <w:lang w:val="el-GR"/>
          </w:rPr>
          <w:t>χρησιμοποιεί</w:t>
        </w:r>
      </w:ins>
      <w:ins w:id="26024" w:author="Στάθης Καπ" w:date="2023-02-28T08:43:00Z">
        <w:r>
          <w:rPr>
            <w:lang w:val="el-GR"/>
          </w:rPr>
          <w:t xml:space="preserve"> ίσα</w:t>
        </w:r>
      </w:ins>
      <w:ins w:id="26025" w:author="Στάθης Καπ" w:date="2023-02-28T16:45:00Z">
        <w:r w:rsidR="009E59A2">
          <w:rPr>
            <w:lang w:val="el-GR"/>
          </w:rPr>
          <w:t xml:space="preserve"> χρονικά</w:t>
        </w:r>
      </w:ins>
      <w:ins w:id="26026"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6027" w:author="Στάθης Καπ" w:date="2023-03-04T16:59:00Z"/>
          <w:lang w:val="el-GR"/>
        </w:rPr>
      </w:pPr>
      <w:ins w:id="26028" w:author="Στάθης Καπ" w:date="2023-02-28T08:51:00Z">
        <w:r>
          <w:rPr>
            <w:lang w:val="el-GR"/>
          </w:rPr>
          <w:t xml:space="preserve">Από τα γραφήματα φαίνεται πως η έκδοση </w:t>
        </w:r>
        <w:r>
          <w:t>no</w:t>
        </w:r>
        <w:r w:rsidRPr="001E4FC0">
          <w:rPr>
            <w:lang w:val="el-GR"/>
            <w:rPrChange w:id="26029" w:author="Στάθης Καπ" w:date="2023-02-28T08:51:00Z">
              <w:rPr/>
            </w:rPrChange>
          </w:rPr>
          <w:t>-</w:t>
        </w:r>
        <w:r>
          <w:t>history</w:t>
        </w:r>
        <w:r w:rsidRPr="001E4FC0">
          <w:rPr>
            <w:lang w:val="el-GR"/>
            <w:rPrChange w:id="26030" w:author="Στάθης Καπ" w:date="2023-02-28T08:51:00Z">
              <w:rPr/>
            </w:rPrChange>
          </w:rPr>
          <w:t xml:space="preserve"> </w:t>
        </w:r>
        <w:r>
          <w:rPr>
            <w:lang w:val="el-GR"/>
          </w:rPr>
          <w:t xml:space="preserve">δίνει τα χειρότερα αποτελέσματα, ειδικά για μεγαλύτερες τιμές </w:t>
        </w:r>
      </w:ins>
      <w:ins w:id="26031" w:author="Στάθης Καπ" w:date="2023-02-28T16:57:00Z">
        <w:r w:rsidR="005E3681">
          <w:rPr>
            <w:lang w:val="el-GR"/>
          </w:rPr>
          <w:t>της</w:t>
        </w:r>
      </w:ins>
      <w:ins w:id="26032" w:author="Στάθης Καπ" w:date="2023-02-28T08:51:00Z">
        <w:r>
          <w:rPr>
            <w:lang w:val="el-GR"/>
          </w:rPr>
          <w:t xml:space="preserve"> παραμέτρου </w:t>
        </w:r>
        <w:r>
          <w:t>s</w:t>
        </w:r>
        <w:r w:rsidRPr="001E4FC0">
          <w:rPr>
            <w:lang w:val="el-GR"/>
            <w:rPrChange w:id="26033" w:author="Στάθης Καπ" w:date="2023-02-28T08:51:00Z">
              <w:rPr/>
            </w:rPrChange>
          </w:rPr>
          <w:t>.</w:t>
        </w:r>
      </w:ins>
      <w:ins w:id="26034" w:author="Στάθης Καπ" w:date="2023-02-28T08:52:00Z">
        <w:r w:rsidRPr="001E4FC0">
          <w:rPr>
            <w:lang w:val="el-GR"/>
            <w:rPrChange w:id="26035" w:author="Στάθης Καπ" w:date="2023-02-28T08:52:00Z">
              <w:rPr/>
            </w:rPrChange>
          </w:rPr>
          <w:t xml:space="preserve"> </w:t>
        </w:r>
        <w:r>
          <w:rPr>
            <w:lang w:val="el-GR"/>
          </w:rPr>
          <w:t xml:space="preserve">Οι λύσεις </w:t>
        </w:r>
      </w:ins>
      <w:ins w:id="26036" w:author="Στάθης Καπ" w:date="2023-02-28T16:57:00Z">
        <w:r w:rsidR="005E3681">
          <w:rPr>
            <w:lang w:val="el-GR"/>
          </w:rPr>
          <w:t>της</w:t>
        </w:r>
      </w:ins>
      <w:ins w:id="26037" w:author="Στάθης Καπ" w:date="2023-02-28T08:52:00Z">
        <w:r>
          <w:rPr>
            <w:lang w:val="el-GR"/>
          </w:rPr>
          <w:t xml:space="preserve"> έκδοσης </w:t>
        </w:r>
        <w:r>
          <w:t>release</w:t>
        </w:r>
        <w:r w:rsidRPr="001E4FC0">
          <w:rPr>
            <w:lang w:val="el-GR"/>
            <w:rPrChange w:id="26038" w:author="Στάθης Καπ" w:date="2023-02-28T08:52:00Z">
              <w:rPr/>
            </w:rPrChange>
          </w:rPr>
          <w:t xml:space="preserve"> </w:t>
        </w:r>
        <w:r>
          <w:rPr>
            <w:lang w:val="el-GR"/>
          </w:rPr>
          <w:t xml:space="preserve">ωστόσο, φαίνονται υποδεέστερες </w:t>
        </w:r>
      </w:ins>
      <w:ins w:id="26039" w:author="Στάθης Καπ" w:date="2023-02-28T16:57:00Z">
        <w:r w:rsidR="005E3681">
          <w:rPr>
            <w:lang w:val="el-GR"/>
          </w:rPr>
          <w:t>της</w:t>
        </w:r>
      </w:ins>
      <w:ins w:id="26040" w:author="Στάθης Καπ" w:date="2023-02-28T08:52:00Z">
        <w:r>
          <w:rPr>
            <w:lang w:val="el-GR"/>
          </w:rPr>
          <w:t xml:space="preserve"> έκδοσης </w:t>
        </w:r>
        <w:r>
          <w:t>equal</w:t>
        </w:r>
        <w:r w:rsidRPr="001E4FC0">
          <w:rPr>
            <w:lang w:val="el-GR"/>
            <w:rPrChange w:id="26041"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6042" w:author="Στάθης Καπ" w:date="2023-02-28T16:45:00Z">
        <w:r w:rsidR="00D531FA">
          <w:rPr>
            <w:lang w:val="el-GR"/>
          </w:rPr>
          <w:t xml:space="preserve"> έναντι των υπολοίπων</w:t>
        </w:r>
      </w:ins>
      <w:ins w:id="26043" w:author="Στάθης Καπ" w:date="2023-02-28T08:53:00Z">
        <w:r>
          <w:rPr>
            <w:lang w:val="el-GR"/>
          </w:rPr>
          <w:t>.</w:t>
        </w:r>
      </w:ins>
      <w:ins w:id="26044"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6045"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6046" w:author="Στάθης Καπ" w:date="2023-03-03T07:03:00Z">
              <w:rPr/>
            </w:rPrChange>
          </w:rPr>
          <w:t>-</w:t>
        </w:r>
        <w:r w:rsidR="000040B0">
          <w:t>intervals</w:t>
        </w:r>
        <w:r w:rsidR="000040B0" w:rsidRPr="000040B0">
          <w:rPr>
            <w:lang w:val="el-GR"/>
            <w:rPrChange w:id="26047" w:author="Στάθης Καπ" w:date="2023-03-03T07:03:00Z">
              <w:rPr/>
            </w:rPrChange>
          </w:rPr>
          <w:t xml:space="preserve"> </w:t>
        </w:r>
        <w:r w:rsidR="000040B0">
          <w:rPr>
            <w:lang w:val="el-GR"/>
          </w:rPr>
          <w:t>στην ποιότητα των λύσεων.</w:t>
        </w:r>
      </w:ins>
      <w:ins w:id="26048" w:author="Στάθης Καπ" w:date="2023-03-03T07:00:00Z">
        <w:r w:rsidR="00051E2B">
          <w:rPr>
            <w:lang w:val="el-GR"/>
          </w:rPr>
          <w:t xml:space="preserve"> </w:t>
        </w:r>
      </w:ins>
      <w:ins w:id="26049" w:author="Στάθης Καπ" w:date="2023-02-28T09:01:00Z">
        <w:r w:rsidR="005C727E">
          <w:rPr>
            <w:lang w:val="el-GR"/>
          </w:rPr>
          <w:t xml:space="preserve">φαίνεται να </w:t>
        </w:r>
      </w:ins>
      <w:ins w:id="26050" w:author="Στάθης Καπ" w:date="2023-02-28T09:02:00Z">
        <w:r w:rsidR="005C727E">
          <w:rPr>
            <w:lang w:val="el-GR"/>
          </w:rPr>
          <w:t>είναι η</w:t>
        </w:r>
      </w:ins>
      <w:ins w:id="26051" w:author="Στάθης Καπ" w:date="2023-02-28T09:04:00Z">
        <w:r w:rsidR="00752972">
          <w:rPr>
            <w:lang w:val="el-GR"/>
          </w:rPr>
          <w:t xml:space="preserve"> έκδοση</w:t>
        </w:r>
      </w:ins>
      <w:ins w:id="26052" w:author="Στάθης Καπ" w:date="2023-02-28T09:02:00Z">
        <w:r w:rsidR="005C727E">
          <w:rPr>
            <w:lang w:val="el-GR"/>
          </w:rPr>
          <w:t xml:space="preserve"> </w:t>
        </w:r>
        <w:r w:rsidR="005C727E">
          <w:t>simple</w:t>
        </w:r>
      </w:ins>
      <w:ins w:id="26053" w:author="Στάθης Καπ" w:date="2023-03-03T07:00:00Z">
        <w:r w:rsidR="00051E2B">
          <w:rPr>
            <w:lang w:val="el-GR"/>
          </w:rPr>
          <w:t>.</w:t>
        </w:r>
      </w:ins>
      <w:ins w:id="26054" w:author="Στάθης Καπ" w:date="2023-02-28T09:04:00Z">
        <w:r w:rsidR="00752972">
          <w:rPr>
            <w:lang w:val="el-GR"/>
          </w:rPr>
          <w:t xml:space="preserve"> </w:t>
        </w:r>
      </w:ins>
      <w:ins w:id="26055" w:author="Στάθης Καπ" w:date="2023-02-28T09:02:00Z">
        <w:r w:rsidR="005C727E">
          <w:rPr>
            <w:lang w:val="el-GR"/>
          </w:rPr>
          <w:t>Παρόλα</w:t>
        </w:r>
      </w:ins>
      <w:ins w:id="26056" w:author="Στάθης Καπ" w:date="2023-02-28T08:53:00Z">
        <w:r>
          <w:rPr>
            <w:lang w:val="el-GR"/>
          </w:rPr>
          <w:t xml:space="preserve"> αυτά </w:t>
        </w:r>
      </w:ins>
      <w:ins w:id="26057" w:author="Στάθης Καπ" w:date="2023-02-28T08:55:00Z">
        <w:r w:rsidR="005C727E">
          <w:rPr>
            <w:lang w:val="el-GR"/>
          </w:rPr>
          <w:t xml:space="preserve">ή έκδοση </w:t>
        </w:r>
        <w:r w:rsidR="005C727E">
          <w:t>release</w:t>
        </w:r>
        <w:r w:rsidR="005C727E" w:rsidRPr="005C727E">
          <w:rPr>
            <w:lang w:val="el-GR"/>
            <w:rPrChange w:id="26058" w:author="Στάθης Καπ" w:date="2023-02-28T08:55:00Z">
              <w:rPr/>
            </w:rPrChange>
          </w:rPr>
          <w:t xml:space="preserve"> </w:t>
        </w:r>
        <w:r w:rsidR="005C727E">
          <w:rPr>
            <w:lang w:val="el-GR"/>
          </w:rPr>
          <w:t xml:space="preserve">με την </w:t>
        </w:r>
        <w:r w:rsidR="005C727E">
          <w:t>no</w:t>
        </w:r>
        <w:r w:rsidR="005C727E" w:rsidRPr="005C727E">
          <w:rPr>
            <w:lang w:val="el-GR"/>
            <w:rPrChange w:id="26059" w:author="Στάθης Καπ" w:date="2023-02-28T08:55:00Z">
              <w:rPr/>
            </w:rPrChange>
          </w:rPr>
          <w:t>-</w:t>
        </w:r>
        <w:r w:rsidR="005C727E">
          <w:t>history</w:t>
        </w:r>
        <w:r w:rsidR="005C727E" w:rsidRPr="005C727E">
          <w:rPr>
            <w:lang w:val="el-GR"/>
            <w:rPrChange w:id="26060" w:author="Στάθης Καπ" w:date="2023-02-28T08:55:00Z">
              <w:rPr/>
            </w:rPrChange>
          </w:rPr>
          <w:t xml:space="preserve"> </w:t>
        </w:r>
      </w:ins>
      <w:ins w:id="26061" w:author="Στάθης Καπ" w:date="2023-02-28T09:06:00Z">
        <w:r w:rsidR="00752972">
          <w:rPr>
            <w:lang w:val="el-GR"/>
          </w:rPr>
          <w:t xml:space="preserve">φαίνεται να υπερτερούν από </w:t>
        </w:r>
      </w:ins>
      <w:ins w:id="26062" w:author="Στάθης Καπ" w:date="2023-02-28T17:08:00Z">
        <w:r w:rsidR="00895DB7">
          <w:rPr>
            <w:lang w:val="el-GR"/>
          </w:rPr>
          <w:t xml:space="preserve">τις άλλες στους </w:t>
        </w:r>
      </w:ins>
      <w:ins w:id="26063"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6064" w:author="Στάθης Καπ" w:date="2023-03-03T06:59:00Z">
        <w:r w:rsidR="009E3EB1">
          <w:t>r</w:t>
        </w:r>
      </w:ins>
      <w:ins w:id="26065" w:author="Στάθης Καπ" w:date="2023-02-28T09:06:00Z">
        <w:r w:rsidR="00752972" w:rsidRPr="00752972">
          <w:rPr>
            <w:lang w:val="el-GR"/>
            <w:rPrChange w:id="26066" w:author="Στάθης Καπ" w:date="2023-02-28T09:06:00Z">
              <w:rPr/>
            </w:rPrChange>
          </w:rPr>
          <w:t>10</w:t>
        </w:r>
      </w:ins>
      <w:ins w:id="26067" w:author="Στάθης Καπ" w:date="2023-03-03T06:59:00Z">
        <w:r w:rsidR="009E3EB1" w:rsidRPr="00051E2B">
          <w:rPr>
            <w:lang w:val="el-GR"/>
            <w:rPrChange w:id="26068" w:author="Στάθης Καπ" w:date="2023-03-03T06:59:00Z">
              <w:rPr/>
            </w:rPrChange>
          </w:rPr>
          <w:t xml:space="preserve">, </w:t>
        </w:r>
        <w:r w:rsidR="009E3EB1">
          <w:t>pr</w:t>
        </w:r>
        <w:r w:rsidR="009E3EB1" w:rsidRPr="00051E2B">
          <w:rPr>
            <w:lang w:val="el-GR"/>
            <w:rPrChange w:id="26069" w:author="Στάθης Καπ" w:date="2023-03-03T06:59:00Z">
              <w:rPr/>
            </w:rPrChange>
          </w:rPr>
          <w:t xml:space="preserve">19, </w:t>
        </w:r>
        <w:r w:rsidR="009E3EB1">
          <w:t>pr</w:t>
        </w:r>
        <w:r w:rsidR="009E3EB1" w:rsidRPr="00051E2B">
          <w:rPr>
            <w:lang w:val="el-GR"/>
            <w:rPrChange w:id="26070" w:author="Στάθης Καπ" w:date="2023-03-03T06:59:00Z">
              <w:rPr/>
            </w:rPrChange>
          </w:rPr>
          <w:t>20</w:t>
        </w:r>
      </w:ins>
      <w:ins w:id="26071" w:author="Στάθης Καπ" w:date="2023-02-28T09:06:00Z">
        <w:r w:rsidR="00752972">
          <w:rPr>
            <w:lang w:val="el-GR"/>
          </w:rPr>
          <w:t>)</w:t>
        </w:r>
        <w:r w:rsidR="00752972" w:rsidRPr="00752972">
          <w:rPr>
            <w:lang w:val="el-GR"/>
            <w:rPrChange w:id="26072" w:author="Στάθης Καπ" w:date="2023-02-28T09:06:00Z">
              <w:rPr/>
            </w:rPrChange>
          </w:rPr>
          <w:t>.</w:t>
        </w:r>
        <w:r w:rsidR="00752972">
          <w:rPr>
            <w:lang w:val="el-GR"/>
          </w:rPr>
          <w:t xml:space="preserve"> </w:t>
        </w:r>
      </w:ins>
    </w:p>
    <w:p w14:paraId="7D430533" w14:textId="0AACEEC6" w:rsidR="00782116" w:rsidRDefault="00C26870">
      <w:pPr>
        <w:rPr>
          <w:ins w:id="26073" w:author="Στάθης Καπ" w:date="2023-03-04T16:56:00Z"/>
          <w:lang w:val="el-GR"/>
        </w:rPr>
      </w:pPr>
      <w:ins w:id="26074" w:author="Στάθης Καπ" w:date="2023-03-04T16:59:00Z">
        <w:r>
          <w:rPr>
            <w:lang w:val="el-GR"/>
          </w:rPr>
          <w:t xml:space="preserve">Στην </w:t>
        </w:r>
      </w:ins>
      <w:ins w:id="26075"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6076" w:author="Στάθης Καπ" w:date="2023-03-07T16:43:00Z">
        <w:r w:rsidR="002C131C" w:rsidRPr="00782116">
          <w:rPr>
            <w:lang w:val="el-GR"/>
            <w:rPrChange w:id="26077" w:author="Στάθης Καπ" w:date="2023-03-04T16:58:00Z">
              <w:rPr/>
            </w:rPrChange>
          </w:rPr>
          <w:t xml:space="preserve">Εικόνα </w:t>
        </w:r>
        <w:r w:rsidR="002C131C" w:rsidRPr="002C131C">
          <w:rPr>
            <w:noProof/>
            <w:lang w:val="el-GR"/>
            <w:rPrChange w:id="26078" w:author="Στάθης Καπ" w:date="2023-03-07T16:45:00Z">
              <w:rPr>
                <w:noProof/>
              </w:rPr>
            </w:rPrChange>
          </w:rPr>
          <w:t>5</w:t>
        </w:r>
        <w:r w:rsidR="002C131C" w:rsidRPr="00782116">
          <w:rPr>
            <w:lang w:val="el-GR"/>
            <w:rPrChange w:id="26079" w:author="Στάθης Καπ" w:date="2023-03-04T16:58:00Z">
              <w:rPr/>
            </w:rPrChange>
          </w:rPr>
          <w:noBreakHyphen/>
        </w:r>
        <w:r w:rsidR="002C131C" w:rsidRPr="002C131C">
          <w:rPr>
            <w:noProof/>
            <w:lang w:val="el-GR"/>
            <w:rPrChange w:id="26080" w:author="Στάθης Καπ" w:date="2023-03-07T16:45:00Z">
              <w:rPr>
                <w:noProof/>
              </w:rPr>
            </w:rPrChange>
          </w:rPr>
          <w:t>1</w:t>
        </w:r>
      </w:ins>
      <w:ins w:id="26081" w:author="Στάθης Καπ" w:date="2023-03-04T17:00:00Z">
        <w:r>
          <w:rPr>
            <w:lang w:val="el-GR"/>
          </w:rPr>
          <w:fldChar w:fldCharType="end"/>
        </w:r>
        <w:r>
          <w:rPr>
            <w:lang w:val="el-GR"/>
          </w:rPr>
          <w:t xml:space="preserve"> </w:t>
        </w:r>
      </w:ins>
      <w:ins w:id="26082" w:author="Στάθης Καπ" w:date="2023-03-04T17:01:00Z">
        <w:r>
          <w:rPr>
            <w:lang w:val="el-GR"/>
          </w:rPr>
          <w:t>συγκρίνονται οι 4 αλγόριθμοι με βάση τους μέσους όρους βαθμολογιών και χρόνων εκτέλεσης</w:t>
        </w:r>
      </w:ins>
      <w:ins w:id="26083" w:author="Στάθης Καπ" w:date="2023-03-04T17:06:00Z">
        <w:r w:rsidR="006F7881">
          <w:rPr>
            <w:lang w:val="el-GR"/>
          </w:rPr>
          <w:t xml:space="preserve"> για τα στιγμιότυπα εισόδου των </w:t>
        </w:r>
        <w:proofErr w:type="spellStart"/>
        <w:r w:rsidR="006F7881">
          <w:t>Montemani</w:t>
        </w:r>
        <w:proofErr w:type="spellEnd"/>
        <w:r w:rsidR="006F7881">
          <w:rPr>
            <w:lang w:val="el-GR"/>
          </w:rPr>
          <w:t xml:space="preserve"> &amp; </w:t>
        </w:r>
        <w:proofErr w:type="spellStart"/>
        <w:r w:rsidR="006F7881">
          <w:t>Gambardeli</w:t>
        </w:r>
        <w:proofErr w:type="spellEnd"/>
        <w:r w:rsidR="006F7881" w:rsidRPr="006F7881">
          <w:rPr>
            <w:lang w:val="el-GR"/>
            <w:rPrChange w:id="26084" w:author="Στάθης Καπ" w:date="2023-03-04T17:07:00Z">
              <w:rPr/>
            </w:rPrChange>
          </w:rPr>
          <w:t xml:space="preserve"> (</w:t>
        </w:r>
        <w:r w:rsidR="006F7881">
          <w:t>pr</w:t>
        </w:r>
        <w:r w:rsidR="006F7881" w:rsidRPr="006F7881">
          <w:rPr>
            <w:lang w:val="el-GR"/>
            <w:rPrChange w:id="26085" w:author="Στάθης Καπ" w:date="2023-03-04T17:07:00Z">
              <w:rPr/>
            </w:rPrChange>
          </w:rPr>
          <w:t>01-</w:t>
        </w:r>
        <w:r w:rsidR="006F7881">
          <w:t>pr</w:t>
        </w:r>
        <w:r w:rsidR="006F7881" w:rsidRPr="006F7881">
          <w:rPr>
            <w:lang w:val="el-GR"/>
            <w:rPrChange w:id="26086" w:author="Στάθης Καπ" w:date="2023-03-04T17:07:00Z">
              <w:rPr/>
            </w:rPrChange>
          </w:rPr>
          <w:t>20</w:t>
        </w:r>
      </w:ins>
      <w:ins w:id="26087" w:author="Στάθης Καπ" w:date="2023-03-04T17:07:00Z">
        <w:r w:rsidR="006F7881" w:rsidRPr="006F7881">
          <w:rPr>
            <w:lang w:val="el-GR"/>
            <w:rPrChange w:id="26088" w:author="Στάθης Καπ" w:date="2023-03-04T17:07:00Z">
              <w:rPr/>
            </w:rPrChange>
          </w:rPr>
          <w:t>)</w:t>
        </w:r>
      </w:ins>
      <w:ins w:id="26089" w:author="Στάθης Καπ" w:date="2023-03-04T17:10:00Z">
        <w:r w:rsidR="006F7881">
          <w:rPr>
            <w:lang w:val="el-GR"/>
          </w:rPr>
          <w:t xml:space="preserve">. </w:t>
        </w:r>
      </w:ins>
      <w:ins w:id="26090" w:author="Στάθης Καπ" w:date="2023-03-04T17:02:00Z">
        <w:r>
          <w:rPr>
            <w:lang w:val="el-GR"/>
          </w:rPr>
          <w:t>Σε αυτά τα γραφήμα</w:t>
        </w:r>
      </w:ins>
      <w:ins w:id="26091" w:author="Στάθης Καπ" w:date="2023-03-04T17:03:00Z">
        <w:r w:rsidR="008C0E7B">
          <w:rPr>
            <w:lang w:val="el-GR"/>
          </w:rPr>
          <w:t>τα</w:t>
        </w:r>
      </w:ins>
      <w:ins w:id="26092" w:author="Στάθης Καπ" w:date="2023-03-04T17:02:00Z">
        <w:r>
          <w:rPr>
            <w:lang w:val="el-GR"/>
          </w:rPr>
          <w:t xml:space="preserve">, η έκδοση </w:t>
        </w:r>
        <w:r>
          <w:t>release</w:t>
        </w:r>
        <w:r>
          <w:rPr>
            <w:lang w:val="el-GR"/>
          </w:rPr>
          <w:t xml:space="preserve"> φαίνεται </w:t>
        </w:r>
      </w:ins>
      <w:ins w:id="26093" w:author="Στάθης Καπ" w:date="2023-03-04T17:10:00Z">
        <w:r w:rsidR="006F7881">
          <w:rPr>
            <w:lang w:val="el-GR"/>
          </w:rPr>
          <w:t xml:space="preserve">να είναι </w:t>
        </w:r>
      </w:ins>
      <w:ins w:id="26094" w:author="Στάθης Καπ" w:date="2023-03-04T17:02:00Z">
        <w:r>
          <w:rPr>
            <w:lang w:val="el-GR"/>
          </w:rPr>
          <w:t>η δεύτερη καλύτερ</w:t>
        </w:r>
      </w:ins>
      <w:ins w:id="26095" w:author="Στάθης Καπ" w:date="2023-03-04T17:04:00Z">
        <w:r w:rsidR="008C0E7B">
          <w:rPr>
            <w:lang w:val="el-GR"/>
          </w:rPr>
          <w:t>η</w:t>
        </w:r>
      </w:ins>
      <w:ins w:id="26096" w:author="Στάθης Καπ" w:date="2023-03-04T17:02:00Z">
        <w:r>
          <w:rPr>
            <w:lang w:val="el-GR"/>
          </w:rPr>
          <w:t xml:space="preserve"> σε ποιότητα</w:t>
        </w:r>
      </w:ins>
      <w:ins w:id="26097"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6098" w:author="Στάθης Καπ" w:date="2023-03-04T17:10:00Z">
        <w:r w:rsidR="006F7881">
          <w:rPr>
            <w:lang w:val="el-GR"/>
          </w:rPr>
          <w:t>. Σ</w:t>
        </w:r>
      </w:ins>
      <w:ins w:id="26099" w:author="Στάθης Καπ" w:date="2023-03-04T17:03:00Z">
        <w:r w:rsidR="008C0E7B">
          <w:rPr>
            <w:lang w:val="el-GR"/>
          </w:rPr>
          <w:t>ε ταχύτητα εκτέλεσης,</w:t>
        </w:r>
      </w:ins>
      <w:ins w:id="26100" w:author="Στάθης Καπ" w:date="2023-03-04T17:10:00Z">
        <w:r w:rsidR="006F7881">
          <w:rPr>
            <w:lang w:val="el-GR"/>
          </w:rPr>
          <w:t xml:space="preserve"> η</w:t>
        </w:r>
      </w:ins>
      <w:ins w:id="26101" w:author="Στάθης Καπ" w:date="2023-03-04T17:03:00Z">
        <w:r w:rsidR="008C0E7B">
          <w:rPr>
            <w:lang w:val="el-GR"/>
          </w:rPr>
          <w:t xml:space="preserve"> </w:t>
        </w:r>
      </w:ins>
      <w:ins w:id="26102" w:author="Στάθης Καπ" w:date="2023-03-04T17:04:00Z">
        <w:r w:rsidR="008C0E7B">
          <w:rPr>
            <w:lang w:val="el-GR"/>
          </w:rPr>
          <w:t xml:space="preserve">έκδοση </w:t>
        </w:r>
      </w:ins>
      <w:ins w:id="26103" w:author="Στάθης Καπ" w:date="2023-03-04T17:05:00Z">
        <w:r w:rsidR="008C0E7B">
          <w:t>equal</w:t>
        </w:r>
        <w:r w:rsidR="008C0E7B" w:rsidRPr="008C0E7B">
          <w:rPr>
            <w:lang w:val="el-GR"/>
            <w:rPrChange w:id="26104" w:author="Στάθης Καπ" w:date="2023-03-04T17:05:00Z">
              <w:rPr/>
            </w:rPrChange>
          </w:rPr>
          <w:t>-</w:t>
        </w:r>
        <w:r w:rsidR="008C0E7B">
          <w:t>intervals</w:t>
        </w:r>
        <w:r w:rsidR="008C0E7B" w:rsidRPr="008C0E7B">
          <w:rPr>
            <w:lang w:val="el-GR"/>
            <w:rPrChange w:id="26105" w:author="Στάθης Καπ" w:date="2023-03-04T17:05:00Z">
              <w:rPr/>
            </w:rPrChange>
          </w:rPr>
          <w:t xml:space="preserve"> </w:t>
        </w:r>
        <w:r w:rsidR="008C0E7B">
          <w:rPr>
            <w:lang w:val="el-GR"/>
          </w:rPr>
          <w:t xml:space="preserve">είναι στις χειρότερες θέσεις </w:t>
        </w:r>
      </w:ins>
      <w:ins w:id="26106" w:author="Στάθης Καπ" w:date="2023-03-04T17:10:00Z">
        <w:r w:rsidR="006F7881">
          <w:rPr>
            <w:lang w:val="el-GR"/>
          </w:rPr>
          <w:t xml:space="preserve">μαζί </w:t>
        </w:r>
      </w:ins>
      <w:ins w:id="26107" w:author="Στάθης Καπ" w:date="2023-03-04T17:05:00Z">
        <w:r w:rsidR="008C0E7B">
          <w:rPr>
            <w:lang w:val="el-GR"/>
          </w:rPr>
          <w:t xml:space="preserve">με την έκδοση </w:t>
        </w:r>
        <w:r w:rsidR="008C0E7B">
          <w:t>simple</w:t>
        </w:r>
        <w:r w:rsidR="008C0E7B">
          <w:rPr>
            <w:lang w:val="el-GR"/>
          </w:rPr>
          <w:t xml:space="preserve"> </w:t>
        </w:r>
      </w:ins>
      <w:ins w:id="26108" w:author="Στάθης Καπ" w:date="2023-03-04T17:11:00Z">
        <w:r w:rsidR="006F7881">
          <w:rPr>
            <w:lang w:val="el-GR"/>
          </w:rPr>
          <w:t>ενώ</w:t>
        </w:r>
      </w:ins>
      <w:ins w:id="26109" w:author="Στάθης Καπ" w:date="2023-03-04T17:05:00Z">
        <w:r w:rsidR="008C0E7B">
          <w:rPr>
            <w:lang w:val="el-GR"/>
          </w:rPr>
          <w:t xml:space="preserve"> η </w:t>
        </w:r>
        <w:r w:rsidR="008C0E7B">
          <w:t>release</w:t>
        </w:r>
        <w:r w:rsidR="008C0E7B" w:rsidRPr="008C0E7B">
          <w:rPr>
            <w:lang w:val="el-GR"/>
            <w:rPrChange w:id="26110"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6111" w:author="Στάθης Καπ" w:date="2023-03-04T17:05:00Z">
              <w:rPr/>
            </w:rPrChange>
          </w:rPr>
          <w:t>-</w:t>
        </w:r>
        <w:r w:rsidR="008C0E7B">
          <w:t>history</w:t>
        </w:r>
        <w:r w:rsidR="008C0E7B" w:rsidRPr="008C0E7B">
          <w:rPr>
            <w:lang w:val="el-GR"/>
            <w:rPrChange w:id="26112" w:author="Στάθης Καπ" w:date="2023-03-04T17:05:00Z">
              <w:rPr/>
            </w:rPrChange>
          </w:rPr>
          <w:t xml:space="preserve"> </w:t>
        </w:r>
        <w:r w:rsidR="008C0E7B">
          <w:rPr>
            <w:lang w:val="el-GR"/>
          </w:rPr>
          <w:t xml:space="preserve">που είναι όμως η χειρότερη σε </w:t>
        </w:r>
      </w:ins>
      <w:ins w:id="26113" w:author="Στάθης Καπ" w:date="2023-03-04T17:06:00Z">
        <w:r w:rsidR="008C0E7B">
          <w:rPr>
            <w:lang w:val="el-GR"/>
          </w:rPr>
          <w:t>ποιότητα λύσεων.</w:t>
        </w:r>
      </w:ins>
      <w:ins w:id="26114" w:author="Στάθης Καπ" w:date="2023-03-05T08:51:00Z">
        <w:r w:rsidR="002C560C" w:rsidRPr="002C560C">
          <w:rPr>
            <w:lang w:val="el-GR"/>
            <w:rPrChange w:id="26115" w:author="Στάθης Καπ" w:date="2023-03-05T08:52:00Z">
              <w:rPr/>
            </w:rPrChange>
          </w:rPr>
          <w:t xml:space="preserve"> </w:t>
        </w:r>
      </w:ins>
      <w:ins w:id="26116" w:author="Στάθης Καπ" w:date="2023-03-05T18:48:00Z">
        <w:r w:rsidR="007B081C">
          <w:rPr>
            <w:lang w:val="el-GR"/>
          </w:rPr>
          <w:t>Παρόλα αυ</w:t>
        </w:r>
      </w:ins>
      <w:ins w:id="26117" w:author="Στάθης Καπ" w:date="2023-03-05T18:49:00Z">
        <w:r w:rsidR="007B081C">
          <w:rPr>
            <w:lang w:val="el-GR"/>
          </w:rPr>
          <w:t xml:space="preserve">τά επειδή υπάρχει μεγάλη τυπική απόκλιση στις τιμές των </w:t>
        </w:r>
      </w:ins>
      <w:ins w:id="26118" w:author="Στάθης Καπ" w:date="2023-03-07T06:25:00Z">
        <w:r w:rsidR="00A34C96">
          <w:rPr>
            <w:lang w:val="el-GR"/>
          </w:rPr>
          <w:t>σκορ</w:t>
        </w:r>
      </w:ins>
      <w:ins w:id="26119" w:author="Στάθης Καπ" w:date="2023-03-05T18:49:00Z">
        <w:r w:rsidR="007B081C">
          <w:rPr>
            <w:lang w:val="el-GR"/>
          </w:rPr>
          <w:t xml:space="preserve"> δεν είναι </w:t>
        </w:r>
      </w:ins>
      <w:ins w:id="26120" w:author="Στάθης Καπ" w:date="2023-03-05T18:52:00Z">
        <w:r w:rsidR="007B081C">
          <w:rPr>
            <w:lang w:val="el-GR"/>
          </w:rPr>
          <w:t>εύκολο</w:t>
        </w:r>
      </w:ins>
      <w:ins w:id="26121" w:author="Στάθης Καπ" w:date="2023-03-05T18:49:00Z">
        <w:r w:rsidR="007B081C">
          <w:rPr>
            <w:lang w:val="el-GR"/>
          </w:rPr>
          <w:t xml:space="preserve"> να εξαχθεί κάποιο </w:t>
        </w:r>
      </w:ins>
      <w:ins w:id="26122" w:author="Στάθης Καπ" w:date="2023-03-05T18:54:00Z">
        <w:r w:rsidR="007B081C">
          <w:rPr>
            <w:lang w:val="el-GR"/>
          </w:rPr>
          <w:t>λογικό</w:t>
        </w:r>
      </w:ins>
      <w:ins w:id="26123" w:author="Στάθης Καπ" w:date="2023-03-05T18:49:00Z">
        <w:r w:rsidR="007B081C">
          <w:rPr>
            <w:lang w:val="el-GR"/>
          </w:rPr>
          <w:t xml:space="preserve"> συμπέρασμα για την </w:t>
        </w:r>
      </w:ins>
      <w:ins w:id="26124" w:author="Στάθης Καπ" w:date="2023-03-05T18:50:00Z">
        <w:r w:rsidR="007B081C">
          <w:rPr>
            <w:lang w:val="el-GR"/>
          </w:rPr>
          <w:t>υπεροχή</w:t>
        </w:r>
      </w:ins>
      <w:ins w:id="26125" w:author="Στάθης Καπ" w:date="2023-03-05T18:49:00Z">
        <w:r w:rsidR="007B081C">
          <w:rPr>
            <w:lang w:val="el-GR"/>
          </w:rPr>
          <w:t xml:space="preserve"> </w:t>
        </w:r>
      </w:ins>
      <w:ins w:id="26126" w:author="Στάθης Καπ" w:date="2023-03-05T18:50:00Z">
        <w:r w:rsidR="007B081C">
          <w:rPr>
            <w:lang w:val="el-GR"/>
          </w:rPr>
          <w:t>κάποιας</w:t>
        </w:r>
      </w:ins>
      <w:ins w:id="26127" w:author="Στάθης Καπ" w:date="2023-03-05T18:49:00Z">
        <w:r w:rsidR="007B081C">
          <w:rPr>
            <w:lang w:val="el-GR"/>
          </w:rPr>
          <w:t xml:space="preserve"> έκδοση</w:t>
        </w:r>
      </w:ins>
      <w:ins w:id="26128" w:author="Στάθης Καπ" w:date="2023-03-05T18:50:00Z">
        <w:r w:rsidR="007B081C">
          <w:rPr>
            <w:lang w:val="el-GR"/>
          </w:rPr>
          <w:t xml:space="preserve">ς έναντι των </w:t>
        </w:r>
      </w:ins>
      <w:ins w:id="26129" w:author="Στάθης Καπ" w:date="2023-03-05T18:54:00Z">
        <w:r w:rsidR="007B081C">
          <w:rPr>
            <w:lang w:val="el-GR"/>
          </w:rPr>
          <w:t>υπολοίπων</w:t>
        </w:r>
      </w:ins>
      <w:ins w:id="26130" w:author="Στάθης Καπ" w:date="2023-03-05T18:50:00Z">
        <w:r w:rsidR="007B081C">
          <w:rPr>
            <w:lang w:val="el-GR"/>
          </w:rPr>
          <w:t>.</w:t>
        </w:r>
      </w:ins>
      <w:ins w:id="26131" w:author="Στάθης Καπ" w:date="2023-03-07T06:25:00Z">
        <w:r w:rsidR="00A34C96">
          <w:rPr>
            <w:lang w:val="el-GR"/>
          </w:rPr>
          <w:t xml:space="preserve"> Στα γραφήματα </w:t>
        </w:r>
      </w:ins>
      <w:ins w:id="26132"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6133" w:author="Στάθης Καπ" w:date="2023-03-07T06:26:00Z">
              <w:rPr/>
            </w:rPrChange>
          </w:rPr>
          <w:t xml:space="preserve"> </w:t>
        </w:r>
        <w:r w:rsidR="00A34C96">
          <w:rPr>
            <w:lang w:val="el-GR"/>
          </w:rPr>
          <w:t xml:space="preserve">και </w:t>
        </w:r>
        <w:r w:rsidR="00A34C96">
          <w:t>history</w:t>
        </w:r>
        <w:r w:rsidR="00A34C96" w:rsidRPr="00A34C96">
          <w:rPr>
            <w:lang w:val="el-GR"/>
            <w:rPrChange w:id="26134"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6135" w:author="Στάθης Καπ" w:date="2023-03-07T06:27:00Z">
              <w:rPr/>
            </w:rPrChange>
          </w:rPr>
          <w:t>-</w:t>
        </w:r>
        <w:r w:rsidR="00A34C96">
          <w:t>intervals</w:t>
        </w:r>
        <w:r w:rsidR="00A34C96" w:rsidRPr="00AA5058">
          <w:rPr>
            <w:lang w:val="el-GR"/>
            <w:rPrChange w:id="26136" w:author="Στάθης Καπ" w:date="2023-03-07T06:27:00Z">
              <w:rPr/>
            </w:rPrChange>
          </w:rPr>
          <w:t xml:space="preserve"> </w:t>
        </w:r>
        <w:r w:rsidR="00A34C96">
          <w:rPr>
            <w:lang w:val="el-GR"/>
          </w:rPr>
          <w:t xml:space="preserve">και </w:t>
        </w:r>
        <w:r w:rsidR="00A34C96">
          <w:t>simple</w:t>
        </w:r>
        <w:r w:rsidR="00A34C96" w:rsidRPr="00AA5058">
          <w:rPr>
            <w:lang w:val="el-GR"/>
            <w:rPrChange w:id="26137" w:author="Στάθης Καπ" w:date="2023-03-07T06:27:00Z">
              <w:rPr/>
            </w:rPrChange>
          </w:rPr>
          <w:t xml:space="preserve"> </w:t>
        </w:r>
      </w:ins>
      <w:ins w:id="26138" w:author="Στάθης Καπ" w:date="2023-03-07T06:27:00Z">
        <w:r w:rsidR="00A34C96">
          <w:rPr>
            <w:lang w:val="el-GR"/>
          </w:rPr>
          <w:t>ειδικά</w:t>
        </w:r>
      </w:ins>
      <w:ins w:id="26139" w:author="Στάθης Καπ" w:date="2023-03-07T06:26:00Z">
        <w:r w:rsidR="00A34C96">
          <w:rPr>
            <w:lang w:val="el-GR"/>
          </w:rPr>
          <w:t xml:space="preserve"> </w:t>
        </w:r>
      </w:ins>
      <w:ins w:id="26140" w:author="Στάθης Καπ" w:date="2023-03-07T06:27:00Z">
        <w:r w:rsidR="00A34C96">
          <w:rPr>
            <w:lang w:val="el-GR"/>
          </w:rPr>
          <w:t xml:space="preserve">όσο το </w:t>
        </w:r>
        <w:r w:rsidR="00A34C96">
          <w:t>m</w:t>
        </w:r>
        <w:r w:rsidR="00A34C96" w:rsidRPr="00AA5058">
          <w:rPr>
            <w:lang w:val="el-GR"/>
            <w:rPrChange w:id="26141" w:author="Στάθης Καπ" w:date="2023-03-07T06:27:00Z">
              <w:rPr/>
            </w:rPrChange>
          </w:rPr>
          <w:t xml:space="preserve"> </w:t>
        </w:r>
        <w:r w:rsidR="00A34C96">
          <w:rPr>
            <w:lang w:val="el-GR"/>
          </w:rPr>
          <w:t>αυξάνεται.</w:t>
        </w:r>
      </w:ins>
      <w:ins w:id="26142" w:author="Στάθης Καπ" w:date="2023-03-05T18:56:00Z">
        <w:r w:rsidR="005265B2">
          <w:rPr>
            <w:lang w:val="el-GR"/>
          </w:rPr>
          <w:t xml:space="preserve"> </w:t>
        </w:r>
      </w:ins>
      <w:ins w:id="26143" w:author="Στάθης Καπ" w:date="2023-03-04T16:56:00Z">
        <w:r w:rsidR="00782116">
          <w:rPr>
            <w:lang w:val="el-GR"/>
          </w:rPr>
          <w:br w:type="page"/>
        </w:r>
      </w:ins>
    </w:p>
    <w:p w14:paraId="4C9920D5" w14:textId="50575392" w:rsidR="00782116" w:rsidRDefault="00A34C96">
      <w:pPr>
        <w:keepNext/>
        <w:rPr>
          <w:ins w:id="26144" w:author="Στάθης Καπ" w:date="2023-03-04T16:58:00Z"/>
        </w:rPr>
        <w:pPrChange w:id="26145" w:author="Στάθης Καπ" w:date="2023-03-04T16:58:00Z">
          <w:pPr/>
        </w:pPrChange>
      </w:pPr>
      <w:ins w:id="26146"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104A42DF" w:rsidR="00782116" w:rsidRDefault="00782116" w:rsidP="00782116">
      <w:pPr>
        <w:pStyle w:val="Caption"/>
        <w:rPr>
          <w:ins w:id="26147" w:author="Στάθης Καπ" w:date="2023-03-05T08:50:00Z"/>
          <w:lang w:val="el-GR"/>
        </w:rPr>
      </w:pPr>
      <w:bookmarkStart w:id="26148" w:name="_Ref128841658"/>
      <w:bookmarkStart w:id="26149" w:name="_Ref128841602"/>
      <w:ins w:id="26150" w:author="Στάθης Καπ" w:date="2023-03-04T16:58:00Z">
        <w:r w:rsidRPr="00782116">
          <w:rPr>
            <w:lang w:val="el-GR"/>
            <w:rPrChange w:id="26151" w:author="Στάθης Καπ" w:date="2023-03-04T16:58:00Z">
              <w:rPr/>
            </w:rPrChange>
          </w:rPr>
          <w:t xml:space="preserve">Εικόνα </w:t>
        </w:r>
        <w:r>
          <w:fldChar w:fldCharType="begin"/>
        </w:r>
        <w:r w:rsidRPr="00782116">
          <w:rPr>
            <w:lang w:val="el-GR"/>
            <w:rPrChange w:id="26152" w:author="Στάθης Καπ" w:date="2023-03-04T16:58:00Z">
              <w:rPr/>
            </w:rPrChange>
          </w:rPr>
          <w:instrText xml:space="preserve"> </w:instrText>
        </w:r>
        <w:r>
          <w:instrText>STYLEREF</w:instrText>
        </w:r>
        <w:r w:rsidRPr="00782116">
          <w:rPr>
            <w:lang w:val="el-GR"/>
            <w:rPrChange w:id="26153" w:author="Στάθης Καπ" w:date="2023-03-04T16:58:00Z">
              <w:rPr/>
            </w:rPrChange>
          </w:rPr>
          <w:instrText xml:space="preserve"> 1 \</w:instrText>
        </w:r>
        <w:r>
          <w:instrText>s</w:instrText>
        </w:r>
        <w:r w:rsidRPr="00782116">
          <w:rPr>
            <w:lang w:val="el-GR"/>
            <w:rPrChange w:id="26154" w:author="Στάθης Καπ" w:date="2023-03-04T16:58:00Z">
              <w:rPr/>
            </w:rPrChange>
          </w:rPr>
          <w:instrText xml:space="preserve"> </w:instrText>
        </w:r>
      </w:ins>
      <w:r>
        <w:fldChar w:fldCharType="separate"/>
      </w:r>
      <w:r w:rsidR="002C131C" w:rsidRPr="002C131C">
        <w:rPr>
          <w:noProof/>
          <w:lang w:val="el-GR"/>
          <w:rPrChange w:id="26155" w:author="Στάθης Καπ" w:date="2023-03-07T16:45:00Z">
            <w:rPr>
              <w:noProof/>
            </w:rPr>
          </w:rPrChange>
        </w:rPr>
        <w:t>5</w:t>
      </w:r>
      <w:ins w:id="26156" w:author="Στάθης Καπ" w:date="2023-03-04T16:58:00Z">
        <w:r>
          <w:fldChar w:fldCharType="end"/>
        </w:r>
        <w:r w:rsidRPr="00782116">
          <w:rPr>
            <w:lang w:val="el-GR"/>
            <w:rPrChange w:id="26157" w:author="Στάθης Καπ" w:date="2023-03-04T16:58:00Z">
              <w:rPr/>
            </w:rPrChange>
          </w:rPr>
          <w:noBreakHyphen/>
        </w:r>
        <w:r>
          <w:fldChar w:fldCharType="begin"/>
        </w:r>
        <w:r w:rsidRPr="00782116">
          <w:rPr>
            <w:lang w:val="el-GR"/>
            <w:rPrChange w:id="26158" w:author="Στάθης Καπ" w:date="2023-03-04T16:58:00Z">
              <w:rPr/>
            </w:rPrChange>
          </w:rPr>
          <w:instrText xml:space="preserve"> </w:instrText>
        </w:r>
        <w:r>
          <w:instrText>SEQ</w:instrText>
        </w:r>
        <w:r w:rsidRPr="00782116">
          <w:rPr>
            <w:lang w:val="el-GR"/>
            <w:rPrChange w:id="26159" w:author="Στάθης Καπ" w:date="2023-03-04T16:58:00Z">
              <w:rPr/>
            </w:rPrChange>
          </w:rPr>
          <w:instrText xml:space="preserve"> Εικόνα \* </w:instrText>
        </w:r>
        <w:r>
          <w:instrText>ARABIC</w:instrText>
        </w:r>
        <w:r w:rsidRPr="00782116">
          <w:rPr>
            <w:lang w:val="el-GR"/>
            <w:rPrChange w:id="26160" w:author="Στάθης Καπ" w:date="2023-03-04T16:58:00Z">
              <w:rPr/>
            </w:rPrChange>
          </w:rPr>
          <w:instrText xml:space="preserve"> \</w:instrText>
        </w:r>
        <w:r>
          <w:instrText>s</w:instrText>
        </w:r>
        <w:r w:rsidRPr="00782116">
          <w:rPr>
            <w:lang w:val="el-GR"/>
            <w:rPrChange w:id="26161" w:author="Στάθης Καπ" w:date="2023-03-04T16:58:00Z">
              <w:rPr/>
            </w:rPrChange>
          </w:rPr>
          <w:instrText xml:space="preserve"> 1 </w:instrText>
        </w:r>
      </w:ins>
      <w:r>
        <w:fldChar w:fldCharType="separate"/>
      </w:r>
      <w:ins w:id="26162" w:author="Στάθης Καπ" w:date="2023-03-07T16:43:00Z">
        <w:r w:rsidR="002C131C" w:rsidRPr="002C131C">
          <w:rPr>
            <w:noProof/>
            <w:lang w:val="el-GR"/>
            <w:rPrChange w:id="26163" w:author="Στάθης Καπ" w:date="2023-03-07T16:45:00Z">
              <w:rPr>
                <w:noProof/>
              </w:rPr>
            </w:rPrChange>
          </w:rPr>
          <w:t>1</w:t>
        </w:r>
      </w:ins>
      <w:ins w:id="26164" w:author="Στάθης Καπ" w:date="2023-03-04T16:58:00Z">
        <w:r>
          <w:fldChar w:fldCharType="end"/>
        </w:r>
        <w:bookmarkEnd w:id="26148"/>
        <w:r w:rsidRPr="00782116">
          <w:rPr>
            <w:lang w:val="el-GR"/>
            <w:rPrChange w:id="26165"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6166"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6167" w:author="Στάθης Καπ" w:date="2023-03-04T16:58:00Z">
              <w:rPr/>
            </w:rPrChange>
          </w:rPr>
          <w:t>01-</w:t>
        </w:r>
        <w:r>
          <w:t>pr</w:t>
        </w:r>
        <w:r w:rsidRPr="00782116">
          <w:rPr>
            <w:lang w:val="el-GR"/>
            <w:rPrChange w:id="26168" w:author="Στάθης Καπ" w:date="2023-03-04T16:58:00Z">
              <w:rPr/>
            </w:rPrChange>
          </w:rPr>
          <w:t>20</w:t>
        </w:r>
      </w:ins>
      <w:bookmarkEnd w:id="26149"/>
    </w:p>
    <w:p w14:paraId="3BB6B9D7" w14:textId="7751A273" w:rsidR="002C560C" w:rsidRDefault="002C560C" w:rsidP="002C560C">
      <w:pPr>
        <w:rPr>
          <w:ins w:id="26169" w:author="Στάθης Καπ" w:date="2023-03-05T08:50:00Z"/>
          <w:lang w:val="el-GR"/>
        </w:rPr>
      </w:pPr>
    </w:p>
    <w:p w14:paraId="264CA860" w14:textId="15FF8583" w:rsidR="00782116" w:rsidRDefault="002C560C" w:rsidP="001E4FC0">
      <w:pPr>
        <w:rPr>
          <w:ins w:id="26170" w:author="Στάθης Καπ" w:date="2023-02-28T17:08:00Z"/>
          <w:lang w:val="el-GR"/>
        </w:rPr>
      </w:pPr>
      <w:ins w:id="26171" w:author="Στάθης Καπ" w:date="2023-03-05T08:50:00Z">
        <w:r>
          <w:rPr>
            <w:lang w:val="el-GR"/>
          </w:rPr>
          <w:t xml:space="preserve"> </w:t>
        </w:r>
        <w:r>
          <w:rPr>
            <w:lang w:val="el-GR"/>
          </w:rPr>
          <w:br w:type="page"/>
        </w:r>
      </w:ins>
    </w:p>
    <w:p w14:paraId="150B97CF" w14:textId="77777777" w:rsidR="000414A2" w:rsidRDefault="00DE6961" w:rsidP="000414A2">
      <w:pPr>
        <w:keepNext/>
        <w:rPr>
          <w:ins w:id="26172" w:author="Στάθης Καπ" w:date="2023-03-03T06:47:00Z"/>
        </w:rPr>
      </w:pPr>
      <w:ins w:id="26173"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8E959D3" w:rsidR="00DF707A" w:rsidRPr="005105E1" w:rsidRDefault="000414A2">
      <w:pPr>
        <w:pStyle w:val="Caption"/>
        <w:rPr>
          <w:ins w:id="26174" w:author="Στάθης Καπ" w:date="2023-02-27T23:45:00Z"/>
          <w:lang w:val="el-GR"/>
          <w:rPrChange w:id="26175" w:author="Στάθης Καπ" w:date="2023-03-03T06:53:00Z">
            <w:rPr>
              <w:ins w:id="26176" w:author="Στάθης Καπ" w:date="2023-02-27T23:45:00Z"/>
            </w:rPr>
          </w:rPrChange>
        </w:rPr>
        <w:pPrChange w:id="26177" w:author="Στάθης Καπ" w:date="2023-03-03T06:47:00Z">
          <w:pPr/>
        </w:pPrChange>
      </w:pPr>
      <w:ins w:id="26178" w:author="Στάθης Καπ" w:date="2023-03-03T06:47:00Z">
        <w:r w:rsidRPr="000414A2">
          <w:rPr>
            <w:lang w:val="el-GR"/>
            <w:rPrChange w:id="26179" w:author="Στάθης Καπ" w:date="2023-03-03T06:47:00Z">
              <w:rPr>
                <w:b/>
                <w:iCs/>
              </w:rPr>
            </w:rPrChange>
          </w:rPr>
          <w:t xml:space="preserve">Εικόνα </w:t>
        </w:r>
      </w:ins>
      <w:ins w:id="2618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18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82" w:author="Στάθης Καπ" w:date="2023-03-07T16:43:00Z">
        <w:r w:rsidR="002C131C">
          <w:rPr>
            <w:noProof/>
            <w:lang w:val="el-GR"/>
          </w:rPr>
          <w:t>2</w:t>
        </w:r>
      </w:ins>
      <w:ins w:id="26183" w:author="Στάθης Καπ" w:date="2023-03-04T16:58:00Z">
        <w:r w:rsidR="00782116">
          <w:rPr>
            <w:lang w:val="el-GR"/>
          </w:rPr>
          <w:fldChar w:fldCharType="end"/>
        </w:r>
      </w:ins>
      <w:ins w:id="26184"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6185" w:author="Στάθης Καπ" w:date="2023-03-03T06:53:00Z">
        <w:r w:rsidR="005105E1" w:rsidRPr="005105E1">
          <w:rPr>
            <w:lang w:val="el-GR"/>
            <w:rPrChange w:id="26186"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6187" w:author="Στάθης Καπ" w:date="2023-02-27T23:45:00Z"/>
          <w:lang w:val="el-GR"/>
          <w:rPrChange w:id="26188" w:author="Στάθης Καπ" w:date="2023-03-03T06:47:00Z">
            <w:rPr>
              <w:ins w:id="26189" w:author="Στάθης Καπ" w:date="2023-02-27T23:45:00Z"/>
            </w:rPr>
          </w:rPrChange>
        </w:rPr>
      </w:pPr>
      <w:ins w:id="26190" w:author="Στάθης Καπ" w:date="2023-02-27T23:45:00Z">
        <w:r w:rsidRPr="000414A2">
          <w:rPr>
            <w:lang w:val="el-GR"/>
            <w:rPrChange w:id="26191" w:author="Στάθης Καπ" w:date="2023-03-03T06:47:00Z">
              <w:rPr/>
            </w:rPrChange>
          </w:rPr>
          <w:br w:type="page"/>
        </w:r>
      </w:ins>
    </w:p>
    <w:p w14:paraId="56140B8A" w14:textId="77777777" w:rsidR="000414A2" w:rsidRDefault="00DE6961" w:rsidP="007D063F">
      <w:pPr>
        <w:keepNext/>
        <w:rPr>
          <w:ins w:id="26192" w:author="Στάθης Καπ" w:date="2023-03-03T06:47:00Z"/>
        </w:rPr>
      </w:pPr>
      <w:ins w:id="26193"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6F900E26" w:rsidR="007B763C" w:rsidRPr="005105E1" w:rsidRDefault="000414A2">
      <w:pPr>
        <w:pStyle w:val="Caption"/>
        <w:rPr>
          <w:ins w:id="26194" w:author="Στάθης Καπ" w:date="2023-02-27T23:47:00Z"/>
          <w:lang w:val="el-GR"/>
          <w:rPrChange w:id="26195" w:author="Στάθης Καπ" w:date="2023-03-03T06:53:00Z">
            <w:rPr>
              <w:ins w:id="26196" w:author="Στάθης Καπ" w:date="2023-02-27T23:47:00Z"/>
            </w:rPr>
          </w:rPrChange>
        </w:rPr>
        <w:pPrChange w:id="26197" w:author="Στάθης Καπ" w:date="2023-03-03T06:47:00Z">
          <w:pPr/>
        </w:pPrChange>
      </w:pPr>
      <w:ins w:id="26198" w:author="Στάθης Καπ" w:date="2023-03-03T06:47:00Z">
        <w:r w:rsidRPr="009E2B24">
          <w:rPr>
            <w:lang w:val="el-GR"/>
            <w:rPrChange w:id="26199" w:author="Στάθης Καπ" w:date="2023-03-03T06:48:00Z">
              <w:rPr>
                <w:b/>
                <w:iCs/>
              </w:rPr>
            </w:rPrChange>
          </w:rPr>
          <w:t xml:space="preserve">Εικόνα </w:t>
        </w:r>
      </w:ins>
      <w:ins w:id="2620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0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02" w:author="Στάθης Καπ" w:date="2023-03-07T16:43:00Z">
        <w:r w:rsidR="002C131C">
          <w:rPr>
            <w:noProof/>
            <w:lang w:val="el-GR"/>
          </w:rPr>
          <w:t>3</w:t>
        </w:r>
      </w:ins>
      <w:ins w:id="26203" w:author="Στάθης Καπ" w:date="2023-03-04T16:58:00Z">
        <w:r w:rsidR="00782116">
          <w:rPr>
            <w:lang w:val="el-GR"/>
          </w:rPr>
          <w:fldChar w:fldCharType="end"/>
        </w:r>
      </w:ins>
      <w:ins w:id="26204" w:author="Στάθης Καπ" w:date="2023-03-03T06:47:00Z">
        <w:r w:rsidRPr="009E2B24">
          <w:rPr>
            <w:lang w:val="el-GR"/>
            <w:rPrChange w:id="26205" w:author="Στάθης Καπ" w:date="2023-03-03T06:48:00Z">
              <w:rPr>
                <w:b/>
                <w:iCs/>
              </w:rPr>
            </w:rPrChange>
          </w:rPr>
          <w:t xml:space="preserve">: Σύγκριση εκδόσεων του αλγορίθμου για το στιγμιότυπο εισόδου </w:t>
        </w:r>
        <w:r w:rsidRPr="00C075C9">
          <w:t>pr</w:t>
        </w:r>
        <w:r w:rsidRPr="009E2B24">
          <w:rPr>
            <w:lang w:val="el-GR"/>
            <w:rPrChange w:id="26206" w:author="Στάθης Καπ" w:date="2023-03-03T06:48:00Z">
              <w:rPr>
                <w:b/>
                <w:iCs/>
              </w:rPr>
            </w:rPrChange>
          </w:rPr>
          <w:t>0</w:t>
        </w:r>
      </w:ins>
      <w:ins w:id="26207" w:author="Στάθης Καπ" w:date="2023-03-03T06:53:00Z">
        <w:r w:rsidR="005105E1" w:rsidRPr="005105E1">
          <w:rPr>
            <w:lang w:val="el-GR"/>
            <w:rPrChange w:id="26208" w:author="Στάθης Καπ" w:date="2023-03-03T06:53:00Z">
              <w:rPr>
                <w:b/>
                <w:iCs/>
              </w:rPr>
            </w:rPrChange>
          </w:rPr>
          <w:t xml:space="preserve">2 (96 </w:t>
        </w:r>
        <w:r w:rsidR="005105E1">
          <w:t>pois</w:t>
        </w:r>
        <w:r w:rsidR="005105E1" w:rsidRPr="005105E1">
          <w:rPr>
            <w:lang w:val="el-GR"/>
            <w:rPrChange w:id="26209" w:author="Στάθης Καπ" w:date="2023-03-03T06:53:00Z">
              <w:rPr>
                <w:b/>
                <w:iCs/>
              </w:rPr>
            </w:rPrChange>
          </w:rPr>
          <w:t>)</w:t>
        </w:r>
      </w:ins>
    </w:p>
    <w:p w14:paraId="3ED4D9DD" w14:textId="185F8D6F" w:rsidR="007B763C" w:rsidRPr="009E2B24" w:rsidRDefault="007B763C">
      <w:pPr>
        <w:rPr>
          <w:ins w:id="26210" w:author="Στάθης Καπ" w:date="2023-02-27T23:47:00Z"/>
          <w:lang w:val="el-GR"/>
          <w:rPrChange w:id="26211" w:author="Στάθης Καπ" w:date="2023-03-03T06:48:00Z">
            <w:rPr>
              <w:ins w:id="26212" w:author="Στάθης Καπ" w:date="2023-02-27T23:47:00Z"/>
            </w:rPr>
          </w:rPrChange>
        </w:rPr>
      </w:pPr>
    </w:p>
    <w:p w14:paraId="1BEA3306" w14:textId="77777777" w:rsidR="009E2B24" w:rsidRDefault="009A7C76" w:rsidP="007D063F">
      <w:pPr>
        <w:keepNext/>
        <w:rPr>
          <w:ins w:id="26213" w:author="Στάθης Καπ" w:date="2023-03-03T06:48:00Z"/>
        </w:rPr>
      </w:pPr>
      <w:ins w:id="26214"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05AF976B" w:rsidR="007B763C" w:rsidRPr="005105E1" w:rsidRDefault="009E2B24">
      <w:pPr>
        <w:pStyle w:val="Caption"/>
        <w:rPr>
          <w:ins w:id="26215" w:author="Στάθης Καπ" w:date="2023-02-27T23:49:00Z"/>
          <w:lang w:val="el-GR"/>
          <w:rPrChange w:id="26216" w:author="Στάθης Καπ" w:date="2023-03-03T06:53:00Z">
            <w:rPr>
              <w:ins w:id="26217" w:author="Στάθης Καπ" w:date="2023-02-27T23:49:00Z"/>
            </w:rPr>
          </w:rPrChange>
        </w:rPr>
        <w:pPrChange w:id="26218" w:author="Στάθης Καπ" w:date="2023-03-03T06:48:00Z">
          <w:pPr/>
        </w:pPrChange>
      </w:pPr>
      <w:ins w:id="26219" w:author="Στάθης Καπ" w:date="2023-03-03T06:48:00Z">
        <w:r w:rsidRPr="009E2B24">
          <w:rPr>
            <w:lang w:val="el-GR"/>
            <w:rPrChange w:id="26220" w:author="Στάθης Καπ" w:date="2023-03-03T06:48:00Z">
              <w:rPr>
                <w:b/>
                <w:iCs/>
              </w:rPr>
            </w:rPrChange>
          </w:rPr>
          <w:t xml:space="preserve">Εικόνα </w:t>
        </w:r>
      </w:ins>
      <w:ins w:id="2622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2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23" w:author="Στάθης Καπ" w:date="2023-03-07T16:43:00Z">
        <w:r w:rsidR="002C131C">
          <w:rPr>
            <w:noProof/>
            <w:lang w:val="el-GR"/>
          </w:rPr>
          <w:t>4</w:t>
        </w:r>
      </w:ins>
      <w:ins w:id="26224" w:author="Στάθης Καπ" w:date="2023-03-04T16:58:00Z">
        <w:r w:rsidR="00782116">
          <w:rPr>
            <w:lang w:val="el-GR"/>
          </w:rPr>
          <w:fldChar w:fldCharType="end"/>
        </w:r>
      </w:ins>
      <w:ins w:id="26225"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6226" w:author="Στάθης Καπ" w:date="2023-03-03T06:53:00Z">
        <w:r w:rsidR="005105E1" w:rsidRPr="005105E1">
          <w:rPr>
            <w:lang w:val="el-GR"/>
            <w:rPrChange w:id="26227" w:author="Στάθης Καπ" w:date="2023-03-03T06:53:00Z">
              <w:rPr>
                <w:b/>
                <w:iCs/>
              </w:rPr>
            </w:rPrChange>
          </w:rPr>
          <w:t xml:space="preserve">3 (144 </w:t>
        </w:r>
        <w:r w:rsidR="005105E1">
          <w:t>pois</w:t>
        </w:r>
        <w:r w:rsidR="005105E1" w:rsidRPr="005105E1">
          <w:rPr>
            <w:lang w:val="el-GR"/>
            <w:rPrChange w:id="26228" w:author="Στάθης Καπ" w:date="2023-03-03T06:53:00Z">
              <w:rPr>
                <w:b/>
                <w:iCs/>
              </w:rPr>
            </w:rPrChange>
          </w:rPr>
          <w:t>)</w:t>
        </w:r>
      </w:ins>
    </w:p>
    <w:p w14:paraId="0202577F" w14:textId="18E6DC71" w:rsidR="007B763C" w:rsidRPr="009E2B24" w:rsidRDefault="007B763C" w:rsidP="007B763C">
      <w:pPr>
        <w:rPr>
          <w:ins w:id="26229" w:author="Στάθης Καπ" w:date="2023-02-27T23:49:00Z"/>
          <w:lang w:val="el-GR"/>
          <w:rPrChange w:id="26230" w:author="Στάθης Καπ" w:date="2023-03-03T06:48:00Z">
            <w:rPr>
              <w:ins w:id="26231" w:author="Στάθης Καπ" w:date="2023-02-27T23:49:00Z"/>
            </w:rPr>
          </w:rPrChange>
        </w:rPr>
      </w:pPr>
    </w:p>
    <w:p w14:paraId="6BA3AA2C" w14:textId="77777777" w:rsidR="007B763C" w:rsidRPr="009E2B24" w:rsidRDefault="007B763C">
      <w:pPr>
        <w:rPr>
          <w:ins w:id="26232" w:author="Στάθης Καπ" w:date="2023-02-27T23:49:00Z"/>
          <w:lang w:val="el-GR"/>
          <w:rPrChange w:id="26233" w:author="Στάθης Καπ" w:date="2023-03-03T06:48:00Z">
            <w:rPr>
              <w:ins w:id="26234" w:author="Στάθης Καπ" w:date="2023-02-27T23:49:00Z"/>
            </w:rPr>
          </w:rPrChange>
        </w:rPr>
      </w:pPr>
      <w:ins w:id="26235" w:author="Στάθης Καπ" w:date="2023-02-27T23:49:00Z">
        <w:r w:rsidRPr="009E2B24">
          <w:rPr>
            <w:lang w:val="el-GR"/>
            <w:rPrChange w:id="26236" w:author="Στάθης Καπ" w:date="2023-03-03T06:48:00Z">
              <w:rPr/>
            </w:rPrChange>
          </w:rPr>
          <w:br w:type="page"/>
        </w:r>
      </w:ins>
    </w:p>
    <w:p w14:paraId="5543C35D" w14:textId="77777777" w:rsidR="009E2B24" w:rsidRDefault="009A7C76" w:rsidP="007D063F">
      <w:pPr>
        <w:keepNext/>
        <w:rPr>
          <w:ins w:id="26237" w:author="Στάθης Καπ" w:date="2023-03-03T06:48:00Z"/>
        </w:rPr>
      </w:pPr>
      <w:ins w:id="26238"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45569F84" w:rsidR="007B763C" w:rsidRPr="005105E1" w:rsidRDefault="009E2B24">
      <w:pPr>
        <w:pStyle w:val="Caption"/>
        <w:rPr>
          <w:ins w:id="26239" w:author="Στάθης Καπ" w:date="2023-02-27T23:52:00Z"/>
          <w:lang w:val="el-GR"/>
          <w:rPrChange w:id="26240" w:author="Στάθης Καπ" w:date="2023-03-03T06:53:00Z">
            <w:rPr>
              <w:ins w:id="26241" w:author="Στάθης Καπ" w:date="2023-02-27T23:52:00Z"/>
            </w:rPr>
          </w:rPrChange>
        </w:rPr>
        <w:pPrChange w:id="26242" w:author="Στάθης Καπ" w:date="2023-03-03T06:48:00Z">
          <w:pPr/>
        </w:pPrChange>
      </w:pPr>
      <w:ins w:id="26243" w:author="Στάθης Καπ" w:date="2023-03-03T06:48:00Z">
        <w:r w:rsidRPr="009E2B24">
          <w:rPr>
            <w:lang w:val="el-GR"/>
            <w:rPrChange w:id="26244" w:author="Στάθης Καπ" w:date="2023-03-03T06:48:00Z">
              <w:rPr>
                <w:b/>
                <w:iCs/>
              </w:rPr>
            </w:rPrChange>
          </w:rPr>
          <w:t xml:space="preserve">Εικόνα </w:t>
        </w:r>
      </w:ins>
      <w:ins w:id="2624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4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47" w:author="Στάθης Καπ" w:date="2023-03-07T16:43:00Z">
        <w:r w:rsidR="002C131C">
          <w:rPr>
            <w:noProof/>
            <w:lang w:val="el-GR"/>
          </w:rPr>
          <w:t>5</w:t>
        </w:r>
      </w:ins>
      <w:ins w:id="26248" w:author="Στάθης Καπ" w:date="2023-03-04T16:58:00Z">
        <w:r w:rsidR="00782116">
          <w:rPr>
            <w:lang w:val="el-GR"/>
          </w:rPr>
          <w:fldChar w:fldCharType="end"/>
        </w:r>
      </w:ins>
      <w:ins w:id="26249"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6250" w:author="Στάθης Καπ" w:date="2023-03-03T06:53:00Z">
        <w:r w:rsidR="005105E1" w:rsidRPr="005105E1">
          <w:rPr>
            <w:lang w:val="el-GR"/>
            <w:rPrChange w:id="26251" w:author="Στάθης Καπ" w:date="2023-03-03T06:53:00Z">
              <w:rPr>
                <w:b/>
                <w:iCs/>
              </w:rPr>
            </w:rPrChange>
          </w:rPr>
          <w:t>4 (</w:t>
        </w:r>
        <w:r w:rsidR="005105E1" w:rsidRPr="005105E1">
          <w:rPr>
            <w:lang w:val="el-GR"/>
            <w:rPrChange w:id="26252" w:author="Στάθης Καπ" w:date="2023-03-03T06:54:00Z">
              <w:rPr>
                <w:b/>
                <w:iCs/>
              </w:rPr>
            </w:rPrChange>
          </w:rPr>
          <w:t xml:space="preserve">192 </w:t>
        </w:r>
        <w:r w:rsidR="005105E1">
          <w:t>poi</w:t>
        </w:r>
      </w:ins>
      <w:ins w:id="26253" w:author="Στάθης Καπ" w:date="2023-03-03T06:54:00Z">
        <w:r w:rsidR="005105E1">
          <w:t>s</w:t>
        </w:r>
      </w:ins>
      <w:ins w:id="26254" w:author="Στάθης Καπ" w:date="2023-03-03T06:53:00Z">
        <w:r w:rsidR="005105E1" w:rsidRPr="005105E1">
          <w:rPr>
            <w:lang w:val="el-GR"/>
            <w:rPrChange w:id="26255" w:author="Στάθης Καπ" w:date="2023-03-03T06:53:00Z">
              <w:rPr>
                <w:b/>
                <w:iCs/>
              </w:rPr>
            </w:rPrChange>
          </w:rPr>
          <w:t>)</w:t>
        </w:r>
      </w:ins>
    </w:p>
    <w:p w14:paraId="4437A752" w14:textId="7E971CC5" w:rsidR="007B763C" w:rsidRPr="009E2B24" w:rsidRDefault="007B763C" w:rsidP="007B763C">
      <w:pPr>
        <w:rPr>
          <w:ins w:id="26256" w:author="Στάθης Καπ" w:date="2023-02-27T23:52:00Z"/>
          <w:lang w:val="el-GR"/>
          <w:rPrChange w:id="26257" w:author="Στάθης Καπ" w:date="2023-03-03T06:48:00Z">
            <w:rPr>
              <w:ins w:id="26258" w:author="Στάθης Καπ" w:date="2023-02-27T23:52:00Z"/>
            </w:rPr>
          </w:rPrChange>
        </w:rPr>
      </w:pPr>
    </w:p>
    <w:p w14:paraId="0637B49F" w14:textId="77777777" w:rsidR="007B763C" w:rsidRPr="009E2B24" w:rsidRDefault="007B763C">
      <w:pPr>
        <w:rPr>
          <w:ins w:id="26259" w:author="Στάθης Καπ" w:date="2023-02-27T23:52:00Z"/>
          <w:lang w:val="el-GR"/>
          <w:rPrChange w:id="26260" w:author="Στάθης Καπ" w:date="2023-03-03T06:48:00Z">
            <w:rPr>
              <w:ins w:id="26261" w:author="Στάθης Καπ" w:date="2023-02-27T23:52:00Z"/>
            </w:rPr>
          </w:rPrChange>
        </w:rPr>
      </w:pPr>
      <w:ins w:id="26262" w:author="Στάθης Καπ" w:date="2023-02-27T23:52:00Z">
        <w:r w:rsidRPr="009E2B24">
          <w:rPr>
            <w:lang w:val="el-GR"/>
            <w:rPrChange w:id="26263" w:author="Στάθης Καπ" w:date="2023-03-03T06:48:00Z">
              <w:rPr/>
            </w:rPrChange>
          </w:rPr>
          <w:br w:type="page"/>
        </w:r>
      </w:ins>
    </w:p>
    <w:p w14:paraId="50702DDB" w14:textId="77777777" w:rsidR="009E2B24" w:rsidRDefault="009A7C76" w:rsidP="007D063F">
      <w:pPr>
        <w:keepNext/>
        <w:rPr>
          <w:ins w:id="26264" w:author="Στάθης Καπ" w:date="2023-03-03T06:48:00Z"/>
        </w:rPr>
      </w:pPr>
      <w:ins w:id="26265"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6CB3D581" w:rsidR="007B763C" w:rsidRPr="005105E1" w:rsidRDefault="009E2B24">
      <w:pPr>
        <w:pStyle w:val="Caption"/>
        <w:rPr>
          <w:ins w:id="26266" w:author="Στάθης Καπ" w:date="2023-02-27T23:53:00Z"/>
          <w:lang w:val="el-GR"/>
          <w:rPrChange w:id="26267" w:author="Στάθης Καπ" w:date="2023-03-03T06:54:00Z">
            <w:rPr>
              <w:ins w:id="26268" w:author="Στάθης Καπ" w:date="2023-02-27T23:53:00Z"/>
            </w:rPr>
          </w:rPrChange>
        </w:rPr>
        <w:pPrChange w:id="26269" w:author="Στάθης Καπ" w:date="2023-03-03T06:48:00Z">
          <w:pPr/>
        </w:pPrChange>
      </w:pPr>
      <w:ins w:id="26270" w:author="Στάθης Καπ" w:date="2023-03-03T06:48:00Z">
        <w:r w:rsidRPr="009E2B24">
          <w:rPr>
            <w:lang w:val="el-GR"/>
            <w:rPrChange w:id="26271" w:author="Στάθης Καπ" w:date="2023-03-03T06:48:00Z">
              <w:rPr>
                <w:b/>
                <w:iCs/>
              </w:rPr>
            </w:rPrChange>
          </w:rPr>
          <w:t xml:space="preserve">Εικόνα </w:t>
        </w:r>
      </w:ins>
      <w:ins w:id="2627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7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74" w:author="Στάθης Καπ" w:date="2023-03-07T16:43:00Z">
        <w:r w:rsidR="002C131C">
          <w:rPr>
            <w:noProof/>
            <w:lang w:val="el-GR"/>
          </w:rPr>
          <w:t>6</w:t>
        </w:r>
      </w:ins>
      <w:ins w:id="26275" w:author="Στάθης Καπ" w:date="2023-03-04T16:58:00Z">
        <w:r w:rsidR="00782116">
          <w:rPr>
            <w:lang w:val="el-GR"/>
          </w:rPr>
          <w:fldChar w:fldCharType="end"/>
        </w:r>
      </w:ins>
      <w:ins w:id="26276"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6277" w:author="Στάθης Καπ" w:date="2023-03-03T06:54:00Z">
        <w:r w:rsidR="005105E1" w:rsidRPr="005105E1">
          <w:rPr>
            <w:lang w:val="el-GR"/>
            <w:rPrChange w:id="26278" w:author="Στάθης Καπ" w:date="2023-03-03T06:54:00Z">
              <w:rPr>
                <w:b/>
                <w:iCs/>
              </w:rPr>
            </w:rPrChange>
          </w:rPr>
          <w:t xml:space="preserve">5 </w:t>
        </w:r>
        <w:r w:rsidR="005105E1" w:rsidRPr="0054229A">
          <w:rPr>
            <w:lang w:val="el-GR"/>
          </w:rPr>
          <w:t>(</w:t>
        </w:r>
        <w:r w:rsidR="005105E1" w:rsidRPr="005105E1">
          <w:rPr>
            <w:lang w:val="el-GR"/>
            <w:rPrChange w:id="26279"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7570E55B" w14:textId="5E162735" w:rsidR="007B763C" w:rsidRPr="009E2B24" w:rsidRDefault="007B763C" w:rsidP="007B763C">
      <w:pPr>
        <w:rPr>
          <w:ins w:id="26280" w:author="Στάθης Καπ" w:date="2023-02-27T23:54:00Z"/>
          <w:lang w:val="el-GR"/>
          <w:rPrChange w:id="26281" w:author="Στάθης Καπ" w:date="2023-03-03T06:48:00Z">
            <w:rPr>
              <w:ins w:id="26282" w:author="Στάθης Καπ" w:date="2023-02-27T23:54:00Z"/>
            </w:rPr>
          </w:rPrChange>
        </w:rPr>
      </w:pPr>
    </w:p>
    <w:p w14:paraId="12EAF280" w14:textId="77777777" w:rsidR="007B763C" w:rsidRPr="009E2B24" w:rsidRDefault="007B763C">
      <w:pPr>
        <w:rPr>
          <w:ins w:id="26283" w:author="Στάθης Καπ" w:date="2023-02-27T23:54:00Z"/>
          <w:lang w:val="el-GR"/>
          <w:rPrChange w:id="26284" w:author="Στάθης Καπ" w:date="2023-03-03T06:48:00Z">
            <w:rPr>
              <w:ins w:id="26285" w:author="Στάθης Καπ" w:date="2023-02-27T23:54:00Z"/>
            </w:rPr>
          </w:rPrChange>
        </w:rPr>
      </w:pPr>
      <w:ins w:id="26286" w:author="Στάθης Καπ" w:date="2023-02-27T23:54:00Z">
        <w:r w:rsidRPr="009E2B24">
          <w:rPr>
            <w:lang w:val="el-GR"/>
            <w:rPrChange w:id="26287" w:author="Στάθης Καπ" w:date="2023-03-03T06:48:00Z">
              <w:rPr/>
            </w:rPrChange>
          </w:rPr>
          <w:br w:type="page"/>
        </w:r>
      </w:ins>
    </w:p>
    <w:p w14:paraId="3EA58BA5" w14:textId="77777777" w:rsidR="009E2B24" w:rsidRDefault="009A7C76" w:rsidP="007D063F">
      <w:pPr>
        <w:keepNext/>
        <w:rPr>
          <w:ins w:id="26288" w:author="Στάθης Καπ" w:date="2023-03-03T06:48:00Z"/>
        </w:rPr>
      </w:pPr>
      <w:ins w:id="26289"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3BDD27CD" w:rsidR="007B763C" w:rsidRPr="005105E1" w:rsidRDefault="009E2B24">
      <w:pPr>
        <w:pStyle w:val="Caption"/>
        <w:rPr>
          <w:ins w:id="26290" w:author="Στάθης Καπ" w:date="2023-02-27T23:55:00Z"/>
          <w:lang w:val="el-GR"/>
          <w:rPrChange w:id="26291" w:author="Στάθης Καπ" w:date="2023-03-03T06:54:00Z">
            <w:rPr>
              <w:ins w:id="26292" w:author="Στάθης Καπ" w:date="2023-02-27T23:55:00Z"/>
            </w:rPr>
          </w:rPrChange>
        </w:rPr>
        <w:pPrChange w:id="26293" w:author="Στάθης Καπ" w:date="2023-03-03T06:48:00Z">
          <w:pPr/>
        </w:pPrChange>
      </w:pPr>
      <w:ins w:id="26294" w:author="Στάθης Καπ" w:date="2023-03-03T06:48:00Z">
        <w:r w:rsidRPr="005105E1">
          <w:rPr>
            <w:lang w:val="el-GR"/>
            <w:rPrChange w:id="26295" w:author="Στάθης Καπ" w:date="2023-03-03T06:53:00Z">
              <w:rPr>
                <w:b/>
                <w:iCs/>
              </w:rPr>
            </w:rPrChange>
          </w:rPr>
          <w:t xml:space="preserve">Εικόνα </w:t>
        </w:r>
      </w:ins>
      <w:ins w:id="2629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9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98" w:author="Στάθης Καπ" w:date="2023-03-07T16:43:00Z">
        <w:r w:rsidR="002C131C">
          <w:rPr>
            <w:noProof/>
            <w:lang w:val="el-GR"/>
          </w:rPr>
          <w:t>7</w:t>
        </w:r>
      </w:ins>
      <w:ins w:id="26299" w:author="Στάθης Καπ" w:date="2023-03-04T16:58:00Z">
        <w:r w:rsidR="00782116">
          <w:rPr>
            <w:lang w:val="el-GR"/>
          </w:rPr>
          <w:fldChar w:fldCharType="end"/>
        </w:r>
      </w:ins>
      <w:ins w:id="26300"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6301" w:author="Στάθης Καπ" w:date="2023-03-03T06:54:00Z">
        <w:r w:rsidR="005105E1" w:rsidRPr="005105E1">
          <w:rPr>
            <w:lang w:val="el-GR"/>
            <w:rPrChange w:id="26302" w:author="Στάθης Καπ" w:date="2023-03-03T06:54:00Z">
              <w:rPr>
                <w:b/>
                <w:iCs/>
              </w:rPr>
            </w:rPrChange>
          </w:rPr>
          <w:t xml:space="preserve">6 </w:t>
        </w:r>
        <w:r w:rsidR="005105E1" w:rsidRPr="0054229A">
          <w:rPr>
            <w:lang w:val="el-GR"/>
          </w:rPr>
          <w:t>(</w:t>
        </w:r>
      </w:ins>
      <w:ins w:id="26303" w:author="Στάθης Καπ" w:date="2023-03-03T06:56:00Z">
        <w:r w:rsidR="005105E1" w:rsidRPr="005105E1">
          <w:rPr>
            <w:lang w:val="el-GR"/>
            <w:rPrChange w:id="26304" w:author="Στάθης Καπ" w:date="2023-03-03T06:56:00Z">
              <w:rPr>
                <w:b/>
                <w:iCs/>
              </w:rPr>
            </w:rPrChange>
          </w:rPr>
          <w:t>288</w:t>
        </w:r>
      </w:ins>
      <w:ins w:id="26305" w:author="Στάθης Καπ" w:date="2023-03-03T06:54:00Z">
        <w:r w:rsidR="005105E1" w:rsidRPr="0054229A">
          <w:rPr>
            <w:lang w:val="el-GR"/>
          </w:rPr>
          <w:t xml:space="preserve"> </w:t>
        </w:r>
        <w:r w:rsidR="005105E1">
          <w:t>pois</w:t>
        </w:r>
        <w:r w:rsidR="005105E1" w:rsidRPr="0054229A">
          <w:rPr>
            <w:lang w:val="el-GR"/>
          </w:rPr>
          <w:t>)</w:t>
        </w:r>
      </w:ins>
    </w:p>
    <w:p w14:paraId="2069537D" w14:textId="61CE2877" w:rsidR="007B763C" w:rsidRPr="005105E1" w:rsidRDefault="007B763C" w:rsidP="007B763C">
      <w:pPr>
        <w:rPr>
          <w:ins w:id="26306" w:author="Στάθης Καπ" w:date="2023-02-27T23:55:00Z"/>
          <w:lang w:val="el-GR"/>
          <w:rPrChange w:id="26307" w:author="Στάθης Καπ" w:date="2023-03-03T06:53:00Z">
            <w:rPr>
              <w:ins w:id="26308" w:author="Στάθης Καπ" w:date="2023-02-27T23:55:00Z"/>
            </w:rPr>
          </w:rPrChange>
        </w:rPr>
      </w:pPr>
    </w:p>
    <w:p w14:paraId="3CF338B8" w14:textId="77777777" w:rsidR="007B763C" w:rsidRPr="005105E1" w:rsidRDefault="007B763C">
      <w:pPr>
        <w:rPr>
          <w:ins w:id="26309" w:author="Στάθης Καπ" w:date="2023-02-27T23:55:00Z"/>
          <w:lang w:val="el-GR"/>
          <w:rPrChange w:id="26310" w:author="Στάθης Καπ" w:date="2023-03-03T06:53:00Z">
            <w:rPr>
              <w:ins w:id="26311" w:author="Στάθης Καπ" w:date="2023-02-27T23:55:00Z"/>
            </w:rPr>
          </w:rPrChange>
        </w:rPr>
      </w:pPr>
      <w:ins w:id="26312" w:author="Στάθης Καπ" w:date="2023-02-27T23:55:00Z">
        <w:r w:rsidRPr="005105E1">
          <w:rPr>
            <w:lang w:val="el-GR"/>
            <w:rPrChange w:id="26313" w:author="Στάθης Καπ" w:date="2023-03-03T06:53:00Z">
              <w:rPr/>
            </w:rPrChange>
          </w:rPr>
          <w:br w:type="page"/>
        </w:r>
      </w:ins>
    </w:p>
    <w:p w14:paraId="23EE00AE" w14:textId="77777777" w:rsidR="009E2B24" w:rsidRDefault="009A7C76" w:rsidP="007D063F">
      <w:pPr>
        <w:keepNext/>
        <w:rPr>
          <w:ins w:id="26314" w:author="Στάθης Καπ" w:date="2023-03-03T06:48:00Z"/>
        </w:rPr>
      </w:pPr>
      <w:ins w:id="26315"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402F60C6" w:rsidR="00A01D2D" w:rsidRPr="005105E1" w:rsidRDefault="009E2B24">
      <w:pPr>
        <w:pStyle w:val="Caption"/>
        <w:rPr>
          <w:ins w:id="26316" w:author="Στάθης Καπ" w:date="2023-02-27T23:56:00Z"/>
          <w:lang w:val="el-GR"/>
          <w:rPrChange w:id="26317" w:author="Στάθης Καπ" w:date="2023-03-03T06:56:00Z">
            <w:rPr>
              <w:ins w:id="26318" w:author="Στάθης Καπ" w:date="2023-02-27T23:56:00Z"/>
            </w:rPr>
          </w:rPrChange>
        </w:rPr>
        <w:pPrChange w:id="26319" w:author="Στάθης Καπ" w:date="2023-03-03T06:48:00Z">
          <w:pPr/>
        </w:pPrChange>
      </w:pPr>
      <w:ins w:id="26320" w:author="Στάθης Καπ" w:date="2023-03-03T06:48:00Z">
        <w:r w:rsidRPr="009E2B24">
          <w:rPr>
            <w:lang w:val="el-GR"/>
            <w:rPrChange w:id="26321" w:author="Στάθης Καπ" w:date="2023-03-03T06:48:00Z">
              <w:rPr>
                <w:b/>
                <w:iCs/>
              </w:rPr>
            </w:rPrChange>
          </w:rPr>
          <w:t xml:space="preserve">Εικόνα </w:t>
        </w:r>
      </w:ins>
      <w:ins w:id="2632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2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24" w:author="Στάθης Καπ" w:date="2023-03-07T16:43:00Z">
        <w:r w:rsidR="002C131C">
          <w:rPr>
            <w:noProof/>
            <w:lang w:val="el-GR"/>
          </w:rPr>
          <w:t>8</w:t>
        </w:r>
      </w:ins>
      <w:ins w:id="26325" w:author="Στάθης Καπ" w:date="2023-03-04T16:58:00Z">
        <w:r w:rsidR="00782116">
          <w:rPr>
            <w:lang w:val="el-GR"/>
          </w:rPr>
          <w:fldChar w:fldCharType="end"/>
        </w:r>
      </w:ins>
      <w:ins w:id="26326"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6327" w:author="Στάθης Καπ" w:date="2023-03-03T06:54:00Z">
        <w:r w:rsidR="005105E1" w:rsidRPr="005105E1">
          <w:rPr>
            <w:lang w:val="el-GR"/>
            <w:rPrChange w:id="26328" w:author="Στάθης Καπ" w:date="2023-03-03T06:54:00Z">
              <w:rPr>
                <w:b/>
                <w:iCs/>
              </w:rPr>
            </w:rPrChange>
          </w:rPr>
          <w:t>7</w:t>
        </w:r>
      </w:ins>
      <w:ins w:id="26329" w:author="Στάθης Καπ" w:date="2023-03-03T06:56:00Z">
        <w:r w:rsidR="005105E1" w:rsidRPr="005105E1">
          <w:rPr>
            <w:lang w:val="el-GR"/>
            <w:rPrChange w:id="26330" w:author="Στάθης Καπ" w:date="2023-03-03T06:56:00Z">
              <w:rPr>
                <w:b/>
                <w:iCs/>
              </w:rPr>
            </w:rPrChange>
          </w:rPr>
          <w:t xml:space="preserve"> </w:t>
        </w:r>
        <w:r w:rsidR="005105E1" w:rsidRPr="0054229A">
          <w:rPr>
            <w:lang w:val="el-GR"/>
          </w:rPr>
          <w:t>(</w:t>
        </w:r>
        <w:r w:rsidR="005105E1" w:rsidRPr="009E3EB1">
          <w:rPr>
            <w:lang w:val="el-GR"/>
            <w:rPrChange w:id="26331"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133916F9" w14:textId="6605A7AF" w:rsidR="00A01D2D" w:rsidRPr="009E2B24" w:rsidRDefault="00A01D2D" w:rsidP="00A01D2D">
      <w:pPr>
        <w:rPr>
          <w:ins w:id="26332" w:author="Στάθης Καπ" w:date="2023-02-27T23:57:00Z"/>
          <w:lang w:val="el-GR"/>
          <w:rPrChange w:id="26333" w:author="Στάθης Καπ" w:date="2023-03-03T06:48:00Z">
            <w:rPr>
              <w:ins w:id="26334" w:author="Στάθης Καπ" w:date="2023-02-27T23:57:00Z"/>
            </w:rPr>
          </w:rPrChange>
        </w:rPr>
      </w:pPr>
    </w:p>
    <w:p w14:paraId="01FEC935" w14:textId="77777777" w:rsidR="00A01D2D" w:rsidRPr="009E2B24" w:rsidRDefault="00A01D2D">
      <w:pPr>
        <w:rPr>
          <w:ins w:id="26335" w:author="Στάθης Καπ" w:date="2023-02-27T23:57:00Z"/>
          <w:lang w:val="el-GR"/>
          <w:rPrChange w:id="26336" w:author="Στάθης Καπ" w:date="2023-03-03T06:48:00Z">
            <w:rPr>
              <w:ins w:id="26337" w:author="Στάθης Καπ" w:date="2023-02-27T23:57:00Z"/>
            </w:rPr>
          </w:rPrChange>
        </w:rPr>
      </w:pPr>
      <w:ins w:id="26338" w:author="Στάθης Καπ" w:date="2023-02-27T23:57:00Z">
        <w:r w:rsidRPr="009E2B24">
          <w:rPr>
            <w:lang w:val="el-GR"/>
            <w:rPrChange w:id="26339" w:author="Στάθης Καπ" w:date="2023-03-03T06:48:00Z">
              <w:rPr/>
            </w:rPrChange>
          </w:rPr>
          <w:br w:type="page"/>
        </w:r>
      </w:ins>
    </w:p>
    <w:p w14:paraId="5703FF34" w14:textId="77777777" w:rsidR="009E2B24" w:rsidRDefault="009A7C76" w:rsidP="007D063F">
      <w:pPr>
        <w:keepNext/>
        <w:rPr>
          <w:ins w:id="26340" w:author="Στάθης Καπ" w:date="2023-03-03T06:49:00Z"/>
        </w:rPr>
      </w:pPr>
      <w:ins w:id="26341"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25F39FB2" w:rsidR="00A01D2D" w:rsidRPr="005105E1" w:rsidRDefault="009E2B24">
      <w:pPr>
        <w:pStyle w:val="Caption"/>
        <w:rPr>
          <w:ins w:id="26342" w:author="Στάθης Καπ" w:date="2023-02-27T23:58:00Z"/>
          <w:lang w:val="el-GR"/>
          <w:rPrChange w:id="26343" w:author="Στάθης Καπ" w:date="2023-03-03T06:56:00Z">
            <w:rPr>
              <w:ins w:id="26344" w:author="Στάθης Καπ" w:date="2023-02-27T23:58:00Z"/>
            </w:rPr>
          </w:rPrChange>
        </w:rPr>
        <w:pPrChange w:id="26345" w:author="Στάθης Καπ" w:date="2023-03-03T06:49:00Z">
          <w:pPr/>
        </w:pPrChange>
      </w:pPr>
      <w:ins w:id="26346" w:author="Στάθης Καπ" w:date="2023-03-03T06:49:00Z">
        <w:r w:rsidRPr="005105E1">
          <w:rPr>
            <w:lang w:val="el-GR"/>
            <w:rPrChange w:id="26347" w:author="Στάθης Καπ" w:date="2023-03-03T06:53:00Z">
              <w:rPr>
                <w:b/>
                <w:iCs/>
              </w:rPr>
            </w:rPrChange>
          </w:rPr>
          <w:t xml:space="preserve">Εικόνα </w:t>
        </w:r>
      </w:ins>
      <w:ins w:id="2634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4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50" w:author="Στάθης Καπ" w:date="2023-03-07T16:43:00Z">
        <w:r w:rsidR="002C131C">
          <w:rPr>
            <w:noProof/>
            <w:lang w:val="el-GR"/>
          </w:rPr>
          <w:t>9</w:t>
        </w:r>
      </w:ins>
      <w:ins w:id="26351" w:author="Στάθης Καπ" w:date="2023-03-04T16:58:00Z">
        <w:r w:rsidR="00782116">
          <w:rPr>
            <w:lang w:val="el-GR"/>
          </w:rPr>
          <w:fldChar w:fldCharType="end"/>
        </w:r>
      </w:ins>
      <w:ins w:id="26352"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6353" w:author="Στάθης Καπ" w:date="2023-03-03T06:54:00Z">
        <w:r w:rsidR="005105E1" w:rsidRPr="005105E1">
          <w:rPr>
            <w:lang w:val="el-GR"/>
            <w:rPrChange w:id="26354" w:author="Στάθης Καπ" w:date="2023-03-03T06:56:00Z">
              <w:rPr>
                <w:b/>
                <w:iCs/>
              </w:rPr>
            </w:rPrChange>
          </w:rPr>
          <w:t>8</w:t>
        </w:r>
      </w:ins>
      <w:ins w:id="26355" w:author="Στάθης Καπ" w:date="2023-03-03T06:56:00Z">
        <w:r w:rsidR="005105E1" w:rsidRPr="005105E1">
          <w:rPr>
            <w:lang w:val="el-GR"/>
            <w:rPrChange w:id="26356" w:author="Στάθης Καπ" w:date="2023-03-03T06:56:00Z">
              <w:rPr>
                <w:b/>
                <w:iCs/>
              </w:rPr>
            </w:rPrChange>
          </w:rPr>
          <w:t xml:space="preserve"> </w:t>
        </w:r>
        <w:r w:rsidR="005105E1" w:rsidRPr="0054229A">
          <w:rPr>
            <w:lang w:val="el-GR"/>
          </w:rPr>
          <w:t>(</w:t>
        </w:r>
        <w:r w:rsidR="005105E1" w:rsidRPr="005105E1">
          <w:rPr>
            <w:lang w:val="el-GR"/>
            <w:rPrChange w:id="26357"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27A1ECE3" w14:textId="02B03556" w:rsidR="00A01D2D" w:rsidRPr="005105E1" w:rsidRDefault="00A01D2D" w:rsidP="00A01D2D">
      <w:pPr>
        <w:rPr>
          <w:ins w:id="26358" w:author="Στάθης Καπ" w:date="2023-02-27T23:58:00Z"/>
          <w:lang w:val="el-GR"/>
          <w:rPrChange w:id="26359" w:author="Στάθης Καπ" w:date="2023-03-03T06:53:00Z">
            <w:rPr>
              <w:ins w:id="26360" w:author="Στάθης Καπ" w:date="2023-02-27T23:58:00Z"/>
            </w:rPr>
          </w:rPrChange>
        </w:rPr>
      </w:pPr>
    </w:p>
    <w:p w14:paraId="3CFAE3A2" w14:textId="77777777" w:rsidR="00A01D2D" w:rsidRPr="005105E1" w:rsidRDefault="00A01D2D">
      <w:pPr>
        <w:rPr>
          <w:ins w:id="26361" w:author="Στάθης Καπ" w:date="2023-02-27T23:58:00Z"/>
          <w:lang w:val="el-GR"/>
          <w:rPrChange w:id="26362" w:author="Στάθης Καπ" w:date="2023-03-03T06:53:00Z">
            <w:rPr>
              <w:ins w:id="26363" w:author="Στάθης Καπ" w:date="2023-02-27T23:58:00Z"/>
            </w:rPr>
          </w:rPrChange>
        </w:rPr>
      </w:pPr>
      <w:ins w:id="26364" w:author="Στάθης Καπ" w:date="2023-02-27T23:58:00Z">
        <w:r w:rsidRPr="005105E1">
          <w:rPr>
            <w:lang w:val="el-GR"/>
            <w:rPrChange w:id="26365" w:author="Στάθης Καπ" w:date="2023-03-03T06:53:00Z">
              <w:rPr/>
            </w:rPrChange>
          </w:rPr>
          <w:br w:type="page"/>
        </w:r>
      </w:ins>
    </w:p>
    <w:p w14:paraId="28AADF06" w14:textId="77777777" w:rsidR="009E2B24" w:rsidRDefault="009A7C76" w:rsidP="007D063F">
      <w:pPr>
        <w:keepNext/>
        <w:rPr>
          <w:ins w:id="26366" w:author="Στάθης Καπ" w:date="2023-03-03T06:49:00Z"/>
        </w:rPr>
      </w:pPr>
      <w:ins w:id="26367"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6E19AD91" w:rsidR="00A01D2D" w:rsidRPr="005105E1" w:rsidRDefault="009E2B24">
      <w:pPr>
        <w:pStyle w:val="Caption"/>
        <w:rPr>
          <w:ins w:id="26368" w:author="Στάθης Καπ" w:date="2023-02-27T23:59:00Z"/>
          <w:lang w:val="el-GR"/>
          <w:rPrChange w:id="26369" w:author="Στάθης Καπ" w:date="2023-03-03T06:55:00Z">
            <w:rPr>
              <w:ins w:id="26370" w:author="Στάθης Καπ" w:date="2023-02-27T23:59:00Z"/>
            </w:rPr>
          </w:rPrChange>
        </w:rPr>
        <w:pPrChange w:id="26371" w:author="Στάθης Καπ" w:date="2023-03-03T06:49:00Z">
          <w:pPr/>
        </w:pPrChange>
      </w:pPr>
      <w:ins w:id="26372" w:author="Στάθης Καπ" w:date="2023-03-03T06:49:00Z">
        <w:r w:rsidRPr="009E2B24">
          <w:rPr>
            <w:lang w:val="el-GR"/>
            <w:rPrChange w:id="26373" w:author="Στάθης Καπ" w:date="2023-03-03T06:49:00Z">
              <w:rPr>
                <w:b/>
                <w:iCs/>
              </w:rPr>
            </w:rPrChange>
          </w:rPr>
          <w:t xml:space="preserve">Εικόνα </w:t>
        </w:r>
      </w:ins>
      <w:ins w:id="2637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7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76" w:author="Στάθης Καπ" w:date="2023-03-07T16:43:00Z">
        <w:r w:rsidR="002C131C">
          <w:rPr>
            <w:noProof/>
            <w:lang w:val="el-GR"/>
          </w:rPr>
          <w:t>10</w:t>
        </w:r>
      </w:ins>
      <w:ins w:id="26377" w:author="Στάθης Καπ" w:date="2023-03-04T16:58:00Z">
        <w:r w:rsidR="00782116">
          <w:rPr>
            <w:lang w:val="el-GR"/>
          </w:rPr>
          <w:fldChar w:fldCharType="end"/>
        </w:r>
      </w:ins>
      <w:ins w:id="26378"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6379" w:author="Στάθης Καπ" w:date="2023-03-03T06:55:00Z">
        <w:r w:rsidR="005105E1" w:rsidRPr="005105E1">
          <w:rPr>
            <w:lang w:val="el-GR"/>
            <w:rPrChange w:id="26380" w:author="Στάθης Καπ" w:date="2023-03-03T06:55:00Z">
              <w:rPr>
                <w:b/>
                <w:iCs/>
              </w:rPr>
            </w:rPrChange>
          </w:rPr>
          <w:t xml:space="preserve">9 </w:t>
        </w:r>
        <w:r w:rsidR="005105E1" w:rsidRPr="0054229A">
          <w:rPr>
            <w:lang w:val="el-GR"/>
          </w:rPr>
          <w:t>(</w:t>
        </w:r>
      </w:ins>
      <w:ins w:id="26381" w:author="Στάθης Καπ" w:date="2023-03-03T06:56:00Z">
        <w:r w:rsidR="005105E1" w:rsidRPr="005105E1">
          <w:rPr>
            <w:lang w:val="el-GR"/>
            <w:rPrChange w:id="26382" w:author="Στάθης Καπ" w:date="2023-03-03T06:56:00Z">
              <w:rPr>
                <w:b/>
                <w:iCs/>
              </w:rPr>
            </w:rPrChange>
          </w:rPr>
          <w:t>216</w:t>
        </w:r>
      </w:ins>
      <w:ins w:id="26383" w:author="Στάθης Καπ" w:date="2023-03-03T06:55:00Z">
        <w:r w:rsidR="005105E1" w:rsidRPr="0054229A">
          <w:rPr>
            <w:lang w:val="el-GR"/>
          </w:rPr>
          <w:t xml:space="preserve"> </w:t>
        </w:r>
        <w:r w:rsidR="005105E1">
          <w:t>pois</w:t>
        </w:r>
        <w:r w:rsidR="005105E1" w:rsidRPr="0054229A">
          <w:rPr>
            <w:lang w:val="el-GR"/>
          </w:rPr>
          <w:t>)</w:t>
        </w:r>
      </w:ins>
    </w:p>
    <w:p w14:paraId="11E2C0CF" w14:textId="61F8ABC4" w:rsidR="00A01D2D" w:rsidRPr="009E2B24" w:rsidRDefault="00A01D2D" w:rsidP="00A01D2D">
      <w:pPr>
        <w:rPr>
          <w:ins w:id="26384" w:author="Στάθης Καπ" w:date="2023-02-28T00:00:00Z"/>
          <w:lang w:val="el-GR"/>
          <w:rPrChange w:id="26385" w:author="Στάθης Καπ" w:date="2023-03-03T06:49:00Z">
            <w:rPr>
              <w:ins w:id="26386" w:author="Στάθης Καπ" w:date="2023-02-28T00:00:00Z"/>
            </w:rPr>
          </w:rPrChange>
        </w:rPr>
      </w:pPr>
    </w:p>
    <w:p w14:paraId="1BE27425" w14:textId="77777777" w:rsidR="00A01D2D" w:rsidRPr="009E2B24" w:rsidRDefault="00A01D2D">
      <w:pPr>
        <w:rPr>
          <w:ins w:id="26387" w:author="Στάθης Καπ" w:date="2023-02-28T00:00:00Z"/>
          <w:lang w:val="el-GR"/>
          <w:rPrChange w:id="26388" w:author="Στάθης Καπ" w:date="2023-03-03T06:49:00Z">
            <w:rPr>
              <w:ins w:id="26389" w:author="Στάθης Καπ" w:date="2023-02-28T00:00:00Z"/>
            </w:rPr>
          </w:rPrChange>
        </w:rPr>
      </w:pPr>
      <w:ins w:id="26390" w:author="Στάθης Καπ" w:date="2023-02-28T00:00:00Z">
        <w:r w:rsidRPr="009E2B24">
          <w:rPr>
            <w:lang w:val="el-GR"/>
            <w:rPrChange w:id="26391" w:author="Στάθης Καπ" w:date="2023-03-03T06:49:00Z">
              <w:rPr/>
            </w:rPrChange>
          </w:rPr>
          <w:br w:type="page"/>
        </w:r>
      </w:ins>
    </w:p>
    <w:p w14:paraId="2635010C" w14:textId="77777777" w:rsidR="009E2B24" w:rsidRDefault="009A7C76" w:rsidP="007D063F">
      <w:pPr>
        <w:keepNext/>
        <w:rPr>
          <w:ins w:id="26392" w:author="Στάθης Καπ" w:date="2023-03-03T06:49:00Z"/>
        </w:rPr>
      </w:pPr>
      <w:ins w:id="26393"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5EC27055" w:rsidR="00A01D2D" w:rsidRPr="005105E1" w:rsidRDefault="009E2B24">
      <w:pPr>
        <w:pStyle w:val="Caption"/>
        <w:rPr>
          <w:ins w:id="26394" w:author="Στάθης Καπ" w:date="2023-02-28T00:01:00Z"/>
          <w:lang w:val="el-GR"/>
          <w:rPrChange w:id="26395" w:author="Στάθης Καπ" w:date="2023-03-03T06:55:00Z">
            <w:rPr>
              <w:ins w:id="26396" w:author="Στάθης Καπ" w:date="2023-02-28T00:01:00Z"/>
            </w:rPr>
          </w:rPrChange>
        </w:rPr>
        <w:pPrChange w:id="26397" w:author="Στάθης Καπ" w:date="2023-03-03T06:49:00Z">
          <w:pPr/>
        </w:pPrChange>
      </w:pPr>
      <w:ins w:id="26398" w:author="Στάθης Καπ" w:date="2023-03-03T06:49:00Z">
        <w:r w:rsidRPr="009E2B24">
          <w:rPr>
            <w:lang w:val="el-GR"/>
            <w:rPrChange w:id="26399" w:author="Στάθης Καπ" w:date="2023-03-03T06:49:00Z">
              <w:rPr>
                <w:b/>
                <w:iCs/>
              </w:rPr>
            </w:rPrChange>
          </w:rPr>
          <w:t xml:space="preserve">Εικόνα </w:t>
        </w:r>
      </w:ins>
      <w:ins w:id="2640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0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02" w:author="Στάθης Καπ" w:date="2023-03-07T16:43:00Z">
        <w:r w:rsidR="002C131C">
          <w:rPr>
            <w:noProof/>
            <w:lang w:val="el-GR"/>
          </w:rPr>
          <w:t>11</w:t>
        </w:r>
      </w:ins>
      <w:ins w:id="26403" w:author="Στάθης Καπ" w:date="2023-03-04T16:58:00Z">
        <w:r w:rsidR="00782116">
          <w:rPr>
            <w:lang w:val="el-GR"/>
          </w:rPr>
          <w:fldChar w:fldCharType="end"/>
        </w:r>
      </w:ins>
      <w:ins w:id="26404"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6405" w:author="Στάθης Καπ" w:date="2023-03-03T06:55:00Z">
        <w:r w:rsidR="005105E1" w:rsidRPr="005105E1">
          <w:rPr>
            <w:lang w:val="el-GR"/>
            <w:rPrChange w:id="26406" w:author="Στάθης Καπ" w:date="2023-03-03T06:55:00Z">
              <w:rPr>
                <w:b/>
                <w:iCs/>
              </w:rPr>
            </w:rPrChange>
          </w:rPr>
          <w:t xml:space="preserve">10 </w:t>
        </w:r>
        <w:r w:rsidR="005105E1" w:rsidRPr="0054229A">
          <w:rPr>
            <w:lang w:val="el-GR"/>
          </w:rPr>
          <w:t>(</w:t>
        </w:r>
      </w:ins>
      <w:ins w:id="26407" w:author="Στάθης Καπ" w:date="2023-03-03T06:56:00Z">
        <w:r w:rsidR="005105E1" w:rsidRPr="009E3EB1">
          <w:rPr>
            <w:lang w:val="el-GR"/>
            <w:rPrChange w:id="26408" w:author="Στάθης Καπ" w:date="2023-03-03T06:59:00Z">
              <w:rPr>
                <w:b/>
                <w:iCs/>
              </w:rPr>
            </w:rPrChange>
          </w:rPr>
          <w:t>288</w:t>
        </w:r>
      </w:ins>
      <w:ins w:id="26409" w:author="Στάθης Καπ" w:date="2023-03-03T06:55:00Z">
        <w:r w:rsidR="005105E1" w:rsidRPr="0054229A">
          <w:rPr>
            <w:lang w:val="el-GR"/>
          </w:rPr>
          <w:t xml:space="preserve"> </w:t>
        </w:r>
        <w:r w:rsidR="005105E1">
          <w:t>pois</w:t>
        </w:r>
        <w:r w:rsidR="005105E1" w:rsidRPr="0054229A">
          <w:rPr>
            <w:lang w:val="el-GR"/>
          </w:rPr>
          <w:t>)</w:t>
        </w:r>
      </w:ins>
    </w:p>
    <w:p w14:paraId="6F45A670" w14:textId="44695122" w:rsidR="00A01D2D" w:rsidRPr="009E2B24" w:rsidRDefault="00A01D2D" w:rsidP="00A01D2D">
      <w:pPr>
        <w:rPr>
          <w:ins w:id="26410" w:author="Στάθης Καπ" w:date="2023-02-28T00:02:00Z"/>
          <w:lang w:val="el-GR"/>
          <w:rPrChange w:id="26411" w:author="Στάθης Καπ" w:date="2023-03-03T06:49:00Z">
            <w:rPr>
              <w:ins w:id="26412" w:author="Στάθης Καπ" w:date="2023-02-28T00:02:00Z"/>
            </w:rPr>
          </w:rPrChange>
        </w:rPr>
      </w:pPr>
    </w:p>
    <w:p w14:paraId="175A63B0" w14:textId="77777777" w:rsidR="00A01D2D" w:rsidRPr="009E2B24" w:rsidRDefault="00A01D2D">
      <w:pPr>
        <w:rPr>
          <w:ins w:id="26413" w:author="Στάθης Καπ" w:date="2023-02-28T00:02:00Z"/>
          <w:lang w:val="el-GR"/>
          <w:rPrChange w:id="26414" w:author="Στάθης Καπ" w:date="2023-03-03T06:49:00Z">
            <w:rPr>
              <w:ins w:id="26415" w:author="Στάθης Καπ" w:date="2023-02-28T00:02:00Z"/>
            </w:rPr>
          </w:rPrChange>
        </w:rPr>
      </w:pPr>
      <w:ins w:id="26416" w:author="Στάθης Καπ" w:date="2023-02-28T00:02:00Z">
        <w:r w:rsidRPr="009E2B24">
          <w:rPr>
            <w:lang w:val="el-GR"/>
            <w:rPrChange w:id="26417" w:author="Στάθης Καπ" w:date="2023-03-03T06:49:00Z">
              <w:rPr/>
            </w:rPrChange>
          </w:rPr>
          <w:br w:type="page"/>
        </w:r>
      </w:ins>
    </w:p>
    <w:p w14:paraId="475D6DA4" w14:textId="77777777" w:rsidR="009E2B24" w:rsidRDefault="009A7C76" w:rsidP="007D063F">
      <w:pPr>
        <w:keepNext/>
        <w:rPr>
          <w:ins w:id="26418" w:author="Στάθης Καπ" w:date="2023-03-03T06:49:00Z"/>
        </w:rPr>
      </w:pPr>
      <w:ins w:id="26419"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28830D00" w:rsidR="00A01D2D" w:rsidRPr="005105E1" w:rsidRDefault="009E2B24">
      <w:pPr>
        <w:pStyle w:val="Caption"/>
        <w:rPr>
          <w:ins w:id="26420" w:author="Στάθης Καπ" w:date="2023-02-28T00:02:00Z"/>
          <w:lang w:val="el-GR"/>
          <w:rPrChange w:id="26421" w:author="Στάθης Καπ" w:date="2023-03-03T06:56:00Z">
            <w:rPr>
              <w:ins w:id="26422" w:author="Στάθης Καπ" w:date="2023-02-28T00:02:00Z"/>
            </w:rPr>
          </w:rPrChange>
        </w:rPr>
        <w:pPrChange w:id="26423" w:author="Στάθης Καπ" w:date="2023-03-03T06:49:00Z">
          <w:pPr/>
        </w:pPrChange>
      </w:pPr>
      <w:ins w:id="26424" w:author="Στάθης Καπ" w:date="2023-03-03T06:49:00Z">
        <w:r w:rsidRPr="009E2B24">
          <w:rPr>
            <w:lang w:val="el-GR"/>
            <w:rPrChange w:id="26425" w:author="Στάθης Καπ" w:date="2023-03-03T06:49:00Z">
              <w:rPr>
                <w:b/>
                <w:iCs/>
              </w:rPr>
            </w:rPrChange>
          </w:rPr>
          <w:t xml:space="preserve">Εικόνα </w:t>
        </w:r>
      </w:ins>
      <w:ins w:id="2642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2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28" w:author="Στάθης Καπ" w:date="2023-03-07T16:43:00Z">
        <w:r w:rsidR="002C131C">
          <w:rPr>
            <w:noProof/>
            <w:lang w:val="el-GR"/>
          </w:rPr>
          <w:t>12</w:t>
        </w:r>
      </w:ins>
      <w:ins w:id="26429" w:author="Στάθης Καπ" w:date="2023-03-04T16:58:00Z">
        <w:r w:rsidR="00782116">
          <w:rPr>
            <w:lang w:val="el-GR"/>
          </w:rPr>
          <w:fldChar w:fldCharType="end"/>
        </w:r>
      </w:ins>
      <w:ins w:id="26430"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6431" w:author="Στάθης Καπ" w:date="2023-03-03T06:55:00Z">
        <w:r w:rsidR="005105E1" w:rsidRPr="005105E1">
          <w:rPr>
            <w:lang w:val="el-GR"/>
            <w:rPrChange w:id="26432"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4B1173A2" w14:textId="70DFB463" w:rsidR="00A01D2D" w:rsidRPr="009E2B24" w:rsidRDefault="00A01D2D" w:rsidP="00A01D2D">
      <w:pPr>
        <w:rPr>
          <w:ins w:id="26433" w:author="Στάθης Καπ" w:date="2023-02-28T00:03:00Z"/>
          <w:lang w:val="el-GR"/>
          <w:rPrChange w:id="26434" w:author="Στάθης Καπ" w:date="2023-03-03T06:49:00Z">
            <w:rPr>
              <w:ins w:id="26435" w:author="Στάθης Καπ" w:date="2023-02-28T00:03:00Z"/>
            </w:rPr>
          </w:rPrChange>
        </w:rPr>
      </w:pPr>
    </w:p>
    <w:p w14:paraId="511835AC" w14:textId="77777777" w:rsidR="00A01D2D" w:rsidRPr="009E2B24" w:rsidRDefault="00A01D2D">
      <w:pPr>
        <w:rPr>
          <w:ins w:id="26436" w:author="Στάθης Καπ" w:date="2023-02-28T00:03:00Z"/>
          <w:lang w:val="el-GR"/>
          <w:rPrChange w:id="26437" w:author="Στάθης Καπ" w:date="2023-03-03T06:49:00Z">
            <w:rPr>
              <w:ins w:id="26438" w:author="Στάθης Καπ" w:date="2023-02-28T00:03:00Z"/>
            </w:rPr>
          </w:rPrChange>
        </w:rPr>
      </w:pPr>
      <w:ins w:id="26439" w:author="Στάθης Καπ" w:date="2023-02-28T00:03:00Z">
        <w:r w:rsidRPr="009E2B24">
          <w:rPr>
            <w:lang w:val="el-GR"/>
            <w:rPrChange w:id="26440" w:author="Στάθης Καπ" w:date="2023-03-03T06:49:00Z">
              <w:rPr/>
            </w:rPrChange>
          </w:rPr>
          <w:br w:type="page"/>
        </w:r>
      </w:ins>
    </w:p>
    <w:p w14:paraId="4EE9860C" w14:textId="77777777" w:rsidR="009E2B24" w:rsidRDefault="009A7C76" w:rsidP="007D063F">
      <w:pPr>
        <w:keepNext/>
        <w:rPr>
          <w:ins w:id="26441" w:author="Στάθης Καπ" w:date="2023-03-03T06:49:00Z"/>
        </w:rPr>
      </w:pPr>
      <w:ins w:id="26442"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017D4EC" w:rsidR="00A01D2D" w:rsidRPr="005105E1" w:rsidRDefault="009E2B24">
      <w:pPr>
        <w:pStyle w:val="Caption"/>
        <w:rPr>
          <w:ins w:id="26443" w:author="Στάθης Καπ" w:date="2023-02-28T00:03:00Z"/>
          <w:lang w:val="el-GR"/>
          <w:rPrChange w:id="26444" w:author="Στάθης Καπ" w:date="2023-03-03T06:56:00Z">
            <w:rPr>
              <w:ins w:id="26445" w:author="Στάθης Καπ" w:date="2023-02-28T00:03:00Z"/>
            </w:rPr>
          </w:rPrChange>
        </w:rPr>
        <w:pPrChange w:id="26446" w:author="Στάθης Καπ" w:date="2023-03-03T06:49:00Z">
          <w:pPr/>
        </w:pPrChange>
      </w:pPr>
      <w:ins w:id="26447" w:author="Στάθης Καπ" w:date="2023-03-03T06:49:00Z">
        <w:r w:rsidRPr="009E2B24">
          <w:rPr>
            <w:lang w:val="el-GR"/>
            <w:rPrChange w:id="26448" w:author="Στάθης Καπ" w:date="2023-03-03T06:49:00Z">
              <w:rPr>
                <w:b/>
                <w:iCs/>
              </w:rPr>
            </w:rPrChange>
          </w:rPr>
          <w:t xml:space="preserve">Εικόνα </w:t>
        </w:r>
      </w:ins>
      <w:ins w:id="2644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5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51" w:author="Στάθης Καπ" w:date="2023-03-07T16:43:00Z">
        <w:r w:rsidR="002C131C">
          <w:rPr>
            <w:noProof/>
            <w:lang w:val="el-GR"/>
          </w:rPr>
          <w:t>13</w:t>
        </w:r>
      </w:ins>
      <w:ins w:id="26452" w:author="Στάθης Καπ" w:date="2023-03-04T16:58:00Z">
        <w:r w:rsidR="00782116">
          <w:rPr>
            <w:lang w:val="el-GR"/>
          </w:rPr>
          <w:fldChar w:fldCharType="end"/>
        </w:r>
      </w:ins>
      <w:ins w:id="26453"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6454" w:author="Στάθης Καπ" w:date="2023-03-03T06:55:00Z">
        <w:r w:rsidR="005105E1" w:rsidRPr="005105E1">
          <w:rPr>
            <w:lang w:val="el-GR"/>
            <w:rPrChange w:id="26455" w:author="Στάθης Καπ" w:date="2023-03-03T06:56:00Z">
              <w:rPr>
                <w:b/>
                <w:iCs/>
              </w:rPr>
            </w:rPrChange>
          </w:rPr>
          <w:t xml:space="preserve">12 </w:t>
        </w:r>
        <w:r w:rsidR="005105E1" w:rsidRPr="0054229A">
          <w:rPr>
            <w:lang w:val="el-GR"/>
          </w:rPr>
          <w:t>(</w:t>
        </w:r>
      </w:ins>
      <w:ins w:id="26456" w:author="Στάθης Καπ" w:date="2023-03-03T06:57:00Z">
        <w:r w:rsidR="005105E1" w:rsidRPr="009E3EB1">
          <w:rPr>
            <w:lang w:val="el-GR"/>
            <w:rPrChange w:id="26457" w:author="Στάθης Καπ" w:date="2023-03-03T06:59:00Z">
              <w:rPr>
                <w:b/>
                <w:iCs/>
              </w:rPr>
            </w:rPrChange>
          </w:rPr>
          <w:t>96</w:t>
        </w:r>
      </w:ins>
      <w:ins w:id="26458" w:author="Στάθης Καπ" w:date="2023-03-03T06:55:00Z">
        <w:r w:rsidR="005105E1" w:rsidRPr="0054229A">
          <w:rPr>
            <w:lang w:val="el-GR"/>
          </w:rPr>
          <w:t xml:space="preserve"> </w:t>
        </w:r>
        <w:r w:rsidR="005105E1">
          <w:t>pois</w:t>
        </w:r>
        <w:r w:rsidR="005105E1" w:rsidRPr="0054229A">
          <w:rPr>
            <w:lang w:val="el-GR"/>
          </w:rPr>
          <w:t>)</w:t>
        </w:r>
      </w:ins>
    </w:p>
    <w:p w14:paraId="234A8EBD" w14:textId="0B0CA676" w:rsidR="00A01D2D" w:rsidRPr="009E2B24" w:rsidRDefault="00A01D2D" w:rsidP="00A01D2D">
      <w:pPr>
        <w:rPr>
          <w:ins w:id="26459" w:author="Στάθης Καπ" w:date="2023-02-28T00:03:00Z"/>
          <w:lang w:val="el-GR"/>
          <w:rPrChange w:id="26460" w:author="Στάθης Καπ" w:date="2023-03-03T06:49:00Z">
            <w:rPr>
              <w:ins w:id="26461" w:author="Στάθης Καπ" w:date="2023-02-28T00:03:00Z"/>
            </w:rPr>
          </w:rPrChange>
        </w:rPr>
      </w:pPr>
    </w:p>
    <w:p w14:paraId="7F5AC2EC" w14:textId="77777777" w:rsidR="00A01D2D" w:rsidRPr="009E2B24" w:rsidRDefault="00A01D2D">
      <w:pPr>
        <w:rPr>
          <w:ins w:id="26462" w:author="Στάθης Καπ" w:date="2023-02-28T00:03:00Z"/>
          <w:lang w:val="el-GR"/>
          <w:rPrChange w:id="26463" w:author="Στάθης Καπ" w:date="2023-03-03T06:49:00Z">
            <w:rPr>
              <w:ins w:id="26464" w:author="Στάθης Καπ" w:date="2023-02-28T00:03:00Z"/>
            </w:rPr>
          </w:rPrChange>
        </w:rPr>
      </w:pPr>
      <w:ins w:id="26465" w:author="Στάθης Καπ" w:date="2023-02-28T00:03:00Z">
        <w:r w:rsidRPr="009E2B24">
          <w:rPr>
            <w:lang w:val="el-GR"/>
            <w:rPrChange w:id="26466" w:author="Στάθης Καπ" w:date="2023-03-03T06:49:00Z">
              <w:rPr/>
            </w:rPrChange>
          </w:rPr>
          <w:br w:type="page"/>
        </w:r>
      </w:ins>
    </w:p>
    <w:p w14:paraId="5C3A6336" w14:textId="77777777" w:rsidR="009E2B24" w:rsidRDefault="009A7C76" w:rsidP="007D063F">
      <w:pPr>
        <w:keepNext/>
        <w:rPr>
          <w:ins w:id="26467" w:author="Στάθης Καπ" w:date="2023-03-03T06:50:00Z"/>
        </w:rPr>
      </w:pPr>
      <w:ins w:id="26468"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4CE9930F" w:rsidR="00A01D2D" w:rsidRPr="005105E1" w:rsidRDefault="009E2B24">
      <w:pPr>
        <w:pStyle w:val="Caption"/>
        <w:rPr>
          <w:ins w:id="26469" w:author="Στάθης Καπ" w:date="2023-02-28T00:04:00Z"/>
          <w:lang w:val="el-GR"/>
          <w:rPrChange w:id="26470" w:author="Στάθης Καπ" w:date="2023-03-03T06:55:00Z">
            <w:rPr>
              <w:ins w:id="26471" w:author="Στάθης Καπ" w:date="2023-02-28T00:04:00Z"/>
            </w:rPr>
          </w:rPrChange>
        </w:rPr>
        <w:pPrChange w:id="26472" w:author="Στάθης Καπ" w:date="2023-03-03T06:50:00Z">
          <w:pPr/>
        </w:pPrChange>
      </w:pPr>
      <w:ins w:id="26473" w:author="Στάθης Καπ" w:date="2023-03-03T06:50:00Z">
        <w:r w:rsidRPr="009E2B24">
          <w:rPr>
            <w:lang w:val="el-GR"/>
            <w:rPrChange w:id="26474" w:author="Στάθης Καπ" w:date="2023-03-03T06:50:00Z">
              <w:rPr>
                <w:b/>
                <w:iCs/>
              </w:rPr>
            </w:rPrChange>
          </w:rPr>
          <w:t xml:space="preserve">Εικόνα </w:t>
        </w:r>
      </w:ins>
      <w:ins w:id="2647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7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77" w:author="Στάθης Καπ" w:date="2023-03-07T16:43:00Z">
        <w:r w:rsidR="002C131C">
          <w:rPr>
            <w:noProof/>
            <w:lang w:val="el-GR"/>
          </w:rPr>
          <w:t>14</w:t>
        </w:r>
      </w:ins>
      <w:ins w:id="26478" w:author="Στάθης Καπ" w:date="2023-03-04T16:58:00Z">
        <w:r w:rsidR="00782116">
          <w:rPr>
            <w:lang w:val="el-GR"/>
          </w:rPr>
          <w:fldChar w:fldCharType="end"/>
        </w:r>
      </w:ins>
      <w:ins w:id="26479"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6480" w:author="Στάθης Καπ" w:date="2023-03-03T06:55:00Z">
        <w:r w:rsidR="005105E1" w:rsidRPr="005105E1">
          <w:rPr>
            <w:lang w:val="el-GR"/>
            <w:rPrChange w:id="26481" w:author="Στάθης Καπ" w:date="2023-03-03T06:55:00Z">
              <w:rPr>
                <w:b/>
                <w:iCs/>
              </w:rPr>
            </w:rPrChange>
          </w:rPr>
          <w:t xml:space="preserve">13 </w:t>
        </w:r>
        <w:r w:rsidR="005105E1" w:rsidRPr="0054229A">
          <w:rPr>
            <w:lang w:val="el-GR"/>
          </w:rPr>
          <w:t>(</w:t>
        </w:r>
      </w:ins>
      <w:ins w:id="26482" w:author="Στάθης Καπ" w:date="2023-03-03T06:57:00Z">
        <w:r w:rsidR="005105E1" w:rsidRPr="005105E1">
          <w:rPr>
            <w:lang w:val="el-GR"/>
            <w:rPrChange w:id="26483" w:author="Στάθης Καπ" w:date="2023-03-03T06:57:00Z">
              <w:rPr>
                <w:b/>
                <w:iCs/>
              </w:rPr>
            </w:rPrChange>
          </w:rPr>
          <w:t>144</w:t>
        </w:r>
      </w:ins>
      <w:ins w:id="26484" w:author="Στάθης Καπ" w:date="2023-03-03T06:55:00Z">
        <w:r w:rsidR="005105E1" w:rsidRPr="0054229A">
          <w:rPr>
            <w:lang w:val="el-GR"/>
          </w:rPr>
          <w:t xml:space="preserve"> </w:t>
        </w:r>
        <w:r w:rsidR="005105E1">
          <w:t>pois</w:t>
        </w:r>
        <w:r w:rsidR="005105E1" w:rsidRPr="0054229A">
          <w:rPr>
            <w:lang w:val="el-GR"/>
          </w:rPr>
          <w:t>)</w:t>
        </w:r>
      </w:ins>
    </w:p>
    <w:p w14:paraId="034B4043" w14:textId="443F0C3D" w:rsidR="00A01D2D" w:rsidRPr="009E2B24" w:rsidRDefault="00A01D2D" w:rsidP="00A01D2D">
      <w:pPr>
        <w:rPr>
          <w:ins w:id="26485" w:author="Στάθης Καπ" w:date="2023-02-28T00:04:00Z"/>
          <w:lang w:val="el-GR"/>
          <w:rPrChange w:id="26486" w:author="Στάθης Καπ" w:date="2023-03-03T06:50:00Z">
            <w:rPr>
              <w:ins w:id="26487" w:author="Στάθης Καπ" w:date="2023-02-28T00:04:00Z"/>
            </w:rPr>
          </w:rPrChange>
        </w:rPr>
      </w:pPr>
    </w:p>
    <w:p w14:paraId="41C54E16" w14:textId="77777777" w:rsidR="00A01D2D" w:rsidRPr="009E2B24" w:rsidRDefault="00A01D2D">
      <w:pPr>
        <w:rPr>
          <w:ins w:id="26488" w:author="Στάθης Καπ" w:date="2023-02-28T00:04:00Z"/>
          <w:lang w:val="el-GR"/>
          <w:rPrChange w:id="26489" w:author="Στάθης Καπ" w:date="2023-03-03T06:50:00Z">
            <w:rPr>
              <w:ins w:id="26490" w:author="Στάθης Καπ" w:date="2023-02-28T00:04:00Z"/>
            </w:rPr>
          </w:rPrChange>
        </w:rPr>
      </w:pPr>
      <w:ins w:id="26491" w:author="Στάθης Καπ" w:date="2023-02-28T00:04:00Z">
        <w:r w:rsidRPr="009E2B24">
          <w:rPr>
            <w:lang w:val="el-GR"/>
            <w:rPrChange w:id="26492" w:author="Στάθης Καπ" w:date="2023-03-03T06:50:00Z">
              <w:rPr/>
            </w:rPrChange>
          </w:rPr>
          <w:br w:type="page"/>
        </w:r>
      </w:ins>
    </w:p>
    <w:p w14:paraId="505F1007" w14:textId="77777777" w:rsidR="009E2B24" w:rsidRDefault="009A7C76" w:rsidP="007D063F">
      <w:pPr>
        <w:keepNext/>
        <w:rPr>
          <w:ins w:id="26493" w:author="Στάθης Καπ" w:date="2023-03-03T06:50:00Z"/>
        </w:rPr>
      </w:pPr>
      <w:ins w:id="26494"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0CCF3CF0" w:rsidR="00A01D2D" w:rsidRPr="005105E1" w:rsidRDefault="009E2B24">
      <w:pPr>
        <w:pStyle w:val="Caption"/>
        <w:rPr>
          <w:ins w:id="26495" w:author="Στάθης Καπ" w:date="2023-02-28T00:04:00Z"/>
          <w:lang w:val="el-GR"/>
          <w:rPrChange w:id="26496" w:author="Στάθης Καπ" w:date="2023-03-03T06:55:00Z">
            <w:rPr>
              <w:ins w:id="26497" w:author="Στάθης Καπ" w:date="2023-02-28T00:04:00Z"/>
            </w:rPr>
          </w:rPrChange>
        </w:rPr>
        <w:pPrChange w:id="26498" w:author="Στάθης Καπ" w:date="2023-03-03T06:50:00Z">
          <w:pPr/>
        </w:pPrChange>
      </w:pPr>
      <w:ins w:id="26499" w:author="Στάθης Καπ" w:date="2023-03-03T06:50:00Z">
        <w:r w:rsidRPr="009E2B24">
          <w:rPr>
            <w:lang w:val="el-GR"/>
            <w:rPrChange w:id="26500" w:author="Στάθης Καπ" w:date="2023-03-03T06:50:00Z">
              <w:rPr>
                <w:b/>
                <w:iCs/>
              </w:rPr>
            </w:rPrChange>
          </w:rPr>
          <w:t xml:space="preserve">Εικόνα </w:t>
        </w:r>
      </w:ins>
      <w:ins w:id="2650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0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03" w:author="Στάθης Καπ" w:date="2023-03-07T16:43:00Z">
        <w:r w:rsidR="002C131C">
          <w:rPr>
            <w:noProof/>
            <w:lang w:val="el-GR"/>
          </w:rPr>
          <w:t>15</w:t>
        </w:r>
      </w:ins>
      <w:ins w:id="26504" w:author="Στάθης Καπ" w:date="2023-03-04T16:58:00Z">
        <w:r w:rsidR="00782116">
          <w:rPr>
            <w:lang w:val="el-GR"/>
          </w:rPr>
          <w:fldChar w:fldCharType="end"/>
        </w:r>
      </w:ins>
      <w:ins w:id="26505"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6506" w:author="Στάθης Καπ" w:date="2023-03-03T06:55:00Z">
        <w:r w:rsidR="005105E1" w:rsidRPr="005105E1">
          <w:rPr>
            <w:lang w:val="el-GR"/>
            <w:rPrChange w:id="26507" w:author="Στάθης Καπ" w:date="2023-03-03T06:55:00Z">
              <w:rPr>
                <w:b/>
                <w:iCs/>
              </w:rPr>
            </w:rPrChange>
          </w:rPr>
          <w:t xml:space="preserve">14 </w:t>
        </w:r>
        <w:r w:rsidR="005105E1" w:rsidRPr="0054229A">
          <w:rPr>
            <w:lang w:val="el-GR"/>
          </w:rPr>
          <w:t>(</w:t>
        </w:r>
      </w:ins>
      <w:ins w:id="26508" w:author="Στάθης Καπ" w:date="2023-03-03T06:57:00Z">
        <w:r w:rsidR="005105E1" w:rsidRPr="005105E1">
          <w:rPr>
            <w:lang w:val="el-GR"/>
            <w:rPrChange w:id="26509" w:author="Στάθης Καπ" w:date="2023-03-03T06:57:00Z">
              <w:rPr>
                <w:b/>
                <w:iCs/>
              </w:rPr>
            </w:rPrChange>
          </w:rPr>
          <w:t>192</w:t>
        </w:r>
      </w:ins>
      <w:ins w:id="26510" w:author="Στάθης Καπ" w:date="2023-03-03T06:55:00Z">
        <w:r w:rsidR="005105E1" w:rsidRPr="0054229A">
          <w:rPr>
            <w:lang w:val="el-GR"/>
          </w:rPr>
          <w:t xml:space="preserve"> </w:t>
        </w:r>
        <w:r w:rsidR="005105E1">
          <w:t>pois</w:t>
        </w:r>
        <w:r w:rsidR="005105E1" w:rsidRPr="0054229A">
          <w:rPr>
            <w:lang w:val="el-GR"/>
          </w:rPr>
          <w:t>)</w:t>
        </w:r>
      </w:ins>
    </w:p>
    <w:p w14:paraId="4D963DAD" w14:textId="31604BB0" w:rsidR="00A01D2D" w:rsidRPr="009E2B24" w:rsidRDefault="00A01D2D" w:rsidP="00A01D2D">
      <w:pPr>
        <w:rPr>
          <w:ins w:id="26511" w:author="Στάθης Καπ" w:date="2023-02-28T00:04:00Z"/>
          <w:lang w:val="el-GR"/>
          <w:rPrChange w:id="26512" w:author="Στάθης Καπ" w:date="2023-03-03T06:50:00Z">
            <w:rPr>
              <w:ins w:id="26513" w:author="Στάθης Καπ" w:date="2023-02-28T00:04:00Z"/>
            </w:rPr>
          </w:rPrChange>
        </w:rPr>
      </w:pPr>
    </w:p>
    <w:p w14:paraId="56446033" w14:textId="77777777" w:rsidR="00A01D2D" w:rsidRPr="009E2B24" w:rsidRDefault="00A01D2D">
      <w:pPr>
        <w:rPr>
          <w:ins w:id="26514" w:author="Στάθης Καπ" w:date="2023-02-28T00:04:00Z"/>
          <w:lang w:val="el-GR"/>
          <w:rPrChange w:id="26515" w:author="Στάθης Καπ" w:date="2023-03-03T06:50:00Z">
            <w:rPr>
              <w:ins w:id="26516" w:author="Στάθης Καπ" w:date="2023-02-28T00:04:00Z"/>
            </w:rPr>
          </w:rPrChange>
        </w:rPr>
      </w:pPr>
      <w:ins w:id="26517" w:author="Στάθης Καπ" w:date="2023-02-28T00:04:00Z">
        <w:r w:rsidRPr="009E2B24">
          <w:rPr>
            <w:lang w:val="el-GR"/>
            <w:rPrChange w:id="26518" w:author="Στάθης Καπ" w:date="2023-03-03T06:50:00Z">
              <w:rPr/>
            </w:rPrChange>
          </w:rPr>
          <w:br w:type="page"/>
        </w:r>
      </w:ins>
    </w:p>
    <w:p w14:paraId="42E19954" w14:textId="77777777" w:rsidR="009E2B24" w:rsidRDefault="009A7C76" w:rsidP="007D063F">
      <w:pPr>
        <w:keepNext/>
        <w:rPr>
          <w:ins w:id="26519" w:author="Στάθης Καπ" w:date="2023-03-03T06:50:00Z"/>
        </w:rPr>
      </w:pPr>
      <w:ins w:id="26520"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51A7169D" w:rsidR="00A01D2D" w:rsidRPr="005105E1" w:rsidRDefault="009E2B24">
      <w:pPr>
        <w:pStyle w:val="Caption"/>
        <w:rPr>
          <w:ins w:id="26521" w:author="Στάθης Καπ" w:date="2023-02-28T00:05:00Z"/>
          <w:lang w:val="el-GR"/>
          <w:rPrChange w:id="26522" w:author="Στάθης Καπ" w:date="2023-03-03T06:57:00Z">
            <w:rPr>
              <w:ins w:id="26523" w:author="Στάθης Καπ" w:date="2023-02-28T00:05:00Z"/>
            </w:rPr>
          </w:rPrChange>
        </w:rPr>
        <w:pPrChange w:id="26524" w:author="Στάθης Καπ" w:date="2023-03-03T06:50:00Z">
          <w:pPr/>
        </w:pPrChange>
      </w:pPr>
      <w:ins w:id="26525" w:author="Στάθης Καπ" w:date="2023-03-03T06:50:00Z">
        <w:r w:rsidRPr="009E2B24">
          <w:rPr>
            <w:lang w:val="el-GR"/>
            <w:rPrChange w:id="26526" w:author="Στάθης Καπ" w:date="2023-03-03T06:50:00Z">
              <w:rPr>
                <w:b/>
                <w:iCs/>
              </w:rPr>
            </w:rPrChange>
          </w:rPr>
          <w:t xml:space="preserve">Εικόνα </w:t>
        </w:r>
      </w:ins>
      <w:ins w:id="2652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2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29" w:author="Στάθης Καπ" w:date="2023-03-07T16:43:00Z">
        <w:r w:rsidR="002C131C">
          <w:rPr>
            <w:noProof/>
            <w:lang w:val="el-GR"/>
          </w:rPr>
          <w:t>16</w:t>
        </w:r>
      </w:ins>
      <w:ins w:id="26530" w:author="Στάθης Καπ" w:date="2023-03-04T16:58:00Z">
        <w:r w:rsidR="00782116">
          <w:rPr>
            <w:lang w:val="el-GR"/>
          </w:rPr>
          <w:fldChar w:fldCharType="end"/>
        </w:r>
      </w:ins>
      <w:ins w:id="26531"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6532" w:author="Στάθης Καπ" w:date="2023-03-03T06:55:00Z">
        <w:r w:rsidR="005105E1" w:rsidRPr="005105E1">
          <w:rPr>
            <w:lang w:val="el-GR"/>
            <w:rPrChange w:id="26533" w:author="Στάθης Καπ" w:date="2023-03-03T06:55:00Z">
              <w:rPr>
                <w:b/>
                <w:iCs/>
              </w:rPr>
            </w:rPrChange>
          </w:rPr>
          <w:t>15</w:t>
        </w:r>
      </w:ins>
      <w:ins w:id="26534" w:author="Στάθης Καπ" w:date="2023-03-03T06:57:00Z">
        <w:r w:rsidR="005105E1" w:rsidRPr="005105E1">
          <w:rPr>
            <w:lang w:val="el-GR"/>
            <w:rPrChange w:id="26535" w:author="Στάθης Καπ" w:date="2023-03-03T06:57:00Z">
              <w:rPr>
                <w:b/>
                <w:iCs/>
              </w:rPr>
            </w:rPrChange>
          </w:rPr>
          <w:t xml:space="preserve"> </w:t>
        </w:r>
        <w:r w:rsidR="005105E1" w:rsidRPr="0054229A">
          <w:rPr>
            <w:lang w:val="el-GR"/>
          </w:rPr>
          <w:t>(</w:t>
        </w:r>
        <w:r w:rsidR="005105E1" w:rsidRPr="005105E1">
          <w:rPr>
            <w:lang w:val="el-GR"/>
            <w:rPrChange w:id="26536"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420D7755" w14:textId="3780BDB6" w:rsidR="00A01D2D" w:rsidRPr="009E2B24" w:rsidRDefault="00A01D2D" w:rsidP="00A01D2D">
      <w:pPr>
        <w:rPr>
          <w:ins w:id="26537" w:author="Στάθης Καπ" w:date="2023-02-28T00:05:00Z"/>
          <w:lang w:val="el-GR"/>
          <w:rPrChange w:id="26538" w:author="Στάθης Καπ" w:date="2023-03-03T06:50:00Z">
            <w:rPr>
              <w:ins w:id="26539" w:author="Στάθης Καπ" w:date="2023-02-28T00:05:00Z"/>
            </w:rPr>
          </w:rPrChange>
        </w:rPr>
      </w:pPr>
    </w:p>
    <w:p w14:paraId="60FAC2E3" w14:textId="77777777" w:rsidR="00A01D2D" w:rsidRPr="009E2B24" w:rsidRDefault="00A01D2D">
      <w:pPr>
        <w:rPr>
          <w:ins w:id="26540" w:author="Στάθης Καπ" w:date="2023-02-28T00:05:00Z"/>
          <w:lang w:val="el-GR"/>
          <w:rPrChange w:id="26541" w:author="Στάθης Καπ" w:date="2023-03-03T06:50:00Z">
            <w:rPr>
              <w:ins w:id="26542" w:author="Στάθης Καπ" w:date="2023-02-28T00:05:00Z"/>
            </w:rPr>
          </w:rPrChange>
        </w:rPr>
      </w:pPr>
      <w:ins w:id="26543" w:author="Στάθης Καπ" w:date="2023-02-28T00:05:00Z">
        <w:r w:rsidRPr="009E2B24">
          <w:rPr>
            <w:lang w:val="el-GR"/>
            <w:rPrChange w:id="26544" w:author="Στάθης Καπ" w:date="2023-03-03T06:50:00Z">
              <w:rPr/>
            </w:rPrChange>
          </w:rPr>
          <w:br w:type="page"/>
        </w:r>
      </w:ins>
    </w:p>
    <w:p w14:paraId="41E8114A" w14:textId="77777777" w:rsidR="009E2B24" w:rsidRDefault="009A7C76" w:rsidP="007D063F">
      <w:pPr>
        <w:keepNext/>
        <w:rPr>
          <w:ins w:id="26545" w:author="Στάθης Καπ" w:date="2023-03-03T06:50:00Z"/>
        </w:rPr>
      </w:pPr>
      <w:ins w:id="26546"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35ABF25F" w:rsidR="00A01D2D" w:rsidRPr="005105E1" w:rsidRDefault="009E2B24">
      <w:pPr>
        <w:pStyle w:val="Caption"/>
        <w:rPr>
          <w:ins w:id="26547" w:author="Στάθης Καπ" w:date="2023-02-28T00:05:00Z"/>
          <w:lang w:val="el-GR"/>
          <w:rPrChange w:id="26548" w:author="Στάθης Καπ" w:date="2023-03-03T06:55:00Z">
            <w:rPr>
              <w:ins w:id="26549" w:author="Στάθης Καπ" w:date="2023-02-28T00:05:00Z"/>
            </w:rPr>
          </w:rPrChange>
        </w:rPr>
        <w:pPrChange w:id="26550" w:author="Στάθης Καπ" w:date="2023-03-03T06:50:00Z">
          <w:pPr/>
        </w:pPrChange>
      </w:pPr>
      <w:ins w:id="26551" w:author="Στάθης Καπ" w:date="2023-03-03T06:50:00Z">
        <w:r w:rsidRPr="009E2B24">
          <w:rPr>
            <w:lang w:val="el-GR"/>
            <w:rPrChange w:id="26552" w:author="Στάθης Καπ" w:date="2023-03-03T06:50:00Z">
              <w:rPr>
                <w:b/>
                <w:iCs/>
              </w:rPr>
            </w:rPrChange>
          </w:rPr>
          <w:t xml:space="preserve">Εικόνα </w:t>
        </w:r>
      </w:ins>
      <w:ins w:id="2655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5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55" w:author="Στάθης Καπ" w:date="2023-03-07T16:43:00Z">
        <w:r w:rsidR="002C131C">
          <w:rPr>
            <w:noProof/>
            <w:lang w:val="el-GR"/>
          </w:rPr>
          <w:t>17</w:t>
        </w:r>
      </w:ins>
      <w:ins w:id="26556" w:author="Στάθης Καπ" w:date="2023-03-04T16:58:00Z">
        <w:r w:rsidR="00782116">
          <w:rPr>
            <w:lang w:val="el-GR"/>
          </w:rPr>
          <w:fldChar w:fldCharType="end"/>
        </w:r>
      </w:ins>
      <w:ins w:id="26557"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6558" w:author="Στάθης Καπ" w:date="2023-03-03T06:55:00Z">
        <w:r w:rsidR="005105E1" w:rsidRPr="005105E1">
          <w:rPr>
            <w:lang w:val="el-GR"/>
            <w:rPrChange w:id="26559" w:author="Στάθης Καπ" w:date="2023-03-03T06:55:00Z">
              <w:rPr>
                <w:b/>
                <w:iCs/>
              </w:rPr>
            </w:rPrChange>
          </w:rPr>
          <w:t xml:space="preserve">16 </w:t>
        </w:r>
        <w:r w:rsidR="005105E1" w:rsidRPr="0054229A">
          <w:rPr>
            <w:lang w:val="el-GR"/>
          </w:rPr>
          <w:t>(</w:t>
        </w:r>
      </w:ins>
      <w:ins w:id="26560" w:author="Στάθης Καπ" w:date="2023-03-03T06:57:00Z">
        <w:r w:rsidR="005105E1" w:rsidRPr="005105E1">
          <w:rPr>
            <w:lang w:val="el-GR"/>
            <w:rPrChange w:id="26561" w:author="Στάθης Καπ" w:date="2023-03-03T06:57:00Z">
              <w:rPr>
                <w:b/>
                <w:iCs/>
              </w:rPr>
            </w:rPrChange>
          </w:rPr>
          <w:t>288</w:t>
        </w:r>
      </w:ins>
      <w:ins w:id="26562" w:author="Στάθης Καπ" w:date="2023-03-03T06:55:00Z">
        <w:r w:rsidR="005105E1" w:rsidRPr="0054229A">
          <w:rPr>
            <w:lang w:val="el-GR"/>
          </w:rPr>
          <w:t xml:space="preserve"> </w:t>
        </w:r>
        <w:r w:rsidR="005105E1">
          <w:t>pois</w:t>
        </w:r>
        <w:r w:rsidR="005105E1" w:rsidRPr="0054229A">
          <w:rPr>
            <w:lang w:val="el-GR"/>
          </w:rPr>
          <w:t>)</w:t>
        </w:r>
      </w:ins>
    </w:p>
    <w:p w14:paraId="5AB88653" w14:textId="0A0AED35" w:rsidR="00A01D2D" w:rsidRPr="009E2B24" w:rsidRDefault="00A01D2D" w:rsidP="00A01D2D">
      <w:pPr>
        <w:rPr>
          <w:ins w:id="26563" w:author="Στάθης Καπ" w:date="2023-02-28T00:05:00Z"/>
          <w:lang w:val="el-GR"/>
          <w:rPrChange w:id="26564" w:author="Στάθης Καπ" w:date="2023-03-03T06:50:00Z">
            <w:rPr>
              <w:ins w:id="26565" w:author="Στάθης Καπ" w:date="2023-02-28T00:05:00Z"/>
            </w:rPr>
          </w:rPrChange>
        </w:rPr>
      </w:pPr>
    </w:p>
    <w:p w14:paraId="603AC944" w14:textId="77777777" w:rsidR="00A01D2D" w:rsidRPr="009E2B24" w:rsidRDefault="00A01D2D">
      <w:pPr>
        <w:rPr>
          <w:ins w:id="26566" w:author="Στάθης Καπ" w:date="2023-02-28T00:05:00Z"/>
          <w:lang w:val="el-GR"/>
          <w:rPrChange w:id="26567" w:author="Στάθης Καπ" w:date="2023-03-03T06:50:00Z">
            <w:rPr>
              <w:ins w:id="26568" w:author="Στάθης Καπ" w:date="2023-02-28T00:05:00Z"/>
            </w:rPr>
          </w:rPrChange>
        </w:rPr>
      </w:pPr>
      <w:ins w:id="26569" w:author="Στάθης Καπ" w:date="2023-02-28T00:05:00Z">
        <w:r w:rsidRPr="009E2B24">
          <w:rPr>
            <w:lang w:val="el-GR"/>
            <w:rPrChange w:id="26570" w:author="Στάθης Καπ" w:date="2023-03-03T06:50:00Z">
              <w:rPr/>
            </w:rPrChange>
          </w:rPr>
          <w:br w:type="page"/>
        </w:r>
      </w:ins>
    </w:p>
    <w:p w14:paraId="53D4913A" w14:textId="77777777" w:rsidR="009E2B24" w:rsidRDefault="009A7C76" w:rsidP="007D063F">
      <w:pPr>
        <w:keepNext/>
        <w:rPr>
          <w:ins w:id="26571" w:author="Στάθης Καπ" w:date="2023-03-03T06:50:00Z"/>
        </w:rPr>
      </w:pPr>
      <w:ins w:id="26572"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7FE7F7EC" w:rsidR="00A01D2D" w:rsidRPr="005105E1" w:rsidRDefault="009E2B24">
      <w:pPr>
        <w:pStyle w:val="Caption"/>
        <w:rPr>
          <w:ins w:id="26573" w:author="Στάθης Καπ" w:date="2023-02-28T00:06:00Z"/>
          <w:lang w:val="el-GR"/>
          <w:rPrChange w:id="26574" w:author="Στάθης Καπ" w:date="2023-03-03T06:56:00Z">
            <w:rPr>
              <w:ins w:id="26575" w:author="Στάθης Καπ" w:date="2023-02-28T00:06:00Z"/>
            </w:rPr>
          </w:rPrChange>
        </w:rPr>
        <w:pPrChange w:id="26576" w:author="Στάθης Καπ" w:date="2023-03-03T06:50:00Z">
          <w:pPr/>
        </w:pPrChange>
      </w:pPr>
      <w:ins w:id="26577" w:author="Στάθης Καπ" w:date="2023-03-03T06:50:00Z">
        <w:r w:rsidRPr="009E2B24">
          <w:rPr>
            <w:lang w:val="el-GR"/>
            <w:rPrChange w:id="26578" w:author="Στάθης Καπ" w:date="2023-03-03T06:50:00Z">
              <w:rPr>
                <w:b/>
                <w:iCs/>
              </w:rPr>
            </w:rPrChange>
          </w:rPr>
          <w:t xml:space="preserve">Εικόνα </w:t>
        </w:r>
      </w:ins>
      <w:ins w:id="2657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8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81" w:author="Στάθης Καπ" w:date="2023-03-07T16:43:00Z">
        <w:r w:rsidR="002C131C">
          <w:rPr>
            <w:noProof/>
            <w:lang w:val="el-GR"/>
          </w:rPr>
          <w:t>18</w:t>
        </w:r>
      </w:ins>
      <w:ins w:id="26582" w:author="Στάθης Καπ" w:date="2023-03-04T16:58:00Z">
        <w:r w:rsidR="00782116">
          <w:rPr>
            <w:lang w:val="el-GR"/>
          </w:rPr>
          <w:fldChar w:fldCharType="end"/>
        </w:r>
      </w:ins>
      <w:ins w:id="26583"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6584" w:author="Στάθης Καπ" w:date="2023-03-03T06:55:00Z">
        <w:r w:rsidR="005105E1" w:rsidRPr="005105E1">
          <w:rPr>
            <w:lang w:val="el-GR"/>
            <w:rPrChange w:id="26585" w:author="Στάθης Καπ" w:date="2023-03-03T06:56:00Z">
              <w:rPr>
                <w:b/>
                <w:iCs/>
              </w:rPr>
            </w:rPrChange>
          </w:rPr>
          <w:t xml:space="preserve">17 </w:t>
        </w:r>
        <w:r w:rsidR="005105E1" w:rsidRPr="0054229A">
          <w:rPr>
            <w:lang w:val="el-GR"/>
          </w:rPr>
          <w:t>(</w:t>
        </w:r>
      </w:ins>
      <w:ins w:id="26586" w:author="Στάθης Καπ" w:date="2023-03-03T06:58:00Z">
        <w:r w:rsidR="005105E1" w:rsidRPr="009E3EB1">
          <w:rPr>
            <w:lang w:val="el-GR"/>
            <w:rPrChange w:id="26587" w:author="Στάθης Καπ" w:date="2023-03-03T06:59:00Z">
              <w:rPr>
                <w:b/>
                <w:iCs/>
              </w:rPr>
            </w:rPrChange>
          </w:rPr>
          <w:t>72</w:t>
        </w:r>
      </w:ins>
      <w:ins w:id="26588" w:author="Στάθης Καπ" w:date="2023-03-03T06:55:00Z">
        <w:r w:rsidR="005105E1" w:rsidRPr="0054229A">
          <w:rPr>
            <w:lang w:val="el-GR"/>
          </w:rPr>
          <w:t xml:space="preserve"> </w:t>
        </w:r>
        <w:r w:rsidR="005105E1">
          <w:t>pois</w:t>
        </w:r>
        <w:r w:rsidR="005105E1" w:rsidRPr="0054229A">
          <w:rPr>
            <w:lang w:val="el-GR"/>
          </w:rPr>
          <w:t>)</w:t>
        </w:r>
      </w:ins>
    </w:p>
    <w:p w14:paraId="1BED08EA" w14:textId="1D25A192" w:rsidR="00FB1EE6" w:rsidRPr="009E2B24" w:rsidRDefault="00FB1EE6" w:rsidP="00FB1EE6">
      <w:pPr>
        <w:rPr>
          <w:ins w:id="26589" w:author="Στάθης Καπ" w:date="2023-02-28T00:07:00Z"/>
          <w:lang w:val="el-GR"/>
          <w:rPrChange w:id="26590" w:author="Στάθης Καπ" w:date="2023-03-03T06:50:00Z">
            <w:rPr>
              <w:ins w:id="26591" w:author="Στάθης Καπ" w:date="2023-02-28T00:07:00Z"/>
            </w:rPr>
          </w:rPrChange>
        </w:rPr>
      </w:pPr>
    </w:p>
    <w:p w14:paraId="47B40D3E" w14:textId="77777777" w:rsidR="00FB1EE6" w:rsidRPr="009E2B24" w:rsidRDefault="00FB1EE6">
      <w:pPr>
        <w:rPr>
          <w:ins w:id="26592" w:author="Στάθης Καπ" w:date="2023-02-28T00:07:00Z"/>
          <w:lang w:val="el-GR"/>
          <w:rPrChange w:id="26593" w:author="Στάθης Καπ" w:date="2023-03-03T06:50:00Z">
            <w:rPr>
              <w:ins w:id="26594" w:author="Στάθης Καπ" w:date="2023-02-28T00:07:00Z"/>
            </w:rPr>
          </w:rPrChange>
        </w:rPr>
      </w:pPr>
      <w:ins w:id="26595" w:author="Στάθης Καπ" w:date="2023-02-28T00:07:00Z">
        <w:r w:rsidRPr="009E2B24">
          <w:rPr>
            <w:lang w:val="el-GR"/>
            <w:rPrChange w:id="26596" w:author="Στάθης Καπ" w:date="2023-03-03T06:50:00Z">
              <w:rPr/>
            </w:rPrChange>
          </w:rPr>
          <w:br w:type="page"/>
        </w:r>
      </w:ins>
    </w:p>
    <w:p w14:paraId="16CBAFE2" w14:textId="77777777" w:rsidR="009E2B24" w:rsidRDefault="009A7C76" w:rsidP="007D063F">
      <w:pPr>
        <w:keepNext/>
        <w:rPr>
          <w:ins w:id="26597" w:author="Στάθης Καπ" w:date="2023-03-03T06:50:00Z"/>
        </w:rPr>
      </w:pPr>
      <w:ins w:id="26598"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70CE5089" w:rsidR="00FB1EE6" w:rsidRPr="005105E1" w:rsidRDefault="009E2B24">
      <w:pPr>
        <w:pStyle w:val="Caption"/>
        <w:rPr>
          <w:ins w:id="26599" w:author="Στάθης Καπ" w:date="2023-02-28T00:07:00Z"/>
          <w:lang w:val="el-GR"/>
          <w:rPrChange w:id="26600" w:author="Στάθης Καπ" w:date="2023-03-03T06:56:00Z">
            <w:rPr>
              <w:ins w:id="26601" w:author="Στάθης Καπ" w:date="2023-02-28T00:07:00Z"/>
            </w:rPr>
          </w:rPrChange>
        </w:rPr>
        <w:pPrChange w:id="26602" w:author="Στάθης Καπ" w:date="2023-03-03T06:50:00Z">
          <w:pPr/>
        </w:pPrChange>
      </w:pPr>
      <w:ins w:id="26603" w:author="Στάθης Καπ" w:date="2023-03-03T06:50:00Z">
        <w:r w:rsidRPr="005105E1">
          <w:rPr>
            <w:lang w:val="el-GR"/>
            <w:rPrChange w:id="26604" w:author="Στάθης Καπ" w:date="2023-03-03T06:53:00Z">
              <w:rPr>
                <w:b/>
                <w:iCs/>
              </w:rPr>
            </w:rPrChange>
          </w:rPr>
          <w:t xml:space="preserve">Εικόνα </w:t>
        </w:r>
      </w:ins>
      <w:ins w:id="2660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60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607" w:author="Στάθης Καπ" w:date="2023-03-07T16:43:00Z">
        <w:r w:rsidR="002C131C">
          <w:rPr>
            <w:noProof/>
            <w:lang w:val="el-GR"/>
          </w:rPr>
          <w:t>19</w:t>
        </w:r>
      </w:ins>
      <w:ins w:id="26608" w:author="Στάθης Καπ" w:date="2023-03-04T16:58:00Z">
        <w:r w:rsidR="00782116">
          <w:rPr>
            <w:lang w:val="el-GR"/>
          </w:rPr>
          <w:fldChar w:fldCharType="end"/>
        </w:r>
      </w:ins>
      <w:ins w:id="26609"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6610" w:author="Στάθης Καπ" w:date="2023-03-03T06:55:00Z">
        <w:r w:rsidR="005105E1" w:rsidRPr="005105E1">
          <w:rPr>
            <w:lang w:val="el-GR"/>
            <w:rPrChange w:id="26611" w:author="Στάθης Καπ" w:date="2023-03-03T06:56:00Z">
              <w:rPr>
                <w:b/>
                <w:iCs/>
              </w:rPr>
            </w:rPrChange>
          </w:rPr>
          <w:t xml:space="preserve">18 </w:t>
        </w:r>
        <w:r w:rsidR="005105E1" w:rsidRPr="0054229A">
          <w:rPr>
            <w:lang w:val="el-GR"/>
          </w:rPr>
          <w:t>(</w:t>
        </w:r>
      </w:ins>
      <w:ins w:id="26612" w:author="Στάθης Καπ" w:date="2023-03-03T06:58:00Z">
        <w:r w:rsidR="005105E1" w:rsidRPr="005105E1">
          <w:rPr>
            <w:lang w:val="el-GR"/>
            <w:rPrChange w:id="26613" w:author="Στάθης Καπ" w:date="2023-03-03T06:58:00Z">
              <w:rPr>
                <w:b/>
                <w:iCs/>
              </w:rPr>
            </w:rPrChange>
          </w:rPr>
          <w:t>144</w:t>
        </w:r>
      </w:ins>
      <w:ins w:id="26614" w:author="Στάθης Καπ" w:date="2023-03-03T06:55:00Z">
        <w:r w:rsidR="005105E1" w:rsidRPr="0054229A">
          <w:rPr>
            <w:lang w:val="el-GR"/>
          </w:rPr>
          <w:t xml:space="preserve"> </w:t>
        </w:r>
        <w:r w:rsidR="005105E1">
          <w:t>pois</w:t>
        </w:r>
        <w:r w:rsidR="005105E1" w:rsidRPr="0054229A">
          <w:rPr>
            <w:lang w:val="el-GR"/>
          </w:rPr>
          <w:t>)</w:t>
        </w:r>
      </w:ins>
    </w:p>
    <w:p w14:paraId="35F050F5" w14:textId="2966A7F5" w:rsidR="00FB1EE6" w:rsidRPr="005105E1" w:rsidRDefault="00FB1EE6" w:rsidP="00FB1EE6">
      <w:pPr>
        <w:rPr>
          <w:ins w:id="26615" w:author="Στάθης Καπ" w:date="2023-02-28T00:08:00Z"/>
          <w:lang w:val="el-GR"/>
          <w:rPrChange w:id="26616" w:author="Στάθης Καπ" w:date="2023-03-03T06:53:00Z">
            <w:rPr>
              <w:ins w:id="26617" w:author="Στάθης Καπ" w:date="2023-02-28T00:08:00Z"/>
            </w:rPr>
          </w:rPrChange>
        </w:rPr>
      </w:pPr>
    </w:p>
    <w:p w14:paraId="62463CE4" w14:textId="77777777" w:rsidR="00FB1EE6" w:rsidRPr="005105E1" w:rsidRDefault="00FB1EE6">
      <w:pPr>
        <w:rPr>
          <w:ins w:id="26618" w:author="Στάθης Καπ" w:date="2023-02-28T00:08:00Z"/>
          <w:lang w:val="el-GR"/>
          <w:rPrChange w:id="26619" w:author="Στάθης Καπ" w:date="2023-03-03T06:53:00Z">
            <w:rPr>
              <w:ins w:id="26620" w:author="Στάθης Καπ" w:date="2023-02-28T00:08:00Z"/>
            </w:rPr>
          </w:rPrChange>
        </w:rPr>
      </w:pPr>
      <w:ins w:id="26621" w:author="Στάθης Καπ" w:date="2023-02-28T00:08:00Z">
        <w:r w:rsidRPr="005105E1">
          <w:rPr>
            <w:lang w:val="el-GR"/>
            <w:rPrChange w:id="26622" w:author="Στάθης Καπ" w:date="2023-03-03T06:53:00Z">
              <w:rPr/>
            </w:rPrChange>
          </w:rPr>
          <w:br w:type="page"/>
        </w:r>
      </w:ins>
    </w:p>
    <w:p w14:paraId="1C222161" w14:textId="77777777" w:rsidR="009E2B24" w:rsidRDefault="00140D9A" w:rsidP="007D063F">
      <w:pPr>
        <w:keepNext/>
        <w:rPr>
          <w:ins w:id="26623" w:author="Στάθης Καπ" w:date="2023-03-03T06:50:00Z"/>
        </w:rPr>
      </w:pPr>
      <w:ins w:id="26624"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1A2526B6" w:rsidR="00FB1EE6" w:rsidRPr="005105E1" w:rsidRDefault="009E2B24">
      <w:pPr>
        <w:pStyle w:val="Caption"/>
        <w:rPr>
          <w:ins w:id="26625" w:author="Στάθης Καπ" w:date="2023-02-28T00:08:00Z"/>
          <w:lang w:val="el-GR"/>
          <w:rPrChange w:id="26626" w:author="Στάθης Καπ" w:date="2023-03-03T06:58:00Z">
            <w:rPr>
              <w:ins w:id="26627" w:author="Στάθης Καπ" w:date="2023-02-28T00:08:00Z"/>
            </w:rPr>
          </w:rPrChange>
        </w:rPr>
        <w:pPrChange w:id="26628" w:author="Στάθης Καπ" w:date="2023-03-03T06:51:00Z">
          <w:pPr/>
        </w:pPrChange>
      </w:pPr>
      <w:ins w:id="26629" w:author="Στάθης Καπ" w:date="2023-03-03T06:50:00Z">
        <w:r w:rsidRPr="005105E1">
          <w:rPr>
            <w:lang w:val="el-GR"/>
            <w:rPrChange w:id="26630" w:author="Στάθης Καπ" w:date="2023-03-03T06:53:00Z">
              <w:rPr>
                <w:b/>
                <w:iCs/>
              </w:rPr>
            </w:rPrChange>
          </w:rPr>
          <w:t xml:space="preserve">Εικόνα </w:t>
        </w:r>
      </w:ins>
      <w:ins w:id="2663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63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633" w:author="Στάθης Καπ" w:date="2023-03-07T16:43:00Z">
        <w:r w:rsidR="002C131C">
          <w:rPr>
            <w:noProof/>
            <w:lang w:val="el-GR"/>
          </w:rPr>
          <w:t>20</w:t>
        </w:r>
      </w:ins>
      <w:ins w:id="26634" w:author="Στάθης Καπ" w:date="2023-03-04T16:58:00Z">
        <w:r w:rsidR="00782116">
          <w:rPr>
            <w:lang w:val="el-GR"/>
          </w:rPr>
          <w:fldChar w:fldCharType="end"/>
        </w:r>
      </w:ins>
      <w:ins w:id="26635"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6636" w:author="Στάθης Καπ" w:date="2023-03-03T06:55:00Z">
        <w:r w:rsidR="005105E1" w:rsidRPr="005105E1">
          <w:rPr>
            <w:lang w:val="el-GR"/>
            <w:rPrChange w:id="26637" w:author="Στάθης Καπ" w:date="2023-03-03T06:55:00Z">
              <w:rPr>
                <w:b/>
                <w:iCs/>
              </w:rPr>
            </w:rPrChange>
          </w:rPr>
          <w:t>19</w:t>
        </w:r>
      </w:ins>
      <w:ins w:id="26638" w:author="Στάθης Καπ" w:date="2023-03-03T06:58:00Z">
        <w:r w:rsidR="005105E1" w:rsidRPr="005105E1">
          <w:rPr>
            <w:lang w:val="el-GR"/>
            <w:rPrChange w:id="26639" w:author="Στάθης Καπ" w:date="2023-03-03T06:58:00Z">
              <w:rPr>
                <w:b/>
                <w:iCs/>
              </w:rPr>
            </w:rPrChange>
          </w:rPr>
          <w:t xml:space="preserve"> </w:t>
        </w:r>
        <w:r w:rsidR="005105E1" w:rsidRPr="0054229A">
          <w:rPr>
            <w:lang w:val="el-GR"/>
          </w:rPr>
          <w:t>(</w:t>
        </w:r>
        <w:r w:rsidR="005105E1" w:rsidRPr="005105E1">
          <w:rPr>
            <w:lang w:val="el-GR"/>
            <w:rPrChange w:id="26640"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F5E9BCE" w14:textId="0BFDBD6E" w:rsidR="00FB1EE6" w:rsidRPr="00FA7158" w:rsidRDefault="00FB1EE6" w:rsidP="00FB1EE6">
      <w:pPr>
        <w:rPr>
          <w:ins w:id="26641" w:author="Στάθης Καπ" w:date="2023-02-28T00:08:00Z"/>
          <w:lang w:val="el-GR"/>
          <w:rPrChange w:id="26642" w:author="Στάθης Καπ" w:date="2023-03-03T06:46:00Z">
            <w:rPr>
              <w:ins w:id="26643" w:author="Στάθης Καπ" w:date="2023-02-28T00:08:00Z"/>
            </w:rPr>
          </w:rPrChange>
        </w:rPr>
      </w:pPr>
    </w:p>
    <w:p w14:paraId="2058C974" w14:textId="77777777" w:rsidR="00FB1EE6" w:rsidRPr="00FA7158" w:rsidRDefault="00FB1EE6">
      <w:pPr>
        <w:rPr>
          <w:ins w:id="26644" w:author="Στάθης Καπ" w:date="2023-02-28T00:08:00Z"/>
          <w:lang w:val="el-GR"/>
          <w:rPrChange w:id="26645" w:author="Στάθης Καπ" w:date="2023-03-03T06:46:00Z">
            <w:rPr>
              <w:ins w:id="26646" w:author="Στάθης Καπ" w:date="2023-02-28T00:08:00Z"/>
            </w:rPr>
          </w:rPrChange>
        </w:rPr>
      </w:pPr>
      <w:ins w:id="26647" w:author="Στάθης Καπ" w:date="2023-02-28T00:08:00Z">
        <w:r w:rsidRPr="00FA7158">
          <w:rPr>
            <w:lang w:val="el-GR"/>
            <w:rPrChange w:id="26648" w:author="Στάθης Καπ" w:date="2023-03-03T06:46:00Z">
              <w:rPr/>
            </w:rPrChange>
          </w:rPr>
          <w:br w:type="page"/>
        </w:r>
      </w:ins>
    </w:p>
    <w:p w14:paraId="5876F9DA" w14:textId="77777777" w:rsidR="00FA7158" w:rsidRDefault="00140D9A" w:rsidP="000414A2">
      <w:pPr>
        <w:keepNext/>
        <w:rPr>
          <w:ins w:id="26649" w:author="Στάθης Καπ" w:date="2023-03-03T06:45:00Z"/>
        </w:rPr>
      </w:pPr>
      <w:ins w:id="26650"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291EAD68" w:rsidR="004B3C97" w:rsidRDefault="00FA7158">
      <w:pPr>
        <w:pStyle w:val="Caption"/>
        <w:rPr>
          <w:ins w:id="26651" w:author="Στάθης Καπ" w:date="2023-03-07T02:52:00Z"/>
          <w:lang w:val="el-GR"/>
        </w:rPr>
      </w:pPr>
      <w:ins w:id="26652" w:author="Στάθης Καπ" w:date="2023-03-03T06:45:00Z">
        <w:r w:rsidRPr="00FA7158">
          <w:rPr>
            <w:lang w:val="el-GR"/>
            <w:rPrChange w:id="26653" w:author="Στάθης Καπ" w:date="2023-03-03T06:46:00Z">
              <w:rPr>
                <w:rFonts w:asciiTheme="minorHAnsi" w:hAnsiTheme="minorHAnsi"/>
                <w:b w:val="0"/>
                <w:iCs w:val="0"/>
                <w:color w:val="auto"/>
                <w:sz w:val="22"/>
                <w:szCs w:val="22"/>
              </w:rPr>
            </w:rPrChange>
          </w:rPr>
          <w:t xml:space="preserve">Εικόνα </w:t>
        </w:r>
      </w:ins>
      <w:ins w:id="2665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65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656" w:author="Στάθης Καπ" w:date="2023-03-07T16:43:00Z">
        <w:r w:rsidR="002C131C">
          <w:rPr>
            <w:noProof/>
            <w:lang w:val="el-GR"/>
          </w:rPr>
          <w:t>21</w:t>
        </w:r>
      </w:ins>
      <w:ins w:id="26657" w:author="Στάθης Καπ" w:date="2023-03-04T16:58:00Z">
        <w:r w:rsidR="00782116">
          <w:rPr>
            <w:lang w:val="el-GR"/>
          </w:rPr>
          <w:fldChar w:fldCharType="end"/>
        </w:r>
      </w:ins>
      <w:ins w:id="26658"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6659" w:author="Στάθης Καπ" w:date="2023-03-03T06:51:00Z">
        <w:r w:rsidR="007D063F">
          <w:rPr>
            <w:lang w:val="el-GR"/>
          </w:rPr>
          <w:t xml:space="preserve"> </w:t>
        </w:r>
        <w:r w:rsidR="007D063F" w:rsidRPr="007D063F">
          <w:rPr>
            <w:lang w:val="el-GR"/>
            <w:rPrChange w:id="26660" w:author="Στάθης Καπ" w:date="2023-03-03T06:51:00Z">
              <w:rPr>
                <w:rFonts w:asciiTheme="minorHAnsi" w:hAnsiTheme="minorHAnsi"/>
                <w:b w:val="0"/>
                <w:iCs w:val="0"/>
                <w:color w:val="auto"/>
                <w:sz w:val="22"/>
                <w:szCs w:val="22"/>
              </w:rPr>
            </w:rPrChange>
          </w:rPr>
          <w:t>(</w:t>
        </w:r>
      </w:ins>
      <w:ins w:id="26661" w:author="Στάθης Καπ" w:date="2023-03-03T06:58:00Z">
        <w:r w:rsidR="005105E1" w:rsidRPr="009E3EB1">
          <w:rPr>
            <w:lang w:val="el-GR"/>
            <w:rPrChange w:id="26662" w:author="Στάθης Καπ" w:date="2023-03-03T06:58:00Z">
              <w:rPr>
                <w:rFonts w:asciiTheme="minorHAnsi" w:hAnsiTheme="minorHAnsi"/>
                <w:b w:val="0"/>
                <w:iCs w:val="0"/>
                <w:color w:val="auto"/>
                <w:sz w:val="22"/>
                <w:szCs w:val="22"/>
              </w:rPr>
            </w:rPrChange>
          </w:rPr>
          <w:t>288</w:t>
        </w:r>
      </w:ins>
      <w:ins w:id="26663" w:author="Στάθης Καπ" w:date="2023-03-03T06:52:00Z">
        <w:r w:rsidR="005105E1" w:rsidRPr="005105E1">
          <w:rPr>
            <w:lang w:val="el-GR"/>
            <w:rPrChange w:id="26664" w:author="Στάθης Καπ" w:date="2023-03-03T06:52:00Z">
              <w:rPr>
                <w:rFonts w:asciiTheme="minorHAnsi" w:hAnsiTheme="minorHAnsi"/>
                <w:b w:val="0"/>
                <w:iCs w:val="0"/>
                <w:color w:val="auto"/>
                <w:sz w:val="22"/>
                <w:szCs w:val="22"/>
              </w:rPr>
            </w:rPrChange>
          </w:rPr>
          <w:t xml:space="preserve"> </w:t>
        </w:r>
        <w:r w:rsidR="005105E1">
          <w:t>pois</w:t>
        </w:r>
      </w:ins>
      <w:ins w:id="26665" w:author="Στάθης Καπ" w:date="2023-03-03T06:51:00Z">
        <w:r w:rsidR="007D063F" w:rsidRPr="007D063F">
          <w:rPr>
            <w:lang w:val="el-GR"/>
            <w:rPrChange w:id="26666"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6667" w:author="Στάθης Καπ" w:date="2023-02-27T05:34:00Z"/>
          <w:lang w:val="el-GR"/>
          <w:rPrChange w:id="26668" w:author="Στάθης Καπ" w:date="2023-03-03T06:42:00Z">
            <w:rPr>
              <w:ins w:id="26669" w:author="Στάθης Καπ" w:date="2023-02-27T05:34:00Z"/>
            </w:rPr>
          </w:rPrChange>
        </w:rPr>
        <w:pPrChange w:id="26670" w:author="Στάθης Καπ" w:date="2023-02-28T00:03:00Z">
          <w:pPr/>
        </w:pPrChange>
      </w:pPr>
      <w:ins w:id="26671" w:author="Στάθης Καπ" w:date="2023-02-27T05:34:00Z">
        <w:r w:rsidRPr="00744E3F">
          <w:rPr>
            <w:lang w:val="el-GR"/>
            <w:rPrChange w:id="26672" w:author="Στάθης Καπ" w:date="2023-03-03T06:42:00Z">
              <w:rPr>
                <w:b/>
                <w:iCs/>
              </w:rPr>
            </w:rPrChange>
          </w:rPr>
          <w:br w:type="page"/>
        </w:r>
      </w:ins>
    </w:p>
    <w:p w14:paraId="6CA6BA52" w14:textId="133E0D30" w:rsidR="001E2354" w:rsidRPr="00744E3F" w:rsidDel="00A96E8B" w:rsidRDefault="001E2354">
      <w:pPr>
        <w:rPr>
          <w:del w:id="26673" w:author="Στάθης Καπ" w:date="2023-02-27T05:40:00Z"/>
          <w:lang w:val="el-GR"/>
          <w:rPrChange w:id="26674" w:author="Στάθης Καπ" w:date="2023-03-03T06:42:00Z">
            <w:rPr>
              <w:del w:id="26675" w:author="Στάθης Καπ" w:date="2023-02-27T05:40:00Z"/>
            </w:rPr>
          </w:rPrChange>
        </w:rPr>
        <w:pPrChange w:id="26676" w:author="Στάθης Καπ" w:date="2023-02-26T09:06:00Z">
          <w:pPr>
            <w:pStyle w:val="ListParagraph"/>
            <w:numPr>
              <w:numId w:val="44"/>
            </w:numPr>
            <w:ind w:hanging="360"/>
          </w:pPr>
        </w:pPrChange>
      </w:pPr>
      <w:bookmarkStart w:id="26677" w:name="_Toc129057691"/>
      <w:bookmarkEnd w:id="26677"/>
    </w:p>
    <w:p w14:paraId="0AF2386C" w14:textId="3BE1E74F" w:rsidR="008E010E" w:rsidRPr="00744E3F" w:rsidDel="009B47BA" w:rsidRDefault="008E010E" w:rsidP="008E010E">
      <w:pPr>
        <w:rPr>
          <w:del w:id="26678" w:author="Στάθης Καπ" w:date="2023-02-26T09:06:00Z"/>
          <w:lang w:val="el-GR"/>
          <w:rPrChange w:id="26679" w:author="Στάθης Καπ" w:date="2023-03-03T06:42:00Z">
            <w:rPr>
              <w:del w:id="26680" w:author="Στάθης Καπ" w:date="2023-02-26T09:06:00Z"/>
            </w:rPr>
          </w:rPrChange>
        </w:rPr>
      </w:pPr>
      <w:del w:id="26681" w:author="Στάθης Καπ" w:date="2023-02-26T09:06:00Z">
        <w:r w:rsidDel="009B47BA">
          <w:rPr>
            <w:lang w:val="el-GR"/>
          </w:rPr>
          <w:delText xml:space="preserve">Για </w:delText>
        </w:r>
        <w:r w:rsidDel="009B47BA">
          <w:delText>m</w:delText>
        </w:r>
        <w:r w:rsidRPr="00744E3F" w:rsidDel="009B47BA">
          <w:rPr>
            <w:lang w:val="el-GR"/>
            <w:rPrChange w:id="26682" w:author="Στάθης Καπ" w:date="2023-03-03T06:42:00Z">
              <w:rPr/>
            </w:rPrChange>
          </w:rPr>
          <w:delText>=1</w:delText>
        </w:r>
        <w:bookmarkStart w:id="26683" w:name="_Toc129057692"/>
        <w:bookmarkEnd w:id="26683"/>
      </w:del>
    </w:p>
    <w:tbl>
      <w:tblPr>
        <w:tblStyle w:val="TableGrid"/>
        <w:tblW w:w="0" w:type="auto"/>
        <w:tblCellMar>
          <w:left w:w="57" w:type="dxa"/>
          <w:right w:w="57" w:type="dxa"/>
        </w:tblCellMar>
        <w:tblLook w:val="04A0" w:firstRow="1" w:lastRow="0" w:firstColumn="1" w:lastColumn="0" w:noHBand="0" w:noVBand="1"/>
        <w:tblPrChange w:id="26684"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6685">
          <w:tblGrid>
            <w:gridCol w:w="627"/>
            <w:gridCol w:w="663"/>
            <w:gridCol w:w="764"/>
            <w:gridCol w:w="630"/>
            <w:gridCol w:w="663"/>
            <w:gridCol w:w="764"/>
            <w:gridCol w:w="630"/>
            <w:gridCol w:w="663"/>
            <w:gridCol w:w="764"/>
            <w:gridCol w:w="630"/>
            <w:gridCol w:w="654"/>
            <w:gridCol w:w="754"/>
            <w:gridCol w:w="622"/>
          </w:tblGrid>
        </w:tblGridChange>
      </w:tblGrid>
      <w:tr w:rsidR="008E010E" w:rsidRPr="007E7879" w:rsidDel="00715EE1" w14:paraId="751ABF83" w14:textId="6D0DCE5C" w:rsidTr="00715EE1">
        <w:trPr>
          <w:gridBefore w:val="1"/>
          <w:del w:id="26686" w:author="Στάθης Καπ" w:date="2023-02-26T08:47:00Z"/>
        </w:trPr>
        <w:tc>
          <w:tcPr>
            <w:tcW w:w="627" w:type="dxa"/>
            <w:tcPrChange w:id="26687" w:author="Στάθης Καπ" w:date="2023-02-26T08:48:00Z">
              <w:tcPr>
                <w:tcW w:w="627" w:type="dxa"/>
              </w:tcPr>
            </w:tcPrChange>
          </w:tcPr>
          <w:p w14:paraId="096B4EB8" w14:textId="6A2CAE93" w:rsidR="008E010E" w:rsidRPr="00744E3F" w:rsidDel="00715EE1" w:rsidRDefault="008E010E" w:rsidP="00D1397D">
            <w:pPr>
              <w:rPr>
                <w:del w:id="26688" w:author="Στάθης Καπ" w:date="2023-02-26T08:47:00Z"/>
                <w:sz w:val="18"/>
                <w:szCs w:val="18"/>
                <w:lang w:val="el-GR"/>
                <w:rPrChange w:id="26689" w:author="Στάθης Καπ" w:date="2023-03-03T06:42:00Z">
                  <w:rPr>
                    <w:del w:id="26690" w:author="Στάθης Καπ" w:date="2023-02-26T08:47:00Z"/>
                    <w:sz w:val="18"/>
                    <w:szCs w:val="18"/>
                  </w:rPr>
                </w:rPrChange>
              </w:rPr>
            </w:pPr>
            <w:bookmarkStart w:id="26691" w:name="_Toc129057693"/>
            <w:bookmarkEnd w:id="26691"/>
          </w:p>
        </w:tc>
        <w:tc>
          <w:tcPr>
            <w:tcW w:w="2057" w:type="dxa"/>
            <w:gridSpan w:val="3"/>
            <w:tcPrChange w:id="26692" w:author="Στάθης Καπ" w:date="2023-02-26T08:48:00Z">
              <w:tcPr>
                <w:tcW w:w="2057" w:type="dxa"/>
                <w:gridSpan w:val="3"/>
              </w:tcPr>
            </w:tcPrChange>
          </w:tcPr>
          <w:p w14:paraId="74B7A742" w14:textId="4F3238F5" w:rsidR="008E010E" w:rsidRPr="00744E3F" w:rsidDel="00715EE1" w:rsidRDefault="008E010E" w:rsidP="00D1397D">
            <w:pPr>
              <w:rPr>
                <w:del w:id="26693" w:author="Στάθης Καπ" w:date="2023-02-26T08:47:00Z"/>
                <w:sz w:val="18"/>
                <w:szCs w:val="18"/>
                <w:lang w:val="el-GR"/>
                <w:rPrChange w:id="26694" w:author="Στάθης Καπ" w:date="2023-03-03T06:42:00Z">
                  <w:rPr>
                    <w:del w:id="26695" w:author="Στάθης Καπ" w:date="2023-02-26T08:47:00Z"/>
                    <w:sz w:val="18"/>
                    <w:szCs w:val="18"/>
                  </w:rPr>
                </w:rPrChange>
              </w:rPr>
            </w:pPr>
            <w:del w:id="26696" w:author="Στάθης Καπ" w:date="2023-02-26T08:46:00Z">
              <w:r w:rsidDel="00715EE1">
                <w:rPr>
                  <w:sz w:val="18"/>
                  <w:szCs w:val="18"/>
                </w:rPr>
                <w:delText>S</w:delText>
              </w:r>
              <w:r w:rsidRPr="00744E3F" w:rsidDel="00715EE1">
                <w:rPr>
                  <w:sz w:val="18"/>
                  <w:szCs w:val="18"/>
                  <w:lang w:val="el-GR"/>
                  <w:rPrChange w:id="26697" w:author="Στάθης Καπ" w:date="2023-03-03T06:42:00Z">
                    <w:rPr>
                      <w:sz w:val="18"/>
                      <w:szCs w:val="18"/>
                    </w:rPr>
                  </w:rPrChange>
                </w:rPr>
                <w:delText>=1</w:delText>
              </w:r>
            </w:del>
            <w:bookmarkStart w:id="26698" w:name="_Toc129057694"/>
            <w:bookmarkEnd w:id="26698"/>
          </w:p>
        </w:tc>
        <w:tc>
          <w:tcPr>
            <w:tcW w:w="2057" w:type="dxa"/>
            <w:gridSpan w:val="3"/>
            <w:tcPrChange w:id="26699" w:author="Στάθης Καπ" w:date="2023-02-26T08:48:00Z">
              <w:tcPr>
                <w:tcW w:w="2057" w:type="dxa"/>
                <w:gridSpan w:val="3"/>
              </w:tcPr>
            </w:tcPrChange>
          </w:tcPr>
          <w:p w14:paraId="44987494" w14:textId="54BFFCFF" w:rsidR="008E010E" w:rsidRPr="00744E3F" w:rsidDel="00715EE1" w:rsidRDefault="008E010E" w:rsidP="00D1397D">
            <w:pPr>
              <w:rPr>
                <w:del w:id="26700" w:author="Στάθης Καπ" w:date="2023-02-26T08:47:00Z"/>
                <w:sz w:val="18"/>
                <w:szCs w:val="18"/>
                <w:lang w:val="el-GR"/>
                <w:rPrChange w:id="26701" w:author="Στάθης Καπ" w:date="2023-03-03T06:42:00Z">
                  <w:rPr>
                    <w:del w:id="26702" w:author="Στάθης Καπ" w:date="2023-02-26T08:47:00Z"/>
                    <w:sz w:val="18"/>
                    <w:szCs w:val="18"/>
                  </w:rPr>
                </w:rPrChange>
              </w:rPr>
            </w:pPr>
            <w:del w:id="26703" w:author="Στάθης Καπ" w:date="2023-02-26T08:46:00Z">
              <w:r w:rsidDel="00715EE1">
                <w:rPr>
                  <w:sz w:val="18"/>
                  <w:szCs w:val="18"/>
                </w:rPr>
                <w:delText>S</w:delText>
              </w:r>
              <w:r w:rsidRPr="00744E3F" w:rsidDel="00715EE1">
                <w:rPr>
                  <w:sz w:val="18"/>
                  <w:szCs w:val="18"/>
                  <w:lang w:val="el-GR"/>
                  <w:rPrChange w:id="26704" w:author="Στάθης Καπ" w:date="2023-03-03T06:42:00Z">
                    <w:rPr>
                      <w:sz w:val="18"/>
                      <w:szCs w:val="18"/>
                    </w:rPr>
                  </w:rPrChange>
                </w:rPr>
                <w:delText>=2</w:delText>
              </w:r>
            </w:del>
            <w:bookmarkStart w:id="26705" w:name="_Toc129057695"/>
            <w:bookmarkEnd w:id="26705"/>
          </w:p>
        </w:tc>
        <w:tc>
          <w:tcPr>
            <w:tcW w:w="2057" w:type="dxa"/>
            <w:gridSpan w:val="3"/>
            <w:tcPrChange w:id="26706" w:author="Στάθης Καπ" w:date="2023-02-26T08:48:00Z">
              <w:tcPr>
                <w:tcW w:w="2057" w:type="dxa"/>
                <w:gridSpan w:val="3"/>
              </w:tcPr>
            </w:tcPrChange>
          </w:tcPr>
          <w:p w14:paraId="27BD374C" w14:textId="6459B55A" w:rsidR="008E010E" w:rsidRPr="00744E3F" w:rsidDel="00715EE1" w:rsidRDefault="008E010E" w:rsidP="00D1397D">
            <w:pPr>
              <w:rPr>
                <w:del w:id="26707" w:author="Στάθης Καπ" w:date="2023-02-26T08:47:00Z"/>
                <w:sz w:val="18"/>
                <w:szCs w:val="18"/>
                <w:lang w:val="el-GR"/>
                <w:rPrChange w:id="26708" w:author="Στάθης Καπ" w:date="2023-03-03T06:42:00Z">
                  <w:rPr>
                    <w:del w:id="26709" w:author="Στάθης Καπ" w:date="2023-02-26T08:47:00Z"/>
                    <w:sz w:val="18"/>
                    <w:szCs w:val="18"/>
                  </w:rPr>
                </w:rPrChange>
              </w:rPr>
            </w:pPr>
            <w:del w:id="26710" w:author="Στάθης Καπ" w:date="2023-02-26T08:46:00Z">
              <w:r w:rsidDel="00715EE1">
                <w:rPr>
                  <w:sz w:val="18"/>
                  <w:szCs w:val="18"/>
                </w:rPr>
                <w:delText>S</w:delText>
              </w:r>
              <w:r w:rsidRPr="00744E3F" w:rsidDel="00715EE1">
                <w:rPr>
                  <w:sz w:val="18"/>
                  <w:szCs w:val="18"/>
                  <w:lang w:val="el-GR"/>
                  <w:rPrChange w:id="26711" w:author="Στάθης Καπ" w:date="2023-03-03T06:42:00Z">
                    <w:rPr>
                      <w:sz w:val="18"/>
                      <w:szCs w:val="18"/>
                    </w:rPr>
                  </w:rPrChange>
                </w:rPr>
                <w:delText>=3</w:delText>
              </w:r>
            </w:del>
            <w:bookmarkStart w:id="26712" w:name="_Toc129057696"/>
            <w:bookmarkEnd w:id="26712"/>
          </w:p>
        </w:tc>
        <w:tc>
          <w:tcPr>
            <w:tcW w:w="2030" w:type="dxa"/>
            <w:gridSpan w:val="4"/>
            <w:tcPrChange w:id="26713" w:author="Στάθης Καπ" w:date="2023-02-26T08:48:00Z">
              <w:tcPr>
                <w:tcW w:w="2030" w:type="dxa"/>
                <w:gridSpan w:val="3"/>
              </w:tcPr>
            </w:tcPrChange>
          </w:tcPr>
          <w:p w14:paraId="20FF16CF" w14:textId="608F1B0E" w:rsidR="008E010E" w:rsidRPr="00744E3F" w:rsidDel="00715EE1" w:rsidRDefault="008E010E" w:rsidP="00D1397D">
            <w:pPr>
              <w:rPr>
                <w:del w:id="26714" w:author="Στάθης Καπ" w:date="2023-02-26T08:47:00Z"/>
                <w:sz w:val="18"/>
                <w:szCs w:val="18"/>
                <w:lang w:val="el-GR"/>
                <w:rPrChange w:id="26715" w:author="Στάθης Καπ" w:date="2023-03-03T06:42:00Z">
                  <w:rPr>
                    <w:del w:id="26716" w:author="Στάθης Καπ" w:date="2023-02-26T08:47:00Z"/>
                    <w:sz w:val="18"/>
                    <w:szCs w:val="18"/>
                  </w:rPr>
                </w:rPrChange>
              </w:rPr>
            </w:pPr>
            <w:del w:id="26717" w:author="Στάθης Καπ" w:date="2023-02-26T08:46:00Z">
              <w:r w:rsidDel="00715EE1">
                <w:rPr>
                  <w:sz w:val="18"/>
                  <w:szCs w:val="18"/>
                </w:rPr>
                <w:delText>S</w:delText>
              </w:r>
              <w:r w:rsidRPr="00744E3F" w:rsidDel="00715EE1">
                <w:rPr>
                  <w:sz w:val="18"/>
                  <w:szCs w:val="18"/>
                  <w:lang w:val="el-GR"/>
                  <w:rPrChange w:id="26718" w:author="Στάθης Καπ" w:date="2023-03-03T06:42:00Z">
                    <w:rPr>
                      <w:sz w:val="18"/>
                      <w:szCs w:val="18"/>
                    </w:rPr>
                  </w:rPrChange>
                </w:rPr>
                <w:delText>=4</w:delText>
              </w:r>
            </w:del>
            <w:bookmarkStart w:id="26719" w:name="_Toc129057697"/>
            <w:bookmarkEnd w:id="26719"/>
          </w:p>
        </w:tc>
        <w:bookmarkStart w:id="26720" w:name="_Toc129057698"/>
        <w:bookmarkEnd w:id="26720"/>
      </w:tr>
      <w:tr w:rsidR="008E010E" w:rsidRPr="007E7879" w:rsidDel="009B47BA" w14:paraId="507C08B5" w14:textId="7FD0C4D2" w:rsidTr="00715EE1">
        <w:trPr>
          <w:gridAfter w:val="1"/>
          <w:wAfter w:w="51" w:type="dxa"/>
          <w:cantSplit/>
          <w:trHeight w:val="567"/>
          <w:del w:id="26721" w:author="Στάθης Καπ" w:date="2023-02-26T09:06:00Z"/>
        </w:trPr>
        <w:tc>
          <w:tcPr>
            <w:tcW w:w="627" w:type="dxa"/>
            <w:gridSpan w:val="2"/>
            <w:textDirection w:val="btLr"/>
            <w:tcPrChange w:id="26722" w:author="Στάθης Καπ" w:date="2023-02-26T08:48:00Z">
              <w:tcPr>
                <w:tcW w:w="627" w:type="dxa"/>
              </w:tcPr>
            </w:tcPrChange>
          </w:tcPr>
          <w:p w14:paraId="1E320D43" w14:textId="647385CF" w:rsidR="008E010E" w:rsidRPr="00744E3F" w:rsidDel="009B47BA" w:rsidRDefault="008E010E">
            <w:pPr>
              <w:ind w:left="113" w:right="113"/>
              <w:rPr>
                <w:del w:id="26723" w:author="Στάθης Καπ" w:date="2023-02-26T09:06:00Z"/>
                <w:sz w:val="18"/>
                <w:szCs w:val="18"/>
                <w:lang w:val="el-GR"/>
                <w:rPrChange w:id="26724" w:author="Στάθης Καπ" w:date="2023-03-03T06:42:00Z">
                  <w:rPr>
                    <w:del w:id="26725" w:author="Στάθης Καπ" w:date="2023-02-26T09:06:00Z"/>
                    <w:sz w:val="18"/>
                    <w:szCs w:val="18"/>
                  </w:rPr>
                </w:rPrChange>
              </w:rPr>
              <w:pPrChange w:id="26726" w:author="Στάθης Καπ" w:date="2023-02-26T08:48:00Z">
                <w:pPr/>
              </w:pPrChange>
            </w:pPr>
            <w:bookmarkStart w:id="26727" w:name="_Toc129057699"/>
            <w:bookmarkEnd w:id="26727"/>
          </w:p>
        </w:tc>
        <w:tc>
          <w:tcPr>
            <w:tcW w:w="663" w:type="dxa"/>
            <w:textDirection w:val="btLr"/>
            <w:tcPrChange w:id="26728" w:author="Στάθης Καπ" w:date="2023-02-26T08:48:00Z">
              <w:tcPr>
                <w:tcW w:w="663" w:type="dxa"/>
              </w:tcPr>
            </w:tcPrChange>
          </w:tcPr>
          <w:p w14:paraId="013382CF" w14:textId="3EE1344F" w:rsidR="008E010E" w:rsidRPr="00744E3F" w:rsidDel="009B47BA" w:rsidRDefault="008E010E">
            <w:pPr>
              <w:ind w:left="113" w:right="113"/>
              <w:rPr>
                <w:del w:id="26729" w:author="Στάθης Καπ" w:date="2023-02-26T09:06:00Z"/>
                <w:sz w:val="18"/>
                <w:szCs w:val="18"/>
                <w:lang w:val="el-GR"/>
                <w:rPrChange w:id="26730" w:author="Στάθης Καπ" w:date="2023-03-03T06:42:00Z">
                  <w:rPr>
                    <w:del w:id="26731" w:author="Στάθης Καπ" w:date="2023-02-26T09:06:00Z"/>
                    <w:sz w:val="18"/>
                    <w:szCs w:val="18"/>
                  </w:rPr>
                </w:rPrChange>
              </w:rPr>
              <w:pPrChange w:id="26732" w:author="Στάθης Καπ" w:date="2023-02-26T08:48:00Z">
                <w:pPr/>
              </w:pPrChange>
            </w:pPr>
            <w:del w:id="26733" w:author="Στάθης Καπ" w:date="2023-02-26T08:46:00Z">
              <w:r w:rsidRPr="006E0881" w:rsidDel="00715EE1">
                <w:rPr>
                  <w:sz w:val="18"/>
                  <w:szCs w:val="18"/>
                </w:rPr>
                <w:delText>score</w:delText>
              </w:r>
            </w:del>
            <w:bookmarkStart w:id="26734" w:name="_Toc129057700"/>
            <w:bookmarkEnd w:id="26734"/>
          </w:p>
        </w:tc>
        <w:tc>
          <w:tcPr>
            <w:tcW w:w="764" w:type="dxa"/>
            <w:textDirection w:val="btLr"/>
            <w:tcPrChange w:id="26735" w:author="Στάθης Καπ" w:date="2023-02-26T08:48:00Z">
              <w:tcPr>
                <w:tcW w:w="764" w:type="dxa"/>
              </w:tcPr>
            </w:tcPrChange>
          </w:tcPr>
          <w:p w14:paraId="302DECE8" w14:textId="60A099EE" w:rsidR="008E010E" w:rsidRPr="00744E3F" w:rsidDel="009B47BA" w:rsidRDefault="008E010E">
            <w:pPr>
              <w:ind w:left="113" w:right="113"/>
              <w:rPr>
                <w:del w:id="26736" w:author="Στάθης Καπ" w:date="2023-02-26T09:06:00Z"/>
                <w:sz w:val="18"/>
                <w:szCs w:val="18"/>
                <w:lang w:val="el-GR"/>
                <w:rPrChange w:id="26737" w:author="Στάθης Καπ" w:date="2023-03-03T06:42:00Z">
                  <w:rPr>
                    <w:del w:id="26738" w:author="Στάθης Καπ" w:date="2023-02-26T09:06:00Z"/>
                    <w:sz w:val="18"/>
                    <w:szCs w:val="18"/>
                  </w:rPr>
                </w:rPrChange>
              </w:rPr>
              <w:pPrChange w:id="26739" w:author="Στάθης Καπ" w:date="2023-02-26T08:48:00Z">
                <w:pPr/>
              </w:pPrChange>
            </w:pPr>
            <w:del w:id="26740" w:author="Στάθης Καπ" w:date="2023-02-26T08:46:00Z">
              <w:r w:rsidRPr="006E0881" w:rsidDel="00715EE1">
                <w:rPr>
                  <w:sz w:val="18"/>
                  <w:szCs w:val="18"/>
                </w:rPr>
                <w:delText>CPU</w:delText>
              </w:r>
              <w:r w:rsidRPr="00744E3F" w:rsidDel="00715EE1">
                <w:rPr>
                  <w:sz w:val="18"/>
                  <w:szCs w:val="18"/>
                  <w:lang w:val="el-GR"/>
                  <w:rPrChange w:id="2674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42" w:author="Στάθης Καπ" w:date="2023-03-03T06:42:00Z">
                    <w:rPr>
                      <w:sz w:val="18"/>
                      <w:szCs w:val="18"/>
                    </w:rPr>
                  </w:rPrChange>
                </w:rPr>
                <w:delText>)</w:delText>
              </w:r>
            </w:del>
            <w:bookmarkStart w:id="26743" w:name="_Toc129057701"/>
            <w:bookmarkEnd w:id="26743"/>
          </w:p>
        </w:tc>
        <w:tc>
          <w:tcPr>
            <w:tcW w:w="630" w:type="dxa"/>
            <w:textDirection w:val="btLr"/>
            <w:tcPrChange w:id="26744" w:author="Στάθης Καπ" w:date="2023-02-26T08:48:00Z">
              <w:tcPr>
                <w:tcW w:w="630" w:type="dxa"/>
              </w:tcPr>
            </w:tcPrChange>
          </w:tcPr>
          <w:p w14:paraId="6CE6527A" w14:textId="0C3E3A7F" w:rsidR="008E010E" w:rsidRPr="00744E3F" w:rsidDel="009B47BA" w:rsidRDefault="008E010E">
            <w:pPr>
              <w:ind w:left="113" w:right="113"/>
              <w:rPr>
                <w:del w:id="26745" w:author="Στάθης Καπ" w:date="2023-02-26T09:06:00Z"/>
                <w:sz w:val="18"/>
                <w:szCs w:val="18"/>
                <w:lang w:val="el-GR"/>
                <w:rPrChange w:id="26746" w:author="Στάθης Καπ" w:date="2023-03-03T06:42:00Z">
                  <w:rPr>
                    <w:del w:id="26747" w:author="Στάθης Καπ" w:date="2023-02-26T09:06:00Z"/>
                    <w:sz w:val="18"/>
                    <w:szCs w:val="18"/>
                  </w:rPr>
                </w:rPrChange>
              </w:rPr>
              <w:pPrChange w:id="26748" w:author="Στάθης Καπ" w:date="2023-02-26T08:48:00Z">
                <w:pPr/>
              </w:pPrChange>
            </w:pPr>
            <w:del w:id="26749" w:author="Στάθης Καπ" w:date="2023-02-26T08:46:00Z">
              <w:r w:rsidRPr="006E0881" w:rsidDel="00715EE1">
                <w:rPr>
                  <w:sz w:val="18"/>
                  <w:szCs w:val="18"/>
                </w:rPr>
                <w:delText>visits</w:delText>
              </w:r>
            </w:del>
            <w:bookmarkStart w:id="26750" w:name="_Toc129057702"/>
            <w:bookmarkEnd w:id="26750"/>
          </w:p>
        </w:tc>
        <w:tc>
          <w:tcPr>
            <w:tcW w:w="663" w:type="dxa"/>
            <w:textDirection w:val="btLr"/>
            <w:tcPrChange w:id="26751" w:author="Στάθης Καπ" w:date="2023-02-26T08:48:00Z">
              <w:tcPr>
                <w:tcW w:w="663" w:type="dxa"/>
              </w:tcPr>
            </w:tcPrChange>
          </w:tcPr>
          <w:p w14:paraId="5AF701A0" w14:textId="4A56D75A" w:rsidR="008E010E" w:rsidRPr="00744E3F" w:rsidDel="009B47BA" w:rsidRDefault="008E010E">
            <w:pPr>
              <w:ind w:left="113" w:right="113"/>
              <w:rPr>
                <w:del w:id="26752" w:author="Στάθης Καπ" w:date="2023-02-26T09:06:00Z"/>
                <w:sz w:val="18"/>
                <w:szCs w:val="18"/>
                <w:lang w:val="el-GR"/>
                <w:rPrChange w:id="26753" w:author="Στάθης Καπ" w:date="2023-03-03T06:42:00Z">
                  <w:rPr>
                    <w:del w:id="26754" w:author="Στάθης Καπ" w:date="2023-02-26T09:06:00Z"/>
                    <w:sz w:val="18"/>
                    <w:szCs w:val="18"/>
                  </w:rPr>
                </w:rPrChange>
              </w:rPr>
              <w:pPrChange w:id="26755" w:author="Στάθης Καπ" w:date="2023-02-26T08:48:00Z">
                <w:pPr/>
              </w:pPrChange>
            </w:pPr>
            <w:del w:id="26756" w:author="Στάθης Καπ" w:date="2023-02-26T08:46:00Z">
              <w:r w:rsidRPr="006E0881" w:rsidDel="00715EE1">
                <w:rPr>
                  <w:sz w:val="18"/>
                  <w:szCs w:val="18"/>
                </w:rPr>
                <w:delText>score</w:delText>
              </w:r>
            </w:del>
            <w:bookmarkStart w:id="26757" w:name="_Toc129057703"/>
            <w:bookmarkEnd w:id="26757"/>
          </w:p>
        </w:tc>
        <w:tc>
          <w:tcPr>
            <w:tcW w:w="764" w:type="dxa"/>
            <w:textDirection w:val="btLr"/>
            <w:tcPrChange w:id="26758" w:author="Στάθης Καπ" w:date="2023-02-26T08:48:00Z">
              <w:tcPr>
                <w:tcW w:w="764" w:type="dxa"/>
              </w:tcPr>
            </w:tcPrChange>
          </w:tcPr>
          <w:p w14:paraId="51063D8D" w14:textId="009080E6" w:rsidR="008E010E" w:rsidRPr="00744E3F" w:rsidDel="009B47BA" w:rsidRDefault="008E010E">
            <w:pPr>
              <w:ind w:left="113" w:right="113"/>
              <w:rPr>
                <w:del w:id="26759" w:author="Στάθης Καπ" w:date="2023-02-26T09:06:00Z"/>
                <w:sz w:val="18"/>
                <w:szCs w:val="18"/>
                <w:lang w:val="el-GR"/>
                <w:rPrChange w:id="26760" w:author="Στάθης Καπ" w:date="2023-03-03T06:42:00Z">
                  <w:rPr>
                    <w:del w:id="26761" w:author="Στάθης Καπ" w:date="2023-02-26T09:06:00Z"/>
                    <w:sz w:val="18"/>
                    <w:szCs w:val="18"/>
                  </w:rPr>
                </w:rPrChange>
              </w:rPr>
              <w:pPrChange w:id="26762" w:author="Στάθης Καπ" w:date="2023-02-26T08:48:00Z">
                <w:pPr/>
              </w:pPrChange>
            </w:pPr>
            <w:del w:id="26763" w:author="Στάθης Καπ" w:date="2023-02-26T08:46:00Z">
              <w:r w:rsidRPr="006E0881" w:rsidDel="00715EE1">
                <w:rPr>
                  <w:sz w:val="18"/>
                  <w:szCs w:val="18"/>
                </w:rPr>
                <w:delText>CPU</w:delText>
              </w:r>
              <w:r w:rsidRPr="00744E3F" w:rsidDel="00715EE1">
                <w:rPr>
                  <w:sz w:val="18"/>
                  <w:szCs w:val="18"/>
                  <w:lang w:val="el-GR"/>
                  <w:rPrChange w:id="2676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65" w:author="Στάθης Καπ" w:date="2023-03-03T06:42:00Z">
                    <w:rPr>
                      <w:sz w:val="18"/>
                      <w:szCs w:val="18"/>
                    </w:rPr>
                  </w:rPrChange>
                </w:rPr>
                <w:delText>)</w:delText>
              </w:r>
            </w:del>
            <w:bookmarkStart w:id="26766" w:name="_Toc129057704"/>
            <w:bookmarkEnd w:id="26766"/>
          </w:p>
        </w:tc>
        <w:tc>
          <w:tcPr>
            <w:tcW w:w="630" w:type="dxa"/>
            <w:textDirection w:val="btLr"/>
            <w:tcPrChange w:id="26767" w:author="Στάθης Καπ" w:date="2023-02-26T08:48:00Z">
              <w:tcPr>
                <w:tcW w:w="630" w:type="dxa"/>
              </w:tcPr>
            </w:tcPrChange>
          </w:tcPr>
          <w:p w14:paraId="77742FAC" w14:textId="42ADABEE" w:rsidR="008E010E" w:rsidRPr="00744E3F" w:rsidDel="009B47BA" w:rsidRDefault="008E010E">
            <w:pPr>
              <w:ind w:left="113" w:right="113"/>
              <w:rPr>
                <w:del w:id="26768" w:author="Στάθης Καπ" w:date="2023-02-26T09:06:00Z"/>
                <w:sz w:val="18"/>
                <w:szCs w:val="18"/>
                <w:lang w:val="el-GR"/>
                <w:rPrChange w:id="26769" w:author="Στάθης Καπ" w:date="2023-03-03T06:42:00Z">
                  <w:rPr>
                    <w:del w:id="26770" w:author="Στάθης Καπ" w:date="2023-02-26T09:06:00Z"/>
                    <w:sz w:val="18"/>
                    <w:szCs w:val="18"/>
                  </w:rPr>
                </w:rPrChange>
              </w:rPr>
              <w:pPrChange w:id="26771" w:author="Στάθης Καπ" w:date="2023-02-26T08:48:00Z">
                <w:pPr/>
              </w:pPrChange>
            </w:pPr>
            <w:del w:id="26772" w:author="Στάθης Καπ" w:date="2023-02-26T08:46:00Z">
              <w:r w:rsidRPr="006E0881" w:rsidDel="00715EE1">
                <w:rPr>
                  <w:sz w:val="18"/>
                  <w:szCs w:val="18"/>
                </w:rPr>
                <w:delText>visits</w:delText>
              </w:r>
            </w:del>
            <w:bookmarkStart w:id="26773" w:name="_Toc129057705"/>
            <w:bookmarkEnd w:id="26773"/>
          </w:p>
        </w:tc>
        <w:tc>
          <w:tcPr>
            <w:tcW w:w="663" w:type="dxa"/>
            <w:textDirection w:val="btLr"/>
            <w:tcPrChange w:id="26774" w:author="Στάθης Καπ" w:date="2023-02-26T08:48:00Z">
              <w:tcPr>
                <w:tcW w:w="663" w:type="dxa"/>
              </w:tcPr>
            </w:tcPrChange>
          </w:tcPr>
          <w:p w14:paraId="3F55D770" w14:textId="1BA9A208" w:rsidR="008E010E" w:rsidRPr="00744E3F" w:rsidDel="009B47BA" w:rsidRDefault="008E010E">
            <w:pPr>
              <w:ind w:left="113" w:right="113"/>
              <w:rPr>
                <w:del w:id="26775" w:author="Στάθης Καπ" w:date="2023-02-26T09:06:00Z"/>
                <w:sz w:val="18"/>
                <w:szCs w:val="18"/>
                <w:lang w:val="el-GR"/>
                <w:rPrChange w:id="26776" w:author="Στάθης Καπ" w:date="2023-03-03T06:42:00Z">
                  <w:rPr>
                    <w:del w:id="26777" w:author="Στάθης Καπ" w:date="2023-02-26T09:06:00Z"/>
                    <w:sz w:val="18"/>
                    <w:szCs w:val="18"/>
                  </w:rPr>
                </w:rPrChange>
              </w:rPr>
              <w:pPrChange w:id="26778" w:author="Στάθης Καπ" w:date="2023-02-26T08:48:00Z">
                <w:pPr/>
              </w:pPrChange>
            </w:pPr>
            <w:del w:id="26779" w:author="Στάθης Καπ" w:date="2023-02-26T08:46:00Z">
              <w:r w:rsidRPr="006E0881" w:rsidDel="00715EE1">
                <w:rPr>
                  <w:sz w:val="18"/>
                  <w:szCs w:val="18"/>
                </w:rPr>
                <w:delText>score</w:delText>
              </w:r>
            </w:del>
            <w:bookmarkStart w:id="26780" w:name="_Toc129057706"/>
            <w:bookmarkEnd w:id="26780"/>
          </w:p>
        </w:tc>
        <w:tc>
          <w:tcPr>
            <w:tcW w:w="764" w:type="dxa"/>
            <w:textDirection w:val="btLr"/>
            <w:tcPrChange w:id="26781" w:author="Στάθης Καπ" w:date="2023-02-26T08:48:00Z">
              <w:tcPr>
                <w:tcW w:w="764" w:type="dxa"/>
              </w:tcPr>
            </w:tcPrChange>
          </w:tcPr>
          <w:p w14:paraId="5B36CA90" w14:textId="55B9C04E" w:rsidR="008E010E" w:rsidRPr="00744E3F" w:rsidDel="009B47BA" w:rsidRDefault="008E010E">
            <w:pPr>
              <w:ind w:left="113" w:right="113"/>
              <w:rPr>
                <w:del w:id="26782" w:author="Στάθης Καπ" w:date="2023-02-26T09:06:00Z"/>
                <w:sz w:val="18"/>
                <w:szCs w:val="18"/>
                <w:lang w:val="el-GR"/>
                <w:rPrChange w:id="26783" w:author="Στάθης Καπ" w:date="2023-03-03T06:42:00Z">
                  <w:rPr>
                    <w:del w:id="26784" w:author="Στάθης Καπ" w:date="2023-02-26T09:06:00Z"/>
                    <w:sz w:val="18"/>
                    <w:szCs w:val="18"/>
                  </w:rPr>
                </w:rPrChange>
              </w:rPr>
              <w:pPrChange w:id="26785" w:author="Στάθης Καπ" w:date="2023-02-26T08:48:00Z">
                <w:pPr/>
              </w:pPrChange>
            </w:pPr>
            <w:del w:id="26786" w:author="Στάθης Καπ" w:date="2023-02-26T08:46:00Z">
              <w:r w:rsidRPr="006E0881" w:rsidDel="00715EE1">
                <w:rPr>
                  <w:sz w:val="18"/>
                  <w:szCs w:val="18"/>
                </w:rPr>
                <w:delText>CPU</w:delText>
              </w:r>
              <w:r w:rsidRPr="00744E3F" w:rsidDel="00715EE1">
                <w:rPr>
                  <w:sz w:val="18"/>
                  <w:szCs w:val="18"/>
                  <w:lang w:val="el-GR"/>
                  <w:rPrChange w:id="2678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88" w:author="Στάθης Καπ" w:date="2023-03-03T06:42:00Z">
                    <w:rPr>
                      <w:sz w:val="18"/>
                      <w:szCs w:val="18"/>
                    </w:rPr>
                  </w:rPrChange>
                </w:rPr>
                <w:delText>)</w:delText>
              </w:r>
            </w:del>
            <w:bookmarkStart w:id="26789" w:name="_Toc129057707"/>
            <w:bookmarkEnd w:id="26789"/>
          </w:p>
        </w:tc>
        <w:tc>
          <w:tcPr>
            <w:tcW w:w="630" w:type="dxa"/>
            <w:textDirection w:val="btLr"/>
            <w:tcPrChange w:id="26790" w:author="Στάθης Καπ" w:date="2023-02-26T08:48:00Z">
              <w:tcPr>
                <w:tcW w:w="630" w:type="dxa"/>
              </w:tcPr>
            </w:tcPrChange>
          </w:tcPr>
          <w:p w14:paraId="6005DF36" w14:textId="52136167" w:rsidR="008E010E" w:rsidRPr="00744E3F" w:rsidDel="009B47BA" w:rsidRDefault="008E010E">
            <w:pPr>
              <w:ind w:left="113" w:right="113"/>
              <w:rPr>
                <w:del w:id="26791" w:author="Στάθης Καπ" w:date="2023-02-26T09:06:00Z"/>
                <w:sz w:val="18"/>
                <w:szCs w:val="18"/>
                <w:lang w:val="el-GR"/>
                <w:rPrChange w:id="26792" w:author="Στάθης Καπ" w:date="2023-03-03T06:42:00Z">
                  <w:rPr>
                    <w:del w:id="26793" w:author="Στάθης Καπ" w:date="2023-02-26T09:06:00Z"/>
                    <w:sz w:val="18"/>
                    <w:szCs w:val="18"/>
                  </w:rPr>
                </w:rPrChange>
              </w:rPr>
              <w:pPrChange w:id="26794" w:author="Στάθης Καπ" w:date="2023-02-26T08:48:00Z">
                <w:pPr/>
              </w:pPrChange>
            </w:pPr>
            <w:del w:id="26795" w:author="Στάθης Καπ" w:date="2023-02-26T08:46:00Z">
              <w:r w:rsidRPr="006E0881" w:rsidDel="00715EE1">
                <w:rPr>
                  <w:sz w:val="18"/>
                  <w:szCs w:val="18"/>
                </w:rPr>
                <w:delText>visits</w:delText>
              </w:r>
            </w:del>
            <w:bookmarkStart w:id="26796" w:name="_Toc129057708"/>
            <w:bookmarkEnd w:id="26796"/>
          </w:p>
        </w:tc>
        <w:tc>
          <w:tcPr>
            <w:tcW w:w="654" w:type="dxa"/>
            <w:textDirection w:val="btLr"/>
            <w:tcPrChange w:id="26797" w:author="Στάθης Καπ" w:date="2023-02-26T08:48:00Z">
              <w:tcPr>
                <w:tcW w:w="654" w:type="dxa"/>
              </w:tcPr>
            </w:tcPrChange>
          </w:tcPr>
          <w:p w14:paraId="5C50FFD8" w14:textId="4C8C89EE" w:rsidR="008E010E" w:rsidRPr="00744E3F" w:rsidDel="009B47BA" w:rsidRDefault="008E010E">
            <w:pPr>
              <w:ind w:left="113" w:right="113"/>
              <w:rPr>
                <w:del w:id="26798" w:author="Στάθης Καπ" w:date="2023-02-26T09:06:00Z"/>
                <w:sz w:val="18"/>
                <w:szCs w:val="18"/>
                <w:lang w:val="el-GR"/>
                <w:rPrChange w:id="26799" w:author="Στάθης Καπ" w:date="2023-03-03T06:42:00Z">
                  <w:rPr>
                    <w:del w:id="26800" w:author="Στάθης Καπ" w:date="2023-02-26T09:06:00Z"/>
                    <w:sz w:val="18"/>
                    <w:szCs w:val="18"/>
                  </w:rPr>
                </w:rPrChange>
              </w:rPr>
              <w:pPrChange w:id="26801" w:author="Στάθης Καπ" w:date="2023-02-26T08:48:00Z">
                <w:pPr/>
              </w:pPrChange>
            </w:pPr>
            <w:del w:id="26802" w:author="Στάθης Καπ" w:date="2023-02-26T08:46:00Z">
              <w:r w:rsidRPr="006E0881" w:rsidDel="00715EE1">
                <w:rPr>
                  <w:sz w:val="18"/>
                  <w:szCs w:val="18"/>
                </w:rPr>
                <w:delText>score</w:delText>
              </w:r>
            </w:del>
            <w:bookmarkStart w:id="26803" w:name="_Toc129057709"/>
            <w:bookmarkEnd w:id="26803"/>
          </w:p>
        </w:tc>
        <w:tc>
          <w:tcPr>
            <w:tcW w:w="754" w:type="dxa"/>
            <w:textDirection w:val="btLr"/>
            <w:tcPrChange w:id="26804" w:author="Στάθης Καπ" w:date="2023-02-26T08:48:00Z">
              <w:tcPr>
                <w:tcW w:w="754" w:type="dxa"/>
              </w:tcPr>
            </w:tcPrChange>
          </w:tcPr>
          <w:p w14:paraId="2A73EA85" w14:textId="46943D50" w:rsidR="008E010E" w:rsidRPr="00744E3F" w:rsidDel="009B47BA" w:rsidRDefault="008E010E">
            <w:pPr>
              <w:ind w:left="113" w:right="113"/>
              <w:rPr>
                <w:del w:id="26805" w:author="Στάθης Καπ" w:date="2023-02-26T09:06:00Z"/>
                <w:sz w:val="18"/>
                <w:szCs w:val="18"/>
                <w:lang w:val="el-GR"/>
                <w:rPrChange w:id="26806" w:author="Στάθης Καπ" w:date="2023-03-03T06:42:00Z">
                  <w:rPr>
                    <w:del w:id="26807" w:author="Στάθης Καπ" w:date="2023-02-26T09:06:00Z"/>
                    <w:sz w:val="18"/>
                    <w:szCs w:val="18"/>
                  </w:rPr>
                </w:rPrChange>
              </w:rPr>
              <w:pPrChange w:id="26808" w:author="Στάθης Καπ" w:date="2023-02-26T08:48:00Z">
                <w:pPr/>
              </w:pPrChange>
            </w:pPr>
            <w:del w:id="26809" w:author="Στάθης Καπ" w:date="2023-02-26T08:46:00Z">
              <w:r w:rsidRPr="006E0881" w:rsidDel="00715EE1">
                <w:rPr>
                  <w:sz w:val="18"/>
                  <w:szCs w:val="18"/>
                </w:rPr>
                <w:delText>CPU</w:delText>
              </w:r>
              <w:r w:rsidRPr="00744E3F" w:rsidDel="00715EE1">
                <w:rPr>
                  <w:sz w:val="18"/>
                  <w:szCs w:val="18"/>
                  <w:lang w:val="el-GR"/>
                  <w:rPrChange w:id="2681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811" w:author="Στάθης Καπ" w:date="2023-03-03T06:42:00Z">
                    <w:rPr>
                      <w:sz w:val="18"/>
                      <w:szCs w:val="18"/>
                    </w:rPr>
                  </w:rPrChange>
                </w:rPr>
                <w:delText>)</w:delText>
              </w:r>
            </w:del>
            <w:bookmarkStart w:id="26812" w:name="_Toc129057710"/>
            <w:bookmarkEnd w:id="26812"/>
          </w:p>
        </w:tc>
        <w:tc>
          <w:tcPr>
            <w:tcW w:w="622" w:type="dxa"/>
            <w:textDirection w:val="btLr"/>
            <w:tcPrChange w:id="26813" w:author="Στάθης Καπ" w:date="2023-02-26T08:48:00Z">
              <w:tcPr>
                <w:tcW w:w="622" w:type="dxa"/>
              </w:tcPr>
            </w:tcPrChange>
          </w:tcPr>
          <w:p w14:paraId="3BF8BD1E" w14:textId="4000F556" w:rsidR="008E010E" w:rsidRPr="00744E3F" w:rsidDel="009B47BA" w:rsidRDefault="008E010E">
            <w:pPr>
              <w:ind w:left="113" w:right="113"/>
              <w:rPr>
                <w:del w:id="26814" w:author="Στάθης Καπ" w:date="2023-02-26T09:06:00Z"/>
                <w:sz w:val="18"/>
                <w:szCs w:val="18"/>
                <w:lang w:val="el-GR"/>
                <w:rPrChange w:id="26815" w:author="Στάθης Καπ" w:date="2023-03-03T06:42:00Z">
                  <w:rPr>
                    <w:del w:id="26816" w:author="Στάθης Καπ" w:date="2023-02-26T09:06:00Z"/>
                    <w:sz w:val="18"/>
                    <w:szCs w:val="18"/>
                  </w:rPr>
                </w:rPrChange>
              </w:rPr>
              <w:pPrChange w:id="26817" w:author="Στάθης Καπ" w:date="2023-02-26T08:48:00Z">
                <w:pPr/>
              </w:pPrChange>
            </w:pPr>
            <w:del w:id="26818" w:author="Στάθης Καπ" w:date="2023-02-26T08:46:00Z">
              <w:r w:rsidRPr="006E0881" w:rsidDel="00715EE1">
                <w:rPr>
                  <w:sz w:val="18"/>
                  <w:szCs w:val="18"/>
                </w:rPr>
                <w:delText>visits</w:delText>
              </w:r>
            </w:del>
            <w:bookmarkStart w:id="26819" w:name="_Toc129057711"/>
            <w:bookmarkEnd w:id="26819"/>
          </w:p>
        </w:tc>
        <w:bookmarkStart w:id="26820" w:name="_Toc129057712"/>
        <w:bookmarkEnd w:id="26820"/>
      </w:tr>
      <w:tr w:rsidR="008E010E" w:rsidRPr="007E7879" w:rsidDel="009B47BA" w14:paraId="045B86E0" w14:textId="711480A6" w:rsidTr="00715EE1">
        <w:trPr>
          <w:gridAfter w:val="1"/>
          <w:wAfter w:w="51" w:type="dxa"/>
          <w:cantSplit/>
          <w:trHeight w:val="567"/>
          <w:del w:id="26821" w:author="Στάθης Καπ" w:date="2023-02-26T09:06:00Z"/>
        </w:trPr>
        <w:tc>
          <w:tcPr>
            <w:tcW w:w="627" w:type="dxa"/>
            <w:gridSpan w:val="2"/>
            <w:textDirection w:val="btLr"/>
            <w:tcPrChange w:id="26822" w:author="Στάθης Καπ" w:date="2023-02-26T08:48:00Z">
              <w:tcPr>
                <w:tcW w:w="627" w:type="dxa"/>
              </w:tcPr>
            </w:tcPrChange>
          </w:tcPr>
          <w:p w14:paraId="4166D54E" w14:textId="071BB1AA" w:rsidR="008E010E" w:rsidRPr="00744E3F" w:rsidDel="009B47BA" w:rsidRDefault="008E010E">
            <w:pPr>
              <w:ind w:left="113" w:right="113"/>
              <w:rPr>
                <w:del w:id="26823" w:author="Στάθης Καπ" w:date="2023-02-26T09:06:00Z"/>
                <w:sz w:val="18"/>
                <w:szCs w:val="18"/>
                <w:lang w:val="el-GR"/>
                <w:rPrChange w:id="26824" w:author="Στάθης Καπ" w:date="2023-03-03T06:42:00Z">
                  <w:rPr>
                    <w:del w:id="26825" w:author="Στάθης Καπ" w:date="2023-02-26T09:06:00Z"/>
                    <w:sz w:val="18"/>
                    <w:szCs w:val="18"/>
                  </w:rPr>
                </w:rPrChange>
              </w:rPr>
              <w:pPrChange w:id="26826" w:author="Στάθης Καπ" w:date="2023-02-26T08:48:00Z">
                <w:pPr/>
              </w:pPrChange>
            </w:pPr>
            <w:del w:id="26827" w:author="Στάθης Καπ" w:date="2023-02-26T08:46:00Z">
              <w:r w:rsidRPr="006E0881" w:rsidDel="00715EE1">
                <w:rPr>
                  <w:sz w:val="18"/>
                  <w:szCs w:val="18"/>
                </w:rPr>
                <w:delText>pr</w:delText>
              </w:r>
              <w:r w:rsidRPr="00744E3F" w:rsidDel="00715EE1">
                <w:rPr>
                  <w:sz w:val="18"/>
                  <w:szCs w:val="18"/>
                  <w:lang w:val="el-GR"/>
                  <w:rPrChange w:id="26828" w:author="Στάθης Καπ" w:date="2023-03-03T06:42:00Z">
                    <w:rPr>
                      <w:sz w:val="18"/>
                      <w:szCs w:val="18"/>
                    </w:rPr>
                  </w:rPrChange>
                </w:rPr>
                <w:delText>11</w:delText>
              </w:r>
            </w:del>
            <w:bookmarkStart w:id="26829" w:name="_Toc129057713"/>
            <w:bookmarkEnd w:id="26829"/>
          </w:p>
        </w:tc>
        <w:tc>
          <w:tcPr>
            <w:tcW w:w="663" w:type="dxa"/>
            <w:textDirection w:val="btLr"/>
            <w:tcPrChange w:id="26830" w:author="Στάθης Καπ" w:date="2023-02-26T08:48:00Z">
              <w:tcPr>
                <w:tcW w:w="663" w:type="dxa"/>
              </w:tcPr>
            </w:tcPrChange>
          </w:tcPr>
          <w:p w14:paraId="2111EB1A" w14:textId="4C7B8685" w:rsidR="008E010E" w:rsidRPr="00744E3F" w:rsidDel="009B47BA" w:rsidRDefault="008E010E">
            <w:pPr>
              <w:ind w:left="113" w:right="113"/>
              <w:rPr>
                <w:del w:id="26831" w:author="Στάθης Καπ" w:date="2023-02-26T09:06:00Z"/>
                <w:sz w:val="18"/>
                <w:szCs w:val="18"/>
                <w:lang w:val="el-GR"/>
                <w:rPrChange w:id="26832" w:author="Στάθης Καπ" w:date="2023-03-03T06:42:00Z">
                  <w:rPr>
                    <w:del w:id="26833" w:author="Στάθης Καπ" w:date="2023-02-26T09:06:00Z"/>
                    <w:sz w:val="18"/>
                    <w:szCs w:val="18"/>
                  </w:rPr>
                </w:rPrChange>
              </w:rPr>
              <w:pPrChange w:id="26834" w:author="Στάθης Καπ" w:date="2023-02-26T08:48:00Z">
                <w:pPr/>
              </w:pPrChange>
            </w:pPr>
            <w:bookmarkStart w:id="26835" w:name="_Toc129057714"/>
            <w:bookmarkEnd w:id="26835"/>
          </w:p>
        </w:tc>
        <w:tc>
          <w:tcPr>
            <w:tcW w:w="764" w:type="dxa"/>
            <w:textDirection w:val="btLr"/>
            <w:tcPrChange w:id="26836" w:author="Στάθης Καπ" w:date="2023-02-26T08:48:00Z">
              <w:tcPr>
                <w:tcW w:w="764" w:type="dxa"/>
              </w:tcPr>
            </w:tcPrChange>
          </w:tcPr>
          <w:p w14:paraId="47750F26" w14:textId="39E48C43" w:rsidR="008E010E" w:rsidRPr="00744E3F" w:rsidDel="009B47BA" w:rsidRDefault="008E010E">
            <w:pPr>
              <w:ind w:left="113" w:right="113"/>
              <w:rPr>
                <w:del w:id="26837" w:author="Στάθης Καπ" w:date="2023-02-26T09:06:00Z"/>
                <w:sz w:val="18"/>
                <w:szCs w:val="18"/>
                <w:lang w:val="el-GR"/>
                <w:rPrChange w:id="26838" w:author="Στάθης Καπ" w:date="2023-03-03T06:42:00Z">
                  <w:rPr>
                    <w:del w:id="26839" w:author="Στάθης Καπ" w:date="2023-02-26T09:06:00Z"/>
                    <w:sz w:val="18"/>
                    <w:szCs w:val="18"/>
                  </w:rPr>
                </w:rPrChange>
              </w:rPr>
              <w:pPrChange w:id="26840" w:author="Στάθης Καπ" w:date="2023-02-26T08:48:00Z">
                <w:pPr/>
              </w:pPrChange>
            </w:pPr>
            <w:bookmarkStart w:id="26841" w:name="_Toc129057715"/>
            <w:bookmarkEnd w:id="26841"/>
          </w:p>
        </w:tc>
        <w:tc>
          <w:tcPr>
            <w:tcW w:w="630" w:type="dxa"/>
            <w:textDirection w:val="btLr"/>
            <w:tcPrChange w:id="26842" w:author="Στάθης Καπ" w:date="2023-02-26T08:48:00Z">
              <w:tcPr>
                <w:tcW w:w="630" w:type="dxa"/>
              </w:tcPr>
            </w:tcPrChange>
          </w:tcPr>
          <w:p w14:paraId="70D30250" w14:textId="0FE5A80E" w:rsidR="008E010E" w:rsidRPr="00744E3F" w:rsidDel="009B47BA" w:rsidRDefault="008E010E">
            <w:pPr>
              <w:ind w:left="113" w:right="113"/>
              <w:rPr>
                <w:del w:id="26843" w:author="Στάθης Καπ" w:date="2023-02-26T09:06:00Z"/>
                <w:sz w:val="18"/>
                <w:szCs w:val="18"/>
                <w:lang w:val="el-GR"/>
                <w:rPrChange w:id="26844" w:author="Στάθης Καπ" w:date="2023-03-03T06:42:00Z">
                  <w:rPr>
                    <w:del w:id="26845" w:author="Στάθης Καπ" w:date="2023-02-26T09:06:00Z"/>
                    <w:sz w:val="18"/>
                    <w:szCs w:val="18"/>
                  </w:rPr>
                </w:rPrChange>
              </w:rPr>
              <w:pPrChange w:id="26846" w:author="Στάθης Καπ" w:date="2023-02-26T08:48:00Z">
                <w:pPr/>
              </w:pPrChange>
            </w:pPr>
            <w:bookmarkStart w:id="26847" w:name="_Toc129057716"/>
            <w:bookmarkEnd w:id="26847"/>
          </w:p>
        </w:tc>
        <w:tc>
          <w:tcPr>
            <w:tcW w:w="663" w:type="dxa"/>
            <w:textDirection w:val="btLr"/>
            <w:tcPrChange w:id="26848" w:author="Στάθης Καπ" w:date="2023-02-26T08:48:00Z">
              <w:tcPr>
                <w:tcW w:w="663" w:type="dxa"/>
              </w:tcPr>
            </w:tcPrChange>
          </w:tcPr>
          <w:p w14:paraId="6A0CAB46" w14:textId="786CE006" w:rsidR="008E010E" w:rsidRPr="00744E3F" w:rsidDel="009B47BA" w:rsidRDefault="008E010E">
            <w:pPr>
              <w:ind w:left="113" w:right="113"/>
              <w:rPr>
                <w:del w:id="26849" w:author="Στάθης Καπ" w:date="2023-02-26T09:06:00Z"/>
                <w:sz w:val="18"/>
                <w:szCs w:val="18"/>
                <w:lang w:val="el-GR"/>
                <w:rPrChange w:id="26850" w:author="Στάθης Καπ" w:date="2023-03-03T06:42:00Z">
                  <w:rPr>
                    <w:del w:id="26851" w:author="Στάθης Καπ" w:date="2023-02-26T09:06:00Z"/>
                    <w:sz w:val="18"/>
                    <w:szCs w:val="18"/>
                  </w:rPr>
                </w:rPrChange>
              </w:rPr>
              <w:pPrChange w:id="26852" w:author="Στάθης Καπ" w:date="2023-02-26T08:48:00Z">
                <w:pPr/>
              </w:pPrChange>
            </w:pPr>
            <w:bookmarkStart w:id="26853" w:name="_Toc129057717"/>
            <w:bookmarkEnd w:id="26853"/>
          </w:p>
        </w:tc>
        <w:tc>
          <w:tcPr>
            <w:tcW w:w="764" w:type="dxa"/>
            <w:textDirection w:val="btLr"/>
            <w:tcPrChange w:id="26854" w:author="Στάθης Καπ" w:date="2023-02-26T08:48:00Z">
              <w:tcPr>
                <w:tcW w:w="764" w:type="dxa"/>
              </w:tcPr>
            </w:tcPrChange>
          </w:tcPr>
          <w:p w14:paraId="03139225" w14:textId="03DB3634" w:rsidR="008E010E" w:rsidRPr="00744E3F" w:rsidDel="009B47BA" w:rsidRDefault="008E010E">
            <w:pPr>
              <w:ind w:left="113" w:right="113"/>
              <w:rPr>
                <w:del w:id="26855" w:author="Στάθης Καπ" w:date="2023-02-26T09:06:00Z"/>
                <w:sz w:val="18"/>
                <w:szCs w:val="18"/>
                <w:lang w:val="el-GR"/>
                <w:rPrChange w:id="26856" w:author="Στάθης Καπ" w:date="2023-03-03T06:42:00Z">
                  <w:rPr>
                    <w:del w:id="26857" w:author="Στάθης Καπ" w:date="2023-02-26T09:06:00Z"/>
                    <w:sz w:val="18"/>
                    <w:szCs w:val="18"/>
                  </w:rPr>
                </w:rPrChange>
              </w:rPr>
              <w:pPrChange w:id="26858" w:author="Στάθης Καπ" w:date="2023-02-26T08:48:00Z">
                <w:pPr/>
              </w:pPrChange>
            </w:pPr>
            <w:bookmarkStart w:id="26859" w:name="_Toc129057718"/>
            <w:bookmarkEnd w:id="26859"/>
          </w:p>
        </w:tc>
        <w:tc>
          <w:tcPr>
            <w:tcW w:w="630" w:type="dxa"/>
            <w:textDirection w:val="btLr"/>
            <w:tcPrChange w:id="26860" w:author="Στάθης Καπ" w:date="2023-02-26T08:48:00Z">
              <w:tcPr>
                <w:tcW w:w="630" w:type="dxa"/>
              </w:tcPr>
            </w:tcPrChange>
          </w:tcPr>
          <w:p w14:paraId="20DA56A2" w14:textId="0BBB0B49" w:rsidR="008E010E" w:rsidRPr="00744E3F" w:rsidDel="009B47BA" w:rsidRDefault="008E010E">
            <w:pPr>
              <w:ind w:left="113" w:right="113"/>
              <w:rPr>
                <w:del w:id="26861" w:author="Στάθης Καπ" w:date="2023-02-26T09:06:00Z"/>
                <w:sz w:val="18"/>
                <w:szCs w:val="18"/>
                <w:lang w:val="el-GR"/>
                <w:rPrChange w:id="26862" w:author="Στάθης Καπ" w:date="2023-03-03T06:42:00Z">
                  <w:rPr>
                    <w:del w:id="26863" w:author="Στάθης Καπ" w:date="2023-02-26T09:06:00Z"/>
                    <w:sz w:val="18"/>
                    <w:szCs w:val="18"/>
                  </w:rPr>
                </w:rPrChange>
              </w:rPr>
              <w:pPrChange w:id="26864" w:author="Στάθης Καπ" w:date="2023-02-26T08:48:00Z">
                <w:pPr/>
              </w:pPrChange>
            </w:pPr>
            <w:bookmarkStart w:id="26865" w:name="_Toc129057719"/>
            <w:bookmarkEnd w:id="26865"/>
          </w:p>
        </w:tc>
        <w:tc>
          <w:tcPr>
            <w:tcW w:w="663" w:type="dxa"/>
            <w:textDirection w:val="btLr"/>
            <w:tcPrChange w:id="26866" w:author="Στάθης Καπ" w:date="2023-02-26T08:48:00Z">
              <w:tcPr>
                <w:tcW w:w="663" w:type="dxa"/>
              </w:tcPr>
            </w:tcPrChange>
          </w:tcPr>
          <w:p w14:paraId="733A3960" w14:textId="21ACB14F" w:rsidR="008E010E" w:rsidRPr="00744E3F" w:rsidDel="009B47BA" w:rsidRDefault="008E010E">
            <w:pPr>
              <w:ind w:left="113" w:right="113"/>
              <w:rPr>
                <w:del w:id="26867" w:author="Στάθης Καπ" w:date="2023-02-26T09:06:00Z"/>
                <w:sz w:val="18"/>
                <w:szCs w:val="18"/>
                <w:lang w:val="el-GR"/>
                <w:rPrChange w:id="26868" w:author="Στάθης Καπ" w:date="2023-03-03T06:42:00Z">
                  <w:rPr>
                    <w:del w:id="26869" w:author="Στάθης Καπ" w:date="2023-02-26T09:06:00Z"/>
                    <w:sz w:val="18"/>
                    <w:szCs w:val="18"/>
                  </w:rPr>
                </w:rPrChange>
              </w:rPr>
              <w:pPrChange w:id="26870" w:author="Στάθης Καπ" w:date="2023-02-26T08:48:00Z">
                <w:pPr/>
              </w:pPrChange>
            </w:pPr>
            <w:bookmarkStart w:id="26871" w:name="_Toc129057720"/>
            <w:bookmarkEnd w:id="26871"/>
          </w:p>
        </w:tc>
        <w:tc>
          <w:tcPr>
            <w:tcW w:w="764" w:type="dxa"/>
            <w:textDirection w:val="btLr"/>
            <w:tcPrChange w:id="26872" w:author="Στάθης Καπ" w:date="2023-02-26T08:48:00Z">
              <w:tcPr>
                <w:tcW w:w="764" w:type="dxa"/>
              </w:tcPr>
            </w:tcPrChange>
          </w:tcPr>
          <w:p w14:paraId="1BB81562" w14:textId="791AE99B" w:rsidR="008E010E" w:rsidRPr="00744E3F" w:rsidDel="009B47BA" w:rsidRDefault="008E010E">
            <w:pPr>
              <w:ind w:left="113" w:right="113"/>
              <w:rPr>
                <w:del w:id="26873" w:author="Στάθης Καπ" w:date="2023-02-26T09:06:00Z"/>
                <w:sz w:val="18"/>
                <w:szCs w:val="18"/>
                <w:lang w:val="el-GR"/>
                <w:rPrChange w:id="26874" w:author="Στάθης Καπ" w:date="2023-03-03T06:42:00Z">
                  <w:rPr>
                    <w:del w:id="26875" w:author="Στάθης Καπ" w:date="2023-02-26T09:06:00Z"/>
                    <w:sz w:val="18"/>
                    <w:szCs w:val="18"/>
                  </w:rPr>
                </w:rPrChange>
              </w:rPr>
              <w:pPrChange w:id="26876" w:author="Στάθης Καπ" w:date="2023-02-26T08:48:00Z">
                <w:pPr/>
              </w:pPrChange>
            </w:pPr>
            <w:bookmarkStart w:id="26877" w:name="_Toc129057721"/>
            <w:bookmarkEnd w:id="26877"/>
          </w:p>
        </w:tc>
        <w:tc>
          <w:tcPr>
            <w:tcW w:w="630" w:type="dxa"/>
            <w:textDirection w:val="btLr"/>
            <w:tcPrChange w:id="26878" w:author="Στάθης Καπ" w:date="2023-02-26T08:48:00Z">
              <w:tcPr>
                <w:tcW w:w="630" w:type="dxa"/>
              </w:tcPr>
            </w:tcPrChange>
          </w:tcPr>
          <w:p w14:paraId="00190DAC" w14:textId="1880CB35" w:rsidR="008E010E" w:rsidRPr="00744E3F" w:rsidDel="009B47BA" w:rsidRDefault="008E010E">
            <w:pPr>
              <w:ind w:left="113" w:right="113"/>
              <w:rPr>
                <w:del w:id="26879" w:author="Στάθης Καπ" w:date="2023-02-26T09:06:00Z"/>
                <w:sz w:val="18"/>
                <w:szCs w:val="18"/>
                <w:lang w:val="el-GR"/>
                <w:rPrChange w:id="26880" w:author="Στάθης Καπ" w:date="2023-03-03T06:42:00Z">
                  <w:rPr>
                    <w:del w:id="26881" w:author="Στάθης Καπ" w:date="2023-02-26T09:06:00Z"/>
                    <w:sz w:val="18"/>
                    <w:szCs w:val="18"/>
                  </w:rPr>
                </w:rPrChange>
              </w:rPr>
              <w:pPrChange w:id="26882" w:author="Στάθης Καπ" w:date="2023-02-26T08:48:00Z">
                <w:pPr/>
              </w:pPrChange>
            </w:pPr>
            <w:bookmarkStart w:id="26883" w:name="_Toc129057722"/>
            <w:bookmarkEnd w:id="26883"/>
          </w:p>
        </w:tc>
        <w:tc>
          <w:tcPr>
            <w:tcW w:w="654" w:type="dxa"/>
            <w:textDirection w:val="btLr"/>
            <w:tcPrChange w:id="26884" w:author="Στάθης Καπ" w:date="2023-02-26T08:48:00Z">
              <w:tcPr>
                <w:tcW w:w="654" w:type="dxa"/>
              </w:tcPr>
            </w:tcPrChange>
          </w:tcPr>
          <w:p w14:paraId="5C2E3462" w14:textId="20007950" w:rsidR="008E010E" w:rsidRPr="00744E3F" w:rsidDel="009B47BA" w:rsidRDefault="00A53062">
            <w:pPr>
              <w:ind w:left="113" w:right="113"/>
              <w:rPr>
                <w:del w:id="26885" w:author="Στάθης Καπ" w:date="2023-02-26T09:06:00Z"/>
                <w:sz w:val="18"/>
                <w:szCs w:val="18"/>
                <w:lang w:val="el-GR"/>
                <w:rPrChange w:id="26886" w:author="Στάθης Καπ" w:date="2023-03-03T06:42:00Z">
                  <w:rPr>
                    <w:del w:id="26887" w:author="Στάθης Καπ" w:date="2023-02-26T09:06:00Z"/>
                    <w:sz w:val="18"/>
                    <w:szCs w:val="18"/>
                  </w:rPr>
                </w:rPrChange>
              </w:rPr>
              <w:pPrChange w:id="26888" w:author="Στάθης Καπ" w:date="2023-02-26T08:48:00Z">
                <w:pPr/>
              </w:pPrChange>
            </w:pPr>
            <w:del w:id="26889" w:author="Στάθης Καπ" w:date="2023-02-26T08:46:00Z">
              <w:r w:rsidRPr="00744E3F" w:rsidDel="00715EE1">
                <w:rPr>
                  <w:sz w:val="18"/>
                  <w:szCs w:val="18"/>
                  <w:lang w:val="el-GR"/>
                  <w:rPrChange w:id="26890" w:author="Στάθης Καπ" w:date="2023-03-03T06:42:00Z">
                    <w:rPr>
                      <w:sz w:val="18"/>
                      <w:szCs w:val="18"/>
                    </w:rPr>
                  </w:rPrChange>
                </w:rPr>
                <w:delText>259</w:delText>
              </w:r>
            </w:del>
            <w:bookmarkStart w:id="26891" w:name="_Toc129057723"/>
            <w:bookmarkEnd w:id="26891"/>
          </w:p>
        </w:tc>
        <w:tc>
          <w:tcPr>
            <w:tcW w:w="754" w:type="dxa"/>
            <w:textDirection w:val="btLr"/>
            <w:tcPrChange w:id="26892" w:author="Στάθης Καπ" w:date="2023-02-26T08:48:00Z">
              <w:tcPr>
                <w:tcW w:w="754" w:type="dxa"/>
              </w:tcPr>
            </w:tcPrChange>
          </w:tcPr>
          <w:p w14:paraId="739C7695" w14:textId="4D3AA95C" w:rsidR="008E010E" w:rsidRPr="00744E3F" w:rsidDel="009B47BA" w:rsidRDefault="008E010E">
            <w:pPr>
              <w:ind w:left="113" w:right="113"/>
              <w:rPr>
                <w:del w:id="26893" w:author="Στάθης Καπ" w:date="2023-02-26T09:06:00Z"/>
                <w:sz w:val="18"/>
                <w:szCs w:val="18"/>
                <w:lang w:val="el-GR"/>
                <w:rPrChange w:id="26894" w:author="Στάθης Καπ" w:date="2023-03-03T06:42:00Z">
                  <w:rPr>
                    <w:del w:id="26895" w:author="Στάθης Καπ" w:date="2023-02-26T09:06:00Z"/>
                    <w:sz w:val="18"/>
                    <w:szCs w:val="18"/>
                  </w:rPr>
                </w:rPrChange>
              </w:rPr>
              <w:pPrChange w:id="26896" w:author="Στάθης Καπ" w:date="2023-02-26T08:48:00Z">
                <w:pPr/>
              </w:pPrChange>
            </w:pPr>
            <w:bookmarkStart w:id="26897" w:name="_Toc129057724"/>
            <w:bookmarkEnd w:id="26897"/>
          </w:p>
        </w:tc>
        <w:tc>
          <w:tcPr>
            <w:tcW w:w="622" w:type="dxa"/>
            <w:textDirection w:val="btLr"/>
            <w:tcPrChange w:id="26898" w:author="Στάθης Καπ" w:date="2023-02-26T08:48:00Z">
              <w:tcPr>
                <w:tcW w:w="622" w:type="dxa"/>
              </w:tcPr>
            </w:tcPrChange>
          </w:tcPr>
          <w:p w14:paraId="547E1795" w14:textId="5E800A35" w:rsidR="008E010E" w:rsidRPr="00744E3F" w:rsidDel="009B47BA" w:rsidRDefault="008E010E">
            <w:pPr>
              <w:ind w:left="113" w:right="113"/>
              <w:rPr>
                <w:del w:id="26899" w:author="Στάθης Καπ" w:date="2023-02-26T09:06:00Z"/>
                <w:sz w:val="18"/>
                <w:szCs w:val="18"/>
                <w:lang w:val="el-GR"/>
                <w:rPrChange w:id="26900" w:author="Στάθης Καπ" w:date="2023-03-03T06:42:00Z">
                  <w:rPr>
                    <w:del w:id="26901" w:author="Στάθης Καπ" w:date="2023-02-26T09:06:00Z"/>
                    <w:sz w:val="18"/>
                    <w:szCs w:val="18"/>
                  </w:rPr>
                </w:rPrChange>
              </w:rPr>
              <w:pPrChange w:id="26902" w:author="Στάθης Καπ" w:date="2023-02-26T08:48:00Z">
                <w:pPr/>
              </w:pPrChange>
            </w:pPr>
            <w:bookmarkStart w:id="26903" w:name="_Toc129057725"/>
            <w:bookmarkEnd w:id="26903"/>
          </w:p>
        </w:tc>
        <w:bookmarkStart w:id="26904" w:name="_Toc129057726"/>
        <w:bookmarkEnd w:id="26904"/>
      </w:tr>
      <w:tr w:rsidR="008E010E" w:rsidRPr="007E7879" w:rsidDel="009B47BA" w14:paraId="15AE36E5" w14:textId="32428659" w:rsidTr="00715EE1">
        <w:trPr>
          <w:gridAfter w:val="1"/>
          <w:wAfter w:w="51" w:type="dxa"/>
          <w:cantSplit/>
          <w:trHeight w:val="567"/>
          <w:del w:id="26905" w:author="Στάθης Καπ" w:date="2023-02-26T09:06:00Z"/>
        </w:trPr>
        <w:tc>
          <w:tcPr>
            <w:tcW w:w="627" w:type="dxa"/>
            <w:gridSpan w:val="2"/>
            <w:textDirection w:val="btLr"/>
            <w:tcPrChange w:id="26906" w:author="Στάθης Καπ" w:date="2023-02-26T08:48:00Z">
              <w:tcPr>
                <w:tcW w:w="627" w:type="dxa"/>
              </w:tcPr>
            </w:tcPrChange>
          </w:tcPr>
          <w:p w14:paraId="4651E763" w14:textId="3A9841A3" w:rsidR="008E010E" w:rsidRPr="00744E3F" w:rsidDel="009B47BA" w:rsidRDefault="008E010E">
            <w:pPr>
              <w:ind w:left="113" w:right="113"/>
              <w:rPr>
                <w:del w:id="26907" w:author="Στάθης Καπ" w:date="2023-02-26T09:06:00Z"/>
                <w:sz w:val="18"/>
                <w:szCs w:val="18"/>
                <w:lang w:val="el-GR"/>
                <w:rPrChange w:id="26908" w:author="Στάθης Καπ" w:date="2023-03-03T06:42:00Z">
                  <w:rPr>
                    <w:del w:id="26909" w:author="Στάθης Καπ" w:date="2023-02-26T09:06:00Z"/>
                    <w:sz w:val="18"/>
                    <w:szCs w:val="18"/>
                  </w:rPr>
                </w:rPrChange>
              </w:rPr>
              <w:pPrChange w:id="26910" w:author="Στάθης Καπ" w:date="2023-02-26T08:48:00Z">
                <w:pPr/>
              </w:pPrChange>
            </w:pPr>
            <w:del w:id="26911" w:author="Στάθης Καπ" w:date="2023-02-26T08:46:00Z">
              <w:r w:rsidRPr="006E0881" w:rsidDel="00715EE1">
                <w:rPr>
                  <w:sz w:val="18"/>
                  <w:szCs w:val="18"/>
                </w:rPr>
                <w:delText>Pr</w:delText>
              </w:r>
              <w:r w:rsidRPr="00744E3F" w:rsidDel="00715EE1">
                <w:rPr>
                  <w:sz w:val="18"/>
                  <w:szCs w:val="18"/>
                  <w:lang w:val="el-GR"/>
                  <w:rPrChange w:id="26912" w:author="Στάθης Καπ" w:date="2023-03-03T06:42:00Z">
                    <w:rPr>
                      <w:sz w:val="18"/>
                      <w:szCs w:val="18"/>
                    </w:rPr>
                  </w:rPrChange>
                </w:rPr>
                <w:delText>12</w:delText>
              </w:r>
            </w:del>
            <w:bookmarkStart w:id="26913" w:name="_Toc129057727"/>
            <w:bookmarkEnd w:id="26913"/>
          </w:p>
        </w:tc>
        <w:tc>
          <w:tcPr>
            <w:tcW w:w="663" w:type="dxa"/>
            <w:textDirection w:val="btLr"/>
            <w:tcPrChange w:id="26914" w:author="Στάθης Καπ" w:date="2023-02-26T08:48:00Z">
              <w:tcPr>
                <w:tcW w:w="663" w:type="dxa"/>
              </w:tcPr>
            </w:tcPrChange>
          </w:tcPr>
          <w:p w14:paraId="4F269AA7" w14:textId="7E1AE241" w:rsidR="008E010E" w:rsidRPr="00744E3F" w:rsidDel="009B47BA" w:rsidRDefault="008E010E">
            <w:pPr>
              <w:ind w:left="113" w:right="113"/>
              <w:rPr>
                <w:del w:id="26915" w:author="Στάθης Καπ" w:date="2023-02-26T09:06:00Z"/>
                <w:sz w:val="18"/>
                <w:szCs w:val="18"/>
                <w:lang w:val="el-GR"/>
                <w:rPrChange w:id="26916" w:author="Στάθης Καπ" w:date="2023-03-03T06:42:00Z">
                  <w:rPr>
                    <w:del w:id="26917" w:author="Στάθης Καπ" w:date="2023-02-26T09:06:00Z"/>
                    <w:sz w:val="18"/>
                    <w:szCs w:val="18"/>
                  </w:rPr>
                </w:rPrChange>
              </w:rPr>
              <w:pPrChange w:id="26918" w:author="Στάθης Καπ" w:date="2023-02-26T08:48:00Z">
                <w:pPr/>
              </w:pPrChange>
            </w:pPr>
            <w:bookmarkStart w:id="26919" w:name="_Toc129057728"/>
            <w:bookmarkEnd w:id="26919"/>
          </w:p>
        </w:tc>
        <w:tc>
          <w:tcPr>
            <w:tcW w:w="764" w:type="dxa"/>
            <w:textDirection w:val="btLr"/>
            <w:tcPrChange w:id="26920" w:author="Στάθης Καπ" w:date="2023-02-26T08:48:00Z">
              <w:tcPr>
                <w:tcW w:w="764" w:type="dxa"/>
              </w:tcPr>
            </w:tcPrChange>
          </w:tcPr>
          <w:p w14:paraId="1707E2C5" w14:textId="6866C1DC" w:rsidR="008E010E" w:rsidRPr="00744E3F" w:rsidDel="009B47BA" w:rsidRDefault="008E010E">
            <w:pPr>
              <w:ind w:left="113" w:right="113"/>
              <w:rPr>
                <w:del w:id="26921" w:author="Στάθης Καπ" w:date="2023-02-26T09:06:00Z"/>
                <w:sz w:val="18"/>
                <w:szCs w:val="18"/>
                <w:lang w:val="el-GR"/>
                <w:rPrChange w:id="26922" w:author="Στάθης Καπ" w:date="2023-03-03T06:42:00Z">
                  <w:rPr>
                    <w:del w:id="26923" w:author="Στάθης Καπ" w:date="2023-02-26T09:06:00Z"/>
                    <w:sz w:val="18"/>
                    <w:szCs w:val="18"/>
                  </w:rPr>
                </w:rPrChange>
              </w:rPr>
              <w:pPrChange w:id="26924" w:author="Στάθης Καπ" w:date="2023-02-26T08:48:00Z">
                <w:pPr/>
              </w:pPrChange>
            </w:pPr>
            <w:bookmarkStart w:id="26925" w:name="_Toc129057729"/>
            <w:bookmarkEnd w:id="26925"/>
          </w:p>
        </w:tc>
        <w:tc>
          <w:tcPr>
            <w:tcW w:w="630" w:type="dxa"/>
            <w:textDirection w:val="btLr"/>
            <w:tcPrChange w:id="26926" w:author="Στάθης Καπ" w:date="2023-02-26T08:48:00Z">
              <w:tcPr>
                <w:tcW w:w="630" w:type="dxa"/>
              </w:tcPr>
            </w:tcPrChange>
          </w:tcPr>
          <w:p w14:paraId="24935AD6" w14:textId="492804A4" w:rsidR="008E010E" w:rsidRPr="00744E3F" w:rsidDel="009B47BA" w:rsidRDefault="008E010E">
            <w:pPr>
              <w:ind w:left="113" w:right="113"/>
              <w:rPr>
                <w:del w:id="26927" w:author="Στάθης Καπ" w:date="2023-02-26T09:06:00Z"/>
                <w:sz w:val="18"/>
                <w:szCs w:val="18"/>
                <w:lang w:val="el-GR"/>
                <w:rPrChange w:id="26928" w:author="Στάθης Καπ" w:date="2023-03-03T06:42:00Z">
                  <w:rPr>
                    <w:del w:id="26929" w:author="Στάθης Καπ" w:date="2023-02-26T09:06:00Z"/>
                    <w:sz w:val="18"/>
                    <w:szCs w:val="18"/>
                  </w:rPr>
                </w:rPrChange>
              </w:rPr>
              <w:pPrChange w:id="26930" w:author="Στάθης Καπ" w:date="2023-02-26T08:48:00Z">
                <w:pPr/>
              </w:pPrChange>
            </w:pPr>
            <w:bookmarkStart w:id="26931" w:name="_Toc129057730"/>
            <w:bookmarkEnd w:id="26931"/>
          </w:p>
        </w:tc>
        <w:tc>
          <w:tcPr>
            <w:tcW w:w="663" w:type="dxa"/>
            <w:textDirection w:val="btLr"/>
            <w:tcPrChange w:id="26932" w:author="Στάθης Καπ" w:date="2023-02-26T08:48:00Z">
              <w:tcPr>
                <w:tcW w:w="663" w:type="dxa"/>
              </w:tcPr>
            </w:tcPrChange>
          </w:tcPr>
          <w:p w14:paraId="44109138" w14:textId="1F46DAC0" w:rsidR="008E010E" w:rsidRPr="00744E3F" w:rsidDel="009B47BA" w:rsidRDefault="008E010E">
            <w:pPr>
              <w:ind w:left="113" w:right="113"/>
              <w:rPr>
                <w:del w:id="26933" w:author="Στάθης Καπ" w:date="2023-02-26T09:06:00Z"/>
                <w:sz w:val="18"/>
                <w:szCs w:val="18"/>
                <w:lang w:val="el-GR"/>
                <w:rPrChange w:id="26934" w:author="Στάθης Καπ" w:date="2023-03-03T06:42:00Z">
                  <w:rPr>
                    <w:del w:id="26935" w:author="Στάθης Καπ" w:date="2023-02-26T09:06:00Z"/>
                    <w:sz w:val="18"/>
                    <w:szCs w:val="18"/>
                  </w:rPr>
                </w:rPrChange>
              </w:rPr>
              <w:pPrChange w:id="26936" w:author="Στάθης Καπ" w:date="2023-02-26T08:48:00Z">
                <w:pPr/>
              </w:pPrChange>
            </w:pPr>
            <w:bookmarkStart w:id="26937" w:name="_Toc129057731"/>
            <w:bookmarkEnd w:id="26937"/>
          </w:p>
        </w:tc>
        <w:tc>
          <w:tcPr>
            <w:tcW w:w="764" w:type="dxa"/>
            <w:textDirection w:val="btLr"/>
            <w:tcPrChange w:id="26938" w:author="Στάθης Καπ" w:date="2023-02-26T08:48:00Z">
              <w:tcPr>
                <w:tcW w:w="764" w:type="dxa"/>
              </w:tcPr>
            </w:tcPrChange>
          </w:tcPr>
          <w:p w14:paraId="4A9FE424" w14:textId="7C42C30D" w:rsidR="008E010E" w:rsidRPr="00744E3F" w:rsidDel="009B47BA" w:rsidRDefault="008E010E">
            <w:pPr>
              <w:ind w:left="113" w:right="113"/>
              <w:rPr>
                <w:del w:id="26939" w:author="Στάθης Καπ" w:date="2023-02-26T09:06:00Z"/>
                <w:sz w:val="18"/>
                <w:szCs w:val="18"/>
                <w:lang w:val="el-GR"/>
                <w:rPrChange w:id="26940" w:author="Στάθης Καπ" w:date="2023-03-03T06:42:00Z">
                  <w:rPr>
                    <w:del w:id="26941" w:author="Στάθης Καπ" w:date="2023-02-26T09:06:00Z"/>
                    <w:sz w:val="18"/>
                    <w:szCs w:val="18"/>
                  </w:rPr>
                </w:rPrChange>
              </w:rPr>
              <w:pPrChange w:id="26942" w:author="Στάθης Καπ" w:date="2023-02-26T08:48:00Z">
                <w:pPr/>
              </w:pPrChange>
            </w:pPr>
            <w:bookmarkStart w:id="26943" w:name="_Toc129057732"/>
            <w:bookmarkEnd w:id="26943"/>
          </w:p>
        </w:tc>
        <w:tc>
          <w:tcPr>
            <w:tcW w:w="630" w:type="dxa"/>
            <w:textDirection w:val="btLr"/>
            <w:tcPrChange w:id="26944" w:author="Στάθης Καπ" w:date="2023-02-26T08:48:00Z">
              <w:tcPr>
                <w:tcW w:w="630" w:type="dxa"/>
              </w:tcPr>
            </w:tcPrChange>
          </w:tcPr>
          <w:p w14:paraId="730007E6" w14:textId="2841B89E" w:rsidR="008E010E" w:rsidRPr="00744E3F" w:rsidDel="009B47BA" w:rsidRDefault="008E010E">
            <w:pPr>
              <w:ind w:left="113" w:right="113"/>
              <w:rPr>
                <w:del w:id="26945" w:author="Στάθης Καπ" w:date="2023-02-26T09:06:00Z"/>
                <w:sz w:val="18"/>
                <w:szCs w:val="18"/>
                <w:lang w:val="el-GR"/>
                <w:rPrChange w:id="26946" w:author="Στάθης Καπ" w:date="2023-03-03T06:42:00Z">
                  <w:rPr>
                    <w:del w:id="26947" w:author="Στάθης Καπ" w:date="2023-02-26T09:06:00Z"/>
                    <w:sz w:val="18"/>
                    <w:szCs w:val="18"/>
                  </w:rPr>
                </w:rPrChange>
              </w:rPr>
              <w:pPrChange w:id="26948" w:author="Στάθης Καπ" w:date="2023-02-26T08:48:00Z">
                <w:pPr/>
              </w:pPrChange>
            </w:pPr>
            <w:bookmarkStart w:id="26949" w:name="_Toc129057733"/>
            <w:bookmarkEnd w:id="26949"/>
          </w:p>
        </w:tc>
        <w:tc>
          <w:tcPr>
            <w:tcW w:w="663" w:type="dxa"/>
            <w:textDirection w:val="btLr"/>
            <w:tcPrChange w:id="26950" w:author="Στάθης Καπ" w:date="2023-02-26T08:48:00Z">
              <w:tcPr>
                <w:tcW w:w="663" w:type="dxa"/>
              </w:tcPr>
            </w:tcPrChange>
          </w:tcPr>
          <w:p w14:paraId="633C060D" w14:textId="7C5458A4" w:rsidR="008E010E" w:rsidRPr="00744E3F" w:rsidDel="009B47BA" w:rsidRDefault="008E010E">
            <w:pPr>
              <w:ind w:left="113" w:right="113"/>
              <w:rPr>
                <w:del w:id="26951" w:author="Στάθης Καπ" w:date="2023-02-26T09:06:00Z"/>
                <w:sz w:val="18"/>
                <w:szCs w:val="18"/>
                <w:lang w:val="el-GR"/>
                <w:rPrChange w:id="26952" w:author="Στάθης Καπ" w:date="2023-03-03T06:42:00Z">
                  <w:rPr>
                    <w:del w:id="26953" w:author="Στάθης Καπ" w:date="2023-02-26T09:06:00Z"/>
                    <w:sz w:val="18"/>
                    <w:szCs w:val="18"/>
                  </w:rPr>
                </w:rPrChange>
              </w:rPr>
              <w:pPrChange w:id="26954" w:author="Στάθης Καπ" w:date="2023-02-26T08:48:00Z">
                <w:pPr/>
              </w:pPrChange>
            </w:pPr>
            <w:bookmarkStart w:id="26955" w:name="_Toc129057734"/>
            <w:bookmarkEnd w:id="26955"/>
          </w:p>
        </w:tc>
        <w:tc>
          <w:tcPr>
            <w:tcW w:w="764" w:type="dxa"/>
            <w:textDirection w:val="btLr"/>
            <w:tcPrChange w:id="26956" w:author="Στάθης Καπ" w:date="2023-02-26T08:48:00Z">
              <w:tcPr>
                <w:tcW w:w="764" w:type="dxa"/>
              </w:tcPr>
            </w:tcPrChange>
          </w:tcPr>
          <w:p w14:paraId="10C11889" w14:textId="4AD98436" w:rsidR="008E010E" w:rsidRPr="00744E3F" w:rsidDel="009B47BA" w:rsidRDefault="008E010E">
            <w:pPr>
              <w:ind w:left="113" w:right="113"/>
              <w:rPr>
                <w:del w:id="26957" w:author="Στάθης Καπ" w:date="2023-02-26T09:06:00Z"/>
                <w:sz w:val="18"/>
                <w:szCs w:val="18"/>
                <w:lang w:val="el-GR"/>
                <w:rPrChange w:id="26958" w:author="Στάθης Καπ" w:date="2023-03-03T06:42:00Z">
                  <w:rPr>
                    <w:del w:id="26959" w:author="Στάθης Καπ" w:date="2023-02-26T09:06:00Z"/>
                    <w:sz w:val="18"/>
                    <w:szCs w:val="18"/>
                  </w:rPr>
                </w:rPrChange>
              </w:rPr>
              <w:pPrChange w:id="26960" w:author="Στάθης Καπ" w:date="2023-02-26T08:48:00Z">
                <w:pPr/>
              </w:pPrChange>
            </w:pPr>
            <w:bookmarkStart w:id="26961" w:name="_Toc129057735"/>
            <w:bookmarkEnd w:id="26961"/>
          </w:p>
        </w:tc>
        <w:tc>
          <w:tcPr>
            <w:tcW w:w="630" w:type="dxa"/>
            <w:textDirection w:val="btLr"/>
            <w:tcPrChange w:id="26962" w:author="Στάθης Καπ" w:date="2023-02-26T08:48:00Z">
              <w:tcPr>
                <w:tcW w:w="630" w:type="dxa"/>
              </w:tcPr>
            </w:tcPrChange>
          </w:tcPr>
          <w:p w14:paraId="5AD70441" w14:textId="15B1F68B" w:rsidR="008E010E" w:rsidRPr="00744E3F" w:rsidDel="009B47BA" w:rsidRDefault="008E010E">
            <w:pPr>
              <w:ind w:left="113" w:right="113"/>
              <w:rPr>
                <w:del w:id="26963" w:author="Στάθης Καπ" w:date="2023-02-26T09:06:00Z"/>
                <w:sz w:val="18"/>
                <w:szCs w:val="18"/>
                <w:lang w:val="el-GR"/>
                <w:rPrChange w:id="26964" w:author="Στάθης Καπ" w:date="2023-03-03T06:42:00Z">
                  <w:rPr>
                    <w:del w:id="26965" w:author="Στάθης Καπ" w:date="2023-02-26T09:06:00Z"/>
                    <w:sz w:val="18"/>
                    <w:szCs w:val="18"/>
                  </w:rPr>
                </w:rPrChange>
              </w:rPr>
              <w:pPrChange w:id="26966" w:author="Στάθης Καπ" w:date="2023-02-26T08:48:00Z">
                <w:pPr/>
              </w:pPrChange>
            </w:pPr>
            <w:bookmarkStart w:id="26967" w:name="_Toc129057736"/>
            <w:bookmarkEnd w:id="26967"/>
          </w:p>
        </w:tc>
        <w:tc>
          <w:tcPr>
            <w:tcW w:w="654" w:type="dxa"/>
            <w:textDirection w:val="btLr"/>
            <w:tcPrChange w:id="26968" w:author="Στάθης Καπ" w:date="2023-02-26T08:48:00Z">
              <w:tcPr>
                <w:tcW w:w="654" w:type="dxa"/>
              </w:tcPr>
            </w:tcPrChange>
          </w:tcPr>
          <w:p w14:paraId="05CB0C35" w14:textId="674BEDB0" w:rsidR="008E010E" w:rsidRPr="00744E3F" w:rsidDel="009B47BA" w:rsidRDefault="009E2733">
            <w:pPr>
              <w:ind w:left="113" w:right="113"/>
              <w:rPr>
                <w:del w:id="26969" w:author="Στάθης Καπ" w:date="2023-02-26T09:06:00Z"/>
                <w:sz w:val="18"/>
                <w:szCs w:val="18"/>
                <w:lang w:val="el-GR"/>
                <w:rPrChange w:id="26970" w:author="Στάθης Καπ" w:date="2023-03-03T06:42:00Z">
                  <w:rPr>
                    <w:del w:id="26971" w:author="Στάθης Καπ" w:date="2023-02-26T09:06:00Z"/>
                    <w:sz w:val="18"/>
                    <w:szCs w:val="18"/>
                  </w:rPr>
                </w:rPrChange>
              </w:rPr>
              <w:pPrChange w:id="26972" w:author="Στάθης Καπ" w:date="2023-02-26T08:48:00Z">
                <w:pPr/>
              </w:pPrChange>
            </w:pPr>
            <w:del w:id="26973" w:author="Στάθης Καπ" w:date="2023-02-26T08:46:00Z">
              <w:r w:rsidRPr="00744E3F" w:rsidDel="00715EE1">
                <w:rPr>
                  <w:sz w:val="18"/>
                  <w:szCs w:val="18"/>
                  <w:lang w:val="el-GR"/>
                  <w:rPrChange w:id="26974" w:author="Στάθης Καπ" w:date="2023-03-03T06:42:00Z">
                    <w:rPr>
                      <w:sz w:val="18"/>
                      <w:szCs w:val="18"/>
                    </w:rPr>
                  </w:rPrChange>
                </w:rPr>
                <w:delText>386</w:delText>
              </w:r>
            </w:del>
            <w:bookmarkStart w:id="26975" w:name="_Toc129057737"/>
            <w:bookmarkEnd w:id="26975"/>
          </w:p>
        </w:tc>
        <w:tc>
          <w:tcPr>
            <w:tcW w:w="754" w:type="dxa"/>
            <w:textDirection w:val="btLr"/>
            <w:tcPrChange w:id="26976" w:author="Στάθης Καπ" w:date="2023-02-26T08:48:00Z">
              <w:tcPr>
                <w:tcW w:w="754" w:type="dxa"/>
              </w:tcPr>
            </w:tcPrChange>
          </w:tcPr>
          <w:p w14:paraId="599FF185" w14:textId="66EA65CE" w:rsidR="008E010E" w:rsidRPr="00744E3F" w:rsidDel="009B47BA" w:rsidRDefault="008E010E">
            <w:pPr>
              <w:ind w:left="113" w:right="113"/>
              <w:rPr>
                <w:del w:id="26977" w:author="Στάθης Καπ" w:date="2023-02-26T09:06:00Z"/>
                <w:sz w:val="18"/>
                <w:szCs w:val="18"/>
                <w:lang w:val="el-GR"/>
                <w:rPrChange w:id="26978" w:author="Στάθης Καπ" w:date="2023-03-03T06:42:00Z">
                  <w:rPr>
                    <w:del w:id="26979" w:author="Στάθης Καπ" w:date="2023-02-26T09:06:00Z"/>
                    <w:sz w:val="18"/>
                    <w:szCs w:val="18"/>
                  </w:rPr>
                </w:rPrChange>
              </w:rPr>
              <w:pPrChange w:id="26980" w:author="Στάθης Καπ" w:date="2023-02-26T08:48:00Z">
                <w:pPr/>
              </w:pPrChange>
            </w:pPr>
            <w:bookmarkStart w:id="26981" w:name="_Toc129057738"/>
            <w:bookmarkEnd w:id="26981"/>
          </w:p>
        </w:tc>
        <w:tc>
          <w:tcPr>
            <w:tcW w:w="622" w:type="dxa"/>
            <w:textDirection w:val="btLr"/>
            <w:tcPrChange w:id="26982" w:author="Στάθης Καπ" w:date="2023-02-26T08:48:00Z">
              <w:tcPr>
                <w:tcW w:w="622" w:type="dxa"/>
              </w:tcPr>
            </w:tcPrChange>
          </w:tcPr>
          <w:p w14:paraId="680151DB" w14:textId="49508D1E" w:rsidR="008E010E" w:rsidRPr="00744E3F" w:rsidDel="009B47BA" w:rsidRDefault="008E010E">
            <w:pPr>
              <w:ind w:left="113" w:right="113"/>
              <w:rPr>
                <w:del w:id="26983" w:author="Στάθης Καπ" w:date="2023-02-26T09:06:00Z"/>
                <w:sz w:val="18"/>
                <w:szCs w:val="18"/>
                <w:lang w:val="el-GR"/>
                <w:rPrChange w:id="26984" w:author="Στάθης Καπ" w:date="2023-03-03T06:42:00Z">
                  <w:rPr>
                    <w:del w:id="26985" w:author="Στάθης Καπ" w:date="2023-02-26T09:06:00Z"/>
                    <w:sz w:val="18"/>
                    <w:szCs w:val="18"/>
                  </w:rPr>
                </w:rPrChange>
              </w:rPr>
              <w:pPrChange w:id="26986" w:author="Στάθης Καπ" w:date="2023-02-26T08:48:00Z">
                <w:pPr/>
              </w:pPrChange>
            </w:pPr>
            <w:bookmarkStart w:id="26987" w:name="_Toc129057739"/>
            <w:bookmarkEnd w:id="26987"/>
          </w:p>
        </w:tc>
        <w:bookmarkStart w:id="26988" w:name="_Toc129057740"/>
        <w:bookmarkEnd w:id="26988"/>
      </w:tr>
      <w:tr w:rsidR="008E010E" w:rsidRPr="007E7879" w:rsidDel="009B47BA" w14:paraId="761CB2F3" w14:textId="2AF1B135" w:rsidTr="00715EE1">
        <w:trPr>
          <w:gridAfter w:val="1"/>
          <w:wAfter w:w="51" w:type="dxa"/>
          <w:cantSplit/>
          <w:trHeight w:val="567"/>
          <w:del w:id="26989" w:author="Στάθης Καπ" w:date="2023-02-26T09:06:00Z"/>
        </w:trPr>
        <w:tc>
          <w:tcPr>
            <w:tcW w:w="627" w:type="dxa"/>
            <w:gridSpan w:val="2"/>
            <w:textDirection w:val="btLr"/>
            <w:tcPrChange w:id="26990" w:author="Στάθης Καπ" w:date="2023-02-26T08:48:00Z">
              <w:tcPr>
                <w:tcW w:w="627" w:type="dxa"/>
              </w:tcPr>
            </w:tcPrChange>
          </w:tcPr>
          <w:p w14:paraId="577CBE17" w14:textId="3D28E4FD" w:rsidR="008E010E" w:rsidRPr="00744E3F" w:rsidDel="009B47BA" w:rsidRDefault="008E010E">
            <w:pPr>
              <w:ind w:left="113" w:right="113"/>
              <w:rPr>
                <w:del w:id="26991" w:author="Στάθης Καπ" w:date="2023-02-26T09:06:00Z"/>
                <w:sz w:val="18"/>
                <w:szCs w:val="18"/>
                <w:lang w:val="el-GR"/>
                <w:rPrChange w:id="26992" w:author="Στάθης Καπ" w:date="2023-03-03T06:42:00Z">
                  <w:rPr>
                    <w:del w:id="26993" w:author="Στάθης Καπ" w:date="2023-02-26T09:06:00Z"/>
                    <w:sz w:val="18"/>
                    <w:szCs w:val="18"/>
                  </w:rPr>
                </w:rPrChange>
              </w:rPr>
              <w:pPrChange w:id="26994" w:author="Στάθης Καπ" w:date="2023-02-26T08:48:00Z">
                <w:pPr/>
              </w:pPrChange>
            </w:pPr>
            <w:del w:id="26995" w:author="Στάθης Καπ" w:date="2023-02-26T08:46:00Z">
              <w:r w:rsidRPr="006E0881" w:rsidDel="00715EE1">
                <w:rPr>
                  <w:sz w:val="18"/>
                  <w:szCs w:val="18"/>
                </w:rPr>
                <w:delText>Pr</w:delText>
              </w:r>
              <w:r w:rsidRPr="00744E3F" w:rsidDel="00715EE1">
                <w:rPr>
                  <w:sz w:val="18"/>
                  <w:szCs w:val="18"/>
                  <w:lang w:val="el-GR"/>
                  <w:rPrChange w:id="26996" w:author="Στάθης Καπ" w:date="2023-03-03T06:42:00Z">
                    <w:rPr>
                      <w:sz w:val="18"/>
                      <w:szCs w:val="18"/>
                    </w:rPr>
                  </w:rPrChange>
                </w:rPr>
                <w:delText>13</w:delText>
              </w:r>
            </w:del>
            <w:bookmarkStart w:id="26997" w:name="_Toc129057741"/>
            <w:bookmarkEnd w:id="26997"/>
          </w:p>
        </w:tc>
        <w:tc>
          <w:tcPr>
            <w:tcW w:w="663" w:type="dxa"/>
            <w:textDirection w:val="btLr"/>
            <w:tcPrChange w:id="26998" w:author="Στάθης Καπ" w:date="2023-02-26T08:48:00Z">
              <w:tcPr>
                <w:tcW w:w="663" w:type="dxa"/>
              </w:tcPr>
            </w:tcPrChange>
          </w:tcPr>
          <w:p w14:paraId="67955C75" w14:textId="64E5A3E3" w:rsidR="008E010E" w:rsidRPr="001A3C7C" w:rsidDel="009B47BA" w:rsidRDefault="008E010E">
            <w:pPr>
              <w:ind w:left="113" w:right="113"/>
              <w:rPr>
                <w:del w:id="26999" w:author="Στάθης Καπ" w:date="2023-02-26T09:06:00Z"/>
                <w:sz w:val="18"/>
                <w:szCs w:val="18"/>
                <w:lang w:val="el-GR"/>
              </w:rPr>
              <w:pPrChange w:id="27000" w:author="Στάθης Καπ" w:date="2023-02-26T08:48:00Z">
                <w:pPr/>
              </w:pPrChange>
            </w:pPr>
            <w:bookmarkStart w:id="27001" w:name="_Toc129057742"/>
            <w:bookmarkEnd w:id="27001"/>
          </w:p>
        </w:tc>
        <w:tc>
          <w:tcPr>
            <w:tcW w:w="764" w:type="dxa"/>
            <w:textDirection w:val="btLr"/>
            <w:tcPrChange w:id="27002" w:author="Στάθης Καπ" w:date="2023-02-26T08:48:00Z">
              <w:tcPr>
                <w:tcW w:w="764" w:type="dxa"/>
              </w:tcPr>
            </w:tcPrChange>
          </w:tcPr>
          <w:p w14:paraId="6808E81E" w14:textId="58CD1D78" w:rsidR="008E010E" w:rsidRPr="00744E3F" w:rsidDel="009B47BA" w:rsidRDefault="008E010E">
            <w:pPr>
              <w:ind w:left="113" w:right="113"/>
              <w:rPr>
                <w:del w:id="27003" w:author="Στάθης Καπ" w:date="2023-02-26T09:06:00Z"/>
                <w:sz w:val="18"/>
                <w:szCs w:val="18"/>
                <w:lang w:val="el-GR"/>
                <w:rPrChange w:id="27004" w:author="Στάθης Καπ" w:date="2023-03-03T06:42:00Z">
                  <w:rPr>
                    <w:del w:id="27005" w:author="Στάθης Καπ" w:date="2023-02-26T09:06:00Z"/>
                    <w:sz w:val="18"/>
                    <w:szCs w:val="18"/>
                  </w:rPr>
                </w:rPrChange>
              </w:rPr>
              <w:pPrChange w:id="27006" w:author="Στάθης Καπ" w:date="2023-02-26T08:48:00Z">
                <w:pPr/>
              </w:pPrChange>
            </w:pPr>
            <w:bookmarkStart w:id="27007" w:name="_Toc129057743"/>
            <w:bookmarkEnd w:id="27007"/>
          </w:p>
        </w:tc>
        <w:tc>
          <w:tcPr>
            <w:tcW w:w="630" w:type="dxa"/>
            <w:textDirection w:val="btLr"/>
            <w:tcPrChange w:id="27008" w:author="Στάθης Καπ" w:date="2023-02-26T08:48:00Z">
              <w:tcPr>
                <w:tcW w:w="630" w:type="dxa"/>
              </w:tcPr>
            </w:tcPrChange>
          </w:tcPr>
          <w:p w14:paraId="38BDAB27" w14:textId="4FF074E9" w:rsidR="008E010E" w:rsidRPr="00744E3F" w:rsidDel="009B47BA" w:rsidRDefault="008E010E">
            <w:pPr>
              <w:ind w:left="113" w:right="113"/>
              <w:rPr>
                <w:del w:id="27009" w:author="Στάθης Καπ" w:date="2023-02-26T09:06:00Z"/>
                <w:sz w:val="18"/>
                <w:szCs w:val="18"/>
                <w:lang w:val="el-GR"/>
                <w:rPrChange w:id="27010" w:author="Στάθης Καπ" w:date="2023-03-03T06:42:00Z">
                  <w:rPr>
                    <w:del w:id="27011" w:author="Στάθης Καπ" w:date="2023-02-26T09:06:00Z"/>
                    <w:sz w:val="18"/>
                    <w:szCs w:val="18"/>
                  </w:rPr>
                </w:rPrChange>
              </w:rPr>
              <w:pPrChange w:id="27012" w:author="Στάθης Καπ" w:date="2023-02-26T08:48:00Z">
                <w:pPr/>
              </w:pPrChange>
            </w:pPr>
            <w:bookmarkStart w:id="27013" w:name="_Toc129057744"/>
            <w:bookmarkEnd w:id="27013"/>
          </w:p>
        </w:tc>
        <w:tc>
          <w:tcPr>
            <w:tcW w:w="663" w:type="dxa"/>
            <w:textDirection w:val="btLr"/>
            <w:tcPrChange w:id="27014" w:author="Στάθης Καπ" w:date="2023-02-26T08:48:00Z">
              <w:tcPr>
                <w:tcW w:w="663" w:type="dxa"/>
              </w:tcPr>
            </w:tcPrChange>
          </w:tcPr>
          <w:p w14:paraId="5F5BD25B" w14:textId="56C1F332" w:rsidR="008E010E" w:rsidRPr="001A3C7C" w:rsidDel="009B47BA" w:rsidRDefault="008E010E">
            <w:pPr>
              <w:ind w:left="113" w:right="113"/>
              <w:rPr>
                <w:del w:id="27015" w:author="Στάθης Καπ" w:date="2023-02-26T09:06:00Z"/>
                <w:sz w:val="18"/>
                <w:szCs w:val="18"/>
                <w:lang w:val="el-GR"/>
              </w:rPr>
              <w:pPrChange w:id="27016" w:author="Στάθης Καπ" w:date="2023-02-26T08:48:00Z">
                <w:pPr/>
              </w:pPrChange>
            </w:pPr>
            <w:bookmarkStart w:id="27017" w:name="_Toc129057745"/>
            <w:bookmarkEnd w:id="27017"/>
          </w:p>
        </w:tc>
        <w:tc>
          <w:tcPr>
            <w:tcW w:w="764" w:type="dxa"/>
            <w:textDirection w:val="btLr"/>
            <w:tcPrChange w:id="27018" w:author="Στάθης Καπ" w:date="2023-02-26T08:48:00Z">
              <w:tcPr>
                <w:tcW w:w="764" w:type="dxa"/>
              </w:tcPr>
            </w:tcPrChange>
          </w:tcPr>
          <w:p w14:paraId="60A1C912" w14:textId="699BBC39" w:rsidR="008E010E" w:rsidRPr="00744E3F" w:rsidDel="009B47BA" w:rsidRDefault="008E010E">
            <w:pPr>
              <w:ind w:left="113" w:right="113"/>
              <w:rPr>
                <w:del w:id="27019" w:author="Στάθης Καπ" w:date="2023-02-26T09:06:00Z"/>
                <w:sz w:val="18"/>
                <w:szCs w:val="18"/>
                <w:lang w:val="el-GR"/>
                <w:rPrChange w:id="27020" w:author="Στάθης Καπ" w:date="2023-03-03T06:42:00Z">
                  <w:rPr>
                    <w:del w:id="27021" w:author="Στάθης Καπ" w:date="2023-02-26T09:06:00Z"/>
                    <w:sz w:val="18"/>
                    <w:szCs w:val="18"/>
                  </w:rPr>
                </w:rPrChange>
              </w:rPr>
              <w:pPrChange w:id="27022" w:author="Στάθης Καπ" w:date="2023-02-26T08:48:00Z">
                <w:pPr/>
              </w:pPrChange>
            </w:pPr>
            <w:bookmarkStart w:id="27023" w:name="_Toc129057746"/>
            <w:bookmarkEnd w:id="27023"/>
          </w:p>
        </w:tc>
        <w:tc>
          <w:tcPr>
            <w:tcW w:w="630" w:type="dxa"/>
            <w:textDirection w:val="btLr"/>
            <w:tcPrChange w:id="27024" w:author="Στάθης Καπ" w:date="2023-02-26T08:48:00Z">
              <w:tcPr>
                <w:tcW w:w="630" w:type="dxa"/>
              </w:tcPr>
            </w:tcPrChange>
          </w:tcPr>
          <w:p w14:paraId="39AB937A" w14:textId="1690C89A" w:rsidR="008E010E" w:rsidRPr="00744E3F" w:rsidDel="009B47BA" w:rsidRDefault="008E010E">
            <w:pPr>
              <w:ind w:left="113" w:right="113"/>
              <w:rPr>
                <w:del w:id="27025" w:author="Στάθης Καπ" w:date="2023-02-26T09:06:00Z"/>
                <w:sz w:val="18"/>
                <w:szCs w:val="18"/>
                <w:lang w:val="el-GR"/>
                <w:rPrChange w:id="27026" w:author="Στάθης Καπ" w:date="2023-03-03T06:42:00Z">
                  <w:rPr>
                    <w:del w:id="27027" w:author="Στάθης Καπ" w:date="2023-02-26T09:06:00Z"/>
                    <w:sz w:val="18"/>
                    <w:szCs w:val="18"/>
                  </w:rPr>
                </w:rPrChange>
              </w:rPr>
              <w:pPrChange w:id="27028" w:author="Στάθης Καπ" w:date="2023-02-26T08:48:00Z">
                <w:pPr/>
              </w:pPrChange>
            </w:pPr>
            <w:bookmarkStart w:id="27029" w:name="_Toc129057747"/>
            <w:bookmarkEnd w:id="27029"/>
          </w:p>
        </w:tc>
        <w:tc>
          <w:tcPr>
            <w:tcW w:w="663" w:type="dxa"/>
            <w:textDirection w:val="btLr"/>
            <w:tcPrChange w:id="27030" w:author="Στάθης Καπ" w:date="2023-02-26T08:48:00Z">
              <w:tcPr>
                <w:tcW w:w="663" w:type="dxa"/>
              </w:tcPr>
            </w:tcPrChange>
          </w:tcPr>
          <w:p w14:paraId="0645844B" w14:textId="4B6C7304" w:rsidR="008E010E" w:rsidRPr="001A3C7C" w:rsidDel="009B47BA" w:rsidRDefault="008E010E">
            <w:pPr>
              <w:ind w:left="113" w:right="113"/>
              <w:rPr>
                <w:del w:id="27031" w:author="Στάθης Καπ" w:date="2023-02-26T09:06:00Z"/>
                <w:sz w:val="18"/>
                <w:szCs w:val="18"/>
                <w:lang w:val="el-GR"/>
              </w:rPr>
              <w:pPrChange w:id="27032" w:author="Στάθης Καπ" w:date="2023-02-26T08:48:00Z">
                <w:pPr/>
              </w:pPrChange>
            </w:pPr>
            <w:bookmarkStart w:id="27033" w:name="_Toc129057748"/>
            <w:bookmarkEnd w:id="27033"/>
          </w:p>
        </w:tc>
        <w:tc>
          <w:tcPr>
            <w:tcW w:w="764" w:type="dxa"/>
            <w:textDirection w:val="btLr"/>
            <w:tcPrChange w:id="27034" w:author="Στάθης Καπ" w:date="2023-02-26T08:48:00Z">
              <w:tcPr>
                <w:tcW w:w="764" w:type="dxa"/>
              </w:tcPr>
            </w:tcPrChange>
          </w:tcPr>
          <w:p w14:paraId="33F0E3F9" w14:textId="1A854DB4" w:rsidR="008E010E" w:rsidRPr="00744E3F" w:rsidDel="009B47BA" w:rsidRDefault="008E010E">
            <w:pPr>
              <w:ind w:left="113" w:right="113"/>
              <w:rPr>
                <w:del w:id="27035" w:author="Στάθης Καπ" w:date="2023-02-26T09:06:00Z"/>
                <w:sz w:val="18"/>
                <w:szCs w:val="18"/>
                <w:lang w:val="el-GR"/>
                <w:rPrChange w:id="27036" w:author="Στάθης Καπ" w:date="2023-03-03T06:42:00Z">
                  <w:rPr>
                    <w:del w:id="27037" w:author="Στάθης Καπ" w:date="2023-02-26T09:06:00Z"/>
                    <w:sz w:val="18"/>
                    <w:szCs w:val="18"/>
                  </w:rPr>
                </w:rPrChange>
              </w:rPr>
              <w:pPrChange w:id="27038" w:author="Στάθης Καπ" w:date="2023-02-26T08:48:00Z">
                <w:pPr/>
              </w:pPrChange>
            </w:pPr>
            <w:bookmarkStart w:id="27039" w:name="_Toc129057749"/>
            <w:bookmarkEnd w:id="27039"/>
          </w:p>
        </w:tc>
        <w:tc>
          <w:tcPr>
            <w:tcW w:w="630" w:type="dxa"/>
            <w:textDirection w:val="btLr"/>
            <w:tcPrChange w:id="27040" w:author="Στάθης Καπ" w:date="2023-02-26T08:48:00Z">
              <w:tcPr>
                <w:tcW w:w="630" w:type="dxa"/>
              </w:tcPr>
            </w:tcPrChange>
          </w:tcPr>
          <w:p w14:paraId="3B66A02C" w14:textId="07029F6D" w:rsidR="008E010E" w:rsidRPr="00744E3F" w:rsidDel="009B47BA" w:rsidRDefault="008E010E">
            <w:pPr>
              <w:ind w:left="113" w:right="113"/>
              <w:rPr>
                <w:del w:id="27041" w:author="Στάθης Καπ" w:date="2023-02-26T09:06:00Z"/>
                <w:sz w:val="18"/>
                <w:szCs w:val="18"/>
                <w:lang w:val="el-GR"/>
                <w:rPrChange w:id="27042" w:author="Στάθης Καπ" w:date="2023-03-03T06:42:00Z">
                  <w:rPr>
                    <w:del w:id="27043" w:author="Στάθης Καπ" w:date="2023-02-26T09:06:00Z"/>
                    <w:sz w:val="18"/>
                    <w:szCs w:val="18"/>
                  </w:rPr>
                </w:rPrChange>
              </w:rPr>
              <w:pPrChange w:id="27044" w:author="Στάθης Καπ" w:date="2023-02-26T08:48:00Z">
                <w:pPr/>
              </w:pPrChange>
            </w:pPr>
            <w:bookmarkStart w:id="27045" w:name="_Toc129057750"/>
            <w:bookmarkEnd w:id="27045"/>
          </w:p>
        </w:tc>
        <w:tc>
          <w:tcPr>
            <w:tcW w:w="654" w:type="dxa"/>
            <w:textDirection w:val="btLr"/>
            <w:tcPrChange w:id="27046" w:author="Στάθης Καπ" w:date="2023-02-26T08:48:00Z">
              <w:tcPr>
                <w:tcW w:w="654" w:type="dxa"/>
              </w:tcPr>
            </w:tcPrChange>
          </w:tcPr>
          <w:p w14:paraId="6B1B9438" w14:textId="0AAAD272" w:rsidR="008E010E" w:rsidRPr="00744E3F" w:rsidDel="009B47BA" w:rsidRDefault="009E2733">
            <w:pPr>
              <w:ind w:left="113" w:right="113"/>
              <w:rPr>
                <w:del w:id="27047" w:author="Στάθης Καπ" w:date="2023-02-26T09:06:00Z"/>
                <w:sz w:val="18"/>
                <w:szCs w:val="18"/>
                <w:lang w:val="el-GR"/>
                <w:rPrChange w:id="27048" w:author="Στάθης Καπ" w:date="2023-03-03T06:42:00Z">
                  <w:rPr>
                    <w:del w:id="27049" w:author="Στάθης Καπ" w:date="2023-02-26T09:06:00Z"/>
                    <w:sz w:val="18"/>
                    <w:szCs w:val="18"/>
                  </w:rPr>
                </w:rPrChange>
              </w:rPr>
              <w:pPrChange w:id="27050" w:author="Στάθης Καπ" w:date="2023-02-26T08:48:00Z">
                <w:pPr/>
              </w:pPrChange>
            </w:pPr>
            <w:del w:id="27051" w:author="Στάθης Καπ" w:date="2023-02-26T08:46:00Z">
              <w:r w:rsidRPr="00744E3F" w:rsidDel="00715EE1">
                <w:rPr>
                  <w:sz w:val="18"/>
                  <w:szCs w:val="18"/>
                  <w:lang w:val="el-GR"/>
                  <w:rPrChange w:id="27052" w:author="Στάθης Καπ" w:date="2023-03-03T06:42:00Z">
                    <w:rPr>
                      <w:sz w:val="18"/>
                      <w:szCs w:val="18"/>
                    </w:rPr>
                  </w:rPrChange>
                </w:rPr>
                <w:delText>366</w:delText>
              </w:r>
            </w:del>
            <w:bookmarkStart w:id="27053" w:name="_Toc129057751"/>
            <w:bookmarkEnd w:id="27053"/>
          </w:p>
        </w:tc>
        <w:tc>
          <w:tcPr>
            <w:tcW w:w="754" w:type="dxa"/>
            <w:textDirection w:val="btLr"/>
            <w:tcPrChange w:id="27054" w:author="Στάθης Καπ" w:date="2023-02-26T08:48:00Z">
              <w:tcPr>
                <w:tcW w:w="754" w:type="dxa"/>
              </w:tcPr>
            </w:tcPrChange>
          </w:tcPr>
          <w:p w14:paraId="1C121930" w14:textId="56581B95" w:rsidR="008E010E" w:rsidRPr="00744E3F" w:rsidDel="009B47BA" w:rsidRDefault="008E010E">
            <w:pPr>
              <w:ind w:left="113" w:right="113"/>
              <w:rPr>
                <w:del w:id="27055" w:author="Στάθης Καπ" w:date="2023-02-26T09:06:00Z"/>
                <w:sz w:val="18"/>
                <w:szCs w:val="18"/>
                <w:lang w:val="el-GR"/>
                <w:rPrChange w:id="27056" w:author="Στάθης Καπ" w:date="2023-03-03T06:42:00Z">
                  <w:rPr>
                    <w:del w:id="27057" w:author="Στάθης Καπ" w:date="2023-02-26T09:06:00Z"/>
                    <w:sz w:val="18"/>
                    <w:szCs w:val="18"/>
                  </w:rPr>
                </w:rPrChange>
              </w:rPr>
              <w:pPrChange w:id="27058" w:author="Στάθης Καπ" w:date="2023-02-26T08:48:00Z">
                <w:pPr/>
              </w:pPrChange>
            </w:pPr>
            <w:bookmarkStart w:id="27059" w:name="_Toc129057752"/>
            <w:bookmarkEnd w:id="27059"/>
          </w:p>
        </w:tc>
        <w:tc>
          <w:tcPr>
            <w:tcW w:w="622" w:type="dxa"/>
            <w:textDirection w:val="btLr"/>
            <w:tcPrChange w:id="27060" w:author="Στάθης Καπ" w:date="2023-02-26T08:48:00Z">
              <w:tcPr>
                <w:tcW w:w="622" w:type="dxa"/>
              </w:tcPr>
            </w:tcPrChange>
          </w:tcPr>
          <w:p w14:paraId="7D5D0F31" w14:textId="0D26F780" w:rsidR="008E010E" w:rsidRPr="00744E3F" w:rsidDel="009B47BA" w:rsidRDefault="008E010E">
            <w:pPr>
              <w:ind w:left="113" w:right="113"/>
              <w:rPr>
                <w:del w:id="27061" w:author="Στάθης Καπ" w:date="2023-02-26T09:06:00Z"/>
                <w:sz w:val="18"/>
                <w:szCs w:val="18"/>
                <w:lang w:val="el-GR"/>
                <w:rPrChange w:id="27062" w:author="Στάθης Καπ" w:date="2023-03-03T06:42:00Z">
                  <w:rPr>
                    <w:del w:id="27063" w:author="Στάθης Καπ" w:date="2023-02-26T09:06:00Z"/>
                    <w:sz w:val="18"/>
                    <w:szCs w:val="18"/>
                  </w:rPr>
                </w:rPrChange>
              </w:rPr>
              <w:pPrChange w:id="27064" w:author="Στάθης Καπ" w:date="2023-02-26T08:48:00Z">
                <w:pPr/>
              </w:pPrChange>
            </w:pPr>
            <w:bookmarkStart w:id="27065" w:name="_Toc129057753"/>
            <w:bookmarkEnd w:id="27065"/>
          </w:p>
        </w:tc>
        <w:bookmarkStart w:id="27066" w:name="_Toc129057754"/>
        <w:bookmarkEnd w:id="27066"/>
      </w:tr>
      <w:tr w:rsidR="008E010E" w:rsidRPr="007E7879" w:rsidDel="009B47BA" w14:paraId="40C073B9" w14:textId="3018B312" w:rsidTr="00715EE1">
        <w:trPr>
          <w:gridAfter w:val="1"/>
          <w:wAfter w:w="51" w:type="dxa"/>
          <w:cantSplit/>
          <w:trHeight w:val="567"/>
          <w:del w:id="27067" w:author="Στάθης Καπ" w:date="2023-02-26T09:06:00Z"/>
        </w:trPr>
        <w:tc>
          <w:tcPr>
            <w:tcW w:w="627" w:type="dxa"/>
            <w:gridSpan w:val="2"/>
            <w:textDirection w:val="btLr"/>
            <w:tcPrChange w:id="27068" w:author="Στάθης Καπ" w:date="2023-02-26T08:48:00Z">
              <w:tcPr>
                <w:tcW w:w="627" w:type="dxa"/>
              </w:tcPr>
            </w:tcPrChange>
          </w:tcPr>
          <w:p w14:paraId="460A00B3" w14:textId="15281194" w:rsidR="008E010E" w:rsidRPr="00744E3F" w:rsidDel="009B47BA" w:rsidRDefault="008E010E">
            <w:pPr>
              <w:ind w:left="113" w:right="113"/>
              <w:rPr>
                <w:del w:id="27069" w:author="Στάθης Καπ" w:date="2023-02-26T09:06:00Z"/>
                <w:sz w:val="18"/>
                <w:szCs w:val="18"/>
                <w:lang w:val="el-GR"/>
                <w:rPrChange w:id="27070" w:author="Στάθης Καπ" w:date="2023-03-03T06:42:00Z">
                  <w:rPr>
                    <w:del w:id="27071" w:author="Στάθης Καπ" w:date="2023-02-26T09:06:00Z"/>
                    <w:sz w:val="18"/>
                    <w:szCs w:val="18"/>
                  </w:rPr>
                </w:rPrChange>
              </w:rPr>
              <w:pPrChange w:id="27072" w:author="Στάθης Καπ" w:date="2023-02-26T08:48:00Z">
                <w:pPr/>
              </w:pPrChange>
            </w:pPr>
            <w:del w:id="27073" w:author="Στάθης Καπ" w:date="2023-02-26T08:46:00Z">
              <w:r w:rsidRPr="006E0881" w:rsidDel="00715EE1">
                <w:rPr>
                  <w:sz w:val="18"/>
                  <w:szCs w:val="18"/>
                </w:rPr>
                <w:delText>Pr</w:delText>
              </w:r>
              <w:r w:rsidRPr="00744E3F" w:rsidDel="00715EE1">
                <w:rPr>
                  <w:sz w:val="18"/>
                  <w:szCs w:val="18"/>
                  <w:lang w:val="el-GR"/>
                  <w:rPrChange w:id="27074" w:author="Στάθης Καπ" w:date="2023-03-03T06:42:00Z">
                    <w:rPr>
                      <w:sz w:val="18"/>
                      <w:szCs w:val="18"/>
                    </w:rPr>
                  </w:rPrChange>
                </w:rPr>
                <w:delText>14</w:delText>
              </w:r>
            </w:del>
            <w:bookmarkStart w:id="27075" w:name="_Toc129057755"/>
            <w:bookmarkEnd w:id="27075"/>
          </w:p>
        </w:tc>
        <w:tc>
          <w:tcPr>
            <w:tcW w:w="663" w:type="dxa"/>
            <w:textDirection w:val="btLr"/>
            <w:tcPrChange w:id="27076" w:author="Στάθης Καπ" w:date="2023-02-26T08:48:00Z">
              <w:tcPr>
                <w:tcW w:w="663" w:type="dxa"/>
              </w:tcPr>
            </w:tcPrChange>
          </w:tcPr>
          <w:p w14:paraId="08C9A693" w14:textId="3D370DA4" w:rsidR="008E010E" w:rsidRPr="004539C1" w:rsidDel="009B47BA" w:rsidRDefault="008E010E">
            <w:pPr>
              <w:ind w:left="113" w:right="113"/>
              <w:rPr>
                <w:del w:id="27077" w:author="Στάθης Καπ" w:date="2023-02-26T09:06:00Z"/>
                <w:sz w:val="18"/>
                <w:szCs w:val="18"/>
                <w:lang w:val="el-GR"/>
              </w:rPr>
              <w:pPrChange w:id="27078" w:author="Στάθης Καπ" w:date="2023-02-26T08:48:00Z">
                <w:pPr/>
              </w:pPrChange>
            </w:pPr>
            <w:bookmarkStart w:id="27079" w:name="_Toc129057756"/>
            <w:bookmarkEnd w:id="27079"/>
          </w:p>
        </w:tc>
        <w:tc>
          <w:tcPr>
            <w:tcW w:w="764" w:type="dxa"/>
            <w:textDirection w:val="btLr"/>
            <w:tcPrChange w:id="27080" w:author="Στάθης Καπ" w:date="2023-02-26T08:48:00Z">
              <w:tcPr>
                <w:tcW w:w="764" w:type="dxa"/>
              </w:tcPr>
            </w:tcPrChange>
          </w:tcPr>
          <w:p w14:paraId="3B081D2F" w14:textId="0413333C" w:rsidR="008E010E" w:rsidRPr="00744E3F" w:rsidDel="009B47BA" w:rsidRDefault="008E010E">
            <w:pPr>
              <w:ind w:left="113" w:right="113"/>
              <w:rPr>
                <w:del w:id="27081" w:author="Στάθης Καπ" w:date="2023-02-26T09:06:00Z"/>
                <w:sz w:val="18"/>
                <w:szCs w:val="18"/>
                <w:lang w:val="el-GR"/>
                <w:rPrChange w:id="27082" w:author="Στάθης Καπ" w:date="2023-03-03T06:42:00Z">
                  <w:rPr>
                    <w:del w:id="27083" w:author="Στάθης Καπ" w:date="2023-02-26T09:06:00Z"/>
                    <w:sz w:val="18"/>
                    <w:szCs w:val="18"/>
                  </w:rPr>
                </w:rPrChange>
              </w:rPr>
              <w:pPrChange w:id="27084" w:author="Στάθης Καπ" w:date="2023-02-26T08:48:00Z">
                <w:pPr/>
              </w:pPrChange>
            </w:pPr>
            <w:bookmarkStart w:id="27085" w:name="_Toc129057757"/>
            <w:bookmarkEnd w:id="27085"/>
          </w:p>
        </w:tc>
        <w:tc>
          <w:tcPr>
            <w:tcW w:w="630" w:type="dxa"/>
            <w:textDirection w:val="btLr"/>
            <w:tcPrChange w:id="27086" w:author="Στάθης Καπ" w:date="2023-02-26T08:48:00Z">
              <w:tcPr>
                <w:tcW w:w="630" w:type="dxa"/>
              </w:tcPr>
            </w:tcPrChange>
          </w:tcPr>
          <w:p w14:paraId="41546E5D" w14:textId="6FA1326D" w:rsidR="008E010E" w:rsidRPr="00744E3F" w:rsidDel="009B47BA" w:rsidRDefault="008E010E">
            <w:pPr>
              <w:ind w:left="113" w:right="113"/>
              <w:rPr>
                <w:del w:id="27087" w:author="Στάθης Καπ" w:date="2023-02-26T09:06:00Z"/>
                <w:sz w:val="18"/>
                <w:szCs w:val="18"/>
                <w:lang w:val="el-GR"/>
                <w:rPrChange w:id="27088" w:author="Στάθης Καπ" w:date="2023-03-03T06:42:00Z">
                  <w:rPr>
                    <w:del w:id="27089" w:author="Στάθης Καπ" w:date="2023-02-26T09:06:00Z"/>
                    <w:sz w:val="18"/>
                    <w:szCs w:val="18"/>
                  </w:rPr>
                </w:rPrChange>
              </w:rPr>
              <w:pPrChange w:id="27090" w:author="Στάθης Καπ" w:date="2023-02-26T08:48:00Z">
                <w:pPr/>
              </w:pPrChange>
            </w:pPr>
            <w:bookmarkStart w:id="27091" w:name="_Toc129057758"/>
            <w:bookmarkEnd w:id="27091"/>
          </w:p>
        </w:tc>
        <w:tc>
          <w:tcPr>
            <w:tcW w:w="663" w:type="dxa"/>
            <w:textDirection w:val="btLr"/>
            <w:tcPrChange w:id="27092" w:author="Στάθης Καπ" w:date="2023-02-26T08:48:00Z">
              <w:tcPr>
                <w:tcW w:w="663" w:type="dxa"/>
              </w:tcPr>
            </w:tcPrChange>
          </w:tcPr>
          <w:p w14:paraId="5F1ABAE7" w14:textId="16187131" w:rsidR="008E010E" w:rsidRPr="004539C1" w:rsidDel="009B47BA" w:rsidRDefault="008E010E">
            <w:pPr>
              <w:ind w:left="113" w:right="113"/>
              <w:rPr>
                <w:del w:id="27093" w:author="Στάθης Καπ" w:date="2023-02-26T09:06:00Z"/>
                <w:sz w:val="18"/>
                <w:szCs w:val="18"/>
                <w:lang w:val="el-GR"/>
              </w:rPr>
              <w:pPrChange w:id="27094" w:author="Στάθης Καπ" w:date="2023-02-26T08:48:00Z">
                <w:pPr/>
              </w:pPrChange>
            </w:pPr>
            <w:bookmarkStart w:id="27095" w:name="_Toc129057759"/>
            <w:bookmarkEnd w:id="27095"/>
          </w:p>
        </w:tc>
        <w:tc>
          <w:tcPr>
            <w:tcW w:w="764" w:type="dxa"/>
            <w:textDirection w:val="btLr"/>
            <w:tcPrChange w:id="27096" w:author="Στάθης Καπ" w:date="2023-02-26T08:48:00Z">
              <w:tcPr>
                <w:tcW w:w="764" w:type="dxa"/>
              </w:tcPr>
            </w:tcPrChange>
          </w:tcPr>
          <w:p w14:paraId="1F8116F2" w14:textId="42BB265D" w:rsidR="008E010E" w:rsidRPr="00744E3F" w:rsidDel="009B47BA" w:rsidRDefault="008E010E">
            <w:pPr>
              <w:ind w:left="113" w:right="113"/>
              <w:rPr>
                <w:del w:id="27097" w:author="Στάθης Καπ" w:date="2023-02-26T09:06:00Z"/>
                <w:sz w:val="18"/>
                <w:szCs w:val="18"/>
                <w:lang w:val="el-GR"/>
                <w:rPrChange w:id="27098" w:author="Στάθης Καπ" w:date="2023-03-03T06:42:00Z">
                  <w:rPr>
                    <w:del w:id="27099" w:author="Στάθης Καπ" w:date="2023-02-26T09:06:00Z"/>
                    <w:sz w:val="18"/>
                    <w:szCs w:val="18"/>
                  </w:rPr>
                </w:rPrChange>
              </w:rPr>
              <w:pPrChange w:id="27100" w:author="Στάθης Καπ" w:date="2023-02-26T08:48:00Z">
                <w:pPr/>
              </w:pPrChange>
            </w:pPr>
            <w:bookmarkStart w:id="27101" w:name="_Toc129057760"/>
            <w:bookmarkEnd w:id="27101"/>
          </w:p>
        </w:tc>
        <w:tc>
          <w:tcPr>
            <w:tcW w:w="630" w:type="dxa"/>
            <w:textDirection w:val="btLr"/>
            <w:tcPrChange w:id="27102" w:author="Στάθης Καπ" w:date="2023-02-26T08:48:00Z">
              <w:tcPr>
                <w:tcW w:w="630" w:type="dxa"/>
              </w:tcPr>
            </w:tcPrChange>
          </w:tcPr>
          <w:p w14:paraId="365A1263" w14:textId="20BB9527" w:rsidR="008E010E" w:rsidRPr="00744E3F" w:rsidDel="009B47BA" w:rsidRDefault="008E010E">
            <w:pPr>
              <w:ind w:left="113" w:right="113"/>
              <w:rPr>
                <w:del w:id="27103" w:author="Στάθης Καπ" w:date="2023-02-26T09:06:00Z"/>
                <w:sz w:val="18"/>
                <w:szCs w:val="18"/>
                <w:lang w:val="el-GR"/>
                <w:rPrChange w:id="27104" w:author="Στάθης Καπ" w:date="2023-03-03T06:42:00Z">
                  <w:rPr>
                    <w:del w:id="27105" w:author="Στάθης Καπ" w:date="2023-02-26T09:06:00Z"/>
                    <w:sz w:val="18"/>
                    <w:szCs w:val="18"/>
                  </w:rPr>
                </w:rPrChange>
              </w:rPr>
              <w:pPrChange w:id="27106" w:author="Στάθης Καπ" w:date="2023-02-26T08:48:00Z">
                <w:pPr/>
              </w:pPrChange>
            </w:pPr>
            <w:bookmarkStart w:id="27107" w:name="_Toc129057761"/>
            <w:bookmarkEnd w:id="27107"/>
          </w:p>
        </w:tc>
        <w:tc>
          <w:tcPr>
            <w:tcW w:w="663" w:type="dxa"/>
            <w:textDirection w:val="btLr"/>
            <w:tcPrChange w:id="27108" w:author="Στάθης Καπ" w:date="2023-02-26T08:48:00Z">
              <w:tcPr>
                <w:tcW w:w="663" w:type="dxa"/>
              </w:tcPr>
            </w:tcPrChange>
          </w:tcPr>
          <w:p w14:paraId="38803CF4" w14:textId="5755CB10" w:rsidR="008E010E" w:rsidRPr="004539C1" w:rsidDel="009B47BA" w:rsidRDefault="008E010E">
            <w:pPr>
              <w:ind w:left="113" w:right="113"/>
              <w:rPr>
                <w:del w:id="27109" w:author="Στάθης Καπ" w:date="2023-02-26T09:06:00Z"/>
                <w:sz w:val="18"/>
                <w:szCs w:val="18"/>
                <w:lang w:val="el-GR"/>
              </w:rPr>
              <w:pPrChange w:id="27110" w:author="Στάθης Καπ" w:date="2023-02-26T08:48:00Z">
                <w:pPr/>
              </w:pPrChange>
            </w:pPr>
            <w:bookmarkStart w:id="27111" w:name="_Toc129057762"/>
            <w:bookmarkEnd w:id="27111"/>
          </w:p>
        </w:tc>
        <w:tc>
          <w:tcPr>
            <w:tcW w:w="764" w:type="dxa"/>
            <w:textDirection w:val="btLr"/>
            <w:tcPrChange w:id="27112" w:author="Στάθης Καπ" w:date="2023-02-26T08:48:00Z">
              <w:tcPr>
                <w:tcW w:w="764" w:type="dxa"/>
              </w:tcPr>
            </w:tcPrChange>
          </w:tcPr>
          <w:p w14:paraId="2AAF2014" w14:textId="115C131C" w:rsidR="008E010E" w:rsidRPr="00744E3F" w:rsidDel="009B47BA" w:rsidRDefault="008E010E">
            <w:pPr>
              <w:ind w:left="113" w:right="113"/>
              <w:rPr>
                <w:del w:id="27113" w:author="Στάθης Καπ" w:date="2023-02-26T09:06:00Z"/>
                <w:sz w:val="18"/>
                <w:szCs w:val="18"/>
                <w:lang w:val="el-GR"/>
                <w:rPrChange w:id="27114" w:author="Στάθης Καπ" w:date="2023-03-03T06:42:00Z">
                  <w:rPr>
                    <w:del w:id="27115" w:author="Στάθης Καπ" w:date="2023-02-26T09:06:00Z"/>
                    <w:sz w:val="18"/>
                    <w:szCs w:val="18"/>
                  </w:rPr>
                </w:rPrChange>
              </w:rPr>
              <w:pPrChange w:id="27116" w:author="Στάθης Καπ" w:date="2023-02-26T08:48:00Z">
                <w:pPr/>
              </w:pPrChange>
            </w:pPr>
            <w:bookmarkStart w:id="27117" w:name="_Toc129057763"/>
            <w:bookmarkEnd w:id="27117"/>
          </w:p>
        </w:tc>
        <w:tc>
          <w:tcPr>
            <w:tcW w:w="630" w:type="dxa"/>
            <w:textDirection w:val="btLr"/>
            <w:tcPrChange w:id="27118" w:author="Στάθης Καπ" w:date="2023-02-26T08:48:00Z">
              <w:tcPr>
                <w:tcW w:w="630" w:type="dxa"/>
              </w:tcPr>
            </w:tcPrChange>
          </w:tcPr>
          <w:p w14:paraId="1B6E6507" w14:textId="1455DB09" w:rsidR="008E010E" w:rsidRPr="00744E3F" w:rsidDel="009B47BA" w:rsidRDefault="008E010E">
            <w:pPr>
              <w:ind w:left="113" w:right="113"/>
              <w:rPr>
                <w:del w:id="27119" w:author="Στάθης Καπ" w:date="2023-02-26T09:06:00Z"/>
                <w:sz w:val="18"/>
                <w:szCs w:val="18"/>
                <w:lang w:val="el-GR"/>
                <w:rPrChange w:id="27120" w:author="Στάθης Καπ" w:date="2023-03-03T06:42:00Z">
                  <w:rPr>
                    <w:del w:id="27121" w:author="Στάθης Καπ" w:date="2023-02-26T09:06:00Z"/>
                    <w:sz w:val="18"/>
                    <w:szCs w:val="18"/>
                  </w:rPr>
                </w:rPrChange>
              </w:rPr>
              <w:pPrChange w:id="27122" w:author="Στάθης Καπ" w:date="2023-02-26T08:48:00Z">
                <w:pPr/>
              </w:pPrChange>
            </w:pPr>
            <w:bookmarkStart w:id="27123" w:name="_Toc129057764"/>
            <w:bookmarkEnd w:id="27123"/>
          </w:p>
        </w:tc>
        <w:tc>
          <w:tcPr>
            <w:tcW w:w="654" w:type="dxa"/>
            <w:textDirection w:val="btLr"/>
            <w:tcPrChange w:id="27124" w:author="Στάθης Καπ" w:date="2023-02-26T08:48:00Z">
              <w:tcPr>
                <w:tcW w:w="654" w:type="dxa"/>
              </w:tcPr>
            </w:tcPrChange>
          </w:tcPr>
          <w:p w14:paraId="75267523" w14:textId="3CC0B525" w:rsidR="008E010E" w:rsidRPr="00744E3F" w:rsidDel="009B47BA" w:rsidRDefault="009E2733">
            <w:pPr>
              <w:ind w:left="113" w:right="113"/>
              <w:rPr>
                <w:del w:id="27125" w:author="Στάθης Καπ" w:date="2023-02-26T09:06:00Z"/>
                <w:sz w:val="18"/>
                <w:szCs w:val="18"/>
                <w:lang w:val="el-GR"/>
                <w:rPrChange w:id="27126" w:author="Στάθης Καπ" w:date="2023-03-03T06:42:00Z">
                  <w:rPr>
                    <w:del w:id="27127" w:author="Στάθης Καπ" w:date="2023-02-26T09:06:00Z"/>
                    <w:sz w:val="18"/>
                    <w:szCs w:val="18"/>
                  </w:rPr>
                </w:rPrChange>
              </w:rPr>
              <w:pPrChange w:id="27128" w:author="Στάθης Καπ" w:date="2023-02-26T08:48:00Z">
                <w:pPr/>
              </w:pPrChange>
            </w:pPr>
            <w:del w:id="27129" w:author="Στάθης Καπ" w:date="2023-02-26T08:46:00Z">
              <w:r w:rsidRPr="00744E3F" w:rsidDel="00715EE1">
                <w:rPr>
                  <w:sz w:val="18"/>
                  <w:szCs w:val="18"/>
                  <w:lang w:val="el-GR"/>
                  <w:rPrChange w:id="27130" w:author="Στάθης Καπ" w:date="2023-03-03T06:42:00Z">
                    <w:rPr>
                      <w:sz w:val="18"/>
                      <w:szCs w:val="18"/>
                    </w:rPr>
                  </w:rPrChange>
                </w:rPr>
                <w:delText>394</w:delText>
              </w:r>
            </w:del>
            <w:bookmarkStart w:id="27131" w:name="_Toc129057765"/>
            <w:bookmarkEnd w:id="27131"/>
          </w:p>
        </w:tc>
        <w:tc>
          <w:tcPr>
            <w:tcW w:w="754" w:type="dxa"/>
            <w:textDirection w:val="btLr"/>
            <w:tcPrChange w:id="27132" w:author="Στάθης Καπ" w:date="2023-02-26T08:48:00Z">
              <w:tcPr>
                <w:tcW w:w="754" w:type="dxa"/>
              </w:tcPr>
            </w:tcPrChange>
          </w:tcPr>
          <w:p w14:paraId="5F68B760" w14:textId="47F23438" w:rsidR="008E010E" w:rsidRPr="00744E3F" w:rsidDel="009B47BA" w:rsidRDefault="008E010E">
            <w:pPr>
              <w:ind w:left="113" w:right="113"/>
              <w:rPr>
                <w:del w:id="27133" w:author="Στάθης Καπ" w:date="2023-02-26T09:06:00Z"/>
                <w:sz w:val="18"/>
                <w:szCs w:val="18"/>
                <w:lang w:val="el-GR"/>
                <w:rPrChange w:id="27134" w:author="Στάθης Καπ" w:date="2023-03-03T06:42:00Z">
                  <w:rPr>
                    <w:del w:id="27135" w:author="Στάθης Καπ" w:date="2023-02-26T09:06:00Z"/>
                    <w:sz w:val="18"/>
                    <w:szCs w:val="18"/>
                  </w:rPr>
                </w:rPrChange>
              </w:rPr>
              <w:pPrChange w:id="27136" w:author="Στάθης Καπ" w:date="2023-02-26T08:48:00Z">
                <w:pPr/>
              </w:pPrChange>
            </w:pPr>
            <w:bookmarkStart w:id="27137" w:name="_Toc129057766"/>
            <w:bookmarkEnd w:id="27137"/>
          </w:p>
        </w:tc>
        <w:tc>
          <w:tcPr>
            <w:tcW w:w="622" w:type="dxa"/>
            <w:textDirection w:val="btLr"/>
            <w:tcPrChange w:id="27138" w:author="Στάθης Καπ" w:date="2023-02-26T08:48:00Z">
              <w:tcPr>
                <w:tcW w:w="622" w:type="dxa"/>
              </w:tcPr>
            </w:tcPrChange>
          </w:tcPr>
          <w:p w14:paraId="4F4FBADC" w14:textId="31CA11C6" w:rsidR="008E010E" w:rsidRPr="00744E3F" w:rsidDel="009B47BA" w:rsidRDefault="008E010E">
            <w:pPr>
              <w:ind w:left="113" w:right="113"/>
              <w:rPr>
                <w:del w:id="27139" w:author="Στάθης Καπ" w:date="2023-02-26T09:06:00Z"/>
                <w:sz w:val="18"/>
                <w:szCs w:val="18"/>
                <w:lang w:val="el-GR"/>
                <w:rPrChange w:id="27140" w:author="Στάθης Καπ" w:date="2023-03-03T06:42:00Z">
                  <w:rPr>
                    <w:del w:id="27141" w:author="Στάθης Καπ" w:date="2023-02-26T09:06:00Z"/>
                    <w:sz w:val="18"/>
                    <w:szCs w:val="18"/>
                  </w:rPr>
                </w:rPrChange>
              </w:rPr>
              <w:pPrChange w:id="27142" w:author="Στάθης Καπ" w:date="2023-02-26T08:48:00Z">
                <w:pPr/>
              </w:pPrChange>
            </w:pPr>
            <w:bookmarkStart w:id="27143" w:name="_Toc129057767"/>
            <w:bookmarkEnd w:id="27143"/>
          </w:p>
        </w:tc>
        <w:bookmarkStart w:id="27144" w:name="_Toc129057768"/>
        <w:bookmarkEnd w:id="27144"/>
      </w:tr>
      <w:tr w:rsidR="008E010E" w:rsidRPr="007E7879" w:rsidDel="009B47BA" w14:paraId="622BE069" w14:textId="086B3793" w:rsidTr="00715EE1">
        <w:trPr>
          <w:gridAfter w:val="1"/>
          <w:wAfter w:w="51" w:type="dxa"/>
          <w:cantSplit/>
          <w:trHeight w:val="567"/>
          <w:del w:id="27145" w:author="Στάθης Καπ" w:date="2023-02-26T09:06:00Z"/>
        </w:trPr>
        <w:tc>
          <w:tcPr>
            <w:tcW w:w="627" w:type="dxa"/>
            <w:gridSpan w:val="2"/>
            <w:textDirection w:val="btLr"/>
            <w:tcPrChange w:id="27146" w:author="Στάθης Καπ" w:date="2023-02-26T08:48:00Z">
              <w:tcPr>
                <w:tcW w:w="627" w:type="dxa"/>
              </w:tcPr>
            </w:tcPrChange>
          </w:tcPr>
          <w:p w14:paraId="322445F7" w14:textId="3E9A80B9" w:rsidR="008E010E" w:rsidRPr="00744E3F" w:rsidDel="009B47BA" w:rsidRDefault="008E010E">
            <w:pPr>
              <w:ind w:left="113" w:right="113"/>
              <w:rPr>
                <w:del w:id="27147" w:author="Στάθης Καπ" w:date="2023-02-26T09:06:00Z"/>
                <w:sz w:val="18"/>
                <w:szCs w:val="18"/>
                <w:lang w:val="el-GR"/>
                <w:rPrChange w:id="27148" w:author="Στάθης Καπ" w:date="2023-03-03T06:42:00Z">
                  <w:rPr>
                    <w:del w:id="27149" w:author="Στάθης Καπ" w:date="2023-02-26T09:06:00Z"/>
                    <w:sz w:val="18"/>
                    <w:szCs w:val="18"/>
                  </w:rPr>
                </w:rPrChange>
              </w:rPr>
              <w:pPrChange w:id="27150" w:author="Στάθης Καπ" w:date="2023-02-26T08:48:00Z">
                <w:pPr/>
              </w:pPrChange>
            </w:pPr>
            <w:del w:id="27151" w:author="Στάθης Καπ" w:date="2023-02-26T08:46:00Z">
              <w:r w:rsidRPr="006E0881" w:rsidDel="00715EE1">
                <w:rPr>
                  <w:sz w:val="18"/>
                  <w:szCs w:val="18"/>
                </w:rPr>
                <w:delText>Pr</w:delText>
              </w:r>
              <w:r w:rsidRPr="00744E3F" w:rsidDel="00715EE1">
                <w:rPr>
                  <w:sz w:val="18"/>
                  <w:szCs w:val="18"/>
                  <w:lang w:val="el-GR"/>
                  <w:rPrChange w:id="27152" w:author="Στάθης Καπ" w:date="2023-03-03T06:42:00Z">
                    <w:rPr>
                      <w:sz w:val="18"/>
                      <w:szCs w:val="18"/>
                    </w:rPr>
                  </w:rPrChange>
                </w:rPr>
                <w:delText>15</w:delText>
              </w:r>
            </w:del>
            <w:bookmarkStart w:id="27153" w:name="_Toc129057769"/>
            <w:bookmarkEnd w:id="27153"/>
          </w:p>
        </w:tc>
        <w:tc>
          <w:tcPr>
            <w:tcW w:w="663" w:type="dxa"/>
            <w:textDirection w:val="btLr"/>
            <w:tcPrChange w:id="27154" w:author="Στάθης Καπ" w:date="2023-02-26T08:48:00Z">
              <w:tcPr>
                <w:tcW w:w="663" w:type="dxa"/>
              </w:tcPr>
            </w:tcPrChange>
          </w:tcPr>
          <w:p w14:paraId="349CF2B1" w14:textId="4849021D" w:rsidR="008E010E" w:rsidRPr="0066523A" w:rsidDel="009B47BA" w:rsidRDefault="008E010E">
            <w:pPr>
              <w:ind w:left="113" w:right="113"/>
              <w:rPr>
                <w:del w:id="27155" w:author="Στάθης Καπ" w:date="2023-02-26T09:06:00Z"/>
                <w:sz w:val="18"/>
                <w:szCs w:val="18"/>
                <w:lang w:val="el-GR"/>
              </w:rPr>
              <w:pPrChange w:id="27156" w:author="Στάθης Καπ" w:date="2023-02-26T08:48:00Z">
                <w:pPr/>
              </w:pPrChange>
            </w:pPr>
            <w:bookmarkStart w:id="27157" w:name="_Toc129057770"/>
            <w:bookmarkEnd w:id="27157"/>
          </w:p>
        </w:tc>
        <w:tc>
          <w:tcPr>
            <w:tcW w:w="764" w:type="dxa"/>
            <w:textDirection w:val="btLr"/>
            <w:tcPrChange w:id="27158" w:author="Στάθης Καπ" w:date="2023-02-26T08:48:00Z">
              <w:tcPr>
                <w:tcW w:w="764" w:type="dxa"/>
              </w:tcPr>
            </w:tcPrChange>
          </w:tcPr>
          <w:p w14:paraId="0417419A" w14:textId="33E2E243" w:rsidR="008E010E" w:rsidRPr="00744E3F" w:rsidDel="009B47BA" w:rsidRDefault="008E010E">
            <w:pPr>
              <w:ind w:left="113" w:right="113"/>
              <w:rPr>
                <w:del w:id="27159" w:author="Στάθης Καπ" w:date="2023-02-26T09:06:00Z"/>
                <w:sz w:val="18"/>
                <w:szCs w:val="18"/>
                <w:lang w:val="el-GR"/>
                <w:rPrChange w:id="27160" w:author="Στάθης Καπ" w:date="2023-03-03T06:42:00Z">
                  <w:rPr>
                    <w:del w:id="27161" w:author="Στάθης Καπ" w:date="2023-02-26T09:06:00Z"/>
                    <w:sz w:val="18"/>
                    <w:szCs w:val="18"/>
                  </w:rPr>
                </w:rPrChange>
              </w:rPr>
              <w:pPrChange w:id="27162" w:author="Στάθης Καπ" w:date="2023-02-26T08:48:00Z">
                <w:pPr/>
              </w:pPrChange>
            </w:pPr>
            <w:bookmarkStart w:id="27163" w:name="_Toc129057771"/>
            <w:bookmarkEnd w:id="27163"/>
          </w:p>
        </w:tc>
        <w:tc>
          <w:tcPr>
            <w:tcW w:w="630" w:type="dxa"/>
            <w:textDirection w:val="btLr"/>
            <w:tcPrChange w:id="27164" w:author="Στάθης Καπ" w:date="2023-02-26T08:48:00Z">
              <w:tcPr>
                <w:tcW w:w="630" w:type="dxa"/>
              </w:tcPr>
            </w:tcPrChange>
          </w:tcPr>
          <w:p w14:paraId="0B3C677F" w14:textId="220EE202" w:rsidR="008E010E" w:rsidRPr="00744E3F" w:rsidDel="009B47BA" w:rsidRDefault="008E010E">
            <w:pPr>
              <w:ind w:left="113" w:right="113"/>
              <w:rPr>
                <w:del w:id="27165" w:author="Στάθης Καπ" w:date="2023-02-26T09:06:00Z"/>
                <w:sz w:val="18"/>
                <w:szCs w:val="18"/>
                <w:lang w:val="el-GR"/>
                <w:rPrChange w:id="27166" w:author="Στάθης Καπ" w:date="2023-03-03T06:42:00Z">
                  <w:rPr>
                    <w:del w:id="27167" w:author="Στάθης Καπ" w:date="2023-02-26T09:06:00Z"/>
                    <w:sz w:val="18"/>
                    <w:szCs w:val="18"/>
                  </w:rPr>
                </w:rPrChange>
              </w:rPr>
              <w:pPrChange w:id="27168" w:author="Στάθης Καπ" w:date="2023-02-26T08:48:00Z">
                <w:pPr/>
              </w:pPrChange>
            </w:pPr>
            <w:bookmarkStart w:id="27169" w:name="_Toc129057772"/>
            <w:bookmarkEnd w:id="27169"/>
          </w:p>
        </w:tc>
        <w:tc>
          <w:tcPr>
            <w:tcW w:w="663" w:type="dxa"/>
            <w:textDirection w:val="btLr"/>
            <w:tcPrChange w:id="27170" w:author="Στάθης Καπ" w:date="2023-02-26T08:48:00Z">
              <w:tcPr>
                <w:tcW w:w="663" w:type="dxa"/>
              </w:tcPr>
            </w:tcPrChange>
          </w:tcPr>
          <w:p w14:paraId="275B2F9B" w14:textId="30012D03" w:rsidR="008E010E" w:rsidRPr="00744E3F" w:rsidDel="009B47BA" w:rsidRDefault="008E010E">
            <w:pPr>
              <w:ind w:left="113" w:right="113"/>
              <w:rPr>
                <w:del w:id="27171" w:author="Στάθης Καπ" w:date="2023-02-26T09:06:00Z"/>
                <w:sz w:val="18"/>
                <w:szCs w:val="18"/>
                <w:lang w:val="el-GR"/>
                <w:rPrChange w:id="27172" w:author="Στάθης Καπ" w:date="2023-03-03T06:42:00Z">
                  <w:rPr>
                    <w:del w:id="27173" w:author="Στάθης Καπ" w:date="2023-02-26T09:06:00Z"/>
                    <w:sz w:val="18"/>
                    <w:szCs w:val="18"/>
                  </w:rPr>
                </w:rPrChange>
              </w:rPr>
              <w:pPrChange w:id="27174" w:author="Στάθης Καπ" w:date="2023-02-26T08:48:00Z">
                <w:pPr/>
              </w:pPrChange>
            </w:pPr>
            <w:bookmarkStart w:id="27175" w:name="_Toc129057773"/>
            <w:bookmarkEnd w:id="27175"/>
          </w:p>
        </w:tc>
        <w:tc>
          <w:tcPr>
            <w:tcW w:w="764" w:type="dxa"/>
            <w:textDirection w:val="btLr"/>
            <w:tcPrChange w:id="27176" w:author="Στάθης Καπ" w:date="2023-02-26T08:48:00Z">
              <w:tcPr>
                <w:tcW w:w="764" w:type="dxa"/>
              </w:tcPr>
            </w:tcPrChange>
          </w:tcPr>
          <w:p w14:paraId="703E172F" w14:textId="38288E1A" w:rsidR="008E010E" w:rsidRPr="00744E3F" w:rsidDel="009B47BA" w:rsidRDefault="008E010E">
            <w:pPr>
              <w:ind w:left="113" w:right="113"/>
              <w:rPr>
                <w:del w:id="27177" w:author="Στάθης Καπ" w:date="2023-02-26T09:06:00Z"/>
                <w:sz w:val="18"/>
                <w:szCs w:val="18"/>
                <w:lang w:val="el-GR"/>
                <w:rPrChange w:id="27178" w:author="Στάθης Καπ" w:date="2023-03-03T06:42:00Z">
                  <w:rPr>
                    <w:del w:id="27179" w:author="Στάθης Καπ" w:date="2023-02-26T09:06:00Z"/>
                    <w:sz w:val="18"/>
                    <w:szCs w:val="18"/>
                  </w:rPr>
                </w:rPrChange>
              </w:rPr>
              <w:pPrChange w:id="27180" w:author="Στάθης Καπ" w:date="2023-02-26T08:48:00Z">
                <w:pPr/>
              </w:pPrChange>
            </w:pPr>
            <w:bookmarkStart w:id="27181" w:name="_Toc129057774"/>
            <w:bookmarkEnd w:id="27181"/>
          </w:p>
        </w:tc>
        <w:tc>
          <w:tcPr>
            <w:tcW w:w="630" w:type="dxa"/>
            <w:textDirection w:val="btLr"/>
            <w:tcPrChange w:id="27182" w:author="Στάθης Καπ" w:date="2023-02-26T08:48:00Z">
              <w:tcPr>
                <w:tcW w:w="630" w:type="dxa"/>
              </w:tcPr>
            </w:tcPrChange>
          </w:tcPr>
          <w:p w14:paraId="190C6A07" w14:textId="06E05643" w:rsidR="008E010E" w:rsidRPr="00744E3F" w:rsidDel="009B47BA" w:rsidRDefault="008E010E">
            <w:pPr>
              <w:ind w:left="113" w:right="113"/>
              <w:rPr>
                <w:del w:id="27183" w:author="Στάθης Καπ" w:date="2023-02-26T09:06:00Z"/>
                <w:sz w:val="18"/>
                <w:szCs w:val="18"/>
                <w:lang w:val="el-GR"/>
                <w:rPrChange w:id="27184" w:author="Στάθης Καπ" w:date="2023-03-03T06:42:00Z">
                  <w:rPr>
                    <w:del w:id="27185" w:author="Στάθης Καπ" w:date="2023-02-26T09:06:00Z"/>
                    <w:sz w:val="18"/>
                    <w:szCs w:val="18"/>
                  </w:rPr>
                </w:rPrChange>
              </w:rPr>
              <w:pPrChange w:id="27186" w:author="Στάθης Καπ" w:date="2023-02-26T08:48:00Z">
                <w:pPr/>
              </w:pPrChange>
            </w:pPr>
            <w:bookmarkStart w:id="27187" w:name="_Toc129057775"/>
            <w:bookmarkEnd w:id="27187"/>
          </w:p>
        </w:tc>
        <w:tc>
          <w:tcPr>
            <w:tcW w:w="663" w:type="dxa"/>
            <w:textDirection w:val="btLr"/>
            <w:tcPrChange w:id="27188" w:author="Στάθης Καπ" w:date="2023-02-26T08:48:00Z">
              <w:tcPr>
                <w:tcW w:w="663" w:type="dxa"/>
              </w:tcPr>
            </w:tcPrChange>
          </w:tcPr>
          <w:p w14:paraId="0C4C3D14" w14:textId="675A0182" w:rsidR="008E010E" w:rsidRPr="00744E3F" w:rsidDel="009B47BA" w:rsidRDefault="008E010E">
            <w:pPr>
              <w:ind w:left="113" w:right="113"/>
              <w:rPr>
                <w:del w:id="27189" w:author="Στάθης Καπ" w:date="2023-02-26T09:06:00Z"/>
                <w:sz w:val="18"/>
                <w:szCs w:val="18"/>
                <w:lang w:val="el-GR"/>
                <w:rPrChange w:id="27190" w:author="Στάθης Καπ" w:date="2023-03-03T06:42:00Z">
                  <w:rPr>
                    <w:del w:id="27191" w:author="Στάθης Καπ" w:date="2023-02-26T09:06:00Z"/>
                    <w:sz w:val="18"/>
                    <w:szCs w:val="18"/>
                  </w:rPr>
                </w:rPrChange>
              </w:rPr>
              <w:pPrChange w:id="27192" w:author="Στάθης Καπ" w:date="2023-02-26T08:48:00Z">
                <w:pPr/>
              </w:pPrChange>
            </w:pPr>
            <w:bookmarkStart w:id="27193" w:name="_Toc129057776"/>
            <w:bookmarkEnd w:id="27193"/>
          </w:p>
        </w:tc>
        <w:tc>
          <w:tcPr>
            <w:tcW w:w="764" w:type="dxa"/>
            <w:textDirection w:val="btLr"/>
            <w:tcPrChange w:id="27194" w:author="Στάθης Καπ" w:date="2023-02-26T08:48:00Z">
              <w:tcPr>
                <w:tcW w:w="764" w:type="dxa"/>
              </w:tcPr>
            </w:tcPrChange>
          </w:tcPr>
          <w:p w14:paraId="63CFD406" w14:textId="02F8C8C6" w:rsidR="008E010E" w:rsidRPr="00744E3F" w:rsidDel="009B47BA" w:rsidRDefault="008E010E">
            <w:pPr>
              <w:ind w:left="113" w:right="113"/>
              <w:rPr>
                <w:del w:id="27195" w:author="Στάθης Καπ" w:date="2023-02-26T09:06:00Z"/>
                <w:sz w:val="18"/>
                <w:szCs w:val="18"/>
                <w:lang w:val="el-GR"/>
                <w:rPrChange w:id="27196" w:author="Στάθης Καπ" w:date="2023-03-03T06:42:00Z">
                  <w:rPr>
                    <w:del w:id="27197" w:author="Στάθης Καπ" w:date="2023-02-26T09:06:00Z"/>
                    <w:sz w:val="18"/>
                    <w:szCs w:val="18"/>
                  </w:rPr>
                </w:rPrChange>
              </w:rPr>
              <w:pPrChange w:id="27198" w:author="Στάθης Καπ" w:date="2023-02-26T08:48:00Z">
                <w:pPr/>
              </w:pPrChange>
            </w:pPr>
            <w:bookmarkStart w:id="27199" w:name="_Toc129057777"/>
            <w:bookmarkEnd w:id="27199"/>
          </w:p>
        </w:tc>
        <w:tc>
          <w:tcPr>
            <w:tcW w:w="630" w:type="dxa"/>
            <w:textDirection w:val="btLr"/>
            <w:tcPrChange w:id="27200" w:author="Στάθης Καπ" w:date="2023-02-26T08:48:00Z">
              <w:tcPr>
                <w:tcW w:w="630" w:type="dxa"/>
              </w:tcPr>
            </w:tcPrChange>
          </w:tcPr>
          <w:p w14:paraId="3705C704" w14:textId="1D3B00AA" w:rsidR="008E010E" w:rsidRPr="00744E3F" w:rsidDel="009B47BA" w:rsidRDefault="008E010E">
            <w:pPr>
              <w:ind w:left="113" w:right="113"/>
              <w:rPr>
                <w:del w:id="27201" w:author="Στάθης Καπ" w:date="2023-02-26T09:06:00Z"/>
                <w:sz w:val="18"/>
                <w:szCs w:val="18"/>
                <w:lang w:val="el-GR"/>
                <w:rPrChange w:id="27202" w:author="Στάθης Καπ" w:date="2023-03-03T06:42:00Z">
                  <w:rPr>
                    <w:del w:id="27203" w:author="Στάθης Καπ" w:date="2023-02-26T09:06:00Z"/>
                    <w:sz w:val="18"/>
                    <w:szCs w:val="18"/>
                  </w:rPr>
                </w:rPrChange>
              </w:rPr>
              <w:pPrChange w:id="27204" w:author="Στάθης Καπ" w:date="2023-02-26T08:48:00Z">
                <w:pPr/>
              </w:pPrChange>
            </w:pPr>
            <w:bookmarkStart w:id="27205" w:name="_Toc129057778"/>
            <w:bookmarkEnd w:id="27205"/>
          </w:p>
        </w:tc>
        <w:tc>
          <w:tcPr>
            <w:tcW w:w="654" w:type="dxa"/>
            <w:textDirection w:val="btLr"/>
            <w:tcPrChange w:id="27206" w:author="Στάθης Καπ" w:date="2023-02-26T08:48:00Z">
              <w:tcPr>
                <w:tcW w:w="654" w:type="dxa"/>
              </w:tcPr>
            </w:tcPrChange>
          </w:tcPr>
          <w:p w14:paraId="73B0C050" w14:textId="7B953E17" w:rsidR="008E010E" w:rsidRPr="00744E3F" w:rsidDel="009B47BA" w:rsidRDefault="009E2733">
            <w:pPr>
              <w:ind w:left="113" w:right="113"/>
              <w:rPr>
                <w:del w:id="27207" w:author="Στάθης Καπ" w:date="2023-02-26T09:06:00Z"/>
                <w:sz w:val="18"/>
                <w:szCs w:val="18"/>
                <w:lang w:val="el-GR"/>
                <w:rPrChange w:id="27208" w:author="Στάθης Καπ" w:date="2023-03-03T06:42:00Z">
                  <w:rPr>
                    <w:del w:id="27209" w:author="Στάθης Καπ" w:date="2023-02-26T09:06:00Z"/>
                    <w:sz w:val="18"/>
                    <w:szCs w:val="18"/>
                  </w:rPr>
                </w:rPrChange>
              </w:rPr>
              <w:pPrChange w:id="27210" w:author="Στάθης Καπ" w:date="2023-02-26T08:48:00Z">
                <w:pPr/>
              </w:pPrChange>
            </w:pPr>
            <w:del w:id="27211" w:author="Στάθης Καπ" w:date="2023-02-26T08:46:00Z">
              <w:r w:rsidRPr="00744E3F" w:rsidDel="00715EE1">
                <w:rPr>
                  <w:sz w:val="18"/>
                  <w:szCs w:val="18"/>
                  <w:lang w:val="el-GR"/>
                  <w:rPrChange w:id="27212" w:author="Στάθης Καπ" w:date="2023-03-03T06:42:00Z">
                    <w:rPr>
                      <w:sz w:val="18"/>
                      <w:szCs w:val="18"/>
                    </w:rPr>
                  </w:rPrChange>
                </w:rPr>
                <w:delText>499</w:delText>
              </w:r>
            </w:del>
            <w:bookmarkStart w:id="27213" w:name="_Toc129057779"/>
            <w:bookmarkEnd w:id="27213"/>
          </w:p>
        </w:tc>
        <w:tc>
          <w:tcPr>
            <w:tcW w:w="754" w:type="dxa"/>
            <w:textDirection w:val="btLr"/>
            <w:tcPrChange w:id="27214" w:author="Στάθης Καπ" w:date="2023-02-26T08:48:00Z">
              <w:tcPr>
                <w:tcW w:w="754" w:type="dxa"/>
              </w:tcPr>
            </w:tcPrChange>
          </w:tcPr>
          <w:p w14:paraId="5ECEB16D" w14:textId="277C0260" w:rsidR="008E010E" w:rsidRPr="00744E3F" w:rsidDel="009B47BA" w:rsidRDefault="008E010E">
            <w:pPr>
              <w:ind w:left="113" w:right="113"/>
              <w:rPr>
                <w:del w:id="27215" w:author="Στάθης Καπ" w:date="2023-02-26T09:06:00Z"/>
                <w:sz w:val="18"/>
                <w:szCs w:val="18"/>
                <w:lang w:val="el-GR"/>
                <w:rPrChange w:id="27216" w:author="Στάθης Καπ" w:date="2023-03-03T06:42:00Z">
                  <w:rPr>
                    <w:del w:id="27217" w:author="Στάθης Καπ" w:date="2023-02-26T09:06:00Z"/>
                    <w:sz w:val="18"/>
                    <w:szCs w:val="18"/>
                  </w:rPr>
                </w:rPrChange>
              </w:rPr>
              <w:pPrChange w:id="27218" w:author="Στάθης Καπ" w:date="2023-02-26T08:48:00Z">
                <w:pPr/>
              </w:pPrChange>
            </w:pPr>
            <w:bookmarkStart w:id="27219" w:name="_Toc129057780"/>
            <w:bookmarkEnd w:id="27219"/>
          </w:p>
        </w:tc>
        <w:tc>
          <w:tcPr>
            <w:tcW w:w="622" w:type="dxa"/>
            <w:textDirection w:val="btLr"/>
            <w:tcPrChange w:id="27220" w:author="Στάθης Καπ" w:date="2023-02-26T08:48:00Z">
              <w:tcPr>
                <w:tcW w:w="622" w:type="dxa"/>
              </w:tcPr>
            </w:tcPrChange>
          </w:tcPr>
          <w:p w14:paraId="3A797FE2" w14:textId="5B73E6D4" w:rsidR="008E010E" w:rsidRPr="00744E3F" w:rsidDel="009B47BA" w:rsidRDefault="008E010E">
            <w:pPr>
              <w:ind w:left="113" w:right="113"/>
              <w:rPr>
                <w:del w:id="27221" w:author="Στάθης Καπ" w:date="2023-02-26T09:06:00Z"/>
                <w:sz w:val="18"/>
                <w:szCs w:val="18"/>
                <w:lang w:val="el-GR"/>
                <w:rPrChange w:id="27222" w:author="Στάθης Καπ" w:date="2023-03-03T06:42:00Z">
                  <w:rPr>
                    <w:del w:id="27223" w:author="Στάθης Καπ" w:date="2023-02-26T09:06:00Z"/>
                    <w:sz w:val="18"/>
                    <w:szCs w:val="18"/>
                  </w:rPr>
                </w:rPrChange>
              </w:rPr>
              <w:pPrChange w:id="27224" w:author="Στάθης Καπ" w:date="2023-02-26T08:48:00Z">
                <w:pPr/>
              </w:pPrChange>
            </w:pPr>
            <w:bookmarkStart w:id="27225" w:name="_Toc129057781"/>
            <w:bookmarkEnd w:id="27225"/>
          </w:p>
        </w:tc>
        <w:bookmarkStart w:id="27226" w:name="_Toc129057782"/>
        <w:bookmarkEnd w:id="27226"/>
      </w:tr>
      <w:tr w:rsidR="008E010E" w:rsidRPr="007E7879" w:rsidDel="009B47BA" w14:paraId="43240A2B" w14:textId="1FD582D8" w:rsidTr="00715EE1">
        <w:trPr>
          <w:gridAfter w:val="1"/>
          <w:wAfter w:w="51" w:type="dxa"/>
          <w:cantSplit/>
          <w:trHeight w:val="567"/>
          <w:del w:id="27227" w:author="Στάθης Καπ" w:date="2023-02-26T09:06:00Z"/>
        </w:trPr>
        <w:tc>
          <w:tcPr>
            <w:tcW w:w="627" w:type="dxa"/>
            <w:gridSpan w:val="2"/>
            <w:textDirection w:val="btLr"/>
            <w:tcPrChange w:id="27228" w:author="Στάθης Καπ" w:date="2023-02-26T08:48:00Z">
              <w:tcPr>
                <w:tcW w:w="627" w:type="dxa"/>
              </w:tcPr>
            </w:tcPrChange>
          </w:tcPr>
          <w:p w14:paraId="484CF7C8" w14:textId="143FACBD" w:rsidR="008E010E" w:rsidRPr="00744E3F" w:rsidDel="009B47BA" w:rsidRDefault="008E010E">
            <w:pPr>
              <w:ind w:left="113" w:right="113"/>
              <w:rPr>
                <w:del w:id="27229" w:author="Στάθης Καπ" w:date="2023-02-26T09:06:00Z"/>
                <w:sz w:val="18"/>
                <w:szCs w:val="18"/>
                <w:lang w:val="el-GR"/>
                <w:rPrChange w:id="27230" w:author="Στάθης Καπ" w:date="2023-03-03T06:42:00Z">
                  <w:rPr>
                    <w:del w:id="27231" w:author="Στάθης Καπ" w:date="2023-02-26T09:06:00Z"/>
                    <w:sz w:val="18"/>
                    <w:szCs w:val="18"/>
                  </w:rPr>
                </w:rPrChange>
              </w:rPr>
              <w:pPrChange w:id="27232" w:author="Στάθης Καπ" w:date="2023-02-26T08:48:00Z">
                <w:pPr/>
              </w:pPrChange>
            </w:pPr>
            <w:del w:id="27233" w:author="Στάθης Καπ" w:date="2023-02-26T08:46:00Z">
              <w:r w:rsidRPr="006E0881" w:rsidDel="00715EE1">
                <w:rPr>
                  <w:sz w:val="18"/>
                  <w:szCs w:val="18"/>
                </w:rPr>
                <w:delText>Pr</w:delText>
              </w:r>
              <w:r w:rsidRPr="00744E3F" w:rsidDel="00715EE1">
                <w:rPr>
                  <w:sz w:val="18"/>
                  <w:szCs w:val="18"/>
                  <w:lang w:val="el-GR"/>
                  <w:rPrChange w:id="27234" w:author="Στάθης Καπ" w:date="2023-03-03T06:42:00Z">
                    <w:rPr>
                      <w:sz w:val="18"/>
                      <w:szCs w:val="18"/>
                    </w:rPr>
                  </w:rPrChange>
                </w:rPr>
                <w:delText>16</w:delText>
              </w:r>
            </w:del>
            <w:bookmarkStart w:id="27235" w:name="_Toc129057783"/>
            <w:bookmarkEnd w:id="27235"/>
          </w:p>
        </w:tc>
        <w:tc>
          <w:tcPr>
            <w:tcW w:w="663" w:type="dxa"/>
            <w:textDirection w:val="btLr"/>
            <w:tcPrChange w:id="27236" w:author="Στάθης Καπ" w:date="2023-02-26T08:48:00Z">
              <w:tcPr>
                <w:tcW w:w="663" w:type="dxa"/>
              </w:tcPr>
            </w:tcPrChange>
          </w:tcPr>
          <w:p w14:paraId="4BCA931D" w14:textId="69D29A30" w:rsidR="008E010E" w:rsidRPr="00744E3F" w:rsidDel="009B47BA" w:rsidRDefault="008E010E">
            <w:pPr>
              <w:ind w:left="113" w:right="113"/>
              <w:rPr>
                <w:del w:id="27237" w:author="Στάθης Καπ" w:date="2023-02-26T09:06:00Z"/>
                <w:sz w:val="18"/>
                <w:szCs w:val="18"/>
                <w:lang w:val="el-GR"/>
                <w:rPrChange w:id="27238" w:author="Στάθης Καπ" w:date="2023-03-03T06:42:00Z">
                  <w:rPr>
                    <w:del w:id="27239" w:author="Στάθης Καπ" w:date="2023-02-26T09:06:00Z"/>
                    <w:sz w:val="18"/>
                    <w:szCs w:val="18"/>
                  </w:rPr>
                </w:rPrChange>
              </w:rPr>
              <w:pPrChange w:id="27240" w:author="Στάθης Καπ" w:date="2023-02-26T08:48:00Z">
                <w:pPr/>
              </w:pPrChange>
            </w:pPr>
            <w:bookmarkStart w:id="27241" w:name="_Toc129057784"/>
            <w:bookmarkEnd w:id="27241"/>
          </w:p>
        </w:tc>
        <w:tc>
          <w:tcPr>
            <w:tcW w:w="764" w:type="dxa"/>
            <w:textDirection w:val="btLr"/>
            <w:tcPrChange w:id="27242" w:author="Στάθης Καπ" w:date="2023-02-26T08:48:00Z">
              <w:tcPr>
                <w:tcW w:w="764" w:type="dxa"/>
              </w:tcPr>
            </w:tcPrChange>
          </w:tcPr>
          <w:p w14:paraId="357AA91C" w14:textId="4F7200DF" w:rsidR="008E010E" w:rsidRPr="00744E3F" w:rsidDel="009B47BA" w:rsidRDefault="008E010E">
            <w:pPr>
              <w:ind w:left="113" w:right="113"/>
              <w:rPr>
                <w:del w:id="27243" w:author="Στάθης Καπ" w:date="2023-02-26T09:06:00Z"/>
                <w:sz w:val="18"/>
                <w:szCs w:val="18"/>
                <w:lang w:val="el-GR"/>
                <w:rPrChange w:id="27244" w:author="Στάθης Καπ" w:date="2023-03-03T06:42:00Z">
                  <w:rPr>
                    <w:del w:id="27245" w:author="Στάθης Καπ" w:date="2023-02-26T09:06:00Z"/>
                    <w:sz w:val="18"/>
                    <w:szCs w:val="18"/>
                  </w:rPr>
                </w:rPrChange>
              </w:rPr>
              <w:pPrChange w:id="27246" w:author="Στάθης Καπ" w:date="2023-02-26T08:48:00Z">
                <w:pPr/>
              </w:pPrChange>
            </w:pPr>
            <w:bookmarkStart w:id="27247" w:name="_Toc129057785"/>
            <w:bookmarkEnd w:id="27247"/>
          </w:p>
        </w:tc>
        <w:tc>
          <w:tcPr>
            <w:tcW w:w="630" w:type="dxa"/>
            <w:textDirection w:val="btLr"/>
            <w:tcPrChange w:id="27248" w:author="Στάθης Καπ" w:date="2023-02-26T08:48:00Z">
              <w:tcPr>
                <w:tcW w:w="630" w:type="dxa"/>
              </w:tcPr>
            </w:tcPrChange>
          </w:tcPr>
          <w:p w14:paraId="3DB66E64" w14:textId="63985841" w:rsidR="008E010E" w:rsidRPr="00744E3F" w:rsidDel="009B47BA" w:rsidRDefault="008E010E">
            <w:pPr>
              <w:ind w:left="113" w:right="113"/>
              <w:rPr>
                <w:del w:id="27249" w:author="Στάθης Καπ" w:date="2023-02-26T09:06:00Z"/>
                <w:sz w:val="18"/>
                <w:szCs w:val="18"/>
                <w:lang w:val="el-GR"/>
                <w:rPrChange w:id="27250" w:author="Στάθης Καπ" w:date="2023-03-03T06:42:00Z">
                  <w:rPr>
                    <w:del w:id="27251" w:author="Στάθης Καπ" w:date="2023-02-26T09:06:00Z"/>
                    <w:sz w:val="18"/>
                    <w:szCs w:val="18"/>
                  </w:rPr>
                </w:rPrChange>
              </w:rPr>
              <w:pPrChange w:id="27252" w:author="Στάθης Καπ" w:date="2023-02-26T08:48:00Z">
                <w:pPr/>
              </w:pPrChange>
            </w:pPr>
            <w:bookmarkStart w:id="27253" w:name="_Toc129057786"/>
            <w:bookmarkEnd w:id="27253"/>
          </w:p>
        </w:tc>
        <w:tc>
          <w:tcPr>
            <w:tcW w:w="663" w:type="dxa"/>
            <w:textDirection w:val="btLr"/>
            <w:tcPrChange w:id="27254" w:author="Στάθης Καπ" w:date="2023-02-26T08:48:00Z">
              <w:tcPr>
                <w:tcW w:w="663" w:type="dxa"/>
              </w:tcPr>
            </w:tcPrChange>
          </w:tcPr>
          <w:p w14:paraId="1AB5B64A" w14:textId="667EAF5F" w:rsidR="008E010E" w:rsidRPr="00744E3F" w:rsidDel="009B47BA" w:rsidRDefault="008E010E">
            <w:pPr>
              <w:ind w:left="113" w:right="113"/>
              <w:rPr>
                <w:del w:id="27255" w:author="Στάθης Καπ" w:date="2023-02-26T09:06:00Z"/>
                <w:sz w:val="18"/>
                <w:szCs w:val="18"/>
                <w:lang w:val="el-GR"/>
                <w:rPrChange w:id="27256" w:author="Στάθης Καπ" w:date="2023-03-03T06:42:00Z">
                  <w:rPr>
                    <w:del w:id="27257" w:author="Στάθης Καπ" w:date="2023-02-26T09:06:00Z"/>
                    <w:sz w:val="18"/>
                    <w:szCs w:val="18"/>
                  </w:rPr>
                </w:rPrChange>
              </w:rPr>
              <w:pPrChange w:id="27258" w:author="Στάθης Καπ" w:date="2023-02-26T08:48:00Z">
                <w:pPr/>
              </w:pPrChange>
            </w:pPr>
            <w:bookmarkStart w:id="27259" w:name="_Toc129057787"/>
            <w:bookmarkEnd w:id="27259"/>
          </w:p>
        </w:tc>
        <w:tc>
          <w:tcPr>
            <w:tcW w:w="764" w:type="dxa"/>
            <w:textDirection w:val="btLr"/>
            <w:tcPrChange w:id="27260" w:author="Στάθης Καπ" w:date="2023-02-26T08:48:00Z">
              <w:tcPr>
                <w:tcW w:w="764" w:type="dxa"/>
              </w:tcPr>
            </w:tcPrChange>
          </w:tcPr>
          <w:p w14:paraId="481F050E" w14:textId="251AAFB9" w:rsidR="008E010E" w:rsidRPr="00744E3F" w:rsidDel="009B47BA" w:rsidRDefault="008E010E">
            <w:pPr>
              <w:ind w:left="113" w:right="113"/>
              <w:rPr>
                <w:del w:id="27261" w:author="Στάθης Καπ" w:date="2023-02-26T09:06:00Z"/>
                <w:sz w:val="18"/>
                <w:szCs w:val="18"/>
                <w:lang w:val="el-GR"/>
                <w:rPrChange w:id="27262" w:author="Στάθης Καπ" w:date="2023-03-03T06:42:00Z">
                  <w:rPr>
                    <w:del w:id="27263" w:author="Στάθης Καπ" w:date="2023-02-26T09:06:00Z"/>
                    <w:sz w:val="18"/>
                    <w:szCs w:val="18"/>
                  </w:rPr>
                </w:rPrChange>
              </w:rPr>
              <w:pPrChange w:id="27264" w:author="Στάθης Καπ" w:date="2023-02-26T08:48:00Z">
                <w:pPr/>
              </w:pPrChange>
            </w:pPr>
            <w:bookmarkStart w:id="27265" w:name="_Toc129057788"/>
            <w:bookmarkEnd w:id="27265"/>
          </w:p>
        </w:tc>
        <w:tc>
          <w:tcPr>
            <w:tcW w:w="630" w:type="dxa"/>
            <w:textDirection w:val="btLr"/>
            <w:tcPrChange w:id="27266" w:author="Στάθης Καπ" w:date="2023-02-26T08:48:00Z">
              <w:tcPr>
                <w:tcW w:w="630" w:type="dxa"/>
              </w:tcPr>
            </w:tcPrChange>
          </w:tcPr>
          <w:p w14:paraId="6911D18F" w14:textId="0BD40861" w:rsidR="008E010E" w:rsidRPr="00744E3F" w:rsidDel="009B47BA" w:rsidRDefault="008E010E">
            <w:pPr>
              <w:ind w:left="113" w:right="113"/>
              <w:rPr>
                <w:del w:id="27267" w:author="Στάθης Καπ" w:date="2023-02-26T09:06:00Z"/>
                <w:sz w:val="18"/>
                <w:szCs w:val="18"/>
                <w:lang w:val="el-GR"/>
                <w:rPrChange w:id="27268" w:author="Στάθης Καπ" w:date="2023-03-03T06:42:00Z">
                  <w:rPr>
                    <w:del w:id="27269" w:author="Στάθης Καπ" w:date="2023-02-26T09:06:00Z"/>
                    <w:sz w:val="18"/>
                    <w:szCs w:val="18"/>
                  </w:rPr>
                </w:rPrChange>
              </w:rPr>
              <w:pPrChange w:id="27270" w:author="Στάθης Καπ" w:date="2023-02-26T08:48:00Z">
                <w:pPr/>
              </w:pPrChange>
            </w:pPr>
            <w:bookmarkStart w:id="27271" w:name="_Toc129057789"/>
            <w:bookmarkEnd w:id="27271"/>
          </w:p>
        </w:tc>
        <w:tc>
          <w:tcPr>
            <w:tcW w:w="663" w:type="dxa"/>
            <w:textDirection w:val="btLr"/>
            <w:tcPrChange w:id="27272" w:author="Στάθης Καπ" w:date="2023-02-26T08:48:00Z">
              <w:tcPr>
                <w:tcW w:w="663" w:type="dxa"/>
              </w:tcPr>
            </w:tcPrChange>
          </w:tcPr>
          <w:p w14:paraId="6BA1553B" w14:textId="60521F3E" w:rsidR="008E010E" w:rsidRPr="00744E3F" w:rsidDel="009B47BA" w:rsidRDefault="008E010E">
            <w:pPr>
              <w:ind w:left="113" w:right="113"/>
              <w:rPr>
                <w:del w:id="27273" w:author="Στάθης Καπ" w:date="2023-02-26T09:06:00Z"/>
                <w:sz w:val="18"/>
                <w:szCs w:val="18"/>
                <w:lang w:val="el-GR"/>
                <w:rPrChange w:id="27274" w:author="Στάθης Καπ" w:date="2023-03-03T06:42:00Z">
                  <w:rPr>
                    <w:del w:id="27275" w:author="Στάθης Καπ" w:date="2023-02-26T09:06:00Z"/>
                    <w:sz w:val="18"/>
                    <w:szCs w:val="18"/>
                  </w:rPr>
                </w:rPrChange>
              </w:rPr>
              <w:pPrChange w:id="27276" w:author="Στάθης Καπ" w:date="2023-02-26T08:48:00Z">
                <w:pPr/>
              </w:pPrChange>
            </w:pPr>
            <w:bookmarkStart w:id="27277" w:name="_Toc129057790"/>
            <w:bookmarkEnd w:id="27277"/>
          </w:p>
        </w:tc>
        <w:tc>
          <w:tcPr>
            <w:tcW w:w="764" w:type="dxa"/>
            <w:textDirection w:val="btLr"/>
            <w:tcPrChange w:id="27278" w:author="Στάθης Καπ" w:date="2023-02-26T08:48:00Z">
              <w:tcPr>
                <w:tcW w:w="764" w:type="dxa"/>
              </w:tcPr>
            </w:tcPrChange>
          </w:tcPr>
          <w:p w14:paraId="274FA30F" w14:textId="49857B98" w:rsidR="008E010E" w:rsidRPr="00744E3F" w:rsidDel="009B47BA" w:rsidRDefault="008E010E">
            <w:pPr>
              <w:ind w:left="113" w:right="113"/>
              <w:rPr>
                <w:del w:id="27279" w:author="Στάθης Καπ" w:date="2023-02-26T09:06:00Z"/>
                <w:sz w:val="18"/>
                <w:szCs w:val="18"/>
                <w:lang w:val="el-GR"/>
                <w:rPrChange w:id="27280" w:author="Στάθης Καπ" w:date="2023-03-03T06:42:00Z">
                  <w:rPr>
                    <w:del w:id="27281" w:author="Στάθης Καπ" w:date="2023-02-26T09:06:00Z"/>
                    <w:sz w:val="18"/>
                    <w:szCs w:val="18"/>
                  </w:rPr>
                </w:rPrChange>
              </w:rPr>
              <w:pPrChange w:id="27282" w:author="Στάθης Καπ" w:date="2023-02-26T08:48:00Z">
                <w:pPr/>
              </w:pPrChange>
            </w:pPr>
            <w:bookmarkStart w:id="27283" w:name="_Toc129057791"/>
            <w:bookmarkEnd w:id="27283"/>
          </w:p>
        </w:tc>
        <w:tc>
          <w:tcPr>
            <w:tcW w:w="630" w:type="dxa"/>
            <w:textDirection w:val="btLr"/>
            <w:tcPrChange w:id="27284" w:author="Στάθης Καπ" w:date="2023-02-26T08:48:00Z">
              <w:tcPr>
                <w:tcW w:w="630" w:type="dxa"/>
              </w:tcPr>
            </w:tcPrChange>
          </w:tcPr>
          <w:p w14:paraId="352F3C35" w14:textId="20E3498B" w:rsidR="008E010E" w:rsidRPr="00744E3F" w:rsidDel="009B47BA" w:rsidRDefault="008E010E">
            <w:pPr>
              <w:ind w:left="113" w:right="113"/>
              <w:rPr>
                <w:del w:id="27285" w:author="Στάθης Καπ" w:date="2023-02-26T09:06:00Z"/>
                <w:sz w:val="18"/>
                <w:szCs w:val="18"/>
                <w:lang w:val="el-GR"/>
                <w:rPrChange w:id="27286" w:author="Στάθης Καπ" w:date="2023-03-03T06:42:00Z">
                  <w:rPr>
                    <w:del w:id="27287" w:author="Στάθης Καπ" w:date="2023-02-26T09:06:00Z"/>
                    <w:sz w:val="18"/>
                    <w:szCs w:val="18"/>
                  </w:rPr>
                </w:rPrChange>
              </w:rPr>
              <w:pPrChange w:id="27288" w:author="Στάθης Καπ" w:date="2023-02-26T08:48:00Z">
                <w:pPr/>
              </w:pPrChange>
            </w:pPr>
            <w:bookmarkStart w:id="27289" w:name="_Toc129057792"/>
            <w:bookmarkEnd w:id="27289"/>
          </w:p>
        </w:tc>
        <w:tc>
          <w:tcPr>
            <w:tcW w:w="654" w:type="dxa"/>
            <w:textDirection w:val="btLr"/>
            <w:tcPrChange w:id="27290" w:author="Στάθης Καπ" w:date="2023-02-26T08:48:00Z">
              <w:tcPr>
                <w:tcW w:w="654" w:type="dxa"/>
              </w:tcPr>
            </w:tcPrChange>
          </w:tcPr>
          <w:p w14:paraId="70259B36" w14:textId="4A890C5F" w:rsidR="008E010E" w:rsidRPr="00744E3F" w:rsidDel="009B47BA" w:rsidRDefault="009E2733">
            <w:pPr>
              <w:ind w:left="113" w:right="113"/>
              <w:rPr>
                <w:del w:id="27291" w:author="Στάθης Καπ" w:date="2023-02-26T09:06:00Z"/>
                <w:sz w:val="18"/>
                <w:szCs w:val="18"/>
                <w:lang w:val="el-GR"/>
                <w:rPrChange w:id="27292" w:author="Στάθης Καπ" w:date="2023-03-03T06:42:00Z">
                  <w:rPr>
                    <w:del w:id="27293" w:author="Στάθης Καπ" w:date="2023-02-26T09:06:00Z"/>
                    <w:sz w:val="18"/>
                    <w:szCs w:val="18"/>
                  </w:rPr>
                </w:rPrChange>
              </w:rPr>
              <w:pPrChange w:id="27294" w:author="Στάθης Καπ" w:date="2023-02-26T08:48:00Z">
                <w:pPr/>
              </w:pPrChange>
            </w:pPr>
            <w:del w:id="27295" w:author="Στάθης Καπ" w:date="2023-02-26T08:46:00Z">
              <w:r w:rsidRPr="00744E3F" w:rsidDel="00715EE1">
                <w:rPr>
                  <w:sz w:val="18"/>
                  <w:szCs w:val="18"/>
                  <w:lang w:val="el-GR"/>
                  <w:rPrChange w:id="27296" w:author="Στάθης Καπ" w:date="2023-03-03T06:42:00Z">
                    <w:rPr>
                      <w:sz w:val="18"/>
                      <w:szCs w:val="18"/>
                    </w:rPr>
                  </w:rPrChange>
                </w:rPr>
                <w:delText>446</w:delText>
              </w:r>
            </w:del>
            <w:bookmarkStart w:id="27297" w:name="_Toc129057793"/>
            <w:bookmarkEnd w:id="27297"/>
          </w:p>
        </w:tc>
        <w:tc>
          <w:tcPr>
            <w:tcW w:w="754" w:type="dxa"/>
            <w:textDirection w:val="btLr"/>
            <w:tcPrChange w:id="27298" w:author="Στάθης Καπ" w:date="2023-02-26T08:48:00Z">
              <w:tcPr>
                <w:tcW w:w="754" w:type="dxa"/>
              </w:tcPr>
            </w:tcPrChange>
          </w:tcPr>
          <w:p w14:paraId="6DC05E46" w14:textId="06AC7F2B" w:rsidR="008E010E" w:rsidRPr="00744E3F" w:rsidDel="009B47BA" w:rsidRDefault="008E010E">
            <w:pPr>
              <w:ind w:left="113" w:right="113"/>
              <w:rPr>
                <w:del w:id="27299" w:author="Στάθης Καπ" w:date="2023-02-26T09:06:00Z"/>
                <w:sz w:val="18"/>
                <w:szCs w:val="18"/>
                <w:lang w:val="el-GR"/>
                <w:rPrChange w:id="27300" w:author="Στάθης Καπ" w:date="2023-03-03T06:42:00Z">
                  <w:rPr>
                    <w:del w:id="27301" w:author="Στάθης Καπ" w:date="2023-02-26T09:06:00Z"/>
                    <w:sz w:val="18"/>
                    <w:szCs w:val="18"/>
                  </w:rPr>
                </w:rPrChange>
              </w:rPr>
              <w:pPrChange w:id="27302" w:author="Στάθης Καπ" w:date="2023-02-26T08:48:00Z">
                <w:pPr/>
              </w:pPrChange>
            </w:pPr>
            <w:bookmarkStart w:id="27303" w:name="_Toc129057794"/>
            <w:bookmarkEnd w:id="27303"/>
          </w:p>
        </w:tc>
        <w:tc>
          <w:tcPr>
            <w:tcW w:w="622" w:type="dxa"/>
            <w:textDirection w:val="btLr"/>
            <w:tcPrChange w:id="27304" w:author="Στάθης Καπ" w:date="2023-02-26T08:48:00Z">
              <w:tcPr>
                <w:tcW w:w="622" w:type="dxa"/>
              </w:tcPr>
            </w:tcPrChange>
          </w:tcPr>
          <w:p w14:paraId="07EDA6C8" w14:textId="22974241" w:rsidR="008E010E" w:rsidRPr="00744E3F" w:rsidDel="009B47BA" w:rsidRDefault="008E010E">
            <w:pPr>
              <w:ind w:left="113" w:right="113"/>
              <w:rPr>
                <w:del w:id="27305" w:author="Στάθης Καπ" w:date="2023-02-26T09:06:00Z"/>
                <w:sz w:val="18"/>
                <w:szCs w:val="18"/>
                <w:lang w:val="el-GR"/>
                <w:rPrChange w:id="27306" w:author="Στάθης Καπ" w:date="2023-03-03T06:42:00Z">
                  <w:rPr>
                    <w:del w:id="27307" w:author="Στάθης Καπ" w:date="2023-02-26T09:06:00Z"/>
                    <w:sz w:val="18"/>
                    <w:szCs w:val="18"/>
                  </w:rPr>
                </w:rPrChange>
              </w:rPr>
              <w:pPrChange w:id="27308" w:author="Στάθης Καπ" w:date="2023-02-26T08:48:00Z">
                <w:pPr/>
              </w:pPrChange>
            </w:pPr>
            <w:bookmarkStart w:id="27309" w:name="_Toc129057795"/>
            <w:bookmarkEnd w:id="27309"/>
          </w:p>
        </w:tc>
        <w:bookmarkStart w:id="27310" w:name="_Toc129057796"/>
        <w:bookmarkEnd w:id="27310"/>
      </w:tr>
      <w:tr w:rsidR="008E010E" w:rsidRPr="007E7879" w:rsidDel="009B47BA" w14:paraId="1F477044" w14:textId="5AC60FC4" w:rsidTr="00715EE1">
        <w:trPr>
          <w:gridAfter w:val="1"/>
          <w:wAfter w:w="51" w:type="dxa"/>
          <w:cantSplit/>
          <w:trHeight w:val="567"/>
          <w:del w:id="27311" w:author="Στάθης Καπ" w:date="2023-02-26T09:06:00Z"/>
        </w:trPr>
        <w:tc>
          <w:tcPr>
            <w:tcW w:w="627" w:type="dxa"/>
            <w:gridSpan w:val="2"/>
            <w:textDirection w:val="btLr"/>
            <w:tcPrChange w:id="27312" w:author="Στάθης Καπ" w:date="2023-02-26T08:48:00Z">
              <w:tcPr>
                <w:tcW w:w="627" w:type="dxa"/>
              </w:tcPr>
            </w:tcPrChange>
          </w:tcPr>
          <w:p w14:paraId="58A6E059" w14:textId="5D095A08" w:rsidR="008E010E" w:rsidRPr="00744E3F" w:rsidDel="009B47BA" w:rsidRDefault="008E010E">
            <w:pPr>
              <w:ind w:left="113" w:right="113"/>
              <w:rPr>
                <w:del w:id="27313" w:author="Στάθης Καπ" w:date="2023-02-26T09:06:00Z"/>
                <w:sz w:val="18"/>
                <w:szCs w:val="18"/>
                <w:lang w:val="el-GR"/>
                <w:rPrChange w:id="27314" w:author="Στάθης Καπ" w:date="2023-03-03T06:42:00Z">
                  <w:rPr>
                    <w:del w:id="27315" w:author="Στάθης Καπ" w:date="2023-02-26T09:06:00Z"/>
                    <w:sz w:val="18"/>
                    <w:szCs w:val="18"/>
                  </w:rPr>
                </w:rPrChange>
              </w:rPr>
              <w:pPrChange w:id="27316" w:author="Στάθης Καπ" w:date="2023-02-26T08:48:00Z">
                <w:pPr/>
              </w:pPrChange>
            </w:pPr>
            <w:del w:id="27317" w:author="Στάθης Καπ" w:date="2023-02-26T08:46:00Z">
              <w:r w:rsidRPr="006E0881" w:rsidDel="00715EE1">
                <w:rPr>
                  <w:sz w:val="18"/>
                  <w:szCs w:val="18"/>
                </w:rPr>
                <w:delText>Pr</w:delText>
              </w:r>
              <w:r w:rsidRPr="00744E3F" w:rsidDel="00715EE1">
                <w:rPr>
                  <w:sz w:val="18"/>
                  <w:szCs w:val="18"/>
                  <w:lang w:val="el-GR"/>
                  <w:rPrChange w:id="27318" w:author="Στάθης Καπ" w:date="2023-03-03T06:42:00Z">
                    <w:rPr>
                      <w:sz w:val="18"/>
                      <w:szCs w:val="18"/>
                    </w:rPr>
                  </w:rPrChange>
                </w:rPr>
                <w:delText>17</w:delText>
              </w:r>
            </w:del>
            <w:bookmarkStart w:id="27319" w:name="_Toc129057797"/>
            <w:bookmarkEnd w:id="27319"/>
          </w:p>
        </w:tc>
        <w:tc>
          <w:tcPr>
            <w:tcW w:w="663" w:type="dxa"/>
            <w:textDirection w:val="btLr"/>
            <w:tcPrChange w:id="27320" w:author="Στάθης Καπ" w:date="2023-02-26T08:48:00Z">
              <w:tcPr>
                <w:tcW w:w="663" w:type="dxa"/>
              </w:tcPr>
            </w:tcPrChange>
          </w:tcPr>
          <w:p w14:paraId="14F9902D" w14:textId="4ACFBC46" w:rsidR="008E010E" w:rsidRPr="00744E3F" w:rsidDel="009B47BA" w:rsidRDefault="008E010E">
            <w:pPr>
              <w:ind w:left="113" w:right="113"/>
              <w:rPr>
                <w:del w:id="27321" w:author="Στάθης Καπ" w:date="2023-02-26T09:06:00Z"/>
                <w:sz w:val="18"/>
                <w:szCs w:val="18"/>
                <w:lang w:val="el-GR"/>
                <w:rPrChange w:id="27322" w:author="Στάθης Καπ" w:date="2023-03-03T06:42:00Z">
                  <w:rPr>
                    <w:del w:id="27323" w:author="Στάθης Καπ" w:date="2023-02-26T09:06:00Z"/>
                    <w:sz w:val="18"/>
                    <w:szCs w:val="18"/>
                  </w:rPr>
                </w:rPrChange>
              </w:rPr>
              <w:pPrChange w:id="27324" w:author="Στάθης Καπ" w:date="2023-02-26T08:48:00Z">
                <w:pPr/>
              </w:pPrChange>
            </w:pPr>
            <w:bookmarkStart w:id="27325" w:name="_Toc129057798"/>
            <w:bookmarkEnd w:id="27325"/>
          </w:p>
        </w:tc>
        <w:tc>
          <w:tcPr>
            <w:tcW w:w="764" w:type="dxa"/>
            <w:textDirection w:val="btLr"/>
            <w:tcPrChange w:id="27326" w:author="Στάθης Καπ" w:date="2023-02-26T08:48:00Z">
              <w:tcPr>
                <w:tcW w:w="764" w:type="dxa"/>
              </w:tcPr>
            </w:tcPrChange>
          </w:tcPr>
          <w:p w14:paraId="451CB9A8" w14:textId="1E769B54" w:rsidR="008E010E" w:rsidRPr="00744E3F" w:rsidDel="009B47BA" w:rsidRDefault="008E010E">
            <w:pPr>
              <w:ind w:left="113" w:right="113"/>
              <w:rPr>
                <w:del w:id="27327" w:author="Στάθης Καπ" w:date="2023-02-26T09:06:00Z"/>
                <w:sz w:val="18"/>
                <w:szCs w:val="18"/>
                <w:lang w:val="el-GR"/>
                <w:rPrChange w:id="27328" w:author="Στάθης Καπ" w:date="2023-03-03T06:42:00Z">
                  <w:rPr>
                    <w:del w:id="27329" w:author="Στάθης Καπ" w:date="2023-02-26T09:06:00Z"/>
                    <w:sz w:val="18"/>
                    <w:szCs w:val="18"/>
                  </w:rPr>
                </w:rPrChange>
              </w:rPr>
              <w:pPrChange w:id="27330" w:author="Στάθης Καπ" w:date="2023-02-26T08:48:00Z">
                <w:pPr/>
              </w:pPrChange>
            </w:pPr>
            <w:bookmarkStart w:id="27331" w:name="_Toc129057799"/>
            <w:bookmarkEnd w:id="27331"/>
          </w:p>
        </w:tc>
        <w:tc>
          <w:tcPr>
            <w:tcW w:w="630" w:type="dxa"/>
            <w:textDirection w:val="btLr"/>
            <w:tcPrChange w:id="27332" w:author="Στάθης Καπ" w:date="2023-02-26T08:48:00Z">
              <w:tcPr>
                <w:tcW w:w="630" w:type="dxa"/>
              </w:tcPr>
            </w:tcPrChange>
          </w:tcPr>
          <w:p w14:paraId="7A0B3B6B" w14:textId="4731AD72" w:rsidR="008E010E" w:rsidRPr="00744E3F" w:rsidDel="009B47BA" w:rsidRDefault="008E010E">
            <w:pPr>
              <w:ind w:left="113" w:right="113"/>
              <w:rPr>
                <w:del w:id="27333" w:author="Στάθης Καπ" w:date="2023-02-26T09:06:00Z"/>
                <w:sz w:val="18"/>
                <w:szCs w:val="18"/>
                <w:lang w:val="el-GR"/>
                <w:rPrChange w:id="27334" w:author="Στάθης Καπ" w:date="2023-03-03T06:42:00Z">
                  <w:rPr>
                    <w:del w:id="27335" w:author="Στάθης Καπ" w:date="2023-02-26T09:06:00Z"/>
                    <w:sz w:val="18"/>
                    <w:szCs w:val="18"/>
                  </w:rPr>
                </w:rPrChange>
              </w:rPr>
              <w:pPrChange w:id="27336" w:author="Στάθης Καπ" w:date="2023-02-26T08:48:00Z">
                <w:pPr/>
              </w:pPrChange>
            </w:pPr>
            <w:bookmarkStart w:id="27337" w:name="_Toc129057800"/>
            <w:bookmarkEnd w:id="27337"/>
          </w:p>
        </w:tc>
        <w:tc>
          <w:tcPr>
            <w:tcW w:w="663" w:type="dxa"/>
            <w:textDirection w:val="btLr"/>
            <w:tcPrChange w:id="27338" w:author="Στάθης Καπ" w:date="2023-02-26T08:48:00Z">
              <w:tcPr>
                <w:tcW w:w="663" w:type="dxa"/>
              </w:tcPr>
            </w:tcPrChange>
          </w:tcPr>
          <w:p w14:paraId="1BF36C76" w14:textId="57D7D6A3" w:rsidR="008E010E" w:rsidRPr="00744E3F" w:rsidDel="009B47BA" w:rsidRDefault="008E010E">
            <w:pPr>
              <w:ind w:left="113" w:right="113"/>
              <w:rPr>
                <w:del w:id="27339" w:author="Στάθης Καπ" w:date="2023-02-26T09:06:00Z"/>
                <w:sz w:val="18"/>
                <w:szCs w:val="18"/>
                <w:lang w:val="el-GR"/>
                <w:rPrChange w:id="27340" w:author="Στάθης Καπ" w:date="2023-03-03T06:42:00Z">
                  <w:rPr>
                    <w:del w:id="27341" w:author="Στάθης Καπ" w:date="2023-02-26T09:06:00Z"/>
                    <w:sz w:val="18"/>
                    <w:szCs w:val="18"/>
                  </w:rPr>
                </w:rPrChange>
              </w:rPr>
              <w:pPrChange w:id="27342" w:author="Στάθης Καπ" w:date="2023-02-26T08:48:00Z">
                <w:pPr/>
              </w:pPrChange>
            </w:pPr>
            <w:bookmarkStart w:id="27343" w:name="_Toc129057801"/>
            <w:bookmarkEnd w:id="27343"/>
          </w:p>
        </w:tc>
        <w:tc>
          <w:tcPr>
            <w:tcW w:w="764" w:type="dxa"/>
            <w:textDirection w:val="btLr"/>
            <w:tcPrChange w:id="27344" w:author="Στάθης Καπ" w:date="2023-02-26T08:48:00Z">
              <w:tcPr>
                <w:tcW w:w="764" w:type="dxa"/>
              </w:tcPr>
            </w:tcPrChange>
          </w:tcPr>
          <w:p w14:paraId="6494B69E" w14:textId="0E521E75" w:rsidR="008E010E" w:rsidRPr="00744E3F" w:rsidDel="009B47BA" w:rsidRDefault="008E010E">
            <w:pPr>
              <w:ind w:left="113" w:right="113"/>
              <w:rPr>
                <w:del w:id="27345" w:author="Στάθης Καπ" w:date="2023-02-26T09:06:00Z"/>
                <w:sz w:val="18"/>
                <w:szCs w:val="18"/>
                <w:lang w:val="el-GR"/>
                <w:rPrChange w:id="27346" w:author="Στάθης Καπ" w:date="2023-03-03T06:42:00Z">
                  <w:rPr>
                    <w:del w:id="27347" w:author="Στάθης Καπ" w:date="2023-02-26T09:06:00Z"/>
                    <w:sz w:val="18"/>
                    <w:szCs w:val="18"/>
                  </w:rPr>
                </w:rPrChange>
              </w:rPr>
              <w:pPrChange w:id="27348" w:author="Στάθης Καπ" w:date="2023-02-26T08:48:00Z">
                <w:pPr/>
              </w:pPrChange>
            </w:pPr>
            <w:bookmarkStart w:id="27349" w:name="_Toc129057802"/>
            <w:bookmarkEnd w:id="27349"/>
          </w:p>
        </w:tc>
        <w:tc>
          <w:tcPr>
            <w:tcW w:w="630" w:type="dxa"/>
            <w:textDirection w:val="btLr"/>
            <w:tcPrChange w:id="27350" w:author="Στάθης Καπ" w:date="2023-02-26T08:48:00Z">
              <w:tcPr>
                <w:tcW w:w="630" w:type="dxa"/>
              </w:tcPr>
            </w:tcPrChange>
          </w:tcPr>
          <w:p w14:paraId="382EBDBD" w14:textId="7F672FEA" w:rsidR="008E010E" w:rsidRPr="00744E3F" w:rsidDel="009B47BA" w:rsidRDefault="008E010E">
            <w:pPr>
              <w:ind w:left="113" w:right="113"/>
              <w:rPr>
                <w:del w:id="27351" w:author="Στάθης Καπ" w:date="2023-02-26T09:06:00Z"/>
                <w:sz w:val="18"/>
                <w:szCs w:val="18"/>
                <w:lang w:val="el-GR"/>
                <w:rPrChange w:id="27352" w:author="Στάθης Καπ" w:date="2023-03-03T06:42:00Z">
                  <w:rPr>
                    <w:del w:id="27353" w:author="Στάθης Καπ" w:date="2023-02-26T09:06:00Z"/>
                    <w:sz w:val="18"/>
                    <w:szCs w:val="18"/>
                  </w:rPr>
                </w:rPrChange>
              </w:rPr>
              <w:pPrChange w:id="27354" w:author="Στάθης Καπ" w:date="2023-02-26T08:48:00Z">
                <w:pPr/>
              </w:pPrChange>
            </w:pPr>
            <w:bookmarkStart w:id="27355" w:name="_Toc129057803"/>
            <w:bookmarkEnd w:id="27355"/>
          </w:p>
        </w:tc>
        <w:tc>
          <w:tcPr>
            <w:tcW w:w="663" w:type="dxa"/>
            <w:textDirection w:val="btLr"/>
            <w:tcPrChange w:id="27356" w:author="Στάθης Καπ" w:date="2023-02-26T08:48:00Z">
              <w:tcPr>
                <w:tcW w:w="663" w:type="dxa"/>
              </w:tcPr>
            </w:tcPrChange>
          </w:tcPr>
          <w:p w14:paraId="7431DC8A" w14:textId="34A613CD" w:rsidR="008E010E" w:rsidRPr="00744E3F" w:rsidDel="009B47BA" w:rsidRDefault="008E010E">
            <w:pPr>
              <w:ind w:left="113" w:right="113"/>
              <w:rPr>
                <w:del w:id="27357" w:author="Στάθης Καπ" w:date="2023-02-26T09:06:00Z"/>
                <w:sz w:val="18"/>
                <w:szCs w:val="18"/>
                <w:lang w:val="el-GR"/>
                <w:rPrChange w:id="27358" w:author="Στάθης Καπ" w:date="2023-03-03T06:42:00Z">
                  <w:rPr>
                    <w:del w:id="27359" w:author="Στάθης Καπ" w:date="2023-02-26T09:06:00Z"/>
                    <w:sz w:val="18"/>
                    <w:szCs w:val="18"/>
                  </w:rPr>
                </w:rPrChange>
              </w:rPr>
              <w:pPrChange w:id="27360" w:author="Στάθης Καπ" w:date="2023-02-26T08:48:00Z">
                <w:pPr/>
              </w:pPrChange>
            </w:pPr>
            <w:bookmarkStart w:id="27361" w:name="_Toc129057804"/>
            <w:bookmarkEnd w:id="27361"/>
          </w:p>
        </w:tc>
        <w:tc>
          <w:tcPr>
            <w:tcW w:w="764" w:type="dxa"/>
            <w:textDirection w:val="btLr"/>
            <w:tcPrChange w:id="27362" w:author="Στάθης Καπ" w:date="2023-02-26T08:48:00Z">
              <w:tcPr>
                <w:tcW w:w="764" w:type="dxa"/>
              </w:tcPr>
            </w:tcPrChange>
          </w:tcPr>
          <w:p w14:paraId="37E69504" w14:textId="6252799C" w:rsidR="008E010E" w:rsidRPr="00744E3F" w:rsidDel="009B47BA" w:rsidRDefault="008E010E">
            <w:pPr>
              <w:ind w:left="113" w:right="113"/>
              <w:rPr>
                <w:del w:id="27363" w:author="Στάθης Καπ" w:date="2023-02-26T09:06:00Z"/>
                <w:sz w:val="18"/>
                <w:szCs w:val="18"/>
                <w:lang w:val="el-GR"/>
                <w:rPrChange w:id="27364" w:author="Στάθης Καπ" w:date="2023-03-03T06:42:00Z">
                  <w:rPr>
                    <w:del w:id="27365" w:author="Στάθης Καπ" w:date="2023-02-26T09:06:00Z"/>
                    <w:sz w:val="18"/>
                    <w:szCs w:val="18"/>
                  </w:rPr>
                </w:rPrChange>
              </w:rPr>
              <w:pPrChange w:id="27366" w:author="Στάθης Καπ" w:date="2023-02-26T08:48:00Z">
                <w:pPr/>
              </w:pPrChange>
            </w:pPr>
            <w:bookmarkStart w:id="27367" w:name="_Toc129057805"/>
            <w:bookmarkEnd w:id="27367"/>
          </w:p>
        </w:tc>
        <w:tc>
          <w:tcPr>
            <w:tcW w:w="630" w:type="dxa"/>
            <w:textDirection w:val="btLr"/>
            <w:tcPrChange w:id="27368" w:author="Στάθης Καπ" w:date="2023-02-26T08:48:00Z">
              <w:tcPr>
                <w:tcW w:w="630" w:type="dxa"/>
              </w:tcPr>
            </w:tcPrChange>
          </w:tcPr>
          <w:p w14:paraId="23EF9019" w14:textId="11104338" w:rsidR="008E010E" w:rsidRPr="00744E3F" w:rsidDel="009B47BA" w:rsidRDefault="008E010E">
            <w:pPr>
              <w:ind w:left="113" w:right="113"/>
              <w:rPr>
                <w:del w:id="27369" w:author="Στάθης Καπ" w:date="2023-02-26T09:06:00Z"/>
                <w:sz w:val="18"/>
                <w:szCs w:val="18"/>
                <w:lang w:val="el-GR"/>
                <w:rPrChange w:id="27370" w:author="Στάθης Καπ" w:date="2023-03-03T06:42:00Z">
                  <w:rPr>
                    <w:del w:id="27371" w:author="Στάθης Καπ" w:date="2023-02-26T09:06:00Z"/>
                    <w:sz w:val="18"/>
                    <w:szCs w:val="18"/>
                  </w:rPr>
                </w:rPrChange>
              </w:rPr>
              <w:pPrChange w:id="27372" w:author="Στάθης Καπ" w:date="2023-02-26T08:48:00Z">
                <w:pPr/>
              </w:pPrChange>
            </w:pPr>
            <w:bookmarkStart w:id="27373" w:name="_Toc129057806"/>
            <w:bookmarkEnd w:id="27373"/>
          </w:p>
        </w:tc>
        <w:tc>
          <w:tcPr>
            <w:tcW w:w="654" w:type="dxa"/>
            <w:textDirection w:val="btLr"/>
            <w:tcPrChange w:id="27374" w:author="Στάθης Καπ" w:date="2023-02-26T08:48:00Z">
              <w:tcPr>
                <w:tcW w:w="654" w:type="dxa"/>
              </w:tcPr>
            </w:tcPrChange>
          </w:tcPr>
          <w:p w14:paraId="3877DA29" w14:textId="37EF8440" w:rsidR="008E010E" w:rsidRPr="00744E3F" w:rsidDel="009B47BA" w:rsidRDefault="009E2733">
            <w:pPr>
              <w:ind w:left="113" w:right="113"/>
              <w:rPr>
                <w:del w:id="27375" w:author="Στάθης Καπ" w:date="2023-02-26T09:06:00Z"/>
                <w:sz w:val="18"/>
                <w:szCs w:val="18"/>
                <w:lang w:val="el-GR"/>
                <w:rPrChange w:id="27376" w:author="Στάθης Καπ" w:date="2023-03-03T06:42:00Z">
                  <w:rPr>
                    <w:del w:id="27377" w:author="Στάθης Καπ" w:date="2023-02-26T09:06:00Z"/>
                    <w:sz w:val="18"/>
                    <w:szCs w:val="18"/>
                  </w:rPr>
                </w:rPrChange>
              </w:rPr>
              <w:pPrChange w:id="27378" w:author="Στάθης Καπ" w:date="2023-02-26T08:48:00Z">
                <w:pPr/>
              </w:pPrChange>
            </w:pPr>
            <w:del w:id="27379" w:author="Στάθης Καπ" w:date="2023-02-26T08:46:00Z">
              <w:r w:rsidRPr="00744E3F" w:rsidDel="00715EE1">
                <w:rPr>
                  <w:sz w:val="18"/>
                  <w:szCs w:val="18"/>
                  <w:lang w:val="el-GR"/>
                  <w:rPrChange w:id="27380" w:author="Στάθης Καπ" w:date="2023-03-03T06:42:00Z">
                    <w:rPr>
                      <w:sz w:val="18"/>
                      <w:szCs w:val="18"/>
                    </w:rPr>
                  </w:rPrChange>
                </w:rPr>
                <w:delText>273</w:delText>
              </w:r>
            </w:del>
            <w:bookmarkStart w:id="27381" w:name="_Toc129057807"/>
            <w:bookmarkEnd w:id="27381"/>
          </w:p>
        </w:tc>
        <w:tc>
          <w:tcPr>
            <w:tcW w:w="754" w:type="dxa"/>
            <w:textDirection w:val="btLr"/>
            <w:tcPrChange w:id="27382" w:author="Στάθης Καπ" w:date="2023-02-26T08:48:00Z">
              <w:tcPr>
                <w:tcW w:w="754" w:type="dxa"/>
              </w:tcPr>
            </w:tcPrChange>
          </w:tcPr>
          <w:p w14:paraId="68F930E2" w14:textId="7AB15AF8" w:rsidR="008E010E" w:rsidRPr="00744E3F" w:rsidDel="009B47BA" w:rsidRDefault="008E010E">
            <w:pPr>
              <w:ind w:left="113" w:right="113"/>
              <w:rPr>
                <w:del w:id="27383" w:author="Στάθης Καπ" w:date="2023-02-26T09:06:00Z"/>
                <w:sz w:val="18"/>
                <w:szCs w:val="18"/>
                <w:lang w:val="el-GR"/>
                <w:rPrChange w:id="27384" w:author="Στάθης Καπ" w:date="2023-03-03T06:42:00Z">
                  <w:rPr>
                    <w:del w:id="27385" w:author="Στάθης Καπ" w:date="2023-02-26T09:06:00Z"/>
                    <w:sz w:val="18"/>
                    <w:szCs w:val="18"/>
                  </w:rPr>
                </w:rPrChange>
              </w:rPr>
              <w:pPrChange w:id="27386" w:author="Στάθης Καπ" w:date="2023-02-26T08:48:00Z">
                <w:pPr/>
              </w:pPrChange>
            </w:pPr>
            <w:bookmarkStart w:id="27387" w:name="_Toc129057808"/>
            <w:bookmarkEnd w:id="27387"/>
          </w:p>
        </w:tc>
        <w:tc>
          <w:tcPr>
            <w:tcW w:w="622" w:type="dxa"/>
            <w:textDirection w:val="btLr"/>
            <w:tcPrChange w:id="27388" w:author="Στάθης Καπ" w:date="2023-02-26T08:48:00Z">
              <w:tcPr>
                <w:tcW w:w="622" w:type="dxa"/>
              </w:tcPr>
            </w:tcPrChange>
          </w:tcPr>
          <w:p w14:paraId="3AD52DB6" w14:textId="00FBE67E" w:rsidR="008E010E" w:rsidRPr="00744E3F" w:rsidDel="009B47BA" w:rsidRDefault="008E010E">
            <w:pPr>
              <w:ind w:left="113" w:right="113"/>
              <w:rPr>
                <w:del w:id="27389" w:author="Στάθης Καπ" w:date="2023-02-26T09:06:00Z"/>
                <w:sz w:val="18"/>
                <w:szCs w:val="18"/>
                <w:lang w:val="el-GR"/>
                <w:rPrChange w:id="27390" w:author="Στάθης Καπ" w:date="2023-03-03T06:42:00Z">
                  <w:rPr>
                    <w:del w:id="27391" w:author="Στάθης Καπ" w:date="2023-02-26T09:06:00Z"/>
                    <w:sz w:val="18"/>
                    <w:szCs w:val="18"/>
                  </w:rPr>
                </w:rPrChange>
              </w:rPr>
              <w:pPrChange w:id="27392" w:author="Στάθης Καπ" w:date="2023-02-26T08:48:00Z">
                <w:pPr/>
              </w:pPrChange>
            </w:pPr>
            <w:bookmarkStart w:id="27393" w:name="_Toc129057809"/>
            <w:bookmarkEnd w:id="27393"/>
          </w:p>
        </w:tc>
        <w:bookmarkStart w:id="27394" w:name="_Toc129057810"/>
        <w:bookmarkEnd w:id="27394"/>
      </w:tr>
      <w:tr w:rsidR="008E010E" w:rsidRPr="007E7879" w:rsidDel="009B47BA" w14:paraId="69DB280A" w14:textId="3DCCBEE9" w:rsidTr="00715EE1">
        <w:trPr>
          <w:gridAfter w:val="1"/>
          <w:wAfter w:w="51" w:type="dxa"/>
          <w:cantSplit/>
          <w:trHeight w:val="567"/>
          <w:del w:id="27395" w:author="Στάθης Καπ" w:date="2023-02-26T09:06:00Z"/>
        </w:trPr>
        <w:tc>
          <w:tcPr>
            <w:tcW w:w="627" w:type="dxa"/>
            <w:gridSpan w:val="2"/>
            <w:textDirection w:val="btLr"/>
            <w:tcPrChange w:id="27396" w:author="Στάθης Καπ" w:date="2023-02-26T08:48:00Z">
              <w:tcPr>
                <w:tcW w:w="627" w:type="dxa"/>
              </w:tcPr>
            </w:tcPrChange>
          </w:tcPr>
          <w:p w14:paraId="12AAAFAE" w14:textId="7B57C18B" w:rsidR="008E010E" w:rsidRPr="00744E3F" w:rsidDel="009B47BA" w:rsidRDefault="008E010E">
            <w:pPr>
              <w:ind w:left="113" w:right="113"/>
              <w:rPr>
                <w:del w:id="27397" w:author="Στάθης Καπ" w:date="2023-02-26T09:06:00Z"/>
                <w:sz w:val="18"/>
                <w:szCs w:val="18"/>
                <w:lang w:val="el-GR"/>
                <w:rPrChange w:id="27398" w:author="Στάθης Καπ" w:date="2023-03-03T06:42:00Z">
                  <w:rPr>
                    <w:del w:id="27399" w:author="Στάθης Καπ" w:date="2023-02-26T09:06:00Z"/>
                    <w:sz w:val="18"/>
                    <w:szCs w:val="18"/>
                  </w:rPr>
                </w:rPrChange>
              </w:rPr>
              <w:pPrChange w:id="27400" w:author="Στάθης Καπ" w:date="2023-02-26T08:48:00Z">
                <w:pPr/>
              </w:pPrChange>
            </w:pPr>
            <w:del w:id="27401" w:author="Στάθης Καπ" w:date="2023-02-26T08:46:00Z">
              <w:r w:rsidRPr="006E0881" w:rsidDel="00715EE1">
                <w:rPr>
                  <w:sz w:val="18"/>
                  <w:szCs w:val="18"/>
                </w:rPr>
                <w:delText>Pr</w:delText>
              </w:r>
              <w:r w:rsidRPr="00744E3F" w:rsidDel="00715EE1">
                <w:rPr>
                  <w:sz w:val="18"/>
                  <w:szCs w:val="18"/>
                  <w:lang w:val="el-GR"/>
                  <w:rPrChange w:id="27402" w:author="Στάθης Καπ" w:date="2023-03-03T06:42:00Z">
                    <w:rPr>
                      <w:sz w:val="18"/>
                      <w:szCs w:val="18"/>
                    </w:rPr>
                  </w:rPrChange>
                </w:rPr>
                <w:delText>18</w:delText>
              </w:r>
            </w:del>
            <w:bookmarkStart w:id="27403" w:name="_Toc129057811"/>
            <w:bookmarkEnd w:id="27403"/>
          </w:p>
        </w:tc>
        <w:tc>
          <w:tcPr>
            <w:tcW w:w="663" w:type="dxa"/>
            <w:textDirection w:val="btLr"/>
            <w:tcPrChange w:id="27404" w:author="Στάθης Καπ" w:date="2023-02-26T08:48:00Z">
              <w:tcPr>
                <w:tcW w:w="663" w:type="dxa"/>
              </w:tcPr>
            </w:tcPrChange>
          </w:tcPr>
          <w:p w14:paraId="39226AEC" w14:textId="70A8FA03" w:rsidR="008E010E" w:rsidRPr="00744E3F" w:rsidDel="009B47BA" w:rsidRDefault="008E010E">
            <w:pPr>
              <w:ind w:left="113" w:right="113"/>
              <w:rPr>
                <w:del w:id="27405" w:author="Στάθης Καπ" w:date="2023-02-26T09:06:00Z"/>
                <w:sz w:val="18"/>
                <w:szCs w:val="18"/>
                <w:lang w:val="el-GR"/>
                <w:rPrChange w:id="27406" w:author="Στάθης Καπ" w:date="2023-03-03T06:42:00Z">
                  <w:rPr>
                    <w:del w:id="27407" w:author="Στάθης Καπ" w:date="2023-02-26T09:06:00Z"/>
                    <w:sz w:val="18"/>
                    <w:szCs w:val="18"/>
                  </w:rPr>
                </w:rPrChange>
              </w:rPr>
              <w:pPrChange w:id="27408" w:author="Στάθης Καπ" w:date="2023-02-26T08:48:00Z">
                <w:pPr/>
              </w:pPrChange>
            </w:pPr>
            <w:bookmarkStart w:id="27409" w:name="_Toc129057812"/>
            <w:bookmarkEnd w:id="27409"/>
          </w:p>
        </w:tc>
        <w:tc>
          <w:tcPr>
            <w:tcW w:w="764" w:type="dxa"/>
            <w:textDirection w:val="btLr"/>
            <w:tcPrChange w:id="27410" w:author="Στάθης Καπ" w:date="2023-02-26T08:48:00Z">
              <w:tcPr>
                <w:tcW w:w="764" w:type="dxa"/>
              </w:tcPr>
            </w:tcPrChange>
          </w:tcPr>
          <w:p w14:paraId="786CA8DC" w14:textId="1D8C437F" w:rsidR="008E010E" w:rsidRPr="00744E3F" w:rsidDel="009B47BA" w:rsidRDefault="008E010E">
            <w:pPr>
              <w:ind w:left="113" w:right="113"/>
              <w:rPr>
                <w:del w:id="27411" w:author="Στάθης Καπ" w:date="2023-02-26T09:06:00Z"/>
                <w:sz w:val="18"/>
                <w:szCs w:val="18"/>
                <w:lang w:val="el-GR"/>
                <w:rPrChange w:id="27412" w:author="Στάθης Καπ" w:date="2023-03-03T06:42:00Z">
                  <w:rPr>
                    <w:del w:id="27413" w:author="Στάθης Καπ" w:date="2023-02-26T09:06:00Z"/>
                    <w:sz w:val="18"/>
                    <w:szCs w:val="18"/>
                  </w:rPr>
                </w:rPrChange>
              </w:rPr>
              <w:pPrChange w:id="27414" w:author="Στάθης Καπ" w:date="2023-02-26T08:48:00Z">
                <w:pPr/>
              </w:pPrChange>
            </w:pPr>
            <w:bookmarkStart w:id="27415" w:name="_Toc129057813"/>
            <w:bookmarkEnd w:id="27415"/>
          </w:p>
        </w:tc>
        <w:tc>
          <w:tcPr>
            <w:tcW w:w="630" w:type="dxa"/>
            <w:textDirection w:val="btLr"/>
            <w:tcPrChange w:id="27416" w:author="Στάθης Καπ" w:date="2023-02-26T08:48:00Z">
              <w:tcPr>
                <w:tcW w:w="630" w:type="dxa"/>
              </w:tcPr>
            </w:tcPrChange>
          </w:tcPr>
          <w:p w14:paraId="7B970AE9" w14:textId="29062319" w:rsidR="008E010E" w:rsidRPr="00744E3F" w:rsidDel="009B47BA" w:rsidRDefault="008E010E">
            <w:pPr>
              <w:ind w:left="113" w:right="113"/>
              <w:rPr>
                <w:del w:id="27417" w:author="Στάθης Καπ" w:date="2023-02-26T09:06:00Z"/>
                <w:sz w:val="18"/>
                <w:szCs w:val="18"/>
                <w:lang w:val="el-GR"/>
                <w:rPrChange w:id="27418" w:author="Στάθης Καπ" w:date="2023-03-03T06:42:00Z">
                  <w:rPr>
                    <w:del w:id="27419" w:author="Στάθης Καπ" w:date="2023-02-26T09:06:00Z"/>
                    <w:sz w:val="18"/>
                    <w:szCs w:val="18"/>
                  </w:rPr>
                </w:rPrChange>
              </w:rPr>
              <w:pPrChange w:id="27420" w:author="Στάθης Καπ" w:date="2023-02-26T08:48:00Z">
                <w:pPr/>
              </w:pPrChange>
            </w:pPr>
            <w:bookmarkStart w:id="27421" w:name="_Toc129057814"/>
            <w:bookmarkEnd w:id="27421"/>
          </w:p>
        </w:tc>
        <w:tc>
          <w:tcPr>
            <w:tcW w:w="663" w:type="dxa"/>
            <w:textDirection w:val="btLr"/>
            <w:tcPrChange w:id="27422" w:author="Στάθης Καπ" w:date="2023-02-26T08:48:00Z">
              <w:tcPr>
                <w:tcW w:w="663" w:type="dxa"/>
              </w:tcPr>
            </w:tcPrChange>
          </w:tcPr>
          <w:p w14:paraId="6C8A8ABF" w14:textId="6B7D4641" w:rsidR="008E010E" w:rsidRPr="00744E3F" w:rsidDel="009B47BA" w:rsidRDefault="008E010E">
            <w:pPr>
              <w:ind w:left="113" w:right="113"/>
              <w:rPr>
                <w:del w:id="27423" w:author="Στάθης Καπ" w:date="2023-02-26T09:06:00Z"/>
                <w:sz w:val="18"/>
                <w:szCs w:val="18"/>
                <w:lang w:val="el-GR"/>
                <w:rPrChange w:id="27424" w:author="Στάθης Καπ" w:date="2023-03-03T06:42:00Z">
                  <w:rPr>
                    <w:del w:id="27425" w:author="Στάθης Καπ" w:date="2023-02-26T09:06:00Z"/>
                    <w:sz w:val="18"/>
                    <w:szCs w:val="18"/>
                  </w:rPr>
                </w:rPrChange>
              </w:rPr>
              <w:pPrChange w:id="27426" w:author="Στάθης Καπ" w:date="2023-02-26T08:48:00Z">
                <w:pPr/>
              </w:pPrChange>
            </w:pPr>
            <w:bookmarkStart w:id="27427" w:name="_Toc129057815"/>
            <w:bookmarkEnd w:id="27427"/>
          </w:p>
        </w:tc>
        <w:tc>
          <w:tcPr>
            <w:tcW w:w="764" w:type="dxa"/>
            <w:textDirection w:val="btLr"/>
            <w:tcPrChange w:id="27428" w:author="Στάθης Καπ" w:date="2023-02-26T08:48:00Z">
              <w:tcPr>
                <w:tcW w:w="764" w:type="dxa"/>
              </w:tcPr>
            </w:tcPrChange>
          </w:tcPr>
          <w:p w14:paraId="19F9B634" w14:textId="3FFD1317" w:rsidR="008E010E" w:rsidRPr="00744E3F" w:rsidDel="009B47BA" w:rsidRDefault="008E010E">
            <w:pPr>
              <w:ind w:left="113" w:right="113"/>
              <w:rPr>
                <w:del w:id="27429" w:author="Στάθης Καπ" w:date="2023-02-26T09:06:00Z"/>
                <w:sz w:val="18"/>
                <w:szCs w:val="18"/>
                <w:lang w:val="el-GR"/>
                <w:rPrChange w:id="27430" w:author="Στάθης Καπ" w:date="2023-03-03T06:42:00Z">
                  <w:rPr>
                    <w:del w:id="27431" w:author="Στάθης Καπ" w:date="2023-02-26T09:06:00Z"/>
                    <w:sz w:val="18"/>
                    <w:szCs w:val="18"/>
                  </w:rPr>
                </w:rPrChange>
              </w:rPr>
              <w:pPrChange w:id="27432" w:author="Στάθης Καπ" w:date="2023-02-26T08:48:00Z">
                <w:pPr/>
              </w:pPrChange>
            </w:pPr>
            <w:bookmarkStart w:id="27433" w:name="_Toc129057816"/>
            <w:bookmarkEnd w:id="27433"/>
          </w:p>
        </w:tc>
        <w:tc>
          <w:tcPr>
            <w:tcW w:w="630" w:type="dxa"/>
            <w:textDirection w:val="btLr"/>
            <w:tcPrChange w:id="27434" w:author="Στάθης Καπ" w:date="2023-02-26T08:48:00Z">
              <w:tcPr>
                <w:tcW w:w="630" w:type="dxa"/>
              </w:tcPr>
            </w:tcPrChange>
          </w:tcPr>
          <w:p w14:paraId="1BCFA343" w14:textId="6AD22D59" w:rsidR="008E010E" w:rsidRPr="00744E3F" w:rsidDel="009B47BA" w:rsidRDefault="008E010E">
            <w:pPr>
              <w:ind w:left="113" w:right="113"/>
              <w:rPr>
                <w:del w:id="27435" w:author="Στάθης Καπ" w:date="2023-02-26T09:06:00Z"/>
                <w:sz w:val="18"/>
                <w:szCs w:val="18"/>
                <w:lang w:val="el-GR"/>
                <w:rPrChange w:id="27436" w:author="Στάθης Καπ" w:date="2023-03-03T06:42:00Z">
                  <w:rPr>
                    <w:del w:id="27437" w:author="Στάθης Καπ" w:date="2023-02-26T09:06:00Z"/>
                    <w:sz w:val="18"/>
                    <w:szCs w:val="18"/>
                  </w:rPr>
                </w:rPrChange>
              </w:rPr>
              <w:pPrChange w:id="27438" w:author="Στάθης Καπ" w:date="2023-02-26T08:48:00Z">
                <w:pPr/>
              </w:pPrChange>
            </w:pPr>
            <w:bookmarkStart w:id="27439" w:name="_Toc129057817"/>
            <w:bookmarkEnd w:id="27439"/>
          </w:p>
        </w:tc>
        <w:tc>
          <w:tcPr>
            <w:tcW w:w="663" w:type="dxa"/>
            <w:textDirection w:val="btLr"/>
            <w:tcPrChange w:id="27440" w:author="Στάθης Καπ" w:date="2023-02-26T08:48:00Z">
              <w:tcPr>
                <w:tcW w:w="663" w:type="dxa"/>
              </w:tcPr>
            </w:tcPrChange>
          </w:tcPr>
          <w:p w14:paraId="07B707ED" w14:textId="1C22A0ED" w:rsidR="008E010E" w:rsidRPr="00744E3F" w:rsidDel="009B47BA" w:rsidRDefault="008E010E">
            <w:pPr>
              <w:ind w:left="113" w:right="113"/>
              <w:rPr>
                <w:del w:id="27441" w:author="Στάθης Καπ" w:date="2023-02-26T09:06:00Z"/>
                <w:sz w:val="18"/>
                <w:szCs w:val="18"/>
                <w:lang w:val="el-GR"/>
                <w:rPrChange w:id="27442" w:author="Στάθης Καπ" w:date="2023-03-03T06:42:00Z">
                  <w:rPr>
                    <w:del w:id="27443" w:author="Στάθης Καπ" w:date="2023-02-26T09:06:00Z"/>
                    <w:sz w:val="18"/>
                    <w:szCs w:val="18"/>
                  </w:rPr>
                </w:rPrChange>
              </w:rPr>
              <w:pPrChange w:id="27444" w:author="Στάθης Καπ" w:date="2023-02-26T08:48:00Z">
                <w:pPr/>
              </w:pPrChange>
            </w:pPr>
            <w:bookmarkStart w:id="27445" w:name="_Toc129057818"/>
            <w:bookmarkEnd w:id="27445"/>
          </w:p>
        </w:tc>
        <w:tc>
          <w:tcPr>
            <w:tcW w:w="764" w:type="dxa"/>
            <w:textDirection w:val="btLr"/>
            <w:tcPrChange w:id="27446" w:author="Στάθης Καπ" w:date="2023-02-26T08:48:00Z">
              <w:tcPr>
                <w:tcW w:w="764" w:type="dxa"/>
              </w:tcPr>
            </w:tcPrChange>
          </w:tcPr>
          <w:p w14:paraId="13B7C69F" w14:textId="778465A8" w:rsidR="008E010E" w:rsidRPr="00744E3F" w:rsidDel="009B47BA" w:rsidRDefault="008E010E">
            <w:pPr>
              <w:ind w:left="113" w:right="113"/>
              <w:rPr>
                <w:del w:id="27447" w:author="Στάθης Καπ" w:date="2023-02-26T09:06:00Z"/>
                <w:sz w:val="18"/>
                <w:szCs w:val="18"/>
                <w:lang w:val="el-GR"/>
                <w:rPrChange w:id="27448" w:author="Στάθης Καπ" w:date="2023-03-03T06:42:00Z">
                  <w:rPr>
                    <w:del w:id="27449" w:author="Στάθης Καπ" w:date="2023-02-26T09:06:00Z"/>
                    <w:sz w:val="18"/>
                    <w:szCs w:val="18"/>
                  </w:rPr>
                </w:rPrChange>
              </w:rPr>
              <w:pPrChange w:id="27450" w:author="Στάθης Καπ" w:date="2023-02-26T08:48:00Z">
                <w:pPr/>
              </w:pPrChange>
            </w:pPr>
            <w:bookmarkStart w:id="27451" w:name="_Toc129057819"/>
            <w:bookmarkEnd w:id="27451"/>
          </w:p>
        </w:tc>
        <w:tc>
          <w:tcPr>
            <w:tcW w:w="630" w:type="dxa"/>
            <w:textDirection w:val="btLr"/>
            <w:tcPrChange w:id="27452" w:author="Στάθης Καπ" w:date="2023-02-26T08:48:00Z">
              <w:tcPr>
                <w:tcW w:w="630" w:type="dxa"/>
              </w:tcPr>
            </w:tcPrChange>
          </w:tcPr>
          <w:p w14:paraId="0C4B8C18" w14:textId="2D3CDBC3" w:rsidR="008E010E" w:rsidRPr="00744E3F" w:rsidDel="009B47BA" w:rsidRDefault="008E010E">
            <w:pPr>
              <w:ind w:left="113" w:right="113"/>
              <w:rPr>
                <w:del w:id="27453" w:author="Στάθης Καπ" w:date="2023-02-26T09:06:00Z"/>
                <w:sz w:val="18"/>
                <w:szCs w:val="18"/>
                <w:lang w:val="el-GR"/>
                <w:rPrChange w:id="27454" w:author="Στάθης Καπ" w:date="2023-03-03T06:42:00Z">
                  <w:rPr>
                    <w:del w:id="27455" w:author="Στάθης Καπ" w:date="2023-02-26T09:06:00Z"/>
                    <w:sz w:val="18"/>
                    <w:szCs w:val="18"/>
                  </w:rPr>
                </w:rPrChange>
              </w:rPr>
              <w:pPrChange w:id="27456" w:author="Στάθης Καπ" w:date="2023-02-26T08:48:00Z">
                <w:pPr/>
              </w:pPrChange>
            </w:pPr>
            <w:bookmarkStart w:id="27457" w:name="_Toc129057820"/>
            <w:bookmarkEnd w:id="27457"/>
          </w:p>
        </w:tc>
        <w:tc>
          <w:tcPr>
            <w:tcW w:w="654" w:type="dxa"/>
            <w:textDirection w:val="btLr"/>
            <w:tcPrChange w:id="27458" w:author="Στάθης Καπ" w:date="2023-02-26T08:48:00Z">
              <w:tcPr>
                <w:tcW w:w="654" w:type="dxa"/>
              </w:tcPr>
            </w:tcPrChange>
          </w:tcPr>
          <w:p w14:paraId="494A2F63" w14:textId="12C799E4" w:rsidR="008E010E" w:rsidRPr="00744E3F" w:rsidDel="009B47BA" w:rsidRDefault="009E2733">
            <w:pPr>
              <w:ind w:left="113" w:right="113"/>
              <w:rPr>
                <w:del w:id="27459" w:author="Στάθης Καπ" w:date="2023-02-26T09:06:00Z"/>
                <w:sz w:val="18"/>
                <w:szCs w:val="18"/>
                <w:lang w:val="el-GR"/>
                <w:rPrChange w:id="27460" w:author="Στάθης Καπ" w:date="2023-03-03T06:42:00Z">
                  <w:rPr>
                    <w:del w:id="27461" w:author="Στάθης Καπ" w:date="2023-02-26T09:06:00Z"/>
                    <w:sz w:val="18"/>
                    <w:szCs w:val="18"/>
                  </w:rPr>
                </w:rPrChange>
              </w:rPr>
              <w:pPrChange w:id="27462" w:author="Στάθης Καπ" w:date="2023-02-26T08:48:00Z">
                <w:pPr/>
              </w:pPrChange>
            </w:pPr>
            <w:del w:id="27463" w:author="Στάθης Καπ" w:date="2023-02-26T08:46:00Z">
              <w:r w:rsidRPr="00744E3F" w:rsidDel="00715EE1">
                <w:rPr>
                  <w:sz w:val="18"/>
                  <w:szCs w:val="18"/>
                  <w:lang w:val="el-GR"/>
                  <w:rPrChange w:id="27464" w:author="Στάθης Καπ" w:date="2023-03-03T06:42:00Z">
                    <w:rPr>
                      <w:sz w:val="18"/>
                      <w:szCs w:val="18"/>
                    </w:rPr>
                  </w:rPrChange>
                </w:rPr>
                <w:delText>423</w:delText>
              </w:r>
            </w:del>
            <w:bookmarkStart w:id="27465" w:name="_Toc129057821"/>
            <w:bookmarkEnd w:id="27465"/>
          </w:p>
        </w:tc>
        <w:tc>
          <w:tcPr>
            <w:tcW w:w="754" w:type="dxa"/>
            <w:textDirection w:val="btLr"/>
            <w:tcPrChange w:id="27466" w:author="Στάθης Καπ" w:date="2023-02-26T08:48:00Z">
              <w:tcPr>
                <w:tcW w:w="754" w:type="dxa"/>
              </w:tcPr>
            </w:tcPrChange>
          </w:tcPr>
          <w:p w14:paraId="3E08CB6C" w14:textId="0E676F56" w:rsidR="008E010E" w:rsidRPr="00744E3F" w:rsidDel="009B47BA" w:rsidRDefault="008E010E">
            <w:pPr>
              <w:ind w:left="113" w:right="113"/>
              <w:rPr>
                <w:del w:id="27467" w:author="Στάθης Καπ" w:date="2023-02-26T09:06:00Z"/>
                <w:sz w:val="18"/>
                <w:szCs w:val="18"/>
                <w:lang w:val="el-GR"/>
                <w:rPrChange w:id="27468" w:author="Στάθης Καπ" w:date="2023-03-03T06:42:00Z">
                  <w:rPr>
                    <w:del w:id="27469" w:author="Στάθης Καπ" w:date="2023-02-26T09:06:00Z"/>
                    <w:sz w:val="18"/>
                    <w:szCs w:val="18"/>
                  </w:rPr>
                </w:rPrChange>
              </w:rPr>
              <w:pPrChange w:id="27470" w:author="Στάθης Καπ" w:date="2023-02-26T08:48:00Z">
                <w:pPr/>
              </w:pPrChange>
            </w:pPr>
            <w:bookmarkStart w:id="27471" w:name="_Toc129057822"/>
            <w:bookmarkEnd w:id="27471"/>
          </w:p>
        </w:tc>
        <w:tc>
          <w:tcPr>
            <w:tcW w:w="622" w:type="dxa"/>
            <w:textDirection w:val="btLr"/>
            <w:tcPrChange w:id="27472" w:author="Στάθης Καπ" w:date="2023-02-26T08:48:00Z">
              <w:tcPr>
                <w:tcW w:w="622" w:type="dxa"/>
              </w:tcPr>
            </w:tcPrChange>
          </w:tcPr>
          <w:p w14:paraId="7270BBA2" w14:textId="3126EFDD" w:rsidR="008E010E" w:rsidRPr="00744E3F" w:rsidDel="009B47BA" w:rsidRDefault="008E010E">
            <w:pPr>
              <w:ind w:left="113" w:right="113"/>
              <w:rPr>
                <w:del w:id="27473" w:author="Στάθης Καπ" w:date="2023-02-26T09:06:00Z"/>
                <w:sz w:val="18"/>
                <w:szCs w:val="18"/>
                <w:lang w:val="el-GR"/>
                <w:rPrChange w:id="27474" w:author="Στάθης Καπ" w:date="2023-03-03T06:42:00Z">
                  <w:rPr>
                    <w:del w:id="27475" w:author="Στάθης Καπ" w:date="2023-02-26T09:06:00Z"/>
                    <w:sz w:val="18"/>
                    <w:szCs w:val="18"/>
                  </w:rPr>
                </w:rPrChange>
              </w:rPr>
              <w:pPrChange w:id="27476" w:author="Στάθης Καπ" w:date="2023-02-26T08:48:00Z">
                <w:pPr/>
              </w:pPrChange>
            </w:pPr>
            <w:bookmarkStart w:id="27477" w:name="_Toc129057823"/>
            <w:bookmarkEnd w:id="27477"/>
          </w:p>
        </w:tc>
        <w:bookmarkStart w:id="27478" w:name="_Toc129057824"/>
        <w:bookmarkEnd w:id="27478"/>
      </w:tr>
      <w:tr w:rsidR="008E010E" w:rsidRPr="007E7879" w:rsidDel="009B47BA" w14:paraId="62A9EC30" w14:textId="1D665AE4" w:rsidTr="00715EE1">
        <w:trPr>
          <w:gridAfter w:val="1"/>
          <w:wAfter w:w="51" w:type="dxa"/>
          <w:cantSplit/>
          <w:trHeight w:val="567"/>
          <w:del w:id="27479" w:author="Στάθης Καπ" w:date="2023-02-26T09:06:00Z"/>
        </w:trPr>
        <w:tc>
          <w:tcPr>
            <w:tcW w:w="627" w:type="dxa"/>
            <w:gridSpan w:val="2"/>
            <w:textDirection w:val="btLr"/>
            <w:tcPrChange w:id="27480" w:author="Στάθης Καπ" w:date="2023-02-26T08:48:00Z">
              <w:tcPr>
                <w:tcW w:w="627" w:type="dxa"/>
              </w:tcPr>
            </w:tcPrChange>
          </w:tcPr>
          <w:p w14:paraId="179C00F2" w14:textId="72C4D160" w:rsidR="008E010E" w:rsidRPr="00744E3F" w:rsidDel="009B47BA" w:rsidRDefault="008E010E">
            <w:pPr>
              <w:ind w:left="113" w:right="113"/>
              <w:rPr>
                <w:del w:id="27481" w:author="Στάθης Καπ" w:date="2023-02-26T09:06:00Z"/>
                <w:sz w:val="18"/>
                <w:szCs w:val="18"/>
                <w:lang w:val="el-GR"/>
                <w:rPrChange w:id="27482" w:author="Στάθης Καπ" w:date="2023-03-03T06:42:00Z">
                  <w:rPr>
                    <w:del w:id="27483" w:author="Στάθης Καπ" w:date="2023-02-26T09:06:00Z"/>
                    <w:sz w:val="18"/>
                    <w:szCs w:val="18"/>
                  </w:rPr>
                </w:rPrChange>
              </w:rPr>
              <w:pPrChange w:id="27484" w:author="Στάθης Καπ" w:date="2023-02-26T08:48:00Z">
                <w:pPr/>
              </w:pPrChange>
            </w:pPr>
            <w:del w:id="27485" w:author="Στάθης Καπ" w:date="2023-02-26T08:46:00Z">
              <w:r w:rsidRPr="006E0881" w:rsidDel="00715EE1">
                <w:rPr>
                  <w:sz w:val="18"/>
                  <w:szCs w:val="18"/>
                </w:rPr>
                <w:delText>Pr</w:delText>
              </w:r>
              <w:r w:rsidRPr="00744E3F" w:rsidDel="00715EE1">
                <w:rPr>
                  <w:sz w:val="18"/>
                  <w:szCs w:val="18"/>
                  <w:lang w:val="el-GR"/>
                  <w:rPrChange w:id="27486" w:author="Στάθης Καπ" w:date="2023-03-03T06:42:00Z">
                    <w:rPr>
                      <w:sz w:val="18"/>
                      <w:szCs w:val="18"/>
                    </w:rPr>
                  </w:rPrChange>
                </w:rPr>
                <w:delText>19</w:delText>
              </w:r>
            </w:del>
            <w:bookmarkStart w:id="27487" w:name="_Toc129057825"/>
            <w:bookmarkEnd w:id="27487"/>
          </w:p>
        </w:tc>
        <w:tc>
          <w:tcPr>
            <w:tcW w:w="663" w:type="dxa"/>
            <w:textDirection w:val="btLr"/>
            <w:tcPrChange w:id="27488" w:author="Στάθης Καπ" w:date="2023-02-26T08:48:00Z">
              <w:tcPr>
                <w:tcW w:w="663" w:type="dxa"/>
              </w:tcPr>
            </w:tcPrChange>
          </w:tcPr>
          <w:p w14:paraId="56DCFA50" w14:textId="03A13CD3" w:rsidR="008E010E" w:rsidRPr="00744E3F" w:rsidDel="009B47BA" w:rsidRDefault="008E010E">
            <w:pPr>
              <w:ind w:left="113" w:right="113"/>
              <w:rPr>
                <w:del w:id="27489" w:author="Στάθης Καπ" w:date="2023-02-26T09:06:00Z"/>
                <w:sz w:val="18"/>
                <w:szCs w:val="18"/>
                <w:lang w:val="el-GR"/>
                <w:rPrChange w:id="27490" w:author="Στάθης Καπ" w:date="2023-03-03T06:42:00Z">
                  <w:rPr>
                    <w:del w:id="27491" w:author="Στάθης Καπ" w:date="2023-02-26T09:06:00Z"/>
                    <w:sz w:val="18"/>
                    <w:szCs w:val="18"/>
                  </w:rPr>
                </w:rPrChange>
              </w:rPr>
              <w:pPrChange w:id="27492" w:author="Στάθης Καπ" w:date="2023-02-26T08:48:00Z">
                <w:pPr/>
              </w:pPrChange>
            </w:pPr>
            <w:bookmarkStart w:id="27493" w:name="_Toc129057826"/>
            <w:bookmarkEnd w:id="27493"/>
          </w:p>
        </w:tc>
        <w:tc>
          <w:tcPr>
            <w:tcW w:w="764" w:type="dxa"/>
            <w:textDirection w:val="btLr"/>
            <w:tcPrChange w:id="27494" w:author="Στάθης Καπ" w:date="2023-02-26T08:48:00Z">
              <w:tcPr>
                <w:tcW w:w="764" w:type="dxa"/>
              </w:tcPr>
            </w:tcPrChange>
          </w:tcPr>
          <w:p w14:paraId="767BA3F4" w14:textId="5BA72253" w:rsidR="008E010E" w:rsidRPr="00744E3F" w:rsidDel="009B47BA" w:rsidRDefault="008E010E">
            <w:pPr>
              <w:ind w:left="113" w:right="113"/>
              <w:rPr>
                <w:del w:id="27495" w:author="Στάθης Καπ" w:date="2023-02-26T09:06:00Z"/>
                <w:sz w:val="18"/>
                <w:szCs w:val="18"/>
                <w:lang w:val="el-GR"/>
                <w:rPrChange w:id="27496" w:author="Στάθης Καπ" w:date="2023-03-03T06:42:00Z">
                  <w:rPr>
                    <w:del w:id="27497" w:author="Στάθης Καπ" w:date="2023-02-26T09:06:00Z"/>
                    <w:sz w:val="18"/>
                    <w:szCs w:val="18"/>
                  </w:rPr>
                </w:rPrChange>
              </w:rPr>
              <w:pPrChange w:id="27498" w:author="Στάθης Καπ" w:date="2023-02-26T08:48:00Z">
                <w:pPr/>
              </w:pPrChange>
            </w:pPr>
            <w:bookmarkStart w:id="27499" w:name="_Toc129057827"/>
            <w:bookmarkEnd w:id="27499"/>
          </w:p>
        </w:tc>
        <w:tc>
          <w:tcPr>
            <w:tcW w:w="630" w:type="dxa"/>
            <w:textDirection w:val="btLr"/>
            <w:tcPrChange w:id="27500" w:author="Στάθης Καπ" w:date="2023-02-26T08:48:00Z">
              <w:tcPr>
                <w:tcW w:w="630" w:type="dxa"/>
              </w:tcPr>
            </w:tcPrChange>
          </w:tcPr>
          <w:p w14:paraId="004DC021" w14:textId="35DCA26B" w:rsidR="008E010E" w:rsidRPr="00744E3F" w:rsidDel="009B47BA" w:rsidRDefault="008E010E">
            <w:pPr>
              <w:ind w:left="113" w:right="113"/>
              <w:rPr>
                <w:del w:id="27501" w:author="Στάθης Καπ" w:date="2023-02-26T09:06:00Z"/>
                <w:sz w:val="18"/>
                <w:szCs w:val="18"/>
                <w:lang w:val="el-GR"/>
                <w:rPrChange w:id="27502" w:author="Στάθης Καπ" w:date="2023-03-03T06:42:00Z">
                  <w:rPr>
                    <w:del w:id="27503" w:author="Στάθης Καπ" w:date="2023-02-26T09:06:00Z"/>
                    <w:sz w:val="18"/>
                    <w:szCs w:val="18"/>
                  </w:rPr>
                </w:rPrChange>
              </w:rPr>
              <w:pPrChange w:id="27504" w:author="Στάθης Καπ" w:date="2023-02-26T08:48:00Z">
                <w:pPr/>
              </w:pPrChange>
            </w:pPr>
            <w:bookmarkStart w:id="27505" w:name="_Toc129057828"/>
            <w:bookmarkEnd w:id="27505"/>
          </w:p>
        </w:tc>
        <w:tc>
          <w:tcPr>
            <w:tcW w:w="663" w:type="dxa"/>
            <w:textDirection w:val="btLr"/>
            <w:tcPrChange w:id="27506" w:author="Στάθης Καπ" w:date="2023-02-26T08:48:00Z">
              <w:tcPr>
                <w:tcW w:w="663" w:type="dxa"/>
              </w:tcPr>
            </w:tcPrChange>
          </w:tcPr>
          <w:p w14:paraId="41D06876" w14:textId="6C4FBBA9" w:rsidR="008E010E" w:rsidRPr="00744E3F" w:rsidDel="009B47BA" w:rsidRDefault="008E010E">
            <w:pPr>
              <w:ind w:left="113" w:right="113"/>
              <w:rPr>
                <w:del w:id="27507" w:author="Στάθης Καπ" w:date="2023-02-26T09:06:00Z"/>
                <w:sz w:val="18"/>
                <w:szCs w:val="18"/>
                <w:lang w:val="el-GR"/>
                <w:rPrChange w:id="27508" w:author="Στάθης Καπ" w:date="2023-03-03T06:42:00Z">
                  <w:rPr>
                    <w:del w:id="27509" w:author="Στάθης Καπ" w:date="2023-02-26T09:06:00Z"/>
                    <w:sz w:val="18"/>
                    <w:szCs w:val="18"/>
                  </w:rPr>
                </w:rPrChange>
              </w:rPr>
              <w:pPrChange w:id="27510" w:author="Στάθης Καπ" w:date="2023-02-26T08:48:00Z">
                <w:pPr/>
              </w:pPrChange>
            </w:pPr>
            <w:bookmarkStart w:id="27511" w:name="_Toc129057829"/>
            <w:bookmarkEnd w:id="27511"/>
          </w:p>
        </w:tc>
        <w:tc>
          <w:tcPr>
            <w:tcW w:w="764" w:type="dxa"/>
            <w:textDirection w:val="btLr"/>
            <w:tcPrChange w:id="27512" w:author="Στάθης Καπ" w:date="2023-02-26T08:48:00Z">
              <w:tcPr>
                <w:tcW w:w="764" w:type="dxa"/>
              </w:tcPr>
            </w:tcPrChange>
          </w:tcPr>
          <w:p w14:paraId="734452BA" w14:textId="49DF2599" w:rsidR="008E010E" w:rsidRPr="00744E3F" w:rsidDel="009B47BA" w:rsidRDefault="008E010E">
            <w:pPr>
              <w:ind w:left="113" w:right="113"/>
              <w:rPr>
                <w:del w:id="27513" w:author="Στάθης Καπ" w:date="2023-02-26T09:06:00Z"/>
                <w:sz w:val="18"/>
                <w:szCs w:val="18"/>
                <w:lang w:val="el-GR"/>
                <w:rPrChange w:id="27514" w:author="Στάθης Καπ" w:date="2023-03-03T06:42:00Z">
                  <w:rPr>
                    <w:del w:id="27515" w:author="Στάθης Καπ" w:date="2023-02-26T09:06:00Z"/>
                    <w:sz w:val="18"/>
                    <w:szCs w:val="18"/>
                  </w:rPr>
                </w:rPrChange>
              </w:rPr>
              <w:pPrChange w:id="27516" w:author="Στάθης Καπ" w:date="2023-02-26T08:48:00Z">
                <w:pPr/>
              </w:pPrChange>
            </w:pPr>
            <w:bookmarkStart w:id="27517" w:name="_Toc129057830"/>
            <w:bookmarkEnd w:id="27517"/>
          </w:p>
        </w:tc>
        <w:tc>
          <w:tcPr>
            <w:tcW w:w="630" w:type="dxa"/>
            <w:textDirection w:val="btLr"/>
            <w:tcPrChange w:id="27518" w:author="Στάθης Καπ" w:date="2023-02-26T08:48:00Z">
              <w:tcPr>
                <w:tcW w:w="630" w:type="dxa"/>
              </w:tcPr>
            </w:tcPrChange>
          </w:tcPr>
          <w:p w14:paraId="1F26AC53" w14:textId="10B24B4E" w:rsidR="008E010E" w:rsidRPr="00744E3F" w:rsidDel="009B47BA" w:rsidRDefault="008E010E">
            <w:pPr>
              <w:ind w:left="113" w:right="113"/>
              <w:rPr>
                <w:del w:id="27519" w:author="Στάθης Καπ" w:date="2023-02-26T09:06:00Z"/>
                <w:sz w:val="18"/>
                <w:szCs w:val="18"/>
                <w:lang w:val="el-GR"/>
                <w:rPrChange w:id="27520" w:author="Στάθης Καπ" w:date="2023-03-03T06:42:00Z">
                  <w:rPr>
                    <w:del w:id="27521" w:author="Στάθης Καπ" w:date="2023-02-26T09:06:00Z"/>
                    <w:sz w:val="18"/>
                    <w:szCs w:val="18"/>
                  </w:rPr>
                </w:rPrChange>
              </w:rPr>
              <w:pPrChange w:id="27522" w:author="Στάθης Καπ" w:date="2023-02-26T08:48:00Z">
                <w:pPr/>
              </w:pPrChange>
            </w:pPr>
            <w:bookmarkStart w:id="27523" w:name="_Toc129057831"/>
            <w:bookmarkEnd w:id="27523"/>
          </w:p>
        </w:tc>
        <w:tc>
          <w:tcPr>
            <w:tcW w:w="663" w:type="dxa"/>
            <w:textDirection w:val="btLr"/>
            <w:tcPrChange w:id="27524" w:author="Στάθης Καπ" w:date="2023-02-26T08:48:00Z">
              <w:tcPr>
                <w:tcW w:w="663" w:type="dxa"/>
              </w:tcPr>
            </w:tcPrChange>
          </w:tcPr>
          <w:p w14:paraId="29AD9E48" w14:textId="22FFB851" w:rsidR="008E010E" w:rsidRPr="00744E3F" w:rsidDel="009B47BA" w:rsidRDefault="008E010E">
            <w:pPr>
              <w:ind w:left="113" w:right="113"/>
              <w:rPr>
                <w:del w:id="27525" w:author="Στάθης Καπ" w:date="2023-02-26T09:06:00Z"/>
                <w:sz w:val="18"/>
                <w:szCs w:val="18"/>
                <w:lang w:val="el-GR"/>
                <w:rPrChange w:id="27526" w:author="Στάθης Καπ" w:date="2023-03-03T06:42:00Z">
                  <w:rPr>
                    <w:del w:id="27527" w:author="Στάθης Καπ" w:date="2023-02-26T09:06:00Z"/>
                    <w:sz w:val="18"/>
                    <w:szCs w:val="18"/>
                  </w:rPr>
                </w:rPrChange>
              </w:rPr>
              <w:pPrChange w:id="27528" w:author="Στάθης Καπ" w:date="2023-02-26T08:48:00Z">
                <w:pPr/>
              </w:pPrChange>
            </w:pPr>
            <w:bookmarkStart w:id="27529" w:name="_Toc129057832"/>
            <w:bookmarkEnd w:id="27529"/>
          </w:p>
        </w:tc>
        <w:tc>
          <w:tcPr>
            <w:tcW w:w="764" w:type="dxa"/>
            <w:textDirection w:val="btLr"/>
            <w:tcPrChange w:id="27530" w:author="Στάθης Καπ" w:date="2023-02-26T08:48:00Z">
              <w:tcPr>
                <w:tcW w:w="764" w:type="dxa"/>
              </w:tcPr>
            </w:tcPrChange>
          </w:tcPr>
          <w:p w14:paraId="049DF77E" w14:textId="474ED21E" w:rsidR="008E010E" w:rsidRPr="00744E3F" w:rsidDel="009B47BA" w:rsidRDefault="008E010E">
            <w:pPr>
              <w:ind w:left="113" w:right="113"/>
              <w:rPr>
                <w:del w:id="27531" w:author="Στάθης Καπ" w:date="2023-02-26T09:06:00Z"/>
                <w:sz w:val="18"/>
                <w:szCs w:val="18"/>
                <w:lang w:val="el-GR"/>
                <w:rPrChange w:id="27532" w:author="Στάθης Καπ" w:date="2023-03-03T06:42:00Z">
                  <w:rPr>
                    <w:del w:id="27533" w:author="Στάθης Καπ" w:date="2023-02-26T09:06:00Z"/>
                    <w:sz w:val="18"/>
                    <w:szCs w:val="18"/>
                  </w:rPr>
                </w:rPrChange>
              </w:rPr>
              <w:pPrChange w:id="27534" w:author="Στάθης Καπ" w:date="2023-02-26T08:48:00Z">
                <w:pPr/>
              </w:pPrChange>
            </w:pPr>
            <w:bookmarkStart w:id="27535" w:name="_Toc129057833"/>
            <w:bookmarkEnd w:id="27535"/>
          </w:p>
        </w:tc>
        <w:tc>
          <w:tcPr>
            <w:tcW w:w="630" w:type="dxa"/>
            <w:textDirection w:val="btLr"/>
            <w:tcPrChange w:id="27536" w:author="Στάθης Καπ" w:date="2023-02-26T08:48:00Z">
              <w:tcPr>
                <w:tcW w:w="630" w:type="dxa"/>
              </w:tcPr>
            </w:tcPrChange>
          </w:tcPr>
          <w:p w14:paraId="3B2C4D41" w14:textId="35DFA8CF" w:rsidR="008E010E" w:rsidRPr="00744E3F" w:rsidDel="009B47BA" w:rsidRDefault="008E010E">
            <w:pPr>
              <w:ind w:left="113" w:right="113"/>
              <w:rPr>
                <w:del w:id="27537" w:author="Στάθης Καπ" w:date="2023-02-26T09:06:00Z"/>
                <w:sz w:val="18"/>
                <w:szCs w:val="18"/>
                <w:lang w:val="el-GR"/>
                <w:rPrChange w:id="27538" w:author="Στάθης Καπ" w:date="2023-03-03T06:42:00Z">
                  <w:rPr>
                    <w:del w:id="27539" w:author="Στάθης Καπ" w:date="2023-02-26T09:06:00Z"/>
                    <w:sz w:val="18"/>
                    <w:szCs w:val="18"/>
                  </w:rPr>
                </w:rPrChange>
              </w:rPr>
              <w:pPrChange w:id="27540" w:author="Στάθης Καπ" w:date="2023-02-26T08:48:00Z">
                <w:pPr/>
              </w:pPrChange>
            </w:pPr>
            <w:bookmarkStart w:id="27541" w:name="_Toc129057834"/>
            <w:bookmarkEnd w:id="27541"/>
          </w:p>
        </w:tc>
        <w:tc>
          <w:tcPr>
            <w:tcW w:w="654" w:type="dxa"/>
            <w:textDirection w:val="btLr"/>
            <w:tcPrChange w:id="27542" w:author="Στάθης Καπ" w:date="2023-02-26T08:48:00Z">
              <w:tcPr>
                <w:tcW w:w="654" w:type="dxa"/>
              </w:tcPr>
            </w:tcPrChange>
          </w:tcPr>
          <w:p w14:paraId="2D9C7E19" w14:textId="605BD3DB" w:rsidR="008E010E" w:rsidRPr="00744E3F" w:rsidDel="009B47BA" w:rsidRDefault="009E2733">
            <w:pPr>
              <w:ind w:left="113" w:right="113"/>
              <w:rPr>
                <w:del w:id="27543" w:author="Στάθης Καπ" w:date="2023-02-26T09:06:00Z"/>
                <w:sz w:val="18"/>
                <w:szCs w:val="18"/>
                <w:lang w:val="el-GR"/>
                <w:rPrChange w:id="27544" w:author="Στάθης Καπ" w:date="2023-03-03T06:42:00Z">
                  <w:rPr>
                    <w:del w:id="27545" w:author="Στάθης Καπ" w:date="2023-02-26T09:06:00Z"/>
                    <w:sz w:val="18"/>
                    <w:szCs w:val="18"/>
                  </w:rPr>
                </w:rPrChange>
              </w:rPr>
              <w:pPrChange w:id="27546" w:author="Στάθης Καπ" w:date="2023-02-26T08:48:00Z">
                <w:pPr/>
              </w:pPrChange>
            </w:pPr>
            <w:del w:id="27547" w:author="Στάθης Καπ" w:date="2023-02-26T08:46:00Z">
              <w:r w:rsidRPr="00744E3F" w:rsidDel="00715EE1">
                <w:rPr>
                  <w:sz w:val="18"/>
                  <w:szCs w:val="18"/>
                  <w:lang w:val="el-GR"/>
                  <w:rPrChange w:id="27548" w:author="Στάθης Καπ" w:date="2023-03-03T06:42:00Z">
                    <w:rPr>
                      <w:sz w:val="18"/>
                      <w:szCs w:val="18"/>
                    </w:rPr>
                  </w:rPrChange>
                </w:rPr>
                <w:delText>370</w:delText>
              </w:r>
            </w:del>
            <w:bookmarkStart w:id="27549" w:name="_Toc129057835"/>
            <w:bookmarkEnd w:id="27549"/>
          </w:p>
        </w:tc>
        <w:tc>
          <w:tcPr>
            <w:tcW w:w="754" w:type="dxa"/>
            <w:textDirection w:val="btLr"/>
            <w:tcPrChange w:id="27550" w:author="Στάθης Καπ" w:date="2023-02-26T08:48:00Z">
              <w:tcPr>
                <w:tcW w:w="754" w:type="dxa"/>
              </w:tcPr>
            </w:tcPrChange>
          </w:tcPr>
          <w:p w14:paraId="679E437F" w14:textId="3DDB5D6A" w:rsidR="008E010E" w:rsidRPr="00744E3F" w:rsidDel="009B47BA" w:rsidRDefault="008E010E">
            <w:pPr>
              <w:ind w:left="113" w:right="113"/>
              <w:rPr>
                <w:del w:id="27551" w:author="Στάθης Καπ" w:date="2023-02-26T09:06:00Z"/>
                <w:sz w:val="18"/>
                <w:szCs w:val="18"/>
                <w:lang w:val="el-GR"/>
                <w:rPrChange w:id="27552" w:author="Στάθης Καπ" w:date="2023-03-03T06:42:00Z">
                  <w:rPr>
                    <w:del w:id="27553" w:author="Στάθης Καπ" w:date="2023-02-26T09:06:00Z"/>
                    <w:sz w:val="18"/>
                    <w:szCs w:val="18"/>
                  </w:rPr>
                </w:rPrChange>
              </w:rPr>
              <w:pPrChange w:id="27554" w:author="Στάθης Καπ" w:date="2023-02-26T08:48:00Z">
                <w:pPr/>
              </w:pPrChange>
            </w:pPr>
            <w:bookmarkStart w:id="27555" w:name="_Toc129057836"/>
            <w:bookmarkEnd w:id="27555"/>
          </w:p>
        </w:tc>
        <w:tc>
          <w:tcPr>
            <w:tcW w:w="622" w:type="dxa"/>
            <w:textDirection w:val="btLr"/>
            <w:tcPrChange w:id="27556" w:author="Στάθης Καπ" w:date="2023-02-26T08:48:00Z">
              <w:tcPr>
                <w:tcW w:w="622" w:type="dxa"/>
              </w:tcPr>
            </w:tcPrChange>
          </w:tcPr>
          <w:p w14:paraId="3D9044BD" w14:textId="239B71B8" w:rsidR="008E010E" w:rsidRPr="00744E3F" w:rsidDel="009B47BA" w:rsidRDefault="008E010E">
            <w:pPr>
              <w:ind w:left="113" w:right="113"/>
              <w:rPr>
                <w:del w:id="27557" w:author="Στάθης Καπ" w:date="2023-02-26T09:06:00Z"/>
                <w:sz w:val="18"/>
                <w:szCs w:val="18"/>
                <w:lang w:val="el-GR"/>
                <w:rPrChange w:id="27558" w:author="Στάθης Καπ" w:date="2023-03-03T06:42:00Z">
                  <w:rPr>
                    <w:del w:id="27559" w:author="Στάθης Καπ" w:date="2023-02-26T09:06:00Z"/>
                    <w:sz w:val="18"/>
                    <w:szCs w:val="18"/>
                  </w:rPr>
                </w:rPrChange>
              </w:rPr>
              <w:pPrChange w:id="27560" w:author="Στάθης Καπ" w:date="2023-02-26T08:48:00Z">
                <w:pPr/>
              </w:pPrChange>
            </w:pPr>
            <w:bookmarkStart w:id="27561" w:name="_Toc129057837"/>
            <w:bookmarkEnd w:id="27561"/>
          </w:p>
        </w:tc>
        <w:bookmarkStart w:id="27562" w:name="_Toc129057838"/>
        <w:bookmarkEnd w:id="27562"/>
      </w:tr>
      <w:tr w:rsidR="008E010E" w:rsidRPr="007E7879" w:rsidDel="009B47BA" w14:paraId="47D296E7" w14:textId="697F20F0" w:rsidTr="00715EE1">
        <w:trPr>
          <w:gridAfter w:val="1"/>
          <w:wAfter w:w="51" w:type="dxa"/>
          <w:cantSplit/>
          <w:trHeight w:val="567"/>
          <w:del w:id="27563" w:author="Στάθης Καπ" w:date="2023-02-26T09:06:00Z"/>
        </w:trPr>
        <w:tc>
          <w:tcPr>
            <w:tcW w:w="627" w:type="dxa"/>
            <w:gridSpan w:val="2"/>
            <w:textDirection w:val="btLr"/>
            <w:tcPrChange w:id="27564" w:author="Στάθης Καπ" w:date="2023-02-26T08:48:00Z">
              <w:tcPr>
                <w:tcW w:w="627" w:type="dxa"/>
              </w:tcPr>
            </w:tcPrChange>
          </w:tcPr>
          <w:p w14:paraId="2BD6CC00" w14:textId="7AB99565" w:rsidR="008E010E" w:rsidRPr="00744E3F" w:rsidDel="009B47BA" w:rsidRDefault="008E010E">
            <w:pPr>
              <w:ind w:left="113" w:right="113"/>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Change w:id="27568" w:author="Στάθης Καπ" w:date="2023-02-26T08:48:00Z">
                <w:pPr/>
              </w:pPrChange>
            </w:pPr>
            <w:del w:id="27569" w:author="Στάθης Καπ" w:date="2023-02-26T08:46:00Z">
              <w:r w:rsidRPr="006E0881" w:rsidDel="00715EE1">
                <w:rPr>
                  <w:sz w:val="18"/>
                  <w:szCs w:val="18"/>
                </w:rPr>
                <w:delText>Pr</w:delText>
              </w:r>
              <w:r w:rsidRPr="00744E3F" w:rsidDel="00715EE1">
                <w:rPr>
                  <w:sz w:val="18"/>
                  <w:szCs w:val="18"/>
                  <w:lang w:val="el-GR"/>
                  <w:rPrChange w:id="27570" w:author="Στάθης Καπ" w:date="2023-03-03T06:42:00Z">
                    <w:rPr>
                      <w:sz w:val="18"/>
                      <w:szCs w:val="18"/>
                    </w:rPr>
                  </w:rPrChange>
                </w:rPr>
                <w:delText>20</w:delText>
              </w:r>
            </w:del>
            <w:bookmarkStart w:id="27571" w:name="_Toc129057839"/>
            <w:bookmarkEnd w:id="27571"/>
          </w:p>
        </w:tc>
        <w:tc>
          <w:tcPr>
            <w:tcW w:w="663" w:type="dxa"/>
            <w:textDirection w:val="btLr"/>
            <w:tcPrChange w:id="27572" w:author="Στάθης Καπ" w:date="2023-02-26T08:48:00Z">
              <w:tcPr>
                <w:tcW w:w="663" w:type="dxa"/>
              </w:tcPr>
            </w:tcPrChange>
          </w:tcPr>
          <w:p w14:paraId="6A5CD851" w14:textId="3CA54937" w:rsidR="008E010E" w:rsidRPr="00744E3F" w:rsidDel="009B47BA" w:rsidRDefault="008E010E">
            <w:pPr>
              <w:ind w:left="113" w:right="113"/>
              <w:rPr>
                <w:del w:id="27573" w:author="Στάθης Καπ" w:date="2023-02-26T09:06:00Z"/>
                <w:sz w:val="18"/>
                <w:szCs w:val="18"/>
                <w:lang w:val="el-GR"/>
                <w:rPrChange w:id="27574" w:author="Στάθης Καπ" w:date="2023-03-03T06:42:00Z">
                  <w:rPr>
                    <w:del w:id="27575" w:author="Στάθης Καπ" w:date="2023-02-26T09:06:00Z"/>
                    <w:sz w:val="18"/>
                    <w:szCs w:val="18"/>
                  </w:rPr>
                </w:rPrChange>
              </w:rPr>
              <w:pPrChange w:id="27576" w:author="Στάθης Καπ" w:date="2023-02-26T08:48:00Z">
                <w:pPr/>
              </w:pPrChange>
            </w:pPr>
            <w:bookmarkStart w:id="27577" w:name="_Toc129057840"/>
            <w:bookmarkEnd w:id="27577"/>
          </w:p>
        </w:tc>
        <w:tc>
          <w:tcPr>
            <w:tcW w:w="764" w:type="dxa"/>
            <w:textDirection w:val="btLr"/>
            <w:tcPrChange w:id="27578" w:author="Στάθης Καπ" w:date="2023-02-26T08:48:00Z">
              <w:tcPr>
                <w:tcW w:w="764" w:type="dxa"/>
              </w:tcPr>
            </w:tcPrChange>
          </w:tcPr>
          <w:p w14:paraId="06E37DBC" w14:textId="2BF690D5" w:rsidR="008E010E" w:rsidRPr="00744E3F" w:rsidDel="009B47BA" w:rsidRDefault="008E010E">
            <w:pPr>
              <w:ind w:left="113" w:right="113"/>
              <w:rPr>
                <w:del w:id="27579" w:author="Στάθης Καπ" w:date="2023-02-26T09:06:00Z"/>
                <w:sz w:val="18"/>
                <w:szCs w:val="18"/>
                <w:lang w:val="el-GR"/>
                <w:rPrChange w:id="27580" w:author="Στάθης Καπ" w:date="2023-03-03T06:42:00Z">
                  <w:rPr>
                    <w:del w:id="27581" w:author="Στάθης Καπ" w:date="2023-02-26T09:06:00Z"/>
                    <w:sz w:val="18"/>
                    <w:szCs w:val="18"/>
                  </w:rPr>
                </w:rPrChange>
              </w:rPr>
              <w:pPrChange w:id="27582" w:author="Στάθης Καπ" w:date="2023-02-26T08:48:00Z">
                <w:pPr/>
              </w:pPrChange>
            </w:pPr>
            <w:bookmarkStart w:id="27583" w:name="_Toc129057841"/>
            <w:bookmarkEnd w:id="27583"/>
          </w:p>
        </w:tc>
        <w:tc>
          <w:tcPr>
            <w:tcW w:w="630" w:type="dxa"/>
            <w:textDirection w:val="btLr"/>
            <w:tcPrChange w:id="27584" w:author="Στάθης Καπ" w:date="2023-02-26T08:48:00Z">
              <w:tcPr>
                <w:tcW w:w="630" w:type="dxa"/>
              </w:tcPr>
            </w:tcPrChange>
          </w:tcPr>
          <w:p w14:paraId="605B54C2" w14:textId="2D1F0AA8" w:rsidR="008E010E" w:rsidRPr="00744E3F" w:rsidDel="009B47BA" w:rsidRDefault="008E010E">
            <w:pPr>
              <w:ind w:left="113" w:right="113"/>
              <w:rPr>
                <w:del w:id="27585" w:author="Στάθης Καπ" w:date="2023-02-26T09:06:00Z"/>
                <w:sz w:val="18"/>
                <w:szCs w:val="18"/>
                <w:lang w:val="el-GR"/>
                <w:rPrChange w:id="27586" w:author="Στάθης Καπ" w:date="2023-03-03T06:42:00Z">
                  <w:rPr>
                    <w:del w:id="27587" w:author="Στάθης Καπ" w:date="2023-02-26T09:06:00Z"/>
                    <w:sz w:val="18"/>
                    <w:szCs w:val="18"/>
                  </w:rPr>
                </w:rPrChange>
              </w:rPr>
              <w:pPrChange w:id="27588" w:author="Στάθης Καπ" w:date="2023-02-26T08:48:00Z">
                <w:pPr/>
              </w:pPrChange>
            </w:pPr>
            <w:bookmarkStart w:id="27589" w:name="_Toc129057842"/>
            <w:bookmarkEnd w:id="27589"/>
          </w:p>
        </w:tc>
        <w:tc>
          <w:tcPr>
            <w:tcW w:w="663" w:type="dxa"/>
            <w:textDirection w:val="btLr"/>
            <w:tcPrChange w:id="27590" w:author="Στάθης Καπ" w:date="2023-02-26T08:48:00Z">
              <w:tcPr>
                <w:tcW w:w="663" w:type="dxa"/>
              </w:tcPr>
            </w:tcPrChange>
          </w:tcPr>
          <w:p w14:paraId="2ACF90E9" w14:textId="1AE88941" w:rsidR="008E010E" w:rsidRPr="00744E3F" w:rsidDel="009B47BA" w:rsidRDefault="008E010E">
            <w:pPr>
              <w:ind w:left="113" w:right="113"/>
              <w:rPr>
                <w:del w:id="27591" w:author="Στάθης Καπ" w:date="2023-02-26T09:06:00Z"/>
                <w:sz w:val="18"/>
                <w:szCs w:val="18"/>
                <w:lang w:val="el-GR"/>
                <w:rPrChange w:id="27592" w:author="Στάθης Καπ" w:date="2023-03-03T06:42:00Z">
                  <w:rPr>
                    <w:del w:id="27593" w:author="Στάθης Καπ" w:date="2023-02-26T09:06:00Z"/>
                    <w:sz w:val="18"/>
                    <w:szCs w:val="18"/>
                  </w:rPr>
                </w:rPrChange>
              </w:rPr>
              <w:pPrChange w:id="27594" w:author="Στάθης Καπ" w:date="2023-02-26T08:48:00Z">
                <w:pPr/>
              </w:pPrChange>
            </w:pPr>
            <w:bookmarkStart w:id="27595" w:name="_Toc129057843"/>
            <w:bookmarkEnd w:id="27595"/>
          </w:p>
        </w:tc>
        <w:tc>
          <w:tcPr>
            <w:tcW w:w="764" w:type="dxa"/>
            <w:textDirection w:val="btLr"/>
            <w:tcPrChange w:id="27596" w:author="Στάθης Καπ" w:date="2023-02-26T08:48:00Z">
              <w:tcPr>
                <w:tcW w:w="764" w:type="dxa"/>
              </w:tcPr>
            </w:tcPrChange>
          </w:tcPr>
          <w:p w14:paraId="77F70CD6" w14:textId="65E63B42" w:rsidR="008E010E" w:rsidRPr="00744E3F" w:rsidDel="009B47BA" w:rsidRDefault="008E010E">
            <w:pPr>
              <w:ind w:left="113" w:right="113"/>
              <w:rPr>
                <w:del w:id="27597" w:author="Στάθης Καπ" w:date="2023-02-26T09:06:00Z"/>
                <w:sz w:val="18"/>
                <w:szCs w:val="18"/>
                <w:lang w:val="el-GR"/>
                <w:rPrChange w:id="27598" w:author="Στάθης Καπ" w:date="2023-03-03T06:42:00Z">
                  <w:rPr>
                    <w:del w:id="27599" w:author="Στάθης Καπ" w:date="2023-02-26T09:06:00Z"/>
                    <w:sz w:val="18"/>
                    <w:szCs w:val="18"/>
                  </w:rPr>
                </w:rPrChange>
              </w:rPr>
              <w:pPrChange w:id="27600" w:author="Στάθης Καπ" w:date="2023-02-26T08:48:00Z">
                <w:pPr/>
              </w:pPrChange>
            </w:pPr>
            <w:bookmarkStart w:id="27601" w:name="_Toc129057844"/>
            <w:bookmarkEnd w:id="27601"/>
          </w:p>
        </w:tc>
        <w:tc>
          <w:tcPr>
            <w:tcW w:w="630" w:type="dxa"/>
            <w:textDirection w:val="btLr"/>
            <w:tcPrChange w:id="27602" w:author="Στάθης Καπ" w:date="2023-02-26T08:48:00Z">
              <w:tcPr>
                <w:tcW w:w="630" w:type="dxa"/>
              </w:tcPr>
            </w:tcPrChange>
          </w:tcPr>
          <w:p w14:paraId="5BB477E9" w14:textId="4C7C391A" w:rsidR="008E010E" w:rsidRPr="00744E3F" w:rsidDel="009B47BA" w:rsidRDefault="008E010E">
            <w:pPr>
              <w:ind w:left="113" w:right="113"/>
              <w:rPr>
                <w:del w:id="27603" w:author="Στάθης Καπ" w:date="2023-02-26T09:06:00Z"/>
                <w:sz w:val="18"/>
                <w:szCs w:val="18"/>
                <w:lang w:val="el-GR"/>
                <w:rPrChange w:id="27604" w:author="Στάθης Καπ" w:date="2023-03-03T06:42:00Z">
                  <w:rPr>
                    <w:del w:id="27605" w:author="Στάθης Καπ" w:date="2023-02-26T09:06:00Z"/>
                    <w:sz w:val="18"/>
                    <w:szCs w:val="18"/>
                  </w:rPr>
                </w:rPrChange>
              </w:rPr>
              <w:pPrChange w:id="27606" w:author="Στάθης Καπ" w:date="2023-02-26T08:48:00Z">
                <w:pPr/>
              </w:pPrChange>
            </w:pPr>
            <w:bookmarkStart w:id="27607" w:name="_Toc129057845"/>
            <w:bookmarkEnd w:id="27607"/>
          </w:p>
        </w:tc>
        <w:tc>
          <w:tcPr>
            <w:tcW w:w="663" w:type="dxa"/>
            <w:textDirection w:val="btLr"/>
            <w:tcPrChange w:id="27608" w:author="Στάθης Καπ" w:date="2023-02-26T08:48:00Z">
              <w:tcPr>
                <w:tcW w:w="663" w:type="dxa"/>
              </w:tcPr>
            </w:tcPrChange>
          </w:tcPr>
          <w:p w14:paraId="3568FD63" w14:textId="54A78A63" w:rsidR="008E010E" w:rsidRPr="00744E3F" w:rsidDel="009B47BA" w:rsidRDefault="008E010E">
            <w:pPr>
              <w:ind w:left="113" w:right="113"/>
              <w:rPr>
                <w:del w:id="27609" w:author="Στάθης Καπ" w:date="2023-02-26T09:06:00Z"/>
                <w:sz w:val="18"/>
                <w:szCs w:val="18"/>
                <w:lang w:val="el-GR"/>
                <w:rPrChange w:id="27610" w:author="Στάθης Καπ" w:date="2023-03-03T06:42:00Z">
                  <w:rPr>
                    <w:del w:id="27611" w:author="Στάθης Καπ" w:date="2023-02-26T09:06:00Z"/>
                    <w:sz w:val="18"/>
                    <w:szCs w:val="18"/>
                  </w:rPr>
                </w:rPrChange>
              </w:rPr>
              <w:pPrChange w:id="27612" w:author="Στάθης Καπ" w:date="2023-02-26T08:48:00Z">
                <w:pPr/>
              </w:pPrChange>
            </w:pPr>
            <w:bookmarkStart w:id="27613" w:name="_Toc129057846"/>
            <w:bookmarkEnd w:id="27613"/>
          </w:p>
        </w:tc>
        <w:tc>
          <w:tcPr>
            <w:tcW w:w="764" w:type="dxa"/>
            <w:textDirection w:val="btLr"/>
            <w:tcPrChange w:id="27614" w:author="Στάθης Καπ" w:date="2023-02-26T08:48:00Z">
              <w:tcPr>
                <w:tcW w:w="764" w:type="dxa"/>
              </w:tcPr>
            </w:tcPrChange>
          </w:tcPr>
          <w:p w14:paraId="17CD8D58" w14:textId="3A74E00A" w:rsidR="008E010E" w:rsidRPr="00744E3F" w:rsidDel="009B47BA" w:rsidRDefault="008E010E">
            <w:pPr>
              <w:ind w:left="113" w:right="113"/>
              <w:rPr>
                <w:del w:id="27615" w:author="Στάθης Καπ" w:date="2023-02-26T09:06:00Z"/>
                <w:sz w:val="18"/>
                <w:szCs w:val="18"/>
                <w:lang w:val="el-GR"/>
                <w:rPrChange w:id="27616" w:author="Στάθης Καπ" w:date="2023-03-03T06:42:00Z">
                  <w:rPr>
                    <w:del w:id="27617" w:author="Στάθης Καπ" w:date="2023-02-26T09:06:00Z"/>
                    <w:sz w:val="18"/>
                    <w:szCs w:val="18"/>
                  </w:rPr>
                </w:rPrChange>
              </w:rPr>
              <w:pPrChange w:id="27618" w:author="Στάθης Καπ" w:date="2023-02-26T08:48:00Z">
                <w:pPr/>
              </w:pPrChange>
            </w:pPr>
            <w:bookmarkStart w:id="27619" w:name="_Toc129057847"/>
            <w:bookmarkEnd w:id="27619"/>
          </w:p>
        </w:tc>
        <w:tc>
          <w:tcPr>
            <w:tcW w:w="630" w:type="dxa"/>
            <w:textDirection w:val="btLr"/>
            <w:tcPrChange w:id="27620" w:author="Στάθης Καπ" w:date="2023-02-26T08:48:00Z">
              <w:tcPr>
                <w:tcW w:w="630" w:type="dxa"/>
              </w:tcPr>
            </w:tcPrChange>
          </w:tcPr>
          <w:p w14:paraId="43B41C4B" w14:textId="30C3C4F0" w:rsidR="008E010E" w:rsidRPr="00744E3F" w:rsidDel="009B47BA" w:rsidRDefault="008E010E">
            <w:pPr>
              <w:ind w:left="113" w:right="113"/>
              <w:rPr>
                <w:del w:id="27621" w:author="Στάθης Καπ" w:date="2023-02-26T09:06:00Z"/>
                <w:sz w:val="18"/>
                <w:szCs w:val="18"/>
                <w:lang w:val="el-GR"/>
                <w:rPrChange w:id="27622" w:author="Στάθης Καπ" w:date="2023-03-03T06:42:00Z">
                  <w:rPr>
                    <w:del w:id="27623" w:author="Στάθης Καπ" w:date="2023-02-26T09:06:00Z"/>
                    <w:sz w:val="18"/>
                    <w:szCs w:val="18"/>
                  </w:rPr>
                </w:rPrChange>
              </w:rPr>
              <w:pPrChange w:id="27624" w:author="Στάθης Καπ" w:date="2023-02-26T08:48:00Z">
                <w:pPr/>
              </w:pPrChange>
            </w:pPr>
            <w:bookmarkStart w:id="27625" w:name="_Toc129057848"/>
            <w:bookmarkEnd w:id="27625"/>
          </w:p>
        </w:tc>
        <w:tc>
          <w:tcPr>
            <w:tcW w:w="654" w:type="dxa"/>
            <w:textDirection w:val="btLr"/>
            <w:tcPrChange w:id="27626" w:author="Στάθης Καπ" w:date="2023-02-26T08:48:00Z">
              <w:tcPr>
                <w:tcW w:w="654" w:type="dxa"/>
              </w:tcPr>
            </w:tcPrChange>
          </w:tcPr>
          <w:p w14:paraId="6FAE5358" w14:textId="6166F4D7" w:rsidR="008E010E" w:rsidRPr="00744E3F" w:rsidDel="009B47BA" w:rsidRDefault="009E2733">
            <w:pPr>
              <w:ind w:left="113" w:right="113"/>
              <w:rPr>
                <w:del w:id="27627" w:author="Στάθης Καπ" w:date="2023-02-26T09:06:00Z"/>
                <w:sz w:val="18"/>
                <w:szCs w:val="18"/>
                <w:lang w:val="el-GR"/>
                <w:rPrChange w:id="27628" w:author="Στάθης Καπ" w:date="2023-03-03T06:42:00Z">
                  <w:rPr>
                    <w:del w:id="27629" w:author="Στάθης Καπ" w:date="2023-02-26T09:06:00Z"/>
                    <w:sz w:val="18"/>
                    <w:szCs w:val="18"/>
                  </w:rPr>
                </w:rPrChange>
              </w:rPr>
              <w:pPrChange w:id="27630" w:author="Στάθης Καπ" w:date="2023-02-26T08:48:00Z">
                <w:pPr/>
              </w:pPrChange>
            </w:pPr>
            <w:del w:id="27631" w:author="Στάθης Καπ" w:date="2023-02-26T08:46:00Z">
              <w:r w:rsidRPr="00744E3F" w:rsidDel="00715EE1">
                <w:rPr>
                  <w:sz w:val="18"/>
                  <w:szCs w:val="18"/>
                  <w:lang w:val="el-GR"/>
                  <w:rPrChange w:id="27632" w:author="Στάθης Καπ" w:date="2023-03-03T06:42:00Z">
                    <w:rPr>
                      <w:sz w:val="18"/>
                      <w:szCs w:val="18"/>
                    </w:rPr>
                  </w:rPrChange>
                </w:rPr>
                <w:delText>479</w:delText>
              </w:r>
            </w:del>
            <w:bookmarkStart w:id="27633" w:name="_Toc129057849"/>
            <w:bookmarkEnd w:id="27633"/>
          </w:p>
        </w:tc>
        <w:tc>
          <w:tcPr>
            <w:tcW w:w="754" w:type="dxa"/>
            <w:textDirection w:val="btLr"/>
            <w:tcPrChange w:id="27634" w:author="Στάθης Καπ" w:date="2023-02-26T08:48:00Z">
              <w:tcPr>
                <w:tcW w:w="754" w:type="dxa"/>
              </w:tcPr>
            </w:tcPrChange>
          </w:tcPr>
          <w:p w14:paraId="0DC0389B" w14:textId="45CBCB26" w:rsidR="008E010E" w:rsidRPr="00744E3F" w:rsidDel="009B47BA" w:rsidRDefault="008E010E">
            <w:pPr>
              <w:ind w:left="113" w:right="113"/>
              <w:rPr>
                <w:del w:id="27635" w:author="Στάθης Καπ" w:date="2023-02-26T09:06:00Z"/>
                <w:sz w:val="18"/>
                <w:szCs w:val="18"/>
                <w:lang w:val="el-GR"/>
                <w:rPrChange w:id="27636" w:author="Στάθης Καπ" w:date="2023-03-03T06:42:00Z">
                  <w:rPr>
                    <w:del w:id="27637" w:author="Στάθης Καπ" w:date="2023-02-26T09:06:00Z"/>
                    <w:sz w:val="18"/>
                    <w:szCs w:val="18"/>
                  </w:rPr>
                </w:rPrChange>
              </w:rPr>
              <w:pPrChange w:id="27638" w:author="Στάθης Καπ" w:date="2023-02-26T08:48:00Z">
                <w:pPr/>
              </w:pPrChange>
            </w:pPr>
            <w:bookmarkStart w:id="27639" w:name="_Toc129057850"/>
            <w:bookmarkEnd w:id="27639"/>
          </w:p>
        </w:tc>
        <w:tc>
          <w:tcPr>
            <w:tcW w:w="622" w:type="dxa"/>
            <w:textDirection w:val="btLr"/>
            <w:tcPrChange w:id="27640" w:author="Στάθης Καπ" w:date="2023-02-26T08:48:00Z">
              <w:tcPr>
                <w:tcW w:w="622" w:type="dxa"/>
              </w:tcPr>
            </w:tcPrChange>
          </w:tcPr>
          <w:p w14:paraId="22483980" w14:textId="363D51FD" w:rsidR="008E010E" w:rsidRPr="00744E3F" w:rsidDel="009B47BA" w:rsidRDefault="008E010E">
            <w:pPr>
              <w:ind w:left="113" w:right="113"/>
              <w:rPr>
                <w:del w:id="27641" w:author="Στάθης Καπ" w:date="2023-02-26T09:06:00Z"/>
                <w:sz w:val="18"/>
                <w:szCs w:val="18"/>
                <w:lang w:val="el-GR"/>
                <w:rPrChange w:id="27642" w:author="Στάθης Καπ" w:date="2023-03-03T06:42:00Z">
                  <w:rPr>
                    <w:del w:id="27643" w:author="Στάθης Καπ" w:date="2023-02-26T09:06:00Z"/>
                    <w:sz w:val="18"/>
                    <w:szCs w:val="18"/>
                  </w:rPr>
                </w:rPrChange>
              </w:rPr>
              <w:pPrChange w:id="27644" w:author="Στάθης Καπ" w:date="2023-02-26T08:48:00Z">
                <w:pPr/>
              </w:pPrChange>
            </w:pPr>
            <w:bookmarkStart w:id="27645" w:name="_Toc129057851"/>
            <w:bookmarkEnd w:id="27645"/>
          </w:p>
        </w:tc>
        <w:bookmarkStart w:id="27646" w:name="_Toc129057852"/>
        <w:bookmarkEnd w:id="27646"/>
      </w:tr>
      <w:tr w:rsidR="008E010E" w:rsidRPr="007E7879" w:rsidDel="009B47BA" w14:paraId="46A82CFE" w14:textId="3397A3C8" w:rsidTr="00715EE1">
        <w:trPr>
          <w:gridAfter w:val="1"/>
          <w:wAfter w:w="51" w:type="dxa"/>
          <w:cantSplit/>
          <w:trHeight w:val="567"/>
          <w:del w:id="27647" w:author="Στάθης Καπ" w:date="2023-02-26T09:06:00Z"/>
        </w:trPr>
        <w:tc>
          <w:tcPr>
            <w:tcW w:w="627" w:type="dxa"/>
            <w:gridSpan w:val="2"/>
            <w:textDirection w:val="btLr"/>
            <w:tcPrChange w:id="27648" w:author="Στάθης Καπ" w:date="2023-02-26T08:48:00Z">
              <w:tcPr>
                <w:tcW w:w="627" w:type="dxa"/>
              </w:tcPr>
            </w:tcPrChange>
          </w:tcPr>
          <w:p w14:paraId="74F3E69E" w14:textId="4D1F82B6" w:rsidR="008E010E" w:rsidRPr="00744E3F" w:rsidDel="009B47BA" w:rsidRDefault="008E010E">
            <w:pPr>
              <w:ind w:left="113" w:right="113"/>
              <w:rPr>
                <w:del w:id="27649" w:author="Στάθης Καπ" w:date="2023-02-26T09:06:00Z"/>
                <w:sz w:val="18"/>
                <w:szCs w:val="18"/>
                <w:lang w:val="el-GR"/>
                <w:rPrChange w:id="27650" w:author="Στάθης Καπ" w:date="2023-03-03T06:42:00Z">
                  <w:rPr>
                    <w:del w:id="27651" w:author="Στάθης Καπ" w:date="2023-02-26T09:06:00Z"/>
                    <w:sz w:val="18"/>
                    <w:szCs w:val="18"/>
                  </w:rPr>
                </w:rPrChange>
              </w:rPr>
              <w:pPrChange w:id="27652" w:author="Στάθης Καπ" w:date="2023-02-26T08:48:00Z">
                <w:pPr/>
              </w:pPrChange>
            </w:pPr>
            <w:del w:id="27653" w:author="Στάθης Καπ" w:date="2023-02-26T08:46:00Z">
              <w:r w:rsidRPr="006E0881" w:rsidDel="00715EE1">
                <w:rPr>
                  <w:sz w:val="18"/>
                  <w:szCs w:val="18"/>
                </w:rPr>
                <w:delText>avg</w:delText>
              </w:r>
            </w:del>
            <w:bookmarkStart w:id="27654" w:name="_Toc129057853"/>
            <w:bookmarkEnd w:id="27654"/>
          </w:p>
        </w:tc>
        <w:tc>
          <w:tcPr>
            <w:tcW w:w="663" w:type="dxa"/>
            <w:textDirection w:val="btLr"/>
            <w:tcPrChange w:id="27655" w:author="Στάθης Καπ" w:date="2023-02-26T08:48:00Z">
              <w:tcPr>
                <w:tcW w:w="663" w:type="dxa"/>
              </w:tcPr>
            </w:tcPrChange>
          </w:tcPr>
          <w:p w14:paraId="4BE33F46" w14:textId="4CE64CB2" w:rsidR="008E010E" w:rsidRPr="00744E3F" w:rsidDel="009B47BA" w:rsidRDefault="008E010E">
            <w:pPr>
              <w:ind w:left="113" w:right="113"/>
              <w:rPr>
                <w:del w:id="27656" w:author="Στάθης Καπ" w:date="2023-02-26T09:06:00Z"/>
                <w:sz w:val="18"/>
                <w:szCs w:val="18"/>
                <w:lang w:val="el-GR"/>
                <w:rPrChange w:id="27657" w:author="Στάθης Καπ" w:date="2023-03-03T06:42:00Z">
                  <w:rPr>
                    <w:del w:id="27658" w:author="Στάθης Καπ" w:date="2023-02-26T09:06:00Z"/>
                    <w:sz w:val="18"/>
                    <w:szCs w:val="18"/>
                  </w:rPr>
                </w:rPrChange>
              </w:rPr>
              <w:pPrChange w:id="27659" w:author="Στάθης Καπ" w:date="2023-02-26T08:48:00Z">
                <w:pPr/>
              </w:pPrChange>
            </w:pPr>
            <w:bookmarkStart w:id="27660" w:name="_Toc129057854"/>
            <w:bookmarkEnd w:id="27660"/>
          </w:p>
        </w:tc>
        <w:tc>
          <w:tcPr>
            <w:tcW w:w="764" w:type="dxa"/>
            <w:textDirection w:val="btLr"/>
            <w:tcPrChange w:id="27661" w:author="Στάθης Καπ" w:date="2023-02-26T08:48:00Z">
              <w:tcPr>
                <w:tcW w:w="764" w:type="dxa"/>
              </w:tcPr>
            </w:tcPrChange>
          </w:tcPr>
          <w:p w14:paraId="67FF2E47" w14:textId="3A191491" w:rsidR="008E010E" w:rsidRPr="00744E3F" w:rsidDel="009B47BA" w:rsidRDefault="008E010E">
            <w:pPr>
              <w:ind w:left="113" w:right="113"/>
              <w:rPr>
                <w:del w:id="27662" w:author="Στάθης Καπ" w:date="2023-02-26T09:06:00Z"/>
                <w:sz w:val="18"/>
                <w:szCs w:val="18"/>
                <w:lang w:val="el-GR"/>
                <w:rPrChange w:id="27663" w:author="Στάθης Καπ" w:date="2023-03-03T06:42:00Z">
                  <w:rPr>
                    <w:del w:id="27664" w:author="Στάθης Καπ" w:date="2023-02-26T09:06:00Z"/>
                    <w:sz w:val="18"/>
                    <w:szCs w:val="18"/>
                  </w:rPr>
                </w:rPrChange>
              </w:rPr>
              <w:pPrChange w:id="27665" w:author="Στάθης Καπ" w:date="2023-02-26T08:48:00Z">
                <w:pPr/>
              </w:pPrChange>
            </w:pPr>
            <w:bookmarkStart w:id="27666" w:name="_Toc129057855"/>
            <w:bookmarkEnd w:id="27666"/>
          </w:p>
        </w:tc>
        <w:tc>
          <w:tcPr>
            <w:tcW w:w="630" w:type="dxa"/>
            <w:textDirection w:val="btLr"/>
            <w:tcPrChange w:id="27667" w:author="Στάθης Καπ" w:date="2023-02-26T08:48:00Z">
              <w:tcPr>
                <w:tcW w:w="630" w:type="dxa"/>
              </w:tcPr>
            </w:tcPrChange>
          </w:tcPr>
          <w:p w14:paraId="439F4F6E" w14:textId="6F36D896" w:rsidR="008E010E" w:rsidRPr="00744E3F" w:rsidDel="009B47BA" w:rsidRDefault="008E010E">
            <w:pPr>
              <w:ind w:left="113" w:right="113"/>
              <w:rPr>
                <w:del w:id="27668" w:author="Στάθης Καπ" w:date="2023-02-26T09:06:00Z"/>
                <w:sz w:val="18"/>
                <w:szCs w:val="18"/>
                <w:lang w:val="el-GR"/>
                <w:rPrChange w:id="27669" w:author="Στάθης Καπ" w:date="2023-03-03T06:42:00Z">
                  <w:rPr>
                    <w:del w:id="27670" w:author="Στάθης Καπ" w:date="2023-02-26T09:06:00Z"/>
                    <w:sz w:val="18"/>
                    <w:szCs w:val="18"/>
                  </w:rPr>
                </w:rPrChange>
              </w:rPr>
              <w:pPrChange w:id="27671" w:author="Στάθης Καπ" w:date="2023-02-26T08:48:00Z">
                <w:pPr/>
              </w:pPrChange>
            </w:pPr>
            <w:bookmarkStart w:id="27672" w:name="_Toc129057856"/>
            <w:bookmarkEnd w:id="27672"/>
          </w:p>
        </w:tc>
        <w:tc>
          <w:tcPr>
            <w:tcW w:w="663" w:type="dxa"/>
            <w:textDirection w:val="btLr"/>
            <w:tcPrChange w:id="27673" w:author="Στάθης Καπ" w:date="2023-02-26T08:48:00Z">
              <w:tcPr>
                <w:tcW w:w="663" w:type="dxa"/>
              </w:tcPr>
            </w:tcPrChange>
          </w:tcPr>
          <w:p w14:paraId="51B70F8B" w14:textId="261FF17F" w:rsidR="008E010E" w:rsidRPr="00744E3F" w:rsidDel="009B47BA" w:rsidRDefault="008E010E">
            <w:pPr>
              <w:ind w:left="113" w:right="113"/>
              <w:rPr>
                <w:del w:id="27674" w:author="Στάθης Καπ" w:date="2023-02-26T09:06:00Z"/>
                <w:sz w:val="18"/>
                <w:szCs w:val="18"/>
                <w:lang w:val="el-GR"/>
                <w:rPrChange w:id="27675" w:author="Στάθης Καπ" w:date="2023-03-03T06:42:00Z">
                  <w:rPr>
                    <w:del w:id="27676" w:author="Στάθης Καπ" w:date="2023-02-26T09:06:00Z"/>
                    <w:sz w:val="18"/>
                    <w:szCs w:val="18"/>
                  </w:rPr>
                </w:rPrChange>
              </w:rPr>
              <w:pPrChange w:id="27677" w:author="Στάθης Καπ" w:date="2023-02-26T08:48:00Z">
                <w:pPr/>
              </w:pPrChange>
            </w:pPr>
            <w:bookmarkStart w:id="27678" w:name="_Toc129057857"/>
            <w:bookmarkEnd w:id="27678"/>
          </w:p>
        </w:tc>
        <w:tc>
          <w:tcPr>
            <w:tcW w:w="764" w:type="dxa"/>
            <w:textDirection w:val="btLr"/>
            <w:tcPrChange w:id="27679" w:author="Στάθης Καπ" w:date="2023-02-26T08:48:00Z">
              <w:tcPr>
                <w:tcW w:w="764" w:type="dxa"/>
              </w:tcPr>
            </w:tcPrChange>
          </w:tcPr>
          <w:p w14:paraId="76DC2681" w14:textId="32806A7B" w:rsidR="008E010E" w:rsidRPr="00744E3F" w:rsidDel="009B47BA" w:rsidRDefault="008E010E">
            <w:pPr>
              <w:ind w:left="113" w:right="113"/>
              <w:rPr>
                <w:del w:id="27680" w:author="Στάθης Καπ" w:date="2023-02-26T09:06:00Z"/>
                <w:sz w:val="18"/>
                <w:szCs w:val="18"/>
                <w:lang w:val="el-GR"/>
                <w:rPrChange w:id="27681" w:author="Στάθης Καπ" w:date="2023-03-03T06:42:00Z">
                  <w:rPr>
                    <w:del w:id="27682" w:author="Στάθης Καπ" w:date="2023-02-26T09:06:00Z"/>
                    <w:sz w:val="18"/>
                    <w:szCs w:val="18"/>
                  </w:rPr>
                </w:rPrChange>
              </w:rPr>
              <w:pPrChange w:id="27683" w:author="Στάθης Καπ" w:date="2023-02-26T08:48:00Z">
                <w:pPr/>
              </w:pPrChange>
            </w:pPr>
            <w:bookmarkStart w:id="27684" w:name="_Toc129057858"/>
            <w:bookmarkEnd w:id="27684"/>
          </w:p>
        </w:tc>
        <w:tc>
          <w:tcPr>
            <w:tcW w:w="630" w:type="dxa"/>
            <w:textDirection w:val="btLr"/>
            <w:tcPrChange w:id="27685" w:author="Στάθης Καπ" w:date="2023-02-26T08:48:00Z">
              <w:tcPr>
                <w:tcW w:w="630" w:type="dxa"/>
              </w:tcPr>
            </w:tcPrChange>
          </w:tcPr>
          <w:p w14:paraId="76BE08FD" w14:textId="0381C641" w:rsidR="008E010E" w:rsidRPr="00744E3F" w:rsidDel="009B47BA" w:rsidRDefault="008E010E">
            <w:pPr>
              <w:ind w:left="113" w:right="113"/>
              <w:rPr>
                <w:del w:id="27686" w:author="Στάθης Καπ" w:date="2023-02-26T09:06:00Z"/>
                <w:sz w:val="18"/>
                <w:szCs w:val="18"/>
                <w:lang w:val="el-GR"/>
                <w:rPrChange w:id="27687" w:author="Στάθης Καπ" w:date="2023-03-03T06:42:00Z">
                  <w:rPr>
                    <w:del w:id="27688" w:author="Στάθης Καπ" w:date="2023-02-26T09:06:00Z"/>
                    <w:sz w:val="18"/>
                    <w:szCs w:val="18"/>
                  </w:rPr>
                </w:rPrChange>
              </w:rPr>
              <w:pPrChange w:id="27689" w:author="Στάθης Καπ" w:date="2023-02-26T08:48:00Z">
                <w:pPr/>
              </w:pPrChange>
            </w:pPr>
            <w:bookmarkStart w:id="27690" w:name="_Toc129057859"/>
            <w:bookmarkEnd w:id="27690"/>
          </w:p>
        </w:tc>
        <w:tc>
          <w:tcPr>
            <w:tcW w:w="663" w:type="dxa"/>
            <w:textDirection w:val="btLr"/>
            <w:tcPrChange w:id="27691" w:author="Στάθης Καπ" w:date="2023-02-26T08:48:00Z">
              <w:tcPr>
                <w:tcW w:w="663" w:type="dxa"/>
              </w:tcPr>
            </w:tcPrChange>
          </w:tcPr>
          <w:p w14:paraId="736BC1ED" w14:textId="249F6FBA" w:rsidR="008E010E" w:rsidRPr="00744E3F" w:rsidDel="009B47BA" w:rsidRDefault="008E010E">
            <w:pPr>
              <w:ind w:left="113" w:right="113"/>
              <w:rPr>
                <w:del w:id="27692" w:author="Στάθης Καπ" w:date="2023-02-26T09:06:00Z"/>
                <w:sz w:val="18"/>
                <w:szCs w:val="18"/>
                <w:lang w:val="el-GR"/>
                <w:rPrChange w:id="27693" w:author="Στάθης Καπ" w:date="2023-03-03T06:42:00Z">
                  <w:rPr>
                    <w:del w:id="27694" w:author="Στάθης Καπ" w:date="2023-02-26T09:06:00Z"/>
                    <w:sz w:val="18"/>
                    <w:szCs w:val="18"/>
                  </w:rPr>
                </w:rPrChange>
              </w:rPr>
              <w:pPrChange w:id="27695" w:author="Στάθης Καπ" w:date="2023-02-26T08:48:00Z">
                <w:pPr/>
              </w:pPrChange>
            </w:pPr>
            <w:bookmarkStart w:id="27696" w:name="_Toc129057860"/>
            <w:bookmarkEnd w:id="27696"/>
          </w:p>
        </w:tc>
        <w:tc>
          <w:tcPr>
            <w:tcW w:w="764" w:type="dxa"/>
            <w:textDirection w:val="btLr"/>
            <w:tcPrChange w:id="27697" w:author="Στάθης Καπ" w:date="2023-02-26T08:48:00Z">
              <w:tcPr>
                <w:tcW w:w="764" w:type="dxa"/>
              </w:tcPr>
            </w:tcPrChange>
          </w:tcPr>
          <w:p w14:paraId="07FB9038" w14:textId="138DEA52" w:rsidR="008E010E" w:rsidRPr="00744E3F" w:rsidDel="009B47BA" w:rsidRDefault="008E010E">
            <w:pPr>
              <w:ind w:left="113" w:right="113"/>
              <w:rPr>
                <w:del w:id="27698" w:author="Στάθης Καπ" w:date="2023-02-26T09:06:00Z"/>
                <w:sz w:val="18"/>
                <w:szCs w:val="18"/>
                <w:lang w:val="el-GR"/>
                <w:rPrChange w:id="27699" w:author="Στάθης Καπ" w:date="2023-03-03T06:42:00Z">
                  <w:rPr>
                    <w:del w:id="27700" w:author="Στάθης Καπ" w:date="2023-02-26T09:06:00Z"/>
                    <w:sz w:val="18"/>
                    <w:szCs w:val="18"/>
                  </w:rPr>
                </w:rPrChange>
              </w:rPr>
              <w:pPrChange w:id="27701" w:author="Στάθης Καπ" w:date="2023-02-26T08:48:00Z">
                <w:pPr/>
              </w:pPrChange>
            </w:pPr>
            <w:bookmarkStart w:id="27702" w:name="_Toc129057861"/>
            <w:bookmarkEnd w:id="27702"/>
          </w:p>
        </w:tc>
        <w:tc>
          <w:tcPr>
            <w:tcW w:w="630" w:type="dxa"/>
            <w:textDirection w:val="btLr"/>
            <w:tcPrChange w:id="27703" w:author="Στάθης Καπ" w:date="2023-02-26T08:48:00Z">
              <w:tcPr>
                <w:tcW w:w="630" w:type="dxa"/>
              </w:tcPr>
            </w:tcPrChange>
          </w:tcPr>
          <w:p w14:paraId="58D87634" w14:textId="466304A9" w:rsidR="008E010E" w:rsidRPr="00744E3F" w:rsidDel="009B47BA" w:rsidRDefault="008E010E">
            <w:pPr>
              <w:ind w:left="113" w:right="113"/>
              <w:rPr>
                <w:del w:id="27704" w:author="Στάθης Καπ" w:date="2023-02-26T09:06:00Z"/>
                <w:sz w:val="18"/>
                <w:szCs w:val="18"/>
                <w:lang w:val="el-GR"/>
                <w:rPrChange w:id="27705" w:author="Στάθης Καπ" w:date="2023-03-03T06:42:00Z">
                  <w:rPr>
                    <w:del w:id="27706" w:author="Στάθης Καπ" w:date="2023-02-26T09:06:00Z"/>
                    <w:sz w:val="18"/>
                    <w:szCs w:val="18"/>
                  </w:rPr>
                </w:rPrChange>
              </w:rPr>
              <w:pPrChange w:id="27707" w:author="Στάθης Καπ" w:date="2023-02-26T08:48:00Z">
                <w:pPr/>
              </w:pPrChange>
            </w:pPr>
            <w:bookmarkStart w:id="27708" w:name="_Toc129057862"/>
            <w:bookmarkEnd w:id="27708"/>
          </w:p>
        </w:tc>
        <w:tc>
          <w:tcPr>
            <w:tcW w:w="654" w:type="dxa"/>
            <w:textDirection w:val="btLr"/>
            <w:tcPrChange w:id="27709" w:author="Στάθης Καπ" w:date="2023-02-26T08:48:00Z">
              <w:tcPr>
                <w:tcW w:w="654" w:type="dxa"/>
              </w:tcPr>
            </w:tcPrChange>
          </w:tcPr>
          <w:p w14:paraId="033B9C22" w14:textId="5FB69C10" w:rsidR="008E010E" w:rsidRPr="00744E3F" w:rsidDel="009B47BA" w:rsidRDefault="008E010E">
            <w:pPr>
              <w:ind w:left="113" w:right="113"/>
              <w:rPr>
                <w:del w:id="27710" w:author="Στάθης Καπ" w:date="2023-02-26T09:06:00Z"/>
                <w:sz w:val="18"/>
                <w:szCs w:val="18"/>
                <w:lang w:val="el-GR"/>
                <w:rPrChange w:id="27711" w:author="Στάθης Καπ" w:date="2023-03-03T06:42:00Z">
                  <w:rPr>
                    <w:del w:id="27712" w:author="Στάθης Καπ" w:date="2023-02-26T09:06:00Z"/>
                    <w:sz w:val="18"/>
                    <w:szCs w:val="18"/>
                  </w:rPr>
                </w:rPrChange>
              </w:rPr>
              <w:pPrChange w:id="27713" w:author="Στάθης Καπ" w:date="2023-02-26T08:48:00Z">
                <w:pPr/>
              </w:pPrChange>
            </w:pPr>
            <w:bookmarkStart w:id="27714" w:name="_Toc129057863"/>
            <w:bookmarkEnd w:id="27714"/>
          </w:p>
        </w:tc>
        <w:tc>
          <w:tcPr>
            <w:tcW w:w="754" w:type="dxa"/>
            <w:textDirection w:val="btLr"/>
            <w:tcPrChange w:id="27715" w:author="Στάθης Καπ" w:date="2023-02-26T08:48:00Z">
              <w:tcPr>
                <w:tcW w:w="754" w:type="dxa"/>
              </w:tcPr>
            </w:tcPrChange>
          </w:tcPr>
          <w:p w14:paraId="20E185C4" w14:textId="7B8DF564" w:rsidR="008E010E" w:rsidRPr="00744E3F" w:rsidDel="009B47BA" w:rsidRDefault="008E010E">
            <w:pPr>
              <w:ind w:left="113" w:right="113"/>
              <w:rPr>
                <w:del w:id="27716" w:author="Στάθης Καπ" w:date="2023-02-26T09:06:00Z"/>
                <w:sz w:val="18"/>
                <w:szCs w:val="18"/>
                <w:lang w:val="el-GR"/>
                <w:rPrChange w:id="27717" w:author="Στάθης Καπ" w:date="2023-03-03T06:42:00Z">
                  <w:rPr>
                    <w:del w:id="27718" w:author="Στάθης Καπ" w:date="2023-02-26T09:06:00Z"/>
                    <w:sz w:val="18"/>
                    <w:szCs w:val="18"/>
                  </w:rPr>
                </w:rPrChange>
              </w:rPr>
              <w:pPrChange w:id="27719" w:author="Στάθης Καπ" w:date="2023-02-26T08:48:00Z">
                <w:pPr/>
              </w:pPrChange>
            </w:pPr>
            <w:bookmarkStart w:id="27720" w:name="_Toc129057864"/>
            <w:bookmarkEnd w:id="27720"/>
          </w:p>
        </w:tc>
        <w:tc>
          <w:tcPr>
            <w:tcW w:w="622" w:type="dxa"/>
            <w:textDirection w:val="btLr"/>
            <w:tcPrChange w:id="27721" w:author="Στάθης Καπ" w:date="2023-02-26T08:48:00Z">
              <w:tcPr>
                <w:tcW w:w="622" w:type="dxa"/>
              </w:tcPr>
            </w:tcPrChange>
          </w:tcPr>
          <w:p w14:paraId="06D579A4" w14:textId="100BE688" w:rsidR="008E010E" w:rsidRPr="00744E3F" w:rsidDel="009B47BA" w:rsidRDefault="008E010E">
            <w:pPr>
              <w:ind w:left="113" w:right="113"/>
              <w:rPr>
                <w:del w:id="27722" w:author="Στάθης Καπ" w:date="2023-02-26T09:06:00Z"/>
                <w:sz w:val="18"/>
                <w:szCs w:val="18"/>
                <w:lang w:val="el-GR"/>
                <w:rPrChange w:id="27723" w:author="Στάθης Καπ" w:date="2023-03-03T06:42:00Z">
                  <w:rPr>
                    <w:del w:id="27724" w:author="Στάθης Καπ" w:date="2023-02-26T09:06:00Z"/>
                    <w:sz w:val="18"/>
                    <w:szCs w:val="18"/>
                  </w:rPr>
                </w:rPrChange>
              </w:rPr>
              <w:pPrChange w:id="27725" w:author="Στάθης Καπ" w:date="2023-02-26T08:48:00Z">
                <w:pPr/>
              </w:pPrChange>
            </w:pPr>
            <w:bookmarkStart w:id="27726" w:name="_Toc129057865"/>
            <w:bookmarkEnd w:id="27726"/>
          </w:p>
        </w:tc>
        <w:bookmarkStart w:id="27727" w:name="_Toc129057866"/>
        <w:bookmarkEnd w:id="27727"/>
      </w:tr>
    </w:tbl>
    <w:p w14:paraId="3CD2F0C1" w14:textId="5B730838" w:rsidR="008E010E" w:rsidRPr="00744E3F" w:rsidDel="009B47BA" w:rsidRDefault="008E010E" w:rsidP="008E010E">
      <w:pPr>
        <w:rPr>
          <w:del w:id="27728" w:author="Στάθης Καπ" w:date="2023-02-26T09:06:00Z"/>
          <w:lang w:val="el-GR"/>
          <w:rPrChange w:id="27729" w:author="Στάθης Καπ" w:date="2023-03-03T06:42:00Z">
            <w:rPr>
              <w:del w:id="27730" w:author="Στάθης Καπ" w:date="2023-02-26T09:06:00Z"/>
            </w:rPr>
          </w:rPrChange>
        </w:rPr>
      </w:pPr>
      <w:bookmarkStart w:id="27731" w:name="_Toc129057867"/>
      <w:bookmarkEnd w:id="27731"/>
    </w:p>
    <w:p w14:paraId="036AE5D9" w14:textId="0E734FA3" w:rsidR="008E010E" w:rsidRPr="00744E3F" w:rsidDel="009B47BA" w:rsidRDefault="008E010E" w:rsidP="008E010E">
      <w:pPr>
        <w:rPr>
          <w:del w:id="27732" w:author="Στάθης Καπ" w:date="2023-02-26T09:06:00Z"/>
          <w:lang w:val="el-GR"/>
          <w:rPrChange w:id="27733" w:author="Στάθης Καπ" w:date="2023-03-03T06:42:00Z">
            <w:rPr>
              <w:del w:id="27734" w:author="Στάθης Καπ" w:date="2023-02-26T09:06:00Z"/>
            </w:rPr>
          </w:rPrChange>
        </w:rPr>
      </w:pPr>
      <w:del w:id="27735" w:author="Στάθης Καπ" w:date="2023-02-26T09:06:00Z">
        <w:r w:rsidDel="009B47BA">
          <w:rPr>
            <w:lang w:val="el-GR"/>
          </w:rPr>
          <w:delText xml:space="preserve">Για </w:delText>
        </w:r>
        <w:r w:rsidDel="009B47BA">
          <w:delText>m</w:delText>
        </w:r>
        <w:r w:rsidRPr="00744E3F" w:rsidDel="009B47BA">
          <w:rPr>
            <w:lang w:val="el-GR"/>
            <w:rPrChange w:id="27736" w:author="Στάθης Καπ" w:date="2023-03-03T06:42:00Z">
              <w:rPr/>
            </w:rPrChange>
          </w:rPr>
          <w:delText>=2</w:delText>
        </w:r>
        <w:bookmarkStart w:id="27737" w:name="_Toc129057868"/>
        <w:bookmarkEnd w:id="27737"/>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7E7879" w:rsidDel="00715EE1" w14:paraId="4271EBF1" w14:textId="68B2B4B8" w:rsidTr="00D1397D">
        <w:trPr>
          <w:del w:id="27738" w:author="Στάθης Καπ" w:date="2023-02-26T08:45:00Z"/>
        </w:trPr>
        <w:tc>
          <w:tcPr>
            <w:tcW w:w="627" w:type="dxa"/>
          </w:tcPr>
          <w:p w14:paraId="37005F1E" w14:textId="2CF74B4B" w:rsidR="008E010E" w:rsidRPr="00744E3F" w:rsidDel="00715EE1" w:rsidRDefault="008E010E" w:rsidP="00D1397D">
            <w:pPr>
              <w:rPr>
                <w:del w:id="27739" w:author="Στάθης Καπ" w:date="2023-02-26T08:45:00Z"/>
                <w:sz w:val="18"/>
                <w:szCs w:val="18"/>
                <w:lang w:val="el-GR"/>
                <w:rPrChange w:id="27740" w:author="Στάθης Καπ" w:date="2023-03-03T06:42:00Z">
                  <w:rPr>
                    <w:del w:id="27741" w:author="Στάθης Καπ" w:date="2023-02-26T08:45:00Z"/>
                    <w:sz w:val="18"/>
                    <w:szCs w:val="18"/>
                  </w:rPr>
                </w:rPrChange>
              </w:rPr>
            </w:pPr>
            <w:bookmarkStart w:id="27742" w:name="_Toc129057869"/>
            <w:bookmarkEnd w:id="27742"/>
          </w:p>
        </w:tc>
        <w:tc>
          <w:tcPr>
            <w:tcW w:w="2057" w:type="dxa"/>
            <w:gridSpan w:val="3"/>
          </w:tcPr>
          <w:p w14:paraId="244DDEF6" w14:textId="2610429B" w:rsidR="008E010E" w:rsidRPr="00744E3F" w:rsidDel="00715EE1" w:rsidRDefault="008E010E" w:rsidP="00D1397D">
            <w:pPr>
              <w:rPr>
                <w:del w:id="27743" w:author="Στάθης Καπ" w:date="2023-02-26T08:45:00Z"/>
                <w:sz w:val="18"/>
                <w:szCs w:val="18"/>
                <w:lang w:val="el-GR"/>
                <w:rPrChange w:id="27744" w:author="Στάθης Καπ" w:date="2023-03-03T06:42:00Z">
                  <w:rPr>
                    <w:del w:id="27745" w:author="Στάθης Καπ" w:date="2023-02-26T08:45:00Z"/>
                    <w:sz w:val="18"/>
                    <w:szCs w:val="18"/>
                  </w:rPr>
                </w:rPrChange>
              </w:rPr>
            </w:pPr>
            <w:del w:id="27746" w:author="Στάθης Καπ" w:date="2023-02-26T08:45:00Z">
              <w:r w:rsidDel="00715EE1">
                <w:rPr>
                  <w:sz w:val="18"/>
                  <w:szCs w:val="18"/>
                </w:rPr>
                <w:delText>S</w:delText>
              </w:r>
              <w:r w:rsidRPr="00744E3F" w:rsidDel="00715EE1">
                <w:rPr>
                  <w:sz w:val="18"/>
                  <w:szCs w:val="18"/>
                  <w:lang w:val="el-GR"/>
                  <w:rPrChange w:id="27747" w:author="Στάθης Καπ" w:date="2023-03-03T06:42:00Z">
                    <w:rPr>
                      <w:sz w:val="18"/>
                      <w:szCs w:val="18"/>
                    </w:rPr>
                  </w:rPrChange>
                </w:rPr>
                <w:delText>=1</w:delText>
              </w:r>
              <w:bookmarkStart w:id="27748" w:name="_Toc129057870"/>
              <w:bookmarkEnd w:id="27748"/>
            </w:del>
          </w:p>
        </w:tc>
        <w:tc>
          <w:tcPr>
            <w:tcW w:w="2057" w:type="dxa"/>
            <w:gridSpan w:val="3"/>
          </w:tcPr>
          <w:p w14:paraId="5A6F4DC5" w14:textId="58D7FD4A" w:rsidR="008E010E" w:rsidRPr="00744E3F" w:rsidDel="00715EE1" w:rsidRDefault="008E010E" w:rsidP="00D1397D">
            <w:pPr>
              <w:rPr>
                <w:del w:id="27749" w:author="Στάθης Καπ" w:date="2023-02-26T08:45:00Z"/>
                <w:sz w:val="18"/>
                <w:szCs w:val="18"/>
                <w:lang w:val="el-GR"/>
                <w:rPrChange w:id="27750" w:author="Στάθης Καπ" w:date="2023-03-03T06:42:00Z">
                  <w:rPr>
                    <w:del w:id="27751" w:author="Στάθης Καπ" w:date="2023-02-26T08:45:00Z"/>
                    <w:sz w:val="18"/>
                    <w:szCs w:val="18"/>
                  </w:rPr>
                </w:rPrChange>
              </w:rPr>
            </w:pPr>
            <w:del w:id="27752" w:author="Στάθης Καπ" w:date="2023-02-26T08:45:00Z">
              <w:r w:rsidDel="00715EE1">
                <w:rPr>
                  <w:sz w:val="18"/>
                  <w:szCs w:val="18"/>
                </w:rPr>
                <w:delText>S</w:delText>
              </w:r>
              <w:r w:rsidRPr="00744E3F" w:rsidDel="00715EE1">
                <w:rPr>
                  <w:sz w:val="18"/>
                  <w:szCs w:val="18"/>
                  <w:lang w:val="el-GR"/>
                  <w:rPrChange w:id="27753" w:author="Στάθης Καπ" w:date="2023-03-03T06:42:00Z">
                    <w:rPr>
                      <w:sz w:val="18"/>
                      <w:szCs w:val="18"/>
                    </w:rPr>
                  </w:rPrChange>
                </w:rPr>
                <w:delText>=2</w:delText>
              </w:r>
              <w:bookmarkStart w:id="27754" w:name="_Toc129057871"/>
              <w:bookmarkEnd w:id="27754"/>
            </w:del>
          </w:p>
        </w:tc>
        <w:tc>
          <w:tcPr>
            <w:tcW w:w="2057" w:type="dxa"/>
            <w:gridSpan w:val="3"/>
          </w:tcPr>
          <w:p w14:paraId="7B076690" w14:textId="711CD692" w:rsidR="008E010E" w:rsidRPr="00744E3F" w:rsidDel="00715EE1" w:rsidRDefault="008E010E" w:rsidP="00D1397D">
            <w:pPr>
              <w:rPr>
                <w:del w:id="27755" w:author="Στάθης Καπ" w:date="2023-02-26T08:45:00Z"/>
                <w:sz w:val="18"/>
                <w:szCs w:val="18"/>
                <w:lang w:val="el-GR"/>
                <w:rPrChange w:id="27756" w:author="Στάθης Καπ" w:date="2023-03-03T06:42:00Z">
                  <w:rPr>
                    <w:del w:id="27757" w:author="Στάθης Καπ" w:date="2023-02-26T08:45:00Z"/>
                    <w:sz w:val="18"/>
                    <w:szCs w:val="18"/>
                  </w:rPr>
                </w:rPrChange>
              </w:rPr>
            </w:pPr>
            <w:del w:id="27758" w:author="Στάθης Καπ" w:date="2023-02-26T08:45:00Z">
              <w:r w:rsidDel="00715EE1">
                <w:rPr>
                  <w:sz w:val="18"/>
                  <w:szCs w:val="18"/>
                </w:rPr>
                <w:delText>S</w:delText>
              </w:r>
              <w:r w:rsidRPr="00744E3F" w:rsidDel="00715EE1">
                <w:rPr>
                  <w:sz w:val="18"/>
                  <w:szCs w:val="18"/>
                  <w:lang w:val="el-GR"/>
                  <w:rPrChange w:id="27759" w:author="Στάθης Καπ" w:date="2023-03-03T06:42:00Z">
                    <w:rPr>
                      <w:sz w:val="18"/>
                      <w:szCs w:val="18"/>
                    </w:rPr>
                  </w:rPrChange>
                </w:rPr>
                <w:delText>=3</w:delText>
              </w:r>
              <w:bookmarkStart w:id="27760" w:name="_Toc129057872"/>
              <w:bookmarkEnd w:id="27760"/>
            </w:del>
          </w:p>
        </w:tc>
        <w:tc>
          <w:tcPr>
            <w:tcW w:w="2030" w:type="dxa"/>
            <w:gridSpan w:val="3"/>
          </w:tcPr>
          <w:p w14:paraId="65F6A702" w14:textId="7A60A54F" w:rsidR="008E010E" w:rsidRPr="00744E3F" w:rsidDel="00715EE1" w:rsidRDefault="008E010E" w:rsidP="00D1397D">
            <w:pPr>
              <w:rPr>
                <w:del w:id="27761" w:author="Στάθης Καπ" w:date="2023-02-26T08:45:00Z"/>
                <w:sz w:val="18"/>
                <w:szCs w:val="18"/>
                <w:lang w:val="el-GR"/>
                <w:rPrChange w:id="27762" w:author="Στάθης Καπ" w:date="2023-03-03T06:42:00Z">
                  <w:rPr>
                    <w:del w:id="27763" w:author="Στάθης Καπ" w:date="2023-02-26T08:45:00Z"/>
                    <w:sz w:val="18"/>
                    <w:szCs w:val="18"/>
                  </w:rPr>
                </w:rPrChange>
              </w:rPr>
            </w:pPr>
            <w:del w:id="27764" w:author="Στάθης Καπ" w:date="2023-02-26T08:45:00Z">
              <w:r w:rsidDel="00715EE1">
                <w:rPr>
                  <w:sz w:val="18"/>
                  <w:szCs w:val="18"/>
                </w:rPr>
                <w:delText>S</w:delText>
              </w:r>
              <w:r w:rsidRPr="00744E3F" w:rsidDel="00715EE1">
                <w:rPr>
                  <w:sz w:val="18"/>
                  <w:szCs w:val="18"/>
                  <w:lang w:val="el-GR"/>
                  <w:rPrChange w:id="27765" w:author="Στάθης Καπ" w:date="2023-03-03T06:42:00Z">
                    <w:rPr>
                      <w:sz w:val="18"/>
                      <w:szCs w:val="18"/>
                    </w:rPr>
                  </w:rPrChange>
                </w:rPr>
                <w:delText>=4</w:delText>
              </w:r>
              <w:bookmarkStart w:id="27766" w:name="_Toc129057873"/>
              <w:bookmarkEnd w:id="27766"/>
            </w:del>
          </w:p>
        </w:tc>
        <w:bookmarkStart w:id="27767" w:name="_Toc129057874"/>
        <w:bookmarkEnd w:id="27767"/>
      </w:tr>
      <w:tr w:rsidR="008E010E" w:rsidRPr="007E7879" w:rsidDel="00715EE1" w14:paraId="105E4002" w14:textId="33779AF0" w:rsidTr="00D1397D">
        <w:trPr>
          <w:del w:id="27768" w:author="Στάθης Καπ" w:date="2023-02-26T08:45:00Z"/>
        </w:trPr>
        <w:tc>
          <w:tcPr>
            <w:tcW w:w="627" w:type="dxa"/>
          </w:tcPr>
          <w:p w14:paraId="27754BD4" w14:textId="2ACBDBC6" w:rsidR="008E010E" w:rsidRPr="00744E3F" w:rsidDel="00715EE1" w:rsidRDefault="008E010E" w:rsidP="00D1397D">
            <w:pPr>
              <w:rPr>
                <w:del w:id="27769" w:author="Στάθης Καπ" w:date="2023-02-26T08:45:00Z"/>
                <w:sz w:val="18"/>
                <w:szCs w:val="18"/>
                <w:lang w:val="el-GR"/>
                <w:rPrChange w:id="27770" w:author="Στάθης Καπ" w:date="2023-03-03T06:42:00Z">
                  <w:rPr>
                    <w:del w:id="27771" w:author="Στάθης Καπ" w:date="2023-02-26T08:45:00Z"/>
                    <w:sz w:val="18"/>
                    <w:szCs w:val="18"/>
                  </w:rPr>
                </w:rPrChange>
              </w:rPr>
            </w:pPr>
            <w:bookmarkStart w:id="27772" w:name="_Toc129057875"/>
            <w:bookmarkEnd w:id="27772"/>
          </w:p>
        </w:tc>
        <w:tc>
          <w:tcPr>
            <w:tcW w:w="663" w:type="dxa"/>
          </w:tcPr>
          <w:p w14:paraId="59EABE3C" w14:textId="69BB081B" w:rsidR="008E010E" w:rsidRPr="00744E3F" w:rsidDel="00715EE1" w:rsidRDefault="008E010E" w:rsidP="00D1397D">
            <w:pPr>
              <w:rPr>
                <w:del w:id="27773" w:author="Στάθης Καπ" w:date="2023-02-26T08:45:00Z"/>
                <w:sz w:val="18"/>
                <w:szCs w:val="18"/>
                <w:lang w:val="el-GR"/>
                <w:rPrChange w:id="27774" w:author="Στάθης Καπ" w:date="2023-03-03T06:42:00Z">
                  <w:rPr>
                    <w:del w:id="27775" w:author="Στάθης Καπ" w:date="2023-02-26T08:45:00Z"/>
                    <w:sz w:val="18"/>
                    <w:szCs w:val="18"/>
                  </w:rPr>
                </w:rPrChange>
              </w:rPr>
            </w:pPr>
            <w:del w:id="27776" w:author="Στάθης Καπ" w:date="2023-02-26T08:45:00Z">
              <w:r w:rsidRPr="006E0881" w:rsidDel="00715EE1">
                <w:rPr>
                  <w:sz w:val="18"/>
                  <w:szCs w:val="18"/>
                </w:rPr>
                <w:delText>score</w:delText>
              </w:r>
              <w:bookmarkStart w:id="27777" w:name="_Toc129057876"/>
              <w:bookmarkEnd w:id="27777"/>
            </w:del>
          </w:p>
        </w:tc>
        <w:tc>
          <w:tcPr>
            <w:tcW w:w="764" w:type="dxa"/>
          </w:tcPr>
          <w:p w14:paraId="1D90E2CF" w14:textId="4732D118" w:rsidR="008E010E" w:rsidRPr="00744E3F" w:rsidDel="00715EE1" w:rsidRDefault="008E010E" w:rsidP="00D1397D">
            <w:pPr>
              <w:rPr>
                <w:del w:id="27778" w:author="Στάθης Καπ" w:date="2023-02-26T08:45:00Z"/>
                <w:sz w:val="18"/>
                <w:szCs w:val="18"/>
                <w:lang w:val="el-GR"/>
                <w:rPrChange w:id="27779" w:author="Στάθης Καπ" w:date="2023-03-03T06:42:00Z">
                  <w:rPr>
                    <w:del w:id="27780" w:author="Στάθης Καπ" w:date="2023-02-26T08:45:00Z"/>
                    <w:sz w:val="18"/>
                    <w:szCs w:val="18"/>
                  </w:rPr>
                </w:rPrChange>
              </w:rPr>
            </w:pPr>
            <w:del w:id="27781" w:author="Στάθης Καπ" w:date="2023-02-26T08:45:00Z">
              <w:r w:rsidRPr="006E0881" w:rsidDel="00715EE1">
                <w:rPr>
                  <w:sz w:val="18"/>
                  <w:szCs w:val="18"/>
                </w:rPr>
                <w:delText>CPU</w:delText>
              </w:r>
              <w:r w:rsidRPr="00744E3F" w:rsidDel="00715EE1">
                <w:rPr>
                  <w:sz w:val="18"/>
                  <w:szCs w:val="18"/>
                  <w:lang w:val="el-GR"/>
                  <w:rPrChange w:id="2778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783" w:author="Στάθης Καπ" w:date="2023-03-03T06:42:00Z">
                    <w:rPr>
                      <w:sz w:val="18"/>
                      <w:szCs w:val="18"/>
                    </w:rPr>
                  </w:rPrChange>
                </w:rPr>
                <w:delText>)</w:delText>
              </w:r>
              <w:bookmarkStart w:id="27784" w:name="_Toc129057877"/>
              <w:bookmarkEnd w:id="27784"/>
            </w:del>
          </w:p>
        </w:tc>
        <w:tc>
          <w:tcPr>
            <w:tcW w:w="630" w:type="dxa"/>
          </w:tcPr>
          <w:p w14:paraId="5A59DEF6" w14:textId="038C6508" w:rsidR="008E010E" w:rsidRPr="00744E3F" w:rsidDel="00715EE1" w:rsidRDefault="008E010E" w:rsidP="00D1397D">
            <w:pPr>
              <w:rPr>
                <w:del w:id="27785" w:author="Στάθης Καπ" w:date="2023-02-26T08:45:00Z"/>
                <w:sz w:val="18"/>
                <w:szCs w:val="18"/>
                <w:lang w:val="el-GR"/>
                <w:rPrChange w:id="27786" w:author="Στάθης Καπ" w:date="2023-03-03T06:42:00Z">
                  <w:rPr>
                    <w:del w:id="27787" w:author="Στάθης Καπ" w:date="2023-02-26T08:45:00Z"/>
                    <w:sz w:val="18"/>
                    <w:szCs w:val="18"/>
                  </w:rPr>
                </w:rPrChange>
              </w:rPr>
            </w:pPr>
            <w:del w:id="27788" w:author="Στάθης Καπ" w:date="2023-02-26T08:45:00Z">
              <w:r w:rsidRPr="006E0881" w:rsidDel="00715EE1">
                <w:rPr>
                  <w:sz w:val="18"/>
                  <w:szCs w:val="18"/>
                </w:rPr>
                <w:delText>visits</w:delText>
              </w:r>
              <w:bookmarkStart w:id="27789" w:name="_Toc129057878"/>
              <w:bookmarkEnd w:id="27789"/>
            </w:del>
          </w:p>
        </w:tc>
        <w:tc>
          <w:tcPr>
            <w:tcW w:w="663" w:type="dxa"/>
          </w:tcPr>
          <w:p w14:paraId="44CB734F" w14:textId="3C0C992E" w:rsidR="008E010E" w:rsidRPr="00744E3F" w:rsidDel="00715EE1" w:rsidRDefault="008E010E" w:rsidP="00D1397D">
            <w:pPr>
              <w:rPr>
                <w:del w:id="27790" w:author="Στάθης Καπ" w:date="2023-02-26T08:45:00Z"/>
                <w:sz w:val="18"/>
                <w:szCs w:val="18"/>
                <w:lang w:val="el-GR"/>
                <w:rPrChange w:id="27791" w:author="Στάθης Καπ" w:date="2023-03-03T06:42:00Z">
                  <w:rPr>
                    <w:del w:id="27792" w:author="Στάθης Καπ" w:date="2023-02-26T08:45:00Z"/>
                    <w:sz w:val="18"/>
                    <w:szCs w:val="18"/>
                  </w:rPr>
                </w:rPrChange>
              </w:rPr>
            </w:pPr>
            <w:del w:id="27793" w:author="Στάθης Καπ" w:date="2023-02-26T08:45:00Z">
              <w:r w:rsidRPr="006E0881" w:rsidDel="00715EE1">
                <w:rPr>
                  <w:sz w:val="18"/>
                  <w:szCs w:val="18"/>
                </w:rPr>
                <w:delText>score</w:delText>
              </w:r>
              <w:bookmarkStart w:id="27794" w:name="_Toc129057879"/>
              <w:bookmarkEnd w:id="27794"/>
            </w:del>
          </w:p>
        </w:tc>
        <w:tc>
          <w:tcPr>
            <w:tcW w:w="764" w:type="dxa"/>
          </w:tcPr>
          <w:p w14:paraId="4C1385C6" w14:textId="4A5D592B" w:rsidR="008E010E" w:rsidRPr="00744E3F" w:rsidDel="00715EE1" w:rsidRDefault="008E010E" w:rsidP="00D1397D">
            <w:pPr>
              <w:rPr>
                <w:del w:id="27795" w:author="Στάθης Καπ" w:date="2023-02-26T08:45:00Z"/>
                <w:sz w:val="18"/>
                <w:szCs w:val="18"/>
                <w:lang w:val="el-GR"/>
                <w:rPrChange w:id="27796" w:author="Στάθης Καπ" w:date="2023-03-03T06:42:00Z">
                  <w:rPr>
                    <w:del w:id="27797" w:author="Στάθης Καπ" w:date="2023-02-26T08:45:00Z"/>
                    <w:sz w:val="18"/>
                    <w:szCs w:val="18"/>
                  </w:rPr>
                </w:rPrChange>
              </w:rPr>
            </w:pPr>
            <w:del w:id="27798" w:author="Στάθης Καπ" w:date="2023-02-26T08:45:00Z">
              <w:r w:rsidRPr="006E0881" w:rsidDel="00715EE1">
                <w:rPr>
                  <w:sz w:val="18"/>
                  <w:szCs w:val="18"/>
                </w:rPr>
                <w:delText>CPU</w:delText>
              </w:r>
              <w:r w:rsidRPr="00744E3F" w:rsidDel="00715EE1">
                <w:rPr>
                  <w:sz w:val="18"/>
                  <w:szCs w:val="18"/>
                  <w:lang w:val="el-GR"/>
                  <w:rPrChange w:id="2779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800" w:author="Στάθης Καπ" w:date="2023-03-03T06:42:00Z">
                    <w:rPr>
                      <w:sz w:val="18"/>
                      <w:szCs w:val="18"/>
                    </w:rPr>
                  </w:rPrChange>
                </w:rPr>
                <w:delText>)</w:delText>
              </w:r>
              <w:bookmarkStart w:id="27801" w:name="_Toc129057880"/>
              <w:bookmarkEnd w:id="27801"/>
            </w:del>
          </w:p>
        </w:tc>
        <w:tc>
          <w:tcPr>
            <w:tcW w:w="630" w:type="dxa"/>
          </w:tcPr>
          <w:p w14:paraId="23FFE23C" w14:textId="7A32B031" w:rsidR="008E010E" w:rsidRPr="00744E3F" w:rsidDel="00715EE1" w:rsidRDefault="008E010E" w:rsidP="00D1397D">
            <w:pPr>
              <w:rPr>
                <w:del w:id="27802" w:author="Στάθης Καπ" w:date="2023-02-26T08:45:00Z"/>
                <w:sz w:val="18"/>
                <w:szCs w:val="18"/>
                <w:lang w:val="el-GR"/>
                <w:rPrChange w:id="27803" w:author="Στάθης Καπ" w:date="2023-03-03T06:42:00Z">
                  <w:rPr>
                    <w:del w:id="27804" w:author="Στάθης Καπ" w:date="2023-02-26T08:45:00Z"/>
                    <w:sz w:val="18"/>
                    <w:szCs w:val="18"/>
                  </w:rPr>
                </w:rPrChange>
              </w:rPr>
            </w:pPr>
            <w:del w:id="27805" w:author="Στάθης Καπ" w:date="2023-02-26T08:45:00Z">
              <w:r w:rsidRPr="006E0881" w:rsidDel="00715EE1">
                <w:rPr>
                  <w:sz w:val="18"/>
                  <w:szCs w:val="18"/>
                </w:rPr>
                <w:delText>visits</w:delText>
              </w:r>
              <w:bookmarkStart w:id="27806" w:name="_Toc129057881"/>
              <w:bookmarkEnd w:id="27806"/>
            </w:del>
          </w:p>
        </w:tc>
        <w:tc>
          <w:tcPr>
            <w:tcW w:w="663" w:type="dxa"/>
          </w:tcPr>
          <w:p w14:paraId="2A96E174" w14:textId="059E4562" w:rsidR="008E010E" w:rsidRPr="00744E3F" w:rsidDel="00715EE1" w:rsidRDefault="008E010E" w:rsidP="00D1397D">
            <w:pPr>
              <w:rPr>
                <w:del w:id="27807" w:author="Στάθης Καπ" w:date="2023-02-26T08:45:00Z"/>
                <w:sz w:val="18"/>
                <w:szCs w:val="18"/>
                <w:lang w:val="el-GR"/>
                <w:rPrChange w:id="27808" w:author="Στάθης Καπ" w:date="2023-03-03T06:42:00Z">
                  <w:rPr>
                    <w:del w:id="27809" w:author="Στάθης Καπ" w:date="2023-02-26T08:45:00Z"/>
                    <w:sz w:val="18"/>
                    <w:szCs w:val="18"/>
                  </w:rPr>
                </w:rPrChange>
              </w:rPr>
            </w:pPr>
            <w:del w:id="27810" w:author="Στάθης Καπ" w:date="2023-02-26T08:45:00Z">
              <w:r w:rsidRPr="006E0881" w:rsidDel="00715EE1">
                <w:rPr>
                  <w:sz w:val="18"/>
                  <w:szCs w:val="18"/>
                </w:rPr>
                <w:delText>score</w:delText>
              </w:r>
              <w:bookmarkStart w:id="27811" w:name="_Toc129057882"/>
              <w:bookmarkEnd w:id="27811"/>
            </w:del>
          </w:p>
        </w:tc>
        <w:tc>
          <w:tcPr>
            <w:tcW w:w="764" w:type="dxa"/>
          </w:tcPr>
          <w:p w14:paraId="7953E7D1" w14:textId="23D88490" w:rsidR="008E010E" w:rsidRPr="00744E3F" w:rsidDel="00715EE1" w:rsidRDefault="008E010E" w:rsidP="00D1397D">
            <w:pPr>
              <w:rPr>
                <w:del w:id="27812" w:author="Στάθης Καπ" w:date="2023-02-26T08:45:00Z"/>
                <w:sz w:val="18"/>
                <w:szCs w:val="18"/>
                <w:lang w:val="el-GR"/>
                <w:rPrChange w:id="27813" w:author="Στάθης Καπ" w:date="2023-03-03T06:42:00Z">
                  <w:rPr>
                    <w:del w:id="27814" w:author="Στάθης Καπ" w:date="2023-02-26T08:45:00Z"/>
                    <w:sz w:val="18"/>
                    <w:szCs w:val="18"/>
                  </w:rPr>
                </w:rPrChange>
              </w:rPr>
            </w:pPr>
            <w:del w:id="27815" w:author="Στάθης Καπ" w:date="2023-02-26T08:45:00Z">
              <w:r w:rsidRPr="006E0881" w:rsidDel="00715EE1">
                <w:rPr>
                  <w:sz w:val="18"/>
                  <w:szCs w:val="18"/>
                </w:rPr>
                <w:delText>CPU</w:delText>
              </w:r>
              <w:r w:rsidRPr="00744E3F" w:rsidDel="00715EE1">
                <w:rPr>
                  <w:sz w:val="18"/>
                  <w:szCs w:val="18"/>
                  <w:lang w:val="el-GR"/>
                  <w:rPrChange w:id="2781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817" w:author="Στάθης Καπ" w:date="2023-03-03T06:42:00Z">
                    <w:rPr>
                      <w:sz w:val="18"/>
                      <w:szCs w:val="18"/>
                    </w:rPr>
                  </w:rPrChange>
                </w:rPr>
                <w:delText>)</w:delText>
              </w:r>
              <w:bookmarkStart w:id="27818" w:name="_Toc129057883"/>
              <w:bookmarkEnd w:id="27818"/>
            </w:del>
          </w:p>
        </w:tc>
        <w:tc>
          <w:tcPr>
            <w:tcW w:w="630" w:type="dxa"/>
          </w:tcPr>
          <w:p w14:paraId="22F14479" w14:textId="4462587C" w:rsidR="008E010E" w:rsidRPr="00744E3F" w:rsidDel="00715EE1" w:rsidRDefault="008E010E" w:rsidP="00D1397D">
            <w:pPr>
              <w:rPr>
                <w:del w:id="27819" w:author="Στάθης Καπ" w:date="2023-02-26T08:45:00Z"/>
                <w:sz w:val="18"/>
                <w:szCs w:val="18"/>
                <w:lang w:val="el-GR"/>
                <w:rPrChange w:id="27820" w:author="Στάθης Καπ" w:date="2023-03-03T06:42:00Z">
                  <w:rPr>
                    <w:del w:id="27821" w:author="Στάθης Καπ" w:date="2023-02-26T08:45:00Z"/>
                    <w:sz w:val="18"/>
                    <w:szCs w:val="18"/>
                  </w:rPr>
                </w:rPrChange>
              </w:rPr>
            </w:pPr>
            <w:del w:id="27822" w:author="Στάθης Καπ" w:date="2023-02-26T08:45:00Z">
              <w:r w:rsidRPr="006E0881" w:rsidDel="00715EE1">
                <w:rPr>
                  <w:sz w:val="18"/>
                  <w:szCs w:val="18"/>
                </w:rPr>
                <w:delText>visits</w:delText>
              </w:r>
              <w:bookmarkStart w:id="27823" w:name="_Toc129057884"/>
              <w:bookmarkEnd w:id="27823"/>
            </w:del>
          </w:p>
        </w:tc>
        <w:tc>
          <w:tcPr>
            <w:tcW w:w="654" w:type="dxa"/>
          </w:tcPr>
          <w:p w14:paraId="1CDCA010" w14:textId="0BE97487" w:rsidR="008E010E" w:rsidRPr="00744E3F" w:rsidDel="00715EE1" w:rsidRDefault="008E010E" w:rsidP="00D1397D">
            <w:pPr>
              <w:rPr>
                <w:del w:id="27824" w:author="Στάθης Καπ" w:date="2023-02-26T08:45:00Z"/>
                <w:sz w:val="18"/>
                <w:szCs w:val="18"/>
                <w:lang w:val="el-GR"/>
                <w:rPrChange w:id="27825" w:author="Στάθης Καπ" w:date="2023-03-03T06:42:00Z">
                  <w:rPr>
                    <w:del w:id="27826" w:author="Στάθης Καπ" w:date="2023-02-26T08:45:00Z"/>
                    <w:sz w:val="18"/>
                    <w:szCs w:val="18"/>
                  </w:rPr>
                </w:rPrChange>
              </w:rPr>
            </w:pPr>
            <w:del w:id="27827" w:author="Στάθης Καπ" w:date="2023-02-26T08:45:00Z">
              <w:r w:rsidRPr="006E0881" w:rsidDel="00715EE1">
                <w:rPr>
                  <w:sz w:val="18"/>
                  <w:szCs w:val="18"/>
                </w:rPr>
                <w:delText>score</w:delText>
              </w:r>
              <w:bookmarkStart w:id="27828" w:name="_Toc129057885"/>
              <w:bookmarkEnd w:id="27828"/>
            </w:del>
          </w:p>
        </w:tc>
        <w:tc>
          <w:tcPr>
            <w:tcW w:w="754" w:type="dxa"/>
          </w:tcPr>
          <w:p w14:paraId="56F551F0" w14:textId="16280C9A" w:rsidR="008E010E" w:rsidRPr="00744E3F" w:rsidDel="00715EE1" w:rsidRDefault="008E010E" w:rsidP="00D1397D">
            <w:pPr>
              <w:rPr>
                <w:del w:id="27829" w:author="Στάθης Καπ" w:date="2023-02-26T08:45:00Z"/>
                <w:sz w:val="18"/>
                <w:szCs w:val="18"/>
                <w:lang w:val="el-GR"/>
                <w:rPrChange w:id="27830" w:author="Στάθης Καπ" w:date="2023-03-03T06:42:00Z">
                  <w:rPr>
                    <w:del w:id="27831" w:author="Στάθης Καπ" w:date="2023-02-26T08:45:00Z"/>
                    <w:sz w:val="18"/>
                    <w:szCs w:val="18"/>
                  </w:rPr>
                </w:rPrChange>
              </w:rPr>
            </w:pPr>
            <w:del w:id="27832" w:author="Στάθης Καπ" w:date="2023-02-26T08:45:00Z">
              <w:r w:rsidRPr="006E0881" w:rsidDel="00715EE1">
                <w:rPr>
                  <w:sz w:val="18"/>
                  <w:szCs w:val="18"/>
                </w:rPr>
                <w:delText>CPU</w:delText>
              </w:r>
              <w:r w:rsidRPr="00744E3F" w:rsidDel="00715EE1">
                <w:rPr>
                  <w:sz w:val="18"/>
                  <w:szCs w:val="18"/>
                  <w:lang w:val="el-GR"/>
                  <w:rPrChange w:id="2783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834" w:author="Στάθης Καπ" w:date="2023-03-03T06:42:00Z">
                    <w:rPr>
                      <w:sz w:val="18"/>
                      <w:szCs w:val="18"/>
                    </w:rPr>
                  </w:rPrChange>
                </w:rPr>
                <w:delText>)</w:delText>
              </w:r>
              <w:bookmarkStart w:id="27835" w:name="_Toc129057886"/>
              <w:bookmarkEnd w:id="27835"/>
            </w:del>
          </w:p>
        </w:tc>
        <w:tc>
          <w:tcPr>
            <w:tcW w:w="622" w:type="dxa"/>
          </w:tcPr>
          <w:p w14:paraId="1C555302" w14:textId="19783435" w:rsidR="008E010E" w:rsidRPr="00744E3F" w:rsidDel="00715EE1" w:rsidRDefault="008E010E" w:rsidP="00D1397D">
            <w:pPr>
              <w:rPr>
                <w:del w:id="27836" w:author="Στάθης Καπ" w:date="2023-02-26T08:45:00Z"/>
                <w:sz w:val="18"/>
                <w:szCs w:val="18"/>
                <w:lang w:val="el-GR"/>
                <w:rPrChange w:id="27837" w:author="Στάθης Καπ" w:date="2023-03-03T06:42:00Z">
                  <w:rPr>
                    <w:del w:id="27838" w:author="Στάθης Καπ" w:date="2023-02-26T08:45:00Z"/>
                    <w:sz w:val="18"/>
                    <w:szCs w:val="18"/>
                  </w:rPr>
                </w:rPrChange>
              </w:rPr>
            </w:pPr>
            <w:del w:id="27839" w:author="Στάθης Καπ" w:date="2023-02-26T08:45:00Z">
              <w:r w:rsidRPr="006E0881" w:rsidDel="00715EE1">
                <w:rPr>
                  <w:sz w:val="18"/>
                  <w:szCs w:val="18"/>
                </w:rPr>
                <w:delText>visits</w:delText>
              </w:r>
              <w:bookmarkStart w:id="27840" w:name="_Toc129057887"/>
              <w:bookmarkEnd w:id="27840"/>
            </w:del>
          </w:p>
        </w:tc>
        <w:bookmarkStart w:id="27841" w:name="_Toc129057888"/>
        <w:bookmarkEnd w:id="27841"/>
      </w:tr>
      <w:tr w:rsidR="008E010E" w:rsidRPr="007E7879" w:rsidDel="009B47BA" w14:paraId="183706D5" w14:textId="2F6571DF" w:rsidTr="00D1397D">
        <w:trPr>
          <w:del w:id="27842" w:author="Στάθης Καπ" w:date="2023-02-26T09:06:00Z"/>
        </w:trPr>
        <w:tc>
          <w:tcPr>
            <w:tcW w:w="627" w:type="dxa"/>
          </w:tcPr>
          <w:p w14:paraId="0ACA3CC2" w14:textId="78C2DB1B" w:rsidR="008E010E" w:rsidRPr="00744E3F" w:rsidDel="009B47BA" w:rsidRDefault="008E010E" w:rsidP="00D1397D">
            <w:pPr>
              <w:rPr>
                <w:del w:id="27843" w:author="Στάθης Καπ" w:date="2023-02-26T09:06:00Z"/>
                <w:sz w:val="18"/>
                <w:szCs w:val="18"/>
                <w:lang w:val="el-GR"/>
                <w:rPrChange w:id="27844" w:author="Στάθης Καπ" w:date="2023-03-03T06:42:00Z">
                  <w:rPr>
                    <w:del w:id="27845" w:author="Στάθης Καπ" w:date="2023-02-26T09:06:00Z"/>
                    <w:sz w:val="18"/>
                    <w:szCs w:val="18"/>
                  </w:rPr>
                </w:rPrChange>
              </w:rPr>
            </w:pPr>
            <w:del w:id="27846" w:author="Στάθης Καπ" w:date="2023-02-26T08:45:00Z">
              <w:r w:rsidRPr="006E0881" w:rsidDel="00715EE1">
                <w:rPr>
                  <w:sz w:val="18"/>
                  <w:szCs w:val="18"/>
                </w:rPr>
                <w:delText>pr</w:delText>
              </w:r>
              <w:r w:rsidRPr="00744E3F" w:rsidDel="00715EE1">
                <w:rPr>
                  <w:sz w:val="18"/>
                  <w:szCs w:val="18"/>
                  <w:lang w:val="el-GR"/>
                  <w:rPrChange w:id="27847" w:author="Στάθης Καπ" w:date="2023-03-03T06:42:00Z">
                    <w:rPr>
                      <w:sz w:val="18"/>
                      <w:szCs w:val="18"/>
                    </w:rPr>
                  </w:rPrChange>
                </w:rPr>
                <w:delText>11</w:delText>
              </w:r>
            </w:del>
            <w:bookmarkStart w:id="27848" w:name="_Toc129057889"/>
            <w:bookmarkEnd w:id="27848"/>
          </w:p>
        </w:tc>
        <w:tc>
          <w:tcPr>
            <w:tcW w:w="663" w:type="dxa"/>
          </w:tcPr>
          <w:p w14:paraId="0B89A284" w14:textId="665C922B" w:rsidR="008E010E" w:rsidRPr="00744E3F" w:rsidDel="009B47BA" w:rsidRDefault="008E010E" w:rsidP="00D1397D">
            <w:pPr>
              <w:rPr>
                <w:del w:id="27849" w:author="Στάθης Καπ" w:date="2023-02-26T09:06:00Z"/>
                <w:sz w:val="18"/>
                <w:szCs w:val="18"/>
                <w:lang w:val="el-GR"/>
                <w:rPrChange w:id="27850" w:author="Στάθης Καπ" w:date="2023-03-03T06:42:00Z">
                  <w:rPr>
                    <w:del w:id="27851" w:author="Στάθης Καπ" w:date="2023-02-26T09:06:00Z"/>
                    <w:sz w:val="18"/>
                    <w:szCs w:val="18"/>
                  </w:rPr>
                </w:rPrChange>
              </w:rPr>
            </w:pPr>
            <w:bookmarkStart w:id="27852" w:name="_Toc129057890"/>
            <w:bookmarkEnd w:id="27852"/>
          </w:p>
        </w:tc>
        <w:tc>
          <w:tcPr>
            <w:tcW w:w="764" w:type="dxa"/>
          </w:tcPr>
          <w:p w14:paraId="3A2C52BB" w14:textId="0860631A" w:rsidR="008E010E" w:rsidRPr="00744E3F" w:rsidDel="009B47BA" w:rsidRDefault="008E010E" w:rsidP="00D1397D">
            <w:pPr>
              <w:rPr>
                <w:del w:id="27853" w:author="Στάθης Καπ" w:date="2023-02-26T09:06:00Z"/>
                <w:sz w:val="18"/>
                <w:szCs w:val="18"/>
                <w:lang w:val="el-GR"/>
                <w:rPrChange w:id="27854" w:author="Στάθης Καπ" w:date="2023-03-03T06:42:00Z">
                  <w:rPr>
                    <w:del w:id="27855" w:author="Στάθης Καπ" w:date="2023-02-26T09:06:00Z"/>
                    <w:sz w:val="18"/>
                    <w:szCs w:val="18"/>
                  </w:rPr>
                </w:rPrChange>
              </w:rPr>
            </w:pPr>
            <w:bookmarkStart w:id="27856" w:name="_Toc129057891"/>
            <w:bookmarkEnd w:id="27856"/>
          </w:p>
        </w:tc>
        <w:tc>
          <w:tcPr>
            <w:tcW w:w="630" w:type="dxa"/>
          </w:tcPr>
          <w:p w14:paraId="516EB34A" w14:textId="74C68A00" w:rsidR="008E010E" w:rsidRPr="00744E3F" w:rsidDel="009B47BA" w:rsidRDefault="008E010E" w:rsidP="00D1397D">
            <w:pPr>
              <w:rPr>
                <w:del w:id="27857" w:author="Στάθης Καπ" w:date="2023-02-26T09:06:00Z"/>
                <w:sz w:val="18"/>
                <w:szCs w:val="18"/>
                <w:lang w:val="el-GR"/>
                <w:rPrChange w:id="27858" w:author="Στάθης Καπ" w:date="2023-03-03T06:42:00Z">
                  <w:rPr>
                    <w:del w:id="27859" w:author="Στάθης Καπ" w:date="2023-02-26T09:06:00Z"/>
                    <w:sz w:val="18"/>
                    <w:szCs w:val="18"/>
                  </w:rPr>
                </w:rPrChange>
              </w:rPr>
            </w:pPr>
            <w:bookmarkStart w:id="27860" w:name="_Toc129057892"/>
            <w:bookmarkEnd w:id="27860"/>
          </w:p>
        </w:tc>
        <w:tc>
          <w:tcPr>
            <w:tcW w:w="663" w:type="dxa"/>
          </w:tcPr>
          <w:p w14:paraId="1EE0F22E" w14:textId="7FA90C9F" w:rsidR="008E010E" w:rsidRPr="00744E3F" w:rsidDel="009B47BA" w:rsidRDefault="008E010E" w:rsidP="00D1397D">
            <w:pPr>
              <w:rPr>
                <w:del w:id="27861" w:author="Στάθης Καπ" w:date="2023-02-26T09:06:00Z"/>
                <w:sz w:val="18"/>
                <w:szCs w:val="18"/>
                <w:lang w:val="el-GR"/>
                <w:rPrChange w:id="27862" w:author="Στάθης Καπ" w:date="2023-03-03T06:42:00Z">
                  <w:rPr>
                    <w:del w:id="27863" w:author="Στάθης Καπ" w:date="2023-02-26T09:06:00Z"/>
                    <w:sz w:val="18"/>
                    <w:szCs w:val="18"/>
                  </w:rPr>
                </w:rPrChange>
              </w:rPr>
            </w:pPr>
            <w:bookmarkStart w:id="27864" w:name="_Toc129057893"/>
            <w:bookmarkEnd w:id="27864"/>
          </w:p>
        </w:tc>
        <w:tc>
          <w:tcPr>
            <w:tcW w:w="764" w:type="dxa"/>
          </w:tcPr>
          <w:p w14:paraId="36B78F73" w14:textId="13561BE3" w:rsidR="008E010E" w:rsidRPr="00744E3F" w:rsidDel="009B47BA" w:rsidRDefault="008E010E" w:rsidP="00D1397D">
            <w:pPr>
              <w:rPr>
                <w:del w:id="27865" w:author="Στάθης Καπ" w:date="2023-02-26T09:06:00Z"/>
                <w:sz w:val="18"/>
                <w:szCs w:val="18"/>
                <w:lang w:val="el-GR"/>
                <w:rPrChange w:id="27866" w:author="Στάθης Καπ" w:date="2023-03-03T06:42:00Z">
                  <w:rPr>
                    <w:del w:id="27867" w:author="Στάθης Καπ" w:date="2023-02-26T09:06:00Z"/>
                    <w:sz w:val="18"/>
                    <w:szCs w:val="18"/>
                  </w:rPr>
                </w:rPrChange>
              </w:rPr>
            </w:pPr>
            <w:bookmarkStart w:id="27868" w:name="_Toc129057894"/>
            <w:bookmarkEnd w:id="27868"/>
          </w:p>
        </w:tc>
        <w:tc>
          <w:tcPr>
            <w:tcW w:w="630" w:type="dxa"/>
          </w:tcPr>
          <w:p w14:paraId="3B070638" w14:textId="69788B22" w:rsidR="008E010E" w:rsidRPr="00744E3F" w:rsidDel="009B47BA" w:rsidRDefault="008E010E" w:rsidP="00D1397D">
            <w:pPr>
              <w:rPr>
                <w:del w:id="27869" w:author="Στάθης Καπ" w:date="2023-02-26T09:06:00Z"/>
                <w:sz w:val="18"/>
                <w:szCs w:val="18"/>
                <w:lang w:val="el-GR"/>
                <w:rPrChange w:id="27870" w:author="Στάθης Καπ" w:date="2023-03-03T06:42:00Z">
                  <w:rPr>
                    <w:del w:id="27871" w:author="Στάθης Καπ" w:date="2023-02-26T09:06:00Z"/>
                    <w:sz w:val="18"/>
                    <w:szCs w:val="18"/>
                  </w:rPr>
                </w:rPrChange>
              </w:rPr>
            </w:pPr>
            <w:bookmarkStart w:id="27872" w:name="_Toc129057895"/>
            <w:bookmarkEnd w:id="27872"/>
          </w:p>
        </w:tc>
        <w:tc>
          <w:tcPr>
            <w:tcW w:w="663" w:type="dxa"/>
          </w:tcPr>
          <w:p w14:paraId="17866B36" w14:textId="507E95FB" w:rsidR="008E010E" w:rsidRPr="00744E3F" w:rsidDel="009B47BA" w:rsidRDefault="008E010E" w:rsidP="00D1397D">
            <w:pPr>
              <w:rPr>
                <w:del w:id="27873" w:author="Στάθης Καπ" w:date="2023-02-26T09:06:00Z"/>
                <w:sz w:val="18"/>
                <w:szCs w:val="18"/>
                <w:lang w:val="el-GR"/>
                <w:rPrChange w:id="27874" w:author="Στάθης Καπ" w:date="2023-03-03T06:42:00Z">
                  <w:rPr>
                    <w:del w:id="27875" w:author="Στάθης Καπ" w:date="2023-02-26T09:06:00Z"/>
                    <w:sz w:val="18"/>
                    <w:szCs w:val="18"/>
                  </w:rPr>
                </w:rPrChange>
              </w:rPr>
            </w:pPr>
            <w:bookmarkStart w:id="27876" w:name="_Toc129057896"/>
            <w:bookmarkEnd w:id="27876"/>
          </w:p>
        </w:tc>
        <w:tc>
          <w:tcPr>
            <w:tcW w:w="764" w:type="dxa"/>
          </w:tcPr>
          <w:p w14:paraId="1ACBBA6E" w14:textId="234C96FA" w:rsidR="008E010E" w:rsidRPr="00744E3F" w:rsidDel="009B47BA" w:rsidRDefault="008E010E" w:rsidP="00D1397D">
            <w:pPr>
              <w:rPr>
                <w:del w:id="27877" w:author="Στάθης Καπ" w:date="2023-02-26T09:06:00Z"/>
                <w:sz w:val="18"/>
                <w:szCs w:val="18"/>
                <w:lang w:val="el-GR"/>
                <w:rPrChange w:id="27878" w:author="Στάθης Καπ" w:date="2023-03-03T06:42:00Z">
                  <w:rPr>
                    <w:del w:id="27879" w:author="Στάθης Καπ" w:date="2023-02-26T09:06:00Z"/>
                    <w:sz w:val="18"/>
                    <w:szCs w:val="18"/>
                  </w:rPr>
                </w:rPrChange>
              </w:rPr>
            </w:pPr>
            <w:bookmarkStart w:id="27880" w:name="_Toc129057897"/>
            <w:bookmarkEnd w:id="27880"/>
          </w:p>
        </w:tc>
        <w:tc>
          <w:tcPr>
            <w:tcW w:w="630" w:type="dxa"/>
          </w:tcPr>
          <w:p w14:paraId="14BBD033" w14:textId="4C48B1A9" w:rsidR="008E010E" w:rsidRPr="00744E3F" w:rsidDel="009B47BA" w:rsidRDefault="008E010E" w:rsidP="00D1397D">
            <w:pPr>
              <w:rPr>
                <w:del w:id="27881" w:author="Στάθης Καπ" w:date="2023-02-26T09:06:00Z"/>
                <w:sz w:val="18"/>
                <w:szCs w:val="18"/>
                <w:lang w:val="el-GR"/>
                <w:rPrChange w:id="27882" w:author="Στάθης Καπ" w:date="2023-03-03T06:42:00Z">
                  <w:rPr>
                    <w:del w:id="27883" w:author="Στάθης Καπ" w:date="2023-02-26T09:06:00Z"/>
                    <w:sz w:val="18"/>
                    <w:szCs w:val="18"/>
                  </w:rPr>
                </w:rPrChange>
              </w:rPr>
            </w:pPr>
            <w:bookmarkStart w:id="27884" w:name="_Toc129057898"/>
            <w:bookmarkEnd w:id="27884"/>
          </w:p>
        </w:tc>
        <w:tc>
          <w:tcPr>
            <w:tcW w:w="654" w:type="dxa"/>
          </w:tcPr>
          <w:p w14:paraId="042EFDE3" w14:textId="1BD48D1E" w:rsidR="008E010E" w:rsidRPr="00744E3F" w:rsidDel="009B47BA" w:rsidRDefault="008E010E" w:rsidP="00D1397D">
            <w:pPr>
              <w:rPr>
                <w:del w:id="27885" w:author="Στάθης Καπ" w:date="2023-02-26T09:06:00Z"/>
                <w:sz w:val="18"/>
                <w:szCs w:val="18"/>
                <w:lang w:val="el-GR"/>
                <w:rPrChange w:id="27886" w:author="Στάθης Καπ" w:date="2023-03-03T06:42:00Z">
                  <w:rPr>
                    <w:del w:id="27887" w:author="Στάθης Καπ" w:date="2023-02-26T09:06:00Z"/>
                    <w:sz w:val="18"/>
                    <w:szCs w:val="18"/>
                  </w:rPr>
                </w:rPrChange>
              </w:rPr>
            </w:pPr>
            <w:bookmarkStart w:id="27888" w:name="_Toc129057899"/>
            <w:bookmarkEnd w:id="27888"/>
          </w:p>
        </w:tc>
        <w:tc>
          <w:tcPr>
            <w:tcW w:w="754" w:type="dxa"/>
          </w:tcPr>
          <w:p w14:paraId="19CE9A46" w14:textId="443680E1" w:rsidR="008E010E" w:rsidRPr="00744E3F" w:rsidDel="009B47BA" w:rsidRDefault="008E010E" w:rsidP="00D1397D">
            <w:pPr>
              <w:rPr>
                <w:del w:id="27889" w:author="Στάθης Καπ" w:date="2023-02-26T09:06:00Z"/>
                <w:sz w:val="18"/>
                <w:szCs w:val="18"/>
                <w:lang w:val="el-GR"/>
                <w:rPrChange w:id="27890" w:author="Στάθης Καπ" w:date="2023-03-03T06:42:00Z">
                  <w:rPr>
                    <w:del w:id="27891" w:author="Στάθης Καπ" w:date="2023-02-26T09:06:00Z"/>
                    <w:sz w:val="18"/>
                    <w:szCs w:val="18"/>
                  </w:rPr>
                </w:rPrChange>
              </w:rPr>
            </w:pPr>
            <w:bookmarkStart w:id="27892" w:name="_Toc129057900"/>
            <w:bookmarkEnd w:id="27892"/>
          </w:p>
        </w:tc>
        <w:tc>
          <w:tcPr>
            <w:tcW w:w="622" w:type="dxa"/>
          </w:tcPr>
          <w:p w14:paraId="26013ABC" w14:textId="79FB0E6D" w:rsidR="008E010E" w:rsidRPr="00744E3F" w:rsidDel="009B47BA" w:rsidRDefault="008E010E" w:rsidP="00D1397D">
            <w:pPr>
              <w:rPr>
                <w:del w:id="27893" w:author="Στάθης Καπ" w:date="2023-02-26T09:06:00Z"/>
                <w:sz w:val="18"/>
                <w:szCs w:val="18"/>
                <w:lang w:val="el-GR"/>
                <w:rPrChange w:id="27894" w:author="Στάθης Καπ" w:date="2023-03-03T06:42:00Z">
                  <w:rPr>
                    <w:del w:id="27895" w:author="Στάθης Καπ" w:date="2023-02-26T09:06:00Z"/>
                    <w:sz w:val="18"/>
                    <w:szCs w:val="18"/>
                  </w:rPr>
                </w:rPrChange>
              </w:rPr>
            </w:pPr>
            <w:bookmarkStart w:id="27896" w:name="_Toc129057901"/>
            <w:bookmarkEnd w:id="27896"/>
          </w:p>
        </w:tc>
        <w:bookmarkStart w:id="27897" w:name="_Toc129057902"/>
        <w:bookmarkEnd w:id="27897"/>
      </w:tr>
      <w:tr w:rsidR="008E010E" w:rsidRPr="007E7879" w:rsidDel="009B47BA" w14:paraId="12EC2ACA" w14:textId="55FC9588" w:rsidTr="00D1397D">
        <w:trPr>
          <w:del w:id="27898" w:author="Στάθης Καπ" w:date="2023-02-26T09:06:00Z"/>
        </w:trPr>
        <w:tc>
          <w:tcPr>
            <w:tcW w:w="627" w:type="dxa"/>
          </w:tcPr>
          <w:p w14:paraId="120DC644" w14:textId="61CE3EAB" w:rsidR="008E010E" w:rsidRPr="00744E3F" w:rsidDel="009B47BA" w:rsidRDefault="008E010E" w:rsidP="00D1397D">
            <w:pPr>
              <w:rPr>
                <w:del w:id="27899" w:author="Στάθης Καπ" w:date="2023-02-26T09:06:00Z"/>
                <w:sz w:val="18"/>
                <w:szCs w:val="18"/>
                <w:lang w:val="el-GR"/>
                <w:rPrChange w:id="27900" w:author="Στάθης Καπ" w:date="2023-03-03T06:42:00Z">
                  <w:rPr>
                    <w:del w:id="27901" w:author="Στάθης Καπ" w:date="2023-02-26T09:06:00Z"/>
                    <w:sz w:val="18"/>
                    <w:szCs w:val="18"/>
                  </w:rPr>
                </w:rPrChange>
              </w:rPr>
            </w:pPr>
            <w:del w:id="27902" w:author="Στάθης Καπ" w:date="2023-02-26T08:45:00Z">
              <w:r w:rsidRPr="006E0881" w:rsidDel="00715EE1">
                <w:rPr>
                  <w:sz w:val="18"/>
                  <w:szCs w:val="18"/>
                </w:rPr>
                <w:delText>Pr</w:delText>
              </w:r>
              <w:r w:rsidRPr="00744E3F" w:rsidDel="00715EE1">
                <w:rPr>
                  <w:sz w:val="18"/>
                  <w:szCs w:val="18"/>
                  <w:lang w:val="el-GR"/>
                  <w:rPrChange w:id="27903" w:author="Στάθης Καπ" w:date="2023-03-03T06:42:00Z">
                    <w:rPr>
                      <w:sz w:val="18"/>
                      <w:szCs w:val="18"/>
                    </w:rPr>
                  </w:rPrChange>
                </w:rPr>
                <w:delText>12</w:delText>
              </w:r>
            </w:del>
            <w:bookmarkStart w:id="27904" w:name="_Toc129057903"/>
            <w:bookmarkEnd w:id="27904"/>
          </w:p>
        </w:tc>
        <w:tc>
          <w:tcPr>
            <w:tcW w:w="663" w:type="dxa"/>
          </w:tcPr>
          <w:p w14:paraId="357BCA9D" w14:textId="40470AFA" w:rsidR="008E010E" w:rsidRPr="00F76AF9" w:rsidDel="009B47BA" w:rsidRDefault="008E010E" w:rsidP="00D1397D">
            <w:pPr>
              <w:rPr>
                <w:del w:id="27905" w:author="Στάθης Καπ" w:date="2023-02-26T09:06:00Z"/>
                <w:sz w:val="18"/>
                <w:szCs w:val="18"/>
                <w:lang w:val="el-GR"/>
              </w:rPr>
            </w:pPr>
            <w:bookmarkStart w:id="27906" w:name="_Toc129057904"/>
            <w:bookmarkEnd w:id="27906"/>
          </w:p>
        </w:tc>
        <w:tc>
          <w:tcPr>
            <w:tcW w:w="764" w:type="dxa"/>
          </w:tcPr>
          <w:p w14:paraId="6918AD71" w14:textId="007CDF08" w:rsidR="008E010E" w:rsidRPr="00744E3F" w:rsidDel="009B47BA" w:rsidRDefault="008E010E" w:rsidP="00D1397D">
            <w:pPr>
              <w:rPr>
                <w:del w:id="27907" w:author="Στάθης Καπ" w:date="2023-02-26T09:06:00Z"/>
                <w:sz w:val="18"/>
                <w:szCs w:val="18"/>
                <w:lang w:val="el-GR"/>
                <w:rPrChange w:id="27908" w:author="Στάθης Καπ" w:date="2023-03-03T06:42:00Z">
                  <w:rPr>
                    <w:del w:id="27909" w:author="Στάθης Καπ" w:date="2023-02-26T09:06:00Z"/>
                    <w:sz w:val="18"/>
                    <w:szCs w:val="18"/>
                  </w:rPr>
                </w:rPrChange>
              </w:rPr>
            </w:pPr>
            <w:bookmarkStart w:id="27910" w:name="_Toc129057905"/>
            <w:bookmarkEnd w:id="27910"/>
          </w:p>
        </w:tc>
        <w:tc>
          <w:tcPr>
            <w:tcW w:w="630" w:type="dxa"/>
          </w:tcPr>
          <w:p w14:paraId="72C2C208" w14:textId="5184F0F3" w:rsidR="008E010E" w:rsidRPr="00744E3F" w:rsidDel="009B47BA" w:rsidRDefault="008E010E" w:rsidP="00D1397D">
            <w:pPr>
              <w:rPr>
                <w:del w:id="27911" w:author="Στάθης Καπ" w:date="2023-02-26T09:06:00Z"/>
                <w:sz w:val="18"/>
                <w:szCs w:val="18"/>
                <w:lang w:val="el-GR"/>
                <w:rPrChange w:id="27912" w:author="Στάθης Καπ" w:date="2023-03-03T06:42:00Z">
                  <w:rPr>
                    <w:del w:id="27913" w:author="Στάθης Καπ" w:date="2023-02-26T09:06:00Z"/>
                    <w:sz w:val="18"/>
                    <w:szCs w:val="18"/>
                  </w:rPr>
                </w:rPrChange>
              </w:rPr>
            </w:pPr>
            <w:bookmarkStart w:id="27914" w:name="_Toc129057906"/>
            <w:bookmarkEnd w:id="27914"/>
          </w:p>
        </w:tc>
        <w:tc>
          <w:tcPr>
            <w:tcW w:w="663" w:type="dxa"/>
          </w:tcPr>
          <w:p w14:paraId="349AA205" w14:textId="741C7936" w:rsidR="008E010E" w:rsidRPr="00F76AF9" w:rsidDel="009B47BA" w:rsidRDefault="008E010E" w:rsidP="00D1397D">
            <w:pPr>
              <w:rPr>
                <w:del w:id="27915" w:author="Στάθης Καπ" w:date="2023-02-26T09:06:00Z"/>
                <w:sz w:val="18"/>
                <w:szCs w:val="18"/>
                <w:lang w:val="el-GR"/>
              </w:rPr>
            </w:pPr>
            <w:bookmarkStart w:id="27916" w:name="_Toc129057907"/>
            <w:bookmarkEnd w:id="27916"/>
          </w:p>
        </w:tc>
        <w:tc>
          <w:tcPr>
            <w:tcW w:w="764" w:type="dxa"/>
          </w:tcPr>
          <w:p w14:paraId="2B46700F" w14:textId="0362F73F" w:rsidR="008E010E" w:rsidRPr="00744E3F" w:rsidDel="009B47BA" w:rsidRDefault="008E010E" w:rsidP="00D1397D">
            <w:pPr>
              <w:rPr>
                <w:del w:id="27917" w:author="Στάθης Καπ" w:date="2023-02-26T09:06:00Z"/>
                <w:sz w:val="18"/>
                <w:szCs w:val="18"/>
                <w:lang w:val="el-GR"/>
                <w:rPrChange w:id="27918" w:author="Στάθης Καπ" w:date="2023-03-03T06:42:00Z">
                  <w:rPr>
                    <w:del w:id="27919" w:author="Στάθης Καπ" w:date="2023-02-26T09:06:00Z"/>
                    <w:sz w:val="18"/>
                    <w:szCs w:val="18"/>
                  </w:rPr>
                </w:rPrChange>
              </w:rPr>
            </w:pPr>
            <w:bookmarkStart w:id="27920" w:name="_Toc129057908"/>
            <w:bookmarkEnd w:id="27920"/>
          </w:p>
        </w:tc>
        <w:tc>
          <w:tcPr>
            <w:tcW w:w="630" w:type="dxa"/>
          </w:tcPr>
          <w:p w14:paraId="4845CBE9" w14:textId="06B3CB49" w:rsidR="008E010E" w:rsidRPr="00744E3F" w:rsidDel="009B47BA" w:rsidRDefault="008E010E" w:rsidP="00D1397D">
            <w:pPr>
              <w:rPr>
                <w:del w:id="27921" w:author="Στάθης Καπ" w:date="2023-02-26T09:06:00Z"/>
                <w:sz w:val="18"/>
                <w:szCs w:val="18"/>
                <w:lang w:val="el-GR"/>
                <w:rPrChange w:id="27922" w:author="Στάθης Καπ" w:date="2023-03-03T06:42:00Z">
                  <w:rPr>
                    <w:del w:id="27923" w:author="Στάθης Καπ" w:date="2023-02-26T09:06:00Z"/>
                    <w:sz w:val="18"/>
                    <w:szCs w:val="18"/>
                  </w:rPr>
                </w:rPrChange>
              </w:rPr>
            </w:pPr>
            <w:bookmarkStart w:id="27924" w:name="_Toc129057909"/>
            <w:bookmarkEnd w:id="27924"/>
          </w:p>
        </w:tc>
        <w:tc>
          <w:tcPr>
            <w:tcW w:w="663" w:type="dxa"/>
          </w:tcPr>
          <w:p w14:paraId="38AC8907" w14:textId="3A8A671E" w:rsidR="008E010E" w:rsidRPr="00F76AF9" w:rsidDel="009B47BA" w:rsidRDefault="008E010E" w:rsidP="00D1397D">
            <w:pPr>
              <w:rPr>
                <w:del w:id="27925" w:author="Στάθης Καπ" w:date="2023-02-26T09:06:00Z"/>
                <w:sz w:val="18"/>
                <w:szCs w:val="18"/>
                <w:lang w:val="el-GR"/>
              </w:rPr>
            </w:pPr>
            <w:bookmarkStart w:id="27926" w:name="_Toc129057910"/>
            <w:bookmarkEnd w:id="27926"/>
          </w:p>
        </w:tc>
        <w:tc>
          <w:tcPr>
            <w:tcW w:w="764" w:type="dxa"/>
          </w:tcPr>
          <w:p w14:paraId="4E11B426" w14:textId="6AA2BB31" w:rsidR="008E010E" w:rsidRPr="00744E3F" w:rsidDel="009B47BA" w:rsidRDefault="008E010E" w:rsidP="00D1397D">
            <w:pPr>
              <w:rPr>
                <w:del w:id="27927" w:author="Στάθης Καπ" w:date="2023-02-26T09:06:00Z"/>
                <w:sz w:val="18"/>
                <w:szCs w:val="18"/>
                <w:lang w:val="el-GR"/>
                <w:rPrChange w:id="27928" w:author="Στάθης Καπ" w:date="2023-03-03T06:42:00Z">
                  <w:rPr>
                    <w:del w:id="27929" w:author="Στάθης Καπ" w:date="2023-02-26T09:06:00Z"/>
                    <w:sz w:val="18"/>
                    <w:szCs w:val="18"/>
                  </w:rPr>
                </w:rPrChange>
              </w:rPr>
            </w:pPr>
            <w:bookmarkStart w:id="27930" w:name="_Toc129057911"/>
            <w:bookmarkEnd w:id="27930"/>
          </w:p>
        </w:tc>
        <w:tc>
          <w:tcPr>
            <w:tcW w:w="630" w:type="dxa"/>
          </w:tcPr>
          <w:p w14:paraId="1838F125" w14:textId="7FF44A12" w:rsidR="008E010E" w:rsidRPr="00744E3F" w:rsidDel="009B47BA" w:rsidRDefault="008E010E" w:rsidP="00D1397D">
            <w:pPr>
              <w:rPr>
                <w:del w:id="27931" w:author="Στάθης Καπ" w:date="2023-02-26T09:06:00Z"/>
                <w:sz w:val="18"/>
                <w:szCs w:val="18"/>
                <w:lang w:val="el-GR"/>
                <w:rPrChange w:id="27932" w:author="Στάθης Καπ" w:date="2023-03-03T06:42:00Z">
                  <w:rPr>
                    <w:del w:id="27933" w:author="Στάθης Καπ" w:date="2023-02-26T09:06:00Z"/>
                    <w:sz w:val="18"/>
                    <w:szCs w:val="18"/>
                  </w:rPr>
                </w:rPrChange>
              </w:rPr>
            </w:pPr>
            <w:bookmarkStart w:id="27934" w:name="_Toc129057912"/>
            <w:bookmarkEnd w:id="27934"/>
          </w:p>
        </w:tc>
        <w:tc>
          <w:tcPr>
            <w:tcW w:w="654" w:type="dxa"/>
          </w:tcPr>
          <w:p w14:paraId="5B87DC06" w14:textId="59CA9DBB" w:rsidR="008E010E" w:rsidRPr="00F76AF9" w:rsidDel="009B47BA" w:rsidRDefault="008E010E" w:rsidP="00D1397D">
            <w:pPr>
              <w:rPr>
                <w:del w:id="27935" w:author="Στάθης Καπ" w:date="2023-02-26T09:06:00Z"/>
                <w:sz w:val="18"/>
                <w:szCs w:val="18"/>
                <w:lang w:val="el-GR"/>
              </w:rPr>
            </w:pPr>
            <w:bookmarkStart w:id="27936" w:name="_Toc129057913"/>
            <w:bookmarkEnd w:id="27936"/>
          </w:p>
        </w:tc>
        <w:tc>
          <w:tcPr>
            <w:tcW w:w="754" w:type="dxa"/>
          </w:tcPr>
          <w:p w14:paraId="0610CC3E" w14:textId="4D11FF40" w:rsidR="008E010E" w:rsidRPr="00744E3F" w:rsidDel="009B47BA" w:rsidRDefault="008E010E" w:rsidP="00D1397D">
            <w:pPr>
              <w:rPr>
                <w:del w:id="27937" w:author="Στάθης Καπ" w:date="2023-02-26T09:06:00Z"/>
                <w:sz w:val="18"/>
                <w:szCs w:val="18"/>
                <w:lang w:val="el-GR"/>
                <w:rPrChange w:id="27938" w:author="Στάθης Καπ" w:date="2023-03-03T06:42:00Z">
                  <w:rPr>
                    <w:del w:id="27939" w:author="Στάθης Καπ" w:date="2023-02-26T09:06:00Z"/>
                    <w:sz w:val="18"/>
                    <w:szCs w:val="18"/>
                  </w:rPr>
                </w:rPrChange>
              </w:rPr>
            </w:pPr>
            <w:bookmarkStart w:id="27940" w:name="_Toc129057914"/>
            <w:bookmarkEnd w:id="27940"/>
          </w:p>
        </w:tc>
        <w:tc>
          <w:tcPr>
            <w:tcW w:w="622" w:type="dxa"/>
          </w:tcPr>
          <w:p w14:paraId="4D7815E1" w14:textId="467A1ECE" w:rsidR="008E010E" w:rsidRPr="00744E3F" w:rsidDel="009B47BA" w:rsidRDefault="008E010E" w:rsidP="00D1397D">
            <w:pPr>
              <w:rPr>
                <w:del w:id="27941" w:author="Στάθης Καπ" w:date="2023-02-26T09:06:00Z"/>
                <w:sz w:val="18"/>
                <w:szCs w:val="18"/>
                <w:lang w:val="el-GR"/>
                <w:rPrChange w:id="27942" w:author="Στάθης Καπ" w:date="2023-03-03T06:42:00Z">
                  <w:rPr>
                    <w:del w:id="27943" w:author="Στάθης Καπ" w:date="2023-02-26T09:06:00Z"/>
                    <w:sz w:val="18"/>
                    <w:szCs w:val="18"/>
                  </w:rPr>
                </w:rPrChange>
              </w:rPr>
            </w:pPr>
            <w:bookmarkStart w:id="27944" w:name="_Toc129057915"/>
            <w:bookmarkEnd w:id="27944"/>
          </w:p>
        </w:tc>
        <w:bookmarkStart w:id="27945" w:name="_Toc129057916"/>
        <w:bookmarkEnd w:id="27945"/>
      </w:tr>
      <w:tr w:rsidR="008E010E" w:rsidRPr="007E7879" w:rsidDel="009B47BA" w14:paraId="4DCAA879" w14:textId="4C2FE9C3" w:rsidTr="00D1397D">
        <w:trPr>
          <w:del w:id="27946" w:author="Στάθης Καπ" w:date="2023-02-26T09:06:00Z"/>
        </w:trPr>
        <w:tc>
          <w:tcPr>
            <w:tcW w:w="627" w:type="dxa"/>
          </w:tcPr>
          <w:p w14:paraId="093236E4" w14:textId="5601744C" w:rsidR="008E010E" w:rsidRPr="00744E3F" w:rsidDel="009B47BA" w:rsidRDefault="008E010E" w:rsidP="00D1397D">
            <w:pPr>
              <w:rPr>
                <w:del w:id="27947" w:author="Στάθης Καπ" w:date="2023-02-26T09:06:00Z"/>
                <w:sz w:val="18"/>
                <w:szCs w:val="18"/>
                <w:lang w:val="el-GR"/>
                <w:rPrChange w:id="27948" w:author="Στάθης Καπ" w:date="2023-03-03T06:42:00Z">
                  <w:rPr>
                    <w:del w:id="27949" w:author="Στάθης Καπ" w:date="2023-02-26T09:06:00Z"/>
                    <w:sz w:val="18"/>
                    <w:szCs w:val="18"/>
                  </w:rPr>
                </w:rPrChange>
              </w:rPr>
            </w:pPr>
            <w:del w:id="27950" w:author="Στάθης Καπ" w:date="2023-02-26T08:45:00Z">
              <w:r w:rsidRPr="006E0881" w:rsidDel="00715EE1">
                <w:rPr>
                  <w:sz w:val="18"/>
                  <w:szCs w:val="18"/>
                </w:rPr>
                <w:delText>Pr</w:delText>
              </w:r>
              <w:r w:rsidRPr="00744E3F" w:rsidDel="00715EE1">
                <w:rPr>
                  <w:sz w:val="18"/>
                  <w:szCs w:val="18"/>
                  <w:lang w:val="el-GR"/>
                  <w:rPrChange w:id="27951" w:author="Στάθης Καπ" w:date="2023-03-03T06:42:00Z">
                    <w:rPr>
                      <w:sz w:val="18"/>
                      <w:szCs w:val="18"/>
                    </w:rPr>
                  </w:rPrChange>
                </w:rPr>
                <w:delText>13</w:delText>
              </w:r>
            </w:del>
            <w:bookmarkStart w:id="27952" w:name="_Toc129057917"/>
            <w:bookmarkEnd w:id="27952"/>
          </w:p>
        </w:tc>
        <w:tc>
          <w:tcPr>
            <w:tcW w:w="663" w:type="dxa"/>
          </w:tcPr>
          <w:p w14:paraId="66708272" w14:textId="10D7650C" w:rsidR="008E010E" w:rsidRPr="00744E3F" w:rsidDel="009B47BA" w:rsidRDefault="008E010E" w:rsidP="00D1397D">
            <w:pPr>
              <w:rPr>
                <w:del w:id="27953" w:author="Στάθης Καπ" w:date="2023-02-26T09:06:00Z"/>
                <w:sz w:val="18"/>
                <w:szCs w:val="18"/>
                <w:lang w:val="el-GR"/>
                <w:rPrChange w:id="27954" w:author="Στάθης Καπ" w:date="2023-03-03T06:42:00Z">
                  <w:rPr>
                    <w:del w:id="27955" w:author="Στάθης Καπ" w:date="2023-02-26T09:06:00Z"/>
                    <w:sz w:val="18"/>
                    <w:szCs w:val="18"/>
                  </w:rPr>
                </w:rPrChange>
              </w:rPr>
            </w:pPr>
            <w:bookmarkStart w:id="27956" w:name="_Toc129057918"/>
            <w:bookmarkEnd w:id="27956"/>
          </w:p>
        </w:tc>
        <w:tc>
          <w:tcPr>
            <w:tcW w:w="764" w:type="dxa"/>
          </w:tcPr>
          <w:p w14:paraId="05494368" w14:textId="324C443E" w:rsidR="008E010E" w:rsidRPr="00744E3F" w:rsidDel="009B47BA" w:rsidRDefault="008E010E" w:rsidP="00D1397D">
            <w:pPr>
              <w:rPr>
                <w:del w:id="27957" w:author="Στάθης Καπ" w:date="2023-02-26T09:06:00Z"/>
                <w:sz w:val="18"/>
                <w:szCs w:val="18"/>
                <w:lang w:val="el-GR"/>
                <w:rPrChange w:id="27958" w:author="Στάθης Καπ" w:date="2023-03-03T06:42:00Z">
                  <w:rPr>
                    <w:del w:id="27959" w:author="Στάθης Καπ" w:date="2023-02-26T09:06:00Z"/>
                    <w:sz w:val="18"/>
                    <w:szCs w:val="18"/>
                  </w:rPr>
                </w:rPrChange>
              </w:rPr>
            </w:pPr>
            <w:bookmarkStart w:id="27960" w:name="_Toc129057919"/>
            <w:bookmarkEnd w:id="27960"/>
          </w:p>
        </w:tc>
        <w:tc>
          <w:tcPr>
            <w:tcW w:w="630" w:type="dxa"/>
          </w:tcPr>
          <w:p w14:paraId="66ABA726" w14:textId="32E2D1EB" w:rsidR="008E010E" w:rsidRPr="00744E3F" w:rsidDel="009B47BA" w:rsidRDefault="008E010E" w:rsidP="00D1397D">
            <w:pPr>
              <w:rPr>
                <w:del w:id="27961" w:author="Στάθης Καπ" w:date="2023-02-26T09:06:00Z"/>
                <w:sz w:val="18"/>
                <w:szCs w:val="18"/>
                <w:lang w:val="el-GR"/>
                <w:rPrChange w:id="27962" w:author="Στάθης Καπ" w:date="2023-03-03T06:42:00Z">
                  <w:rPr>
                    <w:del w:id="27963" w:author="Στάθης Καπ" w:date="2023-02-26T09:06:00Z"/>
                    <w:sz w:val="18"/>
                    <w:szCs w:val="18"/>
                  </w:rPr>
                </w:rPrChange>
              </w:rPr>
            </w:pPr>
            <w:bookmarkStart w:id="27964" w:name="_Toc129057920"/>
            <w:bookmarkEnd w:id="27964"/>
          </w:p>
        </w:tc>
        <w:tc>
          <w:tcPr>
            <w:tcW w:w="663" w:type="dxa"/>
          </w:tcPr>
          <w:p w14:paraId="623849C0" w14:textId="429C0494" w:rsidR="008E010E" w:rsidRPr="00744E3F" w:rsidDel="009B47BA" w:rsidRDefault="008E010E" w:rsidP="00D1397D">
            <w:pPr>
              <w:rPr>
                <w:del w:id="27965" w:author="Στάθης Καπ" w:date="2023-02-26T09:06:00Z"/>
                <w:sz w:val="18"/>
                <w:szCs w:val="18"/>
                <w:lang w:val="el-GR"/>
                <w:rPrChange w:id="27966" w:author="Στάθης Καπ" w:date="2023-03-03T06:42:00Z">
                  <w:rPr>
                    <w:del w:id="27967" w:author="Στάθης Καπ" w:date="2023-02-26T09:06:00Z"/>
                    <w:sz w:val="18"/>
                    <w:szCs w:val="18"/>
                  </w:rPr>
                </w:rPrChange>
              </w:rPr>
            </w:pPr>
            <w:bookmarkStart w:id="27968" w:name="_Toc129057921"/>
            <w:bookmarkEnd w:id="27968"/>
          </w:p>
        </w:tc>
        <w:tc>
          <w:tcPr>
            <w:tcW w:w="764" w:type="dxa"/>
          </w:tcPr>
          <w:p w14:paraId="247228A3" w14:textId="7668844B" w:rsidR="008E010E" w:rsidRPr="00744E3F" w:rsidDel="009B47BA" w:rsidRDefault="008E010E" w:rsidP="00D1397D">
            <w:pPr>
              <w:rPr>
                <w:del w:id="27969" w:author="Στάθης Καπ" w:date="2023-02-26T09:06:00Z"/>
                <w:sz w:val="18"/>
                <w:szCs w:val="18"/>
                <w:lang w:val="el-GR"/>
                <w:rPrChange w:id="27970" w:author="Στάθης Καπ" w:date="2023-03-03T06:42:00Z">
                  <w:rPr>
                    <w:del w:id="27971" w:author="Στάθης Καπ" w:date="2023-02-26T09:06:00Z"/>
                    <w:sz w:val="18"/>
                    <w:szCs w:val="18"/>
                  </w:rPr>
                </w:rPrChange>
              </w:rPr>
            </w:pPr>
            <w:bookmarkStart w:id="27972" w:name="_Toc129057922"/>
            <w:bookmarkEnd w:id="27972"/>
          </w:p>
        </w:tc>
        <w:tc>
          <w:tcPr>
            <w:tcW w:w="630" w:type="dxa"/>
          </w:tcPr>
          <w:p w14:paraId="4A8DBF8B" w14:textId="22A82BFB" w:rsidR="008E010E" w:rsidRPr="00744E3F" w:rsidDel="009B47BA" w:rsidRDefault="008E010E" w:rsidP="00D1397D">
            <w:pPr>
              <w:rPr>
                <w:del w:id="27973" w:author="Στάθης Καπ" w:date="2023-02-26T09:06:00Z"/>
                <w:sz w:val="18"/>
                <w:szCs w:val="18"/>
                <w:lang w:val="el-GR"/>
                <w:rPrChange w:id="27974" w:author="Στάθης Καπ" w:date="2023-03-03T06:42:00Z">
                  <w:rPr>
                    <w:del w:id="27975" w:author="Στάθης Καπ" w:date="2023-02-26T09:06:00Z"/>
                    <w:sz w:val="18"/>
                    <w:szCs w:val="18"/>
                  </w:rPr>
                </w:rPrChange>
              </w:rPr>
            </w:pPr>
            <w:bookmarkStart w:id="27976" w:name="_Toc129057923"/>
            <w:bookmarkEnd w:id="27976"/>
          </w:p>
        </w:tc>
        <w:tc>
          <w:tcPr>
            <w:tcW w:w="663" w:type="dxa"/>
          </w:tcPr>
          <w:p w14:paraId="3AFA1887" w14:textId="28AC040B" w:rsidR="008E010E" w:rsidRPr="00744E3F" w:rsidDel="009B47BA" w:rsidRDefault="008E010E" w:rsidP="00D1397D">
            <w:pPr>
              <w:rPr>
                <w:del w:id="27977" w:author="Στάθης Καπ" w:date="2023-02-26T09:06:00Z"/>
                <w:sz w:val="18"/>
                <w:szCs w:val="18"/>
                <w:lang w:val="el-GR"/>
                <w:rPrChange w:id="27978" w:author="Στάθης Καπ" w:date="2023-03-03T06:42:00Z">
                  <w:rPr>
                    <w:del w:id="27979" w:author="Στάθης Καπ" w:date="2023-02-26T09:06:00Z"/>
                    <w:sz w:val="18"/>
                    <w:szCs w:val="18"/>
                  </w:rPr>
                </w:rPrChange>
              </w:rPr>
            </w:pPr>
            <w:bookmarkStart w:id="27980" w:name="_Toc129057924"/>
            <w:bookmarkEnd w:id="27980"/>
          </w:p>
        </w:tc>
        <w:tc>
          <w:tcPr>
            <w:tcW w:w="764" w:type="dxa"/>
          </w:tcPr>
          <w:p w14:paraId="278BD580" w14:textId="6A23D4E3" w:rsidR="008E010E" w:rsidRPr="00744E3F" w:rsidDel="009B47BA" w:rsidRDefault="008E010E" w:rsidP="00D1397D">
            <w:pPr>
              <w:rPr>
                <w:del w:id="27981" w:author="Στάθης Καπ" w:date="2023-02-26T09:06:00Z"/>
                <w:sz w:val="18"/>
                <w:szCs w:val="18"/>
                <w:lang w:val="el-GR"/>
                <w:rPrChange w:id="27982" w:author="Στάθης Καπ" w:date="2023-03-03T06:42:00Z">
                  <w:rPr>
                    <w:del w:id="27983" w:author="Στάθης Καπ" w:date="2023-02-26T09:06:00Z"/>
                    <w:sz w:val="18"/>
                    <w:szCs w:val="18"/>
                  </w:rPr>
                </w:rPrChange>
              </w:rPr>
            </w:pPr>
            <w:bookmarkStart w:id="27984" w:name="_Toc129057925"/>
            <w:bookmarkEnd w:id="27984"/>
          </w:p>
        </w:tc>
        <w:tc>
          <w:tcPr>
            <w:tcW w:w="630" w:type="dxa"/>
          </w:tcPr>
          <w:p w14:paraId="3A8A5CE7" w14:textId="7BAAFFD3" w:rsidR="008E010E" w:rsidRPr="00744E3F" w:rsidDel="009B47BA" w:rsidRDefault="008E010E" w:rsidP="00D1397D">
            <w:pPr>
              <w:rPr>
                <w:del w:id="27985" w:author="Στάθης Καπ" w:date="2023-02-26T09:06:00Z"/>
                <w:sz w:val="18"/>
                <w:szCs w:val="18"/>
                <w:lang w:val="el-GR"/>
                <w:rPrChange w:id="27986" w:author="Στάθης Καπ" w:date="2023-03-03T06:42:00Z">
                  <w:rPr>
                    <w:del w:id="27987" w:author="Στάθης Καπ" w:date="2023-02-26T09:06:00Z"/>
                    <w:sz w:val="18"/>
                    <w:szCs w:val="18"/>
                  </w:rPr>
                </w:rPrChange>
              </w:rPr>
            </w:pPr>
            <w:bookmarkStart w:id="27988" w:name="_Toc129057926"/>
            <w:bookmarkEnd w:id="27988"/>
          </w:p>
        </w:tc>
        <w:tc>
          <w:tcPr>
            <w:tcW w:w="654" w:type="dxa"/>
          </w:tcPr>
          <w:p w14:paraId="691AD5BE" w14:textId="6A25290D" w:rsidR="008E010E" w:rsidRPr="00744E3F" w:rsidDel="009B47BA" w:rsidRDefault="008E010E" w:rsidP="00D1397D">
            <w:pPr>
              <w:rPr>
                <w:del w:id="27989" w:author="Στάθης Καπ" w:date="2023-02-26T09:06:00Z"/>
                <w:sz w:val="18"/>
                <w:szCs w:val="18"/>
                <w:lang w:val="el-GR"/>
                <w:rPrChange w:id="27990" w:author="Στάθης Καπ" w:date="2023-03-03T06:42:00Z">
                  <w:rPr>
                    <w:del w:id="27991" w:author="Στάθης Καπ" w:date="2023-02-26T09:06:00Z"/>
                    <w:sz w:val="18"/>
                    <w:szCs w:val="18"/>
                  </w:rPr>
                </w:rPrChange>
              </w:rPr>
            </w:pPr>
            <w:bookmarkStart w:id="27992" w:name="_Toc129057927"/>
            <w:bookmarkEnd w:id="27992"/>
          </w:p>
        </w:tc>
        <w:tc>
          <w:tcPr>
            <w:tcW w:w="754" w:type="dxa"/>
          </w:tcPr>
          <w:p w14:paraId="4586D355" w14:textId="2EA4CB0A" w:rsidR="008E010E" w:rsidRPr="00744E3F" w:rsidDel="009B47BA" w:rsidRDefault="008E010E" w:rsidP="00D1397D">
            <w:pPr>
              <w:rPr>
                <w:del w:id="27993" w:author="Στάθης Καπ" w:date="2023-02-26T09:06:00Z"/>
                <w:sz w:val="18"/>
                <w:szCs w:val="18"/>
                <w:lang w:val="el-GR"/>
                <w:rPrChange w:id="27994" w:author="Στάθης Καπ" w:date="2023-03-03T06:42:00Z">
                  <w:rPr>
                    <w:del w:id="27995" w:author="Στάθης Καπ" w:date="2023-02-26T09:06:00Z"/>
                    <w:sz w:val="18"/>
                    <w:szCs w:val="18"/>
                  </w:rPr>
                </w:rPrChange>
              </w:rPr>
            </w:pPr>
            <w:bookmarkStart w:id="27996" w:name="_Toc129057928"/>
            <w:bookmarkEnd w:id="27996"/>
          </w:p>
        </w:tc>
        <w:tc>
          <w:tcPr>
            <w:tcW w:w="622" w:type="dxa"/>
          </w:tcPr>
          <w:p w14:paraId="606640A3" w14:textId="030E0705" w:rsidR="008E010E" w:rsidRPr="00744E3F" w:rsidDel="009B47BA" w:rsidRDefault="008E010E" w:rsidP="00D1397D">
            <w:pPr>
              <w:rPr>
                <w:del w:id="27997" w:author="Στάθης Καπ" w:date="2023-02-26T09:06:00Z"/>
                <w:sz w:val="18"/>
                <w:szCs w:val="18"/>
                <w:lang w:val="el-GR"/>
                <w:rPrChange w:id="27998" w:author="Στάθης Καπ" w:date="2023-03-03T06:42:00Z">
                  <w:rPr>
                    <w:del w:id="27999" w:author="Στάθης Καπ" w:date="2023-02-26T09:06:00Z"/>
                    <w:sz w:val="18"/>
                    <w:szCs w:val="18"/>
                  </w:rPr>
                </w:rPrChange>
              </w:rPr>
            </w:pPr>
            <w:bookmarkStart w:id="28000" w:name="_Toc129057929"/>
            <w:bookmarkEnd w:id="28000"/>
          </w:p>
        </w:tc>
        <w:bookmarkStart w:id="28001" w:name="_Toc129057930"/>
        <w:bookmarkEnd w:id="28001"/>
      </w:tr>
      <w:tr w:rsidR="008E010E" w:rsidRPr="007E7879" w:rsidDel="009B47BA" w14:paraId="3711E087" w14:textId="79A165D8" w:rsidTr="00D1397D">
        <w:trPr>
          <w:del w:id="28002" w:author="Στάθης Καπ" w:date="2023-02-26T09:06:00Z"/>
        </w:trPr>
        <w:tc>
          <w:tcPr>
            <w:tcW w:w="627" w:type="dxa"/>
          </w:tcPr>
          <w:p w14:paraId="72ADFC13" w14:textId="6527B85B" w:rsidR="008E010E" w:rsidRPr="00744E3F" w:rsidDel="009B47BA" w:rsidRDefault="008E010E" w:rsidP="00D1397D">
            <w:pPr>
              <w:rPr>
                <w:del w:id="28003" w:author="Στάθης Καπ" w:date="2023-02-26T09:06:00Z"/>
                <w:sz w:val="18"/>
                <w:szCs w:val="18"/>
                <w:lang w:val="el-GR"/>
                <w:rPrChange w:id="28004" w:author="Στάθης Καπ" w:date="2023-03-03T06:42:00Z">
                  <w:rPr>
                    <w:del w:id="28005" w:author="Στάθης Καπ" w:date="2023-02-26T09:06:00Z"/>
                    <w:sz w:val="18"/>
                    <w:szCs w:val="18"/>
                  </w:rPr>
                </w:rPrChange>
              </w:rPr>
            </w:pPr>
            <w:del w:id="28006" w:author="Στάθης Καπ" w:date="2023-02-26T08:45:00Z">
              <w:r w:rsidRPr="006E0881" w:rsidDel="00715EE1">
                <w:rPr>
                  <w:sz w:val="18"/>
                  <w:szCs w:val="18"/>
                </w:rPr>
                <w:delText>Pr</w:delText>
              </w:r>
              <w:r w:rsidRPr="00744E3F" w:rsidDel="00715EE1">
                <w:rPr>
                  <w:sz w:val="18"/>
                  <w:szCs w:val="18"/>
                  <w:lang w:val="el-GR"/>
                  <w:rPrChange w:id="28007" w:author="Στάθης Καπ" w:date="2023-03-03T06:42:00Z">
                    <w:rPr>
                      <w:sz w:val="18"/>
                      <w:szCs w:val="18"/>
                    </w:rPr>
                  </w:rPrChange>
                </w:rPr>
                <w:delText>14</w:delText>
              </w:r>
            </w:del>
            <w:bookmarkStart w:id="28008" w:name="_Toc129057931"/>
            <w:bookmarkEnd w:id="28008"/>
          </w:p>
        </w:tc>
        <w:tc>
          <w:tcPr>
            <w:tcW w:w="663" w:type="dxa"/>
          </w:tcPr>
          <w:p w14:paraId="17AC681B" w14:textId="3FD855B9" w:rsidR="008E010E" w:rsidRPr="00744E3F" w:rsidDel="009B47BA" w:rsidRDefault="008E010E" w:rsidP="00D1397D">
            <w:pPr>
              <w:rPr>
                <w:del w:id="28009" w:author="Στάθης Καπ" w:date="2023-02-26T09:06:00Z"/>
                <w:sz w:val="18"/>
                <w:szCs w:val="18"/>
                <w:lang w:val="el-GR"/>
                <w:rPrChange w:id="28010" w:author="Στάθης Καπ" w:date="2023-03-03T06:42:00Z">
                  <w:rPr>
                    <w:del w:id="28011" w:author="Στάθης Καπ" w:date="2023-02-26T09:06:00Z"/>
                    <w:sz w:val="18"/>
                    <w:szCs w:val="18"/>
                  </w:rPr>
                </w:rPrChange>
              </w:rPr>
            </w:pPr>
            <w:bookmarkStart w:id="28012" w:name="_Toc129057932"/>
            <w:bookmarkEnd w:id="28012"/>
          </w:p>
        </w:tc>
        <w:tc>
          <w:tcPr>
            <w:tcW w:w="764" w:type="dxa"/>
          </w:tcPr>
          <w:p w14:paraId="4C228962" w14:textId="695D6BCD" w:rsidR="008E010E" w:rsidRPr="00744E3F" w:rsidDel="009B47BA" w:rsidRDefault="008E010E" w:rsidP="00D1397D">
            <w:pPr>
              <w:rPr>
                <w:del w:id="28013" w:author="Στάθης Καπ" w:date="2023-02-26T09:06:00Z"/>
                <w:sz w:val="18"/>
                <w:szCs w:val="18"/>
                <w:lang w:val="el-GR"/>
                <w:rPrChange w:id="28014" w:author="Στάθης Καπ" w:date="2023-03-03T06:42:00Z">
                  <w:rPr>
                    <w:del w:id="28015" w:author="Στάθης Καπ" w:date="2023-02-26T09:06:00Z"/>
                    <w:sz w:val="18"/>
                    <w:szCs w:val="18"/>
                  </w:rPr>
                </w:rPrChange>
              </w:rPr>
            </w:pPr>
            <w:bookmarkStart w:id="28016" w:name="_Toc129057933"/>
            <w:bookmarkEnd w:id="28016"/>
          </w:p>
        </w:tc>
        <w:tc>
          <w:tcPr>
            <w:tcW w:w="630" w:type="dxa"/>
          </w:tcPr>
          <w:p w14:paraId="63FD4992" w14:textId="3FFD9042" w:rsidR="008E010E" w:rsidRPr="00744E3F" w:rsidDel="009B47BA" w:rsidRDefault="008E010E" w:rsidP="00D1397D">
            <w:pPr>
              <w:rPr>
                <w:del w:id="28017" w:author="Στάθης Καπ" w:date="2023-02-26T09:06:00Z"/>
                <w:sz w:val="18"/>
                <w:szCs w:val="18"/>
                <w:lang w:val="el-GR"/>
                <w:rPrChange w:id="28018" w:author="Στάθης Καπ" w:date="2023-03-03T06:42:00Z">
                  <w:rPr>
                    <w:del w:id="28019" w:author="Στάθης Καπ" w:date="2023-02-26T09:06:00Z"/>
                    <w:sz w:val="18"/>
                    <w:szCs w:val="18"/>
                  </w:rPr>
                </w:rPrChange>
              </w:rPr>
            </w:pPr>
            <w:bookmarkStart w:id="28020" w:name="_Toc129057934"/>
            <w:bookmarkEnd w:id="28020"/>
          </w:p>
        </w:tc>
        <w:tc>
          <w:tcPr>
            <w:tcW w:w="663" w:type="dxa"/>
          </w:tcPr>
          <w:p w14:paraId="06FC3F22" w14:textId="7D940652" w:rsidR="008E010E" w:rsidRPr="00744E3F" w:rsidDel="009B47BA" w:rsidRDefault="008E010E" w:rsidP="00D1397D">
            <w:pPr>
              <w:rPr>
                <w:del w:id="28021" w:author="Στάθης Καπ" w:date="2023-02-26T09:06:00Z"/>
                <w:sz w:val="18"/>
                <w:szCs w:val="18"/>
                <w:lang w:val="el-GR"/>
                <w:rPrChange w:id="28022" w:author="Στάθης Καπ" w:date="2023-03-03T06:42:00Z">
                  <w:rPr>
                    <w:del w:id="28023" w:author="Στάθης Καπ" w:date="2023-02-26T09:06:00Z"/>
                    <w:sz w:val="18"/>
                    <w:szCs w:val="18"/>
                  </w:rPr>
                </w:rPrChange>
              </w:rPr>
            </w:pPr>
            <w:bookmarkStart w:id="28024" w:name="_Toc129057935"/>
            <w:bookmarkEnd w:id="28024"/>
          </w:p>
        </w:tc>
        <w:tc>
          <w:tcPr>
            <w:tcW w:w="764" w:type="dxa"/>
          </w:tcPr>
          <w:p w14:paraId="160EADB5" w14:textId="32C36988" w:rsidR="008E010E" w:rsidRPr="00744E3F" w:rsidDel="009B47BA" w:rsidRDefault="008E010E" w:rsidP="00D1397D">
            <w:pPr>
              <w:rPr>
                <w:del w:id="28025" w:author="Στάθης Καπ" w:date="2023-02-26T09:06:00Z"/>
                <w:sz w:val="18"/>
                <w:szCs w:val="18"/>
                <w:lang w:val="el-GR"/>
                <w:rPrChange w:id="28026" w:author="Στάθης Καπ" w:date="2023-03-03T06:42:00Z">
                  <w:rPr>
                    <w:del w:id="28027" w:author="Στάθης Καπ" w:date="2023-02-26T09:06:00Z"/>
                    <w:sz w:val="18"/>
                    <w:szCs w:val="18"/>
                  </w:rPr>
                </w:rPrChange>
              </w:rPr>
            </w:pPr>
            <w:bookmarkStart w:id="28028" w:name="_Toc129057936"/>
            <w:bookmarkEnd w:id="28028"/>
          </w:p>
        </w:tc>
        <w:tc>
          <w:tcPr>
            <w:tcW w:w="630" w:type="dxa"/>
          </w:tcPr>
          <w:p w14:paraId="4C2AAEA0" w14:textId="0DB4560F" w:rsidR="008E010E" w:rsidRPr="00744E3F" w:rsidDel="009B47BA" w:rsidRDefault="008E010E" w:rsidP="00D1397D">
            <w:pPr>
              <w:rPr>
                <w:del w:id="28029" w:author="Στάθης Καπ" w:date="2023-02-26T09:06:00Z"/>
                <w:sz w:val="18"/>
                <w:szCs w:val="18"/>
                <w:lang w:val="el-GR"/>
                <w:rPrChange w:id="28030" w:author="Στάθης Καπ" w:date="2023-03-03T06:42:00Z">
                  <w:rPr>
                    <w:del w:id="28031" w:author="Στάθης Καπ" w:date="2023-02-26T09:06:00Z"/>
                    <w:sz w:val="18"/>
                    <w:szCs w:val="18"/>
                  </w:rPr>
                </w:rPrChange>
              </w:rPr>
            </w:pPr>
            <w:bookmarkStart w:id="28032" w:name="_Toc129057937"/>
            <w:bookmarkEnd w:id="28032"/>
          </w:p>
        </w:tc>
        <w:tc>
          <w:tcPr>
            <w:tcW w:w="663" w:type="dxa"/>
          </w:tcPr>
          <w:p w14:paraId="1C7A20F8" w14:textId="5A563425" w:rsidR="008E010E" w:rsidRPr="00744E3F" w:rsidDel="009B47BA" w:rsidRDefault="008E010E" w:rsidP="00D1397D">
            <w:pPr>
              <w:rPr>
                <w:del w:id="28033" w:author="Στάθης Καπ" w:date="2023-02-26T09:06:00Z"/>
                <w:sz w:val="18"/>
                <w:szCs w:val="18"/>
                <w:lang w:val="el-GR"/>
                <w:rPrChange w:id="28034" w:author="Στάθης Καπ" w:date="2023-03-03T06:42:00Z">
                  <w:rPr>
                    <w:del w:id="28035" w:author="Στάθης Καπ" w:date="2023-02-26T09:06:00Z"/>
                    <w:sz w:val="18"/>
                    <w:szCs w:val="18"/>
                  </w:rPr>
                </w:rPrChange>
              </w:rPr>
            </w:pPr>
            <w:bookmarkStart w:id="28036" w:name="_Toc129057938"/>
            <w:bookmarkEnd w:id="28036"/>
          </w:p>
        </w:tc>
        <w:tc>
          <w:tcPr>
            <w:tcW w:w="764" w:type="dxa"/>
          </w:tcPr>
          <w:p w14:paraId="144F92B4" w14:textId="381B6036" w:rsidR="008E010E" w:rsidRPr="00744E3F" w:rsidDel="009B47BA" w:rsidRDefault="008E010E" w:rsidP="00D1397D">
            <w:pPr>
              <w:rPr>
                <w:del w:id="28037" w:author="Στάθης Καπ" w:date="2023-02-26T09:06:00Z"/>
                <w:sz w:val="18"/>
                <w:szCs w:val="18"/>
                <w:lang w:val="el-GR"/>
                <w:rPrChange w:id="28038" w:author="Στάθης Καπ" w:date="2023-03-03T06:42:00Z">
                  <w:rPr>
                    <w:del w:id="28039" w:author="Στάθης Καπ" w:date="2023-02-26T09:06:00Z"/>
                    <w:sz w:val="18"/>
                    <w:szCs w:val="18"/>
                  </w:rPr>
                </w:rPrChange>
              </w:rPr>
            </w:pPr>
            <w:bookmarkStart w:id="28040" w:name="_Toc129057939"/>
            <w:bookmarkEnd w:id="28040"/>
          </w:p>
        </w:tc>
        <w:tc>
          <w:tcPr>
            <w:tcW w:w="630" w:type="dxa"/>
          </w:tcPr>
          <w:p w14:paraId="4BBBB73E" w14:textId="0D46B942" w:rsidR="008E010E" w:rsidRPr="00744E3F" w:rsidDel="009B47BA" w:rsidRDefault="008E010E" w:rsidP="00D1397D">
            <w:pPr>
              <w:rPr>
                <w:del w:id="28041" w:author="Στάθης Καπ" w:date="2023-02-26T09:06:00Z"/>
                <w:sz w:val="18"/>
                <w:szCs w:val="18"/>
                <w:lang w:val="el-GR"/>
                <w:rPrChange w:id="28042" w:author="Στάθης Καπ" w:date="2023-03-03T06:42:00Z">
                  <w:rPr>
                    <w:del w:id="28043" w:author="Στάθης Καπ" w:date="2023-02-26T09:06:00Z"/>
                    <w:sz w:val="18"/>
                    <w:szCs w:val="18"/>
                  </w:rPr>
                </w:rPrChange>
              </w:rPr>
            </w:pPr>
            <w:bookmarkStart w:id="28044" w:name="_Toc129057940"/>
            <w:bookmarkEnd w:id="28044"/>
          </w:p>
        </w:tc>
        <w:tc>
          <w:tcPr>
            <w:tcW w:w="654" w:type="dxa"/>
          </w:tcPr>
          <w:p w14:paraId="7B7193AC" w14:textId="6D3DD0F2" w:rsidR="008E010E" w:rsidRPr="00744E3F" w:rsidDel="009B47BA" w:rsidRDefault="008E010E" w:rsidP="00D1397D">
            <w:pPr>
              <w:rPr>
                <w:del w:id="28045" w:author="Στάθης Καπ" w:date="2023-02-26T09:06:00Z"/>
                <w:sz w:val="18"/>
                <w:szCs w:val="18"/>
                <w:lang w:val="el-GR"/>
                <w:rPrChange w:id="28046" w:author="Στάθης Καπ" w:date="2023-03-03T06:42:00Z">
                  <w:rPr>
                    <w:del w:id="28047" w:author="Στάθης Καπ" w:date="2023-02-26T09:06:00Z"/>
                    <w:sz w:val="18"/>
                    <w:szCs w:val="18"/>
                  </w:rPr>
                </w:rPrChange>
              </w:rPr>
            </w:pPr>
            <w:bookmarkStart w:id="28048" w:name="_Toc129057941"/>
            <w:bookmarkEnd w:id="28048"/>
          </w:p>
        </w:tc>
        <w:tc>
          <w:tcPr>
            <w:tcW w:w="754" w:type="dxa"/>
          </w:tcPr>
          <w:p w14:paraId="4F3B18A2" w14:textId="7785C80D" w:rsidR="008E010E" w:rsidRPr="00744E3F" w:rsidDel="009B47BA" w:rsidRDefault="008E010E" w:rsidP="00D1397D">
            <w:pPr>
              <w:rPr>
                <w:del w:id="28049" w:author="Στάθης Καπ" w:date="2023-02-26T09:06:00Z"/>
                <w:sz w:val="18"/>
                <w:szCs w:val="18"/>
                <w:lang w:val="el-GR"/>
                <w:rPrChange w:id="28050" w:author="Στάθης Καπ" w:date="2023-03-03T06:42:00Z">
                  <w:rPr>
                    <w:del w:id="28051" w:author="Στάθης Καπ" w:date="2023-02-26T09:06:00Z"/>
                    <w:sz w:val="18"/>
                    <w:szCs w:val="18"/>
                  </w:rPr>
                </w:rPrChange>
              </w:rPr>
            </w:pPr>
            <w:bookmarkStart w:id="28052" w:name="_Toc129057942"/>
            <w:bookmarkEnd w:id="28052"/>
          </w:p>
        </w:tc>
        <w:tc>
          <w:tcPr>
            <w:tcW w:w="622" w:type="dxa"/>
          </w:tcPr>
          <w:p w14:paraId="292CCF1A" w14:textId="6258898A" w:rsidR="008E010E" w:rsidRPr="00744E3F" w:rsidDel="009B47BA" w:rsidRDefault="008E010E" w:rsidP="00D1397D">
            <w:pPr>
              <w:rPr>
                <w:del w:id="28053" w:author="Στάθης Καπ" w:date="2023-02-26T09:06:00Z"/>
                <w:sz w:val="18"/>
                <w:szCs w:val="18"/>
                <w:lang w:val="el-GR"/>
                <w:rPrChange w:id="28054" w:author="Στάθης Καπ" w:date="2023-03-03T06:42:00Z">
                  <w:rPr>
                    <w:del w:id="28055" w:author="Στάθης Καπ" w:date="2023-02-26T09:06:00Z"/>
                    <w:sz w:val="18"/>
                    <w:szCs w:val="18"/>
                  </w:rPr>
                </w:rPrChange>
              </w:rPr>
            </w:pPr>
            <w:bookmarkStart w:id="28056" w:name="_Toc129057943"/>
            <w:bookmarkEnd w:id="28056"/>
          </w:p>
        </w:tc>
        <w:bookmarkStart w:id="28057" w:name="_Toc129057944"/>
        <w:bookmarkEnd w:id="28057"/>
      </w:tr>
      <w:tr w:rsidR="008E010E" w:rsidRPr="007E7879" w:rsidDel="009B47BA" w14:paraId="0A9A765F" w14:textId="33E1F334" w:rsidTr="00D1397D">
        <w:trPr>
          <w:del w:id="28058" w:author="Στάθης Καπ" w:date="2023-02-26T09:06:00Z"/>
        </w:trPr>
        <w:tc>
          <w:tcPr>
            <w:tcW w:w="627" w:type="dxa"/>
          </w:tcPr>
          <w:p w14:paraId="43DF6AD7" w14:textId="3FCD1331" w:rsidR="008E010E" w:rsidRPr="00744E3F" w:rsidDel="009B47BA" w:rsidRDefault="008E010E" w:rsidP="00D1397D">
            <w:pPr>
              <w:rPr>
                <w:del w:id="28059" w:author="Στάθης Καπ" w:date="2023-02-26T09:06:00Z"/>
                <w:sz w:val="18"/>
                <w:szCs w:val="18"/>
                <w:lang w:val="el-GR"/>
                <w:rPrChange w:id="28060" w:author="Στάθης Καπ" w:date="2023-03-03T06:42:00Z">
                  <w:rPr>
                    <w:del w:id="28061" w:author="Στάθης Καπ" w:date="2023-02-26T09:06:00Z"/>
                    <w:sz w:val="18"/>
                    <w:szCs w:val="18"/>
                  </w:rPr>
                </w:rPrChange>
              </w:rPr>
            </w:pPr>
            <w:del w:id="28062" w:author="Στάθης Καπ" w:date="2023-02-26T08:45:00Z">
              <w:r w:rsidRPr="006E0881" w:rsidDel="00715EE1">
                <w:rPr>
                  <w:sz w:val="18"/>
                  <w:szCs w:val="18"/>
                </w:rPr>
                <w:delText>Pr</w:delText>
              </w:r>
              <w:r w:rsidRPr="00744E3F" w:rsidDel="00715EE1">
                <w:rPr>
                  <w:sz w:val="18"/>
                  <w:szCs w:val="18"/>
                  <w:lang w:val="el-GR"/>
                  <w:rPrChange w:id="28063" w:author="Στάθης Καπ" w:date="2023-03-03T06:42:00Z">
                    <w:rPr>
                      <w:sz w:val="18"/>
                      <w:szCs w:val="18"/>
                    </w:rPr>
                  </w:rPrChange>
                </w:rPr>
                <w:delText>15</w:delText>
              </w:r>
            </w:del>
            <w:bookmarkStart w:id="28064" w:name="_Toc129057945"/>
            <w:bookmarkEnd w:id="28064"/>
          </w:p>
        </w:tc>
        <w:tc>
          <w:tcPr>
            <w:tcW w:w="663" w:type="dxa"/>
          </w:tcPr>
          <w:p w14:paraId="6D12A51A" w14:textId="3966253A" w:rsidR="008E010E" w:rsidRPr="00744E3F" w:rsidDel="009B47BA" w:rsidRDefault="008E010E" w:rsidP="00D1397D">
            <w:pPr>
              <w:rPr>
                <w:del w:id="28065" w:author="Στάθης Καπ" w:date="2023-02-26T09:06:00Z"/>
                <w:sz w:val="18"/>
                <w:szCs w:val="18"/>
                <w:lang w:val="el-GR"/>
                <w:rPrChange w:id="28066" w:author="Στάθης Καπ" w:date="2023-03-03T06:42:00Z">
                  <w:rPr>
                    <w:del w:id="28067" w:author="Στάθης Καπ" w:date="2023-02-26T09:06:00Z"/>
                    <w:sz w:val="18"/>
                    <w:szCs w:val="18"/>
                  </w:rPr>
                </w:rPrChange>
              </w:rPr>
            </w:pPr>
            <w:bookmarkStart w:id="28068" w:name="_Toc129057946"/>
            <w:bookmarkEnd w:id="28068"/>
          </w:p>
        </w:tc>
        <w:tc>
          <w:tcPr>
            <w:tcW w:w="764" w:type="dxa"/>
          </w:tcPr>
          <w:p w14:paraId="7F54BEF7" w14:textId="1EAF0787" w:rsidR="008E010E" w:rsidRPr="00744E3F" w:rsidDel="009B47BA" w:rsidRDefault="008E010E" w:rsidP="00D1397D">
            <w:pPr>
              <w:rPr>
                <w:del w:id="28069" w:author="Στάθης Καπ" w:date="2023-02-26T09:06:00Z"/>
                <w:sz w:val="18"/>
                <w:szCs w:val="18"/>
                <w:lang w:val="el-GR"/>
                <w:rPrChange w:id="28070" w:author="Στάθης Καπ" w:date="2023-03-03T06:42:00Z">
                  <w:rPr>
                    <w:del w:id="28071" w:author="Στάθης Καπ" w:date="2023-02-26T09:06:00Z"/>
                    <w:sz w:val="18"/>
                    <w:szCs w:val="18"/>
                  </w:rPr>
                </w:rPrChange>
              </w:rPr>
            </w:pPr>
            <w:bookmarkStart w:id="28072" w:name="_Toc129057947"/>
            <w:bookmarkEnd w:id="28072"/>
          </w:p>
        </w:tc>
        <w:tc>
          <w:tcPr>
            <w:tcW w:w="630" w:type="dxa"/>
          </w:tcPr>
          <w:p w14:paraId="712F18EA" w14:textId="3BC07745" w:rsidR="008E010E" w:rsidRPr="00744E3F" w:rsidDel="009B47BA" w:rsidRDefault="008E010E" w:rsidP="00D1397D">
            <w:pPr>
              <w:rPr>
                <w:del w:id="28073" w:author="Στάθης Καπ" w:date="2023-02-26T09:06:00Z"/>
                <w:sz w:val="18"/>
                <w:szCs w:val="18"/>
                <w:lang w:val="el-GR"/>
                <w:rPrChange w:id="28074" w:author="Στάθης Καπ" w:date="2023-03-03T06:42:00Z">
                  <w:rPr>
                    <w:del w:id="28075" w:author="Στάθης Καπ" w:date="2023-02-26T09:06:00Z"/>
                    <w:sz w:val="18"/>
                    <w:szCs w:val="18"/>
                  </w:rPr>
                </w:rPrChange>
              </w:rPr>
            </w:pPr>
            <w:bookmarkStart w:id="28076" w:name="_Toc129057948"/>
            <w:bookmarkEnd w:id="28076"/>
          </w:p>
        </w:tc>
        <w:tc>
          <w:tcPr>
            <w:tcW w:w="663" w:type="dxa"/>
          </w:tcPr>
          <w:p w14:paraId="36DBCDB5" w14:textId="61AC78DE" w:rsidR="008E010E" w:rsidRPr="00744E3F" w:rsidDel="009B47BA" w:rsidRDefault="008E010E" w:rsidP="00D1397D">
            <w:pPr>
              <w:rPr>
                <w:del w:id="28077" w:author="Στάθης Καπ" w:date="2023-02-26T09:06:00Z"/>
                <w:sz w:val="18"/>
                <w:szCs w:val="18"/>
                <w:lang w:val="el-GR"/>
                <w:rPrChange w:id="28078" w:author="Στάθης Καπ" w:date="2023-03-03T06:42:00Z">
                  <w:rPr>
                    <w:del w:id="28079" w:author="Στάθης Καπ" w:date="2023-02-26T09:06:00Z"/>
                    <w:sz w:val="18"/>
                    <w:szCs w:val="18"/>
                  </w:rPr>
                </w:rPrChange>
              </w:rPr>
            </w:pPr>
            <w:bookmarkStart w:id="28080" w:name="_Toc129057949"/>
            <w:bookmarkEnd w:id="28080"/>
          </w:p>
        </w:tc>
        <w:tc>
          <w:tcPr>
            <w:tcW w:w="764" w:type="dxa"/>
          </w:tcPr>
          <w:p w14:paraId="296F669B" w14:textId="30A5BE95" w:rsidR="008E010E" w:rsidRPr="00744E3F" w:rsidDel="009B47BA" w:rsidRDefault="008E010E" w:rsidP="00D1397D">
            <w:pPr>
              <w:rPr>
                <w:del w:id="28081" w:author="Στάθης Καπ" w:date="2023-02-26T09:06:00Z"/>
                <w:sz w:val="18"/>
                <w:szCs w:val="18"/>
                <w:lang w:val="el-GR"/>
                <w:rPrChange w:id="28082" w:author="Στάθης Καπ" w:date="2023-03-03T06:42:00Z">
                  <w:rPr>
                    <w:del w:id="28083" w:author="Στάθης Καπ" w:date="2023-02-26T09:06:00Z"/>
                    <w:sz w:val="18"/>
                    <w:szCs w:val="18"/>
                  </w:rPr>
                </w:rPrChange>
              </w:rPr>
            </w:pPr>
            <w:bookmarkStart w:id="28084" w:name="_Toc129057950"/>
            <w:bookmarkEnd w:id="28084"/>
          </w:p>
        </w:tc>
        <w:tc>
          <w:tcPr>
            <w:tcW w:w="630" w:type="dxa"/>
          </w:tcPr>
          <w:p w14:paraId="31C01795" w14:textId="618D1D1D" w:rsidR="008E010E" w:rsidRPr="00744E3F" w:rsidDel="009B47BA" w:rsidRDefault="008E010E" w:rsidP="00D1397D">
            <w:pPr>
              <w:rPr>
                <w:del w:id="28085" w:author="Στάθης Καπ" w:date="2023-02-26T09:06:00Z"/>
                <w:sz w:val="18"/>
                <w:szCs w:val="18"/>
                <w:lang w:val="el-GR"/>
                <w:rPrChange w:id="28086" w:author="Στάθης Καπ" w:date="2023-03-03T06:42:00Z">
                  <w:rPr>
                    <w:del w:id="28087" w:author="Στάθης Καπ" w:date="2023-02-26T09:06:00Z"/>
                    <w:sz w:val="18"/>
                    <w:szCs w:val="18"/>
                  </w:rPr>
                </w:rPrChange>
              </w:rPr>
            </w:pPr>
            <w:bookmarkStart w:id="28088" w:name="_Toc129057951"/>
            <w:bookmarkEnd w:id="28088"/>
          </w:p>
        </w:tc>
        <w:tc>
          <w:tcPr>
            <w:tcW w:w="663" w:type="dxa"/>
          </w:tcPr>
          <w:p w14:paraId="31558FB6" w14:textId="7DA2CA35" w:rsidR="008E010E" w:rsidRPr="00744E3F" w:rsidDel="009B47BA" w:rsidRDefault="008E010E" w:rsidP="00D1397D">
            <w:pPr>
              <w:rPr>
                <w:del w:id="28089" w:author="Στάθης Καπ" w:date="2023-02-26T09:06:00Z"/>
                <w:sz w:val="18"/>
                <w:szCs w:val="18"/>
                <w:lang w:val="el-GR"/>
                <w:rPrChange w:id="28090" w:author="Στάθης Καπ" w:date="2023-03-03T06:42:00Z">
                  <w:rPr>
                    <w:del w:id="28091" w:author="Στάθης Καπ" w:date="2023-02-26T09:06:00Z"/>
                    <w:sz w:val="18"/>
                    <w:szCs w:val="18"/>
                  </w:rPr>
                </w:rPrChange>
              </w:rPr>
            </w:pPr>
            <w:bookmarkStart w:id="28092" w:name="_Toc129057952"/>
            <w:bookmarkEnd w:id="28092"/>
          </w:p>
        </w:tc>
        <w:tc>
          <w:tcPr>
            <w:tcW w:w="764" w:type="dxa"/>
          </w:tcPr>
          <w:p w14:paraId="3A771820" w14:textId="693449F0" w:rsidR="008E010E" w:rsidRPr="00744E3F" w:rsidDel="009B47BA" w:rsidRDefault="008E010E" w:rsidP="00D1397D">
            <w:pPr>
              <w:rPr>
                <w:del w:id="28093" w:author="Στάθης Καπ" w:date="2023-02-26T09:06:00Z"/>
                <w:sz w:val="18"/>
                <w:szCs w:val="18"/>
                <w:lang w:val="el-GR"/>
                <w:rPrChange w:id="28094" w:author="Στάθης Καπ" w:date="2023-03-03T06:42:00Z">
                  <w:rPr>
                    <w:del w:id="28095" w:author="Στάθης Καπ" w:date="2023-02-26T09:06:00Z"/>
                    <w:sz w:val="18"/>
                    <w:szCs w:val="18"/>
                  </w:rPr>
                </w:rPrChange>
              </w:rPr>
            </w:pPr>
            <w:bookmarkStart w:id="28096" w:name="_Toc129057953"/>
            <w:bookmarkEnd w:id="28096"/>
          </w:p>
        </w:tc>
        <w:tc>
          <w:tcPr>
            <w:tcW w:w="630" w:type="dxa"/>
          </w:tcPr>
          <w:p w14:paraId="05E569C2" w14:textId="1605719A" w:rsidR="008E010E" w:rsidRPr="00744E3F" w:rsidDel="009B47BA" w:rsidRDefault="008E010E" w:rsidP="00D1397D">
            <w:pPr>
              <w:rPr>
                <w:del w:id="28097" w:author="Στάθης Καπ" w:date="2023-02-26T09:06:00Z"/>
                <w:sz w:val="18"/>
                <w:szCs w:val="18"/>
                <w:lang w:val="el-GR"/>
                <w:rPrChange w:id="28098" w:author="Στάθης Καπ" w:date="2023-03-03T06:42:00Z">
                  <w:rPr>
                    <w:del w:id="28099" w:author="Στάθης Καπ" w:date="2023-02-26T09:06:00Z"/>
                    <w:sz w:val="18"/>
                    <w:szCs w:val="18"/>
                  </w:rPr>
                </w:rPrChange>
              </w:rPr>
            </w:pPr>
            <w:bookmarkStart w:id="28100" w:name="_Toc129057954"/>
            <w:bookmarkEnd w:id="28100"/>
          </w:p>
        </w:tc>
        <w:tc>
          <w:tcPr>
            <w:tcW w:w="654" w:type="dxa"/>
          </w:tcPr>
          <w:p w14:paraId="4D16DAB1" w14:textId="69E3EC9F" w:rsidR="008E010E" w:rsidRPr="00744E3F" w:rsidDel="009B47BA" w:rsidRDefault="008E010E" w:rsidP="00D1397D">
            <w:pPr>
              <w:rPr>
                <w:del w:id="28101" w:author="Στάθης Καπ" w:date="2023-02-26T09:06:00Z"/>
                <w:sz w:val="18"/>
                <w:szCs w:val="18"/>
                <w:lang w:val="el-GR"/>
                <w:rPrChange w:id="28102" w:author="Στάθης Καπ" w:date="2023-03-03T06:42:00Z">
                  <w:rPr>
                    <w:del w:id="28103" w:author="Στάθης Καπ" w:date="2023-02-26T09:06:00Z"/>
                    <w:sz w:val="18"/>
                    <w:szCs w:val="18"/>
                  </w:rPr>
                </w:rPrChange>
              </w:rPr>
            </w:pPr>
            <w:bookmarkStart w:id="28104" w:name="_Toc129057955"/>
            <w:bookmarkEnd w:id="28104"/>
          </w:p>
        </w:tc>
        <w:tc>
          <w:tcPr>
            <w:tcW w:w="754" w:type="dxa"/>
          </w:tcPr>
          <w:p w14:paraId="00D0A061" w14:textId="67F97B22" w:rsidR="008E010E" w:rsidRPr="00744E3F" w:rsidDel="009B47BA" w:rsidRDefault="008E010E" w:rsidP="00D1397D">
            <w:pPr>
              <w:rPr>
                <w:del w:id="28105" w:author="Στάθης Καπ" w:date="2023-02-26T09:06:00Z"/>
                <w:sz w:val="18"/>
                <w:szCs w:val="18"/>
                <w:lang w:val="el-GR"/>
                <w:rPrChange w:id="28106" w:author="Στάθης Καπ" w:date="2023-03-03T06:42:00Z">
                  <w:rPr>
                    <w:del w:id="28107" w:author="Στάθης Καπ" w:date="2023-02-26T09:06:00Z"/>
                    <w:sz w:val="18"/>
                    <w:szCs w:val="18"/>
                  </w:rPr>
                </w:rPrChange>
              </w:rPr>
            </w:pPr>
            <w:bookmarkStart w:id="28108" w:name="_Toc129057956"/>
            <w:bookmarkEnd w:id="28108"/>
          </w:p>
        </w:tc>
        <w:tc>
          <w:tcPr>
            <w:tcW w:w="622" w:type="dxa"/>
          </w:tcPr>
          <w:p w14:paraId="5EA5682D" w14:textId="68F5AC5A" w:rsidR="008E010E" w:rsidRPr="00744E3F" w:rsidDel="009B47BA" w:rsidRDefault="008E010E" w:rsidP="00D1397D">
            <w:pPr>
              <w:rPr>
                <w:del w:id="28109" w:author="Στάθης Καπ" w:date="2023-02-26T09:06:00Z"/>
                <w:sz w:val="18"/>
                <w:szCs w:val="18"/>
                <w:lang w:val="el-GR"/>
                <w:rPrChange w:id="28110" w:author="Στάθης Καπ" w:date="2023-03-03T06:42:00Z">
                  <w:rPr>
                    <w:del w:id="28111" w:author="Στάθης Καπ" w:date="2023-02-26T09:06:00Z"/>
                    <w:sz w:val="18"/>
                    <w:szCs w:val="18"/>
                  </w:rPr>
                </w:rPrChange>
              </w:rPr>
            </w:pPr>
            <w:bookmarkStart w:id="28112" w:name="_Toc129057957"/>
            <w:bookmarkEnd w:id="28112"/>
          </w:p>
        </w:tc>
        <w:bookmarkStart w:id="28113" w:name="_Toc129057958"/>
        <w:bookmarkEnd w:id="28113"/>
      </w:tr>
      <w:tr w:rsidR="008E010E" w:rsidRPr="007E7879" w:rsidDel="009B47BA" w14:paraId="108207AA" w14:textId="6F5E294A" w:rsidTr="00D1397D">
        <w:trPr>
          <w:del w:id="28114" w:author="Στάθης Καπ" w:date="2023-02-26T09:06:00Z"/>
        </w:trPr>
        <w:tc>
          <w:tcPr>
            <w:tcW w:w="627" w:type="dxa"/>
          </w:tcPr>
          <w:p w14:paraId="62BBC84B" w14:textId="7E3BEB0D" w:rsidR="008E010E" w:rsidRPr="00744E3F" w:rsidDel="009B47BA" w:rsidRDefault="008E010E" w:rsidP="00D1397D">
            <w:pPr>
              <w:rPr>
                <w:del w:id="28115" w:author="Στάθης Καπ" w:date="2023-02-26T09:06:00Z"/>
                <w:sz w:val="18"/>
                <w:szCs w:val="18"/>
                <w:lang w:val="el-GR"/>
                <w:rPrChange w:id="28116" w:author="Στάθης Καπ" w:date="2023-03-03T06:42:00Z">
                  <w:rPr>
                    <w:del w:id="28117" w:author="Στάθης Καπ" w:date="2023-02-26T09:06:00Z"/>
                    <w:sz w:val="18"/>
                    <w:szCs w:val="18"/>
                  </w:rPr>
                </w:rPrChange>
              </w:rPr>
            </w:pPr>
            <w:del w:id="28118" w:author="Στάθης Καπ" w:date="2023-02-26T08:45:00Z">
              <w:r w:rsidRPr="006E0881" w:rsidDel="00715EE1">
                <w:rPr>
                  <w:sz w:val="18"/>
                  <w:szCs w:val="18"/>
                </w:rPr>
                <w:delText>Pr</w:delText>
              </w:r>
              <w:r w:rsidRPr="00744E3F" w:rsidDel="00715EE1">
                <w:rPr>
                  <w:sz w:val="18"/>
                  <w:szCs w:val="18"/>
                  <w:lang w:val="el-GR"/>
                  <w:rPrChange w:id="28119" w:author="Στάθης Καπ" w:date="2023-03-03T06:42:00Z">
                    <w:rPr>
                      <w:sz w:val="18"/>
                      <w:szCs w:val="18"/>
                    </w:rPr>
                  </w:rPrChange>
                </w:rPr>
                <w:delText>16</w:delText>
              </w:r>
            </w:del>
            <w:bookmarkStart w:id="28120" w:name="_Toc129057959"/>
            <w:bookmarkEnd w:id="28120"/>
          </w:p>
        </w:tc>
        <w:tc>
          <w:tcPr>
            <w:tcW w:w="663" w:type="dxa"/>
          </w:tcPr>
          <w:p w14:paraId="58FFBE69" w14:textId="5BB557C5" w:rsidR="008E010E" w:rsidRPr="00744E3F" w:rsidDel="009B47BA" w:rsidRDefault="008E010E" w:rsidP="00D1397D">
            <w:pPr>
              <w:rPr>
                <w:del w:id="28121" w:author="Στάθης Καπ" w:date="2023-02-26T09:06:00Z"/>
                <w:sz w:val="18"/>
                <w:szCs w:val="18"/>
                <w:lang w:val="el-GR"/>
                <w:rPrChange w:id="28122" w:author="Στάθης Καπ" w:date="2023-03-03T06:42:00Z">
                  <w:rPr>
                    <w:del w:id="28123" w:author="Στάθης Καπ" w:date="2023-02-26T09:06:00Z"/>
                    <w:sz w:val="18"/>
                    <w:szCs w:val="18"/>
                  </w:rPr>
                </w:rPrChange>
              </w:rPr>
            </w:pPr>
            <w:bookmarkStart w:id="28124" w:name="_Toc129057960"/>
            <w:bookmarkEnd w:id="28124"/>
          </w:p>
        </w:tc>
        <w:tc>
          <w:tcPr>
            <w:tcW w:w="764" w:type="dxa"/>
          </w:tcPr>
          <w:p w14:paraId="6638A1D3" w14:textId="56F4F8C2" w:rsidR="008E010E" w:rsidRPr="00744E3F" w:rsidDel="009B47BA" w:rsidRDefault="008E010E" w:rsidP="00D1397D">
            <w:pPr>
              <w:rPr>
                <w:del w:id="28125" w:author="Στάθης Καπ" w:date="2023-02-26T09:06:00Z"/>
                <w:sz w:val="18"/>
                <w:szCs w:val="18"/>
                <w:lang w:val="el-GR"/>
                <w:rPrChange w:id="28126" w:author="Στάθης Καπ" w:date="2023-03-03T06:42:00Z">
                  <w:rPr>
                    <w:del w:id="28127" w:author="Στάθης Καπ" w:date="2023-02-26T09:06:00Z"/>
                    <w:sz w:val="18"/>
                    <w:szCs w:val="18"/>
                  </w:rPr>
                </w:rPrChange>
              </w:rPr>
            </w:pPr>
            <w:bookmarkStart w:id="28128" w:name="_Toc129057961"/>
            <w:bookmarkEnd w:id="28128"/>
          </w:p>
        </w:tc>
        <w:tc>
          <w:tcPr>
            <w:tcW w:w="630" w:type="dxa"/>
          </w:tcPr>
          <w:p w14:paraId="25A51A22" w14:textId="0EF7FC4D" w:rsidR="008E010E" w:rsidRPr="00744E3F" w:rsidDel="009B47BA" w:rsidRDefault="008E010E" w:rsidP="00D1397D">
            <w:pPr>
              <w:rPr>
                <w:del w:id="28129" w:author="Στάθης Καπ" w:date="2023-02-26T09:06:00Z"/>
                <w:sz w:val="18"/>
                <w:szCs w:val="18"/>
                <w:lang w:val="el-GR"/>
                <w:rPrChange w:id="28130" w:author="Στάθης Καπ" w:date="2023-03-03T06:42:00Z">
                  <w:rPr>
                    <w:del w:id="28131" w:author="Στάθης Καπ" w:date="2023-02-26T09:06:00Z"/>
                    <w:sz w:val="18"/>
                    <w:szCs w:val="18"/>
                  </w:rPr>
                </w:rPrChange>
              </w:rPr>
            </w:pPr>
            <w:bookmarkStart w:id="28132" w:name="_Toc129057962"/>
            <w:bookmarkEnd w:id="28132"/>
          </w:p>
        </w:tc>
        <w:tc>
          <w:tcPr>
            <w:tcW w:w="663" w:type="dxa"/>
          </w:tcPr>
          <w:p w14:paraId="49E85534" w14:textId="5A96D6EF" w:rsidR="008E010E" w:rsidRPr="00744E3F" w:rsidDel="009B47BA" w:rsidRDefault="008E010E" w:rsidP="00D1397D">
            <w:pPr>
              <w:rPr>
                <w:del w:id="28133" w:author="Στάθης Καπ" w:date="2023-02-26T09:06:00Z"/>
                <w:sz w:val="18"/>
                <w:szCs w:val="18"/>
                <w:lang w:val="el-GR"/>
                <w:rPrChange w:id="28134" w:author="Στάθης Καπ" w:date="2023-03-03T06:42:00Z">
                  <w:rPr>
                    <w:del w:id="28135" w:author="Στάθης Καπ" w:date="2023-02-26T09:06:00Z"/>
                    <w:sz w:val="18"/>
                    <w:szCs w:val="18"/>
                  </w:rPr>
                </w:rPrChange>
              </w:rPr>
            </w:pPr>
            <w:bookmarkStart w:id="28136" w:name="_Toc129057963"/>
            <w:bookmarkEnd w:id="28136"/>
          </w:p>
        </w:tc>
        <w:tc>
          <w:tcPr>
            <w:tcW w:w="764" w:type="dxa"/>
          </w:tcPr>
          <w:p w14:paraId="71199756" w14:textId="67C07B2B" w:rsidR="008E010E" w:rsidRPr="00744E3F" w:rsidDel="009B47BA" w:rsidRDefault="008E010E" w:rsidP="00D1397D">
            <w:pPr>
              <w:rPr>
                <w:del w:id="28137" w:author="Στάθης Καπ" w:date="2023-02-26T09:06:00Z"/>
                <w:sz w:val="18"/>
                <w:szCs w:val="18"/>
                <w:lang w:val="el-GR"/>
                <w:rPrChange w:id="28138" w:author="Στάθης Καπ" w:date="2023-03-03T06:42:00Z">
                  <w:rPr>
                    <w:del w:id="28139" w:author="Στάθης Καπ" w:date="2023-02-26T09:06:00Z"/>
                    <w:sz w:val="18"/>
                    <w:szCs w:val="18"/>
                  </w:rPr>
                </w:rPrChange>
              </w:rPr>
            </w:pPr>
            <w:bookmarkStart w:id="28140" w:name="_Toc129057964"/>
            <w:bookmarkEnd w:id="28140"/>
          </w:p>
        </w:tc>
        <w:tc>
          <w:tcPr>
            <w:tcW w:w="630" w:type="dxa"/>
          </w:tcPr>
          <w:p w14:paraId="7DCFAA36" w14:textId="5E42137C" w:rsidR="008E010E" w:rsidRPr="00744E3F" w:rsidDel="009B47BA" w:rsidRDefault="008E010E" w:rsidP="00D1397D">
            <w:pPr>
              <w:rPr>
                <w:del w:id="28141" w:author="Στάθης Καπ" w:date="2023-02-26T09:06:00Z"/>
                <w:sz w:val="18"/>
                <w:szCs w:val="18"/>
                <w:lang w:val="el-GR"/>
                <w:rPrChange w:id="28142" w:author="Στάθης Καπ" w:date="2023-03-03T06:42:00Z">
                  <w:rPr>
                    <w:del w:id="28143" w:author="Στάθης Καπ" w:date="2023-02-26T09:06:00Z"/>
                    <w:sz w:val="18"/>
                    <w:szCs w:val="18"/>
                  </w:rPr>
                </w:rPrChange>
              </w:rPr>
            </w:pPr>
            <w:bookmarkStart w:id="28144" w:name="_Toc129057965"/>
            <w:bookmarkEnd w:id="28144"/>
          </w:p>
        </w:tc>
        <w:tc>
          <w:tcPr>
            <w:tcW w:w="663" w:type="dxa"/>
          </w:tcPr>
          <w:p w14:paraId="22C1D015" w14:textId="27F26759" w:rsidR="008E010E" w:rsidRPr="00744E3F" w:rsidDel="009B47BA" w:rsidRDefault="008E010E" w:rsidP="00D1397D">
            <w:pPr>
              <w:rPr>
                <w:del w:id="28145" w:author="Στάθης Καπ" w:date="2023-02-26T09:06:00Z"/>
                <w:sz w:val="18"/>
                <w:szCs w:val="18"/>
                <w:lang w:val="el-GR"/>
                <w:rPrChange w:id="28146" w:author="Στάθης Καπ" w:date="2023-03-03T06:42:00Z">
                  <w:rPr>
                    <w:del w:id="28147" w:author="Στάθης Καπ" w:date="2023-02-26T09:06:00Z"/>
                    <w:sz w:val="18"/>
                    <w:szCs w:val="18"/>
                  </w:rPr>
                </w:rPrChange>
              </w:rPr>
            </w:pPr>
            <w:bookmarkStart w:id="28148" w:name="_Toc129057966"/>
            <w:bookmarkEnd w:id="28148"/>
          </w:p>
        </w:tc>
        <w:tc>
          <w:tcPr>
            <w:tcW w:w="764" w:type="dxa"/>
          </w:tcPr>
          <w:p w14:paraId="00586FDA" w14:textId="19737902" w:rsidR="008E010E" w:rsidRPr="00744E3F" w:rsidDel="009B47BA" w:rsidRDefault="008E010E" w:rsidP="00D1397D">
            <w:pPr>
              <w:rPr>
                <w:del w:id="28149" w:author="Στάθης Καπ" w:date="2023-02-26T09:06:00Z"/>
                <w:sz w:val="18"/>
                <w:szCs w:val="18"/>
                <w:lang w:val="el-GR"/>
                <w:rPrChange w:id="28150" w:author="Στάθης Καπ" w:date="2023-03-03T06:42:00Z">
                  <w:rPr>
                    <w:del w:id="28151" w:author="Στάθης Καπ" w:date="2023-02-26T09:06:00Z"/>
                    <w:sz w:val="18"/>
                    <w:szCs w:val="18"/>
                  </w:rPr>
                </w:rPrChange>
              </w:rPr>
            </w:pPr>
            <w:bookmarkStart w:id="28152" w:name="_Toc129057967"/>
            <w:bookmarkEnd w:id="28152"/>
          </w:p>
        </w:tc>
        <w:tc>
          <w:tcPr>
            <w:tcW w:w="630" w:type="dxa"/>
          </w:tcPr>
          <w:p w14:paraId="5BC7B6D7" w14:textId="7DF5F3A0" w:rsidR="008E010E" w:rsidRPr="00744E3F" w:rsidDel="009B47BA" w:rsidRDefault="008E010E" w:rsidP="00D1397D">
            <w:pPr>
              <w:rPr>
                <w:del w:id="28153" w:author="Στάθης Καπ" w:date="2023-02-26T09:06:00Z"/>
                <w:sz w:val="18"/>
                <w:szCs w:val="18"/>
                <w:lang w:val="el-GR"/>
                <w:rPrChange w:id="28154" w:author="Στάθης Καπ" w:date="2023-03-03T06:42:00Z">
                  <w:rPr>
                    <w:del w:id="28155" w:author="Στάθης Καπ" w:date="2023-02-26T09:06:00Z"/>
                    <w:sz w:val="18"/>
                    <w:szCs w:val="18"/>
                  </w:rPr>
                </w:rPrChange>
              </w:rPr>
            </w:pPr>
            <w:bookmarkStart w:id="28156" w:name="_Toc129057968"/>
            <w:bookmarkEnd w:id="28156"/>
          </w:p>
        </w:tc>
        <w:tc>
          <w:tcPr>
            <w:tcW w:w="654" w:type="dxa"/>
          </w:tcPr>
          <w:p w14:paraId="17BE3C3D" w14:textId="5F904047" w:rsidR="008E010E" w:rsidRPr="00744E3F" w:rsidDel="009B47BA" w:rsidRDefault="008E010E" w:rsidP="00D1397D">
            <w:pPr>
              <w:rPr>
                <w:del w:id="28157" w:author="Στάθης Καπ" w:date="2023-02-26T09:06:00Z"/>
                <w:sz w:val="18"/>
                <w:szCs w:val="18"/>
                <w:lang w:val="el-GR"/>
                <w:rPrChange w:id="28158" w:author="Στάθης Καπ" w:date="2023-03-03T06:42:00Z">
                  <w:rPr>
                    <w:del w:id="28159" w:author="Στάθης Καπ" w:date="2023-02-26T09:06:00Z"/>
                    <w:sz w:val="18"/>
                    <w:szCs w:val="18"/>
                  </w:rPr>
                </w:rPrChange>
              </w:rPr>
            </w:pPr>
            <w:bookmarkStart w:id="28160" w:name="_Toc129057969"/>
            <w:bookmarkEnd w:id="28160"/>
          </w:p>
        </w:tc>
        <w:tc>
          <w:tcPr>
            <w:tcW w:w="754" w:type="dxa"/>
          </w:tcPr>
          <w:p w14:paraId="7819A1C2" w14:textId="3BFEC713" w:rsidR="008E010E" w:rsidRPr="00744E3F" w:rsidDel="009B47BA" w:rsidRDefault="008E010E" w:rsidP="00D1397D">
            <w:pPr>
              <w:rPr>
                <w:del w:id="28161" w:author="Στάθης Καπ" w:date="2023-02-26T09:06:00Z"/>
                <w:sz w:val="18"/>
                <w:szCs w:val="18"/>
                <w:lang w:val="el-GR"/>
                <w:rPrChange w:id="28162" w:author="Στάθης Καπ" w:date="2023-03-03T06:42:00Z">
                  <w:rPr>
                    <w:del w:id="28163" w:author="Στάθης Καπ" w:date="2023-02-26T09:06:00Z"/>
                    <w:sz w:val="18"/>
                    <w:szCs w:val="18"/>
                  </w:rPr>
                </w:rPrChange>
              </w:rPr>
            </w:pPr>
            <w:bookmarkStart w:id="28164" w:name="_Toc129057970"/>
            <w:bookmarkEnd w:id="28164"/>
          </w:p>
        </w:tc>
        <w:tc>
          <w:tcPr>
            <w:tcW w:w="622" w:type="dxa"/>
          </w:tcPr>
          <w:p w14:paraId="0A5F9920" w14:textId="3827F13B" w:rsidR="008E010E" w:rsidRPr="00744E3F" w:rsidDel="009B47BA" w:rsidRDefault="008E010E" w:rsidP="00D1397D">
            <w:pPr>
              <w:rPr>
                <w:del w:id="28165" w:author="Στάθης Καπ" w:date="2023-02-26T09:06:00Z"/>
                <w:sz w:val="18"/>
                <w:szCs w:val="18"/>
                <w:lang w:val="el-GR"/>
                <w:rPrChange w:id="28166" w:author="Στάθης Καπ" w:date="2023-03-03T06:42:00Z">
                  <w:rPr>
                    <w:del w:id="28167" w:author="Στάθης Καπ" w:date="2023-02-26T09:06:00Z"/>
                    <w:sz w:val="18"/>
                    <w:szCs w:val="18"/>
                  </w:rPr>
                </w:rPrChange>
              </w:rPr>
            </w:pPr>
            <w:bookmarkStart w:id="28168" w:name="_Toc129057971"/>
            <w:bookmarkEnd w:id="28168"/>
          </w:p>
        </w:tc>
        <w:bookmarkStart w:id="28169" w:name="_Toc129057972"/>
        <w:bookmarkEnd w:id="28169"/>
      </w:tr>
      <w:tr w:rsidR="008E010E" w:rsidRPr="007E7879" w:rsidDel="009B47BA" w14:paraId="5C7F0B2D" w14:textId="037023F3" w:rsidTr="00D1397D">
        <w:trPr>
          <w:del w:id="28170" w:author="Στάθης Καπ" w:date="2023-02-26T09:06:00Z"/>
        </w:trPr>
        <w:tc>
          <w:tcPr>
            <w:tcW w:w="627" w:type="dxa"/>
          </w:tcPr>
          <w:p w14:paraId="676CD095" w14:textId="0A62F951" w:rsidR="008E010E" w:rsidRPr="00744E3F" w:rsidDel="009B47BA" w:rsidRDefault="008E010E" w:rsidP="00D1397D">
            <w:pPr>
              <w:rPr>
                <w:del w:id="28171" w:author="Στάθης Καπ" w:date="2023-02-26T09:06:00Z"/>
                <w:sz w:val="18"/>
                <w:szCs w:val="18"/>
                <w:lang w:val="el-GR"/>
                <w:rPrChange w:id="28172" w:author="Στάθης Καπ" w:date="2023-03-03T06:42:00Z">
                  <w:rPr>
                    <w:del w:id="28173" w:author="Στάθης Καπ" w:date="2023-02-26T09:06:00Z"/>
                    <w:sz w:val="18"/>
                    <w:szCs w:val="18"/>
                  </w:rPr>
                </w:rPrChange>
              </w:rPr>
            </w:pPr>
            <w:del w:id="28174" w:author="Στάθης Καπ" w:date="2023-02-26T08:45:00Z">
              <w:r w:rsidRPr="006E0881" w:rsidDel="00715EE1">
                <w:rPr>
                  <w:sz w:val="18"/>
                  <w:szCs w:val="18"/>
                </w:rPr>
                <w:delText>Pr</w:delText>
              </w:r>
              <w:r w:rsidRPr="00744E3F" w:rsidDel="00715EE1">
                <w:rPr>
                  <w:sz w:val="18"/>
                  <w:szCs w:val="18"/>
                  <w:lang w:val="el-GR"/>
                  <w:rPrChange w:id="28175" w:author="Στάθης Καπ" w:date="2023-03-03T06:42:00Z">
                    <w:rPr>
                      <w:sz w:val="18"/>
                      <w:szCs w:val="18"/>
                    </w:rPr>
                  </w:rPrChange>
                </w:rPr>
                <w:delText>17</w:delText>
              </w:r>
            </w:del>
            <w:bookmarkStart w:id="28176" w:name="_Toc129057973"/>
            <w:bookmarkEnd w:id="28176"/>
          </w:p>
        </w:tc>
        <w:tc>
          <w:tcPr>
            <w:tcW w:w="663" w:type="dxa"/>
          </w:tcPr>
          <w:p w14:paraId="548ADD70" w14:textId="12034E9A" w:rsidR="008E010E" w:rsidRPr="00744E3F" w:rsidDel="009B47BA" w:rsidRDefault="008E010E" w:rsidP="00D1397D">
            <w:pPr>
              <w:rPr>
                <w:del w:id="28177" w:author="Στάθης Καπ" w:date="2023-02-26T09:06:00Z"/>
                <w:sz w:val="18"/>
                <w:szCs w:val="18"/>
                <w:lang w:val="el-GR"/>
                <w:rPrChange w:id="28178" w:author="Στάθης Καπ" w:date="2023-03-03T06:42:00Z">
                  <w:rPr>
                    <w:del w:id="28179" w:author="Στάθης Καπ" w:date="2023-02-26T09:06:00Z"/>
                    <w:sz w:val="18"/>
                    <w:szCs w:val="18"/>
                  </w:rPr>
                </w:rPrChange>
              </w:rPr>
            </w:pPr>
            <w:bookmarkStart w:id="28180" w:name="_Toc129057974"/>
            <w:bookmarkEnd w:id="28180"/>
          </w:p>
        </w:tc>
        <w:tc>
          <w:tcPr>
            <w:tcW w:w="764" w:type="dxa"/>
          </w:tcPr>
          <w:p w14:paraId="6E5DEE72" w14:textId="23EB29F0" w:rsidR="008E010E" w:rsidRPr="00744E3F" w:rsidDel="009B47BA" w:rsidRDefault="008E010E" w:rsidP="00D1397D">
            <w:pPr>
              <w:rPr>
                <w:del w:id="28181" w:author="Στάθης Καπ" w:date="2023-02-26T09:06:00Z"/>
                <w:sz w:val="18"/>
                <w:szCs w:val="18"/>
                <w:lang w:val="el-GR"/>
                <w:rPrChange w:id="28182" w:author="Στάθης Καπ" w:date="2023-03-03T06:42:00Z">
                  <w:rPr>
                    <w:del w:id="28183" w:author="Στάθης Καπ" w:date="2023-02-26T09:06:00Z"/>
                    <w:sz w:val="18"/>
                    <w:szCs w:val="18"/>
                  </w:rPr>
                </w:rPrChange>
              </w:rPr>
            </w:pPr>
            <w:bookmarkStart w:id="28184" w:name="_Toc129057975"/>
            <w:bookmarkEnd w:id="28184"/>
          </w:p>
        </w:tc>
        <w:tc>
          <w:tcPr>
            <w:tcW w:w="630" w:type="dxa"/>
          </w:tcPr>
          <w:p w14:paraId="249186AC" w14:textId="0FB49450" w:rsidR="008E010E" w:rsidRPr="00744E3F" w:rsidDel="009B47BA" w:rsidRDefault="008E010E" w:rsidP="00D1397D">
            <w:pPr>
              <w:rPr>
                <w:del w:id="28185" w:author="Στάθης Καπ" w:date="2023-02-26T09:06:00Z"/>
                <w:sz w:val="18"/>
                <w:szCs w:val="18"/>
                <w:lang w:val="el-GR"/>
                <w:rPrChange w:id="28186" w:author="Στάθης Καπ" w:date="2023-03-03T06:42:00Z">
                  <w:rPr>
                    <w:del w:id="28187" w:author="Στάθης Καπ" w:date="2023-02-26T09:06:00Z"/>
                    <w:sz w:val="18"/>
                    <w:szCs w:val="18"/>
                  </w:rPr>
                </w:rPrChange>
              </w:rPr>
            </w:pPr>
            <w:bookmarkStart w:id="28188" w:name="_Toc129057976"/>
            <w:bookmarkEnd w:id="28188"/>
          </w:p>
        </w:tc>
        <w:tc>
          <w:tcPr>
            <w:tcW w:w="663" w:type="dxa"/>
          </w:tcPr>
          <w:p w14:paraId="7DE846AD" w14:textId="1DAA766A" w:rsidR="008E010E" w:rsidRPr="00744E3F" w:rsidDel="009B47BA" w:rsidRDefault="008E010E" w:rsidP="00D1397D">
            <w:pPr>
              <w:rPr>
                <w:del w:id="28189" w:author="Στάθης Καπ" w:date="2023-02-26T09:06:00Z"/>
                <w:sz w:val="18"/>
                <w:szCs w:val="18"/>
                <w:lang w:val="el-GR"/>
                <w:rPrChange w:id="28190" w:author="Στάθης Καπ" w:date="2023-03-03T06:42:00Z">
                  <w:rPr>
                    <w:del w:id="28191" w:author="Στάθης Καπ" w:date="2023-02-26T09:06:00Z"/>
                    <w:sz w:val="18"/>
                    <w:szCs w:val="18"/>
                  </w:rPr>
                </w:rPrChange>
              </w:rPr>
            </w:pPr>
            <w:bookmarkStart w:id="28192" w:name="_Toc129057977"/>
            <w:bookmarkEnd w:id="28192"/>
          </w:p>
        </w:tc>
        <w:tc>
          <w:tcPr>
            <w:tcW w:w="764" w:type="dxa"/>
          </w:tcPr>
          <w:p w14:paraId="52EC6504" w14:textId="2F8D8093" w:rsidR="008E010E" w:rsidRPr="00744E3F" w:rsidDel="009B47BA" w:rsidRDefault="008E010E" w:rsidP="00D1397D">
            <w:pPr>
              <w:rPr>
                <w:del w:id="28193" w:author="Στάθης Καπ" w:date="2023-02-26T09:06:00Z"/>
                <w:sz w:val="18"/>
                <w:szCs w:val="18"/>
                <w:lang w:val="el-GR"/>
                <w:rPrChange w:id="28194" w:author="Στάθης Καπ" w:date="2023-03-03T06:42:00Z">
                  <w:rPr>
                    <w:del w:id="28195" w:author="Στάθης Καπ" w:date="2023-02-26T09:06:00Z"/>
                    <w:sz w:val="18"/>
                    <w:szCs w:val="18"/>
                  </w:rPr>
                </w:rPrChange>
              </w:rPr>
            </w:pPr>
            <w:bookmarkStart w:id="28196" w:name="_Toc129057978"/>
            <w:bookmarkEnd w:id="28196"/>
          </w:p>
        </w:tc>
        <w:tc>
          <w:tcPr>
            <w:tcW w:w="630" w:type="dxa"/>
          </w:tcPr>
          <w:p w14:paraId="51EC2232" w14:textId="628A467D" w:rsidR="008E010E" w:rsidRPr="00744E3F" w:rsidDel="009B47BA" w:rsidRDefault="008E010E" w:rsidP="00D1397D">
            <w:pPr>
              <w:rPr>
                <w:del w:id="28197" w:author="Στάθης Καπ" w:date="2023-02-26T09:06:00Z"/>
                <w:sz w:val="18"/>
                <w:szCs w:val="18"/>
                <w:lang w:val="el-GR"/>
                <w:rPrChange w:id="28198" w:author="Στάθης Καπ" w:date="2023-03-03T06:42:00Z">
                  <w:rPr>
                    <w:del w:id="28199" w:author="Στάθης Καπ" w:date="2023-02-26T09:06:00Z"/>
                    <w:sz w:val="18"/>
                    <w:szCs w:val="18"/>
                  </w:rPr>
                </w:rPrChange>
              </w:rPr>
            </w:pPr>
            <w:bookmarkStart w:id="28200" w:name="_Toc129057979"/>
            <w:bookmarkEnd w:id="28200"/>
          </w:p>
        </w:tc>
        <w:tc>
          <w:tcPr>
            <w:tcW w:w="663" w:type="dxa"/>
          </w:tcPr>
          <w:p w14:paraId="6AE8A689" w14:textId="6DBF275D" w:rsidR="008E010E" w:rsidRPr="00744E3F" w:rsidDel="009B47BA" w:rsidRDefault="008E010E" w:rsidP="00D1397D">
            <w:pPr>
              <w:rPr>
                <w:del w:id="28201" w:author="Στάθης Καπ" w:date="2023-02-26T09:06:00Z"/>
                <w:sz w:val="18"/>
                <w:szCs w:val="18"/>
                <w:lang w:val="el-GR"/>
                <w:rPrChange w:id="28202" w:author="Στάθης Καπ" w:date="2023-03-03T06:42:00Z">
                  <w:rPr>
                    <w:del w:id="28203" w:author="Στάθης Καπ" w:date="2023-02-26T09:06:00Z"/>
                    <w:sz w:val="18"/>
                    <w:szCs w:val="18"/>
                  </w:rPr>
                </w:rPrChange>
              </w:rPr>
            </w:pPr>
            <w:bookmarkStart w:id="28204" w:name="_Toc129057980"/>
            <w:bookmarkEnd w:id="28204"/>
          </w:p>
        </w:tc>
        <w:tc>
          <w:tcPr>
            <w:tcW w:w="764" w:type="dxa"/>
          </w:tcPr>
          <w:p w14:paraId="7A49D5D2" w14:textId="59560196" w:rsidR="008E010E" w:rsidRPr="00744E3F" w:rsidDel="009B47BA" w:rsidRDefault="008E010E" w:rsidP="00D1397D">
            <w:pPr>
              <w:rPr>
                <w:del w:id="28205" w:author="Στάθης Καπ" w:date="2023-02-26T09:06:00Z"/>
                <w:sz w:val="18"/>
                <w:szCs w:val="18"/>
                <w:lang w:val="el-GR"/>
                <w:rPrChange w:id="28206" w:author="Στάθης Καπ" w:date="2023-03-03T06:42:00Z">
                  <w:rPr>
                    <w:del w:id="28207" w:author="Στάθης Καπ" w:date="2023-02-26T09:06:00Z"/>
                    <w:sz w:val="18"/>
                    <w:szCs w:val="18"/>
                  </w:rPr>
                </w:rPrChange>
              </w:rPr>
            </w:pPr>
            <w:bookmarkStart w:id="28208" w:name="_Toc129057981"/>
            <w:bookmarkEnd w:id="28208"/>
          </w:p>
        </w:tc>
        <w:tc>
          <w:tcPr>
            <w:tcW w:w="630" w:type="dxa"/>
          </w:tcPr>
          <w:p w14:paraId="7D9CC376" w14:textId="5387B96C" w:rsidR="008E010E" w:rsidRPr="00744E3F" w:rsidDel="009B47BA" w:rsidRDefault="008E010E" w:rsidP="00D1397D">
            <w:pPr>
              <w:rPr>
                <w:del w:id="28209" w:author="Στάθης Καπ" w:date="2023-02-26T09:06:00Z"/>
                <w:sz w:val="18"/>
                <w:szCs w:val="18"/>
                <w:lang w:val="el-GR"/>
                <w:rPrChange w:id="28210" w:author="Στάθης Καπ" w:date="2023-03-03T06:42:00Z">
                  <w:rPr>
                    <w:del w:id="28211" w:author="Στάθης Καπ" w:date="2023-02-26T09:06:00Z"/>
                    <w:sz w:val="18"/>
                    <w:szCs w:val="18"/>
                  </w:rPr>
                </w:rPrChange>
              </w:rPr>
            </w:pPr>
            <w:bookmarkStart w:id="28212" w:name="_Toc129057982"/>
            <w:bookmarkEnd w:id="28212"/>
          </w:p>
        </w:tc>
        <w:tc>
          <w:tcPr>
            <w:tcW w:w="654" w:type="dxa"/>
          </w:tcPr>
          <w:p w14:paraId="02036E8C" w14:textId="18E14D96" w:rsidR="008E010E" w:rsidRPr="00744E3F" w:rsidDel="009B47BA" w:rsidRDefault="008E010E" w:rsidP="00D1397D">
            <w:pPr>
              <w:rPr>
                <w:del w:id="28213" w:author="Στάθης Καπ" w:date="2023-02-26T09:06:00Z"/>
                <w:sz w:val="18"/>
                <w:szCs w:val="18"/>
                <w:lang w:val="el-GR"/>
                <w:rPrChange w:id="28214" w:author="Στάθης Καπ" w:date="2023-03-03T06:42:00Z">
                  <w:rPr>
                    <w:del w:id="28215" w:author="Στάθης Καπ" w:date="2023-02-26T09:06:00Z"/>
                    <w:sz w:val="18"/>
                    <w:szCs w:val="18"/>
                  </w:rPr>
                </w:rPrChange>
              </w:rPr>
            </w:pPr>
            <w:bookmarkStart w:id="28216" w:name="_Toc129057983"/>
            <w:bookmarkEnd w:id="28216"/>
          </w:p>
        </w:tc>
        <w:tc>
          <w:tcPr>
            <w:tcW w:w="754" w:type="dxa"/>
          </w:tcPr>
          <w:p w14:paraId="58B49AE5" w14:textId="166A35CE" w:rsidR="008E010E" w:rsidRPr="00744E3F" w:rsidDel="009B47BA" w:rsidRDefault="008E010E" w:rsidP="00D1397D">
            <w:pPr>
              <w:rPr>
                <w:del w:id="28217" w:author="Στάθης Καπ" w:date="2023-02-26T09:06:00Z"/>
                <w:sz w:val="18"/>
                <w:szCs w:val="18"/>
                <w:lang w:val="el-GR"/>
                <w:rPrChange w:id="28218" w:author="Στάθης Καπ" w:date="2023-03-03T06:42:00Z">
                  <w:rPr>
                    <w:del w:id="28219" w:author="Στάθης Καπ" w:date="2023-02-26T09:06:00Z"/>
                    <w:sz w:val="18"/>
                    <w:szCs w:val="18"/>
                  </w:rPr>
                </w:rPrChange>
              </w:rPr>
            </w:pPr>
            <w:bookmarkStart w:id="28220" w:name="_Toc129057984"/>
            <w:bookmarkEnd w:id="28220"/>
          </w:p>
        </w:tc>
        <w:tc>
          <w:tcPr>
            <w:tcW w:w="622" w:type="dxa"/>
          </w:tcPr>
          <w:p w14:paraId="23A71937" w14:textId="039EF02A" w:rsidR="008E010E" w:rsidRPr="00744E3F" w:rsidDel="009B47BA" w:rsidRDefault="008E010E" w:rsidP="00D1397D">
            <w:pPr>
              <w:rPr>
                <w:del w:id="28221" w:author="Στάθης Καπ" w:date="2023-02-26T09:06:00Z"/>
                <w:sz w:val="18"/>
                <w:szCs w:val="18"/>
                <w:lang w:val="el-GR"/>
                <w:rPrChange w:id="28222" w:author="Στάθης Καπ" w:date="2023-03-03T06:42:00Z">
                  <w:rPr>
                    <w:del w:id="28223" w:author="Στάθης Καπ" w:date="2023-02-26T09:06:00Z"/>
                    <w:sz w:val="18"/>
                    <w:szCs w:val="18"/>
                  </w:rPr>
                </w:rPrChange>
              </w:rPr>
            </w:pPr>
            <w:bookmarkStart w:id="28224" w:name="_Toc129057985"/>
            <w:bookmarkEnd w:id="28224"/>
          </w:p>
        </w:tc>
        <w:bookmarkStart w:id="28225" w:name="_Toc129057986"/>
        <w:bookmarkEnd w:id="28225"/>
      </w:tr>
      <w:tr w:rsidR="008E010E" w:rsidRPr="007E7879" w:rsidDel="009B47BA" w14:paraId="38DDAC88" w14:textId="3D751476" w:rsidTr="00D1397D">
        <w:trPr>
          <w:del w:id="28226" w:author="Στάθης Καπ" w:date="2023-02-26T09:06:00Z"/>
        </w:trPr>
        <w:tc>
          <w:tcPr>
            <w:tcW w:w="627" w:type="dxa"/>
          </w:tcPr>
          <w:p w14:paraId="10DCA008" w14:textId="001FC699" w:rsidR="008E010E" w:rsidRPr="00744E3F" w:rsidDel="009B47BA" w:rsidRDefault="008E010E" w:rsidP="00D1397D">
            <w:pPr>
              <w:rPr>
                <w:del w:id="28227" w:author="Στάθης Καπ" w:date="2023-02-26T09:06:00Z"/>
                <w:sz w:val="18"/>
                <w:szCs w:val="18"/>
                <w:lang w:val="el-GR"/>
                <w:rPrChange w:id="28228" w:author="Στάθης Καπ" w:date="2023-03-03T06:42:00Z">
                  <w:rPr>
                    <w:del w:id="28229" w:author="Στάθης Καπ" w:date="2023-02-26T09:06:00Z"/>
                    <w:sz w:val="18"/>
                    <w:szCs w:val="18"/>
                  </w:rPr>
                </w:rPrChange>
              </w:rPr>
            </w:pPr>
            <w:del w:id="28230" w:author="Στάθης Καπ" w:date="2023-02-26T08:45:00Z">
              <w:r w:rsidRPr="006E0881" w:rsidDel="00715EE1">
                <w:rPr>
                  <w:sz w:val="18"/>
                  <w:szCs w:val="18"/>
                </w:rPr>
                <w:delText>Pr</w:delText>
              </w:r>
              <w:r w:rsidRPr="00744E3F" w:rsidDel="00715EE1">
                <w:rPr>
                  <w:sz w:val="18"/>
                  <w:szCs w:val="18"/>
                  <w:lang w:val="el-GR"/>
                  <w:rPrChange w:id="28231" w:author="Στάθης Καπ" w:date="2023-03-03T06:42:00Z">
                    <w:rPr>
                      <w:sz w:val="18"/>
                      <w:szCs w:val="18"/>
                    </w:rPr>
                  </w:rPrChange>
                </w:rPr>
                <w:delText>18</w:delText>
              </w:r>
            </w:del>
            <w:bookmarkStart w:id="28232" w:name="_Toc129057987"/>
            <w:bookmarkEnd w:id="28232"/>
          </w:p>
        </w:tc>
        <w:tc>
          <w:tcPr>
            <w:tcW w:w="663" w:type="dxa"/>
          </w:tcPr>
          <w:p w14:paraId="7AF40ED8" w14:textId="5E127A3A" w:rsidR="008E010E" w:rsidRPr="00744E3F" w:rsidDel="009B47BA" w:rsidRDefault="008E010E" w:rsidP="00D1397D">
            <w:pPr>
              <w:rPr>
                <w:del w:id="28233" w:author="Στάθης Καπ" w:date="2023-02-26T09:06:00Z"/>
                <w:sz w:val="18"/>
                <w:szCs w:val="18"/>
                <w:lang w:val="el-GR"/>
                <w:rPrChange w:id="28234" w:author="Στάθης Καπ" w:date="2023-03-03T06:42:00Z">
                  <w:rPr>
                    <w:del w:id="28235" w:author="Στάθης Καπ" w:date="2023-02-26T09:06:00Z"/>
                    <w:sz w:val="18"/>
                    <w:szCs w:val="18"/>
                  </w:rPr>
                </w:rPrChange>
              </w:rPr>
            </w:pPr>
            <w:bookmarkStart w:id="28236" w:name="_Toc129057988"/>
            <w:bookmarkEnd w:id="28236"/>
          </w:p>
        </w:tc>
        <w:tc>
          <w:tcPr>
            <w:tcW w:w="764" w:type="dxa"/>
          </w:tcPr>
          <w:p w14:paraId="7FEA80A8" w14:textId="05E7E814" w:rsidR="008E010E" w:rsidRPr="00744E3F" w:rsidDel="009B47BA" w:rsidRDefault="008E010E" w:rsidP="00D1397D">
            <w:pPr>
              <w:rPr>
                <w:del w:id="28237" w:author="Στάθης Καπ" w:date="2023-02-26T09:06:00Z"/>
                <w:sz w:val="18"/>
                <w:szCs w:val="18"/>
                <w:lang w:val="el-GR"/>
                <w:rPrChange w:id="28238" w:author="Στάθης Καπ" w:date="2023-03-03T06:42:00Z">
                  <w:rPr>
                    <w:del w:id="28239" w:author="Στάθης Καπ" w:date="2023-02-26T09:06:00Z"/>
                    <w:sz w:val="18"/>
                    <w:szCs w:val="18"/>
                  </w:rPr>
                </w:rPrChange>
              </w:rPr>
            </w:pPr>
            <w:bookmarkStart w:id="28240" w:name="_Toc129057989"/>
            <w:bookmarkEnd w:id="28240"/>
          </w:p>
        </w:tc>
        <w:tc>
          <w:tcPr>
            <w:tcW w:w="630" w:type="dxa"/>
          </w:tcPr>
          <w:p w14:paraId="6256A78A" w14:textId="2CBF036F" w:rsidR="008E010E" w:rsidRPr="00744E3F" w:rsidDel="009B47BA" w:rsidRDefault="008E010E" w:rsidP="00D1397D">
            <w:pPr>
              <w:rPr>
                <w:del w:id="28241" w:author="Στάθης Καπ" w:date="2023-02-26T09:06:00Z"/>
                <w:sz w:val="18"/>
                <w:szCs w:val="18"/>
                <w:lang w:val="el-GR"/>
                <w:rPrChange w:id="28242" w:author="Στάθης Καπ" w:date="2023-03-03T06:42:00Z">
                  <w:rPr>
                    <w:del w:id="28243" w:author="Στάθης Καπ" w:date="2023-02-26T09:06:00Z"/>
                    <w:sz w:val="18"/>
                    <w:szCs w:val="18"/>
                  </w:rPr>
                </w:rPrChange>
              </w:rPr>
            </w:pPr>
            <w:bookmarkStart w:id="28244" w:name="_Toc129057990"/>
            <w:bookmarkEnd w:id="28244"/>
          </w:p>
        </w:tc>
        <w:tc>
          <w:tcPr>
            <w:tcW w:w="663" w:type="dxa"/>
          </w:tcPr>
          <w:p w14:paraId="31663260" w14:textId="36F38DB2" w:rsidR="008E010E" w:rsidRPr="00744E3F" w:rsidDel="009B47BA" w:rsidRDefault="008E010E" w:rsidP="00D1397D">
            <w:pPr>
              <w:rPr>
                <w:del w:id="28245" w:author="Στάθης Καπ" w:date="2023-02-26T09:06:00Z"/>
                <w:sz w:val="18"/>
                <w:szCs w:val="18"/>
                <w:lang w:val="el-GR"/>
                <w:rPrChange w:id="28246" w:author="Στάθης Καπ" w:date="2023-03-03T06:42:00Z">
                  <w:rPr>
                    <w:del w:id="28247" w:author="Στάθης Καπ" w:date="2023-02-26T09:06:00Z"/>
                    <w:sz w:val="18"/>
                    <w:szCs w:val="18"/>
                  </w:rPr>
                </w:rPrChange>
              </w:rPr>
            </w:pPr>
            <w:bookmarkStart w:id="28248" w:name="_Toc129057991"/>
            <w:bookmarkEnd w:id="28248"/>
          </w:p>
        </w:tc>
        <w:tc>
          <w:tcPr>
            <w:tcW w:w="764" w:type="dxa"/>
          </w:tcPr>
          <w:p w14:paraId="38A74D2A" w14:textId="388FAD5F" w:rsidR="008E010E" w:rsidRPr="00744E3F" w:rsidDel="009B47BA" w:rsidRDefault="008E010E" w:rsidP="00D1397D">
            <w:pPr>
              <w:rPr>
                <w:del w:id="28249" w:author="Στάθης Καπ" w:date="2023-02-26T09:06:00Z"/>
                <w:sz w:val="18"/>
                <w:szCs w:val="18"/>
                <w:lang w:val="el-GR"/>
                <w:rPrChange w:id="28250" w:author="Στάθης Καπ" w:date="2023-03-03T06:42:00Z">
                  <w:rPr>
                    <w:del w:id="28251" w:author="Στάθης Καπ" w:date="2023-02-26T09:06:00Z"/>
                    <w:sz w:val="18"/>
                    <w:szCs w:val="18"/>
                  </w:rPr>
                </w:rPrChange>
              </w:rPr>
            </w:pPr>
            <w:bookmarkStart w:id="28252" w:name="_Toc129057992"/>
            <w:bookmarkEnd w:id="28252"/>
          </w:p>
        </w:tc>
        <w:tc>
          <w:tcPr>
            <w:tcW w:w="630" w:type="dxa"/>
          </w:tcPr>
          <w:p w14:paraId="05481842" w14:textId="7AFAE8D4" w:rsidR="008E010E" w:rsidRPr="00744E3F" w:rsidDel="009B47BA" w:rsidRDefault="008E010E" w:rsidP="00D1397D">
            <w:pPr>
              <w:rPr>
                <w:del w:id="28253" w:author="Στάθης Καπ" w:date="2023-02-26T09:06:00Z"/>
                <w:sz w:val="18"/>
                <w:szCs w:val="18"/>
                <w:lang w:val="el-GR"/>
                <w:rPrChange w:id="28254" w:author="Στάθης Καπ" w:date="2023-03-03T06:42:00Z">
                  <w:rPr>
                    <w:del w:id="28255" w:author="Στάθης Καπ" w:date="2023-02-26T09:06:00Z"/>
                    <w:sz w:val="18"/>
                    <w:szCs w:val="18"/>
                  </w:rPr>
                </w:rPrChange>
              </w:rPr>
            </w:pPr>
            <w:bookmarkStart w:id="28256" w:name="_Toc129057993"/>
            <w:bookmarkEnd w:id="28256"/>
          </w:p>
        </w:tc>
        <w:tc>
          <w:tcPr>
            <w:tcW w:w="663" w:type="dxa"/>
          </w:tcPr>
          <w:p w14:paraId="39D740D8" w14:textId="06C30C9F" w:rsidR="008E010E" w:rsidRPr="00744E3F" w:rsidDel="009B47BA" w:rsidRDefault="008E010E" w:rsidP="00D1397D">
            <w:pPr>
              <w:rPr>
                <w:del w:id="28257" w:author="Στάθης Καπ" w:date="2023-02-26T09:06:00Z"/>
                <w:sz w:val="18"/>
                <w:szCs w:val="18"/>
                <w:lang w:val="el-GR"/>
                <w:rPrChange w:id="28258" w:author="Στάθης Καπ" w:date="2023-03-03T06:42:00Z">
                  <w:rPr>
                    <w:del w:id="28259" w:author="Στάθης Καπ" w:date="2023-02-26T09:06:00Z"/>
                    <w:sz w:val="18"/>
                    <w:szCs w:val="18"/>
                  </w:rPr>
                </w:rPrChange>
              </w:rPr>
            </w:pPr>
            <w:bookmarkStart w:id="28260" w:name="_Toc129057994"/>
            <w:bookmarkEnd w:id="28260"/>
          </w:p>
        </w:tc>
        <w:tc>
          <w:tcPr>
            <w:tcW w:w="764" w:type="dxa"/>
          </w:tcPr>
          <w:p w14:paraId="11DF6009" w14:textId="03C7F021" w:rsidR="008E010E" w:rsidRPr="00744E3F" w:rsidDel="009B47BA" w:rsidRDefault="008E010E" w:rsidP="00D1397D">
            <w:pPr>
              <w:rPr>
                <w:del w:id="28261" w:author="Στάθης Καπ" w:date="2023-02-26T09:06:00Z"/>
                <w:sz w:val="18"/>
                <w:szCs w:val="18"/>
                <w:lang w:val="el-GR"/>
                <w:rPrChange w:id="28262" w:author="Στάθης Καπ" w:date="2023-03-03T06:42:00Z">
                  <w:rPr>
                    <w:del w:id="28263" w:author="Στάθης Καπ" w:date="2023-02-26T09:06:00Z"/>
                    <w:sz w:val="18"/>
                    <w:szCs w:val="18"/>
                  </w:rPr>
                </w:rPrChange>
              </w:rPr>
            </w:pPr>
            <w:bookmarkStart w:id="28264" w:name="_Toc129057995"/>
            <w:bookmarkEnd w:id="28264"/>
          </w:p>
        </w:tc>
        <w:tc>
          <w:tcPr>
            <w:tcW w:w="630" w:type="dxa"/>
          </w:tcPr>
          <w:p w14:paraId="4173EA46" w14:textId="2853D697" w:rsidR="008E010E" w:rsidRPr="00744E3F" w:rsidDel="009B47BA" w:rsidRDefault="008E010E" w:rsidP="00D1397D">
            <w:pPr>
              <w:rPr>
                <w:del w:id="28265" w:author="Στάθης Καπ" w:date="2023-02-26T09:06:00Z"/>
                <w:sz w:val="18"/>
                <w:szCs w:val="18"/>
                <w:lang w:val="el-GR"/>
                <w:rPrChange w:id="28266" w:author="Στάθης Καπ" w:date="2023-03-03T06:42:00Z">
                  <w:rPr>
                    <w:del w:id="28267" w:author="Στάθης Καπ" w:date="2023-02-26T09:06:00Z"/>
                    <w:sz w:val="18"/>
                    <w:szCs w:val="18"/>
                  </w:rPr>
                </w:rPrChange>
              </w:rPr>
            </w:pPr>
            <w:bookmarkStart w:id="28268" w:name="_Toc129057996"/>
            <w:bookmarkEnd w:id="28268"/>
          </w:p>
        </w:tc>
        <w:tc>
          <w:tcPr>
            <w:tcW w:w="654" w:type="dxa"/>
          </w:tcPr>
          <w:p w14:paraId="16EF5154" w14:textId="335C25F7" w:rsidR="008E010E" w:rsidRPr="00744E3F" w:rsidDel="009B47BA" w:rsidRDefault="008E010E" w:rsidP="00D1397D">
            <w:pPr>
              <w:rPr>
                <w:del w:id="28269" w:author="Στάθης Καπ" w:date="2023-02-26T09:06:00Z"/>
                <w:sz w:val="18"/>
                <w:szCs w:val="18"/>
                <w:lang w:val="el-GR"/>
                <w:rPrChange w:id="28270" w:author="Στάθης Καπ" w:date="2023-03-03T06:42:00Z">
                  <w:rPr>
                    <w:del w:id="28271" w:author="Στάθης Καπ" w:date="2023-02-26T09:06:00Z"/>
                    <w:sz w:val="18"/>
                    <w:szCs w:val="18"/>
                  </w:rPr>
                </w:rPrChange>
              </w:rPr>
            </w:pPr>
            <w:bookmarkStart w:id="28272" w:name="_Toc129057997"/>
            <w:bookmarkEnd w:id="28272"/>
          </w:p>
        </w:tc>
        <w:tc>
          <w:tcPr>
            <w:tcW w:w="754" w:type="dxa"/>
          </w:tcPr>
          <w:p w14:paraId="760FCB72" w14:textId="712936AA" w:rsidR="008E010E" w:rsidRPr="00744E3F" w:rsidDel="009B47BA" w:rsidRDefault="008E010E" w:rsidP="00D1397D">
            <w:pPr>
              <w:rPr>
                <w:del w:id="28273" w:author="Στάθης Καπ" w:date="2023-02-26T09:06:00Z"/>
                <w:sz w:val="18"/>
                <w:szCs w:val="18"/>
                <w:lang w:val="el-GR"/>
                <w:rPrChange w:id="28274" w:author="Στάθης Καπ" w:date="2023-03-03T06:42:00Z">
                  <w:rPr>
                    <w:del w:id="28275" w:author="Στάθης Καπ" w:date="2023-02-26T09:06:00Z"/>
                    <w:sz w:val="18"/>
                    <w:szCs w:val="18"/>
                  </w:rPr>
                </w:rPrChange>
              </w:rPr>
            </w:pPr>
            <w:bookmarkStart w:id="28276" w:name="_Toc129057998"/>
            <w:bookmarkEnd w:id="28276"/>
          </w:p>
        </w:tc>
        <w:tc>
          <w:tcPr>
            <w:tcW w:w="622" w:type="dxa"/>
          </w:tcPr>
          <w:p w14:paraId="56FCBCA3" w14:textId="552311F7" w:rsidR="008E010E" w:rsidRPr="00744E3F" w:rsidDel="009B47BA" w:rsidRDefault="008E010E" w:rsidP="00D1397D">
            <w:pPr>
              <w:rPr>
                <w:del w:id="28277" w:author="Στάθης Καπ" w:date="2023-02-26T09:06:00Z"/>
                <w:sz w:val="18"/>
                <w:szCs w:val="18"/>
                <w:lang w:val="el-GR"/>
                <w:rPrChange w:id="28278" w:author="Στάθης Καπ" w:date="2023-03-03T06:42:00Z">
                  <w:rPr>
                    <w:del w:id="28279" w:author="Στάθης Καπ" w:date="2023-02-26T09:06:00Z"/>
                    <w:sz w:val="18"/>
                    <w:szCs w:val="18"/>
                  </w:rPr>
                </w:rPrChange>
              </w:rPr>
            </w:pPr>
            <w:bookmarkStart w:id="28280" w:name="_Toc129057999"/>
            <w:bookmarkEnd w:id="28280"/>
          </w:p>
        </w:tc>
        <w:bookmarkStart w:id="28281" w:name="_Toc129058000"/>
        <w:bookmarkEnd w:id="28281"/>
      </w:tr>
      <w:tr w:rsidR="008E010E" w:rsidRPr="007E7879" w:rsidDel="009B47BA" w14:paraId="5D79EB47" w14:textId="411DD6BE" w:rsidTr="00D1397D">
        <w:trPr>
          <w:del w:id="28282" w:author="Στάθης Καπ" w:date="2023-02-26T09:06:00Z"/>
        </w:trPr>
        <w:tc>
          <w:tcPr>
            <w:tcW w:w="627" w:type="dxa"/>
          </w:tcPr>
          <w:p w14:paraId="2B30A5CA" w14:textId="4F9EC3A4" w:rsidR="008E010E" w:rsidRPr="00744E3F" w:rsidDel="009B47BA" w:rsidRDefault="008E010E" w:rsidP="00D1397D">
            <w:pPr>
              <w:rPr>
                <w:del w:id="28283" w:author="Στάθης Καπ" w:date="2023-02-26T09:06:00Z"/>
                <w:sz w:val="18"/>
                <w:szCs w:val="18"/>
                <w:lang w:val="el-GR"/>
                <w:rPrChange w:id="28284" w:author="Στάθης Καπ" w:date="2023-03-03T06:42:00Z">
                  <w:rPr>
                    <w:del w:id="28285" w:author="Στάθης Καπ" w:date="2023-02-26T09:06:00Z"/>
                    <w:sz w:val="18"/>
                    <w:szCs w:val="18"/>
                  </w:rPr>
                </w:rPrChange>
              </w:rPr>
            </w:pPr>
            <w:del w:id="28286" w:author="Στάθης Καπ" w:date="2023-02-26T08:45:00Z">
              <w:r w:rsidRPr="006E0881" w:rsidDel="00715EE1">
                <w:rPr>
                  <w:sz w:val="18"/>
                  <w:szCs w:val="18"/>
                </w:rPr>
                <w:delText>Pr</w:delText>
              </w:r>
              <w:r w:rsidRPr="00744E3F" w:rsidDel="00715EE1">
                <w:rPr>
                  <w:sz w:val="18"/>
                  <w:szCs w:val="18"/>
                  <w:lang w:val="el-GR"/>
                  <w:rPrChange w:id="28287" w:author="Στάθης Καπ" w:date="2023-03-03T06:42:00Z">
                    <w:rPr>
                      <w:sz w:val="18"/>
                      <w:szCs w:val="18"/>
                    </w:rPr>
                  </w:rPrChange>
                </w:rPr>
                <w:delText>19</w:delText>
              </w:r>
            </w:del>
            <w:bookmarkStart w:id="28288" w:name="_Toc129058001"/>
            <w:bookmarkEnd w:id="28288"/>
          </w:p>
        </w:tc>
        <w:tc>
          <w:tcPr>
            <w:tcW w:w="663" w:type="dxa"/>
          </w:tcPr>
          <w:p w14:paraId="0454FBB2" w14:textId="18C43D14" w:rsidR="008E010E" w:rsidRPr="00744E3F" w:rsidDel="009B47BA" w:rsidRDefault="008E010E" w:rsidP="00D1397D">
            <w:pPr>
              <w:rPr>
                <w:del w:id="28289" w:author="Στάθης Καπ" w:date="2023-02-26T09:06:00Z"/>
                <w:sz w:val="18"/>
                <w:szCs w:val="18"/>
                <w:lang w:val="el-GR"/>
                <w:rPrChange w:id="28290" w:author="Στάθης Καπ" w:date="2023-03-03T06:42:00Z">
                  <w:rPr>
                    <w:del w:id="28291" w:author="Στάθης Καπ" w:date="2023-02-26T09:06:00Z"/>
                    <w:sz w:val="18"/>
                    <w:szCs w:val="18"/>
                  </w:rPr>
                </w:rPrChange>
              </w:rPr>
            </w:pPr>
            <w:bookmarkStart w:id="28292" w:name="_Toc129058002"/>
            <w:bookmarkEnd w:id="28292"/>
          </w:p>
        </w:tc>
        <w:tc>
          <w:tcPr>
            <w:tcW w:w="764" w:type="dxa"/>
          </w:tcPr>
          <w:p w14:paraId="4B488FD0" w14:textId="3B67DB38" w:rsidR="008E010E" w:rsidRPr="00744E3F" w:rsidDel="009B47BA" w:rsidRDefault="008E010E" w:rsidP="00D1397D">
            <w:pPr>
              <w:rPr>
                <w:del w:id="28293" w:author="Στάθης Καπ" w:date="2023-02-26T09:06:00Z"/>
                <w:sz w:val="18"/>
                <w:szCs w:val="18"/>
                <w:lang w:val="el-GR"/>
                <w:rPrChange w:id="28294" w:author="Στάθης Καπ" w:date="2023-03-03T06:42:00Z">
                  <w:rPr>
                    <w:del w:id="28295" w:author="Στάθης Καπ" w:date="2023-02-26T09:06:00Z"/>
                    <w:sz w:val="18"/>
                    <w:szCs w:val="18"/>
                  </w:rPr>
                </w:rPrChange>
              </w:rPr>
            </w:pPr>
            <w:bookmarkStart w:id="28296" w:name="_Toc129058003"/>
            <w:bookmarkEnd w:id="28296"/>
          </w:p>
        </w:tc>
        <w:tc>
          <w:tcPr>
            <w:tcW w:w="630" w:type="dxa"/>
          </w:tcPr>
          <w:p w14:paraId="39C20896" w14:textId="1A51BA9A" w:rsidR="008E010E" w:rsidRPr="00744E3F" w:rsidDel="009B47BA" w:rsidRDefault="008E010E" w:rsidP="00D1397D">
            <w:pPr>
              <w:rPr>
                <w:del w:id="28297" w:author="Στάθης Καπ" w:date="2023-02-26T09:06:00Z"/>
                <w:sz w:val="18"/>
                <w:szCs w:val="18"/>
                <w:lang w:val="el-GR"/>
                <w:rPrChange w:id="28298" w:author="Στάθης Καπ" w:date="2023-03-03T06:42:00Z">
                  <w:rPr>
                    <w:del w:id="28299" w:author="Στάθης Καπ" w:date="2023-02-26T09:06:00Z"/>
                    <w:sz w:val="18"/>
                    <w:szCs w:val="18"/>
                  </w:rPr>
                </w:rPrChange>
              </w:rPr>
            </w:pPr>
            <w:bookmarkStart w:id="28300" w:name="_Toc129058004"/>
            <w:bookmarkEnd w:id="28300"/>
          </w:p>
        </w:tc>
        <w:tc>
          <w:tcPr>
            <w:tcW w:w="663" w:type="dxa"/>
          </w:tcPr>
          <w:p w14:paraId="63D03D27" w14:textId="4C7075D2" w:rsidR="008E010E" w:rsidRPr="00744E3F" w:rsidDel="009B47BA" w:rsidRDefault="008E010E" w:rsidP="00D1397D">
            <w:pPr>
              <w:rPr>
                <w:del w:id="28301" w:author="Στάθης Καπ" w:date="2023-02-26T09:06:00Z"/>
                <w:sz w:val="18"/>
                <w:szCs w:val="18"/>
                <w:lang w:val="el-GR"/>
                <w:rPrChange w:id="28302" w:author="Στάθης Καπ" w:date="2023-03-03T06:42:00Z">
                  <w:rPr>
                    <w:del w:id="28303" w:author="Στάθης Καπ" w:date="2023-02-26T09:06:00Z"/>
                    <w:sz w:val="18"/>
                    <w:szCs w:val="18"/>
                  </w:rPr>
                </w:rPrChange>
              </w:rPr>
            </w:pPr>
            <w:bookmarkStart w:id="28304" w:name="_Toc129058005"/>
            <w:bookmarkEnd w:id="28304"/>
          </w:p>
        </w:tc>
        <w:tc>
          <w:tcPr>
            <w:tcW w:w="764" w:type="dxa"/>
          </w:tcPr>
          <w:p w14:paraId="46C6F921" w14:textId="1164C4E5" w:rsidR="008E010E" w:rsidRPr="00744E3F" w:rsidDel="009B47BA" w:rsidRDefault="008E010E" w:rsidP="00D1397D">
            <w:pPr>
              <w:rPr>
                <w:del w:id="28305" w:author="Στάθης Καπ" w:date="2023-02-26T09:06:00Z"/>
                <w:sz w:val="18"/>
                <w:szCs w:val="18"/>
                <w:lang w:val="el-GR"/>
                <w:rPrChange w:id="28306" w:author="Στάθης Καπ" w:date="2023-03-03T06:42:00Z">
                  <w:rPr>
                    <w:del w:id="28307" w:author="Στάθης Καπ" w:date="2023-02-26T09:06:00Z"/>
                    <w:sz w:val="18"/>
                    <w:szCs w:val="18"/>
                  </w:rPr>
                </w:rPrChange>
              </w:rPr>
            </w:pPr>
            <w:bookmarkStart w:id="28308" w:name="_Toc129058006"/>
            <w:bookmarkEnd w:id="28308"/>
          </w:p>
        </w:tc>
        <w:tc>
          <w:tcPr>
            <w:tcW w:w="630" w:type="dxa"/>
          </w:tcPr>
          <w:p w14:paraId="5A503968" w14:textId="61E2433B" w:rsidR="008E010E" w:rsidRPr="00744E3F" w:rsidDel="009B47BA" w:rsidRDefault="008E010E" w:rsidP="00D1397D">
            <w:pPr>
              <w:rPr>
                <w:del w:id="28309" w:author="Στάθης Καπ" w:date="2023-02-26T09:06:00Z"/>
                <w:sz w:val="18"/>
                <w:szCs w:val="18"/>
                <w:lang w:val="el-GR"/>
                <w:rPrChange w:id="28310" w:author="Στάθης Καπ" w:date="2023-03-03T06:42:00Z">
                  <w:rPr>
                    <w:del w:id="28311" w:author="Στάθης Καπ" w:date="2023-02-26T09:06:00Z"/>
                    <w:sz w:val="18"/>
                    <w:szCs w:val="18"/>
                  </w:rPr>
                </w:rPrChange>
              </w:rPr>
            </w:pPr>
            <w:bookmarkStart w:id="28312" w:name="_Toc129058007"/>
            <w:bookmarkEnd w:id="28312"/>
          </w:p>
        </w:tc>
        <w:tc>
          <w:tcPr>
            <w:tcW w:w="663" w:type="dxa"/>
          </w:tcPr>
          <w:p w14:paraId="52B7437D" w14:textId="403A178F" w:rsidR="008E010E" w:rsidRPr="00744E3F" w:rsidDel="009B47BA" w:rsidRDefault="008E010E" w:rsidP="00D1397D">
            <w:pPr>
              <w:rPr>
                <w:del w:id="28313" w:author="Στάθης Καπ" w:date="2023-02-26T09:06:00Z"/>
                <w:sz w:val="18"/>
                <w:szCs w:val="18"/>
                <w:lang w:val="el-GR"/>
                <w:rPrChange w:id="28314" w:author="Στάθης Καπ" w:date="2023-03-03T06:42:00Z">
                  <w:rPr>
                    <w:del w:id="28315" w:author="Στάθης Καπ" w:date="2023-02-26T09:06:00Z"/>
                    <w:sz w:val="18"/>
                    <w:szCs w:val="18"/>
                  </w:rPr>
                </w:rPrChange>
              </w:rPr>
            </w:pPr>
            <w:bookmarkStart w:id="28316" w:name="_Toc129058008"/>
            <w:bookmarkEnd w:id="28316"/>
          </w:p>
        </w:tc>
        <w:tc>
          <w:tcPr>
            <w:tcW w:w="764" w:type="dxa"/>
          </w:tcPr>
          <w:p w14:paraId="5BA50426" w14:textId="0FA69CB9" w:rsidR="008E010E" w:rsidRPr="00744E3F" w:rsidDel="009B47BA" w:rsidRDefault="008E010E" w:rsidP="00D1397D">
            <w:pPr>
              <w:rPr>
                <w:del w:id="28317" w:author="Στάθης Καπ" w:date="2023-02-26T09:06:00Z"/>
                <w:sz w:val="18"/>
                <w:szCs w:val="18"/>
                <w:lang w:val="el-GR"/>
                <w:rPrChange w:id="28318" w:author="Στάθης Καπ" w:date="2023-03-03T06:42:00Z">
                  <w:rPr>
                    <w:del w:id="28319" w:author="Στάθης Καπ" w:date="2023-02-26T09:06:00Z"/>
                    <w:sz w:val="18"/>
                    <w:szCs w:val="18"/>
                  </w:rPr>
                </w:rPrChange>
              </w:rPr>
            </w:pPr>
            <w:bookmarkStart w:id="28320" w:name="_Toc129058009"/>
            <w:bookmarkEnd w:id="28320"/>
          </w:p>
        </w:tc>
        <w:tc>
          <w:tcPr>
            <w:tcW w:w="630" w:type="dxa"/>
          </w:tcPr>
          <w:p w14:paraId="649D1BAA" w14:textId="05D71B89" w:rsidR="008E010E" w:rsidRPr="00744E3F" w:rsidDel="009B47BA" w:rsidRDefault="008E010E" w:rsidP="00D1397D">
            <w:pPr>
              <w:rPr>
                <w:del w:id="28321" w:author="Στάθης Καπ" w:date="2023-02-26T09:06:00Z"/>
                <w:sz w:val="18"/>
                <w:szCs w:val="18"/>
                <w:lang w:val="el-GR"/>
                <w:rPrChange w:id="28322" w:author="Στάθης Καπ" w:date="2023-03-03T06:42:00Z">
                  <w:rPr>
                    <w:del w:id="28323" w:author="Στάθης Καπ" w:date="2023-02-26T09:06:00Z"/>
                    <w:sz w:val="18"/>
                    <w:szCs w:val="18"/>
                  </w:rPr>
                </w:rPrChange>
              </w:rPr>
            </w:pPr>
            <w:bookmarkStart w:id="28324" w:name="_Toc129058010"/>
            <w:bookmarkEnd w:id="28324"/>
          </w:p>
        </w:tc>
        <w:tc>
          <w:tcPr>
            <w:tcW w:w="654" w:type="dxa"/>
          </w:tcPr>
          <w:p w14:paraId="7A3B3E3E" w14:textId="2847FE55" w:rsidR="008E010E" w:rsidRPr="00744E3F" w:rsidDel="009B47BA" w:rsidRDefault="008E010E" w:rsidP="00D1397D">
            <w:pPr>
              <w:rPr>
                <w:del w:id="28325" w:author="Στάθης Καπ" w:date="2023-02-26T09:06:00Z"/>
                <w:sz w:val="18"/>
                <w:szCs w:val="18"/>
                <w:lang w:val="el-GR"/>
                <w:rPrChange w:id="28326" w:author="Στάθης Καπ" w:date="2023-03-03T06:42:00Z">
                  <w:rPr>
                    <w:del w:id="28327" w:author="Στάθης Καπ" w:date="2023-02-26T09:06:00Z"/>
                    <w:sz w:val="18"/>
                    <w:szCs w:val="18"/>
                  </w:rPr>
                </w:rPrChange>
              </w:rPr>
            </w:pPr>
            <w:bookmarkStart w:id="28328" w:name="_Toc129058011"/>
            <w:bookmarkEnd w:id="28328"/>
          </w:p>
        </w:tc>
        <w:tc>
          <w:tcPr>
            <w:tcW w:w="754" w:type="dxa"/>
          </w:tcPr>
          <w:p w14:paraId="4DCFC988" w14:textId="6CF4D91E" w:rsidR="008E010E" w:rsidRPr="00744E3F" w:rsidDel="009B47BA" w:rsidRDefault="008E010E" w:rsidP="00D1397D">
            <w:pPr>
              <w:rPr>
                <w:del w:id="28329" w:author="Στάθης Καπ" w:date="2023-02-26T09:06:00Z"/>
                <w:sz w:val="18"/>
                <w:szCs w:val="18"/>
                <w:lang w:val="el-GR"/>
                <w:rPrChange w:id="28330" w:author="Στάθης Καπ" w:date="2023-03-03T06:42:00Z">
                  <w:rPr>
                    <w:del w:id="28331" w:author="Στάθης Καπ" w:date="2023-02-26T09:06:00Z"/>
                    <w:sz w:val="18"/>
                    <w:szCs w:val="18"/>
                  </w:rPr>
                </w:rPrChange>
              </w:rPr>
            </w:pPr>
            <w:bookmarkStart w:id="28332" w:name="_Toc129058012"/>
            <w:bookmarkEnd w:id="28332"/>
          </w:p>
        </w:tc>
        <w:tc>
          <w:tcPr>
            <w:tcW w:w="622" w:type="dxa"/>
          </w:tcPr>
          <w:p w14:paraId="37734DBC" w14:textId="083A56BA" w:rsidR="008E010E" w:rsidRPr="00744E3F" w:rsidDel="009B47BA" w:rsidRDefault="008E010E" w:rsidP="00D1397D">
            <w:pPr>
              <w:rPr>
                <w:del w:id="28333" w:author="Στάθης Καπ" w:date="2023-02-26T09:06:00Z"/>
                <w:sz w:val="18"/>
                <w:szCs w:val="18"/>
                <w:lang w:val="el-GR"/>
                <w:rPrChange w:id="28334" w:author="Στάθης Καπ" w:date="2023-03-03T06:42:00Z">
                  <w:rPr>
                    <w:del w:id="28335" w:author="Στάθης Καπ" w:date="2023-02-26T09:06:00Z"/>
                    <w:sz w:val="18"/>
                    <w:szCs w:val="18"/>
                  </w:rPr>
                </w:rPrChange>
              </w:rPr>
            </w:pPr>
            <w:bookmarkStart w:id="28336" w:name="_Toc129058013"/>
            <w:bookmarkEnd w:id="28336"/>
          </w:p>
        </w:tc>
        <w:bookmarkStart w:id="28337" w:name="_Toc129058014"/>
        <w:bookmarkEnd w:id="28337"/>
      </w:tr>
      <w:tr w:rsidR="008E010E" w:rsidRPr="007E7879" w:rsidDel="009B47BA" w14:paraId="2F3B6EB9" w14:textId="6E69ADEA" w:rsidTr="00D1397D">
        <w:trPr>
          <w:del w:id="28338" w:author="Στάθης Καπ" w:date="2023-02-26T09:06:00Z"/>
        </w:trPr>
        <w:tc>
          <w:tcPr>
            <w:tcW w:w="627" w:type="dxa"/>
          </w:tcPr>
          <w:p w14:paraId="2943F5A9" w14:textId="30C40134" w:rsidR="008E010E" w:rsidRPr="00744E3F" w:rsidDel="009B47BA" w:rsidRDefault="008E010E" w:rsidP="00D1397D">
            <w:pPr>
              <w:rPr>
                <w:del w:id="28339" w:author="Στάθης Καπ" w:date="2023-02-26T09:06:00Z"/>
                <w:sz w:val="18"/>
                <w:szCs w:val="18"/>
                <w:lang w:val="el-GR"/>
                <w:rPrChange w:id="28340" w:author="Στάθης Καπ" w:date="2023-03-03T06:42:00Z">
                  <w:rPr>
                    <w:del w:id="28341" w:author="Στάθης Καπ" w:date="2023-02-26T09:06:00Z"/>
                    <w:sz w:val="18"/>
                    <w:szCs w:val="18"/>
                  </w:rPr>
                </w:rPrChange>
              </w:rPr>
            </w:pPr>
            <w:del w:id="28342" w:author="Στάθης Καπ" w:date="2023-02-26T08:45:00Z">
              <w:r w:rsidRPr="006E0881" w:rsidDel="00715EE1">
                <w:rPr>
                  <w:sz w:val="18"/>
                  <w:szCs w:val="18"/>
                </w:rPr>
                <w:delText>Pr</w:delText>
              </w:r>
              <w:r w:rsidRPr="00744E3F" w:rsidDel="00715EE1">
                <w:rPr>
                  <w:sz w:val="18"/>
                  <w:szCs w:val="18"/>
                  <w:lang w:val="el-GR"/>
                  <w:rPrChange w:id="28343" w:author="Στάθης Καπ" w:date="2023-03-03T06:42:00Z">
                    <w:rPr>
                      <w:sz w:val="18"/>
                      <w:szCs w:val="18"/>
                    </w:rPr>
                  </w:rPrChange>
                </w:rPr>
                <w:delText>20</w:delText>
              </w:r>
            </w:del>
            <w:bookmarkStart w:id="28344" w:name="_Toc129058015"/>
            <w:bookmarkEnd w:id="28344"/>
          </w:p>
        </w:tc>
        <w:tc>
          <w:tcPr>
            <w:tcW w:w="663" w:type="dxa"/>
          </w:tcPr>
          <w:p w14:paraId="2F341954" w14:textId="6A6EFAFC" w:rsidR="008E010E" w:rsidRPr="00744E3F" w:rsidDel="009B47BA" w:rsidRDefault="008E010E" w:rsidP="00D1397D">
            <w:pPr>
              <w:rPr>
                <w:del w:id="28345" w:author="Στάθης Καπ" w:date="2023-02-26T09:06:00Z"/>
                <w:sz w:val="18"/>
                <w:szCs w:val="18"/>
                <w:lang w:val="el-GR"/>
                <w:rPrChange w:id="28346" w:author="Στάθης Καπ" w:date="2023-03-03T06:42:00Z">
                  <w:rPr>
                    <w:del w:id="28347" w:author="Στάθης Καπ" w:date="2023-02-26T09:06:00Z"/>
                    <w:sz w:val="18"/>
                    <w:szCs w:val="18"/>
                  </w:rPr>
                </w:rPrChange>
              </w:rPr>
            </w:pPr>
            <w:bookmarkStart w:id="28348" w:name="_Toc129058016"/>
            <w:bookmarkEnd w:id="28348"/>
          </w:p>
        </w:tc>
        <w:tc>
          <w:tcPr>
            <w:tcW w:w="764" w:type="dxa"/>
          </w:tcPr>
          <w:p w14:paraId="7CBC898C" w14:textId="3E9F803F" w:rsidR="008E010E" w:rsidRPr="00744E3F" w:rsidDel="009B47BA" w:rsidRDefault="008E010E" w:rsidP="00D1397D">
            <w:pPr>
              <w:rPr>
                <w:del w:id="28349" w:author="Στάθης Καπ" w:date="2023-02-26T09:06:00Z"/>
                <w:sz w:val="18"/>
                <w:szCs w:val="18"/>
                <w:lang w:val="el-GR"/>
                <w:rPrChange w:id="28350" w:author="Στάθης Καπ" w:date="2023-03-03T06:42:00Z">
                  <w:rPr>
                    <w:del w:id="28351" w:author="Στάθης Καπ" w:date="2023-02-26T09:06:00Z"/>
                    <w:sz w:val="18"/>
                    <w:szCs w:val="18"/>
                  </w:rPr>
                </w:rPrChange>
              </w:rPr>
            </w:pPr>
            <w:bookmarkStart w:id="28352" w:name="_Toc129058017"/>
            <w:bookmarkEnd w:id="28352"/>
          </w:p>
        </w:tc>
        <w:tc>
          <w:tcPr>
            <w:tcW w:w="630" w:type="dxa"/>
          </w:tcPr>
          <w:p w14:paraId="67F5BE7C" w14:textId="0807BD8B" w:rsidR="008E010E" w:rsidRPr="00744E3F" w:rsidDel="009B47BA" w:rsidRDefault="008E010E" w:rsidP="00D1397D">
            <w:pPr>
              <w:rPr>
                <w:del w:id="28353" w:author="Στάθης Καπ" w:date="2023-02-26T09:06:00Z"/>
                <w:sz w:val="18"/>
                <w:szCs w:val="18"/>
                <w:lang w:val="el-GR"/>
                <w:rPrChange w:id="28354" w:author="Στάθης Καπ" w:date="2023-03-03T06:42:00Z">
                  <w:rPr>
                    <w:del w:id="28355" w:author="Στάθης Καπ" w:date="2023-02-26T09:06:00Z"/>
                    <w:sz w:val="18"/>
                    <w:szCs w:val="18"/>
                  </w:rPr>
                </w:rPrChange>
              </w:rPr>
            </w:pPr>
            <w:bookmarkStart w:id="28356" w:name="_Toc129058018"/>
            <w:bookmarkEnd w:id="28356"/>
          </w:p>
        </w:tc>
        <w:tc>
          <w:tcPr>
            <w:tcW w:w="663" w:type="dxa"/>
          </w:tcPr>
          <w:p w14:paraId="59999A59" w14:textId="2BFF2A01" w:rsidR="008E010E" w:rsidRPr="00744E3F" w:rsidDel="009B47BA" w:rsidRDefault="008E010E" w:rsidP="00D1397D">
            <w:pPr>
              <w:rPr>
                <w:del w:id="28357" w:author="Στάθης Καπ" w:date="2023-02-26T09:06:00Z"/>
                <w:sz w:val="18"/>
                <w:szCs w:val="18"/>
                <w:lang w:val="el-GR"/>
                <w:rPrChange w:id="28358" w:author="Στάθης Καπ" w:date="2023-03-03T06:42:00Z">
                  <w:rPr>
                    <w:del w:id="28359" w:author="Στάθης Καπ" w:date="2023-02-26T09:06:00Z"/>
                    <w:sz w:val="18"/>
                    <w:szCs w:val="18"/>
                  </w:rPr>
                </w:rPrChange>
              </w:rPr>
            </w:pPr>
            <w:bookmarkStart w:id="28360" w:name="_Toc129058019"/>
            <w:bookmarkEnd w:id="28360"/>
          </w:p>
        </w:tc>
        <w:tc>
          <w:tcPr>
            <w:tcW w:w="764" w:type="dxa"/>
          </w:tcPr>
          <w:p w14:paraId="74C33979" w14:textId="76FB3E27" w:rsidR="008E010E" w:rsidRPr="00744E3F" w:rsidDel="009B47BA" w:rsidRDefault="008E010E" w:rsidP="00D1397D">
            <w:pPr>
              <w:rPr>
                <w:del w:id="28361" w:author="Στάθης Καπ" w:date="2023-02-26T09:06:00Z"/>
                <w:sz w:val="18"/>
                <w:szCs w:val="18"/>
                <w:lang w:val="el-GR"/>
                <w:rPrChange w:id="28362" w:author="Στάθης Καπ" w:date="2023-03-03T06:42:00Z">
                  <w:rPr>
                    <w:del w:id="28363" w:author="Στάθης Καπ" w:date="2023-02-26T09:06:00Z"/>
                    <w:sz w:val="18"/>
                    <w:szCs w:val="18"/>
                  </w:rPr>
                </w:rPrChange>
              </w:rPr>
            </w:pPr>
            <w:bookmarkStart w:id="28364" w:name="_Toc129058020"/>
            <w:bookmarkEnd w:id="28364"/>
          </w:p>
        </w:tc>
        <w:tc>
          <w:tcPr>
            <w:tcW w:w="630" w:type="dxa"/>
          </w:tcPr>
          <w:p w14:paraId="0080BB71" w14:textId="1F8C5D8C" w:rsidR="008E010E" w:rsidRPr="00744E3F" w:rsidDel="009B47BA" w:rsidRDefault="008E010E" w:rsidP="00D1397D">
            <w:pPr>
              <w:rPr>
                <w:del w:id="28365" w:author="Στάθης Καπ" w:date="2023-02-26T09:06:00Z"/>
                <w:sz w:val="18"/>
                <w:szCs w:val="18"/>
                <w:lang w:val="el-GR"/>
                <w:rPrChange w:id="28366" w:author="Στάθης Καπ" w:date="2023-03-03T06:42:00Z">
                  <w:rPr>
                    <w:del w:id="28367" w:author="Στάθης Καπ" w:date="2023-02-26T09:06:00Z"/>
                    <w:sz w:val="18"/>
                    <w:szCs w:val="18"/>
                  </w:rPr>
                </w:rPrChange>
              </w:rPr>
            </w:pPr>
            <w:bookmarkStart w:id="28368" w:name="_Toc129058021"/>
            <w:bookmarkEnd w:id="28368"/>
          </w:p>
        </w:tc>
        <w:tc>
          <w:tcPr>
            <w:tcW w:w="663" w:type="dxa"/>
          </w:tcPr>
          <w:p w14:paraId="65A3817D" w14:textId="66ED959B" w:rsidR="008E010E" w:rsidRPr="00744E3F" w:rsidDel="009B47BA" w:rsidRDefault="008E010E" w:rsidP="00D1397D">
            <w:pPr>
              <w:rPr>
                <w:del w:id="28369" w:author="Στάθης Καπ" w:date="2023-02-26T09:06:00Z"/>
                <w:sz w:val="18"/>
                <w:szCs w:val="18"/>
                <w:lang w:val="el-GR"/>
                <w:rPrChange w:id="28370" w:author="Στάθης Καπ" w:date="2023-03-03T06:42:00Z">
                  <w:rPr>
                    <w:del w:id="28371" w:author="Στάθης Καπ" w:date="2023-02-26T09:06:00Z"/>
                    <w:sz w:val="18"/>
                    <w:szCs w:val="18"/>
                  </w:rPr>
                </w:rPrChange>
              </w:rPr>
            </w:pPr>
            <w:bookmarkStart w:id="28372" w:name="_Toc129058022"/>
            <w:bookmarkEnd w:id="28372"/>
          </w:p>
        </w:tc>
        <w:tc>
          <w:tcPr>
            <w:tcW w:w="764" w:type="dxa"/>
          </w:tcPr>
          <w:p w14:paraId="4CAB9564" w14:textId="43913BAB" w:rsidR="008E010E" w:rsidRPr="00744E3F" w:rsidDel="009B47BA" w:rsidRDefault="008E010E" w:rsidP="00D1397D">
            <w:pPr>
              <w:rPr>
                <w:del w:id="28373" w:author="Στάθης Καπ" w:date="2023-02-26T09:06:00Z"/>
                <w:sz w:val="18"/>
                <w:szCs w:val="18"/>
                <w:lang w:val="el-GR"/>
                <w:rPrChange w:id="28374" w:author="Στάθης Καπ" w:date="2023-03-03T06:42:00Z">
                  <w:rPr>
                    <w:del w:id="28375" w:author="Στάθης Καπ" w:date="2023-02-26T09:06:00Z"/>
                    <w:sz w:val="18"/>
                    <w:szCs w:val="18"/>
                  </w:rPr>
                </w:rPrChange>
              </w:rPr>
            </w:pPr>
            <w:bookmarkStart w:id="28376" w:name="_Toc129058023"/>
            <w:bookmarkEnd w:id="28376"/>
          </w:p>
        </w:tc>
        <w:tc>
          <w:tcPr>
            <w:tcW w:w="630" w:type="dxa"/>
          </w:tcPr>
          <w:p w14:paraId="6D8F01BB" w14:textId="35AAD93A" w:rsidR="008E010E" w:rsidRPr="00744E3F" w:rsidDel="009B47BA" w:rsidRDefault="008E010E" w:rsidP="00D1397D">
            <w:pPr>
              <w:rPr>
                <w:del w:id="28377" w:author="Στάθης Καπ" w:date="2023-02-26T09:06:00Z"/>
                <w:sz w:val="18"/>
                <w:szCs w:val="18"/>
                <w:lang w:val="el-GR"/>
                <w:rPrChange w:id="28378" w:author="Στάθης Καπ" w:date="2023-03-03T06:42:00Z">
                  <w:rPr>
                    <w:del w:id="28379" w:author="Στάθης Καπ" w:date="2023-02-26T09:06:00Z"/>
                    <w:sz w:val="18"/>
                    <w:szCs w:val="18"/>
                  </w:rPr>
                </w:rPrChange>
              </w:rPr>
            </w:pPr>
            <w:bookmarkStart w:id="28380" w:name="_Toc129058024"/>
            <w:bookmarkEnd w:id="28380"/>
          </w:p>
        </w:tc>
        <w:tc>
          <w:tcPr>
            <w:tcW w:w="654" w:type="dxa"/>
          </w:tcPr>
          <w:p w14:paraId="22424C0F" w14:textId="765C5232" w:rsidR="008E010E" w:rsidRPr="00744E3F" w:rsidDel="009B47BA" w:rsidRDefault="008E010E" w:rsidP="00D1397D">
            <w:pPr>
              <w:rPr>
                <w:del w:id="28381" w:author="Στάθης Καπ" w:date="2023-02-26T09:06:00Z"/>
                <w:sz w:val="18"/>
                <w:szCs w:val="18"/>
                <w:lang w:val="el-GR"/>
                <w:rPrChange w:id="28382" w:author="Στάθης Καπ" w:date="2023-03-03T06:42:00Z">
                  <w:rPr>
                    <w:del w:id="28383" w:author="Στάθης Καπ" w:date="2023-02-26T09:06:00Z"/>
                    <w:sz w:val="18"/>
                    <w:szCs w:val="18"/>
                  </w:rPr>
                </w:rPrChange>
              </w:rPr>
            </w:pPr>
            <w:bookmarkStart w:id="28384" w:name="_Toc129058025"/>
            <w:bookmarkEnd w:id="28384"/>
          </w:p>
        </w:tc>
        <w:tc>
          <w:tcPr>
            <w:tcW w:w="754" w:type="dxa"/>
          </w:tcPr>
          <w:p w14:paraId="646CAF4B" w14:textId="4ECA36FC" w:rsidR="008E010E" w:rsidRPr="00744E3F" w:rsidDel="009B47BA" w:rsidRDefault="008E010E" w:rsidP="00D1397D">
            <w:pPr>
              <w:rPr>
                <w:del w:id="28385" w:author="Στάθης Καπ" w:date="2023-02-26T09:06:00Z"/>
                <w:sz w:val="18"/>
                <w:szCs w:val="18"/>
                <w:lang w:val="el-GR"/>
                <w:rPrChange w:id="28386" w:author="Στάθης Καπ" w:date="2023-03-03T06:42:00Z">
                  <w:rPr>
                    <w:del w:id="28387" w:author="Στάθης Καπ" w:date="2023-02-26T09:06:00Z"/>
                    <w:sz w:val="18"/>
                    <w:szCs w:val="18"/>
                  </w:rPr>
                </w:rPrChange>
              </w:rPr>
            </w:pPr>
            <w:bookmarkStart w:id="28388" w:name="_Toc129058026"/>
            <w:bookmarkEnd w:id="28388"/>
          </w:p>
        </w:tc>
        <w:tc>
          <w:tcPr>
            <w:tcW w:w="622" w:type="dxa"/>
          </w:tcPr>
          <w:p w14:paraId="388DB3E7" w14:textId="3EAC2DE6" w:rsidR="008E010E" w:rsidRPr="00744E3F" w:rsidDel="009B47BA" w:rsidRDefault="008E010E" w:rsidP="00D1397D">
            <w:pPr>
              <w:rPr>
                <w:del w:id="28389" w:author="Στάθης Καπ" w:date="2023-02-26T09:06:00Z"/>
                <w:sz w:val="18"/>
                <w:szCs w:val="18"/>
                <w:lang w:val="el-GR"/>
                <w:rPrChange w:id="28390" w:author="Στάθης Καπ" w:date="2023-03-03T06:42:00Z">
                  <w:rPr>
                    <w:del w:id="28391" w:author="Στάθης Καπ" w:date="2023-02-26T09:06:00Z"/>
                    <w:sz w:val="18"/>
                    <w:szCs w:val="18"/>
                  </w:rPr>
                </w:rPrChange>
              </w:rPr>
            </w:pPr>
            <w:bookmarkStart w:id="28392" w:name="_Toc129058027"/>
            <w:bookmarkEnd w:id="28392"/>
          </w:p>
        </w:tc>
        <w:bookmarkStart w:id="28393" w:name="_Toc129058028"/>
        <w:bookmarkEnd w:id="28393"/>
      </w:tr>
      <w:tr w:rsidR="008E010E" w:rsidRPr="007E7879" w:rsidDel="009B47BA" w14:paraId="3A5476C0" w14:textId="4BC92C2D" w:rsidTr="00D1397D">
        <w:trPr>
          <w:del w:id="28394" w:author="Στάθης Καπ" w:date="2023-02-26T09:06:00Z"/>
        </w:trPr>
        <w:tc>
          <w:tcPr>
            <w:tcW w:w="627" w:type="dxa"/>
          </w:tcPr>
          <w:p w14:paraId="161385D4" w14:textId="6741D048" w:rsidR="008E010E" w:rsidRPr="00744E3F" w:rsidDel="009B47BA" w:rsidRDefault="008E010E" w:rsidP="00D1397D">
            <w:pPr>
              <w:rPr>
                <w:del w:id="28395" w:author="Στάθης Καπ" w:date="2023-02-26T09:06:00Z"/>
                <w:sz w:val="18"/>
                <w:szCs w:val="18"/>
                <w:lang w:val="el-GR"/>
                <w:rPrChange w:id="28396" w:author="Στάθης Καπ" w:date="2023-03-03T06:42:00Z">
                  <w:rPr>
                    <w:del w:id="28397" w:author="Στάθης Καπ" w:date="2023-02-26T09:06:00Z"/>
                    <w:sz w:val="18"/>
                    <w:szCs w:val="18"/>
                  </w:rPr>
                </w:rPrChange>
              </w:rPr>
            </w:pPr>
            <w:del w:id="28398" w:author="Στάθης Καπ" w:date="2023-02-26T08:45:00Z">
              <w:r w:rsidRPr="006E0881" w:rsidDel="00715EE1">
                <w:rPr>
                  <w:sz w:val="18"/>
                  <w:szCs w:val="18"/>
                </w:rPr>
                <w:delText>avg</w:delText>
              </w:r>
            </w:del>
            <w:bookmarkStart w:id="28399" w:name="_Toc129058029"/>
            <w:bookmarkEnd w:id="28399"/>
          </w:p>
        </w:tc>
        <w:tc>
          <w:tcPr>
            <w:tcW w:w="663" w:type="dxa"/>
          </w:tcPr>
          <w:p w14:paraId="0601C899" w14:textId="62E0581C" w:rsidR="008E010E" w:rsidRPr="00744E3F" w:rsidDel="009B47BA" w:rsidRDefault="008E010E" w:rsidP="00D1397D">
            <w:pPr>
              <w:rPr>
                <w:del w:id="28400" w:author="Στάθης Καπ" w:date="2023-02-26T09:06:00Z"/>
                <w:sz w:val="18"/>
                <w:szCs w:val="18"/>
                <w:lang w:val="el-GR"/>
                <w:rPrChange w:id="28401" w:author="Στάθης Καπ" w:date="2023-03-03T06:42:00Z">
                  <w:rPr>
                    <w:del w:id="28402" w:author="Στάθης Καπ" w:date="2023-02-26T09:06:00Z"/>
                    <w:sz w:val="18"/>
                    <w:szCs w:val="18"/>
                  </w:rPr>
                </w:rPrChange>
              </w:rPr>
            </w:pPr>
            <w:bookmarkStart w:id="28403" w:name="_Toc129058030"/>
            <w:bookmarkEnd w:id="28403"/>
          </w:p>
        </w:tc>
        <w:tc>
          <w:tcPr>
            <w:tcW w:w="764" w:type="dxa"/>
          </w:tcPr>
          <w:p w14:paraId="0D793A00" w14:textId="53A110F9" w:rsidR="008E010E" w:rsidRPr="00744E3F" w:rsidDel="009B47BA" w:rsidRDefault="008E010E" w:rsidP="00D1397D">
            <w:pPr>
              <w:rPr>
                <w:del w:id="28404" w:author="Στάθης Καπ" w:date="2023-02-26T09:06:00Z"/>
                <w:sz w:val="18"/>
                <w:szCs w:val="18"/>
                <w:lang w:val="el-GR"/>
                <w:rPrChange w:id="28405" w:author="Στάθης Καπ" w:date="2023-03-03T06:42:00Z">
                  <w:rPr>
                    <w:del w:id="28406" w:author="Στάθης Καπ" w:date="2023-02-26T09:06:00Z"/>
                    <w:sz w:val="18"/>
                    <w:szCs w:val="18"/>
                  </w:rPr>
                </w:rPrChange>
              </w:rPr>
            </w:pPr>
            <w:bookmarkStart w:id="28407" w:name="_Toc129058031"/>
            <w:bookmarkEnd w:id="28407"/>
          </w:p>
        </w:tc>
        <w:tc>
          <w:tcPr>
            <w:tcW w:w="630" w:type="dxa"/>
          </w:tcPr>
          <w:p w14:paraId="7EB2D01D" w14:textId="65150263" w:rsidR="008E010E" w:rsidRPr="00744E3F" w:rsidDel="009B47BA" w:rsidRDefault="008E010E" w:rsidP="00D1397D">
            <w:pPr>
              <w:rPr>
                <w:del w:id="28408" w:author="Στάθης Καπ" w:date="2023-02-26T09:06:00Z"/>
                <w:sz w:val="18"/>
                <w:szCs w:val="18"/>
                <w:lang w:val="el-GR"/>
                <w:rPrChange w:id="28409" w:author="Στάθης Καπ" w:date="2023-03-03T06:42:00Z">
                  <w:rPr>
                    <w:del w:id="28410" w:author="Στάθης Καπ" w:date="2023-02-26T09:06:00Z"/>
                    <w:sz w:val="18"/>
                    <w:szCs w:val="18"/>
                  </w:rPr>
                </w:rPrChange>
              </w:rPr>
            </w:pPr>
            <w:bookmarkStart w:id="28411" w:name="_Toc129058032"/>
            <w:bookmarkEnd w:id="28411"/>
          </w:p>
        </w:tc>
        <w:tc>
          <w:tcPr>
            <w:tcW w:w="663" w:type="dxa"/>
          </w:tcPr>
          <w:p w14:paraId="2CE6D8A1" w14:textId="72097950" w:rsidR="008E010E" w:rsidRPr="00744E3F" w:rsidDel="009B47BA" w:rsidRDefault="008E010E" w:rsidP="00D1397D">
            <w:pPr>
              <w:rPr>
                <w:del w:id="28412" w:author="Στάθης Καπ" w:date="2023-02-26T09:06:00Z"/>
                <w:sz w:val="18"/>
                <w:szCs w:val="18"/>
                <w:lang w:val="el-GR"/>
                <w:rPrChange w:id="28413" w:author="Στάθης Καπ" w:date="2023-03-03T06:42:00Z">
                  <w:rPr>
                    <w:del w:id="28414" w:author="Στάθης Καπ" w:date="2023-02-26T09:06:00Z"/>
                    <w:sz w:val="18"/>
                    <w:szCs w:val="18"/>
                  </w:rPr>
                </w:rPrChange>
              </w:rPr>
            </w:pPr>
            <w:bookmarkStart w:id="28415" w:name="_Toc129058033"/>
            <w:bookmarkEnd w:id="28415"/>
          </w:p>
        </w:tc>
        <w:tc>
          <w:tcPr>
            <w:tcW w:w="764" w:type="dxa"/>
          </w:tcPr>
          <w:p w14:paraId="2F116823" w14:textId="707FDABC" w:rsidR="008E010E" w:rsidRPr="00744E3F" w:rsidDel="009B47BA" w:rsidRDefault="008E010E" w:rsidP="00D1397D">
            <w:pPr>
              <w:rPr>
                <w:del w:id="28416" w:author="Στάθης Καπ" w:date="2023-02-26T09:06:00Z"/>
                <w:sz w:val="18"/>
                <w:szCs w:val="18"/>
                <w:lang w:val="el-GR"/>
                <w:rPrChange w:id="28417" w:author="Στάθης Καπ" w:date="2023-03-03T06:42:00Z">
                  <w:rPr>
                    <w:del w:id="28418" w:author="Στάθης Καπ" w:date="2023-02-26T09:06:00Z"/>
                    <w:sz w:val="18"/>
                    <w:szCs w:val="18"/>
                  </w:rPr>
                </w:rPrChange>
              </w:rPr>
            </w:pPr>
            <w:bookmarkStart w:id="28419" w:name="_Toc129058034"/>
            <w:bookmarkEnd w:id="28419"/>
          </w:p>
        </w:tc>
        <w:tc>
          <w:tcPr>
            <w:tcW w:w="630" w:type="dxa"/>
          </w:tcPr>
          <w:p w14:paraId="49D4E3C7" w14:textId="73F7550E" w:rsidR="008E010E" w:rsidRPr="00744E3F" w:rsidDel="009B47BA" w:rsidRDefault="008E010E" w:rsidP="00D1397D">
            <w:pPr>
              <w:rPr>
                <w:del w:id="28420" w:author="Στάθης Καπ" w:date="2023-02-26T09:06:00Z"/>
                <w:sz w:val="18"/>
                <w:szCs w:val="18"/>
                <w:lang w:val="el-GR"/>
                <w:rPrChange w:id="28421" w:author="Στάθης Καπ" w:date="2023-03-03T06:42:00Z">
                  <w:rPr>
                    <w:del w:id="28422" w:author="Στάθης Καπ" w:date="2023-02-26T09:06:00Z"/>
                    <w:sz w:val="18"/>
                    <w:szCs w:val="18"/>
                  </w:rPr>
                </w:rPrChange>
              </w:rPr>
            </w:pPr>
            <w:bookmarkStart w:id="28423" w:name="_Toc129058035"/>
            <w:bookmarkEnd w:id="28423"/>
          </w:p>
        </w:tc>
        <w:tc>
          <w:tcPr>
            <w:tcW w:w="663" w:type="dxa"/>
          </w:tcPr>
          <w:p w14:paraId="073313B3" w14:textId="7286F68A" w:rsidR="008E010E" w:rsidRPr="00744E3F" w:rsidDel="009B47BA" w:rsidRDefault="008E010E" w:rsidP="00D1397D">
            <w:pPr>
              <w:rPr>
                <w:del w:id="28424" w:author="Στάθης Καπ" w:date="2023-02-26T09:06:00Z"/>
                <w:sz w:val="18"/>
                <w:szCs w:val="18"/>
                <w:lang w:val="el-GR"/>
                <w:rPrChange w:id="28425" w:author="Στάθης Καπ" w:date="2023-03-03T06:42:00Z">
                  <w:rPr>
                    <w:del w:id="28426" w:author="Στάθης Καπ" w:date="2023-02-26T09:06:00Z"/>
                    <w:sz w:val="18"/>
                    <w:szCs w:val="18"/>
                  </w:rPr>
                </w:rPrChange>
              </w:rPr>
            </w:pPr>
            <w:bookmarkStart w:id="28427" w:name="_Toc129058036"/>
            <w:bookmarkEnd w:id="28427"/>
          </w:p>
        </w:tc>
        <w:tc>
          <w:tcPr>
            <w:tcW w:w="764" w:type="dxa"/>
          </w:tcPr>
          <w:p w14:paraId="4D877BAA" w14:textId="3EAD0119" w:rsidR="008E010E" w:rsidRPr="00744E3F" w:rsidDel="009B47BA" w:rsidRDefault="008E010E" w:rsidP="00D1397D">
            <w:pPr>
              <w:rPr>
                <w:del w:id="28428" w:author="Στάθης Καπ" w:date="2023-02-26T09:06:00Z"/>
                <w:sz w:val="18"/>
                <w:szCs w:val="18"/>
                <w:lang w:val="el-GR"/>
                <w:rPrChange w:id="28429" w:author="Στάθης Καπ" w:date="2023-03-03T06:42:00Z">
                  <w:rPr>
                    <w:del w:id="28430" w:author="Στάθης Καπ" w:date="2023-02-26T09:06:00Z"/>
                    <w:sz w:val="18"/>
                    <w:szCs w:val="18"/>
                  </w:rPr>
                </w:rPrChange>
              </w:rPr>
            </w:pPr>
            <w:bookmarkStart w:id="28431" w:name="_Toc129058037"/>
            <w:bookmarkEnd w:id="28431"/>
          </w:p>
        </w:tc>
        <w:tc>
          <w:tcPr>
            <w:tcW w:w="630" w:type="dxa"/>
          </w:tcPr>
          <w:p w14:paraId="61A00717" w14:textId="0E0FE464" w:rsidR="008E010E" w:rsidRPr="00744E3F" w:rsidDel="009B47BA" w:rsidRDefault="008E010E" w:rsidP="00D1397D">
            <w:pPr>
              <w:rPr>
                <w:del w:id="28432" w:author="Στάθης Καπ" w:date="2023-02-26T09:06:00Z"/>
                <w:sz w:val="18"/>
                <w:szCs w:val="18"/>
                <w:lang w:val="el-GR"/>
                <w:rPrChange w:id="28433" w:author="Στάθης Καπ" w:date="2023-03-03T06:42:00Z">
                  <w:rPr>
                    <w:del w:id="28434" w:author="Στάθης Καπ" w:date="2023-02-26T09:06:00Z"/>
                    <w:sz w:val="18"/>
                    <w:szCs w:val="18"/>
                  </w:rPr>
                </w:rPrChange>
              </w:rPr>
            </w:pPr>
            <w:bookmarkStart w:id="28435" w:name="_Toc129058038"/>
            <w:bookmarkEnd w:id="28435"/>
          </w:p>
        </w:tc>
        <w:tc>
          <w:tcPr>
            <w:tcW w:w="654" w:type="dxa"/>
          </w:tcPr>
          <w:p w14:paraId="533CF17E" w14:textId="12B98EAC" w:rsidR="008E010E" w:rsidRPr="00744E3F" w:rsidDel="009B47BA" w:rsidRDefault="008E010E" w:rsidP="00D1397D">
            <w:pPr>
              <w:rPr>
                <w:del w:id="28436" w:author="Στάθης Καπ" w:date="2023-02-26T09:06:00Z"/>
                <w:sz w:val="18"/>
                <w:szCs w:val="18"/>
                <w:lang w:val="el-GR"/>
                <w:rPrChange w:id="28437" w:author="Στάθης Καπ" w:date="2023-03-03T06:42:00Z">
                  <w:rPr>
                    <w:del w:id="28438" w:author="Στάθης Καπ" w:date="2023-02-26T09:06:00Z"/>
                    <w:sz w:val="18"/>
                    <w:szCs w:val="18"/>
                  </w:rPr>
                </w:rPrChange>
              </w:rPr>
            </w:pPr>
            <w:bookmarkStart w:id="28439" w:name="_Toc129058039"/>
            <w:bookmarkEnd w:id="28439"/>
          </w:p>
        </w:tc>
        <w:tc>
          <w:tcPr>
            <w:tcW w:w="754" w:type="dxa"/>
          </w:tcPr>
          <w:p w14:paraId="64095D71" w14:textId="73A314C1" w:rsidR="008E010E" w:rsidRPr="00744E3F" w:rsidDel="009B47BA" w:rsidRDefault="008E010E" w:rsidP="00D1397D">
            <w:pPr>
              <w:rPr>
                <w:del w:id="28440" w:author="Στάθης Καπ" w:date="2023-02-26T09:06:00Z"/>
                <w:sz w:val="18"/>
                <w:szCs w:val="18"/>
                <w:lang w:val="el-GR"/>
                <w:rPrChange w:id="28441" w:author="Στάθης Καπ" w:date="2023-03-03T06:42:00Z">
                  <w:rPr>
                    <w:del w:id="28442" w:author="Στάθης Καπ" w:date="2023-02-26T09:06:00Z"/>
                    <w:sz w:val="18"/>
                    <w:szCs w:val="18"/>
                  </w:rPr>
                </w:rPrChange>
              </w:rPr>
            </w:pPr>
            <w:bookmarkStart w:id="28443" w:name="_Toc129058040"/>
            <w:bookmarkEnd w:id="28443"/>
          </w:p>
        </w:tc>
        <w:tc>
          <w:tcPr>
            <w:tcW w:w="622" w:type="dxa"/>
          </w:tcPr>
          <w:p w14:paraId="56529CC1" w14:textId="526019C3" w:rsidR="008E010E" w:rsidRPr="00744E3F" w:rsidDel="009B47BA" w:rsidRDefault="008E010E" w:rsidP="00D1397D">
            <w:pPr>
              <w:rPr>
                <w:del w:id="28444" w:author="Στάθης Καπ" w:date="2023-02-26T09:06:00Z"/>
                <w:sz w:val="18"/>
                <w:szCs w:val="18"/>
                <w:lang w:val="el-GR"/>
                <w:rPrChange w:id="28445" w:author="Στάθης Καπ" w:date="2023-03-03T06:42:00Z">
                  <w:rPr>
                    <w:del w:id="28446" w:author="Στάθης Καπ" w:date="2023-02-26T09:06:00Z"/>
                    <w:sz w:val="18"/>
                    <w:szCs w:val="18"/>
                  </w:rPr>
                </w:rPrChange>
              </w:rPr>
            </w:pPr>
            <w:bookmarkStart w:id="28447" w:name="_Toc129058041"/>
            <w:bookmarkEnd w:id="28447"/>
          </w:p>
        </w:tc>
        <w:bookmarkStart w:id="28448" w:name="_Toc129058042"/>
        <w:bookmarkEnd w:id="28448"/>
      </w:tr>
    </w:tbl>
    <w:p w14:paraId="29AAD044" w14:textId="41610831" w:rsidR="005C1C93" w:rsidRDefault="005C1C93">
      <w:pPr>
        <w:pStyle w:val="Heading2"/>
        <w:rPr>
          <w:ins w:id="28449" w:author="Στάθης Καπ" w:date="2023-03-07T01:12:00Z"/>
          <w:lang w:val="el-GR"/>
        </w:rPr>
        <w:pPrChange w:id="28450" w:author="Στάθης Καπ" w:date="2023-03-07T01:12:00Z">
          <w:pPr>
            <w:keepNext/>
          </w:pPr>
        </w:pPrChange>
      </w:pPr>
      <w:bookmarkStart w:id="28451" w:name="_Toc129058043"/>
      <w:ins w:id="28452" w:author="Στάθης Καπ" w:date="2023-03-07T01:12:00Z">
        <w:r>
          <w:rPr>
            <w:lang w:val="el-GR"/>
          </w:rPr>
          <w:t xml:space="preserve">Στιγμιότυπο εισόδου της Αθήνας για το </w:t>
        </w:r>
        <w:r>
          <w:t>TTDP</w:t>
        </w:r>
        <w:bookmarkEnd w:id="28451"/>
      </w:ins>
    </w:p>
    <w:p w14:paraId="25D8F866" w14:textId="3A51F174" w:rsidR="004B3C97" w:rsidRPr="004B3C97" w:rsidRDefault="005C1C93" w:rsidP="004B3C97">
      <w:pPr>
        <w:keepNext/>
        <w:rPr>
          <w:ins w:id="28453" w:author="Στάθης Καπ" w:date="2023-03-07T02:53:00Z"/>
          <w:lang w:val="el-GR"/>
        </w:rPr>
      </w:pPr>
      <w:ins w:id="28454" w:author="Στάθης Καπ" w:date="2023-03-07T01:09:00Z">
        <w:r>
          <w:rPr>
            <w:lang w:val="el-GR"/>
          </w:rPr>
          <w:t xml:space="preserve">Όπως αναφέρθηκε και στην Εισαγωγή, μιας από τις </w:t>
        </w:r>
      </w:ins>
      <w:ins w:id="28455" w:author="Στάθης Καπ" w:date="2023-03-07T01:10:00Z">
        <w:r>
          <w:rPr>
            <w:lang w:val="el-GR"/>
          </w:rPr>
          <w:t xml:space="preserve">πιο σημαντικές εφαρμογές του </w:t>
        </w:r>
        <w:r>
          <w:t>OP</w:t>
        </w:r>
        <w:r w:rsidRPr="005C1C93">
          <w:rPr>
            <w:lang w:val="el-GR"/>
            <w:rPrChange w:id="28456"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457"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458" w:author="Στάθης Καπ" w:date="2023-02-28T16:49:00Z">
        <w:r w:rsidR="00924047">
          <w:rPr>
            <w:lang w:val="el-GR"/>
          </w:rPr>
          <w:t xml:space="preserve">που επιλέχθηκαν </w:t>
        </w:r>
      </w:ins>
      <w:ins w:id="28459" w:author="Στάθης Καπ" w:date="2023-02-28T16:47:00Z">
        <w:r w:rsidR="00924047">
          <w:rPr>
            <w:lang w:val="el-GR"/>
          </w:rPr>
          <w:t>από τη</w:t>
        </w:r>
      </w:ins>
      <w:ins w:id="28460" w:author="Στάθης Καπ" w:date="2023-02-28T16:48:00Z">
        <w:r w:rsidR="00924047">
          <w:rPr>
            <w:lang w:val="el-GR"/>
          </w:rPr>
          <w:t>ν ιστοσελίδα</w:t>
        </w:r>
      </w:ins>
      <w:ins w:id="28461" w:author="Στάθης Καπ" w:date="2023-02-28T16:47:00Z">
        <w:r w:rsidR="00924047">
          <w:rPr>
            <w:lang w:val="el-GR"/>
          </w:rPr>
          <w:t xml:space="preserve"> </w:t>
        </w:r>
      </w:ins>
      <w:ins w:id="28462"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463" w:author="Στάθης Καπ" w:date="2023-02-28T16:49:00Z">
        <w:r w:rsidR="00DE29AB">
          <w:rPr>
            <w:lang w:val="el-GR"/>
          </w:rPr>
          <w:t>.</w:t>
        </w:r>
        <w:r w:rsidR="00DE29AB" w:rsidRPr="00DE29AB">
          <w:rPr>
            <w:lang w:val="el-GR"/>
            <w:rPrChange w:id="28464" w:author="Στάθης Καπ" w:date="2023-02-28T16:50:00Z">
              <w:rPr/>
            </w:rPrChange>
          </w:rPr>
          <w:t xml:space="preserve"> </w:t>
        </w:r>
      </w:ins>
      <w:ins w:id="28465" w:author="Στάθης Καπ" w:date="2023-02-28T17:02:00Z">
        <w:r w:rsidR="00C13B11">
          <w:rPr>
            <w:lang w:val="el-GR"/>
          </w:rPr>
          <w:t xml:space="preserve"> Για την </w:t>
        </w:r>
      </w:ins>
      <w:ins w:id="28466" w:author="Στάθης Καπ" w:date="2023-02-28T17:04:00Z">
        <w:r w:rsidR="000266E3">
          <w:rPr>
            <w:lang w:val="el-GR"/>
          </w:rPr>
          <w:t>εύρεση</w:t>
        </w:r>
      </w:ins>
      <w:ins w:id="28467" w:author="Στάθης Καπ" w:date="2023-02-28T17:02:00Z">
        <w:r w:rsidR="00C13B11">
          <w:rPr>
            <w:lang w:val="el-GR"/>
          </w:rPr>
          <w:t xml:space="preserve"> των </w:t>
        </w:r>
      </w:ins>
      <w:ins w:id="28468" w:author="Στάθης Καπ" w:date="2023-03-07T01:11:00Z">
        <w:r>
          <w:rPr>
            <w:lang w:val="el-GR"/>
          </w:rPr>
          <w:t xml:space="preserve">αληθινών </w:t>
        </w:r>
      </w:ins>
      <w:ins w:id="28469" w:author="Στάθης Καπ" w:date="2023-02-28T17:02:00Z">
        <w:r w:rsidR="00C13B11">
          <w:rPr>
            <w:lang w:val="el-GR"/>
          </w:rPr>
          <w:t>διαδρομών μεταξύ των</w:t>
        </w:r>
      </w:ins>
      <w:ins w:id="28470" w:author="Στάθης Καπ" w:date="2023-03-07T01:11:00Z">
        <w:r>
          <w:rPr>
            <w:lang w:val="el-GR"/>
          </w:rPr>
          <w:t xml:space="preserve"> 158</w:t>
        </w:r>
      </w:ins>
      <w:ins w:id="28471" w:author="Στάθης Καπ" w:date="2023-02-28T17:02:00Z">
        <w:r w:rsidR="00C13B11">
          <w:rPr>
            <w:lang w:val="el-GR"/>
          </w:rPr>
          <w:t xml:space="preserve"> </w:t>
        </w:r>
      </w:ins>
      <w:ins w:id="28472" w:author="Στάθης Καπ" w:date="2023-03-04T17:12:00Z">
        <w:r w:rsidR="006F7881">
          <w:rPr>
            <w:lang w:val="el-GR"/>
          </w:rPr>
          <w:t>σημείων, με αμάξι,</w:t>
        </w:r>
      </w:ins>
      <w:ins w:id="28473"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474" w:author="Στάθης Καπ" w:date="2023-03-07T02:53:00Z">
        <w:r w:rsidR="004B3C97">
          <w:rPr>
            <w:lang w:val="el-GR"/>
          </w:rPr>
          <w:t xml:space="preserve"> γραφική αναπα</w:t>
        </w:r>
      </w:ins>
      <w:ins w:id="28475" w:author="Στάθης Καπ" w:date="2023-03-07T02:54:00Z">
        <w:r w:rsidR="004B3C97">
          <w:rPr>
            <w:lang w:val="el-GR"/>
          </w:rPr>
          <w:t xml:space="preserve">ράσταση του στιγμιότυπου και της λύσης χρησιμοποιήθηκε η βιβλιοθήκη </w:t>
        </w:r>
        <w:proofErr w:type="spellStart"/>
        <w:r w:rsidR="004B3C97">
          <w:t>LeafletJS</w:t>
        </w:r>
      </w:ins>
      <w:proofErr w:type="spellEnd"/>
      <w:ins w:id="28476" w:author="Στάθης Καπ" w:date="2023-03-07T02:55:00Z">
        <w:r w:rsidR="004B3C97" w:rsidRPr="004B3C97">
          <w:rPr>
            <w:lang w:val="el-GR"/>
            <w:rPrChange w:id="28477" w:author="Στάθης Καπ" w:date="2023-03-07T02:55:00Z">
              <w:rPr/>
            </w:rPrChange>
          </w:rPr>
          <w:t xml:space="preserve">. </w:t>
        </w:r>
      </w:ins>
      <w:ins w:id="28478"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479"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480" w:author="Στάθης Καπ" w:date="2023-03-07T02:53:00Z"/>
                <w:b/>
                <w:bCs/>
                <w:lang w:val="el-GR"/>
              </w:rPr>
            </w:pPr>
            <w:ins w:id="28481"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482" w:author="Στάθης Καπ" w:date="2023-03-07T02:53:00Z"/>
                <w:b/>
                <w:bCs/>
                <w:lang w:val="el-GR"/>
              </w:rPr>
            </w:pPr>
            <w:ins w:id="28483"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484" w:author="Στάθης Καπ" w:date="2023-03-07T02:53:00Z"/>
                <w:b/>
                <w:bCs/>
                <w:lang w:val="el-GR"/>
              </w:rPr>
            </w:pPr>
            <w:ins w:id="28485" w:author="Στάθης Καπ" w:date="2023-03-07T02:53:00Z">
              <w:r w:rsidRPr="002453A0">
                <w:rPr>
                  <w:b/>
                  <w:bCs/>
                  <w:lang w:val="el-GR"/>
                </w:rPr>
                <w:t>Πλήθος κόμβων</w:t>
              </w:r>
            </w:ins>
          </w:p>
        </w:tc>
      </w:tr>
      <w:tr w:rsidR="004B3C97" w14:paraId="17E3CFA7" w14:textId="77777777" w:rsidTr="002453A0">
        <w:trPr>
          <w:ins w:id="28486"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487" w:author="Στάθης Καπ" w:date="2023-03-07T02:53:00Z"/>
                <w:lang w:val="el-GR"/>
              </w:rPr>
            </w:pPr>
            <w:ins w:id="28488"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489" w:author="Στάθης Καπ" w:date="2023-03-07T02:53:00Z"/>
                <w:lang w:val="el-GR"/>
              </w:rPr>
            </w:pPr>
            <w:ins w:id="28490"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491" w:author="Στάθης Καπ" w:date="2023-03-07T02:53:00Z"/>
                <w:lang w:val="el-GR"/>
              </w:rPr>
            </w:pPr>
            <w:ins w:id="28492" w:author="Στάθης Καπ" w:date="2023-03-07T02:53:00Z">
              <w:r>
                <w:rPr>
                  <w:lang w:val="el-GR"/>
                </w:rPr>
                <w:t>21</w:t>
              </w:r>
            </w:ins>
          </w:p>
        </w:tc>
      </w:tr>
      <w:tr w:rsidR="004B3C97" w14:paraId="5C2ED260" w14:textId="77777777" w:rsidTr="002453A0">
        <w:trPr>
          <w:ins w:id="28493" w:author="Στάθης Καπ" w:date="2023-03-07T02:53:00Z"/>
        </w:trPr>
        <w:tc>
          <w:tcPr>
            <w:tcW w:w="2942" w:type="dxa"/>
          </w:tcPr>
          <w:p w14:paraId="19A1F1F1" w14:textId="77777777" w:rsidR="004B3C97" w:rsidRPr="002453A0" w:rsidRDefault="004B3C97" w:rsidP="002453A0">
            <w:pPr>
              <w:keepNext/>
              <w:rPr>
                <w:ins w:id="28494" w:author="Στάθης Καπ" w:date="2023-03-07T02:53:00Z"/>
                <w:lang w:val="el-GR"/>
              </w:rPr>
            </w:pPr>
            <w:ins w:id="28495"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496" w:author="Στάθης Καπ" w:date="2023-03-07T02:53:00Z"/>
                <w:lang w:val="el-GR"/>
              </w:rPr>
            </w:pPr>
            <w:ins w:id="28497" w:author="Στάθης Καπ" w:date="2023-03-07T02:53:00Z">
              <w:r>
                <w:rPr>
                  <w:lang w:val="el-GR"/>
                </w:rPr>
                <w:t>30-40</w:t>
              </w:r>
            </w:ins>
          </w:p>
        </w:tc>
        <w:tc>
          <w:tcPr>
            <w:tcW w:w="2943" w:type="dxa"/>
          </w:tcPr>
          <w:p w14:paraId="3B4188ED" w14:textId="77777777" w:rsidR="004B3C97" w:rsidRPr="002453A0" w:rsidRDefault="004B3C97" w:rsidP="002453A0">
            <w:pPr>
              <w:keepNext/>
              <w:rPr>
                <w:ins w:id="28498" w:author="Στάθης Καπ" w:date="2023-03-07T02:53:00Z"/>
                <w:lang w:val="el-GR"/>
              </w:rPr>
            </w:pPr>
            <w:ins w:id="28499" w:author="Στάθης Καπ" w:date="2023-03-07T02:53:00Z">
              <w:r>
                <w:rPr>
                  <w:lang w:val="el-GR"/>
                </w:rPr>
                <w:t>43</w:t>
              </w:r>
            </w:ins>
          </w:p>
        </w:tc>
      </w:tr>
      <w:tr w:rsidR="004B3C97" w14:paraId="36731EE4" w14:textId="77777777" w:rsidTr="002453A0">
        <w:trPr>
          <w:ins w:id="28500" w:author="Στάθης Καπ" w:date="2023-03-07T02:53:00Z"/>
        </w:trPr>
        <w:tc>
          <w:tcPr>
            <w:tcW w:w="2942" w:type="dxa"/>
          </w:tcPr>
          <w:p w14:paraId="0B498465" w14:textId="77777777" w:rsidR="004B3C97" w:rsidRPr="002453A0" w:rsidRDefault="004B3C97" w:rsidP="002453A0">
            <w:pPr>
              <w:keepNext/>
              <w:rPr>
                <w:ins w:id="28501" w:author="Στάθης Καπ" w:date="2023-03-07T02:53:00Z"/>
                <w:lang w:val="el-GR"/>
              </w:rPr>
            </w:pPr>
            <w:ins w:id="28502"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503" w:author="Στάθης Καπ" w:date="2023-03-07T02:53:00Z"/>
                <w:lang w:val="el-GR"/>
              </w:rPr>
            </w:pPr>
            <w:ins w:id="28504" w:author="Στάθης Καπ" w:date="2023-03-07T02:53:00Z">
              <w:r>
                <w:rPr>
                  <w:lang w:val="el-GR"/>
                </w:rPr>
                <w:t>25-30</w:t>
              </w:r>
            </w:ins>
          </w:p>
        </w:tc>
        <w:tc>
          <w:tcPr>
            <w:tcW w:w="2943" w:type="dxa"/>
          </w:tcPr>
          <w:p w14:paraId="36069AF3" w14:textId="77777777" w:rsidR="004B3C97" w:rsidRPr="002453A0" w:rsidRDefault="004B3C97" w:rsidP="002453A0">
            <w:pPr>
              <w:keepNext/>
              <w:rPr>
                <w:ins w:id="28505" w:author="Στάθης Καπ" w:date="2023-03-07T02:53:00Z"/>
                <w:lang w:val="el-GR"/>
              </w:rPr>
            </w:pPr>
            <w:ins w:id="28506" w:author="Στάθης Καπ" w:date="2023-03-07T02:53:00Z">
              <w:r>
                <w:rPr>
                  <w:lang w:val="el-GR"/>
                </w:rPr>
                <w:t>33</w:t>
              </w:r>
            </w:ins>
          </w:p>
        </w:tc>
      </w:tr>
      <w:tr w:rsidR="004B3C97" w14:paraId="0B27A2AD" w14:textId="77777777" w:rsidTr="002453A0">
        <w:trPr>
          <w:ins w:id="28507" w:author="Στάθης Καπ" w:date="2023-03-07T02:53:00Z"/>
        </w:trPr>
        <w:tc>
          <w:tcPr>
            <w:tcW w:w="2942" w:type="dxa"/>
          </w:tcPr>
          <w:p w14:paraId="7974D6A8" w14:textId="77777777" w:rsidR="004B3C97" w:rsidRPr="002453A0" w:rsidRDefault="004B3C97" w:rsidP="002453A0">
            <w:pPr>
              <w:keepNext/>
              <w:rPr>
                <w:ins w:id="28508" w:author="Στάθης Καπ" w:date="2023-03-07T02:53:00Z"/>
                <w:lang w:val="el-GR"/>
              </w:rPr>
            </w:pPr>
            <w:ins w:id="28509"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510" w:author="Στάθης Καπ" w:date="2023-03-07T02:53:00Z"/>
                <w:lang w:val="el-GR"/>
              </w:rPr>
            </w:pPr>
            <w:ins w:id="28511" w:author="Στάθης Καπ" w:date="2023-03-07T02:53:00Z">
              <w:r>
                <w:rPr>
                  <w:lang w:val="el-GR"/>
                </w:rPr>
                <w:t>20-25</w:t>
              </w:r>
            </w:ins>
          </w:p>
        </w:tc>
        <w:tc>
          <w:tcPr>
            <w:tcW w:w="2943" w:type="dxa"/>
          </w:tcPr>
          <w:p w14:paraId="6D059B67" w14:textId="77777777" w:rsidR="004B3C97" w:rsidRPr="002453A0" w:rsidRDefault="004B3C97" w:rsidP="002453A0">
            <w:pPr>
              <w:keepNext/>
              <w:rPr>
                <w:ins w:id="28512" w:author="Στάθης Καπ" w:date="2023-03-07T02:53:00Z"/>
                <w:lang w:val="el-GR"/>
              </w:rPr>
            </w:pPr>
            <w:ins w:id="28513" w:author="Στάθης Καπ" w:date="2023-03-07T02:53:00Z">
              <w:r>
                <w:rPr>
                  <w:lang w:val="el-GR"/>
                </w:rPr>
                <w:t>4</w:t>
              </w:r>
            </w:ins>
          </w:p>
        </w:tc>
      </w:tr>
      <w:tr w:rsidR="004B3C97" w14:paraId="2317BB47" w14:textId="77777777" w:rsidTr="002453A0">
        <w:trPr>
          <w:ins w:id="28514" w:author="Στάθης Καπ" w:date="2023-03-07T02:53:00Z"/>
        </w:trPr>
        <w:tc>
          <w:tcPr>
            <w:tcW w:w="2942" w:type="dxa"/>
          </w:tcPr>
          <w:p w14:paraId="0A987BD3" w14:textId="77777777" w:rsidR="004B3C97" w:rsidRPr="002453A0" w:rsidRDefault="004B3C97" w:rsidP="002453A0">
            <w:pPr>
              <w:keepNext/>
              <w:rPr>
                <w:ins w:id="28515" w:author="Στάθης Καπ" w:date="2023-03-07T02:53:00Z"/>
                <w:lang w:val="el-GR"/>
              </w:rPr>
            </w:pPr>
            <w:ins w:id="28516"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517" w:author="Στάθης Καπ" w:date="2023-03-07T02:53:00Z"/>
                <w:lang w:val="el-GR"/>
              </w:rPr>
            </w:pPr>
            <w:ins w:id="28518" w:author="Στάθης Καπ" w:date="2023-03-07T02:53:00Z">
              <w:r>
                <w:rPr>
                  <w:lang w:val="el-GR"/>
                </w:rPr>
                <w:t>15-20</w:t>
              </w:r>
            </w:ins>
          </w:p>
        </w:tc>
        <w:tc>
          <w:tcPr>
            <w:tcW w:w="2943" w:type="dxa"/>
          </w:tcPr>
          <w:p w14:paraId="3A4924DB" w14:textId="77777777" w:rsidR="004B3C97" w:rsidRPr="002453A0" w:rsidRDefault="004B3C97" w:rsidP="002453A0">
            <w:pPr>
              <w:keepNext/>
              <w:rPr>
                <w:ins w:id="28519" w:author="Στάθης Καπ" w:date="2023-03-07T02:53:00Z"/>
                <w:lang w:val="el-GR"/>
              </w:rPr>
            </w:pPr>
            <w:ins w:id="28520" w:author="Στάθης Καπ" w:date="2023-03-07T02:53:00Z">
              <w:r>
                <w:rPr>
                  <w:lang w:val="el-GR"/>
                </w:rPr>
                <w:t>5</w:t>
              </w:r>
            </w:ins>
          </w:p>
        </w:tc>
      </w:tr>
      <w:tr w:rsidR="004B3C97" w14:paraId="17EB55AE" w14:textId="77777777" w:rsidTr="002453A0">
        <w:trPr>
          <w:ins w:id="28521" w:author="Στάθης Καπ" w:date="2023-03-07T02:53:00Z"/>
        </w:trPr>
        <w:tc>
          <w:tcPr>
            <w:tcW w:w="2942" w:type="dxa"/>
          </w:tcPr>
          <w:p w14:paraId="607864D6" w14:textId="77777777" w:rsidR="004B3C97" w:rsidRPr="002453A0" w:rsidRDefault="004B3C97" w:rsidP="002453A0">
            <w:pPr>
              <w:keepNext/>
              <w:rPr>
                <w:ins w:id="28522" w:author="Στάθης Καπ" w:date="2023-03-07T02:53:00Z"/>
                <w:lang w:val="el-GR"/>
              </w:rPr>
            </w:pPr>
            <w:ins w:id="28523"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524" w:author="Στάθης Καπ" w:date="2023-03-07T02:53:00Z"/>
                <w:lang w:val="el-GR"/>
              </w:rPr>
            </w:pPr>
            <w:ins w:id="28525" w:author="Στάθης Καπ" w:date="2023-03-07T02:53:00Z">
              <w:r>
                <w:rPr>
                  <w:lang w:val="el-GR"/>
                </w:rPr>
                <w:t>10-15</w:t>
              </w:r>
            </w:ins>
          </w:p>
        </w:tc>
        <w:tc>
          <w:tcPr>
            <w:tcW w:w="2943" w:type="dxa"/>
          </w:tcPr>
          <w:p w14:paraId="66D86D70" w14:textId="77777777" w:rsidR="004B3C97" w:rsidRPr="002453A0" w:rsidRDefault="004B3C97" w:rsidP="002453A0">
            <w:pPr>
              <w:keepNext/>
              <w:rPr>
                <w:ins w:id="28526" w:author="Στάθης Καπ" w:date="2023-03-07T02:53:00Z"/>
                <w:lang w:val="el-GR"/>
              </w:rPr>
            </w:pPr>
            <w:ins w:id="28527" w:author="Στάθης Καπ" w:date="2023-03-07T02:53:00Z">
              <w:r>
                <w:rPr>
                  <w:lang w:val="el-GR"/>
                </w:rPr>
                <w:t>9</w:t>
              </w:r>
            </w:ins>
          </w:p>
        </w:tc>
      </w:tr>
      <w:tr w:rsidR="004B3C97" w14:paraId="31F8D4B1" w14:textId="77777777" w:rsidTr="002453A0">
        <w:trPr>
          <w:ins w:id="28528" w:author="Στάθης Καπ" w:date="2023-03-07T02:53:00Z"/>
        </w:trPr>
        <w:tc>
          <w:tcPr>
            <w:tcW w:w="2942" w:type="dxa"/>
          </w:tcPr>
          <w:p w14:paraId="3A42AE95" w14:textId="77777777" w:rsidR="004B3C97" w:rsidRPr="00314018" w:rsidRDefault="004B3C97" w:rsidP="002453A0">
            <w:pPr>
              <w:keepNext/>
              <w:rPr>
                <w:ins w:id="28529" w:author="Στάθης Καπ" w:date="2023-03-07T02:53:00Z"/>
              </w:rPr>
            </w:pPr>
            <w:ins w:id="28530"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531" w:author="Στάθης Καπ" w:date="2023-03-07T02:53:00Z"/>
                <w:lang w:val="el-GR"/>
              </w:rPr>
            </w:pPr>
            <w:ins w:id="28532" w:author="Στάθης Καπ" w:date="2023-03-07T02:53:00Z">
              <w:r>
                <w:rPr>
                  <w:lang w:val="el-GR"/>
                </w:rPr>
                <w:t>5-10</w:t>
              </w:r>
            </w:ins>
          </w:p>
        </w:tc>
        <w:tc>
          <w:tcPr>
            <w:tcW w:w="2943" w:type="dxa"/>
          </w:tcPr>
          <w:p w14:paraId="77953400" w14:textId="77777777" w:rsidR="004B3C97" w:rsidRPr="002453A0" w:rsidRDefault="004B3C97" w:rsidP="002453A0">
            <w:pPr>
              <w:keepNext/>
              <w:rPr>
                <w:ins w:id="28533" w:author="Στάθης Καπ" w:date="2023-03-07T02:53:00Z"/>
                <w:lang w:val="el-GR"/>
              </w:rPr>
            </w:pPr>
            <w:ins w:id="28534" w:author="Στάθης Καπ" w:date="2023-03-07T02:53:00Z">
              <w:r>
                <w:rPr>
                  <w:lang w:val="el-GR"/>
                </w:rPr>
                <w:t>42</w:t>
              </w:r>
            </w:ins>
          </w:p>
        </w:tc>
      </w:tr>
      <w:tr w:rsidR="004B3C97" w14:paraId="34C963D8" w14:textId="77777777" w:rsidTr="002453A0">
        <w:trPr>
          <w:ins w:id="28535" w:author="Στάθης Καπ" w:date="2023-03-07T02:53:00Z"/>
        </w:trPr>
        <w:tc>
          <w:tcPr>
            <w:tcW w:w="2942" w:type="dxa"/>
          </w:tcPr>
          <w:p w14:paraId="32046B56" w14:textId="77777777" w:rsidR="004B3C97" w:rsidRPr="00314018" w:rsidRDefault="004B3C97" w:rsidP="002453A0">
            <w:pPr>
              <w:keepNext/>
              <w:rPr>
                <w:ins w:id="28536" w:author="Στάθης Καπ" w:date="2023-03-07T02:53:00Z"/>
                <w:lang w:val="el-GR"/>
              </w:rPr>
            </w:pPr>
            <w:ins w:id="28537"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538" w:author="Στάθης Καπ" w:date="2023-03-07T02:53:00Z"/>
                <w:lang w:val="el-GR"/>
              </w:rPr>
            </w:pPr>
            <w:ins w:id="28539" w:author="Στάθης Καπ" w:date="2023-03-07T02:53:00Z">
              <w:r>
                <w:rPr>
                  <w:lang w:val="el-GR"/>
                </w:rPr>
                <w:t>0-0</w:t>
              </w:r>
            </w:ins>
          </w:p>
        </w:tc>
        <w:tc>
          <w:tcPr>
            <w:tcW w:w="2943" w:type="dxa"/>
          </w:tcPr>
          <w:p w14:paraId="1E7976A5" w14:textId="77777777" w:rsidR="004B3C97" w:rsidRPr="002453A0" w:rsidRDefault="004B3C97" w:rsidP="002453A0">
            <w:pPr>
              <w:keepNext/>
              <w:rPr>
                <w:ins w:id="28540" w:author="Στάθης Καπ" w:date="2023-03-07T02:53:00Z"/>
                <w:lang w:val="el-GR"/>
              </w:rPr>
            </w:pPr>
            <w:ins w:id="28541" w:author="Στάθης Καπ" w:date="2023-03-07T02:53:00Z">
              <w:r>
                <w:rPr>
                  <w:lang w:val="el-GR"/>
                </w:rPr>
                <w:t>1</w:t>
              </w:r>
            </w:ins>
          </w:p>
        </w:tc>
      </w:tr>
    </w:tbl>
    <w:p w14:paraId="2C34FB24" w14:textId="370A0017" w:rsidR="00C52B6B" w:rsidDel="00314018" w:rsidRDefault="004B3C97">
      <w:pPr>
        <w:keepNext/>
        <w:rPr>
          <w:del w:id="28542" w:author="Στάθης Καπ" w:date="2023-02-26T09:06:00Z"/>
          <w:lang w:val="el-GR"/>
        </w:rPr>
      </w:pPr>
      <w:ins w:id="28543" w:author="Στάθης Καπ" w:date="2023-03-07T02:55:00Z">
        <w:r>
          <w:rPr>
            <w:lang w:val="el-GR"/>
          </w:rPr>
          <w:br/>
        </w:r>
      </w:ins>
      <w:del w:id="28544" w:author="Στάθης Καπ" w:date="2023-02-26T09:06:00Z">
        <w:r w:rsidR="00C52B6B" w:rsidRPr="00924047" w:rsidDel="009B47BA">
          <w:rPr>
            <w:lang w:val="el-GR"/>
            <w:rPrChange w:id="28545" w:author="Στάθης Καπ" w:date="2023-02-28T16:47:00Z">
              <w:rPr/>
            </w:rPrChange>
          </w:rPr>
          <w:br w:type="page"/>
        </w:r>
      </w:del>
    </w:p>
    <w:p w14:paraId="24CD0231" w14:textId="3390B3DD" w:rsidR="00047198" w:rsidDel="00747DED" w:rsidRDefault="00630321">
      <w:pPr>
        <w:keepNext/>
        <w:rPr>
          <w:del w:id="28546" w:author="Στάθης Καπ" w:date="2023-02-27T23:39:00Z"/>
        </w:rPr>
      </w:pPr>
      <w:del w:id="28547" w:author="Στάθης Καπ" w:date="2023-02-27T23:39:00Z">
        <w:r w:rsidDel="00DF707A">
          <w:delText>Instance</w:delText>
        </w:r>
        <w:r w:rsidRPr="00924047" w:rsidDel="00DF707A">
          <w:rPr>
            <w:lang w:val="el-GR"/>
            <w:rPrChange w:id="28548" w:author="Στάθης Καπ" w:date="2023-02-28T16:47:00Z">
              <w:rPr/>
            </w:rPrChange>
          </w:rPr>
          <w:delText xml:space="preserve"> </w:delText>
        </w:r>
        <w:r w:rsidDel="00DF707A">
          <w:delText>pr</w:delText>
        </w:r>
        <w:r w:rsidRPr="00924047" w:rsidDel="00DF707A">
          <w:rPr>
            <w:lang w:val="el-GR"/>
            <w:rPrChange w:id="28549" w:author="Στάθης Καπ" w:date="2023-02-28T16:47:00Z">
              <w:rPr/>
            </w:rPrChange>
          </w:rPr>
          <w:delText>1</w:delText>
        </w:r>
        <w:r w:rsidR="00C02E44" w:rsidRPr="00924047" w:rsidDel="00DF707A">
          <w:rPr>
            <w:lang w:val="el-GR"/>
            <w:rPrChange w:id="28550" w:author="Στάθης Καπ" w:date="2023-02-28T16:47:00Z">
              <w:rPr/>
            </w:rPrChange>
          </w:rPr>
          <w:delText>0</w:delText>
        </w:r>
      </w:del>
    </w:p>
    <w:p w14:paraId="3F81531D" w14:textId="3EEAD8B1" w:rsidR="00A30B23" w:rsidRPr="00924047" w:rsidDel="0039001D" w:rsidRDefault="00755074">
      <w:pPr>
        <w:keepNext/>
        <w:rPr>
          <w:del w:id="28551" w:author="Στάθης Καπ" w:date="2023-02-27T03:14:00Z"/>
          <w:lang w:val="el-GR"/>
          <w:rPrChange w:id="28552" w:author="Στάθης Καπ" w:date="2023-02-28T16:47:00Z">
            <w:rPr>
              <w:del w:id="28553" w:author="Στάθης Καπ" w:date="2023-02-27T03:14:00Z"/>
            </w:rPr>
          </w:rPrChange>
        </w:rPr>
        <w:pPrChange w:id="28554" w:author="Στάθης Καπ" w:date="2023-03-07T02:53:00Z">
          <w:pPr/>
        </w:pPrChange>
      </w:pPr>
      <w:ins w:id="28555" w:author="Στάθης Καπ" w:date="2023-03-06T19:37:00Z">
        <w:r>
          <w:rPr>
            <w:lang w:val="el-GR"/>
          </w:rPr>
          <w:t xml:space="preserve">Το κάθε εύρος κέρδους αντιστοιχίστηκε τυχαία σε </w:t>
        </w:r>
      </w:ins>
      <w:ins w:id="28556"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557" w:author="Στάθης Καπ" w:date="2023-03-07T03:21:00Z">
        <w:r w:rsidR="009E5B7B">
          <w:rPr>
            <w:lang w:val="el-GR"/>
          </w:rPr>
          <w:br/>
        </w:r>
      </w:ins>
      <w:ins w:id="28558" w:author="Στάθης Καπ" w:date="2023-03-06T19:41:00Z">
        <w:r>
          <w:rPr>
            <w:lang w:val="el-GR"/>
          </w:rPr>
          <w:t>Στη συνέχεια κατασκευάστηκαν τα εξής 10 χρονικά παράθυρα:</w:t>
        </w:r>
      </w:ins>
      <w:del w:id="28559"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560" w:author="Στάθης Καπ" w:date="2023-02-27T03:13:00Z"/>
          <w:lang w:val="el-GR"/>
          <w:rPrChange w:id="28561" w:author="Στάθης Καπ" w:date="2023-02-24T06:21:00Z">
            <w:rPr>
              <w:del w:id="28562" w:author="Στάθης Καπ" w:date="2023-02-27T03:13:00Z"/>
            </w:rPr>
          </w:rPrChange>
        </w:rPr>
      </w:pPr>
      <w:del w:id="28563" w:author="Στάθης Καπ" w:date="2023-02-27T03:13:00Z">
        <w:r w:rsidDel="0039001D">
          <w:delText>Figure</w:delText>
        </w:r>
        <w:r w:rsidRPr="00C75DED" w:rsidDel="0039001D">
          <w:rPr>
            <w:lang w:val="el-GR"/>
            <w:rPrChange w:id="28564" w:author="Στάθης Καπ" w:date="2023-02-24T06:19:00Z">
              <w:rPr/>
            </w:rPrChange>
          </w:rPr>
          <w:delText xml:space="preserve"> </w:delText>
        </w:r>
        <w:r w:rsidDel="0039001D">
          <w:fldChar w:fldCharType="begin"/>
        </w:r>
        <w:r w:rsidRPr="00C75DED" w:rsidDel="0039001D">
          <w:rPr>
            <w:lang w:val="el-GR"/>
            <w:rPrChange w:id="28565" w:author="Στάθης Καπ" w:date="2023-02-24T06:19:00Z">
              <w:rPr/>
            </w:rPrChange>
          </w:rPr>
          <w:delInstrText xml:space="preserve"> </w:delInstrText>
        </w:r>
        <w:r w:rsidDel="0039001D">
          <w:delInstrText>SEQ</w:delInstrText>
        </w:r>
        <w:r w:rsidRPr="00C75DED" w:rsidDel="0039001D">
          <w:rPr>
            <w:lang w:val="el-GR"/>
            <w:rPrChange w:id="28566" w:author="Στάθης Καπ" w:date="2023-02-24T06:19:00Z">
              <w:rPr/>
            </w:rPrChange>
          </w:rPr>
          <w:delInstrText xml:space="preserve"> </w:delInstrText>
        </w:r>
        <w:r w:rsidDel="0039001D">
          <w:delInstrText>Figure</w:delInstrText>
        </w:r>
        <w:r w:rsidRPr="00C75DED" w:rsidDel="0039001D">
          <w:rPr>
            <w:lang w:val="el-GR"/>
            <w:rPrChange w:id="28567" w:author="Στάθης Καπ" w:date="2023-02-24T06:19:00Z">
              <w:rPr/>
            </w:rPrChange>
          </w:rPr>
          <w:delInstrText xml:space="preserve"> \* </w:delInstrText>
        </w:r>
        <w:r w:rsidDel="0039001D">
          <w:delInstrText>ARABIC</w:delInstrText>
        </w:r>
        <w:r w:rsidRPr="00C75DED" w:rsidDel="0039001D">
          <w:rPr>
            <w:lang w:val="el-GR"/>
            <w:rPrChange w:id="28568" w:author="Στάθης Καπ" w:date="2023-02-24T06:19:00Z">
              <w:rPr/>
            </w:rPrChange>
          </w:rPr>
          <w:delInstrText xml:space="preserve"> </w:delInstrText>
        </w:r>
        <w:r w:rsidDel="0039001D">
          <w:fldChar w:fldCharType="separate"/>
        </w:r>
        <w:r w:rsidR="00FF4567" w:rsidRPr="00FF4567" w:rsidDel="0039001D">
          <w:rPr>
            <w:noProof/>
            <w:lang w:val="el-GR"/>
            <w:rPrChange w:id="28569" w:author="Στάθης Καπ" w:date="2023-02-24T06:23:00Z">
              <w:rPr>
                <w:noProof/>
              </w:rPr>
            </w:rPrChange>
          </w:rPr>
          <w:delText>1</w:delText>
        </w:r>
        <w:r w:rsidDel="0039001D">
          <w:fldChar w:fldCharType="end"/>
        </w:r>
        <w:r w:rsidRPr="00C75DED" w:rsidDel="0039001D">
          <w:rPr>
            <w:lang w:val="el-GR"/>
            <w:rPrChange w:id="28570" w:author="Στάθης Καπ" w:date="2023-02-24T06:19:00Z">
              <w:rPr/>
            </w:rPrChange>
          </w:rPr>
          <w:delText xml:space="preserve">: </w:delText>
        </w:r>
        <w:bookmarkStart w:id="28571"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lang w:val="el-GR"/>
            <w:rPrChange w:id="28572" w:author="Στάθης Καπ" w:date="2023-02-24T06:21:00Z">
              <w:rPr/>
            </w:rPrChange>
          </w:rPr>
          <w:delText xml:space="preserve"> = 1</w:delText>
        </w:r>
      </w:del>
    </w:p>
    <w:bookmarkEnd w:id="28571"/>
    <w:p w14:paraId="25BAA18A" w14:textId="54234E47" w:rsidR="00A30B23" w:rsidRPr="00FF4567" w:rsidDel="001853AC" w:rsidRDefault="00A30B23">
      <w:pPr>
        <w:keepNext/>
        <w:rPr>
          <w:del w:id="28573" w:author="Στάθης Καπ" w:date="2023-03-06T19:52:00Z"/>
          <w:lang w:val="el-GR"/>
          <w:rPrChange w:id="28574" w:author="Στάθης Καπ" w:date="2023-02-24T06:23:00Z">
            <w:rPr>
              <w:del w:id="28575" w:author="Στάθης Καπ" w:date="2023-03-06T19:52:00Z"/>
            </w:rPr>
          </w:rPrChange>
        </w:rPr>
        <w:pPrChange w:id="28576" w:author="Στάθης Καπ" w:date="2023-03-07T02:53:00Z">
          <w:pPr/>
        </w:pPrChange>
      </w:pPr>
    </w:p>
    <w:p w14:paraId="36DD0FA7" w14:textId="2FCBBB34" w:rsidR="001853AC" w:rsidRDefault="001853AC" w:rsidP="004B3C97">
      <w:pPr>
        <w:keepNext/>
        <w:rPr>
          <w:ins w:id="28577"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578" w:author="Στάθης Καπ" w:date="2023-03-06T20:03: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966"/>
        <w:gridCol w:w="958"/>
        <w:tblGridChange w:id="28579">
          <w:tblGrid>
            <w:gridCol w:w="5"/>
            <w:gridCol w:w="966"/>
            <w:gridCol w:w="177"/>
            <w:gridCol w:w="781"/>
            <w:gridCol w:w="368"/>
          </w:tblGrid>
        </w:tblGridChange>
      </w:tblGrid>
      <w:tr w:rsidR="00786D8A" w14:paraId="6A94A8E7" w14:textId="77777777" w:rsidTr="00786D8A">
        <w:trPr>
          <w:trHeight w:val="272"/>
          <w:ins w:id="28580" w:author="Στάθης Καπ" w:date="2023-03-06T19:54:00Z"/>
          <w:trPrChange w:id="28581" w:author="Στάθης Καπ" w:date="2023-03-06T20:03:00Z">
            <w:trPr>
              <w:trHeight w:val="272"/>
            </w:trPr>
          </w:trPrChange>
        </w:trPr>
        <w:tc>
          <w:tcPr>
            <w:tcW w:w="0" w:type="auto"/>
            <w:tcBorders>
              <w:bottom w:val="single" w:sz="4" w:space="0" w:color="auto"/>
            </w:tcBorders>
            <w:tcPrChange w:id="28582" w:author="Στάθης Καπ" w:date="2023-03-06T20:03:00Z">
              <w:tcPr>
                <w:tcW w:w="0" w:type="auto"/>
                <w:gridSpan w:val="3"/>
              </w:tcPr>
            </w:tcPrChange>
          </w:tcPr>
          <w:p w14:paraId="5549CE56" w14:textId="21E44A3C" w:rsidR="001853AC" w:rsidRPr="001853AC" w:rsidRDefault="001853AC" w:rsidP="007866A8">
            <w:pPr>
              <w:keepNext/>
              <w:rPr>
                <w:ins w:id="28583" w:author="Στάθης Καπ" w:date="2023-03-06T19:54:00Z"/>
                <w:b/>
                <w:bCs/>
                <w:noProof/>
                <w:rPrChange w:id="28584" w:author="Στάθης Καπ" w:date="2023-03-06T19:56:00Z">
                  <w:rPr>
                    <w:ins w:id="28585" w:author="Στάθης Καπ" w:date="2023-03-06T19:54:00Z"/>
                    <w:noProof/>
                    <w:lang w:val="el-GR"/>
                  </w:rPr>
                </w:rPrChange>
              </w:rPr>
            </w:pPr>
            <w:ins w:id="28586" w:author="Στάθης Καπ" w:date="2023-03-06T19:54:00Z">
              <w:r w:rsidRPr="001853AC">
                <w:rPr>
                  <w:b/>
                  <w:bCs/>
                  <w:noProof/>
                  <w:rPrChange w:id="28587" w:author="Στάθης Καπ" w:date="2023-03-06T19:56:00Z">
                    <w:rPr>
                      <w:noProof/>
                    </w:rPr>
                  </w:rPrChange>
                </w:rPr>
                <w:t>Open time</w:t>
              </w:r>
            </w:ins>
          </w:p>
        </w:tc>
        <w:tc>
          <w:tcPr>
            <w:tcW w:w="0" w:type="auto"/>
            <w:tcBorders>
              <w:left w:val="nil"/>
              <w:bottom w:val="single" w:sz="4" w:space="0" w:color="auto"/>
            </w:tcBorders>
            <w:tcPrChange w:id="28588" w:author="Στάθης Καπ" w:date="2023-03-06T20:03:00Z">
              <w:tcPr>
                <w:tcW w:w="0" w:type="auto"/>
                <w:gridSpan w:val="2"/>
                <w:tcBorders>
                  <w:left w:val="nil"/>
                </w:tcBorders>
              </w:tcPr>
            </w:tcPrChange>
          </w:tcPr>
          <w:p w14:paraId="0B7D8CF1" w14:textId="1E1F56FD" w:rsidR="001853AC" w:rsidRPr="001853AC" w:rsidRDefault="001853AC" w:rsidP="007866A8">
            <w:pPr>
              <w:keepNext/>
              <w:rPr>
                <w:ins w:id="28589" w:author="Στάθης Καπ" w:date="2023-03-06T19:54:00Z"/>
                <w:b/>
                <w:bCs/>
                <w:noProof/>
                <w:rPrChange w:id="28590" w:author="Στάθης Καπ" w:date="2023-03-06T19:56:00Z">
                  <w:rPr>
                    <w:ins w:id="28591" w:author="Στάθης Καπ" w:date="2023-03-06T19:54:00Z"/>
                    <w:noProof/>
                    <w:lang w:val="el-GR"/>
                  </w:rPr>
                </w:rPrChange>
              </w:rPr>
            </w:pPr>
            <w:ins w:id="28592" w:author="Στάθης Καπ" w:date="2023-03-06T19:54:00Z">
              <w:r w:rsidRPr="001853AC">
                <w:rPr>
                  <w:b/>
                  <w:bCs/>
                  <w:noProof/>
                  <w:rPrChange w:id="28593" w:author="Στάθης Καπ" w:date="2023-03-06T19:56:00Z">
                    <w:rPr>
                      <w:noProof/>
                    </w:rPr>
                  </w:rPrChange>
                </w:rPr>
                <w:t>Close time</w:t>
              </w:r>
            </w:ins>
          </w:p>
        </w:tc>
      </w:tr>
      <w:tr w:rsidR="00786D8A" w14:paraId="6445AD32" w14:textId="77777777" w:rsidTr="00786D8A">
        <w:trPr>
          <w:trHeight w:val="272"/>
          <w:ins w:id="28594" w:author="Στάθης Καπ" w:date="2023-03-06T19:57:00Z"/>
        </w:trPr>
        <w:tc>
          <w:tcPr>
            <w:tcW w:w="0" w:type="auto"/>
            <w:tcBorders>
              <w:top w:val="single" w:sz="4" w:space="0" w:color="auto"/>
            </w:tcBorders>
          </w:tcPr>
          <w:p w14:paraId="4BCD851F" w14:textId="57602A7A" w:rsidR="001853AC" w:rsidRPr="001853AC" w:rsidRDefault="001853AC" w:rsidP="007866A8">
            <w:pPr>
              <w:keepNext/>
              <w:rPr>
                <w:ins w:id="28595" w:author="Στάθης Καπ" w:date="2023-03-06T19:57:00Z"/>
                <w:noProof/>
                <w:rPrChange w:id="28596" w:author="Στάθης Καπ" w:date="2023-03-06T20:00:00Z">
                  <w:rPr>
                    <w:ins w:id="28597" w:author="Στάθης Καπ" w:date="2023-03-06T19:57:00Z"/>
                    <w:b/>
                    <w:bCs/>
                    <w:noProof/>
                  </w:rPr>
                </w:rPrChange>
              </w:rPr>
            </w:pPr>
            <w:ins w:id="28598" w:author="Στάθης Καπ" w:date="2023-03-06T20:00:00Z">
              <w:r>
                <w:rPr>
                  <w:noProof/>
                </w:rPr>
                <w:t>0</w:t>
              </w:r>
            </w:ins>
          </w:p>
        </w:tc>
        <w:tc>
          <w:tcPr>
            <w:tcW w:w="0" w:type="auto"/>
            <w:tcBorders>
              <w:top w:val="single" w:sz="4" w:space="0" w:color="auto"/>
              <w:left w:val="nil"/>
            </w:tcBorders>
          </w:tcPr>
          <w:p w14:paraId="2678D100" w14:textId="24EF9604" w:rsidR="001853AC" w:rsidRPr="001853AC" w:rsidRDefault="00786D8A" w:rsidP="007866A8">
            <w:pPr>
              <w:keepNext/>
              <w:rPr>
                <w:ins w:id="28599" w:author="Στάθης Καπ" w:date="2023-03-06T19:57:00Z"/>
                <w:noProof/>
                <w:rPrChange w:id="28600" w:author="Στάθης Καπ" w:date="2023-03-06T20:00:00Z">
                  <w:rPr>
                    <w:ins w:id="28601" w:author="Στάθης Καπ" w:date="2023-03-06T19:57:00Z"/>
                    <w:b/>
                    <w:bCs/>
                    <w:noProof/>
                  </w:rPr>
                </w:rPrChange>
              </w:rPr>
            </w:pPr>
            <w:ins w:id="28602" w:author="Στάθης Καπ" w:date="2023-03-06T20:01:00Z">
              <w:r>
                <w:rPr>
                  <w:noProof/>
                </w:rPr>
                <w:t>180</w:t>
              </w:r>
            </w:ins>
          </w:p>
        </w:tc>
      </w:tr>
      <w:tr w:rsidR="001853AC" w14:paraId="6A6E0B77" w14:textId="77777777" w:rsidTr="00786D8A">
        <w:trPr>
          <w:trHeight w:val="272"/>
          <w:ins w:id="28603" w:author="Στάθης Καπ" w:date="2023-03-06T20:00:00Z"/>
          <w:trPrChange w:id="28604" w:author="Στάθης Καπ" w:date="2023-03-06T20:03:00Z">
            <w:trPr>
              <w:trHeight w:val="272"/>
            </w:trPr>
          </w:trPrChange>
        </w:trPr>
        <w:tc>
          <w:tcPr>
            <w:tcW w:w="0" w:type="auto"/>
            <w:tcPrChange w:id="28605" w:author="Στάθης Καπ" w:date="2023-03-06T20:03:00Z">
              <w:tcPr>
                <w:tcW w:w="0" w:type="auto"/>
                <w:gridSpan w:val="3"/>
                <w:tcBorders>
                  <w:top w:val="single" w:sz="4" w:space="0" w:color="auto"/>
                </w:tcBorders>
              </w:tcPr>
            </w:tcPrChange>
          </w:tcPr>
          <w:p w14:paraId="1FC01B35" w14:textId="2156D8F6" w:rsidR="001853AC" w:rsidRPr="001853AC" w:rsidRDefault="00786D8A" w:rsidP="001853AC">
            <w:pPr>
              <w:keepNext/>
              <w:rPr>
                <w:ins w:id="28606" w:author="Στάθης Καπ" w:date="2023-03-06T20:00:00Z"/>
                <w:noProof/>
                <w:rPrChange w:id="28607" w:author="Στάθης Καπ" w:date="2023-03-06T20:00:00Z">
                  <w:rPr>
                    <w:ins w:id="28608" w:author="Στάθης Καπ" w:date="2023-03-06T20:00:00Z"/>
                    <w:b/>
                    <w:bCs/>
                    <w:noProof/>
                  </w:rPr>
                </w:rPrChange>
              </w:rPr>
            </w:pPr>
            <w:ins w:id="28609" w:author="Στάθης Καπ" w:date="2023-03-06T20:01:00Z">
              <w:r>
                <w:rPr>
                  <w:noProof/>
                </w:rPr>
                <w:t>0</w:t>
              </w:r>
            </w:ins>
          </w:p>
        </w:tc>
        <w:tc>
          <w:tcPr>
            <w:tcW w:w="0" w:type="auto"/>
            <w:tcBorders>
              <w:left w:val="nil"/>
            </w:tcBorders>
            <w:tcPrChange w:id="28610" w:author="Στάθης Καπ" w:date="2023-03-06T20:03:00Z">
              <w:tcPr>
                <w:tcW w:w="0" w:type="auto"/>
                <w:gridSpan w:val="2"/>
                <w:tcBorders>
                  <w:top w:val="single" w:sz="4" w:space="0" w:color="auto"/>
                </w:tcBorders>
              </w:tcPr>
            </w:tcPrChange>
          </w:tcPr>
          <w:p w14:paraId="27E07ED2" w14:textId="734A0AA2" w:rsidR="001853AC" w:rsidRPr="001853AC" w:rsidRDefault="00786D8A" w:rsidP="001853AC">
            <w:pPr>
              <w:keepNext/>
              <w:rPr>
                <w:ins w:id="28611" w:author="Στάθης Καπ" w:date="2023-03-06T20:00:00Z"/>
                <w:noProof/>
                <w:rPrChange w:id="28612" w:author="Στάθης Καπ" w:date="2023-03-06T20:00:00Z">
                  <w:rPr>
                    <w:ins w:id="28613" w:author="Στάθης Καπ" w:date="2023-03-06T20:00:00Z"/>
                    <w:b/>
                    <w:bCs/>
                    <w:noProof/>
                  </w:rPr>
                </w:rPrChange>
              </w:rPr>
            </w:pPr>
            <w:ins w:id="28614" w:author="Στάθης Καπ" w:date="2023-03-06T20:01:00Z">
              <w:r>
                <w:rPr>
                  <w:noProof/>
                </w:rPr>
                <w:t>360</w:t>
              </w:r>
            </w:ins>
          </w:p>
        </w:tc>
      </w:tr>
      <w:tr w:rsidR="001853AC" w14:paraId="7586FB49" w14:textId="77777777" w:rsidTr="00786D8A">
        <w:trPr>
          <w:trHeight w:val="272"/>
          <w:ins w:id="28615" w:author="Στάθης Καπ" w:date="2023-03-06T20:00:00Z"/>
          <w:trPrChange w:id="28616" w:author="Στάθης Καπ" w:date="2023-03-06T20:03:00Z">
            <w:trPr>
              <w:trHeight w:val="272"/>
            </w:trPr>
          </w:trPrChange>
        </w:trPr>
        <w:tc>
          <w:tcPr>
            <w:tcW w:w="0" w:type="auto"/>
            <w:tcPrChange w:id="28617" w:author="Στάθης Καπ" w:date="2023-03-06T20:03:00Z">
              <w:tcPr>
                <w:tcW w:w="0" w:type="auto"/>
                <w:gridSpan w:val="3"/>
                <w:tcBorders>
                  <w:top w:val="single" w:sz="4" w:space="0" w:color="auto"/>
                </w:tcBorders>
              </w:tcPr>
            </w:tcPrChange>
          </w:tcPr>
          <w:p w14:paraId="39B98426" w14:textId="1A1444B8" w:rsidR="001853AC" w:rsidRPr="001853AC" w:rsidRDefault="00786D8A" w:rsidP="001853AC">
            <w:pPr>
              <w:keepNext/>
              <w:rPr>
                <w:ins w:id="28618" w:author="Στάθης Καπ" w:date="2023-03-06T20:00:00Z"/>
                <w:noProof/>
                <w:rPrChange w:id="28619" w:author="Στάθης Καπ" w:date="2023-03-06T20:00:00Z">
                  <w:rPr>
                    <w:ins w:id="28620" w:author="Στάθης Καπ" w:date="2023-03-06T20:00:00Z"/>
                    <w:b/>
                    <w:bCs/>
                    <w:noProof/>
                  </w:rPr>
                </w:rPrChange>
              </w:rPr>
            </w:pPr>
            <w:ins w:id="28621" w:author="Στάθης Καπ" w:date="2023-03-06T20:01:00Z">
              <w:r>
                <w:rPr>
                  <w:noProof/>
                </w:rPr>
                <w:t>60</w:t>
              </w:r>
            </w:ins>
          </w:p>
        </w:tc>
        <w:tc>
          <w:tcPr>
            <w:tcW w:w="0" w:type="auto"/>
            <w:tcBorders>
              <w:left w:val="nil"/>
            </w:tcBorders>
            <w:tcPrChange w:id="28622" w:author="Στάθης Καπ" w:date="2023-03-06T20:03:00Z">
              <w:tcPr>
                <w:tcW w:w="0" w:type="auto"/>
                <w:gridSpan w:val="2"/>
                <w:tcBorders>
                  <w:top w:val="single" w:sz="4" w:space="0" w:color="auto"/>
                </w:tcBorders>
              </w:tcPr>
            </w:tcPrChange>
          </w:tcPr>
          <w:p w14:paraId="1D0F784E" w14:textId="42F948BE" w:rsidR="001853AC" w:rsidRPr="001853AC" w:rsidRDefault="00786D8A" w:rsidP="001853AC">
            <w:pPr>
              <w:keepNext/>
              <w:rPr>
                <w:ins w:id="28623" w:author="Στάθης Καπ" w:date="2023-03-06T20:00:00Z"/>
                <w:noProof/>
                <w:rPrChange w:id="28624" w:author="Στάθης Καπ" w:date="2023-03-06T20:00:00Z">
                  <w:rPr>
                    <w:ins w:id="28625" w:author="Στάθης Καπ" w:date="2023-03-06T20:00:00Z"/>
                    <w:b/>
                    <w:bCs/>
                    <w:noProof/>
                  </w:rPr>
                </w:rPrChange>
              </w:rPr>
            </w:pPr>
            <w:ins w:id="28626" w:author="Στάθης Καπ" w:date="2023-03-06T20:01:00Z">
              <w:r>
                <w:rPr>
                  <w:noProof/>
                </w:rPr>
                <w:t>300</w:t>
              </w:r>
            </w:ins>
          </w:p>
        </w:tc>
      </w:tr>
      <w:tr w:rsidR="001853AC" w14:paraId="10832F7D" w14:textId="77777777" w:rsidTr="00786D8A">
        <w:trPr>
          <w:trHeight w:val="272"/>
          <w:ins w:id="28627" w:author="Στάθης Καπ" w:date="2023-03-06T20:00:00Z"/>
          <w:trPrChange w:id="28628" w:author="Στάθης Καπ" w:date="2023-03-06T20:03:00Z">
            <w:trPr>
              <w:trHeight w:val="272"/>
            </w:trPr>
          </w:trPrChange>
        </w:trPr>
        <w:tc>
          <w:tcPr>
            <w:tcW w:w="0" w:type="auto"/>
            <w:tcPrChange w:id="28629" w:author="Στάθης Καπ" w:date="2023-03-06T20:03:00Z">
              <w:tcPr>
                <w:tcW w:w="0" w:type="auto"/>
                <w:gridSpan w:val="3"/>
                <w:tcBorders>
                  <w:top w:val="single" w:sz="4" w:space="0" w:color="auto"/>
                </w:tcBorders>
              </w:tcPr>
            </w:tcPrChange>
          </w:tcPr>
          <w:p w14:paraId="4591B221" w14:textId="211F0C35" w:rsidR="001853AC" w:rsidRPr="001853AC" w:rsidRDefault="00786D8A" w:rsidP="001853AC">
            <w:pPr>
              <w:keepNext/>
              <w:rPr>
                <w:ins w:id="28630" w:author="Στάθης Καπ" w:date="2023-03-06T20:00:00Z"/>
                <w:noProof/>
                <w:rPrChange w:id="28631" w:author="Στάθης Καπ" w:date="2023-03-06T20:00:00Z">
                  <w:rPr>
                    <w:ins w:id="28632" w:author="Στάθης Καπ" w:date="2023-03-06T20:00:00Z"/>
                    <w:b/>
                    <w:bCs/>
                    <w:noProof/>
                  </w:rPr>
                </w:rPrChange>
              </w:rPr>
            </w:pPr>
            <w:ins w:id="28633" w:author="Στάθης Καπ" w:date="2023-03-06T20:01:00Z">
              <w:r>
                <w:rPr>
                  <w:noProof/>
                </w:rPr>
                <w:t>180</w:t>
              </w:r>
            </w:ins>
          </w:p>
        </w:tc>
        <w:tc>
          <w:tcPr>
            <w:tcW w:w="0" w:type="auto"/>
            <w:tcBorders>
              <w:left w:val="nil"/>
            </w:tcBorders>
            <w:tcPrChange w:id="28634" w:author="Στάθης Καπ" w:date="2023-03-06T20:03:00Z">
              <w:tcPr>
                <w:tcW w:w="0" w:type="auto"/>
                <w:gridSpan w:val="2"/>
                <w:tcBorders>
                  <w:top w:val="single" w:sz="4" w:space="0" w:color="auto"/>
                </w:tcBorders>
              </w:tcPr>
            </w:tcPrChange>
          </w:tcPr>
          <w:p w14:paraId="016B680B" w14:textId="775EE470" w:rsidR="001853AC" w:rsidRPr="001853AC" w:rsidRDefault="00786D8A" w:rsidP="001853AC">
            <w:pPr>
              <w:keepNext/>
              <w:rPr>
                <w:ins w:id="28635" w:author="Στάθης Καπ" w:date="2023-03-06T20:00:00Z"/>
                <w:noProof/>
                <w:rPrChange w:id="28636" w:author="Στάθης Καπ" w:date="2023-03-06T20:00:00Z">
                  <w:rPr>
                    <w:ins w:id="28637" w:author="Στάθης Καπ" w:date="2023-03-06T20:00:00Z"/>
                    <w:b/>
                    <w:bCs/>
                    <w:noProof/>
                  </w:rPr>
                </w:rPrChange>
              </w:rPr>
            </w:pPr>
            <w:ins w:id="28638" w:author="Στάθης Καπ" w:date="2023-03-06T20:01:00Z">
              <w:r>
                <w:rPr>
                  <w:noProof/>
                </w:rPr>
                <w:t>540</w:t>
              </w:r>
            </w:ins>
          </w:p>
        </w:tc>
      </w:tr>
      <w:tr w:rsidR="001853AC" w14:paraId="3980BEA6" w14:textId="77777777" w:rsidTr="00786D8A">
        <w:trPr>
          <w:trHeight w:val="272"/>
          <w:ins w:id="28639" w:author="Στάθης Καπ" w:date="2023-03-06T20:00:00Z"/>
          <w:trPrChange w:id="28640" w:author="Στάθης Καπ" w:date="2023-03-06T20:03:00Z">
            <w:trPr>
              <w:trHeight w:val="272"/>
            </w:trPr>
          </w:trPrChange>
        </w:trPr>
        <w:tc>
          <w:tcPr>
            <w:tcW w:w="0" w:type="auto"/>
            <w:tcPrChange w:id="28641" w:author="Στάθης Καπ" w:date="2023-03-06T20:03:00Z">
              <w:tcPr>
                <w:tcW w:w="0" w:type="auto"/>
                <w:gridSpan w:val="3"/>
                <w:tcBorders>
                  <w:top w:val="single" w:sz="4" w:space="0" w:color="auto"/>
                </w:tcBorders>
              </w:tcPr>
            </w:tcPrChange>
          </w:tcPr>
          <w:p w14:paraId="7D716288" w14:textId="33C56206" w:rsidR="001853AC" w:rsidRPr="001853AC" w:rsidRDefault="00786D8A" w:rsidP="001853AC">
            <w:pPr>
              <w:keepNext/>
              <w:rPr>
                <w:ins w:id="28642" w:author="Στάθης Καπ" w:date="2023-03-06T20:00:00Z"/>
                <w:noProof/>
                <w:rPrChange w:id="28643" w:author="Στάθης Καπ" w:date="2023-03-06T20:00:00Z">
                  <w:rPr>
                    <w:ins w:id="28644" w:author="Στάθης Καπ" w:date="2023-03-06T20:00:00Z"/>
                    <w:b/>
                    <w:bCs/>
                    <w:noProof/>
                  </w:rPr>
                </w:rPrChange>
              </w:rPr>
            </w:pPr>
            <w:ins w:id="28645" w:author="Στάθης Καπ" w:date="2023-03-06T20:01:00Z">
              <w:r>
                <w:rPr>
                  <w:noProof/>
                </w:rPr>
                <w:t>360</w:t>
              </w:r>
            </w:ins>
          </w:p>
        </w:tc>
        <w:tc>
          <w:tcPr>
            <w:tcW w:w="0" w:type="auto"/>
            <w:tcBorders>
              <w:left w:val="nil"/>
            </w:tcBorders>
            <w:tcPrChange w:id="28646" w:author="Στάθης Καπ" w:date="2023-03-06T20:03:00Z">
              <w:tcPr>
                <w:tcW w:w="0" w:type="auto"/>
                <w:gridSpan w:val="2"/>
                <w:tcBorders>
                  <w:top w:val="single" w:sz="4" w:space="0" w:color="auto"/>
                </w:tcBorders>
              </w:tcPr>
            </w:tcPrChange>
          </w:tcPr>
          <w:p w14:paraId="01DDEAAE" w14:textId="711E0DD1" w:rsidR="001853AC" w:rsidRPr="001853AC" w:rsidRDefault="00786D8A" w:rsidP="001853AC">
            <w:pPr>
              <w:keepNext/>
              <w:rPr>
                <w:ins w:id="28647" w:author="Στάθης Καπ" w:date="2023-03-06T20:00:00Z"/>
                <w:noProof/>
                <w:rPrChange w:id="28648" w:author="Στάθης Καπ" w:date="2023-03-06T20:00:00Z">
                  <w:rPr>
                    <w:ins w:id="28649" w:author="Στάθης Καπ" w:date="2023-03-06T20:00:00Z"/>
                    <w:b/>
                    <w:bCs/>
                    <w:noProof/>
                  </w:rPr>
                </w:rPrChange>
              </w:rPr>
            </w:pPr>
            <w:ins w:id="28650" w:author="Στάθης Καπ" w:date="2023-03-06T20:01:00Z">
              <w:r>
                <w:rPr>
                  <w:noProof/>
                </w:rPr>
                <w:t>720</w:t>
              </w:r>
            </w:ins>
          </w:p>
        </w:tc>
      </w:tr>
      <w:tr w:rsidR="001853AC" w14:paraId="1FD893B1" w14:textId="77777777" w:rsidTr="00786D8A">
        <w:trPr>
          <w:trHeight w:val="272"/>
          <w:ins w:id="28651" w:author="Στάθης Καπ" w:date="2023-03-06T20:00:00Z"/>
          <w:trPrChange w:id="28652" w:author="Στάθης Καπ" w:date="2023-03-06T20:03:00Z">
            <w:trPr>
              <w:trHeight w:val="272"/>
            </w:trPr>
          </w:trPrChange>
        </w:trPr>
        <w:tc>
          <w:tcPr>
            <w:tcW w:w="0" w:type="auto"/>
            <w:tcPrChange w:id="28653" w:author="Στάθης Καπ" w:date="2023-03-06T20:03:00Z">
              <w:tcPr>
                <w:tcW w:w="0" w:type="auto"/>
                <w:gridSpan w:val="3"/>
                <w:tcBorders>
                  <w:top w:val="single" w:sz="4" w:space="0" w:color="auto"/>
                </w:tcBorders>
              </w:tcPr>
            </w:tcPrChange>
          </w:tcPr>
          <w:p w14:paraId="722447C4" w14:textId="49B8B4DE" w:rsidR="001853AC" w:rsidRPr="001853AC" w:rsidRDefault="00786D8A" w:rsidP="001853AC">
            <w:pPr>
              <w:keepNext/>
              <w:rPr>
                <w:ins w:id="28654" w:author="Στάθης Καπ" w:date="2023-03-06T20:00:00Z"/>
                <w:noProof/>
                <w:rPrChange w:id="28655" w:author="Στάθης Καπ" w:date="2023-03-06T20:00:00Z">
                  <w:rPr>
                    <w:ins w:id="28656" w:author="Στάθης Καπ" w:date="2023-03-06T20:00:00Z"/>
                    <w:b/>
                    <w:bCs/>
                    <w:noProof/>
                  </w:rPr>
                </w:rPrChange>
              </w:rPr>
            </w:pPr>
            <w:ins w:id="28657" w:author="Στάθης Καπ" w:date="2023-03-06T20:01:00Z">
              <w:r>
                <w:rPr>
                  <w:noProof/>
                </w:rPr>
                <w:t>540</w:t>
              </w:r>
            </w:ins>
          </w:p>
        </w:tc>
        <w:tc>
          <w:tcPr>
            <w:tcW w:w="0" w:type="auto"/>
            <w:tcBorders>
              <w:left w:val="nil"/>
            </w:tcBorders>
            <w:tcPrChange w:id="28658" w:author="Στάθης Καπ" w:date="2023-03-06T20:03:00Z">
              <w:tcPr>
                <w:tcW w:w="0" w:type="auto"/>
                <w:gridSpan w:val="2"/>
                <w:tcBorders>
                  <w:top w:val="single" w:sz="4" w:space="0" w:color="auto"/>
                </w:tcBorders>
              </w:tcPr>
            </w:tcPrChange>
          </w:tcPr>
          <w:p w14:paraId="74E211FA" w14:textId="3D844CEB" w:rsidR="001853AC" w:rsidRPr="001853AC" w:rsidRDefault="00786D8A" w:rsidP="001853AC">
            <w:pPr>
              <w:keepNext/>
              <w:rPr>
                <w:ins w:id="28659" w:author="Στάθης Καπ" w:date="2023-03-06T20:00:00Z"/>
                <w:noProof/>
                <w:rPrChange w:id="28660" w:author="Στάθης Καπ" w:date="2023-03-06T20:00:00Z">
                  <w:rPr>
                    <w:ins w:id="28661" w:author="Στάθης Καπ" w:date="2023-03-06T20:00:00Z"/>
                    <w:b/>
                    <w:bCs/>
                    <w:noProof/>
                  </w:rPr>
                </w:rPrChange>
              </w:rPr>
            </w:pPr>
            <w:ins w:id="28662" w:author="Στάθης Καπ" w:date="2023-03-06T20:01:00Z">
              <w:r>
                <w:rPr>
                  <w:noProof/>
                </w:rPr>
                <w:t>720</w:t>
              </w:r>
            </w:ins>
          </w:p>
        </w:tc>
      </w:tr>
      <w:tr w:rsidR="001853AC" w14:paraId="7C076DAC" w14:textId="77777777" w:rsidTr="00786D8A">
        <w:trPr>
          <w:trHeight w:val="272"/>
          <w:ins w:id="28663" w:author="Στάθης Καπ" w:date="2023-03-06T20:00:00Z"/>
          <w:trPrChange w:id="28664" w:author="Στάθης Καπ" w:date="2023-03-06T20:03:00Z">
            <w:trPr>
              <w:trHeight w:val="272"/>
            </w:trPr>
          </w:trPrChange>
        </w:trPr>
        <w:tc>
          <w:tcPr>
            <w:tcW w:w="0" w:type="auto"/>
            <w:tcPrChange w:id="28665" w:author="Στάθης Καπ" w:date="2023-03-06T20:03:00Z">
              <w:tcPr>
                <w:tcW w:w="0" w:type="auto"/>
                <w:gridSpan w:val="3"/>
                <w:tcBorders>
                  <w:top w:val="single" w:sz="4" w:space="0" w:color="auto"/>
                </w:tcBorders>
              </w:tcPr>
            </w:tcPrChange>
          </w:tcPr>
          <w:p w14:paraId="206D8305" w14:textId="2B7ED1DD" w:rsidR="001853AC" w:rsidRPr="001853AC" w:rsidRDefault="00786D8A" w:rsidP="001853AC">
            <w:pPr>
              <w:keepNext/>
              <w:rPr>
                <w:ins w:id="28666" w:author="Στάθης Καπ" w:date="2023-03-06T20:00:00Z"/>
                <w:noProof/>
                <w:rPrChange w:id="28667" w:author="Στάθης Καπ" w:date="2023-03-06T20:00:00Z">
                  <w:rPr>
                    <w:ins w:id="28668" w:author="Στάθης Καπ" w:date="2023-03-06T20:00:00Z"/>
                    <w:b/>
                    <w:bCs/>
                    <w:noProof/>
                  </w:rPr>
                </w:rPrChange>
              </w:rPr>
            </w:pPr>
            <w:ins w:id="28669" w:author="Στάθης Καπ" w:date="2023-03-06T20:01:00Z">
              <w:r>
                <w:rPr>
                  <w:noProof/>
                </w:rPr>
                <w:t>540</w:t>
              </w:r>
            </w:ins>
          </w:p>
        </w:tc>
        <w:tc>
          <w:tcPr>
            <w:tcW w:w="0" w:type="auto"/>
            <w:tcBorders>
              <w:left w:val="nil"/>
            </w:tcBorders>
            <w:tcPrChange w:id="28670" w:author="Στάθης Καπ" w:date="2023-03-06T20:03:00Z">
              <w:tcPr>
                <w:tcW w:w="0" w:type="auto"/>
                <w:gridSpan w:val="2"/>
                <w:tcBorders>
                  <w:top w:val="single" w:sz="4" w:space="0" w:color="auto"/>
                </w:tcBorders>
              </w:tcPr>
            </w:tcPrChange>
          </w:tcPr>
          <w:p w14:paraId="244812D6" w14:textId="7AB85555" w:rsidR="001853AC" w:rsidRPr="001853AC" w:rsidRDefault="00786D8A" w:rsidP="001853AC">
            <w:pPr>
              <w:keepNext/>
              <w:rPr>
                <w:ins w:id="28671" w:author="Στάθης Καπ" w:date="2023-03-06T20:00:00Z"/>
                <w:noProof/>
                <w:rPrChange w:id="28672" w:author="Στάθης Καπ" w:date="2023-03-06T20:00:00Z">
                  <w:rPr>
                    <w:ins w:id="28673" w:author="Στάθης Καπ" w:date="2023-03-06T20:00:00Z"/>
                    <w:b/>
                    <w:bCs/>
                    <w:noProof/>
                  </w:rPr>
                </w:rPrChange>
              </w:rPr>
            </w:pPr>
            <w:ins w:id="28674" w:author="Στάθης Καπ" w:date="2023-03-06T20:01:00Z">
              <w:r>
                <w:rPr>
                  <w:noProof/>
                </w:rPr>
                <w:t>900</w:t>
              </w:r>
            </w:ins>
          </w:p>
        </w:tc>
      </w:tr>
      <w:tr w:rsidR="001853AC" w14:paraId="7CC86D9F" w14:textId="77777777" w:rsidTr="00786D8A">
        <w:trPr>
          <w:trHeight w:val="272"/>
          <w:ins w:id="28675" w:author="Στάθης Καπ" w:date="2023-03-06T20:00:00Z"/>
          <w:trPrChange w:id="28676" w:author="Στάθης Καπ" w:date="2023-03-06T20:03:00Z">
            <w:trPr>
              <w:trHeight w:val="272"/>
            </w:trPr>
          </w:trPrChange>
        </w:trPr>
        <w:tc>
          <w:tcPr>
            <w:tcW w:w="0" w:type="auto"/>
            <w:tcPrChange w:id="28677" w:author="Στάθης Καπ" w:date="2023-03-06T20:03:00Z">
              <w:tcPr>
                <w:tcW w:w="0" w:type="auto"/>
                <w:gridSpan w:val="3"/>
                <w:tcBorders>
                  <w:top w:val="single" w:sz="4" w:space="0" w:color="auto"/>
                </w:tcBorders>
              </w:tcPr>
            </w:tcPrChange>
          </w:tcPr>
          <w:p w14:paraId="5DBCBF1F" w14:textId="4BECE061" w:rsidR="001853AC" w:rsidRPr="001853AC" w:rsidRDefault="00786D8A" w:rsidP="001853AC">
            <w:pPr>
              <w:keepNext/>
              <w:rPr>
                <w:ins w:id="28678" w:author="Στάθης Καπ" w:date="2023-03-06T20:00:00Z"/>
                <w:noProof/>
                <w:rPrChange w:id="28679" w:author="Στάθης Καπ" w:date="2023-03-06T20:00:00Z">
                  <w:rPr>
                    <w:ins w:id="28680" w:author="Στάθης Καπ" w:date="2023-03-06T20:00:00Z"/>
                    <w:b/>
                    <w:bCs/>
                    <w:noProof/>
                  </w:rPr>
                </w:rPrChange>
              </w:rPr>
            </w:pPr>
            <w:ins w:id="28681" w:author="Στάθης Καπ" w:date="2023-03-06T20:01:00Z">
              <w:r>
                <w:rPr>
                  <w:noProof/>
                </w:rPr>
                <w:t>120</w:t>
              </w:r>
            </w:ins>
          </w:p>
        </w:tc>
        <w:tc>
          <w:tcPr>
            <w:tcW w:w="0" w:type="auto"/>
            <w:tcBorders>
              <w:left w:val="nil"/>
            </w:tcBorders>
            <w:tcPrChange w:id="28682" w:author="Στάθης Καπ" w:date="2023-03-06T20:03:00Z">
              <w:tcPr>
                <w:tcW w:w="0" w:type="auto"/>
                <w:gridSpan w:val="2"/>
                <w:tcBorders>
                  <w:top w:val="single" w:sz="4" w:space="0" w:color="auto"/>
                </w:tcBorders>
              </w:tcPr>
            </w:tcPrChange>
          </w:tcPr>
          <w:p w14:paraId="2CFCE420" w14:textId="2EABFDE9" w:rsidR="001853AC" w:rsidRPr="001853AC" w:rsidRDefault="00786D8A" w:rsidP="001853AC">
            <w:pPr>
              <w:keepNext/>
              <w:rPr>
                <w:ins w:id="28683" w:author="Στάθης Καπ" w:date="2023-03-06T20:00:00Z"/>
                <w:noProof/>
                <w:rPrChange w:id="28684" w:author="Στάθης Καπ" w:date="2023-03-06T20:00:00Z">
                  <w:rPr>
                    <w:ins w:id="28685" w:author="Στάθης Καπ" w:date="2023-03-06T20:00:00Z"/>
                    <w:b/>
                    <w:bCs/>
                    <w:noProof/>
                  </w:rPr>
                </w:rPrChange>
              </w:rPr>
            </w:pPr>
            <w:ins w:id="28686" w:author="Στάθης Καπ" w:date="2023-03-06T20:01:00Z">
              <w:r>
                <w:rPr>
                  <w:noProof/>
                </w:rPr>
                <w:t>360</w:t>
              </w:r>
            </w:ins>
          </w:p>
        </w:tc>
      </w:tr>
      <w:tr w:rsidR="00786D8A" w14:paraId="1581F177" w14:textId="77777777" w:rsidTr="00786D8A">
        <w:trPr>
          <w:trHeight w:val="272"/>
          <w:ins w:id="28687" w:author="Στάθης Καπ" w:date="2023-03-06T20:01:00Z"/>
          <w:trPrChange w:id="28688" w:author="Στάθης Καπ" w:date="2023-03-06T20:03:00Z">
            <w:trPr>
              <w:trHeight w:val="272"/>
            </w:trPr>
          </w:trPrChange>
        </w:trPr>
        <w:tc>
          <w:tcPr>
            <w:tcW w:w="0" w:type="auto"/>
            <w:tcPrChange w:id="28689" w:author="Στάθης Καπ" w:date="2023-03-06T20:03: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690" w:author="Στάθης Καπ" w:date="2023-03-06T20:01:00Z"/>
                <w:noProof/>
              </w:rPr>
            </w:pPr>
            <w:ins w:id="28691" w:author="Στάθης Καπ" w:date="2023-03-06T20:02:00Z">
              <w:r>
                <w:rPr>
                  <w:noProof/>
                </w:rPr>
                <w:t>60</w:t>
              </w:r>
            </w:ins>
          </w:p>
        </w:tc>
        <w:tc>
          <w:tcPr>
            <w:tcW w:w="0" w:type="auto"/>
            <w:tcBorders>
              <w:left w:val="nil"/>
            </w:tcBorders>
            <w:tcPrChange w:id="28692" w:author="Στάθης Καπ" w:date="2023-03-06T20:03: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693" w:author="Στάθης Καπ" w:date="2023-03-06T20:01:00Z"/>
                <w:noProof/>
              </w:rPr>
            </w:pPr>
            <w:ins w:id="28694" w:author="Στάθης Καπ" w:date="2023-03-06T20:02:00Z">
              <w:r>
                <w:rPr>
                  <w:noProof/>
                </w:rPr>
                <w:t>480</w:t>
              </w:r>
            </w:ins>
          </w:p>
        </w:tc>
      </w:tr>
      <w:tr w:rsidR="00786D8A" w14:paraId="19BC8DDB" w14:textId="77777777" w:rsidTr="00786D8A">
        <w:trPr>
          <w:trHeight w:val="272"/>
          <w:ins w:id="28695" w:author="Στάθης Καπ" w:date="2023-03-06T20:01:00Z"/>
          <w:trPrChange w:id="28696" w:author="Στάθης Καπ" w:date="2023-03-06T20:03:00Z">
            <w:trPr>
              <w:trHeight w:val="272"/>
            </w:trPr>
          </w:trPrChange>
        </w:trPr>
        <w:tc>
          <w:tcPr>
            <w:tcW w:w="0" w:type="auto"/>
            <w:tcPrChange w:id="28697" w:author="Στάθης Καπ" w:date="2023-03-06T20:03: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698" w:author="Στάθης Καπ" w:date="2023-03-06T20:01:00Z"/>
                <w:noProof/>
              </w:rPr>
            </w:pPr>
            <w:ins w:id="28699" w:author="Στάθης Καπ" w:date="2023-03-06T20:02:00Z">
              <w:r>
                <w:rPr>
                  <w:noProof/>
                </w:rPr>
                <w:t>120</w:t>
              </w:r>
            </w:ins>
          </w:p>
        </w:tc>
        <w:tc>
          <w:tcPr>
            <w:tcW w:w="0" w:type="auto"/>
            <w:tcBorders>
              <w:left w:val="nil"/>
            </w:tcBorders>
            <w:tcPrChange w:id="28700" w:author="Στάθης Καπ" w:date="2023-03-06T20:03: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701" w:author="Στάθης Καπ" w:date="2023-03-06T20:01:00Z"/>
                <w:noProof/>
              </w:rPr>
            </w:pPr>
            <w:ins w:id="28702" w:author="Στάθης Καπ" w:date="2023-03-06T20:02:00Z">
              <w:r>
                <w:rPr>
                  <w:noProof/>
                </w:rPr>
                <w:t>660</w:t>
              </w:r>
            </w:ins>
          </w:p>
        </w:tc>
      </w:tr>
    </w:tbl>
    <w:p w14:paraId="46140B8A" w14:textId="4650777E" w:rsidR="00A264C8" w:rsidRDefault="00C73CE3" w:rsidP="001853AC">
      <w:pPr>
        <w:keepNext/>
        <w:rPr>
          <w:ins w:id="28703" w:author="Στάθης Καπ" w:date="2023-03-07T04:06:00Z"/>
          <w:noProof/>
          <w:lang w:val="el-GR"/>
        </w:rPr>
      </w:pPr>
      <w:ins w:id="28704" w:author="Στάθης Καπ" w:date="2023-03-07T17:13:00Z">
        <w:r>
          <w:rPr>
            <w:noProof/>
            <w:lang w:val="el-GR"/>
          </w:rPr>
          <w:br/>
        </w:r>
      </w:ins>
      <w:ins w:id="28705"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706" w:author="Στάθης Καπ" w:date="2023-03-06T20:06:00Z">
        <w:r w:rsidR="00786D8A">
          <w:rPr>
            <w:noProof/>
            <w:lang w:val="el-GR"/>
          </w:rPr>
          <w:t>Η διάρκεια επίσκεψης κάθε κόμβου</w:t>
        </w:r>
      </w:ins>
      <w:ins w:id="28707" w:author="Στάθης Καπ" w:date="2023-03-06T20:22:00Z">
        <w:r w:rsidR="005F5EEE">
          <w:rPr>
            <w:noProof/>
            <w:lang w:val="el-GR"/>
          </w:rPr>
          <w:t xml:space="preserve"> εξαρτάται από τη διάρκεια του χρονικού του παραθύρου,</w:t>
        </w:r>
      </w:ins>
      <w:ins w:id="28708" w:author="Στάθης Καπ" w:date="2023-03-07T04:06:00Z">
        <w:r w:rsidR="00A264C8">
          <w:rPr>
            <w:noProof/>
            <w:lang w:val="el-GR"/>
          </w:rPr>
          <w:t xml:space="preserve">  καθώς καταλαμβάνει </w:t>
        </w:r>
      </w:ins>
      <w:ins w:id="28709"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8710" w:author="Στάθης Καπ" w:date="2023-03-06T19:53:00Z"/>
          <w:noProof/>
          <w:rPrChange w:id="28711" w:author="Στάθης Καπ" w:date="2023-03-07T04:27:00Z">
            <w:rPr>
              <w:ins w:id="28712" w:author="Στάθης Καπ" w:date="2023-03-06T19:53:00Z"/>
              <w:noProof/>
              <w:lang w:val="el-GR"/>
            </w:rPr>
          </w:rPrChange>
        </w:rPr>
        <w:pPrChange w:id="28713" w:author="Στάθης Καπ" w:date="2023-03-07T04:07:00Z">
          <w:pPr/>
        </w:pPrChange>
      </w:pPr>
      <w:ins w:id="28714" w:author="Στάθης Καπ" w:date="2023-03-07T03:21:00Z">
        <w:r>
          <w:rPr>
            <w:noProof/>
            <w:lang w:val="el-GR"/>
          </w:rPr>
          <w:br/>
        </w:r>
      </w:ins>
      <w:ins w:id="28715" w:author="Στάθης Καπ" w:date="2023-03-06T20:21:00Z">
        <w:r w:rsidR="0051436D">
          <w:rPr>
            <w:noProof/>
            <w:lang w:val="el-GR"/>
          </w:rPr>
          <w:t>Για παράδειγμα</w:t>
        </w:r>
      </w:ins>
      <w:ins w:id="28716"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717" w:author="Στάθης Καπ" w:date="2023-03-06T20:08:00Z">
              <w:rPr>
                <w:noProof/>
              </w:rPr>
            </w:rPrChange>
          </w:rPr>
          <w:t>{</w:t>
        </w:r>
      </w:ins>
      <w:ins w:id="28718" w:author="Στάθης Καπ" w:date="2023-03-06T20:12:00Z">
        <w:r w:rsidR="00F75918" w:rsidRPr="00F75918">
          <w:rPr>
            <w:noProof/>
            <w:lang w:val="el-GR"/>
            <w:rPrChange w:id="28719" w:author="Στάθης Καπ" w:date="2023-03-06T20:13:00Z">
              <w:rPr>
                <w:noProof/>
              </w:rPr>
            </w:rPrChange>
          </w:rPr>
          <w:t>180</w:t>
        </w:r>
      </w:ins>
      <w:ins w:id="28720" w:author="Στάθης Καπ" w:date="2023-03-06T20:07:00Z">
        <w:r w:rsidR="00786D8A" w:rsidRPr="00786D8A">
          <w:rPr>
            <w:noProof/>
            <w:lang w:val="el-GR"/>
            <w:rPrChange w:id="28721" w:author="Στάθης Καπ" w:date="2023-03-06T20:08:00Z">
              <w:rPr>
                <w:noProof/>
              </w:rPr>
            </w:rPrChange>
          </w:rPr>
          <w:t xml:space="preserve">, </w:t>
        </w:r>
      </w:ins>
      <w:ins w:id="28722" w:author="Στάθης Καπ" w:date="2023-03-06T20:12:00Z">
        <w:r w:rsidR="00F75918" w:rsidRPr="00F75918">
          <w:rPr>
            <w:noProof/>
            <w:lang w:val="el-GR"/>
            <w:rPrChange w:id="28723" w:author="Στάθης Καπ" w:date="2023-03-06T20:13:00Z">
              <w:rPr>
                <w:noProof/>
              </w:rPr>
            </w:rPrChange>
          </w:rPr>
          <w:t>540</w:t>
        </w:r>
      </w:ins>
      <w:ins w:id="28724" w:author="Στάθης Καπ" w:date="2023-03-06T20:07:00Z">
        <w:r w:rsidR="00786D8A" w:rsidRPr="00786D8A">
          <w:rPr>
            <w:noProof/>
            <w:lang w:val="el-GR"/>
            <w:rPrChange w:id="28725" w:author="Στάθης Καπ" w:date="2023-03-06T20:08:00Z">
              <w:rPr>
                <w:noProof/>
              </w:rPr>
            </w:rPrChange>
          </w:rPr>
          <w:t>}</w:t>
        </w:r>
        <w:r w:rsidR="00786D8A">
          <w:rPr>
            <w:noProof/>
            <w:lang w:val="el-GR"/>
          </w:rPr>
          <w:t xml:space="preserve"> </w:t>
        </w:r>
      </w:ins>
      <w:ins w:id="28726" w:author="Στάθης Καπ" w:date="2023-03-06T20:08:00Z">
        <w:r w:rsidR="00786D8A" w:rsidRPr="00786D8A">
          <w:rPr>
            <w:noProof/>
            <w:lang w:val="el-GR"/>
            <w:rPrChange w:id="28727" w:author="Στάθης Καπ" w:date="2023-03-06T20:08:00Z">
              <w:rPr>
                <w:noProof/>
              </w:rPr>
            </w:rPrChange>
          </w:rPr>
          <w:t>.</w:t>
        </w:r>
      </w:ins>
      <w:ins w:id="28728" w:author="Στάθης Καπ" w:date="2023-03-06T20:13:00Z">
        <w:r w:rsidR="00F75918">
          <w:rPr>
            <w:noProof/>
          </w:rPr>
          <w:t>H</w:t>
        </w:r>
        <w:r w:rsidR="00F75918" w:rsidRPr="00F75918">
          <w:rPr>
            <w:noProof/>
            <w:lang w:val="el-GR"/>
            <w:rPrChange w:id="28729" w:author="Στάθης Καπ" w:date="2023-03-06T20:13:00Z">
              <w:rPr>
                <w:noProof/>
              </w:rPr>
            </w:rPrChange>
          </w:rPr>
          <w:t xml:space="preserve"> </w:t>
        </w:r>
        <w:r w:rsidR="00F75918">
          <w:rPr>
            <w:noProof/>
            <w:lang w:val="el-GR"/>
          </w:rPr>
          <w:t>χρονική</w:t>
        </w:r>
      </w:ins>
      <w:ins w:id="28730" w:author="Στάθης Καπ" w:date="2023-03-06T20:15:00Z">
        <w:r w:rsidR="00F75918">
          <w:rPr>
            <w:noProof/>
            <w:lang w:val="el-GR"/>
          </w:rPr>
          <w:t xml:space="preserve"> </w:t>
        </w:r>
      </w:ins>
      <w:ins w:id="28731" w:author="Στάθης Καπ" w:date="2023-03-06T20:13:00Z">
        <w:r w:rsidR="00F75918">
          <w:rPr>
            <w:noProof/>
            <w:lang w:val="el-GR"/>
          </w:rPr>
          <w:t>διάρκεια που ο κόμβος Α είναι ενεργός</w:t>
        </w:r>
      </w:ins>
      <w:ins w:id="28732" w:author="Στάθης Καπ" w:date="2023-03-06T20:17:00Z">
        <w:r w:rsidR="006A2019" w:rsidRPr="0051436D">
          <w:rPr>
            <w:noProof/>
            <w:lang w:val="el-GR"/>
            <w:rPrChange w:id="28733" w:author="Στάθης Καπ" w:date="2023-03-06T20:18:00Z">
              <w:rPr>
                <w:noProof/>
              </w:rPr>
            </w:rPrChange>
          </w:rPr>
          <w:t xml:space="preserve"> </w:t>
        </w:r>
        <w:r w:rsidR="00F75918" w:rsidRPr="0051436D">
          <w:rPr>
            <w:noProof/>
            <w:lang w:val="el-GR"/>
            <w:rPrChange w:id="28734" w:author="Στάθης Καπ" w:date="2023-03-06T20:18:00Z">
              <w:rPr>
                <w:noProof/>
              </w:rPr>
            </w:rPrChange>
          </w:rPr>
          <w:t>(</w:t>
        </w:r>
        <w:r w:rsidR="00F2389C">
          <w:rPr>
            <w:noProof/>
          </w:rPr>
          <w:t>activityDuration</w:t>
        </w:r>
        <w:r w:rsidR="00F75918" w:rsidRPr="0051436D">
          <w:rPr>
            <w:noProof/>
            <w:lang w:val="el-GR"/>
            <w:rPrChange w:id="28735" w:author="Στάθης Καπ" w:date="2023-03-06T20:18:00Z">
              <w:rPr>
                <w:noProof/>
              </w:rPr>
            </w:rPrChange>
          </w:rPr>
          <w:t>)</w:t>
        </w:r>
      </w:ins>
      <w:ins w:id="28736" w:author="Στάθης Καπ" w:date="2023-03-06T20:13:00Z">
        <w:r w:rsidR="00F75918">
          <w:rPr>
            <w:noProof/>
            <w:lang w:val="el-GR"/>
          </w:rPr>
          <w:t xml:space="preserve"> είναι 360 λεπτά</w:t>
        </w:r>
      </w:ins>
      <w:ins w:id="28737" w:author="Στάθης Καπ" w:date="2023-03-06T20:11:00Z">
        <w:r w:rsidR="00786D8A">
          <w:rPr>
            <w:noProof/>
            <w:lang w:val="el-GR"/>
          </w:rPr>
          <w:t xml:space="preserve">. </w:t>
        </w:r>
      </w:ins>
      <w:ins w:id="28738" w:author="Στάθης Καπ" w:date="2023-03-06T20:14:00Z">
        <w:r w:rsidR="00F75918">
          <w:rPr>
            <w:noProof/>
            <w:lang w:val="el-GR"/>
          </w:rPr>
          <w:t xml:space="preserve">Η διάρκεια </w:t>
        </w:r>
      </w:ins>
      <w:ins w:id="28739" w:author="Στάθης Καπ" w:date="2023-03-06T20:08:00Z">
        <w:r w:rsidR="00786D8A">
          <w:rPr>
            <w:noProof/>
            <w:lang w:val="el-GR"/>
          </w:rPr>
          <w:t>επίσκεψης του Α υπολογίστηκε ως</w:t>
        </w:r>
      </w:ins>
      <w:ins w:id="28740"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741" w:author="Στάθης Καπ" w:date="2023-03-06T19:53:00Z"/>
          <w:i/>
          <w:noProof/>
          <w:rPrChange w:id="28742" w:author="Στάθης Καπ" w:date="2023-03-06T20:15:00Z">
            <w:rPr>
              <w:ins w:id="28743" w:author="Στάθης Καπ" w:date="2023-03-06T19:53:00Z"/>
              <w:noProof/>
              <w:lang w:val="el-GR"/>
            </w:rPr>
          </w:rPrChange>
        </w:rPr>
      </w:pPr>
      <m:oMathPara>
        <m:oMath>
          <m:r>
            <w:ins w:id="28744" w:author="Στάθης Καπ" w:date="2023-03-06T20:15:00Z">
              <w:rPr>
                <w:rFonts w:ascii="Cambria Math" w:hAnsi="Cambria Math"/>
                <w:noProof/>
              </w:rPr>
              <m:t>visitDuratio</m:t>
            </w:ins>
          </m:r>
          <m:sSub>
            <m:sSubPr>
              <m:ctrlPr>
                <w:ins w:id="28745" w:author="Στάθης Καπ" w:date="2023-03-06T20:15:00Z">
                  <w:rPr>
                    <w:rFonts w:ascii="Cambria Math" w:hAnsi="Cambria Math"/>
                    <w:i/>
                    <w:noProof/>
                  </w:rPr>
                </w:ins>
              </m:ctrlPr>
            </m:sSubPr>
            <m:e>
              <m:r>
                <w:ins w:id="28746" w:author="Στάθης Καπ" w:date="2023-03-06T20:15:00Z">
                  <w:rPr>
                    <w:rFonts w:ascii="Cambria Math" w:hAnsi="Cambria Math"/>
                    <w:noProof/>
                  </w:rPr>
                  <m:t>n</m:t>
                </w:ins>
              </m:r>
            </m:e>
            <m:sub>
              <m:r>
                <w:ins w:id="28747" w:author="Στάθης Καπ" w:date="2023-03-06T20:15:00Z">
                  <w:rPr>
                    <w:rFonts w:ascii="Cambria Math" w:hAnsi="Cambria Math"/>
                    <w:noProof/>
                  </w:rPr>
                  <m:t>A</m:t>
                </w:ins>
              </m:r>
            </m:sub>
          </m:sSub>
          <m:r>
            <w:ins w:id="28748" w:author="Στάθης Καπ" w:date="2023-03-06T20:15:00Z">
              <w:rPr>
                <w:rFonts w:ascii="Cambria Math" w:hAnsi="Cambria Math"/>
                <w:noProof/>
              </w:rPr>
              <m:t>=random(</m:t>
            </w:ins>
          </m:r>
          <m:f>
            <m:fPr>
              <m:ctrlPr>
                <w:ins w:id="28749" w:author="Στάθης Καπ" w:date="2023-03-06T20:15:00Z">
                  <w:rPr>
                    <w:rFonts w:ascii="Cambria Math" w:hAnsi="Cambria Math"/>
                    <w:i/>
                    <w:noProof/>
                  </w:rPr>
                </w:ins>
              </m:ctrlPr>
            </m:fPr>
            <m:num>
              <m:r>
                <w:ins w:id="28750" w:author="Στάθης Καπ" w:date="2023-03-06T20:15:00Z">
                  <w:rPr>
                    <w:rFonts w:ascii="Cambria Math" w:hAnsi="Cambria Math"/>
                    <w:noProof/>
                  </w:rPr>
                  <m:t>activ</m:t>
                </w:ins>
              </m:r>
              <m:r>
                <w:ins w:id="28751" w:author="Στάθης Καπ" w:date="2023-03-06T20:17:00Z">
                  <w:rPr>
                    <w:rFonts w:ascii="Cambria Math" w:hAnsi="Cambria Math"/>
                    <w:noProof/>
                  </w:rPr>
                  <m:t>ity</m:t>
                </w:ins>
              </m:r>
              <m:r>
                <w:ins w:id="28752" w:author="Στάθης Καπ" w:date="2023-03-06T20:15:00Z">
                  <w:rPr>
                    <w:rFonts w:ascii="Cambria Math" w:hAnsi="Cambria Math"/>
                    <w:noProof/>
                  </w:rPr>
                  <m:t>Duratio</m:t>
                </w:ins>
              </m:r>
              <m:sSub>
                <m:sSubPr>
                  <m:ctrlPr>
                    <w:ins w:id="28753" w:author="Στάθης Καπ" w:date="2023-03-06T20:15:00Z">
                      <w:rPr>
                        <w:rFonts w:ascii="Cambria Math" w:hAnsi="Cambria Math"/>
                        <w:i/>
                        <w:noProof/>
                      </w:rPr>
                    </w:ins>
                  </m:ctrlPr>
                </m:sSubPr>
                <m:e>
                  <m:r>
                    <w:ins w:id="28754" w:author="Στάθης Καπ" w:date="2023-03-06T20:15:00Z">
                      <w:rPr>
                        <w:rFonts w:ascii="Cambria Math" w:hAnsi="Cambria Math"/>
                        <w:noProof/>
                      </w:rPr>
                      <m:t>n</m:t>
                    </w:ins>
                  </m:r>
                </m:e>
                <m:sub>
                  <m:r>
                    <w:ins w:id="28755" w:author="Στάθης Καπ" w:date="2023-03-06T20:15:00Z">
                      <w:rPr>
                        <w:rFonts w:ascii="Cambria Math" w:hAnsi="Cambria Math"/>
                        <w:noProof/>
                      </w:rPr>
                      <m:t>A</m:t>
                    </w:ins>
                  </m:r>
                </m:sub>
              </m:sSub>
            </m:num>
            <m:den>
              <m:r>
                <w:ins w:id="28756" w:author="Στάθης Καπ" w:date="2023-03-06T20:15:00Z">
                  <w:rPr>
                    <w:rFonts w:ascii="Cambria Math" w:hAnsi="Cambria Math"/>
                    <w:noProof/>
                  </w:rPr>
                  <m:t>6</m:t>
                </w:ins>
              </m:r>
            </m:den>
          </m:f>
          <m:r>
            <w:ins w:id="28757" w:author="Στάθης Καπ" w:date="2023-03-06T20:15:00Z">
              <w:rPr>
                <w:rFonts w:ascii="Cambria Math" w:hAnsi="Cambria Math"/>
                <w:noProof/>
              </w:rPr>
              <m:t>,</m:t>
            </w:ins>
          </m:r>
          <m:f>
            <m:fPr>
              <m:ctrlPr>
                <w:ins w:id="28758" w:author="Στάθης Καπ" w:date="2023-03-06T20:15:00Z">
                  <w:rPr>
                    <w:rFonts w:ascii="Cambria Math" w:hAnsi="Cambria Math"/>
                    <w:i/>
                    <w:noProof/>
                  </w:rPr>
                </w:ins>
              </m:ctrlPr>
            </m:fPr>
            <m:num>
              <m:r>
                <w:ins w:id="28759" w:author="Στάθης Καπ" w:date="2023-03-06T20:15:00Z">
                  <w:rPr>
                    <w:rFonts w:ascii="Cambria Math" w:hAnsi="Cambria Math"/>
                    <w:noProof/>
                  </w:rPr>
                  <m:t>activ</m:t>
                </w:ins>
              </m:r>
              <m:r>
                <w:ins w:id="28760" w:author="Στάθης Καπ" w:date="2023-03-06T20:17:00Z">
                  <w:rPr>
                    <w:rFonts w:ascii="Cambria Math" w:hAnsi="Cambria Math"/>
                    <w:noProof/>
                  </w:rPr>
                  <m:t>ity</m:t>
                </w:ins>
              </m:r>
              <m:r>
                <w:ins w:id="28761" w:author="Στάθης Καπ" w:date="2023-03-06T20:15:00Z">
                  <w:rPr>
                    <w:rFonts w:ascii="Cambria Math" w:hAnsi="Cambria Math"/>
                    <w:noProof/>
                  </w:rPr>
                  <m:t>Duratio</m:t>
                </w:ins>
              </m:r>
              <m:sSub>
                <m:sSubPr>
                  <m:ctrlPr>
                    <w:ins w:id="28762" w:author="Στάθης Καπ" w:date="2023-03-06T20:15:00Z">
                      <w:rPr>
                        <w:rFonts w:ascii="Cambria Math" w:hAnsi="Cambria Math"/>
                        <w:i/>
                        <w:noProof/>
                      </w:rPr>
                    </w:ins>
                  </m:ctrlPr>
                </m:sSubPr>
                <m:e>
                  <m:r>
                    <w:ins w:id="28763" w:author="Στάθης Καπ" w:date="2023-03-06T20:15:00Z">
                      <w:rPr>
                        <w:rFonts w:ascii="Cambria Math" w:hAnsi="Cambria Math"/>
                        <w:noProof/>
                      </w:rPr>
                      <m:t>n</m:t>
                    </w:ins>
                  </m:r>
                </m:e>
                <m:sub>
                  <m:r>
                    <w:ins w:id="28764" w:author="Στάθης Καπ" w:date="2023-03-06T20:15:00Z">
                      <w:rPr>
                        <w:rFonts w:ascii="Cambria Math" w:hAnsi="Cambria Math"/>
                        <w:noProof/>
                      </w:rPr>
                      <m:t>A</m:t>
                    </w:ins>
                  </m:r>
                </m:sub>
              </m:sSub>
            </m:num>
            <m:den>
              <m:r>
                <w:ins w:id="28765" w:author="Στάθης Καπ" w:date="2023-03-06T20:15:00Z">
                  <w:rPr>
                    <w:rFonts w:ascii="Cambria Math" w:hAnsi="Cambria Math"/>
                    <w:noProof/>
                  </w:rPr>
                  <m:t>5</m:t>
                </w:ins>
              </m:r>
            </m:den>
          </m:f>
          <m:r>
            <w:ins w:id="28766" w:author="Στάθης Καπ" w:date="2023-03-06T20:15:00Z">
              <w:rPr>
                <w:rFonts w:ascii="Cambria Math" w:hAnsi="Cambria Math"/>
                <w:noProof/>
              </w:rPr>
              <m:t>)</m:t>
            </w:ins>
          </m:r>
          <m:r>
            <w:ins w:id="28767" w:author="Στάθης Καπ" w:date="2023-03-06T20:16:00Z">
              <w:rPr>
                <w:rFonts w:ascii="Cambria Math" w:hAnsi="Cambria Math"/>
                <w:noProof/>
              </w:rPr>
              <m:t>=random(</m:t>
            </w:ins>
          </m:r>
          <m:r>
            <w:ins w:id="28768" w:author="Στάθης Καπ" w:date="2023-03-06T20:17:00Z">
              <w:rPr>
                <w:rFonts w:ascii="Cambria Math" w:hAnsi="Cambria Math"/>
                <w:noProof/>
              </w:rPr>
              <m:t>60,72</m:t>
            </w:ins>
          </m:r>
          <m:r>
            <w:ins w:id="28769" w:author="Στάθης Καπ" w:date="2023-03-06T20:16:00Z">
              <w:rPr>
                <w:rFonts w:ascii="Cambria Math" w:hAnsi="Cambria Math"/>
                <w:noProof/>
              </w:rPr>
              <m:t>)</m:t>
            </w:ins>
          </m:r>
        </m:oMath>
      </m:oMathPara>
    </w:p>
    <w:p w14:paraId="2E2C50C1" w14:textId="45663530" w:rsidR="00FF4567" w:rsidRPr="005F5EEE" w:rsidDel="00990A5E" w:rsidRDefault="00FF4567">
      <w:pPr>
        <w:rPr>
          <w:del w:id="28770" w:author="Στάθης Καπ" w:date="2023-02-27T05:34:00Z"/>
          <w:noProof/>
          <w:lang w:val="el-GR"/>
          <w:rPrChange w:id="28771" w:author="Στάθης Καπ" w:date="2023-03-06T20:25:00Z">
            <w:rPr>
              <w:del w:id="28772" w:author="Στάθης Καπ" w:date="2023-02-27T05:34:00Z"/>
            </w:rPr>
          </w:rPrChange>
        </w:rPr>
        <w:pPrChange w:id="28773" w:author="Στάθης Καπ" w:date="2023-03-06T20:26:00Z">
          <w:pPr>
            <w:keepNext/>
            <w:jc w:val="center"/>
          </w:pPr>
        </w:pPrChange>
      </w:pPr>
      <w:del w:id="28774"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2E9CABAE" w14:textId="77777777" w:rsidR="005F5EEE" w:rsidRDefault="005F5EEE">
      <w:pPr>
        <w:keepNext/>
        <w:rPr>
          <w:ins w:id="28775" w:author="Στάθης Καπ" w:date="2023-03-06T20:27:00Z"/>
        </w:rPr>
      </w:pPr>
    </w:p>
    <w:p w14:paraId="146645A5" w14:textId="77777777" w:rsidR="005F5EEE" w:rsidRDefault="005F5EEE">
      <w:pPr>
        <w:rPr>
          <w:ins w:id="28776" w:author="Στάθης Καπ" w:date="2023-03-06T20:27:00Z"/>
        </w:rPr>
      </w:pPr>
      <w:ins w:id="28777" w:author="Στάθης Καπ" w:date="2023-03-06T20:27:00Z">
        <w:r>
          <w:br w:type="page"/>
        </w:r>
      </w:ins>
    </w:p>
    <w:p w14:paraId="7522D3B4" w14:textId="7CAACF82" w:rsidR="00FF4567" w:rsidRPr="00FF4567" w:rsidDel="0039001D" w:rsidRDefault="0062792C">
      <w:pPr>
        <w:pStyle w:val="Caption"/>
        <w:jc w:val="center"/>
        <w:rPr>
          <w:del w:id="28778" w:author="Στάθης Καπ" w:date="2023-02-27T03:14:00Z"/>
          <w:lang w:val="el-GR"/>
          <w:rPrChange w:id="28779" w:author="Στάθης Καπ" w:date="2023-02-24T06:23:00Z">
            <w:rPr>
              <w:del w:id="28780" w:author="Στάθης Καπ" w:date="2023-02-27T03:14:00Z"/>
            </w:rPr>
          </w:rPrChange>
        </w:rPr>
        <w:pPrChange w:id="28781" w:author="Στάθης Καπ" w:date="2023-03-06T20:27:00Z">
          <w:pPr>
            <w:pStyle w:val="Caption"/>
          </w:pPr>
        </w:pPrChange>
      </w:pPr>
      <w:ins w:id="28782" w:author="Στάθης Καπ" w:date="2023-03-06T20:38:00Z">
        <w:r>
          <w:rPr>
            <w:noProof/>
          </w:rPr>
          <w:drawing>
            <wp:inline distT="0" distB="0" distL="0" distR="0" wp14:anchorId="3FE7ACDB" wp14:editId="1B8854BB">
              <wp:extent cx="7523364" cy="4764457"/>
              <wp:effectExtent l="762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7543968" cy="4777506"/>
                      </a:xfrm>
                      <a:prstGeom prst="rect">
                        <a:avLst/>
                      </a:prstGeom>
                    </pic:spPr>
                  </pic:pic>
                </a:graphicData>
              </a:graphic>
            </wp:inline>
          </w:drawing>
        </w:r>
      </w:ins>
      <w:del w:id="28783" w:author="Στάθης Καπ" w:date="2023-02-27T03:14:00Z">
        <w:r w:rsidR="00FF4567" w:rsidDel="0039001D">
          <w:delText>Figure</w:delText>
        </w:r>
        <w:r w:rsidR="00FF4567" w:rsidRPr="00FF4567" w:rsidDel="0039001D">
          <w:rPr>
            <w:lang w:val="el-GR"/>
            <w:rPrChange w:id="28784" w:author="Στάθης Καπ" w:date="2023-02-24T06:23:00Z">
              <w:rPr/>
            </w:rPrChange>
          </w:rPr>
          <w:delText xml:space="preserve"> </w:delText>
        </w:r>
        <w:r w:rsidR="00FF4567" w:rsidDel="0039001D">
          <w:fldChar w:fldCharType="begin"/>
        </w:r>
        <w:r w:rsidR="00FF4567" w:rsidRPr="00FF4567" w:rsidDel="0039001D">
          <w:rPr>
            <w:lang w:val="el-GR"/>
            <w:rPrChange w:id="28785" w:author="Στάθης Καπ" w:date="2023-02-24T06:23:00Z">
              <w:rPr/>
            </w:rPrChange>
          </w:rPr>
          <w:delInstrText xml:space="preserve"> </w:delInstrText>
        </w:r>
        <w:r w:rsidR="00FF4567" w:rsidDel="0039001D">
          <w:delInstrText>SEQ</w:delInstrText>
        </w:r>
        <w:r w:rsidR="00FF4567" w:rsidRPr="00FF4567" w:rsidDel="0039001D">
          <w:rPr>
            <w:lang w:val="el-GR"/>
            <w:rPrChange w:id="28786" w:author="Στάθης Καπ" w:date="2023-02-24T06:23:00Z">
              <w:rPr/>
            </w:rPrChange>
          </w:rPr>
          <w:delInstrText xml:space="preserve"> </w:delInstrText>
        </w:r>
        <w:r w:rsidR="00FF4567" w:rsidDel="0039001D">
          <w:delInstrText>Figure</w:delInstrText>
        </w:r>
        <w:r w:rsidR="00FF4567" w:rsidRPr="00FF4567" w:rsidDel="0039001D">
          <w:rPr>
            <w:lang w:val="el-GR"/>
            <w:rPrChange w:id="28787" w:author="Στάθης Καπ" w:date="2023-02-24T06:23:00Z">
              <w:rPr/>
            </w:rPrChange>
          </w:rPr>
          <w:delInstrText xml:space="preserve"> \* </w:delInstrText>
        </w:r>
        <w:r w:rsidR="00FF4567" w:rsidDel="0039001D">
          <w:delInstrText>ARABIC</w:delInstrText>
        </w:r>
        <w:r w:rsidR="00FF4567" w:rsidRPr="00FF4567" w:rsidDel="0039001D">
          <w:rPr>
            <w:lang w:val="el-GR"/>
            <w:rPrChange w:id="28788" w:author="Στάθης Καπ" w:date="2023-02-24T06:23:00Z">
              <w:rPr/>
            </w:rPrChange>
          </w:rPr>
          <w:delInstrText xml:space="preserve"> </w:delInstrText>
        </w:r>
        <w:r w:rsidR="00FF4567" w:rsidDel="0039001D">
          <w:fldChar w:fldCharType="separate"/>
        </w:r>
        <w:r w:rsidR="00FF4567" w:rsidRPr="00FF4567" w:rsidDel="0039001D">
          <w:rPr>
            <w:noProof/>
            <w:lang w:val="el-GR"/>
            <w:rPrChange w:id="28789" w:author="Στάθης Καπ" w:date="2023-02-24T06:23:00Z">
              <w:rPr>
                <w:noProof/>
              </w:rPr>
            </w:rPrChange>
          </w:rPr>
          <w:delText>2</w:delText>
        </w:r>
        <w:r w:rsidR="00FF4567" w:rsidDel="0039001D">
          <w:fldChar w:fldCharType="end"/>
        </w:r>
        <w:r w:rsidR="00FF4567" w:rsidRPr="00FF4567" w:rsidDel="0039001D">
          <w:rPr>
            <w:lang w:val="el-GR"/>
            <w:rPrChange w:id="28790" w:author="Στάθης Καπ" w:date="2023-02-24T06:23:00Z">
              <w:rPr/>
            </w:rPrChange>
          </w:rPr>
          <w:delText xml:space="preserve">: Σύγκριση βαθμολογίας και χρόνου εκτέλεσης μεταξύ των τιμών </w:delText>
        </w:r>
        <w:r w:rsidR="00FF4567" w:rsidRPr="0021768D" w:rsidDel="0039001D">
          <w:delText>s</w:delText>
        </w:r>
        <w:r w:rsidR="00FF4567" w:rsidRPr="00FF4567" w:rsidDel="0039001D">
          <w:rPr>
            <w:lang w:val="el-GR"/>
            <w:rPrChange w:id="28791" w:author="Στάθης Καπ" w:date="2023-02-24T06:23:00Z">
              <w:rPr/>
            </w:rPrChange>
          </w:rPr>
          <w:delText xml:space="preserve"> για </w:delText>
        </w:r>
        <w:r w:rsidR="00FF4567" w:rsidRPr="0021768D" w:rsidDel="0039001D">
          <w:delText>m</w:delText>
        </w:r>
        <w:r w:rsidR="00FF4567" w:rsidRPr="00FF4567" w:rsidDel="0039001D">
          <w:rPr>
            <w:lang w:val="el-GR"/>
            <w:rPrChange w:id="28792" w:author="Στάθης Καπ" w:date="2023-02-24T06:23:00Z">
              <w:rPr/>
            </w:rPrChange>
          </w:rPr>
          <w:delText xml:space="preserve"> = 2</w:delText>
        </w:r>
      </w:del>
    </w:p>
    <w:p w14:paraId="085496FE" w14:textId="326029B2" w:rsidR="00875A10" w:rsidRPr="00FF4567" w:rsidRDefault="00875A10">
      <w:pPr>
        <w:keepNext/>
        <w:jc w:val="center"/>
        <w:rPr>
          <w:lang w:val="el-GR"/>
          <w:rPrChange w:id="28793" w:author="Στάθης Καπ" w:date="2023-02-24T06:23:00Z">
            <w:rPr/>
          </w:rPrChange>
        </w:rPr>
        <w:pPrChange w:id="28794" w:author="Στάθης Καπ" w:date="2023-03-06T20:27:00Z">
          <w:pPr/>
        </w:pPrChange>
      </w:pPr>
      <w:r w:rsidRPr="00FF4567">
        <w:rPr>
          <w:lang w:val="el-GR"/>
          <w:rPrChange w:id="28795" w:author="Στάθης Καπ" w:date="2023-02-24T06:23:00Z">
            <w:rPr/>
          </w:rPrChange>
        </w:rPr>
        <w:br w:type="page"/>
      </w:r>
    </w:p>
    <w:bookmarkStart w:id="28796" w:name="_Toc1290580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797" w:author="Στάθης Καπ" w:date="2023-02-25T14:58:00Z">
                <w:rPr/>
              </w:rPrChange>
            </w:rPr>
          </w:pPr>
          <w:r>
            <w:rPr>
              <w:lang w:val="el-GR"/>
            </w:rPr>
            <w:t>Βιβλιογραφία</w:t>
          </w:r>
          <w:bookmarkEnd w:id="28796"/>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8798" w:author="Στάθης Καπ" w:date="2023-03-07T06:06:00Z">
                          <w:rPr>
                            <w:noProof/>
                            <w:lang w:val="el-GR"/>
                          </w:rPr>
                        </w:rPrChange>
                      </w:rPr>
                    </w:pPr>
                    <w:r w:rsidRPr="007866A8">
                      <w:rPr>
                        <w:noProof/>
                        <w:rPrChange w:id="28799" w:author="Στάθης Καπ" w:date="2023-03-07T06:06:00Z">
                          <w:rPr>
                            <w:noProof/>
                            <w:lang w:val="el-GR"/>
                          </w:rPr>
                        </w:rPrChange>
                      </w:rPr>
                      <w:t xml:space="preserve">T. Tsiligirides, «Heuristic methods applied to orienteering,» </w:t>
                    </w:r>
                    <w:r w:rsidRPr="007866A8">
                      <w:rPr>
                        <w:i/>
                        <w:iCs/>
                        <w:noProof/>
                        <w:rPrChange w:id="28800" w:author="Στάθης Καπ" w:date="2023-03-07T06:06:00Z">
                          <w:rPr>
                            <w:i/>
                            <w:iCs/>
                            <w:noProof/>
                            <w:lang w:val="el-GR"/>
                          </w:rPr>
                        </w:rPrChange>
                      </w:rPr>
                      <w:t xml:space="preserve">Journal of the Operational Research Society, </w:t>
                    </w:r>
                    <w:r w:rsidRPr="007866A8">
                      <w:rPr>
                        <w:noProof/>
                        <w:rPrChange w:id="28801"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8802" w:author="Στάθης Καπ" w:date="2023-03-07T06:06:00Z">
                          <w:rPr>
                            <w:noProof/>
                            <w:lang w:val="el-GR"/>
                          </w:rPr>
                        </w:rPrChange>
                      </w:rPr>
                    </w:pPr>
                    <w:r w:rsidRPr="007866A8">
                      <w:rPr>
                        <w:noProof/>
                        <w:rPrChange w:id="28803" w:author="Στάθης Καπ" w:date="2023-03-07T06:06:00Z">
                          <w:rPr>
                            <w:noProof/>
                            <w:lang w:val="el-GR"/>
                          </w:rPr>
                        </w:rPrChange>
                      </w:rPr>
                      <w:t xml:space="preserve">G. L. k. S. Martello, «The selective travelling salesman problem,» </w:t>
                    </w:r>
                    <w:r w:rsidRPr="007866A8">
                      <w:rPr>
                        <w:i/>
                        <w:iCs/>
                        <w:noProof/>
                        <w:rPrChange w:id="28804" w:author="Στάθης Καπ" w:date="2023-03-07T06:06:00Z">
                          <w:rPr>
                            <w:i/>
                            <w:iCs/>
                            <w:noProof/>
                            <w:lang w:val="el-GR"/>
                          </w:rPr>
                        </w:rPrChange>
                      </w:rPr>
                      <w:t xml:space="preserve">Discrete Applied Mathematics, </w:t>
                    </w:r>
                    <w:r w:rsidRPr="007866A8">
                      <w:rPr>
                        <w:noProof/>
                        <w:rPrChange w:id="28805"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8806" w:author="Στάθης Καπ" w:date="2023-03-07T06:06:00Z">
                          <w:rPr>
                            <w:noProof/>
                            <w:lang w:val="el-GR"/>
                          </w:rPr>
                        </w:rPrChange>
                      </w:rPr>
                    </w:pPr>
                    <w:r w:rsidRPr="007866A8">
                      <w:rPr>
                        <w:noProof/>
                        <w:rPrChange w:id="28807" w:author="Στάθης Καπ" w:date="2023-03-07T06:06:00Z">
                          <w:rPr>
                            <w:noProof/>
                            <w:lang w:val="el-GR"/>
                          </w:rPr>
                        </w:rPrChange>
                      </w:rPr>
                      <w:t xml:space="preserve">S. K. k. S. Morito, «An algorithm for single constraint maximum collection problem,» </w:t>
                    </w:r>
                    <w:r w:rsidRPr="007866A8">
                      <w:rPr>
                        <w:i/>
                        <w:iCs/>
                        <w:noProof/>
                        <w:rPrChange w:id="28808" w:author="Στάθης Καπ" w:date="2023-03-07T06:06:00Z">
                          <w:rPr>
                            <w:i/>
                            <w:iCs/>
                            <w:noProof/>
                            <w:lang w:val="el-GR"/>
                          </w:rPr>
                        </w:rPrChange>
                      </w:rPr>
                      <w:t xml:space="preserve">Journal of the Operations Research Society of Japan, </w:t>
                    </w:r>
                    <w:r w:rsidRPr="007866A8">
                      <w:rPr>
                        <w:noProof/>
                        <w:rPrChange w:id="28809"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8810" w:author="Στάθης Καπ" w:date="2023-03-07T06:06:00Z">
                          <w:rPr>
                            <w:noProof/>
                            <w:lang w:val="el-GR"/>
                          </w:rPr>
                        </w:rPrChange>
                      </w:rPr>
                    </w:pPr>
                    <w:r w:rsidRPr="007866A8">
                      <w:rPr>
                        <w:noProof/>
                        <w:rPrChange w:id="28811"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8812" w:author="Στάθης Καπ" w:date="2023-03-07T06:06:00Z">
                          <w:rPr>
                            <w:noProof/>
                            <w:lang w:val="el-GR"/>
                          </w:rPr>
                        </w:rPrChange>
                      </w:rPr>
                      <w:t xml:space="preserve"> </w:t>
                    </w:r>
                    <w:r w:rsidRPr="007866A8">
                      <w:rPr>
                        <w:i/>
                        <w:iCs/>
                        <w:noProof/>
                        <w:rPrChange w:id="28813" w:author="Στάθης Καπ" w:date="2023-03-07T06:06:00Z">
                          <w:rPr>
                            <w:i/>
                            <w:iCs/>
                            <w:noProof/>
                            <w:lang w:val="el-GR"/>
                          </w:rPr>
                        </w:rPrChange>
                      </w:rPr>
                      <w:t>Current Trends in Web Engineering - 10th International Conference on Web Engineering</w:t>
                    </w:r>
                    <w:r w:rsidRPr="007866A8">
                      <w:rPr>
                        <w:noProof/>
                        <w:rPrChange w:id="28814"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8815" w:author="Στάθης Καπ" w:date="2023-03-07T06:06:00Z">
                          <w:rPr>
                            <w:noProof/>
                            <w:lang w:val="el-GR"/>
                          </w:rPr>
                        </w:rPrChange>
                      </w:rPr>
                    </w:pPr>
                    <w:r w:rsidRPr="007866A8">
                      <w:rPr>
                        <w:noProof/>
                        <w:rPrChange w:id="28816" w:author="Στάθης Καπ" w:date="2023-03-07T06:06:00Z">
                          <w:rPr>
                            <w:noProof/>
                            <w:lang w:val="el-GR"/>
                          </w:rPr>
                        </w:rPrChange>
                      </w:rPr>
                      <w:t xml:space="preserve">P. V. a. D. V. Oudheusden, «Research, 209(1):1 10, 2011.,» </w:t>
                    </w:r>
                    <w:r w:rsidRPr="007866A8">
                      <w:rPr>
                        <w:i/>
                        <w:iCs/>
                        <w:noProof/>
                        <w:rPrChange w:id="28817" w:author="Στάθης Καπ" w:date="2023-03-07T06:06:00Z">
                          <w:rPr>
                            <w:i/>
                            <w:iCs/>
                            <w:noProof/>
                            <w:lang w:val="el-GR"/>
                          </w:rPr>
                        </w:rPrChange>
                      </w:rPr>
                      <w:t xml:space="preserve">The mobile tourist guide: An OR opportunity, </w:t>
                    </w:r>
                    <w:r w:rsidRPr="007866A8">
                      <w:rPr>
                        <w:noProof/>
                        <w:rPrChange w:id="28818"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8819" w:author="Στάθης Καπ" w:date="2023-03-07T06:06:00Z">
                          <w:rPr>
                            <w:noProof/>
                            <w:lang w:val="el-GR"/>
                          </w:rPr>
                        </w:rPrChange>
                      </w:rPr>
                    </w:pPr>
                    <w:r w:rsidRPr="007866A8">
                      <w:rPr>
                        <w:noProof/>
                        <w:rPrChange w:id="28820"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8821" w:author="Στάθης Καπ" w:date="2023-03-07T06:06:00Z">
                          <w:rPr>
                            <w:i/>
                            <w:iCs/>
                            <w:noProof/>
                            <w:lang w:val="el-GR"/>
                          </w:rPr>
                        </w:rPrChange>
                      </w:rPr>
                      <w:t xml:space="preserve">Computers &amp; Operations Research, </w:t>
                    </w:r>
                    <w:r w:rsidRPr="007866A8">
                      <w:rPr>
                        <w:noProof/>
                        <w:rPrChange w:id="28822"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8823" w:author="Στάθης Καπ" w:date="2023-03-07T06:06:00Z">
                          <w:rPr>
                            <w:noProof/>
                            <w:lang w:val="el-GR"/>
                          </w:rPr>
                        </w:rPrChange>
                      </w:rPr>
                    </w:pPr>
                    <w:r w:rsidRPr="007866A8">
                      <w:rPr>
                        <w:noProof/>
                        <w:rPrChange w:id="28824" w:author="Στάθης Καπ" w:date="2023-03-07T06:06:00Z">
                          <w:rPr>
                            <w:noProof/>
                            <w:lang w:val="el-GR"/>
                          </w:rPr>
                        </w:rPrChange>
                      </w:rPr>
                      <w:t xml:space="preserve">W. S. a. D. V. O. P. Vansteenwegen, «The orienteering problem: A survey,» </w:t>
                    </w:r>
                    <w:r w:rsidRPr="007866A8">
                      <w:rPr>
                        <w:i/>
                        <w:iCs/>
                        <w:noProof/>
                        <w:rPrChange w:id="28825" w:author="Στάθης Καπ" w:date="2023-03-07T06:06:00Z">
                          <w:rPr>
                            <w:i/>
                            <w:iCs/>
                            <w:noProof/>
                            <w:lang w:val="el-GR"/>
                          </w:rPr>
                        </w:rPrChange>
                      </w:rPr>
                      <w:t xml:space="preserve">European Journal of Operational Research, </w:t>
                    </w:r>
                    <w:r w:rsidRPr="007866A8">
                      <w:rPr>
                        <w:noProof/>
                        <w:rPrChange w:id="28826"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8827" w:author="Στάθης Καπ" w:date="2023-03-07T06:06:00Z">
                          <w:rPr>
                            <w:noProof/>
                            <w:lang w:val="el-GR"/>
                          </w:rPr>
                        </w:rPrChange>
                      </w:rPr>
                    </w:pPr>
                    <w:r w:rsidRPr="007866A8">
                      <w:rPr>
                        <w:noProof/>
                        <w:rPrChange w:id="28828" w:author="Στάθης Καπ" w:date="2023-03-07T06:06:00Z">
                          <w:rPr>
                            <w:noProof/>
                            <w:lang w:val="el-GR"/>
                          </w:rPr>
                        </w:rPrChange>
                      </w:rPr>
                      <w:t xml:space="preserve">A. W. T. a. R. A. Z. C. E. Miller, «Integer programming formulations and travelling salesman problems,» </w:t>
                    </w:r>
                    <w:r w:rsidRPr="007866A8">
                      <w:rPr>
                        <w:i/>
                        <w:iCs/>
                        <w:noProof/>
                        <w:rPrChange w:id="28829" w:author="Στάθης Καπ" w:date="2023-03-07T06:06:00Z">
                          <w:rPr>
                            <w:i/>
                            <w:iCs/>
                            <w:noProof/>
                            <w:lang w:val="el-GR"/>
                          </w:rPr>
                        </w:rPrChange>
                      </w:rPr>
                      <w:t xml:space="preserve">Journal of the Association for Computing Machinery, </w:t>
                    </w:r>
                    <w:r w:rsidRPr="007866A8">
                      <w:rPr>
                        <w:noProof/>
                        <w:rPrChange w:id="28830"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8831" w:author="Στάθης Καπ" w:date="2023-03-07T06:06:00Z">
                          <w:rPr>
                            <w:noProof/>
                            <w:lang w:val="el-GR"/>
                          </w:rPr>
                        </w:rPrChange>
                      </w:rPr>
                    </w:pPr>
                    <w:r w:rsidRPr="007866A8">
                      <w:rPr>
                        <w:noProof/>
                        <w:rPrChange w:id="28832" w:author="Στάθης Καπ" w:date="2023-03-07T06:06:00Z">
                          <w:rPr>
                            <w:noProof/>
                            <w:lang w:val="el-GR"/>
                          </w:rPr>
                        </w:rPrChange>
                      </w:rPr>
                      <w:t xml:space="preserve">V. N. &amp;. R. Ravi, «The Directed Orienteering Problem,» </w:t>
                    </w:r>
                    <w:r w:rsidRPr="007866A8">
                      <w:rPr>
                        <w:i/>
                        <w:iCs/>
                        <w:noProof/>
                        <w:rPrChange w:id="28833" w:author="Στάθης Καπ" w:date="2023-03-07T06:06:00Z">
                          <w:rPr>
                            <w:i/>
                            <w:iCs/>
                            <w:noProof/>
                            <w:lang w:val="el-GR"/>
                          </w:rPr>
                        </w:rPrChange>
                      </w:rPr>
                      <w:t xml:space="preserve">Algorithmica, </w:t>
                    </w:r>
                    <w:r w:rsidRPr="007866A8">
                      <w:rPr>
                        <w:noProof/>
                        <w:rPrChange w:id="28834"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8835" w:author="Στάθης Καπ" w:date="2023-03-07T06:06:00Z">
                          <w:rPr>
                            <w:noProof/>
                            <w:lang w:val="el-GR"/>
                          </w:rPr>
                        </w:rPrChange>
                      </w:rPr>
                    </w:pPr>
                    <w:r w:rsidRPr="007866A8">
                      <w:rPr>
                        <w:noProof/>
                        <w:rPrChange w:id="28836"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8837" w:author="Στάθης Καπ" w:date="2023-03-07T06:06:00Z">
                          <w:rPr>
                            <w:i/>
                            <w:iCs/>
                            <w:noProof/>
                            <w:lang w:val="el-GR"/>
                          </w:rPr>
                        </w:rPrChange>
                      </w:rPr>
                      <w:t xml:space="preserve">STOC '04: Proceedings of the thirty-sixth annual ACM symposium on Theory of computing, </w:t>
                    </w:r>
                    <w:r w:rsidRPr="007866A8">
                      <w:rPr>
                        <w:noProof/>
                        <w:rPrChange w:id="28838"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8839" w:author="Στάθης Καπ" w:date="2023-03-07T06:09:00Z">
                          <w:rPr>
                            <w:noProof/>
                            <w:lang w:val="el-GR"/>
                          </w:rPr>
                        </w:rPrChange>
                      </w:rPr>
                    </w:pPr>
                    <w:r w:rsidRPr="007866A8">
                      <w:rPr>
                        <w:noProof/>
                        <w:rPrChange w:id="28840" w:author="Στάθης Καπ" w:date="2023-03-07T06:09:00Z">
                          <w:rPr>
                            <w:noProof/>
                            <w:lang w:val="el-GR"/>
                          </w:rPr>
                        </w:rPrChange>
                      </w:rPr>
                      <w:t xml:space="preserve">J. S. B. M. a. G. N. E. M. Arkin, «Resource-constrained geometric network optimization,» </w:t>
                    </w:r>
                    <w:r w:rsidRPr="007866A8">
                      <w:rPr>
                        <w:i/>
                        <w:iCs/>
                        <w:noProof/>
                        <w:rPrChange w:id="28841" w:author="Στάθης Καπ" w:date="2023-03-07T06:09:00Z">
                          <w:rPr>
                            <w:i/>
                            <w:iCs/>
                            <w:noProof/>
                            <w:lang w:val="el-GR"/>
                          </w:rPr>
                        </w:rPrChange>
                      </w:rPr>
                      <w:t xml:space="preserve">Proceedings of the 14th Annual Symposium on Computational Geometry, SCG ’98, </w:t>
                    </w:r>
                    <w:r w:rsidRPr="007866A8">
                      <w:rPr>
                        <w:noProof/>
                        <w:rPrChange w:id="28842"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8843" w:author="Στάθης Καπ" w:date="2023-03-07T06:09:00Z">
                          <w:rPr>
                            <w:noProof/>
                            <w:lang w:val="el-GR"/>
                          </w:rPr>
                        </w:rPrChange>
                      </w:rPr>
                    </w:pPr>
                    <w:r w:rsidRPr="007866A8">
                      <w:rPr>
                        <w:noProof/>
                        <w:rPrChange w:id="28844" w:author="Στάθης Καπ" w:date="2023-03-07T06:09:00Z">
                          <w:rPr>
                            <w:noProof/>
                            <w:lang w:val="el-GR"/>
                          </w:rPr>
                        </w:rPrChange>
                      </w:rPr>
                      <w:t xml:space="preserve">K. C. a. S. Har-Peled, «The orienteering problem in the plane revisited,» </w:t>
                    </w:r>
                    <w:r w:rsidRPr="007866A8">
                      <w:rPr>
                        <w:i/>
                        <w:iCs/>
                        <w:noProof/>
                        <w:rPrChange w:id="28845" w:author="Στάθης Καπ" w:date="2023-03-07T06:09:00Z">
                          <w:rPr>
                            <w:i/>
                            <w:iCs/>
                            <w:noProof/>
                            <w:lang w:val="el-GR"/>
                          </w:rPr>
                        </w:rPrChange>
                      </w:rPr>
                      <w:t xml:space="preserve">Proceedings of the 22nd Annual Symposium on Computational Geometry, SCG ’06, </w:t>
                    </w:r>
                    <w:r w:rsidRPr="007866A8">
                      <w:rPr>
                        <w:noProof/>
                        <w:rPrChange w:id="28846"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8847" w:author="Στάθης Καπ" w:date="2023-03-07T06:11:00Z">
                          <w:rPr>
                            <w:noProof/>
                            <w:lang w:val="el-GR"/>
                          </w:rPr>
                        </w:rPrChange>
                      </w:rPr>
                    </w:pPr>
                    <w:r w:rsidRPr="007866A8">
                      <w:rPr>
                        <w:noProof/>
                        <w:rPrChange w:id="28848"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8849" w:author="Στάθης Καπ" w:date="2023-03-07T06:11:00Z">
                          <w:rPr>
                            <w:i/>
                            <w:iCs/>
                            <w:noProof/>
                            <w:lang w:val="el-GR"/>
                          </w:rPr>
                        </w:rPrChange>
                      </w:rPr>
                      <w:t xml:space="preserve">European Journal of Operational Research, </w:t>
                    </w:r>
                    <w:r w:rsidRPr="007866A8">
                      <w:rPr>
                        <w:noProof/>
                        <w:rPrChange w:id="28850"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28851" w:author="Στάθης Καπ" w:date="2023-03-07T06:12:00Z">
                          <w:rPr>
                            <w:noProof/>
                            <w:lang w:val="el-GR"/>
                          </w:rPr>
                        </w:rPrChange>
                      </w:rPr>
                    </w:pPr>
                    <w:r w:rsidRPr="007866A8">
                      <w:rPr>
                        <w:noProof/>
                        <w:rPrChange w:id="28852"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8853" w:author="Στάθης Καπ" w:date="2023-03-07T06:12:00Z">
                          <w:rPr>
                            <w:i/>
                            <w:iCs/>
                            <w:noProof/>
                            <w:lang w:val="el-GR"/>
                          </w:rPr>
                        </w:rPrChange>
                      </w:rPr>
                      <w:t xml:space="preserve">Networks, </w:t>
                    </w:r>
                    <w:r w:rsidRPr="007866A8">
                      <w:rPr>
                        <w:noProof/>
                        <w:rPrChange w:id="28854"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8855" w:author="Στάθης Καπ" w:date="2023-03-07T06:12:00Z">
                          <w:rPr>
                            <w:noProof/>
                            <w:lang w:val="el-GR"/>
                          </w:rPr>
                        </w:rPrChange>
                      </w:rPr>
                    </w:pPr>
                    <w:r w:rsidRPr="007866A8">
                      <w:rPr>
                        <w:noProof/>
                        <w:rPrChange w:id="28856" w:author="Στάθης Καπ" w:date="2023-03-07T06:12:00Z">
                          <w:rPr>
                            <w:noProof/>
                            <w:lang w:val="el-GR"/>
                          </w:rPr>
                        </w:rPrChange>
                      </w:rPr>
                      <w:t xml:space="preserve">L. L. a. R. V. Bruce L. Golden, «The orienteering problem,» </w:t>
                    </w:r>
                    <w:r w:rsidRPr="007866A8">
                      <w:rPr>
                        <w:i/>
                        <w:iCs/>
                        <w:noProof/>
                        <w:rPrChange w:id="28857" w:author="Στάθης Καπ" w:date="2023-03-07T06:12:00Z">
                          <w:rPr>
                            <w:i/>
                            <w:iCs/>
                            <w:noProof/>
                            <w:lang w:val="el-GR"/>
                          </w:rPr>
                        </w:rPrChange>
                      </w:rPr>
                      <w:t xml:space="preserve">Naval Research Logistics (NRL), </w:t>
                    </w:r>
                    <w:r w:rsidRPr="007866A8">
                      <w:rPr>
                        <w:noProof/>
                        <w:rPrChange w:id="28858"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8859" w:author="Στάθης Καπ" w:date="2023-03-07T06:13:00Z">
                          <w:rPr>
                            <w:noProof/>
                            <w:lang w:val="el-GR"/>
                          </w:rPr>
                        </w:rPrChange>
                      </w:rPr>
                    </w:pPr>
                    <w:r w:rsidRPr="007866A8">
                      <w:rPr>
                        <w:noProof/>
                        <w:rPrChange w:id="28860" w:author="Στάθης Καπ" w:date="2023-03-07T06:13:00Z">
                          <w:rPr>
                            <w:noProof/>
                            <w:lang w:val="el-GR"/>
                          </w:rPr>
                        </w:rPrChange>
                      </w:rPr>
                      <w:t xml:space="preserve">J. J. S. G. P. T. Matteo Fischetti, «Solving the Orienteering Problem through Branch-and-Cut,» </w:t>
                    </w:r>
                    <w:r w:rsidRPr="007866A8">
                      <w:rPr>
                        <w:i/>
                        <w:iCs/>
                        <w:noProof/>
                        <w:rPrChange w:id="28861" w:author="Στάθης Καπ" w:date="2023-03-07T06:13:00Z">
                          <w:rPr>
                            <w:i/>
                            <w:iCs/>
                            <w:noProof/>
                            <w:lang w:val="el-GR"/>
                          </w:rPr>
                        </w:rPrChange>
                      </w:rPr>
                      <w:t xml:space="preserve">INFORMS Journal on Computing, </w:t>
                    </w:r>
                    <w:r w:rsidRPr="007866A8">
                      <w:rPr>
                        <w:noProof/>
                        <w:rPrChange w:id="28862"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8863" w:author="Στάθης Καπ" w:date="2023-03-07T06:13:00Z">
                          <w:rPr>
                            <w:noProof/>
                            <w:lang w:val="el-GR"/>
                          </w:rPr>
                        </w:rPrChange>
                      </w:rPr>
                    </w:pPr>
                    <w:r w:rsidRPr="007866A8">
                      <w:rPr>
                        <w:noProof/>
                        <w:rPrChange w:id="28864" w:author="Στάθης Καπ" w:date="2023-03-07T06:13:00Z">
                          <w:rPr>
                            <w:noProof/>
                            <w:lang w:val="el-GR"/>
                          </w:rPr>
                        </w:rPrChange>
                      </w:rPr>
                      <w:t xml:space="preserve">Y. S. Y. a. M. K. Ram Ramesh, « An optimal algorithm for the orienteering tour problem,» </w:t>
                    </w:r>
                    <w:r w:rsidRPr="007866A8">
                      <w:rPr>
                        <w:i/>
                        <w:iCs/>
                        <w:noProof/>
                        <w:rPrChange w:id="28865" w:author="Στάθης Καπ" w:date="2023-03-07T06:13:00Z">
                          <w:rPr>
                            <w:i/>
                            <w:iCs/>
                            <w:noProof/>
                            <w:lang w:val="el-GR"/>
                          </w:rPr>
                        </w:rPrChange>
                      </w:rPr>
                      <w:t xml:space="preserve">ORSA Journal On Computing, </w:t>
                    </w:r>
                    <w:r w:rsidRPr="007866A8">
                      <w:rPr>
                        <w:noProof/>
                        <w:rPrChange w:id="28866"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8867" w:author="Στάθης Καπ" w:date="2023-03-07T06:13:00Z">
                          <w:rPr>
                            <w:noProof/>
                            <w:lang w:val="el-GR"/>
                          </w:rPr>
                        </w:rPrChange>
                      </w:rPr>
                    </w:pPr>
                    <w:r w:rsidRPr="007866A8">
                      <w:rPr>
                        <w:noProof/>
                        <w:rPrChange w:id="28868"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8869" w:author="Στάθης Καπ" w:date="2023-03-07T06:13:00Z">
                          <w:rPr>
                            <w:i/>
                            <w:iCs/>
                            <w:noProof/>
                            <w:lang w:val="el-GR"/>
                          </w:rPr>
                        </w:rPrChange>
                      </w:rPr>
                      <w:t xml:space="preserve">Computers &amp; Operations Research, </w:t>
                    </w:r>
                    <w:r w:rsidRPr="007866A8">
                      <w:rPr>
                        <w:noProof/>
                        <w:rPrChange w:id="28870"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8871" w:author="Στάθης Καπ" w:date="2023-03-07T06:13:00Z">
                          <w:rPr>
                            <w:noProof/>
                            <w:lang w:val="el-GR"/>
                          </w:rPr>
                        </w:rPrChange>
                      </w:rPr>
                    </w:pPr>
                    <w:r w:rsidRPr="007866A8">
                      <w:rPr>
                        <w:noProof/>
                        <w:rPrChange w:id="28872" w:author="Στάθης Καπ" w:date="2023-03-07T06:13:00Z">
                          <w:rPr>
                            <w:noProof/>
                            <w:lang w:val="el-GR"/>
                          </w:rPr>
                        </w:rPrChange>
                      </w:rPr>
                      <w:t xml:space="preserve">A. L. M. Leonardo Lozano, «On an exact method for the constrained shortest path problem,» </w:t>
                    </w:r>
                    <w:r w:rsidRPr="007866A8">
                      <w:rPr>
                        <w:i/>
                        <w:iCs/>
                        <w:noProof/>
                        <w:rPrChange w:id="28873" w:author="Στάθης Καπ" w:date="2023-03-07T06:13:00Z">
                          <w:rPr>
                            <w:i/>
                            <w:iCs/>
                            <w:noProof/>
                            <w:lang w:val="el-GR"/>
                          </w:rPr>
                        </w:rPrChange>
                      </w:rPr>
                      <w:t xml:space="preserve">Computers &amp; Operations Research, </w:t>
                    </w:r>
                    <w:r w:rsidRPr="007866A8">
                      <w:rPr>
                        <w:noProof/>
                        <w:rPrChange w:id="28874"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8875" w:author="Στάθης Καπ" w:date="2023-03-07T06:14:00Z">
                          <w:rPr>
                            <w:noProof/>
                            <w:lang w:val="el-GR"/>
                          </w:rPr>
                        </w:rPrChange>
                      </w:rPr>
                    </w:pPr>
                    <w:r w:rsidRPr="004557D0">
                      <w:rPr>
                        <w:noProof/>
                        <w:rPrChange w:id="28876"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8877" w:author="Στάθης Καπ" w:date="2023-03-07T06:14:00Z">
                          <w:rPr>
                            <w:i/>
                            <w:iCs/>
                            <w:noProof/>
                            <w:lang w:val="el-GR"/>
                          </w:rPr>
                        </w:rPrChange>
                      </w:rPr>
                      <w:t xml:space="preserve">Evolutionary Computation in Combinatorial Optimization, </w:t>
                    </w:r>
                    <w:r w:rsidRPr="004557D0">
                      <w:rPr>
                        <w:noProof/>
                        <w:rPrChange w:id="28878"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8879" w:author="Στάθης Καπ" w:date="2023-03-07T06:14:00Z">
                          <w:rPr>
                            <w:noProof/>
                            <w:lang w:val="el-GR"/>
                          </w:rPr>
                        </w:rPrChange>
                      </w:rPr>
                    </w:pPr>
                    <w:r w:rsidRPr="004557D0">
                      <w:rPr>
                        <w:noProof/>
                        <w:rPrChange w:id="28880" w:author="Στάθης Καπ" w:date="2023-03-07T06:14:00Z">
                          <w:rPr>
                            <w:noProof/>
                            <w:lang w:val="el-GR"/>
                          </w:rPr>
                        </w:rPrChange>
                      </w:rPr>
                      <w:t xml:space="preserve">A. L. Fedor V. Fomin, «Approximation algorithms for time-dependent orienteering,» </w:t>
                    </w:r>
                    <w:r w:rsidRPr="004557D0">
                      <w:rPr>
                        <w:i/>
                        <w:iCs/>
                        <w:noProof/>
                        <w:rPrChange w:id="28881" w:author="Στάθης Καπ" w:date="2023-03-07T06:14:00Z">
                          <w:rPr>
                            <w:i/>
                            <w:iCs/>
                            <w:noProof/>
                            <w:lang w:val="el-GR"/>
                          </w:rPr>
                        </w:rPrChange>
                      </w:rPr>
                      <w:t xml:space="preserve">Information Processing Letters, </w:t>
                    </w:r>
                    <w:r w:rsidRPr="004557D0">
                      <w:rPr>
                        <w:noProof/>
                        <w:rPrChange w:id="28882"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8883" w:author="Στάθης Καπ" w:date="2023-03-07T06:14:00Z">
                          <w:rPr>
                            <w:noProof/>
                            <w:lang w:val="el-GR"/>
                          </w:rPr>
                        </w:rPrChange>
                      </w:rPr>
                    </w:pPr>
                    <w:r w:rsidRPr="004557D0">
                      <w:rPr>
                        <w:noProof/>
                        <w:rPrChange w:id="28884" w:author="Στάθης Καπ" w:date="2023-03-07T06:14:00Z">
                          <w:rPr>
                            <w:noProof/>
                            <w:lang w:val="el-GR"/>
                          </w:rPr>
                        </w:rPrChange>
                      </w:rPr>
                      <w:t xml:space="preserve">K. S. E.-H. A. P. V. C. Verbeeck, «A fast solution method for the time-dependent orienteering problem,» </w:t>
                    </w:r>
                    <w:r w:rsidRPr="004557D0">
                      <w:rPr>
                        <w:i/>
                        <w:iCs/>
                        <w:noProof/>
                        <w:rPrChange w:id="28885" w:author="Στάθης Καπ" w:date="2023-03-07T06:14:00Z">
                          <w:rPr>
                            <w:i/>
                            <w:iCs/>
                            <w:noProof/>
                            <w:lang w:val="el-GR"/>
                          </w:rPr>
                        </w:rPrChange>
                      </w:rPr>
                      <w:t xml:space="preserve">European Journal of Operational Research, </w:t>
                    </w:r>
                    <w:r w:rsidRPr="004557D0">
                      <w:rPr>
                        <w:noProof/>
                        <w:rPrChange w:id="28886"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8887" w:author="Στάθης Καπ" w:date="2023-03-07T06:14:00Z">
                          <w:rPr>
                            <w:noProof/>
                            <w:lang w:val="el-GR"/>
                          </w:rPr>
                        </w:rPrChange>
                      </w:rPr>
                    </w:pPr>
                    <w:r w:rsidRPr="004557D0">
                      <w:rPr>
                        <w:noProof/>
                        <w:rPrChange w:id="28888" w:author="Στάθης Καπ" w:date="2023-03-07T06:14:00Z">
                          <w:rPr>
                            <w:noProof/>
                            <w:lang w:val="el-GR"/>
                          </w:rPr>
                        </w:rPrChange>
                      </w:rPr>
                      <w:t xml:space="preserve">W. S. D. V. O. Pieter Vansteenwegen, «The orienteering problem: A survey,» </w:t>
                    </w:r>
                    <w:r w:rsidRPr="004557D0">
                      <w:rPr>
                        <w:i/>
                        <w:iCs/>
                        <w:noProof/>
                        <w:rPrChange w:id="28889" w:author="Στάθης Καπ" w:date="2023-03-07T06:14:00Z">
                          <w:rPr>
                            <w:i/>
                            <w:iCs/>
                            <w:noProof/>
                            <w:lang w:val="el-GR"/>
                          </w:rPr>
                        </w:rPrChange>
                      </w:rPr>
                      <w:t xml:space="preserve">European Journal of Operational Research, </w:t>
                    </w:r>
                    <w:r w:rsidRPr="004557D0">
                      <w:rPr>
                        <w:noProof/>
                        <w:rPrChange w:id="28890"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8891" w:author="Στάθης Καπ" w:date="2023-03-07T06:14:00Z">
                          <w:rPr>
                            <w:noProof/>
                            <w:lang w:val="el-GR"/>
                          </w:rPr>
                        </w:rPrChange>
                      </w:rPr>
                    </w:pPr>
                    <w:r w:rsidRPr="004557D0">
                      <w:rPr>
                        <w:noProof/>
                        <w:rPrChange w:id="28892"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8893" w:author="Στάθης Καπ" w:date="2023-03-07T06:14:00Z">
                          <w:rPr>
                            <w:i/>
                            <w:iCs/>
                            <w:noProof/>
                            <w:lang w:val="el-GR"/>
                          </w:rPr>
                        </w:rPrChange>
                      </w:rPr>
                      <w:t xml:space="preserve">RESEARCH COLLECTION SCHOOL OF COMPUTING AND INFORMATION SYSTEMS, </w:t>
                    </w:r>
                    <w:r w:rsidRPr="004557D0">
                      <w:rPr>
                        <w:noProof/>
                        <w:rPrChange w:id="28894"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8895" w:author="Στάθης Καπ" w:date="2023-03-07T06:14:00Z">
                          <w:rPr>
                            <w:noProof/>
                            <w:lang w:val="el-GR"/>
                          </w:rPr>
                        </w:rPrChange>
                      </w:rPr>
                    </w:pPr>
                    <w:r w:rsidRPr="004557D0">
                      <w:rPr>
                        <w:noProof/>
                        <w:rPrChange w:id="28896" w:author="Στάθης Καπ" w:date="2023-03-07T06:14:00Z">
                          <w:rPr>
                            <w:noProof/>
                            <w:lang w:val="el-GR"/>
                          </w:rPr>
                        </w:rPrChange>
                      </w:rPr>
                      <w:t xml:space="preserve">C. A. k. Z. F. Liangjun Ke, «Ants can solve the team orienteering problem,» </w:t>
                    </w:r>
                    <w:r w:rsidRPr="004557D0">
                      <w:rPr>
                        <w:i/>
                        <w:iCs/>
                        <w:noProof/>
                        <w:rPrChange w:id="28897" w:author="Στάθης Καπ" w:date="2023-03-07T06:14:00Z">
                          <w:rPr>
                            <w:i/>
                            <w:iCs/>
                            <w:noProof/>
                            <w:lang w:val="el-GR"/>
                          </w:rPr>
                        </w:rPrChange>
                      </w:rPr>
                      <w:t xml:space="preserve">Computers &amp; Industrial Engineering, </w:t>
                    </w:r>
                    <w:r w:rsidRPr="004557D0">
                      <w:rPr>
                        <w:noProof/>
                        <w:rPrChange w:id="28898"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8899" w:author="Στάθης Καπ" w:date="2023-03-07T06:14:00Z">
                          <w:rPr>
                            <w:noProof/>
                            <w:lang w:val="el-GR"/>
                          </w:rPr>
                        </w:rPrChange>
                      </w:rPr>
                    </w:pPr>
                    <w:r w:rsidRPr="004557D0">
                      <w:rPr>
                        <w:noProof/>
                        <w:rPrChange w:id="28900"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8901" w:author="Στάθης Καπ" w:date="2023-03-07T06:14:00Z">
                          <w:rPr>
                            <w:noProof/>
                            <w:lang w:val="el-GR"/>
                          </w:rPr>
                        </w:rPrChange>
                      </w:rPr>
                      <w:t xml:space="preserve"> </w:t>
                    </w:r>
                    <w:r w:rsidRPr="004557D0">
                      <w:rPr>
                        <w:i/>
                        <w:iCs/>
                        <w:noProof/>
                        <w:rPrChange w:id="28902" w:author="Στάθης Καπ" w:date="2023-03-07T06:14:00Z">
                          <w:rPr>
                            <w:i/>
                            <w:iCs/>
                            <w:noProof/>
                            <w:lang w:val="el-GR"/>
                          </w:rPr>
                        </w:rPrChange>
                      </w:rPr>
                      <w:t>EU/MEeting 2008 on metaheuristics for logistics and vehicle routing</w:t>
                    </w:r>
                    <w:r w:rsidRPr="004557D0">
                      <w:rPr>
                        <w:noProof/>
                        <w:rPrChange w:id="28903"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8904" w:author="Στάθης Καπ" w:date="2023-03-07T06:14:00Z">
                          <w:rPr>
                            <w:noProof/>
                            <w:lang w:val="el-GR"/>
                          </w:rPr>
                        </w:rPrChange>
                      </w:rPr>
                    </w:pPr>
                    <w:r w:rsidRPr="004557D0">
                      <w:rPr>
                        <w:noProof/>
                        <w:rPrChange w:id="28905" w:author="Στάθης Καπ" w:date="2023-03-07T06:14:00Z">
                          <w:rPr>
                            <w:noProof/>
                            <w:lang w:val="el-GR"/>
                          </w:rPr>
                        </w:rPrChange>
                      </w:rPr>
                      <w:t xml:space="preserve">D. C. D. A. M. Hermann Bouly, «A memetic algorithm for the team orienteering problem,» </w:t>
                    </w:r>
                    <w:r w:rsidRPr="004557D0">
                      <w:rPr>
                        <w:i/>
                        <w:iCs/>
                        <w:noProof/>
                        <w:rPrChange w:id="28906" w:author="Στάθης Καπ" w:date="2023-03-07T06:14:00Z">
                          <w:rPr>
                            <w:i/>
                            <w:iCs/>
                            <w:noProof/>
                            <w:lang w:val="el-GR"/>
                          </w:rPr>
                        </w:rPrChange>
                      </w:rPr>
                      <w:t xml:space="preserve">Applications of Evolutionary Computing, </w:t>
                    </w:r>
                    <w:r w:rsidRPr="004557D0">
                      <w:rPr>
                        <w:noProof/>
                        <w:rPrChange w:id="28907"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8908" w:author="Στάθης Καπ" w:date="2023-03-07T06:15:00Z">
                          <w:rPr>
                            <w:noProof/>
                            <w:lang w:val="el-GR"/>
                          </w:rPr>
                        </w:rPrChange>
                      </w:rPr>
                    </w:pPr>
                    <w:r w:rsidRPr="004557D0">
                      <w:rPr>
                        <w:noProof/>
                        <w:rPrChange w:id="28909" w:author="Στάθης Καπ" w:date="2023-03-07T06:15:00Z">
                          <w:rPr>
                            <w:noProof/>
                            <w:lang w:val="el-GR"/>
                          </w:rPr>
                        </w:rPrChange>
                      </w:rPr>
                      <w:t xml:space="preserve">S.-W. Lin, «Solving the team orienteering problem using effective multi-start simulated annealing,» </w:t>
                    </w:r>
                    <w:r w:rsidRPr="004557D0">
                      <w:rPr>
                        <w:i/>
                        <w:iCs/>
                        <w:noProof/>
                        <w:rPrChange w:id="28910" w:author="Στάθης Καπ" w:date="2023-03-07T06:15:00Z">
                          <w:rPr>
                            <w:i/>
                            <w:iCs/>
                            <w:noProof/>
                            <w:lang w:val="el-GR"/>
                          </w:rPr>
                        </w:rPrChange>
                      </w:rPr>
                      <w:t xml:space="preserve">Applied Soft Computing, </w:t>
                    </w:r>
                    <w:r w:rsidRPr="004557D0">
                      <w:rPr>
                        <w:noProof/>
                        <w:rPrChange w:id="28911"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28912" w:author="Στάθης Καπ" w:date="2023-03-07T06:15:00Z">
                          <w:rPr>
                            <w:noProof/>
                            <w:lang w:val="el-GR"/>
                          </w:rPr>
                        </w:rPrChange>
                      </w:rPr>
                    </w:pPr>
                    <w:r w:rsidRPr="004557D0">
                      <w:rPr>
                        <w:noProof/>
                        <w:rPrChange w:id="28913"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8914" w:author="Στάθης Καπ" w:date="2023-03-07T06:15:00Z">
                          <w:rPr>
                            <w:i/>
                            <w:iCs/>
                            <w:noProof/>
                            <w:lang w:val="el-GR"/>
                          </w:rPr>
                        </w:rPrChange>
                      </w:rPr>
                      <w:t xml:space="preserve">Soft Computing in Industrial Applications, </w:t>
                    </w:r>
                    <w:r w:rsidRPr="004557D0">
                      <w:rPr>
                        <w:noProof/>
                        <w:rPrChange w:id="28915"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8916" w:author="Στάθης Καπ" w:date="2023-03-07T06:15:00Z">
                          <w:rPr>
                            <w:noProof/>
                            <w:lang w:val="el-GR"/>
                          </w:rPr>
                        </w:rPrChange>
                      </w:rPr>
                    </w:pPr>
                    <w:r w:rsidRPr="004557D0">
                      <w:rPr>
                        <w:noProof/>
                        <w:rPrChange w:id="28917" w:author="Στάθης Καπ" w:date="2023-03-07T06:15:00Z">
                          <w:rPr>
                            <w:noProof/>
                            <w:lang w:val="el-GR"/>
                          </w:rPr>
                        </w:rPrChange>
                      </w:rPr>
                      <w:t xml:space="preserve">L. G. Roberto Montemanni, «Ant colony system for team orienteering problems with time windows,» </w:t>
                    </w:r>
                    <w:r w:rsidRPr="004557D0">
                      <w:rPr>
                        <w:i/>
                        <w:iCs/>
                        <w:noProof/>
                        <w:rPrChange w:id="28918" w:author="Στάθης Καπ" w:date="2023-03-07T06:15:00Z">
                          <w:rPr>
                            <w:i/>
                            <w:iCs/>
                            <w:noProof/>
                            <w:lang w:val="el-GR"/>
                          </w:rPr>
                        </w:rPrChange>
                      </w:rPr>
                      <w:t xml:space="preserve">Foundations of Computing and Decision Sciences, </w:t>
                    </w:r>
                    <w:r w:rsidRPr="004557D0">
                      <w:rPr>
                        <w:noProof/>
                        <w:rPrChange w:id="28919"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8920" w:author="Στάθης Καπ" w:date="2023-03-07T06:15:00Z">
                          <w:rPr>
                            <w:noProof/>
                            <w:lang w:val="el-GR"/>
                          </w:rPr>
                        </w:rPrChange>
                      </w:rPr>
                    </w:pPr>
                    <w:r w:rsidRPr="004557D0">
                      <w:rPr>
                        <w:noProof/>
                        <w:rPrChange w:id="28921"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8922" w:author="Στάθης Καπ" w:date="2023-03-07T06:15:00Z">
                          <w:rPr>
                            <w:i/>
                            <w:iCs/>
                            <w:noProof/>
                            <w:lang w:val="el-GR"/>
                          </w:rPr>
                        </w:rPrChange>
                      </w:rPr>
                      <w:t xml:space="preserve">European Journal of Operational Research, </w:t>
                    </w:r>
                    <w:r w:rsidRPr="004557D0">
                      <w:rPr>
                        <w:noProof/>
                        <w:rPrChange w:id="28923"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8924" w:author="Στάθης Καπ" w:date="2023-03-07T06:15:00Z">
                          <w:rPr>
                            <w:noProof/>
                            <w:lang w:val="el-GR"/>
                          </w:rPr>
                        </w:rPrChange>
                      </w:rPr>
                    </w:pPr>
                    <w:r w:rsidRPr="004557D0">
                      <w:rPr>
                        <w:noProof/>
                        <w:rPrChange w:id="28925"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8926" w:author="Στάθης Καπ" w:date="2023-03-07T06:15:00Z">
                          <w:rPr>
                            <w:i/>
                            <w:iCs/>
                            <w:noProof/>
                            <w:lang w:val="el-GR"/>
                          </w:rPr>
                        </w:rPrChange>
                      </w:rPr>
                      <w:t xml:space="preserve">European Journal of Operational Research, </w:t>
                    </w:r>
                    <w:r w:rsidRPr="004557D0">
                      <w:rPr>
                        <w:noProof/>
                        <w:rPrChange w:id="28927"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8928" w:author="Στάθης Καπ" w:date="2023-03-07T06:15:00Z">
                          <w:rPr>
                            <w:noProof/>
                            <w:lang w:val="el-GR"/>
                          </w:rPr>
                        </w:rPrChange>
                      </w:rPr>
                    </w:pPr>
                    <w:r w:rsidRPr="004557D0">
                      <w:rPr>
                        <w:noProof/>
                        <w:rPrChange w:id="28929"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8930" w:author="Στάθης Καπ" w:date="2023-03-07T06:15:00Z">
                          <w:rPr>
                            <w:noProof/>
                            <w:lang w:val="el-GR"/>
                          </w:rPr>
                        </w:rPrChange>
                      </w:rPr>
                      <w:t xml:space="preserve"> </w:t>
                    </w:r>
                    <w:r w:rsidRPr="004557D0">
                      <w:rPr>
                        <w:i/>
                        <w:iCs/>
                        <w:noProof/>
                        <w:rPrChange w:id="28931" w:author="Στάθης Καπ" w:date="2023-03-07T06:15:00Z">
                          <w:rPr>
                            <w:i/>
                            <w:iCs/>
                            <w:noProof/>
                            <w:lang w:val="el-GR"/>
                          </w:rPr>
                        </w:rPrChange>
                      </w:rPr>
                      <w:t>International Symposium on Experimental Algorithms</w:t>
                    </w:r>
                    <w:r w:rsidRPr="004557D0">
                      <w:rPr>
                        <w:noProof/>
                        <w:rPrChange w:id="28932"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8933" w:author="Στάθης Καπ" w:date="2023-03-07T06:15:00Z">
                          <w:rPr>
                            <w:noProof/>
                            <w:lang w:val="el-GR"/>
                          </w:rPr>
                        </w:rPrChange>
                      </w:rPr>
                    </w:pPr>
                    <w:r w:rsidRPr="00F36367">
                      <w:rPr>
                        <w:noProof/>
                        <w:rPrChange w:id="28934"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8935" w:author="Στάθης Καπ" w:date="2023-03-07T06:15:00Z">
                          <w:rPr>
                            <w:i/>
                            <w:iCs/>
                            <w:noProof/>
                            <w:lang w:val="el-GR"/>
                          </w:rPr>
                        </w:rPrChange>
                      </w:rPr>
                      <w:t xml:space="preserve">European Journal of Operational Research, </w:t>
                    </w:r>
                    <w:r w:rsidRPr="00F36367">
                      <w:rPr>
                        <w:noProof/>
                        <w:rPrChange w:id="28936"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8937" w:author="Στάθης Καπ" w:date="2023-03-07T06:15:00Z">
                          <w:rPr>
                            <w:noProof/>
                            <w:lang w:val="el-GR"/>
                          </w:rPr>
                        </w:rPrChange>
                      </w:rPr>
                    </w:pPr>
                    <w:r w:rsidRPr="00F36367">
                      <w:rPr>
                        <w:noProof/>
                        <w:rPrChange w:id="28938"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8939" w:author="Στάθης Καπ" w:date="2023-03-07T06:15:00Z">
                          <w:rPr>
                            <w:i/>
                            <w:iCs/>
                            <w:noProof/>
                            <w:lang w:val="el-GR"/>
                          </w:rPr>
                        </w:rPrChange>
                      </w:rPr>
                      <w:t xml:space="preserve">Computers &amp; Industrial Engineering, </w:t>
                    </w:r>
                    <w:r>
                      <w:rPr>
                        <w:noProof/>
                        <w:lang w:val="el-GR"/>
                      </w:rPr>
                      <w:t>τόμ</w:t>
                    </w:r>
                    <w:r w:rsidRPr="00F36367">
                      <w:rPr>
                        <w:noProof/>
                        <w:rPrChange w:id="28940"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8941" w:author="Στάθης Καπ" w:date="2023-03-07T06:15:00Z">
                          <w:rPr>
                            <w:noProof/>
                            <w:lang w:val="el-GR"/>
                          </w:rPr>
                        </w:rPrChange>
                      </w:rPr>
                    </w:pPr>
                    <w:r w:rsidRPr="00F36367">
                      <w:rPr>
                        <w:noProof/>
                        <w:rPrChange w:id="28942"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8943" w:author="Στάθης Καπ" w:date="2023-03-07T06:15:00Z">
                          <w:rPr>
                            <w:i/>
                            <w:iCs/>
                            <w:noProof/>
                            <w:lang w:val="el-GR"/>
                          </w:rPr>
                        </w:rPrChange>
                      </w:rPr>
                      <w:t xml:space="preserve">Computers &amp; Operations Research, </w:t>
                    </w:r>
                    <w:r w:rsidRPr="00F36367">
                      <w:rPr>
                        <w:noProof/>
                        <w:rPrChange w:id="28944"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8945" w:author="Στάθης Καπ" w:date="2023-03-07T06:15:00Z">
                          <w:rPr>
                            <w:noProof/>
                            <w:lang w:val="el-GR"/>
                          </w:rPr>
                        </w:rPrChange>
                      </w:rPr>
                    </w:pPr>
                    <w:r w:rsidRPr="00F36367">
                      <w:rPr>
                        <w:noProof/>
                        <w:rPrChange w:id="28946"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8947" w:author="Στάθης Καπ" w:date="2023-03-07T06:15:00Z">
                          <w:rPr>
                            <w:i/>
                            <w:iCs/>
                            <w:noProof/>
                            <w:lang w:val="el-GR"/>
                          </w:rPr>
                        </w:rPrChange>
                      </w:rPr>
                      <w:t xml:space="preserve">Computers &amp; Industrial Engineering, </w:t>
                    </w:r>
                    <w:r>
                      <w:rPr>
                        <w:noProof/>
                        <w:lang w:val="el-GR"/>
                      </w:rPr>
                      <w:t>τόμ</w:t>
                    </w:r>
                    <w:r w:rsidRPr="00F36367">
                      <w:rPr>
                        <w:noProof/>
                        <w:rPrChange w:id="28948"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8949" w:author="Στάθης Καπ" w:date="2023-03-07T06:15:00Z">
                          <w:rPr>
                            <w:noProof/>
                            <w:lang w:val="el-GR"/>
                          </w:rPr>
                        </w:rPrChange>
                      </w:rPr>
                    </w:pPr>
                    <w:r w:rsidRPr="00F36367">
                      <w:rPr>
                        <w:noProof/>
                        <w:rPrChange w:id="28950"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8951" w:author="Στάθης Καπ" w:date="2023-03-07T06:15:00Z">
                          <w:rPr>
                            <w:noProof/>
                            <w:lang w:val="el-GR"/>
                          </w:rPr>
                        </w:rPrChange>
                      </w:rPr>
                      <w:t xml:space="preserve"> </w:t>
                    </w:r>
                    <w:r w:rsidRPr="00F36367">
                      <w:rPr>
                        <w:i/>
                        <w:iCs/>
                        <w:noProof/>
                        <w:rPrChange w:id="28952" w:author="Στάθης Καπ" w:date="2023-03-07T06:15:00Z">
                          <w:rPr>
                            <w:i/>
                            <w:iCs/>
                            <w:noProof/>
                            <w:lang w:val="el-GR"/>
                          </w:rPr>
                        </w:rPrChange>
                      </w:rPr>
                      <w:t>Parallel Computing</w:t>
                    </w:r>
                    <w:r w:rsidRPr="00F36367">
                      <w:rPr>
                        <w:noProof/>
                        <w:rPrChange w:id="28953"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8954" w:author="Στάθης Καπ" w:date="2023-03-07T06:15:00Z">
                          <w:rPr>
                            <w:noProof/>
                            <w:lang w:val="el-GR"/>
                          </w:rPr>
                        </w:rPrChange>
                      </w:rPr>
                    </w:pPr>
                    <w:r w:rsidRPr="00F36367">
                      <w:rPr>
                        <w:noProof/>
                        <w:rPrChange w:id="28955"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8956" w:author="Στάθης Καπ" w:date="2023-03-07T06:15:00Z">
                          <w:rPr>
                            <w:i/>
                            <w:iCs/>
                            <w:noProof/>
                            <w:lang w:val="el-GR"/>
                          </w:rPr>
                        </w:rPrChange>
                      </w:rPr>
                      <w:t xml:space="preserve">Applied Soft Computing, </w:t>
                    </w:r>
                    <w:r w:rsidRPr="00F36367">
                      <w:rPr>
                        <w:noProof/>
                        <w:rPrChange w:id="28957"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8958" w:author="Στάθης Καπ" w:date="2023-03-07T06:15:00Z">
                          <w:rPr>
                            <w:noProof/>
                            <w:lang w:val="el-GR"/>
                          </w:rPr>
                        </w:rPrChange>
                      </w:rPr>
                    </w:pPr>
                    <w:r w:rsidRPr="00F36367">
                      <w:rPr>
                        <w:noProof/>
                        <w:rPrChange w:id="28959"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8960" w:author="Στάθης Καπ" w:date="2023-03-07T06:15:00Z">
                          <w:rPr>
                            <w:i/>
                            <w:iCs/>
                            <w:noProof/>
                            <w:lang w:val="el-GR"/>
                          </w:rPr>
                        </w:rPrChange>
                      </w:rPr>
                      <w:t xml:space="preserve">Networks, </w:t>
                    </w:r>
                    <w:r w:rsidRPr="00F36367">
                      <w:rPr>
                        <w:noProof/>
                        <w:rPrChange w:id="28961"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8962" w:author="Στάθης Καπ" w:date="2023-03-07T06:15:00Z">
                          <w:rPr>
                            <w:noProof/>
                            <w:lang w:val="el-GR"/>
                          </w:rPr>
                        </w:rPrChange>
                      </w:rPr>
                    </w:pPr>
                    <w:r w:rsidRPr="00F36367">
                      <w:rPr>
                        <w:noProof/>
                        <w:rPrChange w:id="28963" w:author="Στάθης Καπ" w:date="2023-03-07T06:15:00Z">
                          <w:rPr>
                            <w:noProof/>
                            <w:lang w:val="el-GR"/>
                          </w:rPr>
                        </w:rPrChange>
                      </w:rPr>
                      <w:t xml:space="preserve">C. T. A. a. Z. R. Miller, «Integer Programming Formulations and Traveling Salesman Problems,» </w:t>
                    </w:r>
                    <w:r w:rsidRPr="00F36367">
                      <w:rPr>
                        <w:i/>
                        <w:iCs/>
                        <w:noProof/>
                        <w:rPrChange w:id="28964" w:author="Στάθης Καπ" w:date="2023-03-07T06:15:00Z">
                          <w:rPr>
                            <w:i/>
                            <w:iCs/>
                            <w:noProof/>
                            <w:lang w:val="el-GR"/>
                          </w:rPr>
                        </w:rPrChange>
                      </w:rPr>
                      <w:t xml:space="preserve">Journal of the Association for Computing Machinery, </w:t>
                    </w:r>
                    <w:r w:rsidRPr="00F36367">
                      <w:rPr>
                        <w:noProof/>
                        <w:rPrChange w:id="28965"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28966" w:author="Στάθης Καπ" w:date="2023-03-07T06:15:00Z">
                          <w:rPr>
                            <w:noProof/>
                            <w:lang w:val="el-GR"/>
                          </w:rPr>
                        </w:rPrChange>
                      </w:rPr>
                    </w:pPr>
                    <w:r w:rsidRPr="00F36367">
                      <w:rPr>
                        <w:noProof/>
                        <w:rPrChange w:id="28967" w:author="Στάθης Καπ" w:date="2023-03-07T06:15:00Z">
                          <w:rPr>
                            <w:noProof/>
                            <w:lang w:val="el-GR"/>
                          </w:rPr>
                        </w:rPrChange>
                      </w:rPr>
                      <w:t xml:space="preserve">E. M.-H. Hao Tang, «A TABU search heuristic for the team orienteering problem,» </w:t>
                    </w:r>
                    <w:r w:rsidRPr="00F36367">
                      <w:rPr>
                        <w:i/>
                        <w:iCs/>
                        <w:noProof/>
                        <w:rPrChange w:id="28968" w:author="Στάθης Καπ" w:date="2023-03-07T06:15:00Z">
                          <w:rPr>
                            <w:i/>
                            <w:iCs/>
                            <w:noProof/>
                            <w:lang w:val="el-GR"/>
                          </w:rPr>
                        </w:rPrChange>
                      </w:rPr>
                      <w:t xml:space="preserve">Computers &amp; Operations Research, </w:t>
                    </w:r>
                    <w:r w:rsidRPr="00F36367">
                      <w:rPr>
                        <w:noProof/>
                        <w:rPrChange w:id="28969"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8970" w:author="Στάθης Καπ" w:date="2023-03-07T06:15:00Z">
                          <w:rPr>
                            <w:noProof/>
                            <w:lang w:val="el-GR"/>
                          </w:rPr>
                        </w:rPrChange>
                      </w:rPr>
                    </w:pPr>
                    <w:r w:rsidRPr="00F36367">
                      <w:rPr>
                        <w:noProof/>
                        <w:rPrChange w:id="28971"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8972" w:author="Στάθης Καπ" w:date="2023-03-07T06:15:00Z">
                          <w:rPr>
                            <w:noProof/>
                            <w:lang w:val="el-GR"/>
                          </w:rPr>
                        </w:rPrChange>
                      </w:rPr>
                      <w:t xml:space="preserve"> </w:t>
                    </w:r>
                    <w:r w:rsidRPr="00F36367">
                      <w:rPr>
                        <w:i/>
                        <w:iCs/>
                        <w:noProof/>
                        <w:rPrChange w:id="28973" w:author="Στάθης Καπ" w:date="2023-03-07T06:15:00Z">
                          <w:rPr>
                            <w:i/>
                            <w:iCs/>
                            <w:noProof/>
                            <w:lang w:val="el-GR"/>
                          </w:rPr>
                        </w:rPrChange>
                      </w:rPr>
                      <w:t>Handbook of Metaheuristics</w:t>
                    </w:r>
                    <w:r w:rsidRPr="00F36367">
                      <w:rPr>
                        <w:noProof/>
                        <w:rPrChange w:id="28974"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8975"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976" w:author="Στάθης Καπ" w:date="2023-02-01T06:01:00Z">
        <w:r w:rsidRPr="005D19C5">
          <w:rPr>
            <w:lang w:val="el-GR"/>
          </w:rPr>
          <w:delText>περιορισμούς της.</w:delText>
        </w:r>
      </w:del>
    </w:p>
    <w:sectPr w:rsidR="004D7D74" w:rsidRPr="005846FF" w:rsidSect="008033C5">
      <w:headerReference w:type="default" r:id="rId59"/>
      <w:footerReference w:type="default" r:id="rId60"/>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1"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70"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23"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41"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094"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22"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21"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27"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39"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83"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42"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52"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32"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56"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30"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812"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831"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977"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13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294"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90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995"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7E7879"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p w14:paraId="6F4B8766" w14:textId="77777777" w:rsidR="00000000" w:rsidRDefault="007E787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6"/>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4"/>
  </w:num>
  <w:num w:numId="11" w16cid:durableId="1573202475">
    <w:abstractNumId w:val="13"/>
  </w:num>
  <w:num w:numId="12" w16cid:durableId="646059556">
    <w:abstractNumId w:val="5"/>
  </w:num>
  <w:num w:numId="13" w16cid:durableId="1042360035">
    <w:abstractNumId w:val="62"/>
  </w:num>
  <w:num w:numId="14" w16cid:durableId="529412934">
    <w:abstractNumId w:val="61"/>
  </w:num>
  <w:num w:numId="15" w16cid:durableId="1586764975">
    <w:abstractNumId w:val="24"/>
  </w:num>
  <w:num w:numId="16" w16cid:durableId="936258337">
    <w:abstractNumId w:val="11"/>
  </w:num>
  <w:num w:numId="17" w16cid:durableId="1031103763">
    <w:abstractNumId w:val="36"/>
  </w:num>
  <w:num w:numId="18" w16cid:durableId="1606620577">
    <w:abstractNumId w:val="52"/>
  </w:num>
  <w:num w:numId="19" w16cid:durableId="507986918">
    <w:abstractNumId w:val="18"/>
  </w:num>
  <w:num w:numId="20" w16cid:durableId="2147117170">
    <w:abstractNumId w:val="51"/>
  </w:num>
  <w:num w:numId="21" w16cid:durableId="287200552">
    <w:abstractNumId w:val="26"/>
  </w:num>
  <w:num w:numId="22" w16cid:durableId="1717197128">
    <w:abstractNumId w:val="46"/>
  </w:num>
  <w:num w:numId="23" w16cid:durableId="175777703">
    <w:abstractNumId w:val="14"/>
  </w:num>
  <w:num w:numId="24" w16cid:durableId="85002386">
    <w:abstractNumId w:val="3"/>
  </w:num>
  <w:num w:numId="25" w16cid:durableId="1544169850">
    <w:abstractNumId w:val="33"/>
  </w:num>
  <w:num w:numId="26" w16cid:durableId="238490630">
    <w:abstractNumId w:val="57"/>
  </w:num>
  <w:num w:numId="27" w16cid:durableId="1435780861">
    <w:abstractNumId w:val="19"/>
  </w:num>
  <w:num w:numId="28" w16cid:durableId="2000501769">
    <w:abstractNumId w:val="25"/>
  </w:num>
  <w:num w:numId="29" w16cid:durableId="1008867648">
    <w:abstractNumId w:val="40"/>
  </w:num>
  <w:num w:numId="30" w16cid:durableId="1353998483">
    <w:abstractNumId w:val="59"/>
  </w:num>
  <w:num w:numId="31" w16cid:durableId="1490289075">
    <w:abstractNumId w:val="60"/>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5"/>
  </w:num>
  <w:num w:numId="38" w16cid:durableId="1013919456">
    <w:abstractNumId w:val="53"/>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0"/>
  </w:num>
  <w:num w:numId="44" w16cid:durableId="903372896">
    <w:abstractNumId w:val="15"/>
  </w:num>
  <w:num w:numId="45" w16cid:durableId="322314388">
    <w:abstractNumId w:val="55"/>
  </w:num>
  <w:num w:numId="46" w16cid:durableId="1148325566">
    <w:abstractNumId w:val="21"/>
  </w:num>
  <w:num w:numId="47" w16cid:durableId="1413742644">
    <w:abstractNumId w:val="43"/>
  </w:num>
  <w:num w:numId="48" w16cid:durableId="1827746919">
    <w:abstractNumId w:val="41"/>
  </w:num>
  <w:num w:numId="49" w16cid:durableId="1392383255">
    <w:abstractNumId w:val="49"/>
  </w:num>
  <w:num w:numId="50" w16cid:durableId="1707681000">
    <w:abstractNumId w:val="63"/>
  </w:num>
  <w:num w:numId="51" w16cid:durableId="1449659138">
    <w:abstractNumId w:val="44"/>
  </w:num>
  <w:num w:numId="52" w16cid:durableId="270402744">
    <w:abstractNumId w:val="10"/>
  </w:num>
  <w:num w:numId="53" w16cid:durableId="1458646384">
    <w:abstractNumId w:val="58"/>
  </w:num>
  <w:num w:numId="54" w16cid:durableId="1829663249">
    <w:abstractNumId w:val="29"/>
  </w:num>
  <w:num w:numId="55" w16cid:durableId="1878814610">
    <w:abstractNumId w:val="16"/>
  </w:num>
  <w:num w:numId="56" w16cid:durableId="839545217">
    <w:abstractNumId w:val="22"/>
  </w:num>
  <w:num w:numId="57" w16cid:durableId="395781278">
    <w:abstractNumId w:val="48"/>
  </w:num>
  <w:num w:numId="58" w16cid:durableId="1217428800">
    <w:abstractNumId w:val="35"/>
  </w:num>
  <w:num w:numId="59" w16cid:durableId="606739830">
    <w:abstractNumId w:val="47"/>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29"/>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37B3"/>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37F"/>
    <w:rsid w:val="00302E72"/>
    <w:rsid w:val="00304C86"/>
    <w:rsid w:val="003063C4"/>
    <w:rsid w:val="0030647E"/>
    <w:rsid w:val="00306F91"/>
    <w:rsid w:val="00307745"/>
    <w:rsid w:val="003079BD"/>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19C"/>
    <w:rsid w:val="004A2AAE"/>
    <w:rsid w:val="004A5054"/>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4FD"/>
    <w:rsid w:val="00521CFC"/>
    <w:rsid w:val="00522409"/>
    <w:rsid w:val="00522D51"/>
    <w:rsid w:val="00522D9A"/>
    <w:rsid w:val="0052346E"/>
    <w:rsid w:val="0052364D"/>
    <w:rsid w:val="005249F6"/>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596A"/>
    <w:rsid w:val="00586488"/>
    <w:rsid w:val="005864F7"/>
    <w:rsid w:val="0058654C"/>
    <w:rsid w:val="00586AE8"/>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77C9"/>
    <w:rsid w:val="006B286D"/>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6A8"/>
    <w:rsid w:val="00786B75"/>
    <w:rsid w:val="00786D08"/>
    <w:rsid w:val="00786D8A"/>
    <w:rsid w:val="00786DEF"/>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87718"/>
    <w:rsid w:val="008902F2"/>
    <w:rsid w:val="008906E1"/>
    <w:rsid w:val="00890835"/>
    <w:rsid w:val="008909DF"/>
    <w:rsid w:val="00891E02"/>
    <w:rsid w:val="00892BBB"/>
    <w:rsid w:val="00893E9D"/>
    <w:rsid w:val="00893EB6"/>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56E45"/>
    <w:rsid w:val="00A57001"/>
    <w:rsid w:val="00A62122"/>
    <w:rsid w:val="00A62967"/>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420C"/>
    <w:rsid w:val="00D158A5"/>
    <w:rsid w:val="00D16A18"/>
    <w:rsid w:val="00D16D37"/>
    <w:rsid w:val="00D171C6"/>
    <w:rsid w:val="00D17D06"/>
    <w:rsid w:val="00D17F81"/>
    <w:rsid w:val="00D20006"/>
    <w:rsid w:val="00D20A8F"/>
    <w:rsid w:val="00D20B50"/>
    <w:rsid w:val="00D212D9"/>
    <w:rsid w:val="00D23E71"/>
    <w:rsid w:val="00D25A52"/>
    <w:rsid w:val="00D33956"/>
    <w:rsid w:val="00D33A40"/>
    <w:rsid w:val="00D33A8C"/>
    <w:rsid w:val="00D359EA"/>
    <w:rsid w:val="00D37416"/>
    <w:rsid w:val="00D41142"/>
    <w:rsid w:val="00D4187C"/>
    <w:rsid w:val="00D420A9"/>
    <w:rsid w:val="00D4368F"/>
    <w:rsid w:val="00D441F3"/>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3E25"/>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918"/>
    <w:rsid w:val="00F75C8A"/>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DC5514"/>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38</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39</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40</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41</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42</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43</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37</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purl.org/dc/dcmitype/"/>
    <ds:schemaRef ds:uri="http://purl.org/dc/elements/1.1/"/>
    <ds:schemaRef ds:uri="http://www.w3.org/XML/1998/namespace"/>
    <ds:schemaRef ds:uri="http://schemas.microsoft.com/office/2006/metadata/properties"/>
    <ds:schemaRef ds:uri="c95df083-b4ed-4655-b710-edd72f66433c"/>
    <ds:schemaRef ds:uri="http://schemas.openxmlformats.org/package/2006/metadata/core-properties"/>
    <ds:schemaRef ds:uri="http://purl.org/dc/terms/"/>
    <ds:schemaRef ds:uri="http://schemas.microsoft.com/office/2006/documentManagement/types"/>
    <ds:schemaRef ds:uri="http://schemas.microsoft.com/office/infopath/2007/PartnerControls"/>
    <ds:schemaRef ds:uri="9b2128f4-8037-4d86-9631-68508fece0f8"/>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B039E0A0-A424-4A0A-ADD8-BAA75475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14565</TotalTime>
  <Pages>99</Pages>
  <Words>24562</Words>
  <Characters>140004</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1037</cp:revision>
  <cp:lastPrinted>2023-03-07T14:43:00Z</cp:lastPrinted>
  <dcterms:created xsi:type="dcterms:W3CDTF">2023-01-26T13:39:00Z</dcterms:created>
  <dcterms:modified xsi:type="dcterms:W3CDTF">2023-03-08T16:11:00Z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